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chaniaayulestari@outlook.com" w:date="2021-11-12T07:15:00Z">
        <w:r w:rsidR="00EB521B">
          <w:rPr>
            <w:b/>
            <w:bCs/>
            <w:sz w:val="28"/>
            <w:szCs w:val="28"/>
          </w:rPr>
          <w:t>E</w:t>
        </w:r>
      </w:ins>
      <w:del w:id="2" w:author="chaniaayulestari@outlook.com"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6EB3AD72" w:rsidR="00C16573" w:rsidRDefault="00C16573" w:rsidP="00C16573">
      <w:pPr>
        <w:jc w:val="center"/>
      </w:pPr>
      <w:r>
        <w:rPr>
          <w:noProof/>
          <w:sz w:val="22"/>
          <w:szCs w:val="22"/>
        </w:rPr>
        <w:lastRenderedPageBreak/>
        <w:drawing>
          <wp:inline distT="0" distB="0" distL="0" distR="0" wp14:anchorId="4CE14627" wp14:editId="0347AE42">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1C1C6590" w:rsidR="00C16573" w:rsidRDefault="00C16573" w:rsidP="00764905">
      <w:pPr>
        <w:pStyle w:val="Heading1"/>
        <w:numPr>
          <w:ilvl w:val="0"/>
          <w:numId w:val="0"/>
        </w:numPr>
      </w:pPr>
      <w:bookmarkStart w:id="3" w:name="_heading=h.30j0zll"/>
      <w:bookmarkStart w:id="4" w:name="_Toc80034199"/>
      <w:bookmarkStart w:id="5" w:name="_Toc87896268"/>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097C2A07" w:rsidR="00C16573" w:rsidRDefault="00C16573" w:rsidP="00C16573">
      <w:pPr>
        <w:jc w:val="center"/>
        <w:rPr>
          <w:b/>
        </w:rPr>
      </w:pPr>
    </w:p>
    <w:p w14:paraId="7CEC0529" w14:textId="5AD964C8" w:rsidR="00C16573" w:rsidRDefault="00C16573" w:rsidP="00C16573">
      <w:pPr>
        <w:jc w:val="center"/>
      </w:pPr>
      <w:r>
        <w:t>Judul Kerja Praktik:</w:t>
      </w:r>
    </w:p>
    <w:p w14:paraId="058F01CA" w14:textId="0CF8D8B9"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04C17393" w:rsidR="00C16573" w:rsidRDefault="00584C30" w:rsidP="00C16573">
      <w:pPr>
        <w:jc w:val="center"/>
      </w:pPr>
      <w:r>
        <w:rPr>
          <w:noProof/>
        </w:rPr>
        <w:drawing>
          <wp:anchor distT="0" distB="0" distL="114300" distR="114300" simplePos="0" relativeHeight="251502592" behindDoc="1" locked="0" layoutInCell="1" allowOverlap="1" wp14:anchorId="2A994AA6" wp14:editId="76864530">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97472" behindDoc="1" locked="0" layoutInCell="1" allowOverlap="1" wp14:anchorId="24974F18" wp14:editId="59366A41">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195032AA" w:rsidR="00C16573" w:rsidRDefault="00C16573" w:rsidP="00C16573"/>
    <w:p w14:paraId="6EC5BBB0" w14:textId="48283BB6" w:rsidR="00C16573" w:rsidRDefault="00C16573" w:rsidP="00C16573"/>
    <w:p w14:paraId="45F5579B" w14:textId="33219C02" w:rsidR="00C16573" w:rsidRDefault="00C16573" w:rsidP="00C16573"/>
    <w:p w14:paraId="702EB6B6" w14:textId="5D1A073E" w:rsidR="00C16573" w:rsidRDefault="00F151BC" w:rsidP="00C16573">
      <w:r>
        <w:rPr>
          <w:noProof/>
        </w:rPr>
        <mc:AlternateContent>
          <mc:Choice Requires="wps">
            <w:drawing>
              <wp:anchor distT="45720" distB="45720" distL="114300" distR="114300" simplePos="0" relativeHeight="251631104" behindDoc="0" locked="0" layoutInCell="1" allowOverlap="1" wp14:anchorId="694D1155" wp14:editId="4759DA57">
                <wp:simplePos x="0" y="0"/>
                <wp:positionH relativeFrom="margin">
                  <wp:align>right</wp:align>
                </wp:positionH>
                <wp:positionV relativeFrom="paragraph">
                  <wp:posOffset>122555</wp:posOffset>
                </wp:positionV>
                <wp:extent cx="1924050" cy="526415"/>
                <wp:effectExtent l="3175" t="1270" r="0" b="0"/>
                <wp:wrapSquare wrapText="bothSides"/>
                <wp:docPr id="587"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526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68C80" w14:textId="2E5D10CD" w:rsidR="00ED34E2" w:rsidRDefault="00ED34E2" w:rsidP="00C16573">
                            <w:pPr>
                              <w:jc w:val="center"/>
                            </w:pPr>
                            <w:r>
                              <w:rPr>
                                <w:b/>
                                <w:color w:val="000000"/>
                              </w:rPr>
                              <w:t>Rafi Aziizi Muchtar</w:t>
                            </w:r>
                          </w:p>
                          <w:p w14:paraId="40C8DA39" w14:textId="5B9C5ADD" w:rsidR="00ED34E2" w:rsidRDefault="00ED34E2" w:rsidP="00C16573">
                            <w:pPr>
                              <w:jc w:val="center"/>
                            </w:pPr>
                            <w:r>
                              <w:rPr>
                                <w:color w:val="000000"/>
                              </w:rPr>
                              <w:t>NIM: 3411.18.1123</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D1155" id="Rectangle 285" o:spid="_x0000_s1026" style="position:absolute;left:0;text-align:left;margin-left:100.3pt;margin-top:9.65pt;width:151.5pt;height:41.45pt;z-index:251631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" filled="f" stroked="f">
                <v:textbox inset="2.53958mm,1.2694mm,2.53958mm,1.2694mm">
                  <w:txbxContent>
                    <w:p w14:paraId="2C868C80" w14:textId="2E5D10CD" w:rsidR="00ED34E2" w:rsidRDefault="00ED34E2" w:rsidP="00C16573">
                      <w:pPr>
                        <w:jc w:val="center"/>
                      </w:pPr>
                      <w:r>
                        <w:rPr>
                          <w:b/>
                          <w:color w:val="000000"/>
                        </w:rPr>
                        <w:t>Rafi Aziizi Muchtar</w:t>
                      </w:r>
                    </w:p>
                    <w:p w14:paraId="40C8DA39" w14:textId="5B9C5ADD" w:rsidR="00ED34E2" w:rsidRDefault="00ED34E2"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32128" behindDoc="0" locked="0" layoutInCell="1" allowOverlap="1" wp14:anchorId="67E88E87" wp14:editId="49D198AA">
                <wp:simplePos x="0" y="0"/>
                <wp:positionH relativeFrom="column">
                  <wp:posOffset>-48260</wp:posOffset>
                </wp:positionH>
                <wp:positionV relativeFrom="paragraph">
                  <wp:posOffset>108585</wp:posOffset>
                </wp:positionV>
                <wp:extent cx="2061210" cy="572770"/>
                <wp:effectExtent l="1270" t="0" r="4445" b="2540"/>
                <wp:wrapSquare wrapText="bothSides"/>
                <wp:docPr id="586"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1210"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8AF0D" w14:textId="2D9F248C" w:rsidR="00ED34E2" w:rsidRDefault="00ED34E2" w:rsidP="00C16573">
                            <w:pPr>
                              <w:jc w:val="center"/>
                            </w:pPr>
                            <w:r>
                              <w:rPr>
                                <w:b/>
                                <w:color w:val="000000"/>
                              </w:rPr>
                              <w:t>Chania Ayu Lestari</w:t>
                            </w:r>
                          </w:p>
                          <w:p w14:paraId="4FD05FDC" w14:textId="2499AD6C" w:rsidR="00ED34E2" w:rsidRDefault="00ED34E2" w:rsidP="00C16573">
                            <w:pPr>
                              <w:jc w:val="center"/>
                            </w:pPr>
                            <w:r>
                              <w:rPr>
                                <w:color w:val="000000"/>
                              </w:rPr>
                              <w:t>NIM: 3411.18.1108</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88E87" id="Rectangle 289" o:spid="_x0000_s1027" style="position:absolute;left:0;text-align:left;margin-left:-3.8pt;margin-top:8.55pt;width:162.3pt;height:45.1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" filled="f" stroked="f">
                <v:textbox inset="2.53958mm,1.2694mm,2.53958mm,1.2694mm">
                  <w:txbxContent>
                    <w:p w14:paraId="4C28AF0D" w14:textId="2D9F248C" w:rsidR="00ED34E2" w:rsidRDefault="00ED34E2" w:rsidP="00C16573">
                      <w:pPr>
                        <w:jc w:val="center"/>
                      </w:pPr>
                      <w:r>
                        <w:rPr>
                          <w:b/>
                          <w:color w:val="000000"/>
                        </w:rPr>
                        <w:t>Chania Ayu Lestari</w:t>
                      </w:r>
                    </w:p>
                    <w:p w14:paraId="4FD05FDC" w14:textId="2499AD6C" w:rsidR="00ED34E2" w:rsidRDefault="00ED34E2" w:rsidP="00C16573">
                      <w:pPr>
                        <w:jc w:val="center"/>
                      </w:pPr>
                      <w:r>
                        <w:rPr>
                          <w:color w:val="000000"/>
                        </w:rPr>
                        <w:t>NIM: 3411.18.1108</w:t>
                      </w:r>
                    </w:p>
                  </w:txbxContent>
                </v:textbox>
                <w10:wrap type="square"/>
              </v:rect>
            </w:pict>
          </mc:Fallback>
        </mc:AlternateContent>
      </w:r>
      <w:bookmarkStart w:id="8" w:name="_heading=h.1fob9te"/>
      <w:bookmarkEnd w:id="8"/>
    </w:p>
    <w:p w14:paraId="4B24696A" w14:textId="6A692479" w:rsidR="00C16573" w:rsidRDefault="00C16573" w:rsidP="00C16573">
      <w:pPr>
        <w:rPr>
          <w:b/>
        </w:rPr>
      </w:pPr>
    </w:p>
    <w:p w14:paraId="4EECE6BE" w14:textId="12342BC9" w:rsidR="00C16573" w:rsidRDefault="00C16573" w:rsidP="00C16573">
      <w:pPr>
        <w:rPr>
          <w:b/>
        </w:rPr>
      </w:pPr>
    </w:p>
    <w:p w14:paraId="715CDBB1" w14:textId="26C3D0F5" w:rsidR="00C16573" w:rsidRDefault="00C16573" w:rsidP="00C16573">
      <w:pPr>
        <w:jc w:val="center"/>
        <w:rPr>
          <w:b/>
        </w:rPr>
      </w:pPr>
      <w:r>
        <w:rPr>
          <w:b/>
        </w:rPr>
        <w:t xml:space="preserve">Telah </w:t>
      </w:r>
      <w:ins w:id="9" w:author="Rafi Aziizi" w:date="2021-11-12T07:34:00Z">
        <w:r w:rsidR="00C53A83">
          <w:rPr>
            <w:b/>
          </w:rPr>
          <w:t>D</w:t>
        </w:r>
      </w:ins>
      <w:r>
        <w:rPr>
          <w:b/>
        </w:rPr>
        <w:t>iperiksa dan Disetujui</w:t>
      </w:r>
    </w:p>
    <w:p w14:paraId="1264F8E2" w14:textId="44064618" w:rsidR="00C16573" w:rsidRDefault="00C16573" w:rsidP="00C16573">
      <w:pPr>
        <w:spacing w:after="240"/>
        <w:jc w:val="center"/>
        <w:rPr>
          <w:b/>
        </w:rPr>
      </w:pPr>
      <w:r>
        <w:rPr>
          <w:b/>
        </w:rPr>
        <w:t>Sebagai Laporan Kerja Praktik:</w:t>
      </w:r>
      <w:ins w:id="10" w:author=" " w:date="2021-11-16T10:24:00Z">
        <w:r w:rsidR="003226F0" w:rsidRPr="003226F0">
          <w:rPr>
            <w:noProof/>
          </w:rPr>
          <w:t xml:space="preserve"> </w:t>
        </w:r>
      </w:ins>
    </w:p>
    <w:p w14:paraId="46ACB903" w14:textId="71CE44A9" w:rsidR="00C16573" w:rsidRDefault="003226F0" w:rsidP="00C16573">
      <w:pPr>
        <w:jc w:val="center"/>
      </w:pPr>
      <w:ins w:id="11" w:author=" " w:date="2021-11-16T10:21:00Z">
        <w:r>
          <w:rPr>
            <w:noProof/>
          </w:rPr>
          <w:drawing>
            <wp:anchor distT="0" distB="0" distL="114300" distR="114300" simplePos="0" relativeHeight="251902976" behindDoc="1" locked="0" layoutInCell="1" allowOverlap="1" wp14:anchorId="522BB559" wp14:editId="04395069">
              <wp:simplePos x="0" y="0"/>
              <wp:positionH relativeFrom="margin">
                <wp:posOffset>-990600</wp:posOffset>
              </wp:positionH>
              <wp:positionV relativeFrom="paragraph">
                <wp:posOffset>272415</wp:posOffset>
              </wp:positionV>
              <wp:extent cx="2988945" cy="1076325"/>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8945" cy="107632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F151BC">
        <w:rPr>
          <w:noProof/>
        </w:rPr>
        <mc:AlternateContent>
          <mc:Choice Requires="wps">
            <w:drawing>
              <wp:anchor distT="0" distB="0" distL="0" distR="0" simplePos="0" relativeHeight="251633152" behindDoc="1" locked="0" layoutInCell="1" allowOverlap="1" wp14:anchorId="51C79E17" wp14:editId="0E0CA7DB">
                <wp:simplePos x="0" y="0"/>
                <wp:positionH relativeFrom="column">
                  <wp:posOffset>3467100</wp:posOffset>
                </wp:positionH>
                <wp:positionV relativeFrom="paragraph">
                  <wp:posOffset>231140</wp:posOffset>
                </wp:positionV>
                <wp:extent cx="2409825" cy="1381125"/>
                <wp:effectExtent l="1905" t="3810" r="0" b="0"/>
                <wp:wrapNone/>
                <wp:docPr id="585"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1381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6D6A31" w14:textId="77777777" w:rsidR="00ED34E2" w:rsidRDefault="00ED34E2" w:rsidP="00C16573">
                            <w:pPr>
                              <w:spacing w:line="240" w:lineRule="auto"/>
                              <w:jc w:val="center"/>
                            </w:pPr>
                            <w:r>
                              <w:rPr>
                                <w:color w:val="000000"/>
                              </w:rPr>
                              <w:t>Dosen Pembimbing</w:t>
                            </w:r>
                          </w:p>
                          <w:p w14:paraId="498FB1B1" w14:textId="77777777" w:rsidR="00ED34E2" w:rsidRDefault="00ED34E2" w:rsidP="00C16573">
                            <w:pPr>
                              <w:spacing w:line="240" w:lineRule="auto"/>
                              <w:jc w:val="center"/>
                            </w:pPr>
                            <w:r>
                              <w:rPr>
                                <w:color w:val="000000"/>
                              </w:rPr>
                              <w:t>Penelitian Kerja Praktik</w:t>
                            </w:r>
                          </w:p>
                          <w:p w14:paraId="28A0AF9D" w14:textId="2FEA8197" w:rsidR="00ED34E2" w:rsidRDefault="00ED34E2" w:rsidP="00C16573">
                            <w:pPr>
                              <w:spacing w:line="240" w:lineRule="auto"/>
                              <w:jc w:val="center"/>
                            </w:pPr>
                          </w:p>
                          <w:p w14:paraId="74BFB887" w14:textId="23A19CFD" w:rsidR="00ED34E2" w:rsidRDefault="00ED34E2" w:rsidP="00C16573">
                            <w:pPr>
                              <w:spacing w:line="240" w:lineRule="auto"/>
                              <w:jc w:val="center"/>
                            </w:pPr>
                          </w:p>
                          <w:p w14:paraId="0A1064D0" w14:textId="77777777" w:rsidR="00ED34E2" w:rsidRDefault="00ED34E2" w:rsidP="00C16573">
                            <w:pPr>
                              <w:spacing w:line="240" w:lineRule="auto"/>
                              <w:jc w:val="center"/>
                            </w:pPr>
                          </w:p>
                          <w:p w14:paraId="7A1713FE" w14:textId="13F6DCAA" w:rsidR="00ED34E2" w:rsidRDefault="00ED34E2"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ED34E2" w:rsidRDefault="00ED34E2" w:rsidP="00C16573">
                            <w:pPr>
                              <w:spacing w:line="240" w:lineRule="auto"/>
                              <w:jc w:val="center"/>
                            </w:pPr>
                            <w:r>
                              <w:rPr>
                                <w:color w:val="000000"/>
                              </w:rPr>
                              <w:t>NID. 4121.905.85</w:t>
                            </w:r>
                          </w:p>
                          <w:p w14:paraId="20EC2F31" w14:textId="77777777" w:rsidR="00ED34E2" w:rsidRDefault="00ED34E2" w:rsidP="00C16573">
                            <w:pPr>
                              <w:spacing w:line="240" w:lineRule="auto"/>
                              <w:jc w:val="cente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79E17" id="Rectangle 283" o:spid="_x0000_s1028" style="position:absolute;left:0;text-align:left;margin-left:273pt;margin-top:18.2pt;width:189.75pt;height:108.75pt;z-index:-2516833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" stroked="f">
                <v:textbox inset="2.53958mm,1.2694mm,2.53958mm,1.2694mm">
                  <w:txbxContent>
                    <w:p w14:paraId="5D6D6A31" w14:textId="77777777" w:rsidR="00ED34E2" w:rsidRDefault="00ED34E2" w:rsidP="00C16573">
                      <w:pPr>
                        <w:spacing w:line="240" w:lineRule="auto"/>
                        <w:jc w:val="center"/>
                      </w:pPr>
                      <w:r>
                        <w:rPr>
                          <w:color w:val="000000"/>
                        </w:rPr>
                        <w:t>Dosen Pembimbing</w:t>
                      </w:r>
                    </w:p>
                    <w:p w14:paraId="498FB1B1" w14:textId="77777777" w:rsidR="00ED34E2" w:rsidRDefault="00ED34E2" w:rsidP="00C16573">
                      <w:pPr>
                        <w:spacing w:line="240" w:lineRule="auto"/>
                        <w:jc w:val="center"/>
                      </w:pPr>
                      <w:r>
                        <w:rPr>
                          <w:color w:val="000000"/>
                        </w:rPr>
                        <w:t>Penelitian Kerja Praktik</w:t>
                      </w:r>
                    </w:p>
                    <w:p w14:paraId="28A0AF9D" w14:textId="2FEA8197" w:rsidR="00ED34E2" w:rsidRDefault="00ED34E2" w:rsidP="00C16573">
                      <w:pPr>
                        <w:spacing w:line="240" w:lineRule="auto"/>
                        <w:jc w:val="center"/>
                      </w:pPr>
                    </w:p>
                    <w:p w14:paraId="74BFB887" w14:textId="23A19CFD" w:rsidR="00ED34E2" w:rsidRDefault="00ED34E2" w:rsidP="00C16573">
                      <w:pPr>
                        <w:spacing w:line="240" w:lineRule="auto"/>
                        <w:jc w:val="center"/>
                      </w:pPr>
                    </w:p>
                    <w:p w14:paraId="0A1064D0" w14:textId="77777777" w:rsidR="00ED34E2" w:rsidRDefault="00ED34E2" w:rsidP="00C16573">
                      <w:pPr>
                        <w:spacing w:line="240" w:lineRule="auto"/>
                        <w:jc w:val="center"/>
                      </w:pPr>
                    </w:p>
                    <w:p w14:paraId="7A1713FE" w14:textId="13F6DCAA" w:rsidR="00ED34E2" w:rsidRDefault="00ED34E2"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ED34E2" w:rsidRDefault="00ED34E2" w:rsidP="00C16573">
                      <w:pPr>
                        <w:spacing w:line="240" w:lineRule="auto"/>
                        <w:jc w:val="center"/>
                      </w:pPr>
                      <w:r>
                        <w:rPr>
                          <w:color w:val="000000"/>
                        </w:rPr>
                        <w:t>NID. 4121.905.85</w:t>
                      </w:r>
                    </w:p>
                    <w:p w14:paraId="20EC2F31" w14:textId="77777777" w:rsidR="00ED34E2" w:rsidRDefault="00ED34E2" w:rsidP="00C16573">
                      <w:pPr>
                        <w:spacing w:line="240" w:lineRule="auto"/>
                        <w:jc w:val="center"/>
                      </w:pPr>
                    </w:p>
                  </w:txbxContent>
                </v:textbox>
              </v:rect>
            </w:pict>
          </mc:Fallback>
        </mc:AlternateContent>
      </w:r>
      <w:r w:rsidR="00F151BC">
        <w:rPr>
          <w:noProof/>
        </w:rPr>
        <mc:AlternateContent>
          <mc:Choice Requires="wps">
            <w:drawing>
              <wp:anchor distT="0" distB="0" distL="0" distR="0" simplePos="0" relativeHeight="251634176" behindDoc="1" locked="0" layoutInCell="1" allowOverlap="1" wp14:anchorId="45504A9B" wp14:editId="02BDAE20">
                <wp:simplePos x="0" y="0"/>
                <wp:positionH relativeFrom="column">
                  <wp:posOffset>-710565</wp:posOffset>
                </wp:positionH>
                <wp:positionV relativeFrom="paragraph">
                  <wp:posOffset>270510</wp:posOffset>
                </wp:positionV>
                <wp:extent cx="2191385" cy="1295400"/>
                <wp:effectExtent l="0" t="0" r="3175" b="4445"/>
                <wp:wrapNone/>
                <wp:docPr id="584"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1385" cy="1295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481EA" w14:textId="77777777" w:rsidR="00ED34E2" w:rsidRDefault="00ED34E2" w:rsidP="00C16573">
                            <w:pPr>
                              <w:spacing w:line="240" w:lineRule="auto"/>
                              <w:jc w:val="center"/>
                            </w:pPr>
                            <w:r>
                              <w:rPr>
                                <w:color w:val="000000"/>
                              </w:rPr>
                              <w:t>Pembimbing Lapangan</w:t>
                            </w:r>
                          </w:p>
                          <w:p w14:paraId="4898CEF7" w14:textId="77777777" w:rsidR="00ED34E2" w:rsidRDefault="00ED34E2" w:rsidP="00C16573">
                            <w:pPr>
                              <w:spacing w:line="240" w:lineRule="auto"/>
                              <w:jc w:val="center"/>
                            </w:pPr>
                          </w:p>
                          <w:p w14:paraId="2948B538" w14:textId="77777777" w:rsidR="00ED34E2" w:rsidRDefault="00ED34E2" w:rsidP="00C16573">
                            <w:pPr>
                              <w:spacing w:line="240" w:lineRule="auto"/>
                              <w:jc w:val="center"/>
                            </w:pPr>
                          </w:p>
                          <w:p w14:paraId="655CF6DD" w14:textId="77777777" w:rsidR="00ED34E2" w:rsidRDefault="00ED34E2" w:rsidP="00C16573">
                            <w:pPr>
                              <w:spacing w:line="240" w:lineRule="auto"/>
                              <w:jc w:val="center"/>
                            </w:pPr>
                            <w:r>
                              <w:rPr>
                                <w:i/>
                                <w:color w:val="D9D9D9"/>
                                <w:sz w:val="20"/>
                              </w:rPr>
                              <w:t>t</w:t>
                            </w:r>
                            <w:del w:id="12" w:author="Rafi Aziizi" w:date="2021-11-13T10:07:00Z">
                              <w:r w:rsidDel="00362007">
                                <w:rPr>
                                  <w:i/>
                                  <w:color w:val="D9D9D9"/>
                                  <w:sz w:val="20"/>
                                </w:rPr>
                                <w:delText>anda tangan</w:delText>
                              </w:r>
                            </w:del>
                          </w:p>
                          <w:p w14:paraId="3A776E1A" w14:textId="77777777" w:rsidR="00ED34E2" w:rsidRDefault="00ED34E2" w:rsidP="00C16573">
                            <w:pPr>
                              <w:spacing w:line="240" w:lineRule="auto"/>
                            </w:pPr>
                          </w:p>
                          <w:p w14:paraId="12C7B1EA" w14:textId="34370A25" w:rsidR="00ED34E2" w:rsidRDefault="00ED34E2" w:rsidP="00C16573">
                            <w:pPr>
                              <w:spacing w:line="240" w:lineRule="auto"/>
                              <w:jc w:val="center"/>
                            </w:pPr>
                            <w:r>
                              <w:rPr>
                                <w:color w:val="000000"/>
                                <w:u w:val="single"/>
                              </w:rPr>
                              <w:t xml:space="preserve">Dandi Rusdani, S.Pd.     </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504A9B" id="Rectangle 282" o:spid="_x0000_s1029" style="position:absolute;left:0;text-align:left;margin-left:-55.95pt;margin-top:21.3pt;width:172.55pt;height:102pt;z-index:-251682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" stroked="f">
                <v:textbox inset="2.53958mm,1.2694mm,2.53958mm,1.2694mm">
                  <w:txbxContent>
                    <w:p w14:paraId="392481EA" w14:textId="77777777" w:rsidR="00ED34E2" w:rsidRDefault="00ED34E2" w:rsidP="00C16573">
                      <w:pPr>
                        <w:spacing w:line="240" w:lineRule="auto"/>
                        <w:jc w:val="center"/>
                      </w:pPr>
                      <w:r>
                        <w:rPr>
                          <w:color w:val="000000"/>
                        </w:rPr>
                        <w:t>Pembimbing Lapangan</w:t>
                      </w:r>
                    </w:p>
                    <w:p w14:paraId="4898CEF7" w14:textId="77777777" w:rsidR="00ED34E2" w:rsidRDefault="00ED34E2" w:rsidP="00C16573">
                      <w:pPr>
                        <w:spacing w:line="240" w:lineRule="auto"/>
                        <w:jc w:val="center"/>
                      </w:pPr>
                    </w:p>
                    <w:p w14:paraId="2948B538" w14:textId="77777777" w:rsidR="00ED34E2" w:rsidRDefault="00ED34E2" w:rsidP="00C16573">
                      <w:pPr>
                        <w:spacing w:line="240" w:lineRule="auto"/>
                        <w:jc w:val="center"/>
                      </w:pPr>
                    </w:p>
                    <w:p w14:paraId="655CF6DD" w14:textId="77777777" w:rsidR="00ED34E2" w:rsidRDefault="00ED34E2" w:rsidP="00C16573">
                      <w:pPr>
                        <w:spacing w:line="240" w:lineRule="auto"/>
                        <w:jc w:val="center"/>
                      </w:pPr>
                      <w:r>
                        <w:rPr>
                          <w:i/>
                          <w:color w:val="D9D9D9"/>
                          <w:sz w:val="20"/>
                        </w:rPr>
                        <w:t>t</w:t>
                      </w:r>
                      <w:del w:id="13" w:author="Rafi Aziizi" w:date="2021-11-13T10:07:00Z">
                        <w:r w:rsidDel="00362007">
                          <w:rPr>
                            <w:i/>
                            <w:color w:val="D9D9D9"/>
                            <w:sz w:val="20"/>
                          </w:rPr>
                          <w:delText>anda tangan</w:delText>
                        </w:r>
                      </w:del>
                    </w:p>
                    <w:p w14:paraId="3A776E1A" w14:textId="77777777" w:rsidR="00ED34E2" w:rsidRDefault="00ED34E2" w:rsidP="00C16573">
                      <w:pPr>
                        <w:spacing w:line="240" w:lineRule="auto"/>
                      </w:pPr>
                    </w:p>
                    <w:p w14:paraId="12C7B1EA" w14:textId="34370A25" w:rsidR="00ED34E2" w:rsidRDefault="00ED34E2" w:rsidP="00C16573">
                      <w:pPr>
                        <w:spacing w:line="240" w:lineRule="auto"/>
                        <w:jc w:val="center"/>
                      </w:pPr>
                      <w:r>
                        <w:rPr>
                          <w:color w:val="000000"/>
                          <w:u w:val="single"/>
                        </w:rPr>
                        <w:t xml:space="preserve">Dandi Rusdani, S.Pd.     </w:t>
                      </w:r>
                    </w:p>
                  </w:txbxContent>
                </v:textbox>
              </v:rect>
            </w:pict>
          </mc:Fallback>
        </mc:AlternateContent>
      </w:r>
      <w:r w:rsidR="00C16573">
        <w:t xml:space="preserve">Pada Tanggal </w:t>
      </w:r>
      <w:del w:id="14" w:author="Rafi Aziizi" w:date="2021-11-15T14:50:00Z">
        <w:r w:rsidR="00C16573" w:rsidDel="00ED34E2">
          <w:delText>___</w:delText>
        </w:r>
      </w:del>
      <w:ins w:id="15" w:author="Rafi Aziizi" w:date="2021-11-15T14:50:00Z">
        <w:r w:rsidR="00ED34E2">
          <w:t xml:space="preserve">15 </w:t>
        </w:r>
      </w:ins>
      <w:ins w:id="16" w:author="Rafi Aziizi" w:date="2021-11-12T12:41:00Z">
        <w:r w:rsidR="00F14C4A">
          <w:t>November</w:t>
        </w:r>
      </w:ins>
      <w:del w:id="17" w:author="Rafi Aziizi" w:date="2021-11-12T12:41:00Z">
        <w:r w:rsidR="00C16573" w:rsidDel="00F14C4A">
          <w:delText xml:space="preserve"> ________</w:delText>
        </w:r>
      </w:del>
      <w:r w:rsidR="00C16573">
        <w:t xml:space="preserve"> 2021</w:t>
      </w:r>
    </w:p>
    <w:p w14:paraId="6B4289CB" w14:textId="250A1A99"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08736" behindDoc="1" locked="0" layoutInCell="1" allowOverlap="1" wp14:anchorId="4783E882" wp14:editId="3479706B">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F151BC">
        <w:rPr>
          <w:noProof/>
        </w:rPr>
        <mc:AlternateContent>
          <mc:Choice Requires="wps">
            <w:drawing>
              <wp:anchor distT="0" distB="0" distL="0" distR="0" simplePos="0" relativeHeight="251635200" behindDoc="1" locked="0" layoutInCell="1" allowOverlap="1" wp14:anchorId="1214954F" wp14:editId="634229EF">
                <wp:simplePos x="0" y="0"/>
                <wp:positionH relativeFrom="margin">
                  <wp:posOffset>1325880</wp:posOffset>
                </wp:positionH>
                <wp:positionV relativeFrom="page">
                  <wp:posOffset>8049895</wp:posOffset>
                </wp:positionV>
                <wp:extent cx="2276475" cy="1552575"/>
                <wp:effectExtent l="3810" t="1270" r="0" b="0"/>
                <wp:wrapNone/>
                <wp:docPr id="583"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6475" cy="1552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EB38F1" w14:textId="77777777" w:rsidR="00ED34E2" w:rsidRDefault="00ED34E2" w:rsidP="00C16573">
                            <w:pPr>
                              <w:spacing w:line="480" w:lineRule="auto"/>
                              <w:jc w:val="center"/>
                            </w:pPr>
                            <w:r>
                              <w:rPr>
                                <w:b/>
                                <w:color w:val="000000"/>
                              </w:rPr>
                              <w:t>Diketahui,</w:t>
                            </w:r>
                          </w:p>
                          <w:p w14:paraId="16F45E14" w14:textId="77777777" w:rsidR="00ED34E2" w:rsidRDefault="00ED34E2" w:rsidP="00C16573">
                            <w:pPr>
                              <w:spacing w:line="480" w:lineRule="auto"/>
                              <w:jc w:val="center"/>
                            </w:pPr>
                            <w:r>
                              <w:rPr>
                                <w:color w:val="000000"/>
                              </w:rPr>
                              <w:t>Ka. Program Studi Informatika</w:t>
                            </w:r>
                          </w:p>
                          <w:p w14:paraId="37C9E7BA" w14:textId="77777777" w:rsidR="00ED34E2" w:rsidRDefault="00ED34E2">
                            <w:pPr>
                              <w:spacing w:line="240" w:lineRule="auto"/>
                              <w:pPrChange w:id="18" w:author="Rafi Aziizi" w:date="2021-11-13T10:07:00Z">
                                <w:pPr>
                                  <w:spacing w:line="240" w:lineRule="auto"/>
                                  <w:jc w:val="center"/>
                                </w:pPr>
                              </w:pPrChange>
                            </w:pPr>
                            <w:del w:id="19" w:author="Rafi Aziizi" w:date="2021-11-13T10:07:00Z">
                              <w:r w:rsidDel="00362007">
                                <w:rPr>
                                  <w:i/>
                                  <w:color w:val="D9D9D9"/>
                                  <w:sz w:val="20"/>
                                </w:rPr>
                                <w:delText>tanda tangan</w:delText>
                              </w:r>
                            </w:del>
                          </w:p>
                          <w:p w14:paraId="57CBA8D4" w14:textId="77777777" w:rsidR="00ED34E2" w:rsidRDefault="00ED34E2" w:rsidP="00C16573">
                            <w:pPr>
                              <w:spacing w:line="240" w:lineRule="auto"/>
                              <w:jc w:val="center"/>
                            </w:pPr>
                          </w:p>
                          <w:p w14:paraId="3B18BA30" w14:textId="418CC9F5" w:rsidR="00ED34E2" w:rsidRDefault="00ED34E2" w:rsidP="00C16573">
                            <w:pPr>
                              <w:spacing w:line="240" w:lineRule="auto"/>
                              <w:jc w:val="center"/>
                            </w:pPr>
                            <w:r>
                              <w:rPr>
                                <w:color w:val="000000"/>
                                <w:u w:val="single"/>
                              </w:rPr>
                              <w:t>Agus Komarudin, S.Kom., M.T.</w:t>
                            </w:r>
                          </w:p>
                          <w:p w14:paraId="3EAB8FDD" w14:textId="74217115" w:rsidR="00ED34E2" w:rsidRDefault="00ED34E2" w:rsidP="00C16573">
                            <w:pPr>
                              <w:spacing w:line="240" w:lineRule="auto"/>
                              <w:jc w:val="center"/>
                            </w:pPr>
                            <w:r>
                              <w:rPr>
                                <w:color w:val="000000"/>
                              </w:rPr>
                              <w:t>NID. 4121.758.78</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4954F" id="Rectangle 288" o:spid="_x0000_s1030" style="position:absolute;left:0;text-align:left;margin-left:104.4pt;margin-top:633.85pt;width:179.25pt;height:122.25pt;z-index:-25168128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" stroked="f">
                <v:textbox inset="2.53958mm,1.2694mm,2.53958mm,1.2694mm">
                  <w:txbxContent>
                    <w:p w14:paraId="6CEB38F1" w14:textId="77777777" w:rsidR="00ED34E2" w:rsidRDefault="00ED34E2" w:rsidP="00C16573">
                      <w:pPr>
                        <w:spacing w:line="480" w:lineRule="auto"/>
                        <w:jc w:val="center"/>
                      </w:pPr>
                      <w:r>
                        <w:rPr>
                          <w:b/>
                          <w:color w:val="000000"/>
                        </w:rPr>
                        <w:t>Diketahui,</w:t>
                      </w:r>
                    </w:p>
                    <w:p w14:paraId="16F45E14" w14:textId="77777777" w:rsidR="00ED34E2" w:rsidRDefault="00ED34E2" w:rsidP="00C16573">
                      <w:pPr>
                        <w:spacing w:line="480" w:lineRule="auto"/>
                        <w:jc w:val="center"/>
                      </w:pPr>
                      <w:r>
                        <w:rPr>
                          <w:color w:val="000000"/>
                        </w:rPr>
                        <w:t>Ka. Program Studi Informatika</w:t>
                      </w:r>
                    </w:p>
                    <w:p w14:paraId="37C9E7BA" w14:textId="77777777" w:rsidR="00ED34E2" w:rsidRDefault="00ED34E2">
                      <w:pPr>
                        <w:spacing w:line="240" w:lineRule="auto"/>
                        <w:pPrChange w:id="20" w:author="Rafi Aziizi" w:date="2021-11-13T10:07:00Z">
                          <w:pPr>
                            <w:spacing w:line="240" w:lineRule="auto"/>
                            <w:jc w:val="center"/>
                          </w:pPr>
                        </w:pPrChange>
                      </w:pPr>
                      <w:del w:id="21" w:author="Rafi Aziizi" w:date="2021-11-13T10:07:00Z">
                        <w:r w:rsidDel="00362007">
                          <w:rPr>
                            <w:i/>
                            <w:color w:val="D9D9D9"/>
                            <w:sz w:val="20"/>
                          </w:rPr>
                          <w:delText>tanda tangan</w:delText>
                        </w:r>
                      </w:del>
                    </w:p>
                    <w:p w14:paraId="57CBA8D4" w14:textId="77777777" w:rsidR="00ED34E2" w:rsidRDefault="00ED34E2" w:rsidP="00C16573">
                      <w:pPr>
                        <w:spacing w:line="240" w:lineRule="auto"/>
                        <w:jc w:val="center"/>
                      </w:pPr>
                    </w:p>
                    <w:p w14:paraId="3B18BA30" w14:textId="418CC9F5" w:rsidR="00ED34E2" w:rsidRDefault="00ED34E2" w:rsidP="00C16573">
                      <w:pPr>
                        <w:spacing w:line="240" w:lineRule="auto"/>
                        <w:jc w:val="center"/>
                      </w:pPr>
                      <w:r>
                        <w:rPr>
                          <w:color w:val="000000"/>
                          <w:u w:val="single"/>
                        </w:rPr>
                        <w:t>Agus Komarudin, S.Kom., M.T.</w:t>
                      </w:r>
                    </w:p>
                    <w:p w14:paraId="3EAB8FDD" w14:textId="74217115" w:rsidR="00ED34E2" w:rsidRDefault="00ED34E2" w:rsidP="00C16573">
                      <w:pPr>
                        <w:spacing w:line="240" w:lineRule="auto"/>
                        <w:jc w:val="center"/>
                      </w:pPr>
                      <w:r>
                        <w:rPr>
                          <w:color w:val="000000"/>
                        </w:rPr>
                        <w:t>NID. 4121.758.78</w:t>
                      </w:r>
                    </w:p>
                  </w:txbxContent>
                </v:textbox>
                <w10:wrap anchorx="margin" anchory="page"/>
              </v:rect>
            </w:pict>
          </mc:Fallback>
        </mc:AlternateContent>
      </w:r>
    </w:p>
    <w:p w14:paraId="5F35C34D" w14:textId="3FBBE7AD" w:rsidR="00505F11" w:rsidRDefault="003226F0" w:rsidP="00BB0B15">
      <w:pPr>
        <w:rPr>
          <w:b/>
        </w:rPr>
      </w:pPr>
      <w:ins w:id="22" w:author=" " w:date="2021-11-16T10:24:00Z">
        <w:r>
          <w:rPr>
            <w:noProof/>
          </w:rPr>
          <w:drawing>
            <wp:anchor distT="0" distB="0" distL="114300" distR="114300" simplePos="0" relativeHeight="251904000" behindDoc="1" locked="0" layoutInCell="1" allowOverlap="1" wp14:anchorId="5A6B7986" wp14:editId="4B2DD05E">
              <wp:simplePos x="0" y="0"/>
              <wp:positionH relativeFrom="margin">
                <wp:posOffset>4512945</wp:posOffset>
              </wp:positionH>
              <wp:positionV relativeFrom="paragraph">
                <wp:posOffset>136261</wp:posOffset>
              </wp:positionV>
              <wp:extent cx="495300" cy="495300"/>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ins>
      <w:del w:id="23" w:author="Rafi Aziizi" w:date="2021-11-12T11:02:00Z">
        <w:r w:rsidR="00FA382F" w:rsidDel="00C9617C">
          <w:rPr>
            <w:noProof/>
          </w:rPr>
          <w:drawing>
            <wp:anchor distT="0" distB="0" distL="114300" distR="114300" simplePos="0" relativeHeight="251513856" behindDoc="1" locked="0" layoutInCell="1" allowOverlap="1" wp14:anchorId="68815943" wp14:editId="1EC31A42">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4E0CC9E"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3DD31597">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24" w:name="_Toc80034200"/>
      <w:bookmarkStart w:id="25" w:name="_Toc87896269"/>
      <w:r>
        <w:rPr>
          <w:lang w:val="en-US"/>
        </w:rPr>
        <w:t>LEMBAR PENYATAAN KEASLIAN</w:t>
      </w:r>
      <w:bookmarkEnd w:id="24"/>
      <w:bookmarkEnd w:id="25"/>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26" w:author="Rafi Aziizi" w:date="2021-11-12T07:34:00Z">
        <w:r w:rsidR="00C53A83">
          <w:rPr>
            <w:b/>
            <w:bCs/>
          </w:rPr>
          <w:t>E</w:t>
        </w:r>
      </w:ins>
      <w:del w:id="27"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60E29FDD" w:rsidR="00764905" w:rsidRDefault="00764905" w:rsidP="00764905">
      <w:pPr>
        <w:jc w:val="center"/>
      </w:pPr>
      <w:r>
        <w:t xml:space="preserve">Cimahi, </w:t>
      </w:r>
      <w:ins w:id="28" w:author="Rafi Aziizi" w:date="2021-11-15T14:50:00Z">
        <w:r w:rsidR="00ED34E2">
          <w:t xml:space="preserve">15 </w:t>
        </w:r>
      </w:ins>
      <w:del w:id="29" w:author="Rafi Aziizi" w:date="2021-11-12T11:03:00Z">
        <w:r w:rsidDel="00C9617C">
          <w:delText xml:space="preserve">September </w:delText>
        </w:r>
      </w:del>
      <w:ins w:id="30"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506688" behindDoc="1" locked="0" layoutInCell="1" allowOverlap="1" wp14:anchorId="447D1F72" wp14:editId="65F023DC">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04640" behindDoc="1" locked="0" layoutInCell="1" allowOverlap="1" wp14:anchorId="5EED1998" wp14:editId="489C9F3D">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31" w:name="_Toc80034201"/>
      <w:bookmarkStart w:id="32" w:name="_Toc87896270"/>
      <w:r>
        <w:rPr>
          <w:lang w:val="en-US"/>
        </w:rPr>
        <w:lastRenderedPageBreak/>
        <w:t>KATA PENGANTAR</w:t>
      </w:r>
      <w:bookmarkEnd w:id="31"/>
      <w:bookmarkEnd w:id="32"/>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33" w:author="Rafi Aziizi" w:date="2021-11-12T07:34:00Z">
        <w:r w:rsidR="00C53A83">
          <w:t>e</w:t>
        </w:r>
      </w:ins>
      <w:del w:id="34"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r>
        <w:t xml:space="preserve">Cimahi, </w:t>
      </w:r>
      <w:ins w:id="35" w:author="Rafi Aziizi" w:date="2021-11-13T10:09:00Z">
        <w:r w:rsidR="00362007">
          <w:t xml:space="preserve">15 </w:t>
        </w:r>
      </w:ins>
      <w:del w:id="36" w:author="Rafi Aziizi" w:date="2021-11-12T07:39:00Z">
        <w:r w:rsidDel="00C53A83">
          <w:delText xml:space="preserve">September </w:delText>
        </w:r>
      </w:del>
      <w:ins w:id="37"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38" w:name="_Toc80034202"/>
      <w:bookmarkStart w:id="39" w:name="_Toc87896271"/>
      <w:r>
        <w:rPr>
          <w:lang w:val="en-US"/>
        </w:rPr>
        <w:lastRenderedPageBreak/>
        <w:t>ABSTRAK</w:t>
      </w:r>
      <w:bookmarkEnd w:id="38"/>
      <w:bookmarkEnd w:id="39"/>
    </w:p>
    <w:p w14:paraId="4E38ED64" w14:textId="3B96559B" w:rsidR="006E062D" w:rsidRPr="003D26C6" w:rsidRDefault="0089374A" w:rsidP="00DD6C60">
      <w:pPr>
        <w:rPr>
          <w:i/>
          <w:iCs/>
          <w:rPrChange w:id="40" w:author="chaniaayulestari@outlook.com" w:date="2021-11-14T03:54:00Z">
            <w:rPr/>
          </w:rPrChange>
        </w:rPr>
      </w:pPr>
      <w:ins w:id="41" w:author="Rafi Aziizi" w:date="2021-11-14T10:25:00Z">
        <w:r>
          <w:rPr>
            <w:b/>
            <w:bCs/>
            <w:i/>
            <w:iCs/>
          </w:rPr>
          <w:t xml:space="preserve">Abstract - </w:t>
        </w:r>
      </w:ins>
      <w:ins w:id="42" w:author="chaniaayulestari@outlook.com" w:date="2021-11-14T03:39:00Z">
        <w:r w:rsidR="0043144F" w:rsidRPr="003D26C6">
          <w:rPr>
            <w:i/>
            <w:iCs/>
            <w:rPrChange w:id="43" w:author="chaniaayulestari@outlook.com" w:date="2021-11-14T03:54:00Z">
              <w:rPr/>
            </w:rPrChange>
          </w:rPr>
          <w:t xml:space="preserve">Absensi </w:t>
        </w:r>
        <w:del w:id="44" w:author="chaniaayulestari@outlook.com" w:date="2021-11-14T06:16:00Z">
          <w:r w:rsidR="0043144F" w:rsidRPr="003D26C6" w:rsidDel="00546D1E">
            <w:rPr>
              <w:i/>
              <w:iCs/>
              <w:rPrChange w:id="45" w:author="chaniaayulestari@outlook.com" w:date="2021-11-14T03:54:00Z">
                <w:rPr/>
              </w:rPrChange>
            </w:rPr>
            <w:delText>adalah</w:delText>
          </w:r>
        </w:del>
      </w:ins>
      <w:ins w:id="46" w:author="chaniaayulestari@outlook.com" w:date="2021-11-14T06:16:00Z">
        <w:r w:rsidR="00546D1E">
          <w:rPr>
            <w:i/>
            <w:iCs/>
          </w:rPr>
          <w:t>merupakan</w:t>
        </w:r>
      </w:ins>
      <w:ins w:id="47" w:author="chaniaayulestari@outlook.com" w:date="2021-11-14T03:39:00Z">
        <w:r w:rsidR="0043144F" w:rsidRPr="003D26C6">
          <w:rPr>
            <w:i/>
            <w:iCs/>
            <w:rPrChange w:id="48" w:author="chaniaayulestari@outlook.com" w:date="2021-11-14T03:54:00Z">
              <w:rPr/>
            </w:rPrChange>
          </w:rPr>
          <w:t xml:space="preserve"> bentuk pendataan kehadiran yang </w:t>
        </w:r>
      </w:ins>
      <w:ins w:id="49" w:author=" " w:date="2021-11-15T14:07:00Z">
        <w:r w:rsidR="00611A40">
          <w:rPr>
            <w:i/>
            <w:iCs/>
          </w:rPr>
          <w:t xml:space="preserve">termasuk </w:t>
        </w:r>
      </w:ins>
      <w:ins w:id="50" w:author="chaniaayulestari@outlook.com" w:date="2021-11-14T03:39:00Z">
        <w:del w:id="51" w:author=" " w:date="2021-11-15T14:07:00Z">
          <w:r w:rsidR="0043144F" w:rsidRPr="003D26C6" w:rsidDel="00611A40">
            <w:rPr>
              <w:i/>
              <w:iCs/>
              <w:rPrChange w:id="52" w:author="chaniaayulestari@outlook.com" w:date="2021-11-14T03:54:00Z">
                <w:rPr/>
              </w:rPrChange>
            </w:rPr>
            <w:delText xml:space="preserve">merupakan </w:delText>
          </w:r>
        </w:del>
      </w:ins>
      <w:ins w:id="53" w:author=" " w:date="2021-11-15T14:07:00Z">
        <w:r w:rsidR="00611A40">
          <w:rPr>
            <w:i/>
            <w:iCs/>
          </w:rPr>
          <w:t xml:space="preserve">kedalam </w:t>
        </w:r>
      </w:ins>
      <w:ins w:id="54" w:author="chaniaayulestari@outlook.com" w:date="2021-11-14T03:39:00Z">
        <w:r w:rsidR="0043144F" w:rsidRPr="003D26C6">
          <w:rPr>
            <w:i/>
            <w:iCs/>
            <w:rPrChange w:id="55" w:author="chaniaayulestari@outlook.com" w:date="2021-11-14T03:54:00Z">
              <w:rPr/>
            </w:rPrChange>
          </w:rPr>
          <w:t>bagian pelaporan dari in</w:t>
        </w:r>
      </w:ins>
      <w:ins w:id="56" w:author="chaniaayulestari@outlook.com" w:date="2021-11-14T03:40:00Z">
        <w:r w:rsidR="0043144F" w:rsidRPr="003D26C6">
          <w:rPr>
            <w:i/>
            <w:iCs/>
            <w:rPrChange w:id="57" w:author="chaniaayulestari@outlook.com" w:date="2021-11-14T03:54:00Z">
              <w:rPr/>
            </w:rPrChange>
          </w:rPr>
          <w:t>s</w:t>
        </w:r>
      </w:ins>
      <w:ins w:id="58" w:author="chaniaayulestari@outlook.com" w:date="2021-11-14T03:39:00Z">
        <w:r w:rsidR="0043144F" w:rsidRPr="003D26C6">
          <w:rPr>
            <w:i/>
            <w:iCs/>
            <w:rPrChange w:id="59" w:author="chaniaayulestari@outlook.com" w:date="2021-11-14T03:54:00Z">
              <w:rPr/>
            </w:rPrChange>
          </w:rPr>
          <w:t>tansi</w:t>
        </w:r>
      </w:ins>
      <w:ins w:id="60" w:author="chaniaayulestari@outlook.com" w:date="2021-11-14T03:41:00Z">
        <w:r w:rsidR="0043144F" w:rsidRPr="003D26C6">
          <w:rPr>
            <w:i/>
            <w:iCs/>
            <w:rPrChange w:id="61" w:author="chaniaayulestari@outlook.com" w:date="2021-11-14T03:54:00Z">
              <w:rPr/>
            </w:rPrChange>
          </w:rPr>
          <w:t xml:space="preserve"> diseluruh bidang</w:t>
        </w:r>
      </w:ins>
      <w:ins w:id="62" w:author="Rafi Aziizi" w:date="2021-11-15T15:25:00Z">
        <w:r w:rsidR="00726D2E">
          <w:rPr>
            <w:i/>
            <w:iCs/>
          </w:rPr>
          <w:t>,</w:t>
        </w:r>
      </w:ins>
      <w:ins w:id="63" w:author=" " w:date="2021-11-15T14:03:00Z">
        <w:del w:id="64" w:author="Rafi Aziizi" w:date="2021-11-15T15:25:00Z">
          <w:r w:rsidR="00611A40" w:rsidDel="00726D2E">
            <w:rPr>
              <w:i/>
              <w:iCs/>
            </w:rPr>
            <w:delText>.</w:delText>
          </w:r>
        </w:del>
        <w:r w:rsidR="00611A40">
          <w:rPr>
            <w:i/>
            <w:iCs/>
          </w:rPr>
          <w:t xml:space="preserve"> </w:t>
        </w:r>
      </w:ins>
      <w:ins w:id="65" w:author="chaniaayulestari@outlook.com" w:date="2021-11-14T03:40:00Z">
        <w:del w:id="66" w:author=" " w:date="2021-11-15T14:03:00Z">
          <w:r w:rsidR="0043144F" w:rsidRPr="003D26C6" w:rsidDel="00611A40">
            <w:rPr>
              <w:i/>
              <w:iCs/>
              <w:rPrChange w:id="67" w:author="chaniaayulestari@outlook.com" w:date="2021-11-14T03:54:00Z">
                <w:rPr/>
              </w:rPrChange>
            </w:rPr>
            <w:delText>.</w:delText>
          </w:r>
        </w:del>
      </w:ins>
      <w:ins w:id="68" w:author="Rafi Aziizi" w:date="2021-11-15T15:25:00Z">
        <w:r w:rsidR="00726D2E">
          <w:rPr>
            <w:i/>
            <w:iCs/>
          </w:rPr>
          <w:t>s</w:t>
        </w:r>
      </w:ins>
      <w:ins w:id="69" w:author="chaniaayulestari@outlook.com" w:date="2021-11-14T03:41:00Z">
        <w:del w:id="70" w:author="Rafi Aziizi" w:date="2021-11-15T15:25:00Z">
          <w:r w:rsidR="0043144F" w:rsidRPr="003D26C6" w:rsidDel="00726D2E">
            <w:rPr>
              <w:i/>
              <w:iCs/>
              <w:rPrChange w:id="71" w:author="chaniaayulestari@outlook.com" w:date="2021-11-14T03:54:00Z">
                <w:rPr/>
              </w:rPrChange>
            </w:rPr>
            <w:delText>s</w:delText>
          </w:r>
        </w:del>
        <w:r w:rsidR="0043144F" w:rsidRPr="003D26C6">
          <w:rPr>
            <w:i/>
            <w:iCs/>
            <w:rPrChange w:id="72" w:author="chaniaayulestari@outlook.com" w:date="2021-11-14T03:54:00Z">
              <w:rPr/>
            </w:rPrChange>
          </w:rPr>
          <w:t>alah satu</w:t>
        </w:r>
        <w:del w:id="73" w:author="Rafi Aziizi" w:date="2021-11-14T12:45:00Z">
          <w:r w:rsidR="0043144F" w:rsidRPr="003D26C6" w:rsidDel="00BE3063">
            <w:rPr>
              <w:i/>
              <w:iCs/>
              <w:rPrChange w:id="74" w:author="chaniaayulestari@outlook.com" w:date="2021-11-14T03:54:00Z">
                <w:rPr/>
              </w:rPrChange>
            </w:rPr>
            <w:delText xml:space="preserve"> </w:delText>
          </w:r>
        </w:del>
        <w:r w:rsidR="0043144F" w:rsidRPr="003D26C6">
          <w:rPr>
            <w:i/>
            <w:iCs/>
            <w:rPrChange w:id="75" w:author="chaniaayulestari@outlook.com" w:date="2021-11-14T03:54:00Z">
              <w:rPr/>
            </w:rPrChange>
          </w:rPr>
          <w:t>nya di</w:t>
        </w:r>
      </w:ins>
      <w:ins w:id="76" w:author="chaniaayulestari@outlook.com" w:date="2021-11-14T03:49:00Z">
        <w:r w:rsidR="00DA48B8" w:rsidRPr="003D26C6">
          <w:rPr>
            <w:i/>
            <w:iCs/>
            <w:rPrChange w:id="77" w:author="chaniaayulestari@outlook.com" w:date="2021-11-14T03:54:00Z">
              <w:rPr/>
            </w:rPrChange>
          </w:rPr>
          <w:t xml:space="preserve">bidang </w:t>
        </w:r>
      </w:ins>
      <w:ins w:id="78" w:author="Rafi Aziizi" w:date="2021-11-14T12:45:00Z">
        <w:r w:rsidR="00BE3063">
          <w:rPr>
            <w:i/>
            <w:iCs/>
          </w:rPr>
          <w:t>p</w:t>
        </w:r>
      </w:ins>
      <w:ins w:id="79" w:author="chaniaayulestari@outlook.com" w:date="2021-11-14T03:49:00Z">
        <w:del w:id="80" w:author="Rafi Aziizi" w:date="2021-11-14T12:45:00Z">
          <w:r w:rsidR="00DA48B8" w:rsidRPr="003D26C6" w:rsidDel="00BE3063">
            <w:rPr>
              <w:i/>
              <w:iCs/>
              <w:rPrChange w:id="81" w:author="chaniaayulestari@outlook.com" w:date="2021-11-14T03:54:00Z">
                <w:rPr/>
              </w:rPrChange>
            </w:rPr>
            <w:delText>P</w:delText>
          </w:r>
        </w:del>
        <w:r w:rsidR="00DA48B8" w:rsidRPr="003D26C6">
          <w:rPr>
            <w:i/>
            <w:iCs/>
            <w:rPrChange w:id="82" w:author="chaniaayulestari@outlook.com" w:date="2021-11-14T03:54:00Z">
              <w:rPr/>
            </w:rPrChange>
          </w:rPr>
          <w:t>endidikan</w:t>
        </w:r>
      </w:ins>
      <w:ins w:id="83" w:author="Rafi Aziizi" w:date="2021-11-14T12:46:00Z">
        <w:r w:rsidR="00BE3063">
          <w:rPr>
            <w:i/>
            <w:iCs/>
          </w:rPr>
          <w:t>.</w:t>
        </w:r>
      </w:ins>
      <w:ins w:id="84" w:author="chaniaayulestari@outlook.com" w:date="2021-11-14T03:49:00Z">
        <w:del w:id="85" w:author="Rafi Aziizi" w:date="2021-11-14T12:46:00Z">
          <w:r w:rsidR="00DA48B8" w:rsidRPr="003D26C6" w:rsidDel="00BE3063">
            <w:rPr>
              <w:i/>
              <w:iCs/>
              <w:rPrChange w:id="86" w:author="chaniaayulestari@outlook.com" w:date="2021-11-14T03:54:00Z">
                <w:rPr/>
              </w:rPrChange>
            </w:rPr>
            <w:delText>.</w:delText>
          </w:r>
        </w:del>
        <w:r w:rsidR="00DA48B8" w:rsidRPr="003D26C6">
          <w:rPr>
            <w:i/>
            <w:iCs/>
            <w:rPrChange w:id="87" w:author="chaniaayulestari@outlook.com" w:date="2021-11-14T03:54:00Z">
              <w:rPr/>
            </w:rPrChange>
          </w:rPr>
          <w:t xml:space="preserve"> Pada </w:t>
        </w:r>
      </w:ins>
      <w:ins w:id="88" w:author="chaniaayulestari@outlook.com" w:date="2021-11-14T03:41:00Z">
        <w:r w:rsidR="0043144F" w:rsidRPr="003D26C6">
          <w:rPr>
            <w:i/>
            <w:iCs/>
            <w:rPrChange w:id="89" w:author="chaniaayulestari@outlook.com" w:date="2021-11-14T03:54:00Z">
              <w:rPr/>
            </w:rPrChange>
          </w:rPr>
          <w:t>sekolah</w:t>
        </w:r>
      </w:ins>
      <w:ins w:id="90" w:author="chaniaayulestari@outlook.com" w:date="2021-11-14T03:44:00Z">
        <w:r w:rsidR="00DA48B8" w:rsidRPr="003D26C6">
          <w:rPr>
            <w:i/>
            <w:iCs/>
            <w:rPrChange w:id="91" w:author="chaniaayulestari@outlook.com" w:date="2021-11-14T03:54:00Z">
              <w:rPr/>
            </w:rPrChange>
          </w:rPr>
          <w:t xml:space="preserve"> SMK Cendekia Batuj</w:t>
        </w:r>
      </w:ins>
      <w:ins w:id="92" w:author="chaniaayulestari@outlook.com" w:date="2021-11-14T03:45:00Z">
        <w:r w:rsidR="00DA48B8" w:rsidRPr="003D26C6">
          <w:rPr>
            <w:i/>
            <w:iCs/>
            <w:rPrChange w:id="93" w:author="chaniaayulestari@outlook.com" w:date="2021-11-14T03:54:00Z">
              <w:rPr/>
            </w:rPrChange>
          </w:rPr>
          <w:t>ajar</w:t>
        </w:r>
      </w:ins>
      <w:ins w:id="94" w:author="Rafi Aziizi" w:date="2021-11-14T12:46:00Z">
        <w:r w:rsidR="00BE3063">
          <w:rPr>
            <w:i/>
            <w:iCs/>
          </w:rPr>
          <w:t>,</w:t>
        </w:r>
      </w:ins>
      <w:ins w:id="95" w:author="chaniaayulestari@outlook.com" w:date="2021-11-14T03:40:00Z">
        <w:r w:rsidR="0043144F" w:rsidRPr="003D26C6">
          <w:rPr>
            <w:i/>
            <w:iCs/>
            <w:rPrChange w:id="96" w:author="chaniaayulestari@outlook.com" w:date="2021-11-14T03:54:00Z">
              <w:rPr/>
            </w:rPrChange>
          </w:rPr>
          <w:t xml:space="preserve"> </w:t>
        </w:r>
      </w:ins>
      <w:ins w:id="97" w:author="Rafi Aziizi" w:date="2021-11-14T12:46:00Z">
        <w:r w:rsidR="00BE3063">
          <w:rPr>
            <w:i/>
            <w:iCs/>
          </w:rPr>
          <w:t>p</w:t>
        </w:r>
      </w:ins>
      <w:ins w:id="98" w:author="chaniaayulestari@outlook.com" w:date="2021-11-14T03:40:00Z">
        <w:del w:id="99" w:author="Rafi Aziizi" w:date="2021-11-14T12:46:00Z">
          <w:r w:rsidR="0043144F" w:rsidRPr="003D26C6" w:rsidDel="00BE3063">
            <w:rPr>
              <w:i/>
              <w:iCs/>
              <w:rPrChange w:id="100" w:author="chaniaayulestari@outlook.com" w:date="2021-11-14T03:54:00Z">
                <w:rPr/>
              </w:rPrChange>
            </w:rPr>
            <w:delText>P</w:delText>
          </w:r>
        </w:del>
        <w:r w:rsidR="0043144F" w:rsidRPr="003D26C6">
          <w:rPr>
            <w:i/>
            <w:iCs/>
            <w:rPrChange w:id="101" w:author="chaniaayulestari@outlook.com" w:date="2021-11-14T03:54:00Z">
              <w:rPr/>
            </w:rPrChange>
          </w:rPr>
          <w:t xml:space="preserve">roses absensi siswa ini sangat penting </w:t>
        </w:r>
        <w:del w:id="102" w:author="Rafi Aziizi" w:date="2021-11-15T15:26:00Z">
          <w:r w:rsidR="0043144F" w:rsidRPr="003D26C6" w:rsidDel="00726D2E">
            <w:rPr>
              <w:i/>
              <w:iCs/>
              <w:rPrChange w:id="103" w:author="chaniaayulestari@outlook.com" w:date="2021-11-14T03:54:00Z">
                <w:rPr/>
              </w:rPrChange>
            </w:rPr>
            <w:delText xml:space="preserve">untuk </w:delText>
          </w:r>
        </w:del>
        <w:r w:rsidR="0043144F" w:rsidRPr="003D26C6">
          <w:rPr>
            <w:i/>
            <w:iCs/>
            <w:rPrChange w:id="104" w:author="chaniaayulestari@outlook.com" w:date="2021-11-14T03:54:00Z">
              <w:rPr/>
            </w:rPrChange>
          </w:rPr>
          <w:t>dilakukan</w:t>
        </w:r>
      </w:ins>
      <w:ins w:id="105" w:author="chaniaayulestari@outlook.com" w:date="2021-11-14T03:41:00Z">
        <w:r w:rsidR="0043144F" w:rsidRPr="003D26C6">
          <w:rPr>
            <w:i/>
            <w:iCs/>
            <w:rPrChange w:id="106" w:author="chaniaayulestari@outlook.com" w:date="2021-11-14T03:54:00Z">
              <w:rPr/>
            </w:rPrChange>
          </w:rPr>
          <w:t xml:space="preserve"> karena </w:t>
        </w:r>
      </w:ins>
      <w:ins w:id="107" w:author="chaniaayulestari@outlook.com" w:date="2021-11-14T03:40:00Z">
        <w:r w:rsidR="0043144F" w:rsidRPr="003D26C6">
          <w:rPr>
            <w:i/>
            <w:iCs/>
            <w:rPrChange w:id="108" w:author="chaniaayulestari@outlook.com" w:date="2021-11-14T03:54:00Z">
              <w:rPr/>
            </w:rPrChange>
          </w:rPr>
          <w:t xml:space="preserve">dapat menjadi tolak ukur untuk menentukan </w:t>
        </w:r>
        <w:del w:id="109" w:author="Rafi Aziizi" w:date="2021-11-15T15:26:00Z">
          <w:r w:rsidR="0043144F" w:rsidRPr="003D26C6" w:rsidDel="00726D2E">
            <w:rPr>
              <w:i/>
              <w:iCs/>
              <w:rPrChange w:id="110" w:author="chaniaayulestari@outlook.com" w:date="2021-11-14T03:54:00Z">
                <w:rPr/>
              </w:rPrChange>
            </w:rPr>
            <w:delText>kualitas dan kuantitas</w:delText>
          </w:r>
        </w:del>
      </w:ins>
      <w:ins w:id="111" w:author="Rafi Aziizi" w:date="2021-11-15T15:26:00Z">
        <w:r w:rsidR="00726D2E">
          <w:rPr>
            <w:i/>
            <w:iCs/>
          </w:rPr>
          <w:t>kedisiplinan</w:t>
        </w:r>
      </w:ins>
      <w:ins w:id="112" w:author="chaniaayulestari@outlook.com" w:date="2021-11-14T03:40:00Z">
        <w:r w:rsidR="0043144F" w:rsidRPr="003D26C6">
          <w:rPr>
            <w:i/>
            <w:iCs/>
            <w:rPrChange w:id="113" w:author="chaniaayulestari@outlook.com" w:date="2021-11-14T03:54:00Z">
              <w:rPr/>
            </w:rPrChange>
          </w:rPr>
          <w:t xml:space="preserve"> tiap siswa</w:t>
        </w:r>
      </w:ins>
      <w:ins w:id="114" w:author="chaniaayulestari@outlook.com" w:date="2021-11-14T03:44:00Z">
        <w:r w:rsidR="00DA48B8" w:rsidRPr="003D26C6">
          <w:rPr>
            <w:i/>
            <w:iCs/>
            <w:rPrChange w:id="115" w:author="chaniaayulestari@outlook.com" w:date="2021-11-14T03:54:00Z">
              <w:rPr/>
            </w:rPrChange>
          </w:rPr>
          <w:t>.</w:t>
        </w:r>
      </w:ins>
      <w:ins w:id="116" w:author="Rafi Aziizi" w:date="2021-11-15T15:26:00Z">
        <w:r w:rsidR="00726D2E">
          <w:rPr>
            <w:i/>
            <w:iCs/>
          </w:rPr>
          <w:t xml:space="preserve"> </w:t>
        </w:r>
      </w:ins>
      <w:ins w:id="117" w:author="chaniaayulestari@outlook.com" w:date="2021-11-14T03:44:00Z">
        <w:del w:id="118" w:author="Rafi Aziizi" w:date="2021-11-15T15:26:00Z">
          <w:r w:rsidR="00DA48B8" w:rsidRPr="003D26C6" w:rsidDel="00726D2E">
            <w:rPr>
              <w:i/>
              <w:iCs/>
              <w:rPrChange w:id="119" w:author="chaniaayulestari@outlook.com" w:date="2021-11-14T03:54:00Z">
                <w:rPr/>
              </w:rPrChange>
            </w:rPr>
            <w:delText xml:space="preserve"> Namun, </w:delText>
          </w:r>
        </w:del>
      </w:ins>
      <w:ins w:id="120" w:author="Rafi Aziizi" w:date="2021-11-15T15:26:00Z">
        <w:r w:rsidR="00726D2E">
          <w:rPr>
            <w:i/>
            <w:iCs/>
          </w:rPr>
          <w:t>S</w:t>
        </w:r>
      </w:ins>
      <w:ins w:id="121" w:author="chaniaayulestari@outlook.com" w:date="2021-11-14T03:45:00Z">
        <w:del w:id="122" w:author="Rafi Aziizi" w:date="2021-11-15T15:26:00Z">
          <w:r w:rsidR="00DA48B8" w:rsidRPr="003D26C6" w:rsidDel="00726D2E">
            <w:rPr>
              <w:i/>
              <w:iCs/>
              <w:rPrChange w:id="123" w:author="chaniaayulestari@outlook.com" w:date="2021-11-14T03:54:00Z">
                <w:rPr/>
              </w:rPrChange>
            </w:rPr>
            <w:delText>s</w:delText>
          </w:r>
        </w:del>
        <w:r w:rsidR="00DA48B8" w:rsidRPr="003D26C6">
          <w:rPr>
            <w:i/>
            <w:iCs/>
            <w:rPrChange w:id="124" w:author="chaniaayulestari@outlook.com" w:date="2021-11-14T03:54:00Z">
              <w:rPr/>
            </w:rPrChange>
          </w:rPr>
          <w:t xml:space="preserve">istem absensi di SMK Cendekia masih dilakukan secara manual </w:t>
        </w:r>
      </w:ins>
      <w:ins w:id="125" w:author="chaniaayulestari@outlook.com" w:date="2021-11-14T03:46:00Z">
        <w:del w:id="126" w:author=" " w:date="2021-11-15T14:13:00Z">
          <w:r w:rsidR="00DA48B8" w:rsidRPr="003D26C6" w:rsidDel="00B824F7">
            <w:rPr>
              <w:i/>
              <w:iCs/>
              <w:rPrChange w:id="127" w:author="chaniaayulestari@outlook.com" w:date="2021-11-14T03:54:00Z">
                <w:rPr/>
              </w:rPrChange>
            </w:rPr>
            <w:delText>dari mulai</w:delText>
          </w:r>
        </w:del>
      </w:ins>
      <w:ins w:id="128" w:author=" " w:date="2021-11-15T14:13:00Z">
        <w:r w:rsidR="00B824F7">
          <w:rPr>
            <w:i/>
            <w:iCs/>
          </w:rPr>
          <w:t>mulai dari</w:t>
        </w:r>
      </w:ins>
      <w:ins w:id="129" w:author="chaniaayulestari@outlook.com" w:date="2021-11-14T03:46:00Z">
        <w:r w:rsidR="00DA48B8" w:rsidRPr="003D26C6">
          <w:rPr>
            <w:i/>
            <w:iCs/>
            <w:rPrChange w:id="130" w:author="chaniaayulestari@outlook.com" w:date="2021-11-14T03:54:00Z">
              <w:rPr/>
            </w:rPrChange>
          </w:rPr>
          <w:t xml:space="preserve"> p</w:t>
        </w:r>
      </w:ins>
      <w:ins w:id="131" w:author="chaniaayulestari@outlook.com" w:date="2021-11-14T03:47:00Z">
        <w:r w:rsidR="00DA48B8" w:rsidRPr="003D26C6">
          <w:rPr>
            <w:i/>
            <w:iCs/>
            <w:rPrChange w:id="132" w:author="chaniaayulestari@outlook.com" w:date="2021-11-14T03:54:00Z">
              <w:rPr/>
            </w:rPrChange>
          </w:rPr>
          <w:t xml:space="preserve">roses absen </w:t>
        </w:r>
      </w:ins>
      <w:ins w:id="133" w:author="chaniaayulestari@outlook.com" w:date="2021-11-14T03:46:00Z">
        <w:r w:rsidR="00DA48B8" w:rsidRPr="003D26C6">
          <w:rPr>
            <w:i/>
            <w:iCs/>
            <w:rPrChange w:id="134" w:author="chaniaayulestari@outlook.com" w:date="2021-11-14T03:54:00Z">
              <w:rPr/>
            </w:rPrChange>
          </w:rPr>
          <w:t xml:space="preserve">hingga </w:t>
        </w:r>
      </w:ins>
      <w:ins w:id="135" w:author="chaniaayulestari@outlook.com" w:date="2021-11-14T03:47:00Z">
        <w:r w:rsidR="00DA48B8" w:rsidRPr="003D26C6">
          <w:rPr>
            <w:i/>
            <w:iCs/>
            <w:rPrChange w:id="136" w:author="chaniaayulestari@outlook.com" w:date="2021-11-14T03:54:00Z">
              <w:rPr/>
            </w:rPrChange>
          </w:rPr>
          <w:t>pencatatan rekapitulasi absen</w:t>
        </w:r>
      </w:ins>
      <w:ins w:id="137" w:author="Rafi Aziizi" w:date="2021-11-15T15:27:00Z">
        <w:r w:rsidR="00726D2E">
          <w:rPr>
            <w:i/>
            <w:iCs/>
          </w:rPr>
          <w:t>, sehingga proses absensi yang dilakukan membutuhkan</w:t>
        </w:r>
      </w:ins>
      <w:ins w:id="138" w:author=" " w:date="2021-11-15T14:03:00Z">
        <w:del w:id="139" w:author="Rafi Aziizi" w:date="2021-11-15T15:27:00Z">
          <w:r w:rsidR="00611A40" w:rsidDel="00726D2E">
            <w:rPr>
              <w:i/>
              <w:iCs/>
            </w:rPr>
            <w:delText xml:space="preserve">. </w:delText>
          </w:r>
        </w:del>
      </w:ins>
      <w:ins w:id="140" w:author="chaniaayulestari@outlook.com" w:date="2021-11-14T03:47:00Z">
        <w:del w:id="141" w:author="Rafi Aziizi" w:date="2021-11-15T15:27:00Z">
          <w:r w:rsidR="00DA48B8" w:rsidRPr="003D26C6" w:rsidDel="00726D2E">
            <w:rPr>
              <w:i/>
              <w:iCs/>
              <w:rPrChange w:id="142" w:author="chaniaayulestari@outlook.com" w:date="2021-11-14T03:54:00Z">
                <w:rPr/>
              </w:rPrChange>
            </w:rPr>
            <w:delText>.</w:delText>
          </w:r>
        </w:del>
      </w:ins>
      <w:ins w:id="143" w:author="chaniaayulestari@outlook.com" w:date="2021-11-15T11:52:00Z">
        <w:del w:id="144" w:author="Rafi Aziizi" w:date="2021-11-15T15:27:00Z">
          <w:r w:rsidR="00D70761" w:rsidDel="00726D2E">
            <w:rPr>
              <w:i/>
              <w:iCs/>
            </w:rPr>
            <w:delText>s</w:delText>
          </w:r>
        </w:del>
      </w:ins>
      <w:ins w:id="145" w:author=" " w:date="2021-11-15T14:03:00Z">
        <w:del w:id="146" w:author="Rafi Aziizi" w:date="2021-11-15T15:27:00Z">
          <w:r w:rsidR="00611A40" w:rsidDel="00726D2E">
            <w:rPr>
              <w:i/>
              <w:iCs/>
            </w:rPr>
            <w:delText>S</w:delText>
          </w:r>
        </w:del>
      </w:ins>
      <w:ins w:id="147" w:author="chaniaayulestari@outlook.com" w:date="2021-11-15T11:52:00Z">
        <w:del w:id="148" w:author="Rafi Aziizi" w:date="2021-11-15T15:27:00Z">
          <w:r w:rsidR="00D70761" w:rsidDel="00726D2E">
            <w:rPr>
              <w:i/>
              <w:iCs/>
            </w:rPr>
            <w:delText>ehingga</w:delText>
          </w:r>
        </w:del>
      </w:ins>
      <w:ins w:id="149" w:author="chaniaayulestari@outlook.com" w:date="2021-11-15T11:53:00Z">
        <w:del w:id="150" w:author="Rafi Aziizi" w:date="2021-11-15T15:27:00Z">
          <w:r w:rsidR="00D70761" w:rsidDel="00726D2E">
            <w:rPr>
              <w:i/>
              <w:iCs/>
            </w:rPr>
            <w:delText>………</w:delText>
          </w:r>
        </w:del>
      </w:ins>
      <w:ins w:id="151" w:author=" " w:date="2021-11-15T13:56:00Z">
        <w:del w:id="152" w:author="Rafi Aziizi" w:date="2021-11-15T15:27:00Z">
          <w:r w:rsidR="001E492D" w:rsidDel="00726D2E">
            <w:rPr>
              <w:i/>
              <w:iCs/>
            </w:rPr>
            <w:delText xml:space="preserve"> absensi </w:delText>
          </w:r>
        </w:del>
      </w:ins>
      <w:ins w:id="153" w:author=" " w:date="2021-11-15T14:01:00Z">
        <w:del w:id="154" w:author="Rafi Aziizi" w:date="2021-11-15T15:27:00Z">
          <w:r w:rsidR="00FA0804" w:rsidDel="00726D2E">
            <w:rPr>
              <w:i/>
              <w:iCs/>
            </w:rPr>
            <w:delText xml:space="preserve">siswa </w:delText>
          </w:r>
        </w:del>
      </w:ins>
      <w:ins w:id="155" w:author=" " w:date="2021-11-15T13:56:00Z">
        <w:del w:id="156" w:author="Rafi Aziizi" w:date="2021-11-15T15:27:00Z">
          <w:r w:rsidR="001E492D" w:rsidDel="00726D2E">
            <w:rPr>
              <w:i/>
              <w:iCs/>
            </w:rPr>
            <w:delText xml:space="preserve">dilakukan </w:delText>
          </w:r>
        </w:del>
      </w:ins>
      <w:ins w:id="157" w:author=" " w:date="2021-11-15T13:57:00Z">
        <w:del w:id="158" w:author="Rafi Aziizi" w:date="2021-11-15T15:27:00Z">
          <w:r w:rsidR="001E492D" w:rsidDel="00726D2E">
            <w:rPr>
              <w:i/>
              <w:iCs/>
            </w:rPr>
            <w:delText>dengan</w:delText>
          </w:r>
        </w:del>
        <w:r w:rsidR="001E492D">
          <w:rPr>
            <w:i/>
            <w:iCs/>
          </w:rPr>
          <w:t xml:space="preserve"> w</w:t>
        </w:r>
      </w:ins>
      <w:ins w:id="159" w:author=" " w:date="2021-11-15T13:59:00Z">
        <w:r w:rsidR="00FA0804">
          <w:rPr>
            <w:i/>
            <w:iCs/>
          </w:rPr>
          <w:t>a</w:t>
        </w:r>
      </w:ins>
      <w:ins w:id="160" w:author=" " w:date="2021-11-15T13:57:00Z">
        <w:r w:rsidR="001E492D">
          <w:rPr>
            <w:i/>
            <w:iCs/>
          </w:rPr>
          <w:t>ktu dan proses yang lama</w:t>
        </w:r>
      </w:ins>
      <w:ins w:id="161" w:author=" " w:date="2021-11-15T14:04:00Z">
        <w:r w:rsidR="00611A40">
          <w:rPr>
            <w:i/>
            <w:iCs/>
          </w:rPr>
          <w:t xml:space="preserve"> </w:t>
        </w:r>
      </w:ins>
      <w:ins w:id="162" w:author=" " w:date="2021-11-15T14:05:00Z">
        <w:r w:rsidR="00611A40">
          <w:rPr>
            <w:i/>
            <w:iCs/>
          </w:rPr>
          <w:t>serta</w:t>
        </w:r>
      </w:ins>
      <w:ins w:id="163" w:author=" " w:date="2021-11-15T14:04:00Z">
        <w:r w:rsidR="00611A40">
          <w:rPr>
            <w:i/>
            <w:iCs/>
          </w:rPr>
          <w:t xml:space="preserve"> tidak efisien</w:t>
        </w:r>
      </w:ins>
      <w:ins w:id="164" w:author=" " w:date="2021-11-15T14:05:00Z">
        <w:r w:rsidR="00611A40">
          <w:rPr>
            <w:i/>
            <w:iCs/>
          </w:rPr>
          <w:t>.</w:t>
        </w:r>
      </w:ins>
      <w:ins w:id="165" w:author=" " w:date="2021-11-15T13:57:00Z">
        <w:r w:rsidR="001E492D">
          <w:rPr>
            <w:i/>
            <w:iCs/>
          </w:rPr>
          <w:t xml:space="preserve"> </w:t>
        </w:r>
      </w:ins>
      <w:ins w:id="166" w:author="Rafi Aziizi" w:date="2021-11-15T15:27:00Z">
        <w:r w:rsidR="00726D2E">
          <w:rPr>
            <w:i/>
            <w:iCs/>
          </w:rPr>
          <w:t>P</w:t>
        </w:r>
      </w:ins>
      <w:ins w:id="167" w:author=" " w:date="2021-11-15T14:05:00Z">
        <w:del w:id="168" w:author="Rafi Aziizi" w:date="2021-11-15T15:27:00Z">
          <w:r w:rsidR="00611A40" w:rsidDel="00726D2E">
            <w:rPr>
              <w:i/>
              <w:iCs/>
            </w:rPr>
            <w:delText>p</w:delText>
          </w:r>
        </w:del>
        <w:r w:rsidR="00611A40">
          <w:rPr>
            <w:i/>
            <w:iCs/>
          </w:rPr>
          <w:t>roses</w:t>
        </w:r>
      </w:ins>
      <w:ins w:id="169" w:author=" " w:date="2021-11-15T13:57:00Z">
        <w:r w:rsidR="001E492D">
          <w:rPr>
            <w:i/>
            <w:iCs/>
          </w:rPr>
          <w:t xml:space="preserve"> pelaporan</w:t>
        </w:r>
      </w:ins>
      <w:ins w:id="170" w:author=" " w:date="2021-11-15T14:05:00Z">
        <w:r w:rsidR="00611A40">
          <w:rPr>
            <w:i/>
            <w:iCs/>
          </w:rPr>
          <w:t xml:space="preserve"> </w:t>
        </w:r>
      </w:ins>
      <w:ins w:id="171" w:author=" " w:date="2021-11-15T14:06:00Z">
        <w:r w:rsidR="00611A40">
          <w:rPr>
            <w:i/>
            <w:iCs/>
          </w:rPr>
          <w:t>dilakukan dengan</w:t>
        </w:r>
      </w:ins>
      <w:ins w:id="172" w:author=" " w:date="2021-11-15T14:11:00Z">
        <w:r w:rsidR="007F0BC2">
          <w:rPr>
            <w:i/>
            <w:iCs/>
          </w:rPr>
          <w:t xml:space="preserve"> </w:t>
        </w:r>
      </w:ins>
      <w:ins w:id="173" w:author=" " w:date="2021-11-15T14:14:00Z">
        <w:r w:rsidR="00B824F7">
          <w:rPr>
            <w:i/>
            <w:iCs/>
          </w:rPr>
          <w:t>pencatatan manual dalam aplikasi pengolah angka</w:t>
        </w:r>
      </w:ins>
      <w:ins w:id="174" w:author="Rafi Aziizi" w:date="2021-11-15T15:28:00Z">
        <w:r w:rsidR="00726D2E">
          <w:rPr>
            <w:i/>
            <w:iCs/>
          </w:rPr>
          <w:t xml:space="preserve"> sehingga </w:t>
        </w:r>
      </w:ins>
      <w:ins w:id="175" w:author="Rafi Aziizi" w:date="2021-11-15T15:29:00Z">
        <w:r w:rsidR="00726D2E">
          <w:rPr>
            <w:i/>
            <w:iCs/>
          </w:rPr>
          <w:t>sulit melakukan filterisasi dan rekapitulasi data absensi</w:t>
        </w:r>
      </w:ins>
      <w:ins w:id="176" w:author="chaniaayulestari@outlook.com" w:date="2021-11-14T03:47:00Z">
        <w:del w:id="177" w:author=" " w:date="2021-11-15T13:59:00Z">
          <w:r w:rsidR="00DA48B8" w:rsidRPr="003D26C6" w:rsidDel="00FA0804">
            <w:rPr>
              <w:i/>
              <w:iCs/>
              <w:rPrChange w:id="178" w:author="chaniaayulestari@outlook.com" w:date="2021-11-14T03:54:00Z">
                <w:rPr/>
              </w:rPrChange>
            </w:rPr>
            <w:delText xml:space="preserve"> </w:delText>
          </w:r>
          <w:commentRangeStart w:id="179"/>
          <w:r w:rsidR="00DA48B8" w:rsidRPr="003D26C6" w:rsidDel="00FA0804">
            <w:rPr>
              <w:i/>
              <w:iCs/>
              <w:rPrChange w:id="180" w:author="chaniaayulestari@outlook.com" w:date="2021-11-14T03:54:00Z">
                <w:rPr/>
              </w:rPrChange>
            </w:rPr>
            <w:delText>Oleh karena itu</w:delText>
          </w:r>
        </w:del>
      </w:ins>
      <w:commentRangeEnd w:id="179"/>
      <w:del w:id="181" w:author=" " w:date="2021-11-15T13:59:00Z">
        <w:r w:rsidR="00D70761" w:rsidDel="00FA0804">
          <w:rPr>
            <w:rStyle w:val="CommentReference"/>
          </w:rPr>
          <w:commentReference w:id="179"/>
        </w:r>
      </w:del>
      <w:ins w:id="182" w:author="chaniaayulestari@outlook.com" w:date="2021-11-14T03:47:00Z">
        <w:del w:id="183" w:author=" " w:date="2021-11-15T14:20:00Z">
          <w:r w:rsidR="00DA48B8" w:rsidRPr="003D26C6" w:rsidDel="00A038A6">
            <w:rPr>
              <w:i/>
              <w:iCs/>
              <w:rPrChange w:id="184" w:author="chaniaayulestari@outlook.com" w:date="2021-11-14T03:54:00Z">
                <w:rPr/>
              </w:rPrChange>
            </w:rPr>
            <w:delText xml:space="preserve">, dibutuhkan sistem yang dapat mengatasi masalah tersebut. </w:delText>
          </w:r>
        </w:del>
      </w:ins>
      <w:ins w:id="185" w:author=" " w:date="2021-11-15T14:20:00Z">
        <w:r w:rsidR="00A038A6">
          <w:rPr>
            <w:i/>
            <w:iCs/>
          </w:rPr>
          <w:t xml:space="preserve">. </w:t>
        </w:r>
      </w:ins>
      <w:ins w:id="186" w:author="chaniaayulestari@outlook.com" w:date="2021-11-14T03:50:00Z">
        <w:del w:id="187" w:author=" " w:date="2021-11-15T14:38:00Z">
          <w:r w:rsidR="003D26C6" w:rsidRPr="003D26C6" w:rsidDel="00184FFF">
            <w:rPr>
              <w:i/>
              <w:iCs/>
              <w:rPrChange w:id="188" w:author="chaniaayulestari@outlook.com" w:date="2021-11-14T03:54:00Z">
                <w:rPr/>
              </w:rPrChange>
            </w:rPr>
            <w:delText>D</w:delText>
          </w:r>
        </w:del>
      </w:ins>
      <w:ins w:id="189" w:author="chaniaayulestari@outlook.com" w:date="2021-11-14T03:47:00Z">
        <w:del w:id="190" w:author=" " w:date="2021-11-15T14:38:00Z">
          <w:r w:rsidR="00DA48B8" w:rsidRPr="003D26C6" w:rsidDel="00184FFF">
            <w:rPr>
              <w:i/>
              <w:iCs/>
              <w:rPrChange w:id="191" w:author="chaniaayulestari@outlook.com" w:date="2021-11-14T03:54:00Z">
                <w:rPr/>
              </w:rPrChange>
            </w:rPr>
            <w:delText>alam prakti</w:delText>
          </w:r>
        </w:del>
      </w:ins>
      <w:ins w:id="192" w:author="chaniaayulestari@outlook.com" w:date="2021-11-14T03:50:00Z">
        <w:del w:id="193" w:author=" " w:date="2021-11-15T14:38:00Z">
          <w:r w:rsidR="003D26C6" w:rsidRPr="003D26C6" w:rsidDel="00184FFF">
            <w:rPr>
              <w:i/>
              <w:iCs/>
              <w:rPrChange w:id="194" w:author="chaniaayulestari@outlook.com" w:date="2021-11-14T03:54:00Z">
                <w:rPr/>
              </w:rPrChange>
            </w:rPr>
            <w:delText>k</w:delText>
          </w:r>
        </w:del>
      </w:ins>
      <w:ins w:id="195" w:author="chaniaayulestari@outlook.com" w:date="2021-11-14T03:47:00Z">
        <w:del w:id="196" w:author=" " w:date="2021-11-15T14:38:00Z">
          <w:r w:rsidR="00DA48B8" w:rsidRPr="003D26C6" w:rsidDel="00184FFF">
            <w:rPr>
              <w:i/>
              <w:iCs/>
              <w:rPrChange w:id="197" w:author="chaniaayulestari@outlook.com" w:date="2021-11-14T03:54:00Z">
                <w:rPr/>
              </w:rPrChange>
            </w:rPr>
            <w:delText xml:space="preserve"> kerja kali ini</w:delText>
          </w:r>
        </w:del>
      </w:ins>
      <w:ins w:id="198" w:author=" " w:date="2021-11-15T14:38:00Z">
        <w:r w:rsidR="00184FFF">
          <w:rPr>
            <w:i/>
            <w:iCs/>
          </w:rPr>
          <w:t>Dari permasalahan tersebut, maka</w:t>
        </w:r>
      </w:ins>
      <w:ins w:id="199" w:author="chaniaayulestari@outlook.com" w:date="2021-11-14T03:47:00Z">
        <w:r w:rsidR="00DA48B8" w:rsidRPr="003D26C6">
          <w:rPr>
            <w:i/>
            <w:iCs/>
            <w:rPrChange w:id="200" w:author="chaniaayulestari@outlook.com" w:date="2021-11-14T03:54:00Z">
              <w:rPr/>
            </w:rPrChange>
          </w:rPr>
          <w:t xml:space="preserve"> dibuat sebuah sistem absensi </w:t>
        </w:r>
      </w:ins>
      <w:ins w:id="201" w:author="chaniaayulestari@outlook.com" w:date="2021-11-14T03:48:00Z">
        <w:r w:rsidR="00DA48B8" w:rsidRPr="003D26C6">
          <w:rPr>
            <w:i/>
            <w:iCs/>
            <w:rPrChange w:id="202" w:author="chaniaayulestari@outlook.com" w:date="2021-11-14T03:54:00Z">
              <w:rPr/>
            </w:rPrChange>
          </w:rPr>
          <w:t>menggunakan RFID (Radio Frequency Identification) dengan metode pengembangan waterfall</w:t>
        </w:r>
      </w:ins>
      <w:ins w:id="203" w:author="chaniaayulestari@outlook.com" w:date="2021-11-14T03:50:00Z">
        <w:del w:id="204" w:author=" " w:date="2021-11-15T14:20:00Z">
          <w:r w:rsidR="003D26C6" w:rsidRPr="003D26C6" w:rsidDel="00A038A6">
            <w:rPr>
              <w:i/>
              <w:iCs/>
              <w:rPrChange w:id="205" w:author="chaniaayulestari@outlook.com" w:date="2021-11-14T03:54:00Z">
                <w:rPr/>
              </w:rPrChange>
            </w:rPr>
            <w:delText xml:space="preserve"> </w:delText>
          </w:r>
        </w:del>
      </w:ins>
      <w:ins w:id="206" w:author=" " w:date="2021-11-15T14:20:00Z">
        <w:r w:rsidR="00A038A6">
          <w:rPr>
            <w:i/>
            <w:iCs/>
          </w:rPr>
          <w:t>.</w:t>
        </w:r>
      </w:ins>
      <w:ins w:id="207" w:author=" " w:date="2021-11-15T14:21:00Z">
        <w:r w:rsidR="00A038A6">
          <w:rPr>
            <w:i/>
            <w:iCs/>
          </w:rPr>
          <w:t xml:space="preserve"> Pada sistem </w:t>
        </w:r>
      </w:ins>
      <w:ins w:id="208" w:author=" " w:date="2021-11-15T14:22:00Z">
        <w:r w:rsidR="00A038A6">
          <w:rPr>
            <w:i/>
            <w:iCs/>
          </w:rPr>
          <w:t xml:space="preserve">absensi </w:t>
        </w:r>
      </w:ins>
      <w:ins w:id="209" w:author=" " w:date="2021-11-15T14:21:00Z">
        <w:r w:rsidR="00A038A6">
          <w:rPr>
            <w:i/>
            <w:iCs/>
          </w:rPr>
          <w:t xml:space="preserve">yang dibuat </w:t>
        </w:r>
      </w:ins>
      <w:ins w:id="210" w:author=" " w:date="2021-11-15T14:25:00Z">
        <w:r w:rsidR="00E577B2">
          <w:rPr>
            <w:i/>
            <w:iCs/>
          </w:rPr>
          <w:t xml:space="preserve">ini </w:t>
        </w:r>
      </w:ins>
      <w:ins w:id="211" w:author=" " w:date="2021-11-15T14:21:00Z">
        <w:r w:rsidR="00A038A6">
          <w:rPr>
            <w:i/>
            <w:iCs/>
          </w:rPr>
          <w:t xml:space="preserve">proses absen </w:t>
        </w:r>
      </w:ins>
      <w:ins w:id="212" w:author=" " w:date="2021-11-15T14:22:00Z">
        <w:r w:rsidR="00A038A6">
          <w:rPr>
            <w:i/>
            <w:iCs/>
          </w:rPr>
          <w:t xml:space="preserve">dapat dilakukan dengan </w:t>
        </w:r>
      </w:ins>
      <w:ins w:id="213" w:author=" " w:date="2021-11-15T14:23:00Z">
        <w:r w:rsidR="00E577B2">
          <w:rPr>
            <w:i/>
            <w:iCs/>
          </w:rPr>
          <w:t xml:space="preserve">menempelkan kartu pada </w:t>
        </w:r>
      </w:ins>
      <w:ins w:id="214" w:author=" " w:date="2021-11-15T14:25:00Z">
        <w:r w:rsidR="00E577B2">
          <w:rPr>
            <w:i/>
            <w:iCs/>
          </w:rPr>
          <w:t>MRFC522 Scanner</w:t>
        </w:r>
      </w:ins>
      <w:ins w:id="215" w:author=" " w:date="2021-11-15T14:30:00Z">
        <w:r w:rsidR="00F2270D">
          <w:rPr>
            <w:i/>
            <w:iCs/>
          </w:rPr>
          <w:t xml:space="preserve"> ya</w:t>
        </w:r>
      </w:ins>
      <w:ins w:id="216" w:author=" " w:date="2021-11-15T14:33:00Z">
        <w:r w:rsidR="00D2417F">
          <w:rPr>
            <w:i/>
            <w:iCs/>
          </w:rPr>
          <w:t>n</w:t>
        </w:r>
      </w:ins>
      <w:ins w:id="217" w:author=" " w:date="2021-11-15T14:30:00Z">
        <w:r w:rsidR="00F2270D">
          <w:rPr>
            <w:i/>
            <w:iCs/>
          </w:rPr>
          <w:t>g secara otomatis akan masuk kedalam database. Selain itu juga</w:t>
        </w:r>
      </w:ins>
      <w:ins w:id="218" w:author="Rafi Aziizi" w:date="2021-11-15T15:30:00Z">
        <w:r w:rsidR="00726D2E">
          <w:rPr>
            <w:i/>
            <w:iCs/>
          </w:rPr>
          <w:t xml:space="preserve"> disediakan </w:t>
        </w:r>
      </w:ins>
      <w:ins w:id="219" w:author=" " w:date="2021-11-15T14:30:00Z">
        <w:del w:id="220" w:author="Rafi Aziizi" w:date="2021-11-15T15:30:00Z">
          <w:r w:rsidR="00F2270D" w:rsidDel="00726D2E">
            <w:rPr>
              <w:i/>
              <w:iCs/>
            </w:rPr>
            <w:delText>, pembuatan</w:delText>
          </w:r>
        </w:del>
      </w:ins>
      <w:ins w:id="221" w:author="Rafi Aziizi" w:date="2021-11-15T15:30:00Z">
        <w:r w:rsidR="00726D2E">
          <w:rPr>
            <w:i/>
            <w:iCs/>
          </w:rPr>
          <w:t>fitur</w:t>
        </w:r>
      </w:ins>
      <w:ins w:id="222" w:author=" " w:date="2021-11-15T14:30:00Z">
        <w:r w:rsidR="00F2270D">
          <w:rPr>
            <w:i/>
            <w:iCs/>
          </w:rPr>
          <w:t xml:space="preserve"> </w:t>
        </w:r>
      </w:ins>
      <w:ins w:id="223" w:author=" " w:date="2021-11-15T14:32:00Z">
        <w:r w:rsidR="00F2270D">
          <w:rPr>
            <w:i/>
            <w:iCs/>
          </w:rPr>
          <w:t>dashboard</w:t>
        </w:r>
      </w:ins>
      <w:ins w:id="224" w:author="Rafi Aziizi" w:date="2021-11-15T15:30:00Z">
        <w:r w:rsidR="00726D2E">
          <w:rPr>
            <w:i/>
            <w:iCs/>
          </w:rPr>
          <w:t>, kelola data guru, kelola data siswa hingga kelola data kelas.</w:t>
        </w:r>
      </w:ins>
      <w:ins w:id="225" w:author=" " w:date="2021-11-15T14:32:00Z">
        <w:r w:rsidR="00F2270D">
          <w:rPr>
            <w:i/>
            <w:iCs/>
          </w:rPr>
          <w:t xml:space="preserve"> </w:t>
        </w:r>
        <w:del w:id="226" w:author="Rafi Aziizi" w:date="2021-11-15T15:31:00Z">
          <w:r w:rsidR="00F2270D" w:rsidDel="00726D2E">
            <w:rPr>
              <w:i/>
              <w:iCs/>
            </w:rPr>
            <w:delText xml:space="preserve">dalam </w:delText>
          </w:r>
        </w:del>
      </w:ins>
      <w:ins w:id="227" w:author="Rafi Aziizi" w:date="2021-11-15T15:31:00Z">
        <w:r w:rsidR="00726D2E">
          <w:rPr>
            <w:i/>
            <w:iCs/>
          </w:rPr>
          <w:t>A</w:t>
        </w:r>
      </w:ins>
      <w:ins w:id="228" w:author=" " w:date="2021-11-15T14:32:00Z">
        <w:del w:id="229" w:author="Rafi Aziizi" w:date="2021-11-15T15:31:00Z">
          <w:r w:rsidR="00F2270D" w:rsidDel="00726D2E">
            <w:rPr>
              <w:i/>
              <w:iCs/>
            </w:rPr>
            <w:delText>a</w:delText>
          </w:r>
        </w:del>
        <w:r w:rsidR="00F2270D">
          <w:rPr>
            <w:i/>
            <w:iCs/>
          </w:rPr>
          <w:t xml:space="preserve">plikasi </w:t>
        </w:r>
        <w:del w:id="230" w:author="Rafi Aziizi" w:date="2021-11-15T15:31:00Z">
          <w:r w:rsidR="00F2270D" w:rsidDel="00726D2E">
            <w:rPr>
              <w:i/>
              <w:iCs/>
            </w:rPr>
            <w:delText>ini</w:delText>
          </w:r>
        </w:del>
        <w:r w:rsidR="00F2270D">
          <w:rPr>
            <w:i/>
            <w:iCs/>
          </w:rPr>
          <w:t xml:space="preserve"> </w:t>
        </w:r>
      </w:ins>
      <w:ins w:id="231" w:author="Rafi Aziizi" w:date="2021-11-15T15:30:00Z">
        <w:r w:rsidR="00726D2E">
          <w:rPr>
            <w:i/>
            <w:iCs/>
          </w:rPr>
          <w:t xml:space="preserve">yang </w:t>
        </w:r>
      </w:ins>
      <w:ins w:id="232" w:author=" " w:date="2021-11-15T14:32:00Z">
        <w:r w:rsidR="00F2270D">
          <w:rPr>
            <w:i/>
            <w:iCs/>
          </w:rPr>
          <w:t>dibu</w:t>
        </w:r>
      </w:ins>
      <w:ins w:id="233" w:author=" " w:date="2021-11-15T14:33:00Z">
        <w:r w:rsidR="00D2417F">
          <w:rPr>
            <w:i/>
            <w:iCs/>
          </w:rPr>
          <w:t>at</w:t>
        </w:r>
      </w:ins>
      <w:ins w:id="234" w:author="Rafi Aziizi" w:date="2021-11-15T15:31:00Z">
        <w:r w:rsidR="00726D2E">
          <w:rPr>
            <w:i/>
            <w:iCs/>
          </w:rPr>
          <w:t xml:space="preserve"> dapat membantu pihak sekolah untuk melakukan berbagai pengelolaan data mengenai absensi dan dapat dilakukan monitor</w:t>
        </w:r>
      </w:ins>
      <w:ins w:id="235" w:author="Rafi Aziizi" w:date="2021-11-15T15:32:00Z">
        <w:r w:rsidR="00726D2E">
          <w:rPr>
            <w:i/>
            <w:iCs/>
          </w:rPr>
          <w:t>ing terhadap data absensi.</w:t>
        </w:r>
      </w:ins>
      <w:ins w:id="236" w:author=" " w:date="2021-11-15T14:33:00Z">
        <w:del w:id="237" w:author="Rafi Aziizi" w:date="2021-11-15T15:31:00Z">
          <w:r w:rsidR="00D2417F" w:rsidDel="00726D2E">
            <w:rPr>
              <w:i/>
              <w:iCs/>
            </w:rPr>
            <w:delText xml:space="preserve"> </w:delText>
          </w:r>
        </w:del>
      </w:ins>
      <w:ins w:id="238" w:author=" " w:date="2021-11-15T14:34:00Z">
        <w:del w:id="239" w:author="Rafi Aziizi" w:date="2021-11-15T15:31:00Z">
          <w:r w:rsidR="00D2417F" w:rsidDel="00726D2E">
            <w:rPr>
              <w:i/>
              <w:iCs/>
            </w:rPr>
            <w:delText>untuk menampilkan se</w:delText>
          </w:r>
        </w:del>
      </w:ins>
      <w:ins w:id="240" w:author=" " w:date="2021-11-15T14:35:00Z">
        <w:del w:id="241" w:author="Rafi Aziizi" w:date="2021-11-15T15:31:00Z">
          <w:r w:rsidR="00D2417F" w:rsidDel="00726D2E">
            <w:rPr>
              <w:i/>
              <w:iCs/>
            </w:rPr>
            <w:delText>l</w:delText>
          </w:r>
        </w:del>
      </w:ins>
      <w:ins w:id="242" w:author=" " w:date="2021-11-15T14:34:00Z">
        <w:del w:id="243" w:author="Rafi Aziizi" w:date="2021-11-15T15:31:00Z">
          <w:r w:rsidR="00D2417F" w:rsidDel="00726D2E">
            <w:rPr>
              <w:i/>
              <w:iCs/>
            </w:rPr>
            <w:delText>uruh data absen siswa</w:delText>
          </w:r>
        </w:del>
      </w:ins>
      <w:ins w:id="244" w:author=" " w:date="2021-11-15T14:36:00Z">
        <w:del w:id="245" w:author="Rafi Aziizi" w:date="2021-11-15T15:31:00Z">
          <w:r w:rsidR="00D2417F" w:rsidDel="00726D2E">
            <w:rPr>
              <w:i/>
              <w:iCs/>
            </w:rPr>
            <w:delText xml:space="preserve"> sehingga dapat membantu pihak sekolah </w:delText>
          </w:r>
        </w:del>
        <w:del w:id="246" w:author="Rafi Aziizi" w:date="2021-11-15T14:56:00Z">
          <w:r w:rsidR="00D2417F" w:rsidDel="00ED34E2">
            <w:rPr>
              <w:i/>
              <w:iCs/>
            </w:rPr>
            <w:delText>me</w:delText>
          </w:r>
        </w:del>
        <w:del w:id="247" w:author="Rafi Aziizi" w:date="2021-11-15T15:31:00Z">
          <w:r w:rsidR="00D2417F" w:rsidDel="00726D2E">
            <w:rPr>
              <w:i/>
              <w:iCs/>
            </w:rPr>
            <w:delText xml:space="preserve">monitoring data. </w:delText>
          </w:r>
        </w:del>
      </w:ins>
      <w:ins w:id="248" w:author="chaniaayulestari@outlook.com" w:date="2021-11-14T03:50:00Z">
        <w:del w:id="249" w:author=" " w:date="2021-11-15T11:54:00Z">
          <w:r w:rsidR="003D26C6" w:rsidRPr="003D26C6" w:rsidDel="00D70761">
            <w:rPr>
              <w:i/>
              <w:iCs/>
              <w:rPrChange w:id="250" w:author="chaniaayulestari@outlook.com" w:date="2021-11-14T03:54:00Z">
                <w:rPr/>
              </w:rPrChange>
            </w:rPr>
            <w:delText>yang diharapkan</w:delText>
          </w:r>
        </w:del>
        <w:del w:id="251" w:author=" " w:date="2021-11-15T14:26:00Z">
          <w:r w:rsidR="003D26C6" w:rsidRPr="003D26C6" w:rsidDel="00E577B2">
            <w:rPr>
              <w:i/>
              <w:iCs/>
              <w:rPrChange w:id="252" w:author="chaniaayulestari@outlook.com" w:date="2021-11-14T03:54:00Z">
                <w:rPr/>
              </w:rPrChange>
            </w:rPr>
            <w:delText xml:space="preserve"> </w:delText>
          </w:r>
        </w:del>
        <w:del w:id="253" w:author=" " w:date="2021-11-15T14:39:00Z">
          <w:r w:rsidR="003D26C6" w:rsidRPr="003D26C6" w:rsidDel="00184FFF">
            <w:rPr>
              <w:i/>
              <w:iCs/>
              <w:rPrChange w:id="254" w:author="chaniaayulestari@outlook.com" w:date="2021-11-14T03:54:00Z">
                <w:rPr/>
              </w:rPrChange>
            </w:rPr>
            <w:delText xml:space="preserve">dapat membantu sekolah SMK Cendekia </w:delText>
          </w:r>
        </w:del>
      </w:ins>
      <w:ins w:id="255" w:author="chaniaayulestari@outlook.com" w:date="2021-11-14T03:51:00Z">
        <w:del w:id="256" w:author=" " w:date="2021-11-15T14:39:00Z">
          <w:r w:rsidR="003D26C6" w:rsidRPr="003D26C6" w:rsidDel="00184FFF">
            <w:rPr>
              <w:i/>
              <w:iCs/>
              <w:rPrChange w:id="257" w:author="chaniaayulestari@outlook.com" w:date="2021-11-14T03:54:00Z">
                <w:rPr/>
              </w:rPrChange>
            </w:rPr>
            <w:delText xml:space="preserve">Batujajar </w:delText>
          </w:r>
        </w:del>
      </w:ins>
      <w:ins w:id="258" w:author="chaniaayulestari@outlook.com" w:date="2021-11-14T03:52:00Z">
        <w:del w:id="259" w:author=" " w:date="2021-11-15T14:39:00Z">
          <w:r w:rsidR="003D26C6" w:rsidRPr="003D26C6" w:rsidDel="00184FFF">
            <w:rPr>
              <w:i/>
              <w:iCs/>
              <w:rPrChange w:id="260" w:author="chaniaayulestari@outlook.com" w:date="2021-11-14T03:54:00Z">
                <w:rPr/>
              </w:rPrChange>
            </w:rPr>
            <w:delText>untuk mempermudah proses absen yang dilakukan dan dapat memudahkan sekolah untuk melakukan monitoring</w:delText>
          </w:r>
        </w:del>
      </w:ins>
      <w:ins w:id="261" w:author="chaniaayulestari@outlook.com" w:date="2021-11-14T03:53:00Z">
        <w:del w:id="262" w:author=" " w:date="2021-11-15T14:39:00Z">
          <w:r w:rsidR="003D26C6" w:rsidRPr="003D26C6" w:rsidDel="00184FFF">
            <w:rPr>
              <w:i/>
              <w:iCs/>
              <w:rPrChange w:id="263" w:author="chaniaayulestari@outlook.com" w:date="2021-11-14T03:54:00Z">
                <w:rPr/>
              </w:rPrChange>
            </w:rPr>
            <w:delText xml:space="preserve"> setiap siswa.</w:delText>
          </w:r>
        </w:del>
      </w:ins>
    </w:p>
    <w:p w14:paraId="2091F2EA" w14:textId="179EDEF8" w:rsidR="00BB0B15" w:rsidRPr="0069161D" w:rsidDel="0069161D" w:rsidRDefault="00BB0B15" w:rsidP="00DD6C60">
      <w:pPr>
        <w:rPr>
          <w:del w:id="264" w:author="chaniaayulestari@outlook.com" w:date="2021-11-14T03:54:00Z"/>
          <w:b/>
          <w:rPrChange w:id="265" w:author="chaniaayulestari@outlook.com" w:date="2021-11-14T03:54:00Z">
            <w:rPr>
              <w:del w:id="266" w:author="chaniaayulestari@outlook.com" w:date="2021-11-14T03:54:00Z"/>
            </w:rPr>
          </w:rPrChange>
        </w:rPr>
      </w:pPr>
    </w:p>
    <w:p w14:paraId="5AC930A2" w14:textId="4A899D44" w:rsidR="00764905" w:rsidRPr="0069161D" w:rsidRDefault="00AA549F" w:rsidP="00764905">
      <w:pPr>
        <w:rPr>
          <w:bCs/>
          <w:i/>
          <w:iCs/>
          <w:rPrChange w:id="267" w:author="chaniaayulestari@outlook.com" w:date="2021-11-14T03:54:00Z">
            <w:rPr>
              <w:bCs/>
            </w:rPr>
          </w:rPrChange>
        </w:rPr>
      </w:pPr>
      <w:r w:rsidRPr="0069161D">
        <w:rPr>
          <w:b/>
          <w:i/>
          <w:iCs/>
          <w:rPrChange w:id="268" w:author="chaniaayulestari@outlook.com" w:date="2021-11-14T03:54:00Z">
            <w:rPr>
              <w:bCs/>
            </w:rPr>
          </w:rPrChange>
        </w:rPr>
        <w:t>Kata kunci</w:t>
      </w:r>
      <w:r w:rsidRPr="0069161D">
        <w:rPr>
          <w:bCs/>
          <w:i/>
          <w:iCs/>
          <w:rPrChange w:id="269" w:author="chaniaayulestari@outlook.com" w:date="2021-11-14T03:54:00Z">
            <w:rPr>
              <w:bCs/>
            </w:rPr>
          </w:rPrChange>
        </w:rPr>
        <w:t>:</w:t>
      </w:r>
      <w:ins w:id="270" w:author="chaniaayulestari@outlook.com" w:date="2021-11-14T03:54:00Z">
        <w:r w:rsidR="003D26C6" w:rsidRPr="0069161D">
          <w:rPr>
            <w:bCs/>
            <w:i/>
            <w:iCs/>
            <w:rPrChange w:id="271" w:author="chaniaayulestari@outlook.com" w:date="2021-11-14T03:54:00Z">
              <w:rPr>
                <w:bCs/>
              </w:rPr>
            </w:rPrChange>
          </w:rPr>
          <w:t xml:space="preserve"> Sistem Absensi, RFID, Waterfall</w:t>
        </w:r>
      </w:ins>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272" w:name="_Toc80034203"/>
      <w:bookmarkStart w:id="273" w:name="_Toc87896272"/>
      <w:r>
        <w:rPr>
          <w:lang w:val="en-US"/>
        </w:rPr>
        <w:lastRenderedPageBreak/>
        <w:t>DAFTAR ISI</w:t>
      </w:r>
      <w:bookmarkEnd w:id="272"/>
      <w:bookmarkEnd w:id="273"/>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0426A6CB" w14:textId="6C618BC5" w:rsidR="009A76B9" w:rsidRDefault="00714F8D">
          <w:pPr>
            <w:pStyle w:val="TOC1"/>
            <w:tabs>
              <w:tab w:val="right" w:leader="dot" w:pos="7927"/>
            </w:tabs>
            <w:rPr>
              <w:ins w:id="274" w:author=" " w:date="2021-11-15T19:17:00Z"/>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ins w:id="275" w:author=" " w:date="2021-11-15T19:17:00Z">
            <w:r w:rsidR="009A76B9" w:rsidRPr="00842429">
              <w:rPr>
                <w:rStyle w:val="Hyperlink"/>
                <w:noProof/>
              </w:rPr>
              <w:fldChar w:fldCharType="begin"/>
            </w:r>
            <w:r w:rsidR="009A76B9" w:rsidRPr="00842429">
              <w:rPr>
                <w:rStyle w:val="Hyperlink"/>
                <w:noProof/>
              </w:rPr>
              <w:instrText xml:space="preserve"> </w:instrText>
            </w:r>
            <w:r w:rsidR="009A76B9">
              <w:rPr>
                <w:noProof/>
              </w:rPr>
              <w:instrText>HYPERLINK \l "_Toc87896268"</w:instrText>
            </w:r>
            <w:r w:rsidR="009A76B9" w:rsidRPr="00842429">
              <w:rPr>
                <w:rStyle w:val="Hyperlink"/>
                <w:noProof/>
              </w:rPr>
              <w:instrText xml:space="preserve"> </w:instrText>
            </w:r>
            <w:r w:rsidR="009A76B9" w:rsidRPr="00842429">
              <w:rPr>
                <w:rStyle w:val="Hyperlink"/>
                <w:noProof/>
              </w:rPr>
              <w:fldChar w:fldCharType="separate"/>
            </w:r>
            <w:r w:rsidR="009A76B9" w:rsidRPr="00842429">
              <w:rPr>
                <w:rStyle w:val="Hyperlink"/>
                <w:noProof/>
              </w:rPr>
              <w:t>LEMBAR PENGESAHAN</w:t>
            </w:r>
            <w:r w:rsidR="009A76B9">
              <w:rPr>
                <w:noProof/>
                <w:webHidden/>
              </w:rPr>
              <w:tab/>
            </w:r>
            <w:r w:rsidR="009A76B9">
              <w:rPr>
                <w:noProof/>
                <w:webHidden/>
              </w:rPr>
              <w:fldChar w:fldCharType="begin"/>
            </w:r>
            <w:r w:rsidR="009A76B9">
              <w:rPr>
                <w:noProof/>
                <w:webHidden/>
              </w:rPr>
              <w:instrText xml:space="preserve"> PAGEREF _Toc87896268 \h </w:instrText>
            </w:r>
          </w:ins>
          <w:r w:rsidR="009A76B9">
            <w:rPr>
              <w:noProof/>
              <w:webHidden/>
            </w:rPr>
          </w:r>
          <w:r w:rsidR="009A76B9">
            <w:rPr>
              <w:noProof/>
              <w:webHidden/>
            </w:rPr>
            <w:fldChar w:fldCharType="separate"/>
          </w:r>
          <w:ins w:id="276" w:author=" " w:date="2021-11-15T19:19:00Z">
            <w:r w:rsidR="009F5E4F">
              <w:rPr>
                <w:noProof/>
                <w:webHidden/>
              </w:rPr>
              <w:t>i</w:t>
            </w:r>
          </w:ins>
          <w:ins w:id="277" w:author=" " w:date="2021-11-15T19:17:00Z">
            <w:r w:rsidR="009A76B9">
              <w:rPr>
                <w:noProof/>
                <w:webHidden/>
              </w:rPr>
              <w:fldChar w:fldCharType="end"/>
            </w:r>
            <w:r w:rsidR="009A76B9" w:rsidRPr="00842429">
              <w:rPr>
                <w:rStyle w:val="Hyperlink"/>
                <w:noProof/>
              </w:rPr>
              <w:fldChar w:fldCharType="end"/>
            </w:r>
          </w:ins>
        </w:p>
        <w:p w14:paraId="59D965A7" w14:textId="1656FBF1" w:rsidR="009A76B9" w:rsidRDefault="009A76B9">
          <w:pPr>
            <w:pStyle w:val="TOC1"/>
            <w:tabs>
              <w:tab w:val="right" w:leader="dot" w:pos="7927"/>
            </w:tabs>
            <w:rPr>
              <w:ins w:id="278" w:author=" " w:date="2021-11-15T19:17:00Z"/>
              <w:rFonts w:asciiTheme="minorHAnsi" w:eastAsiaTheme="minorEastAsia" w:hAnsiTheme="minorHAnsi" w:cstheme="minorBidi"/>
              <w:noProof/>
              <w:sz w:val="22"/>
              <w:szCs w:val="22"/>
              <w:lang w:val="en-ID"/>
            </w:rPr>
          </w:pPr>
          <w:ins w:id="27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"_Toc87896269"</w:instrText>
            </w:r>
            <w:r w:rsidRPr="00842429">
              <w:rPr>
                <w:rStyle w:val="Hyperlink"/>
                <w:noProof/>
              </w:rPr>
              <w:instrText xml:space="preserve"> </w:instrText>
            </w:r>
            <w:r w:rsidRPr="00842429">
              <w:rPr>
                <w:rStyle w:val="Hyperlink"/>
                <w:noProof/>
              </w:rPr>
              <w:fldChar w:fldCharType="separate"/>
            </w:r>
            <w:r w:rsidRPr="00842429">
              <w:rPr>
                <w:rStyle w:val="Hyperlink"/>
                <w:noProof/>
              </w:rPr>
              <w:t>LEMBAR PENYATAAN KEASLIAN</w:t>
            </w:r>
            <w:r>
              <w:rPr>
                <w:noProof/>
                <w:webHidden/>
              </w:rPr>
              <w:tab/>
            </w:r>
            <w:r>
              <w:rPr>
                <w:noProof/>
                <w:webHidden/>
              </w:rPr>
              <w:fldChar w:fldCharType="begin"/>
            </w:r>
            <w:r>
              <w:rPr>
                <w:noProof/>
                <w:webHidden/>
              </w:rPr>
              <w:instrText xml:space="preserve"> PAGEREF _Toc87896269 \h </w:instrText>
            </w:r>
          </w:ins>
          <w:r>
            <w:rPr>
              <w:noProof/>
              <w:webHidden/>
            </w:rPr>
          </w:r>
          <w:r>
            <w:rPr>
              <w:noProof/>
              <w:webHidden/>
            </w:rPr>
            <w:fldChar w:fldCharType="separate"/>
          </w:r>
          <w:ins w:id="280" w:author=" " w:date="2021-11-15T19:19:00Z">
            <w:r w:rsidR="009F5E4F">
              <w:rPr>
                <w:noProof/>
                <w:webHidden/>
              </w:rPr>
              <w:t>ii</w:t>
            </w:r>
          </w:ins>
          <w:ins w:id="281" w:author=" " w:date="2021-11-15T19:17:00Z">
            <w:r>
              <w:rPr>
                <w:noProof/>
                <w:webHidden/>
              </w:rPr>
              <w:fldChar w:fldCharType="end"/>
            </w:r>
            <w:r w:rsidRPr="00842429">
              <w:rPr>
                <w:rStyle w:val="Hyperlink"/>
                <w:noProof/>
              </w:rPr>
              <w:fldChar w:fldCharType="end"/>
            </w:r>
          </w:ins>
        </w:p>
        <w:p w14:paraId="041DA272" w14:textId="44A5B8F8" w:rsidR="009A76B9" w:rsidRDefault="009A76B9">
          <w:pPr>
            <w:pStyle w:val="TOC1"/>
            <w:tabs>
              <w:tab w:val="right" w:leader="dot" w:pos="7927"/>
            </w:tabs>
            <w:rPr>
              <w:ins w:id="282" w:author=" " w:date="2021-11-15T19:17:00Z"/>
              <w:rFonts w:asciiTheme="minorHAnsi" w:eastAsiaTheme="minorEastAsia" w:hAnsiTheme="minorHAnsi" w:cstheme="minorBidi"/>
              <w:noProof/>
              <w:sz w:val="22"/>
              <w:szCs w:val="22"/>
              <w:lang w:val="en-ID"/>
            </w:rPr>
          </w:pPr>
          <w:ins w:id="28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"_Toc87896270"</w:instrText>
            </w:r>
            <w:r w:rsidRPr="00842429">
              <w:rPr>
                <w:rStyle w:val="Hyperlink"/>
                <w:noProof/>
              </w:rPr>
              <w:instrText xml:space="preserve"> </w:instrText>
            </w:r>
            <w:r w:rsidRPr="00842429">
              <w:rPr>
                <w:rStyle w:val="Hyperlink"/>
                <w:noProof/>
              </w:rPr>
              <w:fldChar w:fldCharType="separate"/>
            </w:r>
            <w:r w:rsidRPr="00842429">
              <w:rPr>
                <w:rStyle w:val="Hyperlink"/>
                <w:noProof/>
              </w:rPr>
              <w:t>KATA PENGANTAR</w:t>
            </w:r>
            <w:r>
              <w:rPr>
                <w:noProof/>
                <w:webHidden/>
              </w:rPr>
              <w:tab/>
            </w:r>
            <w:r>
              <w:rPr>
                <w:noProof/>
                <w:webHidden/>
              </w:rPr>
              <w:fldChar w:fldCharType="begin"/>
            </w:r>
            <w:r>
              <w:rPr>
                <w:noProof/>
                <w:webHidden/>
              </w:rPr>
              <w:instrText xml:space="preserve"> PAGEREF _Toc87896270 \h </w:instrText>
            </w:r>
          </w:ins>
          <w:r>
            <w:rPr>
              <w:noProof/>
              <w:webHidden/>
            </w:rPr>
          </w:r>
          <w:r>
            <w:rPr>
              <w:noProof/>
              <w:webHidden/>
            </w:rPr>
            <w:fldChar w:fldCharType="separate"/>
          </w:r>
          <w:ins w:id="284" w:author=" " w:date="2021-11-15T19:19:00Z">
            <w:r w:rsidR="009F5E4F">
              <w:rPr>
                <w:noProof/>
                <w:webHidden/>
              </w:rPr>
              <w:t>iii</w:t>
            </w:r>
          </w:ins>
          <w:ins w:id="285" w:author=" " w:date="2021-11-15T19:17:00Z">
            <w:r>
              <w:rPr>
                <w:noProof/>
                <w:webHidden/>
              </w:rPr>
              <w:fldChar w:fldCharType="end"/>
            </w:r>
            <w:r w:rsidRPr="00842429">
              <w:rPr>
                <w:rStyle w:val="Hyperlink"/>
                <w:noProof/>
              </w:rPr>
              <w:fldChar w:fldCharType="end"/>
            </w:r>
          </w:ins>
        </w:p>
        <w:p w14:paraId="7FED9CAB" w14:textId="700DEE22" w:rsidR="009A76B9" w:rsidRDefault="009A76B9">
          <w:pPr>
            <w:pStyle w:val="TOC1"/>
            <w:tabs>
              <w:tab w:val="right" w:leader="dot" w:pos="7927"/>
            </w:tabs>
            <w:rPr>
              <w:ins w:id="286" w:author=" " w:date="2021-11-15T19:17:00Z"/>
              <w:rFonts w:asciiTheme="minorHAnsi" w:eastAsiaTheme="minorEastAsia" w:hAnsiTheme="minorHAnsi" w:cstheme="minorBidi"/>
              <w:noProof/>
              <w:sz w:val="22"/>
              <w:szCs w:val="22"/>
              <w:lang w:val="en-ID"/>
            </w:rPr>
          </w:pPr>
          <w:ins w:id="28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"_Toc87896271"</w:instrText>
            </w:r>
            <w:r w:rsidRPr="00842429">
              <w:rPr>
                <w:rStyle w:val="Hyperlink"/>
                <w:noProof/>
              </w:rPr>
              <w:instrText xml:space="preserve"> </w:instrText>
            </w:r>
            <w:r w:rsidRPr="00842429">
              <w:rPr>
                <w:rStyle w:val="Hyperlink"/>
                <w:noProof/>
              </w:rPr>
              <w:fldChar w:fldCharType="separate"/>
            </w:r>
            <w:r w:rsidRPr="00842429">
              <w:rPr>
                <w:rStyle w:val="Hyperlink"/>
                <w:noProof/>
              </w:rPr>
              <w:t>ABSTRAK</w:t>
            </w:r>
            <w:r>
              <w:rPr>
                <w:noProof/>
                <w:webHidden/>
              </w:rPr>
              <w:tab/>
            </w:r>
            <w:r>
              <w:rPr>
                <w:noProof/>
                <w:webHidden/>
              </w:rPr>
              <w:fldChar w:fldCharType="begin"/>
            </w:r>
            <w:r>
              <w:rPr>
                <w:noProof/>
                <w:webHidden/>
              </w:rPr>
              <w:instrText xml:space="preserve"> PAGEREF _Toc87896271 \h </w:instrText>
            </w:r>
          </w:ins>
          <w:r>
            <w:rPr>
              <w:noProof/>
              <w:webHidden/>
            </w:rPr>
          </w:r>
          <w:r>
            <w:rPr>
              <w:noProof/>
              <w:webHidden/>
            </w:rPr>
            <w:fldChar w:fldCharType="separate"/>
          </w:r>
          <w:ins w:id="288" w:author=" " w:date="2021-11-15T19:19:00Z">
            <w:r w:rsidR="009F5E4F">
              <w:rPr>
                <w:noProof/>
                <w:webHidden/>
              </w:rPr>
              <w:t>iv</w:t>
            </w:r>
          </w:ins>
          <w:ins w:id="289" w:author=" " w:date="2021-11-15T19:17:00Z">
            <w:r>
              <w:rPr>
                <w:noProof/>
                <w:webHidden/>
              </w:rPr>
              <w:fldChar w:fldCharType="end"/>
            </w:r>
            <w:r w:rsidRPr="00842429">
              <w:rPr>
                <w:rStyle w:val="Hyperlink"/>
                <w:noProof/>
              </w:rPr>
              <w:fldChar w:fldCharType="end"/>
            </w:r>
          </w:ins>
        </w:p>
        <w:p w14:paraId="59A0413C" w14:textId="714A649D" w:rsidR="009A76B9" w:rsidRDefault="009A76B9">
          <w:pPr>
            <w:pStyle w:val="TOC1"/>
            <w:tabs>
              <w:tab w:val="right" w:leader="dot" w:pos="7927"/>
            </w:tabs>
            <w:rPr>
              <w:ins w:id="290" w:author=" " w:date="2021-11-15T19:17:00Z"/>
              <w:rFonts w:asciiTheme="minorHAnsi" w:eastAsiaTheme="minorEastAsia" w:hAnsiTheme="minorHAnsi" w:cstheme="minorBidi"/>
              <w:noProof/>
              <w:sz w:val="22"/>
              <w:szCs w:val="22"/>
              <w:lang w:val="en-ID"/>
            </w:rPr>
          </w:pPr>
          <w:ins w:id="29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"_Toc87896272"</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ISI</w:t>
            </w:r>
            <w:r>
              <w:rPr>
                <w:noProof/>
                <w:webHidden/>
              </w:rPr>
              <w:tab/>
            </w:r>
            <w:r>
              <w:rPr>
                <w:noProof/>
                <w:webHidden/>
              </w:rPr>
              <w:fldChar w:fldCharType="begin"/>
            </w:r>
            <w:r>
              <w:rPr>
                <w:noProof/>
                <w:webHidden/>
              </w:rPr>
              <w:instrText xml:space="preserve"> PAGEREF _Toc87896272 \h </w:instrText>
            </w:r>
          </w:ins>
          <w:r>
            <w:rPr>
              <w:noProof/>
              <w:webHidden/>
            </w:rPr>
          </w:r>
          <w:r>
            <w:rPr>
              <w:noProof/>
              <w:webHidden/>
            </w:rPr>
            <w:fldChar w:fldCharType="separate"/>
          </w:r>
          <w:ins w:id="292" w:author=" " w:date="2021-11-15T19:19:00Z">
            <w:r w:rsidR="009F5E4F">
              <w:rPr>
                <w:noProof/>
                <w:webHidden/>
              </w:rPr>
              <w:t>v</w:t>
            </w:r>
          </w:ins>
          <w:ins w:id="293" w:author=" " w:date="2021-11-15T19:17:00Z">
            <w:r>
              <w:rPr>
                <w:noProof/>
                <w:webHidden/>
              </w:rPr>
              <w:fldChar w:fldCharType="end"/>
            </w:r>
            <w:r w:rsidRPr="00842429">
              <w:rPr>
                <w:rStyle w:val="Hyperlink"/>
                <w:noProof/>
              </w:rPr>
              <w:fldChar w:fldCharType="end"/>
            </w:r>
          </w:ins>
        </w:p>
        <w:p w14:paraId="73F37109" w14:textId="5B574ADF" w:rsidR="009A76B9" w:rsidRDefault="009A76B9">
          <w:pPr>
            <w:pStyle w:val="TOC1"/>
            <w:tabs>
              <w:tab w:val="right" w:leader="dot" w:pos="7927"/>
            </w:tabs>
            <w:rPr>
              <w:ins w:id="294" w:author=" " w:date="2021-11-15T19:17:00Z"/>
              <w:rFonts w:asciiTheme="minorHAnsi" w:eastAsiaTheme="minorEastAsia" w:hAnsiTheme="minorHAnsi" w:cstheme="minorBidi"/>
              <w:noProof/>
              <w:sz w:val="22"/>
              <w:szCs w:val="22"/>
              <w:lang w:val="en-ID"/>
            </w:rPr>
          </w:pPr>
          <w:ins w:id="29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"_Toc87896273"</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GAMBAR</w:t>
            </w:r>
            <w:r>
              <w:rPr>
                <w:noProof/>
                <w:webHidden/>
              </w:rPr>
              <w:tab/>
            </w:r>
            <w:r>
              <w:rPr>
                <w:noProof/>
                <w:webHidden/>
              </w:rPr>
              <w:fldChar w:fldCharType="begin"/>
            </w:r>
            <w:r>
              <w:rPr>
                <w:noProof/>
                <w:webHidden/>
              </w:rPr>
              <w:instrText xml:space="preserve"> PAGEREF _Toc87896273 \h </w:instrText>
            </w:r>
          </w:ins>
          <w:r>
            <w:rPr>
              <w:noProof/>
              <w:webHidden/>
            </w:rPr>
          </w:r>
          <w:r>
            <w:rPr>
              <w:noProof/>
              <w:webHidden/>
            </w:rPr>
            <w:fldChar w:fldCharType="separate"/>
          </w:r>
          <w:ins w:id="296" w:author=" " w:date="2021-11-15T19:19:00Z">
            <w:r w:rsidR="009F5E4F">
              <w:rPr>
                <w:noProof/>
                <w:webHidden/>
              </w:rPr>
              <w:t>i</w:t>
            </w:r>
          </w:ins>
          <w:ins w:id="297" w:author=" " w:date="2021-11-15T19:17:00Z">
            <w:r>
              <w:rPr>
                <w:noProof/>
                <w:webHidden/>
              </w:rPr>
              <w:fldChar w:fldCharType="end"/>
            </w:r>
            <w:r w:rsidRPr="00842429">
              <w:rPr>
                <w:rStyle w:val="Hyperlink"/>
                <w:noProof/>
              </w:rPr>
              <w:fldChar w:fldCharType="end"/>
            </w:r>
          </w:ins>
        </w:p>
        <w:p w14:paraId="5D446918" w14:textId="3CFF342A" w:rsidR="009A76B9" w:rsidRDefault="009A76B9">
          <w:pPr>
            <w:pStyle w:val="TOC1"/>
            <w:tabs>
              <w:tab w:val="right" w:leader="dot" w:pos="7927"/>
            </w:tabs>
            <w:rPr>
              <w:ins w:id="298" w:author=" " w:date="2021-11-15T19:17:00Z"/>
              <w:rFonts w:asciiTheme="minorHAnsi" w:eastAsiaTheme="minorEastAsia" w:hAnsiTheme="minorHAnsi" w:cstheme="minorBidi"/>
              <w:noProof/>
              <w:sz w:val="22"/>
              <w:szCs w:val="22"/>
              <w:lang w:val="en-ID"/>
            </w:rPr>
          </w:pPr>
          <w:ins w:id="29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"_Toc87896274"</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TABEL</w:t>
            </w:r>
            <w:r>
              <w:rPr>
                <w:noProof/>
                <w:webHidden/>
              </w:rPr>
              <w:tab/>
            </w:r>
            <w:r>
              <w:rPr>
                <w:noProof/>
                <w:webHidden/>
              </w:rPr>
              <w:fldChar w:fldCharType="begin"/>
            </w:r>
            <w:r>
              <w:rPr>
                <w:noProof/>
                <w:webHidden/>
              </w:rPr>
              <w:instrText xml:space="preserve"> PAGEREF _Toc87896274 \h </w:instrText>
            </w:r>
          </w:ins>
          <w:r>
            <w:rPr>
              <w:noProof/>
              <w:webHidden/>
            </w:rPr>
          </w:r>
          <w:r>
            <w:rPr>
              <w:noProof/>
              <w:webHidden/>
            </w:rPr>
            <w:fldChar w:fldCharType="separate"/>
          </w:r>
          <w:ins w:id="300" w:author=" " w:date="2021-11-15T19:19:00Z">
            <w:r w:rsidR="009F5E4F">
              <w:rPr>
                <w:noProof/>
                <w:webHidden/>
              </w:rPr>
              <w:t>v</w:t>
            </w:r>
          </w:ins>
          <w:ins w:id="301" w:author=" " w:date="2021-11-15T19:17:00Z">
            <w:r>
              <w:rPr>
                <w:noProof/>
                <w:webHidden/>
              </w:rPr>
              <w:fldChar w:fldCharType="end"/>
            </w:r>
            <w:r w:rsidRPr="00842429">
              <w:rPr>
                <w:rStyle w:val="Hyperlink"/>
                <w:noProof/>
              </w:rPr>
              <w:fldChar w:fldCharType="end"/>
            </w:r>
          </w:ins>
        </w:p>
        <w:p w14:paraId="24809D41" w14:textId="5FAED3A0" w:rsidR="009A76B9" w:rsidRDefault="009A76B9">
          <w:pPr>
            <w:pStyle w:val="TOC1"/>
            <w:tabs>
              <w:tab w:val="right" w:leader="dot" w:pos="7927"/>
            </w:tabs>
            <w:rPr>
              <w:ins w:id="302" w:author=" " w:date="2021-11-15T19:17:00Z"/>
              <w:rFonts w:asciiTheme="minorHAnsi" w:eastAsiaTheme="minorEastAsia" w:hAnsiTheme="minorHAnsi" w:cstheme="minorBidi"/>
              <w:noProof/>
              <w:sz w:val="22"/>
              <w:szCs w:val="22"/>
              <w:lang w:val="en-ID"/>
            </w:rPr>
          </w:pPr>
          <w:ins w:id="30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"_Toc87896275"</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SINGKATAN</w:t>
            </w:r>
            <w:r>
              <w:rPr>
                <w:noProof/>
                <w:webHidden/>
              </w:rPr>
              <w:tab/>
            </w:r>
            <w:r>
              <w:rPr>
                <w:noProof/>
                <w:webHidden/>
              </w:rPr>
              <w:fldChar w:fldCharType="begin"/>
            </w:r>
            <w:r>
              <w:rPr>
                <w:noProof/>
                <w:webHidden/>
              </w:rPr>
              <w:instrText xml:space="preserve"> PAGEREF _Toc87896275 \h </w:instrText>
            </w:r>
          </w:ins>
          <w:r>
            <w:rPr>
              <w:noProof/>
              <w:webHidden/>
            </w:rPr>
          </w:r>
          <w:r>
            <w:rPr>
              <w:noProof/>
              <w:webHidden/>
            </w:rPr>
            <w:fldChar w:fldCharType="separate"/>
          </w:r>
          <w:ins w:id="304" w:author=" " w:date="2021-11-15T19:19:00Z">
            <w:r w:rsidR="009F5E4F">
              <w:rPr>
                <w:noProof/>
                <w:webHidden/>
              </w:rPr>
              <w:t>viii</w:t>
            </w:r>
          </w:ins>
          <w:ins w:id="305" w:author=" " w:date="2021-11-15T19:17:00Z">
            <w:r>
              <w:rPr>
                <w:noProof/>
                <w:webHidden/>
              </w:rPr>
              <w:fldChar w:fldCharType="end"/>
            </w:r>
            <w:r w:rsidRPr="00842429">
              <w:rPr>
                <w:rStyle w:val="Hyperlink"/>
                <w:noProof/>
              </w:rPr>
              <w:fldChar w:fldCharType="end"/>
            </w:r>
          </w:ins>
        </w:p>
        <w:p w14:paraId="751D90CA" w14:textId="128C9241" w:rsidR="009A76B9" w:rsidRDefault="009A76B9">
          <w:pPr>
            <w:pStyle w:val="TOC1"/>
            <w:tabs>
              <w:tab w:val="right" w:leader="dot" w:pos="7927"/>
            </w:tabs>
            <w:rPr>
              <w:ins w:id="306" w:author=" " w:date="2021-11-15T19:17:00Z"/>
              <w:rFonts w:asciiTheme="minorHAnsi" w:eastAsiaTheme="minorEastAsia" w:hAnsiTheme="minorHAnsi" w:cstheme="minorBidi"/>
              <w:noProof/>
              <w:sz w:val="22"/>
              <w:szCs w:val="22"/>
              <w:lang w:val="en-ID"/>
            </w:rPr>
          </w:pPr>
          <w:ins w:id="30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"_Toc87896276"</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SIMBOL</w:t>
            </w:r>
            <w:r>
              <w:rPr>
                <w:noProof/>
                <w:webHidden/>
              </w:rPr>
              <w:tab/>
            </w:r>
            <w:r>
              <w:rPr>
                <w:noProof/>
                <w:webHidden/>
              </w:rPr>
              <w:fldChar w:fldCharType="begin"/>
            </w:r>
            <w:r>
              <w:rPr>
                <w:noProof/>
                <w:webHidden/>
              </w:rPr>
              <w:instrText xml:space="preserve"> PAGEREF _Toc87896276 \h </w:instrText>
            </w:r>
          </w:ins>
          <w:r>
            <w:rPr>
              <w:noProof/>
              <w:webHidden/>
            </w:rPr>
          </w:r>
          <w:r>
            <w:rPr>
              <w:noProof/>
              <w:webHidden/>
            </w:rPr>
            <w:fldChar w:fldCharType="separate"/>
          </w:r>
          <w:ins w:id="308" w:author=" " w:date="2021-11-15T19:19:00Z">
            <w:r w:rsidR="009F5E4F">
              <w:rPr>
                <w:noProof/>
                <w:webHidden/>
              </w:rPr>
              <w:t>ix</w:t>
            </w:r>
          </w:ins>
          <w:ins w:id="309" w:author=" " w:date="2021-11-15T19:17:00Z">
            <w:r>
              <w:rPr>
                <w:noProof/>
                <w:webHidden/>
              </w:rPr>
              <w:fldChar w:fldCharType="end"/>
            </w:r>
            <w:r w:rsidRPr="00842429">
              <w:rPr>
                <w:rStyle w:val="Hyperlink"/>
                <w:noProof/>
              </w:rPr>
              <w:fldChar w:fldCharType="end"/>
            </w:r>
          </w:ins>
        </w:p>
        <w:p w14:paraId="0A488ED8" w14:textId="0C375DC4" w:rsidR="009A76B9" w:rsidRDefault="009A76B9">
          <w:pPr>
            <w:pStyle w:val="TOC1"/>
            <w:tabs>
              <w:tab w:val="right" w:leader="dot" w:pos="7927"/>
            </w:tabs>
            <w:rPr>
              <w:ins w:id="310" w:author=" " w:date="2021-11-15T19:17:00Z"/>
              <w:rFonts w:asciiTheme="minorHAnsi" w:eastAsiaTheme="minorEastAsia" w:hAnsiTheme="minorHAnsi" w:cstheme="minorBidi"/>
              <w:noProof/>
              <w:sz w:val="22"/>
              <w:szCs w:val="22"/>
              <w:lang w:val="en-ID"/>
            </w:rPr>
          </w:pPr>
          <w:ins w:id="31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"_Toc87896277"</w:instrText>
            </w:r>
            <w:r w:rsidRPr="00842429">
              <w:rPr>
                <w:rStyle w:val="Hyperlink"/>
                <w:noProof/>
              </w:rPr>
              <w:instrText xml:space="preserve"> </w:instrText>
            </w:r>
            <w:r w:rsidRPr="00842429">
              <w:rPr>
                <w:rStyle w:val="Hyperlink"/>
                <w:noProof/>
              </w:rPr>
              <w:fldChar w:fldCharType="separate"/>
            </w:r>
            <w:r w:rsidRPr="00842429">
              <w:rPr>
                <w:rStyle w:val="Hyperlink"/>
                <w:noProof/>
              </w:rPr>
              <w:t>BAB I  PENDAHULUAN</w:t>
            </w:r>
            <w:r>
              <w:rPr>
                <w:noProof/>
                <w:webHidden/>
              </w:rPr>
              <w:tab/>
            </w:r>
            <w:r>
              <w:rPr>
                <w:noProof/>
                <w:webHidden/>
              </w:rPr>
              <w:fldChar w:fldCharType="begin"/>
            </w:r>
            <w:r>
              <w:rPr>
                <w:noProof/>
                <w:webHidden/>
              </w:rPr>
              <w:instrText xml:space="preserve"> PAGEREF _Toc87896277 \h </w:instrText>
            </w:r>
          </w:ins>
          <w:r>
            <w:rPr>
              <w:noProof/>
              <w:webHidden/>
            </w:rPr>
          </w:r>
          <w:r>
            <w:rPr>
              <w:noProof/>
              <w:webHidden/>
            </w:rPr>
            <w:fldChar w:fldCharType="separate"/>
          </w:r>
          <w:ins w:id="312" w:author=" " w:date="2021-11-15T19:19:00Z">
            <w:r w:rsidR="009F5E4F">
              <w:rPr>
                <w:noProof/>
                <w:webHidden/>
              </w:rPr>
              <w:t>1</w:t>
            </w:r>
          </w:ins>
          <w:ins w:id="313" w:author=" " w:date="2021-11-15T19:17:00Z">
            <w:r>
              <w:rPr>
                <w:noProof/>
                <w:webHidden/>
              </w:rPr>
              <w:fldChar w:fldCharType="end"/>
            </w:r>
            <w:r w:rsidRPr="00842429">
              <w:rPr>
                <w:rStyle w:val="Hyperlink"/>
                <w:noProof/>
              </w:rPr>
              <w:fldChar w:fldCharType="end"/>
            </w:r>
          </w:ins>
        </w:p>
        <w:p w14:paraId="1C9CB8E1" w14:textId="11AF9A39" w:rsidR="009A76B9" w:rsidRDefault="009A76B9">
          <w:pPr>
            <w:pStyle w:val="TOC2"/>
            <w:tabs>
              <w:tab w:val="left" w:pos="880"/>
              <w:tab w:val="right" w:leader="dot" w:pos="7927"/>
            </w:tabs>
            <w:rPr>
              <w:ins w:id="314" w:author=" " w:date="2021-11-15T19:17:00Z"/>
              <w:rFonts w:asciiTheme="minorHAnsi" w:eastAsiaTheme="minorEastAsia" w:hAnsiTheme="minorHAnsi" w:cstheme="minorBidi"/>
              <w:noProof/>
              <w:sz w:val="22"/>
              <w:szCs w:val="22"/>
              <w:lang w:val="en-ID"/>
            </w:rPr>
          </w:pPr>
          <w:ins w:id="31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"_Toc87896278"</w:instrText>
            </w:r>
            <w:r w:rsidRPr="00842429">
              <w:rPr>
                <w:rStyle w:val="Hyperlink"/>
                <w:noProof/>
              </w:rPr>
              <w:instrText xml:space="preserve"> </w:instrText>
            </w:r>
            <w:r w:rsidRPr="00842429">
              <w:rPr>
                <w:rStyle w:val="Hyperlink"/>
                <w:noProof/>
              </w:rPr>
              <w:fldChar w:fldCharType="separate"/>
            </w:r>
            <w:r w:rsidRPr="00842429">
              <w:rPr>
                <w:rStyle w:val="Hyperlink"/>
                <w:noProof/>
              </w:rPr>
              <w:t>1.1</w:t>
            </w:r>
            <w:r>
              <w:rPr>
                <w:rFonts w:asciiTheme="minorHAnsi" w:eastAsiaTheme="minorEastAsia" w:hAnsiTheme="minorHAnsi" w:cstheme="minorBidi"/>
                <w:noProof/>
                <w:sz w:val="22"/>
                <w:szCs w:val="22"/>
                <w:lang w:val="en-ID"/>
              </w:rPr>
              <w:tab/>
            </w:r>
            <w:r w:rsidRPr="00842429">
              <w:rPr>
                <w:rStyle w:val="Hyperlink"/>
                <w:noProof/>
              </w:rPr>
              <w:t>Latar Belakang</w:t>
            </w:r>
            <w:r>
              <w:rPr>
                <w:noProof/>
                <w:webHidden/>
              </w:rPr>
              <w:tab/>
            </w:r>
            <w:r>
              <w:rPr>
                <w:noProof/>
                <w:webHidden/>
              </w:rPr>
              <w:fldChar w:fldCharType="begin"/>
            </w:r>
            <w:r>
              <w:rPr>
                <w:noProof/>
                <w:webHidden/>
              </w:rPr>
              <w:instrText xml:space="preserve"> PAGEREF _Toc87896278 \h </w:instrText>
            </w:r>
          </w:ins>
          <w:r>
            <w:rPr>
              <w:noProof/>
              <w:webHidden/>
            </w:rPr>
          </w:r>
          <w:r>
            <w:rPr>
              <w:noProof/>
              <w:webHidden/>
            </w:rPr>
            <w:fldChar w:fldCharType="separate"/>
          </w:r>
          <w:ins w:id="316" w:author=" " w:date="2021-11-15T19:19:00Z">
            <w:r w:rsidR="009F5E4F">
              <w:rPr>
                <w:noProof/>
                <w:webHidden/>
              </w:rPr>
              <w:t>1</w:t>
            </w:r>
          </w:ins>
          <w:ins w:id="317" w:author=" " w:date="2021-11-15T19:17:00Z">
            <w:r>
              <w:rPr>
                <w:noProof/>
                <w:webHidden/>
              </w:rPr>
              <w:fldChar w:fldCharType="end"/>
            </w:r>
            <w:r w:rsidRPr="00842429">
              <w:rPr>
                <w:rStyle w:val="Hyperlink"/>
                <w:noProof/>
              </w:rPr>
              <w:fldChar w:fldCharType="end"/>
            </w:r>
          </w:ins>
        </w:p>
        <w:p w14:paraId="436D635C" w14:textId="08041C11" w:rsidR="009A76B9" w:rsidRDefault="009A76B9">
          <w:pPr>
            <w:pStyle w:val="TOC2"/>
            <w:tabs>
              <w:tab w:val="left" w:pos="880"/>
              <w:tab w:val="right" w:leader="dot" w:pos="7927"/>
            </w:tabs>
            <w:rPr>
              <w:ins w:id="318" w:author=" " w:date="2021-11-15T19:17:00Z"/>
              <w:rFonts w:asciiTheme="minorHAnsi" w:eastAsiaTheme="minorEastAsia" w:hAnsiTheme="minorHAnsi" w:cstheme="minorBidi"/>
              <w:noProof/>
              <w:sz w:val="22"/>
              <w:szCs w:val="22"/>
              <w:lang w:val="en-ID"/>
            </w:rPr>
          </w:pPr>
          <w:ins w:id="31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"_Toc87896279"</w:instrText>
            </w:r>
            <w:r w:rsidRPr="00842429">
              <w:rPr>
                <w:rStyle w:val="Hyperlink"/>
                <w:noProof/>
              </w:rPr>
              <w:instrText xml:space="preserve"> </w:instrText>
            </w:r>
            <w:r w:rsidRPr="00842429">
              <w:rPr>
                <w:rStyle w:val="Hyperlink"/>
                <w:noProof/>
              </w:rPr>
              <w:fldChar w:fldCharType="separate"/>
            </w:r>
            <w:r w:rsidRPr="00842429">
              <w:rPr>
                <w:rStyle w:val="Hyperlink"/>
                <w:noProof/>
              </w:rPr>
              <w:t>1.2</w:t>
            </w:r>
            <w:r>
              <w:rPr>
                <w:rFonts w:asciiTheme="minorHAnsi" w:eastAsiaTheme="minorEastAsia" w:hAnsiTheme="minorHAnsi" w:cstheme="minorBidi"/>
                <w:noProof/>
                <w:sz w:val="22"/>
                <w:szCs w:val="22"/>
                <w:lang w:val="en-ID"/>
              </w:rPr>
              <w:tab/>
            </w:r>
            <w:r w:rsidRPr="00842429">
              <w:rPr>
                <w:rStyle w:val="Hyperlink"/>
                <w:noProof/>
              </w:rPr>
              <w:t>Identifikasi Masalah</w:t>
            </w:r>
            <w:r>
              <w:rPr>
                <w:noProof/>
                <w:webHidden/>
              </w:rPr>
              <w:tab/>
            </w:r>
            <w:r>
              <w:rPr>
                <w:noProof/>
                <w:webHidden/>
              </w:rPr>
              <w:fldChar w:fldCharType="begin"/>
            </w:r>
            <w:r>
              <w:rPr>
                <w:noProof/>
                <w:webHidden/>
              </w:rPr>
              <w:instrText xml:space="preserve"> PAGEREF _Toc87896279 \h </w:instrText>
            </w:r>
          </w:ins>
          <w:r>
            <w:rPr>
              <w:noProof/>
              <w:webHidden/>
            </w:rPr>
          </w:r>
          <w:r>
            <w:rPr>
              <w:noProof/>
              <w:webHidden/>
            </w:rPr>
            <w:fldChar w:fldCharType="separate"/>
          </w:r>
          <w:ins w:id="320" w:author=" " w:date="2021-11-15T19:19:00Z">
            <w:r w:rsidR="009F5E4F">
              <w:rPr>
                <w:noProof/>
                <w:webHidden/>
              </w:rPr>
              <w:t>2</w:t>
            </w:r>
          </w:ins>
          <w:ins w:id="321" w:author=" " w:date="2021-11-15T19:17:00Z">
            <w:r>
              <w:rPr>
                <w:noProof/>
                <w:webHidden/>
              </w:rPr>
              <w:fldChar w:fldCharType="end"/>
            </w:r>
            <w:r w:rsidRPr="00842429">
              <w:rPr>
                <w:rStyle w:val="Hyperlink"/>
                <w:noProof/>
              </w:rPr>
              <w:fldChar w:fldCharType="end"/>
            </w:r>
          </w:ins>
        </w:p>
        <w:p w14:paraId="56898F2C" w14:textId="6BB04EAC" w:rsidR="009A76B9" w:rsidRDefault="009A76B9">
          <w:pPr>
            <w:pStyle w:val="TOC2"/>
            <w:tabs>
              <w:tab w:val="left" w:pos="880"/>
              <w:tab w:val="right" w:leader="dot" w:pos="7927"/>
            </w:tabs>
            <w:rPr>
              <w:ins w:id="322" w:author=" " w:date="2021-11-15T19:17:00Z"/>
              <w:rFonts w:asciiTheme="minorHAnsi" w:eastAsiaTheme="minorEastAsia" w:hAnsiTheme="minorHAnsi" w:cstheme="minorBidi"/>
              <w:noProof/>
              <w:sz w:val="22"/>
              <w:szCs w:val="22"/>
              <w:lang w:val="en-ID"/>
            </w:rPr>
          </w:pPr>
          <w:ins w:id="32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"_Toc87896280"</w:instrText>
            </w:r>
            <w:r w:rsidRPr="00842429">
              <w:rPr>
                <w:rStyle w:val="Hyperlink"/>
                <w:noProof/>
              </w:rPr>
              <w:instrText xml:space="preserve"> </w:instrText>
            </w:r>
            <w:r w:rsidRPr="00842429">
              <w:rPr>
                <w:rStyle w:val="Hyperlink"/>
                <w:noProof/>
              </w:rPr>
              <w:fldChar w:fldCharType="separate"/>
            </w:r>
            <w:r w:rsidRPr="00842429">
              <w:rPr>
                <w:rStyle w:val="Hyperlink"/>
                <w:noProof/>
              </w:rPr>
              <w:t>1.3</w:t>
            </w:r>
            <w:r>
              <w:rPr>
                <w:rFonts w:asciiTheme="minorHAnsi" w:eastAsiaTheme="minorEastAsia" w:hAnsiTheme="minorHAnsi" w:cstheme="minorBidi"/>
                <w:noProof/>
                <w:sz w:val="22"/>
                <w:szCs w:val="22"/>
                <w:lang w:val="en-ID"/>
              </w:rPr>
              <w:tab/>
            </w:r>
            <w:r w:rsidRPr="00842429">
              <w:rPr>
                <w:rStyle w:val="Hyperlink"/>
                <w:noProof/>
              </w:rPr>
              <w:t>Batasan Masalah</w:t>
            </w:r>
            <w:r>
              <w:rPr>
                <w:noProof/>
                <w:webHidden/>
              </w:rPr>
              <w:tab/>
            </w:r>
            <w:r>
              <w:rPr>
                <w:noProof/>
                <w:webHidden/>
              </w:rPr>
              <w:fldChar w:fldCharType="begin"/>
            </w:r>
            <w:r>
              <w:rPr>
                <w:noProof/>
                <w:webHidden/>
              </w:rPr>
              <w:instrText xml:space="preserve"> PAGEREF _Toc87896280 \h </w:instrText>
            </w:r>
          </w:ins>
          <w:r>
            <w:rPr>
              <w:noProof/>
              <w:webHidden/>
            </w:rPr>
          </w:r>
          <w:r>
            <w:rPr>
              <w:noProof/>
              <w:webHidden/>
            </w:rPr>
            <w:fldChar w:fldCharType="separate"/>
          </w:r>
          <w:ins w:id="324" w:author=" " w:date="2021-11-15T19:19:00Z">
            <w:r w:rsidR="009F5E4F">
              <w:rPr>
                <w:noProof/>
                <w:webHidden/>
              </w:rPr>
              <w:t>2</w:t>
            </w:r>
          </w:ins>
          <w:ins w:id="325" w:author=" " w:date="2021-11-15T19:17:00Z">
            <w:r>
              <w:rPr>
                <w:noProof/>
                <w:webHidden/>
              </w:rPr>
              <w:fldChar w:fldCharType="end"/>
            </w:r>
            <w:r w:rsidRPr="00842429">
              <w:rPr>
                <w:rStyle w:val="Hyperlink"/>
                <w:noProof/>
              </w:rPr>
              <w:fldChar w:fldCharType="end"/>
            </w:r>
          </w:ins>
        </w:p>
        <w:p w14:paraId="76466126" w14:textId="2170CB73" w:rsidR="009A76B9" w:rsidRDefault="009A76B9">
          <w:pPr>
            <w:pStyle w:val="TOC2"/>
            <w:tabs>
              <w:tab w:val="left" w:pos="880"/>
              <w:tab w:val="right" w:leader="dot" w:pos="7927"/>
            </w:tabs>
            <w:rPr>
              <w:ins w:id="326" w:author=" " w:date="2021-11-15T19:17:00Z"/>
              <w:rFonts w:asciiTheme="minorHAnsi" w:eastAsiaTheme="minorEastAsia" w:hAnsiTheme="minorHAnsi" w:cstheme="minorBidi"/>
              <w:noProof/>
              <w:sz w:val="22"/>
              <w:szCs w:val="22"/>
              <w:lang w:val="en-ID"/>
            </w:rPr>
          </w:pPr>
          <w:ins w:id="32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"_Toc87896281"</w:instrText>
            </w:r>
            <w:r w:rsidRPr="00842429">
              <w:rPr>
                <w:rStyle w:val="Hyperlink"/>
                <w:noProof/>
              </w:rPr>
              <w:instrText xml:space="preserve"> </w:instrText>
            </w:r>
            <w:r w:rsidRPr="00842429">
              <w:rPr>
                <w:rStyle w:val="Hyperlink"/>
                <w:noProof/>
              </w:rPr>
              <w:fldChar w:fldCharType="separate"/>
            </w:r>
            <w:r w:rsidRPr="00842429">
              <w:rPr>
                <w:rStyle w:val="Hyperlink"/>
                <w:noProof/>
              </w:rPr>
              <w:t>1.4</w:t>
            </w:r>
            <w:r>
              <w:rPr>
                <w:rFonts w:asciiTheme="minorHAnsi" w:eastAsiaTheme="minorEastAsia" w:hAnsiTheme="minorHAnsi" w:cstheme="minorBidi"/>
                <w:noProof/>
                <w:sz w:val="22"/>
                <w:szCs w:val="22"/>
                <w:lang w:val="en-ID"/>
              </w:rPr>
              <w:tab/>
            </w:r>
            <w:r w:rsidRPr="00842429">
              <w:rPr>
                <w:rStyle w:val="Hyperlink"/>
                <w:noProof/>
              </w:rPr>
              <w:t>Maksud dan Tujuan</w:t>
            </w:r>
            <w:r>
              <w:rPr>
                <w:noProof/>
                <w:webHidden/>
              </w:rPr>
              <w:tab/>
            </w:r>
            <w:r>
              <w:rPr>
                <w:noProof/>
                <w:webHidden/>
              </w:rPr>
              <w:fldChar w:fldCharType="begin"/>
            </w:r>
            <w:r>
              <w:rPr>
                <w:noProof/>
                <w:webHidden/>
              </w:rPr>
              <w:instrText xml:space="preserve"> PAGEREF _Toc87896281 \h </w:instrText>
            </w:r>
          </w:ins>
          <w:r>
            <w:rPr>
              <w:noProof/>
              <w:webHidden/>
            </w:rPr>
          </w:r>
          <w:r>
            <w:rPr>
              <w:noProof/>
              <w:webHidden/>
            </w:rPr>
            <w:fldChar w:fldCharType="separate"/>
          </w:r>
          <w:ins w:id="328" w:author=" " w:date="2021-11-15T19:19:00Z">
            <w:r w:rsidR="009F5E4F">
              <w:rPr>
                <w:noProof/>
                <w:webHidden/>
              </w:rPr>
              <w:t>2</w:t>
            </w:r>
          </w:ins>
          <w:ins w:id="329" w:author=" " w:date="2021-11-15T19:17:00Z">
            <w:r>
              <w:rPr>
                <w:noProof/>
                <w:webHidden/>
              </w:rPr>
              <w:fldChar w:fldCharType="end"/>
            </w:r>
            <w:r w:rsidRPr="00842429">
              <w:rPr>
                <w:rStyle w:val="Hyperlink"/>
                <w:noProof/>
              </w:rPr>
              <w:fldChar w:fldCharType="end"/>
            </w:r>
          </w:ins>
        </w:p>
        <w:p w14:paraId="0509EAAA" w14:textId="65A4C557" w:rsidR="009A76B9" w:rsidRDefault="009A76B9">
          <w:pPr>
            <w:pStyle w:val="TOC2"/>
            <w:tabs>
              <w:tab w:val="left" w:pos="880"/>
              <w:tab w:val="right" w:leader="dot" w:pos="7927"/>
            </w:tabs>
            <w:rPr>
              <w:ins w:id="330" w:author=" " w:date="2021-11-15T19:17:00Z"/>
              <w:rFonts w:asciiTheme="minorHAnsi" w:eastAsiaTheme="minorEastAsia" w:hAnsiTheme="minorHAnsi" w:cstheme="minorBidi"/>
              <w:noProof/>
              <w:sz w:val="22"/>
              <w:szCs w:val="22"/>
              <w:lang w:val="en-ID"/>
            </w:rPr>
          </w:pPr>
          <w:ins w:id="33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"_Toc87896282"</w:instrText>
            </w:r>
            <w:r w:rsidRPr="00842429">
              <w:rPr>
                <w:rStyle w:val="Hyperlink"/>
                <w:noProof/>
              </w:rPr>
              <w:instrText xml:space="preserve"> </w:instrText>
            </w:r>
            <w:r w:rsidRPr="00842429">
              <w:rPr>
                <w:rStyle w:val="Hyperlink"/>
                <w:noProof/>
              </w:rPr>
              <w:fldChar w:fldCharType="separate"/>
            </w:r>
            <w:r w:rsidRPr="00842429">
              <w:rPr>
                <w:rStyle w:val="Hyperlink"/>
                <w:noProof/>
              </w:rPr>
              <w:t>1.5</w:t>
            </w:r>
            <w:r>
              <w:rPr>
                <w:rFonts w:asciiTheme="minorHAnsi" w:eastAsiaTheme="minorEastAsia" w:hAnsiTheme="minorHAnsi" w:cstheme="minorBidi"/>
                <w:noProof/>
                <w:sz w:val="22"/>
                <w:szCs w:val="22"/>
                <w:lang w:val="en-ID"/>
              </w:rPr>
              <w:tab/>
            </w:r>
            <w:r w:rsidRPr="00842429">
              <w:rPr>
                <w:rStyle w:val="Hyperlink"/>
                <w:noProof/>
              </w:rPr>
              <w:t>Metodologi Kerja Praktik</w:t>
            </w:r>
            <w:r>
              <w:rPr>
                <w:noProof/>
                <w:webHidden/>
              </w:rPr>
              <w:tab/>
            </w:r>
            <w:r>
              <w:rPr>
                <w:noProof/>
                <w:webHidden/>
              </w:rPr>
              <w:fldChar w:fldCharType="begin"/>
            </w:r>
            <w:r>
              <w:rPr>
                <w:noProof/>
                <w:webHidden/>
              </w:rPr>
              <w:instrText xml:space="preserve"> PAGEREF _Toc87896282 \h </w:instrText>
            </w:r>
          </w:ins>
          <w:r>
            <w:rPr>
              <w:noProof/>
              <w:webHidden/>
            </w:rPr>
          </w:r>
          <w:r>
            <w:rPr>
              <w:noProof/>
              <w:webHidden/>
            </w:rPr>
            <w:fldChar w:fldCharType="separate"/>
          </w:r>
          <w:ins w:id="332" w:author=" " w:date="2021-11-15T19:19:00Z">
            <w:r w:rsidR="009F5E4F">
              <w:rPr>
                <w:noProof/>
                <w:webHidden/>
              </w:rPr>
              <w:t>3</w:t>
            </w:r>
          </w:ins>
          <w:ins w:id="333" w:author=" " w:date="2021-11-15T19:17:00Z">
            <w:r>
              <w:rPr>
                <w:noProof/>
                <w:webHidden/>
              </w:rPr>
              <w:fldChar w:fldCharType="end"/>
            </w:r>
            <w:r w:rsidRPr="00842429">
              <w:rPr>
                <w:rStyle w:val="Hyperlink"/>
                <w:noProof/>
              </w:rPr>
              <w:fldChar w:fldCharType="end"/>
            </w:r>
          </w:ins>
        </w:p>
        <w:p w14:paraId="687C38F9" w14:textId="3CA7ACD3" w:rsidR="009A76B9" w:rsidRDefault="009A76B9">
          <w:pPr>
            <w:pStyle w:val="TOC3"/>
            <w:rPr>
              <w:ins w:id="334" w:author=" " w:date="2021-11-15T19:17:00Z"/>
              <w:rFonts w:asciiTheme="minorHAnsi" w:eastAsiaTheme="minorEastAsia" w:hAnsiTheme="minorHAnsi" w:cstheme="minorBidi"/>
              <w:noProof/>
              <w:sz w:val="22"/>
              <w:szCs w:val="22"/>
              <w:lang w:val="en-ID"/>
            </w:rPr>
          </w:pPr>
          <w:ins w:id="33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"_Toc87896283"</w:instrText>
            </w:r>
            <w:r w:rsidRPr="00842429">
              <w:rPr>
                <w:rStyle w:val="Hyperlink"/>
                <w:noProof/>
              </w:rPr>
              <w:instrText xml:space="preserve"> </w:instrText>
            </w:r>
            <w:r w:rsidRPr="00842429">
              <w:rPr>
                <w:rStyle w:val="Hyperlink"/>
                <w:noProof/>
              </w:rPr>
              <w:fldChar w:fldCharType="separate"/>
            </w:r>
            <w:r w:rsidRPr="00842429">
              <w:rPr>
                <w:rStyle w:val="Hyperlink"/>
                <w:noProof/>
              </w:rPr>
              <w:t>1.5.1</w:t>
            </w:r>
            <w:r>
              <w:rPr>
                <w:rFonts w:asciiTheme="minorHAnsi" w:eastAsiaTheme="minorEastAsia" w:hAnsiTheme="minorHAnsi" w:cstheme="minorBidi"/>
                <w:noProof/>
                <w:sz w:val="22"/>
                <w:szCs w:val="22"/>
                <w:lang w:val="en-ID"/>
              </w:rPr>
              <w:tab/>
            </w:r>
            <w:r w:rsidRPr="00842429">
              <w:rPr>
                <w:rStyle w:val="Hyperlink"/>
                <w:noProof/>
              </w:rPr>
              <w:t>Metode Pengumpulan data</w:t>
            </w:r>
            <w:r>
              <w:rPr>
                <w:noProof/>
                <w:webHidden/>
              </w:rPr>
              <w:tab/>
            </w:r>
            <w:r>
              <w:rPr>
                <w:noProof/>
                <w:webHidden/>
              </w:rPr>
              <w:fldChar w:fldCharType="begin"/>
            </w:r>
            <w:r>
              <w:rPr>
                <w:noProof/>
                <w:webHidden/>
              </w:rPr>
              <w:instrText xml:space="preserve"> PAGEREF _Toc87896283 \h </w:instrText>
            </w:r>
          </w:ins>
          <w:r>
            <w:rPr>
              <w:noProof/>
              <w:webHidden/>
            </w:rPr>
          </w:r>
          <w:r>
            <w:rPr>
              <w:noProof/>
              <w:webHidden/>
            </w:rPr>
            <w:fldChar w:fldCharType="separate"/>
          </w:r>
          <w:ins w:id="336" w:author=" " w:date="2021-11-15T19:19:00Z">
            <w:r w:rsidR="009F5E4F">
              <w:rPr>
                <w:noProof/>
                <w:webHidden/>
              </w:rPr>
              <w:t>3</w:t>
            </w:r>
          </w:ins>
          <w:ins w:id="337" w:author=" " w:date="2021-11-15T19:17:00Z">
            <w:r>
              <w:rPr>
                <w:noProof/>
                <w:webHidden/>
              </w:rPr>
              <w:fldChar w:fldCharType="end"/>
            </w:r>
            <w:r w:rsidRPr="00842429">
              <w:rPr>
                <w:rStyle w:val="Hyperlink"/>
                <w:noProof/>
              </w:rPr>
              <w:fldChar w:fldCharType="end"/>
            </w:r>
          </w:ins>
        </w:p>
        <w:p w14:paraId="00A291A9" w14:textId="50DEE146" w:rsidR="009A76B9" w:rsidRDefault="009A76B9">
          <w:pPr>
            <w:pStyle w:val="TOC3"/>
            <w:rPr>
              <w:ins w:id="338" w:author=" " w:date="2021-11-15T19:17:00Z"/>
              <w:rFonts w:asciiTheme="minorHAnsi" w:eastAsiaTheme="minorEastAsia" w:hAnsiTheme="minorHAnsi" w:cstheme="minorBidi"/>
              <w:noProof/>
              <w:sz w:val="22"/>
              <w:szCs w:val="22"/>
              <w:lang w:val="en-ID"/>
            </w:rPr>
          </w:pPr>
          <w:ins w:id="33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"_Toc87896284"</w:instrText>
            </w:r>
            <w:r w:rsidRPr="00842429">
              <w:rPr>
                <w:rStyle w:val="Hyperlink"/>
                <w:noProof/>
              </w:rPr>
              <w:instrText xml:space="preserve"> </w:instrText>
            </w:r>
            <w:r w:rsidRPr="00842429">
              <w:rPr>
                <w:rStyle w:val="Hyperlink"/>
                <w:noProof/>
              </w:rPr>
              <w:fldChar w:fldCharType="separate"/>
            </w:r>
            <w:r w:rsidRPr="00842429">
              <w:rPr>
                <w:rStyle w:val="Hyperlink"/>
                <w:noProof/>
              </w:rPr>
              <w:t>1.5.2</w:t>
            </w:r>
            <w:r>
              <w:rPr>
                <w:rFonts w:asciiTheme="minorHAnsi" w:eastAsiaTheme="minorEastAsia" w:hAnsiTheme="minorHAnsi" w:cstheme="minorBidi"/>
                <w:noProof/>
                <w:sz w:val="22"/>
                <w:szCs w:val="22"/>
                <w:lang w:val="en-ID"/>
              </w:rPr>
              <w:tab/>
            </w:r>
            <w:r w:rsidRPr="00842429">
              <w:rPr>
                <w:rStyle w:val="Hyperlink"/>
                <w:noProof/>
              </w:rPr>
              <w:t>Metode Pengembangan Sistem</w:t>
            </w:r>
            <w:r>
              <w:rPr>
                <w:noProof/>
                <w:webHidden/>
              </w:rPr>
              <w:tab/>
            </w:r>
            <w:r>
              <w:rPr>
                <w:noProof/>
                <w:webHidden/>
              </w:rPr>
              <w:fldChar w:fldCharType="begin"/>
            </w:r>
            <w:r>
              <w:rPr>
                <w:noProof/>
                <w:webHidden/>
              </w:rPr>
              <w:instrText xml:space="preserve"> PAGEREF _Toc87896284 \h </w:instrText>
            </w:r>
          </w:ins>
          <w:r>
            <w:rPr>
              <w:noProof/>
              <w:webHidden/>
            </w:rPr>
          </w:r>
          <w:r>
            <w:rPr>
              <w:noProof/>
              <w:webHidden/>
            </w:rPr>
            <w:fldChar w:fldCharType="separate"/>
          </w:r>
          <w:ins w:id="340" w:author=" " w:date="2021-11-15T19:19:00Z">
            <w:r w:rsidR="009F5E4F">
              <w:rPr>
                <w:noProof/>
                <w:webHidden/>
              </w:rPr>
              <w:t>4</w:t>
            </w:r>
          </w:ins>
          <w:ins w:id="341" w:author=" " w:date="2021-11-15T19:17:00Z">
            <w:r>
              <w:rPr>
                <w:noProof/>
                <w:webHidden/>
              </w:rPr>
              <w:fldChar w:fldCharType="end"/>
            </w:r>
            <w:r w:rsidRPr="00842429">
              <w:rPr>
                <w:rStyle w:val="Hyperlink"/>
                <w:noProof/>
              </w:rPr>
              <w:fldChar w:fldCharType="end"/>
            </w:r>
          </w:ins>
        </w:p>
        <w:p w14:paraId="77BAB4C4" w14:textId="5477A2A6" w:rsidR="009A76B9" w:rsidRDefault="009A76B9">
          <w:pPr>
            <w:pStyle w:val="TOC2"/>
            <w:tabs>
              <w:tab w:val="left" w:pos="880"/>
              <w:tab w:val="right" w:leader="dot" w:pos="7927"/>
            </w:tabs>
            <w:rPr>
              <w:ins w:id="342" w:author=" " w:date="2021-11-15T19:17:00Z"/>
              <w:rFonts w:asciiTheme="minorHAnsi" w:eastAsiaTheme="minorEastAsia" w:hAnsiTheme="minorHAnsi" w:cstheme="minorBidi"/>
              <w:noProof/>
              <w:sz w:val="22"/>
              <w:szCs w:val="22"/>
              <w:lang w:val="en-ID"/>
            </w:rPr>
          </w:pPr>
          <w:ins w:id="34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"_Toc87896285"</w:instrText>
            </w:r>
            <w:r w:rsidRPr="00842429">
              <w:rPr>
                <w:rStyle w:val="Hyperlink"/>
                <w:noProof/>
              </w:rPr>
              <w:instrText xml:space="preserve"> </w:instrText>
            </w:r>
            <w:r w:rsidRPr="00842429">
              <w:rPr>
                <w:rStyle w:val="Hyperlink"/>
                <w:noProof/>
              </w:rPr>
              <w:fldChar w:fldCharType="separate"/>
            </w:r>
            <w:r w:rsidRPr="00842429">
              <w:rPr>
                <w:rStyle w:val="Hyperlink"/>
                <w:noProof/>
              </w:rPr>
              <w:t>1.6</w:t>
            </w:r>
            <w:r>
              <w:rPr>
                <w:rFonts w:asciiTheme="minorHAnsi" w:eastAsiaTheme="minorEastAsia" w:hAnsiTheme="minorHAnsi" w:cstheme="minorBidi"/>
                <w:noProof/>
                <w:sz w:val="22"/>
                <w:szCs w:val="22"/>
                <w:lang w:val="en-ID"/>
              </w:rPr>
              <w:tab/>
            </w:r>
            <w:r w:rsidRPr="00842429">
              <w:rPr>
                <w:rStyle w:val="Hyperlink"/>
                <w:noProof/>
              </w:rPr>
              <w:t>Sistematika Penulisan</w:t>
            </w:r>
            <w:r>
              <w:rPr>
                <w:noProof/>
                <w:webHidden/>
              </w:rPr>
              <w:tab/>
            </w:r>
            <w:r>
              <w:rPr>
                <w:noProof/>
                <w:webHidden/>
              </w:rPr>
              <w:fldChar w:fldCharType="begin"/>
            </w:r>
            <w:r>
              <w:rPr>
                <w:noProof/>
                <w:webHidden/>
              </w:rPr>
              <w:instrText xml:space="preserve"> PAGEREF _Toc87896285 \h </w:instrText>
            </w:r>
          </w:ins>
          <w:r>
            <w:rPr>
              <w:noProof/>
              <w:webHidden/>
            </w:rPr>
          </w:r>
          <w:r>
            <w:rPr>
              <w:noProof/>
              <w:webHidden/>
            </w:rPr>
            <w:fldChar w:fldCharType="separate"/>
          </w:r>
          <w:ins w:id="344" w:author=" " w:date="2021-11-15T19:19:00Z">
            <w:r w:rsidR="009F5E4F">
              <w:rPr>
                <w:noProof/>
                <w:webHidden/>
              </w:rPr>
              <w:t>4</w:t>
            </w:r>
          </w:ins>
          <w:ins w:id="345" w:author=" " w:date="2021-11-15T19:17:00Z">
            <w:r>
              <w:rPr>
                <w:noProof/>
                <w:webHidden/>
              </w:rPr>
              <w:fldChar w:fldCharType="end"/>
            </w:r>
            <w:r w:rsidRPr="00842429">
              <w:rPr>
                <w:rStyle w:val="Hyperlink"/>
                <w:noProof/>
              </w:rPr>
              <w:fldChar w:fldCharType="end"/>
            </w:r>
          </w:ins>
        </w:p>
        <w:p w14:paraId="50B5C222" w14:textId="176BF8C4" w:rsidR="009A76B9" w:rsidRDefault="009A76B9">
          <w:pPr>
            <w:pStyle w:val="TOC1"/>
            <w:tabs>
              <w:tab w:val="right" w:leader="dot" w:pos="7927"/>
            </w:tabs>
            <w:rPr>
              <w:ins w:id="346" w:author=" " w:date="2021-11-15T19:17:00Z"/>
              <w:rFonts w:asciiTheme="minorHAnsi" w:eastAsiaTheme="minorEastAsia" w:hAnsiTheme="minorHAnsi" w:cstheme="minorBidi"/>
              <w:noProof/>
              <w:sz w:val="22"/>
              <w:szCs w:val="22"/>
              <w:lang w:val="en-ID"/>
            </w:rPr>
          </w:pPr>
          <w:ins w:id="34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"_Toc87896286"</w:instrText>
            </w:r>
            <w:r w:rsidRPr="00842429">
              <w:rPr>
                <w:rStyle w:val="Hyperlink"/>
                <w:noProof/>
              </w:rPr>
              <w:instrText xml:space="preserve"> </w:instrText>
            </w:r>
            <w:r w:rsidRPr="00842429">
              <w:rPr>
                <w:rStyle w:val="Hyperlink"/>
                <w:noProof/>
              </w:rPr>
              <w:fldChar w:fldCharType="separate"/>
            </w:r>
            <w:r w:rsidRPr="00842429">
              <w:rPr>
                <w:rStyle w:val="Hyperlink"/>
                <w:noProof/>
              </w:rPr>
              <w:t>BAB II  TINJAUAN PUSTAKA</w:t>
            </w:r>
            <w:r>
              <w:rPr>
                <w:noProof/>
                <w:webHidden/>
              </w:rPr>
              <w:tab/>
            </w:r>
            <w:r>
              <w:rPr>
                <w:noProof/>
                <w:webHidden/>
              </w:rPr>
              <w:fldChar w:fldCharType="begin"/>
            </w:r>
            <w:r>
              <w:rPr>
                <w:noProof/>
                <w:webHidden/>
              </w:rPr>
              <w:instrText xml:space="preserve"> PAGEREF _Toc87896286 \h </w:instrText>
            </w:r>
          </w:ins>
          <w:r>
            <w:rPr>
              <w:noProof/>
              <w:webHidden/>
            </w:rPr>
          </w:r>
          <w:r>
            <w:rPr>
              <w:noProof/>
              <w:webHidden/>
            </w:rPr>
            <w:fldChar w:fldCharType="separate"/>
          </w:r>
          <w:ins w:id="348" w:author=" " w:date="2021-11-15T19:19:00Z">
            <w:r w:rsidR="009F5E4F">
              <w:rPr>
                <w:noProof/>
                <w:webHidden/>
              </w:rPr>
              <w:t>6</w:t>
            </w:r>
          </w:ins>
          <w:ins w:id="349" w:author=" " w:date="2021-11-15T19:17:00Z">
            <w:r>
              <w:rPr>
                <w:noProof/>
                <w:webHidden/>
              </w:rPr>
              <w:fldChar w:fldCharType="end"/>
            </w:r>
            <w:r w:rsidRPr="00842429">
              <w:rPr>
                <w:rStyle w:val="Hyperlink"/>
                <w:noProof/>
              </w:rPr>
              <w:fldChar w:fldCharType="end"/>
            </w:r>
          </w:ins>
        </w:p>
        <w:p w14:paraId="67E56C30" w14:textId="5CB0C796" w:rsidR="009A76B9" w:rsidRDefault="009A76B9">
          <w:pPr>
            <w:pStyle w:val="TOC2"/>
            <w:tabs>
              <w:tab w:val="left" w:pos="880"/>
              <w:tab w:val="right" w:leader="dot" w:pos="7927"/>
            </w:tabs>
            <w:rPr>
              <w:ins w:id="350" w:author=" " w:date="2021-11-15T19:17:00Z"/>
              <w:rFonts w:asciiTheme="minorHAnsi" w:eastAsiaTheme="minorEastAsia" w:hAnsiTheme="minorHAnsi" w:cstheme="minorBidi"/>
              <w:noProof/>
              <w:sz w:val="22"/>
              <w:szCs w:val="22"/>
              <w:lang w:val="en-ID"/>
            </w:rPr>
          </w:pPr>
          <w:ins w:id="35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"_Toc87896287"</w:instrText>
            </w:r>
            <w:r w:rsidRPr="00842429">
              <w:rPr>
                <w:rStyle w:val="Hyperlink"/>
                <w:noProof/>
              </w:rPr>
              <w:instrText xml:space="preserve"> </w:instrText>
            </w:r>
            <w:r w:rsidRPr="00842429">
              <w:rPr>
                <w:rStyle w:val="Hyperlink"/>
                <w:noProof/>
              </w:rPr>
              <w:fldChar w:fldCharType="separate"/>
            </w:r>
            <w:r w:rsidRPr="00842429">
              <w:rPr>
                <w:rStyle w:val="Hyperlink"/>
                <w:noProof/>
              </w:rPr>
              <w:t>2.1</w:t>
            </w:r>
            <w:r>
              <w:rPr>
                <w:rFonts w:asciiTheme="minorHAnsi" w:eastAsiaTheme="minorEastAsia" w:hAnsiTheme="minorHAnsi" w:cstheme="minorBidi"/>
                <w:noProof/>
                <w:sz w:val="22"/>
                <w:szCs w:val="22"/>
                <w:lang w:val="en-ID"/>
              </w:rPr>
              <w:tab/>
            </w:r>
            <w:r w:rsidRPr="00842429">
              <w:rPr>
                <w:rStyle w:val="Hyperlink"/>
                <w:noProof/>
              </w:rPr>
              <w:t>Landasan Teori</w:t>
            </w:r>
            <w:r>
              <w:rPr>
                <w:noProof/>
                <w:webHidden/>
              </w:rPr>
              <w:tab/>
            </w:r>
            <w:r>
              <w:rPr>
                <w:noProof/>
                <w:webHidden/>
              </w:rPr>
              <w:fldChar w:fldCharType="begin"/>
            </w:r>
            <w:r>
              <w:rPr>
                <w:noProof/>
                <w:webHidden/>
              </w:rPr>
              <w:instrText xml:space="preserve"> PAGEREF _Toc87896287 \h </w:instrText>
            </w:r>
          </w:ins>
          <w:r>
            <w:rPr>
              <w:noProof/>
              <w:webHidden/>
            </w:rPr>
          </w:r>
          <w:r>
            <w:rPr>
              <w:noProof/>
              <w:webHidden/>
            </w:rPr>
            <w:fldChar w:fldCharType="separate"/>
          </w:r>
          <w:ins w:id="352" w:author=" " w:date="2021-11-15T19:19:00Z">
            <w:r w:rsidR="009F5E4F">
              <w:rPr>
                <w:noProof/>
                <w:webHidden/>
              </w:rPr>
              <w:t>6</w:t>
            </w:r>
          </w:ins>
          <w:ins w:id="353" w:author=" " w:date="2021-11-15T19:17:00Z">
            <w:r>
              <w:rPr>
                <w:noProof/>
                <w:webHidden/>
              </w:rPr>
              <w:fldChar w:fldCharType="end"/>
            </w:r>
            <w:r w:rsidRPr="00842429">
              <w:rPr>
                <w:rStyle w:val="Hyperlink"/>
                <w:noProof/>
              </w:rPr>
              <w:fldChar w:fldCharType="end"/>
            </w:r>
          </w:ins>
        </w:p>
        <w:p w14:paraId="67746578" w14:textId="7812D211" w:rsidR="009A76B9" w:rsidRDefault="009A76B9">
          <w:pPr>
            <w:pStyle w:val="TOC3"/>
            <w:rPr>
              <w:ins w:id="354" w:author=" " w:date="2021-11-15T19:17:00Z"/>
              <w:rFonts w:asciiTheme="minorHAnsi" w:eastAsiaTheme="minorEastAsia" w:hAnsiTheme="minorHAnsi" w:cstheme="minorBidi"/>
              <w:noProof/>
              <w:sz w:val="22"/>
              <w:szCs w:val="22"/>
              <w:lang w:val="en-ID"/>
            </w:rPr>
          </w:pPr>
          <w:ins w:id="35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"_Toc87896288"</w:instrText>
            </w:r>
            <w:r w:rsidRPr="00842429">
              <w:rPr>
                <w:rStyle w:val="Hyperlink"/>
                <w:noProof/>
              </w:rPr>
              <w:instrText xml:space="preserve"> </w:instrText>
            </w:r>
            <w:r w:rsidRPr="00842429">
              <w:rPr>
                <w:rStyle w:val="Hyperlink"/>
                <w:noProof/>
              </w:rPr>
              <w:fldChar w:fldCharType="separate"/>
            </w:r>
            <w:r w:rsidRPr="00842429">
              <w:rPr>
                <w:rStyle w:val="Hyperlink"/>
                <w:noProof/>
              </w:rPr>
              <w:t>2.1.1.</w:t>
            </w:r>
            <w:r>
              <w:rPr>
                <w:rFonts w:asciiTheme="minorHAnsi" w:eastAsiaTheme="minorEastAsia" w:hAnsiTheme="minorHAnsi" w:cstheme="minorBidi"/>
                <w:noProof/>
                <w:sz w:val="22"/>
                <w:szCs w:val="22"/>
                <w:lang w:val="en-ID"/>
              </w:rPr>
              <w:tab/>
            </w:r>
            <w:r w:rsidRPr="00842429">
              <w:rPr>
                <w:rStyle w:val="Hyperlink"/>
                <w:noProof/>
              </w:rPr>
              <w:t>Sistem Informasi</w:t>
            </w:r>
            <w:r>
              <w:rPr>
                <w:noProof/>
                <w:webHidden/>
              </w:rPr>
              <w:tab/>
            </w:r>
            <w:r>
              <w:rPr>
                <w:noProof/>
                <w:webHidden/>
              </w:rPr>
              <w:fldChar w:fldCharType="begin"/>
            </w:r>
            <w:r>
              <w:rPr>
                <w:noProof/>
                <w:webHidden/>
              </w:rPr>
              <w:instrText xml:space="preserve"> PAGEREF _Toc87896288 \h </w:instrText>
            </w:r>
          </w:ins>
          <w:r>
            <w:rPr>
              <w:noProof/>
              <w:webHidden/>
            </w:rPr>
          </w:r>
          <w:r>
            <w:rPr>
              <w:noProof/>
              <w:webHidden/>
            </w:rPr>
            <w:fldChar w:fldCharType="separate"/>
          </w:r>
          <w:ins w:id="356" w:author=" " w:date="2021-11-15T19:19:00Z">
            <w:r w:rsidR="009F5E4F">
              <w:rPr>
                <w:noProof/>
                <w:webHidden/>
              </w:rPr>
              <w:t>6</w:t>
            </w:r>
          </w:ins>
          <w:ins w:id="357" w:author=" " w:date="2021-11-15T19:17:00Z">
            <w:r>
              <w:rPr>
                <w:noProof/>
                <w:webHidden/>
              </w:rPr>
              <w:fldChar w:fldCharType="end"/>
            </w:r>
            <w:r w:rsidRPr="00842429">
              <w:rPr>
                <w:rStyle w:val="Hyperlink"/>
                <w:noProof/>
              </w:rPr>
              <w:fldChar w:fldCharType="end"/>
            </w:r>
          </w:ins>
        </w:p>
        <w:p w14:paraId="7765AC58" w14:textId="15017F87" w:rsidR="009A76B9" w:rsidRDefault="009A76B9">
          <w:pPr>
            <w:pStyle w:val="TOC3"/>
            <w:rPr>
              <w:ins w:id="358" w:author=" " w:date="2021-11-15T19:17:00Z"/>
              <w:rFonts w:asciiTheme="minorHAnsi" w:eastAsiaTheme="minorEastAsia" w:hAnsiTheme="minorHAnsi" w:cstheme="minorBidi"/>
              <w:noProof/>
              <w:sz w:val="22"/>
              <w:szCs w:val="22"/>
              <w:lang w:val="en-ID"/>
            </w:rPr>
          </w:pPr>
          <w:ins w:id="35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"_Toc87896289"</w:instrText>
            </w:r>
            <w:r w:rsidRPr="00842429">
              <w:rPr>
                <w:rStyle w:val="Hyperlink"/>
                <w:noProof/>
              </w:rPr>
              <w:instrText xml:space="preserve"> </w:instrText>
            </w:r>
            <w:r w:rsidRPr="00842429">
              <w:rPr>
                <w:rStyle w:val="Hyperlink"/>
                <w:noProof/>
              </w:rPr>
              <w:fldChar w:fldCharType="separate"/>
            </w:r>
            <w:r w:rsidRPr="00842429">
              <w:rPr>
                <w:rStyle w:val="Hyperlink"/>
                <w:noProof/>
              </w:rPr>
              <w:t>2.1.2.</w:t>
            </w:r>
            <w:r>
              <w:rPr>
                <w:rFonts w:asciiTheme="minorHAnsi" w:eastAsiaTheme="minorEastAsia" w:hAnsiTheme="minorHAnsi" w:cstheme="minorBidi"/>
                <w:noProof/>
                <w:sz w:val="22"/>
                <w:szCs w:val="22"/>
                <w:lang w:val="en-ID"/>
              </w:rPr>
              <w:tab/>
            </w:r>
            <w:r w:rsidRPr="00842429">
              <w:rPr>
                <w:rStyle w:val="Hyperlink"/>
                <w:noProof/>
              </w:rPr>
              <w:t>Basis Data</w:t>
            </w:r>
            <w:r>
              <w:rPr>
                <w:noProof/>
                <w:webHidden/>
              </w:rPr>
              <w:tab/>
            </w:r>
            <w:r>
              <w:rPr>
                <w:noProof/>
                <w:webHidden/>
              </w:rPr>
              <w:fldChar w:fldCharType="begin"/>
            </w:r>
            <w:r>
              <w:rPr>
                <w:noProof/>
                <w:webHidden/>
              </w:rPr>
              <w:instrText xml:space="preserve"> PAGEREF _Toc87896289 \h </w:instrText>
            </w:r>
          </w:ins>
          <w:r>
            <w:rPr>
              <w:noProof/>
              <w:webHidden/>
            </w:rPr>
          </w:r>
          <w:r>
            <w:rPr>
              <w:noProof/>
              <w:webHidden/>
            </w:rPr>
            <w:fldChar w:fldCharType="separate"/>
          </w:r>
          <w:ins w:id="360" w:author=" " w:date="2021-11-15T19:19:00Z">
            <w:r w:rsidR="009F5E4F">
              <w:rPr>
                <w:noProof/>
                <w:webHidden/>
              </w:rPr>
              <w:t>6</w:t>
            </w:r>
          </w:ins>
          <w:ins w:id="361" w:author=" " w:date="2021-11-15T19:17:00Z">
            <w:r>
              <w:rPr>
                <w:noProof/>
                <w:webHidden/>
              </w:rPr>
              <w:fldChar w:fldCharType="end"/>
            </w:r>
            <w:r w:rsidRPr="00842429">
              <w:rPr>
                <w:rStyle w:val="Hyperlink"/>
                <w:noProof/>
              </w:rPr>
              <w:fldChar w:fldCharType="end"/>
            </w:r>
          </w:ins>
        </w:p>
        <w:p w14:paraId="1291A08F" w14:textId="346640F6" w:rsidR="009A76B9" w:rsidRDefault="009A76B9">
          <w:pPr>
            <w:pStyle w:val="TOC3"/>
            <w:rPr>
              <w:ins w:id="362" w:author=" " w:date="2021-11-15T19:17:00Z"/>
              <w:rFonts w:asciiTheme="minorHAnsi" w:eastAsiaTheme="minorEastAsia" w:hAnsiTheme="minorHAnsi" w:cstheme="minorBidi"/>
              <w:noProof/>
              <w:sz w:val="22"/>
              <w:szCs w:val="22"/>
              <w:lang w:val="en-ID"/>
            </w:rPr>
          </w:pPr>
          <w:ins w:id="36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"_Toc87896290"</w:instrText>
            </w:r>
            <w:r w:rsidRPr="00842429">
              <w:rPr>
                <w:rStyle w:val="Hyperlink"/>
                <w:noProof/>
              </w:rPr>
              <w:instrText xml:space="preserve"> </w:instrText>
            </w:r>
            <w:r w:rsidRPr="00842429">
              <w:rPr>
                <w:rStyle w:val="Hyperlink"/>
                <w:noProof/>
              </w:rPr>
              <w:fldChar w:fldCharType="separate"/>
            </w:r>
            <w:r w:rsidRPr="00842429">
              <w:rPr>
                <w:rStyle w:val="Hyperlink"/>
                <w:noProof/>
              </w:rPr>
              <w:t>2.1.3.</w:t>
            </w:r>
            <w:r>
              <w:rPr>
                <w:rFonts w:asciiTheme="minorHAnsi" w:eastAsiaTheme="minorEastAsia" w:hAnsiTheme="minorHAnsi" w:cstheme="minorBidi"/>
                <w:noProof/>
                <w:sz w:val="22"/>
                <w:szCs w:val="22"/>
                <w:lang w:val="en-ID"/>
              </w:rPr>
              <w:tab/>
            </w:r>
            <w:r w:rsidRPr="00842429">
              <w:rPr>
                <w:rStyle w:val="Hyperlink"/>
                <w:noProof/>
              </w:rPr>
              <w:t>XAMPP</w:t>
            </w:r>
            <w:r>
              <w:rPr>
                <w:noProof/>
                <w:webHidden/>
              </w:rPr>
              <w:tab/>
            </w:r>
            <w:r>
              <w:rPr>
                <w:noProof/>
                <w:webHidden/>
              </w:rPr>
              <w:fldChar w:fldCharType="begin"/>
            </w:r>
            <w:r>
              <w:rPr>
                <w:noProof/>
                <w:webHidden/>
              </w:rPr>
              <w:instrText xml:space="preserve"> PAGEREF _Toc87896290 \h </w:instrText>
            </w:r>
          </w:ins>
          <w:r>
            <w:rPr>
              <w:noProof/>
              <w:webHidden/>
            </w:rPr>
          </w:r>
          <w:r>
            <w:rPr>
              <w:noProof/>
              <w:webHidden/>
            </w:rPr>
            <w:fldChar w:fldCharType="separate"/>
          </w:r>
          <w:ins w:id="364" w:author=" " w:date="2021-11-15T19:19:00Z">
            <w:r w:rsidR="009F5E4F">
              <w:rPr>
                <w:noProof/>
                <w:webHidden/>
              </w:rPr>
              <w:t>7</w:t>
            </w:r>
          </w:ins>
          <w:ins w:id="365" w:author=" " w:date="2021-11-15T19:17:00Z">
            <w:r>
              <w:rPr>
                <w:noProof/>
                <w:webHidden/>
              </w:rPr>
              <w:fldChar w:fldCharType="end"/>
            </w:r>
            <w:r w:rsidRPr="00842429">
              <w:rPr>
                <w:rStyle w:val="Hyperlink"/>
                <w:noProof/>
              </w:rPr>
              <w:fldChar w:fldCharType="end"/>
            </w:r>
          </w:ins>
        </w:p>
        <w:p w14:paraId="77C959B3" w14:textId="3ED67DED" w:rsidR="009A76B9" w:rsidRDefault="009A76B9">
          <w:pPr>
            <w:pStyle w:val="TOC3"/>
            <w:rPr>
              <w:ins w:id="366" w:author=" " w:date="2021-11-15T19:17:00Z"/>
              <w:rFonts w:asciiTheme="minorHAnsi" w:eastAsiaTheme="minorEastAsia" w:hAnsiTheme="minorHAnsi" w:cstheme="minorBidi"/>
              <w:noProof/>
              <w:sz w:val="22"/>
              <w:szCs w:val="22"/>
              <w:lang w:val="en-ID"/>
            </w:rPr>
          </w:pPr>
          <w:ins w:id="367" w:author=" " w:date="2021-11-15T19:17:00Z">
            <w:r w:rsidRPr="00842429">
              <w:rPr>
                <w:rStyle w:val="Hyperlink"/>
                <w:noProof/>
              </w:rPr>
              <w:lastRenderedPageBreak/>
              <w:fldChar w:fldCharType="begin"/>
            </w:r>
            <w:r w:rsidRPr="00842429">
              <w:rPr>
                <w:rStyle w:val="Hyperlink"/>
                <w:noProof/>
              </w:rPr>
              <w:instrText xml:space="preserve"> </w:instrText>
            </w:r>
            <w:r>
              <w:rPr>
                <w:noProof/>
              </w:rPr>
              <w:instrText>HYPERLINK \l "_Toc87896291"</w:instrText>
            </w:r>
            <w:r w:rsidRPr="00842429">
              <w:rPr>
                <w:rStyle w:val="Hyperlink"/>
                <w:noProof/>
              </w:rPr>
              <w:instrText xml:space="preserve"> </w:instrText>
            </w:r>
            <w:r w:rsidRPr="00842429">
              <w:rPr>
                <w:rStyle w:val="Hyperlink"/>
                <w:noProof/>
              </w:rPr>
              <w:fldChar w:fldCharType="separate"/>
            </w:r>
            <w:r w:rsidRPr="00842429">
              <w:rPr>
                <w:rStyle w:val="Hyperlink"/>
                <w:noProof/>
              </w:rPr>
              <w:t>2.1.4.</w:t>
            </w:r>
            <w:r>
              <w:rPr>
                <w:rFonts w:asciiTheme="minorHAnsi" w:eastAsiaTheme="minorEastAsia" w:hAnsiTheme="minorHAnsi" w:cstheme="minorBidi"/>
                <w:noProof/>
                <w:sz w:val="22"/>
                <w:szCs w:val="22"/>
                <w:lang w:val="en-ID"/>
              </w:rPr>
              <w:tab/>
            </w:r>
            <w:r w:rsidRPr="00842429">
              <w:rPr>
                <w:rStyle w:val="Hyperlink"/>
                <w:noProof/>
              </w:rPr>
              <w:t>Unified Modeling Language (UML)</w:t>
            </w:r>
            <w:r>
              <w:rPr>
                <w:noProof/>
                <w:webHidden/>
              </w:rPr>
              <w:tab/>
            </w:r>
            <w:r>
              <w:rPr>
                <w:noProof/>
                <w:webHidden/>
              </w:rPr>
              <w:fldChar w:fldCharType="begin"/>
            </w:r>
            <w:r>
              <w:rPr>
                <w:noProof/>
                <w:webHidden/>
              </w:rPr>
              <w:instrText xml:space="preserve"> PAGEREF _Toc87896291 \h </w:instrText>
            </w:r>
          </w:ins>
          <w:r>
            <w:rPr>
              <w:noProof/>
              <w:webHidden/>
            </w:rPr>
          </w:r>
          <w:r>
            <w:rPr>
              <w:noProof/>
              <w:webHidden/>
            </w:rPr>
            <w:fldChar w:fldCharType="separate"/>
          </w:r>
          <w:ins w:id="368" w:author=" " w:date="2021-11-15T19:19:00Z">
            <w:r w:rsidR="009F5E4F">
              <w:rPr>
                <w:noProof/>
                <w:webHidden/>
              </w:rPr>
              <w:t>7</w:t>
            </w:r>
          </w:ins>
          <w:ins w:id="369" w:author=" " w:date="2021-11-15T19:17:00Z">
            <w:r>
              <w:rPr>
                <w:noProof/>
                <w:webHidden/>
              </w:rPr>
              <w:fldChar w:fldCharType="end"/>
            </w:r>
            <w:r w:rsidRPr="00842429">
              <w:rPr>
                <w:rStyle w:val="Hyperlink"/>
                <w:noProof/>
              </w:rPr>
              <w:fldChar w:fldCharType="end"/>
            </w:r>
          </w:ins>
        </w:p>
        <w:p w14:paraId="02831A5F" w14:textId="1D3077A3" w:rsidR="009A76B9" w:rsidRDefault="009A76B9">
          <w:pPr>
            <w:pStyle w:val="TOC3"/>
            <w:rPr>
              <w:ins w:id="370" w:author=" " w:date="2021-11-15T19:17:00Z"/>
              <w:rFonts w:asciiTheme="minorHAnsi" w:eastAsiaTheme="minorEastAsia" w:hAnsiTheme="minorHAnsi" w:cstheme="minorBidi"/>
              <w:noProof/>
              <w:sz w:val="22"/>
              <w:szCs w:val="22"/>
              <w:lang w:val="en-ID"/>
            </w:rPr>
          </w:pPr>
          <w:ins w:id="37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"_Toc87896294"</w:instrText>
            </w:r>
            <w:r w:rsidRPr="00842429">
              <w:rPr>
                <w:rStyle w:val="Hyperlink"/>
                <w:noProof/>
              </w:rPr>
              <w:instrText xml:space="preserve"> </w:instrText>
            </w:r>
            <w:r w:rsidRPr="00842429">
              <w:rPr>
                <w:rStyle w:val="Hyperlink"/>
                <w:noProof/>
              </w:rPr>
              <w:fldChar w:fldCharType="separate"/>
            </w:r>
            <w:r w:rsidRPr="00842429">
              <w:rPr>
                <w:rStyle w:val="Hyperlink"/>
                <w:noProof/>
              </w:rPr>
              <w:t>2.1.5.</w:t>
            </w:r>
            <w:r>
              <w:rPr>
                <w:rFonts w:asciiTheme="minorHAnsi" w:eastAsiaTheme="minorEastAsia" w:hAnsiTheme="minorHAnsi" w:cstheme="minorBidi"/>
                <w:noProof/>
                <w:sz w:val="22"/>
                <w:szCs w:val="22"/>
                <w:lang w:val="en-ID"/>
              </w:rPr>
              <w:tab/>
            </w:r>
            <w:r w:rsidRPr="00842429">
              <w:rPr>
                <w:rStyle w:val="Hyperlink"/>
                <w:noProof/>
              </w:rPr>
              <w:t>Analisis Sistem</w:t>
            </w:r>
            <w:r>
              <w:rPr>
                <w:noProof/>
                <w:webHidden/>
              </w:rPr>
              <w:tab/>
            </w:r>
            <w:r>
              <w:rPr>
                <w:noProof/>
                <w:webHidden/>
              </w:rPr>
              <w:fldChar w:fldCharType="begin"/>
            </w:r>
            <w:r>
              <w:rPr>
                <w:noProof/>
                <w:webHidden/>
              </w:rPr>
              <w:instrText xml:space="preserve"> PAGEREF _Toc87896294 \h </w:instrText>
            </w:r>
          </w:ins>
          <w:r>
            <w:rPr>
              <w:noProof/>
              <w:webHidden/>
            </w:rPr>
          </w:r>
          <w:r>
            <w:rPr>
              <w:noProof/>
              <w:webHidden/>
            </w:rPr>
            <w:fldChar w:fldCharType="separate"/>
          </w:r>
          <w:ins w:id="372" w:author=" " w:date="2021-11-15T19:19:00Z">
            <w:r w:rsidR="009F5E4F">
              <w:rPr>
                <w:noProof/>
                <w:webHidden/>
              </w:rPr>
              <w:t>8</w:t>
            </w:r>
          </w:ins>
          <w:ins w:id="373" w:author=" " w:date="2021-11-15T19:17:00Z">
            <w:r>
              <w:rPr>
                <w:noProof/>
                <w:webHidden/>
              </w:rPr>
              <w:fldChar w:fldCharType="end"/>
            </w:r>
            <w:r w:rsidRPr="00842429">
              <w:rPr>
                <w:rStyle w:val="Hyperlink"/>
                <w:noProof/>
              </w:rPr>
              <w:fldChar w:fldCharType="end"/>
            </w:r>
          </w:ins>
        </w:p>
        <w:p w14:paraId="7A97692D" w14:textId="79EFBD11" w:rsidR="009A76B9" w:rsidRDefault="009A76B9">
          <w:pPr>
            <w:pStyle w:val="TOC3"/>
            <w:rPr>
              <w:ins w:id="374" w:author=" " w:date="2021-11-15T19:17:00Z"/>
              <w:rFonts w:asciiTheme="minorHAnsi" w:eastAsiaTheme="minorEastAsia" w:hAnsiTheme="minorHAnsi" w:cstheme="minorBidi"/>
              <w:noProof/>
              <w:sz w:val="22"/>
              <w:szCs w:val="22"/>
              <w:lang w:val="en-ID"/>
            </w:rPr>
          </w:pPr>
          <w:ins w:id="37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"_Toc87896295"</w:instrText>
            </w:r>
            <w:r w:rsidRPr="00842429">
              <w:rPr>
                <w:rStyle w:val="Hyperlink"/>
                <w:noProof/>
              </w:rPr>
              <w:instrText xml:space="preserve"> </w:instrText>
            </w:r>
            <w:r w:rsidRPr="00842429">
              <w:rPr>
                <w:rStyle w:val="Hyperlink"/>
                <w:noProof/>
              </w:rPr>
              <w:fldChar w:fldCharType="separate"/>
            </w:r>
            <w:r w:rsidRPr="00842429">
              <w:rPr>
                <w:rStyle w:val="Hyperlink"/>
                <w:noProof/>
              </w:rPr>
              <w:t>2.1.6.</w:t>
            </w:r>
            <w:r>
              <w:rPr>
                <w:rFonts w:asciiTheme="minorHAnsi" w:eastAsiaTheme="minorEastAsia" w:hAnsiTheme="minorHAnsi" w:cstheme="minorBidi"/>
                <w:noProof/>
                <w:sz w:val="22"/>
                <w:szCs w:val="22"/>
                <w:lang w:val="en-ID"/>
              </w:rPr>
              <w:tab/>
            </w:r>
            <w:r w:rsidRPr="00842429">
              <w:rPr>
                <w:rStyle w:val="Hyperlink"/>
                <w:noProof/>
              </w:rPr>
              <w:t>Bahasa Pemrograman JAVA</w:t>
            </w:r>
            <w:r>
              <w:rPr>
                <w:noProof/>
                <w:webHidden/>
              </w:rPr>
              <w:tab/>
            </w:r>
            <w:r>
              <w:rPr>
                <w:noProof/>
                <w:webHidden/>
              </w:rPr>
              <w:fldChar w:fldCharType="begin"/>
            </w:r>
            <w:r>
              <w:rPr>
                <w:noProof/>
                <w:webHidden/>
              </w:rPr>
              <w:instrText xml:space="preserve"> PAGEREF _Toc87896295 \h </w:instrText>
            </w:r>
          </w:ins>
          <w:r>
            <w:rPr>
              <w:noProof/>
              <w:webHidden/>
            </w:rPr>
          </w:r>
          <w:r>
            <w:rPr>
              <w:noProof/>
              <w:webHidden/>
            </w:rPr>
            <w:fldChar w:fldCharType="separate"/>
          </w:r>
          <w:ins w:id="376" w:author=" " w:date="2021-11-15T19:19:00Z">
            <w:r w:rsidR="009F5E4F">
              <w:rPr>
                <w:noProof/>
                <w:webHidden/>
              </w:rPr>
              <w:t>9</w:t>
            </w:r>
          </w:ins>
          <w:ins w:id="377" w:author=" " w:date="2021-11-15T19:17:00Z">
            <w:r>
              <w:rPr>
                <w:noProof/>
                <w:webHidden/>
              </w:rPr>
              <w:fldChar w:fldCharType="end"/>
            </w:r>
            <w:r w:rsidRPr="00842429">
              <w:rPr>
                <w:rStyle w:val="Hyperlink"/>
                <w:noProof/>
              </w:rPr>
              <w:fldChar w:fldCharType="end"/>
            </w:r>
          </w:ins>
        </w:p>
        <w:p w14:paraId="1DAAEC2C" w14:textId="7E5BCFD3" w:rsidR="009A76B9" w:rsidRDefault="009A76B9">
          <w:pPr>
            <w:pStyle w:val="TOC3"/>
            <w:rPr>
              <w:ins w:id="378" w:author=" " w:date="2021-11-15T19:17:00Z"/>
              <w:rFonts w:asciiTheme="minorHAnsi" w:eastAsiaTheme="minorEastAsia" w:hAnsiTheme="minorHAnsi" w:cstheme="minorBidi"/>
              <w:noProof/>
              <w:sz w:val="22"/>
              <w:szCs w:val="22"/>
              <w:lang w:val="en-ID"/>
            </w:rPr>
          </w:pPr>
          <w:ins w:id="37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"_Toc87896296"</w:instrText>
            </w:r>
            <w:r w:rsidRPr="00842429">
              <w:rPr>
                <w:rStyle w:val="Hyperlink"/>
                <w:noProof/>
              </w:rPr>
              <w:instrText xml:space="preserve"> </w:instrText>
            </w:r>
            <w:r w:rsidRPr="00842429">
              <w:rPr>
                <w:rStyle w:val="Hyperlink"/>
                <w:noProof/>
              </w:rPr>
              <w:fldChar w:fldCharType="separate"/>
            </w:r>
            <w:r w:rsidRPr="00842429">
              <w:rPr>
                <w:rStyle w:val="Hyperlink"/>
                <w:noProof/>
              </w:rPr>
              <w:t>2.1.7.</w:t>
            </w:r>
            <w:r>
              <w:rPr>
                <w:rFonts w:asciiTheme="minorHAnsi" w:eastAsiaTheme="minorEastAsia" w:hAnsiTheme="minorHAnsi" w:cstheme="minorBidi"/>
                <w:noProof/>
                <w:sz w:val="22"/>
                <w:szCs w:val="22"/>
                <w:lang w:val="en-ID"/>
              </w:rPr>
              <w:tab/>
            </w:r>
            <w:r w:rsidRPr="00842429">
              <w:rPr>
                <w:rStyle w:val="Hyperlink"/>
                <w:noProof/>
              </w:rPr>
              <w:t>RFID</w:t>
            </w:r>
            <w:r>
              <w:rPr>
                <w:noProof/>
                <w:webHidden/>
              </w:rPr>
              <w:tab/>
            </w:r>
            <w:r>
              <w:rPr>
                <w:noProof/>
                <w:webHidden/>
              </w:rPr>
              <w:fldChar w:fldCharType="begin"/>
            </w:r>
            <w:r>
              <w:rPr>
                <w:noProof/>
                <w:webHidden/>
              </w:rPr>
              <w:instrText xml:space="preserve"> PAGEREF _Toc87896296 \h </w:instrText>
            </w:r>
          </w:ins>
          <w:r>
            <w:rPr>
              <w:noProof/>
              <w:webHidden/>
            </w:rPr>
          </w:r>
          <w:r>
            <w:rPr>
              <w:noProof/>
              <w:webHidden/>
            </w:rPr>
            <w:fldChar w:fldCharType="separate"/>
          </w:r>
          <w:ins w:id="380" w:author=" " w:date="2021-11-15T19:19:00Z">
            <w:r w:rsidR="009F5E4F">
              <w:rPr>
                <w:noProof/>
                <w:webHidden/>
              </w:rPr>
              <w:t>9</w:t>
            </w:r>
          </w:ins>
          <w:ins w:id="381" w:author=" " w:date="2021-11-15T19:17:00Z">
            <w:r>
              <w:rPr>
                <w:noProof/>
                <w:webHidden/>
              </w:rPr>
              <w:fldChar w:fldCharType="end"/>
            </w:r>
            <w:r w:rsidRPr="00842429">
              <w:rPr>
                <w:rStyle w:val="Hyperlink"/>
                <w:noProof/>
              </w:rPr>
              <w:fldChar w:fldCharType="end"/>
            </w:r>
          </w:ins>
        </w:p>
        <w:p w14:paraId="4133121A" w14:textId="092CCB65" w:rsidR="009A76B9" w:rsidRDefault="009A76B9">
          <w:pPr>
            <w:pStyle w:val="TOC3"/>
            <w:rPr>
              <w:ins w:id="382" w:author=" " w:date="2021-11-15T19:17:00Z"/>
              <w:rFonts w:asciiTheme="minorHAnsi" w:eastAsiaTheme="minorEastAsia" w:hAnsiTheme="minorHAnsi" w:cstheme="minorBidi"/>
              <w:noProof/>
              <w:sz w:val="22"/>
              <w:szCs w:val="22"/>
              <w:lang w:val="en-ID"/>
            </w:rPr>
          </w:pPr>
          <w:ins w:id="38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"_Toc87896297"</w:instrText>
            </w:r>
            <w:r w:rsidRPr="00842429">
              <w:rPr>
                <w:rStyle w:val="Hyperlink"/>
                <w:noProof/>
              </w:rPr>
              <w:instrText xml:space="preserve"> </w:instrText>
            </w:r>
            <w:r w:rsidRPr="00842429">
              <w:rPr>
                <w:rStyle w:val="Hyperlink"/>
                <w:noProof/>
              </w:rPr>
              <w:fldChar w:fldCharType="separate"/>
            </w:r>
            <w:r w:rsidRPr="00842429">
              <w:rPr>
                <w:rStyle w:val="Hyperlink"/>
                <w:noProof/>
              </w:rPr>
              <w:t>2.1.8.</w:t>
            </w:r>
            <w:r>
              <w:rPr>
                <w:rFonts w:asciiTheme="minorHAnsi" w:eastAsiaTheme="minorEastAsia" w:hAnsiTheme="minorHAnsi" w:cstheme="minorBidi"/>
                <w:noProof/>
                <w:sz w:val="22"/>
                <w:szCs w:val="22"/>
                <w:lang w:val="en-ID"/>
              </w:rPr>
              <w:tab/>
            </w:r>
            <w:r w:rsidRPr="00842429">
              <w:rPr>
                <w:rStyle w:val="Hyperlink"/>
                <w:noProof/>
              </w:rPr>
              <w:t>Raspberry</w:t>
            </w:r>
            <w:r>
              <w:rPr>
                <w:noProof/>
                <w:webHidden/>
              </w:rPr>
              <w:tab/>
            </w:r>
            <w:r>
              <w:rPr>
                <w:noProof/>
                <w:webHidden/>
              </w:rPr>
              <w:fldChar w:fldCharType="begin"/>
            </w:r>
            <w:r>
              <w:rPr>
                <w:noProof/>
                <w:webHidden/>
              </w:rPr>
              <w:instrText xml:space="preserve"> PAGEREF _Toc87896297 \h </w:instrText>
            </w:r>
          </w:ins>
          <w:r>
            <w:rPr>
              <w:noProof/>
              <w:webHidden/>
            </w:rPr>
          </w:r>
          <w:r>
            <w:rPr>
              <w:noProof/>
              <w:webHidden/>
            </w:rPr>
            <w:fldChar w:fldCharType="separate"/>
          </w:r>
          <w:ins w:id="384" w:author=" " w:date="2021-11-15T19:19:00Z">
            <w:r w:rsidR="009F5E4F">
              <w:rPr>
                <w:noProof/>
                <w:webHidden/>
              </w:rPr>
              <w:t>10</w:t>
            </w:r>
          </w:ins>
          <w:ins w:id="385" w:author=" " w:date="2021-11-15T19:17:00Z">
            <w:r>
              <w:rPr>
                <w:noProof/>
                <w:webHidden/>
              </w:rPr>
              <w:fldChar w:fldCharType="end"/>
            </w:r>
            <w:r w:rsidRPr="00842429">
              <w:rPr>
                <w:rStyle w:val="Hyperlink"/>
                <w:noProof/>
              </w:rPr>
              <w:fldChar w:fldCharType="end"/>
            </w:r>
          </w:ins>
        </w:p>
        <w:p w14:paraId="5F4A392C" w14:textId="517FBE79" w:rsidR="009A76B9" w:rsidRDefault="009A76B9">
          <w:pPr>
            <w:pStyle w:val="TOC2"/>
            <w:tabs>
              <w:tab w:val="left" w:pos="880"/>
              <w:tab w:val="right" w:leader="dot" w:pos="7927"/>
            </w:tabs>
            <w:rPr>
              <w:ins w:id="386" w:author=" " w:date="2021-11-15T19:17:00Z"/>
              <w:rFonts w:asciiTheme="minorHAnsi" w:eastAsiaTheme="minorEastAsia" w:hAnsiTheme="minorHAnsi" w:cstheme="minorBidi"/>
              <w:noProof/>
              <w:sz w:val="22"/>
              <w:szCs w:val="22"/>
              <w:lang w:val="en-ID"/>
            </w:rPr>
          </w:pPr>
          <w:ins w:id="38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"_Toc87896298"</w:instrText>
            </w:r>
            <w:r w:rsidRPr="00842429">
              <w:rPr>
                <w:rStyle w:val="Hyperlink"/>
                <w:noProof/>
              </w:rPr>
              <w:instrText xml:space="preserve"> </w:instrText>
            </w:r>
            <w:r w:rsidRPr="00842429">
              <w:rPr>
                <w:rStyle w:val="Hyperlink"/>
                <w:noProof/>
              </w:rPr>
              <w:fldChar w:fldCharType="separate"/>
            </w:r>
            <w:r w:rsidRPr="00842429">
              <w:rPr>
                <w:rStyle w:val="Hyperlink"/>
                <w:noProof/>
              </w:rPr>
              <w:t>2.2</w:t>
            </w:r>
            <w:r>
              <w:rPr>
                <w:rFonts w:asciiTheme="minorHAnsi" w:eastAsiaTheme="minorEastAsia" w:hAnsiTheme="minorHAnsi" w:cstheme="minorBidi"/>
                <w:noProof/>
                <w:sz w:val="22"/>
                <w:szCs w:val="22"/>
                <w:lang w:val="en-ID"/>
              </w:rPr>
              <w:tab/>
            </w:r>
            <w:r w:rsidRPr="00842429">
              <w:rPr>
                <w:rStyle w:val="Hyperlink"/>
                <w:noProof/>
              </w:rPr>
              <w:t>Studi Pustaka</w:t>
            </w:r>
            <w:r>
              <w:rPr>
                <w:noProof/>
                <w:webHidden/>
              </w:rPr>
              <w:tab/>
            </w:r>
            <w:r>
              <w:rPr>
                <w:noProof/>
                <w:webHidden/>
              </w:rPr>
              <w:fldChar w:fldCharType="begin"/>
            </w:r>
            <w:r>
              <w:rPr>
                <w:noProof/>
                <w:webHidden/>
              </w:rPr>
              <w:instrText xml:space="preserve"> PAGEREF _Toc87896298 \h </w:instrText>
            </w:r>
          </w:ins>
          <w:r>
            <w:rPr>
              <w:noProof/>
              <w:webHidden/>
            </w:rPr>
          </w:r>
          <w:r>
            <w:rPr>
              <w:noProof/>
              <w:webHidden/>
            </w:rPr>
            <w:fldChar w:fldCharType="separate"/>
          </w:r>
          <w:ins w:id="388" w:author=" " w:date="2021-11-15T19:19:00Z">
            <w:r w:rsidR="009F5E4F">
              <w:rPr>
                <w:noProof/>
                <w:webHidden/>
              </w:rPr>
              <w:t>11</w:t>
            </w:r>
          </w:ins>
          <w:ins w:id="389" w:author=" " w:date="2021-11-15T19:17:00Z">
            <w:r>
              <w:rPr>
                <w:noProof/>
                <w:webHidden/>
              </w:rPr>
              <w:fldChar w:fldCharType="end"/>
            </w:r>
            <w:r w:rsidRPr="00842429">
              <w:rPr>
                <w:rStyle w:val="Hyperlink"/>
                <w:noProof/>
              </w:rPr>
              <w:fldChar w:fldCharType="end"/>
            </w:r>
          </w:ins>
        </w:p>
        <w:p w14:paraId="3D8042FF" w14:textId="1E23D691" w:rsidR="009A76B9" w:rsidRDefault="009A76B9">
          <w:pPr>
            <w:pStyle w:val="TOC1"/>
            <w:tabs>
              <w:tab w:val="right" w:leader="dot" w:pos="7927"/>
            </w:tabs>
            <w:rPr>
              <w:ins w:id="390" w:author=" " w:date="2021-11-15T19:17:00Z"/>
              <w:rFonts w:asciiTheme="minorHAnsi" w:eastAsiaTheme="minorEastAsia" w:hAnsiTheme="minorHAnsi" w:cstheme="minorBidi"/>
              <w:noProof/>
              <w:sz w:val="22"/>
              <w:szCs w:val="22"/>
              <w:lang w:val="en-ID"/>
            </w:rPr>
          </w:pPr>
          <w:ins w:id="39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"_Toc87896299"</w:instrText>
            </w:r>
            <w:r w:rsidRPr="00842429">
              <w:rPr>
                <w:rStyle w:val="Hyperlink"/>
                <w:noProof/>
              </w:rPr>
              <w:instrText xml:space="preserve"> </w:instrText>
            </w:r>
            <w:r w:rsidRPr="00842429">
              <w:rPr>
                <w:rStyle w:val="Hyperlink"/>
                <w:noProof/>
              </w:rPr>
              <w:fldChar w:fldCharType="separate"/>
            </w:r>
            <w:r w:rsidRPr="00842429">
              <w:rPr>
                <w:rStyle w:val="Hyperlink"/>
                <w:noProof/>
              </w:rPr>
              <w:t>BAB III  ANALISA DAN PERANCANGAN</w:t>
            </w:r>
            <w:r>
              <w:rPr>
                <w:noProof/>
                <w:webHidden/>
              </w:rPr>
              <w:tab/>
            </w:r>
            <w:r>
              <w:rPr>
                <w:noProof/>
                <w:webHidden/>
              </w:rPr>
              <w:fldChar w:fldCharType="begin"/>
            </w:r>
            <w:r>
              <w:rPr>
                <w:noProof/>
                <w:webHidden/>
              </w:rPr>
              <w:instrText xml:space="preserve"> PAGEREF _Toc87896299 \h </w:instrText>
            </w:r>
          </w:ins>
          <w:r>
            <w:rPr>
              <w:noProof/>
              <w:webHidden/>
            </w:rPr>
          </w:r>
          <w:r>
            <w:rPr>
              <w:noProof/>
              <w:webHidden/>
            </w:rPr>
            <w:fldChar w:fldCharType="separate"/>
          </w:r>
          <w:ins w:id="392" w:author=" " w:date="2021-11-15T19:19:00Z">
            <w:r w:rsidR="009F5E4F">
              <w:rPr>
                <w:noProof/>
                <w:webHidden/>
              </w:rPr>
              <w:t>12</w:t>
            </w:r>
          </w:ins>
          <w:ins w:id="393" w:author=" " w:date="2021-11-15T19:17:00Z">
            <w:r>
              <w:rPr>
                <w:noProof/>
                <w:webHidden/>
              </w:rPr>
              <w:fldChar w:fldCharType="end"/>
            </w:r>
            <w:r w:rsidRPr="00842429">
              <w:rPr>
                <w:rStyle w:val="Hyperlink"/>
                <w:noProof/>
              </w:rPr>
              <w:fldChar w:fldCharType="end"/>
            </w:r>
          </w:ins>
        </w:p>
        <w:p w14:paraId="7C970DB2" w14:textId="5EEC649A" w:rsidR="009A76B9" w:rsidRDefault="009A76B9">
          <w:pPr>
            <w:pStyle w:val="TOC2"/>
            <w:tabs>
              <w:tab w:val="left" w:pos="880"/>
              <w:tab w:val="right" w:leader="dot" w:pos="7927"/>
            </w:tabs>
            <w:rPr>
              <w:ins w:id="394" w:author=" " w:date="2021-11-15T19:17:00Z"/>
              <w:rFonts w:asciiTheme="minorHAnsi" w:eastAsiaTheme="minorEastAsia" w:hAnsiTheme="minorHAnsi" w:cstheme="minorBidi"/>
              <w:noProof/>
              <w:sz w:val="22"/>
              <w:szCs w:val="22"/>
              <w:lang w:val="en-ID"/>
            </w:rPr>
          </w:pPr>
          <w:ins w:id="39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"_Toc87896300"</w:instrText>
            </w:r>
            <w:r w:rsidRPr="00842429">
              <w:rPr>
                <w:rStyle w:val="Hyperlink"/>
                <w:noProof/>
              </w:rPr>
              <w:instrText xml:space="preserve"> </w:instrText>
            </w:r>
            <w:r w:rsidRPr="00842429">
              <w:rPr>
                <w:rStyle w:val="Hyperlink"/>
                <w:noProof/>
              </w:rPr>
              <w:fldChar w:fldCharType="separate"/>
            </w:r>
            <w:r w:rsidRPr="00842429">
              <w:rPr>
                <w:rStyle w:val="Hyperlink"/>
                <w:noProof/>
              </w:rPr>
              <w:t>3.1.</w:t>
            </w:r>
            <w:r>
              <w:rPr>
                <w:rFonts w:asciiTheme="minorHAnsi" w:eastAsiaTheme="minorEastAsia" w:hAnsiTheme="minorHAnsi" w:cstheme="minorBidi"/>
                <w:noProof/>
                <w:sz w:val="22"/>
                <w:szCs w:val="22"/>
                <w:lang w:val="en-ID"/>
              </w:rPr>
              <w:tab/>
            </w:r>
            <w:r w:rsidRPr="00842429">
              <w:rPr>
                <w:rStyle w:val="Hyperlink"/>
                <w:noProof/>
              </w:rPr>
              <w:t>Latar Belakang Sekolah</w:t>
            </w:r>
            <w:r>
              <w:rPr>
                <w:noProof/>
                <w:webHidden/>
              </w:rPr>
              <w:tab/>
            </w:r>
            <w:r>
              <w:rPr>
                <w:noProof/>
                <w:webHidden/>
              </w:rPr>
              <w:fldChar w:fldCharType="begin"/>
            </w:r>
            <w:r>
              <w:rPr>
                <w:noProof/>
                <w:webHidden/>
              </w:rPr>
              <w:instrText xml:space="preserve"> PAGEREF _Toc87896300 \h </w:instrText>
            </w:r>
          </w:ins>
          <w:r>
            <w:rPr>
              <w:noProof/>
              <w:webHidden/>
            </w:rPr>
          </w:r>
          <w:r>
            <w:rPr>
              <w:noProof/>
              <w:webHidden/>
            </w:rPr>
            <w:fldChar w:fldCharType="separate"/>
          </w:r>
          <w:ins w:id="396" w:author=" " w:date="2021-11-15T19:19:00Z">
            <w:r w:rsidR="009F5E4F">
              <w:rPr>
                <w:noProof/>
                <w:webHidden/>
              </w:rPr>
              <w:t>12</w:t>
            </w:r>
          </w:ins>
          <w:ins w:id="397" w:author=" " w:date="2021-11-15T19:17:00Z">
            <w:r>
              <w:rPr>
                <w:noProof/>
                <w:webHidden/>
              </w:rPr>
              <w:fldChar w:fldCharType="end"/>
            </w:r>
            <w:r w:rsidRPr="00842429">
              <w:rPr>
                <w:rStyle w:val="Hyperlink"/>
                <w:noProof/>
              </w:rPr>
              <w:fldChar w:fldCharType="end"/>
            </w:r>
          </w:ins>
        </w:p>
        <w:p w14:paraId="49F5566E" w14:textId="78051478" w:rsidR="009A76B9" w:rsidRDefault="009A76B9">
          <w:pPr>
            <w:pStyle w:val="TOC3"/>
            <w:rPr>
              <w:ins w:id="398" w:author=" " w:date="2021-11-15T19:17:00Z"/>
              <w:rFonts w:asciiTheme="minorHAnsi" w:eastAsiaTheme="minorEastAsia" w:hAnsiTheme="minorHAnsi" w:cstheme="minorBidi"/>
              <w:noProof/>
              <w:sz w:val="22"/>
              <w:szCs w:val="22"/>
              <w:lang w:val="en-ID"/>
            </w:rPr>
          </w:pPr>
          <w:ins w:id="39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"_Toc87896301"</w:instrText>
            </w:r>
            <w:r w:rsidRPr="00842429">
              <w:rPr>
                <w:rStyle w:val="Hyperlink"/>
                <w:noProof/>
              </w:rPr>
              <w:instrText xml:space="preserve"> </w:instrText>
            </w:r>
            <w:r w:rsidRPr="00842429">
              <w:rPr>
                <w:rStyle w:val="Hyperlink"/>
                <w:noProof/>
              </w:rPr>
              <w:fldChar w:fldCharType="separate"/>
            </w:r>
            <w:r w:rsidRPr="00842429">
              <w:rPr>
                <w:rStyle w:val="Hyperlink"/>
                <w:noProof/>
              </w:rPr>
              <w:t>3.1.1.</w:t>
            </w:r>
            <w:r>
              <w:rPr>
                <w:rFonts w:asciiTheme="minorHAnsi" w:eastAsiaTheme="minorEastAsia" w:hAnsiTheme="minorHAnsi" w:cstheme="minorBidi"/>
                <w:noProof/>
                <w:sz w:val="22"/>
                <w:szCs w:val="22"/>
                <w:lang w:val="en-ID"/>
              </w:rPr>
              <w:tab/>
            </w:r>
            <w:r w:rsidRPr="00842429">
              <w:rPr>
                <w:rStyle w:val="Hyperlink"/>
                <w:noProof/>
              </w:rPr>
              <w:t>Profile Sekolah</w:t>
            </w:r>
            <w:r>
              <w:rPr>
                <w:noProof/>
                <w:webHidden/>
              </w:rPr>
              <w:tab/>
            </w:r>
            <w:r>
              <w:rPr>
                <w:noProof/>
                <w:webHidden/>
              </w:rPr>
              <w:fldChar w:fldCharType="begin"/>
            </w:r>
            <w:r>
              <w:rPr>
                <w:noProof/>
                <w:webHidden/>
              </w:rPr>
              <w:instrText xml:space="preserve"> PAGEREF _Toc87896301 \h </w:instrText>
            </w:r>
          </w:ins>
          <w:r>
            <w:rPr>
              <w:noProof/>
              <w:webHidden/>
            </w:rPr>
          </w:r>
          <w:r>
            <w:rPr>
              <w:noProof/>
              <w:webHidden/>
            </w:rPr>
            <w:fldChar w:fldCharType="separate"/>
          </w:r>
          <w:ins w:id="400" w:author=" " w:date="2021-11-15T19:19:00Z">
            <w:r w:rsidR="009F5E4F">
              <w:rPr>
                <w:noProof/>
                <w:webHidden/>
              </w:rPr>
              <w:t>12</w:t>
            </w:r>
          </w:ins>
          <w:ins w:id="401" w:author=" " w:date="2021-11-15T19:17:00Z">
            <w:r>
              <w:rPr>
                <w:noProof/>
                <w:webHidden/>
              </w:rPr>
              <w:fldChar w:fldCharType="end"/>
            </w:r>
            <w:r w:rsidRPr="00842429">
              <w:rPr>
                <w:rStyle w:val="Hyperlink"/>
                <w:noProof/>
              </w:rPr>
              <w:fldChar w:fldCharType="end"/>
            </w:r>
          </w:ins>
        </w:p>
        <w:p w14:paraId="6401A209" w14:textId="76ABA410" w:rsidR="009A76B9" w:rsidRDefault="009A76B9">
          <w:pPr>
            <w:pStyle w:val="TOC3"/>
            <w:rPr>
              <w:ins w:id="402" w:author=" " w:date="2021-11-15T19:17:00Z"/>
              <w:rFonts w:asciiTheme="minorHAnsi" w:eastAsiaTheme="minorEastAsia" w:hAnsiTheme="minorHAnsi" w:cstheme="minorBidi"/>
              <w:noProof/>
              <w:sz w:val="22"/>
              <w:szCs w:val="22"/>
              <w:lang w:val="en-ID"/>
            </w:rPr>
          </w:pPr>
          <w:ins w:id="40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"_Toc87896302"</w:instrText>
            </w:r>
            <w:r w:rsidRPr="00842429">
              <w:rPr>
                <w:rStyle w:val="Hyperlink"/>
                <w:noProof/>
              </w:rPr>
              <w:instrText xml:space="preserve"> </w:instrText>
            </w:r>
            <w:r w:rsidRPr="00842429">
              <w:rPr>
                <w:rStyle w:val="Hyperlink"/>
                <w:noProof/>
              </w:rPr>
              <w:fldChar w:fldCharType="separate"/>
            </w:r>
            <w:r w:rsidRPr="00842429">
              <w:rPr>
                <w:rStyle w:val="Hyperlink"/>
                <w:noProof/>
              </w:rPr>
              <w:t>3.1.2.</w:t>
            </w:r>
            <w:r>
              <w:rPr>
                <w:rFonts w:asciiTheme="minorHAnsi" w:eastAsiaTheme="minorEastAsia" w:hAnsiTheme="minorHAnsi" w:cstheme="minorBidi"/>
                <w:noProof/>
                <w:sz w:val="22"/>
                <w:szCs w:val="22"/>
                <w:lang w:val="en-ID"/>
              </w:rPr>
              <w:tab/>
            </w:r>
            <w:r w:rsidRPr="00842429">
              <w:rPr>
                <w:rStyle w:val="Hyperlink"/>
                <w:noProof/>
              </w:rPr>
              <w:t>Visi dan Misi Sekolah</w:t>
            </w:r>
            <w:r>
              <w:rPr>
                <w:noProof/>
                <w:webHidden/>
              </w:rPr>
              <w:tab/>
            </w:r>
            <w:r>
              <w:rPr>
                <w:noProof/>
                <w:webHidden/>
              </w:rPr>
              <w:fldChar w:fldCharType="begin"/>
            </w:r>
            <w:r>
              <w:rPr>
                <w:noProof/>
                <w:webHidden/>
              </w:rPr>
              <w:instrText xml:space="preserve"> PAGEREF _Toc87896302 \h </w:instrText>
            </w:r>
          </w:ins>
          <w:r>
            <w:rPr>
              <w:noProof/>
              <w:webHidden/>
            </w:rPr>
          </w:r>
          <w:r>
            <w:rPr>
              <w:noProof/>
              <w:webHidden/>
            </w:rPr>
            <w:fldChar w:fldCharType="separate"/>
          </w:r>
          <w:ins w:id="404" w:author=" " w:date="2021-11-15T19:19:00Z">
            <w:r w:rsidR="009F5E4F">
              <w:rPr>
                <w:noProof/>
                <w:webHidden/>
              </w:rPr>
              <w:t>13</w:t>
            </w:r>
          </w:ins>
          <w:ins w:id="405" w:author=" " w:date="2021-11-15T19:17:00Z">
            <w:r>
              <w:rPr>
                <w:noProof/>
                <w:webHidden/>
              </w:rPr>
              <w:fldChar w:fldCharType="end"/>
            </w:r>
            <w:r w:rsidRPr="00842429">
              <w:rPr>
                <w:rStyle w:val="Hyperlink"/>
                <w:noProof/>
              </w:rPr>
              <w:fldChar w:fldCharType="end"/>
            </w:r>
          </w:ins>
        </w:p>
        <w:p w14:paraId="2DB21893" w14:textId="781A4EC9" w:rsidR="009A76B9" w:rsidRDefault="009A76B9">
          <w:pPr>
            <w:pStyle w:val="TOC3"/>
            <w:rPr>
              <w:ins w:id="406" w:author=" " w:date="2021-11-15T19:17:00Z"/>
              <w:rFonts w:asciiTheme="minorHAnsi" w:eastAsiaTheme="minorEastAsia" w:hAnsiTheme="minorHAnsi" w:cstheme="minorBidi"/>
              <w:noProof/>
              <w:sz w:val="22"/>
              <w:szCs w:val="22"/>
              <w:lang w:val="en-ID"/>
            </w:rPr>
          </w:pPr>
          <w:ins w:id="40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"_Toc87896303"</w:instrText>
            </w:r>
            <w:r w:rsidRPr="00842429">
              <w:rPr>
                <w:rStyle w:val="Hyperlink"/>
                <w:noProof/>
              </w:rPr>
              <w:instrText xml:space="preserve"> </w:instrText>
            </w:r>
            <w:r w:rsidRPr="00842429">
              <w:rPr>
                <w:rStyle w:val="Hyperlink"/>
                <w:noProof/>
              </w:rPr>
              <w:fldChar w:fldCharType="separate"/>
            </w:r>
            <w:r w:rsidRPr="00842429">
              <w:rPr>
                <w:rStyle w:val="Hyperlink"/>
                <w:noProof/>
              </w:rPr>
              <w:t>3.1.3.</w:t>
            </w:r>
            <w:r>
              <w:rPr>
                <w:rFonts w:asciiTheme="minorHAnsi" w:eastAsiaTheme="minorEastAsia" w:hAnsiTheme="minorHAnsi" w:cstheme="minorBidi"/>
                <w:noProof/>
                <w:sz w:val="22"/>
                <w:szCs w:val="22"/>
                <w:lang w:val="en-ID"/>
              </w:rPr>
              <w:tab/>
            </w:r>
            <w:r w:rsidRPr="00842429">
              <w:rPr>
                <w:rStyle w:val="Hyperlink"/>
                <w:noProof/>
              </w:rPr>
              <w:t>Struktur Organisasi</w:t>
            </w:r>
            <w:r>
              <w:rPr>
                <w:noProof/>
                <w:webHidden/>
              </w:rPr>
              <w:tab/>
            </w:r>
            <w:r>
              <w:rPr>
                <w:noProof/>
                <w:webHidden/>
              </w:rPr>
              <w:fldChar w:fldCharType="begin"/>
            </w:r>
            <w:r>
              <w:rPr>
                <w:noProof/>
                <w:webHidden/>
              </w:rPr>
              <w:instrText xml:space="preserve"> PAGEREF _Toc87896303 \h </w:instrText>
            </w:r>
          </w:ins>
          <w:r>
            <w:rPr>
              <w:noProof/>
              <w:webHidden/>
            </w:rPr>
          </w:r>
          <w:r>
            <w:rPr>
              <w:noProof/>
              <w:webHidden/>
            </w:rPr>
            <w:fldChar w:fldCharType="separate"/>
          </w:r>
          <w:ins w:id="408" w:author=" " w:date="2021-11-15T19:19:00Z">
            <w:r w:rsidR="009F5E4F">
              <w:rPr>
                <w:noProof/>
                <w:webHidden/>
              </w:rPr>
              <w:t>13</w:t>
            </w:r>
          </w:ins>
          <w:ins w:id="409" w:author=" " w:date="2021-11-15T19:17:00Z">
            <w:r>
              <w:rPr>
                <w:noProof/>
                <w:webHidden/>
              </w:rPr>
              <w:fldChar w:fldCharType="end"/>
            </w:r>
            <w:r w:rsidRPr="00842429">
              <w:rPr>
                <w:rStyle w:val="Hyperlink"/>
                <w:noProof/>
              </w:rPr>
              <w:fldChar w:fldCharType="end"/>
            </w:r>
          </w:ins>
        </w:p>
        <w:p w14:paraId="2465890F" w14:textId="49520C24" w:rsidR="009A76B9" w:rsidRDefault="009A76B9">
          <w:pPr>
            <w:pStyle w:val="TOC2"/>
            <w:tabs>
              <w:tab w:val="left" w:pos="880"/>
              <w:tab w:val="right" w:leader="dot" w:pos="7927"/>
            </w:tabs>
            <w:rPr>
              <w:ins w:id="410" w:author=" " w:date="2021-11-15T19:17:00Z"/>
              <w:rFonts w:asciiTheme="minorHAnsi" w:eastAsiaTheme="minorEastAsia" w:hAnsiTheme="minorHAnsi" w:cstheme="minorBidi"/>
              <w:noProof/>
              <w:sz w:val="22"/>
              <w:szCs w:val="22"/>
              <w:lang w:val="en-ID"/>
            </w:rPr>
          </w:pPr>
          <w:ins w:id="41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"_Toc87896304"</w:instrText>
            </w:r>
            <w:r w:rsidRPr="00842429">
              <w:rPr>
                <w:rStyle w:val="Hyperlink"/>
                <w:noProof/>
              </w:rPr>
              <w:instrText xml:space="preserve"> </w:instrText>
            </w:r>
            <w:r w:rsidRPr="00842429">
              <w:rPr>
                <w:rStyle w:val="Hyperlink"/>
                <w:noProof/>
              </w:rPr>
              <w:fldChar w:fldCharType="separate"/>
            </w:r>
            <w:r w:rsidRPr="00842429">
              <w:rPr>
                <w:rStyle w:val="Hyperlink"/>
                <w:noProof/>
              </w:rPr>
              <w:t>3.2.</w:t>
            </w:r>
            <w:r>
              <w:rPr>
                <w:rFonts w:asciiTheme="minorHAnsi" w:eastAsiaTheme="minorEastAsia" w:hAnsiTheme="minorHAnsi" w:cstheme="minorBidi"/>
                <w:noProof/>
                <w:sz w:val="22"/>
                <w:szCs w:val="22"/>
                <w:lang w:val="en-ID"/>
              </w:rPr>
              <w:tab/>
            </w:r>
            <w:r w:rsidRPr="00842429">
              <w:rPr>
                <w:rStyle w:val="Hyperlink"/>
                <w:noProof/>
              </w:rPr>
              <w:t>Sistem yang sedang Berjalan</w:t>
            </w:r>
            <w:r>
              <w:rPr>
                <w:noProof/>
                <w:webHidden/>
              </w:rPr>
              <w:tab/>
            </w:r>
            <w:r>
              <w:rPr>
                <w:noProof/>
                <w:webHidden/>
              </w:rPr>
              <w:fldChar w:fldCharType="begin"/>
            </w:r>
            <w:r>
              <w:rPr>
                <w:noProof/>
                <w:webHidden/>
              </w:rPr>
              <w:instrText xml:space="preserve"> PAGEREF _Toc87896304 \h </w:instrText>
            </w:r>
          </w:ins>
          <w:r>
            <w:rPr>
              <w:noProof/>
              <w:webHidden/>
            </w:rPr>
          </w:r>
          <w:r>
            <w:rPr>
              <w:noProof/>
              <w:webHidden/>
            </w:rPr>
            <w:fldChar w:fldCharType="separate"/>
          </w:r>
          <w:ins w:id="412" w:author=" " w:date="2021-11-15T19:19:00Z">
            <w:r w:rsidR="009F5E4F">
              <w:rPr>
                <w:noProof/>
                <w:webHidden/>
              </w:rPr>
              <w:t>14</w:t>
            </w:r>
          </w:ins>
          <w:ins w:id="413" w:author=" " w:date="2021-11-15T19:17:00Z">
            <w:r>
              <w:rPr>
                <w:noProof/>
                <w:webHidden/>
              </w:rPr>
              <w:fldChar w:fldCharType="end"/>
            </w:r>
            <w:r w:rsidRPr="00842429">
              <w:rPr>
                <w:rStyle w:val="Hyperlink"/>
                <w:noProof/>
              </w:rPr>
              <w:fldChar w:fldCharType="end"/>
            </w:r>
          </w:ins>
        </w:p>
        <w:p w14:paraId="6647CD21" w14:textId="411D7A95" w:rsidR="009A76B9" w:rsidRDefault="009A76B9">
          <w:pPr>
            <w:pStyle w:val="TOC3"/>
            <w:rPr>
              <w:ins w:id="414" w:author=" " w:date="2021-11-15T19:17:00Z"/>
              <w:rFonts w:asciiTheme="minorHAnsi" w:eastAsiaTheme="minorEastAsia" w:hAnsiTheme="minorHAnsi" w:cstheme="minorBidi"/>
              <w:noProof/>
              <w:sz w:val="22"/>
              <w:szCs w:val="22"/>
              <w:lang w:val="en-ID"/>
            </w:rPr>
          </w:pPr>
          <w:ins w:id="41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"_Toc87896307"</w:instrText>
            </w:r>
            <w:r w:rsidRPr="00842429">
              <w:rPr>
                <w:rStyle w:val="Hyperlink"/>
                <w:noProof/>
              </w:rPr>
              <w:instrText xml:space="preserve"> </w:instrText>
            </w:r>
            <w:r w:rsidRPr="00842429">
              <w:rPr>
                <w:rStyle w:val="Hyperlink"/>
                <w:noProof/>
              </w:rPr>
              <w:fldChar w:fldCharType="separate"/>
            </w:r>
            <w:r w:rsidRPr="00842429">
              <w:rPr>
                <w:rStyle w:val="Hyperlink"/>
                <w:noProof/>
              </w:rPr>
              <w:t>3.2.1.</w:t>
            </w:r>
            <w:r>
              <w:rPr>
                <w:rFonts w:asciiTheme="minorHAnsi" w:eastAsiaTheme="minorEastAsia" w:hAnsiTheme="minorHAnsi" w:cstheme="minorBidi"/>
                <w:noProof/>
                <w:sz w:val="22"/>
                <w:szCs w:val="22"/>
                <w:lang w:val="en-ID"/>
              </w:rPr>
              <w:tab/>
            </w:r>
            <w:r w:rsidRPr="00842429">
              <w:rPr>
                <w:rStyle w:val="Hyperlink"/>
                <w:noProof/>
              </w:rPr>
              <w:t>Analisis Sistem Berjalan</w:t>
            </w:r>
            <w:r>
              <w:rPr>
                <w:noProof/>
                <w:webHidden/>
              </w:rPr>
              <w:tab/>
            </w:r>
            <w:r>
              <w:rPr>
                <w:noProof/>
                <w:webHidden/>
              </w:rPr>
              <w:fldChar w:fldCharType="begin"/>
            </w:r>
            <w:r>
              <w:rPr>
                <w:noProof/>
                <w:webHidden/>
              </w:rPr>
              <w:instrText xml:space="preserve"> PAGEREF _Toc87896307 \h </w:instrText>
            </w:r>
          </w:ins>
          <w:r>
            <w:rPr>
              <w:noProof/>
              <w:webHidden/>
            </w:rPr>
          </w:r>
          <w:r>
            <w:rPr>
              <w:noProof/>
              <w:webHidden/>
            </w:rPr>
            <w:fldChar w:fldCharType="separate"/>
          </w:r>
          <w:ins w:id="416" w:author=" " w:date="2021-11-15T19:19:00Z">
            <w:r w:rsidR="009F5E4F">
              <w:rPr>
                <w:noProof/>
                <w:webHidden/>
              </w:rPr>
              <w:t>14</w:t>
            </w:r>
          </w:ins>
          <w:ins w:id="417" w:author=" " w:date="2021-11-15T19:17:00Z">
            <w:r>
              <w:rPr>
                <w:noProof/>
                <w:webHidden/>
              </w:rPr>
              <w:fldChar w:fldCharType="end"/>
            </w:r>
            <w:r w:rsidRPr="00842429">
              <w:rPr>
                <w:rStyle w:val="Hyperlink"/>
                <w:noProof/>
              </w:rPr>
              <w:fldChar w:fldCharType="end"/>
            </w:r>
          </w:ins>
        </w:p>
        <w:p w14:paraId="6B954C2B" w14:textId="19065CF5" w:rsidR="009A76B9" w:rsidRDefault="009A76B9">
          <w:pPr>
            <w:pStyle w:val="TOC3"/>
            <w:rPr>
              <w:ins w:id="418" w:author=" " w:date="2021-11-15T19:17:00Z"/>
              <w:rFonts w:asciiTheme="minorHAnsi" w:eastAsiaTheme="minorEastAsia" w:hAnsiTheme="minorHAnsi" w:cstheme="minorBidi"/>
              <w:noProof/>
              <w:sz w:val="22"/>
              <w:szCs w:val="22"/>
              <w:lang w:val="en-ID"/>
            </w:rPr>
          </w:pPr>
          <w:ins w:id="41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"_Toc87896308"</w:instrText>
            </w:r>
            <w:r w:rsidRPr="00842429">
              <w:rPr>
                <w:rStyle w:val="Hyperlink"/>
                <w:noProof/>
              </w:rPr>
              <w:instrText xml:space="preserve"> </w:instrText>
            </w:r>
            <w:r w:rsidRPr="00842429">
              <w:rPr>
                <w:rStyle w:val="Hyperlink"/>
                <w:noProof/>
              </w:rPr>
              <w:fldChar w:fldCharType="separate"/>
            </w:r>
            <w:r w:rsidRPr="00842429">
              <w:rPr>
                <w:rStyle w:val="Hyperlink"/>
                <w:noProof/>
              </w:rPr>
              <w:t>3.2.2.</w:t>
            </w:r>
            <w:r>
              <w:rPr>
                <w:rFonts w:asciiTheme="minorHAnsi" w:eastAsiaTheme="minorEastAsia" w:hAnsiTheme="minorHAnsi" w:cstheme="minorBidi"/>
                <w:noProof/>
                <w:sz w:val="22"/>
                <w:szCs w:val="22"/>
                <w:lang w:val="en-ID"/>
              </w:rPr>
              <w:tab/>
            </w:r>
            <w:r w:rsidRPr="00842429">
              <w:rPr>
                <w:rStyle w:val="Hyperlink"/>
                <w:noProof/>
              </w:rPr>
              <w:t>Business Use Case</w:t>
            </w:r>
            <w:r>
              <w:rPr>
                <w:noProof/>
                <w:webHidden/>
              </w:rPr>
              <w:tab/>
            </w:r>
            <w:r>
              <w:rPr>
                <w:noProof/>
                <w:webHidden/>
              </w:rPr>
              <w:fldChar w:fldCharType="begin"/>
            </w:r>
            <w:r>
              <w:rPr>
                <w:noProof/>
                <w:webHidden/>
              </w:rPr>
              <w:instrText xml:space="preserve"> PAGEREF _Toc87896308 \h </w:instrText>
            </w:r>
          </w:ins>
          <w:r>
            <w:rPr>
              <w:noProof/>
              <w:webHidden/>
            </w:rPr>
          </w:r>
          <w:r>
            <w:rPr>
              <w:noProof/>
              <w:webHidden/>
            </w:rPr>
            <w:fldChar w:fldCharType="separate"/>
          </w:r>
          <w:ins w:id="420" w:author=" " w:date="2021-11-15T19:19:00Z">
            <w:r w:rsidR="009F5E4F">
              <w:rPr>
                <w:noProof/>
                <w:webHidden/>
              </w:rPr>
              <w:t>16</w:t>
            </w:r>
          </w:ins>
          <w:ins w:id="421" w:author=" " w:date="2021-11-15T19:17:00Z">
            <w:r>
              <w:rPr>
                <w:noProof/>
                <w:webHidden/>
              </w:rPr>
              <w:fldChar w:fldCharType="end"/>
            </w:r>
            <w:r w:rsidRPr="00842429">
              <w:rPr>
                <w:rStyle w:val="Hyperlink"/>
                <w:noProof/>
              </w:rPr>
              <w:fldChar w:fldCharType="end"/>
            </w:r>
          </w:ins>
        </w:p>
        <w:p w14:paraId="5997FE03" w14:textId="5081DE48" w:rsidR="009A76B9" w:rsidRDefault="009A76B9">
          <w:pPr>
            <w:pStyle w:val="TOC3"/>
            <w:rPr>
              <w:ins w:id="422" w:author=" " w:date="2021-11-15T19:17:00Z"/>
              <w:rFonts w:asciiTheme="minorHAnsi" w:eastAsiaTheme="minorEastAsia" w:hAnsiTheme="minorHAnsi" w:cstheme="minorBidi"/>
              <w:noProof/>
              <w:sz w:val="22"/>
              <w:szCs w:val="22"/>
              <w:lang w:val="en-ID"/>
            </w:rPr>
          </w:pPr>
          <w:ins w:id="42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"_Toc87896309"</w:instrText>
            </w:r>
            <w:r w:rsidRPr="00842429">
              <w:rPr>
                <w:rStyle w:val="Hyperlink"/>
                <w:noProof/>
              </w:rPr>
              <w:instrText xml:space="preserve"> </w:instrText>
            </w:r>
            <w:r w:rsidRPr="00842429">
              <w:rPr>
                <w:rStyle w:val="Hyperlink"/>
                <w:noProof/>
              </w:rPr>
              <w:fldChar w:fldCharType="separate"/>
            </w:r>
            <w:r w:rsidRPr="00842429">
              <w:rPr>
                <w:rStyle w:val="Hyperlink"/>
                <w:noProof/>
              </w:rPr>
              <w:t>3.2.3.</w:t>
            </w:r>
            <w:r>
              <w:rPr>
                <w:rFonts w:asciiTheme="minorHAnsi" w:eastAsiaTheme="minorEastAsia" w:hAnsiTheme="minorHAnsi" w:cstheme="minorBidi"/>
                <w:noProof/>
                <w:sz w:val="22"/>
                <w:szCs w:val="22"/>
                <w:lang w:val="en-ID"/>
              </w:rPr>
              <w:tab/>
            </w:r>
            <w:r w:rsidRPr="00842429">
              <w:rPr>
                <w:rStyle w:val="Hyperlink"/>
                <w:noProof/>
              </w:rPr>
              <w:t>Analisis Pengguna Sistem Berjalan</w:t>
            </w:r>
            <w:r>
              <w:rPr>
                <w:noProof/>
                <w:webHidden/>
              </w:rPr>
              <w:tab/>
            </w:r>
            <w:r>
              <w:rPr>
                <w:noProof/>
                <w:webHidden/>
              </w:rPr>
              <w:fldChar w:fldCharType="begin"/>
            </w:r>
            <w:r>
              <w:rPr>
                <w:noProof/>
                <w:webHidden/>
              </w:rPr>
              <w:instrText xml:space="preserve"> PAGEREF _Toc87896309 \h </w:instrText>
            </w:r>
          </w:ins>
          <w:r>
            <w:rPr>
              <w:noProof/>
              <w:webHidden/>
            </w:rPr>
          </w:r>
          <w:r>
            <w:rPr>
              <w:noProof/>
              <w:webHidden/>
            </w:rPr>
            <w:fldChar w:fldCharType="separate"/>
          </w:r>
          <w:ins w:id="424" w:author=" " w:date="2021-11-15T19:19:00Z">
            <w:r w:rsidR="009F5E4F">
              <w:rPr>
                <w:noProof/>
                <w:webHidden/>
              </w:rPr>
              <w:t>17</w:t>
            </w:r>
          </w:ins>
          <w:ins w:id="425" w:author=" " w:date="2021-11-15T19:17:00Z">
            <w:r>
              <w:rPr>
                <w:noProof/>
                <w:webHidden/>
              </w:rPr>
              <w:fldChar w:fldCharType="end"/>
            </w:r>
            <w:r w:rsidRPr="00842429">
              <w:rPr>
                <w:rStyle w:val="Hyperlink"/>
                <w:noProof/>
              </w:rPr>
              <w:fldChar w:fldCharType="end"/>
            </w:r>
          </w:ins>
        </w:p>
        <w:p w14:paraId="36F8A49D" w14:textId="2FD8364A" w:rsidR="009A76B9" w:rsidRDefault="009A76B9">
          <w:pPr>
            <w:pStyle w:val="TOC2"/>
            <w:tabs>
              <w:tab w:val="left" w:pos="880"/>
              <w:tab w:val="right" w:leader="dot" w:pos="7927"/>
            </w:tabs>
            <w:rPr>
              <w:ins w:id="426" w:author=" " w:date="2021-11-15T19:17:00Z"/>
              <w:rFonts w:asciiTheme="minorHAnsi" w:eastAsiaTheme="minorEastAsia" w:hAnsiTheme="minorHAnsi" w:cstheme="minorBidi"/>
              <w:noProof/>
              <w:sz w:val="22"/>
              <w:szCs w:val="22"/>
              <w:lang w:val="en-ID"/>
            </w:rPr>
          </w:pPr>
          <w:ins w:id="42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"_Toc87896310"</w:instrText>
            </w:r>
            <w:r w:rsidRPr="00842429">
              <w:rPr>
                <w:rStyle w:val="Hyperlink"/>
                <w:noProof/>
              </w:rPr>
              <w:instrText xml:space="preserve"> </w:instrText>
            </w:r>
            <w:r w:rsidRPr="00842429">
              <w:rPr>
                <w:rStyle w:val="Hyperlink"/>
                <w:noProof/>
              </w:rPr>
              <w:fldChar w:fldCharType="separate"/>
            </w:r>
            <w:r w:rsidRPr="00842429">
              <w:rPr>
                <w:rStyle w:val="Hyperlink"/>
                <w:noProof/>
              </w:rPr>
              <w:t>3.3.</w:t>
            </w:r>
            <w:r>
              <w:rPr>
                <w:rFonts w:asciiTheme="minorHAnsi" w:eastAsiaTheme="minorEastAsia" w:hAnsiTheme="minorHAnsi" w:cstheme="minorBidi"/>
                <w:noProof/>
                <w:sz w:val="22"/>
                <w:szCs w:val="22"/>
                <w:lang w:val="en-ID"/>
              </w:rPr>
              <w:tab/>
            </w:r>
            <w:r w:rsidRPr="00842429">
              <w:rPr>
                <w:rStyle w:val="Hyperlink"/>
                <w:noProof/>
              </w:rPr>
              <w:t>Analisis Pengembangan</w:t>
            </w:r>
            <w:r>
              <w:rPr>
                <w:noProof/>
                <w:webHidden/>
              </w:rPr>
              <w:tab/>
            </w:r>
            <w:r>
              <w:rPr>
                <w:noProof/>
                <w:webHidden/>
              </w:rPr>
              <w:fldChar w:fldCharType="begin"/>
            </w:r>
            <w:r>
              <w:rPr>
                <w:noProof/>
                <w:webHidden/>
              </w:rPr>
              <w:instrText xml:space="preserve"> PAGEREF _Toc87896310 \h </w:instrText>
            </w:r>
          </w:ins>
          <w:r>
            <w:rPr>
              <w:noProof/>
              <w:webHidden/>
            </w:rPr>
          </w:r>
          <w:r>
            <w:rPr>
              <w:noProof/>
              <w:webHidden/>
            </w:rPr>
            <w:fldChar w:fldCharType="separate"/>
          </w:r>
          <w:ins w:id="428" w:author=" " w:date="2021-11-15T19:19:00Z">
            <w:r w:rsidR="009F5E4F">
              <w:rPr>
                <w:noProof/>
                <w:webHidden/>
              </w:rPr>
              <w:t>18</w:t>
            </w:r>
          </w:ins>
          <w:ins w:id="429" w:author=" " w:date="2021-11-15T19:17:00Z">
            <w:r>
              <w:rPr>
                <w:noProof/>
                <w:webHidden/>
              </w:rPr>
              <w:fldChar w:fldCharType="end"/>
            </w:r>
            <w:r w:rsidRPr="00842429">
              <w:rPr>
                <w:rStyle w:val="Hyperlink"/>
                <w:noProof/>
              </w:rPr>
              <w:fldChar w:fldCharType="end"/>
            </w:r>
          </w:ins>
        </w:p>
        <w:p w14:paraId="7BCFE79C" w14:textId="7A57A9AB" w:rsidR="009A76B9" w:rsidRDefault="009A76B9">
          <w:pPr>
            <w:pStyle w:val="TOC3"/>
            <w:rPr>
              <w:ins w:id="430" w:author=" " w:date="2021-11-15T19:17:00Z"/>
              <w:rFonts w:asciiTheme="minorHAnsi" w:eastAsiaTheme="minorEastAsia" w:hAnsiTheme="minorHAnsi" w:cstheme="minorBidi"/>
              <w:noProof/>
              <w:sz w:val="22"/>
              <w:szCs w:val="22"/>
              <w:lang w:val="en-ID"/>
            </w:rPr>
          </w:pPr>
          <w:ins w:id="43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"_Toc87896311"</w:instrText>
            </w:r>
            <w:r w:rsidRPr="00842429">
              <w:rPr>
                <w:rStyle w:val="Hyperlink"/>
                <w:noProof/>
              </w:rPr>
              <w:instrText xml:space="preserve"> </w:instrText>
            </w:r>
            <w:r w:rsidRPr="00842429">
              <w:rPr>
                <w:rStyle w:val="Hyperlink"/>
                <w:noProof/>
              </w:rPr>
              <w:fldChar w:fldCharType="separate"/>
            </w:r>
            <w:r w:rsidRPr="00842429">
              <w:rPr>
                <w:rStyle w:val="Hyperlink"/>
                <w:noProof/>
              </w:rPr>
              <w:t>3.3.1.</w:t>
            </w:r>
            <w:r>
              <w:rPr>
                <w:rFonts w:asciiTheme="minorHAnsi" w:eastAsiaTheme="minorEastAsia" w:hAnsiTheme="minorHAnsi" w:cstheme="minorBidi"/>
                <w:noProof/>
                <w:sz w:val="22"/>
                <w:szCs w:val="22"/>
                <w:lang w:val="en-ID"/>
              </w:rPr>
              <w:tab/>
            </w:r>
            <w:r w:rsidRPr="00842429">
              <w:rPr>
                <w:rStyle w:val="Hyperlink"/>
                <w:noProof/>
              </w:rPr>
              <w:t>Analisis Sistem Baru</w:t>
            </w:r>
            <w:r>
              <w:rPr>
                <w:noProof/>
                <w:webHidden/>
              </w:rPr>
              <w:tab/>
            </w:r>
            <w:r>
              <w:rPr>
                <w:noProof/>
                <w:webHidden/>
              </w:rPr>
              <w:fldChar w:fldCharType="begin"/>
            </w:r>
            <w:r>
              <w:rPr>
                <w:noProof/>
                <w:webHidden/>
              </w:rPr>
              <w:instrText xml:space="preserve"> PAGEREF _Toc87896311 \h </w:instrText>
            </w:r>
          </w:ins>
          <w:r>
            <w:rPr>
              <w:noProof/>
              <w:webHidden/>
            </w:rPr>
          </w:r>
          <w:r>
            <w:rPr>
              <w:noProof/>
              <w:webHidden/>
            </w:rPr>
            <w:fldChar w:fldCharType="separate"/>
          </w:r>
          <w:ins w:id="432" w:author=" " w:date="2021-11-15T19:19:00Z">
            <w:r w:rsidR="009F5E4F">
              <w:rPr>
                <w:noProof/>
                <w:webHidden/>
              </w:rPr>
              <w:t>18</w:t>
            </w:r>
          </w:ins>
          <w:ins w:id="433" w:author=" " w:date="2021-11-15T19:17:00Z">
            <w:r>
              <w:rPr>
                <w:noProof/>
                <w:webHidden/>
              </w:rPr>
              <w:fldChar w:fldCharType="end"/>
            </w:r>
            <w:r w:rsidRPr="00842429">
              <w:rPr>
                <w:rStyle w:val="Hyperlink"/>
                <w:noProof/>
              </w:rPr>
              <w:fldChar w:fldCharType="end"/>
            </w:r>
          </w:ins>
        </w:p>
        <w:p w14:paraId="71F53DEF" w14:textId="13293F81" w:rsidR="009A76B9" w:rsidRDefault="009A76B9">
          <w:pPr>
            <w:pStyle w:val="TOC3"/>
            <w:rPr>
              <w:ins w:id="434" w:author=" " w:date="2021-11-15T19:17:00Z"/>
              <w:rFonts w:asciiTheme="minorHAnsi" w:eastAsiaTheme="minorEastAsia" w:hAnsiTheme="minorHAnsi" w:cstheme="minorBidi"/>
              <w:noProof/>
              <w:sz w:val="22"/>
              <w:szCs w:val="22"/>
              <w:lang w:val="en-ID"/>
            </w:rPr>
          </w:pPr>
          <w:ins w:id="43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"_Toc87896357"</w:instrText>
            </w:r>
            <w:r w:rsidRPr="00842429">
              <w:rPr>
                <w:rStyle w:val="Hyperlink"/>
                <w:noProof/>
              </w:rPr>
              <w:instrText xml:space="preserve"> </w:instrText>
            </w:r>
            <w:r w:rsidRPr="00842429">
              <w:rPr>
                <w:rStyle w:val="Hyperlink"/>
                <w:noProof/>
              </w:rPr>
              <w:fldChar w:fldCharType="separate"/>
            </w:r>
            <w:r w:rsidRPr="00842429">
              <w:rPr>
                <w:rStyle w:val="Hyperlink"/>
                <w:noProof/>
              </w:rPr>
              <w:t>3.3.2.</w:t>
            </w:r>
            <w:r>
              <w:rPr>
                <w:rFonts w:asciiTheme="minorHAnsi" w:eastAsiaTheme="minorEastAsia" w:hAnsiTheme="minorHAnsi" w:cstheme="minorBidi"/>
                <w:noProof/>
                <w:sz w:val="22"/>
                <w:szCs w:val="22"/>
                <w:lang w:val="en-ID"/>
              </w:rPr>
              <w:tab/>
            </w:r>
            <w:r w:rsidRPr="00842429">
              <w:rPr>
                <w:rStyle w:val="Hyperlink"/>
                <w:noProof/>
              </w:rPr>
              <w:t>Analisis Kebutuhan Pengguna</w:t>
            </w:r>
            <w:r>
              <w:rPr>
                <w:noProof/>
                <w:webHidden/>
              </w:rPr>
              <w:tab/>
            </w:r>
            <w:r>
              <w:rPr>
                <w:noProof/>
                <w:webHidden/>
              </w:rPr>
              <w:fldChar w:fldCharType="begin"/>
            </w:r>
            <w:r>
              <w:rPr>
                <w:noProof/>
                <w:webHidden/>
              </w:rPr>
              <w:instrText xml:space="preserve"> PAGEREF _Toc87896357 \h </w:instrText>
            </w:r>
          </w:ins>
          <w:r>
            <w:rPr>
              <w:noProof/>
              <w:webHidden/>
            </w:rPr>
          </w:r>
          <w:r>
            <w:rPr>
              <w:noProof/>
              <w:webHidden/>
            </w:rPr>
            <w:fldChar w:fldCharType="separate"/>
          </w:r>
          <w:ins w:id="436" w:author=" " w:date="2021-11-15T19:19:00Z">
            <w:r w:rsidR="009F5E4F">
              <w:rPr>
                <w:noProof/>
                <w:webHidden/>
              </w:rPr>
              <w:t>18</w:t>
            </w:r>
          </w:ins>
          <w:ins w:id="437" w:author=" " w:date="2021-11-15T19:17:00Z">
            <w:r>
              <w:rPr>
                <w:noProof/>
                <w:webHidden/>
              </w:rPr>
              <w:fldChar w:fldCharType="end"/>
            </w:r>
            <w:r w:rsidRPr="00842429">
              <w:rPr>
                <w:rStyle w:val="Hyperlink"/>
                <w:noProof/>
              </w:rPr>
              <w:fldChar w:fldCharType="end"/>
            </w:r>
          </w:ins>
        </w:p>
        <w:p w14:paraId="6855FA2D" w14:textId="37259687" w:rsidR="009A76B9" w:rsidRDefault="009A76B9">
          <w:pPr>
            <w:pStyle w:val="TOC3"/>
            <w:rPr>
              <w:ins w:id="438" w:author=" " w:date="2021-11-15T19:17:00Z"/>
              <w:rFonts w:asciiTheme="minorHAnsi" w:eastAsiaTheme="minorEastAsia" w:hAnsiTheme="minorHAnsi" w:cstheme="minorBidi"/>
              <w:noProof/>
              <w:sz w:val="22"/>
              <w:szCs w:val="22"/>
              <w:lang w:val="en-ID"/>
            </w:rPr>
          </w:pPr>
          <w:ins w:id="43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"_Toc87896380"</w:instrText>
            </w:r>
            <w:r w:rsidRPr="00842429">
              <w:rPr>
                <w:rStyle w:val="Hyperlink"/>
                <w:noProof/>
              </w:rPr>
              <w:instrText xml:space="preserve"> </w:instrText>
            </w:r>
            <w:r w:rsidRPr="00842429">
              <w:rPr>
                <w:rStyle w:val="Hyperlink"/>
                <w:noProof/>
              </w:rPr>
              <w:fldChar w:fldCharType="separate"/>
            </w:r>
            <w:r w:rsidRPr="00842429">
              <w:rPr>
                <w:rStyle w:val="Hyperlink"/>
                <w:noProof/>
              </w:rPr>
              <w:t>3.3.3.</w:t>
            </w:r>
            <w:r>
              <w:rPr>
                <w:rFonts w:asciiTheme="minorHAnsi" w:eastAsiaTheme="minorEastAsia" w:hAnsiTheme="minorHAnsi" w:cstheme="minorBidi"/>
                <w:noProof/>
                <w:sz w:val="22"/>
                <w:szCs w:val="22"/>
                <w:lang w:val="en-ID"/>
              </w:rPr>
              <w:tab/>
            </w:r>
            <w:r w:rsidRPr="00842429">
              <w:rPr>
                <w:rStyle w:val="Hyperlink"/>
                <w:noProof/>
              </w:rPr>
              <w:t>Bisnis Aktor</w:t>
            </w:r>
            <w:r>
              <w:rPr>
                <w:noProof/>
                <w:webHidden/>
              </w:rPr>
              <w:tab/>
            </w:r>
            <w:r>
              <w:rPr>
                <w:noProof/>
                <w:webHidden/>
              </w:rPr>
              <w:fldChar w:fldCharType="begin"/>
            </w:r>
            <w:r>
              <w:rPr>
                <w:noProof/>
                <w:webHidden/>
              </w:rPr>
              <w:instrText xml:space="preserve"> PAGEREF _Toc87896380 \h </w:instrText>
            </w:r>
          </w:ins>
          <w:r>
            <w:rPr>
              <w:noProof/>
              <w:webHidden/>
            </w:rPr>
          </w:r>
          <w:r>
            <w:rPr>
              <w:noProof/>
              <w:webHidden/>
            </w:rPr>
            <w:fldChar w:fldCharType="separate"/>
          </w:r>
          <w:ins w:id="440" w:author=" " w:date="2021-11-15T19:19:00Z">
            <w:r w:rsidR="009F5E4F">
              <w:rPr>
                <w:noProof/>
                <w:webHidden/>
              </w:rPr>
              <w:t>20</w:t>
            </w:r>
          </w:ins>
          <w:ins w:id="441" w:author=" " w:date="2021-11-15T19:17:00Z">
            <w:r>
              <w:rPr>
                <w:noProof/>
                <w:webHidden/>
              </w:rPr>
              <w:fldChar w:fldCharType="end"/>
            </w:r>
            <w:r w:rsidRPr="00842429">
              <w:rPr>
                <w:rStyle w:val="Hyperlink"/>
                <w:noProof/>
              </w:rPr>
              <w:fldChar w:fldCharType="end"/>
            </w:r>
          </w:ins>
        </w:p>
        <w:p w14:paraId="456B7008" w14:textId="54B0E22E" w:rsidR="009A76B9" w:rsidRDefault="009A76B9">
          <w:pPr>
            <w:pStyle w:val="TOC3"/>
            <w:rPr>
              <w:ins w:id="442" w:author=" " w:date="2021-11-15T19:17:00Z"/>
              <w:rFonts w:asciiTheme="minorHAnsi" w:eastAsiaTheme="minorEastAsia" w:hAnsiTheme="minorHAnsi" w:cstheme="minorBidi"/>
              <w:noProof/>
              <w:sz w:val="22"/>
              <w:szCs w:val="22"/>
              <w:lang w:val="en-ID"/>
            </w:rPr>
          </w:pPr>
          <w:ins w:id="44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"_Toc87896381"</w:instrText>
            </w:r>
            <w:r w:rsidRPr="00842429">
              <w:rPr>
                <w:rStyle w:val="Hyperlink"/>
                <w:noProof/>
              </w:rPr>
              <w:instrText xml:space="preserve"> </w:instrText>
            </w:r>
            <w:r w:rsidRPr="00842429">
              <w:rPr>
                <w:rStyle w:val="Hyperlink"/>
                <w:noProof/>
              </w:rPr>
              <w:fldChar w:fldCharType="separate"/>
            </w:r>
            <w:r w:rsidRPr="00842429">
              <w:rPr>
                <w:rStyle w:val="Hyperlink"/>
                <w:noProof/>
              </w:rPr>
              <w:t>3.3.4.</w:t>
            </w:r>
            <w:r>
              <w:rPr>
                <w:rFonts w:asciiTheme="minorHAnsi" w:eastAsiaTheme="minorEastAsia" w:hAnsiTheme="minorHAnsi" w:cstheme="minorBidi"/>
                <w:noProof/>
                <w:sz w:val="22"/>
                <w:szCs w:val="22"/>
                <w:lang w:val="en-ID"/>
              </w:rPr>
              <w:tab/>
            </w:r>
            <w:r w:rsidRPr="00842429">
              <w:rPr>
                <w:rStyle w:val="Hyperlink"/>
                <w:noProof/>
              </w:rPr>
              <w:t>Deskripsi Aktor</w:t>
            </w:r>
            <w:r>
              <w:rPr>
                <w:noProof/>
                <w:webHidden/>
              </w:rPr>
              <w:tab/>
            </w:r>
            <w:r>
              <w:rPr>
                <w:noProof/>
                <w:webHidden/>
              </w:rPr>
              <w:fldChar w:fldCharType="begin"/>
            </w:r>
            <w:r>
              <w:rPr>
                <w:noProof/>
                <w:webHidden/>
              </w:rPr>
              <w:instrText xml:space="preserve"> PAGEREF _Toc87896381 \h </w:instrText>
            </w:r>
          </w:ins>
          <w:r>
            <w:rPr>
              <w:noProof/>
              <w:webHidden/>
            </w:rPr>
          </w:r>
          <w:r>
            <w:rPr>
              <w:noProof/>
              <w:webHidden/>
            </w:rPr>
            <w:fldChar w:fldCharType="separate"/>
          </w:r>
          <w:ins w:id="444" w:author=" " w:date="2021-11-15T19:19:00Z">
            <w:r w:rsidR="009F5E4F">
              <w:rPr>
                <w:noProof/>
                <w:webHidden/>
              </w:rPr>
              <w:t>21</w:t>
            </w:r>
          </w:ins>
          <w:ins w:id="445" w:author=" " w:date="2021-11-15T19:17:00Z">
            <w:r>
              <w:rPr>
                <w:noProof/>
                <w:webHidden/>
              </w:rPr>
              <w:fldChar w:fldCharType="end"/>
            </w:r>
            <w:r w:rsidRPr="00842429">
              <w:rPr>
                <w:rStyle w:val="Hyperlink"/>
                <w:noProof/>
              </w:rPr>
              <w:fldChar w:fldCharType="end"/>
            </w:r>
          </w:ins>
        </w:p>
        <w:p w14:paraId="45B5BB06" w14:textId="13124CD6" w:rsidR="009A76B9" w:rsidRDefault="009A76B9">
          <w:pPr>
            <w:pStyle w:val="TOC3"/>
            <w:rPr>
              <w:ins w:id="446" w:author=" " w:date="2021-11-15T19:17:00Z"/>
              <w:rFonts w:asciiTheme="minorHAnsi" w:eastAsiaTheme="minorEastAsia" w:hAnsiTheme="minorHAnsi" w:cstheme="minorBidi"/>
              <w:noProof/>
              <w:sz w:val="22"/>
              <w:szCs w:val="22"/>
              <w:lang w:val="en-ID"/>
            </w:rPr>
          </w:pPr>
          <w:ins w:id="44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"_Toc87896382"</w:instrText>
            </w:r>
            <w:r w:rsidRPr="00842429">
              <w:rPr>
                <w:rStyle w:val="Hyperlink"/>
                <w:noProof/>
              </w:rPr>
              <w:instrText xml:space="preserve"> </w:instrText>
            </w:r>
            <w:r w:rsidRPr="00842429">
              <w:rPr>
                <w:rStyle w:val="Hyperlink"/>
                <w:noProof/>
              </w:rPr>
              <w:fldChar w:fldCharType="separate"/>
            </w:r>
            <w:r w:rsidRPr="00842429">
              <w:rPr>
                <w:rStyle w:val="Hyperlink"/>
                <w:noProof/>
              </w:rPr>
              <w:t>3.3.5.</w:t>
            </w:r>
            <w:r>
              <w:rPr>
                <w:rFonts w:asciiTheme="minorHAnsi" w:eastAsiaTheme="minorEastAsia" w:hAnsiTheme="minorHAnsi" w:cstheme="minorBidi"/>
                <w:noProof/>
                <w:sz w:val="22"/>
                <w:szCs w:val="22"/>
                <w:lang w:val="en-ID"/>
              </w:rPr>
              <w:tab/>
            </w:r>
            <w:r w:rsidRPr="00842429">
              <w:rPr>
                <w:rStyle w:val="Hyperlink"/>
                <w:noProof/>
              </w:rPr>
              <w:t>Analisis Kebutuhan Fungsional</w:t>
            </w:r>
            <w:r>
              <w:rPr>
                <w:noProof/>
                <w:webHidden/>
              </w:rPr>
              <w:tab/>
            </w:r>
            <w:r>
              <w:rPr>
                <w:noProof/>
                <w:webHidden/>
              </w:rPr>
              <w:fldChar w:fldCharType="begin"/>
            </w:r>
            <w:r>
              <w:rPr>
                <w:noProof/>
                <w:webHidden/>
              </w:rPr>
              <w:instrText xml:space="preserve"> PAGEREF _Toc87896382 \h </w:instrText>
            </w:r>
          </w:ins>
          <w:r>
            <w:rPr>
              <w:noProof/>
              <w:webHidden/>
            </w:rPr>
          </w:r>
          <w:r>
            <w:rPr>
              <w:noProof/>
              <w:webHidden/>
            </w:rPr>
            <w:fldChar w:fldCharType="separate"/>
          </w:r>
          <w:ins w:id="448" w:author=" " w:date="2021-11-15T19:19:00Z">
            <w:r w:rsidR="009F5E4F">
              <w:rPr>
                <w:noProof/>
                <w:webHidden/>
              </w:rPr>
              <w:t>21</w:t>
            </w:r>
          </w:ins>
          <w:ins w:id="449" w:author=" " w:date="2021-11-15T19:17:00Z">
            <w:r>
              <w:rPr>
                <w:noProof/>
                <w:webHidden/>
              </w:rPr>
              <w:fldChar w:fldCharType="end"/>
            </w:r>
            <w:r w:rsidRPr="00842429">
              <w:rPr>
                <w:rStyle w:val="Hyperlink"/>
                <w:noProof/>
              </w:rPr>
              <w:fldChar w:fldCharType="end"/>
            </w:r>
          </w:ins>
        </w:p>
        <w:p w14:paraId="67D4A008" w14:textId="5282EB50" w:rsidR="009A76B9" w:rsidRDefault="009A76B9">
          <w:pPr>
            <w:pStyle w:val="TOC3"/>
            <w:rPr>
              <w:ins w:id="450" w:author=" " w:date="2021-11-15T19:17:00Z"/>
              <w:rFonts w:asciiTheme="minorHAnsi" w:eastAsiaTheme="minorEastAsia" w:hAnsiTheme="minorHAnsi" w:cstheme="minorBidi"/>
              <w:noProof/>
              <w:sz w:val="22"/>
              <w:szCs w:val="22"/>
              <w:lang w:val="en-ID"/>
            </w:rPr>
          </w:pPr>
          <w:ins w:id="45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"_Toc87896383"</w:instrText>
            </w:r>
            <w:r w:rsidRPr="00842429">
              <w:rPr>
                <w:rStyle w:val="Hyperlink"/>
                <w:noProof/>
              </w:rPr>
              <w:instrText xml:space="preserve"> </w:instrText>
            </w:r>
            <w:r w:rsidRPr="00842429">
              <w:rPr>
                <w:rStyle w:val="Hyperlink"/>
                <w:noProof/>
              </w:rPr>
              <w:fldChar w:fldCharType="separate"/>
            </w:r>
            <w:r w:rsidRPr="00842429">
              <w:rPr>
                <w:rStyle w:val="Hyperlink"/>
                <w:noProof/>
              </w:rPr>
              <w:t>3.3.6.</w:t>
            </w:r>
            <w:r>
              <w:rPr>
                <w:rFonts w:asciiTheme="minorHAnsi" w:eastAsiaTheme="minorEastAsia" w:hAnsiTheme="minorHAnsi" w:cstheme="minorBidi"/>
                <w:noProof/>
                <w:sz w:val="22"/>
                <w:szCs w:val="22"/>
                <w:lang w:val="en-ID"/>
              </w:rPr>
              <w:tab/>
            </w:r>
            <w:r w:rsidRPr="00842429">
              <w:rPr>
                <w:rStyle w:val="Hyperlink"/>
                <w:noProof/>
              </w:rPr>
              <w:t>Analisis Kebutuhan Non Fungsional</w:t>
            </w:r>
            <w:r>
              <w:rPr>
                <w:noProof/>
                <w:webHidden/>
              </w:rPr>
              <w:tab/>
            </w:r>
            <w:r>
              <w:rPr>
                <w:noProof/>
                <w:webHidden/>
              </w:rPr>
              <w:fldChar w:fldCharType="begin"/>
            </w:r>
            <w:r>
              <w:rPr>
                <w:noProof/>
                <w:webHidden/>
              </w:rPr>
              <w:instrText xml:space="preserve"> PAGEREF _Toc87896383 \h </w:instrText>
            </w:r>
          </w:ins>
          <w:r>
            <w:rPr>
              <w:noProof/>
              <w:webHidden/>
            </w:rPr>
          </w:r>
          <w:r>
            <w:rPr>
              <w:noProof/>
              <w:webHidden/>
            </w:rPr>
            <w:fldChar w:fldCharType="separate"/>
          </w:r>
          <w:ins w:id="452" w:author=" " w:date="2021-11-15T19:19:00Z">
            <w:r w:rsidR="009F5E4F">
              <w:rPr>
                <w:noProof/>
                <w:webHidden/>
              </w:rPr>
              <w:t>24</w:t>
            </w:r>
          </w:ins>
          <w:ins w:id="453" w:author=" " w:date="2021-11-15T19:17:00Z">
            <w:r>
              <w:rPr>
                <w:noProof/>
                <w:webHidden/>
              </w:rPr>
              <w:fldChar w:fldCharType="end"/>
            </w:r>
            <w:r w:rsidRPr="00842429">
              <w:rPr>
                <w:rStyle w:val="Hyperlink"/>
                <w:noProof/>
              </w:rPr>
              <w:fldChar w:fldCharType="end"/>
            </w:r>
          </w:ins>
        </w:p>
        <w:p w14:paraId="630C3E5A" w14:textId="68510FF1" w:rsidR="009A76B9" w:rsidRDefault="009A76B9">
          <w:pPr>
            <w:pStyle w:val="TOC2"/>
            <w:tabs>
              <w:tab w:val="left" w:pos="880"/>
              <w:tab w:val="right" w:leader="dot" w:pos="7927"/>
            </w:tabs>
            <w:rPr>
              <w:ins w:id="454" w:author=" " w:date="2021-11-15T19:17:00Z"/>
              <w:rFonts w:asciiTheme="minorHAnsi" w:eastAsiaTheme="minorEastAsia" w:hAnsiTheme="minorHAnsi" w:cstheme="minorBidi"/>
              <w:noProof/>
              <w:sz w:val="22"/>
              <w:szCs w:val="22"/>
              <w:lang w:val="en-ID"/>
            </w:rPr>
          </w:pPr>
          <w:ins w:id="45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"_Toc87896384"</w:instrText>
            </w:r>
            <w:r w:rsidRPr="00842429">
              <w:rPr>
                <w:rStyle w:val="Hyperlink"/>
                <w:noProof/>
              </w:rPr>
              <w:instrText xml:space="preserve"> </w:instrText>
            </w:r>
            <w:r w:rsidRPr="00842429">
              <w:rPr>
                <w:rStyle w:val="Hyperlink"/>
                <w:noProof/>
              </w:rPr>
              <w:fldChar w:fldCharType="separate"/>
            </w:r>
            <w:r w:rsidRPr="00842429">
              <w:rPr>
                <w:rStyle w:val="Hyperlink"/>
                <w:noProof/>
              </w:rPr>
              <w:t>3.4.</w:t>
            </w:r>
            <w:r>
              <w:rPr>
                <w:rFonts w:asciiTheme="minorHAnsi" w:eastAsiaTheme="minorEastAsia" w:hAnsiTheme="minorHAnsi" w:cstheme="minorBidi"/>
                <w:noProof/>
                <w:sz w:val="22"/>
                <w:szCs w:val="22"/>
                <w:lang w:val="en-ID"/>
              </w:rPr>
              <w:tab/>
            </w:r>
            <w:r w:rsidRPr="00842429">
              <w:rPr>
                <w:rStyle w:val="Hyperlink"/>
                <w:noProof/>
              </w:rPr>
              <w:t>Perancangan Sistem Baru</w:t>
            </w:r>
            <w:r>
              <w:rPr>
                <w:noProof/>
                <w:webHidden/>
              </w:rPr>
              <w:tab/>
            </w:r>
            <w:r>
              <w:rPr>
                <w:noProof/>
                <w:webHidden/>
              </w:rPr>
              <w:fldChar w:fldCharType="begin"/>
            </w:r>
            <w:r>
              <w:rPr>
                <w:noProof/>
                <w:webHidden/>
              </w:rPr>
              <w:instrText xml:space="preserve"> PAGEREF _Toc87896384 \h </w:instrText>
            </w:r>
          </w:ins>
          <w:r>
            <w:rPr>
              <w:noProof/>
              <w:webHidden/>
            </w:rPr>
          </w:r>
          <w:r>
            <w:rPr>
              <w:noProof/>
              <w:webHidden/>
            </w:rPr>
            <w:fldChar w:fldCharType="separate"/>
          </w:r>
          <w:ins w:id="456" w:author=" " w:date="2021-11-15T19:19:00Z">
            <w:r w:rsidR="009F5E4F">
              <w:rPr>
                <w:noProof/>
                <w:webHidden/>
              </w:rPr>
              <w:t>25</w:t>
            </w:r>
          </w:ins>
          <w:ins w:id="457" w:author=" " w:date="2021-11-15T19:17:00Z">
            <w:r>
              <w:rPr>
                <w:noProof/>
                <w:webHidden/>
              </w:rPr>
              <w:fldChar w:fldCharType="end"/>
            </w:r>
            <w:r w:rsidRPr="00842429">
              <w:rPr>
                <w:rStyle w:val="Hyperlink"/>
                <w:noProof/>
              </w:rPr>
              <w:fldChar w:fldCharType="end"/>
            </w:r>
          </w:ins>
        </w:p>
        <w:p w14:paraId="67C0EEAA" w14:textId="33DF5220" w:rsidR="009A76B9" w:rsidRDefault="009A76B9">
          <w:pPr>
            <w:pStyle w:val="TOC3"/>
            <w:rPr>
              <w:ins w:id="458" w:author=" " w:date="2021-11-15T19:17:00Z"/>
              <w:rFonts w:asciiTheme="minorHAnsi" w:eastAsiaTheme="minorEastAsia" w:hAnsiTheme="minorHAnsi" w:cstheme="minorBidi"/>
              <w:noProof/>
              <w:sz w:val="22"/>
              <w:szCs w:val="22"/>
              <w:lang w:val="en-ID"/>
            </w:rPr>
          </w:pPr>
          <w:ins w:id="45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"_Toc87896437"</w:instrText>
            </w:r>
            <w:r w:rsidRPr="00842429">
              <w:rPr>
                <w:rStyle w:val="Hyperlink"/>
                <w:noProof/>
              </w:rPr>
              <w:instrText xml:space="preserve"> </w:instrText>
            </w:r>
            <w:r w:rsidRPr="00842429">
              <w:rPr>
                <w:rStyle w:val="Hyperlink"/>
                <w:noProof/>
              </w:rPr>
              <w:fldChar w:fldCharType="separate"/>
            </w:r>
            <w:r w:rsidRPr="00842429">
              <w:rPr>
                <w:rStyle w:val="Hyperlink"/>
                <w:noProof/>
              </w:rPr>
              <w:t>3.4.1.</w:t>
            </w:r>
            <w:r>
              <w:rPr>
                <w:rFonts w:asciiTheme="minorHAnsi" w:eastAsiaTheme="minorEastAsia" w:hAnsiTheme="minorHAnsi" w:cstheme="minorBidi"/>
                <w:noProof/>
                <w:sz w:val="22"/>
                <w:szCs w:val="22"/>
                <w:lang w:val="en-ID"/>
              </w:rPr>
              <w:tab/>
            </w:r>
            <w:r w:rsidRPr="00842429">
              <w:rPr>
                <w:rStyle w:val="Hyperlink"/>
                <w:noProof/>
              </w:rPr>
              <w:t>Use Case Diagram</w:t>
            </w:r>
            <w:r>
              <w:rPr>
                <w:noProof/>
                <w:webHidden/>
              </w:rPr>
              <w:tab/>
            </w:r>
            <w:r>
              <w:rPr>
                <w:noProof/>
                <w:webHidden/>
              </w:rPr>
              <w:fldChar w:fldCharType="begin"/>
            </w:r>
            <w:r>
              <w:rPr>
                <w:noProof/>
                <w:webHidden/>
              </w:rPr>
              <w:instrText xml:space="preserve"> PAGEREF _Toc87896437 \h </w:instrText>
            </w:r>
          </w:ins>
          <w:r>
            <w:rPr>
              <w:noProof/>
              <w:webHidden/>
            </w:rPr>
          </w:r>
          <w:r>
            <w:rPr>
              <w:noProof/>
              <w:webHidden/>
            </w:rPr>
            <w:fldChar w:fldCharType="separate"/>
          </w:r>
          <w:ins w:id="460" w:author=" " w:date="2021-11-15T19:19:00Z">
            <w:r w:rsidR="009F5E4F">
              <w:rPr>
                <w:noProof/>
                <w:webHidden/>
              </w:rPr>
              <w:t>25</w:t>
            </w:r>
          </w:ins>
          <w:ins w:id="461" w:author=" " w:date="2021-11-15T19:17:00Z">
            <w:r>
              <w:rPr>
                <w:noProof/>
                <w:webHidden/>
              </w:rPr>
              <w:fldChar w:fldCharType="end"/>
            </w:r>
            <w:r w:rsidRPr="00842429">
              <w:rPr>
                <w:rStyle w:val="Hyperlink"/>
                <w:noProof/>
              </w:rPr>
              <w:fldChar w:fldCharType="end"/>
            </w:r>
          </w:ins>
        </w:p>
        <w:p w14:paraId="6F90E624" w14:textId="57E6CE64" w:rsidR="009A76B9" w:rsidRDefault="009A76B9">
          <w:pPr>
            <w:pStyle w:val="TOC3"/>
            <w:rPr>
              <w:ins w:id="462" w:author=" " w:date="2021-11-15T19:17:00Z"/>
              <w:rFonts w:asciiTheme="minorHAnsi" w:eastAsiaTheme="minorEastAsia" w:hAnsiTheme="minorHAnsi" w:cstheme="minorBidi"/>
              <w:noProof/>
              <w:sz w:val="22"/>
              <w:szCs w:val="22"/>
              <w:lang w:val="en-ID"/>
            </w:rPr>
          </w:pPr>
          <w:ins w:id="46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"_Toc87896438"</w:instrText>
            </w:r>
            <w:r w:rsidRPr="00842429">
              <w:rPr>
                <w:rStyle w:val="Hyperlink"/>
                <w:noProof/>
              </w:rPr>
              <w:instrText xml:space="preserve"> </w:instrText>
            </w:r>
            <w:r w:rsidRPr="00842429">
              <w:rPr>
                <w:rStyle w:val="Hyperlink"/>
                <w:noProof/>
              </w:rPr>
              <w:fldChar w:fldCharType="separate"/>
            </w:r>
            <w:r w:rsidRPr="00842429">
              <w:rPr>
                <w:rStyle w:val="Hyperlink"/>
                <w:noProof/>
              </w:rPr>
              <w:t>3.4.2.</w:t>
            </w:r>
            <w:r>
              <w:rPr>
                <w:rFonts w:asciiTheme="minorHAnsi" w:eastAsiaTheme="minorEastAsia" w:hAnsiTheme="minorHAnsi" w:cstheme="minorBidi"/>
                <w:noProof/>
                <w:sz w:val="22"/>
                <w:szCs w:val="22"/>
                <w:lang w:val="en-ID"/>
              </w:rPr>
              <w:tab/>
            </w:r>
            <w:r w:rsidRPr="00842429">
              <w:rPr>
                <w:rStyle w:val="Hyperlink"/>
                <w:noProof/>
              </w:rPr>
              <w:t>Skenario Use Case</w:t>
            </w:r>
            <w:r>
              <w:rPr>
                <w:noProof/>
                <w:webHidden/>
              </w:rPr>
              <w:tab/>
            </w:r>
            <w:r>
              <w:rPr>
                <w:noProof/>
                <w:webHidden/>
              </w:rPr>
              <w:fldChar w:fldCharType="begin"/>
            </w:r>
            <w:r>
              <w:rPr>
                <w:noProof/>
                <w:webHidden/>
              </w:rPr>
              <w:instrText xml:space="preserve"> PAGEREF _Toc87896438 \h </w:instrText>
            </w:r>
          </w:ins>
          <w:r>
            <w:rPr>
              <w:noProof/>
              <w:webHidden/>
            </w:rPr>
          </w:r>
          <w:r>
            <w:rPr>
              <w:noProof/>
              <w:webHidden/>
            </w:rPr>
            <w:fldChar w:fldCharType="separate"/>
          </w:r>
          <w:ins w:id="464" w:author=" " w:date="2021-11-15T19:19:00Z">
            <w:r w:rsidR="009F5E4F">
              <w:rPr>
                <w:noProof/>
                <w:webHidden/>
              </w:rPr>
              <w:t>26</w:t>
            </w:r>
          </w:ins>
          <w:ins w:id="465" w:author=" " w:date="2021-11-15T19:17:00Z">
            <w:r>
              <w:rPr>
                <w:noProof/>
                <w:webHidden/>
              </w:rPr>
              <w:fldChar w:fldCharType="end"/>
            </w:r>
            <w:r w:rsidRPr="00842429">
              <w:rPr>
                <w:rStyle w:val="Hyperlink"/>
                <w:noProof/>
              </w:rPr>
              <w:fldChar w:fldCharType="end"/>
            </w:r>
          </w:ins>
        </w:p>
        <w:p w14:paraId="24D9F2FC" w14:textId="34B742F9" w:rsidR="009A76B9" w:rsidRDefault="009A76B9">
          <w:pPr>
            <w:pStyle w:val="TOC3"/>
            <w:rPr>
              <w:ins w:id="466" w:author=" " w:date="2021-11-15T19:17:00Z"/>
              <w:rFonts w:asciiTheme="minorHAnsi" w:eastAsiaTheme="minorEastAsia" w:hAnsiTheme="minorHAnsi" w:cstheme="minorBidi"/>
              <w:noProof/>
              <w:sz w:val="22"/>
              <w:szCs w:val="22"/>
              <w:lang w:val="en-ID"/>
            </w:rPr>
          </w:pPr>
          <w:ins w:id="467" w:author=" " w:date="2021-11-15T19:17:00Z">
            <w:r w:rsidRPr="00842429">
              <w:rPr>
                <w:rStyle w:val="Hyperlink"/>
                <w:noProof/>
              </w:rPr>
              <w:lastRenderedPageBreak/>
              <w:fldChar w:fldCharType="begin"/>
            </w:r>
            <w:r w:rsidRPr="00842429">
              <w:rPr>
                <w:rStyle w:val="Hyperlink"/>
                <w:noProof/>
              </w:rPr>
              <w:instrText xml:space="preserve"> </w:instrText>
            </w:r>
            <w:r>
              <w:rPr>
                <w:noProof/>
              </w:rPr>
              <w:instrText>HYPERLINK \l "_Toc87896439"</w:instrText>
            </w:r>
            <w:r w:rsidRPr="00842429">
              <w:rPr>
                <w:rStyle w:val="Hyperlink"/>
                <w:noProof/>
              </w:rPr>
              <w:instrText xml:space="preserve"> </w:instrText>
            </w:r>
            <w:r w:rsidRPr="00842429">
              <w:rPr>
                <w:rStyle w:val="Hyperlink"/>
                <w:noProof/>
              </w:rPr>
              <w:fldChar w:fldCharType="separate"/>
            </w:r>
            <w:r w:rsidRPr="00842429">
              <w:rPr>
                <w:rStyle w:val="Hyperlink"/>
                <w:noProof/>
              </w:rPr>
              <w:t>3.4.2.</w:t>
            </w:r>
            <w:r>
              <w:rPr>
                <w:rFonts w:asciiTheme="minorHAnsi" w:eastAsiaTheme="minorEastAsia" w:hAnsiTheme="minorHAnsi" w:cstheme="minorBidi"/>
                <w:noProof/>
                <w:sz w:val="22"/>
                <w:szCs w:val="22"/>
                <w:lang w:val="en-ID"/>
              </w:rPr>
              <w:tab/>
            </w:r>
            <w:r w:rsidRPr="00842429">
              <w:rPr>
                <w:rStyle w:val="Hyperlink"/>
                <w:noProof/>
              </w:rPr>
              <w:t>Sequence Diagram</w:t>
            </w:r>
            <w:r>
              <w:rPr>
                <w:noProof/>
                <w:webHidden/>
              </w:rPr>
              <w:tab/>
            </w:r>
            <w:r>
              <w:rPr>
                <w:noProof/>
                <w:webHidden/>
              </w:rPr>
              <w:fldChar w:fldCharType="begin"/>
            </w:r>
            <w:r>
              <w:rPr>
                <w:noProof/>
                <w:webHidden/>
              </w:rPr>
              <w:instrText xml:space="preserve"> PAGEREF _Toc87896439 \h </w:instrText>
            </w:r>
          </w:ins>
          <w:r>
            <w:rPr>
              <w:noProof/>
              <w:webHidden/>
            </w:rPr>
          </w:r>
          <w:r>
            <w:rPr>
              <w:noProof/>
              <w:webHidden/>
            </w:rPr>
            <w:fldChar w:fldCharType="separate"/>
          </w:r>
          <w:ins w:id="468" w:author=" " w:date="2021-11-15T19:19:00Z">
            <w:r w:rsidR="009F5E4F">
              <w:rPr>
                <w:noProof/>
                <w:webHidden/>
              </w:rPr>
              <w:t>75</w:t>
            </w:r>
          </w:ins>
          <w:ins w:id="469" w:author=" " w:date="2021-11-15T19:17:00Z">
            <w:r>
              <w:rPr>
                <w:noProof/>
                <w:webHidden/>
              </w:rPr>
              <w:fldChar w:fldCharType="end"/>
            </w:r>
            <w:r w:rsidRPr="00842429">
              <w:rPr>
                <w:rStyle w:val="Hyperlink"/>
                <w:noProof/>
              </w:rPr>
              <w:fldChar w:fldCharType="end"/>
            </w:r>
          </w:ins>
        </w:p>
        <w:p w14:paraId="584B636B" w14:textId="5913CCD8" w:rsidR="009A76B9" w:rsidRDefault="009A76B9">
          <w:pPr>
            <w:pStyle w:val="TOC3"/>
            <w:rPr>
              <w:ins w:id="470" w:author=" " w:date="2021-11-15T19:17:00Z"/>
              <w:rFonts w:asciiTheme="minorHAnsi" w:eastAsiaTheme="minorEastAsia" w:hAnsiTheme="minorHAnsi" w:cstheme="minorBidi"/>
              <w:noProof/>
              <w:sz w:val="22"/>
              <w:szCs w:val="22"/>
              <w:lang w:val="en-ID"/>
            </w:rPr>
          </w:pPr>
          <w:ins w:id="47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"_Toc87896464"</w:instrText>
            </w:r>
            <w:r w:rsidRPr="00842429">
              <w:rPr>
                <w:rStyle w:val="Hyperlink"/>
                <w:noProof/>
              </w:rPr>
              <w:instrText xml:space="preserve"> </w:instrText>
            </w:r>
            <w:r w:rsidRPr="00842429">
              <w:rPr>
                <w:rStyle w:val="Hyperlink"/>
                <w:noProof/>
              </w:rPr>
              <w:fldChar w:fldCharType="separate"/>
            </w:r>
            <w:r w:rsidRPr="00842429">
              <w:rPr>
                <w:rStyle w:val="Hyperlink"/>
                <w:noProof/>
              </w:rPr>
              <w:t>3.4.3.</w:t>
            </w:r>
            <w:r>
              <w:rPr>
                <w:rFonts w:asciiTheme="minorHAnsi" w:eastAsiaTheme="minorEastAsia" w:hAnsiTheme="minorHAnsi" w:cstheme="minorBidi"/>
                <w:noProof/>
                <w:sz w:val="22"/>
                <w:szCs w:val="22"/>
                <w:lang w:val="en-ID"/>
              </w:rPr>
              <w:tab/>
            </w:r>
            <w:r w:rsidRPr="00842429">
              <w:rPr>
                <w:rStyle w:val="Hyperlink"/>
                <w:noProof/>
              </w:rPr>
              <w:t>Class Diagram</w:t>
            </w:r>
            <w:r>
              <w:rPr>
                <w:noProof/>
                <w:webHidden/>
              </w:rPr>
              <w:tab/>
            </w:r>
            <w:r>
              <w:rPr>
                <w:noProof/>
                <w:webHidden/>
              </w:rPr>
              <w:fldChar w:fldCharType="begin"/>
            </w:r>
            <w:r>
              <w:rPr>
                <w:noProof/>
                <w:webHidden/>
              </w:rPr>
              <w:instrText xml:space="preserve"> PAGEREF _Toc87896464 \h </w:instrText>
            </w:r>
          </w:ins>
          <w:r>
            <w:rPr>
              <w:noProof/>
              <w:webHidden/>
            </w:rPr>
          </w:r>
          <w:r>
            <w:rPr>
              <w:noProof/>
              <w:webHidden/>
            </w:rPr>
            <w:fldChar w:fldCharType="separate"/>
          </w:r>
          <w:ins w:id="472" w:author=" " w:date="2021-11-15T19:19:00Z">
            <w:r w:rsidR="009F5E4F">
              <w:rPr>
                <w:noProof/>
                <w:webHidden/>
              </w:rPr>
              <w:t>98</w:t>
            </w:r>
          </w:ins>
          <w:ins w:id="473" w:author=" " w:date="2021-11-15T19:17:00Z">
            <w:r>
              <w:rPr>
                <w:noProof/>
                <w:webHidden/>
              </w:rPr>
              <w:fldChar w:fldCharType="end"/>
            </w:r>
            <w:r w:rsidRPr="00842429">
              <w:rPr>
                <w:rStyle w:val="Hyperlink"/>
                <w:noProof/>
              </w:rPr>
              <w:fldChar w:fldCharType="end"/>
            </w:r>
          </w:ins>
        </w:p>
        <w:p w14:paraId="5F31F0B6" w14:textId="760B0931" w:rsidR="009A76B9" w:rsidRDefault="009A76B9">
          <w:pPr>
            <w:pStyle w:val="TOC3"/>
            <w:rPr>
              <w:ins w:id="474" w:author=" " w:date="2021-11-15T19:17:00Z"/>
              <w:rFonts w:asciiTheme="minorHAnsi" w:eastAsiaTheme="minorEastAsia" w:hAnsiTheme="minorHAnsi" w:cstheme="minorBidi"/>
              <w:noProof/>
              <w:sz w:val="22"/>
              <w:szCs w:val="22"/>
              <w:lang w:val="en-ID"/>
            </w:rPr>
          </w:pPr>
          <w:ins w:id="47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"_Toc87896465"</w:instrText>
            </w:r>
            <w:r w:rsidRPr="00842429">
              <w:rPr>
                <w:rStyle w:val="Hyperlink"/>
                <w:noProof/>
              </w:rPr>
              <w:instrText xml:space="preserve"> </w:instrText>
            </w:r>
            <w:r w:rsidRPr="00842429">
              <w:rPr>
                <w:rStyle w:val="Hyperlink"/>
                <w:noProof/>
              </w:rPr>
              <w:fldChar w:fldCharType="separate"/>
            </w:r>
            <w:r w:rsidRPr="00842429">
              <w:rPr>
                <w:rStyle w:val="Hyperlink"/>
                <w:noProof/>
              </w:rPr>
              <w:t>3.4.4.</w:t>
            </w:r>
            <w:r>
              <w:rPr>
                <w:rFonts w:asciiTheme="minorHAnsi" w:eastAsiaTheme="minorEastAsia" w:hAnsiTheme="minorHAnsi" w:cstheme="minorBidi"/>
                <w:noProof/>
                <w:sz w:val="22"/>
                <w:szCs w:val="22"/>
                <w:lang w:val="en-ID"/>
              </w:rPr>
              <w:tab/>
            </w:r>
            <w:r w:rsidRPr="00842429">
              <w:rPr>
                <w:rStyle w:val="Hyperlink"/>
                <w:noProof/>
              </w:rPr>
              <w:t>Perancangan Basis Data</w:t>
            </w:r>
            <w:r>
              <w:rPr>
                <w:noProof/>
                <w:webHidden/>
              </w:rPr>
              <w:tab/>
            </w:r>
            <w:r>
              <w:rPr>
                <w:noProof/>
                <w:webHidden/>
              </w:rPr>
              <w:fldChar w:fldCharType="begin"/>
            </w:r>
            <w:r>
              <w:rPr>
                <w:noProof/>
                <w:webHidden/>
              </w:rPr>
              <w:instrText xml:space="preserve"> PAGEREF _Toc87896465 \h </w:instrText>
            </w:r>
          </w:ins>
          <w:r>
            <w:rPr>
              <w:noProof/>
              <w:webHidden/>
            </w:rPr>
          </w:r>
          <w:r>
            <w:rPr>
              <w:noProof/>
              <w:webHidden/>
            </w:rPr>
            <w:fldChar w:fldCharType="separate"/>
          </w:r>
          <w:ins w:id="476" w:author=" " w:date="2021-11-15T19:19:00Z">
            <w:r w:rsidR="009F5E4F">
              <w:rPr>
                <w:noProof/>
                <w:webHidden/>
              </w:rPr>
              <w:t>99</w:t>
            </w:r>
          </w:ins>
          <w:ins w:id="477" w:author=" " w:date="2021-11-15T19:17:00Z">
            <w:r>
              <w:rPr>
                <w:noProof/>
                <w:webHidden/>
              </w:rPr>
              <w:fldChar w:fldCharType="end"/>
            </w:r>
            <w:r w:rsidRPr="00842429">
              <w:rPr>
                <w:rStyle w:val="Hyperlink"/>
                <w:noProof/>
              </w:rPr>
              <w:fldChar w:fldCharType="end"/>
            </w:r>
          </w:ins>
        </w:p>
        <w:p w14:paraId="19EC6517" w14:textId="007CD060" w:rsidR="009A76B9" w:rsidRDefault="009A76B9">
          <w:pPr>
            <w:pStyle w:val="TOC3"/>
            <w:rPr>
              <w:ins w:id="478" w:author=" " w:date="2021-11-15T19:17:00Z"/>
              <w:rFonts w:asciiTheme="minorHAnsi" w:eastAsiaTheme="minorEastAsia" w:hAnsiTheme="minorHAnsi" w:cstheme="minorBidi"/>
              <w:noProof/>
              <w:sz w:val="22"/>
              <w:szCs w:val="22"/>
              <w:lang w:val="en-ID"/>
            </w:rPr>
          </w:pPr>
          <w:ins w:id="47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"_Toc87896466"</w:instrText>
            </w:r>
            <w:r w:rsidRPr="00842429">
              <w:rPr>
                <w:rStyle w:val="Hyperlink"/>
                <w:noProof/>
              </w:rPr>
              <w:instrText xml:space="preserve"> </w:instrText>
            </w:r>
            <w:r w:rsidRPr="00842429">
              <w:rPr>
                <w:rStyle w:val="Hyperlink"/>
                <w:noProof/>
              </w:rPr>
              <w:fldChar w:fldCharType="separate"/>
            </w:r>
            <w:r w:rsidRPr="00842429">
              <w:rPr>
                <w:rStyle w:val="Hyperlink"/>
                <w:noProof/>
              </w:rPr>
              <w:t>3.4.5.</w:t>
            </w:r>
            <w:r>
              <w:rPr>
                <w:rFonts w:asciiTheme="minorHAnsi" w:eastAsiaTheme="minorEastAsia" w:hAnsiTheme="minorHAnsi" w:cstheme="minorBidi"/>
                <w:noProof/>
                <w:sz w:val="22"/>
                <w:szCs w:val="22"/>
                <w:lang w:val="en-ID"/>
              </w:rPr>
              <w:tab/>
            </w:r>
            <w:r w:rsidRPr="00842429">
              <w:rPr>
                <w:rStyle w:val="Hyperlink"/>
                <w:noProof/>
              </w:rPr>
              <w:t>Perancangan Antarmuka</w:t>
            </w:r>
            <w:r>
              <w:rPr>
                <w:noProof/>
                <w:webHidden/>
              </w:rPr>
              <w:tab/>
            </w:r>
            <w:r>
              <w:rPr>
                <w:noProof/>
                <w:webHidden/>
              </w:rPr>
              <w:fldChar w:fldCharType="begin"/>
            </w:r>
            <w:r>
              <w:rPr>
                <w:noProof/>
                <w:webHidden/>
              </w:rPr>
              <w:instrText xml:space="preserve"> PAGEREF _Toc87896466 \h </w:instrText>
            </w:r>
          </w:ins>
          <w:r>
            <w:rPr>
              <w:noProof/>
              <w:webHidden/>
            </w:rPr>
          </w:r>
          <w:r>
            <w:rPr>
              <w:noProof/>
              <w:webHidden/>
            </w:rPr>
            <w:fldChar w:fldCharType="separate"/>
          </w:r>
          <w:ins w:id="480" w:author=" " w:date="2021-11-15T19:19:00Z">
            <w:r w:rsidR="009F5E4F">
              <w:rPr>
                <w:noProof/>
                <w:webHidden/>
              </w:rPr>
              <w:t>106</w:t>
            </w:r>
          </w:ins>
          <w:ins w:id="481" w:author=" " w:date="2021-11-15T19:17:00Z">
            <w:r>
              <w:rPr>
                <w:noProof/>
                <w:webHidden/>
              </w:rPr>
              <w:fldChar w:fldCharType="end"/>
            </w:r>
            <w:r w:rsidRPr="00842429">
              <w:rPr>
                <w:rStyle w:val="Hyperlink"/>
                <w:noProof/>
              </w:rPr>
              <w:fldChar w:fldCharType="end"/>
            </w:r>
          </w:ins>
        </w:p>
        <w:p w14:paraId="1CEED735" w14:textId="2FE18696" w:rsidR="009A76B9" w:rsidRDefault="009A76B9">
          <w:pPr>
            <w:pStyle w:val="TOC1"/>
            <w:tabs>
              <w:tab w:val="right" w:leader="dot" w:pos="7927"/>
            </w:tabs>
            <w:rPr>
              <w:ins w:id="482" w:author=" " w:date="2021-11-15T19:17:00Z"/>
              <w:rFonts w:asciiTheme="minorHAnsi" w:eastAsiaTheme="minorEastAsia" w:hAnsiTheme="minorHAnsi" w:cstheme="minorBidi"/>
              <w:noProof/>
              <w:sz w:val="22"/>
              <w:szCs w:val="22"/>
              <w:lang w:val="en-ID"/>
            </w:rPr>
          </w:pPr>
          <w:ins w:id="48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"_Toc87896467"</w:instrText>
            </w:r>
            <w:r w:rsidRPr="00842429">
              <w:rPr>
                <w:rStyle w:val="Hyperlink"/>
                <w:noProof/>
              </w:rPr>
              <w:instrText xml:space="preserve"> </w:instrText>
            </w:r>
            <w:r w:rsidRPr="00842429">
              <w:rPr>
                <w:rStyle w:val="Hyperlink"/>
                <w:noProof/>
              </w:rPr>
              <w:fldChar w:fldCharType="separate"/>
            </w:r>
            <w:r w:rsidRPr="00842429">
              <w:rPr>
                <w:rStyle w:val="Hyperlink"/>
                <w:noProof/>
              </w:rPr>
              <w:t>BAB IV  IMPLEMENTASI DAN PENGUJIAN</w:t>
            </w:r>
            <w:r>
              <w:rPr>
                <w:noProof/>
                <w:webHidden/>
              </w:rPr>
              <w:tab/>
            </w:r>
            <w:r>
              <w:rPr>
                <w:noProof/>
                <w:webHidden/>
              </w:rPr>
              <w:fldChar w:fldCharType="begin"/>
            </w:r>
            <w:r>
              <w:rPr>
                <w:noProof/>
                <w:webHidden/>
              </w:rPr>
              <w:instrText xml:space="preserve"> PAGEREF _Toc87896467 \h </w:instrText>
            </w:r>
          </w:ins>
          <w:r>
            <w:rPr>
              <w:noProof/>
              <w:webHidden/>
            </w:rPr>
          </w:r>
          <w:r>
            <w:rPr>
              <w:noProof/>
              <w:webHidden/>
            </w:rPr>
            <w:fldChar w:fldCharType="separate"/>
          </w:r>
          <w:ins w:id="484" w:author=" " w:date="2021-11-15T19:19:00Z">
            <w:r w:rsidR="009F5E4F">
              <w:rPr>
                <w:noProof/>
                <w:webHidden/>
              </w:rPr>
              <w:t>119</w:t>
            </w:r>
          </w:ins>
          <w:ins w:id="485" w:author=" " w:date="2021-11-15T19:17:00Z">
            <w:r>
              <w:rPr>
                <w:noProof/>
                <w:webHidden/>
              </w:rPr>
              <w:fldChar w:fldCharType="end"/>
            </w:r>
            <w:r w:rsidRPr="00842429">
              <w:rPr>
                <w:rStyle w:val="Hyperlink"/>
                <w:noProof/>
              </w:rPr>
              <w:fldChar w:fldCharType="end"/>
            </w:r>
          </w:ins>
        </w:p>
        <w:p w14:paraId="11C2DA68" w14:textId="4619D78D" w:rsidR="009A76B9" w:rsidRDefault="009A76B9">
          <w:pPr>
            <w:pStyle w:val="TOC2"/>
            <w:tabs>
              <w:tab w:val="left" w:pos="880"/>
              <w:tab w:val="right" w:leader="dot" w:pos="7927"/>
            </w:tabs>
            <w:rPr>
              <w:ins w:id="486" w:author=" " w:date="2021-11-15T19:17:00Z"/>
              <w:rFonts w:asciiTheme="minorHAnsi" w:eastAsiaTheme="minorEastAsia" w:hAnsiTheme="minorHAnsi" w:cstheme="minorBidi"/>
              <w:noProof/>
              <w:sz w:val="22"/>
              <w:szCs w:val="22"/>
              <w:lang w:val="en-ID"/>
            </w:rPr>
          </w:pPr>
          <w:ins w:id="48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"_Toc87896468"</w:instrText>
            </w:r>
            <w:r w:rsidRPr="00842429">
              <w:rPr>
                <w:rStyle w:val="Hyperlink"/>
                <w:noProof/>
              </w:rPr>
              <w:instrText xml:space="preserve"> </w:instrText>
            </w:r>
            <w:r w:rsidRPr="00842429">
              <w:rPr>
                <w:rStyle w:val="Hyperlink"/>
                <w:noProof/>
              </w:rPr>
              <w:fldChar w:fldCharType="separate"/>
            </w:r>
            <w:r w:rsidRPr="00842429">
              <w:rPr>
                <w:rStyle w:val="Hyperlink"/>
                <w:noProof/>
              </w:rPr>
              <w:t>4.1.</w:t>
            </w:r>
            <w:r>
              <w:rPr>
                <w:rFonts w:asciiTheme="minorHAnsi" w:eastAsiaTheme="minorEastAsia" w:hAnsiTheme="minorHAnsi" w:cstheme="minorBidi"/>
                <w:noProof/>
                <w:sz w:val="22"/>
                <w:szCs w:val="22"/>
                <w:lang w:val="en-ID"/>
              </w:rPr>
              <w:tab/>
            </w:r>
            <w:r w:rsidRPr="00842429">
              <w:rPr>
                <w:rStyle w:val="Hyperlink"/>
                <w:noProof/>
              </w:rPr>
              <w:t>Implementasi</w:t>
            </w:r>
            <w:r>
              <w:rPr>
                <w:noProof/>
                <w:webHidden/>
              </w:rPr>
              <w:tab/>
            </w:r>
            <w:r>
              <w:rPr>
                <w:noProof/>
                <w:webHidden/>
              </w:rPr>
              <w:fldChar w:fldCharType="begin"/>
            </w:r>
            <w:r>
              <w:rPr>
                <w:noProof/>
                <w:webHidden/>
              </w:rPr>
              <w:instrText xml:space="preserve"> PAGEREF _Toc87896468 \h </w:instrText>
            </w:r>
          </w:ins>
          <w:r>
            <w:rPr>
              <w:noProof/>
              <w:webHidden/>
            </w:rPr>
          </w:r>
          <w:r>
            <w:rPr>
              <w:noProof/>
              <w:webHidden/>
            </w:rPr>
            <w:fldChar w:fldCharType="separate"/>
          </w:r>
          <w:ins w:id="488" w:author=" " w:date="2021-11-15T19:19:00Z">
            <w:r w:rsidR="009F5E4F">
              <w:rPr>
                <w:noProof/>
                <w:webHidden/>
              </w:rPr>
              <w:t>119</w:t>
            </w:r>
          </w:ins>
          <w:ins w:id="489" w:author=" " w:date="2021-11-15T19:17:00Z">
            <w:r>
              <w:rPr>
                <w:noProof/>
                <w:webHidden/>
              </w:rPr>
              <w:fldChar w:fldCharType="end"/>
            </w:r>
            <w:r w:rsidRPr="00842429">
              <w:rPr>
                <w:rStyle w:val="Hyperlink"/>
                <w:noProof/>
              </w:rPr>
              <w:fldChar w:fldCharType="end"/>
            </w:r>
          </w:ins>
        </w:p>
        <w:p w14:paraId="7B418C90" w14:textId="0B49177C" w:rsidR="009A76B9" w:rsidRDefault="009A76B9">
          <w:pPr>
            <w:pStyle w:val="TOC3"/>
            <w:rPr>
              <w:ins w:id="490" w:author=" " w:date="2021-11-15T19:17:00Z"/>
              <w:rFonts w:asciiTheme="minorHAnsi" w:eastAsiaTheme="minorEastAsia" w:hAnsiTheme="minorHAnsi" w:cstheme="minorBidi"/>
              <w:noProof/>
              <w:sz w:val="22"/>
              <w:szCs w:val="22"/>
              <w:lang w:val="en-ID"/>
            </w:rPr>
          </w:pPr>
          <w:ins w:id="49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"_Toc87896469"</w:instrText>
            </w:r>
            <w:r w:rsidRPr="00842429">
              <w:rPr>
                <w:rStyle w:val="Hyperlink"/>
                <w:noProof/>
              </w:rPr>
              <w:instrText xml:space="preserve"> </w:instrText>
            </w:r>
            <w:r w:rsidRPr="00842429">
              <w:rPr>
                <w:rStyle w:val="Hyperlink"/>
                <w:noProof/>
              </w:rPr>
              <w:fldChar w:fldCharType="separate"/>
            </w:r>
            <w:r w:rsidRPr="00842429">
              <w:rPr>
                <w:rStyle w:val="Hyperlink"/>
                <w:noProof/>
              </w:rPr>
              <w:t>4.1.1.</w:t>
            </w:r>
            <w:r>
              <w:rPr>
                <w:rFonts w:asciiTheme="minorHAnsi" w:eastAsiaTheme="minorEastAsia" w:hAnsiTheme="minorHAnsi" w:cstheme="minorBidi"/>
                <w:noProof/>
                <w:sz w:val="22"/>
                <w:szCs w:val="22"/>
                <w:lang w:val="en-ID"/>
              </w:rPr>
              <w:tab/>
            </w:r>
            <w:r w:rsidRPr="00842429">
              <w:rPr>
                <w:rStyle w:val="Hyperlink"/>
                <w:noProof/>
              </w:rPr>
              <w:t>Implementasi Basis Data</w:t>
            </w:r>
            <w:r>
              <w:rPr>
                <w:noProof/>
                <w:webHidden/>
              </w:rPr>
              <w:tab/>
            </w:r>
            <w:r>
              <w:rPr>
                <w:noProof/>
                <w:webHidden/>
              </w:rPr>
              <w:fldChar w:fldCharType="begin"/>
            </w:r>
            <w:r>
              <w:rPr>
                <w:noProof/>
                <w:webHidden/>
              </w:rPr>
              <w:instrText xml:space="preserve"> PAGEREF _Toc87896469 \h </w:instrText>
            </w:r>
          </w:ins>
          <w:r>
            <w:rPr>
              <w:noProof/>
              <w:webHidden/>
            </w:rPr>
          </w:r>
          <w:r>
            <w:rPr>
              <w:noProof/>
              <w:webHidden/>
            </w:rPr>
            <w:fldChar w:fldCharType="separate"/>
          </w:r>
          <w:ins w:id="492" w:author=" " w:date="2021-11-15T19:19:00Z">
            <w:r w:rsidR="009F5E4F">
              <w:rPr>
                <w:noProof/>
                <w:webHidden/>
              </w:rPr>
              <w:t>119</w:t>
            </w:r>
          </w:ins>
          <w:ins w:id="493" w:author=" " w:date="2021-11-15T19:17:00Z">
            <w:r>
              <w:rPr>
                <w:noProof/>
                <w:webHidden/>
              </w:rPr>
              <w:fldChar w:fldCharType="end"/>
            </w:r>
            <w:r w:rsidRPr="00842429">
              <w:rPr>
                <w:rStyle w:val="Hyperlink"/>
                <w:noProof/>
              </w:rPr>
              <w:fldChar w:fldCharType="end"/>
            </w:r>
          </w:ins>
        </w:p>
        <w:p w14:paraId="1CBA66C7" w14:textId="15EDD8F5" w:rsidR="009A76B9" w:rsidRDefault="009A76B9">
          <w:pPr>
            <w:pStyle w:val="TOC3"/>
            <w:rPr>
              <w:ins w:id="494" w:author=" " w:date="2021-11-15T19:17:00Z"/>
              <w:rFonts w:asciiTheme="minorHAnsi" w:eastAsiaTheme="minorEastAsia" w:hAnsiTheme="minorHAnsi" w:cstheme="minorBidi"/>
              <w:noProof/>
              <w:sz w:val="22"/>
              <w:szCs w:val="22"/>
              <w:lang w:val="en-ID"/>
            </w:rPr>
          </w:pPr>
          <w:ins w:id="49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"_Toc87896470"</w:instrText>
            </w:r>
            <w:r w:rsidRPr="00842429">
              <w:rPr>
                <w:rStyle w:val="Hyperlink"/>
                <w:noProof/>
              </w:rPr>
              <w:instrText xml:space="preserve"> </w:instrText>
            </w:r>
            <w:r w:rsidRPr="00842429">
              <w:rPr>
                <w:rStyle w:val="Hyperlink"/>
                <w:noProof/>
              </w:rPr>
              <w:fldChar w:fldCharType="separate"/>
            </w:r>
            <w:r w:rsidRPr="00842429">
              <w:rPr>
                <w:rStyle w:val="Hyperlink"/>
                <w:noProof/>
              </w:rPr>
              <w:t>4.1.2.</w:t>
            </w:r>
            <w:r>
              <w:rPr>
                <w:rFonts w:asciiTheme="minorHAnsi" w:eastAsiaTheme="minorEastAsia" w:hAnsiTheme="minorHAnsi" w:cstheme="minorBidi"/>
                <w:noProof/>
                <w:sz w:val="22"/>
                <w:szCs w:val="22"/>
                <w:lang w:val="en-ID"/>
              </w:rPr>
              <w:tab/>
            </w:r>
            <w:r w:rsidRPr="00842429">
              <w:rPr>
                <w:rStyle w:val="Hyperlink"/>
                <w:noProof/>
              </w:rPr>
              <w:t>Implementasi Antar Muka</w:t>
            </w:r>
            <w:r>
              <w:rPr>
                <w:noProof/>
                <w:webHidden/>
              </w:rPr>
              <w:tab/>
            </w:r>
            <w:r>
              <w:rPr>
                <w:noProof/>
                <w:webHidden/>
              </w:rPr>
              <w:fldChar w:fldCharType="begin"/>
            </w:r>
            <w:r>
              <w:rPr>
                <w:noProof/>
                <w:webHidden/>
              </w:rPr>
              <w:instrText xml:space="preserve"> PAGEREF _Toc87896470 \h </w:instrText>
            </w:r>
          </w:ins>
          <w:r>
            <w:rPr>
              <w:noProof/>
              <w:webHidden/>
            </w:rPr>
          </w:r>
          <w:r>
            <w:rPr>
              <w:noProof/>
              <w:webHidden/>
            </w:rPr>
            <w:fldChar w:fldCharType="separate"/>
          </w:r>
          <w:ins w:id="496" w:author=" " w:date="2021-11-15T19:19:00Z">
            <w:r w:rsidR="009F5E4F">
              <w:rPr>
                <w:noProof/>
                <w:webHidden/>
              </w:rPr>
              <w:t>123</w:t>
            </w:r>
          </w:ins>
          <w:ins w:id="497" w:author=" " w:date="2021-11-15T19:17:00Z">
            <w:r>
              <w:rPr>
                <w:noProof/>
                <w:webHidden/>
              </w:rPr>
              <w:fldChar w:fldCharType="end"/>
            </w:r>
            <w:r w:rsidRPr="00842429">
              <w:rPr>
                <w:rStyle w:val="Hyperlink"/>
                <w:noProof/>
              </w:rPr>
              <w:fldChar w:fldCharType="end"/>
            </w:r>
          </w:ins>
        </w:p>
        <w:p w14:paraId="36059A83" w14:textId="4BF3C41C" w:rsidR="009A76B9" w:rsidRDefault="009A76B9">
          <w:pPr>
            <w:pStyle w:val="TOC2"/>
            <w:tabs>
              <w:tab w:val="left" w:pos="880"/>
              <w:tab w:val="right" w:leader="dot" w:pos="7927"/>
            </w:tabs>
            <w:rPr>
              <w:ins w:id="498" w:author=" " w:date="2021-11-15T19:17:00Z"/>
              <w:rFonts w:asciiTheme="minorHAnsi" w:eastAsiaTheme="minorEastAsia" w:hAnsiTheme="minorHAnsi" w:cstheme="minorBidi"/>
              <w:noProof/>
              <w:sz w:val="22"/>
              <w:szCs w:val="22"/>
              <w:lang w:val="en-ID"/>
            </w:rPr>
          </w:pPr>
          <w:ins w:id="49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"_Toc87896471"</w:instrText>
            </w:r>
            <w:r w:rsidRPr="00842429">
              <w:rPr>
                <w:rStyle w:val="Hyperlink"/>
                <w:noProof/>
              </w:rPr>
              <w:instrText xml:space="preserve"> </w:instrText>
            </w:r>
            <w:r w:rsidRPr="00842429">
              <w:rPr>
                <w:rStyle w:val="Hyperlink"/>
                <w:noProof/>
              </w:rPr>
              <w:fldChar w:fldCharType="separate"/>
            </w:r>
            <w:r w:rsidRPr="00842429">
              <w:rPr>
                <w:rStyle w:val="Hyperlink"/>
                <w:noProof/>
              </w:rPr>
              <w:t>4.2.</w:t>
            </w:r>
            <w:r>
              <w:rPr>
                <w:rFonts w:asciiTheme="minorHAnsi" w:eastAsiaTheme="minorEastAsia" w:hAnsiTheme="minorHAnsi" w:cstheme="minorBidi"/>
                <w:noProof/>
                <w:sz w:val="22"/>
                <w:szCs w:val="22"/>
                <w:lang w:val="en-ID"/>
              </w:rPr>
              <w:tab/>
            </w:r>
            <w:r w:rsidRPr="00842429">
              <w:rPr>
                <w:rStyle w:val="Hyperlink"/>
                <w:noProof/>
              </w:rPr>
              <w:t>Pengujian Perangkat Lunak</w:t>
            </w:r>
            <w:r>
              <w:rPr>
                <w:noProof/>
                <w:webHidden/>
              </w:rPr>
              <w:tab/>
            </w:r>
            <w:r>
              <w:rPr>
                <w:noProof/>
                <w:webHidden/>
              </w:rPr>
              <w:fldChar w:fldCharType="begin"/>
            </w:r>
            <w:r>
              <w:rPr>
                <w:noProof/>
                <w:webHidden/>
              </w:rPr>
              <w:instrText xml:space="preserve"> PAGEREF _Toc87896471 \h </w:instrText>
            </w:r>
          </w:ins>
          <w:r>
            <w:rPr>
              <w:noProof/>
              <w:webHidden/>
            </w:rPr>
          </w:r>
          <w:r>
            <w:rPr>
              <w:noProof/>
              <w:webHidden/>
            </w:rPr>
            <w:fldChar w:fldCharType="separate"/>
          </w:r>
          <w:ins w:id="500" w:author=" " w:date="2021-11-15T19:19:00Z">
            <w:r w:rsidR="009F5E4F">
              <w:rPr>
                <w:noProof/>
                <w:webHidden/>
              </w:rPr>
              <w:t>143</w:t>
            </w:r>
          </w:ins>
          <w:ins w:id="501" w:author=" " w:date="2021-11-15T19:17:00Z">
            <w:r>
              <w:rPr>
                <w:noProof/>
                <w:webHidden/>
              </w:rPr>
              <w:fldChar w:fldCharType="end"/>
            </w:r>
            <w:r w:rsidRPr="00842429">
              <w:rPr>
                <w:rStyle w:val="Hyperlink"/>
                <w:noProof/>
              </w:rPr>
              <w:fldChar w:fldCharType="end"/>
            </w:r>
          </w:ins>
        </w:p>
        <w:p w14:paraId="1005729A" w14:textId="5110A2E1" w:rsidR="009A76B9" w:rsidRDefault="009A76B9">
          <w:pPr>
            <w:pStyle w:val="TOC3"/>
            <w:rPr>
              <w:ins w:id="502" w:author=" " w:date="2021-11-15T19:17:00Z"/>
              <w:rFonts w:asciiTheme="minorHAnsi" w:eastAsiaTheme="minorEastAsia" w:hAnsiTheme="minorHAnsi" w:cstheme="minorBidi"/>
              <w:noProof/>
              <w:sz w:val="22"/>
              <w:szCs w:val="22"/>
              <w:lang w:val="en-ID"/>
            </w:rPr>
          </w:pPr>
          <w:ins w:id="50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"_Toc87896472"</w:instrText>
            </w:r>
            <w:r w:rsidRPr="00842429">
              <w:rPr>
                <w:rStyle w:val="Hyperlink"/>
                <w:noProof/>
              </w:rPr>
              <w:instrText xml:space="preserve"> </w:instrText>
            </w:r>
            <w:r w:rsidRPr="00842429">
              <w:rPr>
                <w:rStyle w:val="Hyperlink"/>
                <w:noProof/>
              </w:rPr>
              <w:fldChar w:fldCharType="separate"/>
            </w:r>
            <w:r w:rsidRPr="00842429">
              <w:rPr>
                <w:rStyle w:val="Hyperlink"/>
                <w:noProof/>
              </w:rPr>
              <w:t>4.2.1.</w:t>
            </w:r>
            <w:r>
              <w:rPr>
                <w:rFonts w:asciiTheme="minorHAnsi" w:eastAsiaTheme="minorEastAsia" w:hAnsiTheme="minorHAnsi" w:cstheme="minorBidi"/>
                <w:noProof/>
                <w:sz w:val="22"/>
                <w:szCs w:val="22"/>
                <w:lang w:val="en-ID"/>
              </w:rPr>
              <w:tab/>
            </w:r>
            <w:r w:rsidRPr="00842429">
              <w:rPr>
                <w:rStyle w:val="Hyperlink"/>
                <w:noProof/>
              </w:rPr>
              <w:t>Tahap Pengujian</w:t>
            </w:r>
            <w:r>
              <w:rPr>
                <w:noProof/>
                <w:webHidden/>
              </w:rPr>
              <w:tab/>
            </w:r>
            <w:r>
              <w:rPr>
                <w:noProof/>
                <w:webHidden/>
              </w:rPr>
              <w:fldChar w:fldCharType="begin"/>
            </w:r>
            <w:r>
              <w:rPr>
                <w:noProof/>
                <w:webHidden/>
              </w:rPr>
              <w:instrText xml:space="preserve"> PAGEREF _Toc87896472 \h </w:instrText>
            </w:r>
          </w:ins>
          <w:r>
            <w:rPr>
              <w:noProof/>
              <w:webHidden/>
            </w:rPr>
          </w:r>
          <w:r>
            <w:rPr>
              <w:noProof/>
              <w:webHidden/>
            </w:rPr>
            <w:fldChar w:fldCharType="separate"/>
          </w:r>
          <w:ins w:id="504" w:author=" " w:date="2021-11-15T19:19:00Z">
            <w:r w:rsidR="009F5E4F">
              <w:rPr>
                <w:noProof/>
                <w:webHidden/>
              </w:rPr>
              <w:t>144</w:t>
            </w:r>
          </w:ins>
          <w:ins w:id="505" w:author=" " w:date="2021-11-15T19:17:00Z">
            <w:r>
              <w:rPr>
                <w:noProof/>
                <w:webHidden/>
              </w:rPr>
              <w:fldChar w:fldCharType="end"/>
            </w:r>
            <w:r w:rsidRPr="00842429">
              <w:rPr>
                <w:rStyle w:val="Hyperlink"/>
                <w:noProof/>
              </w:rPr>
              <w:fldChar w:fldCharType="end"/>
            </w:r>
          </w:ins>
        </w:p>
        <w:p w14:paraId="3C0A3DB6" w14:textId="2F56E8C9" w:rsidR="009A76B9" w:rsidRDefault="009A76B9">
          <w:pPr>
            <w:pStyle w:val="TOC3"/>
            <w:rPr>
              <w:ins w:id="506" w:author=" " w:date="2021-11-15T19:17:00Z"/>
              <w:rFonts w:asciiTheme="minorHAnsi" w:eastAsiaTheme="minorEastAsia" w:hAnsiTheme="minorHAnsi" w:cstheme="minorBidi"/>
              <w:noProof/>
              <w:sz w:val="22"/>
              <w:szCs w:val="22"/>
              <w:lang w:val="en-ID"/>
            </w:rPr>
          </w:pPr>
          <w:ins w:id="50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"_Toc87896473"</w:instrText>
            </w:r>
            <w:r w:rsidRPr="00842429">
              <w:rPr>
                <w:rStyle w:val="Hyperlink"/>
                <w:noProof/>
              </w:rPr>
              <w:instrText xml:space="preserve"> </w:instrText>
            </w:r>
            <w:r w:rsidRPr="00842429">
              <w:rPr>
                <w:rStyle w:val="Hyperlink"/>
                <w:noProof/>
              </w:rPr>
              <w:fldChar w:fldCharType="separate"/>
            </w:r>
            <w:r w:rsidRPr="00842429">
              <w:rPr>
                <w:rStyle w:val="Hyperlink"/>
                <w:noProof/>
              </w:rPr>
              <w:t>4.2.2.</w:t>
            </w:r>
            <w:r>
              <w:rPr>
                <w:rFonts w:asciiTheme="minorHAnsi" w:eastAsiaTheme="minorEastAsia" w:hAnsiTheme="minorHAnsi" w:cstheme="minorBidi"/>
                <w:noProof/>
                <w:sz w:val="22"/>
                <w:szCs w:val="22"/>
                <w:lang w:val="en-ID"/>
              </w:rPr>
              <w:tab/>
            </w:r>
            <w:r w:rsidRPr="00842429">
              <w:rPr>
                <w:rStyle w:val="Hyperlink"/>
                <w:noProof/>
              </w:rPr>
              <w:t>Pengujian Proses Berdasarkan Use Case Diagram</w:t>
            </w:r>
            <w:r>
              <w:rPr>
                <w:noProof/>
                <w:webHidden/>
              </w:rPr>
              <w:tab/>
            </w:r>
            <w:r>
              <w:rPr>
                <w:noProof/>
                <w:webHidden/>
              </w:rPr>
              <w:fldChar w:fldCharType="begin"/>
            </w:r>
            <w:r>
              <w:rPr>
                <w:noProof/>
                <w:webHidden/>
              </w:rPr>
              <w:instrText xml:space="preserve"> PAGEREF _Toc87896473 \h </w:instrText>
            </w:r>
          </w:ins>
          <w:r>
            <w:rPr>
              <w:noProof/>
              <w:webHidden/>
            </w:rPr>
          </w:r>
          <w:r>
            <w:rPr>
              <w:noProof/>
              <w:webHidden/>
            </w:rPr>
            <w:fldChar w:fldCharType="separate"/>
          </w:r>
          <w:ins w:id="508" w:author=" " w:date="2021-11-15T19:19:00Z">
            <w:r w:rsidR="009F5E4F">
              <w:rPr>
                <w:noProof/>
                <w:webHidden/>
              </w:rPr>
              <w:t>144</w:t>
            </w:r>
          </w:ins>
          <w:ins w:id="509" w:author=" " w:date="2021-11-15T19:17:00Z">
            <w:r>
              <w:rPr>
                <w:noProof/>
                <w:webHidden/>
              </w:rPr>
              <w:fldChar w:fldCharType="end"/>
            </w:r>
            <w:r w:rsidRPr="00842429">
              <w:rPr>
                <w:rStyle w:val="Hyperlink"/>
                <w:noProof/>
              </w:rPr>
              <w:fldChar w:fldCharType="end"/>
            </w:r>
          </w:ins>
        </w:p>
        <w:p w14:paraId="6FEE38B2" w14:textId="44B6E545" w:rsidR="009A76B9" w:rsidRDefault="009A76B9">
          <w:pPr>
            <w:pStyle w:val="TOC3"/>
            <w:rPr>
              <w:ins w:id="510" w:author=" " w:date="2021-11-15T19:17:00Z"/>
              <w:rFonts w:asciiTheme="minorHAnsi" w:eastAsiaTheme="minorEastAsia" w:hAnsiTheme="minorHAnsi" w:cstheme="minorBidi"/>
              <w:noProof/>
              <w:sz w:val="22"/>
              <w:szCs w:val="22"/>
              <w:lang w:val="en-ID"/>
            </w:rPr>
          </w:pPr>
          <w:ins w:id="51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"_Toc87896474"</w:instrText>
            </w:r>
            <w:r w:rsidRPr="00842429">
              <w:rPr>
                <w:rStyle w:val="Hyperlink"/>
                <w:noProof/>
              </w:rPr>
              <w:instrText xml:space="preserve"> </w:instrText>
            </w:r>
            <w:r w:rsidRPr="00842429">
              <w:rPr>
                <w:rStyle w:val="Hyperlink"/>
                <w:noProof/>
              </w:rPr>
              <w:fldChar w:fldCharType="separate"/>
            </w:r>
            <w:r w:rsidRPr="00842429">
              <w:rPr>
                <w:rStyle w:val="Hyperlink"/>
                <w:noProof/>
              </w:rPr>
              <w:t>4.2.3.</w:t>
            </w:r>
            <w:r>
              <w:rPr>
                <w:rFonts w:asciiTheme="minorHAnsi" w:eastAsiaTheme="minorEastAsia" w:hAnsiTheme="minorHAnsi" w:cstheme="minorBidi"/>
                <w:noProof/>
                <w:sz w:val="22"/>
                <w:szCs w:val="22"/>
                <w:lang w:val="en-ID"/>
              </w:rPr>
              <w:tab/>
            </w:r>
            <w:r w:rsidRPr="00842429">
              <w:rPr>
                <w:rStyle w:val="Hyperlink"/>
                <w:noProof/>
              </w:rPr>
              <w:t>Tujuan Pengujian</w:t>
            </w:r>
            <w:r>
              <w:rPr>
                <w:noProof/>
                <w:webHidden/>
              </w:rPr>
              <w:tab/>
            </w:r>
            <w:r>
              <w:rPr>
                <w:noProof/>
                <w:webHidden/>
              </w:rPr>
              <w:fldChar w:fldCharType="begin"/>
            </w:r>
            <w:r>
              <w:rPr>
                <w:noProof/>
                <w:webHidden/>
              </w:rPr>
              <w:instrText xml:space="preserve"> PAGEREF _Toc87896474 \h </w:instrText>
            </w:r>
          </w:ins>
          <w:r>
            <w:rPr>
              <w:noProof/>
              <w:webHidden/>
            </w:rPr>
          </w:r>
          <w:r>
            <w:rPr>
              <w:noProof/>
              <w:webHidden/>
            </w:rPr>
            <w:fldChar w:fldCharType="separate"/>
          </w:r>
          <w:ins w:id="512" w:author=" " w:date="2021-11-15T19:19:00Z">
            <w:r w:rsidR="009F5E4F">
              <w:rPr>
                <w:noProof/>
                <w:webHidden/>
              </w:rPr>
              <w:t>146</w:t>
            </w:r>
          </w:ins>
          <w:ins w:id="513" w:author=" " w:date="2021-11-15T19:17:00Z">
            <w:r>
              <w:rPr>
                <w:noProof/>
                <w:webHidden/>
              </w:rPr>
              <w:fldChar w:fldCharType="end"/>
            </w:r>
            <w:r w:rsidRPr="00842429">
              <w:rPr>
                <w:rStyle w:val="Hyperlink"/>
                <w:noProof/>
              </w:rPr>
              <w:fldChar w:fldCharType="end"/>
            </w:r>
          </w:ins>
        </w:p>
        <w:p w14:paraId="2101ECBE" w14:textId="39445481" w:rsidR="009A76B9" w:rsidRDefault="009A76B9">
          <w:pPr>
            <w:pStyle w:val="TOC3"/>
            <w:rPr>
              <w:ins w:id="514" w:author=" " w:date="2021-11-15T19:17:00Z"/>
              <w:rFonts w:asciiTheme="minorHAnsi" w:eastAsiaTheme="minorEastAsia" w:hAnsiTheme="minorHAnsi" w:cstheme="minorBidi"/>
              <w:noProof/>
              <w:sz w:val="22"/>
              <w:szCs w:val="22"/>
              <w:lang w:val="en-ID"/>
            </w:rPr>
          </w:pPr>
          <w:ins w:id="51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"_Toc87896475"</w:instrText>
            </w:r>
            <w:r w:rsidRPr="00842429">
              <w:rPr>
                <w:rStyle w:val="Hyperlink"/>
                <w:noProof/>
              </w:rPr>
              <w:instrText xml:space="preserve"> </w:instrText>
            </w:r>
            <w:r w:rsidRPr="00842429">
              <w:rPr>
                <w:rStyle w:val="Hyperlink"/>
                <w:noProof/>
              </w:rPr>
              <w:fldChar w:fldCharType="separate"/>
            </w:r>
            <w:r w:rsidRPr="00842429">
              <w:rPr>
                <w:rStyle w:val="Hyperlink"/>
                <w:noProof/>
              </w:rPr>
              <w:t>4.2.4.</w:t>
            </w:r>
            <w:r>
              <w:rPr>
                <w:rFonts w:asciiTheme="minorHAnsi" w:eastAsiaTheme="minorEastAsia" w:hAnsiTheme="minorHAnsi" w:cstheme="minorBidi"/>
                <w:noProof/>
                <w:sz w:val="22"/>
                <w:szCs w:val="22"/>
                <w:lang w:val="en-ID"/>
              </w:rPr>
              <w:tab/>
            </w:r>
            <w:r w:rsidRPr="00842429">
              <w:rPr>
                <w:rStyle w:val="Hyperlink"/>
                <w:noProof/>
              </w:rPr>
              <w:t>Skenario Pengujian</w:t>
            </w:r>
            <w:r>
              <w:rPr>
                <w:noProof/>
                <w:webHidden/>
              </w:rPr>
              <w:tab/>
            </w:r>
            <w:r>
              <w:rPr>
                <w:noProof/>
                <w:webHidden/>
              </w:rPr>
              <w:fldChar w:fldCharType="begin"/>
            </w:r>
            <w:r>
              <w:rPr>
                <w:noProof/>
                <w:webHidden/>
              </w:rPr>
              <w:instrText xml:space="preserve"> PAGEREF _Toc87896475 \h </w:instrText>
            </w:r>
          </w:ins>
          <w:r>
            <w:rPr>
              <w:noProof/>
              <w:webHidden/>
            </w:rPr>
          </w:r>
          <w:r>
            <w:rPr>
              <w:noProof/>
              <w:webHidden/>
            </w:rPr>
            <w:fldChar w:fldCharType="separate"/>
          </w:r>
          <w:ins w:id="516" w:author=" " w:date="2021-11-15T19:19:00Z">
            <w:r w:rsidR="009F5E4F">
              <w:rPr>
                <w:noProof/>
                <w:webHidden/>
              </w:rPr>
              <w:t>147</w:t>
            </w:r>
          </w:ins>
          <w:ins w:id="517" w:author=" " w:date="2021-11-15T19:17:00Z">
            <w:r>
              <w:rPr>
                <w:noProof/>
                <w:webHidden/>
              </w:rPr>
              <w:fldChar w:fldCharType="end"/>
            </w:r>
            <w:r w:rsidRPr="00842429">
              <w:rPr>
                <w:rStyle w:val="Hyperlink"/>
                <w:noProof/>
              </w:rPr>
              <w:fldChar w:fldCharType="end"/>
            </w:r>
          </w:ins>
        </w:p>
        <w:p w14:paraId="61E3F409" w14:textId="52EEA2B3" w:rsidR="009A76B9" w:rsidRDefault="009A76B9">
          <w:pPr>
            <w:pStyle w:val="TOC3"/>
            <w:rPr>
              <w:ins w:id="518" w:author=" " w:date="2021-11-15T19:17:00Z"/>
              <w:rFonts w:asciiTheme="minorHAnsi" w:eastAsiaTheme="minorEastAsia" w:hAnsiTheme="minorHAnsi" w:cstheme="minorBidi"/>
              <w:noProof/>
              <w:sz w:val="22"/>
              <w:szCs w:val="22"/>
              <w:lang w:val="en-ID"/>
            </w:rPr>
          </w:pPr>
          <w:ins w:id="51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"_Toc87896477"</w:instrText>
            </w:r>
            <w:r w:rsidRPr="00842429">
              <w:rPr>
                <w:rStyle w:val="Hyperlink"/>
                <w:noProof/>
              </w:rPr>
              <w:instrText xml:space="preserve"> </w:instrText>
            </w:r>
            <w:r w:rsidRPr="00842429">
              <w:rPr>
                <w:rStyle w:val="Hyperlink"/>
                <w:noProof/>
              </w:rPr>
              <w:fldChar w:fldCharType="separate"/>
            </w:r>
            <w:r w:rsidRPr="00842429">
              <w:rPr>
                <w:rStyle w:val="Hyperlink"/>
                <w:noProof/>
              </w:rPr>
              <w:t>4.2.5.</w:t>
            </w:r>
            <w:r>
              <w:rPr>
                <w:rFonts w:asciiTheme="minorHAnsi" w:eastAsiaTheme="minorEastAsia" w:hAnsiTheme="minorHAnsi" w:cstheme="minorBidi"/>
                <w:noProof/>
                <w:sz w:val="22"/>
                <w:szCs w:val="22"/>
                <w:lang w:val="en-ID"/>
              </w:rPr>
              <w:tab/>
            </w:r>
            <w:r w:rsidRPr="00842429">
              <w:rPr>
                <w:rStyle w:val="Hyperlink"/>
                <w:noProof/>
              </w:rPr>
              <w:t>Pelaksanaan Pengujian</w:t>
            </w:r>
            <w:r>
              <w:rPr>
                <w:noProof/>
                <w:webHidden/>
              </w:rPr>
              <w:tab/>
            </w:r>
            <w:r>
              <w:rPr>
                <w:noProof/>
                <w:webHidden/>
              </w:rPr>
              <w:fldChar w:fldCharType="begin"/>
            </w:r>
            <w:r>
              <w:rPr>
                <w:noProof/>
                <w:webHidden/>
              </w:rPr>
              <w:instrText xml:space="preserve"> PAGEREF _Toc87896477 \h </w:instrText>
            </w:r>
          </w:ins>
          <w:r>
            <w:rPr>
              <w:noProof/>
              <w:webHidden/>
            </w:rPr>
          </w:r>
          <w:r>
            <w:rPr>
              <w:noProof/>
              <w:webHidden/>
            </w:rPr>
            <w:fldChar w:fldCharType="separate"/>
          </w:r>
          <w:ins w:id="520" w:author=" " w:date="2021-11-15T19:19:00Z">
            <w:r w:rsidR="009F5E4F">
              <w:rPr>
                <w:noProof/>
                <w:webHidden/>
              </w:rPr>
              <w:t>152</w:t>
            </w:r>
          </w:ins>
          <w:ins w:id="521" w:author=" " w:date="2021-11-15T19:17:00Z">
            <w:r>
              <w:rPr>
                <w:noProof/>
                <w:webHidden/>
              </w:rPr>
              <w:fldChar w:fldCharType="end"/>
            </w:r>
            <w:r w:rsidRPr="00842429">
              <w:rPr>
                <w:rStyle w:val="Hyperlink"/>
                <w:noProof/>
              </w:rPr>
              <w:fldChar w:fldCharType="end"/>
            </w:r>
          </w:ins>
        </w:p>
        <w:p w14:paraId="0115F443" w14:textId="038FD5EA" w:rsidR="009A76B9" w:rsidRDefault="009A76B9">
          <w:pPr>
            <w:pStyle w:val="TOC3"/>
            <w:rPr>
              <w:ins w:id="522" w:author=" " w:date="2021-11-15T19:17:00Z"/>
              <w:rFonts w:asciiTheme="minorHAnsi" w:eastAsiaTheme="minorEastAsia" w:hAnsiTheme="minorHAnsi" w:cstheme="minorBidi"/>
              <w:noProof/>
              <w:sz w:val="22"/>
              <w:szCs w:val="22"/>
              <w:lang w:val="en-ID"/>
            </w:rPr>
          </w:pPr>
          <w:ins w:id="52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"_Toc87896487"</w:instrText>
            </w:r>
            <w:r w:rsidRPr="00842429">
              <w:rPr>
                <w:rStyle w:val="Hyperlink"/>
                <w:noProof/>
              </w:rPr>
              <w:instrText xml:space="preserve"> </w:instrText>
            </w:r>
            <w:r w:rsidRPr="00842429">
              <w:rPr>
                <w:rStyle w:val="Hyperlink"/>
                <w:noProof/>
              </w:rPr>
              <w:fldChar w:fldCharType="separate"/>
            </w:r>
            <w:r w:rsidRPr="00842429">
              <w:rPr>
                <w:rStyle w:val="Hyperlink"/>
                <w:noProof/>
              </w:rPr>
              <w:t>4.2.6.</w:t>
            </w:r>
            <w:r>
              <w:rPr>
                <w:rFonts w:asciiTheme="minorHAnsi" w:eastAsiaTheme="minorEastAsia" w:hAnsiTheme="minorHAnsi" w:cstheme="minorBidi"/>
                <w:noProof/>
                <w:sz w:val="22"/>
                <w:szCs w:val="22"/>
                <w:lang w:val="en-ID"/>
              </w:rPr>
              <w:tab/>
            </w:r>
            <w:r w:rsidRPr="00842429">
              <w:rPr>
                <w:rStyle w:val="Hyperlink"/>
                <w:noProof/>
              </w:rPr>
              <w:t>Kesimpulan Hasil Pengujian</w:t>
            </w:r>
            <w:r>
              <w:rPr>
                <w:noProof/>
                <w:webHidden/>
              </w:rPr>
              <w:tab/>
            </w:r>
            <w:r>
              <w:rPr>
                <w:noProof/>
                <w:webHidden/>
              </w:rPr>
              <w:fldChar w:fldCharType="begin"/>
            </w:r>
            <w:r>
              <w:rPr>
                <w:noProof/>
                <w:webHidden/>
              </w:rPr>
              <w:instrText xml:space="preserve"> PAGEREF _Toc87896487 \h </w:instrText>
            </w:r>
          </w:ins>
          <w:r>
            <w:rPr>
              <w:noProof/>
              <w:webHidden/>
            </w:rPr>
          </w:r>
          <w:r>
            <w:rPr>
              <w:noProof/>
              <w:webHidden/>
            </w:rPr>
            <w:fldChar w:fldCharType="separate"/>
          </w:r>
          <w:ins w:id="524" w:author=" " w:date="2021-11-15T19:19:00Z">
            <w:r w:rsidR="009F5E4F">
              <w:rPr>
                <w:noProof/>
                <w:webHidden/>
              </w:rPr>
              <w:t>193</w:t>
            </w:r>
          </w:ins>
          <w:ins w:id="525" w:author=" " w:date="2021-11-15T19:17:00Z">
            <w:r>
              <w:rPr>
                <w:noProof/>
                <w:webHidden/>
              </w:rPr>
              <w:fldChar w:fldCharType="end"/>
            </w:r>
            <w:r w:rsidRPr="00842429">
              <w:rPr>
                <w:rStyle w:val="Hyperlink"/>
                <w:noProof/>
              </w:rPr>
              <w:fldChar w:fldCharType="end"/>
            </w:r>
          </w:ins>
        </w:p>
        <w:p w14:paraId="42484C89" w14:textId="7770B25B" w:rsidR="009A76B9" w:rsidRDefault="009A76B9">
          <w:pPr>
            <w:pStyle w:val="TOC1"/>
            <w:tabs>
              <w:tab w:val="right" w:leader="dot" w:pos="7927"/>
            </w:tabs>
            <w:rPr>
              <w:ins w:id="526" w:author=" " w:date="2021-11-15T19:17:00Z"/>
              <w:rFonts w:asciiTheme="minorHAnsi" w:eastAsiaTheme="minorEastAsia" w:hAnsiTheme="minorHAnsi" w:cstheme="minorBidi"/>
              <w:noProof/>
              <w:sz w:val="22"/>
              <w:szCs w:val="22"/>
              <w:lang w:val="en-ID"/>
            </w:rPr>
          </w:pPr>
          <w:ins w:id="527"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"_Toc87896488"</w:instrText>
            </w:r>
            <w:r w:rsidRPr="00842429">
              <w:rPr>
                <w:rStyle w:val="Hyperlink"/>
                <w:noProof/>
              </w:rPr>
              <w:instrText xml:space="preserve"> </w:instrText>
            </w:r>
            <w:r w:rsidRPr="00842429">
              <w:rPr>
                <w:rStyle w:val="Hyperlink"/>
                <w:noProof/>
              </w:rPr>
              <w:fldChar w:fldCharType="separate"/>
            </w:r>
            <w:r w:rsidRPr="00842429">
              <w:rPr>
                <w:rStyle w:val="Hyperlink"/>
                <w:noProof/>
              </w:rPr>
              <w:t>BAB V  KESIMPULAN DAN SARAN</w:t>
            </w:r>
            <w:r>
              <w:rPr>
                <w:noProof/>
                <w:webHidden/>
              </w:rPr>
              <w:tab/>
            </w:r>
            <w:r>
              <w:rPr>
                <w:noProof/>
                <w:webHidden/>
              </w:rPr>
              <w:fldChar w:fldCharType="begin"/>
            </w:r>
            <w:r>
              <w:rPr>
                <w:noProof/>
                <w:webHidden/>
              </w:rPr>
              <w:instrText xml:space="preserve"> PAGEREF _Toc87896488 \h </w:instrText>
            </w:r>
          </w:ins>
          <w:r>
            <w:rPr>
              <w:noProof/>
              <w:webHidden/>
            </w:rPr>
          </w:r>
          <w:r>
            <w:rPr>
              <w:noProof/>
              <w:webHidden/>
            </w:rPr>
            <w:fldChar w:fldCharType="separate"/>
          </w:r>
          <w:ins w:id="528" w:author=" " w:date="2021-11-15T19:19:00Z">
            <w:r w:rsidR="009F5E4F">
              <w:rPr>
                <w:noProof/>
                <w:webHidden/>
              </w:rPr>
              <w:t>195</w:t>
            </w:r>
          </w:ins>
          <w:ins w:id="529" w:author=" " w:date="2021-11-15T19:17:00Z">
            <w:r>
              <w:rPr>
                <w:noProof/>
                <w:webHidden/>
              </w:rPr>
              <w:fldChar w:fldCharType="end"/>
            </w:r>
            <w:r w:rsidRPr="00842429">
              <w:rPr>
                <w:rStyle w:val="Hyperlink"/>
                <w:noProof/>
              </w:rPr>
              <w:fldChar w:fldCharType="end"/>
            </w:r>
          </w:ins>
        </w:p>
        <w:p w14:paraId="6AAD0553" w14:textId="31884D54" w:rsidR="009A76B9" w:rsidRDefault="009A76B9">
          <w:pPr>
            <w:pStyle w:val="TOC2"/>
            <w:tabs>
              <w:tab w:val="left" w:pos="880"/>
              <w:tab w:val="right" w:leader="dot" w:pos="7927"/>
            </w:tabs>
            <w:rPr>
              <w:ins w:id="530" w:author=" " w:date="2021-11-15T19:17:00Z"/>
              <w:rFonts w:asciiTheme="minorHAnsi" w:eastAsiaTheme="minorEastAsia" w:hAnsiTheme="minorHAnsi" w:cstheme="minorBidi"/>
              <w:noProof/>
              <w:sz w:val="22"/>
              <w:szCs w:val="22"/>
              <w:lang w:val="en-ID"/>
            </w:rPr>
          </w:pPr>
          <w:ins w:id="531"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"_Toc87896489"</w:instrText>
            </w:r>
            <w:r w:rsidRPr="00842429">
              <w:rPr>
                <w:rStyle w:val="Hyperlink"/>
                <w:noProof/>
              </w:rPr>
              <w:instrText xml:space="preserve"> </w:instrText>
            </w:r>
            <w:r w:rsidRPr="00842429">
              <w:rPr>
                <w:rStyle w:val="Hyperlink"/>
                <w:noProof/>
              </w:rPr>
              <w:fldChar w:fldCharType="separate"/>
            </w:r>
            <w:r w:rsidRPr="00842429">
              <w:rPr>
                <w:rStyle w:val="Hyperlink"/>
                <w:noProof/>
              </w:rPr>
              <w:t>5.1.</w:t>
            </w:r>
            <w:r>
              <w:rPr>
                <w:rFonts w:asciiTheme="minorHAnsi" w:eastAsiaTheme="minorEastAsia" w:hAnsiTheme="minorHAnsi" w:cstheme="minorBidi"/>
                <w:noProof/>
                <w:sz w:val="22"/>
                <w:szCs w:val="22"/>
                <w:lang w:val="en-ID"/>
              </w:rPr>
              <w:tab/>
            </w:r>
            <w:r w:rsidRPr="00842429">
              <w:rPr>
                <w:rStyle w:val="Hyperlink"/>
                <w:noProof/>
              </w:rPr>
              <w:t>Kesimpulan</w:t>
            </w:r>
            <w:r>
              <w:rPr>
                <w:noProof/>
                <w:webHidden/>
              </w:rPr>
              <w:tab/>
            </w:r>
            <w:r>
              <w:rPr>
                <w:noProof/>
                <w:webHidden/>
              </w:rPr>
              <w:fldChar w:fldCharType="begin"/>
            </w:r>
            <w:r>
              <w:rPr>
                <w:noProof/>
                <w:webHidden/>
              </w:rPr>
              <w:instrText xml:space="preserve"> PAGEREF _Toc87896489 \h </w:instrText>
            </w:r>
          </w:ins>
          <w:r>
            <w:rPr>
              <w:noProof/>
              <w:webHidden/>
            </w:rPr>
          </w:r>
          <w:r>
            <w:rPr>
              <w:noProof/>
              <w:webHidden/>
            </w:rPr>
            <w:fldChar w:fldCharType="separate"/>
          </w:r>
          <w:ins w:id="532" w:author=" " w:date="2021-11-15T19:19:00Z">
            <w:r w:rsidR="009F5E4F">
              <w:rPr>
                <w:noProof/>
                <w:webHidden/>
              </w:rPr>
              <w:t>195</w:t>
            </w:r>
          </w:ins>
          <w:ins w:id="533" w:author=" " w:date="2021-11-15T19:17:00Z">
            <w:r>
              <w:rPr>
                <w:noProof/>
                <w:webHidden/>
              </w:rPr>
              <w:fldChar w:fldCharType="end"/>
            </w:r>
            <w:r w:rsidRPr="00842429">
              <w:rPr>
                <w:rStyle w:val="Hyperlink"/>
                <w:noProof/>
              </w:rPr>
              <w:fldChar w:fldCharType="end"/>
            </w:r>
          </w:ins>
        </w:p>
        <w:p w14:paraId="0AB2397E" w14:textId="30404BF7" w:rsidR="009A76B9" w:rsidRDefault="009A76B9">
          <w:pPr>
            <w:pStyle w:val="TOC2"/>
            <w:tabs>
              <w:tab w:val="left" w:pos="880"/>
              <w:tab w:val="right" w:leader="dot" w:pos="7927"/>
            </w:tabs>
            <w:rPr>
              <w:ins w:id="534" w:author=" " w:date="2021-11-15T19:17:00Z"/>
              <w:rFonts w:asciiTheme="minorHAnsi" w:eastAsiaTheme="minorEastAsia" w:hAnsiTheme="minorHAnsi" w:cstheme="minorBidi"/>
              <w:noProof/>
              <w:sz w:val="22"/>
              <w:szCs w:val="22"/>
              <w:lang w:val="en-ID"/>
            </w:rPr>
          </w:pPr>
          <w:ins w:id="535"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"_Toc87896490"</w:instrText>
            </w:r>
            <w:r w:rsidRPr="00842429">
              <w:rPr>
                <w:rStyle w:val="Hyperlink"/>
                <w:noProof/>
              </w:rPr>
              <w:instrText xml:space="preserve"> </w:instrText>
            </w:r>
            <w:r w:rsidRPr="00842429">
              <w:rPr>
                <w:rStyle w:val="Hyperlink"/>
                <w:noProof/>
              </w:rPr>
              <w:fldChar w:fldCharType="separate"/>
            </w:r>
            <w:r w:rsidRPr="00842429">
              <w:rPr>
                <w:rStyle w:val="Hyperlink"/>
                <w:noProof/>
              </w:rPr>
              <w:t>5.2.</w:t>
            </w:r>
            <w:r>
              <w:rPr>
                <w:rFonts w:asciiTheme="minorHAnsi" w:eastAsiaTheme="minorEastAsia" w:hAnsiTheme="minorHAnsi" w:cstheme="minorBidi"/>
                <w:noProof/>
                <w:sz w:val="22"/>
                <w:szCs w:val="22"/>
                <w:lang w:val="en-ID"/>
              </w:rPr>
              <w:tab/>
            </w:r>
            <w:r w:rsidRPr="00842429">
              <w:rPr>
                <w:rStyle w:val="Hyperlink"/>
                <w:noProof/>
              </w:rPr>
              <w:t>Saran</w:t>
            </w:r>
            <w:r>
              <w:rPr>
                <w:noProof/>
                <w:webHidden/>
              </w:rPr>
              <w:tab/>
            </w:r>
            <w:r>
              <w:rPr>
                <w:noProof/>
                <w:webHidden/>
              </w:rPr>
              <w:fldChar w:fldCharType="begin"/>
            </w:r>
            <w:r>
              <w:rPr>
                <w:noProof/>
                <w:webHidden/>
              </w:rPr>
              <w:instrText xml:space="preserve"> PAGEREF _Toc87896490 \h </w:instrText>
            </w:r>
          </w:ins>
          <w:r>
            <w:rPr>
              <w:noProof/>
              <w:webHidden/>
            </w:rPr>
          </w:r>
          <w:r>
            <w:rPr>
              <w:noProof/>
              <w:webHidden/>
            </w:rPr>
            <w:fldChar w:fldCharType="separate"/>
          </w:r>
          <w:ins w:id="536" w:author=" " w:date="2021-11-15T19:19:00Z">
            <w:r w:rsidR="009F5E4F">
              <w:rPr>
                <w:noProof/>
                <w:webHidden/>
              </w:rPr>
              <w:t>195</w:t>
            </w:r>
          </w:ins>
          <w:ins w:id="537" w:author=" " w:date="2021-11-15T19:17:00Z">
            <w:r>
              <w:rPr>
                <w:noProof/>
                <w:webHidden/>
              </w:rPr>
              <w:fldChar w:fldCharType="end"/>
            </w:r>
            <w:r w:rsidRPr="00842429">
              <w:rPr>
                <w:rStyle w:val="Hyperlink"/>
                <w:noProof/>
              </w:rPr>
              <w:fldChar w:fldCharType="end"/>
            </w:r>
          </w:ins>
        </w:p>
        <w:p w14:paraId="72543F4F" w14:textId="32AE35CA" w:rsidR="009A76B9" w:rsidRDefault="009A76B9">
          <w:pPr>
            <w:pStyle w:val="TOC1"/>
            <w:tabs>
              <w:tab w:val="right" w:leader="dot" w:pos="7927"/>
            </w:tabs>
            <w:rPr>
              <w:ins w:id="538" w:author=" " w:date="2021-11-15T19:17:00Z"/>
              <w:rFonts w:asciiTheme="minorHAnsi" w:eastAsiaTheme="minorEastAsia" w:hAnsiTheme="minorHAnsi" w:cstheme="minorBidi"/>
              <w:noProof/>
              <w:sz w:val="22"/>
              <w:szCs w:val="22"/>
              <w:lang w:val="en-ID"/>
            </w:rPr>
          </w:pPr>
          <w:ins w:id="539"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"_Toc87896491"</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PUSTAKA</w:t>
            </w:r>
            <w:r>
              <w:rPr>
                <w:noProof/>
                <w:webHidden/>
              </w:rPr>
              <w:tab/>
            </w:r>
            <w:r>
              <w:rPr>
                <w:noProof/>
                <w:webHidden/>
              </w:rPr>
              <w:fldChar w:fldCharType="begin"/>
            </w:r>
            <w:r>
              <w:rPr>
                <w:noProof/>
                <w:webHidden/>
              </w:rPr>
              <w:instrText xml:space="preserve"> PAGEREF _Toc87896491 \h </w:instrText>
            </w:r>
          </w:ins>
          <w:r>
            <w:rPr>
              <w:noProof/>
              <w:webHidden/>
            </w:rPr>
          </w:r>
          <w:r>
            <w:rPr>
              <w:noProof/>
              <w:webHidden/>
            </w:rPr>
            <w:fldChar w:fldCharType="separate"/>
          </w:r>
          <w:ins w:id="540" w:author=" " w:date="2021-11-15T19:19:00Z">
            <w:r w:rsidR="009F5E4F">
              <w:rPr>
                <w:noProof/>
                <w:webHidden/>
              </w:rPr>
              <w:t>196</w:t>
            </w:r>
          </w:ins>
          <w:ins w:id="541" w:author=" " w:date="2021-11-15T19:17:00Z">
            <w:r>
              <w:rPr>
                <w:noProof/>
                <w:webHidden/>
              </w:rPr>
              <w:fldChar w:fldCharType="end"/>
            </w:r>
            <w:r w:rsidRPr="00842429">
              <w:rPr>
                <w:rStyle w:val="Hyperlink"/>
                <w:noProof/>
              </w:rPr>
              <w:fldChar w:fldCharType="end"/>
            </w:r>
          </w:ins>
        </w:p>
        <w:p w14:paraId="250D9DCE" w14:textId="50D27871" w:rsidR="009A76B9" w:rsidRDefault="009A76B9">
          <w:pPr>
            <w:pStyle w:val="TOC1"/>
            <w:tabs>
              <w:tab w:val="right" w:leader="dot" w:pos="7927"/>
            </w:tabs>
            <w:rPr>
              <w:ins w:id="542" w:author=" " w:date="2021-11-15T19:17:00Z"/>
              <w:rFonts w:asciiTheme="minorHAnsi" w:eastAsiaTheme="minorEastAsia" w:hAnsiTheme="minorHAnsi" w:cstheme="minorBidi"/>
              <w:noProof/>
              <w:sz w:val="22"/>
              <w:szCs w:val="22"/>
              <w:lang w:val="en-ID"/>
            </w:rPr>
          </w:pPr>
          <w:ins w:id="543"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"_Toc87896492"</w:instrText>
            </w:r>
            <w:r w:rsidRPr="00842429">
              <w:rPr>
                <w:rStyle w:val="Hyperlink"/>
                <w:noProof/>
              </w:rPr>
              <w:instrText xml:space="preserve"> </w:instrText>
            </w:r>
            <w:r w:rsidRPr="00842429">
              <w:rPr>
                <w:rStyle w:val="Hyperlink"/>
                <w:noProof/>
              </w:rPr>
              <w:fldChar w:fldCharType="separate"/>
            </w:r>
            <w:r w:rsidRPr="00842429">
              <w:rPr>
                <w:rStyle w:val="Hyperlink"/>
                <w:noProof/>
              </w:rPr>
              <w:t>LAMPIRAN</w:t>
            </w:r>
            <w:r>
              <w:rPr>
                <w:noProof/>
                <w:webHidden/>
              </w:rPr>
              <w:tab/>
            </w:r>
            <w:r>
              <w:rPr>
                <w:noProof/>
                <w:webHidden/>
              </w:rPr>
              <w:fldChar w:fldCharType="begin"/>
            </w:r>
            <w:r>
              <w:rPr>
                <w:noProof/>
                <w:webHidden/>
              </w:rPr>
              <w:instrText xml:space="preserve"> PAGEREF _Toc87896492 \h </w:instrText>
            </w:r>
          </w:ins>
          <w:r>
            <w:rPr>
              <w:noProof/>
              <w:webHidden/>
            </w:rPr>
          </w:r>
          <w:r>
            <w:rPr>
              <w:noProof/>
              <w:webHidden/>
            </w:rPr>
            <w:fldChar w:fldCharType="separate"/>
          </w:r>
          <w:ins w:id="544" w:author=" " w:date="2021-11-15T19:19:00Z">
            <w:r w:rsidR="009F5E4F">
              <w:rPr>
                <w:noProof/>
                <w:webHidden/>
              </w:rPr>
              <w:t>198</w:t>
            </w:r>
          </w:ins>
          <w:ins w:id="545" w:author=" " w:date="2021-11-15T19:17:00Z">
            <w:r>
              <w:rPr>
                <w:noProof/>
                <w:webHidden/>
              </w:rPr>
              <w:fldChar w:fldCharType="end"/>
            </w:r>
            <w:r w:rsidRPr="00842429">
              <w:rPr>
                <w:rStyle w:val="Hyperlink"/>
                <w:noProof/>
              </w:rPr>
              <w:fldChar w:fldCharType="end"/>
            </w:r>
          </w:ins>
        </w:p>
        <w:p w14:paraId="6DECF518" w14:textId="166BB517" w:rsidR="00FA382F" w:rsidDel="00106BE6" w:rsidRDefault="00FA382F">
          <w:pPr>
            <w:pStyle w:val="TOC1"/>
            <w:tabs>
              <w:tab w:val="right" w:leader="dot" w:pos="7927"/>
            </w:tabs>
            <w:rPr>
              <w:del w:id="546" w:author=" " w:date="2021-11-15T18:52:00Z"/>
              <w:rFonts w:asciiTheme="minorHAnsi" w:eastAsiaTheme="minorEastAsia" w:hAnsiTheme="minorHAnsi" w:cstheme="minorBidi"/>
              <w:noProof/>
              <w:sz w:val="22"/>
              <w:szCs w:val="22"/>
              <w:lang w:val="en-ID"/>
            </w:rPr>
          </w:pPr>
          <w:del w:id="547" w:author=" " w:date="2021-11-15T18:52:00Z">
            <w:r w:rsidRPr="00106BE6" w:rsidDel="00106BE6">
              <w:rPr>
                <w:rPrChange w:id="548" w:author=" " w:date="2021-11-15T18:52:00Z">
                  <w:rPr>
                    <w:rStyle w:val="Hyperlink"/>
                    <w:noProof/>
                  </w:rPr>
                </w:rPrChange>
              </w:rPr>
              <w:delText>LEMBAR PENGESAHAN</w:delText>
            </w:r>
            <w:r w:rsidDel="00106BE6">
              <w:rPr>
                <w:noProof/>
                <w:webHidden/>
              </w:rPr>
              <w:tab/>
              <w:delText>i</w:delText>
            </w:r>
          </w:del>
        </w:p>
        <w:p w14:paraId="368398CC" w14:textId="1BCF367C" w:rsidR="00FA382F" w:rsidDel="00106BE6" w:rsidRDefault="00FA382F">
          <w:pPr>
            <w:pStyle w:val="TOC1"/>
            <w:tabs>
              <w:tab w:val="right" w:leader="dot" w:pos="7927"/>
            </w:tabs>
            <w:rPr>
              <w:del w:id="549" w:author=" " w:date="2021-11-15T18:52:00Z"/>
              <w:rFonts w:asciiTheme="minorHAnsi" w:eastAsiaTheme="minorEastAsia" w:hAnsiTheme="minorHAnsi" w:cstheme="minorBidi"/>
              <w:noProof/>
              <w:sz w:val="22"/>
              <w:szCs w:val="22"/>
              <w:lang w:val="en-ID"/>
            </w:rPr>
          </w:pPr>
          <w:del w:id="550" w:author=" " w:date="2021-11-15T18:52:00Z">
            <w:r w:rsidRPr="00106BE6" w:rsidDel="00106BE6">
              <w:rPr>
                <w:rPrChange w:id="551" w:author=" " w:date="2021-11-15T18:52:00Z">
                  <w:rPr>
                    <w:rStyle w:val="Hyperlink"/>
                    <w:noProof/>
                  </w:rPr>
                </w:rPrChange>
              </w:rPr>
              <w:delText>LEMBAR PENYATAAN KEASLIAN</w:delText>
            </w:r>
            <w:r w:rsidDel="00106BE6">
              <w:rPr>
                <w:noProof/>
                <w:webHidden/>
              </w:rPr>
              <w:tab/>
              <w:delText>ii</w:delText>
            </w:r>
          </w:del>
        </w:p>
        <w:p w14:paraId="7189A658" w14:textId="7A4B7FA0" w:rsidR="00FA382F" w:rsidDel="00106BE6" w:rsidRDefault="00FA382F">
          <w:pPr>
            <w:pStyle w:val="TOC1"/>
            <w:tabs>
              <w:tab w:val="right" w:leader="dot" w:pos="7927"/>
            </w:tabs>
            <w:rPr>
              <w:del w:id="552" w:author=" " w:date="2021-11-15T18:52:00Z"/>
              <w:rFonts w:asciiTheme="minorHAnsi" w:eastAsiaTheme="minorEastAsia" w:hAnsiTheme="minorHAnsi" w:cstheme="minorBidi"/>
              <w:noProof/>
              <w:sz w:val="22"/>
              <w:szCs w:val="22"/>
              <w:lang w:val="en-ID"/>
            </w:rPr>
          </w:pPr>
          <w:del w:id="553" w:author=" " w:date="2021-11-15T18:52:00Z">
            <w:r w:rsidRPr="00106BE6" w:rsidDel="00106BE6">
              <w:rPr>
                <w:rPrChange w:id="554" w:author=" " w:date="2021-11-15T18:52:00Z">
                  <w:rPr>
                    <w:rStyle w:val="Hyperlink"/>
                    <w:noProof/>
                  </w:rPr>
                </w:rPrChange>
              </w:rPr>
              <w:delText>KATA PENGANTAR</w:delText>
            </w:r>
            <w:r w:rsidDel="00106BE6">
              <w:rPr>
                <w:noProof/>
                <w:webHidden/>
              </w:rPr>
              <w:tab/>
              <w:delText>iii</w:delText>
            </w:r>
          </w:del>
        </w:p>
        <w:p w14:paraId="48BF6ED0" w14:textId="52F17CD2" w:rsidR="00FA382F" w:rsidDel="00106BE6" w:rsidRDefault="00FA382F">
          <w:pPr>
            <w:pStyle w:val="TOC1"/>
            <w:tabs>
              <w:tab w:val="right" w:leader="dot" w:pos="7927"/>
            </w:tabs>
            <w:rPr>
              <w:del w:id="555" w:author=" " w:date="2021-11-15T18:52:00Z"/>
              <w:rFonts w:asciiTheme="minorHAnsi" w:eastAsiaTheme="minorEastAsia" w:hAnsiTheme="minorHAnsi" w:cstheme="minorBidi"/>
              <w:noProof/>
              <w:sz w:val="22"/>
              <w:szCs w:val="22"/>
              <w:lang w:val="en-ID"/>
            </w:rPr>
          </w:pPr>
          <w:del w:id="556" w:author=" " w:date="2021-11-15T18:52:00Z">
            <w:r w:rsidRPr="00106BE6" w:rsidDel="00106BE6">
              <w:rPr>
                <w:rPrChange w:id="557" w:author=" " w:date="2021-11-15T18:52:00Z">
                  <w:rPr>
                    <w:rStyle w:val="Hyperlink"/>
                    <w:noProof/>
                  </w:rPr>
                </w:rPrChange>
              </w:rPr>
              <w:delText>ABSTRAK</w:delText>
            </w:r>
            <w:r w:rsidDel="00106BE6">
              <w:rPr>
                <w:noProof/>
                <w:webHidden/>
              </w:rPr>
              <w:tab/>
              <w:delText>iv</w:delText>
            </w:r>
          </w:del>
        </w:p>
        <w:p w14:paraId="730AEA51" w14:textId="214483A2" w:rsidR="00FA382F" w:rsidDel="00106BE6" w:rsidRDefault="00FA382F">
          <w:pPr>
            <w:pStyle w:val="TOC1"/>
            <w:tabs>
              <w:tab w:val="right" w:leader="dot" w:pos="7927"/>
            </w:tabs>
            <w:rPr>
              <w:del w:id="558" w:author=" " w:date="2021-11-15T18:52:00Z"/>
              <w:rFonts w:asciiTheme="minorHAnsi" w:eastAsiaTheme="minorEastAsia" w:hAnsiTheme="minorHAnsi" w:cstheme="minorBidi"/>
              <w:noProof/>
              <w:sz w:val="22"/>
              <w:szCs w:val="22"/>
              <w:lang w:val="en-ID"/>
            </w:rPr>
          </w:pPr>
          <w:del w:id="559" w:author=" " w:date="2021-11-15T18:52:00Z">
            <w:r w:rsidRPr="00106BE6" w:rsidDel="00106BE6">
              <w:rPr>
                <w:rPrChange w:id="560" w:author=" " w:date="2021-11-15T18:52:00Z">
                  <w:rPr>
                    <w:rStyle w:val="Hyperlink"/>
                    <w:noProof/>
                  </w:rPr>
                </w:rPrChange>
              </w:rPr>
              <w:delText>DAFTAR ISI</w:delText>
            </w:r>
            <w:r w:rsidDel="00106BE6">
              <w:rPr>
                <w:noProof/>
                <w:webHidden/>
              </w:rPr>
              <w:tab/>
              <w:delText>v</w:delText>
            </w:r>
          </w:del>
        </w:p>
        <w:p w14:paraId="04CC0D94" w14:textId="25CB7EB2" w:rsidR="00FA382F" w:rsidDel="00106BE6" w:rsidRDefault="00FA382F">
          <w:pPr>
            <w:pStyle w:val="TOC1"/>
            <w:tabs>
              <w:tab w:val="right" w:leader="dot" w:pos="7927"/>
            </w:tabs>
            <w:rPr>
              <w:del w:id="561" w:author=" " w:date="2021-11-15T18:52:00Z"/>
              <w:rFonts w:asciiTheme="minorHAnsi" w:eastAsiaTheme="minorEastAsia" w:hAnsiTheme="minorHAnsi" w:cstheme="minorBidi"/>
              <w:noProof/>
              <w:sz w:val="22"/>
              <w:szCs w:val="22"/>
              <w:lang w:val="en-ID"/>
            </w:rPr>
          </w:pPr>
          <w:del w:id="562" w:author=" " w:date="2021-11-15T18:52:00Z">
            <w:r w:rsidRPr="00106BE6" w:rsidDel="00106BE6">
              <w:rPr>
                <w:rPrChange w:id="563" w:author=" " w:date="2021-11-15T18:52:00Z">
                  <w:rPr>
                    <w:rStyle w:val="Hyperlink"/>
                    <w:noProof/>
                  </w:rPr>
                </w:rPrChange>
              </w:rPr>
              <w:delText>DAFTAR GAMBAR</w:delText>
            </w:r>
            <w:r w:rsidDel="00106BE6">
              <w:rPr>
                <w:noProof/>
                <w:webHidden/>
              </w:rPr>
              <w:tab/>
              <w:delText>viii</w:delText>
            </w:r>
          </w:del>
        </w:p>
        <w:p w14:paraId="2331ACD3" w14:textId="37EE8CC0" w:rsidR="00FA382F" w:rsidDel="00106BE6" w:rsidRDefault="00FA382F">
          <w:pPr>
            <w:pStyle w:val="TOC1"/>
            <w:tabs>
              <w:tab w:val="right" w:leader="dot" w:pos="7927"/>
            </w:tabs>
            <w:rPr>
              <w:del w:id="564" w:author=" " w:date="2021-11-15T18:52:00Z"/>
              <w:rFonts w:asciiTheme="minorHAnsi" w:eastAsiaTheme="minorEastAsia" w:hAnsiTheme="minorHAnsi" w:cstheme="minorBidi"/>
              <w:noProof/>
              <w:sz w:val="22"/>
              <w:szCs w:val="22"/>
              <w:lang w:val="en-ID"/>
            </w:rPr>
          </w:pPr>
          <w:del w:id="565" w:author=" " w:date="2021-11-15T18:52:00Z">
            <w:r w:rsidRPr="00106BE6" w:rsidDel="00106BE6">
              <w:rPr>
                <w:rPrChange w:id="566" w:author=" " w:date="2021-11-15T18:52:00Z">
                  <w:rPr>
                    <w:rStyle w:val="Hyperlink"/>
                    <w:noProof/>
                  </w:rPr>
                </w:rPrChange>
              </w:rPr>
              <w:delText>DAFTAR TABEL</w:delText>
            </w:r>
            <w:r w:rsidDel="00106BE6">
              <w:rPr>
                <w:noProof/>
                <w:webHidden/>
              </w:rPr>
              <w:tab/>
              <w:delText>x</w:delText>
            </w:r>
          </w:del>
        </w:p>
        <w:p w14:paraId="43BFEE1F" w14:textId="1E8FAE2B" w:rsidR="00FA382F" w:rsidDel="00106BE6" w:rsidRDefault="00FA382F">
          <w:pPr>
            <w:pStyle w:val="TOC1"/>
            <w:tabs>
              <w:tab w:val="right" w:leader="dot" w:pos="7927"/>
            </w:tabs>
            <w:rPr>
              <w:del w:id="567" w:author=" " w:date="2021-11-15T18:52:00Z"/>
              <w:rFonts w:asciiTheme="minorHAnsi" w:eastAsiaTheme="minorEastAsia" w:hAnsiTheme="minorHAnsi" w:cstheme="minorBidi"/>
              <w:noProof/>
              <w:sz w:val="22"/>
              <w:szCs w:val="22"/>
              <w:lang w:val="en-ID"/>
            </w:rPr>
          </w:pPr>
          <w:del w:id="568" w:author=" " w:date="2021-11-15T18:52:00Z">
            <w:r w:rsidRPr="00106BE6" w:rsidDel="00106BE6">
              <w:rPr>
                <w:rPrChange w:id="569" w:author=" " w:date="2021-11-15T18:52:00Z">
                  <w:rPr>
                    <w:rStyle w:val="Hyperlink"/>
                    <w:noProof/>
                  </w:rPr>
                </w:rPrChange>
              </w:rPr>
              <w:delText>DAFTAR SINGKATAN</w:delText>
            </w:r>
            <w:r w:rsidDel="00106BE6">
              <w:rPr>
                <w:noProof/>
                <w:webHidden/>
              </w:rPr>
              <w:tab/>
              <w:delText>xii</w:delText>
            </w:r>
          </w:del>
        </w:p>
        <w:p w14:paraId="351F0270" w14:textId="4C28B2F0" w:rsidR="00FA382F" w:rsidDel="00106BE6" w:rsidRDefault="00FA382F">
          <w:pPr>
            <w:pStyle w:val="TOC1"/>
            <w:tabs>
              <w:tab w:val="right" w:leader="dot" w:pos="7927"/>
            </w:tabs>
            <w:rPr>
              <w:del w:id="570" w:author=" " w:date="2021-11-15T18:52:00Z"/>
              <w:rFonts w:asciiTheme="minorHAnsi" w:eastAsiaTheme="minorEastAsia" w:hAnsiTheme="minorHAnsi" w:cstheme="minorBidi"/>
              <w:noProof/>
              <w:sz w:val="22"/>
              <w:szCs w:val="22"/>
              <w:lang w:val="en-ID"/>
            </w:rPr>
          </w:pPr>
          <w:del w:id="571" w:author=" " w:date="2021-11-15T18:52:00Z">
            <w:r w:rsidRPr="00106BE6" w:rsidDel="00106BE6">
              <w:rPr>
                <w:rPrChange w:id="572" w:author=" " w:date="2021-11-15T18:52:00Z">
                  <w:rPr>
                    <w:rStyle w:val="Hyperlink"/>
                    <w:noProof/>
                  </w:rPr>
                </w:rPrChange>
              </w:rPr>
              <w:delText>DAFTAR SIMBOL</w:delText>
            </w:r>
            <w:r w:rsidDel="00106BE6">
              <w:rPr>
                <w:noProof/>
                <w:webHidden/>
              </w:rPr>
              <w:tab/>
              <w:delText>xiii</w:delText>
            </w:r>
          </w:del>
        </w:p>
        <w:p w14:paraId="01AD611A" w14:textId="22D3C8AF" w:rsidR="00FA382F" w:rsidDel="00106BE6" w:rsidRDefault="00FA382F">
          <w:pPr>
            <w:pStyle w:val="TOC1"/>
            <w:tabs>
              <w:tab w:val="right" w:leader="dot" w:pos="7927"/>
            </w:tabs>
            <w:rPr>
              <w:del w:id="573" w:author=" " w:date="2021-11-15T18:52:00Z"/>
              <w:rFonts w:asciiTheme="minorHAnsi" w:eastAsiaTheme="minorEastAsia" w:hAnsiTheme="minorHAnsi" w:cstheme="minorBidi"/>
              <w:noProof/>
              <w:sz w:val="22"/>
              <w:szCs w:val="22"/>
              <w:lang w:val="en-ID"/>
            </w:rPr>
          </w:pPr>
          <w:del w:id="574" w:author=" " w:date="2021-11-15T18:52:00Z">
            <w:r w:rsidRPr="00106BE6" w:rsidDel="00106BE6">
              <w:rPr>
                <w:rPrChange w:id="575" w:author=" " w:date="2021-11-15T18:52:00Z">
                  <w:rPr>
                    <w:rStyle w:val="Hyperlink"/>
                    <w:noProof/>
                  </w:rPr>
                </w:rPrChange>
              </w:rPr>
              <w:delText>BAB I  PENDAHULUAN</w:delText>
            </w:r>
            <w:r w:rsidDel="00106BE6">
              <w:rPr>
                <w:noProof/>
                <w:webHidden/>
              </w:rPr>
              <w:tab/>
              <w:delText>1</w:delText>
            </w:r>
          </w:del>
        </w:p>
        <w:p w14:paraId="7372D0D3" w14:textId="58DCA8A3" w:rsidR="00FA382F" w:rsidDel="00106BE6" w:rsidRDefault="00FA382F">
          <w:pPr>
            <w:pStyle w:val="TOC2"/>
            <w:tabs>
              <w:tab w:val="left" w:pos="880"/>
              <w:tab w:val="right" w:leader="dot" w:pos="7927"/>
            </w:tabs>
            <w:rPr>
              <w:del w:id="576" w:author=" " w:date="2021-11-15T18:52:00Z"/>
              <w:rFonts w:asciiTheme="minorHAnsi" w:eastAsiaTheme="minorEastAsia" w:hAnsiTheme="minorHAnsi" w:cstheme="minorBidi"/>
              <w:noProof/>
              <w:sz w:val="22"/>
              <w:szCs w:val="22"/>
              <w:lang w:val="en-ID"/>
            </w:rPr>
          </w:pPr>
          <w:del w:id="577" w:author=" " w:date="2021-11-15T18:52:00Z">
            <w:r w:rsidRPr="00106BE6" w:rsidDel="00106BE6">
              <w:rPr>
                <w:rPrChange w:id="578" w:author=" " w:date="2021-11-15T18:52:00Z">
                  <w:rPr>
                    <w:rStyle w:val="Hyperlink"/>
                    <w:noProof/>
                  </w:rPr>
                </w:rPrChange>
              </w:rPr>
              <w:delText>1.1</w:delText>
            </w:r>
            <w:r w:rsidDel="00106BE6">
              <w:rPr>
                <w:rFonts w:asciiTheme="minorHAnsi" w:eastAsiaTheme="minorEastAsia" w:hAnsiTheme="minorHAnsi" w:cstheme="minorBidi"/>
                <w:noProof/>
                <w:sz w:val="22"/>
                <w:szCs w:val="22"/>
                <w:lang w:val="en-ID"/>
              </w:rPr>
              <w:tab/>
            </w:r>
            <w:r w:rsidRPr="00106BE6" w:rsidDel="00106BE6">
              <w:rPr>
                <w:rPrChange w:id="579" w:author=" " w:date="2021-11-15T18:52:00Z">
                  <w:rPr>
                    <w:rStyle w:val="Hyperlink"/>
                    <w:noProof/>
                  </w:rPr>
                </w:rPrChange>
              </w:rPr>
              <w:delText>Latar Belakang</w:delText>
            </w:r>
            <w:r w:rsidDel="00106BE6">
              <w:rPr>
                <w:noProof/>
                <w:webHidden/>
              </w:rPr>
              <w:tab/>
              <w:delText>1</w:delText>
            </w:r>
          </w:del>
        </w:p>
        <w:p w14:paraId="16C21935" w14:textId="321865AD" w:rsidR="00FA382F" w:rsidDel="00106BE6" w:rsidRDefault="00FA382F">
          <w:pPr>
            <w:pStyle w:val="TOC2"/>
            <w:tabs>
              <w:tab w:val="left" w:pos="880"/>
              <w:tab w:val="right" w:leader="dot" w:pos="7927"/>
            </w:tabs>
            <w:rPr>
              <w:del w:id="580" w:author=" " w:date="2021-11-15T18:52:00Z"/>
              <w:rFonts w:asciiTheme="minorHAnsi" w:eastAsiaTheme="minorEastAsia" w:hAnsiTheme="minorHAnsi" w:cstheme="minorBidi"/>
              <w:noProof/>
              <w:sz w:val="22"/>
              <w:szCs w:val="22"/>
              <w:lang w:val="en-ID"/>
            </w:rPr>
          </w:pPr>
          <w:del w:id="581" w:author=" " w:date="2021-11-15T18:52:00Z">
            <w:r w:rsidRPr="00106BE6" w:rsidDel="00106BE6">
              <w:rPr>
                <w:rPrChange w:id="582" w:author=" " w:date="2021-11-15T18:52:00Z">
                  <w:rPr>
                    <w:rStyle w:val="Hyperlink"/>
                    <w:noProof/>
                  </w:rPr>
                </w:rPrChange>
              </w:rPr>
              <w:delText>1.2</w:delText>
            </w:r>
            <w:r w:rsidDel="00106BE6">
              <w:rPr>
                <w:rFonts w:asciiTheme="minorHAnsi" w:eastAsiaTheme="minorEastAsia" w:hAnsiTheme="minorHAnsi" w:cstheme="minorBidi"/>
                <w:noProof/>
                <w:sz w:val="22"/>
                <w:szCs w:val="22"/>
                <w:lang w:val="en-ID"/>
              </w:rPr>
              <w:tab/>
            </w:r>
            <w:r w:rsidRPr="00106BE6" w:rsidDel="00106BE6">
              <w:rPr>
                <w:rPrChange w:id="583" w:author=" " w:date="2021-11-15T18:52:00Z">
                  <w:rPr>
                    <w:rStyle w:val="Hyperlink"/>
                    <w:noProof/>
                  </w:rPr>
                </w:rPrChange>
              </w:rPr>
              <w:delText>Identifikasi Masalah</w:delText>
            </w:r>
            <w:r w:rsidDel="00106BE6">
              <w:rPr>
                <w:noProof/>
                <w:webHidden/>
              </w:rPr>
              <w:tab/>
              <w:delText>2</w:delText>
            </w:r>
          </w:del>
        </w:p>
        <w:p w14:paraId="2F4DB5AF" w14:textId="3F6158A0" w:rsidR="00FA382F" w:rsidDel="00106BE6" w:rsidRDefault="00FA382F">
          <w:pPr>
            <w:pStyle w:val="TOC2"/>
            <w:tabs>
              <w:tab w:val="left" w:pos="880"/>
              <w:tab w:val="right" w:leader="dot" w:pos="7927"/>
            </w:tabs>
            <w:rPr>
              <w:del w:id="584" w:author=" " w:date="2021-11-15T18:52:00Z"/>
              <w:rFonts w:asciiTheme="minorHAnsi" w:eastAsiaTheme="minorEastAsia" w:hAnsiTheme="minorHAnsi" w:cstheme="minorBidi"/>
              <w:noProof/>
              <w:sz w:val="22"/>
              <w:szCs w:val="22"/>
              <w:lang w:val="en-ID"/>
            </w:rPr>
          </w:pPr>
          <w:del w:id="585" w:author=" " w:date="2021-11-15T18:52:00Z">
            <w:r w:rsidRPr="00106BE6" w:rsidDel="00106BE6">
              <w:rPr>
                <w:rPrChange w:id="586" w:author=" " w:date="2021-11-15T18:52:00Z">
                  <w:rPr>
                    <w:rStyle w:val="Hyperlink"/>
                    <w:noProof/>
                  </w:rPr>
                </w:rPrChange>
              </w:rPr>
              <w:delText>1.3</w:delText>
            </w:r>
            <w:r w:rsidDel="00106BE6">
              <w:rPr>
                <w:rFonts w:asciiTheme="minorHAnsi" w:eastAsiaTheme="minorEastAsia" w:hAnsiTheme="minorHAnsi" w:cstheme="minorBidi"/>
                <w:noProof/>
                <w:sz w:val="22"/>
                <w:szCs w:val="22"/>
                <w:lang w:val="en-ID"/>
              </w:rPr>
              <w:tab/>
            </w:r>
            <w:r w:rsidRPr="00106BE6" w:rsidDel="00106BE6">
              <w:rPr>
                <w:rPrChange w:id="587" w:author=" " w:date="2021-11-15T18:52:00Z">
                  <w:rPr>
                    <w:rStyle w:val="Hyperlink"/>
                    <w:noProof/>
                  </w:rPr>
                </w:rPrChange>
              </w:rPr>
              <w:delText>Batasan Masalah</w:delText>
            </w:r>
            <w:r w:rsidDel="00106BE6">
              <w:rPr>
                <w:noProof/>
                <w:webHidden/>
              </w:rPr>
              <w:tab/>
              <w:delText>3</w:delText>
            </w:r>
          </w:del>
        </w:p>
        <w:p w14:paraId="533FD397" w14:textId="6B3361B1" w:rsidR="00FA382F" w:rsidDel="00106BE6" w:rsidRDefault="00FA382F">
          <w:pPr>
            <w:pStyle w:val="TOC2"/>
            <w:tabs>
              <w:tab w:val="left" w:pos="880"/>
              <w:tab w:val="right" w:leader="dot" w:pos="7927"/>
            </w:tabs>
            <w:rPr>
              <w:del w:id="588" w:author=" " w:date="2021-11-15T18:52:00Z"/>
              <w:rFonts w:asciiTheme="minorHAnsi" w:eastAsiaTheme="minorEastAsia" w:hAnsiTheme="minorHAnsi" w:cstheme="minorBidi"/>
              <w:noProof/>
              <w:sz w:val="22"/>
              <w:szCs w:val="22"/>
              <w:lang w:val="en-ID"/>
            </w:rPr>
          </w:pPr>
          <w:del w:id="589" w:author=" " w:date="2021-11-15T18:52:00Z">
            <w:r w:rsidRPr="00106BE6" w:rsidDel="00106BE6">
              <w:rPr>
                <w:rPrChange w:id="590" w:author=" " w:date="2021-11-15T18:52:00Z">
                  <w:rPr>
                    <w:rStyle w:val="Hyperlink"/>
                    <w:noProof/>
                  </w:rPr>
                </w:rPrChange>
              </w:rPr>
              <w:delText>1.4</w:delText>
            </w:r>
            <w:r w:rsidDel="00106BE6">
              <w:rPr>
                <w:rFonts w:asciiTheme="minorHAnsi" w:eastAsiaTheme="minorEastAsia" w:hAnsiTheme="minorHAnsi" w:cstheme="minorBidi"/>
                <w:noProof/>
                <w:sz w:val="22"/>
                <w:szCs w:val="22"/>
                <w:lang w:val="en-ID"/>
              </w:rPr>
              <w:tab/>
            </w:r>
            <w:r w:rsidRPr="00106BE6" w:rsidDel="00106BE6">
              <w:rPr>
                <w:rPrChange w:id="591" w:author=" " w:date="2021-11-15T18:52:00Z">
                  <w:rPr>
                    <w:rStyle w:val="Hyperlink"/>
                    <w:noProof/>
                  </w:rPr>
                </w:rPrChange>
              </w:rPr>
              <w:delText>Maksud dan Tujuan</w:delText>
            </w:r>
            <w:r w:rsidDel="00106BE6">
              <w:rPr>
                <w:noProof/>
                <w:webHidden/>
              </w:rPr>
              <w:tab/>
              <w:delText>3</w:delText>
            </w:r>
          </w:del>
        </w:p>
        <w:p w14:paraId="52A5199A" w14:textId="2F6F76E0" w:rsidR="00FA382F" w:rsidDel="00106BE6" w:rsidRDefault="00FA382F">
          <w:pPr>
            <w:pStyle w:val="TOC2"/>
            <w:tabs>
              <w:tab w:val="left" w:pos="880"/>
              <w:tab w:val="right" w:leader="dot" w:pos="7927"/>
            </w:tabs>
            <w:rPr>
              <w:del w:id="592" w:author=" " w:date="2021-11-15T18:52:00Z"/>
              <w:rFonts w:asciiTheme="minorHAnsi" w:eastAsiaTheme="minorEastAsia" w:hAnsiTheme="minorHAnsi" w:cstheme="minorBidi"/>
              <w:noProof/>
              <w:sz w:val="22"/>
              <w:szCs w:val="22"/>
              <w:lang w:val="en-ID"/>
            </w:rPr>
          </w:pPr>
          <w:del w:id="593" w:author=" " w:date="2021-11-15T18:52:00Z">
            <w:r w:rsidRPr="00106BE6" w:rsidDel="00106BE6">
              <w:rPr>
                <w:rPrChange w:id="594" w:author=" " w:date="2021-11-15T18:52:00Z">
                  <w:rPr>
                    <w:rStyle w:val="Hyperlink"/>
                    <w:noProof/>
                  </w:rPr>
                </w:rPrChange>
              </w:rPr>
              <w:delText>1.5</w:delText>
            </w:r>
            <w:r w:rsidDel="00106BE6">
              <w:rPr>
                <w:rFonts w:asciiTheme="minorHAnsi" w:eastAsiaTheme="minorEastAsia" w:hAnsiTheme="minorHAnsi" w:cstheme="minorBidi"/>
                <w:noProof/>
                <w:sz w:val="22"/>
                <w:szCs w:val="22"/>
                <w:lang w:val="en-ID"/>
              </w:rPr>
              <w:tab/>
            </w:r>
            <w:r w:rsidRPr="00106BE6" w:rsidDel="00106BE6">
              <w:rPr>
                <w:rPrChange w:id="595" w:author=" " w:date="2021-11-15T18:52:00Z">
                  <w:rPr>
                    <w:rStyle w:val="Hyperlink"/>
                    <w:noProof/>
                  </w:rPr>
                </w:rPrChange>
              </w:rPr>
              <w:delText>Metodologi Penelitian</w:delText>
            </w:r>
            <w:r w:rsidDel="00106BE6">
              <w:rPr>
                <w:noProof/>
                <w:webHidden/>
              </w:rPr>
              <w:tab/>
              <w:delText>3</w:delText>
            </w:r>
          </w:del>
        </w:p>
        <w:p w14:paraId="22D4094E" w14:textId="05F5A37B" w:rsidR="00FA382F" w:rsidDel="00106BE6" w:rsidRDefault="00FA382F">
          <w:pPr>
            <w:pStyle w:val="TOC3"/>
            <w:rPr>
              <w:del w:id="596" w:author=" " w:date="2021-11-15T18:52:00Z"/>
              <w:rFonts w:asciiTheme="minorHAnsi" w:eastAsiaTheme="minorEastAsia" w:hAnsiTheme="minorHAnsi" w:cstheme="minorBidi"/>
              <w:noProof/>
              <w:sz w:val="22"/>
              <w:szCs w:val="22"/>
              <w:lang w:val="en-ID"/>
            </w:rPr>
          </w:pPr>
          <w:del w:id="597" w:author=" " w:date="2021-11-15T18:52:00Z">
            <w:r w:rsidRPr="00106BE6" w:rsidDel="00106BE6">
              <w:rPr>
                <w:rPrChange w:id="598" w:author=" " w:date="2021-11-15T18:52:00Z">
                  <w:rPr>
                    <w:rStyle w:val="Hyperlink"/>
                    <w:noProof/>
                  </w:rPr>
                </w:rPrChange>
              </w:rPr>
              <w:delText>1.5.1</w:delText>
            </w:r>
            <w:r w:rsidDel="00106BE6">
              <w:rPr>
                <w:rFonts w:asciiTheme="minorHAnsi" w:eastAsiaTheme="minorEastAsia" w:hAnsiTheme="minorHAnsi" w:cstheme="minorBidi"/>
                <w:noProof/>
                <w:sz w:val="22"/>
                <w:szCs w:val="22"/>
                <w:lang w:val="en-ID"/>
              </w:rPr>
              <w:tab/>
            </w:r>
            <w:r w:rsidRPr="00106BE6" w:rsidDel="00106BE6">
              <w:rPr>
                <w:rPrChange w:id="599" w:author=" " w:date="2021-11-15T18:52:00Z">
                  <w:rPr>
                    <w:rStyle w:val="Hyperlink"/>
                    <w:noProof/>
                  </w:rPr>
                </w:rPrChange>
              </w:rPr>
              <w:delText>Metode Pengumpulan data</w:delText>
            </w:r>
            <w:r w:rsidDel="00106BE6">
              <w:rPr>
                <w:noProof/>
                <w:webHidden/>
              </w:rPr>
              <w:tab/>
              <w:delText>3</w:delText>
            </w:r>
          </w:del>
        </w:p>
        <w:p w14:paraId="3B75BF71" w14:textId="7C4A9FC5" w:rsidR="00FA382F" w:rsidDel="00106BE6" w:rsidRDefault="00FA382F">
          <w:pPr>
            <w:pStyle w:val="TOC3"/>
            <w:rPr>
              <w:del w:id="600" w:author=" " w:date="2021-11-15T18:52:00Z"/>
              <w:rFonts w:asciiTheme="minorHAnsi" w:eastAsiaTheme="minorEastAsia" w:hAnsiTheme="minorHAnsi" w:cstheme="minorBidi"/>
              <w:noProof/>
              <w:sz w:val="22"/>
              <w:szCs w:val="22"/>
              <w:lang w:val="en-ID"/>
            </w:rPr>
          </w:pPr>
          <w:del w:id="601" w:author=" " w:date="2021-11-15T18:52:00Z">
            <w:r w:rsidRPr="00106BE6" w:rsidDel="00106BE6">
              <w:rPr>
                <w:rPrChange w:id="602" w:author=" " w:date="2021-11-15T18:52:00Z">
                  <w:rPr>
                    <w:rStyle w:val="Hyperlink"/>
                    <w:noProof/>
                  </w:rPr>
                </w:rPrChange>
              </w:rPr>
              <w:delText>1.5.2</w:delText>
            </w:r>
            <w:r w:rsidDel="00106BE6">
              <w:rPr>
                <w:rFonts w:asciiTheme="minorHAnsi" w:eastAsiaTheme="minorEastAsia" w:hAnsiTheme="minorHAnsi" w:cstheme="minorBidi"/>
                <w:noProof/>
                <w:sz w:val="22"/>
                <w:szCs w:val="22"/>
                <w:lang w:val="en-ID"/>
              </w:rPr>
              <w:tab/>
            </w:r>
            <w:r w:rsidRPr="00106BE6" w:rsidDel="00106BE6">
              <w:rPr>
                <w:rPrChange w:id="603" w:author=" " w:date="2021-11-15T18:52:00Z">
                  <w:rPr>
                    <w:rStyle w:val="Hyperlink"/>
                    <w:noProof/>
                  </w:rPr>
                </w:rPrChange>
              </w:rPr>
              <w:delText>Metode Pengembangan Sistem</w:delText>
            </w:r>
            <w:r w:rsidDel="00106BE6">
              <w:rPr>
                <w:noProof/>
                <w:webHidden/>
              </w:rPr>
              <w:tab/>
              <w:delText>4</w:delText>
            </w:r>
          </w:del>
        </w:p>
        <w:p w14:paraId="2F3E1E2E" w14:textId="29FC8D67" w:rsidR="00FA382F" w:rsidDel="00106BE6" w:rsidRDefault="00FA382F">
          <w:pPr>
            <w:pStyle w:val="TOC2"/>
            <w:tabs>
              <w:tab w:val="left" w:pos="880"/>
              <w:tab w:val="right" w:leader="dot" w:pos="7927"/>
            </w:tabs>
            <w:rPr>
              <w:del w:id="604" w:author=" " w:date="2021-11-15T18:52:00Z"/>
              <w:rFonts w:asciiTheme="minorHAnsi" w:eastAsiaTheme="minorEastAsia" w:hAnsiTheme="minorHAnsi" w:cstheme="minorBidi"/>
              <w:noProof/>
              <w:sz w:val="22"/>
              <w:szCs w:val="22"/>
              <w:lang w:val="en-ID"/>
            </w:rPr>
          </w:pPr>
          <w:del w:id="605" w:author=" " w:date="2021-11-15T18:52:00Z">
            <w:r w:rsidRPr="00106BE6" w:rsidDel="00106BE6">
              <w:rPr>
                <w:rPrChange w:id="606" w:author=" " w:date="2021-11-15T18:52:00Z">
                  <w:rPr>
                    <w:rStyle w:val="Hyperlink"/>
                    <w:noProof/>
                  </w:rPr>
                </w:rPrChange>
              </w:rPr>
              <w:delText>1.6</w:delText>
            </w:r>
            <w:r w:rsidDel="00106BE6">
              <w:rPr>
                <w:rFonts w:asciiTheme="minorHAnsi" w:eastAsiaTheme="minorEastAsia" w:hAnsiTheme="minorHAnsi" w:cstheme="minorBidi"/>
                <w:noProof/>
                <w:sz w:val="22"/>
                <w:szCs w:val="22"/>
                <w:lang w:val="en-ID"/>
              </w:rPr>
              <w:tab/>
            </w:r>
            <w:r w:rsidRPr="00106BE6" w:rsidDel="00106BE6">
              <w:rPr>
                <w:rPrChange w:id="607" w:author=" " w:date="2021-11-15T18:52:00Z">
                  <w:rPr>
                    <w:rStyle w:val="Hyperlink"/>
                    <w:noProof/>
                  </w:rPr>
                </w:rPrChange>
              </w:rPr>
              <w:delText>Sistematika Penulisan</w:delText>
            </w:r>
            <w:r w:rsidDel="00106BE6">
              <w:rPr>
                <w:noProof/>
                <w:webHidden/>
              </w:rPr>
              <w:tab/>
              <w:delText>4</w:delText>
            </w:r>
          </w:del>
        </w:p>
        <w:p w14:paraId="7D18932A" w14:textId="1CCAEA37" w:rsidR="00FA382F" w:rsidDel="00106BE6" w:rsidRDefault="00FA382F">
          <w:pPr>
            <w:pStyle w:val="TOC1"/>
            <w:tabs>
              <w:tab w:val="right" w:leader="dot" w:pos="7927"/>
            </w:tabs>
            <w:rPr>
              <w:del w:id="608" w:author=" " w:date="2021-11-15T18:52:00Z"/>
              <w:rFonts w:asciiTheme="minorHAnsi" w:eastAsiaTheme="minorEastAsia" w:hAnsiTheme="minorHAnsi" w:cstheme="minorBidi"/>
              <w:noProof/>
              <w:sz w:val="22"/>
              <w:szCs w:val="22"/>
              <w:lang w:val="en-ID"/>
            </w:rPr>
          </w:pPr>
          <w:del w:id="609" w:author=" " w:date="2021-11-15T18:52:00Z">
            <w:r w:rsidRPr="00106BE6" w:rsidDel="00106BE6">
              <w:rPr>
                <w:rPrChange w:id="610" w:author=" " w:date="2021-11-15T18:52:00Z">
                  <w:rPr>
                    <w:rStyle w:val="Hyperlink"/>
                    <w:noProof/>
                  </w:rPr>
                </w:rPrChange>
              </w:rPr>
              <w:delText>BAB II  TINJAUAN PUSTAKA</w:delText>
            </w:r>
            <w:r w:rsidDel="00106BE6">
              <w:rPr>
                <w:noProof/>
                <w:webHidden/>
              </w:rPr>
              <w:tab/>
              <w:delText>6</w:delText>
            </w:r>
          </w:del>
        </w:p>
        <w:p w14:paraId="32D2A4E6" w14:textId="65642F92" w:rsidR="00FA382F" w:rsidDel="00106BE6" w:rsidRDefault="00FA382F">
          <w:pPr>
            <w:pStyle w:val="TOC2"/>
            <w:tabs>
              <w:tab w:val="left" w:pos="880"/>
              <w:tab w:val="right" w:leader="dot" w:pos="7927"/>
            </w:tabs>
            <w:rPr>
              <w:del w:id="611" w:author=" " w:date="2021-11-15T18:52:00Z"/>
              <w:rFonts w:asciiTheme="minorHAnsi" w:eastAsiaTheme="minorEastAsia" w:hAnsiTheme="minorHAnsi" w:cstheme="minorBidi"/>
              <w:noProof/>
              <w:sz w:val="22"/>
              <w:szCs w:val="22"/>
              <w:lang w:val="en-ID"/>
            </w:rPr>
          </w:pPr>
          <w:del w:id="612" w:author=" " w:date="2021-11-15T18:52:00Z">
            <w:r w:rsidRPr="00106BE6" w:rsidDel="00106BE6">
              <w:rPr>
                <w:rPrChange w:id="613" w:author=" " w:date="2021-11-15T18:52:00Z">
                  <w:rPr>
                    <w:rStyle w:val="Hyperlink"/>
                    <w:noProof/>
                  </w:rPr>
                </w:rPrChange>
              </w:rPr>
              <w:delText>2.1</w:delText>
            </w:r>
            <w:r w:rsidDel="00106BE6">
              <w:rPr>
                <w:rFonts w:asciiTheme="minorHAnsi" w:eastAsiaTheme="minorEastAsia" w:hAnsiTheme="minorHAnsi" w:cstheme="minorBidi"/>
                <w:noProof/>
                <w:sz w:val="22"/>
                <w:szCs w:val="22"/>
                <w:lang w:val="en-ID"/>
              </w:rPr>
              <w:tab/>
            </w:r>
            <w:r w:rsidRPr="00106BE6" w:rsidDel="00106BE6">
              <w:rPr>
                <w:rPrChange w:id="614" w:author=" " w:date="2021-11-15T18:52:00Z">
                  <w:rPr>
                    <w:rStyle w:val="Hyperlink"/>
                    <w:noProof/>
                  </w:rPr>
                </w:rPrChange>
              </w:rPr>
              <w:delText>Landasan Teori</w:delText>
            </w:r>
            <w:r w:rsidDel="00106BE6">
              <w:rPr>
                <w:noProof/>
                <w:webHidden/>
              </w:rPr>
              <w:tab/>
              <w:delText>6</w:delText>
            </w:r>
          </w:del>
        </w:p>
        <w:p w14:paraId="560CE219" w14:textId="2F1CE6F8" w:rsidR="00FA382F" w:rsidDel="00106BE6" w:rsidRDefault="00FA382F">
          <w:pPr>
            <w:pStyle w:val="TOC3"/>
            <w:rPr>
              <w:del w:id="615" w:author=" " w:date="2021-11-15T18:52:00Z"/>
              <w:rFonts w:asciiTheme="minorHAnsi" w:eastAsiaTheme="minorEastAsia" w:hAnsiTheme="minorHAnsi" w:cstheme="minorBidi"/>
              <w:noProof/>
              <w:sz w:val="22"/>
              <w:szCs w:val="22"/>
              <w:lang w:val="en-ID"/>
            </w:rPr>
          </w:pPr>
          <w:del w:id="616" w:author=" " w:date="2021-11-15T18:52:00Z">
            <w:r w:rsidRPr="00106BE6" w:rsidDel="00106BE6">
              <w:rPr>
                <w:rPrChange w:id="617" w:author=" " w:date="2021-11-15T18:52:00Z">
                  <w:rPr>
                    <w:rStyle w:val="Hyperlink"/>
                    <w:noProof/>
                  </w:rPr>
                </w:rPrChange>
              </w:rPr>
              <w:delText>2.1.1.</w:delText>
            </w:r>
            <w:r w:rsidDel="00106BE6">
              <w:rPr>
                <w:rFonts w:asciiTheme="minorHAnsi" w:eastAsiaTheme="minorEastAsia" w:hAnsiTheme="minorHAnsi" w:cstheme="minorBidi"/>
                <w:noProof/>
                <w:sz w:val="22"/>
                <w:szCs w:val="22"/>
                <w:lang w:val="en-ID"/>
              </w:rPr>
              <w:tab/>
            </w:r>
            <w:r w:rsidRPr="00106BE6" w:rsidDel="00106BE6">
              <w:rPr>
                <w:rPrChange w:id="618" w:author=" " w:date="2021-11-15T18:52:00Z">
                  <w:rPr>
                    <w:rStyle w:val="Hyperlink"/>
                    <w:noProof/>
                  </w:rPr>
                </w:rPrChange>
              </w:rPr>
              <w:delText>Sistem Informasi</w:delText>
            </w:r>
            <w:r w:rsidDel="00106BE6">
              <w:rPr>
                <w:noProof/>
                <w:webHidden/>
              </w:rPr>
              <w:tab/>
              <w:delText>6</w:delText>
            </w:r>
          </w:del>
        </w:p>
        <w:p w14:paraId="474AAB0E" w14:textId="6D5DCE23" w:rsidR="00FA382F" w:rsidDel="00106BE6" w:rsidRDefault="00FA382F">
          <w:pPr>
            <w:pStyle w:val="TOC3"/>
            <w:rPr>
              <w:del w:id="619" w:author=" " w:date="2021-11-15T18:52:00Z"/>
              <w:rFonts w:asciiTheme="minorHAnsi" w:eastAsiaTheme="minorEastAsia" w:hAnsiTheme="minorHAnsi" w:cstheme="minorBidi"/>
              <w:noProof/>
              <w:sz w:val="22"/>
              <w:szCs w:val="22"/>
              <w:lang w:val="en-ID"/>
            </w:rPr>
          </w:pPr>
          <w:del w:id="620" w:author=" " w:date="2021-11-15T18:52:00Z">
            <w:r w:rsidRPr="00106BE6" w:rsidDel="00106BE6">
              <w:rPr>
                <w:rPrChange w:id="621" w:author=" " w:date="2021-11-15T18:52:00Z">
                  <w:rPr>
                    <w:rStyle w:val="Hyperlink"/>
                    <w:noProof/>
                  </w:rPr>
                </w:rPrChange>
              </w:rPr>
              <w:delText>2.1.2.</w:delText>
            </w:r>
            <w:r w:rsidDel="00106BE6">
              <w:rPr>
                <w:rFonts w:asciiTheme="minorHAnsi" w:eastAsiaTheme="minorEastAsia" w:hAnsiTheme="minorHAnsi" w:cstheme="minorBidi"/>
                <w:noProof/>
                <w:sz w:val="22"/>
                <w:szCs w:val="22"/>
                <w:lang w:val="en-ID"/>
              </w:rPr>
              <w:tab/>
            </w:r>
            <w:r w:rsidRPr="00106BE6" w:rsidDel="00106BE6">
              <w:rPr>
                <w:rPrChange w:id="622" w:author=" " w:date="2021-11-15T18:52:00Z">
                  <w:rPr>
                    <w:rStyle w:val="Hyperlink"/>
                    <w:noProof/>
                  </w:rPr>
                </w:rPrChange>
              </w:rPr>
              <w:delText>Basis Data</w:delText>
            </w:r>
            <w:r w:rsidDel="00106BE6">
              <w:rPr>
                <w:noProof/>
                <w:webHidden/>
              </w:rPr>
              <w:tab/>
              <w:delText>6</w:delText>
            </w:r>
          </w:del>
        </w:p>
        <w:p w14:paraId="169106FD" w14:textId="5BB6D2FD" w:rsidR="00FA382F" w:rsidDel="00106BE6" w:rsidRDefault="00FA382F">
          <w:pPr>
            <w:pStyle w:val="TOC3"/>
            <w:rPr>
              <w:del w:id="623" w:author=" " w:date="2021-11-15T18:52:00Z"/>
              <w:rFonts w:asciiTheme="minorHAnsi" w:eastAsiaTheme="minorEastAsia" w:hAnsiTheme="minorHAnsi" w:cstheme="minorBidi"/>
              <w:noProof/>
              <w:sz w:val="22"/>
              <w:szCs w:val="22"/>
              <w:lang w:val="en-ID"/>
            </w:rPr>
          </w:pPr>
          <w:del w:id="624" w:author=" " w:date="2021-11-15T18:52:00Z">
            <w:r w:rsidRPr="00106BE6" w:rsidDel="00106BE6">
              <w:rPr>
                <w:rPrChange w:id="625" w:author=" " w:date="2021-11-15T18:52:00Z">
                  <w:rPr>
                    <w:rStyle w:val="Hyperlink"/>
                    <w:noProof/>
                  </w:rPr>
                </w:rPrChange>
              </w:rPr>
              <w:delText>2.1.3.</w:delText>
            </w:r>
            <w:r w:rsidDel="00106BE6">
              <w:rPr>
                <w:rFonts w:asciiTheme="minorHAnsi" w:eastAsiaTheme="minorEastAsia" w:hAnsiTheme="minorHAnsi" w:cstheme="minorBidi"/>
                <w:noProof/>
                <w:sz w:val="22"/>
                <w:szCs w:val="22"/>
                <w:lang w:val="en-ID"/>
              </w:rPr>
              <w:tab/>
            </w:r>
            <w:r w:rsidRPr="00106BE6" w:rsidDel="00106BE6">
              <w:rPr>
                <w:rPrChange w:id="626" w:author=" " w:date="2021-11-15T18:52:00Z">
                  <w:rPr>
                    <w:rStyle w:val="Hyperlink"/>
                    <w:noProof/>
                  </w:rPr>
                </w:rPrChange>
              </w:rPr>
              <w:delText>XAMPP</w:delText>
            </w:r>
            <w:r w:rsidDel="00106BE6">
              <w:rPr>
                <w:noProof/>
                <w:webHidden/>
              </w:rPr>
              <w:tab/>
              <w:delText>7</w:delText>
            </w:r>
          </w:del>
        </w:p>
        <w:p w14:paraId="54C5D5A6" w14:textId="1B94DFC9" w:rsidR="00FA382F" w:rsidDel="00106BE6" w:rsidRDefault="00FA382F">
          <w:pPr>
            <w:pStyle w:val="TOC3"/>
            <w:rPr>
              <w:del w:id="627" w:author=" " w:date="2021-11-15T18:52:00Z"/>
              <w:rFonts w:asciiTheme="minorHAnsi" w:eastAsiaTheme="minorEastAsia" w:hAnsiTheme="minorHAnsi" w:cstheme="minorBidi"/>
              <w:noProof/>
              <w:sz w:val="22"/>
              <w:szCs w:val="22"/>
              <w:lang w:val="en-ID"/>
            </w:rPr>
          </w:pPr>
          <w:del w:id="628" w:author=" " w:date="2021-11-15T18:52:00Z">
            <w:r w:rsidRPr="00106BE6" w:rsidDel="00106BE6">
              <w:rPr>
                <w:rPrChange w:id="629" w:author=" " w:date="2021-11-15T18:52:00Z">
                  <w:rPr>
                    <w:rStyle w:val="Hyperlink"/>
                    <w:noProof/>
                  </w:rPr>
                </w:rPrChange>
              </w:rPr>
              <w:delText>2.1.4.</w:delText>
            </w:r>
            <w:r w:rsidDel="00106BE6">
              <w:rPr>
                <w:rFonts w:asciiTheme="minorHAnsi" w:eastAsiaTheme="minorEastAsia" w:hAnsiTheme="minorHAnsi" w:cstheme="minorBidi"/>
                <w:noProof/>
                <w:sz w:val="22"/>
                <w:szCs w:val="22"/>
                <w:lang w:val="en-ID"/>
              </w:rPr>
              <w:tab/>
            </w:r>
            <w:r w:rsidRPr="00106BE6" w:rsidDel="00106BE6">
              <w:rPr>
                <w:rPrChange w:id="630" w:author=" " w:date="2021-11-15T18:52:00Z">
                  <w:rPr>
                    <w:rStyle w:val="Hyperlink"/>
                    <w:noProof/>
                  </w:rPr>
                </w:rPrChange>
              </w:rPr>
              <w:delText>Unified Modeling Language (UML)</w:delText>
            </w:r>
            <w:r w:rsidDel="00106BE6">
              <w:rPr>
                <w:noProof/>
                <w:webHidden/>
              </w:rPr>
              <w:tab/>
              <w:delText>7</w:delText>
            </w:r>
          </w:del>
        </w:p>
        <w:p w14:paraId="44A234EB" w14:textId="36E1C574" w:rsidR="00FA382F" w:rsidDel="00106BE6" w:rsidRDefault="00FA382F">
          <w:pPr>
            <w:pStyle w:val="TOC3"/>
            <w:rPr>
              <w:del w:id="631" w:author=" " w:date="2021-11-15T18:52:00Z"/>
              <w:rFonts w:asciiTheme="minorHAnsi" w:eastAsiaTheme="minorEastAsia" w:hAnsiTheme="minorHAnsi" w:cstheme="minorBidi"/>
              <w:noProof/>
              <w:sz w:val="22"/>
              <w:szCs w:val="22"/>
              <w:lang w:val="en-ID"/>
            </w:rPr>
          </w:pPr>
          <w:del w:id="632" w:author=" " w:date="2021-11-15T18:52:00Z">
            <w:r w:rsidRPr="00106BE6" w:rsidDel="00106BE6">
              <w:rPr>
                <w:rPrChange w:id="633" w:author=" " w:date="2021-11-15T18:52:00Z">
                  <w:rPr>
                    <w:rStyle w:val="Hyperlink"/>
                    <w:noProof/>
                  </w:rPr>
                </w:rPrChange>
              </w:rPr>
              <w:delText>2.1.5.</w:delText>
            </w:r>
            <w:r w:rsidDel="00106BE6">
              <w:rPr>
                <w:rFonts w:asciiTheme="minorHAnsi" w:eastAsiaTheme="minorEastAsia" w:hAnsiTheme="minorHAnsi" w:cstheme="minorBidi"/>
                <w:noProof/>
                <w:sz w:val="22"/>
                <w:szCs w:val="22"/>
                <w:lang w:val="en-ID"/>
              </w:rPr>
              <w:tab/>
            </w:r>
            <w:r w:rsidRPr="00106BE6" w:rsidDel="00106BE6">
              <w:rPr>
                <w:rPrChange w:id="634" w:author=" " w:date="2021-11-15T18:52:00Z">
                  <w:rPr>
                    <w:rStyle w:val="Hyperlink"/>
                    <w:noProof/>
                  </w:rPr>
                </w:rPrChange>
              </w:rPr>
              <w:delText>Flowchart</w:delText>
            </w:r>
            <w:r w:rsidDel="00106BE6">
              <w:rPr>
                <w:noProof/>
                <w:webHidden/>
              </w:rPr>
              <w:tab/>
              <w:delText>8</w:delText>
            </w:r>
          </w:del>
        </w:p>
        <w:p w14:paraId="1DD4FFA1" w14:textId="0019B008" w:rsidR="00FA382F" w:rsidDel="00106BE6" w:rsidRDefault="00FA382F">
          <w:pPr>
            <w:pStyle w:val="TOC3"/>
            <w:rPr>
              <w:del w:id="635" w:author=" " w:date="2021-11-15T18:52:00Z"/>
              <w:rFonts w:asciiTheme="minorHAnsi" w:eastAsiaTheme="minorEastAsia" w:hAnsiTheme="minorHAnsi" w:cstheme="minorBidi"/>
              <w:noProof/>
              <w:sz w:val="22"/>
              <w:szCs w:val="22"/>
              <w:lang w:val="en-ID"/>
            </w:rPr>
          </w:pPr>
          <w:del w:id="636" w:author=" " w:date="2021-11-15T18:52:00Z">
            <w:r w:rsidRPr="00106BE6" w:rsidDel="00106BE6">
              <w:rPr>
                <w:rPrChange w:id="637" w:author=" " w:date="2021-11-15T18:52:00Z">
                  <w:rPr>
                    <w:rStyle w:val="Hyperlink"/>
                    <w:noProof/>
                  </w:rPr>
                </w:rPrChange>
              </w:rPr>
              <w:delText>2.1.6.</w:delText>
            </w:r>
            <w:r w:rsidDel="00106BE6">
              <w:rPr>
                <w:rFonts w:asciiTheme="minorHAnsi" w:eastAsiaTheme="minorEastAsia" w:hAnsiTheme="minorHAnsi" w:cstheme="minorBidi"/>
                <w:noProof/>
                <w:sz w:val="22"/>
                <w:szCs w:val="22"/>
                <w:lang w:val="en-ID"/>
              </w:rPr>
              <w:tab/>
            </w:r>
            <w:r w:rsidRPr="00106BE6" w:rsidDel="00106BE6">
              <w:rPr>
                <w:rPrChange w:id="638" w:author=" " w:date="2021-11-15T18:52:00Z">
                  <w:rPr>
                    <w:rStyle w:val="Hyperlink"/>
                    <w:noProof/>
                  </w:rPr>
                </w:rPrChange>
              </w:rPr>
              <w:delText>Analisis Sistem</w:delText>
            </w:r>
            <w:r w:rsidDel="00106BE6">
              <w:rPr>
                <w:noProof/>
                <w:webHidden/>
              </w:rPr>
              <w:tab/>
              <w:delText>8</w:delText>
            </w:r>
          </w:del>
        </w:p>
        <w:p w14:paraId="0F5F7851" w14:textId="6E9F0138" w:rsidR="00FA382F" w:rsidDel="00106BE6" w:rsidRDefault="00FA382F">
          <w:pPr>
            <w:pStyle w:val="TOC3"/>
            <w:rPr>
              <w:del w:id="639" w:author=" " w:date="2021-11-15T18:52:00Z"/>
              <w:rFonts w:asciiTheme="minorHAnsi" w:eastAsiaTheme="minorEastAsia" w:hAnsiTheme="minorHAnsi" w:cstheme="minorBidi"/>
              <w:noProof/>
              <w:sz w:val="22"/>
              <w:szCs w:val="22"/>
              <w:lang w:val="en-ID"/>
            </w:rPr>
          </w:pPr>
          <w:del w:id="640" w:author=" " w:date="2021-11-15T18:52:00Z">
            <w:r w:rsidRPr="00106BE6" w:rsidDel="00106BE6">
              <w:rPr>
                <w:rPrChange w:id="641" w:author=" " w:date="2021-11-15T18:52:00Z">
                  <w:rPr>
                    <w:rStyle w:val="Hyperlink"/>
                    <w:noProof/>
                  </w:rPr>
                </w:rPrChange>
              </w:rPr>
              <w:delText>2.1.7.</w:delText>
            </w:r>
            <w:r w:rsidDel="00106BE6">
              <w:rPr>
                <w:rFonts w:asciiTheme="minorHAnsi" w:eastAsiaTheme="minorEastAsia" w:hAnsiTheme="minorHAnsi" w:cstheme="minorBidi"/>
                <w:noProof/>
                <w:sz w:val="22"/>
                <w:szCs w:val="22"/>
                <w:lang w:val="en-ID"/>
              </w:rPr>
              <w:tab/>
            </w:r>
            <w:r w:rsidRPr="00106BE6" w:rsidDel="00106BE6">
              <w:rPr>
                <w:rPrChange w:id="642" w:author=" " w:date="2021-11-15T18:52:00Z">
                  <w:rPr>
                    <w:rStyle w:val="Hyperlink"/>
                    <w:noProof/>
                  </w:rPr>
                </w:rPrChange>
              </w:rPr>
              <w:delText>Bahasa Pemrograman JAVA</w:delText>
            </w:r>
            <w:r w:rsidDel="00106BE6">
              <w:rPr>
                <w:noProof/>
                <w:webHidden/>
              </w:rPr>
              <w:tab/>
              <w:delText>9</w:delText>
            </w:r>
          </w:del>
        </w:p>
        <w:p w14:paraId="5C977113" w14:textId="43EE5255" w:rsidR="00FA382F" w:rsidDel="00106BE6" w:rsidRDefault="00FA382F">
          <w:pPr>
            <w:pStyle w:val="TOC3"/>
            <w:rPr>
              <w:del w:id="643" w:author=" " w:date="2021-11-15T18:52:00Z"/>
              <w:rFonts w:asciiTheme="minorHAnsi" w:eastAsiaTheme="minorEastAsia" w:hAnsiTheme="minorHAnsi" w:cstheme="minorBidi"/>
              <w:noProof/>
              <w:sz w:val="22"/>
              <w:szCs w:val="22"/>
              <w:lang w:val="en-ID"/>
            </w:rPr>
          </w:pPr>
          <w:del w:id="644" w:author=" " w:date="2021-11-15T18:52:00Z">
            <w:r w:rsidRPr="00106BE6" w:rsidDel="00106BE6">
              <w:rPr>
                <w:rPrChange w:id="645" w:author=" " w:date="2021-11-15T18:52:00Z">
                  <w:rPr>
                    <w:rStyle w:val="Hyperlink"/>
                    <w:noProof/>
                  </w:rPr>
                </w:rPrChange>
              </w:rPr>
              <w:delText>2.1.8.</w:delText>
            </w:r>
            <w:r w:rsidDel="00106BE6">
              <w:rPr>
                <w:rFonts w:asciiTheme="minorHAnsi" w:eastAsiaTheme="minorEastAsia" w:hAnsiTheme="minorHAnsi" w:cstheme="minorBidi"/>
                <w:noProof/>
                <w:sz w:val="22"/>
                <w:szCs w:val="22"/>
                <w:lang w:val="en-ID"/>
              </w:rPr>
              <w:tab/>
            </w:r>
            <w:r w:rsidRPr="00106BE6" w:rsidDel="00106BE6">
              <w:rPr>
                <w:rPrChange w:id="646" w:author=" " w:date="2021-11-15T18:52:00Z">
                  <w:rPr>
                    <w:rStyle w:val="Hyperlink"/>
                    <w:noProof/>
                  </w:rPr>
                </w:rPrChange>
              </w:rPr>
              <w:delText>RFID</w:delText>
            </w:r>
            <w:r w:rsidDel="00106BE6">
              <w:rPr>
                <w:noProof/>
                <w:webHidden/>
              </w:rPr>
              <w:tab/>
              <w:delText>9</w:delText>
            </w:r>
          </w:del>
        </w:p>
        <w:p w14:paraId="38D9C1D7" w14:textId="5E69B76E" w:rsidR="00FA382F" w:rsidDel="00106BE6" w:rsidRDefault="00FA382F">
          <w:pPr>
            <w:pStyle w:val="TOC3"/>
            <w:rPr>
              <w:del w:id="647" w:author=" " w:date="2021-11-15T18:52:00Z"/>
              <w:rFonts w:asciiTheme="minorHAnsi" w:eastAsiaTheme="minorEastAsia" w:hAnsiTheme="minorHAnsi" w:cstheme="minorBidi"/>
              <w:noProof/>
              <w:sz w:val="22"/>
              <w:szCs w:val="22"/>
              <w:lang w:val="en-ID"/>
            </w:rPr>
          </w:pPr>
          <w:del w:id="648" w:author=" " w:date="2021-11-15T18:52:00Z">
            <w:r w:rsidRPr="00106BE6" w:rsidDel="00106BE6">
              <w:rPr>
                <w:rPrChange w:id="649" w:author=" " w:date="2021-11-15T18:52:00Z">
                  <w:rPr>
                    <w:rStyle w:val="Hyperlink"/>
                    <w:noProof/>
                  </w:rPr>
                </w:rPrChange>
              </w:rPr>
              <w:delText>2.1.9.</w:delText>
            </w:r>
            <w:r w:rsidDel="00106BE6">
              <w:rPr>
                <w:rFonts w:asciiTheme="minorHAnsi" w:eastAsiaTheme="minorEastAsia" w:hAnsiTheme="minorHAnsi" w:cstheme="minorBidi"/>
                <w:noProof/>
                <w:sz w:val="22"/>
                <w:szCs w:val="22"/>
                <w:lang w:val="en-ID"/>
              </w:rPr>
              <w:tab/>
            </w:r>
            <w:r w:rsidRPr="00106BE6" w:rsidDel="00106BE6">
              <w:rPr>
                <w:rPrChange w:id="650" w:author=" " w:date="2021-11-15T18:52:00Z">
                  <w:rPr>
                    <w:rStyle w:val="Hyperlink"/>
                    <w:noProof/>
                  </w:rPr>
                </w:rPrChange>
              </w:rPr>
              <w:delText>Raspberry</w:delText>
            </w:r>
            <w:r w:rsidDel="00106BE6">
              <w:rPr>
                <w:noProof/>
                <w:webHidden/>
              </w:rPr>
              <w:tab/>
              <w:delText>10</w:delText>
            </w:r>
          </w:del>
        </w:p>
        <w:p w14:paraId="14EE2A14" w14:textId="5076A395" w:rsidR="00FA382F" w:rsidDel="00106BE6" w:rsidRDefault="00FA382F">
          <w:pPr>
            <w:pStyle w:val="TOC2"/>
            <w:tabs>
              <w:tab w:val="left" w:pos="880"/>
              <w:tab w:val="right" w:leader="dot" w:pos="7927"/>
            </w:tabs>
            <w:rPr>
              <w:del w:id="651" w:author=" " w:date="2021-11-15T18:52:00Z"/>
              <w:rFonts w:asciiTheme="minorHAnsi" w:eastAsiaTheme="minorEastAsia" w:hAnsiTheme="minorHAnsi" w:cstheme="minorBidi"/>
              <w:noProof/>
              <w:sz w:val="22"/>
              <w:szCs w:val="22"/>
              <w:lang w:val="en-ID"/>
            </w:rPr>
          </w:pPr>
          <w:del w:id="652" w:author=" " w:date="2021-11-15T18:52:00Z">
            <w:r w:rsidRPr="00106BE6" w:rsidDel="00106BE6">
              <w:rPr>
                <w:rPrChange w:id="653" w:author=" " w:date="2021-11-15T18:52:00Z">
                  <w:rPr>
                    <w:rStyle w:val="Hyperlink"/>
                    <w:noProof/>
                  </w:rPr>
                </w:rPrChange>
              </w:rPr>
              <w:delText>2.2</w:delText>
            </w:r>
            <w:r w:rsidDel="00106BE6">
              <w:rPr>
                <w:rFonts w:asciiTheme="minorHAnsi" w:eastAsiaTheme="minorEastAsia" w:hAnsiTheme="minorHAnsi" w:cstheme="minorBidi"/>
                <w:noProof/>
                <w:sz w:val="22"/>
                <w:szCs w:val="22"/>
                <w:lang w:val="en-ID"/>
              </w:rPr>
              <w:tab/>
            </w:r>
            <w:r w:rsidRPr="00106BE6" w:rsidDel="00106BE6">
              <w:rPr>
                <w:rPrChange w:id="654" w:author=" " w:date="2021-11-15T18:52:00Z">
                  <w:rPr>
                    <w:rStyle w:val="Hyperlink"/>
                    <w:noProof/>
                  </w:rPr>
                </w:rPrChange>
              </w:rPr>
              <w:delText>Studi Pustaka</w:delText>
            </w:r>
            <w:r w:rsidDel="00106BE6">
              <w:rPr>
                <w:noProof/>
                <w:webHidden/>
              </w:rPr>
              <w:tab/>
              <w:delText>11</w:delText>
            </w:r>
          </w:del>
        </w:p>
        <w:p w14:paraId="0FD0F3FF" w14:textId="0C96012C" w:rsidR="00FA382F" w:rsidDel="00106BE6" w:rsidRDefault="00FA382F">
          <w:pPr>
            <w:pStyle w:val="TOC1"/>
            <w:tabs>
              <w:tab w:val="right" w:leader="dot" w:pos="7927"/>
            </w:tabs>
            <w:rPr>
              <w:del w:id="655" w:author=" " w:date="2021-11-15T18:52:00Z"/>
              <w:rFonts w:asciiTheme="minorHAnsi" w:eastAsiaTheme="minorEastAsia" w:hAnsiTheme="minorHAnsi" w:cstheme="minorBidi"/>
              <w:noProof/>
              <w:sz w:val="22"/>
              <w:szCs w:val="22"/>
              <w:lang w:val="en-ID"/>
            </w:rPr>
          </w:pPr>
          <w:del w:id="656" w:author=" " w:date="2021-11-15T18:52:00Z">
            <w:r w:rsidRPr="00106BE6" w:rsidDel="00106BE6">
              <w:rPr>
                <w:rPrChange w:id="657" w:author=" " w:date="2021-11-15T18:52:00Z">
                  <w:rPr>
                    <w:rStyle w:val="Hyperlink"/>
                    <w:noProof/>
                  </w:rPr>
                </w:rPrChange>
              </w:rPr>
              <w:delText>BAB III  ANALISA DAN PERANCANGAN</w:delText>
            </w:r>
            <w:r w:rsidDel="00106BE6">
              <w:rPr>
                <w:noProof/>
                <w:webHidden/>
              </w:rPr>
              <w:tab/>
              <w:delText>12</w:delText>
            </w:r>
          </w:del>
        </w:p>
        <w:p w14:paraId="5E2D2FFD" w14:textId="4A2D26BB" w:rsidR="00FA382F" w:rsidDel="00106BE6" w:rsidRDefault="00FA382F">
          <w:pPr>
            <w:pStyle w:val="TOC2"/>
            <w:tabs>
              <w:tab w:val="left" w:pos="880"/>
              <w:tab w:val="right" w:leader="dot" w:pos="7927"/>
            </w:tabs>
            <w:rPr>
              <w:del w:id="658" w:author=" " w:date="2021-11-15T18:52:00Z"/>
              <w:rFonts w:asciiTheme="minorHAnsi" w:eastAsiaTheme="minorEastAsia" w:hAnsiTheme="minorHAnsi" w:cstheme="minorBidi"/>
              <w:noProof/>
              <w:sz w:val="22"/>
              <w:szCs w:val="22"/>
              <w:lang w:val="en-ID"/>
            </w:rPr>
          </w:pPr>
          <w:del w:id="659" w:author=" " w:date="2021-11-15T18:52:00Z">
            <w:r w:rsidRPr="00106BE6" w:rsidDel="00106BE6">
              <w:rPr>
                <w:rPrChange w:id="660" w:author=" " w:date="2021-11-15T18:52:00Z">
                  <w:rPr>
                    <w:rStyle w:val="Hyperlink"/>
                    <w:noProof/>
                  </w:rPr>
                </w:rPrChange>
              </w:rPr>
              <w:delText>3.1.</w:delText>
            </w:r>
            <w:r w:rsidDel="00106BE6">
              <w:rPr>
                <w:rFonts w:asciiTheme="minorHAnsi" w:eastAsiaTheme="minorEastAsia" w:hAnsiTheme="minorHAnsi" w:cstheme="minorBidi"/>
                <w:noProof/>
                <w:sz w:val="22"/>
                <w:szCs w:val="22"/>
                <w:lang w:val="en-ID"/>
              </w:rPr>
              <w:tab/>
            </w:r>
            <w:r w:rsidRPr="00106BE6" w:rsidDel="00106BE6">
              <w:rPr>
                <w:rPrChange w:id="661" w:author=" " w:date="2021-11-15T18:52:00Z">
                  <w:rPr>
                    <w:rStyle w:val="Hyperlink"/>
                    <w:noProof/>
                  </w:rPr>
                </w:rPrChange>
              </w:rPr>
              <w:delText>Latar Belakang Sekolah</w:delText>
            </w:r>
            <w:r w:rsidDel="00106BE6">
              <w:rPr>
                <w:noProof/>
                <w:webHidden/>
              </w:rPr>
              <w:tab/>
              <w:delText>12</w:delText>
            </w:r>
          </w:del>
        </w:p>
        <w:p w14:paraId="0696D927" w14:textId="28340173" w:rsidR="00FA382F" w:rsidDel="00106BE6" w:rsidRDefault="00FA382F">
          <w:pPr>
            <w:pStyle w:val="TOC3"/>
            <w:rPr>
              <w:del w:id="662" w:author=" " w:date="2021-11-15T18:52:00Z"/>
              <w:rFonts w:asciiTheme="minorHAnsi" w:eastAsiaTheme="minorEastAsia" w:hAnsiTheme="minorHAnsi" w:cstheme="minorBidi"/>
              <w:noProof/>
              <w:sz w:val="22"/>
              <w:szCs w:val="22"/>
              <w:lang w:val="en-ID"/>
            </w:rPr>
          </w:pPr>
          <w:del w:id="663" w:author=" " w:date="2021-11-15T18:52:00Z">
            <w:r w:rsidRPr="00106BE6" w:rsidDel="00106BE6">
              <w:rPr>
                <w:rPrChange w:id="664" w:author=" " w:date="2021-11-15T18:52:00Z">
                  <w:rPr>
                    <w:rStyle w:val="Hyperlink"/>
                    <w:noProof/>
                  </w:rPr>
                </w:rPrChange>
              </w:rPr>
              <w:delText>3.1.1.</w:delText>
            </w:r>
            <w:r w:rsidDel="00106BE6">
              <w:rPr>
                <w:rFonts w:asciiTheme="minorHAnsi" w:eastAsiaTheme="minorEastAsia" w:hAnsiTheme="minorHAnsi" w:cstheme="minorBidi"/>
                <w:noProof/>
                <w:sz w:val="22"/>
                <w:szCs w:val="22"/>
                <w:lang w:val="en-ID"/>
              </w:rPr>
              <w:tab/>
            </w:r>
            <w:r w:rsidRPr="00106BE6" w:rsidDel="00106BE6">
              <w:rPr>
                <w:rPrChange w:id="665" w:author=" " w:date="2021-11-15T18:52:00Z">
                  <w:rPr>
                    <w:rStyle w:val="Hyperlink"/>
                    <w:noProof/>
                  </w:rPr>
                </w:rPrChange>
              </w:rPr>
              <w:delText>Profile Sekolah</w:delText>
            </w:r>
            <w:r w:rsidDel="00106BE6">
              <w:rPr>
                <w:noProof/>
                <w:webHidden/>
              </w:rPr>
              <w:tab/>
              <w:delText>12</w:delText>
            </w:r>
          </w:del>
        </w:p>
        <w:p w14:paraId="64155148" w14:textId="5ED88CE3" w:rsidR="00FA382F" w:rsidDel="00106BE6" w:rsidRDefault="00FA382F">
          <w:pPr>
            <w:pStyle w:val="TOC3"/>
            <w:rPr>
              <w:del w:id="666" w:author=" " w:date="2021-11-15T18:52:00Z"/>
              <w:rFonts w:asciiTheme="minorHAnsi" w:eastAsiaTheme="minorEastAsia" w:hAnsiTheme="minorHAnsi" w:cstheme="minorBidi"/>
              <w:noProof/>
              <w:sz w:val="22"/>
              <w:szCs w:val="22"/>
              <w:lang w:val="en-ID"/>
            </w:rPr>
          </w:pPr>
          <w:del w:id="667" w:author=" " w:date="2021-11-15T18:52:00Z">
            <w:r w:rsidRPr="00106BE6" w:rsidDel="00106BE6">
              <w:rPr>
                <w:rPrChange w:id="668" w:author=" " w:date="2021-11-15T18:52:00Z">
                  <w:rPr>
                    <w:rStyle w:val="Hyperlink"/>
                    <w:noProof/>
                  </w:rPr>
                </w:rPrChange>
              </w:rPr>
              <w:delText>3.1.2.</w:delText>
            </w:r>
            <w:r w:rsidDel="00106BE6">
              <w:rPr>
                <w:rFonts w:asciiTheme="minorHAnsi" w:eastAsiaTheme="minorEastAsia" w:hAnsiTheme="minorHAnsi" w:cstheme="minorBidi"/>
                <w:noProof/>
                <w:sz w:val="22"/>
                <w:szCs w:val="22"/>
                <w:lang w:val="en-ID"/>
              </w:rPr>
              <w:tab/>
            </w:r>
            <w:r w:rsidRPr="00106BE6" w:rsidDel="00106BE6">
              <w:rPr>
                <w:rPrChange w:id="669" w:author=" " w:date="2021-11-15T18:52:00Z">
                  <w:rPr>
                    <w:rStyle w:val="Hyperlink"/>
                    <w:noProof/>
                  </w:rPr>
                </w:rPrChange>
              </w:rPr>
              <w:delText>Visi dan Misi Sekolah</w:delText>
            </w:r>
            <w:r w:rsidDel="00106BE6">
              <w:rPr>
                <w:noProof/>
                <w:webHidden/>
              </w:rPr>
              <w:tab/>
              <w:delText>13</w:delText>
            </w:r>
          </w:del>
        </w:p>
        <w:p w14:paraId="20DC2621" w14:textId="36386B68" w:rsidR="00FA382F" w:rsidDel="00106BE6" w:rsidRDefault="00FA382F">
          <w:pPr>
            <w:pStyle w:val="TOC3"/>
            <w:rPr>
              <w:del w:id="670" w:author=" " w:date="2021-11-15T18:52:00Z"/>
              <w:rFonts w:asciiTheme="minorHAnsi" w:eastAsiaTheme="minorEastAsia" w:hAnsiTheme="minorHAnsi" w:cstheme="minorBidi"/>
              <w:noProof/>
              <w:sz w:val="22"/>
              <w:szCs w:val="22"/>
              <w:lang w:val="en-ID"/>
            </w:rPr>
          </w:pPr>
          <w:del w:id="671" w:author=" " w:date="2021-11-15T18:52:00Z">
            <w:r w:rsidRPr="00106BE6" w:rsidDel="00106BE6">
              <w:rPr>
                <w:rPrChange w:id="672" w:author=" " w:date="2021-11-15T18:52:00Z">
                  <w:rPr>
                    <w:rStyle w:val="Hyperlink"/>
                    <w:noProof/>
                  </w:rPr>
                </w:rPrChange>
              </w:rPr>
              <w:delText>3.1.3.</w:delText>
            </w:r>
            <w:r w:rsidDel="00106BE6">
              <w:rPr>
                <w:rFonts w:asciiTheme="minorHAnsi" w:eastAsiaTheme="minorEastAsia" w:hAnsiTheme="minorHAnsi" w:cstheme="minorBidi"/>
                <w:noProof/>
                <w:sz w:val="22"/>
                <w:szCs w:val="22"/>
                <w:lang w:val="en-ID"/>
              </w:rPr>
              <w:tab/>
            </w:r>
            <w:r w:rsidRPr="00106BE6" w:rsidDel="00106BE6">
              <w:rPr>
                <w:rPrChange w:id="673" w:author=" " w:date="2021-11-15T18:52:00Z">
                  <w:rPr>
                    <w:rStyle w:val="Hyperlink"/>
                    <w:noProof/>
                  </w:rPr>
                </w:rPrChange>
              </w:rPr>
              <w:delText>Struktur Organisasi</w:delText>
            </w:r>
            <w:r w:rsidDel="00106BE6">
              <w:rPr>
                <w:noProof/>
                <w:webHidden/>
              </w:rPr>
              <w:tab/>
              <w:delText>13</w:delText>
            </w:r>
          </w:del>
        </w:p>
        <w:p w14:paraId="38AF73D7" w14:textId="3E02859C" w:rsidR="00FA382F" w:rsidDel="00106BE6" w:rsidRDefault="00FA382F">
          <w:pPr>
            <w:pStyle w:val="TOC2"/>
            <w:tabs>
              <w:tab w:val="left" w:pos="880"/>
              <w:tab w:val="right" w:leader="dot" w:pos="7927"/>
            </w:tabs>
            <w:rPr>
              <w:del w:id="674" w:author=" " w:date="2021-11-15T18:52:00Z"/>
              <w:rFonts w:asciiTheme="minorHAnsi" w:eastAsiaTheme="minorEastAsia" w:hAnsiTheme="minorHAnsi" w:cstheme="minorBidi"/>
              <w:noProof/>
              <w:sz w:val="22"/>
              <w:szCs w:val="22"/>
              <w:lang w:val="en-ID"/>
            </w:rPr>
          </w:pPr>
          <w:del w:id="675" w:author=" " w:date="2021-11-15T18:52:00Z">
            <w:r w:rsidRPr="00106BE6" w:rsidDel="00106BE6">
              <w:rPr>
                <w:rPrChange w:id="676" w:author=" " w:date="2021-11-15T18:52:00Z">
                  <w:rPr>
                    <w:rStyle w:val="Hyperlink"/>
                    <w:noProof/>
                  </w:rPr>
                </w:rPrChange>
              </w:rPr>
              <w:delText>3.2.</w:delText>
            </w:r>
            <w:r w:rsidDel="00106BE6">
              <w:rPr>
                <w:rFonts w:asciiTheme="minorHAnsi" w:eastAsiaTheme="minorEastAsia" w:hAnsiTheme="minorHAnsi" w:cstheme="minorBidi"/>
                <w:noProof/>
                <w:sz w:val="22"/>
                <w:szCs w:val="22"/>
                <w:lang w:val="en-ID"/>
              </w:rPr>
              <w:tab/>
            </w:r>
            <w:r w:rsidRPr="00106BE6" w:rsidDel="00106BE6">
              <w:rPr>
                <w:rPrChange w:id="677" w:author=" " w:date="2021-11-15T18:52:00Z">
                  <w:rPr>
                    <w:rStyle w:val="Hyperlink"/>
                    <w:noProof/>
                  </w:rPr>
                </w:rPrChange>
              </w:rPr>
              <w:delText>Sistem yang sedang Berjalan</w:delText>
            </w:r>
            <w:r w:rsidDel="00106BE6">
              <w:rPr>
                <w:noProof/>
                <w:webHidden/>
              </w:rPr>
              <w:tab/>
              <w:delText>14</w:delText>
            </w:r>
          </w:del>
        </w:p>
        <w:p w14:paraId="3DFBCD42" w14:textId="70413020" w:rsidR="00FA382F" w:rsidDel="00106BE6" w:rsidRDefault="00FA382F">
          <w:pPr>
            <w:pStyle w:val="TOC3"/>
            <w:rPr>
              <w:del w:id="678" w:author=" " w:date="2021-11-15T18:52:00Z"/>
              <w:rFonts w:asciiTheme="minorHAnsi" w:eastAsiaTheme="minorEastAsia" w:hAnsiTheme="minorHAnsi" w:cstheme="minorBidi"/>
              <w:noProof/>
              <w:sz w:val="22"/>
              <w:szCs w:val="22"/>
              <w:lang w:val="en-ID"/>
            </w:rPr>
          </w:pPr>
          <w:del w:id="679" w:author=" " w:date="2021-11-15T18:52:00Z">
            <w:r w:rsidRPr="00106BE6" w:rsidDel="00106BE6">
              <w:rPr>
                <w:rPrChange w:id="680" w:author=" " w:date="2021-11-15T18:52:00Z">
                  <w:rPr>
                    <w:rStyle w:val="Hyperlink"/>
                    <w:noProof/>
                  </w:rPr>
                </w:rPrChange>
              </w:rPr>
              <w:delText>3.2.1.</w:delText>
            </w:r>
            <w:r w:rsidDel="00106BE6">
              <w:rPr>
                <w:rFonts w:asciiTheme="minorHAnsi" w:eastAsiaTheme="minorEastAsia" w:hAnsiTheme="minorHAnsi" w:cstheme="minorBidi"/>
                <w:noProof/>
                <w:sz w:val="22"/>
                <w:szCs w:val="22"/>
                <w:lang w:val="en-ID"/>
              </w:rPr>
              <w:tab/>
            </w:r>
            <w:r w:rsidRPr="00106BE6" w:rsidDel="00106BE6">
              <w:rPr>
                <w:rPrChange w:id="681" w:author=" " w:date="2021-11-15T18:52:00Z">
                  <w:rPr>
                    <w:rStyle w:val="Hyperlink"/>
                    <w:noProof/>
                  </w:rPr>
                </w:rPrChange>
              </w:rPr>
              <w:delText>Proses Bisnis Data Absen Siswa</w:delText>
            </w:r>
            <w:r w:rsidDel="00106BE6">
              <w:rPr>
                <w:noProof/>
                <w:webHidden/>
              </w:rPr>
              <w:tab/>
              <w:delText>15</w:delText>
            </w:r>
          </w:del>
        </w:p>
        <w:p w14:paraId="7FFE21C2" w14:textId="69174137" w:rsidR="00FA382F" w:rsidDel="00106BE6" w:rsidRDefault="00FA382F">
          <w:pPr>
            <w:pStyle w:val="TOC3"/>
            <w:rPr>
              <w:del w:id="682" w:author=" " w:date="2021-11-15T18:52:00Z"/>
              <w:rFonts w:asciiTheme="minorHAnsi" w:eastAsiaTheme="minorEastAsia" w:hAnsiTheme="minorHAnsi" w:cstheme="minorBidi"/>
              <w:noProof/>
              <w:sz w:val="22"/>
              <w:szCs w:val="22"/>
              <w:lang w:val="en-ID"/>
            </w:rPr>
          </w:pPr>
          <w:del w:id="683" w:author=" " w:date="2021-11-15T18:52:00Z">
            <w:r w:rsidRPr="00106BE6" w:rsidDel="00106BE6">
              <w:rPr>
                <w:rPrChange w:id="684" w:author=" " w:date="2021-11-15T18:52:00Z">
                  <w:rPr>
                    <w:rStyle w:val="Hyperlink"/>
                    <w:noProof/>
                  </w:rPr>
                </w:rPrChange>
              </w:rPr>
              <w:delText>3.2.2.</w:delText>
            </w:r>
            <w:r w:rsidDel="00106BE6">
              <w:rPr>
                <w:rFonts w:asciiTheme="minorHAnsi" w:eastAsiaTheme="minorEastAsia" w:hAnsiTheme="minorHAnsi" w:cstheme="minorBidi"/>
                <w:noProof/>
                <w:sz w:val="22"/>
                <w:szCs w:val="22"/>
                <w:lang w:val="en-ID"/>
              </w:rPr>
              <w:tab/>
            </w:r>
            <w:r w:rsidRPr="00106BE6" w:rsidDel="00106BE6">
              <w:rPr>
                <w:rPrChange w:id="685" w:author=" " w:date="2021-11-15T18:52:00Z">
                  <w:rPr>
                    <w:rStyle w:val="Hyperlink"/>
                    <w:noProof/>
                  </w:rPr>
                </w:rPrChange>
              </w:rPr>
              <w:delText>Analisis Sistem Berjalan</w:delText>
            </w:r>
            <w:r w:rsidDel="00106BE6">
              <w:rPr>
                <w:noProof/>
                <w:webHidden/>
              </w:rPr>
              <w:tab/>
              <w:delText>15</w:delText>
            </w:r>
          </w:del>
        </w:p>
        <w:p w14:paraId="536205F0" w14:textId="439E2DD1" w:rsidR="00FA382F" w:rsidDel="00106BE6" w:rsidRDefault="00FA382F">
          <w:pPr>
            <w:pStyle w:val="TOC3"/>
            <w:rPr>
              <w:del w:id="686" w:author=" " w:date="2021-11-15T18:52:00Z"/>
              <w:rFonts w:asciiTheme="minorHAnsi" w:eastAsiaTheme="minorEastAsia" w:hAnsiTheme="minorHAnsi" w:cstheme="minorBidi"/>
              <w:noProof/>
              <w:sz w:val="22"/>
              <w:szCs w:val="22"/>
              <w:lang w:val="en-ID"/>
            </w:rPr>
          </w:pPr>
          <w:del w:id="687" w:author=" " w:date="2021-11-15T18:52:00Z">
            <w:r w:rsidRPr="00106BE6" w:rsidDel="00106BE6">
              <w:rPr>
                <w:rPrChange w:id="688" w:author=" " w:date="2021-11-15T18:52:00Z">
                  <w:rPr>
                    <w:rStyle w:val="Hyperlink"/>
                    <w:noProof/>
                  </w:rPr>
                </w:rPrChange>
              </w:rPr>
              <w:delText>3.2.3.</w:delText>
            </w:r>
            <w:r w:rsidDel="00106BE6">
              <w:rPr>
                <w:rFonts w:asciiTheme="minorHAnsi" w:eastAsiaTheme="minorEastAsia" w:hAnsiTheme="minorHAnsi" w:cstheme="minorBidi"/>
                <w:noProof/>
                <w:sz w:val="22"/>
                <w:szCs w:val="22"/>
                <w:lang w:val="en-ID"/>
              </w:rPr>
              <w:tab/>
            </w:r>
            <w:r w:rsidRPr="00106BE6" w:rsidDel="00106BE6">
              <w:rPr>
                <w:rPrChange w:id="689" w:author=" " w:date="2021-11-15T18:52:00Z">
                  <w:rPr>
                    <w:rStyle w:val="Hyperlink"/>
                    <w:noProof/>
                  </w:rPr>
                </w:rPrChange>
              </w:rPr>
              <w:delText>Analisis Pengguna Sistem Berjalan</w:delText>
            </w:r>
            <w:r w:rsidDel="00106BE6">
              <w:rPr>
                <w:noProof/>
                <w:webHidden/>
              </w:rPr>
              <w:tab/>
              <w:delText>16</w:delText>
            </w:r>
          </w:del>
        </w:p>
        <w:p w14:paraId="728AA8C4" w14:textId="28764A41" w:rsidR="00FA382F" w:rsidDel="00106BE6" w:rsidRDefault="00FA382F">
          <w:pPr>
            <w:pStyle w:val="TOC2"/>
            <w:tabs>
              <w:tab w:val="left" w:pos="880"/>
              <w:tab w:val="right" w:leader="dot" w:pos="7927"/>
            </w:tabs>
            <w:rPr>
              <w:del w:id="690" w:author=" " w:date="2021-11-15T18:52:00Z"/>
              <w:rFonts w:asciiTheme="minorHAnsi" w:eastAsiaTheme="minorEastAsia" w:hAnsiTheme="minorHAnsi" w:cstheme="minorBidi"/>
              <w:noProof/>
              <w:sz w:val="22"/>
              <w:szCs w:val="22"/>
              <w:lang w:val="en-ID"/>
            </w:rPr>
          </w:pPr>
          <w:del w:id="691" w:author=" " w:date="2021-11-15T18:52:00Z">
            <w:r w:rsidRPr="00106BE6" w:rsidDel="00106BE6">
              <w:rPr>
                <w:rPrChange w:id="692" w:author=" " w:date="2021-11-15T18:52:00Z">
                  <w:rPr>
                    <w:rStyle w:val="Hyperlink"/>
                    <w:noProof/>
                  </w:rPr>
                </w:rPrChange>
              </w:rPr>
              <w:delText>3.3.</w:delText>
            </w:r>
            <w:r w:rsidDel="00106BE6">
              <w:rPr>
                <w:rFonts w:asciiTheme="minorHAnsi" w:eastAsiaTheme="minorEastAsia" w:hAnsiTheme="minorHAnsi" w:cstheme="minorBidi"/>
                <w:noProof/>
                <w:sz w:val="22"/>
                <w:szCs w:val="22"/>
                <w:lang w:val="en-ID"/>
              </w:rPr>
              <w:tab/>
            </w:r>
            <w:r w:rsidRPr="00106BE6" w:rsidDel="00106BE6">
              <w:rPr>
                <w:rPrChange w:id="693" w:author=" " w:date="2021-11-15T18:52:00Z">
                  <w:rPr>
                    <w:rStyle w:val="Hyperlink"/>
                    <w:noProof/>
                  </w:rPr>
                </w:rPrChange>
              </w:rPr>
              <w:delText>Analisis Pengembangan</w:delText>
            </w:r>
            <w:r w:rsidDel="00106BE6">
              <w:rPr>
                <w:noProof/>
                <w:webHidden/>
              </w:rPr>
              <w:tab/>
              <w:delText>16</w:delText>
            </w:r>
          </w:del>
        </w:p>
        <w:p w14:paraId="4C796C93" w14:textId="117CC34C" w:rsidR="00FA382F" w:rsidDel="00106BE6" w:rsidRDefault="00FA382F">
          <w:pPr>
            <w:pStyle w:val="TOC3"/>
            <w:rPr>
              <w:del w:id="694" w:author=" " w:date="2021-11-15T18:52:00Z"/>
              <w:rFonts w:asciiTheme="minorHAnsi" w:eastAsiaTheme="minorEastAsia" w:hAnsiTheme="minorHAnsi" w:cstheme="minorBidi"/>
              <w:noProof/>
              <w:sz w:val="22"/>
              <w:szCs w:val="22"/>
              <w:lang w:val="en-ID"/>
            </w:rPr>
          </w:pPr>
          <w:del w:id="695" w:author=" " w:date="2021-11-15T18:52:00Z">
            <w:r w:rsidRPr="00106BE6" w:rsidDel="00106BE6">
              <w:rPr>
                <w:rPrChange w:id="696" w:author=" " w:date="2021-11-15T18:52:00Z">
                  <w:rPr>
                    <w:rStyle w:val="Hyperlink"/>
                    <w:noProof/>
                  </w:rPr>
                </w:rPrChange>
              </w:rPr>
              <w:delText>3.3.1.</w:delText>
            </w:r>
            <w:r w:rsidDel="00106BE6">
              <w:rPr>
                <w:rFonts w:asciiTheme="minorHAnsi" w:eastAsiaTheme="minorEastAsia" w:hAnsiTheme="minorHAnsi" w:cstheme="minorBidi"/>
                <w:noProof/>
                <w:sz w:val="22"/>
                <w:szCs w:val="22"/>
                <w:lang w:val="en-ID"/>
              </w:rPr>
              <w:tab/>
            </w:r>
            <w:r w:rsidRPr="00106BE6" w:rsidDel="00106BE6">
              <w:rPr>
                <w:rPrChange w:id="697" w:author=" " w:date="2021-11-15T18:52:00Z">
                  <w:rPr>
                    <w:rStyle w:val="Hyperlink"/>
                    <w:noProof/>
                  </w:rPr>
                </w:rPrChange>
              </w:rPr>
              <w:delText>Analisis Sistem Baru</w:delText>
            </w:r>
            <w:r w:rsidDel="00106BE6">
              <w:rPr>
                <w:noProof/>
                <w:webHidden/>
              </w:rPr>
              <w:tab/>
              <w:delText>16</w:delText>
            </w:r>
          </w:del>
        </w:p>
        <w:p w14:paraId="69472987" w14:textId="3050A438" w:rsidR="00FA382F" w:rsidDel="00106BE6" w:rsidRDefault="00FA382F">
          <w:pPr>
            <w:pStyle w:val="TOC3"/>
            <w:rPr>
              <w:del w:id="698" w:author=" " w:date="2021-11-15T18:52:00Z"/>
              <w:rFonts w:asciiTheme="minorHAnsi" w:eastAsiaTheme="minorEastAsia" w:hAnsiTheme="minorHAnsi" w:cstheme="minorBidi"/>
              <w:noProof/>
              <w:sz w:val="22"/>
              <w:szCs w:val="22"/>
              <w:lang w:val="en-ID"/>
            </w:rPr>
          </w:pPr>
          <w:del w:id="699" w:author=" " w:date="2021-11-15T18:52:00Z">
            <w:r w:rsidRPr="00106BE6" w:rsidDel="00106BE6">
              <w:rPr>
                <w:rPrChange w:id="700" w:author=" " w:date="2021-11-15T18:52:00Z">
                  <w:rPr>
                    <w:rStyle w:val="Hyperlink"/>
                    <w:noProof/>
                  </w:rPr>
                </w:rPrChange>
              </w:rPr>
              <w:delText>3.3.2.</w:delText>
            </w:r>
            <w:r w:rsidDel="00106BE6">
              <w:rPr>
                <w:rFonts w:asciiTheme="minorHAnsi" w:eastAsiaTheme="minorEastAsia" w:hAnsiTheme="minorHAnsi" w:cstheme="minorBidi"/>
                <w:noProof/>
                <w:sz w:val="22"/>
                <w:szCs w:val="22"/>
                <w:lang w:val="en-ID"/>
              </w:rPr>
              <w:tab/>
            </w:r>
            <w:r w:rsidRPr="00106BE6" w:rsidDel="00106BE6">
              <w:rPr>
                <w:rPrChange w:id="701" w:author=" " w:date="2021-11-15T18:52:00Z">
                  <w:rPr>
                    <w:rStyle w:val="Hyperlink"/>
                    <w:noProof/>
                  </w:rPr>
                </w:rPrChange>
              </w:rPr>
              <w:delText>Analisis Kebutuhan Pengguna</w:delText>
            </w:r>
            <w:r w:rsidDel="00106BE6">
              <w:rPr>
                <w:noProof/>
                <w:webHidden/>
              </w:rPr>
              <w:tab/>
              <w:delText>17</w:delText>
            </w:r>
          </w:del>
        </w:p>
        <w:p w14:paraId="6A110FFC" w14:textId="1D03C663" w:rsidR="00FA382F" w:rsidDel="00106BE6" w:rsidRDefault="00FA382F">
          <w:pPr>
            <w:pStyle w:val="TOC3"/>
            <w:rPr>
              <w:del w:id="702" w:author=" " w:date="2021-11-15T18:52:00Z"/>
              <w:rFonts w:asciiTheme="minorHAnsi" w:eastAsiaTheme="minorEastAsia" w:hAnsiTheme="minorHAnsi" w:cstheme="minorBidi"/>
              <w:noProof/>
              <w:sz w:val="22"/>
              <w:szCs w:val="22"/>
              <w:lang w:val="en-ID"/>
            </w:rPr>
          </w:pPr>
          <w:del w:id="703" w:author=" " w:date="2021-11-15T18:52:00Z">
            <w:r w:rsidRPr="00106BE6" w:rsidDel="00106BE6">
              <w:rPr>
                <w:rPrChange w:id="704" w:author=" " w:date="2021-11-15T18:52:00Z">
                  <w:rPr>
                    <w:rStyle w:val="Hyperlink"/>
                    <w:noProof/>
                  </w:rPr>
                </w:rPrChange>
              </w:rPr>
              <w:delText>3.3.3.</w:delText>
            </w:r>
            <w:r w:rsidDel="00106BE6">
              <w:rPr>
                <w:rFonts w:asciiTheme="minorHAnsi" w:eastAsiaTheme="minorEastAsia" w:hAnsiTheme="minorHAnsi" w:cstheme="minorBidi"/>
                <w:noProof/>
                <w:sz w:val="22"/>
                <w:szCs w:val="22"/>
                <w:lang w:val="en-ID"/>
              </w:rPr>
              <w:tab/>
            </w:r>
            <w:r w:rsidRPr="00106BE6" w:rsidDel="00106BE6">
              <w:rPr>
                <w:rPrChange w:id="705" w:author=" " w:date="2021-11-15T18:52:00Z">
                  <w:rPr>
                    <w:rStyle w:val="Hyperlink"/>
                    <w:noProof/>
                  </w:rPr>
                </w:rPrChange>
              </w:rPr>
              <w:delText>Analisis Kebutuhan Fungsional</w:delText>
            </w:r>
            <w:r w:rsidDel="00106BE6">
              <w:rPr>
                <w:noProof/>
                <w:webHidden/>
              </w:rPr>
              <w:tab/>
              <w:delText>18</w:delText>
            </w:r>
          </w:del>
        </w:p>
        <w:p w14:paraId="2B9F1EA0" w14:textId="1073604C" w:rsidR="00FA382F" w:rsidDel="00106BE6" w:rsidRDefault="00FA382F">
          <w:pPr>
            <w:pStyle w:val="TOC3"/>
            <w:rPr>
              <w:del w:id="706" w:author=" " w:date="2021-11-15T18:52:00Z"/>
              <w:rFonts w:asciiTheme="minorHAnsi" w:eastAsiaTheme="minorEastAsia" w:hAnsiTheme="minorHAnsi" w:cstheme="minorBidi"/>
              <w:noProof/>
              <w:sz w:val="22"/>
              <w:szCs w:val="22"/>
              <w:lang w:val="en-ID"/>
            </w:rPr>
          </w:pPr>
          <w:del w:id="707" w:author=" " w:date="2021-11-15T18:52:00Z">
            <w:r w:rsidRPr="00106BE6" w:rsidDel="00106BE6">
              <w:rPr>
                <w:rPrChange w:id="708" w:author=" " w:date="2021-11-15T18:52:00Z">
                  <w:rPr>
                    <w:rStyle w:val="Hyperlink"/>
                    <w:noProof/>
                  </w:rPr>
                </w:rPrChange>
              </w:rPr>
              <w:delText>3.3.4.</w:delText>
            </w:r>
            <w:r w:rsidDel="00106BE6">
              <w:rPr>
                <w:rFonts w:asciiTheme="minorHAnsi" w:eastAsiaTheme="minorEastAsia" w:hAnsiTheme="minorHAnsi" w:cstheme="minorBidi"/>
                <w:noProof/>
                <w:sz w:val="22"/>
                <w:szCs w:val="22"/>
                <w:lang w:val="en-ID"/>
              </w:rPr>
              <w:tab/>
            </w:r>
            <w:r w:rsidRPr="00106BE6" w:rsidDel="00106BE6">
              <w:rPr>
                <w:rPrChange w:id="709" w:author=" " w:date="2021-11-15T18:52:00Z">
                  <w:rPr>
                    <w:rStyle w:val="Hyperlink"/>
                    <w:noProof/>
                  </w:rPr>
                </w:rPrChange>
              </w:rPr>
              <w:delText>Analisis Kebutuhan Non Fungsional</w:delText>
            </w:r>
            <w:r w:rsidDel="00106BE6">
              <w:rPr>
                <w:noProof/>
                <w:webHidden/>
              </w:rPr>
              <w:tab/>
              <w:delText>20</w:delText>
            </w:r>
          </w:del>
        </w:p>
        <w:p w14:paraId="12669F11" w14:textId="6EDF8BDA" w:rsidR="00FA382F" w:rsidDel="00106BE6" w:rsidRDefault="00FA382F">
          <w:pPr>
            <w:pStyle w:val="TOC2"/>
            <w:tabs>
              <w:tab w:val="left" w:pos="880"/>
              <w:tab w:val="right" w:leader="dot" w:pos="7927"/>
            </w:tabs>
            <w:rPr>
              <w:del w:id="710" w:author=" " w:date="2021-11-15T18:52:00Z"/>
              <w:rFonts w:asciiTheme="minorHAnsi" w:eastAsiaTheme="minorEastAsia" w:hAnsiTheme="minorHAnsi" w:cstheme="minorBidi"/>
              <w:noProof/>
              <w:sz w:val="22"/>
              <w:szCs w:val="22"/>
              <w:lang w:val="en-ID"/>
            </w:rPr>
          </w:pPr>
          <w:del w:id="711" w:author=" " w:date="2021-11-15T18:52:00Z">
            <w:r w:rsidRPr="00106BE6" w:rsidDel="00106BE6">
              <w:rPr>
                <w:rPrChange w:id="712" w:author=" " w:date="2021-11-15T18:52:00Z">
                  <w:rPr>
                    <w:rStyle w:val="Hyperlink"/>
                    <w:noProof/>
                  </w:rPr>
                </w:rPrChange>
              </w:rPr>
              <w:delText>3.4.</w:delText>
            </w:r>
            <w:r w:rsidDel="00106BE6">
              <w:rPr>
                <w:rFonts w:asciiTheme="minorHAnsi" w:eastAsiaTheme="minorEastAsia" w:hAnsiTheme="minorHAnsi" w:cstheme="minorBidi"/>
                <w:noProof/>
                <w:sz w:val="22"/>
                <w:szCs w:val="22"/>
                <w:lang w:val="en-ID"/>
              </w:rPr>
              <w:tab/>
            </w:r>
            <w:r w:rsidRPr="00106BE6" w:rsidDel="00106BE6">
              <w:rPr>
                <w:rPrChange w:id="713" w:author=" " w:date="2021-11-15T18:52:00Z">
                  <w:rPr>
                    <w:rStyle w:val="Hyperlink"/>
                    <w:noProof/>
                  </w:rPr>
                </w:rPrChange>
              </w:rPr>
              <w:delText>Perancangan Sistem Baru</w:delText>
            </w:r>
            <w:r w:rsidDel="00106BE6">
              <w:rPr>
                <w:noProof/>
                <w:webHidden/>
              </w:rPr>
              <w:tab/>
              <w:delText>20</w:delText>
            </w:r>
          </w:del>
        </w:p>
        <w:p w14:paraId="05F118D6" w14:textId="0C7E7090" w:rsidR="00FA382F" w:rsidDel="00106BE6" w:rsidRDefault="00FA382F">
          <w:pPr>
            <w:pStyle w:val="TOC3"/>
            <w:rPr>
              <w:del w:id="714" w:author=" " w:date="2021-11-15T18:52:00Z"/>
              <w:rFonts w:asciiTheme="minorHAnsi" w:eastAsiaTheme="minorEastAsia" w:hAnsiTheme="minorHAnsi" w:cstheme="minorBidi"/>
              <w:noProof/>
              <w:sz w:val="22"/>
              <w:szCs w:val="22"/>
              <w:lang w:val="en-ID"/>
            </w:rPr>
          </w:pPr>
          <w:del w:id="715" w:author=" " w:date="2021-11-15T18:52:00Z">
            <w:r w:rsidRPr="00106BE6" w:rsidDel="00106BE6">
              <w:rPr>
                <w:rPrChange w:id="716" w:author=" " w:date="2021-11-15T18:52:00Z">
                  <w:rPr>
                    <w:rStyle w:val="Hyperlink"/>
                    <w:noProof/>
                  </w:rPr>
                </w:rPrChange>
              </w:rPr>
              <w:delText>3.4.1.</w:delText>
            </w:r>
            <w:r w:rsidDel="00106BE6">
              <w:rPr>
                <w:rFonts w:asciiTheme="minorHAnsi" w:eastAsiaTheme="minorEastAsia" w:hAnsiTheme="minorHAnsi" w:cstheme="minorBidi"/>
                <w:noProof/>
                <w:sz w:val="22"/>
                <w:szCs w:val="22"/>
                <w:lang w:val="en-ID"/>
              </w:rPr>
              <w:tab/>
            </w:r>
            <w:r w:rsidRPr="00106BE6" w:rsidDel="00106BE6">
              <w:rPr>
                <w:rPrChange w:id="717" w:author=" " w:date="2021-11-15T18:52:00Z">
                  <w:rPr>
                    <w:rStyle w:val="Hyperlink"/>
                    <w:noProof/>
                  </w:rPr>
                </w:rPrChange>
              </w:rPr>
              <w:delText>Bisnis Aktor</w:delText>
            </w:r>
            <w:r w:rsidDel="00106BE6">
              <w:rPr>
                <w:noProof/>
                <w:webHidden/>
              </w:rPr>
              <w:tab/>
              <w:delText>20</w:delText>
            </w:r>
          </w:del>
        </w:p>
        <w:p w14:paraId="0D526C10" w14:textId="7477EF93" w:rsidR="00FA382F" w:rsidDel="00106BE6" w:rsidRDefault="00FA382F">
          <w:pPr>
            <w:pStyle w:val="TOC3"/>
            <w:rPr>
              <w:del w:id="718" w:author=" " w:date="2021-11-15T18:52:00Z"/>
              <w:rFonts w:asciiTheme="minorHAnsi" w:eastAsiaTheme="minorEastAsia" w:hAnsiTheme="minorHAnsi" w:cstheme="minorBidi"/>
              <w:noProof/>
              <w:sz w:val="22"/>
              <w:szCs w:val="22"/>
              <w:lang w:val="en-ID"/>
            </w:rPr>
          </w:pPr>
          <w:del w:id="719" w:author=" " w:date="2021-11-15T18:52:00Z">
            <w:r w:rsidRPr="00106BE6" w:rsidDel="00106BE6">
              <w:rPr>
                <w:rPrChange w:id="720" w:author=" " w:date="2021-11-15T18:52:00Z">
                  <w:rPr>
                    <w:rStyle w:val="Hyperlink"/>
                    <w:noProof/>
                  </w:rPr>
                </w:rPrChange>
              </w:rPr>
              <w:delText>3.4.2.</w:delText>
            </w:r>
            <w:r w:rsidDel="00106BE6">
              <w:rPr>
                <w:rFonts w:asciiTheme="minorHAnsi" w:eastAsiaTheme="minorEastAsia" w:hAnsiTheme="minorHAnsi" w:cstheme="minorBidi"/>
                <w:noProof/>
                <w:sz w:val="22"/>
                <w:szCs w:val="22"/>
                <w:lang w:val="en-ID"/>
              </w:rPr>
              <w:tab/>
            </w:r>
            <w:r w:rsidRPr="00106BE6" w:rsidDel="00106BE6">
              <w:rPr>
                <w:rPrChange w:id="721" w:author=" " w:date="2021-11-15T18:52:00Z">
                  <w:rPr>
                    <w:rStyle w:val="Hyperlink"/>
                    <w:noProof/>
                  </w:rPr>
                </w:rPrChange>
              </w:rPr>
              <w:delText>Deskripsi Aktor</w:delText>
            </w:r>
            <w:r w:rsidDel="00106BE6">
              <w:rPr>
                <w:noProof/>
                <w:webHidden/>
              </w:rPr>
              <w:tab/>
              <w:delText>21</w:delText>
            </w:r>
          </w:del>
        </w:p>
        <w:p w14:paraId="2E085CA2" w14:textId="00CC3B55" w:rsidR="00FA382F" w:rsidDel="00106BE6" w:rsidRDefault="00FA382F">
          <w:pPr>
            <w:pStyle w:val="TOC3"/>
            <w:rPr>
              <w:del w:id="722" w:author=" " w:date="2021-11-15T18:52:00Z"/>
              <w:rFonts w:asciiTheme="minorHAnsi" w:eastAsiaTheme="minorEastAsia" w:hAnsiTheme="minorHAnsi" w:cstheme="minorBidi"/>
              <w:noProof/>
              <w:sz w:val="22"/>
              <w:szCs w:val="22"/>
              <w:lang w:val="en-ID"/>
            </w:rPr>
          </w:pPr>
          <w:del w:id="723" w:author=" " w:date="2021-11-15T18:52:00Z">
            <w:r w:rsidRPr="00106BE6" w:rsidDel="00106BE6">
              <w:rPr>
                <w:rPrChange w:id="724" w:author=" " w:date="2021-11-15T18:52:00Z">
                  <w:rPr>
                    <w:rStyle w:val="Hyperlink"/>
                    <w:noProof/>
                  </w:rPr>
                </w:rPrChange>
              </w:rPr>
              <w:delText>3.4.3.</w:delText>
            </w:r>
            <w:r w:rsidDel="00106BE6">
              <w:rPr>
                <w:rFonts w:asciiTheme="minorHAnsi" w:eastAsiaTheme="minorEastAsia" w:hAnsiTheme="minorHAnsi" w:cstheme="minorBidi"/>
                <w:noProof/>
                <w:sz w:val="22"/>
                <w:szCs w:val="22"/>
                <w:lang w:val="en-ID"/>
              </w:rPr>
              <w:tab/>
            </w:r>
            <w:r w:rsidRPr="00106BE6" w:rsidDel="00106BE6">
              <w:rPr>
                <w:rPrChange w:id="725" w:author=" " w:date="2021-11-15T18:52:00Z">
                  <w:rPr>
                    <w:rStyle w:val="Hyperlink"/>
                    <w:noProof/>
                  </w:rPr>
                </w:rPrChange>
              </w:rPr>
              <w:delText>Business Use Case</w:delText>
            </w:r>
            <w:r w:rsidDel="00106BE6">
              <w:rPr>
                <w:noProof/>
                <w:webHidden/>
              </w:rPr>
              <w:tab/>
              <w:delText>22</w:delText>
            </w:r>
          </w:del>
        </w:p>
        <w:p w14:paraId="11D67CE2" w14:textId="21237E73" w:rsidR="00FA382F" w:rsidDel="00106BE6" w:rsidRDefault="00FA382F">
          <w:pPr>
            <w:pStyle w:val="TOC3"/>
            <w:rPr>
              <w:del w:id="726" w:author=" " w:date="2021-11-15T18:52:00Z"/>
              <w:rFonts w:asciiTheme="minorHAnsi" w:eastAsiaTheme="minorEastAsia" w:hAnsiTheme="minorHAnsi" w:cstheme="minorBidi"/>
              <w:noProof/>
              <w:sz w:val="22"/>
              <w:szCs w:val="22"/>
              <w:lang w:val="en-ID"/>
            </w:rPr>
          </w:pPr>
          <w:del w:id="727" w:author=" " w:date="2021-11-15T18:52:00Z">
            <w:r w:rsidRPr="00106BE6" w:rsidDel="00106BE6">
              <w:rPr>
                <w:rPrChange w:id="728" w:author=" " w:date="2021-11-15T18:52:00Z">
                  <w:rPr>
                    <w:rStyle w:val="Hyperlink"/>
                    <w:noProof/>
                  </w:rPr>
                </w:rPrChange>
              </w:rPr>
              <w:delText>3.4.4.</w:delText>
            </w:r>
            <w:r w:rsidDel="00106BE6">
              <w:rPr>
                <w:rFonts w:asciiTheme="minorHAnsi" w:eastAsiaTheme="minorEastAsia" w:hAnsiTheme="minorHAnsi" w:cstheme="minorBidi"/>
                <w:noProof/>
                <w:sz w:val="22"/>
                <w:szCs w:val="22"/>
                <w:lang w:val="en-ID"/>
              </w:rPr>
              <w:tab/>
            </w:r>
            <w:r w:rsidRPr="00106BE6" w:rsidDel="00106BE6">
              <w:rPr>
                <w:rPrChange w:id="729" w:author=" " w:date="2021-11-15T18:52:00Z">
                  <w:rPr>
                    <w:rStyle w:val="Hyperlink"/>
                    <w:noProof/>
                  </w:rPr>
                </w:rPrChange>
              </w:rPr>
              <w:delText>Use Case Diagram</w:delText>
            </w:r>
            <w:r w:rsidDel="00106BE6">
              <w:rPr>
                <w:noProof/>
                <w:webHidden/>
              </w:rPr>
              <w:tab/>
              <w:delText>22</w:delText>
            </w:r>
          </w:del>
        </w:p>
        <w:p w14:paraId="6C81AF42" w14:textId="75E84FA4" w:rsidR="00FA382F" w:rsidDel="00106BE6" w:rsidRDefault="00FA382F">
          <w:pPr>
            <w:pStyle w:val="TOC3"/>
            <w:rPr>
              <w:del w:id="730" w:author=" " w:date="2021-11-15T18:52:00Z"/>
              <w:rFonts w:asciiTheme="minorHAnsi" w:eastAsiaTheme="minorEastAsia" w:hAnsiTheme="minorHAnsi" w:cstheme="minorBidi"/>
              <w:noProof/>
              <w:sz w:val="22"/>
              <w:szCs w:val="22"/>
              <w:lang w:val="en-ID"/>
            </w:rPr>
          </w:pPr>
          <w:del w:id="731" w:author=" " w:date="2021-11-15T18:52:00Z">
            <w:r w:rsidRPr="00106BE6" w:rsidDel="00106BE6">
              <w:rPr>
                <w:rPrChange w:id="732" w:author=" " w:date="2021-11-15T18:52:00Z">
                  <w:rPr>
                    <w:rStyle w:val="Hyperlink"/>
                    <w:noProof/>
                  </w:rPr>
                </w:rPrChange>
              </w:rPr>
              <w:delText>3.4.5.</w:delText>
            </w:r>
            <w:r w:rsidDel="00106BE6">
              <w:rPr>
                <w:rFonts w:asciiTheme="minorHAnsi" w:eastAsiaTheme="minorEastAsia" w:hAnsiTheme="minorHAnsi" w:cstheme="minorBidi"/>
                <w:noProof/>
                <w:sz w:val="22"/>
                <w:szCs w:val="22"/>
                <w:lang w:val="en-ID"/>
              </w:rPr>
              <w:tab/>
            </w:r>
            <w:r w:rsidRPr="00106BE6" w:rsidDel="00106BE6">
              <w:rPr>
                <w:rPrChange w:id="733" w:author=" " w:date="2021-11-15T18:52:00Z">
                  <w:rPr>
                    <w:rStyle w:val="Hyperlink"/>
                    <w:noProof/>
                  </w:rPr>
                </w:rPrChange>
              </w:rPr>
              <w:delText>Skenario Use Case</w:delText>
            </w:r>
            <w:r w:rsidDel="00106BE6">
              <w:rPr>
                <w:noProof/>
                <w:webHidden/>
              </w:rPr>
              <w:tab/>
              <w:delText>23</w:delText>
            </w:r>
          </w:del>
        </w:p>
        <w:p w14:paraId="462D69EB" w14:textId="7F03E08C" w:rsidR="00FA382F" w:rsidDel="00106BE6" w:rsidRDefault="00FA382F">
          <w:pPr>
            <w:pStyle w:val="TOC3"/>
            <w:rPr>
              <w:del w:id="734" w:author=" " w:date="2021-11-15T18:52:00Z"/>
              <w:rFonts w:asciiTheme="minorHAnsi" w:eastAsiaTheme="minorEastAsia" w:hAnsiTheme="minorHAnsi" w:cstheme="minorBidi"/>
              <w:noProof/>
              <w:sz w:val="22"/>
              <w:szCs w:val="22"/>
              <w:lang w:val="en-ID"/>
            </w:rPr>
          </w:pPr>
          <w:del w:id="735" w:author=" " w:date="2021-11-15T18:52:00Z">
            <w:r w:rsidRPr="00106BE6" w:rsidDel="00106BE6">
              <w:rPr>
                <w:rPrChange w:id="736" w:author=" " w:date="2021-11-15T18:52:00Z">
                  <w:rPr>
                    <w:rStyle w:val="Hyperlink"/>
                    <w:noProof/>
                  </w:rPr>
                </w:rPrChange>
              </w:rPr>
              <w:delText>3.4.6.</w:delText>
            </w:r>
            <w:r w:rsidDel="00106BE6">
              <w:rPr>
                <w:rFonts w:asciiTheme="minorHAnsi" w:eastAsiaTheme="minorEastAsia" w:hAnsiTheme="minorHAnsi" w:cstheme="minorBidi"/>
                <w:noProof/>
                <w:sz w:val="22"/>
                <w:szCs w:val="22"/>
                <w:lang w:val="en-ID"/>
              </w:rPr>
              <w:tab/>
            </w:r>
            <w:r w:rsidRPr="00106BE6" w:rsidDel="00106BE6">
              <w:rPr>
                <w:rPrChange w:id="737" w:author=" " w:date="2021-11-15T18:52:00Z">
                  <w:rPr>
                    <w:rStyle w:val="Hyperlink"/>
                    <w:noProof/>
                  </w:rPr>
                </w:rPrChange>
              </w:rPr>
              <w:delText>Sequence Diagram</w:delText>
            </w:r>
            <w:r w:rsidDel="00106BE6">
              <w:rPr>
                <w:noProof/>
                <w:webHidden/>
              </w:rPr>
              <w:tab/>
              <w:delText>37</w:delText>
            </w:r>
          </w:del>
        </w:p>
        <w:p w14:paraId="5745286C" w14:textId="7BD02151" w:rsidR="00FA382F" w:rsidDel="00106BE6" w:rsidRDefault="00FA382F">
          <w:pPr>
            <w:pStyle w:val="TOC3"/>
            <w:rPr>
              <w:del w:id="738" w:author=" " w:date="2021-11-15T18:52:00Z"/>
              <w:rFonts w:asciiTheme="minorHAnsi" w:eastAsiaTheme="minorEastAsia" w:hAnsiTheme="minorHAnsi" w:cstheme="minorBidi"/>
              <w:noProof/>
              <w:sz w:val="22"/>
              <w:szCs w:val="22"/>
              <w:lang w:val="en-ID"/>
            </w:rPr>
          </w:pPr>
          <w:del w:id="739" w:author=" " w:date="2021-11-15T18:52:00Z">
            <w:r w:rsidRPr="00106BE6" w:rsidDel="00106BE6">
              <w:rPr>
                <w:rPrChange w:id="740" w:author=" " w:date="2021-11-15T18:52:00Z">
                  <w:rPr>
                    <w:rStyle w:val="Hyperlink"/>
                    <w:noProof/>
                  </w:rPr>
                </w:rPrChange>
              </w:rPr>
              <w:delText>3.4.7.</w:delText>
            </w:r>
            <w:r w:rsidDel="00106BE6">
              <w:rPr>
                <w:rFonts w:asciiTheme="minorHAnsi" w:eastAsiaTheme="minorEastAsia" w:hAnsiTheme="minorHAnsi" w:cstheme="minorBidi"/>
                <w:noProof/>
                <w:sz w:val="22"/>
                <w:szCs w:val="22"/>
                <w:lang w:val="en-ID"/>
              </w:rPr>
              <w:tab/>
            </w:r>
            <w:r w:rsidRPr="00106BE6" w:rsidDel="00106BE6">
              <w:rPr>
                <w:rPrChange w:id="741" w:author=" " w:date="2021-11-15T18:52:00Z">
                  <w:rPr>
                    <w:rStyle w:val="Hyperlink"/>
                    <w:noProof/>
                  </w:rPr>
                </w:rPrChange>
              </w:rPr>
              <w:delText>Class Diagram</w:delText>
            </w:r>
            <w:r w:rsidDel="00106BE6">
              <w:rPr>
                <w:noProof/>
                <w:webHidden/>
              </w:rPr>
              <w:tab/>
              <w:delText>46</w:delText>
            </w:r>
          </w:del>
        </w:p>
        <w:p w14:paraId="132C9F17" w14:textId="114ED4FC" w:rsidR="00FA382F" w:rsidDel="00106BE6" w:rsidRDefault="00FA382F">
          <w:pPr>
            <w:pStyle w:val="TOC3"/>
            <w:rPr>
              <w:del w:id="742" w:author=" " w:date="2021-11-15T18:52:00Z"/>
              <w:rFonts w:asciiTheme="minorHAnsi" w:eastAsiaTheme="minorEastAsia" w:hAnsiTheme="minorHAnsi" w:cstheme="minorBidi"/>
              <w:noProof/>
              <w:sz w:val="22"/>
              <w:szCs w:val="22"/>
              <w:lang w:val="en-ID"/>
            </w:rPr>
          </w:pPr>
          <w:del w:id="743" w:author=" " w:date="2021-11-15T18:52:00Z">
            <w:r w:rsidRPr="00106BE6" w:rsidDel="00106BE6">
              <w:rPr>
                <w:rPrChange w:id="744" w:author=" " w:date="2021-11-15T18:52:00Z">
                  <w:rPr>
                    <w:rStyle w:val="Hyperlink"/>
                    <w:noProof/>
                  </w:rPr>
                </w:rPrChange>
              </w:rPr>
              <w:delText>3.4.8.</w:delText>
            </w:r>
            <w:r w:rsidDel="00106BE6">
              <w:rPr>
                <w:rFonts w:asciiTheme="minorHAnsi" w:eastAsiaTheme="minorEastAsia" w:hAnsiTheme="minorHAnsi" w:cstheme="minorBidi"/>
                <w:noProof/>
                <w:sz w:val="22"/>
                <w:szCs w:val="22"/>
                <w:lang w:val="en-ID"/>
              </w:rPr>
              <w:tab/>
            </w:r>
            <w:r w:rsidRPr="00106BE6" w:rsidDel="00106BE6">
              <w:rPr>
                <w:rPrChange w:id="745" w:author=" " w:date="2021-11-15T18:52:00Z">
                  <w:rPr>
                    <w:rStyle w:val="Hyperlink"/>
                    <w:noProof/>
                  </w:rPr>
                </w:rPrChange>
              </w:rPr>
              <w:delText>Perancangan Database</w:delText>
            </w:r>
            <w:r w:rsidDel="00106BE6">
              <w:rPr>
                <w:noProof/>
                <w:webHidden/>
              </w:rPr>
              <w:tab/>
              <w:delText>47</w:delText>
            </w:r>
          </w:del>
        </w:p>
        <w:p w14:paraId="31DFDF64" w14:textId="7FD32C72" w:rsidR="00FA382F" w:rsidDel="00106BE6" w:rsidRDefault="00FA382F">
          <w:pPr>
            <w:pStyle w:val="TOC3"/>
            <w:rPr>
              <w:del w:id="746" w:author=" " w:date="2021-11-15T18:52:00Z"/>
              <w:rFonts w:asciiTheme="minorHAnsi" w:eastAsiaTheme="minorEastAsia" w:hAnsiTheme="minorHAnsi" w:cstheme="minorBidi"/>
              <w:noProof/>
              <w:sz w:val="22"/>
              <w:szCs w:val="22"/>
              <w:lang w:val="en-ID"/>
            </w:rPr>
          </w:pPr>
          <w:del w:id="747" w:author=" " w:date="2021-11-15T18:52:00Z">
            <w:r w:rsidRPr="00106BE6" w:rsidDel="00106BE6">
              <w:rPr>
                <w:rPrChange w:id="748" w:author=" " w:date="2021-11-15T18:52:00Z">
                  <w:rPr>
                    <w:rStyle w:val="Hyperlink"/>
                    <w:noProof/>
                  </w:rPr>
                </w:rPrChange>
              </w:rPr>
              <w:delText>3.4.9.</w:delText>
            </w:r>
            <w:r w:rsidDel="00106BE6">
              <w:rPr>
                <w:rFonts w:asciiTheme="minorHAnsi" w:eastAsiaTheme="minorEastAsia" w:hAnsiTheme="minorHAnsi" w:cstheme="minorBidi"/>
                <w:noProof/>
                <w:sz w:val="22"/>
                <w:szCs w:val="22"/>
                <w:lang w:val="en-ID"/>
              </w:rPr>
              <w:tab/>
            </w:r>
            <w:r w:rsidRPr="00106BE6" w:rsidDel="00106BE6">
              <w:rPr>
                <w:rPrChange w:id="749" w:author=" " w:date="2021-11-15T18:52:00Z">
                  <w:rPr>
                    <w:rStyle w:val="Hyperlink"/>
                    <w:noProof/>
                  </w:rPr>
                </w:rPrChange>
              </w:rPr>
              <w:delText>Perancangan Antarmuka</w:delText>
            </w:r>
            <w:r w:rsidDel="00106BE6">
              <w:rPr>
                <w:noProof/>
                <w:webHidden/>
              </w:rPr>
              <w:tab/>
              <w:delText>52</w:delText>
            </w:r>
          </w:del>
        </w:p>
        <w:p w14:paraId="7489D558" w14:textId="26A3A6B8" w:rsidR="00FA382F" w:rsidDel="00106BE6" w:rsidRDefault="00FA382F">
          <w:pPr>
            <w:pStyle w:val="TOC1"/>
            <w:tabs>
              <w:tab w:val="right" w:leader="dot" w:pos="7927"/>
            </w:tabs>
            <w:rPr>
              <w:del w:id="750" w:author=" " w:date="2021-11-15T18:52:00Z"/>
              <w:rFonts w:asciiTheme="minorHAnsi" w:eastAsiaTheme="minorEastAsia" w:hAnsiTheme="minorHAnsi" w:cstheme="minorBidi"/>
              <w:noProof/>
              <w:sz w:val="22"/>
              <w:szCs w:val="22"/>
              <w:lang w:val="en-ID"/>
            </w:rPr>
          </w:pPr>
          <w:del w:id="751" w:author=" " w:date="2021-11-15T18:52:00Z">
            <w:r w:rsidRPr="00106BE6" w:rsidDel="00106BE6">
              <w:rPr>
                <w:rPrChange w:id="752" w:author=" " w:date="2021-11-15T18:52:00Z">
                  <w:rPr>
                    <w:rStyle w:val="Hyperlink"/>
                    <w:noProof/>
                  </w:rPr>
                </w:rPrChange>
              </w:rPr>
              <w:delText>BAB IV  IMPLEMENTASI DAN PENGUJIAN</w:delText>
            </w:r>
            <w:r w:rsidDel="00106BE6">
              <w:rPr>
                <w:noProof/>
                <w:webHidden/>
              </w:rPr>
              <w:tab/>
              <w:delText>35</w:delText>
            </w:r>
          </w:del>
        </w:p>
        <w:p w14:paraId="66CA7EE3" w14:textId="77D32063" w:rsidR="00FA382F" w:rsidDel="00106BE6" w:rsidRDefault="00FA382F">
          <w:pPr>
            <w:pStyle w:val="TOC2"/>
            <w:tabs>
              <w:tab w:val="left" w:pos="880"/>
              <w:tab w:val="right" w:leader="dot" w:pos="7927"/>
            </w:tabs>
            <w:rPr>
              <w:del w:id="753" w:author=" " w:date="2021-11-15T18:52:00Z"/>
              <w:rFonts w:asciiTheme="minorHAnsi" w:eastAsiaTheme="minorEastAsia" w:hAnsiTheme="minorHAnsi" w:cstheme="minorBidi"/>
              <w:noProof/>
              <w:sz w:val="22"/>
              <w:szCs w:val="22"/>
              <w:lang w:val="en-ID"/>
            </w:rPr>
          </w:pPr>
          <w:del w:id="754" w:author=" " w:date="2021-11-15T18:52:00Z">
            <w:r w:rsidRPr="00106BE6" w:rsidDel="00106BE6">
              <w:rPr>
                <w:rPrChange w:id="755" w:author=" " w:date="2021-11-15T18:52:00Z">
                  <w:rPr>
                    <w:rStyle w:val="Hyperlink"/>
                    <w:noProof/>
                  </w:rPr>
                </w:rPrChange>
              </w:rPr>
              <w:delText>4.1.</w:delText>
            </w:r>
            <w:r w:rsidDel="00106BE6">
              <w:rPr>
                <w:rFonts w:asciiTheme="minorHAnsi" w:eastAsiaTheme="minorEastAsia" w:hAnsiTheme="minorHAnsi" w:cstheme="minorBidi"/>
                <w:noProof/>
                <w:sz w:val="22"/>
                <w:szCs w:val="22"/>
                <w:lang w:val="en-ID"/>
              </w:rPr>
              <w:tab/>
            </w:r>
            <w:r w:rsidRPr="00106BE6" w:rsidDel="00106BE6">
              <w:rPr>
                <w:rPrChange w:id="756" w:author=" " w:date="2021-11-15T18:52:00Z">
                  <w:rPr>
                    <w:rStyle w:val="Hyperlink"/>
                    <w:noProof/>
                  </w:rPr>
                </w:rPrChange>
              </w:rPr>
              <w:delText>Implementasi</w:delText>
            </w:r>
            <w:r w:rsidDel="00106BE6">
              <w:rPr>
                <w:noProof/>
                <w:webHidden/>
              </w:rPr>
              <w:tab/>
              <w:delText>35</w:delText>
            </w:r>
          </w:del>
        </w:p>
        <w:p w14:paraId="0172B64A" w14:textId="4EA2F21F" w:rsidR="00FA382F" w:rsidDel="00106BE6" w:rsidRDefault="00FA382F">
          <w:pPr>
            <w:pStyle w:val="TOC3"/>
            <w:rPr>
              <w:del w:id="757" w:author=" " w:date="2021-11-15T18:52:00Z"/>
              <w:rFonts w:asciiTheme="minorHAnsi" w:eastAsiaTheme="minorEastAsia" w:hAnsiTheme="minorHAnsi" w:cstheme="minorBidi"/>
              <w:noProof/>
              <w:sz w:val="22"/>
              <w:szCs w:val="22"/>
              <w:lang w:val="en-ID"/>
            </w:rPr>
          </w:pPr>
          <w:del w:id="758" w:author=" " w:date="2021-11-15T18:52:00Z">
            <w:r w:rsidRPr="00106BE6" w:rsidDel="00106BE6">
              <w:rPr>
                <w:rPrChange w:id="759" w:author=" " w:date="2021-11-15T18:52:00Z">
                  <w:rPr>
                    <w:rStyle w:val="Hyperlink"/>
                    <w:noProof/>
                  </w:rPr>
                </w:rPrChange>
              </w:rPr>
              <w:delText>4.1.1.</w:delText>
            </w:r>
            <w:r w:rsidDel="00106BE6">
              <w:rPr>
                <w:rFonts w:asciiTheme="minorHAnsi" w:eastAsiaTheme="minorEastAsia" w:hAnsiTheme="minorHAnsi" w:cstheme="minorBidi"/>
                <w:noProof/>
                <w:sz w:val="22"/>
                <w:szCs w:val="22"/>
                <w:lang w:val="en-ID"/>
              </w:rPr>
              <w:tab/>
            </w:r>
            <w:r w:rsidRPr="00106BE6" w:rsidDel="00106BE6">
              <w:rPr>
                <w:rPrChange w:id="760" w:author=" " w:date="2021-11-15T18:52:00Z">
                  <w:rPr>
                    <w:rStyle w:val="Hyperlink"/>
                    <w:noProof/>
                  </w:rPr>
                </w:rPrChange>
              </w:rPr>
              <w:delText>Implementasi Basis Data</w:delText>
            </w:r>
            <w:r w:rsidDel="00106BE6">
              <w:rPr>
                <w:noProof/>
                <w:webHidden/>
              </w:rPr>
              <w:tab/>
              <w:delText>35</w:delText>
            </w:r>
          </w:del>
        </w:p>
        <w:p w14:paraId="28C7F6F9" w14:textId="7DFA7D52" w:rsidR="00FA382F" w:rsidDel="00106BE6" w:rsidRDefault="00FA382F">
          <w:pPr>
            <w:pStyle w:val="TOC3"/>
            <w:rPr>
              <w:del w:id="761" w:author=" " w:date="2021-11-15T18:52:00Z"/>
              <w:rFonts w:asciiTheme="minorHAnsi" w:eastAsiaTheme="minorEastAsia" w:hAnsiTheme="minorHAnsi" w:cstheme="minorBidi"/>
              <w:noProof/>
              <w:sz w:val="22"/>
              <w:szCs w:val="22"/>
              <w:lang w:val="en-ID"/>
            </w:rPr>
          </w:pPr>
          <w:del w:id="762" w:author=" " w:date="2021-11-15T18:52:00Z">
            <w:r w:rsidRPr="00106BE6" w:rsidDel="00106BE6">
              <w:rPr>
                <w:rPrChange w:id="763" w:author=" " w:date="2021-11-15T18:52:00Z">
                  <w:rPr>
                    <w:rStyle w:val="Hyperlink"/>
                    <w:noProof/>
                  </w:rPr>
                </w:rPrChange>
              </w:rPr>
              <w:delText>4.1.2.</w:delText>
            </w:r>
            <w:r w:rsidDel="00106BE6">
              <w:rPr>
                <w:rFonts w:asciiTheme="minorHAnsi" w:eastAsiaTheme="minorEastAsia" w:hAnsiTheme="minorHAnsi" w:cstheme="minorBidi"/>
                <w:noProof/>
                <w:sz w:val="22"/>
                <w:szCs w:val="22"/>
                <w:lang w:val="en-ID"/>
              </w:rPr>
              <w:tab/>
            </w:r>
            <w:r w:rsidRPr="00106BE6" w:rsidDel="00106BE6">
              <w:rPr>
                <w:rPrChange w:id="764" w:author=" " w:date="2021-11-15T18:52:00Z">
                  <w:rPr>
                    <w:rStyle w:val="Hyperlink"/>
                    <w:noProof/>
                  </w:rPr>
                </w:rPrChange>
              </w:rPr>
              <w:delText>Implementasi Antar Muka</w:delText>
            </w:r>
            <w:r w:rsidDel="00106BE6">
              <w:rPr>
                <w:noProof/>
                <w:webHidden/>
              </w:rPr>
              <w:tab/>
              <w:delText>35</w:delText>
            </w:r>
          </w:del>
        </w:p>
        <w:p w14:paraId="1A5A69E1" w14:textId="3536D2DD" w:rsidR="00FA382F" w:rsidDel="00106BE6" w:rsidRDefault="00FA382F">
          <w:pPr>
            <w:pStyle w:val="TOC2"/>
            <w:tabs>
              <w:tab w:val="left" w:pos="880"/>
              <w:tab w:val="right" w:leader="dot" w:pos="7927"/>
            </w:tabs>
            <w:rPr>
              <w:del w:id="765" w:author=" " w:date="2021-11-15T18:52:00Z"/>
              <w:rFonts w:asciiTheme="minorHAnsi" w:eastAsiaTheme="minorEastAsia" w:hAnsiTheme="minorHAnsi" w:cstheme="minorBidi"/>
              <w:noProof/>
              <w:sz w:val="22"/>
              <w:szCs w:val="22"/>
              <w:lang w:val="en-ID"/>
            </w:rPr>
          </w:pPr>
          <w:del w:id="766" w:author=" " w:date="2021-11-15T18:52:00Z">
            <w:r w:rsidRPr="00106BE6" w:rsidDel="00106BE6">
              <w:rPr>
                <w:rPrChange w:id="767" w:author=" " w:date="2021-11-15T18:52:00Z">
                  <w:rPr>
                    <w:rStyle w:val="Hyperlink"/>
                    <w:noProof/>
                  </w:rPr>
                </w:rPrChange>
              </w:rPr>
              <w:delText>4.2.</w:delText>
            </w:r>
            <w:r w:rsidDel="00106BE6">
              <w:rPr>
                <w:rFonts w:asciiTheme="minorHAnsi" w:eastAsiaTheme="minorEastAsia" w:hAnsiTheme="minorHAnsi" w:cstheme="minorBidi"/>
                <w:noProof/>
                <w:sz w:val="22"/>
                <w:szCs w:val="22"/>
                <w:lang w:val="en-ID"/>
              </w:rPr>
              <w:tab/>
            </w:r>
            <w:r w:rsidRPr="00106BE6" w:rsidDel="00106BE6">
              <w:rPr>
                <w:rPrChange w:id="768" w:author=" " w:date="2021-11-15T18:52:00Z">
                  <w:rPr>
                    <w:rStyle w:val="Hyperlink"/>
                    <w:noProof/>
                  </w:rPr>
                </w:rPrChange>
              </w:rPr>
              <w:delText>Pengujin Perangkat Lunak</w:delText>
            </w:r>
            <w:r w:rsidDel="00106BE6">
              <w:rPr>
                <w:noProof/>
                <w:webHidden/>
              </w:rPr>
              <w:tab/>
              <w:delText>35</w:delText>
            </w:r>
          </w:del>
        </w:p>
        <w:p w14:paraId="199C9D4B" w14:textId="222BE20B" w:rsidR="00FA382F" w:rsidDel="00106BE6" w:rsidRDefault="00FA382F">
          <w:pPr>
            <w:pStyle w:val="TOC3"/>
            <w:rPr>
              <w:del w:id="769" w:author=" " w:date="2021-11-15T18:52:00Z"/>
              <w:rFonts w:asciiTheme="minorHAnsi" w:eastAsiaTheme="minorEastAsia" w:hAnsiTheme="minorHAnsi" w:cstheme="minorBidi"/>
              <w:noProof/>
              <w:sz w:val="22"/>
              <w:szCs w:val="22"/>
              <w:lang w:val="en-ID"/>
            </w:rPr>
          </w:pPr>
          <w:del w:id="770" w:author=" " w:date="2021-11-15T18:52:00Z">
            <w:r w:rsidRPr="00106BE6" w:rsidDel="00106BE6">
              <w:rPr>
                <w:rPrChange w:id="771" w:author=" " w:date="2021-11-15T18:52:00Z">
                  <w:rPr>
                    <w:rStyle w:val="Hyperlink"/>
                    <w:noProof/>
                  </w:rPr>
                </w:rPrChange>
              </w:rPr>
              <w:delText>4.2.1.</w:delText>
            </w:r>
            <w:r w:rsidDel="00106BE6">
              <w:rPr>
                <w:rFonts w:asciiTheme="minorHAnsi" w:eastAsiaTheme="minorEastAsia" w:hAnsiTheme="minorHAnsi" w:cstheme="minorBidi"/>
                <w:noProof/>
                <w:sz w:val="22"/>
                <w:szCs w:val="22"/>
                <w:lang w:val="en-ID"/>
              </w:rPr>
              <w:tab/>
            </w:r>
            <w:r w:rsidRPr="00106BE6" w:rsidDel="00106BE6">
              <w:rPr>
                <w:rPrChange w:id="772" w:author=" " w:date="2021-11-15T18:52:00Z">
                  <w:rPr>
                    <w:rStyle w:val="Hyperlink"/>
                    <w:noProof/>
                  </w:rPr>
                </w:rPrChange>
              </w:rPr>
              <w:delText>Metode Pengujian</w:delText>
            </w:r>
            <w:r w:rsidDel="00106BE6">
              <w:rPr>
                <w:noProof/>
                <w:webHidden/>
              </w:rPr>
              <w:tab/>
              <w:delText>35</w:delText>
            </w:r>
          </w:del>
        </w:p>
        <w:p w14:paraId="284AF916" w14:textId="5336E453" w:rsidR="00FA382F" w:rsidDel="00106BE6" w:rsidRDefault="00FA382F">
          <w:pPr>
            <w:pStyle w:val="TOC3"/>
            <w:rPr>
              <w:del w:id="773" w:author=" " w:date="2021-11-15T18:52:00Z"/>
              <w:rFonts w:asciiTheme="minorHAnsi" w:eastAsiaTheme="minorEastAsia" w:hAnsiTheme="minorHAnsi" w:cstheme="minorBidi"/>
              <w:noProof/>
              <w:sz w:val="22"/>
              <w:szCs w:val="22"/>
              <w:lang w:val="en-ID"/>
            </w:rPr>
          </w:pPr>
          <w:del w:id="774" w:author=" " w:date="2021-11-15T18:52:00Z">
            <w:r w:rsidRPr="00106BE6" w:rsidDel="00106BE6">
              <w:rPr>
                <w:rPrChange w:id="775" w:author=" " w:date="2021-11-15T18:52:00Z">
                  <w:rPr>
                    <w:rStyle w:val="Hyperlink"/>
                    <w:noProof/>
                  </w:rPr>
                </w:rPrChange>
              </w:rPr>
              <w:delText>4.2.2.</w:delText>
            </w:r>
            <w:r w:rsidDel="00106BE6">
              <w:rPr>
                <w:rFonts w:asciiTheme="minorHAnsi" w:eastAsiaTheme="minorEastAsia" w:hAnsiTheme="minorHAnsi" w:cstheme="minorBidi"/>
                <w:noProof/>
                <w:sz w:val="22"/>
                <w:szCs w:val="22"/>
                <w:lang w:val="en-ID"/>
              </w:rPr>
              <w:tab/>
            </w:r>
            <w:r w:rsidRPr="00106BE6" w:rsidDel="00106BE6">
              <w:rPr>
                <w:rPrChange w:id="776" w:author=" " w:date="2021-11-15T18:52:00Z">
                  <w:rPr>
                    <w:rStyle w:val="Hyperlink"/>
                    <w:noProof/>
                  </w:rPr>
                </w:rPrChange>
              </w:rPr>
              <w:delText>Tahap Pengujian</w:delText>
            </w:r>
            <w:r w:rsidDel="00106BE6">
              <w:rPr>
                <w:noProof/>
                <w:webHidden/>
              </w:rPr>
              <w:tab/>
              <w:delText>35</w:delText>
            </w:r>
          </w:del>
        </w:p>
        <w:p w14:paraId="5F4290FA" w14:textId="706A934B" w:rsidR="00FA382F" w:rsidDel="00106BE6" w:rsidRDefault="00FA382F">
          <w:pPr>
            <w:pStyle w:val="TOC3"/>
            <w:rPr>
              <w:del w:id="777" w:author=" " w:date="2021-11-15T18:52:00Z"/>
              <w:rFonts w:asciiTheme="minorHAnsi" w:eastAsiaTheme="minorEastAsia" w:hAnsiTheme="minorHAnsi" w:cstheme="minorBidi"/>
              <w:noProof/>
              <w:sz w:val="22"/>
              <w:szCs w:val="22"/>
              <w:lang w:val="en-ID"/>
            </w:rPr>
          </w:pPr>
          <w:del w:id="778" w:author=" " w:date="2021-11-15T18:52:00Z">
            <w:r w:rsidRPr="00106BE6" w:rsidDel="00106BE6">
              <w:rPr>
                <w:rPrChange w:id="779" w:author=" " w:date="2021-11-15T18:52:00Z">
                  <w:rPr>
                    <w:rStyle w:val="Hyperlink"/>
                    <w:noProof/>
                  </w:rPr>
                </w:rPrChange>
              </w:rPr>
              <w:delText>4.2.3.</w:delText>
            </w:r>
            <w:r w:rsidDel="00106BE6">
              <w:rPr>
                <w:rFonts w:asciiTheme="minorHAnsi" w:eastAsiaTheme="minorEastAsia" w:hAnsiTheme="minorHAnsi" w:cstheme="minorBidi"/>
                <w:noProof/>
                <w:sz w:val="22"/>
                <w:szCs w:val="22"/>
                <w:lang w:val="en-ID"/>
              </w:rPr>
              <w:tab/>
            </w:r>
            <w:r w:rsidRPr="00106BE6" w:rsidDel="00106BE6">
              <w:rPr>
                <w:rPrChange w:id="780" w:author=" " w:date="2021-11-15T18:52:00Z">
                  <w:rPr>
                    <w:rStyle w:val="Hyperlink"/>
                    <w:noProof/>
                  </w:rPr>
                </w:rPrChange>
              </w:rPr>
              <w:delText>Pengelompokan Proses Berdasarkan Use Case Diagram</w:delText>
            </w:r>
            <w:r w:rsidDel="00106BE6">
              <w:rPr>
                <w:noProof/>
                <w:webHidden/>
              </w:rPr>
              <w:tab/>
              <w:delText>35</w:delText>
            </w:r>
          </w:del>
        </w:p>
        <w:p w14:paraId="17C0B00F" w14:textId="0CF93D6A" w:rsidR="00FA382F" w:rsidDel="00106BE6" w:rsidRDefault="00FA382F">
          <w:pPr>
            <w:pStyle w:val="TOC3"/>
            <w:rPr>
              <w:del w:id="781" w:author=" " w:date="2021-11-15T18:52:00Z"/>
              <w:rFonts w:asciiTheme="minorHAnsi" w:eastAsiaTheme="minorEastAsia" w:hAnsiTheme="minorHAnsi" w:cstheme="minorBidi"/>
              <w:noProof/>
              <w:sz w:val="22"/>
              <w:szCs w:val="22"/>
              <w:lang w:val="en-ID"/>
            </w:rPr>
          </w:pPr>
          <w:del w:id="782" w:author=" " w:date="2021-11-15T18:52:00Z">
            <w:r w:rsidRPr="00106BE6" w:rsidDel="00106BE6">
              <w:rPr>
                <w:rPrChange w:id="783" w:author=" " w:date="2021-11-15T18:52:00Z">
                  <w:rPr>
                    <w:rStyle w:val="Hyperlink"/>
                    <w:noProof/>
                  </w:rPr>
                </w:rPrChange>
              </w:rPr>
              <w:delText>4.2.4.</w:delText>
            </w:r>
            <w:r w:rsidDel="00106BE6">
              <w:rPr>
                <w:rFonts w:asciiTheme="minorHAnsi" w:eastAsiaTheme="minorEastAsia" w:hAnsiTheme="minorHAnsi" w:cstheme="minorBidi"/>
                <w:noProof/>
                <w:sz w:val="22"/>
                <w:szCs w:val="22"/>
                <w:lang w:val="en-ID"/>
              </w:rPr>
              <w:tab/>
            </w:r>
            <w:r w:rsidRPr="00106BE6" w:rsidDel="00106BE6">
              <w:rPr>
                <w:rPrChange w:id="784" w:author=" " w:date="2021-11-15T18:52:00Z">
                  <w:rPr>
                    <w:rStyle w:val="Hyperlink"/>
                    <w:noProof/>
                  </w:rPr>
                </w:rPrChange>
              </w:rPr>
              <w:delText>Tujuan Pengujian</w:delText>
            </w:r>
            <w:r w:rsidDel="00106BE6">
              <w:rPr>
                <w:noProof/>
                <w:webHidden/>
              </w:rPr>
              <w:tab/>
              <w:delText>35</w:delText>
            </w:r>
          </w:del>
        </w:p>
        <w:p w14:paraId="562EFA87" w14:textId="1BCAC148" w:rsidR="00FA382F" w:rsidDel="00106BE6" w:rsidRDefault="00FA382F">
          <w:pPr>
            <w:pStyle w:val="TOC3"/>
            <w:rPr>
              <w:del w:id="785" w:author=" " w:date="2021-11-15T18:52:00Z"/>
              <w:rFonts w:asciiTheme="minorHAnsi" w:eastAsiaTheme="minorEastAsia" w:hAnsiTheme="minorHAnsi" w:cstheme="minorBidi"/>
              <w:noProof/>
              <w:sz w:val="22"/>
              <w:szCs w:val="22"/>
              <w:lang w:val="en-ID"/>
            </w:rPr>
          </w:pPr>
          <w:del w:id="786" w:author=" " w:date="2021-11-15T18:52:00Z">
            <w:r w:rsidRPr="00106BE6" w:rsidDel="00106BE6">
              <w:rPr>
                <w:rPrChange w:id="787" w:author=" " w:date="2021-11-15T18:52:00Z">
                  <w:rPr>
                    <w:rStyle w:val="Hyperlink"/>
                    <w:noProof/>
                  </w:rPr>
                </w:rPrChange>
              </w:rPr>
              <w:delText>4.2.5.</w:delText>
            </w:r>
            <w:r w:rsidDel="00106BE6">
              <w:rPr>
                <w:rFonts w:asciiTheme="minorHAnsi" w:eastAsiaTheme="minorEastAsia" w:hAnsiTheme="minorHAnsi" w:cstheme="minorBidi"/>
                <w:noProof/>
                <w:sz w:val="22"/>
                <w:szCs w:val="22"/>
                <w:lang w:val="en-ID"/>
              </w:rPr>
              <w:tab/>
            </w:r>
            <w:r w:rsidRPr="00106BE6" w:rsidDel="00106BE6">
              <w:rPr>
                <w:rPrChange w:id="788" w:author=" " w:date="2021-11-15T18:52:00Z">
                  <w:rPr>
                    <w:rStyle w:val="Hyperlink"/>
                    <w:noProof/>
                  </w:rPr>
                </w:rPrChange>
              </w:rPr>
              <w:delText>Kategori Hasil Pengujian</w:delText>
            </w:r>
            <w:r w:rsidDel="00106BE6">
              <w:rPr>
                <w:noProof/>
                <w:webHidden/>
              </w:rPr>
              <w:tab/>
              <w:delText>35</w:delText>
            </w:r>
          </w:del>
        </w:p>
        <w:p w14:paraId="634DE708" w14:textId="37A5DBFF" w:rsidR="00FA382F" w:rsidDel="00106BE6" w:rsidRDefault="00FA382F">
          <w:pPr>
            <w:pStyle w:val="TOC3"/>
            <w:rPr>
              <w:del w:id="789" w:author=" " w:date="2021-11-15T18:52:00Z"/>
              <w:rFonts w:asciiTheme="minorHAnsi" w:eastAsiaTheme="minorEastAsia" w:hAnsiTheme="minorHAnsi" w:cstheme="minorBidi"/>
              <w:noProof/>
              <w:sz w:val="22"/>
              <w:szCs w:val="22"/>
              <w:lang w:val="en-ID"/>
            </w:rPr>
          </w:pPr>
          <w:del w:id="790" w:author=" " w:date="2021-11-15T18:52:00Z">
            <w:r w:rsidRPr="00106BE6" w:rsidDel="00106BE6">
              <w:rPr>
                <w:rPrChange w:id="791" w:author=" " w:date="2021-11-15T18:52:00Z">
                  <w:rPr>
                    <w:rStyle w:val="Hyperlink"/>
                    <w:noProof/>
                  </w:rPr>
                </w:rPrChange>
              </w:rPr>
              <w:delText>4.2.6.</w:delText>
            </w:r>
            <w:r w:rsidDel="00106BE6">
              <w:rPr>
                <w:rFonts w:asciiTheme="minorHAnsi" w:eastAsiaTheme="minorEastAsia" w:hAnsiTheme="minorHAnsi" w:cstheme="minorBidi"/>
                <w:noProof/>
                <w:sz w:val="22"/>
                <w:szCs w:val="22"/>
                <w:lang w:val="en-ID"/>
              </w:rPr>
              <w:tab/>
            </w:r>
            <w:r w:rsidRPr="00106BE6" w:rsidDel="00106BE6">
              <w:rPr>
                <w:rPrChange w:id="792" w:author=" " w:date="2021-11-15T18:52:00Z">
                  <w:rPr>
                    <w:rStyle w:val="Hyperlink"/>
                    <w:noProof/>
                  </w:rPr>
                </w:rPrChange>
              </w:rPr>
              <w:delText>Skenario Pengujian</w:delText>
            </w:r>
            <w:r w:rsidDel="00106BE6">
              <w:rPr>
                <w:noProof/>
                <w:webHidden/>
              </w:rPr>
              <w:tab/>
              <w:delText>35</w:delText>
            </w:r>
          </w:del>
        </w:p>
        <w:p w14:paraId="3EA4FD84" w14:textId="765518C3" w:rsidR="00FA382F" w:rsidDel="00106BE6" w:rsidRDefault="00FA382F">
          <w:pPr>
            <w:pStyle w:val="TOC3"/>
            <w:rPr>
              <w:del w:id="793" w:author=" " w:date="2021-11-15T18:52:00Z"/>
              <w:rFonts w:asciiTheme="minorHAnsi" w:eastAsiaTheme="minorEastAsia" w:hAnsiTheme="minorHAnsi" w:cstheme="minorBidi"/>
              <w:noProof/>
              <w:sz w:val="22"/>
              <w:szCs w:val="22"/>
              <w:lang w:val="en-ID"/>
            </w:rPr>
          </w:pPr>
          <w:del w:id="794" w:author=" " w:date="2021-11-15T18:52:00Z">
            <w:r w:rsidRPr="00106BE6" w:rsidDel="00106BE6">
              <w:rPr>
                <w:rPrChange w:id="795" w:author=" " w:date="2021-11-15T18:52:00Z">
                  <w:rPr>
                    <w:rStyle w:val="Hyperlink"/>
                    <w:noProof/>
                  </w:rPr>
                </w:rPrChange>
              </w:rPr>
              <w:delText>4.2.7.</w:delText>
            </w:r>
            <w:r w:rsidDel="00106BE6">
              <w:rPr>
                <w:rFonts w:asciiTheme="minorHAnsi" w:eastAsiaTheme="minorEastAsia" w:hAnsiTheme="minorHAnsi" w:cstheme="minorBidi"/>
                <w:noProof/>
                <w:sz w:val="22"/>
                <w:szCs w:val="22"/>
                <w:lang w:val="en-ID"/>
              </w:rPr>
              <w:tab/>
            </w:r>
            <w:r w:rsidRPr="00106BE6" w:rsidDel="00106BE6">
              <w:rPr>
                <w:rPrChange w:id="796" w:author=" " w:date="2021-11-15T18:52:00Z">
                  <w:rPr>
                    <w:rStyle w:val="Hyperlink"/>
                    <w:noProof/>
                  </w:rPr>
                </w:rPrChange>
              </w:rPr>
              <w:delText>Pelaksanaan Pengujian</w:delText>
            </w:r>
            <w:r w:rsidDel="00106BE6">
              <w:rPr>
                <w:noProof/>
                <w:webHidden/>
              </w:rPr>
              <w:tab/>
              <w:delText>35</w:delText>
            </w:r>
          </w:del>
        </w:p>
        <w:p w14:paraId="5A9E8219" w14:textId="15EE0755" w:rsidR="00FA382F" w:rsidDel="00106BE6" w:rsidRDefault="00FA382F">
          <w:pPr>
            <w:pStyle w:val="TOC3"/>
            <w:rPr>
              <w:del w:id="797" w:author=" " w:date="2021-11-15T18:52:00Z"/>
              <w:rFonts w:asciiTheme="minorHAnsi" w:eastAsiaTheme="minorEastAsia" w:hAnsiTheme="minorHAnsi" w:cstheme="minorBidi"/>
              <w:noProof/>
              <w:sz w:val="22"/>
              <w:szCs w:val="22"/>
              <w:lang w:val="en-ID"/>
            </w:rPr>
          </w:pPr>
          <w:del w:id="798" w:author=" " w:date="2021-11-15T18:52:00Z">
            <w:r w:rsidRPr="00106BE6" w:rsidDel="00106BE6">
              <w:rPr>
                <w:rPrChange w:id="799" w:author=" " w:date="2021-11-15T18:52:00Z">
                  <w:rPr>
                    <w:rStyle w:val="Hyperlink"/>
                    <w:noProof/>
                  </w:rPr>
                </w:rPrChange>
              </w:rPr>
              <w:delText>4.2.8.</w:delText>
            </w:r>
            <w:r w:rsidDel="00106BE6">
              <w:rPr>
                <w:rFonts w:asciiTheme="minorHAnsi" w:eastAsiaTheme="minorEastAsia" w:hAnsiTheme="minorHAnsi" w:cstheme="minorBidi"/>
                <w:noProof/>
                <w:sz w:val="22"/>
                <w:szCs w:val="22"/>
                <w:lang w:val="en-ID"/>
              </w:rPr>
              <w:tab/>
            </w:r>
            <w:r w:rsidRPr="00106BE6" w:rsidDel="00106BE6">
              <w:rPr>
                <w:rPrChange w:id="800" w:author=" " w:date="2021-11-15T18:52:00Z">
                  <w:rPr>
                    <w:rStyle w:val="Hyperlink"/>
                    <w:noProof/>
                  </w:rPr>
                </w:rPrChange>
              </w:rPr>
              <w:delText>Kesimpulan Hasil Pengujian</w:delText>
            </w:r>
            <w:r w:rsidDel="00106BE6">
              <w:rPr>
                <w:noProof/>
                <w:webHidden/>
              </w:rPr>
              <w:tab/>
              <w:delText>35</w:delText>
            </w:r>
          </w:del>
        </w:p>
        <w:p w14:paraId="0DF1EE6C" w14:textId="3E7A5213" w:rsidR="00FA382F" w:rsidDel="00106BE6" w:rsidRDefault="00FA382F">
          <w:pPr>
            <w:pStyle w:val="TOC1"/>
            <w:tabs>
              <w:tab w:val="right" w:leader="dot" w:pos="7927"/>
            </w:tabs>
            <w:rPr>
              <w:del w:id="801" w:author=" " w:date="2021-11-15T18:52:00Z"/>
              <w:rFonts w:asciiTheme="minorHAnsi" w:eastAsiaTheme="minorEastAsia" w:hAnsiTheme="minorHAnsi" w:cstheme="minorBidi"/>
              <w:noProof/>
              <w:sz w:val="22"/>
              <w:szCs w:val="22"/>
              <w:lang w:val="en-ID"/>
            </w:rPr>
          </w:pPr>
          <w:del w:id="802" w:author=" " w:date="2021-11-15T18:52:00Z">
            <w:r w:rsidRPr="00106BE6" w:rsidDel="00106BE6">
              <w:rPr>
                <w:rPrChange w:id="803" w:author=" " w:date="2021-11-15T18:52:00Z">
                  <w:rPr>
                    <w:rStyle w:val="Hyperlink"/>
                    <w:noProof/>
                  </w:rPr>
                </w:rPrChange>
              </w:rPr>
              <w:delText>BAB V  KESIMPULAN DAN SARAN</w:delText>
            </w:r>
            <w:r w:rsidDel="00106BE6">
              <w:rPr>
                <w:noProof/>
                <w:webHidden/>
              </w:rPr>
              <w:tab/>
              <w:delText>36</w:delText>
            </w:r>
          </w:del>
        </w:p>
        <w:p w14:paraId="155469F2" w14:textId="11CC18B3" w:rsidR="00FA382F" w:rsidDel="00106BE6" w:rsidRDefault="00FA382F">
          <w:pPr>
            <w:pStyle w:val="TOC2"/>
            <w:tabs>
              <w:tab w:val="left" w:pos="880"/>
              <w:tab w:val="right" w:leader="dot" w:pos="7927"/>
            </w:tabs>
            <w:rPr>
              <w:del w:id="804" w:author=" " w:date="2021-11-15T18:52:00Z"/>
              <w:rFonts w:asciiTheme="minorHAnsi" w:eastAsiaTheme="minorEastAsia" w:hAnsiTheme="minorHAnsi" w:cstheme="minorBidi"/>
              <w:noProof/>
              <w:sz w:val="22"/>
              <w:szCs w:val="22"/>
              <w:lang w:val="en-ID"/>
            </w:rPr>
          </w:pPr>
          <w:del w:id="805" w:author=" " w:date="2021-11-15T18:52:00Z">
            <w:r w:rsidRPr="00106BE6" w:rsidDel="00106BE6">
              <w:rPr>
                <w:rPrChange w:id="806" w:author=" " w:date="2021-11-15T18:52:00Z">
                  <w:rPr>
                    <w:rStyle w:val="Hyperlink"/>
                    <w:noProof/>
                  </w:rPr>
                </w:rPrChange>
              </w:rPr>
              <w:delText>5.1.</w:delText>
            </w:r>
            <w:r w:rsidDel="00106BE6">
              <w:rPr>
                <w:rFonts w:asciiTheme="minorHAnsi" w:eastAsiaTheme="minorEastAsia" w:hAnsiTheme="minorHAnsi" w:cstheme="minorBidi"/>
                <w:noProof/>
                <w:sz w:val="22"/>
                <w:szCs w:val="22"/>
                <w:lang w:val="en-ID"/>
              </w:rPr>
              <w:tab/>
            </w:r>
            <w:r w:rsidRPr="00106BE6" w:rsidDel="00106BE6">
              <w:rPr>
                <w:rPrChange w:id="807" w:author=" " w:date="2021-11-15T18:52:00Z">
                  <w:rPr>
                    <w:rStyle w:val="Hyperlink"/>
                    <w:noProof/>
                  </w:rPr>
                </w:rPrChange>
              </w:rPr>
              <w:delText>Kesimpulan</w:delText>
            </w:r>
            <w:r w:rsidDel="00106BE6">
              <w:rPr>
                <w:noProof/>
                <w:webHidden/>
              </w:rPr>
              <w:tab/>
              <w:delText>36</w:delText>
            </w:r>
          </w:del>
        </w:p>
        <w:p w14:paraId="6271320B" w14:textId="00016C87" w:rsidR="00FA382F" w:rsidDel="00106BE6" w:rsidRDefault="00FA382F">
          <w:pPr>
            <w:pStyle w:val="TOC2"/>
            <w:tabs>
              <w:tab w:val="left" w:pos="880"/>
              <w:tab w:val="right" w:leader="dot" w:pos="7927"/>
            </w:tabs>
            <w:rPr>
              <w:del w:id="808" w:author=" " w:date="2021-11-15T18:52:00Z"/>
              <w:rFonts w:asciiTheme="minorHAnsi" w:eastAsiaTheme="minorEastAsia" w:hAnsiTheme="minorHAnsi" w:cstheme="minorBidi"/>
              <w:noProof/>
              <w:sz w:val="22"/>
              <w:szCs w:val="22"/>
              <w:lang w:val="en-ID"/>
            </w:rPr>
          </w:pPr>
          <w:del w:id="809" w:author=" " w:date="2021-11-15T18:52:00Z">
            <w:r w:rsidRPr="00106BE6" w:rsidDel="00106BE6">
              <w:rPr>
                <w:rPrChange w:id="810" w:author=" " w:date="2021-11-15T18:52:00Z">
                  <w:rPr>
                    <w:rStyle w:val="Hyperlink"/>
                    <w:noProof/>
                  </w:rPr>
                </w:rPrChange>
              </w:rPr>
              <w:delText>5.2.</w:delText>
            </w:r>
            <w:r w:rsidDel="00106BE6">
              <w:rPr>
                <w:rFonts w:asciiTheme="minorHAnsi" w:eastAsiaTheme="minorEastAsia" w:hAnsiTheme="minorHAnsi" w:cstheme="minorBidi"/>
                <w:noProof/>
                <w:sz w:val="22"/>
                <w:szCs w:val="22"/>
                <w:lang w:val="en-ID"/>
              </w:rPr>
              <w:tab/>
            </w:r>
            <w:r w:rsidRPr="00106BE6" w:rsidDel="00106BE6">
              <w:rPr>
                <w:rPrChange w:id="811" w:author=" " w:date="2021-11-15T18:52:00Z">
                  <w:rPr>
                    <w:rStyle w:val="Hyperlink"/>
                    <w:noProof/>
                  </w:rPr>
                </w:rPrChange>
              </w:rPr>
              <w:delText>Saran</w:delText>
            </w:r>
            <w:r w:rsidDel="00106BE6">
              <w:rPr>
                <w:noProof/>
                <w:webHidden/>
              </w:rPr>
              <w:tab/>
              <w:delText>36</w:delText>
            </w:r>
          </w:del>
        </w:p>
        <w:p w14:paraId="2B99B4A0" w14:textId="03CDF549" w:rsidR="00FA382F" w:rsidDel="00106BE6" w:rsidRDefault="00FA382F">
          <w:pPr>
            <w:pStyle w:val="TOC1"/>
            <w:tabs>
              <w:tab w:val="right" w:leader="dot" w:pos="7927"/>
            </w:tabs>
            <w:rPr>
              <w:del w:id="812" w:author=" " w:date="2021-11-15T18:52:00Z"/>
              <w:rFonts w:asciiTheme="minorHAnsi" w:eastAsiaTheme="minorEastAsia" w:hAnsiTheme="minorHAnsi" w:cstheme="minorBidi"/>
              <w:noProof/>
              <w:sz w:val="22"/>
              <w:szCs w:val="22"/>
              <w:lang w:val="en-ID"/>
            </w:rPr>
          </w:pPr>
          <w:del w:id="813" w:author=" " w:date="2021-11-15T18:52:00Z">
            <w:r w:rsidRPr="00106BE6" w:rsidDel="00106BE6">
              <w:rPr>
                <w:rPrChange w:id="814" w:author=" " w:date="2021-11-15T18:52:00Z">
                  <w:rPr>
                    <w:rStyle w:val="Hyperlink"/>
                    <w:noProof/>
                  </w:rPr>
                </w:rPrChange>
              </w:rPr>
              <w:delText>DAFTAR PUSTAKA</w:delText>
            </w:r>
            <w:r w:rsidDel="00106BE6">
              <w:rPr>
                <w:noProof/>
                <w:webHidden/>
              </w:rPr>
              <w:tab/>
              <w:delText>37</w:delText>
            </w:r>
          </w:del>
        </w:p>
        <w:p w14:paraId="7102A626" w14:textId="42B335CB" w:rsidR="000D3BCE" w:rsidRDefault="00714F8D" w:rsidP="000D3BCE">
          <w:pPr>
            <w:rPr>
              <w:b/>
              <w:bCs/>
              <w:noProof/>
            </w:rPr>
          </w:pPr>
          <w:r>
            <w:rPr>
              <w:b/>
              <w:bCs/>
              <w:noProof/>
            </w:rPr>
            <w:fldChar w:fldCharType="end"/>
          </w:r>
        </w:p>
      </w:sdtContent>
    </w:sdt>
    <w:bookmarkStart w:id="815" w:name="_Toc80034204" w:displacedByCustomXml="prev"/>
    <w:p w14:paraId="03C1E8F2" w14:textId="77777777" w:rsidR="00106BE6" w:rsidRDefault="00106BE6" w:rsidP="00AA549F">
      <w:pPr>
        <w:pStyle w:val="Heading1"/>
        <w:numPr>
          <w:ilvl w:val="0"/>
          <w:numId w:val="0"/>
        </w:numPr>
        <w:rPr>
          <w:ins w:id="816" w:author=" " w:date="2021-11-15T18:52:00Z"/>
          <w:lang w:val="en-US"/>
        </w:rPr>
        <w:sectPr w:rsidR="00106BE6" w:rsidSect="00505F11">
          <w:headerReference w:type="default" r:id="rId23"/>
          <w:pgSz w:w="11906" w:h="16838"/>
          <w:pgMar w:top="2268" w:right="1701" w:bottom="1701" w:left="2268" w:header="709" w:footer="709" w:gutter="0"/>
          <w:pgNumType w:fmt="lowerRoman" w:start="1"/>
          <w:cols w:space="708"/>
          <w:docGrid w:linePitch="360"/>
        </w:sectPr>
      </w:pPr>
    </w:p>
    <w:p w14:paraId="6EAB3A4A" w14:textId="421A3DCE" w:rsidR="00AA549F" w:rsidRDefault="00AA549F" w:rsidP="00AA549F">
      <w:pPr>
        <w:pStyle w:val="Heading1"/>
        <w:numPr>
          <w:ilvl w:val="0"/>
          <w:numId w:val="0"/>
        </w:numPr>
        <w:rPr>
          <w:lang w:val="en-US"/>
        </w:rPr>
      </w:pPr>
      <w:bookmarkStart w:id="817" w:name="_Toc87896273"/>
      <w:r>
        <w:rPr>
          <w:lang w:val="en-US"/>
        </w:rPr>
        <w:lastRenderedPageBreak/>
        <w:t>DAFTAR GAMBAR</w:t>
      </w:r>
      <w:bookmarkEnd w:id="815"/>
      <w:bookmarkEnd w:id="817"/>
    </w:p>
    <w:p w14:paraId="648A34AC" w14:textId="69B76B4E" w:rsidR="00106BE6" w:rsidRDefault="006A1DDD">
      <w:pPr>
        <w:pStyle w:val="TableofFigures"/>
        <w:tabs>
          <w:tab w:val="right" w:leader="dot" w:pos="7927"/>
        </w:tabs>
        <w:rPr>
          <w:ins w:id="818" w:author=" " w:date="2021-11-15T18:53:00Z"/>
          <w:rFonts w:asciiTheme="minorHAnsi" w:eastAsiaTheme="minorEastAsia" w:hAnsiTheme="minorHAnsi" w:cstheme="minorBidi"/>
          <w:noProof/>
          <w:sz w:val="22"/>
          <w:szCs w:val="22"/>
          <w:lang w:val="en-ID"/>
        </w:rPr>
      </w:pPr>
      <w:ins w:id="819" w:author="chaniaayulestari@outlook.com" w:date="2021-11-13T20:55:00Z">
        <w:r>
          <w:fldChar w:fldCharType="begin"/>
        </w:r>
        <w:r>
          <w:instrText xml:space="preserve"> TOC \h \z \c "Gambar   3." </w:instrText>
        </w:r>
      </w:ins>
      <w:r>
        <w:fldChar w:fldCharType="separate"/>
      </w:r>
      <w:ins w:id="820" w:author=" " w:date="2021-11-15T18:53:00Z">
        <w:r w:rsidR="00106BE6" w:rsidRPr="00C67A7A">
          <w:rPr>
            <w:rStyle w:val="Hyperlink"/>
            <w:rFonts w:eastAsiaTheme="majorEastAsia"/>
            <w:noProof/>
          </w:rPr>
          <w:fldChar w:fldCharType="begin"/>
        </w:r>
        <w:r w:rsidR="00106BE6" w:rsidRPr="00C67A7A">
          <w:rPr>
            <w:rStyle w:val="Hyperlink"/>
            <w:rFonts w:eastAsiaTheme="majorEastAsia"/>
            <w:noProof/>
          </w:rPr>
          <w:instrText xml:space="preserve"> </w:instrText>
        </w:r>
        <w:r w:rsidR="00106BE6">
          <w:rPr>
            <w:noProof/>
          </w:rPr>
          <w:instrText>HYPERLINK "D:\\chania\\Informatika\\KERJA PRAKTIK\\SISTEM ABSENSI\\SistemAbsensi\\Dokumen\\LAPORAN KERJA PRAKTIK V1.4.docx" \l "_Toc87894965"</w:instrText>
        </w:r>
        <w:r w:rsidR="00106BE6" w:rsidRPr="00C67A7A">
          <w:rPr>
            <w:rStyle w:val="Hyperlink"/>
            <w:rFonts w:eastAsiaTheme="majorEastAsia"/>
            <w:noProof/>
          </w:rPr>
          <w:instrText xml:space="preserve"> </w:instrText>
        </w:r>
        <w:r w:rsidR="00106BE6" w:rsidRPr="00C67A7A">
          <w:rPr>
            <w:rStyle w:val="Hyperlink"/>
            <w:rFonts w:eastAsiaTheme="majorEastAsia"/>
            <w:noProof/>
          </w:rPr>
          <w:fldChar w:fldCharType="separate"/>
        </w:r>
        <w:r w:rsidR="00106BE6" w:rsidRPr="00C67A7A">
          <w:rPr>
            <w:rStyle w:val="Hyperlink"/>
            <w:rFonts w:eastAsiaTheme="majorEastAsia"/>
            <w:noProof/>
          </w:rPr>
          <w:t>Gambar 3. 1 Logo SMK Cendekia Batujajar</w:t>
        </w:r>
        <w:r w:rsidR="00106BE6">
          <w:rPr>
            <w:noProof/>
            <w:webHidden/>
          </w:rPr>
          <w:tab/>
        </w:r>
        <w:r w:rsidR="00106BE6">
          <w:rPr>
            <w:noProof/>
            <w:webHidden/>
          </w:rPr>
          <w:fldChar w:fldCharType="begin"/>
        </w:r>
        <w:r w:rsidR="00106BE6">
          <w:rPr>
            <w:noProof/>
            <w:webHidden/>
          </w:rPr>
          <w:instrText xml:space="preserve"> PAGEREF _Toc87894965 \h </w:instrText>
        </w:r>
      </w:ins>
      <w:r w:rsidR="00106BE6">
        <w:rPr>
          <w:noProof/>
          <w:webHidden/>
        </w:rPr>
      </w:r>
      <w:r w:rsidR="00106BE6">
        <w:rPr>
          <w:noProof/>
          <w:webHidden/>
        </w:rPr>
        <w:fldChar w:fldCharType="separate"/>
      </w:r>
      <w:ins w:id="821" w:author=" " w:date="2021-11-15T18:53:00Z">
        <w:r w:rsidR="00106BE6">
          <w:rPr>
            <w:noProof/>
            <w:webHidden/>
          </w:rPr>
          <w:t>12</w:t>
        </w:r>
        <w:r w:rsidR="00106BE6">
          <w:rPr>
            <w:noProof/>
            <w:webHidden/>
          </w:rPr>
          <w:fldChar w:fldCharType="end"/>
        </w:r>
        <w:r w:rsidR="00106BE6" w:rsidRPr="00C67A7A">
          <w:rPr>
            <w:rStyle w:val="Hyperlink"/>
            <w:rFonts w:eastAsiaTheme="majorEastAsia"/>
            <w:noProof/>
          </w:rPr>
          <w:fldChar w:fldCharType="end"/>
        </w:r>
      </w:ins>
    </w:p>
    <w:p w14:paraId="25138F6A" w14:textId="345F9931" w:rsidR="00106BE6" w:rsidRDefault="00106BE6">
      <w:pPr>
        <w:pStyle w:val="TableofFigures"/>
        <w:tabs>
          <w:tab w:val="right" w:leader="dot" w:pos="7927"/>
        </w:tabs>
        <w:rPr>
          <w:ins w:id="822" w:author=" " w:date="2021-11-15T18:53:00Z"/>
          <w:rFonts w:asciiTheme="minorHAnsi" w:eastAsiaTheme="minorEastAsia" w:hAnsiTheme="minorHAnsi" w:cstheme="minorBidi"/>
          <w:noProof/>
          <w:sz w:val="22"/>
          <w:szCs w:val="22"/>
          <w:lang w:val="en-ID"/>
        </w:rPr>
      </w:pPr>
      <w:ins w:id="82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"_Toc87894966"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_Toc87894966 \h </w:instrText>
        </w:r>
      </w:ins>
      <w:r>
        <w:rPr>
          <w:noProof/>
          <w:webHidden/>
        </w:rPr>
      </w:r>
      <w:r>
        <w:rPr>
          <w:noProof/>
          <w:webHidden/>
        </w:rPr>
        <w:fldChar w:fldCharType="separate"/>
      </w:r>
      <w:ins w:id="824" w:author=" " w:date="2021-11-15T18:53:00Z">
        <w:r>
          <w:rPr>
            <w:noProof/>
            <w:webHidden/>
          </w:rPr>
          <w:t>14</w:t>
        </w:r>
        <w:r>
          <w:rPr>
            <w:noProof/>
            <w:webHidden/>
          </w:rPr>
          <w:fldChar w:fldCharType="end"/>
        </w:r>
        <w:r w:rsidRPr="00C67A7A">
          <w:rPr>
            <w:rStyle w:val="Hyperlink"/>
            <w:rFonts w:eastAsiaTheme="majorEastAsia"/>
            <w:noProof/>
          </w:rPr>
          <w:fldChar w:fldCharType="end"/>
        </w:r>
      </w:ins>
    </w:p>
    <w:p w14:paraId="7A71A2AE" w14:textId="6F167299" w:rsidR="00106BE6" w:rsidRDefault="00106BE6">
      <w:pPr>
        <w:pStyle w:val="TableofFigures"/>
        <w:tabs>
          <w:tab w:val="right" w:leader="dot" w:pos="7927"/>
        </w:tabs>
        <w:rPr>
          <w:ins w:id="825" w:author=" " w:date="2021-11-15T18:53:00Z"/>
          <w:rFonts w:asciiTheme="minorHAnsi" w:eastAsiaTheme="minorEastAsia" w:hAnsiTheme="minorHAnsi" w:cstheme="minorBidi"/>
          <w:noProof/>
          <w:sz w:val="22"/>
          <w:szCs w:val="22"/>
          <w:lang w:val="en-ID"/>
        </w:rPr>
      </w:pPr>
      <w:ins w:id="82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"_Toc87894967"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_Toc87894967 \h </w:instrText>
        </w:r>
      </w:ins>
      <w:r>
        <w:rPr>
          <w:noProof/>
          <w:webHidden/>
        </w:rPr>
      </w:r>
      <w:r>
        <w:rPr>
          <w:noProof/>
          <w:webHidden/>
        </w:rPr>
        <w:fldChar w:fldCharType="separate"/>
      </w:r>
      <w:ins w:id="827" w:author=" " w:date="2021-11-15T18:53:00Z">
        <w:r>
          <w:rPr>
            <w:noProof/>
            <w:webHidden/>
          </w:rPr>
          <w:t>16</w:t>
        </w:r>
        <w:r>
          <w:rPr>
            <w:noProof/>
            <w:webHidden/>
          </w:rPr>
          <w:fldChar w:fldCharType="end"/>
        </w:r>
        <w:r w:rsidRPr="00C67A7A">
          <w:rPr>
            <w:rStyle w:val="Hyperlink"/>
            <w:rFonts w:eastAsiaTheme="majorEastAsia"/>
            <w:noProof/>
          </w:rPr>
          <w:fldChar w:fldCharType="end"/>
        </w:r>
      </w:ins>
    </w:p>
    <w:p w14:paraId="747AF0DB" w14:textId="038D2FFE" w:rsidR="00106BE6" w:rsidRDefault="00106BE6">
      <w:pPr>
        <w:pStyle w:val="TableofFigures"/>
        <w:tabs>
          <w:tab w:val="right" w:leader="dot" w:pos="7927"/>
        </w:tabs>
        <w:rPr>
          <w:ins w:id="828" w:author=" " w:date="2021-11-15T18:53:00Z"/>
          <w:rFonts w:asciiTheme="minorHAnsi" w:eastAsiaTheme="minorEastAsia" w:hAnsiTheme="minorHAnsi" w:cstheme="minorBidi"/>
          <w:noProof/>
          <w:sz w:val="22"/>
          <w:szCs w:val="22"/>
          <w:lang w:val="en-ID"/>
        </w:rPr>
      </w:pPr>
      <w:ins w:id="82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"_Toc87894968"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_Toc87894968 \h </w:instrText>
        </w:r>
      </w:ins>
      <w:r>
        <w:rPr>
          <w:noProof/>
          <w:webHidden/>
        </w:rPr>
      </w:r>
      <w:r>
        <w:rPr>
          <w:noProof/>
          <w:webHidden/>
        </w:rPr>
        <w:fldChar w:fldCharType="separate"/>
      </w:r>
      <w:ins w:id="830" w:author=" " w:date="2021-11-15T18:53:00Z">
        <w:r>
          <w:rPr>
            <w:noProof/>
            <w:webHidden/>
          </w:rPr>
          <w:t>17</w:t>
        </w:r>
        <w:r>
          <w:rPr>
            <w:noProof/>
            <w:webHidden/>
          </w:rPr>
          <w:fldChar w:fldCharType="end"/>
        </w:r>
        <w:r w:rsidRPr="00C67A7A">
          <w:rPr>
            <w:rStyle w:val="Hyperlink"/>
            <w:rFonts w:eastAsiaTheme="majorEastAsia"/>
            <w:noProof/>
          </w:rPr>
          <w:fldChar w:fldCharType="end"/>
        </w:r>
      </w:ins>
    </w:p>
    <w:p w14:paraId="2B77074F" w14:textId="1B05CDC0" w:rsidR="00106BE6" w:rsidRDefault="00106BE6">
      <w:pPr>
        <w:pStyle w:val="TableofFigures"/>
        <w:tabs>
          <w:tab w:val="right" w:leader="dot" w:pos="7927"/>
        </w:tabs>
        <w:rPr>
          <w:ins w:id="831" w:author=" " w:date="2021-11-15T18:53:00Z"/>
          <w:rFonts w:asciiTheme="minorHAnsi" w:eastAsiaTheme="minorEastAsia" w:hAnsiTheme="minorHAnsi" w:cstheme="minorBidi"/>
          <w:noProof/>
          <w:sz w:val="22"/>
          <w:szCs w:val="22"/>
          <w:lang w:val="en-ID"/>
        </w:rPr>
      </w:pPr>
      <w:ins w:id="83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"_Toc87894969"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_Toc87894969 \h </w:instrText>
        </w:r>
      </w:ins>
      <w:r>
        <w:rPr>
          <w:noProof/>
          <w:webHidden/>
        </w:rPr>
      </w:r>
      <w:r>
        <w:rPr>
          <w:noProof/>
          <w:webHidden/>
        </w:rPr>
        <w:fldChar w:fldCharType="separate"/>
      </w:r>
      <w:ins w:id="833" w:author=" " w:date="2021-11-15T18:53:00Z">
        <w:r>
          <w:rPr>
            <w:noProof/>
            <w:webHidden/>
          </w:rPr>
          <w:t>20</w:t>
        </w:r>
        <w:r>
          <w:rPr>
            <w:noProof/>
            <w:webHidden/>
          </w:rPr>
          <w:fldChar w:fldCharType="end"/>
        </w:r>
        <w:r w:rsidRPr="00C67A7A">
          <w:rPr>
            <w:rStyle w:val="Hyperlink"/>
            <w:rFonts w:eastAsiaTheme="majorEastAsia"/>
            <w:noProof/>
          </w:rPr>
          <w:fldChar w:fldCharType="end"/>
        </w:r>
      </w:ins>
    </w:p>
    <w:p w14:paraId="10601E05" w14:textId="1C303AEA" w:rsidR="00106BE6" w:rsidRDefault="00106BE6">
      <w:pPr>
        <w:pStyle w:val="TableofFigures"/>
        <w:tabs>
          <w:tab w:val="right" w:leader="dot" w:pos="7927"/>
        </w:tabs>
        <w:rPr>
          <w:ins w:id="834" w:author=" " w:date="2021-11-15T18:53:00Z"/>
          <w:rFonts w:asciiTheme="minorHAnsi" w:eastAsiaTheme="minorEastAsia" w:hAnsiTheme="minorHAnsi" w:cstheme="minorBidi"/>
          <w:noProof/>
          <w:sz w:val="22"/>
          <w:szCs w:val="22"/>
          <w:lang w:val="en-ID"/>
        </w:rPr>
      </w:pPr>
      <w:ins w:id="83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 Use Case Diagram</w:t>
        </w:r>
        <w:r>
          <w:rPr>
            <w:noProof/>
            <w:webHidden/>
          </w:rPr>
          <w:tab/>
        </w:r>
        <w:r>
          <w:rPr>
            <w:noProof/>
            <w:webHidden/>
          </w:rPr>
          <w:fldChar w:fldCharType="begin"/>
        </w:r>
        <w:r>
          <w:rPr>
            <w:noProof/>
            <w:webHidden/>
          </w:rPr>
          <w:instrText xml:space="preserve"> PAGEREF _Toc87894970 \h </w:instrText>
        </w:r>
      </w:ins>
      <w:r>
        <w:rPr>
          <w:noProof/>
          <w:webHidden/>
        </w:rPr>
      </w:r>
      <w:r>
        <w:rPr>
          <w:noProof/>
          <w:webHidden/>
        </w:rPr>
        <w:fldChar w:fldCharType="separate"/>
      </w:r>
      <w:ins w:id="836" w:author=" " w:date="2021-11-15T18:53:00Z">
        <w:r>
          <w:rPr>
            <w:noProof/>
            <w:webHidden/>
          </w:rPr>
          <w:t>26</w:t>
        </w:r>
        <w:r>
          <w:rPr>
            <w:noProof/>
            <w:webHidden/>
          </w:rPr>
          <w:fldChar w:fldCharType="end"/>
        </w:r>
        <w:r w:rsidRPr="00C67A7A">
          <w:rPr>
            <w:rStyle w:val="Hyperlink"/>
            <w:rFonts w:eastAsiaTheme="majorEastAsia"/>
            <w:noProof/>
          </w:rPr>
          <w:fldChar w:fldCharType="end"/>
        </w:r>
      </w:ins>
    </w:p>
    <w:p w14:paraId="526C61C2" w14:textId="2CC02C5C" w:rsidR="00106BE6" w:rsidRDefault="00106BE6">
      <w:pPr>
        <w:pStyle w:val="TableofFigures"/>
        <w:tabs>
          <w:tab w:val="right" w:leader="dot" w:pos="7927"/>
        </w:tabs>
        <w:rPr>
          <w:ins w:id="837" w:author=" " w:date="2021-11-15T18:53:00Z"/>
          <w:rFonts w:asciiTheme="minorHAnsi" w:eastAsiaTheme="minorEastAsia" w:hAnsiTheme="minorHAnsi" w:cstheme="minorBidi"/>
          <w:noProof/>
          <w:sz w:val="22"/>
          <w:szCs w:val="22"/>
          <w:lang w:val="en-ID"/>
        </w:rPr>
      </w:pPr>
      <w:ins w:id="83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 Sequence Diagram Lihat Dashboard</w:t>
        </w:r>
        <w:r>
          <w:rPr>
            <w:noProof/>
            <w:webHidden/>
          </w:rPr>
          <w:tab/>
        </w:r>
        <w:r>
          <w:rPr>
            <w:noProof/>
            <w:webHidden/>
          </w:rPr>
          <w:fldChar w:fldCharType="begin"/>
        </w:r>
        <w:r>
          <w:rPr>
            <w:noProof/>
            <w:webHidden/>
          </w:rPr>
          <w:instrText xml:space="preserve"> PAGEREF _Toc87894971 \h </w:instrText>
        </w:r>
      </w:ins>
      <w:r>
        <w:rPr>
          <w:noProof/>
          <w:webHidden/>
        </w:rPr>
      </w:r>
      <w:r>
        <w:rPr>
          <w:noProof/>
          <w:webHidden/>
        </w:rPr>
        <w:fldChar w:fldCharType="separate"/>
      </w:r>
      <w:ins w:id="839" w:author=" " w:date="2021-11-15T18:53:00Z">
        <w:r>
          <w:rPr>
            <w:noProof/>
            <w:webHidden/>
          </w:rPr>
          <w:t>75</w:t>
        </w:r>
        <w:r>
          <w:rPr>
            <w:noProof/>
            <w:webHidden/>
          </w:rPr>
          <w:fldChar w:fldCharType="end"/>
        </w:r>
        <w:r w:rsidRPr="00C67A7A">
          <w:rPr>
            <w:rStyle w:val="Hyperlink"/>
            <w:rFonts w:eastAsiaTheme="majorEastAsia"/>
            <w:noProof/>
          </w:rPr>
          <w:fldChar w:fldCharType="end"/>
        </w:r>
      </w:ins>
    </w:p>
    <w:p w14:paraId="22EF354E" w14:textId="695EF765" w:rsidR="00106BE6" w:rsidRDefault="00106BE6">
      <w:pPr>
        <w:pStyle w:val="TableofFigures"/>
        <w:tabs>
          <w:tab w:val="right" w:leader="dot" w:pos="7927"/>
        </w:tabs>
        <w:rPr>
          <w:ins w:id="840" w:author=" " w:date="2021-11-15T18:53:00Z"/>
          <w:rFonts w:asciiTheme="minorHAnsi" w:eastAsiaTheme="minorEastAsia" w:hAnsiTheme="minorHAnsi" w:cstheme="minorBidi"/>
          <w:noProof/>
          <w:sz w:val="22"/>
          <w:szCs w:val="22"/>
          <w:lang w:val="en-ID"/>
        </w:rPr>
      </w:pPr>
      <w:ins w:id="84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"_Toc87894972"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8 Sequence Diagram Lihat Absen</w:t>
        </w:r>
        <w:r>
          <w:rPr>
            <w:noProof/>
            <w:webHidden/>
          </w:rPr>
          <w:tab/>
        </w:r>
        <w:r>
          <w:rPr>
            <w:noProof/>
            <w:webHidden/>
          </w:rPr>
          <w:fldChar w:fldCharType="begin"/>
        </w:r>
        <w:r>
          <w:rPr>
            <w:noProof/>
            <w:webHidden/>
          </w:rPr>
          <w:instrText xml:space="preserve"> PAGEREF _Toc87894972 \h </w:instrText>
        </w:r>
      </w:ins>
      <w:r>
        <w:rPr>
          <w:noProof/>
          <w:webHidden/>
        </w:rPr>
      </w:r>
      <w:r>
        <w:rPr>
          <w:noProof/>
          <w:webHidden/>
        </w:rPr>
        <w:fldChar w:fldCharType="separate"/>
      </w:r>
      <w:ins w:id="842" w:author=" " w:date="2021-11-15T18:53:00Z">
        <w:r>
          <w:rPr>
            <w:noProof/>
            <w:webHidden/>
          </w:rPr>
          <w:t>76</w:t>
        </w:r>
        <w:r>
          <w:rPr>
            <w:noProof/>
            <w:webHidden/>
          </w:rPr>
          <w:fldChar w:fldCharType="end"/>
        </w:r>
        <w:r w:rsidRPr="00C67A7A">
          <w:rPr>
            <w:rStyle w:val="Hyperlink"/>
            <w:rFonts w:eastAsiaTheme="majorEastAsia"/>
            <w:noProof/>
          </w:rPr>
          <w:fldChar w:fldCharType="end"/>
        </w:r>
      </w:ins>
    </w:p>
    <w:p w14:paraId="4DDCC568" w14:textId="2BC55746" w:rsidR="00106BE6" w:rsidRDefault="00106BE6">
      <w:pPr>
        <w:pStyle w:val="TableofFigures"/>
        <w:tabs>
          <w:tab w:val="right" w:leader="dot" w:pos="7927"/>
        </w:tabs>
        <w:rPr>
          <w:ins w:id="843" w:author=" " w:date="2021-11-15T18:53:00Z"/>
          <w:rFonts w:asciiTheme="minorHAnsi" w:eastAsiaTheme="minorEastAsia" w:hAnsiTheme="minorHAnsi" w:cstheme="minorBidi"/>
          <w:noProof/>
          <w:sz w:val="22"/>
          <w:szCs w:val="22"/>
          <w:lang w:val="en-ID"/>
        </w:rPr>
      </w:pPr>
      <w:ins w:id="84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9 Sequence Diagram Edit Absen</w:t>
        </w:r>
        <w:r>
          <w:rPr>
            <w:noProof/>
            <w:webHidden/>
          </w:rPr>
          <w:tab/>
        </w:r>
        <w:r>
          <w:rPr>
            <w:noProof/>
            <w:webHidden/>
          </w:rPr>
          <w:fldChar w:fldCharType="begin"/>
        </w:r>
        <w:r>
          <w:rPr>
            <w:noProof/>
            <w:webHidden/>
          </w:rPr>
          <w:instrText xml:space="preserve"> PAGEREF _Toc87894973 \h </w:instrText>
        </w:r>
      </w:ins>
      <w:r>
        <w:rPr>
          <w:noProof/>
          <w:webHidden/>
        </w:rPr>
      </w:r>
      <w:r>
        <w:rPr>
          <w:noProof/>
          <w:webHidden/>
        </w:rPr>
        <w:fldChar w:fldCharType="separate"/>
      </w:r>
      <w:ins w:id="845" w:author=" " w:date="2021-11-15T18:53:00Z">
        <w:r>
          <w:rPr>
            <w:noProof/>
            <w:webHidden/>
          </w:rPr>
          <w:t>76</w:t>
        </w:r>
        <w:r>
          <w:rPr>
            <w:noProof/>
            <w:webHidden/>
          </w:rPr>
          <w:fldChar w:fldCharType="end"/>
        </w:r>
        <w:r w:rsidRPr="00C67A7A">
          <w:rPr>
            <w:rStyle w:val="Hyperlink"/>
            <w:rFonts w:eastAsiaTheme="majorEastAsia"/>
            <w:noProof/>
          </w:rPr>
          <w:fldChar w:fldCharType="end"/>
        </w:r>
      </w:ins>
    </w:p>
    <w:p w14:paraId="298DF8FB" w14:textId="4570FEF2" w:rsidR="00106BE6" w:rsidRDefault="00106BE6">
      <w:pPr>
        <w:pStyle w:val="TableofFigures"/>
        <w:tabs>
          <w:tab w:val="right" w:leader="dot" w:pos="7927"/>
        </w:tabs>
        <w:rPr>
          <w:ins w:id="846" w:author=" " w:date="2021-11-15T18:53:00Z"/>
          <w:rFonts w:asciiTheme="minorHAnsi" w:eastAsiaTheme="minorEastAsia" w:hAnsiTheme="minorHAnsi" w:cstheme="minorBidi"/>
          <w:noProof/>
          <w:sz w:val="22"/>
          <w:szCs w:val="22"/>
          <w:lang w:val="en-ID"/>
        </w:rPr>
      </w:pPr>
      <w:ins w:id="84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10 Sequence Diagram Tambah Absen</w:t>
        </w:r>
        <w:r>
          <w:rPr>
            <w:noProof/>
            <w:webHidden/>
          </w:rPr>
          <w:tab/>
        </w:r>
        <w:r>
          <w:rPr>
            <w:noProof/>
            <w:webHidden/>
          </w:rPr>
          <w:fldChar w:fldCharType="begin"/>
        </w:r>
        <w:r>
          <w:rPr>
            <w:noProof/>
            <w:webHidden/>
          </w:rPr>
          <w:instrText xml:space="preserve"> PAGEREF _Toc87894974 \h </w:instrText>
        </w:r>
      </w:ins>
      <w:r>
        <w:rPr>
          <w:noProof/>
          <w:webHidden/>
        </w:rPr>
      </w:r>
      <w:r>
        <w:rPr>
          <w:noProof/>
          <w:webHidden/>
        </w:rPr>
        <w:fldChar w:fldCharType="separate"/>
      </w:r>
      <w:ins w:id="848" w:author=" " w:date="2021-11-15T18:53:00Z">
        <w:r>
          <w:rPr>
            <w:noProof/>
            <w:webHidden/>
          </w:rPr>
          <w:t>77</w:t>
        </w:r>
        <w:r>
          <w:rPr>
            <w:noProof/>
            <w:webHidden/>
          </w:rPr>
          <w:fldChar w:fldCharType="end"/>
        </w:r>
        <w:r w:rsidRPr="00C67A7A">
          <w:rPr>
            <w:rStyle w:val="Hyperlink"/>
            <w:rFonts w:eastAsiaTheme="majorEastAsia"/>
            <w:noProof/>
          </w:rPr>
          <w:fldChar w:fldCharType="end"/>
        </w:r>
      </w:ins>
    </w:p>
    <w:p w14:paraId="469572A0" w14:textId="0262BB46" w:rsidR="00106BE6" w:rsidRDefault="00106BE6">
      <w:pPr>
        <w:pStyle w:val="TableofFigures"/>
        <w:tabs>
          <w:tab w:val="right" w:leader="dot" w:pos="7927"/>
        </w:tabs>
        <w:rPr>
          <w:ins w:id="849" w:author=" " w:date="2021-11-15T18:53:00Z"/>
          <w:rFonts w:asciiTheme="minorHAnsi" w:eastAsiaTheme="minorEastAsia" w:hAnsiTheme="minorHAnsi" w:cstheme="minorBidi"/>
          <w:noProof/>
          <w:sz w:val="22"/>
          <w:szCs w:val="22"/>
          <w:lang w:val="en-ID"/>
        </w:rPr>
      </w:pPr>
      <w:ins w:id="85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11 Sequence Diagram Lihat Data Admin</w:t>
        </w:r>
        <w:r>
          <w:rPr>
            <w:noProof/>
            <w:webHidden/>
          </w:rPr>
          <w:tab/>
        </w:r>
        <w:r>
          <w:rPr>
            <w:noProof/>
            <w:webHidden/>
          </w:rPr>
          <w:fldChar w:fldCharType="begin"/>
        </w:r>
        <w:r>
          <w:rPr>
            <w:noProof/>
            <w:webHidden/>
          </w:rPr>
          <w:instrText xml:space="preserve"> PAGEREF _Toc87894975 \h </w:instrText>
        </w:r>
      </w:ins>
      <w:r>
        <w:rPr>
          <w:noProof/>
          <w:webHidden/>
        </w:rPr>
      </w:r>
      <w:r>
        <w:rPr>
          <w:noProof/>
          <w:webHidden/>
        </w:rPr>
        <w:fldChar w:fldCharType="separate"/>
      </w:r>
      <w:ins w:id="851" w:author=" " w:date="2021-11-15T18:53:00Z">
        <w:r>
          <w:rPr>
            <w:noProof/>
            <w:webHidden/>
          </w:rPr>
          <w:t>77</w:t>
        </w:r>
        <w:r>
          <w:rPr>
            <w:noProof/>
            <w:webHidden/>
          </w:rPr>
          <w:fldChar w:fldCharType="end"/>
        </w:r>
        <w:r w:rsidRPr="00C67A7A">
          <w:rPr>
            <w:rStyle w:val="Hyperlink"/>
            <w:rFonts w:eastAsiaTheme="majorEastAsia"/>
            <w:noProof/>
          </w:rPr>
          <w:fldChar w:fldCharType="end"/>
        </w:r>
      </w:ins>
    </w:p>
    <w:p w14:paraId="6E5B3BDD" w14:textId="3693866A" w:rsidR="00106BE6" w:rsidRDefault="00106BE6">
      <w:pPr>
        <w:pStyle w:val="TableofFigures"/>
        <w:tabs>
          <w:tab w:val="right" w:leader="dot" w:pos="7927"/>
        </w:tabs>
        <w:rPr>
          <w:ins w:id="852" w:author=" " w:date="2021-11-15T18:53:00Z"/>
          <w:rFonts w:asciiTheme="minorHAnsi" w:eastAsiaTheme="minorEastAsia" w:hAnsiTheme="minorHAnsi" w:cstheme="minorBidi"/>
          <w:noProof/>
          <w:sz w:val="22"/>
          <w:szCs w:val="22"/>
          <w:lang w:val="en-ID"/>
        </w:rPr>
      </w:pPr>
      <w:ins w:id="85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12 Sequence Diagram Data Admin</w:t>
        </w:r>
        <w:r>
          <w:rPr>
            <w:noProof/>
            <w:webHidden/>
          </w:rPr>
          <w:tab/>
        </w:r>
        <w:r>
          <w:rPr>
            <w:noProof/>
            <w:webHidden/>
          </w:rPr>
          <w:fldChar w:fldCharType="begin"/>
        </w:r>
        <w:r>
          <w:rPr>
            <w:noProof/>
            <w:webHidden/>
          </w:rPr>
          <w:instrText xml:space="preserve"> PAGEREF _Toc87894976 \h </w:instrText>
        </w:r>
      </w:ins>
      <w:r>
        <w:rPr>
          <w:noProof/>
          <w:webHidden/>
        </w:rPr>
      </w:r>
      <w:r>
        <w:rPr>
          <w:noProof/>
          <w:webHidden/>
        </w:rPr>
        <w:fldChar w:fldCharType="separate"/>
      </w:r>
      <w:ins w:id="854" w:author=" " w:date="2021-11-15T18:53:00Z">
        <w:r>
          <w:rPr>
            <w:noProof/>
            <w:webHidden/>
          </w:rPr>
          <w:t>78</w:t>
        </w:r>
        <w:r>
          <w:rPr>
            <w:noProof/>
            <w:webHidden/>
          </w:rPr>
          <w:fldChar w:fldCharType="end"/>
        </w:r>
        <w:r w:rsidRPr="00C67A7A">
          <w:rPr>
            <w:rStyle w:val="Hyperlink"/>
            <w:rFonts w:eastAsiaTheme="majorEastAsia"/>
            <w:noProof/>
          </w:rPr>
          <w:fldChar w:fldCharType="end"/>
        </w:r>
      </w:ins>
    </w:p>
    <w:p w14:paraId="3D148206" w14:textId="58F1F0AA" w:rsidR="00106BE6" w:rsidRDefault="00106BE6">
      <w:pPr>
        <w:pStyle w:val="TableofFigures"/>
        <w:tabs>
          <w:tab w:val="right" w:leader="dot" w:pos="7927"/>
        </w:tabs>
        <w:rPr>
          <w:ins w:id="855" w:author=" " w:date="2021-11-15T18:53:00Z"/>
          <w:rFonts w:asciiTheme="minorHAnsi" w:eastAsiaTheme="minorEastAsia" w:hAnsiTheme="minorHAnsi" w:cstheme="minorBidi"/>
          <w:noProof/>
          <w:sz w:val="22"/>
          <w:szCs w:val="22"/>
          <w:lang w:val="en-ID"/>
        </w:rPr>
      </w:pPr>
      <w:ins w:id="85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13 Sequence Diagram Edit Data Admin</w:t>
        </w:r>
        <w:r>
          <w:rPr>
            <w:noProof/>
            <w:webHidden/>
          </w:rPr>
          <w:tab/>
        </w:r>
        <w:r>
          <w:rPr>
            <w:noProof/>
            <w:webHidden/>
          </w:rPr>
          <w:fldChar w:fldCharType="begin"/>
        </w:r>
        <w:r>
          <w:rPr>
            <w:noProof/>
            <w:webHidden/>
          </w:rPr>
          <w:instrText xml:space="preserve"> PAGEREF _Toc87894977 \h </w:instrText>
        </w:r>
      </w:ins>
      <w:r>
        <w:rPr>
          <w:noProof/>
          <w:webHidden/>
        </w:rPr>
      </w:r>
      <w:r>
        <w:rPr>
          <w:noProof/>
          <w:webHidden/>
        </w:rPr>
        <w:fldChar w:fldCharType="separate"/>
      </w:r>
      <w:ins w:id="857" w:author=" " w:date="2021-11-15T18:53:00Z">
        <w:r>
          <w:rPr>
            <w:noProof/>
            <w:webHidden/>
          </w:rPr>
          <w:t>78</w:t>
        </w:r>
        <w:r>
          <w:rPr>
            <w:noProof/>
            <w:webHidden/>
          </w:rPr>
          <w:fldChar w:fldCharType="end"/>
        </w:r>
        <w:r w:rsidRPr="00C67A7A">
          <w:rPr>
            <w:rStyle w:val="Hyperlink"/>
            <w:rFonts w:eastAsiaTheme="majorEastAsia"/>
            <w:noProof/>
          </w:rPr>
          <w:fldChar w:fldCharType="end"/>
        </w:r>
      </w:ins>
    </w:p>
    <w:p w14:paraId="56CCFA05" w14:textId="7BAEBFC4" w:rsidR="00106BE6" w:rsidRDefault="00106BE6">
      <w:pPr>
        <w:pStyle w:val="TableofFigures"/>
        <w:tabs>
          <w:tab w:val="right" w:leader="dot" w:pos="7927"/>
        </w:tabs>
        <w:rPr>
          <w:ins w:id="858" w:author=" " w:date="2021-11-15T18:53:00Z"/>
          <w:rFonts w:asciiTheme="minorHAnsi" w:eastAsiaTheme="minorEastAsia" w:hAnsiTheme="minorHAnsi" w:cstheme="minorBidi"/>
          <w:noProof/>
          <w:sz w:val="22"/>
          <w:szCs w:val="22"/>
          <w:lang w:val="en-ID"/>
        </w:rPr>
      </w:pPr>
      <w:ins w:id="85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14 Sequence Diagram Tambah Data Admin</w:t>
        </w:r>
        <w:r>
          <w:rPr>
            <w:noProof/>
            <w:webHidden/>
          </w:rPr>
          <w:tab/>
        </w:r>
        <w:r>
          <w:rPr>
            <w:noProof/>
            <w:webHidden/>
          </w:rPr>
          <w:fldChar w:fldCharType="begin"/>
        </w:r>
        <w:r>
          <w:rPr>
            <w:noProof/>
            <w:webHidden/>
          </w:rPr>
          <w:instrText xml:space="preserve"> PAGEREF _Toc87894978 \h </w:instrText>
        </w:r>
      </w:ins>
      <w:r>
        <w:rPr>
          <w:noProof/>
          <w:webHidden/>
        </w:rPr>
      </w:r>
      <w:r>
        <w:rPr>
          <w:noProof/>
          <w:webHidden/>
        </w:rPr>
        <w:fldChar w:fldCharType="separate"/>
      </w:r>
      <w:ins w:id="860" w:author=" " w:date="2021-11-15T18:53:00Z">
        <w:r>
          <w:rPr>
            <w:noProof/>
            <w:webHidden/>
          </w:rPr>
          <w:t>79</w:t>
        </w:r>
        <w:r>
          <w:rPr>
            <w:noProof/>
            <w:webHidden/>
          </w:rPr>
          <w:fldChar w:fldCharType="end"/>
        </w:r>
        <w:r w:rsidRPr="00C67A7A">
          <w:rPr>
            <w:rStyle w:val="Hyperlink"/>
            <w:rFonts w:eastAsiaTheme="majorEastAsia"/>
            <w:noProof/>
          </w:rPr>
          <w:fldChar w:fldCharType="end"/>
        </w:r>
      </w:ins>
    </w:p>
    <w:p w14:paraId="10A0637E" w14:textId="57411F03" w:rsidR="00106BE6" w:rsidRDefault="00106BE6">
      <w:pPr>
        <w:pStyle w:val="TableofFigures"/>
        <w:tabs>
          <w:tab w:val="right" w:leader="dot" w:pos="7927"/>
        </w:tabs>
        <w:rPr>
          <w:ins w:id="861" w:author=" " w:date="2021-11-15T18:53:00Z"/>
          <w:rFonts w:asciiTheme="minorHAnsi" w:eastAsiaTheme="minorEastAsia" w:hAnsiTheme="minorHAnsi" w:cstheme="minorBidi"/>
          <w:noProof/>
          <w:sz w:val="22"/>
          <w:szCs w:val="22"/>
          <w:lang w:val="en-ID"/>
        </w:rPr>
      </w:pPr>
      <w:ins w:id="86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15 Sequence Diagram Lihat Profile Admin</w:t>
        </w:r>
        <w:r>
          <w:rPr>
            <w:noProof/>
            <w:webHidden/>
          </w:rPr>
          <w:tab/>
        </w:r>
        <w:r>
          <w:rPr>
            <w:noProof/>
            <w:webHidden/>
          </w:rPr>
          <w:fldChar w:fldCharType="begin"/>
        </w:r>
        <w:r>
          <w:rPr>
            <w:noProof/>
            <w:webHidden/>
          </w:rPr>
          <w:instrText xml:space="preserve"> PAGEREF _Toc87894979 \h </w:instrText>
        </w:r>
      </w:ins>
      <w:r>
        <w:rPr>
          <w:noProof/>
          <w:webHidden/>
        </w:rPr>
      </w:r>
      <w:r>
        <w:rPr>
          <w:noProof/>
          <w:webHidden/>
        </w:rPr>
        <w:fldChar w:fldCharType="separate"/>
      </w:r>
      <w:ins w:id="863" w:author=" " w:date="2021-11-15T18:53:00Z">
        <w:r>
          <w:rPr>
            <w:noProof/>
            <w:webHidden/>
          </w:rPr>
          <w:t>79</w:t>
        </w:r>
        <w:r>
          <w:rPr>
            <w:noProof/>
            <w:webHidden/>
          </w:rPr>
          <w:fldChar w:fldCharType="end"/>
        </w:r>
        <w:r w:rsidRPr="00C67A7A">
          <w:rPr>
            <w:rStyle w:val="Hyperlink"/>
            <w:rFonts w:eastAsiaTheme="majorEastAsia"/>
            <w:noProof/>
          </w:rPr>
          <w:fldChar w:fldCharType="end"/>
        </w:r>
      </w:ins>
    </w:p>
    <w:p w14:paraId="74158BCC" w14:textId="59E46A8F" w:rsidR="00106BE6" w:rsidRDefault="00106BE6">
      <w:pPr>
        <w:pStyle w:val="TableofFigures"/>
        <w:tabs>
          <w:tab w:val="right" w:leader="dot" w:pos="7927"/>
        </w:tabs>
        <w:rPr>
          <w:ins w:id="864" w:author=" " w:date="2021-11-15T18:53:00Z"/>
          <w:rFonts w:asciiTheme="minorHAnsi" w:eastAsiaTheme="minorEastAsia" w:hAnsiTheme="minorHAnsi" w:cstheme="minorBidi"/>
          <w:noProof/>
          <w:sz w:val="22"/>
          <w:szCs w:val="22"/>
          <w:lang w:val="en-ID"/>
        </w:rPr>
      </w:pPr>
      <w:ins w:id="86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16 Sequence Diagram Lihat Data Guru</w:t>
        </w:r>
        <w:r>
          <w:rPr>
            <w:noProof/>
            <w:webHidden/>
          </w:rPr>
          <w:tab/>
        </w:r>
        <w:r>
          <w:rPr>
            <w:noProof/>
            <w:webHidden/>
          </w:rPr>
          <w:fldChar w:fldCharType="begin"/>
        </w:r>
        <w:r>
          <w:rPr>
            <w:noProof/>
            <w:webHidden/>
          </w:rPr>
          <w:instrText xml:space="preserve"> PAGEREF _Toc87894980 \h </w:instrText>
        </w:r>
      </w:ins>
      <w:r>
        <w:rPr>
          <w:noProof/>
          <w:webHidden/>
        </w:rPr>
      </w:r>
      <w:r>
        <w:rPr>
          <w:noProof/>
          <w:webHidden/>
        </w:rPr>
        <w:fldChar w:fldCharType="separate"/>
      </w:r>
      <w:ins w:id="866" w:author=" " w:date="2021-11-15T18:53:00Z">
        <w:r>
          <w:rPr>
            <w:noProof/>
            <w:webHidden/>
          </w:rPr>
          <w:t>80</w:t>
        </w:r>
        <w:r>
          <w:rPr>
            <w:noProof/>
            <w:webHidden/>
          </w:rPr>
          <w:fldChar w:fldCharType="end"/>
        </w:r>
        <w:r w:rsidRPr="00C67A7A">
          <w:rPr>
            <w:rStyle w:val="Hyperlink"/>
            <w:rFonts w:eastAsiaTheme="majorEastAsia"/>
            <w:noProof/>
          </w:rPr>
          <w:fldChar w:fldCharType="end"/>
        </w:r>
      </w:ins>
    </w:p>
    <w:p w14:paraId="79A105B2" w14:textId="1ED9B056" w:rsidR="00106BE6" w:rsidRDefault="00106BE6">
      <w:pPr>
        <w:pStyle w:val="TableofFigures"/>
        <w:tabs>
          <w:tab w:val="right" w:leader="dot" w:pos="7927"/>
        </w:tabs>
        <w:rPr>
          <w:ins w:id="867" w:author=" " w:date="2021-11-15T18:53:00Z"/>
          <w:rFonts w:asciiTheme="minorHAnsi" w:eastAsiaTheme="minorEastAsia" w:hAnsiTheme="minorHAnsi" w:cstheme="minorBidi"/>
          <w:noProof/>
          <w:sz w:val="22"/>
          <w:szCs w:val="22"/>
          <w:lang w:val="en-ID"/>
        </w:rPr>
      </w:pPr>
      <w:ins w:id="86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17 Sequence Diagram Hapus Data Guru</w:t>
        </w:r>
        <w:r>
          <w:rPr>
            <w:noProof/>
            <w:webHidden/>
          </w:rPr>
          <w:tab/>
        </w:r>
        <w:r>
          <w:rPr>
            <w:noProof/>
            <w:webHidden/>
          </w:rPr>
          <w:fldChar w:fldCharType="begin"/>
        </w:r>
        <w:r>
          <w:rPr>
            <w:noProof/>
            <w:webHidden/>
          </w:rPr>
          <w:instrText xml:space="preserve"> PAGEREF _Toc87894981 \h </w:instrText>
        </w:r>
      </w:ins>
      <w:r>
        <w:rPr>
          <w:noProof/>
          <w:webHidden/>
        </w:rPr>
      </w:r>
      <w:r>
        <w:rPr>
          <w:noProof/>
          <w:webHidden/>
        </w:rPr>
        <w:fldChar w:fldCharType="separate"/>
      </w:r>
      <w:ins w:id="869" w:author=" " w:date="2021-11-15T18:53:00Z">
        <w:r>
          <w:rPr>
            <w:noProof/>
            <w:webHidden/>
          </w:rPr>
          <w:t>80</w:t>
        </w:r>
        <w:r>
          <w:rPr>
            <w:noProof/>
            <w:webHidden/>
          </w:rPr>
          <w:fldChar w:fldCharType="end"/>
        </w:r>
        <w:r w:rsidRPr="00C67A7A">
          <w:rPr>
            <w:rStyle w:val="Hyperlink"/>
            <w:rFonts w:eastAsiaTheme="majorEastAsia"/>
            <w:noProof/>
          </w:rPr>
          <w:fldChar w:fldCharType="end"/>
        </w:r>
      </w:ins>
    </w:p>
    <w:p w14:paraId="31646FC8" w14:textId="317D672A" w:rsidR="00106BE6" w:rsidRDefault="00106BE6">
      <w:pPr>
        <w:pStyle w:val="TableofFigures"/>
        <w:tabs>
          <w:tab w:val="right" w:leader="dot" w:pos="7927"/>
        </w:tabs>
        <w:rPr>
          <w:ins w:id="870" w:author=" " w:date="2021-11-15T18:53:00Z"/>
          <w:rFonts w:asciiTheme="minorHAnsi" w:eastAsiaTheme="minorEastAsia" w:hAnsiTheme="minorHAnsi" w:cstheme="minorBidi"/>
          <w:noProof/>
          <w:sz w:val="22"/>
          <w:szCs w:val="22"/>
          <w:lang w:val="en-ID"/>
        </w:rPr>
      </w:pPr>
      <w:ins w:id="87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"_Toc87894982"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18 Sequence Diagram Edit Data Guru</w:t>
        </w:r>
        <w:r>
          <w:rPr>
            <w:noProof/>
            <w:webHidden/>
          </w:rPr>
          <w:tab/>
        </w:r>
        <w:r>
          <w:rPr>
            <w:noProof/>
            <w:webHidden/>
          </w:rPr>
          <w:fldChar w:fldCharType="begin"/>
        </w:r>
        <w:r>
          <w:rPr>
            <w:noProof/>
            <w:webHidden/>
          </w:rPr>
          <w:instrText xml:space="preserve"> PAGEREF _Toc87894982 \h </w:instrText>
        </w:r>
      </w:ins>
      <w:r>
        <w:rPr>
          <w:noProof/>
          <w:webHidden/>
        </w:rPr>
      </w:r>
      <w:r>
        <w:rPr>
          <w:noProof/>
          <w:webHidden/>
        </w:rPr>
        <w:fldChar w:fldCharType="separate"/>
      </w:r>
      <w:ins w:id="872" w:author=" " w:date="2021-11-15T18:53:00Z">
        <w:r>
          <w:rPr>
            <w:noProof/>
            <w:webHidden/>
          </w:rPr>
          <w:t>81</w:t>
        </w:r>
        <w:r>
          <w:rPr>
            <w:noProof/>
            <w:webHidden/>
          </w:rPr>
          <w:fldChar w:fldCharType="end"/>
        </w:r>
        <w:r w:rsidRPr="00C67A7A">
          <w:rPr>
            <w:rStyle w:val="Hyperlink"/>
            <w:rFonts w:eastAsiaTheme="majorEastAsia"/>
            <w:noProof/>
          </w:rPr>
          <w:fldChar w:fldCharType="end"/>
        </w:r>
      </w:ins>
    </w:p>
    <w:p w14:paraId="752117B5" w14:textId="7BC25F95" w:rsidR="00106BE6" w:rsidRDefault="00106BE6">
      <w:pPr>
        <w:pStyle w:val="TableofFigures"/>
        <w:tabs>
          <w:tab w:val="right" w:leader="dot" w:pos="7927"/>
        </w:tabs>
        <w:rPr>
          <w:ins w:id="873" w:author=" " w:date="2021-11-15T18:53:00Z"/>
          <w:rFonts w:asciiTheme="minorHAnsi" w:eastAsiaTheme="minorEastAsia" w:hAnsiTheme="minorHAnsi" w:cstheme="minorBidi"/>
          <w:noProof/>
          <w:sz w:val="22"/>
          <w:szCs w:val="22"/>
          <w:lang w:val="en-ID"/>
        </w:rPr>
      </w:pPr>
      <w:ins w:id="87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19 Sequence Diagram  Tambah Data Guru</w:t>
        </w:r>
        <w:r>
          <w:rPr>
            <w:noProof/>
            <w:webHidden/>
          </w:rPr>
          <w:tab/>
        </w:r>
        <w:r>
          <w:rPr>
            <w:noProof/>
            <w:webHidden/>
          </w:rPr>
          <w:fldChar w:fldCharType="begin"/>
        </w:r>
        <w:r>
          <w:rPr>
            <w:noProof/>
            <w:webHidden/>
          </w:rPr>
          <w:instrText xml:space="preserve"> PAGEREF _Toc87894983 \h </w:instrText>
        </w:r>
      </w:ins>
      <w:r>
        <w:rPr>
          <w:noProof/>
          <w:webHidden/>
        </w:rPr>
      </w:r>
      <w:r>
        <w:rPr>
          <w:noProof/>
          <w:webHidden/>
        </w:rPr>
        <w:fldChar w:fldCharType="separate"/>
      </w:r>
      <w:ins w:id="875" w:author=" " w:date="2021-11-15T18:53:00Z">
        <w:r>
          <w:rPr>
            <w:noProof/>
            <w:webHidden/>
          </w:rPr>
          <w:t>81</w:t>
        </w:r>
        <w:r>
          <w:rPr>
            <w:noProof/>
            <w:webHidden/>
          </w:rPr>
          <w:fldChar w:fldCharType="end"/>
        </w:r>
        <w:r w:rsidRPr="00C67A7A">
          <w:rPr>
            <w:rStyle w:val="Hyperlink"/>
            <w:rFonts w:eastAsiaTheme="majorEastAsia"/>
            <w:noProof/>
          </w:rPr>
          <w:fldChar w:fldCharType="end"/>
        </w:r>
      </w:ins>
    </w:p>
    <w:p w14:paraId="1197629C" w14:textId="41D3C53B" w:rsidR="00106BE6" w:rsidRDefault="00106BE6">
      <w:pPr>
        <w:pStyle w:val="TableofFigures"/>
        <w:tabs>
          <w:tab w:val="right" w:leader="dot" w:pos="7927"/>
        </w:tabs>
        <w:rPr>
          <w:ins w:id="876" w:author=" " w:date="2021-11-15T18:53:00Z"/>
          <w:rFonts w:asciiTheme="minorHAnsi" w:eastAsiaTheme="minorEastAsia" w:hAnsiTheme="minorHAnsi" w:cstheme="minorBidi"/>
          <w:noProof/>
          <w:sz w:val="22"/>
          <w:szCs w:val="22"/>
          <w:lang w:val="en-ID"/>
        </w:rPr>
      </w:pPr>
      <w:ins w:id="87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20 Sequence Diagram Lihat profile Guru</w:t>
        </w:r>
        <w:r>
          <w:rPr>
            <w:noProof/>
            <w:webHidden/>
          </w:rPr>
          <w:tab/>
        </w:r>
        <w:r>
          <w:rPr>
            <w:noProof/>
            <w:webHidden/>
          </w:rPr>
          <w:fldChar w:fldCharType="begin"/>
        </w:r>
        <w:r>
          <w:rPr>
            <w:noProof/>
            <w:webHidden/>
          </w:rPr>
          <w:instrText xml:space="preserve"> PAGEREF _Toc87894984 \h </w:instrText>
        </w:r>
      </w:ins>
      <w:r>
        <w:rPr>
          <w:noProof/>
          <w:webHidden/>
        </w:rPr>
      </w:r>
      <w:r>
        <w:rPr>
          <w:noProof/>
          <w:webHidden/>
        </w:rPr>
        <w:fldChar w:fldCharType="separate"/>
      </w:r>
      <w:ins w:id="878" w:author=" " w:date="2021-11-15T18:53:00Z">
        <w:r>
          <w:rPr>
            <w:noProof/>
            <w:webHidden/>
          </w:rPr>
          <w:t>82</w:t>
        </w:r>
        <w:r>
          <w:rPr>
            <w:noProof/>
            <w:webHidden/>
          </w:rPr>
          <w:fldChar w:fldCharType="end"/>
        </w:r>
        <w:r w:rsidRPr="00C67A7A">
          <w:rPr>
            <w:rStyle w:val="Hyperlink"/>
            <w:rFonts w:eastAsiaTheme="majorEastAsia"/>
            <w:noProof/>
          </w:rPr>
          <w:fldChar w:fldCharType="end"/>
        </w:r>
      </w:ins>
    </w:p>
    <w:p w14:paraId="77AEA4DA" w14:textId="4B82E152" w:rsidR="00106BE6" w:rsidRDefault="00106BE6">
      <w:pPr>
        <w:pStyle w:val="TableofFigures"/>
        <w:tabs>
          <w:tab w:val="right" w:leader="dot" w:pos="7927"/>
        </w:tabs>
        <w:rPr>
          <w:ins w:id="879" w:author=" " w:date="2021-11-15T18:53:00Z"/>
          <w:rFonts w:asciiTheme="minorHAnsi" w:eastAsiaTheme="minorEastAsia" w:hAnsiTheme="minorHAnsi" w:cstheme="minorBidi"/>
          <w:noProof/>
          <w:sz w:val="22"/>
          <w:szCs w:val="22"/>
          <w:lang w:val="en-ID"/>
        </w:rPr>
      </w:pPr>
      <w:ins w:id="88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"_Toc87894985"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21 Sequence Diagram  Lihat Data Semester</w:t>
        </w:r>
        <w:r>
          <w:rPr>
            <w:noProof/>
            <w:webHidden/>
          </w:rPr>
          <w:tab/>
        </w:r>
        <w:r>
          <w:rPr>
            <w:noProof/>
            <w:webHidden/>
          </w:rPr>
          <w:fldChar w:fldCharType="begin"/>
        </w:r>
        <w:r>
          <w:rPr>
            <w:noProof/>
            <w:webHidden/>
          </w:rPr>
          <w:instrText xml:space="preserve"> PAGEREF _Toc87894985 \h </w:instrText>
        </w:r>
      </w:ins>
      <w:r>
        <w:rPr>
          <w:noProof/>
          <w:webHidden/>
        </w:rPr>
      </w:r>
      <w:r>
        <w:rPr>
          <w:noProof/>
          <w:webHidden/>
        </w:rPr>
        <w:fldChar w:fldCharType="separate"/>
      </w:r>
      <w:ins w:id="881" w:author=" " w:date="2021-11-15T18:53:00Z">
        <w:r>
          <w:rPr>
            <w:noProof/>
            <w:webHidden/>
          </w:rPr>
          <w:t>83</w:t>
        </w:r>
        <w:r>
          <w:rPr>
            <w:noProof/>
            <w:webHidden/>
          </w:rPr>
          <w:fldChar w:fldCharType="end"/>
        </w:r>
        <w:r w:rsidRPr="00C67A7A">
          <w:rPr>
            <w:rStyle w:val="Hyperlink"/>
            <w:rFonts w:eastAsiaTheme="majorEastAsia"/>
            <w:noProof/>
          </w:rPr>
          <w:fldChar w:fldCharType="end"/>
        </w:r>
      </w:ins>
    </w:p>
    <w:p w14:paraId="01F74984" w14:textId="21AFCEDF" w:rsidR="00106BE6" w:rsidRDefault="00106BE6">
      <w:pPr>
        <w:pStyle w:val="TableofFigures"/>
        <w:tabs>
          <w:tab w:val="right" w:leader="dot" w:pos="7927"/>
        </w:tabs>
        <w:rPr>
          <w:ins w:id="882" w:author=" " w:date="2021-11-15T18:53:00Z"/>
          <w:rFonts w:asciiTheme="minorHAnsi" w:eastAsiaTheme="minorEastAsia" w:hAnsiTheme="minorHAnsi" w:cstheme="minorBidi"/>
          <w:noProof/>
          <w:sz w:val="22"/>
          <w:szCs w:val="22"/>
          <w:lang w:val="en-ID"/>
        </w:rPr>
      </w:pPr>
      <w:ins w:id="88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22 Sequence Diagram  Hapus Data Semester</w:t>
        </w:r>
        <w:r>
          <w:rPr>
            <w:noProof/>
            <w:webHidden/>
          </w:rPr>
          <w:tab/>
        </w:r>
        <w:r>
          <w:rPr>
            <w:noProof/>
            <w:webHidden/>
          </w:rPr>
          <w:fldChar w:fldCharType="begin"/>
        </w:r>
        <w:r>
          <w:rPr>
            <w:noProof/>
            <w:webHidden/>
          </w:rPr>
          <w:instrText xml:space="preserve"> PAGEREF _Toc87894986 \h </w:instrText>
        </w:r>
      </w:ins>
      <w:r>
        <w:rPr>
          <w:noProof/>
          <w:webHidden/>
        </w:rPr>
      </w:r>
      <w:r>
        <w:rPr>
          <w:noProof/>
          <w:webHidden/>
        </w:rPr>
        <w:fldChar w:fldCharType="separate"/>
      </w:r>
      <w:ins w:id="884" w:author=" " w:date="2021-11-15T18:53:00Z">
        <w:r>
          <w:rPr>
            <w:noProof/>
            <w:webHidden/>
          </w:rPr>
          <w:t>83</w:t>
        </w:r>
        <w:r>
          <w:rPr>
            <w:noProof/>
            <w:webHidden/>
          </w:rPr>
          <w:fldChar w:fldCharType="end"/>
        </w:r>
        <w:r w:rsidRPr="00C67A7A">
          <w:rPr>
            <w:rStyle w:val="Hyperlink"/>
            <w:rFonts w:eastAsiaTheme="majorEastAsia"/>
            <w:noProof/>
          </w:rPr>
          <w:fldChar w:fldCharType="end"/>
        </w:r>
      </w:ins>
    </w:p>
    <w:p w14:paraId="06CC0C6C" w14:textId="6339550C" w:rsidR="00106BE6" w:rsidRDefault="00106BE6">
      <w:pPr>
        <w:pStyle w:val="TableofFigures"/>
        <w:tabs>
          <w:tab w:val="right" w:leader="dot" w:pos="7927"/>
        </w:tabs>
        <w:rPr>
          <w:ins w:id="885" w:author=" " w:date="2021-11-15T18:53:00Z"/>
          <w:rFonts w:asciiTheme="minorHAnsi" w:eastAsiaTheme="minorEastAsia" w:hAnsiTheme="minorHAnsi" w:cstheme="minorBidi"/>
          <w:noProof/>
          <w:sz w:val="22"/>
          <w:szCs w:val="22"/>
          <w:lang w:val="en-ID"/>
        </w:rPr>
      </w:pPr>
      <w:ins w:id="88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23 Sequence Diagram Edit Data Semester</w:t>
        </w:r>
        <w:r>
          <w:rPr>
            <w:noProof/>
            <w:webHidden/>
          </w:rPr>
          <w:tab/>
        </w:r>
        <w:r>
          <w:rPr>
            <w:noProof/>
            <w:webHidden/>
          </w:rPr>
          <w:fldChar w:fldCharType="begin"/>
        </w:r>
        <w:r>
          <w:rPr>
            <w:noProof/>
            <w:webHidden/>
          </w:rPr>
          <w:instrText xml:space="preserve"> PAGEREF _Toc87894987 \h </w:instrText>
        </w:r>
      </w:ins>
      <w:r>
        <w:rPr>
          <w:noProof/>
          <w:webHidden/>
        </w:rPr>
      </w:r>
      <w:r>
        <w:rPr>
          <w:noProof/>
          <w:webHidden/>
        </w:rPr>
        <w:fldChar w:fldCharType="separate"/>
      </w:r>
      <w:ins w:id="887" w:author=" " w:date="2021-11-15T18:53:00Z">
        <w:r>
          <w:rPr>
            <w:noProof/>
            <w:webHidden/>
          </w:rPr>
          <w:t>84</w:t>
        </w:r>
        <w:r>
          <w:rPr>
            <w:noProof/>
            <w:webHidden/>
          </w:rPr>
          <w:fldChar w:fldCharType="end"/>
        </w:r>
        <w:r w:rsidRPr="00C67A7A">
          <w:rPr>
            <w:rStyle w:val="Hyperlink"/>
            <w:rFonts w:eastAsiaTheme="majorEastAsia"/>
            <w:noProof/>
          </w:rPr>
          <w:fldChar w:fldCharType="end"/>
        </w:r>
      </w:ins>
    </w:p>
    <w:p w14:paraId="5D0538F1" w14:textId="24512D98" w:rsidR="00106BE6" w:rsidRDefault="00106BE6">
      <w:pPr>
        <w:pStyle w:val="TableofFigures"/>
        <w:tabs>
          <w:tab w:val="right" w:leader="dot" w:pos="7927"/>
        </w:tabs>
        <w:rPr>
          <w:ins w:id="888" w:author=" " w:date="2021-11-15T18:53:00Z"/>
          <w:rFonts w:asciiTheme="minorHAnsi" w:eastAsiaTheme="minorEastAsia" w:hAnsiTheme="minorHAnsi" w:cstheme="minorBidi"/>
          <w:noProof/>
          <w:sz w:val="22"/>
          <w:szCs w:val="22"/>
          <w:lang w:val="en-ID"/>
        </w:rPr>
      </w:pPr>
      <w:ins w:id="88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24 Sequence Diagram  Tambah Data Semester</w:t>
        </w:r>
        <w:r>
          <w:rPr>
            <w:noProof/>
            <w:webHidden/>
          </w:rPr>
          <w:tab/>
        </w:r>
        <w:r>
          <w:rPr>
            <w:noProof/>
            <w:webHidden/>
          </w:rPr>
          <w:fldChar w:fldCharType="begin"/>
        </w:r>
        <w:r>
          <w:rPr>
            <w:noProof/>
            <w:webHidden/>
          </w:rPr>
          <w:instrText xml:space="preserve"> PAGEREF _Toc87894988 \h </w:instrText>
        </w:r>
      </w:ins>
      <w:r>
        <w:rPr>
          <w:noProof/>
          <w:webHidden/>
        </w:rPr>
      </w:r>
      <w:r>
        <w:rPr>
          <w:noProof/>
          <w:webHidden/>
        </w:rPr>
        <w:fldChar w:fldCharType="separate"/>
      </w:r>
      <w:ins w:id="890" w:author=" " w:date="2021-11-15T18:53:00Z">
        <w:r>
          <w:rPr>
            <w:noProof/>
            <w:webHidden/>
          </w:rPr>
          <w:t>84</w:t>
        </w:r>
        <w:r>
          <w:rPr>
            <w:noProof/>
            <w:webHidden/>
          </w:rPr>
          <w:fldChar w:fldCharType="end"/>
        </w:r>
        <w:r w:rsidRPr="00C67A7A">
          <w:rPr>
            <w:rStyle w:val="Hyperlink"/>
            <w:rFonts w:eastAsiaTheme="majorEastAsia"/>
            <w:noProof/>
          </w:rPr>
          <w:fldChar w:fldCharType="end"/>
        </w:r>
      </w:ins>
    </w:p>
    <w:p w14:paraId="2C665EBE" w14:textId="44AC9466" w:rsidR="00106BE6" w:rsidRDefault="00106BE6">
      <w:pPr>
        <w:pStyle w:val="TableofFigures"/>
        <w:tabs>
          <w:tab w:val="right" w:leader="dot" w:pos="7927"/>
        </w:tabs>
        <w:rPr>
          <w:ins w:id="891" w:author=" " w:date="2021-11-15T18:53:00Z"/>
          <w:rFonts w:asciiTheme="minorHAnsi" w:eastAsiaTheme="minorEastAsia" w:hAnsiTheme="minorHAnsi" w:cstheme="minorBidi"/>
          <w:noProof/>
          <w:sz w:val="22"/>
          <w:szCs w:val="22"/>
          <w:lang w:val="en-ID"/>
        </w:rPr>
      </w:pPr>
      <w:ins w:id="89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25 Sequence Diagram  Lihat Data Walikelas</w:t>
        </w:r>
        <w:r>
          <w:rPr>
            <w:noProof/>
            <w:webHidden/>
          </w:rPr>
          <w:tab/>
        </w:r>
        <w:r>
          <w:rPr>
            <w:noProof/>
            <w:webHidden/>
          </w:rPr>
          <w:fldChar w:fldCharType="begin"/>
        </w:r>
        <w:r>
          <w:rPr>
            <w:noProof/>
            <w:webHidden/>
          </w:rPr>
          <w:instrText xml:space="preserve"> PAGEREF _Toc87894989 \h </w:instrText>
        </w:r>
      </w:ins>
      <w:r>
        <w:rPr>
          <w:noProof/>
          <w:webHidden/>
        </w:rPr>
      </w:r>
      <w:r>
        <w:rPr>
          <w:noProof/>
          <w:webHidden/>
        </w:rPr>
        <w:fldChar w:fldCharType="separate"/>
      </w:r>
      <w:ins w:id="893" w:author=" " w:date="2021-11-15T18:53:00Z">
        <w:r>
          <w:rPr>
            <w:noProof/>
            <w:webHidden/>
          </w:rPr>
          <w:t>85</w:t>
        </w:r>
        <w:r>
          <w:rPr>
            <w:noProof/>
            <w:webHidden/>
          </w:rPr>
          <w:fldChar w:fldCharType="end"/>
        </w:r>
        <w:r w:rsidRPr="00C67A7A">
          <w:rPr>
            <w:rStyle w:val="Hyperlink"/>
            <w:rFonts w:eastAsiaTheme="majorEastAsia"/>
            <w:noProof/>
          </w:rPr>
          <w:fldChar w:fldCharType="end"/>
        </w:r>
      </w:ins>
    </w:p>
    <w:p w14:paraId="6E4D6A79" w14:textId="649F5C19" w:rsidR="00106BE6" w:rsidRDefault="00106BE6">
      <w:pPr>
        <w:pStyle w:val="TableofFigures"/>
        <w:tabs>
          <w:tab w:val="right" w:leader="dot" w:pos="7927"/>
        </w:tabs>
        <w:rPr>
          <w:ins w:id="894" w:author=" " w:date="2021-11-15T18:53:00Z"/>
          <w:rFonts w:asciiTheme="minorHAnsi" w:eastAsiaTheme="minorEastAsia" w:hAnsiTheme="minorHAnsi" w:cstheme="minorBidi"/>
          <w:noProof/>
          <w:sz w:val="22"/>
          <w:szCs w:val="22"/>
          <w:lang w:val="en-ID"/>
        </w:rPr>
      </w:pPr>
      <w:ins w:id="89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26 Sequence Diagram  Hapus Data Semester</w:t>
        </w:r>
        <w:r>
          <w:rPr>
            <w:noProof/>
            <w:webHidden/>
          </w:rPr>
          <w:tab/>
        </w:r>
        <w:r>
          <w:rPr>
            <w:noProof/>
            <w:webHidden/>
          </w:rPr>
          <w:fldChar w:fldCharType="begin"/>
        </w:r>
        <w:r>
          <w:rPr>
            <w:noProof/>
            <w:webHidden/>
          </w:rPr>
          <w:instrText xml:space="preserve"> PAGEREF _Toc87894990 \h </w:instrText>
        </w:r>
      </w:ins>
      <w:r>
        <w:rPr>
          <w:noProof/>
          <w:webHidden/>
        </w:rPr>
      </w:r>
      <w:r>
        <w:rPr>
          <w:noProof/>
          <w:webHidden/>
        </w:rPr>
        <w:fldChar w:fldCharType="separate"/>
      </w:r>
      <w:ins w:id="896" w:author=" " w:date="2021-11-15T18:53:00Z">
        <w:r>
          <w:rPr>
            <w:noProof/>
            <w:webHidden/>
          </w:rPr>
          <w:t>85</w:t>
        </w:r>
        <w:r>
          <w:rPr>
            <w:noProof/>
            <w:webHidden/>
          </w:rPr>
          <w:fldChar w:fldCharType="end"/>
        </w:r>
        <w:r w:rsidRPr="00C67A7A">
          <w:rPr>
            <w:rStyle w:val="Hyperlink"/>
            <w:rFonts w:eastAsiaTheme="majorEastAsia"/>
            <w:noProof/>
          </w:rPr>
          <w:fldChar w:fldCharType="end"/>
        </w:r>
      </w:ins>
    </w:p>
    <w:p w14:paraId="2AFAA0CA" w14:textId="36EDB54C" w:rsidR="00106BE6" w:rsidRDefault="00106BE6">
      <w:pPr>
        <w:pStyle w:val="TableofFigures"/>
        <w:tabs>
          <w:tab w:val="right" w:leader="dot" w:pos="7927"/>
        </w:tabs>
        <w:rPr>
          <w:ins w:id="897" w:author=" " w:date="2021-11-15T18:53:00Z"/>
          <w:rFonts w:asciiTheme="minorHAnsi" w:eastAsiaTheme="minorEastAsia" w:hAnsiTheme="minorHAnsi" w:cstheme="minorBidi"/>
          <w:noProof/>
          <w:sz w:val="22"/>
          <w:szCs w:val="22"/>
          <w:lang w:val="en-ID"/>
        </w:rPr>
      </w:pPr>
      <w:ins w:id="89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27 Sequence Diagram  Edit Data Walikelas</w:t>
        </w:r>
        <w:r>
          <w:rPr>
            <w:noProof/>
            <w:webHidden/>
          </w:rPr>
          <w:tab/>
        </w:r>
        <w:r>
          <w:rPr>
            <w:noProof/>
            <w:webHidden/>
          </w:rPr>
          <w:fldChar w:fldCharType="begin"/>
        </w:r>
        <w:r>
          <w:rPr>
            <w:noProof/>
            <w:webHidden/>
          </w:rPr>
          <w:instrText xml:space="preserve"> PAGEREF _Toc87894991 \h </w:instrText>
        </w:r>
      </w:ins>
      <w:r>
        <w:rPr>
          <w:noProof/>
          <w:webHidden/>
        </w:rPr>
      </w:r>
      <w:r>
        <w:rPr>
          <w:noProof/>
          <w:webHidden/>
        </w:rPr>
        <w:fldChar w:fldCharType="separate"/>
      </w:r>
      <w:ins w:id="899" w:author=" " w:date="2021-11-15T18:53:00Z">
        <w:r>
          <w:rPr>
            <w:noProof/>
            <w:webHidden/>
          </w:rPr>
          <w:t>86</w:t>
        </w:r>
        <w:r>
          <w:rPr>
            <w:noProof/>
            <w:webHidden/>
          </w:rPr>
          <w:fldChar w:fldCharType="end"/>
        </w:r>
        <w:r w:rsidRPr="00C67A7A">
          <w:rPr>
            <w:rStyle w:val="Hyperlink"/>
            <w:rFonts w:eastAsiaTheme="majorEastAsia"/>
            <w:noProof/>
          </w:rPr>
          <w:fldChar w:fldCharType="end"/>
        </w:r>
      </w:ins>
    </w:p>
    <w:p w14:paraId="6BF73089" w14:textId="4936FD96" w:rsidR="00106BE6" w:rsidRDefault="00106BE6">
      <w:pPr>
        <w:pStyle w:val="TableofFigures"/>
        <w:tabs>
          <w:tab w:val="right" w:leader="dot" w:pos="7927"/>
        </w:tabs>
        <w:rPr>
          <w:ins w:id="900" w:author=" " w:date="2021-11-15T18:53:00Z"/>
          <w:rFonts w:asciiTheme="minorHAnsi" w:eastAsiaTheme="minorEastAsia" w:hAnsiTheme="minorHAnsi" w:cstheme="minorBidi"/>
          <w:noProof/>
          <w:sz w:val="22"/>
          <w:szCs w:val="22"/>
          <w:lang w:val="en-ID"/>
        </w:rPr>
      </w:pPr>
      <w:ins w:id="90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28 Sequence Diagram Tambah Data Walikelas</w:t>
        </w:r>
        <w:r>
          <w:rPr>
            <w:noProof/>
            <w:webHidden/>
          </w:rPr>
          <w:tab/>
        </w:r>
        <w:r>
          <w:rPr>
            <w:noProof/>
            <w:webHidden/>
          </w:rPr>
          <w:fldChar w:fldCharType="begin"/>
        </w:r>
        <w:r>
          <w:rPr>
            <w:noProof/>
            <w:webHidden/>
          </w:rPr>
          <w:instrText xml:space="preserve"> PAGEREF _Toc87894992 \h </w:instrText>
        </w:r>
      </w:ins>
      <w:r>
        <w:rPr>
          <w:noProof/>
          <w:webHidden/>
        </w:rPr>
      </w:r>
      <w:r>
        <w:rPr>
          <w:noProof/>
          <w:webHidden/>
        </w:rPr>
        <w:fldChar w:fldCharType="separate"/>
      </w:r>
      <w:ins w:id="902" w:author=" " w:date="2021-11-15T18:53:00Z">
        <w:r>
          <w:rPr>
            <w:noProof/>
            <w:webHidden/>
          </w:rPr>
          <w:t>86</w:t>
        </w:r>
        <w:r>
          <w:rPr>
            <w:noProof/>
            <w:webHidden/>
          </w:rPr>
          <w:fldChar w:fldCharType="end"/>
        </w:r>
        <w:r w:rsidRPr="00C67A7A">
          <w:rPr>
            <w:rStyle w:val="Hyperlink"/>
            <w:rFonts w:eastAsiaTheme="majorEastAsia"/>
            <w:noProof/>
          </w:rPr>
          <w:fldChar w:fldCharType="end"/>
        </w:r>
      </w:ins>
    </w:p>
    <w:p w14:paraId="050DD8BB" w14:textId="34330B36" w:rsidR="00106BE6" w:rsidRDefault="00106BE6">
      <w:pPr>
        <w:pStyle w:val="TableofFigures"/>
        <w:tabs>
          <w:tab w:val="right" w:leader="dot" w:pos="7927"/>
        </w:tabs>
        <w:rPr>
          <w:ins w:id="903" w:author=" " w:date="2021-11-15T18:53:00Z"/>
          <w:rFonts w:asciiTheme="minorHAnsi" w:eastAsiaTheme="minorEastAsia" w:hAnsiTheme="minorHAnsi" w:cstheme="minorBidi"/>
          <w:noProof/>
          <w:sz w:val="22"/>
          <w:szCs w:val="22"/>
          <w:lang w:val="en-ID"/>
        </w:rPr>
      </w:pPr>
      <w:ins w:id="90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29 Sequence Diagram Lihat Profile Walikelas</w:t>
        </w:r>
        <w:r>
          <w:rPr>
            <w:noProof/>
            <w:webHidden/>
          </w:rPr>
          <w:tab/>
        </w:r>
        <w:r>
          <w:rPr>
            <w:noProof/>
            <w:webHidden/>
          </w:rPr>
          <w:fldChar w:fldCharType="begin"/>
        </w:r>
        <w:r>
          <w:rPr>
            <w:noProof/>
            <w:webHidden/>
          </w:rPr>
          <w:instrText xml:space="preserve"> PAGEREF _Toc87894993 \h </w:instrText>
        </w:r>
      </w:ins>
      <w:r>
        <w:rPr>
          <w:noProof/>
          <w:webHidden/>
        </w:rPr>
      </w:r>
      <w:r>
        <w:rPr>
          <w:noProof/>
          <w:webHidden/>
        </w:rPr>
        <w:fldChar w:fldCharType="separate"/>
      </w:r>
      <w:ins w:id="905" w:author=" " w:date="2021-11-15T18:53:00Z">
        <w:r>
          <w:rPr>
            <w:noProof/>
            <w:webHidden/>
          </w:rPr>
          <w:t>87</w:t>
        </w:r>
        <w:r>
          <w:rPr>
            <w:noProof/>
            <w:webHidden/>
          </w:rPr>
          <w:fldChar w:fldCharType="end"/>
        </w:r>
        <w:r w:rsidRPr="00C67A7A">
          <w:rPr>
            <w:rStyle w:val="Hyperlink"/>
            <w:rFonts w:eastAsiaTheme="majorEastAsia"/>
            <w:noProof/>
          </w:rPr>
          <w:fldChar w:fldCharType="end"/>
        </w:r>
      </w:ins>
    </w:p>
    <w:p w14:paraId="7F403334" w14:textId="2C4684E0" w:rsidR="00106BE6" w:rsidRDefault="00106BE6">
      <w:pPr>
        <w:pStyle w:val="TableofFigures"/>
        <w:tabs>
          <w:tab w:val="right" w:leader="dot" w:pos="7927"/>
        </w:tabs>
        <w:rPr>
          <w:ins w:id="906" w:author=" " w:date="2021-11-15T18:53:00Z"/>
          <w:rFonts w:asciiTheme="minorHAnsi" w:eastAsiaTheme="minorEastAsia" w:hAnsiTheme="minorHAnsi" w:cstheme="minorBidi"/>
          <w:noProof/>
          <w:sz w:val="22"/>
          <w:szCs w:val="22"/>
          <w:lang w:val="en-ID"/>
        </w:rPr>
      </w:pPr>
      <w:ins w:id="90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30 Sequence Diagram Lihat Anggota Siswa</w:t>
        </w:r>
        <w:r>
          <w:rPr>
            <w:noProof/>
            <w:webHidden/>
          </w:rPr>
          <w:tab/>
        </w:r>
        <w:r>
          <w:rPr>
            <w:noProof/>
            <w:webHidden/>
          </w:rPr>
          <w:fldChar w:fldCharType="begin"/>
        </w:r>
        <w:r>
          <w:rPr>
            <w:noProof/>
            <w:webHidden/>
          </w:rPr>
          <w:instrText xml:space="preserve"> PAGEREF _Toc87894994 \h </w:instrText>
        </w:r>
      </w:ins>
      <w:r>
        <w:rPr>
          <w:noProof/>
          <w:webHidden/>
        </w:rPr>
      </w:r>
      <w:r>
        <w:rPr>
          <w:noProof/>
          <w:webHidden/>
        </w:rPr>
        <w:fldChar w:fldCharType="separate"/>
      </w:r>
      <w:ins w:id="908" w:author=" " w:date="2021-11-15T18:53:00Z">
        <w:r>
          <w:rPr>
            <w:noProof/>
            <w:webHidden/>
          </w:rPr>
          <w:t>87</w:t>
        </w:r>
        <w:r>
          <w:rPr>
            <w:noProof/>
            <w:webHidden/>
          </w:rPr>
          <w:fldChar w:fldCharType="end"/>
        </w:r>
        <w:r w:rsidRPr="00C67A7A">
          <w:rPr>
            <w:rStyle w:val="Hyperlink"/>
            <w:rFonts w:eastAsiaTheme="majorEastAsia"/>
            <w:noProof/>
          </w:rPr>
          <w:fldChar w:fldCharType="end"/>
        </w:r>
      </w:ins>
    </w:p>
    <w:p w14:paraId="5CF957B6" w14:textId="63CB2B41" w:rsidR="00106BE6" w:rsidRDefault="00106BE6">
      <w:pPr>
        <w:pStyle w:val="TableofFigures"/>
        <w:tabs>
          <w:tab w:val="right" w:leader="dot" w:pos="7927"/>
        </w:tabs>
        <w:rPr>
          <w:ins w:id="909" w:author=" " w:date="2021-11-15T18:53:00Z"/>
          <w:rFonts w:asciiTheme="minorHAnsi" w:eastAsiaTheme="minorEastAsia" w:hAnsiTheme="minorHAnsi" w:cstheme="minorBidi"/>
          <w:noProof/>
          <w:sz w:val="22"/>
          <w:szCs w:val="22"/>
          <w:lang w:val="en-ID"/>
        </w:rPr>
      </w:pPr>
      <w:ins w:id="910" w:author=" " w:date="2021-11-15T18:53:00Z">
        <w:r w:rsidRPr="00C67A7A">
          <w:rPr>
            <w:rStyle w:val="Hyperlink"/>
            <w:rFonts w:eastAsiaTheme="majorEastAsia"/>
            <w:noProof/>
          </w:rPr>
          <w:lastRenderedPageBreak/>
          <w:fldChar w:fldCharType="begin"/>
        </w:r>
        <w:r w:rsidRPr="00C67A7A">
          <w:rPr>
            <w:rStyle w:val="Hyperlink"/>
            <w:rFonts w:eastAsiaTheme="majorEastAsia"/>
            <w:noProof/>
          </w:rPr>
          <w:instrText xml:space="preserve"> </w:instrText>
        </w:r>
        <w:r>
          <w:rPr>
            <w:noProof/>
          </w:rPr>
          <w:instrText>HYPERLINK \l "_Toc87894995"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31 Sequence Diagram  Cetak Rowayat Anggota Siswa</w:t>
        </w:r>
        <w:r>
          <w:rPr>
            <w:noProof/>
            <w:webHidden/>
          </w:rPr>
          <w:tab/>
        </w:r>
        <w:r>
          <w:rPr>
            <w:noProof/>
            <w:webHidden/>
          </w:rPr>
          <w:fldChar w:fldCharType="begin"/>
        </w:r>
        <w:r>
          <w:rPr>
            <w:noProof/>
            <w:webHidden/>
          </w:rPr>
          <w:instrText xml:space="preserve"> PAGEREF _Toc87894995 \h </w:instrText>
        </w:r>
      </w:ins>
      <w:r>
        <w:rPr>
          <w:noProof/>
          <w:webHidden/>
        </w:rPr>
      </w:r>
      <w:r>
        <w:rPr>
          <w:noProof/>
          <w:webHidden/>
        </w:rPr>
        <w:fldChar w:fldCharType="separate"/>
      </w:r>
      <w:ins w:id="911" w:author=" " w:date="2021-11-15T18:53:00Z">
        <w:r>
          <w:rPr>
            <w:noProof/>
            <w:webHidden/>
          </w:rPr>
          <w:t>88</w:t>
        </w:r>
        <w:r>
          <w:rPr>
            <w:noProof/>
            <w:webHidden/>
          </w:rPr>
          <w:fldChar w:fldCharType="end"/>
        </w:r>
        <w:r w:rsidRPr="00C67A7A">
          <w:rPr>
            <w:rStyle w:val="Hyperlink"/>
            <w:rFonts w:eastAsiaTheme="majorEastAsia"/>
            <w:noProof/>
          </w:rPr>
          <w:fldChar w:fldCharType="end"/>
        </w:r>
      </w:ins>
    </w:p>
    <w:p w14:paraId="64A6CAD7" w14:textId="308533D0" w:rsidR="00106BE6" w:rsidRDefault="00106BE6">
      <w:pPr>
        <w:pStyle w:val="TableofFigures"/>
        <w:tabs>
          <w:tab w:val="right" w:leader="dot" w:pos="7927"/>
        </w:tabs>
        <w:rPr>
          <w:ins w:id="912" w:author=" " w:date="2021-11-15T18:53:00Z"/>
          <w:rFonts w:asciiTheme="minorHAnsi" w:eastAsiaTheme="minorEastAsia" w:hAnsiTheme="minorHAnsi" w:cstheme="minorBidi"/>
          <w:noProof/>
          <w:sz w:val="22"/>
          <w:szCs w:val="22"/>
          <w:lang w:val="en-ID"/>
        </w:rPr>
      </w:pPr>
      <w:ins w:id="91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32 Sequence Diagram  Lihat Data Kelas</w:t>
        </w:r>
        <w:r>
          <w:rPr>
            <w:noProof/>
            <w:webHidden/>
          </w:rPr>
          <w:tab/>
        </w:r>
        <w:r>
          <w:rPr>
            <w:noProof/>
            <w:webHidden/>
          </w:rPr>
          <w:fldChar w:fldCharType="begin"/>
        </w:r>
        <w:r>
          <w:rPr>
            <w:noProof/>
            <w:webHidden/>
          </w:rPr>
          <w:instrText xml:space="preserve"> PAGEREF _Toc87894996 \h </w:instrText>
        </w:r>
      </w:ins>
      <w:r>
        <w:rPr>
          <w:noProof/>
          <w:webHidden/>
        </w:rPr>
      </w:r>
      <w:r>
        <w:rPr>
          <w:noProof/>
          <w:webHidden/>
        </w:rPr>
        <w:fldChar w:fldCharType="separate"/>
      </w:r>
      <w:ins w:id="914" w:author=" " w:date="2021-11-15T18:53:00Z">
        <w:r>
          <w:rPr>
            <w:noProof/>
            <w:webHidden/>
          </w:rPr>
          <w:t>88</w:t>
        </w:r>
        <w:r>
          <w:rPr>
            <w:noProof/>
            <w:webHidden/>
          </w:rPr>
          <w:fldChar w:fldCharType="end"/>
        </w:r>
        <w:r w:rsidRPr="00C67A7A">
          <w:rPr>
            <w:rStyle w:val="Hyperlink"/>
            <w:rFonts w:eastAsiaTheme="majorEastAsia"/>
            <w:noProof/>
          </w:rPr>
          <w:fldChar w:fldCharType="end"/>
        </w:r>
      </w:ins>
    </w:p>
    <w:p w14:paraId="6DC07F42" w14:textId="4FB96CD8" w:rsidR="00106BE6" w:rsidRDefault="00106BE6">
      <w:pPr>
        <w:pStyle w:val="TableofFigures"/>
        <w:tabs>
          <w:tab w:val="right" w:leader="dot" w:pos="7927"/>
        </w:tabs>
        <w:rPr>
          <w:ins w:id="915" w:author=" " w:date="2021-11-15T18:53:00Z"/>
          <w:rFonts w:asciiTheme="minorHAnsi" w:eastAsiaTheme="minorEastAsia" w:hAnsiTheme="minorHAnsi" w:cstheme="minorBidi"/>
          <w:noProof/>
          <w:sz w:val="22"/>
          <w:szCs w:val="22"/>
          <w:lang w:val="en-ID"/>
        </w:rPr>
      </w:pPr>
      <w:ins w:id="91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33 Sequence Diagram  Hapus Data Kelas</w:t>
        </w:r>
        <w:r>
          <w:rPr>
            <w:noProof/>
            <w:webHidden/>
          </w:rPr>
          <w:tab/>
        </w:r>
        <w:r>
          <w:rPr>
            <w:noProof/>
            <w:webHidden/>
          </w:rPr>
          <w:fldChar w:fldCharType="begin"/>
        </w:r>
        <w:r>
          <w:rPr>
            <w:noProof/>
            <w:webHidden/>
          </w:rPr>
          <w:instrText xml:space="preserve"> PAGEREF _Toc87894997 \h </w:instrText>
        </w:r>
      </w:ins>
      <w:r>
        <w:rPr>
          <w:noProof/>
          <w:webHidden/>
        </w:rPr>
      </w:r>
      <w:r>
        <w:rPr>
          <w:noProof/>
          <w:webHidden/>
        </w:rPr>
        <w:fldChar w:fldCharType="separate"/>
      </w:r>
      <w:ins w:id="917"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0CDEE910" w14:textId="35F603B9" w:rsidR="00106BE6" w:rsidRDefault="00106BE6">
      <w:pPr>
        <w:pStyle w:val="TableofFigures"/>
        <w:tabs>
          <w:tab w:val="right" w:leader="dot" w:pos="7927"/>
        </w:tabs>
        <w:rPr>
          <w:ins w:id="918" w:author=" " w:date="2021-11-15T18:53:00Z"/>
          <w:rFonts w:asciiTheme="minorHAnsi" w:eastAsiaTheme="minorEastAsia" w:hAnsiTheme="minorHAnsi" w:cstheme="minorBidi"/>
          <w:noProof/>
          <w:sz w:val="22"/>
          <w:szCs w:val="22"/>
          <w:lang w:val="en-ID"/>
        </w:rPr>
      </w:pPr>
      <w:ins w:id="91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34 Sequence Diagram Edit Data Kelas</w:t>
        </w:r>
        <w:r>
          <w:rPr>
            <w:noProof/>
            <w:webHidden/>
          </w:rPr>
          <w:tab/>
        </w:r>
        <w:r>
          <w:rPr>
            <w:noProof/>
            <w:webHidden/>
          </w:rPr>
          <w:fldChar w:fldCharType="begin"/>
        </w:r>
        <w:r>
          <w:rPr>
            <w:noProof/>
            <w:webHidden/>
          </w:rPr>
          <w:instrText xml:space="preserve"> PAGEREF _Toc87894998 \h </w:instrText>
        </w:r>
      </w:ins>
      <w:r>
        <w:rPr>
          <w:noProof/>
          <w:webHidden/>
        </w:rPr>
      </w:r>
      <w:r>
        <w:rPr>
          <w:noProof/>
          <w:webHidden/>
        </w:rPr>
        <w:fldChar w:fldCharType="separate"/>
      </w:r>
      <w:ins w:id="920"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5E9FB572" w14:textId="0B49BD6B" w:rsidR="00106BE6" w:rsidRDefault="00106BE6">
      <w:pPr>
        <w:pStyle w:val="TableofFigures"/>
        <w:tabs>
          <w:tab w:val="right" w:leader="dot" w:pos="7927"/>
        </w:tabs>
        <w:rPr>
          <w:ins w:id="921" w:author=" " w:date="2021-11-15T18:53:00Z"/>
          <w:rFonts w:asciiTheme="minorHAnsi" w:eastAsiaTheme="minorEastAsia" w:hAnsiTheme="minorHAnsi" w:cstheme="minorBidi"/>
          <w:noProof/>
          <w:sz w:val="22"/>
          <w:szCs w:val="22"/>
          <w:lang w:val="en-ID"/>
        </w:rPr>
      </w:pPr>
      <w:ins w:id="92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35 Sequence Diagram Tambah Data Kelas</w:t>
        </w:r>
        <w:r>
          <w:rPr>
            <w:noProof/>
            <w:webHidden/>
          </w:rPr>
          <w:tab/>
        </w:r>
        <w:r>
          <w:rPr>
            <w:noProof/>
            <w:webHidden/>
          </w:rPr>
          <w:fldChar w:fldCharType="begin"/>
        </w:r>
        <w:r>
          <w:rPr>
            <w:noProof/>
            <w:webHidden/>
          </w:rPr>
          <w:instrText xml:space="preserve"> PAGEREF _Toc87894999 \h </w:instrText>
        </w:r>
      </w:ins>
      <w:r>
        <w:rPr>
          <w:noProof/>
          <w:webHidden/>
        </w:rPr>
      </w:r>
      <w:r>
        <w:rPr>
          <w:noProof/>
          <w:webHidden/>
        </w:rPr>
        <w:fldChar w:fldCharType="separate"/>
      </w:r>
      <w:ins w:id="923"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3000BDD1" w14:textId="606F593D" w:rsidR="00106BE6" w:rsidRDefault="00106BE6">
      <w:pPr>
        <w:pStyle w:val="TableofFigures"/>
        <w:tabs>
          <w:tab w:val="right" w:leader="dot" w:pos="7927"/>
        </w:tabs>
        <w:rPr>
          <w:ins w:id="924" w:author=" " w:date="2021-11-15T18:53:00Z"/>
          <w:rFonts w:asciiTheme="minorHAnsi" w:eastAsiaTheme="minorEastAsia" w:hAnsiTheme="minorHAnsi" w:cstheme="minorBidi"/>
          <w:noProof/>
          <w:sz w:val="22"/>
          <w:szCs w:val="22"/>
          <w:lang w:val="en-ID"/>
        </w:rPr>
      </w:pPr>
      <w:ins w:id="92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36 Sequence Diagram  Lihat Profile Kelas</w:t>
        </w:r>
        <w:r>
          <w:rPr>
            <w:noProof/>
            <w:webHidden/>
          </w:rPr>
          <w:tab/>
        </w:r>
        <w:r>
          <w:rPr>
            <w:noProof/>
            <w:webHidden/>
          </w:rPr>
          <w:fldChar w:fldCharType="begin"/>
        </w:r>
        <w:r>
          <w:rPr>
            <w:noProof/>
            <w:webHidden/>
          </w:rPr>
          <w:instrText xml:space="preserve"> PAGEREF _Toc87895000 \h </w:instrText>
        </w:r>
      </w:ins>
      <w:r>
        <w:rPr>
          <w:noProof/>
          <w:webHidden/>
        </w:rPr>
      </w:r>
      <w:r>
        <w:rPr>
          <w:noProof/>
          <w:webHidden/>
        </w:rPr>
        <w:fldChar w:fldCharType="separate"/>
      </w:r>
      <w:ins w:id="926" w:author=" " w:date="2021-11-15T18:53:00Z">
        <w:r>
          <w:rPr>
            <w:noProof/>
            <w:webHidden/>
          </w:rPr>
          <w:t>90</w:t>
        </w:r>
        <w:r>
          <w:rPr>
            <w:noProof/>
            <w:webHidden/>
          </w:rPr>
          <w:fldChar w:fldCharType="end"/>
        </w:r>
        <w:r w:rsidRPr="00C67A7A">
          <w:rPr>
            <w:rStyle w:val="Hyperlink"/>
            <w:rFonts w:eastAsiaTheme="majorEastAsia"/>
            <w:noProof/>
          </w:rPr>
          <w:fldChar w:fldCharType="end"/>
        </w:r>
      </w:ins>
    </w:p>
    <w:p w14:paraId="277EC7E1" w14:textId="6FF0EE0A" w:rsidR="00106BE6" w:rsidRDefault="00106BE6">
      <w:pPr>
        <w:pStyle w:val="TableofFigures"/>
        <w:tabs>
          <w:tab w:val="right" w:leader="dot" w:pos="7927"/>
        </w:tabs>
        <w:rPr>
          <w:ins w:id="927" w:author=" " w:date="2021-11-15T18:53:00Z"/>
          <w:rFonts w:asciiTheme="minorHAnsi" w:eastAsiaTheme="minorEastAsia" w:hAnsiTheme="minorHAnsi" w:cstheme="minorBidi"/>
          <w:noProof/>
          <w:sz w:val="22"/>
          <w:szCs w:val="22"/>
          <w:lang w:val="en-ID"/>
        </w:rPr>
      </w:pPr>
      <w:ins w:id="92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37 Sequence Diagram  Lihat Data Kelas</w:t>
        </w:r>
        <w:r>
          <w:rPr>
            <w:noProof/>
            <w:webHidden/>
          </w:rPr>
          <w:tab/>
        </w:r>
        <w:r>
          <w:rPr>
            <w:noProof/>
            <w:webHidden/>
          </w:rPr>
          <w:fldChar w:fldCharType="begin"/>
        </w:r>
        <w:r>
          <w:rPr>
            <w:noProof/>
            <w:webHidden/>
          </w:rPr>
          <w:instrText xml:space="preserve"> PAGEREF _Toc87895001 \h </w:instrText>
        </w:r>
      </w:ins>
      <w:r>
        <w:rPr>
          <w:noProof/>
          <w:webHidden/>
        </w:rPr>
      </w:r>
      <w:r>
        <w:rPr>
          <w:noProof/>
          <w:webHidden/>
        </w:rPr>
        <w:fldChar w:fldCharType="separate"/>
      </w:r>
      <w:ins w:id="929" w:author=" " w:date="2021-11-15T18:53:00Z">
        <w:r>
          <w:rPr>
            <w:noProof/>
            <w:webHidden/>
          </w:rPr>
          <w:t>90</w:t>
        </w:r>
        <w:r>
          <w:rPr>
            <w:noProof/>
            <w:webHidden/>
          </w:rPr>
          <w:fldChar w:fldCharType="end"/>
        </w:r>
        <w:r w:rsidRPr="00C67A7A">
          <w:rPr>
            <w:rStyle w:val="Hyperlink"/>
            <w:rFonts w:eastAsiaTheme="majorEastAsia"/>
            <w:noProof/>
          </w:rPr>
          <w:fldChar w:fldCharType="end"/>
        </w:r>
      </w:ins>
    </w:p>
    <w:p w14:paraId="45C6CB1E" w14:textId="3EC082AA" w:rsidR="00106BE6" w:rsidRDefault="00106BE6">
      <w:pPr>
        <w:pStyle w:val="TableofFigures"/>
        <w:tabs>
          <w:tab w:val="right" w:leader="dot" w:pos="7927"/>
        </w:tabs>
        <w:rPr>
          <w:ins w:id="930" w:author=" " w:date="2021-11-15T18:53:00Z"/>
          <w:rFonts w:asciiTheme="minorHAnsi" w:eastAsiaTheme="minorEastAsia" w:hAnsiTheme="minorHAnsi" w:cstheme="minorBidi"/>
          <w:noProof/>
          <w:sz w:val="22"/>
          <w:szCs w:val="22"/>
          <w:lang w:val="en-ID"/>
        </w:rPr>
      </w:pPr>
      <w:ins w:id="93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38 Sequence Diagram Cetak riwayat Absensi Anggota Kelas</w:t>
        </w:r>
        <w:r>
          <w:rPr>
            <w:noProof/>
            <w:webHidden/>
          </w:rPr>
          <w:tab/>
        </w:r>
        <w:r>
          <w:rPr>
            <w:noProof/>
            <w:webHidden/>
          </w:rPr>
          <w:fldChar w:fldCharType="begin"/>
        </w:r>
        <w:r>
          <w:rPr>
            <w:noProof/>
            <w:webHidden/>
          </w:rPr>
          <w:instrText xml:space="preserve"> PAGEREF _Toc87895002 \h </w:instrText>
        </w:r>
      </w:ins>
      <w:r>
        <w:rPr>
          <w:noProof/>
          <w:webHidden/>
        </w:rPr>
      </w:r>
      <w:r>
        <w:rPr>
          <w:noProof/>
          <w:webHidden/>
        </w:rPr>
        <w:fldChar w:fldCharType="separate"/>
      </w:r>
      <w:ins w:id="932" w:author=" " w:date="2021-11-15T18:53:00Z">
        <w:r>
          <w:rPr>
            <w:noProof/>
            <w:webHidden/>
          </w:rPr>
          <w:t>91</w:t>
        </w:r>
        <w:r>
          <w:rPr>
            <w:noProof/>
            <w:webHidden/>
          </w:rPr>
          <w:fldChar w:fldCharType="end"/>
        </w:r>
        <w:r w:rsidRPr="00C67A7A">
          <w:rPr>
            <w:rStyle w:val="Hyperlink"/>
            <w:rFonts w:eastAsiaTheme="majorEastAsia"/>
            <w:noProof/>
          </w:rPr>
          <w:fldChar w:fldCharType="end"/>
        </w:r>
      </w:ins>
    </w:p>
    <w:p w14:paraId="766B2991" w14:textId="0F1A3FB8" w:rsidR="00106BE6" w:rsidRDefault="00106BE6">
      <w:pPr>
        <w:pStyle w:val="TableofFigures"/>
        <w:tabs>
          <w:tab w:val="right" w:leader="dot" w:pos="7927"/>
        </w:tabs>
        <w:rPr>
          <w:ins w:id="933" w:author=" " w:date="2021-11-15T18:53:00Z"/>
          <w:rFonts w:asciiTheme="minorHAnsi" w:eastAsiaTheme="minorEastAsia" w:hAnsiTheme="minorHAnsi" w:cstheme="minorBidi"/>
          <w:noProof/>
          <w:sz w:val="22"/>
          <w:szCs w:val="22"/>
          <w:lang w:val="en-ID"/>
        </w:rPr>
      </w:pPr>
      <w:ins w:id="93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39 Sequence Diagram Lihat Data Siswa</w:t>
        </w:r>
        <w:r>
          <w:rPr>
            <w:noProof/>
            <w:webHidden/>
          </w:rPr>
          <w:tab/>
        </w:r>
        <w:r>
          <w:rPr>
            <w:noProof/>
            <w:webHidden/>
          </w:rPr>
          <w:fldChar w:fldCharType="begin"/>
        </w:r>
        <w:r>
          <w:rPr>
            <w:noProof/>
            <w:webHidden/>
          </w:rPr>
          <w:instrText xml:space="preserve"> PAGEREF _Toc87895003 \h </w:instrText>
        </w:r>
      </w:ins>
      <w:r>
        <w:rPr>
          <w:noProof/>
          <w:webHidden/>
        </w:rPr>
      </w:r>
      <w:r>
        <w:rPr>
          <w:noProof/>
          <w:webHidden/>
        </w:rPr>
        <w:fldChar w:fldCharType="separate"/>
      </w:r>
      <w:ins w:id="935" w:author=" " w:date="2021-11-15T18:53:00Z">
        <w:r>
          <w:rPr>
            <w:noProof/>
            <w:webHidden/>
          </w:rPr>
          <w:t>91</w:t>
        </w:r>
        <w:r>
          <w:rPr>
            <w:noProof/>
            <w:webHidden/>
          </w:rPr>
          <w:fldChar w:fldCharType="end"/>
        </w:r>
        <w:r w:rsidRPr="00C67A7A">
          <w:rPr>
            <w:rStyle w:val="Hyperlink"/>
            <w:rFonts w:eastAsiaTheme="majorEastAsia"/>
            <w:noProof/>
          </w:rPr>
          <w:fldChar w:fldCharType="end"/>
        </w:r>
      </w:ins>
    </w:p>
    <w:p w14:paraId="0826A08E" w14:textId="77318EF3" w:rsidR="00106BE6" w:rsidRDefault="00106BE6">
      <w:pPr>
        <w:pStyle w:val="TableofFigures"/>
        <w:tabs>
          <w:tab w:val="right" w:leader="dot" w:pos="7927"/>
        </w:tabs>
        <w:rPr>
          <w:ins w:id="936" w:author=" " w:date="2021-11-15T18:53:00Z"/>
          <w:rFonts w:asciiTheme="minorHAnsi" w:eastAsiaTheme="minorEastAsia" w:hAnsiTheme="minorHAnsi" w:cstheme="minorBidi"/>
          <w:noProof/>
          <w:sz w:val="22"/>
          <w:szCs w:val="22"/>
          <w:lang w:val="en-ID"/>
        </w:rPr>
      </w:pPr>
      <w:ins w:id="93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40 Sequence Diagram Hapus Data Siswa</w:t>
        </w:r>
        <w:r>
          <w:rPr>
            <w:noProof/>
            <w:webHidden/>
          </w:rPr>
          <w:tab/>
        </w:r>
        <w:r>
          <w:rPr>
            <w:noProof/>
            <w:webHidden/>
          </w:rPr>
          <w:fldChar w:fldCharType="begin"/>
        </w:r>
        <w:r>
          <w:rPr>
            <w:noProof/>
            <w:webHidden/>
          </w:rPr>
          <w:instrText xml:space="preserve"> PAGEREF _Toc87895004 \h </w:instrText>
        </w:r>
      </w:ins>
      <w:r>
        <w:rPr>
          <w:noProof/>
          <w:webHidden/>
        </w:rPr>
      </w:r>
      <w:r>
        <w:rPr>
          <w:noProof/>
          <w:webHidden/>
        </w:rPr>
        <w:fldChar w:fldCharType="separate"/>
      </w:r>
      <w:ins w:id="938"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4CEA2B3F" w14:textId="3333070D" w:rsidR="00106BE6" w:rsidRDefault="00106BE6">
      <w:pPr>
        <w:pStyle w:val="TableofFigures"/>
        <w:tabs>
          <w:tab w:val="right" w:leader="dot" w:pos="7927"/>
        </w:tabs>
        <w:rPr>
          <w:ins w:id="939" w:author=" " w:date="2021-11-15T18:53:00Z"/>
          <w:rFonts w:asciiTheme="minorHAnsi" w:eastAsiaTheme="minorEastAsia" w:hAnsiTheme="minorHAnsi" w:cstheme="minorBidi"/>
          <w:noProof/>
          <w:sz w:val="22"/>
          <w:szCs w:val="22"/>
          <w:lang w:val="en-ID"/>
        </w:rPr>
      </w:pPr>
      <w:ins w:id="94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41 Sequence Diagram Edit Data Siswa</w:t>
        </w:r>
        <w:r>
          <w:rPr>
            <w:noProof/>
            <w:webHidden/>
          </w:rPr>
          <w:tab/>
        </w:r>
        <w:r>
          <w:rPr>
            <w:noProof/>
            <w:webHidden/>
          </w:rPr>
          <w:fldChar w:fldCharType="begin"/>
        </w:r>
        <w:r>
          <w:rPr>
            <w:noProof/>
            <w:webHidden/>
          </w:rPr>
          <w:instrText xml:space="preserve"> PAGEREF _Toc87895005 \h </w:instrText>
        </w:r>
      </w:ins>
      <w:r>
        <w:rPr>
          <w:noProof/>
          <w:webHidden/>
        </w:rPr>
      </w:r>
      <w:r>
        <w:rPr>
          <w:noProof/>
          <w:webHidden/>
        </w:rPr>
        <w:fldChar w:fldCharType="separate"/>
      </w:r>
      <w:ins w:id="941"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4E89EA8D" w14:textId="612114FE" w:rsidR="00106BE6" w:rsidRDefault="00106BE6">
      <w:pPr>
        <w:pStyle w:val="TableofFigures"/>
        <w:tabs>
          <w:tab w:val="right" w:leader="dot" w:pos="7927"/>
        </w:tabs>
        <w:rPr>
          <w:ins w:id="942" w:author=" " w:date="2021-11-15T18:53:00Z"/>
          <w:rFonts w:asciiTheme="minorHAnsi" w:eastAsiaTheme="minorEastAsia" w:hAnsiTheme="minorHAnsi" w:cstheme="minorBidi"/>
          <w:noProof/>
          <w:sz w:val="22"/>
          <w:szCs w:val="22"/>
          <w:lang w:val="en-ID"/>
        </w:rPr>
      </w:pPr>
      <w:ins w:id="94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42 Sequence Diagram Tambah Data Siswa</w:t>
        </w:r>
        <w:r>
          <w:rPr>
            <w:noProof/>
            <w:webHidden/>
          </w:rPr>
          <w:tab/>
        </w:r>
        <w:r>
          <w:rPr>
            <w:noProof/>
            <w:webHidden/>
          </w:rPr>
          <w:fldChar w:fldCharType="begin"/>
        </w:r>
        <w:r>
          <w:rPr>
            <w:noProof/>
            <w:webHidden/>
          </w:rPr>
          <w:instrText xml:space="preserve"> PAGEREF _Toc87895006 \h </w:instrText>
        </w:r>
      </w:ins>
      <w:r>
        <w:rPr>
          <w:noProof/>
          <w:webHidden/>
        </w:rPr>
      </w:r>
      <w:r>
        <w:rPr>
          <w:noProof/>
          <w:webHidden/>
        </w:rPr>
        <w:fldChar w:fldCharType="separate"/>
      </w:r>
      <w:ins w:id="944"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1BF7F4D2" w14:textId="176746E0" w:rsidR="00106BE6" w:rsidRDefault="00106BE6">
      <w:pPr>
        <w:pStyle w:val="TableofFigures"/>
        <w:tabs>
          <w:tab w:val="right" w:leader="dot" w:pos="7927"/>
        </w:tabs>
        <w:rPr>
          <w:ins w:id="945" w:author=" " w:date="2021-11-15T18:53:00Z"/>
          <w:rFonts w:asciiTheme="minorHAnsi" w:eastAsiaTheme="minorEastAsia" w:hAnsiTheme="minorHAnsi" w:cstheme="minorBidi"/>
          <w:noProof/>
          <w:sz w:val="22"/>
          <w:szCs w:val="22"/>
          <w:lang w:val="en-ID"/>
        </w:rPr>
      </w:pPr>
      <w:ins w:id="94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43 Sequence Diagram Lihat Profile Siswa</w:t>
        </w:r>
        <w:r>
          <w:rPr>
            <w:noProof/>
            <w:webHidden/>
          </w:rPr>
          <w:tab/>
        </w:r>
        <w:r>
          <w:rPr>
            <w:noProof/>
            <w:webHidden/>
          </w:rPr>
          <w:fldChar w:fldCharType="begin"/>
        </w:r>
        <w:r>
          <w:rPr>
            <w:noProof/>
            <w:webHidden/>
          </w:rPr>
          <w:instrText xml:space="preserve"> PAGEREF _Toc87895007 \h </w:instrText>
        </w:r>
      </w:ins>
      <w:r>
        <w:rPr>
          <w:noProof/>
          <w:webHidden/>
        </w:rPr>
      </w:r>
      <w:r>
        <w:rPr>
          <w:noProof/>
          <w:webHidden/>
        </w:rPr>
        <w:fldChar w:fldCharType="separate"/>
      </w:r>
      <w:ins w:id="947" w:author=" " w:date="2021-11-15T18:53:00Z">
        <w:r>
          <w:rPr>
            <w:noProof/>
            <w:webHidden/>
          </w:rPr>
          <w:t>93</w:t>
        </w:r>
        <w:r>
          <w:rPr>
            <w:noProof/>
            <w:webHidden/>
          </w:rPr>
          <w:fldChar w:fldCharType="end"/>
        </w:r>
        <w:r w:rsidRPr="00C67A7A">
          <w:rPr>
            <w:rStyle w:val="Hyperlink"/>
            <w:rFonts w:eastAsiaTheme="majorEastAsia"/>
            <w:noProof/>
          </w:rPr>
          <w:fldChar w:fldCharType="end"/>
        </w:r>
      </w:ins>
    </w:p>
    <w:p w14:paraId="1277EEB7" w14:textId="57B2CD7C" w:rsidR="00106BE6" w:rsidRDefault="00106BE6">
      <w:pPr>
        <w:pStyle w:val="TableofFigures"/>
        <w:tabs>
          <w:tab w:val="right" w:leader="dot" w:pos="7927"/>
        </w:tabs>
        <w:rPr>
          <w:ins w:id="948" w:author=" " w:date="2021-11-15T18:53:00Z"/>
          <w:rFonts w:asciiTheme="minorHAnsi" w:eastAsiaTheme="minorEastAsia" w:hAnsiTheme="minorHAnsi" w:cstheme="minorBidi"/>
          <w:noProof/>
          <w:sz w:val="22"/>
          <w:szCs w:val="22"/>
          <w:lang w:val="en-ID"/>
        </w:rPr>
      </w:pPr>
      <w:ins w:id="94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44 Sequence Diagram  Lihat Riwayat Absen</w:t>
        </w:r>
        <w:r>
          <w:rPr>
            <w:noProof/>
            <w:webHidden/>
          </w:rPr>
          <w:tab/>
        </w:r>
        <w:r>
          <w:rPr>
            <w:noProof/>
            <w:webHidden/>
          </w:rPr>
          <w:fldChar w:fldCharType="begin"/>
        </w:r>
        <w:r>
          <w:rPr>
            <w:noProof/>
            <w:webHidden/>
          </w:rPr>
          <w:instrText xml:space="preserve"> PAGEREF _Toc87895008 \h </w:instrText>
        </w:r>
      </w:ins>
      <w:r>
        <w:rPr>
          <w:noProof/>
          <w:webHidden/>
        </w:rPr>
      </w:r>
      <w:r>
        <w:rPr>
          <w:noProof/>
          <w:webHidden/>
        </w:rPr>
        <w:fldChar w:fldCharType="separate"/>
      </w:r>
      <w:ins w:id="950" w:author=" " w:date="2021-11-15T18:53:00Z">
        <w:r>
          <w:rPr>
            <w:noProof/>
            <w:webHidden/>
          </w:rPr>
          <w:t>93</w:t>
        </w:r>
        <w:r>
          <w:rPr>
            <w:noProof/>
            <w:webHidden/>
          </w:rPr>
          <w:fldChar w:fldCharType="end"/>
        </w:r>
        <w:r w:rsidRPr="00C67A7A">
          <w:rPr>
            <w:rStyle w:val="Hyperlink"/>
            <w:rFonts w:eastAsiaTheme="majorEastAsia"/>
            <w:noProof/>
          </w:rPr>
          <w:fldChar w:fldCharType="end"/>
        </w:r>
      </w:ins>
    </w:p>
    <w:p w14:paraId="1E0D8E77" w14:textId="49BB1AFC" w:rsidR="00106BE6" w:rsidRDefault="00106BE6">
      <w:pPr>
        <w:pStyle w:val="TableofFigures"/>
        <w:tabs>
          <w:tab w:val="right" w:leader="dot" w:pos="7927"/>
        </w:tabs>
        <w:rPr>
          <w:ins w:id="951" w:author=" " w:date="2021-11-15T18:53:00Z"/>
          <w:rFonts w:asciiTheme="minorHAnsi" w:eastAsiaTheme="minorEastAsia" w:hAnsiTheme="minorHAnsi" w:cstheme="minorBidi"/>
          <w:noProof/>
          <w:sz w:val="22"/>
          <w:szCs w:val="22"/>
          <w:lang w:val="en-ID"/>
        </w:rPr>
      </w:pPr>
      <w:ins w:id="95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45 Sequence Diagram  Cetak Riwayat Absensi Siswa</w:t>
        </w:r>
        <w:r>
          <w:rPr>
            <w:noProof/>
            <w:webHidden/>
          </w:rPr>
          <w:tab/>
        </w:r>
        <w:r>
          <w:rPr>
            <w:noProof/>
            <w:webHidden/>
          </w:rPr>
          <w:fldChar w:fldCharType="begin"/>
        </w:r>
        <w:r>
          <w:rPr>
            <w:noProof/>
            <w:webHidden/>
          </w:rPr>
          <w:instrText xml:space="preserve"> PAGEREF _Toc87895009 \h </w:instrText>
        </w:r>
      </w:ins>
      <w:r>
        <w:rPr>
          <w:noProof/>
          <w:webHidden/>
        </w:rPr>
      </w:r>
      <w:r>
        <w:rPr>
          <w:noProof/>
          <w:webHidden/>
        </w:rPr>
        <w:fldChar w:fldCharType="separate"/>
      </w:r>
      <w:ins w:id="953" w:author=" " w:date="2021-11-15T18:53:00Z">
        <w:r>
          <w:rPr>
            <w:noProof/>
            <w:webHidden/>
          </w:rPr>
          <w:t>94</w:t>
        </w:r>
        <w:r>
          <w:rPr>
            <w:noProof/>
            <w:webHidden/>
          </w:rPr>
          <w:fldChar w:fldCharType="end"/>
        </w:r>
        <w:r w:rsidRPr="00C67A7A">
          <w:rPr>
            <w:rStyle w:val="Hyperlink"/>
            <w:rFonts w:eastAsiaTheme="majorEastAsia"/>
            <w:noProof/>
          </w:rPr>
          <w:fldChar w:fldCharType="end"/>
        </w:r>
      </w:ins>
    </w:p>
    <w:p w14:paraId="091F369D" w14:textId="6384B08C" w:rsidR="00106BE6" w:rsidRDefault="00106BE6">
      <w:pPr>
        <w:pStyle w:val="TableofFigures"/>
        <w:tabs>
          <w:tab w:val="right" w:leader="dot" w:pos="7927"/>
        </w:tabs>
        <w:rPr>
          <w:ins w:id="954" w:author=" " w:date="2021-11-15T18:53:00Z"/>
          <w:rFonts w:asciiTheme="minorHAnsi" w:eastAsiaTheme="minorEastAsia" w:hAnsiTheme="minorHAnsi" w:cstheme="minorBidi"/>
          <w:noProof/>
          <w:sz w:val="22"/>
          <w:szCs w:val="22"/>
          <w:lang w:val="en-ID"/>
        </w:rPr>
      </w:pPr>
      <w:ins w:id="95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46 Sequence Diagram  Lihat Data Laporan absen</w:t>
        </w:r>
        <w:r>
          <w:rPr>
            <w:noProof/>
            <w:webHidden/>
          </w:rPr>
          <w:tab/>
        </w:r>
        <w:r>
          <w:rPr>
            <w:noProof/>
            <w:webHidden/>
          </w:rPr>
          <w:fldChar w:fldCharType="begin"/>
        </w:r>
        <w:r>
          <w:rPr>
            <w:noProof/>
            <w:webHidden/>
          </w:rPr>
          <w:instrText xml:space="preserve"> PAGEREF _Toc87895010 \h </w:instrText>
        </w:r>
      </w:ins>
      <w:r>
        <w:rPr>
          <w:noProof/>
          <w:webHidden/>
        </w:rPr>
      </w:r>
      <w:r>
        <w:rPr>
          <w:noProof/>
          <w:webHidden/>
        </w:rPr>
        <w:fldChar w:fldCharType="separate"/>
      </w:r>
      <w:ins w:id="956" w:author=" " w:date="2021-11-15T18:53:00Z">
        <w:r>
          <w:rPr>
            <w:noProof/>
            <w:webHidden/>
          </w:rPr>
          <w:t>94</w:t>
        </w:r>
        <w:r>
          <w:rPr>
            <w:noProof/>
            <w:webHidden/>
          </w:rPr>
          <w:fldChar w:fldCharType="end"/>
        </w:r>
        <w:r w:rsidRPr="00C67A7A">
          <w:rPr>
            <w:rStyle w:val="Hyperlink"/>
            <w:rFonts w:eastAsiaTheme="majorEastAsia"/>
            <w:noProof/>
          </w:rPr>
          <w:fldChar w:fldCharType="end"/>
        </w:r>
      </w:ins>
    </w:p>
    <w:p w14:paraId="0D7ECE2D" w14:textId="1C8CBEB3" w:rsidR="00106BE6" w:rsidRDefault="00106BE6">
      <w:pPr>
        <w:pStyle w:val="TableofFigures"/>
        <w:tabs>
          <w:tab w:val="right" w:leader="dot" w:pos="7927"/>
        </w:tabs>
        <w:rPr>
          <w:ins w:id="957" w:author=" " w:date="2021-11-15T18:53:00Z"/>
          <w:rFonts w:asciiTheme="minorHAnsi" w:eastAsiaTheme="minorEastAsia" w:hAnsiTheme="minorHAnsi" w:cstheme="minorBidi"/>
          <w:noProof/>
          <w:sz w:val="22"/>
          <w:szCs w:val="22"/>
          <w:lang w:val="en-ID"/>
        </w:rPr>
      </w:pPr>
      <w:ins w:id="95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47 Sequence Diagram Tambah Histori Laporan Absen</w:t>
        </w:r>
        <w:r>
          <w:rPr>
            <w:noProof/>
            <w:webHidden/>
          </w:rPr>
          <w:tab/>
        </w:r>
        <w:r>
          <w:rPr>
            <w:noProof/>
            <w:webHidden/>
          </w:rPr>
          <w:fldChar w:fldCharType="begin"/>
        </w:r>
        <w:r>
          <w:rPr>
            <w:noProof/>
            <w:webHidden/>
          </w:rPr>
          <w:instrText xml:space="preserve"> PAGEREF _Toc87895011 \h </w:instrText>
        </w:r>
      </w:ins>
      <w:r>
        <w:rPr>
          <w:noProof/>
          <w:webHidden/>
        </w:rPr>
      </w:r>
      <w:r>
        <w:rPr>
          <w:noProof/>
          <w:webHidden/>
        </w:rPr>
        <w:fldChar w:fldCharType="separate"/>
      </w:r>
      <w:ins w:id="959" w:author=" " w:date="2021-11-15T18:53:00Z">
        <w:r>
          <w:rPr>
            <w:noProof/>
            <w:webHidden/>
          </w:rPr>
          <w:t>95</w:t>
        </w:r>
        <w:r>
          <w:rPr>
            <w:noProof/>
            <w:webHidden/>
          </w:rPr>
          <w:fldChar w:fldCharType="end"/>
        </w:r>
        <w:r w:rsidRPr="00C67A7A">
          <w:rPr>
            <w:rStyle w:val="Hyperlink"/>
            <w:rFonts w:eastAsiaTheme="majorEastAsia"/>
            <w:noProof/>
          </w:rPr>
          <w:fldChar w:fldCharType="end"/>
        </w:r>
      </w:ins>
    </w:p>
    <w:p w14:paraId="54B83D1C" w14:textId="0D128D5F" w:rsidR="00106BE6" w:rsidRDefault="00106BE6">
      <w:pPr>
        <w:pStyle w:val="TableofFigures"/>
        <w:tabs>
          <w:tab w:val="right" w:leader="dot" w:pos="7927"/>
        </w:tabs>
        <w:rPr>
          <w:ins w:id="960" w:author=" " w:date="2021-11-15T18:53:00Z"/>
          <w:rFonts w:asciiTheme="minorHAnsi" w:eastAsiaTheme="minorEastAsia" w:hAnsiTheme="minorHAnsi" w:cstheme="minorBidi"/>
          <w:noProof/>
          <w:sz w:val="22"/>
          <w:szCs w:val="22"/>
          <w:lang w:val="en-ID"/>
        </w:rPr>
      </w:pPr>
      <w:ins w:id="96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48 Sequence Diagram Cetak Laporan Absen</w:t>
        </w:r>
        <w:r>
          <w:rPr>
            <w:noProof/>
            <w:webHidden/>
          </w:rPr>
          <w:tab/>
        </w:r>
        <w:r>
          <w:rPr>
            <w:noProof/>
            <w:webHidden/>
          </w:rPr>
          <w:fldChar w:fldCharType="begin"/>
        </w:r>
        <w:r>
          <w:rPr>
            <w:noProof/>
            <w:webHidden/>
          </w:rPr>
          <w:instrText xml:space="preserve"> PAGEREF _Toc87895012 \h </w:instrText>
        </w:r>
      </w:ins>
      <w:r>
        <w:rPr>
          <w:noProof/>
          <w:webHidden/>
        </w:rPr>
      </w:r>
      <w:r>
        <w:rPr>
          <w:noProof/>
          <w:webHidden/>
        </w:rPr>
        <w:fldChar w:fldCharType="separate"/>
      </w:r>
      <w:ins w:id="962" w:author=" " w:date="2021-11-15T18:53:00Z">
        <w:r>
          <w:rPr>
            <w:noProof/>
            <w:webHidden/>
          </w:rPr>
          <w:t>95</w:t>
        </w:r>
        <w:r>
          <w:rPr>
            <w:noProof/>
            <w:webHidden/>
          </w:rPr>
          <w:fldChar w:fldCharType="end"/>
        </w:r>
        <w:r w:rsidRPr="00C67A7A">
          <w:rPr>
            <w:rStyle w:val="Hyperlink"/>
            <w:rFonts w:eastAsiaTheme="majorEastAsia"/>
            <w:noProof/>
          </w:rPr>
          <w:fldChar w:fldCharType="end"/>
        </w:r>
      </w:ins>
    </w:p>
    <w:p w14:paraId="3B0D2DD2" w14:textId="54271E16" w:rsidR="00106BE6" w:rsidRDefault="00106BE6">
      <w:pPr>
        <w:pStyle w:val="TableofFigures"/>
        <w:tabs>
          <w:tab w:val="right" w:leader="dot" w:pos="7927"/>
        </w:tabs>
        <w:rPr>
          <w:ins w:id="963" w:author=" " w:date="2021-11-15T18:53:00Z"/>
          <w:rFonts w:asciiTheme="minorHAnsi" w:eastAsiaTheme="minorEastAsia" w:hAnsiTheme="minorHAnsi" w:cstheme="minorBidi"/>
          <w:noProof/>
          <w:sz w:val="22"/>
          <w:szCs w:val="22"/>
          <w:lang w:val="en-ID"/>
        </w:rPr>
      </w:pPr>
      <w:ins w:id="96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49 Sequence Diagram Lihat Laporan Absen</w:t>
        </w:r>
        <w:r>
          <w:rPr>
            <w:noProof/>
            <w:webHidden/>
          </w:rPr>
          <w:tab/>
        </w:r>
        <w:r>
          <w:rPr>
            <w:noProof/>
            <w:webHidden/>
          </w:rPr>
          <w:fldChar w:fldCharType="begin"/>
        </w:r>
        <w:r>
          <w:rPr>
            <w:noProof/>
            <w:webHidden/>
          </w:rPr>
          <w:instrText xml:space="preserve"> PAGEREF _Toc87895013 \h </w:instrText>
        </w:r>
      </w:ins>
      <w:r>
        <w:rPr>
          <w:noProof/>
          <w:webHidden/>
        </w:rPr>
      </w:r>
      <w:r>
        <w:rPr>
          <w:noProof/>
          <w:webHidden/>
        </w:rPr>
        <w:fldChar w:fldCharType="separate"/>
      </w:r>
      <w:ins w:id="965" w:author=" " w:date="2021-11-15T18:53:00Z">
        <w:r>
          <w:rPr>
            <w:noProof/>
            <w:webHidden/>
          </w:rPr>
          <w:t>96</w:t>
        </w:r>
        <w:r>
          <w:rPr>
            <w:noProof/>
            <w:webHidden/>
          </w:rPr>
          <w:fldChar w:fldCharType="end"/>
        </w:r>
        <w:r w:rsidRPr="00C67A7A">
          <w:rPr>
            <w:rStyle w:val="Hyperlink"/>
            <w:rFonts w:eastAsiaTheme="majorEastAsia"/>
            <w:noProof/>
          </w:rPr>
          <w:fldChar w:fldCharType="end"/>
        </w:r>
      </w:ins>
    </w:p>
    <w:p w14:paraId="03A3922E" w14:textId="6FF7B382" w:rsidR="00106BE6" w:rsidRDefault="00106BE6">
      <w:pPr>
        <w:pStyle w:val="TableofFigures"/>
        <w:tabs>
          <w:tab w:val="right" w:leader="dot" w:pos="7927"/>
        </w:tabs>
        <w:rPr>
          <w:ins w:id="966" w:author=" " w:date="2021-11-15T18:53:00Z"/>
          <w:rFonts w:asciiTheme="minorHAnsi" w:eastAsiaTheme="minorEastAsia" w:hAnsiTheme="minorHAnsi" w:cstheme="minorBidi"/>
          <w:noProof/>
          <w:sz w:val="22"/>
          <w:szCs w:val="22"/>
          <w:lang w:val="en-ID"/>
        </w:rPr>
      </w:pPr>
      <w:ins w:id="96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50 Sequence Diagram  Edit Laporan Siswa Bermasalah</w:t>
        </w:r>
        <w:r>
          <w:rPr>
            <w:noProof/>
            <w:webHidden/>
          </w:rPr>
          <w:tab/>
        </w:r>
        <w:r>
          <w:rPr>
            <w:noProof/>
            <w:webHidden/>
          </w:rPr>
          <w:fldChar w:fldCharType="begin"/>
        </w:r>
        <w:r>
          <w:rPr>
            <w:noProof/>
            <w:webHidden/>
          </w:rPr>
          <w:instrText xml:space="preserve"> PAGEREF _Toc87895014 \h </w:instrText>
        </w:r>
      </w:ins>
      <w:r>
        <w:rPr>
          <w:noProof/>
          <w:webHidden/>
        </w:rPr>
      </w:r>
      <w:r>
        <w:rPr>
          <w:noProof/>
          <w:webHidden/>
        </w:rPr>
        <w:fldChar w:fldCharType="separate"/>
      </w:r>
      <w:ins w:id="968" w:author=" " w:date="2021-11-15T18:53:00Z">
        <w:r>
          <w:rPr>
            <w:noProof/>
            <w:webHidden/>
          </w:rPr>
          <w:t>96</w:t>
        </w:r>
        <w:r>
          <w:rPr>
            <w:noProof/>
            <w:webHidden/>
          </w:rPr>
          <w:fldChar w:fldCharType="end"/>
        </w:r>
        <w:r w:rsidRPr="00C67A7A">
          <w:rPr>
            <w:rStyle w:val="Hyperlink"/>
            <w:rFonts w:eastAsiaTheme="majorEastAsia"/>
            <w:noProof/>
          </w:rPr>
          <w:fldChar w:fldCharType="end"/>
        </w:r>
      </w:ins>
    </w:p>
    <w:p w14:paraId="352BADBA" w14:textId="6902DFA2" w:rsidR="00106BE6" w:rsidRDefault="00106BE6">
      <w:pPr>
        <w:pStyle w:val="TableofFigures"/>
        <w:tabs>
          <w:tab w:val="right" w:leader="dot" w:pos="7927"/>
        </w:tabs>
        <w:rPr>
          <w:ins w:id="969" w:author=" " w:date="2021-11-15T18:53:00Z"/>
          <w:rFonts w:asciiTheme="minorHAnsi" w:eastAsiaTheme="minorEastAsia" w:hAnsiTheme="minorHAnsi" w:cstheme="minorBidi"/>
          <w:noProof/>
          <w:sz w:val="22"/>
          <w:szCs w:val="22"/>
          <w:lang w:val="en-ID"/>
        </w:rPr>
      </w:pPr>
      <w:ins w:id="97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51 Sequence Diagram Login</w:t>
        </w:r>
        <w:r>
          <w:rPr>
            <w:noProof/>
            <w:webHidden/>
          </w:rPr>
          <w:tab/>
        </w:r>
        <w:r>
          <w:rPr>
            <w:noProof/>
            <w:webHidden/>
          </w:rPr>
          <w:fldChar w:fldCharType="begin"/>
        </w:r>
        <w:r>
          <w:rPr>
            <w:noProof/>
            <w:webHidden/>
          </w:rPr>
          <w:instrText xml:space="preserve"> PAGEREF _Toc87895015 \h </w:instrText>
        </w:r>
      </w:ins>
      <w:r>
        <w:rPr>
          <w:noProof/>
          <w:webHidden/>
        </w:rPr>
      </w:r>
      <w:r>
        <w:rPr>
          <w:noProof/>
          <w:webHidden/>
        </w:rPr>
        <w:fldChar w:fldCharType="separate"/>
      </w:r>
      <w:ins w:id="971" w:author=" " w:date="2021-11-15T18:53:00Z">
        <w:r>
          <w:rPr>
            <w:noProof/>
            <w:webHidden/>
          </w:rPr>
          <w:t>97</w:t>
        </w:r>
        <w:r>
          <w:rPr>
            <w:noProof/>
            <w:webHidden/>
          </w:rPr>
          <w:fldChar w:fldCharType="end"/>
        </w:r>
        <w:r w:rsidRPr="00C67A7A">
          <w:rPr>
            <w:rStyle w:val="Hyperlink"/>
            <w:rFonts w:eastAsiaTheme="majorEastAsia"/>
            <w:noProof/>
          </w:rPr>
          <w:fldChar w:fldCharType="end"/>
        </w:r>
      </w:ins>
    </w:p>
    <w:p w14:paraId="67B48931" w14:textId="6216DBE3" w:rsidR="00106BE6" w:rsidRDefault="00106BE6">
      <w:pPr>
        <w:pStyle w:val="TableofFigures"/>
        <w:tabs>
          <w:tab w:val="right" w:leader="dot" w:pos="7927"/>
        </w:tabs>
        <w:rPr>
          <w:ins w:id="972" w:author=" " w:date="2021-11-15T18:53:00Z"/>
          <w:rFonts w:asciiTheme="minorHAnsi" w:eastAsiaTheme="minorEastAsia" w:hAnsiTheme="minorHAnsi" w:cstheme="minorBidi"/>
          <w:noProof/>
          <w:sz w:val="22"/>
          <w:szCs w:val="22"/>
          <w:lang w:val="en-ID"/>
        </w:rPr>
      </w:pPr>
      <w:ins w:id="97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52 Sequence Diagram Lupa Password</w:t>
        </w:r>
        <w:r>
          <w:rPr>
            <w:noProof/>
            <w:webHidden/>
          </w:rPr>
          <w:tab/>
        </w:r>
        <w:r>
          <w:rPr>
            <w:noProof/>
            <w:webHidden/>
          </w:rPr>
          <w:fldChar w:fldCharType="begin"/>
        </w:r>
        <w:r>
          <w:rPr>
            <w:noProof/>
            <w:webHidden/>
          </w:rPr>
          <w:instrText xml:space="preserve"> PAGEREF _Toc87895016 \h </w:instrText>
        </w:r>
      </w:ins>
      <w:r>
        <w:rPr>
          <w:noProof/>
          <w:webHidden/>
        </w:rPr>
      </w:r>
      <w:r>
        <w:rPr>
          <w:noProof/>
          <w:webHidden/>
        </w:rPr>
        <w:fldChar w:fldCharType="separate"/>
      </w:r>
      <w:ins w:id="974" w:author=" " w:date="2021-11-15T18:53:00Z">
        <w:r>
          <w:rPr>
            <w:noProof/>
            <w:webHidden/>
          </w:rPr>
          <w:t>97</w:t>
        </w:r>
        <w:r>
          <w:rPr>
            <w:noProof/>
            <w:webHidden/>
          </w:rPr>
          <w:fldChar w:fldCharType="end"/>
        </w:r>
        <w:r w:rsidRPr="00C67A7A">
          <w:rPr>
            <w:rStyle w:val="Hyperlink"/>
            <w:rFonts w:eastAsiaTheme="majorEastAsia"/>
            <w:noProof/>
          </w:rPr>
          <w:fldChar w:fldCharType="end"/>
        </w:r>
      </w:ins>
    </w:p>
    <w:p w14:paraId="140007BA" w14:textId="722D2FEA" w:rsidR="00106BE6" w:rsidRDefault="00106BE6">
      <w:pPr>
        <w:pStyle w:val="TableofFigures"/>
        <w:tabs>
          <w:tab w:val="right" w:leader="dot" w:pos="7927"/>
        </w:tabs>
        <w:rPr>
          <w:ins w:id="975" w:author=" " w:date="2021-11-15T18:53:00Z"/>
          <w:rFonts w:asciiTheme="minorHAnsi" w:eastAsiaTheme="minorEastAsia" w:hAnsiTheme="minorHAnsi" w:cstheme="minorBidi"/>
          <w:noProof/>
          <w:sz w:val="22"/>
          <w:szCs w:val="22"/>
          <w:lang w:val="en-ID"/>
        </w:rPr>
      </w:pPr>
      <w:ins w:id="97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53 Sequence Diagram Logout</w:t>
        </w:r>
        <w:r>
          <w:rPr>
            <w:noProof/>
            <w:webHidden/>
          </w:rPr>
          <w:tab/>
        </w:r>
        <w:r>
          <w:rPr>
            <w:noProof/>
            <w:webHidden/>
          </w:rPr>
          <w:fldChar w:fldCharType="begin"/>
        </w:r>
        <w:r>
          <w:rPr>
            <w:noProof/>
            <w:webHidden/>
          </w:rPr>
          <w:instrText xml:space="preserve"> PAGEREF _Toc87895017 \h </w:instrText>
        </w:r>
      </w:ins>
      <w:r>
        <w:rPr>
          <w:noProof/>
          <w:webHidden/>
        </w:rPr>
      </w:r>
      <w:r>
        <w:rPr>
          <w:noProof/>
          <w:webHidden/>
        </w:rPr>
        <w:fldChar w:fldCharType="separate"/>
      </w:r>
      <w:ins w:id="977" w:author=" " w:date="2021-11-15T18:53:00Z">
        <w:r>
          <w:rPr>
            <w:noProof/>
            <w:webHidden/>
          </w:rPr>
          <w:t>98</w:t>
        </w:r>
        <w:r>
          <w:rPr>
            <w:noProof/>
            <w:webHidden/>
          </w:rPr>
          <w:fldChar w:fldCharType="end"/>
        </w:r>
        <w:r w:rsidRPr="00C67A7A">
          <w:rPr>
            <w:rStyle w:val="Hyperlink"/>
            <w:rFonts w:eastAsiaTheme="majorEastAsia"/>
            <w:noProof/>
          </w:rPr>
          <w:fldChar w:fldCharType="end"/>
        </w:r>
      </w:ins>
    </w:p>
    <w:p w14:paraId="603525C3" w14:textId="1E7B5438" w:rsidR="00106BE6" w:rsidRDefault="00106BE6">
      <w:pPr>
        <w:pStyle w:val="TableofFigures"/>
        <w:tabs>
          <w:tab w:val="right" w:leader="dot" w:pos="7927"/>
        </w:tabs>
        <w:rPr>
          <w:ins w:id="978" w:author=" " w:date="2021-11-15T18:53:00Z"/>
          <w:rFonts w:asciiTheme="minorHAnsi" w:eastAsiaTheme="minorEastAsia" w:hAnsiTheme="minorHAnsi" w:cstheme="minorBidi"/>
          <w:noProof/>
          <w:sz w:val="22"/>
          <w:szCs w:val="22"/>
          <w:lang w:val="en-ID"/>
        </w:rPr>
      </w:pPr>
      <w:ins w:id="97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54 Sequence Diagram Notifikasi</w:t>
        </w:r>
        <w:r>
          <w:rPr>
            <w:noProof/>
            <w:webHidden/>
          </w:rPr>
          <w:tab/>
        </w:r>
        <w:r>
          <w:rPr>
            <w:noProof/>
            <w:webHidden/>
          </w:rPr>
          <w:fldChar w:fldCharType="begin"/>
        </w:r>
        <w:r>
          <w:rPr>
            <w:noProof/>
            <w:webHidden/>
          </w:rPr>
          <w:instrText xml:space="preserve"> PAGEREF _Toc87895018 \h </w:instrText>
        </w:r>
      </w:ins>
      <w:r>
        <w:rPr>
          <w:noProof/>
          <w:webHidden/>
        </w:rPr>
      </w:r>
      <w:r>
        <w:rPr>
          <w:noProof/>
          <w:webHidden/>
        </w:rPr>
        <w:fldChar w:fldCharType="separate"/>
      </w:r>
      <w:ins w:id="980" w:author=" " w:date="2021-11-15T18:53:00Z">
        <w:r>
          <w:rPr>
            <w:noProof/>
            <w:webHidden/>
          </w:rPr>
          <w:t>98</w:t>
        </w:r>
        <w:r>
          <w:rPr>
            <w:noProof/>
            <w:webHidden/>
          </w:rPr>
          <w:fldChar w:fldCharType="end"/>
        </w:r>
        <w:r w:rsidRPr="00C67A7A">
          <w:rPr>
            <w:rStyle w:val="Hyperlink"/>
            <w:rFonts w:eastAsiaTheme="majorEastAsia"/>
            <w:noProof/>
          </w:rPr>
          <w:fldChar w:fldCharType="end"/>
        </w:r>
      </w:ins>
    </w:p>
    <w:p w14:paraId="71F696B5" w14:textId="1BC7CB41" w:rsidR="00106BE6" w:rsidRDefault="00106BE6">
      <w:pPr>
        <w:pStyle w:val="TableofFigures"/>
        <w:tabs>
          <w:tab w:val="right" w:leader="dot" w:pos="7927"/>
        </w:tabs>
        <w:rPr>
          <w:ins w:id="981" w:author=" " w:date="2021-11-15T18:53:00Z"/>
          <w:rFonts w:asciiTheme="minorHAnsi" w:eastAsiaTheme="minorEastAsia" w:hAnsiTheme="minorHAnsi" w:cstheme="minorBidi"/>
          <w:noProof/>
          <w:sz w:val="22"/>
          <w:szCs w:val="22"/>
          <w:lang w:val="en-ID"/>
        </w:rPr>
      </w:pPr>
      <w:ins w:id="98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55 Class Diagram</w:t>
        </w:r>
        <w:r>
          <w:rPr>
            <w:noProof/>
            <w:webHidden/>
          </w:rPr>
          <w:tab/>
        </w:r>
        <w:r>
          <w:rPr>
            <w:noProof/>
            <w:webHidden/>
          </w:rPr>
          <w:fldChar w:fldCharType="begin"/>
        </w:r>
        <w:r>
          <w:rPr>
            <w:noProof/>
            <w:webHidden/>
          </w:rPr>
          <w:instrText xml:space="preserve"> PAGEREF _Toc87895019 \h </w:instrText>
        </w:r>
      </w:ins>
      <w:r>
        <w:rPr>
          <w:noProof/>
          <w:webHidden/>
        </w:rPr>
      </w:r>
      <w:r>
        <w:rPr>
          <w:noProof/>
          <w:webHidden/>
        </w:rPr>
        <w:fldChar w:fldCharType="separate"/>
      </w:r>
      <w:ins w:id="983" w:author=" " w:date="2021-11-15T18:53:00Z">
        <w:r>
          <w:rPr>
            <w:noProof/>
            <w:webHidden/>
          </w:rPr>
          <w:t>99</w:t>
        </w:r>
        <w:r>
          <w:rPr>
            <w:noProof/>
            <w:webHidden/>
          </w:rPr>
          <w:fldChar w:fldCharType="end"/>
        </w:r>
        <w:r w:rsidRPr="00C67A7A">
          <w:rPr>
            <w:rStyle w:val="Hyperlink"/>
            <w:rFonts w:eastAsiaTheme="majorEastAsia"/>
            <w:noProof/>
          </w:rPr>
          <w:fldChar w:fldCharType="end"/>
        </w:r>
      </w:ins>
    </w:p>
    <w:p w14:paraId="1C009B09" w14:textId="582BEEF7" w:rsidR="00106BE6" w:rsidRDefault="00106BE6">
      <w:pPr>
        <w:pStyle w:val="TableofFigures"/>
        <w:tabs>
          <w:tab w:val="right" w:leader="dot" w:pos="7927"/>
        </w:tabs>
        <w:rPr>
          <w:ins w:id="984" w:author=" " w:date="2021-11-15T18:53:00Z"/>
          <w:rFonts w:asciiTheme="minorHAnsi" w:eastAsiaTheme="minorEastAsia" w:hAnsiTheme="minorHAnsi" w:cstheme="minorBidi"/>
          <w:noProof/>
          <w:sz w:val="22"/>
          <w:szCs w:val="22"/>
          <w:lang w:val="en-ID"/>
        </w:rPr>
      </w:pPr>
      <w:ins w:id="98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56 Perancangan Antarmuka Registrasi</w:t>
        </w:r>
        <w:r>
          <w:rPr>
            <w:noProof/>
            <w:webHidden/>
          </w:rPr>
          <w:tab/>
        </w:r>
        <w:r>
          <w:rPr>
            <w:noProof/>
            <w:webHidden/>
          </w:rPr>
          <w:fldChar w:fldCharType="begin"/>
        </w:r>
        <w:r>
          <w:rPr>
            <w:noProof/>
            <w:webHidden/>
          </w:rPr>
          <w:instrText xml:space="preserve"> PAGEREF _Toc87895020 \h </w:instrText>
        </w:r>
      </w:ins>
      <w:r>
        <w:rPr>
          <w:noProof/>
          <w:webHidden/>
        </w:rPr>
      </w:r>
      <w:r>
        <w:rPr>
          <w:noProof/>
          <w:webHidden/>
        </w:rPr>
        <w:fldChar w:fldCharType="separate"/>
      </w:r>
      <w:ins w:id="986" w:author=" " w:date="2021-11-15T18:53:00Z">
        <w:r>
          <w:rPr>
            <w:noProof/>
            <w:webHidden/>
          </w:rPr>
          <w:t>106</w:t>
        </w:r>
        <w:r>
          <w:rPr>
            <w:noProof/>
            <w:webHidden/>
          </w:rPr>
          <w:fldChar w:fldCharType="end"/>
        </w:r>
        <w:r w:rsidRPr="00C67A7A">
          <w:rPr>
            <w:rStyle w:val="Hyperlink"/>
            <w:rFonts w:eastAsiaTheme="majorEastAsia"/>
            <w:noProof/>
          </w:rPr>
          <w:fldChar w:fldCharType="end"/>
        </w:r>
      </w:ins>
    </w:p>
    <w:p w14:paraId="5E4876B8" w14:textId="677D237C" w:rsidR="00106BE6" w:rsidRDefault="00106BE6">
      <w:pPr>
        <w:pStyle w:val="TableofFigures"/>
        <w:tabs>
          <w:tab w:val="right" w:leader="dot" w:pos="7927"/>
        </w:tabs>
        <w:rPr>
          <w:ins w:id="987" w:author=" " w:date="2021-11-15T18:53:00Z"/>
          <w:rFonts w:asciiTheme="minorHAnsi" w:eastAsiaTheme="minorEastAsia" w:hAnsiTheme="minorHAnsi" w:cstheme="minorBidi"/>
          <w:noProof/>
          <w:sz w:val="22"/>
          <w:szCs w:val="22"/>
          <w:lang w:val="en-ID"/>
        </w:rPr>
      </w:pPr>
      <w:ins w:id="98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57 Perancangan Antarmuka  Login</w:t>
        </w:r>
        <w:r>
          <w:rPr>
            <w:noProof/>
            <w:webHidden/>
          </w:rPr>
          <w:tab/>
        </w:r>
        <w:r>
          <w:rPr>
            <w:noProof/>
            <w:webHidden/>
          </w:rPr>
          <w:fldChar w:fldCharType="begin"/>
        </w:r>
        <w:r>
          <w:rPr>
            <w:noProof/>
            <w:webHidden/>
          </w:rPr>
          <w:instrText xml:space="preserve"> PAGEREF _Toc87895021 \h </w:instrText>
        </w:r>
      </w:ins>
      <w:r>
        <w:rPr>
          <w:noProof/>
          <w:webHidden/>
        </w:rPr>
      </w:r>
      <w:r>
        <w:rPr>
          <w:noProof/>
          <w:webHidden/>
        </w:rPr>
        <w:fldChar w:fldCharType="separate"/>
      </w:r>
      <w:ins w:id="989" w:author=" " w:date="2021-11-15T18:53:00Z">
        <w:r>
          <w:rPr>
            <w:noProof/>
            <w:webHidden/>
          </w:rPr>
          <w:t>107</w:t>
        </w:r>
        <w:r>
          <w:rPr>
            <w:noProof/>
            <w:webHidden/>
          </w:rPr>
          <w:fldChar w:fldCharType="end"/>
        </w:r>
        <w:r w:rsidRPr="00C67A7A">
          <w:rPr>
            <w:rStyle w:val="Hyperlink"/>
            <w:rFonts w:eastAsiaTheme="majorEastAsia"/>
            <w:noProof/>
          </w:rPr>
          <w:fldChar w:fldCharType="end"/>
        </w:r>
      </w:ins>
    </w:p>
    <w:p w14:paraId="1CFF5181" w14:textId="0CBB0C2A" w:rsidR="00106BE6" w:rsidRDefault="00106BE6">
      <w:pPr>
        <w:pStyle w:val="TableofFigures"/>
        <w:tabs>
          <w:tab w:val="right" w:leader="dot" w:pos="7927"/>
        </w:tabs>
        <w:rPr>
          <w:ins w:id="990" w:author=" " w:date="2021-11-15T18:53:00Z"/>
          <w:rFonts w:asciiTheme="minorHAnsi" w:eastAsiaTheme="minorEastAsia" w:hAnsiTheme="minorHAnsi" w:cstheme="minorBidi"/>
          <w:noProof/>
          <w:sz w:val="22"/>
          <w:szCs w:val="22"/>
          <w:lang w:val="en-ID"/>
        </w:rPr>
      </w:pPr>
      <w:ins w:id="99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58 Perancangan Antarmuka Dashboard</w:t>
        </w:r>
        <w:r>
          <w:rPr>
            <w:noProof/>
            <w:webHidden/>
          </w:rPr>
          <w:tab/>
        </w:r>
        <w:r>
          <w:rPr>
            <w:noProof/>
            <w:webHidden/>
          </w:rPr>
          <w:fldChar w:fldCharType="begin"/>
        </w:r>
        <w:r>
          <w:rPr>
            <w:noProof/>
            <w:webHidden/>
          </w:rPr>
          <w:instrText xml:space="preserve"> PAGEREF _Toc87895022 \h </w:instrText>
        </w:r>
      </w:ins>
      <w:r>
        <w:rPr>
          <w:noProof/>
          <w:webHidden/>
        </w:rPr>
      </w:r>
      <w:r>
        <w:rPr>
          <w:noProof/>
          <w:webHidden/>
        </w:rPr>
        <w:fldChar w:fldCharType="separate"/>
      </w:r>
      <w:ins w:id="992"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09E6817B" w14:textId="5C8D3457" w:rsidR="00106BE6" w:rsidRDefault="00106BE6">
      <w:pPr>
        <w:pStyle w:val="TableofFigures"/>
        <w:tabs>
          <w:tab w:val="right" w:leader="dot" w:pos="7927"/>
        </w:tabs>
        <w:rPr>
          <w:ins w:id="993" w:author=" " w:date="2021-11-15T18:53:00Z"/>
          <w:rFonts w:asciiTheme="minorHAnsi" w:eastAsiaTheme="minorEastAsia" w:hAnsiTheme="minorHAnsi" w:cstheme="minorBidi"/>
          <w:noProof/>
          <w:sz w:val="22"/>
          <w:szCs w:val="22"/>
          <w:lang w:val="en-ID"/>
        </w:rPr>
      </w:pPr>
      <w:ins w:id="99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59 Perancangan Antarmuka Menu Utama</w:t>
        </w:r>
        <w:r>
          <w:rPr>
            <w:noProof/>
            <w:webHidden/>
          </w:rPr>
          <w:tab/>
        </w:r>
        <w:r>
          <w:rPr>
            <w:noProof/>
            <w:webHidden/>
          </w:rPr>
          <w:fldChar w:fldCharType="begin"/>
        </w:r>
        <w:r>
          <w:rPr>
            <w:noProof/>
            <w:webHidden/>
          </w:rPr>
          <w:instrText xml:space="preserve"> PAGEREF _Toc87895023 \h </w:instrText>
        </w:r>
      </w:ins>
      <w:r>
        <w:rPr>
          <w:noProof/>
          <w:webHidden/>
        </w:rPr>
      </w:r>
      <w:r>
        <w:rPr>
          <w:noProof/>
          <w:webHidden/>
        </w:rPr>
        <w:fldChar w:fldCharType="separate"/>
      </w:r>
      <w:ins w:id="995"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6B020753" w14:textId="46C58DEC" w:rsidR="00106BE6" w:rsidRDefault="00106BE6">
      <w:pPr>
        <w:pStyle w:val="TableofFigures"/>
        <w:tabs>
          <w:tab w:val="right" w:leader="dot" w:pos="7927"/>
        </w:tabs>
        <w:rPr>
          <w:ins w:id="996" w:author=" " w:date="2021-11-15T18:53:00Z"/>
          <w:rFonts w:asciiTheme="minorHAnsi" w:eastAsiaTheme="minorEastAsia" w:hAnsiTheme="minorHAnsi" w:cstheme="minorBidi"/>
          <w:noProof/>
          <w:sz w:val="22"/>
          <w:szCs w:val="22"/>
          <w:lang w:val="en-ID"/>
        </w:rPr>
      </w:pPr>
      <w:ins w:id="99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60 Perancangan Antarmuka Data Siswa</w:t>
        </w:r>
        <w:r>
          <w:rPr>
            <w:noProof/>
            <w:webHidden/>
          </w:rPr>
          <w:tab/>
        </w:r>
        <w:r>
          <w:rPr>
            <w:noProof/>
            <w:webHidden/>
          </w:rPr>
          <w:fldChar w:fldCharType="begin"/>
        </w:r>
        <w:r>
          <w:rPr>
            <w:noProof/>
            <w:webHidden/>
          </w:rPr>
          <w:instrText xml:space="preserve"> PAGEREF _Toc87895024 \h </w:instrText>
        </w:r>
      </w:ins>
      <w:r>
        <w:rPr>
          <w:noProof/>
          <w:webHidden/>
        </w:rPr>
      </w:r>
      <w:r>
        <w:rPr>
          <w:noProof/>
          <w:webHidden/>
        </w:rPr>
        <w:fldChar w:fldCharType="separate"/>
      </w:r>
      <w:ins w:id="998"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47DFEB78" w14:textId="47F0BD2D" w:rsidR="00106BE6" w:rsidRDefault="00106BE6">
      <w:pPr>
        <w:pStyle w:val="TableofFigures"/>
        <w:tabs>
          <w:tab w:val="right" w:leader="dot" w:pos="7927"/>
        </w:tabs>
        <w:rPr>
          <w:ins w:id="999" w:author=" " w:date="2021-11-15T18:53:00Z"/>
          <w:rFonts w:asciiTheme="minorHAnsi" w:eastAsiaTheme="minorEastAsia" w:hAnsiTheme="minorHAnsi" w:cstheme="minorBidi"/>
          <w:noProof/>
          <w:sz w:val="22"/>
          <w:szCs w:val="22"/>
          <w:lang w:val="en-ID"/>
        </w:rPr>
      </w:pPr>
      <w:ins w:id="100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61 Perancangan Antarmuka Profile Siswa</w:t>
        </w:r>
        <w:r>
          <w:rPr>
            <w:noProof/>
            <w:webHidden/>
          </w:rPr>
          <w:tab/>
        </w:r>
        <w:r>
          <w:rPr>
            <w:noProof/>
            <w:webHidden/>
          </w:rPr>
          <w:fldChar w:fldCharType="begin"/>
        </w:r>
        <w:r>
          <w:rPr>
            <w:noProof/>
            <w:webHidden/>
          </w:rPr>
          <w:instrText xml:space="preserve"> PAGEREF _Toc87895025 \h </w:instrText>
        </w:r>
      </w:ins>
      <w:r>
        <w:rPr>
          <w:noProof/>
          <w:webHidden/>
        </w:rPr>
      </w:r>
      <w:r>
        <w:rPr>
          <w:noProof/>
          <w:webHidden/>
        </w:rPr>
        <w:fldChar w:fldCharType="separate"/>
      </w:r>
      <w:ins w:id="1001" w:author=" " w:date="2021-11-15T18:53:00Z">
        <w:r>
          <w:rPr>
            <w:noProof/>
            <w:webHidden/>
          </w:rPr>
          <w:t>109</w:t>
        </w:r>
        <w:r>
          <w:rPr>
            <w:noProof/>
            <w:webHidden/>
          </w:rPr>
          <w:fldChar w:fldCharType="end"/>
        </w:r>
        <w:r w:rsidRPr="00C67A7A">
          <w:rPr>
            <w:rStyle w:val="Hyperlink"/>
            <w:rFonts w:eastAsiaTheme="majorEastAsia"/>
            <w:noProof/>
          </w:rPr>
          <w:fldChar w:fldCharType="end"/>
        </w:r>
      </w:ins>
    </w:p>
    <w:p w14:paraId="74593F38" w14:textId="68C36D1A" w:rsidR="00106BE6" w:rsidRDefault="00106BE6">
      <w:pPr>
        <w:pStyle w:val="TableofFigures"/>
        <w:tabs>
          <w:tab w:val="right" w:leader="dot" w:pos="7927"/>
        </w:tabs>
        <w:rPr>
          <w:ins w:id="1002" w:author=" " w:date="2021-11-15T18:53:00Z"/>
          <w:rFonts w:asciiTheme="minorHAnsi" w:eastAsiaTheme="minorEastAsia" w:hAnsiTheme="minorHAnsi" w:cstheme="minorBidi"/>
          <w:noProof/>
          <w:sz w:val="22"/>
          <w:szCs w:val="22"/>
          <w:lang w:val="en-ID"/>
        </w:rPr>
      </w:pPr>
      <w:ins w:id="1003" w:author=" " w:date="2021-11-15T18:53:00Z">
        <w:r w:rsidRPr="00C67A7A">
          <w:rPr>
            <w:rStyle w:val="Hyperlink"/>
            <w:rFonts w:eastAsiaTheme="majorEastAsia"/>
            <w:noProof/>
          </w:rPr>
          <w:lastRenderedPageBreak/>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62 Perancangan Antarmuka Data Guru</w:t>
        </w:r>
        <w:r>
          <w:rPr>
            <w:noProof/>
            <w:webHidden/>
          </w:rPr>
          <w:tab/>
        </w:r>
        <w:r>
          <w:rPr>
            <w:noProof/>
            <w:webHidden/>
          </w:rPr>
          <w:fldChar w:fldCharType="begin"/>
        </w:r>
        <w:r>
          <w:rPr>
            <w:noProof/>
            <w:webHidden/>
          </w:rPr>
          <w:instrText xml:space="preserve"> PAGEREF _Toc87895026 \h </w:instrText>
        </w:r>
      </w:ins>
      <w:r>
        <w:rPr>
          <w:noProof/>
          <w:webHidden/>
        </w:rPr>
      </w:r>
      <w:r>
        <w:rPr>
          <w:noProof/>
          <w:webHidden/>
        </w:rPr>
        <w:fldChar w:fldCharType="separate"/>
      </w:r>
      <w:ins w:id="1004" w:author=" " w:date="2021-11-15T18:53:00Z">
        <w:r>
          <w:rPr>
            <w:noProof/>
            <w:webHidden/>
          </w:rPr>
          <w:t>110</w:t>
        </w:r>
        <w:r>
          <w:rPr>
            <w:noProof/>
            <w:webHidden/>
          </w:rPr>
          <w:fldChar w:fldCharType="end"/>
        </w:r>
        <w:r w:rsidRPr="00C67A7A">
          <w:rPr>
            <w:rStyle w:val="Hyperlink"/>
            <w:rFonts w:eastAsiaTheme="majorEastAsia"/>
            <w:noProof/>
          </w:rPr>
          <w:fldChar w:fldCharType="end"/>
        </w:r>
      </w:ins>
    </w:p>
    <w:p w14:paraId="1EDB4560" w14:textId="606F68CB" w:rsidR="00106BE6" w:rsidRDefault="00106BE6">
      <w:pPr>
        <w:pStyle w:val="TableofFigures"/>
        <w:tabs>
          <w:tab w:val="right" w:leader="dot" w:pos="7927"/>
        </w:tabs>
        <w:rPr>
          <w:ins w:id="1005" w:author=" " w:date="2021-11-15T18:53:00Z"/>
          <w:rFonts w:asciiTheme="minorHAnsi" w:eastAsiaTheme="minorEastAsia" w:hAnsiTheme="minorHAnsi" w:cstheme="minorBidi"/>
          <w:noProof/>
          <w:sz w:val="22"/>
          <w:szCs w:val="22"/>
          <w:lang w:val="en-ID"/>
        </w:rPr>
      </w:pPr>
      <w:ins w:id="100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63 Perancangan Profile Guru</w:t>
        </w:r>
        <w:r>
          <w:rPr>
            <w:noProof/>
            <w:webHidden/>
          </w:rPr>
          <w:tab/>
        </w:r>
        <w:r>
          <w:rPr>
            <w:noProof/>
            <w:webHidden/>
          </w:rPr>
          <w:fldChar w:fldCharType="begin"/>
        </w:r>
        <w:r>
          <w:rPr>
            <w:noProof/>
            <w:webHidden/>
          </w:rPr>
          <w:instrText xml:space="preserve"> PAGEREF _Toc87895027 \h </w:instrText>
        </w:r>
      </w:ins>
      <w:r>
        <w:rPr>
          <w:noProof/>
          <w:webHidden/>
        </w:rPr>
      </w:r>
      <w:r>
        <w:rPr>
          <w:noProof/>
          <w:webHidden/>
        </w:rPr>
        <w:fldChar w:fldCharType="separate"/>
      </w:r>
      <w:ins w:id="1007" w:author=" " w:date="2021-11-15T18:53:00Z">
        <w:r>
          <w:rPr>
            <w:noProof/>
            <w:webHidden/>
          </w:rPr>
          <w:t>110</w:t>
        </w:r>
        <w:r>
          <w:rPr>
            <w:noProof/>
            <w:webHidden/>
          </w:rPr>
          <w:fldChar w:fldCharType="end"/>
        </w:r>
        <w:r w:rsidRPr="00C67A7A">
          <w:rPr>
            <w:rStyle w:val="Hyperlink"/>
            <w:rFonts w:eastAsiaTheme="majorEastAsia"/>
            <w:noProof/>
          </w:rPr>
          <w:fldChar w:fldCharType="end"/>
        </w:r>
      </w:ins>
    </w:p>
    <w:p w14:paraId="5D013B6E" w14:textId="0B019110" w:rsidR="00106BE6" w:rsidRDefault="00106BE6">
      <w:pPr>
        <w:pStyle w:val="TableofFigures"/>
        <w:tabs>
          <w:tab w:val="right" w:leader="dot" w:pos="7927"/>
        </w:tabs>
        <w:rPr>
          <w:ins w:id="1008" w:author=" " w:date="2021-11-15T18:53:00Z"/>
          <w:rFonts w:asciiTheme="minorHAnsi" w:eastAsiaTheme="minorEastAsia" w:hAnsiTheme="minorHAnsi" w:cstheme="minorBidi"/>
          <w:noProof/>
          <w:sz w:val="22"/>
          <w:szCs w:val="22"/>
          <w:lang w:val="en-ID"/>
        </w:rPr>
      </w:pPr>
      <w:ins w:id="100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64 Perancangan Data Admin</w:t>
        </w:r>
        <w:r>
          <w:rPr>
            <w:noProof/>
            <w:webHidden/>
          </w:rPr>
          <w:tab/>
        </w:r>
        <w:r>
          <w:rPr>
            <w:noProof/>
            <w:webHidden/>
          </w:rPr>
          <w:fldChar w:fldCharType="begin"/>
        </w:r>
        <w:r>
          <w:rPr>
            <w:noProof/>
            <w:webHidden/>
          </w:rPr>
          <w:instrText xml:space="preserve"> PAGEREF _Toc87895028 \h </w:instrText>
        </w:r>
      </w:ins>
      <w:r>
        <w:rPr>
          <w:noProof/>
          <w:webHidden/>
        </w:rPr>
      </w:r>
      <w:r>
        <w:rPr>
          <w:noProof/>
          <w:webHidden/>
        </w:rPr>
        <w:fldChar w:fldCharType="separate"/>
      </w:r>
      <w:ins w:id="1010" w:author=" " w:date="2021-11-15T18:53:00Z">
        <w:r>
          <w:rPr>
            <w:noProof/>
            <w:webHidden/>
          </w:rPr>
          <w:t>111</w:t>
        </w:r>
        <w:r>
          <w:rPr>
            <w:noProof/>
            <w:webHidden/>
          </w:rPr>
          <w:fldChar w:fldCharType="end"/>
        </w:r>
        <w:r w:rsidRPr="00C67A7A">
          <w:rPr>
            <w:rStyle w:val="Hyperlink"/>
            <w:rFonts w:eastAsiaTheme="majorEastAsia"/>
            <w:noProof/>
          </w:rPr>
          <w:fldChar w:fldCharType="end"/>
        </w:r>
      </w:ins>
    </w:p>
    <w:p w14:paraId="1351D6B6" w14:textId="319EC302" w:rsidR="00106BE6" w:rsidRDefault="00106BE6">
      <w:pPr>
        <w:pStyle w:val="TableofFigures"/>
        <w:tabs>
          <w:tab w:val="right" w:leader="dot" w:pos="7927"/>
        </w:tabs>
        <w:rPr>
          <w:ins w:id="1011" w:author=" " w:date="2021-11-15T18:53:00Z"/>
          <w:rFonts w:asciiTheme="minorHAnsi" w:eastAsiaTheme="minorEastAsia" w:hAnsiTheme="minorHAnsi" w:cstheme="minorBidi"/>
          <w:noProof/>
          <w:sz w:val="22"/>
          <w:szCs w:val="22"/>
          <w:lang w:val="en-ID"/>
        </w:rPr>
      </w:pPr>
      <w:ins w:id="101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65 Perancangan Antarmuka Kelola Semester</w:t>
        </w:r>
        <w:r>
          <w:rPr>
            <w:noProof/>
            <w:webHidden/>
          </w:rPr>
          <w:tab/>
        </w:r>
        <w:r>
          <w:rPr>
            <w:noProof/>
            <w:webHidden/>
          </w:rPr>
          <w:fldChar w:fldCharType="begin"/>
        </w:r>
        <w:r>
          <w:rPr>
            <w:noProof/>
            <w:webHidden/>
          </w:rPr>
          <w:instrText xml:space="preserve"> PAGEREF _Toc87895029 \h </w:instrText>
        </w:r>
      </w:ins>
      <w:r>
        <w:rPr>
          <w:noProof/>
          <w:webHidden/>
        </w:rPr>
      </w:r>
      <w:r>
        <w:rPr>
          <w:noProof/>
          <w:webHidden/>
        </w:rPr>
        <w:fldChar w:fldCharType="separate"/>
      </w:r>
      <w:ins w:id="1013" w:author=" " w:date="2021-11-15T18:53:00Z">
        <w:r>
          <w:rPr>
            <w:noProof/>
            <w:webHidden/>
          </w:rPr>
          <w:t>111</w:t>
        </w:r>
        <w:r>
          <w:rPr>
            <w:noProof/>
            <w:webHidden/>
          </w:rPr>
          <w:fldChar w:fldCharType="end"/>
        </w:r>
        <w:r w:rsidRPr="00C67A7A">
          <w:rPr>
            <w:rStyle w:val="Hyperlink"/>
            <w:rFonts w:eastAsiaTheme="majorEastAsia"/>
            <w:noProof/>
          </w:rPr>
          <w:fldChar w:fldCharType="end"/>
        </w:r>
      </w:ins>
    </w:p>
    <w:p w14:paraId="45A6BF3C" w14:textId="41720E49" w:rsidR="00106BE6" w:rsidRDefault="00106BE6">
      <w:pPr>
        <w:pStyle w:val="TableofFigures"/>
        <w:tabs>
          <w:tab w:val="right" w:leader="dot" w:pos="7927"/>
        </w:tabs>
        <w:rPr>
          <w:ins w:id="1014" w:author=" " w:date="2021-11-15T18:53:00Z"/>
          <w:rFonts w:asciiTheme="minorHAnsi" w:eastAsiaTheme="minorEastAsia" w:hAnsiTheme="minorHAnsi" w:cstheme="minorBidi"/>
          <w:noProof/>
          <w:sz w:val="22"/>
          <w:szCs w:val="22"/>
          <w:lang w:val="en-ID"/>
        </w:rPr>
      </w:pPr>
      <w:ins w:id="101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66 Perancangan Antarmuka Data Absensi</w:t>
        </w:r>
        <w:r>
          <w:rPr>
            <w:noProof/>
            <w:webHidden/>
          </w:rPr>
          <w:tab/>
        </w:r>
        <w:r>
          <w:rPr>
            <w:noProof/>
            <w:webHidden/>
          </w:rPr>
          <w:fldChar w:fldCharType="begin"/>
        </w:r>
        <w:r>
          <w:rPr>
            <w:noProof/>
            <w:webHidden/>
          </w:rPr>
          <w:instrText xml:space="preserve"> PAGEREF _Toc87895030 \h </w:instrText>
        </w:r>
      </w:ins>
      <w:r>
        <w:rPr>
          <w:noProof/>
          <w:webHidden/>
        </w:rPr>
      </w:r>
      <w:r>
        <w:rPr>
          <w:noProof/>
          <w:webHidden/>
        </w:rPr>
        <w:fldChar w:fldCharType="separate"/>
      </w:r>
      <w:ins w:id="1016" w:author=" " w:date="2021-11-15T18:53:00Z">
        <w:r>
          <w:rPr>
            <w:noProof/>
            <w:webHidden/>
          </w:rPr>
          <w:t>112</w:t>
        </w:r>
        <w:r>
          <w:rPr>
            <w:noProof/>
            <w:webHidden/>
          </w:rPr>
          <w:fldChar w:fldCharType="end"/>
        </w:r>
        <w:r w:rsidRPr="00C67A7A">
          <w:rPr>
            <w:rStyle w:val="Hyperlink"/>
            <w:rFonts w:eastAsiaTheme="majorEastAsia"/>
            <w:noProof/>
          </w:rPr>
          <w:fldChar w:fldCharType="end"/>
        </w:r>
      </w:ins>
    </w:p>
    <w:p w14:paraId="290346B3" w14:textId="4F59D95D" w:rsidR="00106BE6" w:rsidRDefault="00106BE6">
      <w:pPr>
        <w:pStyle w:val="TableofFigures"/>
        <w:tabs>
          <w:tab w:val="right" w:leader="dot" w:pos="7927"/>
        </w:tabs>
        <w:rPr>
          <w:ins w:id="1017" w:author=" " w:date="2021-11-15T18:53:00Z"/>
          <w:rFonts w:asciiTheme="minorHAnsi" w:eastAsiaTheme="minorEastAsia" w:hAnsiTheme="minorHAnsi" w:cstheme="minorBidi"/>
          <w:noProof/>
          <w:sz w:val="22"/>
          <w:szCs w:val="22"/>
          <w:lang w:val="en-ID"/>
        </w:rPr>
      </w:pPr>
      <w:ins w:id="101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67 Perancangan AntarmukaLaporan Absen</w:t>
        </w:r>
        <w:r>
          <w:rPr>
            <w:noProof/>
            <w:webHidden/>
          </w:rPr>
          <w:tab/>
        </w:r>
        <w:r>
          <w:rPr>
            <w:noProof/>
            <w:webHidden/>
          </w:rPr>
          <w:fldChar w:fldCharType="begin"/>
        </w:r>
        <w:r>
          <w:rPr>
            <w:noProof/>
            <w:webHidden/>
          </w:rPr>
          <w:instrText xml:space="preserve"> PAGEREF _Toc87895031 \h </w:instrText>
        </w:r>
      </w:ins>
      <w:r>
        <w:rPr>
          <w:noProof/>
          <w:webHidden/>
        </w:rPr>
      </w:r>
      <w:r>
        <w:rPr>
          <w:noProof/>
          <w:webHidden/>
        </w:rPr>
        <w:fldChar w:fldCharType="separate"/>
      </w:r>
      <w:ins w:id="1019" w:author=" " w:date="2021-11-15T18:53:00Z">
        <w:r>
          <w:rPr>
            <w:noProof/>
            <w:webHidden/>
          </w:rPr>
          <w:t>112</w:t>
        </w:r>
        <w:r>
          <w:rPr>
            <w:noProof/>
            <w:webHidden/>
          </w:rPr>
          <w:fldChar w:fldCharType="end"/>
        </w:r>
        <w:r w:rsidRPr="00C67A7A">
          <w:rPr>
            <w:rStyle w:val="Hyperlink"/>
            <w:rFonts w:eastAsiaTheme="majorEastAsia"/>
            <w:noProof/>
          </w:rPr>
          <w:fldChar w:fldCharType="end"/>
        </w:r>
      </w:ins>
    </w:p>
    <w:p w14:paraId="7DBC1C10" w14:textId="7480960A" w:rsidR="00106BE6" w:rsidRDefault="00106BE6">
      <w:pPr>
        <w:pStyle w:val="TableofFigures"/>
        <w:tabs>
          <w:tab w:val="right" w:leader="dot" w:pos="7927"/>
        </w:tabs>
        <w:rPr>
          <w:ins w:id="1020" w:author=" " w:date="2021-11-15T18:53:00Z"/>
          <w:rFonts w:asciiTheme="minorHAnsi" w:eastAsiaTheme="minorEastAsia" w:hAnsiTheme="minorHAnsi" w:cstheme="minorBidi"/>
          <w:noProof/>
          <w:sz w:val="22"/>
          <w:szCs w:val="22"/>
          <w:lang w:val="en-ID"/>
        </w:rPr>
      </w:pPr>
      <w:ins w:id="102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68 Perancangan Antarmuka  Data Siswa</w:t>
        </w:r>
        <w:r>
          <w:rPr>
            <w:noProof/>
            <w:webHidden/>
          </w:rPr>
          <w:tab/>
        </w:r>
        <w:r>
          <w:rPr>
            <w:noProof/>
            <w:webHidden/>
          </w:rPr>
          <w:fldChar w:fldCharType="begin"/>
        </w:r>
        <w:r>
          <w:rPr>
            <w:noProof/>
            <w:webHidden/>
          </w:rPr>
          <w:instrText xml:space="preserve"> PAGEREF _Toc87895032 \h </w:instrText>
        </w:r>
      </w:ins>
      <w:r>
        <w:rPr>
          <w:noProof/>
          <w:webHidden/>
        </w:rPr>
      </w:r>
      <w:r>
        <w:rPr>
          <w:noProof/>
          <w:webHidden/>
        </w:rPr>
        <w:fldChar w:fldCharType="separate"/>
      </w:r>
      <w:ins w:id="1022" w:author=" " w:date="2021-11-15T18:53:00Z">
        <w:r>
          <w:rPr>
            <w:noProof/>
            <w:webHidden/>
          </w:rPr>
          <w:t>113</w:t>
        </w:r>
        <w:r>
          <w:rPr>
            <w:noProof/>
            <w:webHidden/>
          </w:rPr>
          <w:fldChar w:fldCharType="end"/>
        </w:r>
        <w:r w:rsidRPr="00C67A7A">
          <w:rPr>
            <w:rStyle w:val="Hyperlink"/>
            <w:rFonts w:eastAsiaTheme="majorEastAsia"/>
            <w:noProof/>
          </w:rPr>
          <w:fldChar w:fldCharType="end"/>
        </w:r>
      </w:ins>
    </w:p>
    <w:p w14:paraId="348D8641" w14:textId="5511127B" w:rsidR="00106BE6" w:rsidRDefault="00106BE6">
      <w:pPr>
        <w:pStyle w:val="TableofFigures"/>
        <w:tabs>
          <w:tab w:val="right" w:leader="dot" w:pos="7927"/>
        </w:tabs>
        <w:rPr>
          <w:ins w:id="1023" w:author=" " w:date="2021-11-15T18:53:00Z"/>
          <w:rFonts w:asciiTheme="minorHAnsi" w:eastAsiaTheme="minorEastAsia" w:hAnsiTheme="minorHAnsi" w:cstheme="minorBidi"/>
          <w:noProof/>
          <w:sz w:val="22"/>
          <w:szCs w:val="22"/>
          <w:lang w:val="en-ID"/>
        </w:rPr>
      </w:pPr>
      <w:ins w:id="102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69 Perancangan Antarmuka Tambah Data Siswa</w:t>
        </w:r>
        <w:r>
          <w:rPr>
            <w:noProof/>
            <w:webHidden/>
          </w:rPr>
          <w:tab/>
        </w:r>
        <w:r>
          <w:rPr>
            <w:noProof/>
            <w:webHidden/>
          </w:rPr>
          <w:fldChar w:fldCharType="begin"/>
        </w:r>
        <w:r>
          <w:rPr>
            <w:noProof/>
            <w:webHidden/>
          </w:rPr>
          <w:instrText xml:space="preserve"> PAGEREF _Toc87895033 \h </w:instrText>
        </w:r>
      </w:ins>
      <w:r>
        <w:rPr>
          <w:noProof/>
          <w:webHidden/>
        </w:rPr>
      </w:r>
      <w:r>
        <w:rPr>
          <w:noProof/>
          <w:webHidden/>
        </w:rPr>
        <w:fldChar w:fldCharType="separate"/>
      </w:r>
      <w:ins w:id="1025" w:author=" " w:date="2021-11-15T18:53:00Z">
        <w:r>
          <w:rPr>
            <w:noProof/>
            <w:webHidden/>
          </w:rPr>
          <w:t>113</w:t>
        </w:r>
        <w:r>
          <w:rPr>
            <w:noProof/>
            <w:webHidden/>
          </w:rPr>
          <w:fldChar w:fldCharType="end"/>
        </w:r>
        <w:r w:rsidRPr="00C67A7A">
          <w:rPr>
            <w:rStyle w:val="Hyperlink"/>
            <w:rFonts w:eastAsiaTheme="majorEastAsia"/>
            <w:noProof/>
          </w:rPr>
          <w:fldChar w:fldCharType="end"/>
        </w:r>
      </w:ins>
    </w:p>
    <w:p w14:paraId="34642994" w14:textId="0E52F973" w:rsidR="00106BE6" w:rsidRDefault="00106BE6">
      <w:pPr>
        <w:pStyle w:val="TableofFigures"/>
        <w:tabs>
          <w:tab w:val="right" w:leader="dot" w:pos="7927"/>
        </w:tabs>
        <w:rPr>
          <w:ins w:id="1026" w:author=" " w:date="2021-11-15T18:53:00Z"/>
          <w:rFonts w:asciiTheme="minorHAnsi" w:eastAsiaTheme="minorEastAsia" w:hAnsiTheme="minorHAnsi" w:cstheme="minorBidi"/>
          <w:noProof/>
          <w:sz w:val="22"/>
          <w:szCs w:val="22"/>
          <w:lang w:val="en-ID"/>
        </w:rPr>
      </w:pPr>
      <w:ins w:id="102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70 Perancangan Antarmuka Tambah Data Guru</w:t>
        </w:r>
        <w:r>
          <w:rPr>
            <w:noProof/>
            <w:webHidden/>
          </w:rPr>
          <w:tab/>
        </w:r>
        <w:r>
          <w:rPr>
            <w:noProof/>
            <w:webHidden/>
          </w:rPr>
          <w:fldChar w:fldCharType="begin"/>
        </w:r>
        <w:r>
          <w:rPr>
            <w:noProof/>
            <w:webHidden/>
          </w:rPr>
          <w:instrText xml:space="preserve"> PAGEREF _Toc87895034 \h </w:instrText>
        </w:r>
      </w:ins>
      <w:r>
        <w:rPr>
          <w:noProof/>
          <w:webHidden/>
        </w:rPr>
      </w:r>
      <w:r>
        <w:rPr>
          <w:noProof/>
          <w:webHidden/>
        </w:rPr>
        <w:fldChar w:fldCharType="separate"/>
      </w:r>
      <w:ins w:id="1028" w:author=" " w:date="2021-11-15T18:53:00Z">
        <w:r>
          <w:rPr>
            <w:noProof/>
            <w:webHidden/>
          </w:rPr>
          <w:t>114</w:t>
        </w:r>
        <w:r>
          <w:rPr>
            <w:noProof/>
            <w:webHidden/>
          </w:rPr>
          <w:fldChar w:fldCharType="end"/>
        </w:r>
        <w:r w:rsidRPr="00C67A7A">
          <w:rPr>
            <w:rStyle w:val="Hyperlink"/>
            <w:rFonts w:eastAsiaTheme="majorEastAsia"/>
            <w:noProof/>
          </w:rPr>
          <w:fldChar w:fldCharType="end"/>
        </w:r>
      </w:ins>
    </w:p>
    <w:p w14:paraId="019BF4ED" w14:textId="0D6D5C1E" w:rsidR="00106BE6" w:rsidRDefault="00106BE6">
      <w:pPr>
        <w:pStyle w:val="TableofFigures"/>
        <w:tabs>
          <w:tab w:val="right" w:leader="dot" w:pos="7927"/>
        </w:tabs>
        <w:rPr>
          <w:ins w:id="1029" w:author=" " w:date="2021-11-15T18:53:00Z"/>
          <w:rFonts w:asciiTheme="minorHAnsi" w:eastAsiaTheme="minorEastAsia" w:hAnsiTheme="minorHAnsi" w:cstheme="minorBidi"/>
          <w:noProof/>
          <w:sz w:val="22"/>
          <w:szCs w:val="22"/>
          <w:lang w:val="en-ID"/>
        </w:rPr>
      </w:pPr>
      <w:ins w:id="103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71 Perancangan Antarmuka Tambah Data Walikelas</w:t>
        </w:r>
        <w:r>
          <w:rPr>
            <w:noProof/>
            <w:webHidden/>
          </w:rPr>
          <w:tab/>
        </w:r>
        <w:r>
          <w:rPr>
            <w:noProof/>
            <w:webHidden/>
          </w:rPr>
          <w:fldChar w:fldCharType="begin"/>
        </w:r>
        <w:r>
          <w:rPr>
            <w:noProof/>
            <w:webHidden/>
          </w:rPr>
          <w:instrText xml:space="preserve"> PAGEREF _Toc87895035 \h </w:instrText>
        </w:r>
      </w:ins>
      <w:r>
        <w:rPr>
          <w:noProof/>
          <w:webHidden/>
        </w:rPr>
      </w:r>
      <w:r>
        <w:rPr>
          <w:noProof/>
          <w:webHidden/>
        </w:rPr>
        <w:fldChar w:fldCharType="separate"/>
      </w:r>
      <w:ins w:id="1031" w:author=" " w:date="2021-11-15T18:53:00Z">
        <w:r>
          <w:rPr>
            <w:noProof/>
            <w:webHidden/>
          </w:rPr>
          <w:t>114</w:t>
        </w:r>
        <w:r>
          <w:rPr>
            <w:noProof/>
            <w:webHidden/>
          </w:rPr>
          <w:fldChar w:fldCharType="end"/>
        </w:r>
        <w:r w:rsidRPr="00C67A7A">
          <w:rPr>
            <w:rStyle w:val="Hyperlink"/>
            <w:rFonts w:eastAsiaTheme="majorEastAsia"/>
            <w:noProof/>
          </w:rPr>
          <w:fldChar w:fldCharType="end"/>
        </w:r>
      </w:ins>
    </w:p>
    <w:p w14:paraId="570FD9A0" w14:textId="120978E3" w:rsidR="00106BE6" w:rsidRDefault="00106BE6">
      <w:pPr>
        <w:pStyle w:val="TableofFigures"/>
        <w:tabs>
          <w:tab w:val="right" w:leader="dot" w:pos="7927"/>
        </w:tabs>
        <w:rPr>
          <w:ins w:id="1032" w:author=" " w:date="2021-11-15T18:53:00Z"/>
          <w:rFonts w:asciiTheme="minorHAnsi" w:eastAsiaTheme="minorEastAsia" w:hAnsiTheme="minorHAnsi" w:cstheme="minorBidi"/>
          <w:noProof/>
          <w:sz w:val="22"/>
          <w:szCs w:val="22"/>
          <w:lang w:val="en-ID"/>
        </w:rPr>
      </w:pPr>
      <w:ins w:id="103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72 Perancangan Antarmuka  Tambah Data Kelas</w:t>
        </w:r>
        <w:r>
          <w:rPr>
            <w:noProof/>
            <w:webHidden/>
          </w:rPr>
          <w:tab/>
        </w:r>
        <w:r>
          <w:rPr>
            <w:noProof/>
            <w:webHidden/>
          </w:rPr>
          <w:fldChar w:fldCharType="begin"/>
        </w:r>
        <w:r>
          <w:rPr>
            <w:noProof/>
            <w:webHidden/>
          </w:rPr>
          <w:instrText xml:space="preserve"> PAGEREF _Toc87895036 \h </w:instrText>
        </w:r>
      </w:ins>
      <w:r>
        <w:rPr>
          <w:noProof/>
          <w:webHidden/>
        </w:rPr>
      </w:r>
      <w:r>
        <w:rPr>
          <w:noProof/>
          <w:webHidden/>
        </w:rPr>
        <w:fldChar w:fldCharType="separate"/>
      </w:r>
      <w:ins w:id="1034" w:author=" " w:date="2021-11-15T18:53:00Z">
        <w:r>
          <w:rPr>
            <w:noProof/>
            <w:webHidden/>
          </w:rPr>
          <w:t>115</w:t>
        </w:r>
        <w:r>
          <w:rPr>
            <w:noProof/>
            <w:webHidden/>
          </w:rPr>
          <w:fldChar w:fldCharType="end"/>
        </w:r>
        <w:r w:rsidRPr="00C67A7A">
          <w:rPr>
            <w:rStyle w:val="Hyperlink"/>
            <w:rFonts w:eastAsiaTheme="majorEastAsia"/>
            <w:noProof/>
          </w:rPr>
          <w:fldChar w:fldCharType="end"/>
        </w:r>
      </w:ins>
    </w:p>
    <w:p w14:paraId="161CAB71" w14:textId="0AC395AB" w:rsidR="00106BE6" w:rsidRDefault="00106BE6">
      <w:pPr>
        <w:pStyle w:val="TableofFigures"/>
        <w:tabs>
          <w:tab w:val="right" w:leader="dot" w:pos="7927"/>
        </w:tabs>
        <w:rPr>
          <w:ins w:id="1035" w:author=" " w:date="2021-11-15T18:53:00Z"/>
          <w:rFonts w:asciiTheme="minorHAnsi" w:eastAsiaTheme="minorEastAsia" w:hAnsiTheme="minorHAnsi" w:cstheme="minorBidi"/>
          <w:noProof/>
          <w:sz w:val="22"/>
          <w:szCs w:val="22"/>
          <w:lang w:val="en-ID"/>
        </w:rPr>
      </w:pPr>
      <w:ins w:id="103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73 Perancangan Antarmuka  Data Anggota Kelas</w:t>
        </w:r>
        <w:r>
          <w:rPr>
            <w:noProof/>
            <w:webHidden/>
          </w:rPr>
          <w:tab/>
        </w:r>
        <w:r>
          <w:rPr>
            <w:noProof/>
            <w:webHidden/>
          </w:rPr>
          <w:fldChar w:fldCharType="begin"/>
        </w:r>
        <w:r>
          <w:rPr>
            <w:noProof/>
            <w:webHidden/>
          </w:rPr>
          <w:instrText xml:space="preserve"> PAGEREF _Toc87895037 \h </w:instrText>
        </w:r>
      </w:ins>
      <w:r>
        <w:rPr>
          <w:noProof/>
          <w:webHidden/>
        </w:rPr>
      </w:r>
      <w:r>
        <w:rPr>
          <w:noProof/>
          <w:webHidden/>
        </w:rPr>
        <w:fldChar w:fldCharType="separate"/>
      </w:r>
      <w:ins w:id="1037" w:author=" " w:date="2021-11-15T18:53:00Z">
        <w:r>
          <w:rPr>
            <w:noProof/>
            <w:webHidden/>
          </w:rPr>
          <w:t>115</w:t>
        </w:r>
        <w:r>
          <w:rPr>
            <w:noProof/>
            <w:webHidden/>
          </w:rPr>
          <w:fldChar w:fldCharType="end"/>
        </w:r>
        <w:r w:rsidRPr="00C67A7A">
          <w:rPr>
            <w:rStyle w:val="Hyperlink"/>
            <w:rFonts w:eastAsiaTheme="majorEastAsia"/>
            <w:noProof/>
          </w:rPr>
          <w:fldChar w:fldCharType="end"/>
        </w:r>
      </w:ins>
    </w:p>
    <w:p w14:paraId="64E9C499" w14:textId="30314035" w:rsidR="00106BE6" w:rsidRDefault="00106BE6">
      <w:pPr>
        <w:pStyle w:val="TableofFigures"/>
        <w:tabs>
          <w:tab w:val="right" w:leader="dot" w:pos="7927"/>
        </w:tabs>
        <w:rPr>
          <w:ins w:id="1038" w:author=" " w:date="2021-11-15T18:53:00Z"/>
          <w:rFonts w:asciiTheme="minorHAnsi" w:eastAsiaTheme="minorEastAsia" w:hAnsiTheme="minorHAnsi" w:cstheme="minorBidi"/>
          <w:noProof/>
          <w:sz w:val="22"/>
          <w:szCs w:val="22"/>
          <w:lang w:val="en-ID"/>
        </w:rPr>
      </w:pPr>
      <w:ins w:id="103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74 Perancangan Antarmuka  Data Kelas</w:t>
        </w:r>
        <w:r>
          <w:rPr>
            <w:noProof/>
            <w:webHidden/>
          </w:rPr>
          <w:tab/>
        </w:r>
        <w:r>
          <w:rPr>
            <w:noProof/>
            <w:webHidden/>
          </w:rPr>
          <w:fldChar w:fldCharType="begin"/>
        </w:r>
        <w:r>
          <w:rPr>
            <w:noProof/>
            <w:webHidden/>
          </w:rPr>
          <w:instrText xml:space="preserve"> PAGEREF _Toc87895038 \h </w:instrText>
        </w:r>
      </w:ins>
      <w:r>
        <w:rPr>
          <w:noProof/>
          <w:webHidden/>
        </w:rPr>
      </w:r>
      <w:r>
        <w:rPr>
          <w:noProof/>
          <w:webHidden/>
        </w:rPr>
        <w:fldChar w:fldCharType="separate"/>
      </w:r>
      <w:ins w:id="1040" w:author=" " w:date="2021-11-15T18:53:00Z">
        <w:r>
          <w:rPr>
            <w:noProof/>
            <w:webHidden/>
          </w:rPr>
          <w:t>116</w:t>
        </w:r>
        <w:r>
          <w:rPr>
            <w:noProof/>
            <w:webHidden/>
          </w:rPr>
          <w:fldChar w:fldCharType="end"/>
        </w:r>
        <w:r w:rsidRPr="00C67A7A">
          <w:rPr>
            <w:rStyle w:val="Hyperlink"/>
            <w:rFonts w:eastAsiaTheme="majorEastAsia"/>
            <w:noProof/>
          </w:rPr>
          <w:fldChar w:fldCharType="end"/>
        </w:r>
      </w:ins>
    </w:p>
    <w:p w14:paraId="77280469" w14:textId="47E2F04C" w:rsidR="00106BE6" w:rsidRDefault="00106BE6">
      <w:pPr>
        <w:pStyle w:val="TableofFigures"/>
        <w:tabs>
          <w:tab w:val="right" w:leader="dot" w:pos="7927"/>
        </w:tabs>
        <w:rPr>
          <w:ins w:id="1041" w:author=" " w:date="2021-11-15T18:53:00Z"/>
          <w:rFonts w:asciiTheme="minorHAnsi" w:eastAsiaTheme="minorEastAsia" w:hAnsiTheme="minorHAnsi" w:cstheme="minorBidi"/>
          <w:noProof/>
          <w:sz w:val="22"/>
          <w:szCs w:val="22"/>
          <w:lang w:val="en-ID"/>
        </w:rPr>
      </w:pPr>
      <w:ins w:id="104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75 Perancangan Antarmuka Profile Kelas</w:t>
        </w:r>
        <w:r>
          <w:rPr>
            <w:noProof/>
            <w:webHidden/>
          </w:rPr>
          <w:tab/>
        </w:r>
        <w:r>
          <w:rPr>
            <w:noProof/>
            <w:webHidden/>
          </w:rPr>
          <w:fldChar w:fldCharType="begin"/>
        </w:r>
        <w:r>
          <w:rPr>
            <w:noProof/>
            <w:webHidden/>
          </w:rPr>
          <w:instrText xml:space="preserve"> PAGEREF _Toc87895039 \h </w:instrText>
        </w:r>
      </w:ins>
      <w:r>
        <w:rPr>
          <w:noProof/>
          <w:webHidden/>
        </w:rPr>
      </w:r>
      <w:r>
        <w:rPr>
          <w:noProof/>
          <w:webHidden/>
        </w:rPr>
        <w:fldChar w:fldCharType="separate"/>
      </w:r>
      <w:ins w:id="1043" w:author=" " w:date="2021-11-15T18:53:00Z">
        <w:r>
          <w:rPr>
            <w:noProof/>
            <w:webHidden/>
          </w:rPr>
          <w:t>116</w:t>
        </w:r>
        <w:r>
          <w:rPr>
            <w:noProof/>
            <w:webHidden/>
          </w:rPr>
          <w:fldChar w:fldCharType="end"/>
        </w:r>
        <w:r w:rsidRPr="00C67A7A">
          <w:rPr>
            <w:rStyle w:val="Hyperlink"/>
            <w:rFonts w:eastAsiaTheme="majorEastAsia"/>
            <w:noProof/>
          </w:rPr>
          <w:fldChar w:fldCharType="end"/>
        </w:r>
      </w:ins>
    </w:p>
    <w:p w14:paraId="553E2063" w14:textId="5079FF09" w:rsidR="00106BE6" w:rsidRDefault="00106BE6">
      <w:pPr>
        <w:pStyle w:val="TableofFigures"/>
        <w:tabs>
          <w:tab w:val="right" w:leader="dot" w:pos="7927"/>
        </w:tabs>
        <w:rPr>
          <w:ins w:id="1044" w:author=" " w:date="2021-11-15T18:53:00Z"/>
          <w:rFonts w:asciiTheme="minorHAnsi" w:eastAsiaTheme="minorEastAsia" w:hAnsiTheme="minorHAnsi" w:cstheme="minorBidi"/>
          <w:noProof/>
          <w:sz w:val="22"/>
          <w:szCs w:val="22"/>
          <w:lang w:val="en-ID"/>
        </w:rPr>
      </w:pPr>
      <w:ins w:id="104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76 Perancangan Antarmuka Profile Walikelas</w:t>
        </w:r>
        <w:r>
          <w:rPr>
            <w:noProof/>
            <w:webHidden/>
          </w:rPr>
          <w:tab/>
        </w:r>
        <w:r>
          <w:rPr>
            <w:noProof/>
            <w:webHidden/>
          </w:rPr>
          <w:fldChar w:fldCharType="begin"/>
        </w:r>
        <w:r>
          <w:rPr>
            <w:noProof/>
            <w:webHidden/>
          </w:rPr>
          <w:instrText xml:space="preserve"> PAGEREF _Toc87895040 \h </w:instrText>
        </w:r>
      </w:ins>
      <w:r>
        <w:rPr>
          <w:noProof/>
          <w:webHidden/>
        </w:rPr>
      </w:r>
      <w:r>
        <w:rPr>
          <w:noProof/>
          <w:webHidden/>
        </w:rPr>
        <w:fldChar w:fldCharType="separate"/>
      </w:r>
      <w:ins w:id="1046" w:author=" " w:date="2021-11-15T18:53:00Z">
        <w:r>
          <w:rPr>
            <w:noProof/>
            <w:webHidden/>
          </w:rPr>
          <w:t>117</w:t>
        </w:r>
        <w:r>
          <w:rPr>
            <w:noProof/>
            <w:webHidden/>
          </w:rPr>
          <w:fldChar w:fldCharType="end"/>
        </w:r>
        <w:r w:rsidRPr="00C67A7A">
          <w:rPr>
            <w:rStyle w:val="Hyperlink"/>
            <w:rFonts w:eastAsiaTheme="majorEastAsia"/>
            <w:noProof/>
          </w:rPr>
          <w:fldChar w:fldCharType="end"/>
        </w:r>
      </w:ins>
    </w:p>
    <w:p w14:paraId="4B6D53B3" w14:textId="1014D4F9" w:rsidR="00106BE6" w:rsidRDefault="00106BE6">
      <w:pPr>
        <w:pStyle w:val="TableofFigures"/>
        <w:tabs>
          <w:tab w:val="right" w:leader="dot" w:pos="7927"/>
        </w:tabs>
        <w:rPr>
          <w:ins w:id="1047" w:author=" " w:date="2021-11-15T18:53:00Z"/>
          <w:rFonts w:asciiTheme="minorHAnsi" w:eastAsiaTheme="minorEastAsia" w:hAnsiTheme="minorHAnsi" w:cstheme="minorBidi"/>
          <w:noProof/>
          <w:sz w:val="22"/>
          <w:szCs w:val="22"/>
          <w:lang w:val="en-ID"/>
        </w:rPr>
      </w:pPr>
      <w:ins w:id="104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77 Perancangan Antarmuka Riwayat Absen</w:t>
        </w:r>
        <w:r>
          <w:rPr>
            <w:noProof/>
            <w:webHidden/>
          </w:rPr>
          <w:tab/>
        </w:r>
        <w:r>
          <w:rPr>
            <w:noProof/>
            <w:webHidden/>
          </w:rPr>
          <w:fldChar w:fldCharType="begin"/>
        </w:r>
        <w:r>
          <w:rPr>
            <w:noProof/>
            <w:webHidden/>
          </w:rPr>
          <w:instrText xml:space="preserve"> PAGEREF _Toc87895041 \h </w:instrText>
        </w:r>
      </w:ins>
      <w:r>
        <w:rPr>
          <w:noProof/>
          <w:webHidden/>
        </w:rPr>
      </w:r>
      <w:r>
        <w:rPr>
          <w:noProof/>
          <w:webHidden/>
        </w:rPr>
        <w:fldChar w:fldCharType="separate"/>
      </w:r>
      <w:ins w:id="1049" w:author=" " w:date="2021-11-15T18:53:00Z">
        <w:r>
          <w:rPr>
            <w:noProof/>
            <w:webHidden/>
          </w:rPr>
          <w:t>117</w:t>
        </w:r>
        <w:r>
          <w:rPr>
            <w:noProof/>
            <w:webHidden/>
          </w:rPr>
          <w:fldChar w:fldCharType="end"/>
        </w:r>
        <w:r w:rsidRPr="00C67A7A">
          <w:rPr>
            <w:rStyle w:val="Hyperlink"/>
            <w:rFonts w:eastAsiaTheme="majorEastAsia"/>
            <w:noProof/>
          </w:rPr>
          <w:fldChar w:fldCharType="end"/>
        </w:r>
      </w:ins>
    </w:p>
    <w:p w14:paraId="3C30DCC9" w14:textId="643EA420" w:rsidR="00106BE6" w:rsidRDefault="00106BE6">
      <w:pPr>
        <w:pStyle w:val="TableofFigures"/>
        <w:tabs>
          <w:tab w:val="right" w:leader="dot" w:pos="7927"/>
        </w:tabs>
        <w:rPr>
          <w:ins w:id="1050" w:author=" " w:date="2021-11-15T18:53:00Z"/>
          <w:rFonts w:asciiTheme="minorHAnsi" w:eastAsiaTheme="minorEastAsia" w:hAnsiTheme="minorHAnsi" w:cstheme="minorBidi"/>
          <w:noProof/>
          <w:sz w:val="22"/>
          <w:szCs w:val="22"/>
          <w:lang w:val="en-ID"/>
        </w:rPr>
      </w:pPr>
      <w:ins w:id="105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78 Perancangan Antarmuka Data Walikelas</w:t>
        </w:r>
        <w:r>
          <w:rPr>
            <w:noProof/>
            <w:webHidden/>
          </w:rPr>
          <w:tab/>
        </w:r>
        <w:r>
          <w:rPr>
            <w:noProof/>
            <w:webHidden/>
          </w:rPr>
          <w:fldChar w:fldCharType="begin"/>
        </w:r>
        <w:r>
          <w:rPr>
            <w:noProof/>
            <w:webHidden/>
          </w:rPr>
          <w:instrText xml:space="preserve"> PAGEREF _Toc87895042 \h </w:instrText>
        </w:r>
      </w:ins>
      <w:r>
        <w:rPr>
          <w:noProof/>
          <w:webHidden/>
        </w:rPr>
      </w:r>
      <w:r>
        <w:rPr>
          <w:noProof/>
          <w:webHidden/>
        </w:rPr>
        <w:fldChar w:fldCharType="separate"/>
      </w:r>
      <w:ins w:id="1052" w:author=" " w:date="2021-11-15T18:53:00Z">
        <w:r>
          <w:rPr>
            <w:noProof/>
            <w:webHidden/>
          </w:rPr>
          <w:t>118</w:t>
        </w:r>
        <w:r>
          <w:rPr>
            <w:noProof/>
            <w:webHidden/>
          </w:rPr>
          <w:fldChar w:fldCharType="end"/>
        </w:r>
        <w:r w:rsidRPr="00C67A7A">
          <w:rPr>
            <w:rStyle w:val="Hyperlink"/>
            <w:rFonts w:eastAsiaTheme="majorEastAsia"/>
            <w:noProof/>
          </w:rPr>
          <w:fldChar w:fldCharType="end"/>
        </w:r>
      </w:ins>
    </w:p>
    <w:p w14:paraId="687B5099" w14:textId="3992CDEE" w:rsidR="00B46735" w:rsidDel="006E123C" w:rsidRDefault="00B46735">
      <w:pPr>
        <w:pStyle w:val="TableofFigures"/>
        <w:tabs>
          <w:tab w:val="right" w:leader="dot" w:pos="7927"/>
        </w:tabs>
        <w:rPr>
          <w:ins w:id="1053" w:author="chaniaayulestari@outlook.com" w:date="2021-11-13T21:30:00Z"/>
          <w:del w:id="1054" w:author=" " w:date="2021-11-15T16:56:00Z"/>
          <w:rFonts w:asciiTheme="minorHAnsi" w:eastAsiaTheme="minorEastAsia" w:hAnsiTheme="minorHAnsi" w:cstheme="minorBidi"/>
          <w:noProof/>
          <w:sz w:val="22"/>
          <w:szCs w:val="22"/>
          <w:lang w:val="en-ID"/>
        </w:rPr>
      </w:pPr>
      <w:ins w:id="1055" w:author="chaniaayulestari@outlook.com" w:date="2021-11-13T21:30:00Z">
        <w:del w:id="1056" w:author=" " w:date="2021-11-15T16:56:00Z">
          <w:r w:rsidRPr="006E123C" w:rsidDel="006E123C">
            <w:rPr>
              <w:rStyle w:val="Hyperlink"/>
              <w:rFonts w:eastAsiaTheme="majorEastAsia"/>
              <w:noProof/>
            </w:rPr>
            <w:delText>Gambar 3. 1 Logo SMK Cendekia Batujajar</w:delText>
          </w:r>
          <w:r w:rsidDel="006E123C">
            <w:rPr>
              <w:noProof/>
              <w:webHidden/>
            </w:rPr>
            <w:tab/>
            <w:delText>12</w:delText>
          </w:r>
        </w:del>
      </w:ins>
    </w:p>
    <w:p w14:paraId="5DCFF4CB" w14:textId="295DF431" w:rsidR="00B46735" w:rsidDel="006E123C" w:rsidRDefault="00B46735">
      <w:pPr>
        <w:pStyle w:val="TableofFigures"/>
        <w:tabs>
          <w:tab w:val="right" w:leader="dot" w:pos="7927"/>
        </w:tabs>
        <w:rPr>
          <w:ins w:id="1057" w:author="chaniaayulestari@outlook.com" w:date="2021-11-13T21:30:00Z"/>
          <w:del w:id="1058" w:author=" " w:date="2021-11-15T16:56:00Z"/>
          <w:rFonts w:asciiTheme="minorHAnsi" w:eastAsiaTheme="minorEastAsia" w:hAnsiTheme="minorHAnsi" w:cstheme="minorBidi"/>
          <w:noProof/>
          <w:sz w:val="22"/>
          <w:szCs w:val="22"/>
          <w:lang w:val="en-ID"/>
        </w:rPr>
      </w:pPr>
      <w:ins w:id="1059" w:author="chaniaayulestari@outlook.com" w:date="2021-11-13T21:30:00Z">
        <w:del w:id="1060" w:author=" " w:date="2021-11-15T16:56:00Z">
          <w:r w:rsidRPr="006E123C" w:rsidDel="006E123C">
            <w:rPr>
              <w:rStyle w:val="Hyperlink"/>
              <w:rFonts w:eastAsiaTheme="majorEastAsia"/>
              <w:noProof/>
            </w:rPr>
            <w:delText>Gambar 3. 2 Sistem Organisasi SMK Cendekia Batujajar</w:delText>
          </w:r>
          <w:r w:rsidDel="006E123C">
            <w:rPr>
              <w:noProof/>
              <w:webHidden/>
            </w:rPr>
            <w:tab/>
            <w:delText>14</w:delText>
          </w:r>
        </w:del>
      </w:ins>
    </w:p>
    <w:p w14:paraId="0DEEE937" w14:textId="316EDA71" w:rsidR="00B46735" w:rsidDel="006E123C" w:rsidRDefault="00B46735">
      <w:pPr>
        <w:pStyle w:val="TableofFigures"/>
        <w:tabs>
          <w:tab w:val="right" w:leader="dot" w:pos="7927"/>
        </w:tabs>
        <w:rPr>
          <w:ins w:id="1061" w:author="chaniaayulestari@outlook.com" w:date="2021-11-13T21:30:00Z"/>
          <w:del w:id="1062" w:author=" " w:date="2021-11-15T16:56:00Z"/>
          <w:rFonts w:asciiTheme="minorHAnsi" w:eastAsiaTheme="minorEastAsia" w:hAnsiTheme="minorHAnsi" w:cstheme="minorBidi"/>
          <w:noProof/>
          <w:sz w:val="22"/>
          <w:szCs w:val="22"/>
          <w:lang w:val="en-ID"/>
        </w:rPr>
      </w:pPr>
      <w:ins w:id="1063" w:author="chaniaayulestari@outlook.com" w:date="2021-11-13T21:30:00Z">
        <w:del w:id="1064" w:author=" " w:date="2021-11-15T16:56:00Z">
          <w:r w:rsidRPr="006E123C" w:rsidDel="006E123C">
            <w:rPr>
              <w:rStyle w:val="Hyperlink"/>
              <w:rFonts w:eastAsiaTheme="majorEastAsia"/>
              <w:noProof/>
            </w:rPr>
            <w:delText>Gambar 3. 3 Proses Bisnis SMK Cendekia Batujajar</w:delText>
          </w:r>
          <w:r w:rsidDel="006E123C">
            <w:rPr>
              <w:noProof/>
              <w:webHidden/>
            </w:rPr>
            <w:tab/>
            <w:delText>16</w:delText>
          </w:r>
        </w:del>
      </w:ins>
    </w:p>
    <w:p w14:paraId="217591D0" w14:textId="5CA00FFE" w:rsidR="00B46735" w:rsidDel="006E123C" w:rsidRDefault="00B46735">
      <w:pPr>
        <w:pStyle w:val="TableofFigures"/>
        <w:tabs>
          <w:tab w:val="right" w:leader="dot" w:pos="7927"/>
        </w:tabs>
        <w:rPr>
          <w:ins w:id="1065" w:author="chaniaayulestari@outlook.com" w:date="2021-11-13T21:30:00Z"/>
          <w:del w:id="1066" w:author=" " w:date="2021-11-15T16:56:00Z"/>
          <w:rFonts w:asciiTheme="minorHAnsi" w:eastAsiaTheme="minorEastAsia" w:hAnsiTheme="minorHAnsi" w:cstheme="minorBidi"/>
          <w:noProof/>
          <w:sz w:val="22"/>
          <w:szCs w:val="22"/>
          <w:lang w:val="en-ID"/>
        </w:rPr>
      </w:pPr>
      <w:ins w:id="1067" w:author="chaniaayulestari@outlook.com" w:date="2021-11-13T21:30:00Z">
        <w:del w:id="1068" w:author=" " w:date="2021-11-15T16:56:00Z">
          <w:r w:rsidRPr="006E123C" w:rsidDel="006E123C">
            <w:rPr>
              <w:rStyle w:val="Hyperlink"/>
              <w:rFonts w:eastAsiaTheme="majorEastAsia"/>
              <w:noProof/>
            </w:rPr>
            <w:delText>Gambar 3. 4 Bisnis Usecase SMK Cendekia Batujajar</w:delText>
          </w:r>
          <w:r w:rsidDel="006E123C">
            <w:rPr>
              <w:noProof/>
              <w:webHidden/>
            </w:rPr>
            <w:tab/>
            <w:delText>17</w:delText>
          </w:r>
        </w:del>
      </w:ins>
    </w:p>
    <w:p w14:paraId="3667A032" w14:textId="4EAD7D64" w:rsidR="00B46735" w:rsidDel="006E123C" w:rsidRDefault="00B46735">
      <w:pPr>
        <w:pStyle w:val="TableofFigures"/>
        <w:tabs>
          <w:tab w:val="right" w:leader="dot" w:pos="7927"/>
        </w:tabs>
        <w:rPr>
          <w:ins w:id="1069" w:author="chaniaayulestari@outlook.com" w:date="2021-11-13T21:30:00Z"/>
          <w:del w:id="1070" w:author=" " w:date="2021-11-15T16:56:00Z"/>
          <w:rFonts w:asciiTheme="minorHAnsi" w:eastAsiaTheme="minorEastAsia" w:hAnsiTheme="minorHAnsi" w:cstheme="minorBidi"/>
          <w:noProof/>
          <w:sz w:val="22"/>
          <w:szCs w:val="22"/>
          <w:lang w:val="en-ID"/>
        </w:rPr>
      </w:pPr>
      <w:ins w:id="1071" w:author="chaniaayulestari@outlook.com" w:date="2021-11-13T21:30:00Z">
        <w:del w:id="1072" w:author=" " w:date="2021-11-15T16:56:00Z">
          <w:r w:rsidRPr="006E123C" w:rsidDel="006E123C">
            <w:rPr>
              <w:rStyle w:val="Hyperlink"/>
              <w:rFonts w:eastAsiaTheme="majorEastAsia"/>
              <w:noProof/>
            </w:rPr>
            <w:delText>Gambar 3. 5 Bisnis Aktor</w:delText>
          </w:r>
          <w:r w:rsidDel="006E123C">
            <w:rPr>
              <w:noProof/>
              <w:webHidden/>
            </w:rPr>
            <w:tab/>
            <w:delText>20</w:delText>
          </w:r>
        </w:del>
      </w:ins>
    </w:p>
    <w:p w14:paraId="40796A84" w14:textId="066DE6ED" w:rsidR="00B46735" w:rsidDel="006E123C" w:rsidRDefault="00B46735">
      <w:pPr>
        <w:pStyle w:val="TableofFigures"/>
        <w:tabs>
          <w:tab w:val="right" w:leader="dot" w:pos="7927"/>
        </w:tabs>
        <w:rPr>
          <w:ins w:id="1073" w:author="chaniaayulestari@outlook.com" w:date="2021-11-13T21:30:00Z"/>
          <w:del w:id="1074" w:author=" " w:date="2021-11-15T16:56:00Z"/>
          <w:rFonts w:asciiTheme="minorHAnsi" w:eastAsiaTheme="minorEastAsia" w:hAnsiTheme="minorHAnsi" w:cstheme="minorBidi"/>
          <w:noProof/>
          <w:sz w:val="22"/>
          <w:szCs w:val="22"/>
          <w:lang w:val="en-ID"/>
        </w:rPr>
      </w:pPr>
      <w:ins w:id="1075" w:author="chaniaayulestari@outlook.com" w:date="2021-11-13T21:30:00Z">
        <w:del w:id="1076" w:author=" " w:date="2021-11-15T16:56:00Z">
          <w:r w:rsidRPr="006E123C" w:rsidDel="006E123C">
            <w:rPr>
              <w:rStyle w:val="Hyperlink"/>
              <w:rFonts w:eastAsiaTheme="majorEastAsia"/>
              <w:noProof/>
            </w:rPr>
            <w:delText>Gambar 3. 6 Sequence Diagram Lihat Dashboard</w:delText>
          </w:r>
          <w:r w:rsidDel="006E123C">
            <w:rPr>
              <w:noProof/>
              <w:webHidden/>
            </w:rPr>
            <w:tab/>
            <w:delText>68</w:delText>
          </w:r>
        </w:del>
      </w:ins>
    </w:p>
    <w:p w14:paraId="0CF82751" w14:textId="65134C80" w:rsidR="00B46735" w:rsidDel="006E123C" w:rsidRDefault="00B46735">
      <w:pPr>
        <w:pStyle w:val="TableofFigures"/>
        <w:tabs>
          <w:tab w:val="right" w:leader="dot" w:pos="7927"/>
        </w:tabs>
        <w:rPr>
          <w:ins w:id="1077" w:author="chaniaayulestari@outlook.com" w:date="2021-11-13T21:30:00Z"/>
          <w:del w:id="1078" w:author=" " w:date="2021-11-15T16:56:00Z"/>
          <w:rFonts w:asciiTheme="minorHAnsi" w:eastAsiaTheme="minorEastAsia" w:hAnsiTheme="minorHAnsi" w:cstheme="minorBidi"/>
          <w:noProof/>
          <w:sz w:val="22"/>
          <w:szCs w:val="22"/>
          <w:lang w:val="en-ID"/>
        </w:rPr>
      </w:pPr>
      <w:ins w:id="1079" w:author="chaniaayulestari@outlook.com" w:date="2021-11-13T21:30:00Z">
        <w:del w:id="1080" w:author=" " w:date="2021-11-15T16:56:00Z">
          <w:r w:rsidRPr="006E123C" w:rsidDel="006E123C">
            <w:rPr>
              <w:rStyle w:val="Hyperlink"/>
              <w:rFonts w:eastAsiaTheme="majorEastAsia"/>
              <w:noProof/>
            </w:rPr>
            <w:delText>Gambar 3. 7 Sequence Diagram Lihat Absen</w:delText>
          </w:r>
          <w:r w:rsidDel="006E123C">
            <w:rPr>
              <w:noProof/>
              <w:webHidden/>
            </w:rPr>
            <w:tab/>
            <w:delText>68</w:delText>
          </w:r>
        </w:del>
      </w:ins>
    </w:p>
    <w:p w14:paraId="27090E57" w14:textId="0CC16AE9" w:rsidR="00B46735" w:rsidDel="006E123C" w:rsidRDefault="00B46735">
      <w:pPr>
        <w:pStyle w:val="TableofFigures"/>
        <w:tabs>
          <w:tab w:val="right" w:leader="dot" w:pos="7927"/>
        </w:tabs>
        <w:rPr>
          <w:ins w:id="1081" w:author="chaniaayulestari@outlook.com" w:date="2021-11-13T21:30:00Z"/>
          <w:del w:id="1082" w:author=" " w:date="2021-11-15T16:56:00Z"/>
          <w:rFonts w:asciiTheme="minorHAnsi" w:eastAsiaTheme="minorEastAsia" w:hAnsiTheme="minorHAnsi" w:cstheme="minorBidi"/>
          <w:noProof/>
          <w:sz w:val="22"/>
          <w:szCs w:val="22"/>
          <w:lang w:val="en-ID"/>
        </w:rPr>
      </w:pPr>
      <w:ins w:id="1083" w:author="chaniaayulestari@outlook.com" w:date="2021-11-13T21:30:00Z">
        <w:del w:id="1084" w:author=" " w:date="2021-11-15T16:56:00Z">
          <w:r w:rsidRPr="006E123C" w:rsidDel="006E123C">
            <w:rPr>
              <w:rStyle w:val="Hyperlink"/>
              <w:rFonts w:eastAsiaTheme="majorEastAsia"/>
              <w:noProof/>
            </w:rPr>
            <w:delText>Gambar 3. 8 Sequence Diagram Edit Absen</w:delText>
          </w:r>
          <w:r w:rsidDel="006E123C">
            <w:rPr>
              <w:noProof/>
              <w:webHidden/>
            </w:rPr>
            <w:tab/>
            <w:delText>69</w:delText>
          </w:r>
        </w:del>
      </w:ins>
    </w:p>
    <w:p w14:paraId="2177F720" w14:textId="6E06B71A" w:rsidR="00B46735" w:rsidDel="006E123C" w:rsidRDefault="00B46735">
      <w:pPr>
        <w:pStyle w:val="TableofFigures"/>
        <w:tabs>
          <w:tab w:val="right" w:leader="dot" w:pos="7927"/>
        </w:tabs>
        <w:rPr>
          <w:ins w:id="1085" w:author="chaniaayulestari@outlook.com" w:date="2021-11-13T21:30:00Z"/>
          <w:del w:id="1086" w:author=" " w:date="2021-11-15T16:56:00Z"/>
          <w:rFonts w:asciiTheme="minorHAnsi" w:eastAsiaTheme="minorEastAsia" w:hAnsiTheme="minorHAnsi" w:cstheme="minorBidi"/>
          <w:noProof/>
          <w:sz w:val="22"/>
          <w:szCs w:val="22"/>
          <w:lang w:val="en-ID"/>
        </w:rPr>
      </w:pPr>
      <w:ins w:id="1087" w:author="chaniaayulestari@outlook.com" w:date="2021-11-13T21:30:00Z">
        <w:del w:id="1088" w:author=" " w:date="2021-11-15T16:56:00Z">
          <w:r w:rsidRPr="006E123C" w:rsidDel="006E123C">
            <w:rPr>
              <w:rStyle w:val="Hyperlink"/>
              <w:rFonts w:eastAsiaTheme="majorEastAsia"/>
              <w:noProof/>
            </w:rPr>
            <w:delText>Gambar 3. 9 Sequence Diagram Lihat Data Admin</w:delText>
          </w:r>
          <w:r w:rsidDel="006E123C">
            <w:rPr>
              <w:noProof/>
              <w:webHidden/>
            </w:rPr>
            <w:tab/>
            <w:delText>70</w:delText>
          </w:r>
        </w:del>
      </w:ins>
    </w:p>
    <w:p w14:paraId="12504019" w14:textId="7A6E9270" w:rsidR="00B46735" w:rsidDel="006E123C" w:rsidRDefault="00B46735">
      <w:pPr>
        <w:pStyle w:val="TableofFigures"/>
        <w:tabs>
          <w:tab w:val="right" w:leader="dot" w:pos="7927"/>
        </w:tabs>
        <w:rPr>
          <w:ins w:id="1089" w:author="chaniaayulestari@outlook.com" w:date="2021-11-13T21:30:00Z"/>
          <w:del w:id="1090" w:author=" " w:date="2021-11-15T16:56:00Z"/>
          <w:rFonts w:asciiTheme="minorHAnsi" w:eastAsiaTheme="minorEastAsia" w:hAnsiTheme="minorHAnsi" w:cstheme="minorBidi"/>
          <w:noProof/>
          <w:sz w:val="22"/>
          <w:szCs w:val="22"/>
          <w:lang w:val="en-ID"/>
        </w:rPr>
      </w:pPr>
      <w:ins w:id="1091" w:author="chaniaayulestari@outlook.com" w:date="2021-11-13T21:30:00Z">
        <w:del w:id="1092" w:author=" " w:date="2021-11-15T16:56:00Z">
          <w:r w:rsidRPr="006E123C" w:rsidDel="006E123C">
            <w:rPr>
              <w:rStyle w:val="Hyperlink"/>
              <w:rFonts w:eastAsiaTheme="majorEastAsia"/>
              <w:noProof/>
            </w:rPr>
            <w:delText>Gambar 3. 10 Sequence Diagram Data Admin</w:delText>
          </w:r>
          <w:r w:rsidDel="006E123C">
            <w:rPr>
              <w:noProof/>
              <w:webHidden/>
            </w:rPr>
            <w:tab/>
            <w:delText>70</w:delText>
          </w:r>
        </w:del>
      </w:ins>
    </w:p>
    <w:p w14:paraId="2BB7BEC6" w14:textId="0D2EB404" w:rsidR="00B46735" w:rsidDel="006E123C" w:rsidRDefault="00B46735">
      <w:pPr>
        <w:pStyle w:val="TableofFigures"/>
        <w:tabs>
          <w:tab w:val="right" w:leader="dot" w:pos="7927"/>
        </w:tabs>
        <w:rPr>
          <w:ins w:id="1093" w:author="chaniaayulestari@outlook.com" w:date="2021-11-13T21:30:00Z"/>
          <w:del w:id="1094" w:author=" " w:date="2021-11-15T16:56:00Z"/>
          <w:rFonts w:asciiTheme="minorHAnsi" w:eastAsiaTheme="minorEastAsia" w:hAnsiTheme="minorHAnsi" w:cstheme="minorBidi"/>
          <w:noProof/>
          <w:sz w:val="22"/>
          <w:szCs w:val="22"/>
          <w:lang w:val="en-ID"/>
        </w:rPr>
      </w:pPr>
      <w:ins w:id="1095" w:author="chaniaayulestari@outlook.com" w:date="2021-11-13T21:30:00Z">
        <w:del w:id="1096" w:author=" " w:date="2021-11-15T16:56:00Z">
          <w:r w:rsidRPr="006E123C" w:rsidDel="006E123C">
            <w:rPr>
              <w:rStyle w:val="Hyperlink"/>
              <w:rFonts w:eastAsiaTheme="majorEastAsia"/>
              <w:noProof/>
            </w:rPr>
            <w:delText>Gambar 3. 11 Sequence Diagram Edit Data Admin</w:delText>
          </w:r>
          <w:r w:rsidDel="006E123C">
            <w:rPr>
              <w:noProof/>
              <w:webHidden/>
            </w:rPr>
            <w:tab/>
            <w:delText>71</w:delText>
          </w:r>
        </w:del>
      </w:ins>
    </w:p>
    <w:p w14:paraId="431E748B" w14:textId="5F9304C0" w:rsidR="00B46735" w:rsidDel="006E123C" w:rsidRDefault="00B46735">
      <w:pPr>
        <w:pStyle w:val="TableofFigures"/>
        <w:tabs>
          <w:tab w:val="right" w:leader="dot" w:pos="7927"/>
        </w:tabs>
        <w:rPr>
          <w:ins w:id="1097" w:author="chaniaayulestari@outlook.com" w:date="2021-11-13T21:30:00Z"/>
          <w:del w:id="1098" w:author=" " w:date="2021-11-15T16:56:00Z"/>
          <w:rFonts w:asciiTheme="minorHAnsi" w:eastAsiaTheme="minorEastAsia" w:hAnsiTheme="minorHAnsi" w:cstheme="minorBidi"/>
          <w:noProof/>
          <w:sz w:val="22"/>
          <w:szCs w:val="22"/>
          <w:lang w:val="en-ID"/>
        </w:rPr>
      </w:pPr>
      <w:ins w:id="1099" w:author="chaniaayulestari@outlook.com" w:date="2021-11-13T21:30:00Z">
        <w:del w:id="1100" w:author=" " w:date="2021-11-15T16:56:00Z">
          <w:r w:rsidRPr="006E123C" w:rsidDel="006E123C">
            <w:rPr>
              <w:rStyle w:val="Hyperlink"/>
              <w:rFonts w:eastAsiaTheme="majorEastAsia"/>
              <w:noProof/>
            </w:rPr>
            <w:delText>Gambar 3. 12 Sequence Diagram Tambah Data Admin</w:delText>
          </w:r>
          <w:r w:rsidDel="006E123C">
            <w:rPr>
              <w:noProof/>
              <w:webHidden/>
            </w:rPr>
            <w:tab/>
            <w:delText>71</w:delText>
          </w:r>
        </w:del>
      </w:ins>
    </w:p>
    <w:p w14:paraId="0269BE55" w14:textId="47A4B8E9" w:rsidR="00B46735" w:rsidDel="006E123C" w:rsidRDefault="00B46735">
      <w:pPr>
        <w:pStyle w:val="TableofFigures"/>
        <w:tabs>
          <w:tab w:val="right" w:leader="dot" w:pos="7927"/>
        </w:tabs>
        <w:rPr>
          <w:ins w:id="1101" w:author="chaniaayulestari@outlook.com" w:date="2021-11-13T21:30:00Z"/>
          <w:del w:id="1102" w:author=" " w:date="2021-11-15T16:56:00Z"/>
          <w:rFonts w:asciiTheme="minorHAnsi" w:eastAsiaTheme="minorEastAsia" w:hAnsiTheme="minorHAnsi" w:cstheme="minorBidi"/>
          <w:noProof/>
          <w:sz w:val="22"/>
          <w:szCs w:val="22"/>
          <w:lang w:val="en-ID"/>
        </w:rPr>
      </w:pPr>
      <w:ins w:id="1103" w:author="chaniaayulestari@outlook.com" w:date="2021-11-13T21:30:00Z">
        <w:del w:id="1104" w:author=" " w:date="2021-11-15T16:56:00Z">
          <w:r w:rsidRPr="006E123C" w:rsidDel="006E123C">
            <w:rPr>
              <w:rStyle w:val="Hyperlink"/>
              <w:rFonts w:eastAsiaTheme="majorEastAsia"/>
              <w:noProof/>
            </w:rPr>
            <w:delText>Gambar 3. 13 Sequence Diagram Lihat Profile Admin</w:delText>
          </w:r>
          <w:r w:rsidDel="006E123C">
            <w:rPr>
              <w:noProof/>
              <w:webHidden/>
            </w:rPr>
            <w:tab/>
            <w:delText>72</w:delText>
          </w:r>
        </w:del>
      </w:ins>
    </w:p>
    <w:p w14:paraId="2DB78172" w14:textId="63F17063" w:rsidR="00B46735" w:rsidDel="006E123C" w:rsidRDefault="00B46735">
      <w:pPr>
        <w:pStyle w:val="TableofFigures"/>
        <w:tabs>
          <w:tab w:val="right" w:leader="dot" w:pos="7927"/>
        </w:tabs>
        <w:rPr>
          <w:ins w:id="1105" w:author="chaniaayulestari@outlook.com" w:date="2021-11-13T21:30:00Z"/>
          <w:del w:id="1106" w:author=" " w:date="2021-11-15T16:56:00Z"/>
          <w:rFonts w:asciiTheme="minorHAnsi" w:eastAsiaTheme="minorEastAsia" w:hAnsiTheme="minorHAnsi" w:cstheme="minorBidi"/>
          <w:noProof/>
          <w:sz w:val="22"/>
          <w:szCs w:val="22"/>
          <w:lang w:val="en-ID"/>
        </w:rPr>
      </w:pPr>
      <w:ins w:id="1107" w:author="chaniaayulestari@outlook.com" w:date="2021-11-13T21:30:00Z">
        <w:del w:id="1108" w:author=" " w:date="2021-11-15T16:56:00Z">
          <w:r w:rsidRPr="006E123C" w:rsidDel="006E123C">
            <w:rPr>
              <w:rStyle w:val="Hyperlink"/>
              <w:rFonts w:eastAsiaTheme="majorEastAsia"/>
              <w:noProof/>
            </w:rPr>
            <w:delText>Gambar 3. 14 Sequence Diagram Lihat Data Guru</w:delText>
          </w:r>
          <w:r w:rsidDel="006E123C">
            <w:rPr>
              <w:noProof/>
              <w:webHidden/>
            </w:rPr>
            <w:tab/>
            <w:delText>73</w:delText>
          </w:r>
        </w:del>
      </w:ins>
    </w:p>
    <w:p w14:paraId="73EDBF97" w14:textId="75C176E4" w:rsidR="00B46735" w:rsidDel="006E123C" w:rsidRDefault="00B46735">
      <w:pPr>
        <w:pStyle w:val="TableofFigures"/>
        <w:tabs>
          <w:tab w:val="right" w:leader="dot" w:pos="7927"/>
        </w:tabs>
        <w:rPr>
          <w:ins w:id="1109" w:author="chaniaayulestari@outlook.com" w:date="2021-11-13T21:30:00Z"/>
          <w:del w:id="1110" w:author=" " w:date="2021-11-15T16:56:00Z"/>
          <w:rFonts w:asciiTheme="minorHAnsi" w:eastAsiaTheme="minorEastAsia" w:hAnsiTheme="minorHAnsi" w:cstheme="minorBidi"/>
          <w:noProof/>
          <w:sz w:val="22"/>
          <w:szCs w:val="22"/>
          <w:lang w:val="en-ID"/>
        </w:rPr>
      </w:pPr>
      <w:ins w:id="1111" w:author="chaniaayulestari@outlook.com" w:date="2021-11-13T21:30:00Z">
        <w:del w:id="1112" w:author=" " w:date="2021-11-15T16:56:00Z">
          <w:r w:rsidRPr="006E123C" w:rsidDel="006E123C">
            <w:rPr>
              <w:rStyle w:val="Hyperlink"/>
              <w:rFonts w:eastAsiaTheme="majorEastAsia"/>
              <w:noProof/>
            </w:rPr>
            <w:delText>Gambar 3. 15 Sequence Diagram Hapus Data Guru</w:delText>
          </w:r>
          <w:r w:rsidDel="006E123C">
            <w:rPr>
              <w:noProof/>
              <w:webHidden/>
            </w:rPr>
            <w:tab/>
            <w:delText>73</w:delText>
          </w:r>
        </w:del>
      </w:ins>
    </w:p>
    <w:p w14:paraId="02DBF826" w14:textId="0499D5EC" w:rsidR="00B46735" w:rsidDel="006E123C" w:rsidRDefault="00B46735">
      <w:pPr>
        <w:pStyle w:val="TableofFigures"/>
        <w:tabs>
          <w:tab w:val="right" w:leader="dot" w:pos="7927"/>
        </w:tabs>
        <w:rPr>
          <w:ins w:id="1113" w:author="chaniaayulestari@outlook.com" w:date="2021-11-13T21:30:00Z"/>
          <w:del w:id="1114" w:author=" " w:date="2021-11-15T16:56:00Z"/>
          <w:rFonts w:asciiTheme="minorHAnsi" w:eastAsiaTheme="minorEastAsia" w:hAnsiTheme="minorHAnsi" w:cstheme="minorBidi"/>
          <w:noProof/>
          <w:sz w:val="22"/>
          <w:szCs w:val="22"/>
          <w:lang w:val="en-ID"/>
        </w:rPr>
      </w:pPr>
      <w:ins w:id="1115" w:author="chaniaayulestari@outlook.com" w:date="2021-11-13T21:30:00Z">
        <w:del w:id="1116" w:author=" " w:date="2021-11-15T16:56:00Z">
          <w:r w:rsidRPr="006E123C" w:rsidDel="006E123C">
            <w:rPr>
              <w:rStyle w:val="Hyperlink"/>
              <w:rFonts w:eastAsiaTheme="majorEastAsia"/>
              <w:noProof/>
            </w:rPr>
            <w:delText>Gambar 3. 16 Sequence Diagram Edit Data Guru</w:delText>
          </w:r>
          <w:r w:rsidDel="006E123C">
            <w:rPr>
              <w:noProof/>
              <w:webHidden/>
            </w:rPr>
            <w:tab/>
            <w:delText>74</w:delText>
          </w:r>
        </w:del>
      </w:ins>
    </w:p>
    <w:p w14:paraId="4BCB79AF" w14:textId="4B6DD445" w:rsidR="00B46735" w:rsidDel="006E123C" w:rsidRDefault="00B46735">
      <w:pPr>
        <w:pStyle w:val="TableofFigures"/>
        <w:tabs>
          <w:tab w:val="right" w:leader="dot" w:pos="7927"/>
        </w:tabs>
        <w:rPr>
          <w:ins w:id="1117" w:author="chaniaayulestari@outlook.com" w:date="2021-11-13T21:30:00Z"/>
          <w:del w:id="1118" w:author=" " w:date="2021-11-15T16:56:00Z"/>
          <w:rFonts w:asciiTheme="minorHAnsi" w:eastAsiaTheme="minorEastAsia" w:hAnsiTheme="minorHAnsi" w:cstheme="minorBidi"/>
          <w:noProof/>
          <w:sz w:val="22"/>
          <w:szCs w:val="22"/>
          <w:lang w:val="en-ID"/>
        </w:rPr>
      </w:pPr>
      <w:ins w:id="1119" w:author="chaniaayulestari@outlook.com" w:date="2021-11-13T21:30:00Z">
        <w:del w:id="1120" w:author=" " w:date="2021-11-15T16:56:00Z">
          <w:r w:rsidRPr="006E123C" w:rsidDel="006E123C">
            <w:rPr>
              <w:rStyle w:val="Hyperlink"/>
              <w:rFonts w:eastAsiaTheme="majorEastAsia"/>
              <w:noProof/>
            </w:rPr>
            <w:delText>Gambar 3. 17 Sequence Diagram  Tambah Data Guru</w:delText>
          </w:r>
          <w:r w:rsidDel="006E123C">
            <w:rPr>
              <w:noProof/>
              <w:webHidden/>
            </w:rPr>
            <w:tab/>
            <w:delText>74</w:delText>
          </w:r>
        </w:del>
      </w:ins>
    </w:p>
    <w:p w14:paraId="58080B09" w14:textId="75BDDB04" w:rsidR="00B46735" w:rsidDel="006E123C" w:rsidRDefault="00B46735">
      <w:pPr>
        <w:pStyle w:val="TableofFigures"/>
        <w:tabs>
          <w:tab w:val="right" w:leader="dot" w:pos="7927"/>
        </w:tabs>
        <w:rPr>
          <w:ins w:id="1121" w:author="chaniaayulestari@outlook.com" w:date="2021-11-13T21:30:00Z"/>
          <w:del w:id="1122" w:author=" " w:date="2021-11-15T16:56:00Z"/>
          <w:rFonts w:asciiTheme="minorHAnsi" w:eastAsiaTheme="minorEastAsia" w:hAnsiTheme="minorHAnsi" w:cstheme="minorBidi"/>
          <w:noProof/>
          <w:sz w:val="22"/>
          <w:szCs w:val="22"/>
          <w:lang w:val="en-ID"/>
        </w:rPr>
      </w:pPr>
      <w:ins w:id="1123" w:author="chaniaayulestari@outlook.com" w:date="2021-11-13T21:30:00Z">
        <w:del w:id="1124" w:author=" " w:date="2021-11-15T16:56:00Z">
          <w:r w:rsidRPr="006E123C" w:rsidDel="006E123C">
            <w:rPr>
              <w:rStyle w:val="Hyperlink"/>
              <w:rFonts w:eastAsiaTheme="majorEastAsia"/>
              <w:noProof/>
            </w:rPr>
            <w:delText>Gambar 3. 18 Sequence Diagram Lihat profile Guru</w:delText>
          </w:r>
          <w:r w:rsidDel="006E123C">
            <w:rPr>
              <w:noProof/>
              <w:webHidden/>
            </w:rPr>
            <w:tab/>
            <w:delText>75</w:delText>
          </w:r>
        </w:del>
      </w:ins>
    </w:p>
    <w:p w14:paraId="479C4EA8" w14:textId="783B5170" w:rsidR="00B46735" w:rsidDel="006E123C" w:rsidRDefault="00B46735">
      <w:pPr>
        <w:pStyle w:val="TableofFigures"/>
        <w:tabs>
          <w:tab w:val="right" w:leader="dot" w:pos="7927"/>
        </w:tabs>
        <w:rPr>
          <w:ins w:id="1125" w:author="chaniaayulestari@outlook.com" w:date="2021-11-13T21:30:00Z"/>
          <w:del w:id="1126" w:author=" " w:date="2021-11-15T16:56:00Z"/>
          <w:rFonts w:asciiTheme="minorHAnsi" w:eastAsiaTheme="minorEastAsia" w:hAnsiTheme="minorHAnsi" w:cstheme="minorBidi"/>
          <w:noProof/>
          <w:sz w:val="22"/>
          <w:szCs w:val="22"/>
          <w:lang w:val="en-ID"/>
        </w:rPr>
      </w:pPr>
      <w:ins w:id="1127" w:author="chaniaayulestari@outlook.com" w:date="2021-11-13T21:30:00Z">
        <w:del w:id="1128" w:author=" " w:date="2021-11-15T16:56:00Z">
          <w:r w:rsidRPr="006E123C" w:rsidDel="006E123C">
            <w:rPr>
              <w:rStyle w:val="Hyperlink"/>
              <w:rFonts w:eastAsiaTheme="majorEastAsia"/>
              <w:noProof/>
            </w:rPr>
            <w:delText>Gambar 3. 19 Sequence Diagram  Lihat Data Semester</w:delText>
          </w:r>
          <w:r w:rsidDel="006E123C">
            <w:rPr>
              <w:noProof/>
              <w:webHidden/>
            </w:rPr>
            <w:tab/>
            <w:delText>76</w:delText>
          </w:r>
        </w:del>
      </w:ins>
    </w:p>
    <w:p w14:paraId="52825C92" w14:textId="16F1937E" w:rsidR="00B46735" w:rsidDel="006E123C" w:rsidRDefault="00B46735">
      <w:pPr>
        <w:pStyle w:val="TableofFigures"/>
        <w:tabs>
          <w:tab w:val="right" w:leader="dot" w:pos="7927"/>
        </w:tabs>
        <w:rPr>
          <w:ins w:id="1129" w:author="chaniaayulestari@outlook.com" w:date="2021-11-13T21:30:00Z"/>
          <w:del w:id="1130" w:author=" " w:date="2021-11-15T16:56:00Z"/>
          <w:rFonts w:asciiTheme="minorHAnsi" w:eastAsiaTheme="minorEastAsia" w:hAnsiTheme="minorHAnsi" w:cstheme="minorBidi"/>
          <w:noProof/>
          <w:sz w:val="22"/>
          <w:szCs w:val="22"/>
          <w:lang w:val="en-ID"/>
        </w:rPr>
      </w:pPr>
      <w:ins w:id="1131" w:author="chaniaayulestari@outlook.com" w:date="2021-11-13T21:30:00Z">
        <w:del w:id="1132" w:author=" " w:date="2021-11-15T16:56:00Z">
          <w:r w:rsidRPr="006E123C" w:rsidDel="006E123C">
            <w:rPr>
              <w:rStyle w:val="Hyperlink"/>
              <w:rFonts w:eastAsiaTheme="majorEastAsia"/>
              <w:noProof/>
            </w:rPr>
            <w:delText>Gambar 3. 20 Sequence Diagram  Hapus Data Semester</w:delText>
          </w:r>
          <w:r w:rsidDel="006E123C">
            <w:rPr>
              <w:noProof/>
              <w:webHidden/>
            </w:rPr>
            <w:tab/>
            <w:delText>76</w:delText>
          </w:r>
        </w:del>
      </w:ins>
    </w:p>
    <w:p w14:paraId="6E262933" w14:textId="33CF1946" w:rsidR="00B46735" w:rsidDel="006E123C" w:rsidRDefault="00B46735">
      <w:pPr>
        <w:pStyle w:val="TableofFigures"/>
        <w:tabs>
          <w:tab w:val="right" w:leader="dot" w:pos="7927"/>
        </w:tabs>
        <w:rPr>
          <w:ins w:id="1133" w:author="chaniaayulestari@outlook.com" w:date="2021-11-13T21:30:00Z"/>
          <w:del w:id="1134" w:author=" " w:date="2021-11-15T16:56:00Z"/>
          <w:rFonts w:asciiTheme="minorHAnsi" w:eastAsiaTheme="minorEastAsia" w:hAnsiTheme="minorHAnsi" w:cstheme="minorBidi"/>
          <w:noProof/>
          <w:sz w:val="22"/>
          <w:szCs w:val="22"/>
          <w:lang w:val="en-ID"/>
        </w:rPr>
      </w:pPr>
      <w:ins w:id="1135" w:author="chaniaayulestari@outlook.com" w:date="2021-11-13T21:30:00Z">
        <w:del w:id="1136" w:author=" " w:date="2021-11-15T16:56:00Z">
          <w:r w:rsidRPr="006E123C" w:rsidDel="006E123C">
            <w:rPr>
              <w:rStyle w:val="Hyperlink"/>
              <w:rFonts w:eastAsiaTheme="majorEastAsia"/>
              <w:noProof/>
            </w:rPr>
            <w:delText>Gambar 3. 21 Sequence Diagram Edit Data Semester</w:delText>
          </w:r>
          <w:r w:rsidDel="006E123C">
            <w:rPr>
              <w:noProof/>
              <w:webHidden/>
            </w:rPr>
            <w:tab/>
            <w:delText>77</w:delText>
          </w:r>
        </w:del>
      </w:ins>
    </w:p>
    <w:p w14:paraId="49077367" w14:textId="086E8266" w:rsidR="00B46735" w:rsidDel="006E123C" w:rsidRDefault="00B46735">
      <w:pPr>
        <w:pStyle w:val="TableofFigures"/>
        <w:tabs>
          <w:tab w:val="right" w:leader="dot" w:pos="7927"/>
        </w:tabs>
        <w:rPr>
          <w:ins w:id="1137" w:author="chaniaayulestari@outlook.com" w:date="2021-11-13T21:30:00Z"/>
          <w:del w:id="1138" w:author=" " w:date="2021-11-15T16:56:00Z"/>
          <w:rFonts w:asciiTheme="minorHAnsi" w:eastAsiaTheme="minorEastAsia" w:hAnsiTheme="minorHAnsi" w:cstheme="minorBidi"/>
          <w:noProof/>
          <w:sz w:val="22"/>
          <w:szCs w:val="22"/>
          <w:lang w:val="en-ID"/>
        </w:rPr>
      </w:pPr>
      <w:ins w:id="1139" w:author="chaniaayulestari@outlook.com" w:date="2021-11-13T21:30:00Z">
        <w:del w:id="1140" w:author=" " w:date="2021-11-15T16:56:00Z">
          <w:r w:rsidRPr="006E123C" w:rsidDel="006E123C">
            <w:rPr>
              <w:rStyle w:val="Hyperlink"/>
              <w:rFonts w:eastAsiaTheme="majorEastAsia"/>
              <w:noProof/>
            </w:rPr>
            <w:delText>Gambar 3. 22 Sequence Diagram  Tambah Data Semester</w:delText>
          </w:r>
          <w:r w:rsidDel="006E123C">
            <w:rPr>
              <w:noProof/>
              <w:webHidden/>
            </w:rPr>
            <w:tab/>
            <w:delText>77</w:delText>
          </w:r>
        </w:del>
      </w:ins>
    </w:p>
    <w:p w14:paraId="3DE30338" w14:textId="04C35A1D" w:rsidR="00B46735" w:rsidDel="006E123C" w:rsidRDefault="00B46735">
      <w:pPr>
        <w:pStyle w:val="TableofFigures"/>
        <w:tabs>
          <w:tab w:val="right" w:leader="dot" w:pos="7927"/>
        </w:tabs>
        <w:rPr>
          <w:ins w:id="1141" w:author="chaniaayulestari@outlook.com" w:date="2021-11-13T21:30:00Z"/>
          <w:del w:id="1142" w:author=" " w:date="2021-11-15T16:56:00Z"/>
          <w:rFonts w:asciiTheme="minorHAnsi" w:eastAsiaTheme="minorEastAsia" w:hAnsiTheme="minorHAnsi" w:cstheme="minorBidi"/>
          <w:noProof/>
          <w:sz w:val="22"/>
          <w:szCs w:val="22"/>
          <w:lang w:val="en-ID"/>
        </w:rPr>
      </w:pPr>
      <w:ins w:id="1143" w:author="chaniaayulestari@outlook.com" w:date="2021-11-13T21:30:00Z">
        <w:del w:id="1144" w:author=" " w:date="2021-11-15T16:56:00Z">
          <w:r w:rsidRPr="006E123C" w:rsidDel="006E123C">
            <w:rPr>
              <w:rStyle w:val="Hyperlink"/>
              <w:rFonts w:eastAsiaTheme="majorEastAsia"/>
              <w:noProof/>
            </w:rPr>
            <w:delText>Gambar 3. 23 Sequence Diagram  Lihat Data Walikelas</w:delText>
          </w:r>
          <w:r w:rsidDel="006E123C">
            <w:rPr>
              <w:noProof/>
              <w:webHidden/>
            </w:rPr>
            <w:tab/>
            <w:delText>78</w:delText>
          </w:r>
        </w:del>
      </w:ins>
    </w:p>
    <w:p w14:paraId="48FF5C27" w14:textId="1AC542BD" w:rsidR="00B46735" w:rsidDel="006E123C" w:rsidRDefault="00B46735">
      <w:pPr>
        <w:pStyle w:val="TableofFigures"/>
        <w:tabs>
          <w:tab w:val="right" w:leader="dot" w:pos="7927"/>
        </w:tabs>
        <w:rPr>
          <w:ins w:id="1145" w:author="chaniaayulestari@outlook.com" w:date="2021-11-13T21:30:00Z"/>
          <w:del w:id="1146" w:author=" " w:date="2021-11-15T16:56:00Z"/>
          <w:rFonts w:asciiTheme="minorHAnsi" w:eastAsiaTheme="minorEastAsia" w:hAnsiTheme="minorHAnsi" w:cstheme="minorBidi"/>
          <w:noProof/>
          <w:sz w:val="22"/>
          <w:szCs w:val="22"/>
          <w:lang w:val="en-ID"/>
        </w:rPr>
      </w:pPr>
      <w:ins w:id="1147" w:author="chaniaayulestari@outlook.com" w:date="2021-11-13T21:30:00Z">
        <w:del w:id="1148" w:author=" " w:date="2021-11-15T16:56:00Z">
          <w:r w:rsidRPr="006E123C" w:rsidDel="006E123C">
            <w:rPr>
              <w:rStyle w:val="Hyperlink"/>
              <w:rFonts w:eastAsiaTheme="majorEastAsia"/>
              <w:noProof/>
            </w:rPr>
            <w:delText>Gambar 3. 24 Sequence Diagram  Hapus Data Semester</w:delText>
          </w:r>
          <w:r w:rsidDel="006E123C">
            <w:rPr>
              <w:noProof/>
              <w:webHidden/>
            </w:rPr>
            <w:tab/>
            <w:delText>78</w:delText>
          </w:r>
        </w:del>
      </w:ins>
    </w:p>
    <w:p w14:paraId="077F11B9" w14:textId="5AFBFA73" w:rsidR="00B46735" w:rsidDel="006E123C" w:rsidRDefault="00B46735">
      <w:pPr>
        <w:pStyle w:val="TableofFigures"/>
        <w:tabs>
          <w:tab w:val="right" w:leader="dot" w:pos="7927"/>
        </w:tabs>
        <w:rPr>
          <w:ins w:id="1149" w:author="chaniaayulestari@outlook.com" w:date="2021-11-13T21:30:00Z"/>
          <w:del w:id="1150" w:author=" " w:date="2021-11-15T16:56:00Z"/>
          <w:rFonts w:asciiTheme="minorHAnsi" w:eastAsiaTheme="minorEastAsia" w:hAnsiTheme="minorHAnsi" w:cstheme="minorBidi"/>
          <w:noProof/>
          <w:sz w:val="22"/>
          <w:szCs w:val="22"/>
          <w:lang w:val="en-ID"/>
        </w:rPr>
      </w:pPr>
      <w:ins w:id="1151" w:author="chaniaayulestari@outlook.com" w:date="2021-11-13T21:30:00Z">
        <w:del w:id="1152" w:author=" " w:date="2021-11-15T16:56:00Z">
          <w:r w:rsidRPr="006E123C" w:rsidDel="006E123C">
            <w:rPr>
              <w:rStyle w:val="Hyperlink"/>
              <w:rFonts w:eastAsiaTheme="majorEastAsia"/>
              <w:noProof/>
            </w:rPr>
            <w:delText>Gambar 3. 25 Sequence Diagram  Edit Data Walikelas</w:delText>
          </w:r>
          <w:r w:rsidDel="006E123C">
            <w:rPr>
              <w:noProof/>
              <w:webHidden/>
            </w:rPr>
            <w:tab/>
            <w:delText>79</w:delText>
          </w:r>
        </w:del>
      </w:ins>
    </w:p>
    <w:p w14:paraId="30D7999C" w14:textId="095FE0F0" w:rsidR="00B46735" w:rsidDel="006E123C" w:rsidRDefault="00B46735">
      <w:pPr>
        <w:pStyle w:val="TableofFigures"/>
        <w:tabs>
          <w:tab w:val="right" w:leader="dot" w:pos="7927"/>
        </w:tabs>
        <w:rPr>
          <w:ins w:id="1153" w:author="chaniaayulestari@outlook.com" w:date="2021-11-13T21:30:00Z"/>
          <w:del w:id="1154" w:author=" " w:date="2021-11-15T16:56:00Z"/>
          <w:rFonts w:asciiTheme="minorHAnsi" w:eastAsiaTheme="minorEastAsia" w:hAnsiTheme="minorHAnsi" w:cstheme="minorBidi"/>
          <w:noProof/>
          <w:sz w:val="22"/>
          <w:szCs w:val="22"/>
          <w:lang w:val="en-ID"/>
        </w:rPr>
      </w:pPr>
      <w:ins w:id="1155" w:author="chaniaayulestari@outlook.com" w:date="2021-11-13T21:30:00Z">
        <w:del w:id="1156" w:author=" " w:date="2021-11-15T16:56:00Z">
          <w:r w:rsidRPr="006E123C" w:rsidDel="006E123C">
            <w:rPr>
              <w:rStyle w:val="Hyperlink"/>
              <w:rFonts w:eastAsiaTheme="majorEastAsia"/>
              <w:noProof/>
            </w:rPr>
            <w:delText>Gambar 3. 26 Sequence Diagram Tambah Data Walikelas</w:delText>
          </w:r>
          <w:r w:rsidDel="006E123C">
            <w:rPr>
              <w:noProof/>
              <w:webHidden/>
            </w:rPr>
            <w:tab/>
            <w:delText>79</w:delText>
          </w:r>
        </w:del>
      </w:ins>
    </w:p>
    <w:p w14:paraId="5A2CC060" w14:textId="6C9F4792" w:rsidR="00B46735" w:rsidDel="006E123C" w:rsidRDefault="00B46735">
      <w:pPr>
        <w:pStyle w:val="TableofFigures"/>
        <w:tabs>
          <w:tab w:val="right" w:leader="dot" w:pos="7927"/>
        </w:tabs>
        <w:rPr>
          <w:ins w:id="1157" w:author="chaniaayulestari@outlook.com" w:date="2021-11-13T21:30:00Z"/>
          <w:del w:id="1158" w:author=" " w:date="2021-11-15T16:56:00Z"/>
          <w:rFonts w:asciiTheme="minorHAnsi" w:eastAsiaTheme="minorEastAsia" w:hAnsiTheme="minorHAnsi" w:cstheme="minorBidi"/>
          <w:noProof/>
          <w:sz w:val="22"/>
          <w:szCs w:val="22"/>
          <w:lang w:val="en-ID"/>
        </w:rPr>
      </w:pPr>
      <w:ins w:id="1159" w:author="chaniaayulestari@outlook.com" w:date="2021-11-13T21:30:00Z">
        <w:del w:id="1160" w:author=" " w:date="2021-11-15T16:56:00Z">
          <w:r w:rsidRPr="006E123C" w:rsidDel="006E123C">
            <w:rPr>
              <w:rStyle w:val="Hyperlink"/>
              <w:rFonts w:eastAsiaTheme="majorEastAsia"/>
              <w:noProof/>
            </w:rPr>
            <w:delText>Gambar 3. 27 Sequence Diagram Lihat Profile Walikelas</w:delText>
          </w:r>
          <w:r w:rsidDel="006E123C">
            <w:rPr>
              <w:noProof/>
              <w:webHidden/>
            </w:rPr>
            <w:tab/>
            <w:delText>80</w:delText>
          </w:r>
        </w:del>
      </w:ins>
    </w:p>
    <w:p w14:paraId="01DD0064" w14:textId="33660A2F" w:rsidR="00B46735" w:rsidDel="006E123C" w:rsidRDefault="00B46735">
      <w:pPr>
        <w:pStyle w:val="TableofFigures"/>
        <w:tabs>
          <w:tab w:val="right" w:leader="dot" w:pos="7927"/>
        </w:tabs>
        <w:rPr>
          <w:ins w:id="1161" w:author="chaniaayulestari@outlook.com" w:date="2021-11-13T21:30:00Z"/>
          <w:del w:id="1162" w:author=" " w:date="2021-11-15T16:56:00Z"/>
          <w:rFonts w:asciiTheme="minorHAnsi" w:eastAsiaTheme="minorEastAsia" w:hAnsiTheme="minorHAnsi" w:cstheme="minorBidi"/>
          <w:noProof/>
          <w:sz w:val="22"/>
          <w:szCs w:val="22"/>
          <w:lang w:val="en-ID"/>
        </w:rPr>
      </w:pPr>
      <w:ins w:id="1163" w:author="chaniaayulestari@outlook.com" w:date="2021-11-13T21:30:00Z">
        <w:del w:id="1164" w:author=" " w:date="2021-11-15T16:56:00Z">
          <w:r w:rsidRPr="006E123C" w:rsidDel="006E123C">
            <w:rPr>
              <w:rStyle w:val="Hyperlink"/>
              <w:rFonts w:eastAsiaTheme="majorEastAsia"/>
              <w:noProof/>
            </w:rPr>
            <w:delText>Gambar 3. 28 Sequence Diagram Lihat Anggota Siswa</w:delText>
          </w:r>
          <w:r w:rsidDel="006E123C">
            <w:rPr>
              <w:noProof/>
              <w:webHidden/>
            </w:rPr>
            <w:tab/>
            <w:delText>80</w:delText>
          </w:r>
        </w:del>
      </w:ins>
    </w:p>
    <w:p w14:paraId="1664A3D1" w14:textId="45A09F86" w:rsidR="00B46735" w:rsidDel="006E123C" w:rsidRDefault="00B46735">
      <w:pPr>
        <w:pStyle w:val="TableofFigures"/>
        <w:tabs>
          <w:tab w:val="right" w:leader="dot" w:pos="7927"/>
        </w:tabs>
        <w:rPr>
          <w:ins w:id="1165" w:author="chaniaayulestari@outlook.com" w:date="2021-11-13T21:30:00Z"/>
          <w:del w:id="1166" w:author=" " w:date="2021-11-15T16:56:00Z"/>
          <w:rFonts w:asciiTheme="minorHAnsi" w:eastAsiaTheme="minorEastAsia" w:hAnsiTheme="minorHAnsi" w:cstheme="minorBidi"/>
          <w:noProof/>
          <w:sz w:val="22"/>
          <w:szCs w:val="22"/>
          <w:lang w:val="en-ID"/>
        </w:rPr>
      </w:pPr>
      <w:ins w:id="1167" w:author="chaniaayulestari@outlook.com" w:date="2021-11-13T21:30:00Z">
        <w:del w:id="1168" w:author=" " w:date="2021-11-15T16:56:00Z">
          <w:r w:rsidRPr="006E123C" w:rsidDel="006E123C">
            <w:rPr>
              <w:rStyle w:val="Hyperlink"/>
              <w:rFonts w:eastAsiaTheme="majorEastAsia"/>
              <w:noProof/>
            </w:rPr>
            <w:delText>Gambar 3. 29 Sequence Diagram  Cetak Rowayat Anggota Siswa</w:delText>
          </w:r>
          <w:r w:rsidDel="006E123C">
            <w:rPr>
              <w:noProof/>
              <w:webHidden/>
            </w:rPr>
            <w:tab/>
            <w:delText>81</w:delText>
          </w:r>
        </w:del>
      </w:ins>
    </w:p>
    <w:p w14:paraId="2DED5834" w14:textId="590265EE" w:rsidR="00B46735" w:rsidDel="006E123C" w:rsidRDefault="00B46735">
      <w:pPr>
        <w:pStyle w:val="TableofFigures"/>
        <w:tabs>
          <w:tab w:val="right" w:leader="dot" w:pos="7927"/>
        </w:tabs>
        <w:rPr>
          <w:ins w:id="1169" w:author="chaniaayulestari@outlook.com" w:date="2021-11-13T21:30:00Z"/>
          <w:del w:id="1170" w:author=" " w:date="2021-11-15T16:56:00Z"/>
          <w:rFonts w:asciiTheme="minorHAnsi" w:eastAsiaTheme="minorEastAsia" w:hAnsiTheme="minorHAnsi" w:cstheme="minorBidi"/>
          <w:noProof/>
          <w:sz w:val="22"/>
          <w:szCs w:val="22"/>
          <w:lang w:val="en-ID"/>
        </w:rPr>
      </w:pPr>
      <w:ins w:id="1171" w:author="chaniaayulestari@outlook.com" w:date="2021-11-13T21:30:00Z">
        <w:del w:id="1172" w:author=" " w:date="2021-11-15T16:56:00Z">
          <w:r w:rsidRPr="006E123C" w:rsidDel="006E123C">
            <w:rPr>
              <w:rStyle w:val="Hyperlink"/>
              <w:rFonts w:eastAsiaTheme="majorEastAsia"/>
              <w:noProof/>
            </w:rPr>
            <w:delText>Gambar 3. 30 Sequence Diagram  Lihat Data Kelas</w:delText>
          </w:r>
          <w:r w:rsidDel="006E123C">
            <w:rPr>
              <w:noProof/>
              <w:webHidden/>
            </w:rPr>
            <w:tab/>
            <w:delText>81</w:delText>
          </w:r>
        </w:del>
      </w:ins>
    </w:p>
    <w:p w14:paraId="055D941E" w14:textId="51D03ADB" w:rsidR="00B46735" w:rsidDel="006E123C" w:rsidRDefault="00B46735">
      <w:pPr>
        <w:pStyle w:val="TableofFigures"/>
        <w:tabs>
          <w:tab w:val="right" w:leader="dot" w:pos="7927"/>
        </w:tabs>
        <w:rPr>
          <w:ins w:id="1173" w:author="chaniaayulestari@outlook.com" w:date="2021-11-13T21:30:00Z"/>
          <w:del w:id="1174" w:author=" " w:date="2021-11-15T16:56:00Z"/>
          <w:rFonts w:asciiTheme="minorHAnsi" w:eastAsiaTheme="minorEastAsia" w:hAnsiTheme="minorHAnsi" w:cstheme="minorBidi"/>
          <w:noProof/>
          <w:sz w:val="22"/>
          <w:szCs w:val="22"/>
          <w:lang w:val="en-ID"/>
        </w:rPr>
      </w:pPr>
      <w:ins w:id="1175" w:author="chaniaayulestari@outlook.com" w:date="2021-11-13T21:30:00Z">
        <w:del w:id="1176" w:author=" " w:date="2021-11-15T16:56:00Z">
          <w:r w:rsidRPr="006E123C" w:rsidDel="006E123C">
            <w:rPr>
              <w:rStyle w:val="Hyperlink"/>
              <w:rFonts w:eastAsiaTheme="majorEastAsia"/>
              <w:noProof/>
            </w:rPr>
            <w:delText>Gambar 3. 31 Sequence Diagram  Hapus Data Kelas</w:delText>
          </w:r>
          <w:r w:rsidDel="006E123C">
            <w:rPr>
              <w:noProof/>
              <w:webHidden/>
            </w:rPr>
            <w:tab/>
            <w:delText>82</w:delText>
          </w:r>
        </w:del>
      </w:ins>
    </w:p>
    <w:p w14:paraId="7207F27A" w14:textId="4E88C425" w:rsidR="00B46735" w:rsidDel="006E123C" w:rsidRDefault="00B46735">
      <w:pPr>
        <w:pStyle w:val="TableofFigures"/>
        <w:tabs>
          <w:tab w:val="right" w:leader="dot" w:pos="7927"/>
        </w:tabs>
        <w:rPr>
          <w:ins w:id="1177" w:author="chaniaayulestari@outlook.com" w:date="2021-11-13T21:30:00Z"/>
          <w:del w:id="1178" w:author=" " w:date="2021-11-15T16:56:00Z"/>
          <w:rFonts w:asciiTheme="minorHAnsi" w:eastAsiaTheme="minorEastAsia" w:hAnsiTheme="minorHAnsi" w:cstheme="minorBidi"/>
          <w:noProof/>
          <w:sz w:val="22"/>
          <w:szCs w:val="22"/>
          <w:lang w:val="en-ID"/>
        </w:rPr>
      </w:pPr>
      <w:ins w:id="1179" w:author="chaniaayulestari@outlook.com" w:date="2021-11-13T21:30:00Z">
        <w:del w:id="1180" w:author=" " w:date="2021-11-15T16:56:00Z">
          <w:r w:rsidRPr="006E123C" w:rsidDel="006E123C">
            <w:rPr>
              <w:rStyle w:val="Hyperlink"/>
              <w:rFonts w:eastAsiaTheme="majorEastAsia"/>
              <w:noProof/>
            </w:rPr>
            <w:delText>Gambar 3. 32 Sequence Diagram Edit Data Kelas</w:delText>
          </w:r>
          <w:r w:rsidDel="006E123C">
            <w:rPr>
              <w:noProof/>
              <w:webHidden/>
            </w:rPr>
            <w:tab/>
            <w:delText>82</w:delText>
          </w:r>
        </w:del>
      </w:ins>
    </w:p>
    <w:p w14:paraId="35EE1946" w14:textId="55B94C58" w:rsidR="00B46735" w:rsidDel="006E123C" w:rsidRDefault="00B46735">
      <w:pPr>
        <w:pStyle w:val="TableofFigures"/>
        <w:tabs>
          <w:tab w:val="right" w:leader="dot" w:pos="7927"/>
        </w:tabs>
        <w:rPr>
          <w:ins w:id="1181" w:author="chaniaayulestari@outlook.com" w:date="2021-11-13T21:30:00Z"/>
          <w:del w:id="1182" w:author=" " w:date="2021-11-15T16:56:00Z"/>
          <w:rFonts w:asciiTheme="minorHAnsi" w:eastAsiaTheme="minorEastAsia" w:hAnsiTheme="minorHAnsi" w:cstheme="minorBidi"/>
          <w:noProof/>
          <w:sz w:val="22"/>
          <w:szCs w:val="22"/>
          <w:lang w:val="en-ID"/>
        </w:rPr>
      </w:pPr>
      <w:ins w:id="1183" w:author="chaniaayulestari@outlook.com" w:date="2021-11-13T21:30:00Z">
        <w:del w:id="1184" w:author=" " w:date="2021-11-15T16:56:00Z">
          <w:r w:rsidRPr="006E123C" w:rsidDel="006E123C">
            <w:rPr>
              <w:rStyle w:val="Hyperlink"/>
              <w:rFonts w:eastAsiaTheme="majorEastAsia"/>
              <w:noProof/>
            </w:rPr>
            <w:delText>Gambar 3. 33 Sequence Diagram Tambah Data Kelas</w:delText>
          </w:r>
          <w:r w:rsidDel="006E123C">
            <w:rPr>
              <w:noProof/>
              <w:webHidden/>
            </w:rPr>
            <w:tab/>
            <w:delText>82</w:delText>
          </w:r>
        </w:del>
      </w:ins>
    </w:p>
    <w:p w14:paraId="0A4C5C16" w14:textId="5AE319B2" w:rsidR="00B46735" w:rsidDel="006E123C" w:rsidRDefault="00B46735">
      <w:pPr>
        <w:pStyle w:val="TableofFigures"/>
        <w:tabs>
          <w:tab w:val="right" w:leader="dot" w:pos="7927"/>
        </w:tabs>
        <w:rPr>
          <w:ins w:id="1185" w:author="chaniaayulestari@outlook.com" w:date="2021-11-13T21:30:00Z"/>
          <w:del w:id="1186" w:author=" " w:date="2021-11-15T16:56:00Z"/>
          <w:rFonts w:asciiTheme="minorHAnsi" w:eastAsiaTheme="minorEastAsia" w:hAnsiTheme="minorHAnsi" w:cstheme="minorBidi"/>
          <w:noProof/>
          <w:sz w:val="22"/>
          <w:szCs w:val="22"/>
          <w:lang w:val="en-ID"/>
        </w:rPr>
      </w:pPr>
      <w:ins w:id="1187" w:author="chaniaayulestari@outlook.com" w:date="2021-11-13T21:30:00Z">
        <w:del w:id="1188" w:author=" " w:date="2021-11-15T16:56:00Z">
          <w:r w:rsidRPr="006E123C" w:rsidDel="006E123C">
            <w:rPr>
              <w:rStyle w:val="Hyperlink"/>
              <w:rFonts w:eastAsiaTheme="majorEastAsia"/>
              <w:noProof/>
            </w:rPr>
            <w:delText>Gambar 3. 34 Sequence Diagram  Lihat Profile Kelas</w:delText>
          </w:r>
          <w:r w:rsidDel="006E123C">
            <w:rPr>
              <w:noProof/>
              <w:webHidden/>
            </w:rPr>
            <w:tab/>
            <w:delText>83</w:delText>
          </w:r>
        </w:del>
      </w:ins>
    </w:p>
    <w:p w14:paraId="2E7580AD" w14:textId="40F12124" w:rsidR="00B46735" w:rsidDel="006E123C" w:rsidRDefault="00B46735">
      <w:pPr>
        <w:pStyle w:val="TableofFigures"/>
        <w:tabs>
          <w:tab w:val="right" w:leader="dot" w:pos="7927"/>
        </w:tabs>
        <w:rPr>
          <w:ins w:id="1189" w:author="chaniaayulestari@outlook.com" w:date="2021-11-13T21:30:00Z"/>
          <w:del w:id="1190" w:author=" " w:date="2021-11-15T16:56:00Z"/>
          <w:rFonts w:asciiTheme="minorHAnsi" w:eastAsiaTheme="minorEastAsia" w:hAnsiTheme="minorHAnsi" w:cstheme="minorBidi"/>
          <w:noProof/>
          <w:sz w:val="22"/>
          <w:szCs w:val="22"/>
          <w:lang w:val="en-ID"/>
        </w:rPr>
      </w:pPr>
      <w:ins w:id="1191" w:author="chaniaayulestari@outlook.com" w:date="2021-11-13T21:30:00Z">
        <w:del w:id="1192" w:author=" " w:date="2021-11-15T16:56:00Z">
          <w:r w:rsidRPr="006E123C" w:rsidDel="006E123C">
            <w:rPr>
              <w:rStyle w:val="Hyperlink"/>
              <w:rFonts w:eastAsiaTheme="majorEastAsia"/>
              <w:noProof/>
            </w:rPr>
            <w:delText>Gambar 3. 35 Sequence Diagram  Lihat Data Kelas</w:delText>
          </w:r>
          <w:r w:rsidDel="006E123C">
            <w:rPr>
              <w:noProof/>
              <w:webHidden/>
            </w:rPr>
            <w:tab/>
            <w:delText>83</w:delText>
          </w:r>
        </w:del>
      </w:ins>
    </w:p>
    <w:p w14:paraId="6CD627AA" w14:textId="200D9666" w:rsidR="00B46735" w:rsidDel="006E123C" w:rsidRDefault="00B46735">
      <w:pPr>
        <w:pStyle w:val="TableofFigures"/>
        <w:tabs>
          <w:tab w:val="right" w:leader="dot" w:pos="7927"/>
        </w:tabs>
        <w:rPr>
          <w:ins w:id="1193" w:author="chaniaayulestari@outlook.com" w:date="2021-11-13T21:30:00Z"/>
          <w:del w:id="1194" w:author=" " w:date="2021-11-15T16:56:00Z"/>
          <w:rFonts w:asciiTheme="minorHAnsi" w:eastAsiaTheme="minorEastAsia" w:hAnsiTheme="minorHAnsi" w:cstheme="minorBidi"/>
          <w:noProof/>
          <w:sz w:val="22"/>
          <w:szCs w:val="22"/>
          <w:lang w:val="en-ID"/>
        </w:rPr>
      </w:pPr>
      <w:ins w:id="1195" w:author="chaniaayulestari@outlook.com" w:date="2021-11-13T21:30:00Z">
        <w:del w:id="1196" w:author=" " w:date="2021-11-15T16:56:00Z">
          <w:r w:rsidRPr="006E123C" w:rsidDel="006E123C">
            <w:rPr>
              <w:rStyle w:val="Hyperlink"/>
              <w:rFonts w:eastAsiaTheme="majorEastAsia"/>
              <w:noProof/>
            </w:rPr>
            <w:delText>Gambar 3. 36 Sequence Diagram Cetak riwayat Absensi Anggota Kelas</w:delText>
          </w:r>
          <w:r w:rsidDel="006E123C">
            <w:rPr>
              <w:noProof/>
              <w:webHidden/>
            </w:rPr>
            <w:tab/>
            <w:delText>84</w:delText>
          </w:r>
        </w:del>
      </w:ins>
    </w:p>
    <w:p w14:paraId="6EBC9526" w14:textId="383B4EFE" w:rsidR="00B46735" w:rsidDel="006E123C" w:rsidRDefault="00B46735">
      <w:pPr>
        <w:pStyle w:val="TableofFigures"/>
        <w:tabs>
          <w:tab w:val="right" w:leader="dot" w:pos="7927"/>
        </w:tabs>
        <w:rPr>
          <w:ins w:id="1197" w:author="chaniaayulestari@outlook.com" w:date="2021-11-13T21:30:00Z"/>
          <w:del w:id="1198" w:author=" " w:date="2021-11-15T16:56:00Z"/>
          <w:rFonts w:asciiTheme="minorHAnsi" w:eastAsiaTheme="minorEastAsia" w:hAnsiTheme="minorHAnsi" w:cstheme="minorBidi"/>
          <w:noProof/>
          <w:sz w:val="22"/>
          <w:szCs w:val="22"/>
          <w:lang w:val="en-ID"/>
        </w:rPr>
      </w:pPr>
      <w:ins w:id="1199" w:author="chaniaayulestari@outlook.com" w:date="2021-11-13T21:30:00Z">
        <w:del w:id="1200" w:author=" " w:date="2021-11-15T16:56:00Z">
          <w:r w:rsidRPr="006E123C" w:rsidDel="006E123C">
            <w:rPr>
              <w:rStyle w:val="Hyperlink"/>
              <w:rFonts w:eastAsiaTheme="majorEastAsia"/>
              <w:noProof/>
            </w:rPr>
            <w:delText>Gambar 3. 37 Sequence Diagram Lihat Data Siswa</w:delText>
          </w:r>
          <w:r w:rsidDel="006E123C">
            <w:rPr>
              <w:noProof/>
              <w:webHidden/>
            </w:rPr>
            <w:tab/>
            <w:delText>84</w:delText>
          </w:r>
        </w:del>
      </w:ins>
    </w:p>
    <w:p w14:paraId="53B2BE53" w14:textId="0AA4ED8E" w:rsidR="00B46735" w:rsidDel="006E123C" w:rsidRDefault="00B46735">
      <w:pPr>
        <w:pStyle w:val="TableofFigures"/>
        <w:tabs>
          <w:tab w:val="right" w:leader="dot" w:pos="7927"/>
        </w:tabs>
        <w:rPr>
          <w:ins w:id="1201" w:author="chaniaayulestari@outlook.com" w:date="2021-11-13T21:30:00Z"/>
          <w:del w:id="1202" w:author=" " w:date="2021-11-15T16:56:00Z"/>
          <w:rFonts w:asciiTheme="minorHAnsi" w:eastAsiaTheme="minorEastAsia" w:hAnsiTheme="minorHAnsi" w:cstheme="minorBidi"/>
          <w:noProof/>
          <w:sz w:val="22"/>
          <w:szCs w:val="22"/>
          <w:lang w:val="en-ID"/>
        </w:rPr>
      </w:pPr>
      <w:ins w:id="1203" w:author="chaniaayulestari@outlook.com" w:date="2021-11-13T21:30:00Z">
        <w:del w:id="1204" w:author=" " w:date="2021-11-15T16:56:00Z">
          <w:r w:rsidRPr="006E123C" w:rsidDel="006E123C">
            <w:rPr>
              <w:rStyle w:val="Hyperlink"/>
              <w:rFonts w:eastAsiaTheme="majorEastAsia"/>
              <w:noProof/>
            </w:rPr>
            <w:delText>Gambar 3. 38 Sequence Diagram Hapus Data Siswa</w:delText>
          </w:r>
          <w:r w:rsidDel="006E123C">
            <w:rPr>
              <w:noProof/>
              <w:webHidden/>
            </w:rPr>
            <w:tab/>
            <w:delText>85</w:delText>
          </w:r>
        </w:del>
      </w:ins>
    </w:p>
    <w:p w14:paraId="0B3C692C" w14:textId="58428F4C" w:rsidR="00B46735" w:rsidDel="006E123C" w:rsidRDefault="00B46735">
      <w:pPr>
        <w:pStyle w:val="TableofFigures"/>
        <w:tabs>
          <w:tab w:val="right" w:leader="dot" w:pos="7927"/>
        </w:tabs>
        <w:rPr>
          <w:ins w:id="1205" w:author="chaniaayulestari@outlook.com" w:date="2021-11-13T21:30:00Z"/>
          <w:del w:id="1206" w:author=" " w:date="2021-11-15T16:56:00Z"/>
          <w:rFonts w:asciiTheme="minorHAnsi" w:eastAsiaTheme="minorEastAsia" w:hAnsiTheme="minorHAnsi" w:cstheme="minorBidi"/>
          <w:noProof/>
          <w:sz w:val="22"/>
          <w:szCs w:val="22"/>
          <w:lang w:val="en-ID"/>
        </w:rPr>
      </w:pPr>
      <w:ins w:id="1207" w:author="chaniaayulestari@outlook.com" w:date="2021-11-13T21:30:00Z">
        <w:del w:id="1208" w:author=" " w:date="2021-11-15T16:56:00Z">
          <w:r w:rsidRPr="006E123C" w:rsidDel="006E123C">
            <w:rPr>
              <w:rStyle w:val="Hyperlink"/>
              <w:rFonts w:eastAsiaTheme="majorEastAsia"/>
              <w:noProof/>
            </w:rPr>
            <w:delText>Gambar 3. 39 Sequence Diagram Edit Data Siswa</w:delText>
          </w:r>
          <w:r w:rsidDel="006E123C">
            <w:rPr>
              <w:noProof/>
              <w:webHidden/>
            </w:rPr>
            <w:tab/>
            <w:delText>85</w:delText>
          </w:r>
        </w:del>
      </w:ins>
    </w:p>
    <w:p w14:paraId="279B697E" w14:textId="0946367E" w:rsidR="00B46735" w:rsidDel="006E123C" w:rsidRDefault="00B46735">
      <w:pPr>
        <w:pStyle w:val="TableofFigures"/>
        <w:tabs>
          <w:tab w:val="right" w:leader="dot" w:pos="7927"/>
        </w:tabs>
        <w:rPr>
          <w:ins w:id="1209" w:author="chaniaayulestari@outlook.com" w:date="2021-11-13T21:30:00Z"/>
          <w:del w:id="1210" w:author=" " w:date="2021-11-15T16:56:00Z"/>
          <w:rFonts w:asciiTheme="minorHAnsi" w:eastAsiaTheme="minorEastAsia" w:hAnsiTheme="minorHAnsi" w:cstheme="minorBidi"/>
          <w:noProof/>
          <w:sz w:val="22"/>
          <w:szCs w:val="22"/>
          <w:lang w:val="en-ID"/>
        </w:rPr>
      </w:pPr>
      <w:ins w:id="1211" w:author="chaniaayulestari@outlook.com" w:date="2021-11-13T21:30:00Z">
        <w:del w:id="1212" w:author=" " w:date="2021-11-15T16:56:00Z">
          <w:r w:rsidRPr="006E123C" w:rsidDel="006E123C">
            <w:rPr>
              <w:rStyle w:val="Hyperlink"/>
              <w:rFonts w:eastAsiaTheme="majorEastAsia"/>
              <w:noProof/>
            </w:rPr>
            <w:delText>Gambar 3. 40 Sequence Diagram Tambah Data Siswa</w:delText>
          </w:r>
          <w:r w:rsidDel="006E123C">
            <w:rPr>
              <w:noProof/>
              <w:webHidden/>
            </w:rPr>
            <w:tab/>
            <w:delText>85</w:delText>
          </w:r>
        </w:del>
      </w:ins>
    </w:p>
    <w:p w14:paraId="102ADC92" w14:textId="7914B4D3" w:rsidR="00B46735" w:rsidDel="006E123C" w:rsidRDefault="00B46735">
      <w:pPr>
        <w:pStyle w:val="TableofFigures"/>
        <w:tabs>
          <w:tab w:val="right" w:leader="dot" w:pos="7927"/>
        </w:tabs>
        <w:rPr>
          <w:ins w:id="1213" w:author="chaniaayulestari@outlook.com" w:date="2021-11-13T21:30:00Z"/>
          <w:del w:id="1214" w:author=" " w:date="2021-11-15T16:56:00Z"/>
          <w:rFonts w:asciiTheme="minorHAnsi" w:eastAsiaTheme="minorEastAsia" w:hAnsiTheme="minorHAnsi" w:cstheme="minorBidi"/>
          <w:noProof/>
          <w:sz w:val="22"/>
          <w:szCs w:val="22"/>
          <w:lang w:val="en-ID"/>
        </w:rPr>
      </w:pPr>
      <w:ins w:id="1215" w:author="chaniaayulestari@outlook.com" w:date="2021-11-13T21:30:00Z">
        <w:del w:id="1216" w:author=" " w:date="2021-11-15T16:56:00Z">
          <w:r w:rsidRPr="006E123C" w:rsidDel="006E123C">
            <w:rPr>
              <w:rStyle w:val="Hyperlink"/>
              <w:rFonts w:eastAsiaTheme="majorEastAsia"/>
              <w:noProof/>
            </w:rPr>
            <w:delText>Gambar 3. 41 Sequence Diagram Lihat Profile Siswa</w:delText>
          </w:r>
          <w:r w:rsidDel="006E123C">
            <w:rPr>
              <w:noProof/>
              <w:webHidden/>
            </w:rPr>
            <w:tab/>
            <w:delText>86</w:delText>
          </w:r>
        </w:del>
      </w:ins>
    </w:p>
    <w:p w14:paraId="575C7FB1" w14:textId="4B32780C" w:rsidR="00B46735" w:rsidDel="006E123C" w:rsidRDefault="00B46735">
      <w:pPr>
        <w:pStyle w:val="TableofFigures"/>
        <w:tabs>
          <w:tab w:val="right" w:leader="dot" w:pos="7927"/>
        </w:tabs>
        <w:rPr>
          <w:ins w:id="1217" w:author="chaniaayulestari@outlook.com" w:date="2021-11-13T21:30:00Z"/>
          <w:del w:id="1218" w:author=" " w:date="2021-11-15T16:56:00Z"/>
          <w:rFonts w:asciiTheme="minorHAnsi" w:eastAsiaTheme="minorEastAsia" w:hAnsiTheme="minorHAnsi" w:cstheme="minorBidi"/>
          <w:noProof/>
          <w:sz w:val="22"/>
          <w:szCs w:val="22"/>
          <w:lang w:val="en-ID"/>
        </w:rPr>
      </w:pPr>
      <w:ins w:id="1219" w:author="chaniaayulestari@outlook.com" w:date="2021-11-13T21:30:00Z">
        <w:del w:id="1220" w:author=" " w:date="2021-11-15T16:56:00Z">
          <w:r w:rsidRPr="006E123C" w:rsidDel="006E123C">
            <w:rPr>
              <w:rStyle w:val="Hyperlink"/>
              <w:rFonts w:eastAsiaTheme="majorEastAsia"/>
              <w:noProof/>
            </w:rPr>
            <w:delText>Gambar 3. 42 Sequence Diagram  Lihat ROwayat Absen</w:delText>
          </w:r>
          <w:r w:rsidDel="006E123C">
            <w:rPr>
              <w:noProof/>
              <w:webHidden/>
            </w:rPr>
            <w:tab/>
            <w:delText>86</w:delText>
          </w:r>
        </w:del>
      </w:ins>
    </w:p>
    <w:p w14:paraId="129B7B0D" w14:textId="7BA50FB7" w:rsidR="00B46735" w:rsidDel="006E123C" w:rsidRDefault="00B46735">
      <w:pPr>
        <w:pStyle w:val="TableofFigures"/>
        <w:tabs>
          <w:tab w:val="right" w:leader="dot" w:pos="7927"/>
        </w:tabs>
        <w:rPr>
          <w:ins w:id="1221" w:author="chaniaayulestari@outlook.com" w:date="2021-11-13T21:30:00Z"/>
          <w:del w:id="1222" w:author=" " w:date="2021-11-15T16:56:00Z"/>
          <w:rFonts w:asciiTheme="minorHAnsi" w:eastAsiaTheme="minorEastAsia" w:hAnsiTheme="minorHAnsi" w:cstheme="minorBidi"/>
          <w:noProof/>
          <w:sz w:val="22"/>
          <w:szCs w:val="22"/>
          <w:lang w:val="en-ID"/>
        </w:rPr>
      </w:pPr>
      <w:ins w:id="1223" w:author="chaniaayulestari@outlook.com" w:date="2021-11-13T21:30:00Z">
        <w:del w:id="1224" w:author=" " w:date="2021-11-15T16:56:00Z">
          <w:r w:rsidRPr="006E123C" w:rsidDel="006E123C">
            <w:rPr>
              <w:rStyle w:val="Hyperlink"/>
              <w:rFonts w:eastAsiaTheme="majorEastAsia"/>
              <w:noProof/>
            </w:rPr>
            <w:delText>Gambar 3. 43 Sequence Diagram  Cetak Riwayat Absensi Siswa</w:delText>
          </w:r>
          <w:r w:rsidDel="006E123C">
            <w:rPr>
              <w:noProof/>
              <w:webHidden/>
            </w:rPr>
            <w:tab/>
            <w:delText>87</w:delText>
          </w:r>
        </w:del>
      </w:ins>
    </w:p>
    <w:p w14:paraId="71CC5BB7" w14:textId="7C8B6277" w:rsidR="00B46735" w:rsidDel="006E123C" w:rsidRDefault="00B46735">
      <w:pPr>
        <w:pStyle w:val="TableofFigures"/>
        <w:tabs>
          <w:tab w:val="right" w:leader="dot" w:pos="7927"/>
        </w:tabs>
        <w:rPr>
          <w:ins w:id="1225" w:author="chaniaayulestari@outlook.com" w:date="2021-11-13T21:30:00Z"/>
          <w:del w:id="1226" w:author=" " w:date="2021-11-15T16:56:00Z"/>
          <w:rFonts w:asciiTheme="minorHAnsi" w:eastAsiaTheme="minorEastAsia" w:hAnsiTheme="minorHAnsi" w:cstheme="minorBidi"/>
          <w:noProof/>
          <w:sz w:val="22"/>
          <w:szCs w:val="22"/>
          <w:lang w:val="en-ID"/>
        </w:rPr>
      </w:pPr>
      <w:ins w:id="1227" w:author="chaniaayulestari@outlook.com" w:date="2021-11-13T21:30:00Z">
        <w:del w:id="1228" w:author=" " w:date="2021-11-15T16:56:00Z">
          <w:r w:rsidRPr="006E123C" w:rsidDel="006E123C">
            <w:rPr>
              <w:rStyle w:val="Hyperlink"/>
              <w:rFonts w:eastAsiaTheme="majorEastAsia"/>
              <w:noProof/>
            </w:rPr>
            <w:delText>Gambar 3. 44 Sequence Diagram  Lihat Data Laporan absen</w:delText>
          </w:r>
          <w:r w:rsidDel="006E123C">
            <w:rPr>
              <w:noProof/>
              <w:webHidden/>
            </w:rPr>
            <w:tab/>
            <w:delText>87</w:delText>
          </w:r>
        </w:del>
      </w:ins>
    </w:p>
    <w:p w14:paraId="47E76BF3" w14:textId="6294D2B1" w:rsidR="00B46735" w:rsidDel="006E123C" w:rsidRDefault="00B46735">
      <w:pPr>
        <w:pStyle w:val="TableofFigures"/>
        <w:tabs>
          <w:tab w:val="right" w:leader="dot" w:pos="7927"/>
        </w:tabs>
        <w:rPr>
          <w:ins w:id="1229" w:author="chaniaayulestari@outlook.com" w:date="2021-11-13T21:30:00Z"/>
          <w:del w:id="1230" w:author=" " w:date="2021-11-15T16:56:00Z"/>
          <w:rFonts w:asciiTheme="minorHAnsi" w:eastAsiaTheme="minorEastAsia" w:hAnsiTheme="minorHAnsi" w:cstheme="minorBidi"/>
          <w:noProof/>
          <w:sz w:val="22"/>
          <w:szCs w:val="22"/>
          <w:lang w:val="en-ID"/>
        </w:rPr>
      </w:pPr>
      <w:ins w:id="1231" w:author="chaniaayulestari@outlook.com" w:date="2021-11-13T21:30:00Z">
        <w:del w:id="1232" w:author=" " w:date="2021-11-15T16:56:00Z">
          <w:r w:rsidRPr="006E123C" w:rsidDel="006E123C">
            <w:rPr>
              <w:rStyle w:val="Hyperlink"/>
              <w:rFonts w:eastAsiaTheme="majorEastAsia"/>
              <w:noProof/>
            </w:rPr>
            <w:delText>Gambar 3. 45 Sequence Diagram Tambah Histori Laporan Absen</w:delText>
          </w:r>
          <w:r w:rsidDel="006E123C">
            <w:rPr>
              <w:noProof/>
              <w:webHidden/>
            </w:rPr>
            <w:tab/>
            <w:delText>88</w:delText>
          </w:r>
        </w:del>
      </w:ins>
    </w:p>
    <w:p w14:paraId="1425157B" w14:textId="1BED3D3C" w:rsidR="00B46735" w:rsidDel="006E123C" w:rsidRDefault="00B46735">
      <w:pPr>
        <w:pStyle w:val="TableofFigures"/>
        <w:tabs>
          <w:tab w:val="right" w:leader="dot" w:pos="7927"/>
        </w:tabs>
        <w:rPr>
          <w:ins w:id="1233" w:author="chaniaayulestari@outlook.com" w:date="2021-11-13T21:30:00Z"/>
          <w:del w:id="1234" w:author=" " w:date="2021-11-15T16:56:00Z"/>
          <w:rFonts w:asciiTheme="minorHAnsi" w:eastAsiaTheme="minorEastAsia" w:hAnsiTheme="minorHAnsi" w:cstheme="minorBidi"/>
          <w:noProof/>
          <w:sz w:val="22"/>
          <w:szCs w:val="22"/>
          <w:lang w:val="en-ID"/>
        </w:rPr>
      </w:pPr>
      <w:ins w:id="1235" w:author="chaniaayulestari@outlook.com" w:date="2021-11-13T21:30:00Z">
        <w:del w:id="1236" w:author=" " w:date="2021-11-15T16:56:00Z">
          <w:r w:rsidRPr="006E123C" w:rsidDel="006E123C">
            <w:rPr>
              <w:rStyle w:val="Hyperlink"/>
              <w:rFonts w:eastAsiaTheme="majorEastAsia"/>
              <w:noProof/>
            </w:rPr>
            <w:delText>Gambar 3. 46 Sequence Diagram Lihat Laporan Absen</w:delText>
          </w:r>
          <w:r w:rsidDel="006E123C">
            <w:rPr>
              <w:noProof/>
              <w:webHidden/>
            </w:rPr>
            <w:tab/>
            <w:delText>88</w:delText>
          </w:r>
        </w:del>
      </w:ins>
    </w:p>
    <w:p w14:paraId="6DB5DF1B" w14:textId="4648945D" w:rsidR="00B46735" w:rsidDel="006E123C" w:rsidRDefault="00B46735">
      <w:pPr>
        <w:pStyle w:val="TableofFigures"/>
        <w:tabs>
          <w:tab w:val="right" w:leader="dot" w:pos="7927"/>
        </w:tabs>
        <w:rPr>
          <w:ins w:id="1237" w:author="chaniaayulestari@outlook.com" w:date="2021-11-13T21:30:00Z"/>
          <w:del w:id="1238" w:author=" " w:date="2021-11-15T16:56:00Z"/>
          <w:rFonts w:asciiTheme="minorHAnsi" w:eastAsiaTheme="minorEastAsia" w:hAnsiTheme="minorHAnsi" w:cstheme="minorBidi"/>
          <w:noProof/>
          <w:sz w:val="22"/>
          <w:szCs w:val="22"/>
          <w:lang w:val="en-ID"/>
        </w:rPr>
      </w:pPr>
      <w:ins w:id="1239" w:author="chaniaayulestari@outlook.com" w:date="2021-11-13T21:30:00Z">
        <w:del w:id="1240" w:author=" " w:date="2021-11-15T16:56:00Z">
          <w:r w:rsidRPr="006E123C" w:rsidDel="006E123C">
            <w:rPr>
              <w:rStyle w:val="Hyperlink"/>
              <w:rFonts w:eastAsiaTheme="majorEastAsia"/>
              <w:noProof/>
            </w:rPr>
            <w:delText>Gambar 3. 47 Sequence Diagram  Edit Laporan Siswa Bermasalah</w:delText>
          </w:r>
          <w:r w:rsidDel="006E123C">
            <w:rPr>
              <w:noProof/>
              <w:webHidden/>
            </w:rPr>
            <w:tab/>
            <w:delText>89</w:delText>
          </w:r>
        </w:del>
      </w:ins>
    </w:p>
    <w:p w14:paraId="753CFD53" w14:textId="64D36103" w:rsidR="00B46735" w:rsidDel="006E123C" w:rsidRDefault="00B46735">
      <w:pPr>
        <w:pStyle w:val="TableofFigures"/>
        <w:tabs>
          <w:tab w:val="right" w:leader="dot" w:pos="7927"/>
        </w:tabs>
        <w:rPr>
          <w:ins w:id="1241" w:author="chaniaayulestari@outlook.com" w:date="2021-11-13T21:30:00Z"/>
          <w:del w:id="1242" w:author=" " w:date="2021-11-15T16:56:00Z"/>
          <w:rFonts w:asciiTheme="minorHAnsi" w:eastAsiaTheme="minorEastAsia" w:hAnsiTheme="minorHAnsi" w:cstheme="minorBidi"/>
          <w:noProof/>
          <w:sz w:val="22"/>
          <w:szCs w:val="22"/>
          <w:lang w:val="en-ID"/>
        </w:rPr>
      </w:pPr>
      <w:ins w:id="1243" w:author="chaniaayulestari@outlook.com" w:date="2021-11-13T21:30:00Z">
        <w:del w:id="1244" w:author=" " w:date="2021-11-15T16:56:00Z">
          <w:r w:rsidRPr="006E123C" w:rsidDel="006E123C">
            <w:rPr>
              <w:rStyle w:val="Hyperlink"/>
              <w:rFonts w:eastAsiaTheme="majorEastAsia"/>
              <w:noProof/>
            </w:rPr>
            <w:delText>Gambar 3. 48 Sequence Diagram Login</w:delText>
          </w:r>
          <w:r w:rsidDel="006E123C">
            <w:rPr>
              <w:noProof/>
              <w:webHidden/>
            </w:rPr>
            <w:tab/>
            <w:delText>89</w:delText>
          </w:r>
        </w:del>
      </w:ins>
    </w:p>
    <w:p w14:paraId="3FCF565C" w14:textId="1225413B" w:rsidR="00B46735" w:rsidDel="006E123C" w:rsidRDefault="00B46735">
      <w:pPr>
        <w:pStyle w:val="TableofFigures"/>
        <w:tabs>
          <w:tab w:val="right" w:leader="dot" w:pos="7927"/>
        </w:tabs>
        <w:rPr>
          <w:ins w:id="1245" w:author="chaniaayulestari@outlook.com" w:date="2021-11-13T21:30:00Z"/>
          <w:del w:id="1246" w:author=" " w:date="2021-11-15T16:56:00Z"/>
          <w:rFonts w:asciiTheme="minorHAnsi" w:eastAsiaTheme="minorEastAsia" w:hAnsiTheme="minorHAnsi" w:cstheme="minorBidi"/>
          <w:noProof/>
          <w:sz w:val="22"/>
          <w:szCs w:val="22"/>
          <w:lang w:val="en-ID"/>
        </w:rPr>
      </w:pPr>
      <w:ins w:id="1247" w:author="chaniaayulestari@outlook.com" w:date="2021-11-13T21:30:00Z">
        <w:del w:id="1248" w:author=" " w:date="2021-11-15T16:56:00Z">
          <w:r w:rsidRPr="006E123C" w:rsidDel="006E123C">
            <w:rPr>
              <w:rStyle w:val="Hyperlink"/>
              <w:rFonts w:eastAsiaTheme="majorEastAsia"/>
              <w:noProof/>
            </w:rPr>
            <w:delText>Gambar 3. 49 Sequence Diagram Lupa Password</w:delText>
          </w:r>
          <w:r w:rsidDel="006E123C">
            <w:rPr>
              <w:noProof/>
              <w:webHidden/>
            </w:rPr>
            <w:tab/>
            <w:delText>90</w:delText>
          </w:r>
        </w:del>
      </w:ins>
    </w:p>
    <w:p w14:paraId="1030CEFB" w14:textId="4B4D67D3" w:rsidR="00B46735" w:rsidDel="006E123C" w:rsidRDefault="00B46735">
      <w:pPr>
        <w:pStyle w:val="TableofFigures"/>
        <w:tabs>
          <w:tab w:val="right" w:leader="dot" w:pos="7927"/>
        </w:tabs>
        <w:rPr>
          <w:ins w:id="1249" w:author="chaniaayulestari@outlook.com" w:date="2021-11-13T21:30:00Z"/>
          <w:del w:id="1250" w:author=" " w:date="2021-11-15T16:56:00Z"/>
          <w:rFonts w:asciiTheme="minorHAnsi" w:eastAsiaTheme="minorEastAsia" w:hAnsiTheme="minorHAnsi" w:cstheme="minorBidi"/>
          <w:noProof/>
          <w:sz w:val="22"/>
          <w:szCs w:val="22"/>
          <w:lang w:val="en-ID"/>
        </w:rPr>
      </w:pPr>
      <w:ins w:id="1251" w:author="chaniaayulestari@outlook.com" w:date="2021-11-13T21:30:00Z">
        <w:del w:id="1252" w:author=" " w:date="2021-11-15T16:56:00Z">
          <w:r w:rsidRPr="006E123C" w:rsidDel="006E123C">
            <w:rPr>
              <w:rStyle w:val="Hyperlink"/>
              <w:rFonts w:eastAsiaTheme="majorEastAsia"/>
              <w:noProof/>
            </w:rPr>
            <w:delText>Gambar 3. 50 Sequence Diagram Logout</w:delText>
          </w:r>
          <w:r w:rsidDel="006E123C">
            <w:rPr>
              <w:noProof/>
              <w:webHidden/>
            </w:rPr>
            <w:tab/>
            <w:delText>90</w:delText>
          </w:r>
        </w:del>
      </w:ins>
    </w:p>
    <w:p w14:paraId="3B813891" w14:textId="6198BD13" w:rsidR="00B46735" w:rsidDel="006E123C" w:rsidRDefault="00B46735">
      <w:pPr>
        <w:pStyle w:val="TableofFigures"/>
        <w:tabs>
          <w:tab w:val="right" w:leader="dot" w:pos="7927"/>
        </w:tabs>
        <w:rPr>
          <w:ins w:id="1253" w:author="chaniaayulestari@outlook.com" w:date="2021-11-13T21:30:00Z"/>
          <w:del w:id="1254" w:author=" " w:date="2021-11-15T16:56:00Z"/>
          <w:rFonts w:asciiTheme="minorHAnsi" w:eastAsiaTheme="minorEastAsia" w:hAnsiTheme="minorHAnsi" w:cstheme="minorBidi"/>
          <w:noProof/>
          <w:sz w:val="22"/>
          <w:szCs w:val="22"/>
          <w:lang w:val="en-ID"/>
        </w:rPr>
      </w:pPr>
      <w:ins w:id="1255" w:author="chaniaayulestari@outlook.com" w:date="2021-11-13T21:30:00Z">
        <w:del w:id="1256" w:author=" " w:date="2021-11-15T16:56:00Z">
          <w:r w:rsidRPr="006E123C" w:rsidDel="006E123C">
            <w:rPr>
              <w:rStyle w:val="Hyperlink"/>
              <w:rFonts w:eastAsiaTheme="majorEastAsia"/>
              <w:noProof/>
            </w:rPr>
            <w:delText>Gambar 3. 51 Sequence Diagram  Notifikasi</w:delText>
          </w:r>
          <w:r w:rsidDel="006E123C">
            <w:rPr>
              <w:noProof/>
              <w:webHidden/>
            </w:rPr>
            <w:tab/>
            <w:delText>91</w:delText>
          </w:r>
        </w:del>
      </w:ins>
    </w:p>
    <w:p w14:paraId="6763F428" w14:textId="1ACECDF6" w:rsidR="00B46735" w:rsidDel="006E123C" w:rsidRDefault="00B46735">
      <w:pPr>
        <w:pStyle w:val="TableofFigures"/>
        <w:tabs>
          <w:tab w:val="right" w:leader="dot" w:pos="7927"/>
        </w:tabs>
        <w:rPr>
          <w:ins w:id="1257" w:author="chaniaayulestari@outlook.com" w:date="2021-11-13T21:30:00Z"/>
          <w:del w:id="1258" w:author=" " w:date="2021-11-15T16:56:00Z"/>
          <w:rFonts w:asciiTheme="minorHAnsi" w:eastAsiaTheme="minorEastAsia" w:hAnsiTheme="minorHAnsi" w:cstheme="minorBidi"/>
          <w:noProof/>
          <w:sz w:val="22"/>
          <w:szCs w:val="22"/>
          <w:lang w:val="en-ID"/>
        </w:rPr>
      </w:pPr>
      <w:ins w:id="1259" w:author="chaniaayulestari@outlook.com" w:date="2021-11-13T21:30:00Z">
        <w:del w:id="1260" w:author=" " w:date="2021-11-15T16:56:00Z">
          <w:r w:rsidRPr="006E123C" w:rsidDel="006E123C">
            <w:rPr>
              <w:rStyle w:val="Hyperlink"/>
              <w:rFonts w:eastAsiaTheme="majorEastAsia"/>
              <w:noProof/>
            </w:rPr>
            <w:delText>Gambar 3. 52 Perancangan Antarmuka Registrasi</w:delText>
          </w:r>
          <w:r w:rsidDel="006E123C">
            <w:rPr>
              <w:noProof/>
              <w:webHidden/>
            </w:rPr>
            <w:tab/>
            <w:delText>98</w:delText>
          </w:r>
        </w:del>
      </w:ins>
    </w:p>
    <w:p w14:paraId="009A8870" w14:textId="4D6773AD" w:rsidR="00B46735" w:rsidDel="006E123C" w:rsidRDefault="00B46735">
      <w:pPr>
        <w:pStyle w:val="TableofFigures"/>
        <w:tabs>
          <w:tab w:val="right" w:leader="dot" w:pos="7927"/>
        </w:tabs>
        <w:rPr>
          <w:ins w:id="1261" w:author="chaniaayulestari@outlook.com" w:date="2021-11-13T21:30:00Z"/>
          <w:del w:id="1262" w:author=" " w:date="2021-11-15T16:56:00Z"/>
          <w:rFonts w:asciiTheme="minorHAnsi" w:eastAsiaTheme="minorEastAsia" w:hAnsiTheme="minorHAnsi" w:cstheme="minorBidi"/>
          <w:noProof/>
          <w:sz w:val="22"/>
          <w:szCs w:val="22"/>
          <w:lang w:val="en-ID"/>
        </w:rPr>
      </w:pPr>
      <w:ins w:id="1263" w:author="chaniaayulestari@outlook.com" w:date="2021-11-13T21:30:00Z">
        <w:del w:id="1264" w:author=" " w:date="2021-11-15T16:56:00Z">
          <w:r w:rsidRPr="006E123C" w:rsidDel="006E123C">
            <w:rPr>
              <w:rStyle w:val="Hyperlink"/>
              <w:rFonts w:eastAsiaTheme="majorEastAsia"/>
              <w:noProof/>
            </w:rPr>
            <w:delText>Gambar 3. 53 Perancangan Antarmuka  Login</w:delText>
          </w:r>
          <w:r w:rsidDel="006E123C">
            <w:rPr>
              <w:noProof/>
              <w:webHidden/>
            </w:rPr>
            <w:tab/>
            <w:delText>98</w:delText>
          </w:r>
        </w:del>
      </w:ins>
    </w:p>
    <w:p w14:paraId="4370E55D" w14:textId="1A9E3DDC" w:rsidR="00B46735" w:rsidDel="006E123C" w:rsidRDefault="00B46735">
      <w:pPr>
        <w:pStyle w:val="TableofFigures"/>
        <w:tabs>
          <w:tab w:val="right" w:leader="dot" w:pos="7927"/>
        </w:tabs>
        <w:rPr>
          <w:ins w:id="1265" w:author="chaniaayulestari@outlook.com" w:date="2021-11-13T21:30:00Z"/>
          <w:del w:id="1266" w:author=" " w:date="2021-11-15T16:56:00Z"/>
          <w:rFonts w:asciiTheme="minorHAnsi" w:eastAsiaTheme="minorEastAsia" w:hAnsiTheme="minorHAnsi" w:cstheme="minorBidi"/>
          <w:noProof/>
          <w:sz w:val="22"/>
          <w:szCs w:val="22"/>
          <w:lang w:val="en-ID"/>
        </w:rPr>
      </w:pPr>
      <w:ins w:id="1267" w:author="chaniaayulestari@outlook.com" w:date="2021-11-13T21:30:00Z">
        <w:del w:id="1268" w:author=" " w:date="2021-11-15T16:56:00Z">
          <w:r w:rsidRPr="006E123C" w:rsidDel="006E123C">
            <w:rPr>
              <w:rStyle w:val="Hyperlink"/>
              <w:rFonts w:eastAsiaTheme="majorEastAsia"/>
              <w:noProof/>
            </w:rPr>
            <w:delText>Gambar 3. 54 Perancangan Antarmuka Dashboard</w:delText>
          </w:r>
          <w:r w:rsidDel="006E123C">
            <w:rPr>
              <w:noProof/>
              <w:webHidden/>
            </w:rPr>
            <w:tab/>
            <w:delText>99</w:delText>
          </w:r>
        </w:del>
      </w:ins>
    </w:p>
    <w:p w14:paraId="5D1BEEDC" w14:textId="5B253B29" w:rsidR="00B46735" w:rsidDel="006E123C" w:rsidRDefault="00B46735">
      <w:pPr>
        <w:pStyle w:val="TableofFigures"/>
        <w:tabs>
          <w:tab w:val="right" w:leader="dot" w:pos="7927"/>
        </w:tabs>
        <w:rPr>
          <w:ins w:id="1269" w:author="chaniaayulestari@outlook.com" w:date="2021-11-13T21:30:00Z"/>
          <w:del w:id="1270" w:author=" " w:date="2021-11-15T16:56:00Z"/>
          <w:rFonts w:asciiTheme="minorHAnsi" w:eastAsiaTheme="minorEastAsia" w:hAnsiTheme="minorHAnsi" w:cstheme="minorBidi"/>
          <w:noProof/>
          <w:sz w:val="22"/>
          <w:szCs w:val="22"/>
          <w:lang w:val="en-ID"/>
        </w:rPr>
      </w:pPr>
      <w:ins w:id="1271" w:author="chaniaayulestari@outlook.com" w:date="2021-11-13T21:30:00Z">
        <w:del w:id="1272" w:author=" " w:date="2021-11-15T16:56:00Z">
          <w:r w:rsidRPr="006E123C" w:rsidDel="006E123C">
            <w:rPr>
              <w:rStyle w:val="Hyperlink"/>
              <w:rFonts w:eastAsiaTheme="majorEastAsia"/>
              <w:noProof/>
            </w:rPr>
            <w:delText>Gambar 3. 55 Perancangan Antarmuka Menu Utama</w:delText>
          </w:r>
          <w:r w:rsidDel="006E123C">
            <w:rPr>
              <w:noProof/>
              <w:webHidden/>
            </w:rPr>
            <w:tab/>
            <w:delText>99</w:delText>
          </w:r>
        </w:del>
      </w:ins>
    </w:p>
    <w:p w14:paraId="13A75D91" w14:textId="66B03A8B" w:rsidR="00B46735" w:rsidDel="006E123C" w:rsidRDefault="00B46735">
      <w:pPr>
        <w:pStyle w:val="TableofFigures"/>
        <w:tabs>
          <w:tab w:val="right" w:leader="dot" w:pos="7927"/>
        </w:tabs>
        <w:rPr>
          <w:ins w:id="1273" w:author="chaniaayulestari@outlook.com" w:date="2021-11-13T21:30:00Z"/>
          <w:del w:id="1274" w:author=" " w:date="2021-11-15T16:56:00Z"/>
          <w:rFonts w:asciiTheme="minorHAnsi" w:eastAsiaTheme="minorEastAsia" w:hAnsiTheme="minorHAnsi" w:cstheme="minorBidi"/>
          <w:noProof/>
          <w:sz w:val="22"/>
          <w:szCs w:val="22"/>
          <w:lang w:val="en-ID"/>
        </w:rPr>
      </w:pPr>
      <w:ins w:id="1275" w:author="chaniaayulestari@outlook.com" w:date="2021-11-13T21:30:00Z">
        <w:del w:id="1276" w:author=" " w:date="2021-11-15T16:56:00Z">
          <w:r w:rsidRPr="006E123C" w:rsidDel="006E123C">
            <w:rPr>
              <w:rStyle w:val="Hyperlink"/>
              <w:rFonts w:eastAsiaTheme="majorEastAsia"/>
              <w:noProof/>
            </w:rPr>
            <w:delText>Gambar 3. 56 Perancangan Antarmuka Data Siswa</w:delText>
          </w:r>
          <w:r w:rsidDel="006E123C">
            <w:rPr>
              <w:noProof/>
              <w:webHidden/>
            </w:rPr>
            <w:tab/>
            <w:delText>100</w:delText>
          </w:r>
        </w:del>
      </w:ins>
    </w:p>
    <w:p w14:paraId="16BD4FE1" w14:textId="4E07AF1A" w:rsidR="00B46735" w:rsidDel="006E123C" w:rsidRDefault="00B46735">
      <w:pPr>
        <w:pStyle w:val="TableofFigures"/>
        <w:tabs>
          <w:tab w:val="right" w:leader="dot" w:pos="7927"/>
        </w:tabs>
        <w:rPr>
          <w:ins w:id="1277" w:author="chaniaayulestari@outlook.com" w:date="2021-11-13T21:30:00Z"/>
          <w:del w:id="1278" w:author=" " w:date="2021-11-15T16:56:00Z"/>
          <w:rFonts w:asciiTheme="minorHAnsi" w:eastAsiaTheme="minorEastAsia" w:hAnsiTheme="minorHAnsi" w:cstheme="minorBidi"/>
          <w:noProof/>
          <w:sz w:val="22"/>
          <w:szCs w:val="22"/>
          <w:lang w:val="en-ID"/>
        </w:rPr>
      </w:pPr>
      <w:ins w:id="1279" w:author="chaniaayulestari@outlook.com" w:date="2021-11-13T21:30:00Z">
        <w:del w:id="1280" w:author=" " w:date="2021-11-15T16:56:00Z">
          <w:r w:rsidRPr="006E123C" w:rsidDel="006E123C">
            <w:rPr>
              <w:rStyle w:val="Hyperlink"/>
              <w:rFonts w:eastAsiaTheme="majorEastAsia"/>
              <w:noProof/>
            </w:rPr>
            <w:delText>Gambar 3. 57 Perancangan Antarmuka Profile Siswa</w:delText>
          </w:r>
          <w:r w:rsidDel="006E123C">
            <w:rPr>
              <w:noProof/>
              <w:webHidden/>
            </w:rPr>
            <w:tab/>
            <w:delText>100</w:delText>
          </w:r>
        </w:del>
      </w:ins>
    </w:p>
    <w:p w14:paraId="77AE3A29" w14:textId="23359609" w:rsidR="00B46735" w:rsidDel="006E123C" w:rsidRDefault="00B46735">
      <w:pPr>
        <w:pStyle w:val="TableofFigures"/>
        <w:tabs>
          <w:tab w:val="right" w:leader="dot" w:pos="7927"/>
        </w:tabs>
        <w:rPr>
          <w:ins w:id="1281" w:author="chaniaayulestari@outlook.com" w:date="2021-11-13T21:30:00Z"/>
          <w:del w:id="1282" w:author=" " w:date="2021-11-15T16:56:00Z"/>
          <w:rFonts w:asciiTheme="minorHAnsi" w:eastAsiaTheme="minorEastAsia" w:hAnsiTheme="minorHAnsi" w:cstheme="minorBidi"/>
          <w:noProof/>
          <w:sz w:val="22"/>
          <w:szCs w:val="22"/>
          <w:lang w:val="en-ID"/>
        </w:rPr>
      </w:pPr>
      <w:ins w:id="1283" w:author="chaniaayulestari@outlook.com" w:date="2021-11-13T21:30:00Z">
        <w:del w:id="1284" w:author=" " w:date="2021-11-15T16:56:00Z">
          <w:r w:rsidRPr="006E123C" w:rsidDel="006E123C">
            <w:rPr>
              <w:rStyle w:val="Hyperlink"/>
              <w:rFonts w:eastAsiaTheme="majorEastAsia"/>
              <w:noProof/>
            </w:rPr>
            <w:delText>Gambar 3. 58 Perancangan Antarmuka Data Guru</w:delText>
          </w:r>
          <w:r w:rsidDel="006E123C">
            <w:rPr>
              <w:noProof/>
              <w:webHidden/>
            </w:rPr>
            <w:tab/>
            <w:delText>101</w:delText>
          </w:r>
        </w:del>
      </w:ins>
    </w:p>
    <w:p w14:paraId="71FA2569" w14:textId="32F55BCD" w:rsidR="00B46735" w:rsidDel="006E123C" w:rsidRDefault="00B46735">
      <w:pPr>
        <w:pStyle w:val="TableofFigures"/>
        <w:tabs>
          <w:tab w:val="right" w:leader="dot" w:pos="7927"/>
        </w:tabs>
        <w:rPr>
          <w:ins w:id="1285" w:author="chaniaayulestari@outlook.com" w:date="2021-11-13T21:30:00Z"/>
          <w:del w:id="1286" w:author=" " w:date="2021-11-15T16:56:00Z"/>
          <w:rFonts w:asciiTheme="minorHAnsi" w:eastAsiaTheme="minorEastAsia" w:hAnsiTheme="minorHAnsi" w:cstheme="minorBidi"/>
          <w:noProof/>
          <w:sz w:val="22"/>
          <w:szCs w:val="22"/>
          <w:lang w:val="en-ID"/>
        </w:rPr>
      </w:pPr>
      <w:ins w:id="1287" w:author="chaniaayulestari@outlook.com" w:date="2021-11-13T21:30:00Z">
        <w:del w:id="1288" w:author=" " w:date="2021-11-15T16:56:00Z">
          <w:r w:rsidRPr="006E123C" w:rsidDel="006E123C">
            <w:rPr>
              <w:rStyle w:val="Hyperlink"/>
              <w:rFonts w:eastAsiaTheme="majorEastAsia"/>
              <w:noProof/>
            </w:rPr>
            <w:delText>Gambar 3. 59 Perancangan Profile Guru</w:delText>
          </w:r>
          <w:r w:rsidDel="006E123C">
            <w:rPr>
              <w:noProof/>
              <w:webHidden/>
            </w:rPr>
            <w:tab/>
            <w:delText>101</w:delText>
          </w:r>
        </w:del>
      </w:ins>
    </w:p>
    <w:p w14:paraId="247A2A5A" w14:textId="5E358395" w:rsidR="00B46735" w:rsidDel="006E123C" w:rsidRDefault="00B46735">
      <w:pPr>
        <w:pStyle w:val="TableofFigures"/>
        <w:tabs>
          <w:tab w:val="right" w:leader="dot" w:pos="7927"/>
        </w:tabs>
        <w:rPr>
          <w:ins w:id="1289" w:author="chaniaayulestari@outlook.com" w:date="2021-11-13T21:30:00Z"/>
          <w:del w:id="1290" w:author=" " w:date="2021-11-15T16:56:00Z"/>
          <w:rFonts w:asciiTheme="minorHAnsi" w:eastAsiaTheme="minorEastAsia" w:hAnsiTheme="minorHAnsi" w:cstheme="minorBidi"/>
          <w:noProof/>
          <w:sz w:val="22"/>
          <w:szCs w:val="22"/>
          <w:lang w:val="en-ID"/>
        </w:rPr>
      </w:pPr>
      <w:ins w:id="1291" w:author="chaniaayulestari@outlook.com" w:date="2021-11-13T21:30:00Z">
        <w:del w:id="1292" w:author=" " w:date="2021-11-15T16:56:00Z">
          <w:r w:rsidRPr="006E123C" w:rsidDel="006E123C">
            <w:rPr>
              <w:rStyle w:val="Hyperlink"/>
              <w:rFonts w:eastAsiaTheme="majorEastAsia"/>
              <w:noProof/>
            </w:rPr>
            <w:delText>Gambar 3. 60 Perancangan Antarmuka Kelola Semester</w:delText>
          </w:r>
          <w:r w:rsidDel="006E123C">
            <w:rPr>
              <w:noProof/>
              <w:webHidden/>
            </w:rPr>
            <w:tab/>
            <w:delText>102</w:delText>
          </w:r>
        </w:del>
      </w:ins>
    </w:p>
    <w:p w14:paraId="7DB78640" w14:textId="386498E3" w:rsidR="00B46735" w:rsidDel="006E123C" w:rsidRDefault="00B46735">
      <w:pPr>
        <w:pStyle w:val="TableofFigures"/>
        <w:tabs>
          <w:tab w:val="right" w:leader="dot" w:pos="7927"/>
        </w:tabs>
        <w:rPr>
          <w:ins w:id="1293" w:author="chaniaayulestari@outlook.com" w:date="2021-11-13T21:30:00Z"/>
          <w:del w:id="1294" w:author=" " w:date="2021-11-15T16:56:00Z"/>
          <w:rFonts w:asciiTheme="minorHAnsi" w:eastAsiaTheme="minorEastAsia" w:hAnsiTheme="minorHAnsi" w:cstheme="minorBidi"/>
          <w:noProof/>
          <w:sz w:val="22"/>
          <w:szCs w:val="22"/>
          <w:lang w:val="en-ID"/>
        </w:rPr>
      </w:pPr>
      <w:ins w:id="1295" w:author="chaniaayulestari@outlook.com" w:date="2021-11-13T21:30:00Z">
        <w:del w:id="1296" w:author=" " w:date="2021-11-15T16:56:00Z">
          <w:r w:rsidRPr="006E123C" w:rsidDel="006E123C">
            <w:rPr>
              <w:rStyle w:val="Hyperlink"/>
              <w:rFonts w:eastAsiaTheme="majorEastAsia"/>
              <w:noProof/>
            </w:rPr>
            <w:delText>Gambar 3. 61 Perancangan Antarmuka Data Absensi</w:delText>
          </w:r>
          <w:r w:rsidDel="006E123C">
            <w:rPr>
              <w:noProof/>
              <w:webHidden/>
            </w:rPr>
            <w:tab/>
            <w:delText>103</w:delText>
          </w:r>
        </w:del>
      </w:ins>
    </w:p>
    <w:p w14:paraId="04A63100" w14:textId="70F861AA" w:rsidR="00B46735" w:rsidDel="006E123C" w:rsidRDefault="00B46735">
      <w:pPr>
        <w:pStyle w:val="TableofFigures"/>
        <w:tabs>
          <w:tab w:val="right" w:leader="dot" w:pos="7927"/>
        </w:tabs>
        <w:rPr>
          <w:ins w:id="1297" w:author="chaniaayulestari@outlook.com" w:date="2021-11-13T21:30:00Z"/>
          <w:del w:id="1298" w:author=" " w:date="2021-11-15T16:56:00Z"/>
          <w:rFonts w:asciiTheme="minorHAnsi" w:eastAsiaTheme="minorEastAsia" w:hAnsiTheme="minorHAnsi" w:cstheme="minorBidi"/>
          <w:noProof/>
          <w:sz w:val="22"/>
          <w:szCs w:val="22"/>
          <w:lang w:val="en-ID"/>
        </w:rPr>
      </w:pPr>
      <w:ins w:id="1299" w:author="chaniaayulestari@outlook.com" w:date="2021-11-13T21:30:00Z">
        <w:del w:id="1300" w:author=" " w:date="2021-11-15T16:56:00Z">
          <w:r w:rsidRPr="006E123C" w:rsidDel="006E123C">
            <w:rPr>
              <w:rStyle w:val="Hyperlink"/>
              <w:rFonts w:eastAsiaTheme="majorEastAsia"/>
              <w:noProof/>
            </w:rPr>
            <w:delText>Gambar 3. 62 Perancangan AntarmukaLaporan Absen</w:delText>
          </w:r>
          <w:r w:rsidDel="006E123C">
            <w:rPr>
              <w:noProof/>
              <w:webHidden/>
            </w:rPr>
            <w:tab/>
            <w:delText>103</w:delText>
          </w:r>
        </w:del>
      </w:ins>
    </w:p>
    <w:p w14:paraId="76B28844" w14:textId="3D074E41" w:rsidR="00B46735" w:rsidDel="006E123C" w:rsidRDefault="00B46735">
      <w:pPr>
        <w:pStyle w:val="TableofFigures"/>
        <w:tabs>
          <w:tab w:val="right" w:leader="dot" w:pos="7927"/>
        </w:tabs>
        <w:rPr>
          <w:ins w:id="1301" w:author="chaniaayulestari@outlook.com" w:date="2021-11-13T21:30:00Z"/>
          <w:del w:id="1302" w:author=" " w:date="2021-11-15T16:56:00Z"/>
          <w:rFonts w:asciiTheme="minorHAnsi" w:eastAsiaTheme="minorEastAsia" w:hAnsiTheme="minorHAnsi" w:cstheme="minorBidi"/>
          <w:noProof/>
          <w:sz w:val="22"/>
          <w:szCs w:val="22"/>
          <w:lang w:val="en-ID"/>
        </w:rPr>
      </w:pPr>
      <w:ins w:id="1303" w:author="chaniaayulestari@outlook.com" w:date="2021-11-13T21:30:00Z">
        <w:del w:id="1304" w:author=" " w:date="2021-11-15T16:56:00Z">
          <w:r w:rsidRPr="006E123C" w:rsidDel="006E123C">
            <w:rPr>
              <w:rStyle w:val="Hyperlink"/>
              <w:rFonts w:eastAsiaTheme="majorEastAsia"/>
              <w:noProof/>
            </w:rPr>
            <w:delText>Gambar 3. 63 Perancangan Antarmuka  Data Siswa</w:delText>
          </w:r>
          <w:r w:rsidDel="006E123C">
            <w:rPr>
              <w:noProof/>
              <w:webHidden/>
            </w:rPr>
            <w:tab/>
            <w:delText>104</w:delText>
          </w:r>
        </w:del>
      </w:ins>
    </w:p>
    <w:p w14:paraId="3A228C8B" w14:textId="0E5D9C2F" w:rsidR="00B46735" w:rsidDel="006E123C" w:rsidRDefault="00B46735">
      <w:pPr>
        <w:pStyle w:val="TableofFigures"/>
        <w:tabs>
          <w:tab w:val="right" w:leader="dot" w:pos="7927"/>
        </w:tabs>
        <w:rPr>
          <w:ins w:id="1305" w:author="chaniaayulestari@outlook.com" w:date="2021-11-13T21:30:00Z"/>
          <w:del w:id="1306" w:author=" " w:date="2021-11-15T16:56:00Z"/>
          <w:rFonts w:asciiTheme="minorHAnsi" w:eastAsiaTheme="minorEastAsia" w:hAnsiTheme="minorHAnsi" w:cstheme="minorBidi"/>
          <w:noProof/>
          <w:sz w:val="22"/>
          <w:szCs w:val="22"/>
          <w:lang w:val="en-ID"/>
        </w:rPr>
      </w:pPr>
      <w:ins w:id="1307" w:author="chaniaayulestari@outlook.com" w:date="2021-11-13T21:30:00Z">
        <w:del w:id="1308" w:author=" " w:date="2021-11-15T16:56:00Z">
          <w:r w:rsidRPr="006E123C" w:rsidDel="006E123C">
            <w:rPr>
              <w:rStyle w:val="Hyperlink"/>
              <w:rFonts w:eastAsiaTheme="majorEastAsia"/>
              <w:noProof/>
            </w:rPr>
            <w:delText>Gambar 3. 64 Perancangan Antarmuka Tambah Data Siswa</w:delText>
          </w:r>
          <w:r w:rsidDel="006E123C">
            <w:rPr>
              <w:noProof/>
              <w:webHidden/>
            </w:rPr>
            <w:tab/>
            <w:delText>104</w:delText>
          </w:r>
        </w:del>
      </w:ins>
    </w:p>
    <w:p w14:paraId="5A768371" w14:textId="13D12582" w:rsidR="00B46735" w:rsidDel="006E123C" w:rsidRDefault="00B46735">
      <w:pPr>
        <w:pStyle w:val="TableofFigures"/>
        <w:tabs>
          <w:tab w:val="right" w:leader="dot" w:pos="7927"/>
        </w:tabs>
        <w:rPr>
          <w:ins w:id="1309" w:author="chaniaayulestari@outlook.com" w:date="2021-11-13T21:30:00Z"/>
          <w:del w:id="1310" w:author=" " w:date="2021-11-15T16:56:00Z"/>
          <w:rFonts w:asciiTheme="minorHAnsi" w:eastAsiaTheme="minorEastAsia" w:hAnsiTheme="minorHAnsi" w:cstheme="minorBidi"/>
          <w:noProof/>
          <w:sz w:val="22"/>
          <w:szCs w:val="22"/>
          <w:lang w:val="en-ID"/>
        </w:rPr>
      </w:pPr>
      <w:ins w:id="1311" w:author="chaniaayulestari@outlook.com" w:date="2021-11-13T21:30:00Z">
        <w:del w:id="1312" w:author=" " w:date="2021-11-15T16:56:00Z">
          <w:r w:rsidRPr="006E123C" w:rsidDel="006E123C">
            <w:rPr>
              <w:rStyle w:val="Hyperlink"/>
              <w:rFonts w:eastAsiaTheme="majorEastAsia"/>
              <w:noProof/>
            </w:rPr>
            <w:delText>Gambar 3. 65 Perancangan Antarmuka Tambah Data Guru</w:delText>
          </w:r>
          <w:r w:rsidDel="006E123C">
            <w:rPr>
              <w:noProof/>
              <w:webHidden/>
            </w:rPr>
            <w:tab/>
            <w:delText>105</w:delText>
          </w:r>
        </w:del>
      </w:ins>
    </w:p>
    <w:p w14:paraId="0F9D62D1" w14:textId="53E72A1E" w:rsidR="00B46735" w:rsidDel="006E123C" w:rsidRDefault="00B46735">
      <w:pPr>
        <w:pStyle w:val="TableofFigures"/>
        <w:tabs>
          <w:tab w:val="right" w:leader="dot" w:pos="7927"/>
        </w:tabs>
        <w:rPr>
          <w:ins w:id="1313" w:author="chaniaayulestari@outlook.com" w:date="2021-11-13T21:30:00Z"/>
          <w:del w:id="1314" w:author=" " w:date="2021-11-15T16:56:00Z"/>
          <w:rFonts w:asciiTheme="minorHAnsi" w:eastAsiaTheme="minorEastAsia" w:hAnsiTheme="minorHAnsi" w:cstheme="minorBidi"/>
          <w:noProof/>
          <w:sz w:val="22"/>
          <w:szCs w:val="22"/>
          <w:lang w:val="en-ID"/>
        </w:rPr>
      </w:pPr>
      <w:ins w:id="1315" w:author="chaniaayulestari@outlook.com" w:date="2021-11-13T21:30:00Z">
        <w:del w:id="1316" w:author=" " w:date="2021-11-15T16:56:00Z">
          <w:r w:rsidRPr="006E123C" w:rsidDel="006E123C">
            <w:rPr>
              <w:rStyle w:val="Hyperlink"/>
              <w:rFonts w:eastAsiaTheme="majorEastAsia"/>
              <w:noProof/>
            </w:rPr>
            <w:delText>Gambar 3. 66 Perancangan Antarmuka Tambah Data Walikelas</w:delText>
          </w:r>
          <w:r w:rsidDel="006E123C">
            <w:rPr>
              <w:noProof/>
              <w:webHidden/>
            </w:rPr>
            <w:tab/>
            <w:delText>105</w:delText>
          </w:r>
        </w:del>
      </w:ins>
    </w:p>
    <w:p w14:paraId="23E49A75" w14:textId="6EB6C9D6" w:rsidR="00B46735" w:rsidDel="006E123C" w:rsidRDefault="00B46735">
      <w:pPr>
        <w:pStyle w:val="TableofFigures"/>
        <w:tabs>
          <w:tab w:val="right" w:leader="dot" w:pos="7927"/>
        </w:tabs>
        <w:rPr>
          <w:ins w:id="1317" w:author="chaniaayulestari@outlook.com" w:date="2021-11-13T21:30:00Z"/>
          <w:del w:id="1318" w:author=" " w:date="2021-11-15T16:56:00Z"/>
          <w:rFonts w:asciiTheme="minorHAnsi" w:eastAsiaTheme="minorEastAsia" w:hAnsiTheme="minorHAnsi" w:cstheme="minorBidi"/>
          <w:noProof/>
          <w:sz w:val="22"/>
          <w:szCs w:val="22"/>
          <w:lang w:val="en-ID"/>
        </w:rPr>
      </w:pPr>
      <w:ins w:id="1319" w:author="chaniaayulestari@outlook.com" w:date="2021-11-13T21:30:00Z">
        <w:del w:id="1320" w:author=" " w:date="2021-11-15T16:56:00Z">
          <w:r w:rsidRPr="006E123C" w:rsidDel="006E123C">
            <w:rPr>
              <w:rStyle w:val="Hyperlink"/>
              <w:rFonts w:eastAsiaTheme="majorEastAsia"/>
              <w:noProof/>
            </w:rPr>
            <w:delText>Gambar 3. 67 Perancangan Antarmuka  Tambah Data Kelas</w:delText>
          </w:r>
          <w:r w:rsidDel="006E123C">
            <w:rPr>
              <w:noProof/>
              <w:webHidden/>
            </w:rPr>
            <w:tab/>
            <w:delText>106</w:delText>
          </w:r>
        </w:del>
      </w:ins>
    </w:p>
    <w:p w14:paraId="14064CA1" w14:textId="789E37A7" w:rsidR="00B46735" w:rsidDel="006E123C" w:rsidRDefault="00B46735">
      <w:pPr>
        <w:pStyle w:val="TableofFigures"/>
        <w:tabs>
          <w:tab w:val="right" w:leader="dot" w:pos="7927"/>
        </w:tabs>
        <w:rPr>
          <w:ins w:id="1321" w:author="chaniaayulestari@outlook.com" w:date="2021-11-13T21:30:00Z"/>
          <w:del w:id="1322" w:author=" " w:date="2021-11-15T16:56:00Z"/>
          <w:rFonts w:asciiTheme="minorHAnsi" w:eastAsiaTheme="minorEastAsia" w:hAnsiTheme="minorHAnsi" w:cstheme="minorBidi"/>
          <w:noProof/>
          <w:sz w:val="22"/>
          <w:szCs w:val="22"/>
          <w:lang w:val="en-ID"/>
        </w:rPr>
      </w:pPr>
      <w:ins w:id="1323" w:author="chaniaayulestari@outlook.com" w:date="2021-11-13T21:30:00Z">
        <w:del w:id="1324" w:author=" " w:date="2021-11-15T16:56:00Z">
          <w:r w:rsidRPr="006E123C" w:rsidDel="006E123C">
            <w:rPr>
              <w:rStyle w:val="Hyperlink"/>
              <w:rFonts w:eastAsiaTheme="majorEastAsia"/>
              <w:noProof/>
            </w:rPr>
            <w:delText>Gambar 3. 68 Perancangan Antarmuka  Data Anggota Kelas</w:delText>
          </w:r>
          <w:r w:rsidDel="006E123C">
            <w:rPr>
              <w:noProof/>
              <w:webHidden/>
            </w:rPr>
            <w:tab/>
            <w:delText>106</w:delText>
          </w:r>
        </w:del>
      </w:ins>
    </w:p>
    <w:p w14:paraId="50B672F6" w14:textId="177029BF" w:rsidR="00B46735" w:rsidDel="006E123C" w:rsidRDefault="00B46735">
      <w:pPr>
        <w:pStyle w:val="TableofFigures"/>
        <w:tabs>
          <w:tab w:val="right" w:leader="dot" w:pos="7927"/>
        </w:tabs>
        <w:rPr>
          <w:ins w:id="1325" w:author="chaniaayulestari@outlook.com" w:date="2021-11-13T21:30:00Z"/>
          <w:del w:id="1326" w:author=" " w:date="2021-11-15T16:56:00Z"/>
          <w:rFonts w:asciiTheme="minorHAnsi" w:eastAsiaTheme="minorEastAsia" w:hAnsiTheme="minorHAnsi" w:cstheme="minorBidi"/>
          <w:noProof/>
          <w:sz w:val="22"/>
          <w:szCs w:val="22"/>
          <w:lang w:val="en-ID"/>
        </w:rPr>
      </w:pPr>
      <w:ins w:id="1327" w:author="chaniaayulestari@outlook.com" w:date="2021-11-13T21:30:00Z">
        <w:del w:id="1328" w:author=" " w:date="2021-11-15T16:56:00Z">
          <w:r w:rsidRPr="006E123C" w:rsidDel="006E123C">
            <w:rPr>
              <w:rStyle w:val="Hyperlink"/>
              <w:rFonts w:eastAsiaTheme="majorEastAsia"/>
              <w:noProof/>
            </w:rPr>
            <w:delText>Gambar 3. 69 Perancangan Antarmuka  Data Kelas</w:delText>
          </w:r>
          <w:r w:rsidDel="006E123C">
            <w:rPr>
              <w:noProof/>
              <w:webHidden/>
            </w:rPr>
            <w:tab/>
            <w:delText>107</w:delText>
          </w:r>
        </w:del>
      </w:ins>
    </w:p>
    <w:p w14:paraId="0265233C" w14:textId="5DF1FD60" w:rsidR="00B46735" w:rsidDel="006E123C" w:rsidRDefault="00B46735">
      <w:pPr>
        <w:pStyle w:val="TableofFigures"/>
        <w:tabs>
          <w:tab w:val="right" w:leader="dot" w:pos="7927"/>
        </w:tabs>
        <w:rPr>
          <w:ins w:id="1329" w:author="chaniaayulestari@outlook.com" w:date="2021-11-13T21:30:00Z"/>
          <w:del w:id="1330" w:author=" " w:date="2021-11-15T16:56:00Z"/>
          <w:rFonts w:asciiTheme="minorHAnsi" w:eastAsiaTheme="minorEastAsia" w:hAnsiTheme="minorHAnsi" w:cstheme="minorBidi"/>
          <w:noProof/>
          <w:sz w:val="22"/>
          <w:szCs w:val="22"/>
          <w:lang w:val="en-ID"/>
        </w:rPr>
      </w:pPr>
      <w:ins w:id="1331" w:author="chaniaayulestari@outlook.com" w:date="2021-11-13T21:30:00Z">
        <w:del w:id="1332" w:author=" " w:date="2021-11-15T16:56:00Z">
          <w:r w:rsidRPr="006E123C" w:rsidDel="006E123C">
            <w:rPr>
              <w:rStyle w:val="Hyperlink"/>
              <w:rFonts w:eastAsiaTheme="majorEastAsia"/>
              <w:noProof/>
            </w:rPr>
            <w:delText>Gambar 3. 70 Perancangan Antarmuka Profile Kelas</w:delText>
          </w:r>
          <w:r w:rsidDel="006E123C">
            <w:rPr>
              <w:noProof/>
              <w:webHidden/>
            </w:rPr>
            <w:tab/>
            <w:delText>107</w:delText>
          </w:r>
        </w:del>
      </w:ins>
    </w:p>
    <w:p w14:paraId="7D055C6E" w14:textId="6DEBD117" w:rsidR="00B46735" w:rsidDel="006E123C" w:rsidRDefault="00B46735">
      <w:pPr>
        <w:pStyle w:val="TableofFigures"/>
        <w:tabs>
          <w:tab w:val="right" w:leader="dot" w:pos="7927"/>
        </w:tabs>
        <w:rPr>
          <w:ins w:id="1333" w:author="chaniaayulestari@outlook.com" w:date="2021-11-13T21:30:00Z"/>
          <w:del w:id="1334" w:author=" " w:date="2021-11-15T16:56:00Z"/>
          <w:rFonts w:asciiTheme="minorHAnsi" w:eastAsiaTheme="minorEastAsia" w:hAnsiTheme="minorHAnsi" w:cstheme="minorBidi"/>
          <w:noProof/>
          <w:sz w:val="22"/>
          <w:szCs w:val="22"/>
          <w:lang w:val="en-ID"/>
        </w:rPr>
      </w:pPr>
      <w:ins w:id="1335" w:author="chaniaayulestari@outlook.com" w:date="2021-11-13T21:30:00Z">
        <w:del w:id="1336" w:author=" " w:date="2021-11-15T16:56:00Z">
          <w:r w:rsidRPr="006E123C" w:rsidDel="006E123C">
            <w:rPr>
              <w:rStyle w:val="Hyperlink"/>
              <w:rFonts w:eastAsiaTheme="majorEastAsia"/>
              <w:noProof/>
            </w:rPr>
            <w:delText>Gambar 3. 71 Perancangan Antarmuka Profile Walikelas</w:delText>
          </w:r>
          <w:r w:rsidDel="006E123C">
            <w:rPr>
              <w:noProof/>
              <w:webHidden/>
            </w:rPr>
            <w:tab/>
            <w:delText>108</w:delText>
          </w:r>
        </w:del>
      </w:ins>
    </w:p>
    <w:p w14:paraId="51B7EB89" w14:textId="76C95E11" w:rsidR="00B46735" w:rsidDel="006E123C" w:rsidRDefault="00B46735">
      <w:pPr>
        <w:pStyle w:val="TableofFigures"/>
        <w:tabs>
          <w:tab w:val="right" w:leader="dot" w:pos="7927"/>
        </w:tabs>
        <w:rPr>
          <w:ins w:id="1337" w:author="chaniaayulestari@outlook.com" w:date="2021-11-13T21:30:00Z"/>
          <w:del w:id="1338" w:author=" " w:date="2021-11-15T16:56:00Z"/>
          <w:rFonts w:asciiTheme="minorHAnsi" w:eastAsiaTheme="minorEastAsia" w:hAnsiTheme="minorHAnsi" w:cstheme="minorBidi"/>
          <w:noProof/>
          <w:sz w:val="22"/>
          <w:szCs w:val="22"/>
          <w:lang w:val="en-ID"/>
        </w:rPr>
      </w:pPr>
      <w:ins w:id="1339" w:author="chaniaayulestari@outlook.com" w:date="2021-11-13T21:30:00Z">
        <w:del w:id="1340" w:author=" " w:date="2021-11-15T16:56:00Z">
          <w:r w:rsidRPr="006E123C" w:rsidDel="006E123C">
            <w:rPr>
              <w:rStyle w:val="Hyperlink"/>
              <w:rFonts w:eastAsiaTheme="majorEastAsia"/>
              <w:noProof/>
            </w:rPr>
            <w:delText>Gambar 3. 72 Perancangan Antarmuka Riwayat Absen</w:delText>
          </w:r>
          <w:r w:rsidDel="006E123C">
            <w:rPr>
              <w:noProof/>
              <w:webHidden/>
            </w:rPr>
            <w:tab/>
            <w:delText>108</w:delText>
          </w:r>
        </w:del>
      </w:ins>
    </w:p>
    <w:p w14:paraId="17D3D631" w14:textId="2752F20C" w:rsidR="00B46735" w:rsidDel="006E123C" w:rsidRDefault="00B46735">
      <w:pPr>
        <w:pStyle w:val="TableofFigures"/>
        <w:tabs>
          <w:tab w:val="right" w:leader="dot" w:pos="7927"/>
        </w:tabs>
        <w:rPr>
          <w:ins w:id="1341" w:author="chaniaayulestari@outlook.com" w:date="2021-11-13T21:30:00Z"/>
          <w:del w:id="1342" w:author=" " w:date="2021-11-15T16:56:00Z"/>
          <w:rFonts w:asciiTheme="minorHAnsi" w:eastAsiaTheme="minorEastAsia" w:hAnsiTheme="minorHAnsi" w:cstheme="minorBidi"/>
          <w:noProof/>
          <w:sz w:val="22"/>
          <w:szCs w:val="22"/>
          <w:lang w:val="en-ID"/>
        </w:rPr>
      </w:pPr>
      <w:ins w:id="1343" w:author="chaniaayulestari@outlook.com" w:date="2021-11-13T21:30:00Z">
        <w:del w:id="1344" w:author=" " w:date="2021-11-15T16:56:00Z">
          <w:r w:rsidRPr="006E123C" w:rsidDel="006E123C">
            <w:rPr>
              <w:rStyle w:val="Hyperlink"/>
              <w:rFonts w:eastAsiaTheme="majorEastAsia"/>
              <w:noProof/>
            </w:rPr>
            <w:delText>Gambar 3. 73 Perancangan Antarmuka Data Walikelas</w:delText>
          </w:r>
          <w:r w:rsidDel="006E123C">
            <w:rPr>
              <w:noProof/>
              <w:webHidden/>
            </w:rPr>
            <w:tab/>
            <w:delText>109</w:delText>
          </w:r>
        </w:del>
      </w:ins>
    </w:p>
    <w:p w14:paraId="05193F85" w14:textId="7899105C" w:rsidR="00106BE6" w:rsidRDefault="006A1DDD">
      <w:pPr>
        <w:pStyle w:val="TableofFigures"/>
        <w:tabs>
          <w:tab w:val="right" w:leader="dot" w:pos="7927"/>
        </w:tabs>
        <w:rPr>
          <w:ins w:id="1345" w:author=" " w:date="2021-11-15T18:53:00Z"/>
          <w:rFonts w:asciiTheme="minorHAnsi" w:eastAsiaTheme="minorEastAsia" w:hAnsiTheme="minorHAnsi" w:cstheme="minorBidi"/>
          <w:noProof/>
          <w:sz w:val="22"/>
          <w:szCs w:val="22"/>
          <w:lang w:val="en-ID"/>
        </w:rPr>
      </w:pPr>
      <w:ins w:id="1346" w:author="chaniaayulestari@outlook.com" w:date="2021-11-13T20:55:00Z">
        <w:r>
          <w:fldChar w:fldCharType="end"/>
        </w:r>
      </w:ins>
      <w:ins w:id="1347" w:author="chaniaayulestari@outlook.com" w:date="2021-11-13T21:31:00Z">
        <w:r w:rsidR="00B46735">
          <w:fldChar w:fldCharType="begin"/>
        </w:r>
        <w:r w:rsidR="00B46735">
          <w:instrText xml:space="preserve"> TOC \h \z \c "Gambar 4." </w:instrText>
        </w:r>
      </w:ins>
      <w:r w:rsidR="00B46735">
        <w:fldChar w:fldCharType="separate"/>
      </w:r>
      <w:ins w:id="1348" w:author=" " w:date="2021-11-15T18:53:00Z">
        <w:r w:rsidR="00106BE6" w:rsidRPr="004449AF">
          <w:rPr>
            <w:rStyle w:val="Hyperlink"/>
            <w:rFonts w:eastAsiaTheme="majorEastAsia"/>
            <w:noProof/>
          </w:rPr>
          <w:fldChar w:fldCharType="begin"/>
        </w:r>
        <w:r w:rsidR="00106BE6" w:rsidRPr="004449AF">
          <w:rPr>
            <w:rStyle w:val="Hyperlink"/>
            <w:rFonts w:eastAsiaTheme="majorEastAsia"/>
            <w:noProof/>
          </w:rPr>
          <w:instrText xml:space="preserve"> </w:instrText>
        </w:r>
        <w:r w:rsidR="00106BE6">
          <w:rPr>
            <w:noProof/>
          </w:rPr>
          <w:instrText>HYPERLINK "D:\\chania\\Informatika\\KERJA PRAKTIK\\SISTEM ABSENSI\\SistemAbsensi\\Dokumen\\LAPORAN KERJA PRAKTIK V1.4.docx" \l "_Toc87895043"</w:instrText>
        </w:r>
        <w:r w:rsidR="00106BE6" w:rsidRPr="004449AF">
          <w:rPr>
            <w:rStyle w:val="Hyperlink"/>
            <w:rFonts w:eastAsiaTheme="majorEastAsia"/>
            <w:noProof/>
          </w:rPr>
          <w:instrText xml:space="preserve"> </w:instrText>
        </w:r>
        <w:r w:rsidR="00106BE6" w:rsidRPr="004449AF">
          <w:rPr>
            <w:rStyle w:val="Hyperlink"/>
            <w:rFonts w:eastAsiaTheme="majorEastAsia"/>
            <w:noProof/>
          </w:rPr>
          <w:fldChar w:fldCharType="separate"/>
        </w:r>
        <w:r w:rsidR="00106BE6" w:rsidRPr="004449AF">
          <w:rPr>
            <w:rStyle w:val="Hyperlink"/>
            <w:rFonts w:eastAsiaTheme="majorEastAsia"/>
            <w:noProof/>
          </w:rPr>
          <w:t>Gambar 4. 1 Tabel Siswa</w:t>
        </w:r>
        <w:r w:rsidR="00106BE6">
          <w:rPr>
            <w:noProof/>
            <w:webHidden/>
          </w:rPr>
          <w:tab/>
        </w:r>
        <w:r w:rsidR="00106BE6">
          <w:rPr>
            <w:noProof/>
            <w:webHidden/>
          </w:rPr>
          <w:fldChar w:fldCharType="begin"/>
        </w:r>
        <w:r w:rsidR="00106BE6">
          <w:rPr>
            <w:noProof/>
            <w:webHidden/>
          </w:rPr>
          <w:instrText xml:space="preserve"> PAGEREF _Toc87895043 \h </w:instrText>
        </w:r>
      </w:ins>
      <w:r w:rsidR="00106BE6">
        <w:rPr>
          <w:noProof/>
          <w:webHidden/>
        </w:rPr>
      </w:r>
      <w:r w:rsidR="00106BE6">
        <w:rPr>
          <w:noProof/>
          <w:webHidden/>
        </w:rPr>
        <w:fldChar w:fldCharType="separate"/>
      </w:r>
      <w:ins w:id="1349" w:author=" " w:date="2021-11-15T18:53:00Z">
        <w:r w:rsidR="00106BE6">
          <w:rPr>
            <w:noProof/>
            <w:webHidden/>
          </w:rPr>
          <w:t>119</w:t>
        </w:r>
        <w:r w:rsidR="00106BE6">
          <w:rPr>
            <w:noProof/>
            <w:webHidden/>
          </w:rPr>
          <w:fldChar w:fldCharType="end"/>
        </w:r>
        <w:r w:rsidR="00106BE6" w:rsidRPr="004449AF">
          <w:rPr>
            <w:rStyle w:val="Hyperlink"/>
            <w:rFonts w:eastAsiaTheme="majorEastAsia"/>
            <w:noProof/>
          </w:rPr>
          <w:fldChar w:fldCharType="end"/>
        </w:r>
      </w:ins>
    </w:p>
    <w:p w14:paraId="34A68325" w14:textId="6C0B6938" w:rsidR="00106BE6" w:rsidRDefault="00106BE6">
      <w:pPr>
        <w:pStyle w:val="TableofFigures"/>
        <w:tabs>
          <w:tab w:val="right" w:leader="dot" w:pos="7927"/>
        </w:tabs>
        <w:rPr>
          <w:ins w:id="1350" w:author=" " w:date="2021-11-15T18:53:00Z"/>
          <w:rFonts w:asciiTheme="minorHAnsi" w:eastAsiaTheme="minorEastAsia" w:hAnsiTheme="minorHAnsi" w:cstheme="minorBidi"/>
          <w:noProof/>
          <w:sz w:val="22"/>
          <w:szCs w:val="22"/>
          <w:lang w:val="en-ID"/>
        </w:rPr>
      </w:pPr>
      <w:ins w:id="135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 Tabel Siswa</w:t>
        </w:r>
        <w:r>
          <w:rPr>
            <w:noProof/>
            <w:webHidden/>
          </w:rPr>
          <w:tab/>
        </w:r>
        <w:r>
          <w:rPr>
            <w:noProof/>
            <w:webHidden/>
          </w:rPr>
          <w:fldChar w:fldCharType="begin"/>
        </w:r>
        <w:r>
          <w:rPr>
            <w:noProof/>
            <w:webHidden/>
          </w:rPr>
          <w:instrText xml:space="preserve"> PAGEREF _Toc87895044 \h </w:instrText>
        </w:r>
      </w:ins>
      <w:r>
        <w:rPr>
          <w:noProof/>
          <w:webHidden/>
        </w:rPr>
      </w:r>
      <w:r>
        <w:rPr>
          <w:noProof/>
          <w:webHidden/>
        </w:rPr>
        <w:fldChar w:fldCharType="separate"/>
      </w:r>
      <w:ins w:id="1352"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7301F443" w14:textId="3D67BA9A" w:rsidR="00106BE6" w:rsidRDefault="00106BE6">
      <w:pPr>
        <w:pStyle w:val="TableofFigures"/>
        <w:tabs>
          <w:tab w:val="right" w:leader="dot" w:pos="7927"/>
        </w:tabs>
        <w:rPr>
          <w:ins w:id="1353" w:author=" " w:date="2021-11-15T18:53:00Z"/>
          <w:rFonts w:asciiTheme="minorHAnsi" w:eastAsiaTheme="minorEastAsia" w:hAnsiTheme="minorHAnsi" w:cstheme="minorBidi"/>
          <w:noProof/>
          <w:sz w:val="22"/>
          <w:szCs w:val="22"/>
          <w:lang w:val="en-ID"/>
        </w:rPr>
      </w:pPr>
      <w:ins w:id="1354"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3 Tabel Guru</w:t>
        </w:r>
        <w:r>
          <w:rPr>
            <w:noProof/>
            <w:webHidden/>
          </w:rPr>
          <w:tab/>
        </w:r>
        <w:r>
          <w:rPr>
            <w:noProof/>
            <w:webHidden/>
          </w:rPr>
          <w:fldChar w:fldCharType="begin"/>
        </w:r>
        <w:r>
          <w:rPr>
            <w:noProof/>
            <w:webHidden/>
          </w:rPr>
          <w:instrText xml:space="preserve"> PAGEREF _Toc87895045 \h </w:instrText>
        </w:r>
      </w:ins>
      <w:r>
        <w:rPr>
          <w:noProof/>
          <w:webHidden/>
        </w:rPr>
      </w:r>
      <w:r>
        <w:rPr>
          <w:noProof/>
          <w:webHidden/>
        </w:rPr>
        <w:fldChar w:fldCharType="separate"/>
      </w:r>
      <w:ins w:id="1355"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2D0495AB" w14:textId="108E05AC" w:rsidR="00106BE6" w:rsidRDefault="00106BE6">
      <w:pPr>
        <w:pStyle w:val="TableofFigures"/>
        <w:tabs>
          <w:tab w:val="right" w:leader="dot" w:pos="7927"/>
        </w:tabs>
        <w:rPr>
          <w:ins w:id="1356" w:author=" " w:date="2021-11-15T18:53:00Z"/>
          <w:rFonts w:asciiTheme="minorHAnsi" w:eastAsiaTheme="minorEastAsia" w:hAnsiTheme="minorHAnsi" w:cstheme="minorBidi"/>
          <w:noProof/>
          <w:sz w:val="22"/>
          <w:szCs w:val="22"/>
          <w:lang w:val="en-ID"/>
        </w:rPr>
      </w:pPr>
      <w:ins w:id="1357"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4 Tabel Guru</w:t>
        </w:r>
        <w:r>
          <w:rPr>
            <w:noProof/>
            <w:webHidden/>
          </w:rPr>
          <w:tab/>
        </w:r>
        <w:r>
          <w:rPr>
            <w:noProof/>
            <w:webHidden/>
          </w:rPr>
          <w:fldChar w:fldCharType="begin"/>
        </w:r>
        <w:r>
          <w:rPr>
            <w:noProof/>
            <w:webHidden/>
          </w:rPr>
          <w:instrText xml:space="preserve"> PAGEREF _Toc87895046 \h </w:instrText>
        </w:r>
      </w:ins>
      <w:r>
        <w:rPr>
          <w:noProof/>
          <w:webHidden/>
        </w:rPr>
      </w:r>
      <w:r>
        <w:rPr>
          <w:noProof/>
          <w:webHidden/>
        </w:rPr>
        <w:fldChar w:fldCharType="separate"/>
      </w:r>
      <w:ins w:id="1358"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23EE872E" w14:textId="7B14B4DC" w:rsidR="00106BE6" w:rsidRDefault="00106BE6">
      <w:pPr>
        <w:pStyle w:val="TableofFigures"/>
        <w:tabs>
          <w:tab w:val="right" w:leader="dot" w:pos="7927"/>
        </w:tabs>
        <w:rPr>
          <w:ins w:id="1359" w:author=" " w:date="2021-11-15T18:53:00Z"/>
          <w:rFonts w:asciiTheme="minorHAnsi" w:eastAsiaTheme="minorEastAsia" w:hAnsiTheme="minorHAnsi" w:cstheme="minorBidi"/>
          <w:noProof/>
          <w:sz w:val="22"/>
          <w:szCs w:val="22"/>
          <w:lang w:val="en-ID"/>
        </w:rPr>
      </w:pPr>
      <w:ins w:id="1360"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5 Tabel Walikelas</w:t>
        </w:r>
        <w:r>
          <w:rPr>
            <w:noProof/>
            <w:webHidden/>
          </w:rPr>
          <w:tab/>
        </w:r>
        <w:r>
          <w:rPr>
            <w:noProof/>
            <w:webHidden/>
          </w:rPr>
          <w:fldChar w:fldCharType="begin"/>
        </w:r>
        <w:r>
          <w:rPr>
            <w:noProof/>
            <w:webHidden/>
          </w:rPr>
          <w:instrText xml:space="preserve"> PAGEREF _Toc87895047 \h </w:instrText>
        </w:r>
      </w:ins>
      <w:r>
        <w:rPr>
          <w:noProof/>
          <w:webHidden/>
        </w:rPr>
      </w:r>
      <w:r>
        <w:rPr>
          <w:noProof/>
          <w:webHidden/>
        </w:rPr>
        <w:fldChar w:fldCharType="separate"/>
      </w:r>
      <w:ins w:id="1361"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10C4C32F" w14:textId="04C69B4C" w:rsidR="00106BE6" w:rsidRDefault="00106BE6">
      <w:pPr>
        <w:pStyle w:val="TableofFigures"/>
        <w:tabs>
          <w:tab w:val="right" w:leader="dot" w:pos="7927"/>
        </w:tabs>
        <w:rPr>
          <w:ins w:id="1362" w:author=" " w:date="2021-11-15T18:53:00Z"/>
          <w:rFonts w:asciiTheme="minorHAnsi" w:eastAsiaTheme="minorEastAsia" w:hAnsiTheme="minorHAnsi" w:cstheme="minorBidi"/>
          <w:noProof/>
          <w:sz w:val="22"/>
          <w:szCs w:val="22"/>
          <w:lang w:val="en-ID"/>
        </w:rPr>
      </w:pPr>
      <w:ins w:id="1363"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"_Toc87895048"</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6 Tabel Walikelas</w:t>
        </w:r>
        <w:r>
          <w:rPr>
            <w:noProof/>
            <w:webHidden/>
          </w:rPr>
          <w:tab/>
        </w:r>
        <w:r>
          <w:rPr>
            <w:noProof/>
            <w:webHidden/>
          </w:rPr>
          <w:fldChar w:fldCharType="begin"/>
        </w:r>
        <w:r>
          <w:rPr>
            <w:noProof/>
            <w:webHidden/>
          </w:rPr>
          <w:instrText xml:space="preserve"> PAGEREF _Toc87895048 \h </w:instrText>
        </w:r>
      </w:ins>
      <w:r>
        <w:rPr>
          <w:noProof/>
          <w:webHidden/>
        </w:rPr>
      </w:r>
      <w:r>
        <w:rPr>
          <w:noProof/>
          <w:webHidden/>
        </w:rPr>
        <w:fldChar w:fldCharType="separate"/>
      </w:r>
      <w:ins w:id="1364"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6780A2E3" w14:textId="19A9CD32" w:rsidR="00106BE6" w:rsidRDefault="00106BE6">
      <w:pPr>
        <w:pStyle w:val="TableofFigures"/>
        <w:tabs>
          <w:tab w:val="right" w:leader="dot" w:pos="7927"/>
        </w:tabs>
        <w:rPr>
          <w:ins w:id="1365" w:author=" " w:date="2021-11-15T18:53:00Z"/>
          <w:rFonts w:asciiTheme="minorHAnsi" w:eastAsiaTheme="minorEastAsia" w:hAnsiTheme="minorHAnsi" w:cstheme="minorBidi"/>
          <w:noProof/>
          <w:sz w:val="22"/>
          <w:szCs w:val="22"/>
          <w:lang w:val="en-ID"/>
        </w:rPr>
      </w:pPr>
      <w:ins w:id="1366"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"_Toc87895049"</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7 Tabel Admin</w:t>
        </w:r>
        <w:r>
          <w:rPr>
            <w:noProof/>
            <w:webHidden/>
          </w:rPr>
          <w:tab/>
        </w:r>
        <w:r>
          <w:rPr>
            <w:noProof/>
            <w:webHidden/>
          </w:rPr>
          <w:fldChar w:fldCharType="begin"/>
        </w:r>
        <w:r>
          <w:rPr>
            <w:noProof/>
            <w:webHidden/>
          </w:rPr>
          <w:instrText xml:space="preserve"> PAGEREF _Toc87895049 \h </w:instrText>
        </w:r>
      </w:ins>
      <w:r>
        <w:rPr>
          <w:noProof/>
          <w:webHidden/>
        </w:rPr>
      </w:r>
      <w:r>
        <w:rPr>
          <w:noProof/>
          <w:webHidden/>
        </w:rPr>
        <w:fldChar w:fldCharType="separate"/>
      </w:r>
      <w:ins w:id="1367"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4CF5BCE0" w14:textId="55F1DBA5" w:rsidR="00106BE6" w:rsidRDefault="00106BE6">
      <w:pPr>
        <w:pStyle w:val="TableofFigures"/>
        <w:tabs>
          <w:tab w:val="right" w:leader="dot" w:pos="7927"/>
        </w:tabs>
        <w:rPr>
          <w:ins w:id="1368" w:author=" " w:date="2021-11-15T18:53:00Z"/>
          <w:rFonts w:asciiTheme="minorHAnsi" w:eastAsiaTheme="minorEastAsia" w:hAnsiTheme="minorHAnsi" w:cstheme="minorBidi"/>
          <w:noProof/>
          <w:sz w:val="22"/>
          <w:szCs w:val="22"/>
          <w:lang w:val="en-ID"/>
        </w:rPr>
      </w:pPr>
      <w:ins w:id="1369"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"_Toc87895050"</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8 Tabel Admin</w:t>
        </w:r>
        <w:r>
          <w:rPr>
            <w:noProof/>
            <w:webHidden/>
          </w:rPr>
          <w:tab/>
        </w:r>
        <w:r>
          <w:rPr>
            <w:noProof/>
            <w:webHidden/>
          </w:rPr>
          <w:fldChar w:fldCharType="begin"/>
        </w:r>
        <w:r>
          <w:rPr>
            <w:noProof/>
            <w:webHidden/>
          </w:rPr>
          <w:instrText xml:space="preserve"> PAGEREF _Toc87895050 \h </w:instrText>
        </w:r>
      </w:ins>
      <w:r>
        <w:rPr>
          <w:noProof/>
          <w:webHidden/>
        </w:rPr>
      </w:r>
      <w:r>
        <w:rPr>
          <w:noProof/>
          <w:webHidden/>
        </w:rPr>
        <w:fldChar w:fldCharType="separate"/>
      </w:r>
      <w:ins w:id="1370"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0A5BB21F" w14:textId="3C30AFDB" w:rsidR="00106BE6" w:rsidRDefault="00106BE6">
      <w:pPr>
        <w:pStyle w:val="TableofFigures"/>
        <w:tabs>
          <w:tab w:val="right" w:leader="dot" w:pos="7927"/>
        </w:tabs>
        <w:rPr>
          <w:ins w:id="1371" w:author=" " w:date="2021-11-15T18:53:00Z"/>
          <w:rFonts w:asciiTheme="minorHAnsi" w:eastAsiaTheme="minorEastAsia" w:hAnsiTheme="minorHAnsi" w:cstheme="minorBidi"/>
          <w:noProof/>
          <w:sz w:val="22"/>
          <w:szCs w:val="22"/>
          <w:lang w:val="en-ID"/>
        </w:rPr>
      </w:pPr>
      <w:ins w:id="1372"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"_Toc87895051"</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9 Tabel Absen</w:t>
        </w:r>
        <w:r>
          <w:rPr>
            <w:noProof/>
            <w:webHidden/>
          </w:rPr>
          <w:tab/>
        </w:r>
        <w:r>
          <w:rPr>
            <w:noProof/>
            <w:webHidden/>
          </w:rPr>
          <w:fldChar w:fldCharType="begin"/>
        </w:r>
        <w:r>
          <w:rPr>
            <w:noProof/>
            <w:webHidden/>
          </w:rPr>
          <w:instrText xml:space="preserve"> PAGEREF _Toc87895051 \h </w:instrText>
        </w:r>
      </w:ins>
      <w:r>
        <w:rPr>
          <w:noProof/>
          <w:webHidden/>
        </w:rPr>
      </w:r>
      <w:r>
        <w:rPr>
          <w:noProof/>
          <w:webHidden/>
        </w:rPr>
        <w:fldChar w:fldCharType="separate"/>
      </w:r>
      <w:ins w:id="1373"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7ACD1371" w14:textId="30138A4B" w:rsidR="00106BE6" w:rsidRDefault="00106BE6">
      <w:pPr>
        <w:pStyle w:val="TableofFigures"/>
        <w:tabs>
          <w:tab w:val="right" w:leader="dot" w:pos="7927"/>
        </w:tabs>
        <w:rPr>
          <w:ins w:id="1374" w:author=" " w:date="2021-11-15T18:53:00Z"/>
          <w:rFonts w:asciiTheme="minorHAnsi" w:eastAsiaTheme="minorEastAsia" w:hAnsiTheme="minorHAnsi" w:cstheme="minorBidi"/>
          <w:noProof/>
          <w:sz w:val="22"/>
          <w:szCs w:val="22"/>
          <w:lang w:val="en-ID"/>
        </w:rPr>
      </w:pPr>
      <w:ins w:id="1375"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"_Toc87895052"</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10 Tabel Absen</w:t>
        </w:r>
        <w:r>
          <w:rPr>
            <w:noProof/>
            <w:webHidden/>
          </w:rPr>
          <w:tab/>
        </w:r>
        <w:r>
          <w:rPr>
            <w:noProof/>
            <w:webHidden/>
          </w:rPr>
          <w:fldChar w:fldCharType="begin"/>
        </w:r>
        <w:r>
          <w:rPr>
            <w:noProof/>
            <w:webHidden/>
          </w:rPr>
          <w:instrText xml:space="preserve"> PAGEREF _Toc87895052 \h </w:instrText>
        </w:r>
      </w:ins>
      <w:r>
        <w:rPr>
          <w:noProof/>
          <w:webHidden/>
        </w:rPr>
      </w:r>
      <w:r>
        <w:rPr>
          <w:noProof/>
          <w:webHidden/>
        </w:rPr>
        <w:fldChar w:fldCharType="separate"/>
      </w:r>
      <w:ins w:id="1376"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286FE17E" w14:textId="7E9899BF" w:rsidR="00106BE6" w:rsidRDefault="00106BE6">
      <w:pPr>
        <w:pStyle w:val="TableofFigures"/>
        <w:tabs>
          <w:tab w:val="right" w:leader="dot" w:pos="7927"/>
        </w:tabs>
        <w:rPr>
          <w:ins w:id="1377" w:author=" " w:date="2021-11-15T18:53:00Z"/>
          <w:rFonts w:asciiTheme="minorHAnsi" w:eastAsiaTheme="minorEastAsia" w:hAnsiTheme="minorHAnsi" w:cstheme="minorBidi"/>
          <w:noProof/>
          <w:sz w:val="22"/>
          <w:szCs w:val="22"/>
          <w:lang w:val="en-ID"/>
        </w:rPr>
      </w:pPr>
      <w:ins w:id="1378"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"_Toc87895053"</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11 Tabel Laporan Absen</w:t>
        </w:r>
        <w:r>
          <w:rPr>
            <w:noProof/>
            <w:webHidden/>
          </w:rPr>
          <w:tab/>
        </w:r>
        <w:r>
          <w:rPr>
            <w:noProof/>
            <w:webHidden/>
          </w:rPr>
          <w:fldChar w:fldCharType="begin"/>
        </w:r>
        <w:r>
          <w:rPr>
            <w:noProof/>
            <w:webHidden/>
          </w:rPr>
          <w:instrText xml:space="preserve"> PAGEREF _Toc87895053 \h </w:instrText>
        </w:r>
      </w:ins>
      <w:r>
        <w:rPr>
          <w:noProof/>
          <w:webHidden/>
        </w:rPr>
      </w:r>
      <w:r>
        <w:rPr>
          <w:noProof/>
          <w:webHidden/>
        </w:rPr>
        <w:fldChar w:fldCharType="separate"/>
      </w:r>
      <w:ins w:id="1379"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672A79F6" w14:textId="34D3D55C" w:rsidR="00106BE6" w:rsidRDefault="00106BE6">
      <w:pPr>
        <w:pStyle w:val="TableofFigures"/>
        <w:tabs>
          <w:tab w:val="right" w:leader="dot" w:pos="7927"/>
        </w:tabs>
        <w:rPr>
          <w:ins w:id="1380" w:author=" " w:date="2021-11-15T18:53:00Z"/>
          <w:rFonts w:asciiTheme="minorHAnsi" w:eastAsiaTheme="minorEastAsia" w:hAnsiTheme="minorHAnsi" w:cstheme="minorBidi"/>
          <w:noProof/>
          <w:sz w:val="22"/>
          <w:szCs w:val="22"/>
          <w:lang w:val="en-ID"/>
        </w:rPr>
      </w:pPr>
      <w:ins w:id="138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12 Tabel Laporan Absen</w:t>
        </w:r>
        <w:r>
          <w:rPr>
            <w:noProof/>
            <w:webHidden/>
          </w:rPr>
          <w:tab/>
        </w:r>
        <w:r>
          <w:rPr>
            <w:noProof/>
            <w:webHidden/>
          </w:rPr>
          <w:fldChar w:fldCharType="begin"/>
        </w:r>
        <w:r>
          <w:rPr>
            <w:noProof/>
            <w:webHidden/>
          </w:rPr>
          <w:instrText xml:space="preserve"> PAGEREF _Toc87895054 \h </w:instrText>
        </w:r>
      </w:ins>
      <w:r>
        <w:rPr>
          <w:noProof/>
          <w:webHidden/>
        </w:rPr>
      </w:r>
      <w:r>
        <w:rPr>
          <w:noProof/>
          <w:webHidden/>
        </w:rPr>
        <w:fldChar w:fldCharType="separate"/>
      </w:r>
      <w:ins w:id="1382"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6395AE61" w14:textId="49402F14" w:rsidR="00106BE6" w:rsidRDefault="00106BE6">
      <w:pPr>
        <w:pStyle w:val="TableofFigures"/>
        <w:tabs>
          <w:tab w:val="right" w:leader="dot" w:pos="7927"/>
        </w:tabs>
        <w:rPr>
          <w:ins w:id="1383" w:author=" " w:date="2021-11-15T18:53:00Z"/>
          <w:rFonts w:asciiTheme="minorHAnsi" w:eastAsiaTheme="minorEastAsia" w:hAnsiTheme="minorHAnsi" w:cstheme="minorBidi"/>
          <w:noProof/>
          <w:sz w:val="22"/>
          <w:szCs w:val="22"/>
          <w:lang w:val="en-ID"/>
        </w:rPr>
      </w:pPr>
      <w:ins w:id="1384"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13 Tabel RFID Log</w:t>
        </w:r>
        <w:r>
          <w:rPr>
            <w:noProof/>
            <w:webHidden/>
          </w:rPr>
          <w:tab/>
        </w:r>
        <w:r>
          <w:rPr>
            <w:noProof/>
            <w:webHidden/>
          </w:rPr>
          <w:fldChar w:fldCharType="begin"/>
        </w:r>
        <w:r>
          <w:rPr>
            <w:noProof/>
            <w:webHidden/>
          </w:rPr>
          <w:instrText xml:space="preserve"> PAGEREF _Toc87895055 \h </w:instrText>
        </w:r>
      </w:ins>
      <w:r>
        <w:rPr>
          <w:noProof/>
          <w:webHidden/>
        </w:rPr>
      </w:r>
      <w:r>
        <w:rPr>
          <w:noProof/>
          <w:webHidden/>
        </w:rPr>
        <w:fldChar w:fldCharType="separate"/>
      </w:r>
      <w:ins w:id="1385"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04F9B2E" w14:textId="19DA8C47" w:rsidR="00106BE6" w:rsidRDefault="00106BE6">
      <w:pPr>
        <w:pStyle w:val="TableofFigures"/>
        <w:tabs>
          <w:tab w:val="right" w:leader="dot" w:pos="7927"/>
        </w:tabs>
        <w:rPr>
          <w:ins w:id="1386" w:author=" " w:date="2021-11-15T18:53:00Z"/>
          <w:rFonts w:asciiTheme="minorHAnsi" w:eastAsiaTheme="minorEastAsia" w:hAnsiTheme="minorHAnsi" w:cstheme="minorBidi"/>
          <w:noProof/>
          <w:sz w:val="22"/>
          <w:szCs w:val="22"/>
          <w:lang w:val="en-ID"/>
        </w:rPr>
      </w:pPr>
      <w:ins w:id="1387"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14 Tabel RFID Log</w:t>
        </w:r>
        <w:r>
          <w:rPr>
            <w:noProof/>
            <w:webHidden/>
          </w:rPr>
          <w:tab/>
        </w:r>
        <w:r>
          <w:rPr>
            <w:noProof/>
            <w:webHidden/>
          </w:rPr>
          <w:fldChar w:fldCharType="begin"/>
        </w:r>
        <w:r>
          <w:rPr>
            <w:noProof/>
            <w:webHidden/>
          </w:rPr>
          <w:instrText xml:space="preserve"> PAGEREF _Toc87895056 \h </w:instrText>
        </w:r>
      </w:ins>
      <w:r>
        <w:rPr>
          <w:noProof/>
          <w:webHidden/>
        </w:rPr>
      </w:r>
      <w:r>
        <w:rPr>
          <w:noProof/>
          <w:webHidden/>
        </w:rPr>
        <w:fldChar w:fldCharType="separate"/>
      </w:r>
      <w:ins w:id="1388"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900E252" w14:textId="72FDA0FD" w:rsidR="00106BE6" w:rsidRDefault="00106BE6">
      <w:pPr>
        <w:pStyle w:val="TableofFigures"/>
        <w:tabs>
          <w:tab w:val="right" w:leader="dot" w:pos="7927"/>
        </w:tabs>
        <w:rPr>
          <w:ins w:id="1389" w:author=" " w:date="2021-11-15T18:53:00Z"/>
          <w:rFonts w:asciiTheme="minorHAnsi" w:eastAsiaTheme="minorEastAsia" w:hAnsiTheme="minorHAnsi" w:cstheme="minorBidi"/>
          <w:noProof/>
          <w:sz w:val="22"/>
          <w:szCs w:val="22"/>
          <w:lang w:val="en-ID"/>
        </w:rPr>
      </w:pPr>
      <w:ins w:id="1390" w:author=" " w:date="2021-11-15T18:53:00Z">
        <w:r w:rsidRPr="004449AF">
          <w:rPr>
            <w:rStyle w:val="Hyperlink"/>
            <w:rFonts w:eastAsiaTheme="majorEastAsia"/>
            <w:noProof/>
          </w:rPr>
          <w:lastRenderedPageBreak/>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15 Tabel RFID</w:t>
        </w:r>
        <w:r>
          <w:rPr>
            <w:noProof/>
            <w:webHidden/>
          </w:rPr>
          <w:tab/>
        </w:r>
        <w:r>
          <w:rPr>
            <w:noProof/>
            <w:webHidden/>
          </w:rPr>
          <w:fldChar w:fldCharType="begin"/>
        </w:r>
        <w:r>
          <w:rPr>
            <w:noProof/>
            <w:webHidden/>
          </w:rPr>
          <w:instrText xml:space="preserve"> PAGEREF _Toc87895057 \h </w:instrText>
        </w:r>
      </w:ins>
      <w:r>
        <w:rPr>
          <w:noProof/>
          <w:webHidden/>
        </w:rPr>
      </w:r>
      <w:r>
        <w:rPr>
          <w:noProof/>
          <w:webHidden/>
        </w:rPr>
        <w:fldChar w:fldCharType="separate"/>
      </w:r>
      <w:ins w:id="1391"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1F71685" w14:textId="40751AC8" w:rsidR="00106BE6" w:rsidRDefault="00106BE6">
      <w:pPr>
        <w:pStyle w:val="TableofFigures"/>
        <w:tabs>
          <w:tab w:val="right" w:leader="dot" w:pos="7927"/>
        </w:tabs>
        <w:rPr>
          <w:ins w:id="1392" w:author=" " w:date="2021-11-15T18:53:00Z"/>
          <w:rFonts w:asciiTheme="minorHAnsi" w:eastAsiaTheme="minorEastAsia" w:hAnsiTheme="minorHAnsi" w:cstheme="minorBidi"/>
          <w:noProof/>
          <w:sz w:val="22"/>
          <w:szCs w:val="22"/>
          <w:lang w:val="en-ID"/>
        </w:rPr>
      </w:pPr>
      <w:ins w:id="1393"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"_Toc87895058"</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16 Tabel RFID</w:t>
        </w:r>
        <w:r>
          <w:rPr>
            <w:noProof/>
            <w:webHidden/>
          </w:rPr>
          <w:tab/>
        </w:r>
        <w:r>
          <w:rPr>
            <w:noProof/>
            <w:webHidden/>
          </w:rPr>
          <w:fldChar w:fldCharType="begin"/>
        </w:r>
        <w:r>
          <w:rPr>
            <w:noProof/>
            <w:webHidden/>
          </w:rPr>
          <w:instrText xml:space="preserve"> PAGEREF _Toc87895058 \h </w:instrText>
        </w:r>
      </w:ins>
      <w:r>
        <w:rPr>
          <w:noProof/>
          <w:webHidden/>
        </w:rPr>
      </w:r>
      <w:r>
        <w:rPr>
          <w:noProof/>
          <w:webHidden/>
        </w:rPr>
        <w:fldChar w:fldCharType="separate"/>
      </w:r>
      <w:ins w:id="1394"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7F27AD0B" w14:textId="0C724316" w:rsidR="00106BE6" w:rsidRDefault="00106BE6">
      <w:pPr>
        <w:pStyle w:val="TableofFigures"/>
        <w:tabs>
          <w:tab w:val="right" w:leader="dot" w:pos="7927"/>
        </w:tabs>
        <w:rPr>
          <w:ins w:id="1395" w:author=" " w:date="2021-11-15T18:53:00Z"/>
          <w:rFonts w:asciiTheme="minorHAnsi" w:eastAsiaTheme="minorEastAsia" w:hAnsiTheme="minorHAnsi" w:cstheme="minorBidi"/>
          <w:noProof/>
          <w:sz w:val="22"/>
          <w:szCs w:val="22"/>
          <w:lang w:val="en-ID"/>
        </w:rPr>
      </w:pPr>
      <w:ins w:id="1396"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"_Toc87895059"</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17 Tabel Kelas</w:t>
        </w:r>
        <w:r>
          <w:rPr>
            <w:noProof/>
            <w:webHidden/>
          </w:rPr>
          <w:tab/>
        </w:r>
        <w:r>
          <w:rPr>
            <w:noProof/>
            <w:webHidden/>
          </w:rPr>
          <w:fldChar w:fldCharType="begin"/>
        </w:r>
        <w:r>
          <w:rPr>
            <w:noProof/>
            <w:webHidden/>
          </w:rPr>
          <w:instrText xml:space="preserve"> PAGEREF _Toc87895059 \h </w:instrText>
        </w:r>
      </w:ins>
      <w:r>
        <w:rPr>
          <w:noProof/>
          <w:webHidden/>
        </w:rPr>
      </w:r>
      <w:r>
        <w:rPr>
          <w:noProof/>
          <w:webHidden/>
        </w:rPr>
        <w:fldChar w:fldCharType="separate"/>
      </w:r>
      <w:ins w:id="1397"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30266D8C" w14:textId="284BC4BB" w:rsidR="00106BE6" w:rsidRDefault="00106BE6">
      <w:pPr>
        <w:pStyle w:val="TableofFigures"/>
        <w:tabs>
          <w:tab w:val="right" w:leader="dot" w:pos="7927"/>
        </w:tabs>
        <w:rPr>
          <w:ins w:id="1398" w:author=" " w:date="2021-11-15T18:53:00Z"/>
          <w:rFonts w:asciiTheme="minorHAnsi" w:eastAsiaTheme="minorEastAsia" w:hAnsiTheme="minorHAnsi" w:cstheme="minorBidi"/>
          <w:noProof/>
          <w:sz w:val="22"/>
          <w:szCs w:val="22"/>
          <w:lang w:val="en-ID"/>
        </w:rPr>
      </w:pPr>
      <w:ins w:id="1399"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"_Toc87895060"</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18 Tabel Kelas</w:t>
        </w:r>
        <w:r>
          <w:rPr>
            <w:noProof/>
            <w:webHidden/>
          </w:rPr>
          <w:tab/>
        </w:r>
        <w:r>
          <w:rPr>
            <w:noProof/>
            <w:webHidden/>
          </w:rPr>
          <w:fldChar w:fldCharType="begin"/>
        </w:r>
        <w:r>
          <w:rPr>
            <w:noProof/>
            <w:webHidden/>
          </w:rPr>
          <w:instrText xml:space="preserve"> PAGEREF _Toc87895060 \h </w:instrText>
        </w:r>
      </w:ins>
      <w:r>
        <w:rPr>
          <w:noProof/>
          <w:webHidden/>
        </w:rPr>
      </w:r>
      <w:r>
        <w:rPr>
          <w:noProof/>
          <w:webHidden/>
        </w:rPr>
        <w:fldChar w:fldCharType="separate"/>
      </w:r>
      <w:ins w:id="1400"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4D4562C2" w14:textId="4F8E7E90" w:rsidR="00106BE6" w:rsidRDefault="00106BE6">
      <w:pPr>
        <w:pStyle w:val="TableofFigures"/>
        <w:tabs>
          <w:tab w:val="right" w:leader="dot" w:pos="7927"/>
        </w:tabs>
        <w:rPr>
          <w:ins w:id="1401" w:author=" " w:date="2021-11-15T18:53:00Z"/>
          <w:rFonts w:asciiTheme="minorHAnsi" w:eastAsiaTheme="minorEastAsia" w:hAnsiTheme="minorHAnsi" w:cstheme="minorBidi"/>
          <w:noProof/>
          <w:sz w:val="22"/>
          <w:szCs w:val="22"/>
          <w:lang w:val="en-ID"/>
        </w:rPr>
      </w:pPr>
      <w:ins w:id="1402"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"_Toc87895061"</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19 Tabel Historiy Laporan Absen</w:t>
        </w:r>
        <w:r>
          <w:rPr>
            <w:noProof/>
            <w:webHidden/>
          </w:rPr>
          <w:tab/>
        </w:r>
        <w:r>
          <w:rPr>
            <w:noProof/>
            <w:webHidden/>
          </w:rPr>
          <w:fldChar w:fldCharType="begin"/>
        </w:r>
        <w:r>
          <w:rPr>
            <w:noProof/>
            <w:webHidden/>
          </w:rPr>
          <w:instrText xml:space="preserve"> PAGEREF _Toc87895061 \h </w:instrText>
        </w:r>
      </w:ins>
      <w:r>
        <w:rPr>
          <w:noProof/>
          <w:webHidden/>
        </w:rPr>
      </w:r>
      <w:r>
        <w:rPr>
          <w:noProof/>
          <w:webHidden/>
        </w:rPr>
        <w:fldChar w:fldCharType="separate"/>
      </w:r>
      <w:ins w:id="1403"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79EA9094" w14:textId="231A3F47" w:rsidR="00106BE6" w:rsidRDefault="00106BE6">
      <w:pPr>
        <w:pStyle w:val="TableofFigures"/>
        <w:tabs>
          <w:tab w:val="right" w:leader="dot" w:pos="7927"/>
        </w:tabs>
        <w:rPr>
          <w:ins w:id="1404" w:author=" " w:date="2021-11-15T18:53:00Z"/>
          <w:rFonts w:asciiTheme="minorHAnsi" w:eastAsiaTheme="minorEastAsia" w:hAnsiTheme="minorHAnsi" w:cstheme="minorBidi"/>
          <w:noProof/>
          <w:sz w:val="22"/>
          <w:szCs w:val="22"/>
          <w:lang w:val="en-ID"/>
        </w:rPr>
      </w:pPr>
      <w:ins w:id="1405"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"_Toc87895062"</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20 Tabel Historiy Laporan Absen</w:t>
        </w:r>
        <w:r>
          <w:rPr>
            <w:noProof/>
            <w:webHidden/>
          </w:rPr>
          <w:tab/>
        </w:r>
        <w:r>
          <w:rPr>
            <w:noProof/>
            <w:webHidden/>
          </w:rPr>
          <w:fldChar w:fldCharType="begin"/>
        </w:r>
        <w:r>
          <w:rPr>
            <w:noProof/>
            <w:webHidden/>
          </w:rPr>
          <w:instrText xml:space="preserve"> PAGEREF _Toc87895062 \h </w:instrText>
        </w:r>
      </w:ins>
      <w:r>
        <w:rPr>
          <w:noProof/>
          <w:webHidden/>
        </w:rPr>
      </w:r>
      <w:r>
        <w:rPr>
          <w:noProof/>
          <w:webHidden/>
        </w:rPr>
        <w:fldChar w:fldCharType="separate"/>
      </w:r>
      <w:ins w:id="1406"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36B97162" w14:textId="57B30181" w:rsidR="00106BE6" w:rsidRDefault="00106BE6">
      <w:pPr>
        <w:pStyle w:val="TableofFigures"/>
        <w:tabs>
          <w:tab w:val="right" w:leader="dot" w:pos="7927"/>
        </w:tabs>
        <w:rPr>
          <w:ins w:id="1407" w:author=" " w:date="2021-11-15T18:53:00Z"/>
          <w:rFonts w:asciiTheme="minorHAnsi" w:eastAsiaTheme="minorEastAsia" w:hAnsiTheme="minorHAnsi" w:cstheme="minorBidi"/>
          <w:noProof/>
          <w:sz w:val="22"/>
          <w:szCs w:val="22"/>
          <w:lang w:val="en-ID"/>
        </w:rPr>
      </w:pPr>
      <w:ins w:id="1408"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"_Toc87895063"</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21 Tabel History Absen</w:t>
        </w:r>
        <w:r>
          <w:rPr>
            <w:noProof/>
            <w:webHidden/>
          </w:rPr>
          <w:tab/>
        </w:r>
        <w:r>
          <w:rPr>
            <w:noProof/>
            <w:webHidden/>
          </w:rPr>
          <w:fldChar w:fldCharType="begin"/>
        </w:r>
        <w:r>
          <w:rPr>
            <w:noProof/>
            <w:webHidden/>
          </w:rPr>
          <w:instrText xml:space="preserve"> PAGEREF _Toc87895063 \h </w:instrText>
        </w:r>
      </w:ins>
      <w:r>
        <w:rPr>
          <w:noProof/>
          <w:webHidden/>
        </w:rPr>
      </w:r>
      <w:r>
        <w:rPr>
          <w:noProof/>
          <w:webHidden/>
        </w:rPr>
        <w:fldChar w:fldCharType="separate"/>
      </w:r>
      <w:ins w:id="1409"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033F7A92" w14:textId="1C0C0946" w:rsidR="00106BE6" w:rsidRDefault="00106BE6">
      <w:pPr>
        <w:pStyle w:val="TableofFigures"/>
        <w:tabs>
          <w:tab w:val="right" w:leader="dot" w:pos="7927"/>
        </w:tabs>
        <w:rPr>
          <w:ins w:id="1410" w:author=" " w:date="2021-11-15T18:53:00Z"/>
          <w:rFonts w:asciiTheme="minorHAnsi" w:eastAsiaTheme="minorEastAsia" w:hAnsiTheme="minorHAnsi" w:cstheme="minorBidi"/>
          <w:noProof/>
          <w:sz w:val="22"/>
          <w:szCs w:val="22"/>
          <w:lang w:val="en-ID"/>
        </w:rPr>
      </w:pPr>
      <w:ins w:id="141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22 Tabel History Absen</w:t>
        </w:r>
        <w:r>
          <w:rPr>
            <w:noProof/>
            <w:webHidden/>
          </w:rPr>
          <w:tab/>
        </w:r>
        <w:r>
          <w:rPr>
            <w:noProof/>
            <w:webHidden/>
          </w:rPr>
          <w:fldChar w:fldCharType="begin"/>
        </w:r>
        <w:r>
          <w:rPr>
            <w:noProof/>
            <w:webHidden/>
          </w:rPr>
          <w:instrText xml:space="preserve"> PAGEREF _Toc87895064 \h </w:instrText>
        </w:r>
      </w:ins>
      <w:r>
        <w:rPr>
          <w:noProof/>
          <w:webHidden/>
        </w:rPr>
      </w:r>
      <w:r>
        <w:rPr>
          <w:noProof/>
          <w:webHidden/>
        </w:rPr>
        <w:fldChar w:fldCharType="separate"/>
      </w:r>
      <w:ins w:id="1412"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354DEED5" w14:textId="216EFA8B" w:rsidR="00106BE6" w:rsidRDefault="00106BE6">
      <w:pPr>
        <w:pStyle w:val="TableofFigures"/>
        <w:tabs>
          <w:tab w:val="right" w:leader="dot" w:pos="7927"/>
        </w:tabs>
        <w:rPr>
          <w:ins w:id="1413" w:author=" " w:date="2021-11-15T18:53:00Z"/>
          <w:rFonts w:asciiTheme="minorHAnsi" w:eastAsiaTheme="minorEastAsia" w:hAnsiTheme="minorHAnsi" w:cstheme="minorBidi"/>
          <w:noProof/>
          <w:sz w:val="22"/>
          <w:szCs w:val="22"/>
          <w:lang w:val="en-ID"/>
        </w:rPr>
      </w:pPr>
      <w:ins w:id="1414"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23 Tabel Semester</w:t>
        </w:r>
        <w:r>
          <w:rPr>
            <w:noProof/>
            <w:webHidden/>
          </w:rPr>
          <w:tab/>
        </w:r>
        <w:r>
          <w:rPr>
            <w:noProof/>
            <w:webHidden/>
          </w:rPr>
          <w:fldChar w:fldCharType="begin"/>
        </w:r>
        <w:r>
          <w:rPr>
            <w:noProof/>
            <w:webHidden/>
          </w:rPr>
          <w:instrText xml:space="preserve"> PAGEREF _Toc87895065 \h </w:instrText>
        </w:r>
      </w:ins>
      <w:r>
        <w:rPr>
          <w:noProof/>
          <w:webHidden/>
        </w:rPr>
      </w:r>
      <w:r>
        <w:rPr>
          <w:noProof/>
          <w:webHidden/>
        </w:rPr>
        <w:fldChar w:fldCharType="separate"/>
      </w:r>
      <w:ins w:id="1415"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09D03947" w14:textId="36D9B5E7" w:rsidR="00106BE6" w:rsidRDefault="00106BE6">
      <w:pPr>
        <w:pStyle w:val="TableofFigures"/>
        <w:tabs>
          <w:tab w:val="right" w:leader="dot" w:pos="7927"/>
        </w:tabs>
        <w:rPr>
          <w:ins w:id="1416" w:author=" " w:date="2021-11-15T18:53:00Z"/>
          <w:rFonts w:asciiTheme="minorHAnsi" w:eastAsiaTheme="minorEastAsia" w:hAnsiTheme="minorHAnsi" w:cstheme="minorBidi"/>
          <w:noProof/>
          <w:sz w:val="22"/>
          <w:szCs w:val="22"/>
          <w:lang w:val="en-ID"/>
        </w:rPr>
      </w:pPr>
      <w:ins w:id="1417"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24 Tabel Semester</w:t>
        </w:r>
        <w:r>
          <w:rPr>
            <w:noProof/>
            <w:webHidden/>
          </w:rPr>
          <w:tab/>
        </w:r>
        <w:r>
          <w:rPr>
            <w:noProof/>
            <w:webHidden/>
          </w:rPr>
          <w:fldChar w:fldCharType="begin"/>
        </w:r>
        <w:r>
          <w:rPr>
            <w:noProof/>
            <w:webHidden/>
          </w:rPr>
          <w:instrText xml:space="preserve"> PAGEREF _Toc87895066 \h </w:instrText>
        </w:r>
      </w:ins>
      <w:r>
        <w:rPr>
          <w:noProof/>
          <w:webHidden/>
        </w:rPr>
      </w:r>
      <w:r>
        <w:rPr>
          <w:noProof/>
          <w:webHidden/>
        </w:rPr>
        <w:fldChar w:fldCharType="separate"/>
      </w:r>
      <w:ins w:id="1418"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1431FF62" w14:textId="301A6CE0" w:rsidR="00106BE6" w:rsidRDefault="00106BE6">
      <w:pPr>
        <w:pStyle w:val="TableofFigures"/>
        <w:tabs>
          <w:tab w:val="right" w:leader="dot" w:pos="7927"/>
        </w:tabs>
        <w:rPr>
          <w:ins w:id="1419" w:author=" " w:date="2021-11-15T18:53:00Z"/>
          <w:rFonts w:asciiTheme="minorHAnsi" w:eastAsiaTheme="minorEastAsia" w:hAnsiTheme="minorHAnsi" w:cstheme="minorBidi"/>
          <w:noProof/>
          <w:sz w:val="22"/>
          <w:szCs w:val="22"/>
          <w:lang w:val="en-ID"/>
        </w:rPr>
      </w:pPr>
      <w:ins w:id="1420"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\l "_Toc87895067"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25 Tabel History Siswa</w:t>
        </w:r>
        <w:r>
          <w:rPr>
            <w:noProof/>
            <w:webHidden/>
          </w:rPr>
          <w:tab/>
        </w:r>
        <w:r>
          <w:rPr>
            <w:noProof/>
            <w:webHidden/>
          </w:rPr>
          <w:fldChar w:fldCharType="begin"/>
        </w:r>
        <w:r>
          <w:rPr>
            <w:noProof/>
            <w:webHidden/>
          </w:rPr>
          <w:instrText xml:space="preserve"> PAGEREF _Toc87895067 \h </w:instrText>
        </w:r>
      </w:ins>
      <w:r>
        <w:rPr>
          <w:noProof/>
          <w:webHidden/>
        </w:rPr>
      </w:r>
      <w:r>
        <w:rPr>
          <w:noProof/>
          <w:webHidden/>
        </w:rPr>
        <w:fldChar w:fldCharType="separate"/>
      </w:r>
      <w:ins w:id="1421"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5CB780AE" w14:textId="5D1F1AFB" w:rsidR="00106BE6" w:rsidDel="00106BE6" w:rsidRDefault="00106BE6">
      <w:pPr>
        <w:pStyle w:val="TableofFigures"/>
        <w:tabs>
          <w:tab w:val="right" w:leader="dot" w:pos="7927"/>
        </w:tabs>
        <w:rPr>
          <w:del w:id="1422" w:author=" " w:date="2021-11-15T18:53:00Z"/>
          <w:noProof/>
        </w:rPr>
      </w:pPr>
    </w:p>
    <w:p w14:paraId="14BC9F47" w14:textId="75C797D8" w:rsidR="00B46735" w:rsidDel="00106BE6" w:rsidRDefault="00B46735">
      <w:pPr>
        <w:pStyle w:val="TableofFigures"/>
        <w:tabs>
          <w:tab w:val="right" w:leader="dot" w:pos="7927"/>
        </w:tabs>
        <w:rPr>
          <w:ins w:id="1423" w:author="chaniaayulestari@outlook.com" w:date="2021-11-13T21:31:00Z"/>
          <w:del w:id="1424" w:author=" " w:date="2021-11-15T18:53:00Z"/>
          <w:rFonts w:asciiTheme="minorHAnsi" w:eastAsiaTheme="minorEastAsia" w:hAnsiTheme="minorHAnsi" w:cstheme="minorBidi"/>
          <w:noProof/>
          <w:sz w:val="22"/>
          <w:szCs w:val="22"/>
          <w:lang w:val="en-ID"/>
        </w:rPr>
      </w:pPr>
      <w:ins w:id="1425" w:author="chaniaayulestari@outlook.com" w:date="2021-11-13T21:31:00Z">
        <w:del w:id="1426" w:author=" " w:date="2021-11-15T18:53:00Z">
          <w:r w:rsidRPr="00106BE6" w:rsidDel="00106BE6">
            <w:rPr>
              <w:rStyle w:val="Hyperlink"/>
              <w:rFonts w:eastAsiaTheme="majorEastAsia"/>
              <w:noProof/>
            </w:rPr>
            <w:delText>Gambar 4. 1 Tabel Siswa</w:delText>
          </w:r>
          <w:r w:rsidDel="00106BE6">
            <w:rPr>
              <w:noProof/>
              <w:webHidden/>
            </w:rPr>
            <w:tab/>
            <w:delText>35</w:delText>
          </w:r>
        </w:del>
      </w:ins>
    </w:p>
    <w:p w14:paraId="23372F1A" w14:textId="4EAD3A7A" w:rsidR="00B46735" w:rsidDel="00106BE6" w:rsidRDefault="00B46735">
      <w:pPr>
        <w:pStyle w:val="TableofFigures"/>
        <w:tabs>
          <w:tab w:val="right" w:leader="dot" w:pos="7927"/>
        </w:tabs>
        <w:rPr>
          <w:ins w:id="1427" w:author="chaniaayulestari@outlook.com" w:date="2021-11-13T21:31:00Z"/>
          <w:del w:id="1428" w:author=" " w:date="2021-11-15T18:53:00Z"/>
          <w:rFonts w:asciiTheme="minorHAnsi" w:eastAsiaTheme="minorEastAsia" w:hAnsiTheme="minorHAnsi" w:cstheme="minorBidi"/>
          <w:noProof/>
          <w:sz w:val="22"/>
          <w:szCs w:val="22"/>
          <w:lang w:val="en-ID"/>
        </w:rPr>
      </w:pPr>
      <w:ins w:id="1429" w:author="chaniaayulestari@outlook.com" w:date="2021-11-13T21:31:00Z">
        <w:del w:id="1430" w:author=" " w:date="2021-11-15T18:53:00Z">
          <w:r w:rsidRPr="00106BE6" w:rsidDel="00106BE6">
            <w:rPr>
              <w:rStyle w:val="Hyperlink"/>
              <w:rFonts w:eastAsiaTheme="majorEastAsia"/>
              <w:noProof/>
            </w:rPr>
            <w:delText>Gambar 4. 1 Tabel Siswa</w:delText>
          </w:r>
          <w:r w:rsidDel="00106BE6">
            <w:rPr>
              <w:noProof/>
              <w:webHidden/>
            </w:rPr>
            <w:tab/>
            <w:delText>35</w:delText>
          </w:r>
        </w:del>
      </w:ins>
    </w:p>
    <w:p w14:paraId="1716B6CA" w14:textId="22484F09" w:rsidR="00B46735" w:rsidDel="00106BE6" w:rsidRDefault="00B46735">
      <w:pPr>
        <w:pStyle w:val="TableofFigures"/>
        <w:tabs>
          <w:tab w:val="right" w:leader="dot" w:pos="7927"/>
        </w:tabs>
        <w:rPr>
          <w:ins w:id="1431" w:author="chaniaayulestari@outlook.com" w:date="2021-11-13T21:31:00Z"/>
          <w:del w:id="1432" w:author=" " w:date="2021-11-15T18:53:00Z"/>
          <w:rFonts w:asciiTheme="minorHAnsi" w:eastAsiaTheme="minorEastAsia" w:hAnsiTheme="minorHAnsi" w:cstheme="minorBidi"/>
          <w:noProof/>
          <w:sz w:val="22"/>
          <w:szCs w:val="22"/>
          <w:lang w:val="en-ID"/>
        </w:rPr>
      </w:pPr>
      <w:ins w:id="1433" w:author="chaniaayulestari@outlook.com" w:date="2021-11-13T21:31:00Z">
        <w:del w:id="1434" w:author=" " w:date="2021-11-15T18:53:00Z">
          <w:r w:rsidRPr="00106BE6" w:rsidDel="00106BE6">
            <w:rPr>
              <w:rStyle w:val="Hyperlink"/>
              <w:rFonts w:eastAsiaTheme="majorEastAsia"/>
              <w:noProof/>
            </w:rPr>
            <w:delText>Gambar 4. 2 Tabel Guru</w:delText>
          </w:r>
          <w:r w:rsidDel="00106BE6">
            <w:rPr>
              <w:noProof/>
              <w:webHidden/>
            </w:rPr>
            <w:tab/>
            <w:delText>36</w:delText>
          </w:r>
        </w:del>
      </w:ins>
    </w:p>
    <w:p w14:paraId="5D6F1BA7" w14:textId="5DAEB20E" w:rsidR="00B46735" w:rsidDel="00106BE6" w:rsidRDefault="00B46735">
      <w:pPr>
        <w:pStyle w:val="TableofFigures"/>
        <w:tabs>
          <w:tab w:val="right" w:leader="dot" w:pos="7927"/>
        </w:tabs>
        <w:rPr>
          <w:ins w:id="1435" w:author="chaniaayulestari@outlook.com" w:date="2021-11-13T21:31:00Z"/>
          <w:del w:id="1436" w:author=" " w:date="2021-11-15T18:53:00Z"/>
          <w:rFonts w:asciiTheme="minorHAnsi" w:eastAsiaTheme="minorEastAsia" w:hAnsiTheme="minorHAnsi" w:cstheme="minorBidi"/>
          <w:noProof/>
          <w:sz w:val="22"/>
          <w:szCs w:val="22"/>
          <w:lang w:val="en-ID"/>
        </w:rPr>
      </w:pPr>
      <w:ins w:id="1437" w:author="chaniaayulestari@outlook.com" w:date="2021-11-13T21:31:00Z">
        <w:del w:id="1438" w:author=" " w:date="2021-11-15T18:53:00Z">
          <w:r w:rsidRPr="00106BE6" w:rsidDel="00106BE6">
            <w:rPr>
              <w:rStyle w:val="Hyperlink"/>
              <w:rFonts w:eastAsiaTheme="majorEastAsia"/>
              <w:noProof/>
            </w:rPr>
            <w:delText>Gambar 4. 2 Tabel Guru</w:delText>
          </w:r>
          <w:r w:rsidDel="00106BE6">
            <w:rPr>
              <w:noProof/>
              <w:webHidden/>
            </w:rPr>
            <w:tab/>
            <w:delText>36</w:delText>
          </w:r>
        </w:del>
      </w:ins>
    </w:p>
    <w:p w14:paraId="0A84BF52" w14:textId="2F3E633E" w:rsidR="00B46735" w:rsidDel="00106BE6" w:rsidRDefault="00B46735">
      <w:pPr>
        <w:pStyle w:val="TableofFigures"/>
        <w:tabs>
          <w:tab w:val="right" w:leader="dot" w:pos="7927"/>
        </w:tabs>
        <w:rPr>
          <w:ins w:id="1439" w:author="chaniaayulestari@outlook.com" w:date="2021-11-13T21:31:00Z"/>
          <w:del w:id="1440" w:author=" " w:date="2021-11-15T18:53:00Z"/>
          <w:rFonts w:asciiTheme="minorHAnsi" w:eastAsiaTheme="minorEastAsia" w:hAnsiTheme="minorHAnsi" w:cstheme="minorBidi"/>
          <w:noProof/>
          <w:sz w:val="22"/>
          <w:szCs w:val="22"/>
          <w:lang w:val="en-ID"/>
        </w:rPr>
      </w:pPr>
      <w:ins w:id="1441" w:author="chaniaayulestari@outlook.com" w:date="2021-11-13T21:31:00Z">
        <w:del w:id="1442" w:author=" " w:date="2021-11-15T18:53:00Z">
          <w:r w:rsidRPr="00106BE6" w:rsidDel="00106BE6">
            <w:rPr>
              <w:rStyle w:val="Hyperlink"/>
              <w:rFonts w:eastAsiaTheme="majorEastAsia"/>
              <w:noProof/>
            </w:rPr>
            <w:delText>Gambar 4. 3 Tabel Walikelas</w:delText>
          </w:r>
          <w:r w:rsidDel="00106BE6">
            <w:rPr>
              <w:noProof/>
              <w:webHidden/>
            </w:rPr>
            <w:tab/>
            <w:delText>36</w:delText>
          </w:r>
        </w:del>
      </w:ins>
    </w:p>
    <w:p w14:paraId="21AC649D" w14:textId="038AC4D5" w:rsidR="00B46735" w:rsidDel="00106BE6" w:rsidRDefault="00B46735">
      <w:pPr>
        <w:pStyle w:val="TableofFigures"/>
        <w:tabs>
          <w:tab w:val="right" w:leader="dot" w:pos="7927"/>
        </w:tabs>
        <w:rPr>
          <w:ins w:id="1443" w:author="chaniaayulestari@outlook.com" w:date="2021-11-13T21:31:00Z"/>
          <w:del w:id="1444" w:author=" " w:date="2021-11-15T18:53:00Z"/>
          <w:rFonts w:asciiTheme="minorHAnsi" w:eastAsiaTheme="minorEastAsia" w:hAnsiTheme="minorHAnsi" w:cstheme="minorBidi"/>
          <w:noProof/>
          <w:sz w:val="22"/>
          <w:szCs w:val="22"/>
          <w:lang w:val="en-ID"/>
        </w:rPr>
      </w:pPr>
      <w:ins w:id="1445" w:author="chaniaayulestari@outlook.com" w:date="2021-11-13T21:31:00Z">
        <w:del w:id="1446" w:author=" " w:date="2021-11-15T18:53:00Z">
          <w:r w:rsidRPr="00106BE6" w:rsidDel="00106BE6">
            <w:rPr>
              <w:rStyle w:val="Hyperlink"/>
              <w:rFonts w:eastAsiaTheme="majorEastAsia"/>
              <w:noProof/>
            </w:rPr>
            <w:delText>Gambar 4. 3 Tabel Walikelas</w:delText>
          </w:r>
          <w:r w:rsidDel="00106BE6">
            <w:rPr>
              <w:noProof/>
              <w:webHidden/>
            </w:rPr>
            <w:tab/>
            <w:delText>36</w:delText>
          </w:r>
        </w:del>
      </w:ins>
    </w:p>
    <w:p w14:paraId="6D9C9ADF" w14:textId="299942AE" w:rsidR="00B46735" w:rsidDel="00106BE6" w:rsidRDefault="00B46735">
      <w:pPr>
        <w:pStyle w:val="TableofFigures"/>
        <w:tabs>
          <w:tab w:val="right" w:leader="dot" w:pos="7927"/>
        </w:tabs>
        <w:rPr>
          <w:ins w:id="1447" w:author="chaniaayulestari@outlook.com" w:date="2021-11-13T21:31:00Z"/>
          <w:del w:id="1448" w:author=" " w:date="2021-11-15T18:53:00Z"/>
          <w:rFonts w:asciiTheme="minorHAnsi" w:eastAsiaTheme="minorEastAsia" w:hAnsiTheme="minorHAnsi" w:cstheme="minorBidi"/>
          <w:noProof/>
          <w:sz w:val="22"/>
          <w:szCs w:val="22"/>
          <w:lang w:val="en-ID"/>
        </w:rPr>
      </w:pPr>
      <w:ins w:id="1449" w:author="chaniaayulestari@outlook.com" w:date="2021-11-13T21:31:00Z">
        <w:del w:id="1450" w:author=" " w:date="2021-11-15T18:53:00Z">
          <w:r w:rsidRPr="00106BE6" w:rsidDel="00106BE6">
            <w:rPr>
              <w:rStyle w:val="Hyperlink"/>
              <w:rFonts w:eastAsiaTheme="majorEastAsia"/>
              <w:noProof/>
            </w:rPr>
            <w:delText>Gambar 4. 4 Tabel Admin</w:delText>
          </w:r>
          <w:r w:rsidDel="00106BE6">
            <w:rPr>
              <w:noProof/>
              <w:webHidden/>
            </w:rPr>
            <w:tab/>
            <w:delText>36</w:delText>
          </w:r>
        </w:del>
      </w:ins>
    </w:p>
    <w:p w14:paraId="2BEE53ED" w14:textId="1A2EC04C" w:rsidR="00B46735" w:rsidDel="00106BE6" w:rsidRDefault="00B46735">
      <w:pPr>
        <w:pStyle w:val="TableofFigures"/>
        <w:tabs>
          <w:tab w:val="right" w:leader="dot" w:pos="7927"/>
        </w:tabs>
        <w:rPr>
          <w:ins w:id="1451" w:author="chaniaayulestari@outlook.com" w:date="2021-11-13T21:31:00Z"/>
          <w:del w:id="1452" w:author=" " w:date="2021-11-15T18:53:00Z"/>
          <w:rFonts w:asciiTheme="minorHAnsi" w:eastAsiaTheme="minorEastAsia" w:hAnsiTheme="minorHAnsi" w:cstheme="minorBidi"/>
          <w:noProof/>
          <w:sz w:val="22"/>
          <w:szCs w:val="22"/>
          <w:lang w:val="en-ID"/>
        </w:rPr>
      </w:pPr>
      <w:ins w:id="1453" w:author="chaniaayulestari@outlook.com" w:date="2021-11-13T21:31:00Z">
        <w:del w:id="1454" w:author=" " w:date="2021-11-15T18:53:00Z">
          <w:r w:rsidRPr="00106BE6" w:rsidDel="00106BE6">
            <w:rPr>
              <w:rStyle w:val="Hyperlink"/>
              <w:rFonts w:eastAsiaTheme="majorEastAsia"/>
              <w:noProof/>
            </w:rPr>
            <w:delText>Gambar 4. 4 Tabel Admin</w:delText>
          </w:r>
          <w:r w:rsidDel="00106BE6">
            <w:rPr>
              <w:noProof/>
              <w:webHidden/>
            </w:rPr>
            <w:tab/>
            <w:delText>36</w:delText>
          </w:r>
        </w:del>
      </w:ins>
    </w:p>
    <w:p w14:paraId="711668C3" w14:textId="36A88BDC" w:rsidR="00B46735" w:rsidDel="00106BE6" w:rsidRDefault="00B46735">
      <w:pPr>
        <w:pStyle w:val="TableofFigures"/>
        <w:tabs>
          <w:tab w:val="right" w:leader="dot" w:pos="7927"/>
        </w:tabs>
        <w:rPr>
          <w:ins w:id="1455" w:author="chaniaayulestari@outlook.com" w:date="2021-11-13T21:31:00Z"/>
          <w:del w:id="1456" w:author=" " w:date="2021-11-15T18:53:00Z"/>
          <w:rFonts w:asciiTheme="minorHAnsi" w:eastAsiaTheme="minorEastAsia" w:hAnsiTheme="minorHAnsi" w:cstheme="minorBidi"/>
          <w:noProof/>
          <w:sz w:val="22"/>
          <w:szCs w:val="22"/>
          <w:lang w:val="en-ID"/>
        </w:rPr>
      </w:pPr>
      <w:ins w:id="1457" w:author="chaniaayulestari@outlook.com" w:date="2021-11-13T21:31:00Z">
        <w:del w:id="1458" w:author=" " w:date="2021-11-15T18:53:00Z">
          <w:r w:rsidRPr="00106BE6" w:rsidDel="00106BE6">
            <w:rPr>
              <w:rStyle w:val="Hyperlink"/>
              <w:rFonts w:eastAsiaTheme="majorEastAsia"/>
              <w:noProof/>
            </w:rPr>
            <w:delText>Gambar 4. 5 Tabel Absen</w:delText>
          </w:r>
          <w:r w:rsidDel="00106BE6">
            <w:rPr>
              <w:noProof/>
              <w:webHidden/>
            </w:rPr>
            <w:tab/>
            <w:delText>37</w:delText>
          </w:r>
        </w:del>
      </w:ins>
    </w:p>
    <w:p w14:paraId="03BDED7D" w14:textId="00CA87C3" w:rsidR="00B46735" w:rsidDel="00106BE6" w:rsidRDefault="00B46735">
      <w:pPr>
        <w:pStyle w:val="TableofFigures"/>
        <w:tabs>
          <w:tab w:val="right" w:leader="dot" w:pos="7927"/>
        </w:tabs>
        <w:rPr>
          <w:ins w:id="1459" w:author="chaniaayulestari@outlook.com" w:date="2021-11-13T21:31:00Z"/>
          <w:del w:id="1460" w:author=" " w:date="2021-11-15T18:53:00Z"/>
          <w:rFonts w:asciiTheme="minorHAnsi" w:eastAsiaTheme="minorEastAsia" w:hAnsiTheme="minorHAnsi" w:cstheme="minorBidi"/>
          <w:noProof/>
          <w:sz w:val="22"/>
          <w:szCs w:val="22"/>
          <w:lang w:val="en-ID"/>
        </w:rPr>
      </w:pPr>
      <w:ins w:id="1461" w:author="chaniaayulestari@outlook.com" w:date="2021-11-13T21:31:00Z">
        <w:del w:id="1462" w:author=" " w:date="2021-11-15T18:53:00Z">
          <w:r w:rsidRPr="00106BE6" w:rsidDel="00106BE6">
            <w:rPr>
              <w:rStyle w:val="Hyperlink"/>
              <w:rFonts w:eastAsiaTheme="majorEastAsia"/>
              <w:noProof/>
            </w:rPr>
            <w:delText>Gambar 4. 5 Tabel Absen</w:delText>
          </w:r>
          <w:r w:rsidDel="00106BE6">
            <w:rPr>
              <w:noProof/>
              <w:webHidden/>
            </w:rPr>
            <w:tab/>
            <w:delText>37</w:delText>
          </w:r>
        </w:del>
      </w:ins>
    </w:p>
    <w:p w14:paraId="284C9693" w14:textId="754AAED3" w:rsidR="00B46735" w:rsidDel="00106BE6" w:rsidRDefault="00B46735">
      <w:pPr>
        <w:pStyle w:val="TableofFigures"/>
        <w:tabs>
          <w:tab w:val="right" w:leader="dot" w:pos="7927"/>
        </w:tabs>
        <w:rPr>
          <w:ins w:id="1463" w:author="chaniaayulestari@outlook.com" w:date="2021-11-13T21:31:00Z"/>
          <w:del w:id="1464" w:author=" " w:date="2021-11-15T18:53:00Z"/>
          <w:rFonts w:asciiTheme="minorHAnsi" w:eastAsiaTheme="minorEastAsia" w:hAnsiTheme="minorHAnsi" w:cstheme="minorBidi"/>
          <w:noProof/>
          <w:sz w:val="22"/>
          <w:szCs w:val="22"/>
          <w:lang w:val="en-ID"/>
        </w:rPr>
      </w:pPr>
      <w:ins w:id="1465" w:author="chaniaayulestari@outlook.com" w:date="2021-11-13T21:31:00Z">
        <w:del w:id="1466" w:author=" " w:date="2021-11-15T18:53:00Z">
          <w:r w:rsidRPr="00106BE6" w:rsidDel="00106BE6">
            <w:rPr>
              <w:rStyle w:val="Hyperlink"/>
              <w:rFonts w:eastAsiaTheme="majorEastAsia"/>
              <w:noProof/>
            </w:rPr>
            <w:delText>Gambar 4. 6 Tabel Laporan Absen</w:delText>
          </w:r>
          <w:r w:rsidDel="00106BE6">
            <w:rPr>
              <w:noProof/>
              <w:webHidden/>
            </w:rPr>
            <w:tab/>
            <w:delText>37</w:delText>
          </w:r>
        </w:del>
      </w:ins>
    </w:p>
    <w:p w14:paraId="1D3947CB" w14:textId="3B081306" w:rsidR="00B46735" w:rsidDel="00106BE6" w:rsidRDefault="00B46735">
      <w:pPr>
        <w:pStyle w:val="TableofFigures"/>
        <w:tabs>
          <w:tab w:val="right" w:leader="dot" w:pos="7927"/>
        </w:tabs>
        <w:rPr>
          <w:ins w:id="1467" w:author="chaniaayulestari@outlook.com" w:date="2021-11-13T21:31:00Z"/>
          <w:del w:id="1468" w:author=" " w:date="2021-11-15T18:53:00Z"/>
          <w:rFonts w:asciiTheme="minorHAnsi" w:eastAsiaTheme="minorEastAsia" w:hAnsiTheme="minorHAnsi" w:cstheme="minorBidi"/>
          <w:noProof/>
          <w:sz w:val="22"/>
          <w:szCs w:val="22"/>
          <w:lang w:val="en-ID"/>
        </w:rPr>
      </w:pPr>
      <w:ins w:id="1469" w:author="chaniaayulestari@outlook.com" w:date="2021-11-13T21:31:00Z">
        <w:del w:id="1470" w:author=" " w:date="2021-11-15T18:53:00Z">
          <w:r w:rsidRPr="00106BE6" w:rsidDel="00106BE6">
            <w:rPr>
              <w:rStyle w:val="Hyperlink"/>
              <w:rFonts w:eastAsiaTheme="majorEastAsia"/>
              <w:noProof/>
            </w:rPr>
            <w:delText>Gambar 4. 6 Tabel Laporan Absen</w:delText>
          </w:r>
          <w:r w:rsidDel="00106BE6">
            <w:rPr>
              <w:noProof/>
              <w:webHidden/>
            </w:rPr>
            <w:tab/>
            <w:delText>37</w:delText>
          </w:r>
        </w:del>
      </w:ins>
    </w:p>
    <w:p w14:paraId="3983E7AD" w14:textId="47649349" w:rsidR="00B46735" w:rsidDel="00106BE6" w:rsidRDefault="00B46735">
      <w:pPr>
        <w:pStyle w:val="TableofFigures"/>
        <w:tabs>
          <w:tab w:val="right" w:leader="dot" w:pos="7927"/>
        </w:tabs>
        <w:rPr>
          <w:ins w:id="1471" w:author="chaniaayulestari@outlook.com" w:date="2021-11-13T21:31:00Z"/>
          <w:del w:id="1472" w:author=" " w:date="2021-11-15T18:53:00Z"/>
          <w:rFonts w:asciiTheme="minorHAnsi" w:eastAsiaTheme="minorEastAsia" w:hAnsiTheme="minorHAnsi" w:cstheme="minorBidi"/>
          <w:noProof/>
          <w:sz w:val="22"/>
          <w:szCs w:val="22"/>
          <w:lang w:val="en-ID"/>
        </w:rPr>
      </w:pPr>
      <w:ins w:id="1473" w:author="chaniaayulestari@outlook.com" w:date="2021-11-13T21:31:00Z">
        <w:del w:id="1474" w:author=" " w:date="2021-11-15T18:53:00Z">
          <w:r w:rsidRPr="00106BE6" w:rsidDel="00106BE6">
            <w:rPr>
              <w:rStyle w:val="Hyperlink"/>
              <w:rFonts w:eastAsiaTheme="majorEastAsia"/>
              <w:noProof/>
            </w:rPr>
            <w:delText>Gambar 4. 7 Tabel RFID Log</w:delText>
          </w:r>
          <w:r w:rsidDel="00106BE6">
            <w:rPr>
              <w:noProof/>
              <w:webHidden/>
            </w:rPr>
            <w:tab/>
            <w:delText>37</w:delText>
          </w:r>
        </w:del>
      </w:ins>
    </w:p>
    <w:p w14:paraId="145BA2C7" w14:textId="1E72502F" w:rsidR="00B46735" w:rsidDel="00106BE6" w:rsidRDefault="00B46735">
      <w:pPr>
        <w:pStyle w:val="TableofFigures"/>
        <w:tabs>
          <w:tab w:val="right" w:leader="dot" w:pos="7927"/>
        </w:tabs>
        <w:rPr>
          <w:ins w:id="1475" w:author="chaniaayulestari@outlook.com" w:date="2021-11-13T21:31:00Z"/>
          <w:del w:id="1476" w:author=" " w:date="2021-11-15T18:53:00Z"/>
          <w:rFonts w:asciiTheme="minorHAnsi" w:eastAsiaTheme="minorEastAsia" w:hAnsiTheme="minorHAnsi" w:cstheme="minorBidi"/>
          <w:noProof/>
          <w:sz w:val="22"/>
          <w:szCs w:val="22"/>
          <w:lang w:val="en-ID"/>
        </w:rPr>
      </w:pPr>
      <w:ins w:id="1477" w:author="chaniaayulestari@outlook.com" w:date="2021-11-13T21:31:00Z">
        <w:del w:id="1478" w:author=" " w:date="2021-11-15T18:53:00Z">
          <w:r w:rsidRPr="00106BE6" w:rsidDel="00106BE6">
            <w:rPr>
              <w:rStyle w:val="Hyperlink"/>
              <w:rFonts w:eastAsiaTheme="majorEastAsia"/>
              <w:noProof/>
            </w:rPr>
            <w:delText>Gambar 4. 7 Tabel RFID Log</w:delText>
          </w:r>
          <w:r w:rsidDel="00106BE6">
            <w:rPr>
              <w:noProof/>
              <w:webHidden/>
            </w:rPr>
            <w:tab/>
            <w:delText>37</w:delText>
          </w:r>
        </w:del>
      </w:ins>
    </w:p>
    <w:p w14:paraId="1A807859" w14:textId="5282975D" w:rsidR="00B46735" w:rsidDel="00106BE6" w:rsidRDefault="00B46735">
      <w:pPr>
        <w:pStyle w:val="TableofFigures"/>
        <w:tabs>
          <w:tab w:val="right" w:leader="dot" w:pos="7927"/>
        </w:tabs>
        <w:rPr>
          <w:ins w:id="1479" w:author="chaniaayulestari@outlook.com" w:date="2021-11-13T21:31:00Z"/>
          <w:del w:id="1480" w:author=" " w:date="2021-11-15T18:53:00Z"/>
          <w:rFonts w:asciiTheme="minorHAnsi" w:eastAsiaTheme="minorEastAsia" w:hAnsiTheme="minorHAnsi" w:cstheme="minorBidi"/>
          <w:noProof/>
          <w:sz w:val="22"/>
          <w:szCs w:val="22"/>
          <w:lang w:val="en-ID"/>
        </w:rPr>
      </w:pPr>
      <w:ins w:id="1481" w:author="chaniaayulestari@outlook.com" w:date="2021-11-13T21:31:00Z">
        <w:del w:id="1482" w:author=" " w:date="2021-11-15T18:53:00Z">
          <w:r w:rsidRPr="00106BE6" w:rsidDel="00106BE6">
            <w:rPr>
              <w:rStyle w:val="Hyperlink"/>
              <w:rFonts w:eastAsiaTheme="majorEastAsia"/>
              <w:noProof/>
            </w:rPr>
            <w:delText>Gambar 4. 8 Tabel RFID</w:delText>
          </w:r>
          <w:r w:rsidDel="00106BE6">
            <w:rPr>
              <w:noProof/>
              <w:webHidden/>
            </w:rPr>
            <w:tab/>
            <w:delText>38</w:delText>
          </w:r>
        </w:del>
      </w:ins>
    </w:p>
    <w:p w14:paraId="4D95AFD2" w14:textId="12575481" w:rsidR="00B46735" w:rsidDel="00106BE6" w:rsidRDefault="00B46735">
      <w:pPr>
        <w:pStyle w:val="TableofFigures"/>
        <w:tabs>
          <w:tab w:val="right" w:leader="dot" w:pos="7927"/>
        </w:tabs>
        <w:rPr>
          <w:ins w:id="1483" w:author="chaniaayulestari@outlook.com" w:date="2021-11-13T21:31:00Z"/>
          <w:del w:id="1484" w:author=" " w:date="2021-11-15T18:53:00Z"/>
          <w:rFonts w:asciiTheme="minorHAnsi" w:eastAsiaTheme="minorEastAsia" w:hAnsiTheme="minorHAnsi" w:cstheme="minorBidi"/>
          <w:noProof/>
          <w:sz w:val="22"/>
          <w:szCs w:val="22"/>
          <w:lang w:val="en-ID"/>
        </w:rPr>
      </w:pPr>
      <w:ins w:id="1485" w:author="chaniaayulestari@outlook.com" w:date="2021-11-13T21:31:00Z">
        <w:del w:id="1486" w:author=" " w:date="2021-11-15T18:53:00Z">
          <w:r w:rsidRPr="00106BE6" w:rsidDel="00106BE6">
            <w:rPr>
              <w:rStyle w:val="Hyperlink"/>
              <w:rFonts w:eastAsiaTheme="majorEastAsia"/>
              <w:noProof/>
            </w:rPr>
            <w:delText>Gambar 4. 8 Tabel RFID</w:delText>
          </w:r>
          <w:r w:rsidDel="00106BE6">
            <w:rPr>
              <w:noProof/>
              <w:webHidden/>
            </w:rPr>
            <w:tab/>
            <w:delText>38</w:delText>
          </w:r>
        </w:del>
      </w:ins>
    </w:p>
    <w:p w14:paraId="0286DBB1" w14:textId="4A15DACE" w:rsidR="00B46735" w:rsidDel="00106BE6" w:rsidRDefault="00B46735">
      <w:pPr>
        <w:pStyle w:val="TableofFigures"/>
        <w:tabs>
          <w:tab w:val="right" w:leader="dot" w:pos="7927"/>
        </w:tabs>
        <w:rPr>
          <w:ins w:id="1487" w:author="chaniaayulestari@outlook.com" w:date="2021-11-13T21:31:00Z"/>
          <w:del w:id="1488" w:author=" " w:date="2021-11-15T18:53:00Z"/>
          <w:rFonts w:asciiTheme="minorHAnsi" w:eastAsiaTheme="minorEastAsia" w:hAnsiTheme="minorHAnsi" w:cstheme="minorBidi"/>
          <w:noProof/>
          <w:sz w:val="22"/>
          <w:szCs w:val="22"/>
          <w:lang w:val="en-ID"/>
        </w:rPr>
      </w:pPr>
      <w:ins w:id="1489" w:author="chaniaayulestari@outlook.com" w:date="2021-11-13T21:31:00Z">
        <w:del w:id="1490" w:author=" " w:date="2021-11-15T18:53:00Z">
          <w:r w:rsidRPr="00106BE6" w:rsidDel="00106BE6">
            <w:rPr>
              <w:rStyle w:val="Hyperlink"/>
              <w:rFonts w:eastAsiaTheme="majorEastAsia"/>
              <w:noProof/>
            </w:rPr>
            <w:delText>Gambar 4. 9 Tabel Kelas</w:delText>
          </w:r>
          <w:r w:rsidDel="00106BE6">
            <w:rPr>
              <w:noProof/>
              <w:webHidden/>
            </w:rPr>
            <w:tab/>
            <w:delText>38</w:delText>
          </w:r>
        </w:del>
      </w:ins>
    </w:p>
    <w:p w14:paraId="0AA6C4F5" w14:textId="015C5BD4" w:rsidR="00B46735" w:rsidDel="00106BE6" w:rsidRDefault="00B46735">
      <w:pPr>
        <w:pStyle w:val="TableofFigures"/>
        <w:tabs>
          <w:tab w:val="right" w:leader="dot" w:pos="7927"/>
        </w:tabs>
        <w:rPr>
          <w:ins w:id="1491" w:author="chaniaayulestari@outlook.com" w:date="2021-11-13T21:31:00Z"/>
          <w:del w:id="1492" w:author=" " w:date="2021-11-15T18:53:00Z"/>
          <w:rFonts w:asciiTheme="minorHAnsi" w:eastAsiaTheme="minorEastAsia" w:hAnsiTheme="minorHAnsi" w:cstheme="minorBidi"/>
          <w:noProof/>
          <w:sz w:val="22"/>
          <w:szCs w:val="22"/>
          <w:lang w:val="en-ID"/>
        </w:rPr>
      </w:pPr>
      <w:ins w:id="1493" w:author="chaniaayulestari@outlook.com" w:date="2021-11-13T21:31:00Z">
        <w:del w:id="1494" w:author=" " w:date="2021-11-15T18:53:00Z">
          <w:r w:rsidRPr="00106BE6" w:rsidDel="00106BE6">
            <w:rPr>
              <w:rStyle w:val="Hyperlink"/>
              <w:rFonts w:eastAsiaTheme="majorEastAsia"/>
              <w:noProof/>
            </w:rPr>
            <w:delText>Gambar 4. 9 Tabel Kelas</w:delText>
          </w:r>
          <w:r w:rsidDel="00106BE6">
            <w:rPr>
              <w:noProof/>
              <w:webHidden/>
            </w:rPr>
            <w:tab/>
            <w:delText>38</w:delText>
          </w:r>
        </w:del>
      </w:ins>
    </w:p>
    <w:p w14:paraId="3ADEB290" w14:textId="237DBED2" w:rsidR="00B46735" w:rsidDel="00106BE6" w:rsidRDefault="00B46735">
      <w:pPr>
        <w:pStyle w:val="TableofFigures"/>
        <w:tabs>
          <w:tab w:val="right" w:leader="dot" w:pos="7927"/>
        </w:tabs>
        <w:rPr>
          <w:ins w:id="1495" w:author="chaniaayulestari@outlook.com" w:date="2021-11-13T21:31:00Z"/>
          <w:del w:id="1496" w:author=" " w:date="2021-11-15T18:53:00Z"/>
          <w:rFonts w:asciiTheme="minorHAnsi" w:eastAsiaTheme="minorEastAsia" w:hAnsiTheme="minorHAnsi" w:cstheme="minorBidi"/>
          <w:noProof/>
          <w:sz w:val="22"/>
          <w:szCs w:val="22"/>
          <w:lang w:val="en-ID"/>
        </w:rPr>
      </w:pPr>
      <w:ins w:id="1497" w:author="chaniaayulestari@outlook.com" w:date="2021-11-13T21:31:00Z">
        <w:del w:id="1498" w:author=" " w:date="2021-11-15T18:53:00Z">
          <w:r w:rsidRPr="00106BE6" w:rsidDel="00106BE6">
            <w:rPr>
              <w:rStyle w:val="Hyperlink"/>
              <w:rFonts w:eastAsiaTheme="majorEastAsia"/>
              <w:noProof/>
            </w:rPr>
            <w:delText>Gambar 4. 10 Tabel Historiy Laporan Absen</w:delText>
          </w:r>
          <w:r w:rsidDel="00106BE6">
            <w:rPr>
              <w:noProof/>
              <w:webHidden/>
            </w:rPr>
            <w:tab/>
            <w:delText>38</w:delText>
          </w:r>
        </w:del>
      </w:ins>
    </w:p>
    <w:p w14:paraId="0C751AB1" w14:textId="3AF9F16D" w:rsidR="00B46735" w:rsidDel="00106BE6" w:rsidRDefault="00B46735">
      <w:pPr>
        <w:pStyle w:val="TableofFigures"/>
        <w:tabs>
          <w:tab w:val="right" w:leader="dot" w:pos="7927"/>
        </w:tabs>
        <w:rPr>
          <w:ins w:id="1499" w:author="chaniaayulestari@outlook.com" w:date="2021-11-13T21:31:00Z"/>
          <w:del w:id="1500" w:author=" " w:date="2021-11-15T18:53:00Z"/>
          <w:rFonts w:asciiTheme="minorHAnsi" w:eastAsiaTheme="minorEastAsia" w:hAnsiTheme="minorHAnsi" w:cstheme="minorBidi"/>
          <w:noProof/>
          <w:sz w:val="22"/>
          <w:szCs w:val="22"/>
          <w:lang w:val="en-ID"/>
        </w:rPr>
      </w:pPr>
      <w:ins w:id="1501" w:author="chaniaayulestari@outlook.com" w:date="2021-11-13T21:31:00Z">
        <w:del w:id="1502" w:author=" " w:date="2021-11-15T18:53:00Z">
          <w:r w:rsidRPr="00106BE6" w:rsidDel="00106BE6">
            <w:rPr>
              <w:rStyle w:val="Hyperlink"/>
              <w:rFonts w:eastAsiaTheme="majorEastAsia"/>
              <w:noProof/>
            </w:rPr>
            <w:delText>Gambar 4. 10 Tabel Historiy Laporan Absen</w:delText>
          </w:r>
          <w:r w:rsidDel="00106BE6">
            <w:rPr>
              <w:noProof/>
              <w:webHidden/>
            </w:rPr>
            <w:tab/>
            <w:delText>38</w:delText>
          </w:r>
        </w:del>
      </w:ins>
    </w:p>
    <w:p w14:paraId="038DC16F" w14:textId="329D1414" w:rsidR="00B46735" w:rsidDel="00106BE6" w:rsidRDefault="00B46735">
      <w:pPr>
        <w:pStyle w:val="TableofFigures"/>
        <w:tabs>
          <w:tab w:val="right" w:leader="dot" w:pos="7927"/>
        </w:tabs>
        <w:rPr>
          <w:ins w:id="1503" w:author="chaniaayulestari@outlook.com" w:date="2021-11-13T21:31:00Z"/>
          <w:del w:id="1504" w:author=" " w:date="2021-11-15T18:53:00Z"/>
          <w:rFonts w:asciiTheme="minorHAnsi" w:eastAsiaTheme="minorEastAsia" w:hAnsiTheme="minorHAnsi" w:cstheme="minorBidi"/>
          <w:noProof/>
          <w:sz w:val="22"/>
          <w:szCs w:val="22"/>
          <w:lang w:val="en-ID"/>
        </w:rPr>
      </w:pPr>
      <w:ins w:id="1505" w:author="chaniaayulestari@outlook.com" w:date="2021-11-13T21:31:00Z">
        <w:del w:id="1506" w:author=" " w:date="2021-11-15T18:53:00Z">
          <w:r w:rsidRPr="00106BE6" w:rsidDel="00106BE6">
            <w:rPr>
              <w:rStyle w:val="Hyperlink"/>
              <w:rFonts w:eastAsiaTheme="majorEastAsia"/>
              <w:noProof/>
            </w:rPr>
            <w:delText>Gambar 4. 11 Tabel History Absen</w:delText>
          </w:r>
          <w:r w:rsidDel="00106BE6">
            <w:rPr>
              <w:noProof/>
              <w:webHidden/>
            </w:rPr>
            <w:tab/>
            <w:delText>39</w:delText>
          </w:r>
        </w:del>
      </w:ins>
    </w:p>
    <w:p w14:paraId="70427D96" w14:textId="6FAE9AF4" w:rsidR="00B46735" w:rsidDel="00106BE6" w:rsidRDefault="00B46735">
      <w:pPr>
        <w:pStyle w:val="TableofFigures"/>
        <w:tabs>
          <w:tab w:val="right" w:leader="dot" w:pos="7927"/>
        </w:tabs>
        <w:rPr>
          <w:ins w:id="1507" w:author="chaniaayulestari@outlook.com" w:date="2021-11-13T21:31:00Z"/>
          <w:del w:id="1508" w:author=" " w:date="2021-11-15T18:53:00Z"/>
          <w:rFonts w:asciiTheme="minorHAnsi" w:eastAsiaTheme="minorEastAsia" w:hAnsiTheme="minorHAnsi" w:cstheme="minorBidi"/>
          <w:noProof/>
          <w:sz w:val="22"/>
          <w:szCs w:val="22"/>
          <w:lang w:val="en-ID"/>
        </w:rPr>
      </w:pPr>
      <w:ins w:id="1509" w:author="chaniaayulestari@outlook.com" w:date="2021-11-13T21:31:00Z">
        <w:del w:id="1510" w:author=" " w:date="2021-11-15T18:53:00Z">
          <w:r w:rsidRPr="00106BE6" w:rsidDel="00106BE6">
            <w:rPr>
              <w:rStyle w:val="Hyperlink"/>
              <w:rFonts w:eastAsiaTheme="majorEastAsia"/>
              <w:noProof/>
            </w:rPr>
            <w:delText>Gambar 4. 11 Tabel History Absen</w:delText>
          </w:r>
          <w:r w:rsidDel="00106BE6">
            <w:rPr>
              <w:noProof/>
              <w:webHidden/>
            </w:rPr>
            <w:tab/>
            <w:delText>39</w:delText>
          </w:r>
        </w:del>
      </w:ins>
    </w:p>
    <w:p w14:paraId="41D8E186" w14:textId="33BE2ABB" w:rsidR="00B46735" w:rsidDel="00106BE6" w:rsidRDefault="00B46735">
      <w:pPr>
        <w:pStyle w:val="TableofFigures"/>
        <w:tabs>
          <w:tab w:val="right" w:leader="dot" w:pos="7927"/>
        </w:tabs>
        <w:rPr>
          <w:ins w:id="1511" w:author="chaniaayulestari@outlook.com" w:date="2021-11-13T21:31:00Z"/>
          <w:del w:id="1512" w:author=" " w:date="2021-11-15T18:53:00Z"/>
          <w:rFonts w:asciiTheme="minorHAnsi" w:eastAsiaTheme="minorEastAsia" w:hAnsiTheme="minorHAnsi" w:cstheme="minorBidi"/>
          <w:noProof/>
          <w:sz w:val="22"/>
          <w:szCs w:val="22"/>
          <w:lang w:val="en-ID"/>
        </w:rPr>
      </w:pPr>
      <w:ins w:id="1513" w:author="chaniaayulestari@outlook.com" w:date="2021-11-13T21:31:00Z">
        <w:del w:id="1514" w:author=" " w:date="2021-11-15T18:53:00Z">
          <w:r w:rsidRPr="00106BE6" w:rsidDel="00106BE6">
            <w:rPr>
              <w:rStyle w:val="Hyperlink"/>
              <w:rFonts w:eastAsiaTheme="majorEastAsia"/>
              <w:noProof/>
            </w:rPr>
            <w:delText>Gambar 4. 12 Tabel Semester</w:delText>
          </w:r>
          <w:r w:rsidDel="00106BE6">
            <w:rPr>
              <w:noProof/>
              <w:webHidden/>
            </w:rPr>
            <w:tab/>
            <w:delText>39</w:delText>
          </w:r>
        </w:del>
      </w:ins>
    </w:p>
    <w:p w14:paraId="3850993D" w14:textId="4AE78D71" w:rsidR="00B46735" w:rsidDel="00106BE6" w:rsidRDefault="00B46735">
      <w:pPr>
        <w:pStyle w:val="TableofFigures"/>
        <w:tabs>
          <w:tab w:val="right" w:leader="dot" w:pos="7927"/>
        </w:tabs>
        <w:rPr>
          <w:ins w:id="1515" w:author="chaniaayulestari@outlook.com" w:date="2021-11-13T21:31:00Z"/>
          <w:del w:id="1516" w:author=" " w:date="2021-11-15T18:53:00Z"/>
          <w:rFonts w:asciiTheme="minorHAnsi" w:eastAsiaTheme="minorEastAsia" w:hAnsiTheme="minorHAnsi" w:cstheme="minorBidi"/>
          <w:noProof/>
          <w:sz w:val="22"/>
          <w:szCs w:val="22"/>
          <w:lang w:val="en-ID"/>
        </w:rPr>
      </w:pPr>
      <w:ins w:id="1517" w:author="chaniaayulestari@outlook.com" w:date="2021-11-13T21:31:00Z">
        <w:del w:id="1518" w:author=" " w:date="2021-11-15T18:53:00Z">
          <w:r w:rsidRPr="00106BE6" w:rsidDel="00106BE6">
            <w:rPr>
              <w:rStyle w:val="Hyperlink"/>
              <w:rFonts w:eastAsiaTheme="majorEastAsia"/>
              <w:noProof/>
            </w:rPr>
            <w:delText>Gambar 4. 12 Tabel Semester</w:delText>
          </w:r>
          <w:r w:rsidDel="00106BE6">
            <w:rPr>
              <w:noProof/>
              <w:webHidden/>
            </w:rPr>
            <w:tab/>
            <w:delText>39</w:delText>
          </w:r>
        </w:del>
      </w:ins>
    </w:p>
    <w:p w14:paraId="5E9EFF7F" w14:textId="07137E8C" w:rsidR="00B46735" w:rsidDel="00106BE6" w:rsidRDefault="00B46735" w:rsidP="006A1DDD">
      <w:pPr>
        <w:pStyle w:val="TableofFigures"/>
        <w:tabs>
          <w:tab w:val="right" w:leader="dot" w:pos="7927"/>
        </w:tabs>
        <w:rPr>
          <w:del w:id="1519" w:author=" " w:date="2021-11-15T18:53:00Z"/>
          <w:noProof/>
        </w:rPr>
      </w:pPr>
    </w:p>
    <w:p w14:paraId="4B6ACCD1" w14:textId="1564FF33" w:rsidR="00FA382F" w:rsidDel="002F6E1C" w:rsidRDefault="00B46735">
      <w:pPr>
        <w:pStyle w:val="TableofFigures"/>
        <w:tabs>
          <w:tab w:val="right" w:leader="dot" w:pos="7927"/>
        </w:tabs>
        <w:rPr>
          <w:del w:id="1520" w:author="chaniaayulestari@outlook.com" w:date="2021-11-13T14:56:00Z"/>
          <w:rFonts w:asciiTheme="minorHAnsi" w:eastAsiaTheme="minorEastAsia" w:hAnsiTheme="minorHAnsi" w:cstheme="minorBidi"/>
          <w:noProof/>
          <w:sz w:val="22"/>
          <w:szCs w:val="22"/>
          <w:lang w:val="en-ID"/>
        </w:rPr>
      </w:pPr>
      <w:ins w:id="1521" w:author="chaniaayulestari@outlook.com" w:date="2021-11-13T21:31:00Z">
        <w:r>
          <w:fldChar w:fldCharType="end"/>
        </w:r>
      </w:ins>
      <w:del w:id="1522" w:author="chaniaayulestari@outlook.com" w:date="2021-11-13T14:56:00Z">
        <w:r w:rsidR="00DF23AE" w:rsidDel="002F6E1C">
          <w:fldChar w:fldCharType="begin"/>
        </w:r>
        <w:r w:rsidR="00DF23AE" w:rsidDel="002F6E1C">
          <w:delInstrText xml:space="preserve"> TOC \h \z \c "Gambar 3." </w:delInstrText>
        </w:r>
        <w:r w:rsidR="00DF23AE"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1523" w:author="chaniaayulestari@outlook.com" w:date="2021-11-13T14:56:00Z"/>
          <w:rFonts w:asciiTheme="minorHAnsi" w:eastAsiaTheme="minorEastAsia" w:hAnsiTheme="minorHAnsi" w:cstheme="minorBidi"/>
          <w:noProof/>
          <w:sz w:val="22"/>
          <w:szCs w:val="22"/>
          <w:lang w:val="en-ID"/>
        </w:rPr>
      </w:pPr>
      <w:del w:id="152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1525" w:author="chaniaayulestari@outlook.com" w:date="2021-11-13T14:56:00Z"/>
          <w:rFonts w:asciiTheme="minorHAnsi" w:eastAsiaTheme="minorEastAsia" w:hAnsiTheme="minorHAnsi" w:cstheme="minorBidi"/>
          <w:noProof/>
          <w:sz w:val="22"/>
          <w:szCs w:val="22"/>
          <w:lang w:val="en-ID"/>
        </w:rPr>
      </w:pPr>
      <w:del w:id="1526" w:author="chaniaayulestari@outlook.com"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1527" w:author="chaniaayulestari@outlook.com" w:date="2021-11-13T14:56:00Z"/>
          <w:rFonts w:asciiTheme="minorHAnsi" w:eastAsiaTheme="minorEastAsia" w:hAnsiTheme="minorHAnsi" w:cstheme="minorBidi"/>
          <w:noProof/>
          <w:sz w:val="22"/>
          <w:szCs w:val="22"/>
          <w:lang w:val="en-ID"/>
        </w:rPr>
      </w:pPr>
      <w:del w:id="152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1529" w:author="chaniaayulestari@outlook.com" w:date="2021-11-13T14:56:00Z"/>
          <w:rFonts w:asciiTheme="minorHAnsi" w:eastAsiaTheme="minorEastAsia" w:hAnsiTheme="minorHAnsi" w:cstheme="minorBidi"/>
          <w:noProof/>
          <w:sz w:val="22"/>
          <w:szCs w:val="22"/>
          <w:lang w:val="en-ID"/>
        </w:rPr>
      </w:pPr>
      <w:del w:id="153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1531" w:author="chaniaayulestari@outlook.com" w:date="2021-11-13T14:56:00Z"/>
          <w:rFonts w:asciiTheme="minorHAnsi" w:eastAsiaTheme="minorEastAsia" w:hAnsiTheme="minorHAnsi" w:cstheme="minorBidi"/>
          <w:noProof/>
          <w:sz w:val="22"/>
          <w:szCs w:val="22"/>
          <w:lang w:val="en-ID"/>
        </w:rPr>
      </w:pPr>
      <w:del w:id="153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1533" w:author="chaniaayulestari@outlook.com" w:date="2021-11-13T14:56:00Z"/>
          <w:rFonts w:asciiTheme="minorHAnsi" w:eastAsiaTheme="minorEastAsia" w:hAnsiTheme="minorHAnsi" w:cstheme="minorBidi"/>
          <w:noProof/>
          <w:sz w:val="22"/>
          <w:szCs w:val="22"/>
          <w:lang w:val="en-ID"/>
        </w:rPr>
      </w:pPr>
      <w:del w:id="1534" w:author="chaniaayulestari@outlook.com"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1535" w:author="chaniaayulestari@outlook.com" w:date="2021-11-13T14:56:00Z"/>
          <w:rFonts w:asciiTheme="minorHAnsi" w:eastAsiaTheme="minorEastAsia" w:hAnsiTheme="minorHAnsi" w:cstheme="minorBidi"/>
          <w:noProof/>
          <w:sz w:val="22"/>
          <w:szCs w:val="22"/>
          <w:lang w:val="en-ID"/>
        </w:rPr>
      </w:pPr>
      <w:del w:id="153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1537" w:author="chaniaayulestari@outlook.com" w:date="2021-11-13T14:56:00Z"/>
          <w:rFonts w:asciiTheme="minorHAnsi" w:eastAsiaTheme="minorEastAsia" w:hAnsiTheme="minorHAnsi" w:cstheme="minorBidi"/>
          <w:noProof/>
          <w:sz w:val="22"/>
          <w:szCs w:val="22"/>
          <w:lang w:val="en-ID"/>
        </w:rPr>
      </w:pPr>
      <w:del w:id="153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1539" w:author="chaniaayulestari@outlook.com" w:date="2021-11-13T14:56:00Z"/>
          <w:rFonts w:asciiTheme="minorHAnsi" w:eastAsiaTheme="minorEastAsia" w:hAnsiTheme="minorHAnsi" w:cstheme="minorBidi"/>
          <w:noProof/>
          <w:sz w:val="22"/>
          <w:szCs w:val="22"/>
          <w:lang w:val="en-ID"/>
        </w:rPr>
      </w:pPr>
      <w:del w:id="154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1541" w:author="chaniaayulestari@outlook.com" w:date="2021-11-13T14:56:00Z"/>
          <w:rFonts w:asciiTheme="minorHAnsi" w:eastAsiaTheme="minorEastAsia" w:hAnsiTheme="minorHAnsi" w:cstheme="minorBidi"/>
          <w:noProof/>
          <w:sz w:val="22"/>
          <w:szCs w:val="22"/>
          <w:lang w:val="en-ID"/>
        </w:rPr>
      </w:pPr>
      <w:del w:id="154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1543" w:author="chaniaayulestari@outlook.com" w:date="2021-11-13T14:56:00Z"/>
          <w:rFonts w:asciiTheme="minorHAnsi" w:eastAsiaTheme="minorEastAsia" w:hAnsiTheme="minorHAnsi" w:cstheme="minorBidi"/>
          <w:noProof/>
          <w:sz w:val="22"/>
          <w:szCs w:val="22"/>
          <w:lang w:val="en-ID"/>
        </w:rPr>
      </w:pPr>
      <w:del w:id="154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1545" w:author="chaniaayulestari@outlook.com" w:date="2021-11-13T14:56:00Z"/>
          <w:rFonts w:asciiTheme="minorHAnsi" w:eastAsiaTheme="minorEastAsia" w:hAnsiTheme="minorHAnsi" w:cstheme="minorBidi"/>
          <w:noProof/>
          <w:sz w:val="22"/>
          <w:szCs w:val="22"/>
          <w:lang w:val="en-ID"/>
        </w:rPr>
      </w:pPr>
      <w:del w:id="154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1547" w:author="chaniaayulestari@outlook.com" w:date="2021-11-13T14:56:00Z"/>
          <w:rFonts w:asciiTheme="minorHAnsi" w:eastAsiaTheme="minorEastAsia" w:hAnsiTheme="minorHAnsi" w:cstheme="minorBidi"/>
          <w:noProof/>
          <w:sz w:val="22"/>
          <w:szCs w:val="22"/>
          <w:lang w:val="en-ID"/>
        </w:rPr>
      </w:pPr>
      <w:del w:id="154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1549" w:author="chaniaayulestari@outlook.com" w:date="2021-11-13T14:56:00Z"/>
          <w:rFonts w:asciiTheme="minorHAnsi" w:eastAsiaTheme="minorEastAsia" w:hAnsiTheme="minorHAnsi" w:cstheme="minorBidi"/>
          <w:noProof/>
          <w:sz w:val="22"/>
          <w:szCs w:val="22"/>
          <w:lang w:val="en-ID"/>
        </w:rPr>
      </w:pPr>
      <w:del w:id="155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1551" w:author="chaniaayulestari@outlook.com" w:date="2021-11-13T14:56:00Z"/>
          <w:rFonts w:asciiTheme="minorHAnsi" w:eastAsiaTheme="minorEastAsia" w:hAnsiTheme="minorHAnsi" w:cstheme="minorBidi"/>
          <w:noProof/>
          <w:sz w:val="22"/>
          <w:szCs w:val="22"/>
          <w:lang w:val="en-ID"/>
        </w:rPr>
      </w:pPr>
      <w:del w:id="155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1553" w:author="chaniaayulestari@outlook.com" w:date="2021-11-13T14:56:00Z"/>
          <w:rFonts w:asciiTheme="minorHAnsi" w:eastAsiaTheme="minorEastAsia" w:hAnsiTheme="minorHAnsi" w:cstheme="minorBidi"/>
          <w:noProof/>
          <w:sz w:val="22"/>
          <w:szCs w:val="22"/>
          <w:lang w:val="en-ID"/>
        </w:rPr>
      </w:pPr>
      <w:del w:id="1554" w:author="chaniaayulestari@outlook.com"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1555" w:author="chaniaayulestari@outlook.com" w:date="2021-11-13T14:56:00Z"/>
          <w:rFonts w:asciiTheme="minorHAnsi" w:eastAsiaTheme="minorEastAsia" w:hAnsiTheme="minorHAnsi" w:cstheme="minorBidi"/>
          <w:noProof/>
          <w:sz w:val="22"/>
          <w:szCs w:val="22"/>
          <w:lang w:val="en-ID"/>
        </w:rPr>
      </w:pPr>
      <w:del w:id="155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1557" w:author="chaniaayulestari@outlook.com" w:date="2021-11-13T14:56:00Z"/>
          <w:rFonts w:asciiTheme="minorHAnsi" w:eastAsiaTheme="minorEastAsia" w:hAnsiTheme="minorHAnsi" w:cstheme="minorBidi"/>
          <w:noProof/>
          <w:sz w:val="22"/>
          <w:szCs w:val="22"/>
          <w:lang w:val="en-ID"/>
        </w:rPr>
      </w:pPr>
      <w:del w:id="155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1559" w:author="chaniaayulestari@outlook.com" w:date="2021-11-13T14:56:00Z"/>
          <w:rFonts w:asciiTheme="minorHAnsi" w:eastAsiaTheme="minorEastAsia" w:hAnsiTheme="minorHAnsi" w:cstheme="minorBidi"/>
          <w:noProof/>
          <w:sz w:val="22"/>
          <w:szCs w:val="22"/>
          <w:lang w:val="en-ID"/>
        </w:rPr>
      </w:pPr>
      <w:del w:id="156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1561" w:author="chaniaayulestari@outlook.com" w:date="2021-11-13T14:56:00Z"/>
          <w:rFonts w:asciiTheme="minorHAnsi" w:eastAsiaTheme="minorEastAsia" w:hAnsiTheme="minorHAnsi" w:cstheme="minorBidi"/>
          <w:noProof/>
          <w:sz w:val="22"/>
          <w:szCs w:val="22"/>
          <w:lang w:val="en-ID"/>
        </w:rPr>
      </w:pPr>
      <w:del w:id="156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1563" w:author="chaniaayulestari@outlook.com" w:date="2021-11-13T14:56:00Z"/>
          <w:rFonts w:asciiTheme="minorHAnsi" w:eastAsiaTheme="minorEastAsia" w:hAnsiTheme="minorHAnsi" w:cstheme="minorBidi"/>
          <w:noProof/>
          <w:sz w:val="22"/>
          <w:szCs w:val="22"/>
          <w:lang w:val="en-ID"/>
        </w:rPr>
      </w:pPr>
      <w:del w:id="156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1565" w:author="chaniaayulestari@outlook.com" w:date="2021-11-13T14:56:00Z"/>
          <w:rFonts w:asciiTheme="minorHAnsi" w:eastAsiaTheme="minorEastAsia" w:hAnsiTheme="minorHAnsi" w:cstheme="minorBidi"/>
          <w:noProof/>
          <w:sz w:val="22"/>
          <w:szCs w:val="22"/>
          <w:lang w:val="en-ID"/>
        </w:rPr>
      </w:pPr>
      <w:del w:id="156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1567" w:author="chaniaayulestari@outlook.com" w:date="2021-11-13T14:56:00Z"/>
          <w:rFonts w:asciiTheme="minorHAnsi" w:eastAsiaTheme="minorEastAsia" w:hAnsiTheme="minorHAnsi" w:cstheme="minorBidi"/>
          <w:noProof/>
          <w:sz w:val="22"/>
          <w:szCs w:val="22"/>
          <w:lang w:val="en-ID"/>
        </w:rPr>
      </w:pPr>
      <w:del w:id="156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1569" w:author="chaniaayulestari@outlook.com" w:date="2021-11-13T14:56:00Z"/>
          <w:rFonts w:asciiTheme="minorHAnsi" w:eastAsiaTheme="minorEastAsia" w:hAnsiTheme="minorHAnsi" w:cstheme="minorBidi"/>
          <w:noProof/>
          <w:sz w:val="22"/>
          <w:szCs w:val="22"/>
          <w:lang w:val="en-ID"/>
        </w:rPr>
      </w:pPr>
      <w:del w:id="157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1571" w:author="chaniaayulestari@outlook.com" w:date="2021-11-13T14:56:00Z"/>
          <w:rFonts w:asciiTheme="minorHAnsi" w:eastAsiaTheme="minorEastAsia" w:hAnsiTheme="minorHAnsi" w:cstheme="minorBidi"/>
          <w:noProof/>
          <w:sz w:val="22"/>
          <w:szCs w:val="22"/>
          <w:lang w:val="en-ID"/>
        </w:rPr>
      </w:pPr>
      <w:del w:id="157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1573" w:author="chaniaayulestari@outlook.com" w:date="2021-11-13T14:56:00Z"/>
          <w:rFonts w:asciiTheme="minorHAnsi" w:eastAsiaTheme="minorEastAsia" w:hAnsiTheme="minorHAnsi" w:cstheme="minorBidi"/>
          <w:noProof/>
          <w:sz w:val="22"/>
          <w:szCs w:val="22"/>
          <w:lang w:val="en-ID"/>
        </w:rPr>
      </w:pPr>
      <w:del w:id="157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1575" w:author="chaniaayulestari@outlook.com" w:date="2021-11-13T14:56:00Z"/>
          <w:rFonts w:asciiTheme="minorHAnsi" w:eastAsiaTheme="minorEastAsia" w:hAnsiTheme="minorHAnsi" w:cstheme="minorBidi"/>
          <w:noProof/>
          <w:sz w:val="22"/>
          <w:szCs w:val="22"/>
          <w:lang w:val="en-ID"/>
        </w:rPr>
      </w:pPr>
      <w:del w:id="157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1577" w:author="chaniaayulestari@outlook.com" w:date="2021-11-13T14:56:00Z"/>
          <w:rFonts w:asciiTheme="minorHAnsi" w:eastAsiaTheme="minorEastAsia" w:hAnsiTheme="minorHAnsi" w:cstheme="minorBidi"/>
          <w:noProof/>
          <w:sz w:val="22"/>
          <w:szCs w:val="22"/>
          <w:lang w:val="en-ID"/>
        </w:rPr>
      </w:pPr>
      <w:del w:id="157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1579" w:author="chaniaayulestari@outlook.com" w:date="2021-11-13T14:56:00Z"/>
          <w:rFonts w:asciiTheme="minorHAnsi" w:eastAsiaTheme="minorEastAsia" w:hAnsiTheme="minorHAnsi" w:cstheme="minorBidi"/>
          <w:noProof/>
          <w:sz w:val="22"/>
          <w:szCs w:val="22"/>
          <w:lang w:val="en-ID"/>
        </w:rPr>
      </w:pPr>
      <w:del w:id="158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1581" w:author="chaniaayulestari@outlook.com" w:date="2021-11-13T14:56:00Z"/>
          <w:rFonts w:asciiTheme="minorHAnsi" w:eastAsiaTheme="minorEastAsia" w:hAnsiTheme="minorHAnsi" w:cstheme="minorBidi"/>
          <w:noProof/>
          <w:sz w:val="22"/>
          <w:szCs w:val="22"/>
          <w:lang w:val="en-ID"/>
        </w:rPr>
      </w:pPr>
      <w:del w:id="158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1583" w:author="chaniaayulestari@outlook.com" w:date="2021-11-13T14:56:00Z"/>
          <w:rFonts w:asciiTheme="minorHAnsi" w:eastAsiaTheme="minorEastAsia" w:hAnsiTheme="minorHAnsi" w:cstheme="minorBidi"/>
          <w:noProof/>
          <w:sz w:val="22"/>
          <w:szCs w:val="22"/>
          <w:lang w:val="en-ID"/>
        </w:rPr>
      </w:pPr>
      <w:del w:id="158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1585" w:author="chaniaayulestari@outlook.com" w:date="2021-11-13T14:56:00Z"/>
          <w:rFonts w:asciiTheme="minorHAnsi" w:eastAsiaTheme="minorEastAsia" w:hAnsiTheme="minorHAnsi" w:cstheme="minorBidi"/>
          <w:noProof/>
          <w:sz w:val="22"/>
          <w:szCs w:val="22"/>
          <w:lang w:val="en-ID"/>
        </w:rPr>
      </w:pPr>
      <w:del w:id="158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1587" w:author="chaniaayulestari@outlook.com" w:date="2021-11-13T14:56:00Z"/>
          <w:rFonts w:asciiTheme="minorHAnsi" w:eastAsiaTheme="minorEastAsia" w:hAnsiTheme="minorHAnsi" w:cstheme="minorBidi"/>
          <w:noProof/>
          <w:sz w:val="22"/>
          <w:szCs w:val="22"/>
          <w:lang w:val="en-ID"/>
        </w:rPr>
      </w:pPr>
      <w:del w:id="158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1589" w:author="chaniaayulestari@outlook.com" w:date="2021-11-13T14:56:00Z"/>
          <w:rFonts w:asciiTheme="minorHAnsi" w:eastAsiaTheme="minorEastAsia" w:hAnsiTheme="minorHAnsi" w:cstheme="minorBidi"/>
          <w:noProof/>
          <w:sz w:val="22"/>
          <w:szCs w:val="22"/>
          <w:lang w:val="en-ID"/>
        </w:rPr>
      </w:pPr>
      <w:del w:id="159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1591" w:author="chaniaayulestari@outlook.com" w:date="2021-11-13T14:56:00Z"/>
          <w:rFonts w:asciiTheme="minorHAnsi" w:eastAsiaTheme="minorEastAsia" w:hAnsiTheme="minorHAnsi" w:cstheme="minorBidi"/>
          <w:noProof/>
          <w:sz w:val="22"/>
          <w:szCs w:val="22"/>
          <w:lang w:val="en-ID"/>
        </w:rPr>
      </w:pPr>
      <w:del w:id="159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1593" w:author="chaniaayulestari@outlook.com" w:date="2021-11-13T14:56:00Z"/>
          <w:rFonts w:asciiTheme="minorHAnsi" w:eastAsiaTheme="minorEastAsia" w:hAnsiTheme="minorHAnsi" w:cstheme="minorBidi"/>
          <w:noProof/>
          <w:sz w:val="22"/>
          <w:szCs w:val="22"/>
          <w:lang w:val="en-ID"/>
        </w:rPr>
      </w:pPr>
      <w:del w:id="159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1595" w:author="chaniaayulestari@outlook.com" w:date="2021-11-13T14:56:00Z"/>
          <w:rFonts w:asciiTheme="minorHAnsi" w:eastAsiaTheme="minorEastAsia" w:hAnsiTheme="minorHAnsi" w:cstheme="minorBidi"/>
          <w:noProof/>
          <w:sz w:val="22"/>
          <w:szCs w:val="22"/>
          <w:lang w:val="en-ID"/>
        </w:rPr>
      </w:pPr>
      <w:del w:id="159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1597" w:author="chaniaayulestari@outlook.com" w:date="2021-11-13T14:56:00Z"/>
          <w:rFonts w:asciiTheme="minorHAnsi" w:eastAsiaTheme="minorEastAsia" w:hAnsiTheme="minorHAnsi" w:cstheme="minorBidi"/>
          <w:noProof/>
          <w:sz w:val="22"/>
          <w:szCs w:val="22"/>
          <w:lang w:val="en-ID"/>
        </w:rPr>
      </w:pPr>
      <w:del w:id="159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1599" w:author="chaniaayulestari@outlook.com" w:date="2021-11-13T14:56:00Z"/>
          <w:rFonts w:asciiTheme="minorHAnsi" w:eastAsiaTheme="minorEastAsia" w:hAnsiTheme="minorHAnsi" w:cstheme="minorBidi"/>
          <w:noProof/>
          <w:sz w:val="22"/>
          <w:szCs w:val="22"/>
          <w:lang w:val="en-ID"/>
        </w:rPr>
      </w:pPr>
      <w:del w:id="160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1601" w:author="chaniaayulestari@outlook.com" w:date="2021-11-13T14:56:00Z"/>
          <w:rFonts w:asciiTheme="minorHAnsi" w:eastAsiaTheme="minorEastAsia" w:hAnsiTheme="minorHAnsi" w:cstheme="minorBidi"/>
          <w:noProof/>
          <w:sz w:val="22"/>
          <w:szCs w:val="22"/>
          <w:lang w:val="en-ID"/>
        </w:rPr>
      </w:pPr>
      <w:del w:id="160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1603" w:author="chaniaayulestari@outlook.com" w:date="2021-11-13T14:56:00Z"/>
          <w:rFonts w:asciiTheme="minorHAnsi" w:eastAsiaTheme="minorEastAsia" w:hAnsiTheme="minorHAnsi" w:cstheme="minorBidi"/>
          <w:noProof/>
          <w:sz w:val="22"/>
          <w:szCs w:val="22"/>
          <w:lang w:val="en-ID"/>
        </w:rPr>
      </w:pPr>
      <w:del w:id="160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8E50420" w14:textId="74819A8F" w:rsidR="006A1DDD" w:rsidDel="006A1DDD" w:rsidRDefault="00DF23AE">
      <w:pPr>
        <w:pStyle w:val="TableofFigures"/>
        <w:tabs>
          <w:tab w:val="right" w:leader="dot" w:pos="7927"/>
        </w:tabs>
        <w:rPr>
          <w:del w:id="1605" w:author="chaniaayulestari@outlook.com" w:date="2021-11-13T20:53:00Z"/>
          <w:noProof/>
        </w:rPr>
      </w:pPr>
      <w:del w:id="1606" w:author="chaniaayulestari@outlook.com" w:date="2021-11-13T14:56:00Z">
        <w:r w:rsidDel="002F6E1C">
          <w:fldChar w:fldCharType="end"/>
        </w:r>
      </w:del>
      <w:ins w:id="1607" w:author="chaniaayulestari@outlook.com" w:date="2021-11-13T14:56:00Z">
        <w:r w:rsidR="002F6E1C">
          <w:fldChar w:fldCharType="begin"/>
        </w:r>
        <w:r w:rsidR="002F6E1C">
          <w:instrText xml:space="preserve"> TOC \h \z \c "Gambar  3." </w:instrText>
        </w:r>
      </w:ins>
      <w:r w:rsidR="002F6E1C">
        <w:fldChar w:fldCharType="separate"/>
      </w:r>
    </w:p>
    <w:p w14:paraId="3DD35D46" w14:textId="6ADA1E20" w:rsidR="00224DD9" w:rsidDel="00224DD9" w:rsidRDefault="00224DD9">
      <w:pPr>
        <w:pStyle w:val="TableofFigures"/>
        <w:tabs>
          <w:tab w:val="right" w:leader="dot" w:pos="7927"/>
        </w:tabs>
        <w:rPr>
          <w:del w:id="1608" w:author="chaniaayulestari@outlook.com" w:date="2021-11-13T19:49:00Z"/>
          <w:noProof/>
        </w:rPr>
      </w:pPr>
    </w:p>
    <w:p w14:paraId="5DAC426F" w14:textId="41DB721A" w:rsidR="002040D9" w:rsidDel="002040D9" w:rsidRDefault="002040D9">
      <w:pPr>
        <w:pStyle w:val="TableofFigures"/>
        <w:tabs>
          <w:tab w:val="right" w:leader="dot" w:pos="7927"/>
        </w:tabs>
        <w:rPr>
          <w:del w:id="1609" w:author="chaniaayulestari@outlook.com" w:date="2021-11-13T15:19:00Z"/>
          <w:noProof/>
        </w:rPr>
      </w:pPr>
    </w:p>
    <w:p w14:paraId="7F96571D" w14:textId="4836725F" w:rsidR="007E3876" w:rsidDel="007E3876" w:rsidRDefault="007E3876">
      <w:pPr>
        <w:pStyle w:val="TableofFigures"/>
        <w:tabs>
          <w:tab w:val="right" w:leader="dot" w:pos="7927"/>
        </w:tabs>
        <w:rPr>
          <w:del w:id="1610" w:author="chaniaayulestari@outlook.com" w:date="2021-11-13T15:15:00Z"/>
          <w:noProof/>
        </w:rPr>
      </w:pPr>
    </w:p>
    <w:p w14:paraId="3B954BD0" w14:textId="36726B3A" w:rsidR="002778AA" w:rsidDel="002778AA" w:rsidRDefault="002778AA">
      <w:pPr>
        <w:pStyle w:val="TableofFigures"/>
        <w:tabs>
          <w:tab w:val="right" w:leader="dot" w:pos="7927"/>
        </w:tabs>
        <w:rPr>
          <w:del w:id="1611" w:author="chaniaayulestari@outlook.com" w:date="2021-11-13T15:07:00Z"/>
          <w:noProof/>
        </w:rPr>
      </w:pPr>
    </w:p>
    <w:p w14:paraId="7A2BF14A" w14:textId="490709AC" w:rsidR="002778AA" w:rsidDel="002778AA" w:rsidRDefault="002778AA">
      <w:pPr>
        <w:pStyle w:val="TableofFigures"/>
        <w:tabs>
          <w:tab w:val="right" w:leader="dot" w:pos="7927"/>
        </w:tabs>
        <w:rPr>
          <w:del w:id="1612" w:author="chaniaayulestari@outlook.com" w:date="2021-11-13T15:05:00Z"/>
          <w:noProof/>
        </w:rPr>
      </w:pPr>
    </w:p>
    <w:p w14:paraId="0BFB35BA" w14:textId="58CCCB53" w:rsidR="00575898" w:rsidDel="00575898" w:rsidRDefault="00575898">
      <w:pPr>
        <w:pStyle w:val="TableofFigures"/>
        <w:tabs>
          <w:tab w:val="right" w:leader="dot" w:pos="7927"/>
        </w:tabs>
        <w:rPr>
          <w:del w:id="1613" w:author="chaniaayulestari@outlook.com" w:date="2021-11-13T15:03:00Z"/>
          <w:noProof/>
        </w:rPr>
      </w:pPr>
    </w:p>
    <w:p w14:paraId="59AD98ED" w14:textId="46717EA3" w:rsidR="000C4633" w:rsidDel="000C4633" w:rsidRDefault="000C4633">
      <w:pPr>
        <w:pStyle w:val="TableofFigures"/>
        <w:tabs>
          <w:tab w:val="right" w:leader="dot" w:pos="7927"/>
        </w:tabs>
        <w:rPr>
          <w:del w:id="1614" w:author="chaniaayulestari@outlook.com" w:date="2021-11-13T15:00:00Z"/>
          <w:noProof/>
        </w:rPr>
      </w:pPr>
    </w:p>
    <w:p w14:paraId="643EDF0C" w14:textId="243D6C9C" w:rsidR="002F6E1C" w:rsidDel="002F6E1C" w:rsidRDefault="002F6E1C">
      <w:pPr>
        <w:pStyle w:val="TableofFigures"/>
        <w:tabs>
          <w:tab w:val="right" w:leader="dot" w:pos="7927"/>
        </w:tabs>
        <w:rPr>
          <w:del w:id="1615" w:author="chaniaayulestari@outlook.com" w:date="2021-11-13T14:56:00Z"/>
          <w:noProof/>
        </w:rPr>
        <w:pPrChange w:id="1616" w:author="chaniaayulestari@outlook.com" w:date="2021-11-13T20:54:00Z">
          <w:pPr/>
        </w:pPrChange>
      </w:pPr>
    </w:p>
    <w:p w14:paraId="0411623F" w14:textId="31A6BA1E" w:rsidR="00AA549F" w:rsidRDefault="002F6E1C">
      <w:pPr>
        <w:pStyle w:val="TableofFigures"/>
        <w:tabs>
          <w:tab w:val="right" w:leader="dot" w:pos="7927"/>
        </w:tabs>
        <w:pPrChange w:id="1617" w:author="chaniaayulestari@outlook.com" w:date="2021-11-13T20:54:00Z">
          <w:pPr/>
        </w:pPrChange>
      </w:pPr>
      <w:ins w:id="1618" w:author="chaniaayulestari@outlook.com"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1619" w:name="_Toc80034205"/>
      <w:bookmarkStart w:id="1620" w:name="_Toc87896274"/>
      <w:r>
        <w:rPr>
          <w:lang w:val="en-US"/>
        </w:rPr>
        <w:lastRenderedPageBreak/>
        <w:t>DAFTAR TABEL</w:t>
      </w:r>
      <w:bookmarkEnd w:id="1619"/>
      <w:bookmarkEnd w:id="1620"/>
    </w:p>
    <w:p w14:paraId="4764425A" w14:textId="07721ABC" w:rsidR="00070779" w:rsidRDefault="00DF23AE">
      <w:pPr>
        <w:pStyle w:val="TableofFigures"/>
        <w:tabs>
          <w:tab w:val="right" w:leader="dot" w:pos="7927"/>
        </w:tabs>
        <w:rPr>
          <w:ins w:id="1621" w:author=" " w:date="2021-11-16T10:14:00Z"/>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ins w:id="1622" w:author=" " w:date="2021-11-16T10:14:00Z">
        <w:r w:rsidR="00070779" w:rsidRPr="00C35CE6">
          <w:rPr>
            <w:rStyle w:val="Hyperlink"/>
            <w:rFonts w:eastAsiaTheme="majorEastAsia"/>
            <w:noProof/>
          </w:rPr>
          <w:fldChar w:fldCharType="begin"/>
        </w:r>
        <w:r w:rsidR="00070779" w:rsidRPr="00C35CE6">
          <w:rPr>
            <w:rStyle w:val="Hyperlink"/>
            <w:rFonts w:eastAsiaTheme="majorEastAsia"/>
            <w:noProof/>
          </w:rPr>
          <w:instrText xml:space="preserve"> </w:instrText>
        </w:r>
        <w:r w:rsidR="00070779">
          <w:rPr>
            <w:noProof/>
          </w:rPr>
          <w:instrText>HYPERLINK \l "_Toc87950092"</w:instrText>
        </w:r>
        <w:r w:rsidR="00070779" w:rsidRPr="00C35CE6">
          <w:rPr>
            <w:rStyle w:val="Hyperlink"/>
            <w:rFonts w:eastAsiaTheme="majorEastAsia"/>
            <w:noProof/>
          </w:rPr>
          <w:instrText xml:space="preserve"> </w:instrText>
        </w:r>
        <w:r w:rsidR="00070779" w:rsidRPr="00C35CE6">
          <w:rPr>
            <w:rStyle w:val="Hyperlink"/>
            <w:rFonts w:eastAsiaTheme="majorEastAsia"/>
            <w:noProof/>
          </w:rPr>
        </w:r>
        <w:r w:rsidR="00070779" w:rsidRPr="00C35CE6">
          <w:rPr>
            <w:rStyle w:val="Hyperlink"/>
            <w:rFonts w:eastAsiaTheme="majorEastAsia"/>
            <w:noProof/>
          </w:rPr>
          <w:fldChar w:fldCharType="separate"/>
        </w:r>
        <w:r w:rsidR="00070779" w:rsidRPr="00C35CE6">
          <w:rPr>
            <w:rStyle w:val="Hyperlink"/>
            <w:rFonts w:eastAsiaTheme="majorEastAsia"/>
            <w:noProof/>
          </w:rPr>
          <w:t>Table 0. 1 Daftar Singkatan</w:t>
        </w:r>
        <w:r w:rsidR="00070779">
          <w:rPr>
            <w:noProof/>
            <w:webHidden/>
          </w:rPr>
          <w:tab/>
        </w:r>
        <w:r w:rsidR="00070779">
          <w:rPr>
            <w:noProof/>
            <w:webHidden/>
          </w:rPr>
          <w:fldChar w:fldCharType="begin"/>
        </w:r>
        <w:r w:rsidR="00070779">
          <w:rPr>
            <w:noProof/>
            <w:webHidden/>
          </w:rPr>
          <w:instrText xml:space="preserve"> PAGEREF _Toc87950092 \h </w:instrText>
        </w:r>
        <w:r w:rsidR="00070779">
          <w:rPr>
            <w:noProof/>
            <w:webHidden/>
          </w:rPr>
        </w:r>
      </w:ins>
      <w:r w:rsidR="00070779">
        <w:rPr>
          <w:noProof/>
          <w:webHidden/>
        </w:rPr>
        <w:fldChar w:fldCharType="separate"/>
      </w:r>
      <w:ins w:id="1623" w:author=" " w:date="2021-11-16T10:14:00Z">
        <w:r w:rsidR="00070779">
          <w:rPr>
            <w:noProof/>
            <w:webHidden/>
          </w:rPr>
          <w:t>viii</w:t>
        </w:r>
        <w:r w:rsidR="00070779">
          <w:rPr>
            <w:noProof/>
            <w:webHidden/>
          </w:rPr>
          <w:fldChar w:fldCharType="end"/>
        </w:r>
        <w:r w:rsidR="00070779" w:rsidRPr="00C35CE6">
          <w:rPr>
            <w:rStyle w:val="Hyperlink"/>
            <w:rFonts w:eastAsiaTheme="majorEastAsia"/>
            <w:noProof/>
          </w:rPr>
          <w:fldChar w:fldCharType="end"/>
        </w:r>
      </w:ins>
    </w:p>
    <w:p w14:paraId="6C5258ED" w14:textId="5C13D4C2" w:rsidR="00070779" w:rsidRDefault="00070779">
      <w:pPr>
        <w:pStyle w:val="TableofFigures"/>
        <w:tabs>
          <w:tab w:val="right" w:leader="dot" w:pos="7927"/>
        </w:tabs>
        <w:rPr>
          <w:ins w:id="1624" w:author=" " w:date="2021-11-16T10:14:00Z"/>
          <w:rFonts w:asciiTheme="minorHAnsi" w:eastAsiaTheme="minorEastAsia" w:hAnsiTheme="minorHAnsi" w:cstheme="minorBidi"/>
          <w:noProof/>
          <w:sz w:val="22"/>
          <w:szCs w:val="22"/>
          <w:lang w:val="en-ID"/>
        </w:rPr>
      </w:pPr>
      <w:ins w:id="1625" w:author=" " w:date="2021-11-16T10:14:00Z">
        <w:r w:rsidRPr="00C35CE6">
          <w:rPr>
            <w:rStyle w:val="Hyperlink"/>
            <w:rFonts w:eastAsiaTheme="majorEastAsia"/>
            <w:noProof/>
          </w:rPr>
          <w:fldChar w:fldCharType="begin"/>
        </w:r>
        <w:r w:rsidRPr="00C35CE6">
          <w:rPr>
            <w:rStyle w:val="Hyperlink"/>
            <w:rFonts w:eastAsiaTheme="majorEastAsia"/>
            <w:noProof/>
          </w:rPr>
          <w:instrText xml:space="preserve"> </w:instrText>
        </w:r>
        <w:r>
          <w:rPr>
            <w:noProof/>
          </w:rPr>
          <w:instrText>HYPERLINK \l "_Toc87950093"</w:instrText>
        </w:r>
        <w:r w:rsidRPr="00C35CE6">
          <w:rPr>
            <w:rStyle w:val="Hyperlink"/>
            <w:rFonts w:eastAsiaTheme="majorEastAsia"/>
            <w:noProof/>
          </w:rPr>
          <w:instrText xml:space="preserve"> </w:instrText>
        </w:r>
        <w:r w:rsidRPr="00C35CE6">
          <w:rPr>
            <w:rStyle w:val="Hyperlink"/>
            <w:rFonts w:eastAsiaTheme="majorEastAsia"/>
            <w:noProof/>
          </w:rPr>
        </w:r>
        <w:r w:rsidRPr="00C35CE6">
          <w:rPr>
            <w:rStyle w:val="Hyperlink"/>
            <w:rFonts w:eastAsiaTheme="majorEastAsia"/>
            <w:noProof/>
          </w:rPr>
          <w:fldChar w:fldCharType="separate"/>
        </w:r>
        <w:r w:rsidRPr="00C35CE6">
          <w:rPr>
            <w:rStyle w:val="Hyperlink"/>
            <w:rFonts w:eastAsiaTheme="majorEastAsia"/>
            <w:noProof/>
          </w:rPr>
          <w:t>Table 0. 3 Simbol Use Case Diagram</w:t>
        </w:r>
        <w:r>
          <w:rPr>
            <w:noProof/>
            <w:webHidden/>
          </w:rPr>
          <w:tab/>
        </w:r>
        <w:r>
          <w:rPr>
            <w:noProof/>
            <w:webHidden/>
          </w:rPr>
          <w:fldChar w:fldCharType="begin"/>
        </w:r>
        <w:r>
          <w:rPr>
            <w:noProof/>
            <w:webHidden/>
          </w:rPr>
          <w:instrText xml:space="preserve"> PAGEREF _Toc87950093 \h </w:instrText>
        </w:r>
        <w:r>
          <w:rPr>
            <w:noProof/>
            <w:webHidden/>
          </w:rPr>
        </w:r>
      </w:ins>
      <w:r>
        <w:rPr>
          <w:noProof/>
          <w:webHidden/>
        </w:rPr>
        <w:fldChar w:fldCharType="separate"/>
      </w:r>
      <w:ins w:id="1626" w:author=" " w:date="2021-11-16T10:14:00Z">
        <w:r>
          <w:rPr>
            <w:noProof/>
            <w:webHidden/>
          </w:rPr>
          <w:t>ix</w:t>
        </w:r>
        <w:r>
          <w:rPr>
            <w:noProof/>
            <w:webHidden/>
          </w:rPr>
          <w:fldChar w:fldCharType="end"/>
        </w:r>
        <w:r w:rsidRPr="00C35CE6">
          <w:rPr>
            <w:rStyle w:val="Hyperlink"/>
            <w:rFonts w:eastAsiaTheme="majorEastAsia"/>
            <w:noProof/>
          </w:rPr>
          <w:fldChar w:fldCharType="end"/>
        </w:r>
      </w:ins>
    </w:p>
    <w:p w14:paraId="2E2A5AF5" w14:textId="735F19C0" w:rsidR="00070779" w:rsidRDefault="00070779">
      <w:pPr>
        <w:pStyle w:val="TableofFigures"/>
        <w:tabs>
          <w:tab w:val="right" w:leader="dot" w:pos="7927"/>
        </w:tabs>
        <w:rPr>
          <w:ins w:id="1627" w:author=" " w:date="2021-11-16T10:14:00Z"/>
          <w:rFonts w:asciiTheme="minorHAnsi" w:eastAsiaTheme="minorEastAsia" w:hAnsiTheme="minorHAnsi" w:cstheme="minorBidi"/>
          <w:noProof/>
          <w:sz w:val="22"/>
          <w:szCs w:val="22"/>
          <w:lang w:val="en-ID"/>
        </w:rPr>
      </w:pPr>
      <w:ins w:id="1628" w:author=" " w:date="2021-11-16T10:14:00Z">
        <w:r w:rsidRPr="00C35CE6">
          <w:rPr>
            <w:rStyle w:val="Hyperlink"/>
            <w:rFonts w:eastAsiaTheme="majorEastAsia"/>
            <w:noProof/>
          </w:rPr>
          <w:fldChar w:fldCharType="begin"/>
        </w:r>
        <w:r w:rsidRPr="00C35CE6">
          <w:rPr>
            <w:rStyle w:val="Hyperlink"/>
            <w:rFonts w:eastAsiaTheme="majorEastAsia"/>
            <w:noProof/>
          </w:rPr>
          <w:instrText xml:space="preserve"> </w:instrText>
        </w:r>
        <w:r>
          <w:rPr>
            <w:noProof/>
          </w:rPr>
          <w:instrText>HYPERLINK \l "_Toc87950094"</w:instrText>
        </w:r>
        <w:r w:rsidRPr="00C35CE6">
          <w:rPr>
            <w:rStyle w:val="Hyperlink"/>
            <w:rFonts w:eastAsiaTheme="majorEastAsia"/>
            <w:noProof/>
          </w:rPr>
          <w:instrText xml:space="preserve"> </w:instrText>
        </w:r>
        <w:r w:rsidRPr="00C35CE6">
          <w:rPr>
            <w:rStyle w:val="Hyperlink"/>
            <w:rFonts w:eastAsiaTheme="majorEastAsia"/>
            <w:noProof/>
          </w:rPr>
        </w:r>
        <w:r w:rsidRPr="00C35CE6">
          <w:rPr>
            <w:rStyle w:val="Hyperlink"/>
            <w:rFonts w:eastAsiaTheme="majorEastAsia"/>
            <w:noProof/>
          </w:rPr>
          <w:fldChar w:fldCharType="separate"/>
        </w:r>
        <w:r w:rsidRPr="00C35CE6">
          <w:rPr>
            <w:rStyle w:val="Hyperlink"/>
            <w:rFonts w:eastAsiaTheme="majorEastAsia"/>
            <w:noProof/>
          </w:rPr>
          <w:t>Table 0. 4 Simbol Class Diagram</w:t>
        </w:r>
        <w:r>
          <w:rPr>
            <w:noProof/>
            <w:webHidden/>
          </w:rPr>
          <w:tab/>
        </w:r>
        <w:r>
          <w:rPr>
            <w:noProof/>
            <w:webHidden/>
          </w:rPr>
          <w:fldChar w:fldCharType="begin"/>
        </w:r>
        <w:r>
          <w:rPr>
            <w:noProof/>
            <w:webHidden/>
          </w:rPr>
          <w:instrText xml:space="preserve"> PAGEREF _Toc87950094 \h </w:instrText>
        </w:r>
        <w:r>
          <w:rPr>
            <w:noProof/>
            <w:webHidden/>
          </w:rPr>
        </w:r>
      </w:ins>
      <w:r>
        <w:rPr>
          <w:noProof/>
          <w:webHidden/>
        </w:rPr>
        <w:fldChar w:fldCharType="separate"/>
      </w:r>
      <w:ins w:id="1629" w:author=" " w:date="2021-11-16T10:14:00Z">
        <w:r>
          <w:rPr>
            <w:noProof/>
            <w:webHidden/>
          </w:rPr>
          <w:t>x</w:t>
        </w:r>
        <w:r>
          <w:rPr>
            <w:noProof/>
            <w:webHidden/>
          </w:rPr>
          <w:fldChar w:fldCharType="end"/>
        </w:r>
        <w:r w:rsidRPr="00C35CE6">
          <w:rPr>
            <w:rStyle w:val="Hyperlink"/>
            <w:rFonts w:eastAsiaTheme="majorEastAsia"/>
            <w:noProof/>
          </w:rPr>
          <w:fldChar w:fldCharType="end"/>
        </w:r>
      </w:ins>
    </w:p>
    <w:p w14:paraId="29F04159" w14:textId="6A355274" w:rsidR="00070779" w:rsidRDefault="00070779">
      <w:pPr>
        <w:pStyle w:val="TableofFigures"/>
        <w:tabs>
          <w:tab w:val="right" w:leader="dot" w:pos="7927"/>
        </w:tabs>
        <w:rPr>
          <w:ins w:id="1630" w:author=" " w:date="2021-11-16T10:14:00Z"/>
          <w:rFonts w:asciiTheme="minorHAnsi" w:eastAsiaTheme="minorEastAsia" w:hAnsiTheme="minorHAnsi" w:cstheme="minorBidi"/>
          <w:noProof/>
          <w:sz w:val="22"/>
          <w:szCs w:val="22"/>
          <w:lang w:val="en-ID"/>
        </w:rPr>
      </w:pPr>
      <w:ins w:id="1631" w:author=" " w:date="2021-11-16T10:14:00Z">
        <w:r w:rsidRPr="00C35CE6">
          <w:rPr>
            <w:rStyle w:val="Hyperlink"/>
            <w:rFonts w:eastAsiaTheme="majorEastAsia"/>
            <w:noProof/>
          </w:rPr>
          <w:fldChar w:fldCharType="begin"/>
        </w:r>
        <w:r w:rsidRPr="00C35CE6">
          <w:rPr>
            <w:rStyle w:val="Hyperlink"/>
            <w:rFonts w:eastAsiaTheme="majorEastAsia"/>
            <w:noProof/>
          </w:rPr>
          <w:instrText xml:space="preserve"> </w:instrText>
        </w:r>
        <w:r>
          <w:rPr>
            <w:noProof/>
          </w:rPr>
          <w:instrText>HYPERLINK \l "_Toc87950095"</w:instrText>
        </w:r>
        <w:r w:rsidRPr="00C35CE6">
          <w:rPr>
            <w:rStyle w:val="Hyperlink"/>
            <w:rFonts w:eastAsiaTheme="majorEastAsia"/>
            <w:noProof/>
          </w:rPr>
          <w:instrText xml:space="preserve"> </w:instrText>
        </w:r>
        <w:r w:rsidRPr="00C35CE6">
          <w:rPr>
            <w:rStyle w:val="Hyperlink"/>
            <w:rFonts w:eastAsiaTheme="majorEastAsia"/>
            <w:noProof/>
          </w:rPr>
        </w:r>
        <w:r w:rsidRPr="00C35CE6">
          <w:rPr>
            <w:rStyle w:val="Hyperlink"/>
            <w:rFonts w:eastAsiaTheme="majorEastAsia"/>
            <w:noProof/>
          </w:rPr>
          <w:fldChar w:fldCharType="separate"/>
        </w:r>
        <w:r w:rsidRPr="00C35CE6">
          <w:rPr>
            <w:rStyle w:val="Hyperlink"/>
            <w:rFonts w:eastAsiaTheme="majorEastAsia"/>
            <w:noProof/>
          </w:rPr>
          <w:t>Table 0. 5 Simbol Sequence Diagram</w:t>
        </w:r>
        <w:r>
          <w:rPr>
            <w:noProof/>
            <w:webHidden/>
          </w:rPr>
          <w:tab/>
        </w:r>
        <w:r>
          <w:rPr>
            <w:noProof/>
            <w:webHidden/>
          </w:rPr>
          <w:fldChar w:fldCharType="begin"/>
        </w:r>
        <w:r>
          <w:rPr>
            <w:noProof/>
            <w:webHidden/>
          </w:rPr>
          <w:instrText xml:space="preserve"> PAGEREF _Toc87950095 \h </w:instrText>
        </w:r>
        <w:r>
          <w:rPr>
            <w:noProof/>
            <w:webHidden/>
          </w:rPr>
        </w:r>
      </w:ins>
      <w:r>
        <w:rPr>
          <w:noProof/>
          <w:webHidden/>
        </w:rPr>
        <w:fldChar w:fldCharType="separate"/>
      </w:r>
      <w:ins w:id="1632" w:author=" " w:date="2021-11-16T10:14:00Z">
        <w:r>
          <w:rPr>
            <w:noProof/>
            <w:webHidden/>
          </w:rPr>
          <w:t>xii</w:t>
        </w:r>
        <w:r>
          <w:rPr>
            <w:noProof/>
            <w:webHidden/>
          </w:rPr>
          <w:fldChar w:fldCharType="end"/>
        </w:r>
        <w:r w:rsidRPr="00C35CE6">
          <w:rPr>
            <w:rStyle w:val="Hyperlink"/>
            <w:rFonts w:eastAsiaTheme="majorEastAsia"/>
            <w:noProof/>
          </w:rPr>
          <w:fldChar w:fldCharType="end"/>
        </w:r>
      </w:ins>
    </w:p>
    <w:p w14:paraId="0107ACBB" w14:textId="3BD302F8" w:rsidR="00070779" w:rsidRDefault="00070779">
      <w:pPr>
        <w:pStyle w:val="TableofFigures"/>
        <w:tabs>
          <w:tab w:val="right" w:leader="dot" w:pos="7927"/>
        </w:tabs>
        <w:rPr>
          <w:ins w:id="1633" w:author=" " w:date="2021-11-16T10:14:00Z"/>
          <w:rFonts w:asciiTheme="minorHAnsi" w:eastAsiaTheme="minorEastAsia" w:hAnsiTheme="minorHAnsi" w:cstheme="minorBidi"/>
          <w:noProof/>
          <w:sz w:val="22"/>
          <w:szCs w:val="22"/>
          <w:lang w:val="en-ID"/>
        </w:rPr>
      </w:pPr>
      <w:ins w:id="1634" w:author=" " w:date="2021-11-16T10:14:00Z">
        <w:r w:rsidRPr="00C35CE6">
          <w:rPr>
            <w:rStyle w:val="Hyperlink"/>
            <w:rFonts w:eastAsiaTheme="majorEastAsia"/>
            <w:noProof/>
          </w:rPr>
          <w:fldChar w:fldCharType="begin"/>
        </w:r>
        <w:r w:rsidRPr="00C35CE6">
          <w:rPr>
            <w:rStyle w:val="Hyperlink"/>
            <w:rFonts w:eastAsiaTheme="majorEastAsia"/>
            <w:noProof/>
          </w:rPr>
          <w:instrText xml:space="preserve"> </w:instrText>
        </w:r>
        <w:r>
          <w:rPr>
            <w:noProof/>
          </w:rPr>
          <w:instrText>HYPERLINK \l "_Toc87950096"</w:instrText>
        </w:r>
        <w:r w:rsidRPr="00C35CE6">
          <w:rPr>
            <w:rStyle w:val="Hyperlink"/>
            <w:rFonts w:eastAsiaTheme="majorEastAsia"/>
            <w:noProof/>
          </w:rPr>
          <w:instrText xml:space="preserve"> </w:instrText>
        </w:r>
        <w:r w:rsidRPr="00C35CE6">
          <w:rPr>
            <w:rStyle w:val="Hyperlink"/>
            <w:rFonts w:eastAsiaTheme="majorEastAsia"/>
            <w:noProof/>
          </w:rPr>
        </w:r>
        <w:r w:rsidRPr="00C35CE6">
          <w:rPr>
            <w:rStyle w:val="Hyperlink"/>
            <w:rFonts w:eastAsiaTheme="majorEastAsia"/>
            <w:noProof/>
          </w:rPr>
          <w:fldChar w:fldCharType="separate"/>
        </w:r>
        <w:r w:rsidRPr="00C35CE6">
          <w:rPr>
            <w:rStyle w:val="Hyperlink"/>
            <w:rFonts w:eastAsiaTheme="majorEastAsia"/>
            <w:noProof/>
          </w:rPr>
          <w:t>Table 0. 7 Simbol Activity Diagram</w:t>
        </w:r>
        <w:r>
          <w:rPr>
            <w:noProof/>
            <w:webHidden/>
          </w:rPr>
          <w:tab/>
        </w:r>
        <w:r>
          <w:rPr>
            <w:noProof/>
            <w:webHidden/>
          </w:rPr>
          <w:fldChar w:fldCharType="begin"/>
        </w:r>
        <w:r>
          <w:rPr>
            <w:noProof/>
            <w:webHidden/>
          </w:rPr>
          <w:instrText xml:space="preserve"> PAGEREF _Toc87950096 \h </w:instrText>
        </w:r>
        <w:r>
          <w:rPr>
            <w:noProof/>
            <w:webHidden/>
          </w:rPr>
        </w:r>
      </w:ins>
      <w:r>
        <w:rPr>
          <w:noProof/>
          <w:webHidden/>
        </w:rPr>
        <w:fldChar w:fldCharType="separate"/>
      </w:r>
      <w:ins w:id="1635" w:author=" " w:date="2021-11-16T10:14:00Z">
        <w:r>
          <w:rPr>
            <w:noProof/>
            <w:webHidden/>
          </w:rPr>
          <w:t>xiii</w:t>
        </w:r>
        <w:r>
          <w:rPr>
            <w:noProof/>
            <w:webHidden/>
          </w:rPr>
          <w:fldChar w:fldCharType="end"/>
        </w:r>
        <w:r w:rsidRPr="00C35CE6">
          <w:rPr>
            <w:rStyle w:val="Hyperlink"/>
            <w:rFonts w:eastAsiaTheme="majorEastAsia"/>
            <w:noProof/>
          </w:rPr>
          <w:fldChar w:fldCharType="end"/>
        </w:r>
      </w:ins>
    </w:p>
    <w:p w14:paraId="271896C4" w14:textId="1E7A3AA8" w:rsidR="00FA382F" w:rsidDel="007F2CB7" w:rsidRDefault="00FA382F">
      <w:pPr>
        <w:pStyle w:val="TableofFigures"/>
        <w:tabs>
          <w:tab w:val="right" w:leader="dot" w:pos="7927"/>
        </w:tabs>
        <w:rPr>
          <w:del w:id="1636" w:author=" " w:date="2021-11-16T10:11:00Z"/>
          <w:rFonts w:asciiTheme="minorHAnsi" w:eastAsiaTheme="minorEastAsia" w:hAnsiTheme="minorHAnsi" w:cstheme="minorBidi"/>
          <w:noProof/>
          <w:sz w:val="22"/>
          <w:szCs w:val="22"/>
          <w:lang w:val="en-ID"/>
        </w:rPr>
      </w:pPr>
      <w:del w:id="1637" w:author=" " w:date="2021-11-16T10:11:00Z">
        <w:r w:rsidRPr="007F2CB7" w:rsidDel="007F2CB7">
          <w:rPr>
            <w:rFonts w:eastAsiaTheme="majorEastAsia"/>
            <w:noProof/>
            <w:rPrChange w:id="1638" w:author=" " w:date="2021-11-16T10:11:00Z">
              <w:rPr>
                <w:rStyle w:val="Hyperlink"/>
                <w:rFonts w:eastAsiaTheme="majorEastAsia"/>
                <w:noProof/>
              </w:rPr>
            </w:rPrChange>
          </w:rPr>
          <w:delText>Table 0. 1 Daftar Singkatan</w:delText>
        </w:r>
        <w:r w:rsidDel="007F2CB7">
          <w:rPr>
            <w:noProof/>
            <w:webHidden/>
          </w:rPr>
          <w:tab/>
        </w:r>
      </w:del>
      <w:del w:id="1639" w:author=" " w:date="2021-11-15T18:53:00Z">
        <w:r w:rsidDel="00106BE6">
          <w:rPr>
            <w:noProof/>
            <w:webHidden/>
          </w:rPr>
          <w:delText>xii</w:delText>
        </w:r>
      </w:del>
    </w:p>
    <w:p w14:paraId="755CAC66" w14:textId="26CD96DD" w:rsidR="00FA382F" w:rsidDel="007F2CB7" w:rsidRDefault="00FA382F">
      <w:pPr>
        <w:pStyle w:val="TableofFigures"/>
        <w:tabs>
          <w:tab w:val="right" w:leader="dot" w:pos="7927"/>
        </w:tabs>
        <w:rPr>
          <w:del w:id="1640" w:author=" " w:date="2021-11-16T10:11:00Z"/>
          <w:rFonts w:asciiTheme="minorHAnsi" w:eastAsiaTheme="minorEastAsia" w:hAnsiTheme="minorHAnsi" w:cstheme="minorBidi"/>
          <w:noProof/>
          <w:sz w:val="22"/>
          <w:szCs w:val="22"/>
          <w:lang w:val="en-ID"/>
        </w:rPr>
      </w:pPr>
      <w:del w:id="1641" w:author=" " w:date="2021-11-16T10:11:00Z">
        <w:r w:rsidRPr="007F2CB7" w:rsidDel="007F2CB7">
          <w:rPr>
            <w:rFonts w:eastAsiaTheme="majorEastAsia"/>
            <w:noProof/>
            <w:rPrChange w:id="1642" w:author=" " w:date="2021-11-16T10:11:00Z">
              <w:rPr>
                <w:rStyle w:val="Hyperlink"/>
                <w:rFonts w:eastAsiaTheme="majorEastAsia"/>
                <w:noProof/>
              </w:rPr>
            </w:rPrChange>
          </w:rPr>
          <w:delText>Table 0. 2 Simbol Flowchart</w:delText>
        </w:r>
        <w:r w:rsidDel="007F2CB7">
          <w:rPr>
            <w:noProof/>
            <w:webHidden/>
          </w:rPr>
          <w:tab/>
        </w:r>
      </w:del>
      <w:del w:id="1643" w:author=" " w:date="2021-11-15T18:53:00Z">
        <w:r w:rsidDel="00106BE6">
          <w:rPr>
            <w:noProof/>
            <w:webHidden/>
          </w:rPr>
          <w:delText>xiii</w:delText>
        </w:r>
      </w:del>
    </w:p>
    <w:p w14:paraId="7F4EC507" w14:textId="38217108" w:rsidR="00FA382F" w:rsidDel="007F2CB7" w:rsidRDefault="00FA382F">
      <w:pPr>
        <w:pStyle w:val="TableofFigures"/>
        <w:tabs>
          <w:tab w:val="right" w:leader="dot" w:pos="7927"/>
        </w:tabs>
        <w:rPr>
          <w:del w:id="1644" w:author=" " w:date="2021-11-16T10:11:00Z"/>
          <w:rFonts w:asciiTheme="minorHAnsi" w:eastAsiaTheme="minorEastAsia" w:hAnsiTheme="minorHAnsi" w:cstheme="minorBidi"/>
          <w:noProof/>
          <w:sz w:val="22"/>
          <w:szCs w:val="22"/>
          <w:lang w:val="en-ID"/>
        </w:rPr>
      </w:pPr>
      <w:del w:id="1645" w:author=" " w:date="2021-11-16T10:11:00Z">
        <w:r w:rsidRPr="007F2CB7" w:rsidDel="007F2CB7">
          <w:rPr>
            <w:rFonts w:eastAsiaTheme="majorEastAsia"/>
            <w:noProof/>
            <w:rPrChange w:id="1646" w:author=" " w:date="2021-11-16T10:11:00Z">
              <w:rPr>
                <w:rStyle w:val="Hyperlink"/>
                <w:rFonts w:eastAsiaTheme="majorEastAsia"/>
                <w:noProof/>
              </w:rPr>
            </w:rPrChange>
          </w:rPr>
          <w:delText>Table 0. 3 Simbol Use Case Diagram</w:delText>
        </w:r>
        <w:r w:rsidDel="007F2CB7">
          <w:rPr>
            <w:noProof/>
            <w:webHidden/>
          </w:rPr>
          <w:tab/>
        </w:r>
      </w:del>
      <w:del w:id="1647" w:author=" " w:date="2021-11-15T18:53:00Z">
        <w:r w:rsidDel="00106BE6">
          <w:rPr>
            <w:noProof/>
            <w:webHidden/>
          </w:rPr>
          <w:delText>xv</w:delText>
        </w:r>
      </w:del>
    </w:p>
    <w:p w14:paraId="0BE9A70A" w14:textId="75FA0417" w:rsidR="00FA382F" w:rsidDel="007F2CB7" w:rsidRDefault="00FA382F">
      <w:pPr>
        <w:pStyle w:val="TableofFigures"/>
        <w:tabs>
          <w:tab w:val="right" w:leader="dot" w:pos="7927"/>
        </w:tabs>
        <w:rPr>
          <w:del w:id="1648" w:author=" " w:date="2021-11-16T10:11:00Z"/>
          <w:rFonts w:asciiTheme="minorHAnsi" w:eastAsiaTheme="minorEastAsia" w:hAnsiTheme="minorHAnsi" w:cstheme="minorBidi"/>
          <w:noProof/>
          <w:sz w:val="22"/>
          <w:szCs w:val="22"/>
          <w:lang w:val="en-ID"/>
        </w:rPr>
      </w:pPr>
      <w:del w:id="1649" w:author=" " w:date="2021-11-16T10:11:00Z">
        <w:r w:rsidRPr="007F2CB7" w:rsidDel="007F2CB7">
          <w:rPr>
            <w:rFonts w:eastAsiaTheme="majorEastAsia"/>
            <w:noProof/>
            <w:rPrChange w:id="1650" w:author=" " w:date="2021-11-16T10:11:00Z">
              <w:rPr>
                <w:rStyle w:val="Hyperlink"/>
                <w:rFonts w:eastAsiaTheme="majorEastAsia"/>
                <w:noProof/>
              </w:rPr>
            </w:rPrChange>
          </w:rPr>
          <w:delText>Table 0. 4 Simbol Class Diagram</w:delText>
        </w:r>
        <w:r w:rsidDel="007F2CB7">
          <w:rPr>
            <w:noProof/>
            <w:webHidden/>
          </w:rPr>
          <w:tab/>
        </w:r>
      </w:del>
      <w:del w:id="1651" w:author=" " w:date="2021-11-15T18:53:00Z">
        <w:r w:rsidDel="00106BE6">
          <w:rPr>
            <w:noProof/>
            <w:webHidden/>
          </w:rPr>
          <w:delText>xvi</w:delText>
        </w:r>
      </w:del>
    </w:p>
    <w:p w14:paraId="1DB9EA19" w14:textId="137BCB70" w:rsidR="00FA382F" w:rsidDel="007F2CB7" w:rsidRDefault="00FA382F">
      <w:pPr>
        <w:pStyle w:val="TableofFigures"/>
        <w:tabs>
          <w:tab w:val="right" w:leader="dot" w:pos="7927"/>
        </w:tabs>
        <w:rPr>
          <w:del w:id="1652" w:author=" " w:date="2021-11-16T10:11:00Z"/>
          <w:rFonts w:asciiTheme="minorHAnsi" w:eastAsiaTheme="minorEastAsia" w:hAnsiTheme="minorHAnsi" w:cstheme="minorBidi"/>
          <w:noProof/>
          <w:sz w:val="22"/>
          <w:szCs w:val="22"/>
          <w:lang w:val="en-ID"/>
        </w:rPr>
      </w:pPr>
      <w:del w:id="1653" w:author=" " w:date="2021-11-16T10:11:00Z">
        <w:r w:rsidRPr="007F2CB7" w:rsidDel="007F2CB7">
          <w:rPr>
            <w:rFonts w:eastAsiaTheme="majorEastAsia"/>
            <w:noProof/>
            <w:rPrChange w:id="1654" w:author=" " w:date="2021-11-16T10:11:00Z">
              <w:rPr>
                <w:rStyle w:val="Hyperlink"/>
                <w:rFonts w:eastAsiaTheme="majorEastAsia"/>
                <w:noProof/>
              </w:rPr>
            </w:rPrChange>
          </w:rPr>
          <w:delText>Table 0. 5 Simbol Sequence Diagram</w:delText>
        </w:r>
        <w:r w:rsidDel="007F2CB7">
          <w:rPr>
            <w:noProof/>
            <w:webHidden/>
          </w:rPr>
          <w:tab/>
        </w:r>
      </w:del>
      <w:del w:id="1655" w:author=" " w:date="2021-11-15T18:53:00Z">
        <w:r w:rsidDel="00106BE6">
          <w:rPr>
            <w:noProof/>
            <w:webHidden/>
          </w:rPr>
          <w:delText>xviii</w:delText>
        </w:r>
      </w:del>
    </w:p>
    <w:p w14:paraId="00569528" w14:textId="0F383C84" w:rsidR="00FA382F" w:rsidDel="007F2CB7" w:rsidRDefault="00FA382F">
      <w:pPr>
        <w:pStyle w:val="TableofFigures"/>
        <w:tabs>
          <w:tab w:val="right" w:leader="dot" w:pos="7927"/>
        </w:tabs>
        <w:rPr>
          <w:del w:id="1656" w:author=" " w:date="2021-11-16T10:11:00Z"/>
          <w:rFonts w:asciiTheme="minorHAnsi" w:eastAsiaTheme="minorEastAsia" w:hAnsiTheme="minorHAnsi" w:cstheme="minorBidi"/>
          <w:noProof/>
          <w:sz w:val="22"/>
          <w:szCs w:val="22"/>
          <w:lang w:val="en-ID"/>
        </w:rPr>
      </w:pPr>
      <w:del w:id="1657" w:author=" " w:date="2021-11-16T10:11:00Z">
        <w:r w:rsidRPr="007F2CB7" w:rsidDel="007F2CB7">
          <w:rPr>
            <w:rFonts w:eastAsiaTheme="majorEastAsia"/>
            <w:noProof/>
            <w:rPrChange w:id="1658" w:author=" " w:date="2021-11-16T10:11:00Z">
              <w:rPr>
                <w:rStyle w:val="Hyperlink"/>
                <w:rFonts w:eastAsiaTheme="majorEastAsia"/>
                <w:noProof/>
              </w:rPr>
            </w:rPrChange>
          </w:rPr>
          <w:delText>Table 0. 7 Simbol Activity Diagram</w:delText>
        </w:r>
        <w:r w:rsidDel="007F2CB7">
          <w:rPr>
            <w:noProof/>
            <w:webHidden/>
          </w:rPr>
          <w:tab/>
        </w:r>
      </w:del>
      <w:del w:id="1659" w:author=" " w:date="2021-11-15T18:53:00Z">
        <w:r w:rsidDel="00106BE6">
          <w:rPr>
            <w:noProof/>
            <w:webHidden/>
          </w:rPr>
          <w:delText>xix</w:delText>
        </w:r>
      </w:del>
    </w:p>
    <w:p w14:paraId="1A0B05CC" w14:textId="4B40B4C1" w:rsidR="001B5BCE" w:rsidDel="001B5BCE" w:rsidRDefault="00DF23AE">
      <w:pPr>
        <w:rPr>
          <w:del w:id="1660" w:author="chaniaayulestari@outlook.com" w:date="2021-11-14T06:10:00Z"/>
          <w:noProof/>
        </w:rPr>
        <w:pPrChange w:id="1661" w:author="chaniaayulestari@outlook.com" w:date="2021-11-14T06:11:00Z">
          <w:pPr>
            <w:pStyle w:val="TableofFigures"/>
            <w:tabs>
              <w:tab w:val="right" w:leader="dot" w:pos="7927"/>
            </w:tabs>
          </w:pPr>
        </w:pPrChange>
      </w:pPr>
      <w:r>
        <w:fldChar w:fldCharType="end"/>
      </w:r>
      <w:del w:id="1662" w:author="chaniaayulestari@outlook.com" w:date="2021-11-14T06:11:00Z">
        <w:r w:rsidDel="001B5BCE">
          <w:fldChar w:fldCharType="begin"/>
        </w:r>
        <w:r w:rsidRPr="001B5BCE" w:rsidDel="001B5BCE">
          <w:delInstrText xml:space="preserve"> TOC \h \z \c "Table 3." </w:delInstrText>
        </w:r>
        <w:r w:rsidDel="001B5BCE">
          <w:fldChar w:fldCharType="separate"/>
        </w:r>
      </w:del>
    </w:p>
    <w:p w14:paraId="2954C0BB" w14:textId="245CE006" w:rsidR="00FA382F" w:rsidDel="001B5BCE" w:rsidRDefault="00FA382F">
      <w:pPr>
        <w:rPr>
          <w:del w:id="1663" w:author="chaniaayulestari@outlook.com" w:date="2021-11-14T06:10:00Z"/>
          <w:noProof/>
        </w:rPr>
        <w:pPrChange w:id="1664" w:author="chaniaayulestari@outlook.com" w:date="2021-11-14T06:11:00Z">
          <w:pPr>
            <w:pStyle w:val="TableofFigures"/>
            <w:tabs>
              <w:tab w:val="right" w:leader="dot" w:pos="7927"/>
            </w:tabs>
          </w:pPr>
        </w:pPrChange>
      </w:pPr>
    </w:p>
    <w:p w14:paraId="3372877F" w14:textId="1E52B54F" w:rsidR="00FA382F" w:rsidDel="001B5BCE" w:rsidRDefault="00FA382F">
      <w:pPr>
        <w:rPr>
          <w:del w:id="1665" w:author="chaniaayulestari@outlook.com" w:date="2021-11-14T06:10:00Z"/>
          <w:rFonts w:asciiTheme="minorHAnsi" w:eastAsiaTheme="minorEastAsia" w:hAnsiTheme="minorHAnsi" w:cstheme="minorBidi"/>
          <w:noProof/>
          <w:sz w:val="22"/>
          <w:szCs w:val="22"/>
          <w:lang w:val="en-ID"/>
        </w:rPr>
        <w:pPrChange w:id="1666" w:author="chaniaayulestari@outlook.com" w:date="2021-11-14T06:11:00Z">
          <w:pPr>
            <w:pStyle w:val="TableofFigures"/>
            <w:tabs>
              <w:tab w:val="right" w:leader="dot" w:pos="7927"/>
            </w:tabs>
          </w:pPr>
        </w:pPrChange>
      </w:pPr>
      <w:del w:id="1667" w:author="chaniaayulestari@outlook.com" w:date="2021-11-14T06:10:00Z">
        <w:r w:rsidRPr="001B5BCE" w:rsidDel="001B5BCE">
          <w:rPr>
            <w:rFonts w:eastAsiaTheme="majorEastAsia"/>
            <w:rPrChange w:id="1668" w:author="chaniaayulestari@outlook.com" w:date="2021-11-14T06:10:00Z">
              <w:rPr>
                <w:rStyle w:val="Hyperlink"/>
                <w:rFonts w:eastAsiaTheme="majorEastAsia"/>
                <w:noProof/>
              </w:rPr>
            </w:rPrChange>
          </w:rPr>
          <w:delText>Table 3. 1 Hasil Analisis Pengguna Sistem pada SMK Cendekia Batujajar</w:delText>
        </w:r>
        <w:r w:rsidDel="001B5BCE">
          <w:rPr>
            <w:noProof/>
            <w:webHidden/>
          </w:rPr>
          <w:tab/>
          <w:delText>16</w:delText>
        </w:r>
      </w:del>
    </w:p>
    <w:p w14:paraId="4BC4EA81" w14:textId="61610104" w:rsidR="00FA382F" w:rsidDel="001B5BCE" w:rsidRDefault="00FA382F">
      <w:pPr>
        <w:rPr>
          <w:del w:id="1669" w:author="chaniaayulestari@outlook.com" w:date="2021-11-14T06:10:00Z"/>
          <w:rFonts w:asciiTheme="minorHAnsi" w:eastAsiaTheme="minorEastAsia" w:hAnsiTheme="minorHAnsi" w:cstheme="minorBidi"/>
          <w:noProof/>
          <w:sz w:val="22"/>
          <w:szCs w:val="22"/>
          <w:lang w:val="en-ID"/>
        </w:rPr>
        <w:pPrChange w:id="1670" w:author="chaniaayulestari@outlook.com" w:date="2021-11-14T06:11:00Z">
          <w:pPr>
            <w:pStyle w:val="TableofFigures"/>
            <w:tabs>
              <w:tab w:val="right" w:leader="dot" w:pos="7927"/>
            </w:tabs>
          </w:pPr>
        </w:pPrChange>
      </w:pPr>
      <w:del w:id="1671" w:author="chaniaayulestari@outlook.com" w:date="2021-11-14T06:10:00Z">
        <w:r w:rsidRPr="001B5BCE" w:rsidDel="001B5BCE">
          <w:rPr>
            <w:rFonts w:eastAsiaTheme="majorEastAsia"/>
            <w:rPrChange w:id="1672" w:author="chaniaayulestari@outlook.com" w:date="2021-11-14T06:10:00Z">
              <w:rPr>
                <w:rStyle w:val="Hyperlink"/>
                <w:rFonts w:eastAsiaTheme="majorEastAsia"/>
                <w:noProof/>
              </w:rPr>
            </w:rPrChange>
          </w:rPr>
          <w:delText>Table 3. 2 Hasil Analisis Kebutuhan Pengguna</w:delText>
        </w:r>
        <w:r w:rsidDel="001B5BCE">
          <w:rPr>
            <w:noProof/>
            <w:webHidden/>
          </w:rPr>
          <w:tab/>
          <w:delText>17</w:delText>
        </w:r>
      </w:del>
    </w:p>
    <w:p w14:paraId="5C6528C2" w14:textId="2C7AFD0E" w:rsidR="00FA382F" w:rsidDel="001B5BCE" w:rsidRDefault="00FA382F">
      <w:pPr>
        <w:rPr>
          <w:del w:id="1673" w:author="chaniaayulestari@outlook.com" w:date="2021-11-14T06:10:00Z"/>
          <w:rFonts w:asciiTheme="minorHAnsi" w:eastAsiaTheme="minorEastAsia" w:hAnsiTheme="minorHAnsi" w:cstheme="minorBidi"/>
          <w:noProof/>
          <w:sz w:val="22"/>
          <w:szCs w:val="22"/>
          <w:lang w:val="en-ID"/>
        </w:rPr>
        <w:pPrChange w:id="1674" w:author="chaniaayulestari@outlook.com" w:date="2021-11-14T06:11:00Z">
          <w:pPr>
            <w:pStyle w:val="TableofFigures"/>
            <w:tabs>
              <w:tab w:val="right" w:leader="dot" w:pos="7927"/>
            </w:tabs>
          </w:pPr>
        </w:pPrChange>
      </w:pPr>
      <w:del w:id="1675" w:author="chaniaayulestari@outlook.com" w:date="2021-11-14T06:10:00Z">
        <w:r w:rsidRPr="001B5BCE" w:rsidDel="001B5BCE">
          <w:rPr>
            <w:rFonts w:eastAsiaTheme="majorEastAsia"/>
            <w:rPrChange w:id="1676" w:author="chaniaayulestari@outlook.com" w:date="2021-11-14T06:10:00Z">
              <w:rPr>
                <w:rStyle w:val="Hyperlink"/>
                <w:rFonts w:eastAsiaTheme="majorEastAsia"/>
                <w:noProof/>
              </w:rPr>
            </w:rPrChange>
          </w:rPr>
          <w:delText>Table 3. 3 Hasil Analisis Kebutuhan Fungsional</w:delText>
        </w:r>
        <w:r w:rsidDel="001B5BCE">
          <w:rPr>
            <w:noProof/>
            <w:webHidden/>
          </w:rPr>
          <w:tab/>
          <w:delText>18</w:delText>
        </w:r>
      </w:del>
    </w:p>
    <w:p w14:paraId="2FD988C6" w14:textId="3AC7453E" w:rsidR="00FA382F" w:rsidDel="001B5BCE" w:rsidRDefault="00FA382F">
      <w:pPr>
        <w:rPr>
          <w:del w:id="1677" w:author="chaniaayulestari@outlook.com" w:date="2021-11-14T06:10:00Z"/>
          <w:rFonts w:asciiTheme="minorHAnsi" w:eastAsiaTheme="minorEastAsia" w:hAnsiTheme="minorHAnsi" w:cstheme="minorBidi"/>
          <w:noProof/>
          <w:sz w:val="22"/>
          <w:szCs w:val="22"/>
          <w:lang w:val="en-ID"/>
        </w:rPr>
        <w:pPrChange w:id="1678" w:author="chaniaayulestari@outlook.com" w:date="2021-11-14T06:11:00Z">
          <w:pPr>
            <w:pStyle w:val="TableofFigures"/>
            <w:tabs>
              <w:tab w:val="right" w:leader="dot" w:pos="7927"/>
            </w:tabs>
          </w:pPr>
        </w:pPrChange>
      </w:pPr>
      <w:del w:id="1679" w:author="chaniaayulestari@outlook.com" w:date="2021-11-14T06:10:00Z">
        <w:r w:rsidRPr="001B5BCE" w:rsidDel="001B5BCE">
          <w:rPr>
            <w:rFonts w:eastAsiaTheme="majorEastAsia"/>
            <w:rPrChange w:id="1680" w:author="chaniaayulestari@outlook.com" w:date="2021-11-14T06:10:00Z">
              <w:rPr>
                <w:rStyle w:val="Hyperlink"/>
                <w:rFonts w:eastAsiaTheme="majorEastAsia"/>
                <w:noProof/>
              </w:rPr>
            </w:rPrChange>
          </w:rPr>
          <w:delText>Table 3. 4 Deskripsi Aktor</w:delText>
        </w:r>
        <w:r w:rsidDel="001B5BCE">
          <w:rPr>
            <w:noProof/>
            <w:webHidden/>
          </w:rPr>
          <w:tab/>
          <w:delText>21</w:delText>
        </w:r>
      </w:del>
    </w:p>
    <w:p w14:paraId="4760D5CB" w14:textId="54564FCE" w:rsidR="00FA382F" w:rsidDel="001B5BCE" w:rsidRDefault="00FA382F">
      <w:pPr>
        <w:rPr>
          <w:del w:id="1681" w:author="chaniaayulestari@outlook.com" w:date="2021-11-14T06:10:00Z"/>
          <w:rFonts w:asciiTheme="minorHAnsi" w:eastAsiaTheme="minorEastAsia" w:hAnsiTheme="minorHAnsi" w:cstheme="minorBidi"/>
          <w:noProof/>
          <w:sz w:val="22"/>
          <w:szCs w:val="22"/>
          <w:lang w:val="en-ID"/>
        </w:rPr>
        <w:pPrChange w:id="1682" w:author="chaniaayulestari@outlook.com" w:date="2021-11-14T06:11:00Z">
          <w:pPr>
            <w:pStyle w:val="TableofFigures"/>
            <w:tabs>
              <w:tab w:val="right" w:leader="dot" w:pos="7927"/>
            </w:tabs>
          </w:pPr>
        </w:pPrChange>
      </w:pPr>
      <w:del w:id="1683" w:author="chaniaayulestari@outlook.com" w:date="2021-11-14T06:10:00Z">
        <w:r w:rsidRPr="001B5BCE" w:rsidDel="001B5BCE">
          <w:rPr>
            <w:rFonts w:eastAsiaTheme="majorEastAsia"/>
            <w:rPrChange w:id="1684" w:author="chaniaayulestari@outlook.com" w:date="2021-11-14T06:10:00Z">
              <w:rPr>
                <w:rStyle w:val="Hyperlink"/>
                <w:rFonts w:eastAsiaTheme="majorEastAsia"/>
                <w:noProof/>
              </w:rPr>
            </w:rPrChange>
          </w:rPr>
          <w:delText>Table 3. 5 Skenario Use Case Login</w:delText>
        </w:r>
        <w:r w:rsidDel="001B5BCE">
          <w:rPr>
            <w:noProof/>
            <w:webHidden/>
          </w:rPr>
          <w:tab/>
          <w:delText>23</w:delText>
        </w:r>
      </w:del>
    </w:p>
    <w:p w14:paraId="68F6999F" w14:textId="68ACA9A8" w:rsidR="00FA382F" w:rsidDel="001B5BCE" w:rsidRDefault="00FA382F">
      <w:pPr>
        <w:rPr>
          <w:del w:id="1685" w:author="chaniaayulestari@outlook.com" w:date="2021-11-14T06:10:00Z"/>
          <w:rFonts w:asciiTheme="minorHAnsi" w:eastAsiaTheme="minorEastAsia" w:hAnsiTheme="minorHAnsi" w:cstheme="minorBidi"/>
          <w:noProof/>
          <w:sz w:val="22"/>
          <w:szCs w:val="22"/>
          <w:lang w:val="en-ID"/>
        </w:rPr>
        <w:pPrChange w:id="1686" w:author="chaniaayulestari@outlook.com" w:date="2021-11-14T06:11:00Z">
          <w:pPr>
            <w:pStyle w:val="TableofFigures"/>
            <w:tabs>
              <w:tab w:val="right" w:leader="dot" w:pos="7927"/>
            </w:tabs>
          </w:pPr>
        </w:pPrChange>
      </w:pPr>
      <w:del w:id="1687" w:author="chaniaayulestari@outlook.com" w:date="2021-11-14T06:10:00Z">
        <w:r w:rsidRPr="001B5BCE" w:rsidDel="001B5BCE">
          <w:rPr>
            <w:rFonts w:eastAsiaTheme="majorEastAsia"/>
            <w:rPrChange w:id="1688" w:author="chaniaayulestari@outlook.com" w:date="2021-11-14T06:10:00Z">
              <w:rPr>
                <w:rStyle w:val="Hyperlink"/>
                <w:rFonts w:eastAsiaTheme="majorEastAsia"/>
                <w:noProof/>
              </w:rPr>
            </w:rPrChange>
          </w:rPr>
          <w:delText>Table 3. 6 Skenario Use Case Dashboard</w:delText>
        </w:r>
        <w:r w:rsidDel="001B5BCE">
          <w:rPr>
            <w:noProof/>
            <w:webHidden/>
          </w:rPr>
          <w:tab/>
          <w:delText>25</w:delText>
        </w:r>
      </w:del>
    </w:p>
    <w:p w14:paraId="57705089" w14:textId="65BFAD6B" w:rsidR="00FA382F" w:rsidDel="001B5BCE" w:rsidRDefault="00FA382F">
      <w:pPr>
        <w:rPr>
          <w:del w:id="1689" w:author="chaniaayulestari@outlook.com" w:date="2021-11-14T06:10:00Z"/>
          <w:rFonts w:asciiTheme="minorHAnsi" w:eastAsiaTheme="minorEastAsia" w:hAnsiTheme="minorHAnsi" w:cstheme="minorBidi"/>
          <w:noProof/>
          <w:sz w:val="22"/>
          <w:szCs w:val="22"/>
          <w:lang w:val="en-ID"/>
        </w:rPr>
        <w:pPrChange w:id="1690" w:author="chaniaayulestari@outlook.com" w:date="2021-11-14T06:11:00Z">
          <w:pPr>
            <w:pStyle w:val="TableofFigures"/>
            <w:tabs>
              <w:tab w:val="right" w:leader="dot" w:pos="7927"/>
            </w:tabs>
          </w:pPr>
        </w:pPrChange>
      </w:pPr>
      <w:del w:id="1691" w:author="chaniaayulestari@outlook.com" w:date="2021-11-14T06:10:00Z">
        <w:r w:rsidRPr="001B5BCE" w:rsidDel="001B5BCE">
          <w:rPr>
            <w:rFonts w:eastAsiaTheme="majorEastAsia"/>
            <w:rPrChange w:id="1692" w:author="chaniaayulestari@outlook.com" w:date="2021-11-14T06:10:00Z">
              <w:rPr>
                <w:rStyle w:val="Hyperlink"/>
                <w:rFonts w:eastAsiaTheme="majorEastAsia"/>
                <w:noProof/>
              </w:rPr>
            </w:rPrChange>
          </w:rPr>
          <w:delText>Table 3. 7 Skenario Use Case Profil Siswa</w:delText>
        </w:r>
        <w:r w:rsidDel="001B5BCE">
          <w:rPr>
            <w:noProof/>
            <w:webHidden/>
          </w:rPr>
          <w:tab/>
          <w:delText>25</w:delText>
        </w:r>
      </w:del>
    </w:p>
    <w:p w14:paraId="0ACE8791" w14:textId="270BB156" w:rsidR="00FA382F" w:rsidDel="001B5BCE" w:rsidRDefault="00FA382F">
      <w:pPr>
        <w:rPr>
          <w:del w:id="1693" w:author="chaniaayulestari@outlook.com" w:date="2021-11-14T06:10:00Z"/>
          <w:rFonts w:asciiTheme="minorHAnsi" w:eastAsiaTheme="minorEastAsia" w:hAnsiTheme="minorHAnsi" w:cstheme="minorBidi"/>
          <w:noProof/>
          <w:sz w:val="22"/>
          <w:szCs w:val="22"/>
          <w:lang w:val="en-ID"/>
        </w:rPr>
        <w:pPrChange w:id="1694" w:author="chaniaayulestari@outlook.com" w:date="2021-11-14T06:11:00Z">
          <w:pPr>
            <w:pStyle w:val="TableofFigures"/>
            <w:tabs>
              <w:tab w:val="right" w:leader="dot" w:pos="7927"/>
            </w:tabs>
          </w:pPr>
        </w:pPrChange>
      </w:pPr>
      <w:del w:id="1695" w:author="chaniaayulestari@outlook.com" w:date="2021-11-14T06:10:00Z">
        <w:r w:rsidRPr="001B5BCE" w:rsidDel="001B5BCE">
          <w:rPr>
            <w:rFonts w:eastAsiaTheme="majorEastAsia"/>
            <w:rPrChange w:id="1696" w:author="chaniaayulestari@outlook.com" w:date="2021-11-14T06:10:00Z">
              <w:rPr>
                <w:rStyle w:val="Hyperlink"/>
                <w:rFonts w:eastAsiaTheme="majorEastAsia"/>
                <w:noProof/>
              </w:rPr>
            </w:rPrChange>
          </w:rPr>
          <w:delText>Table 3. 8 Skenario Use Case Profil Guru</w:delText>
        </w:r>
        <w:r w:rsidDel="001B5BCE">
          <w:rPr>
            <w:noProof/>
            <w:webHidden/>
          </w:rPr>
          <w:tab/>
          <w:delText>26</w:delText>
        </w:r>
      </w:del>
    </w:p>
    <w:p w14:paraId="30337974" w14:textId="1C14E6AE" w:rsidR="00FA382F" w:rsidDel="001B5BCE" w:rsidRDefault="00FA382F">
      <w:pPr>
        <w:rPr>
          <w:del w:id="1697" w:author="chaniaayulestari@outlook.com" w:date="2021-11-14T06:10:00Z"/>
          <w:rFonts w:asciiTheme="minorHAnsi" w:eastAsiaTheme="minorEastAsia" w:hAnsiTheme="minorHAnsi" w:cstheme="minorBidi"/>
          <w:noProof/>
          <w:sz w:val="22"/>
          <w:szCs w:val="22"/>
          <w:lang w:val="en-ID"/>
        </w:rPr>
        <w:pPrChange w:id="1698" w:author="chaniaayulestari@outlook.com" w:date="2021-11-14T06:11:00Z">
          <w:pPr>
            <w:pStyle w:val="TableofFigures"/>
            <w:tabs>
              <w:tab w:val="right" w:leader="dot" w:pos="7927"/>
            </w:tabs>
          </w:pPr>
        </w:pPrChange>
      </w:pPr>
      <w:del w:id="1699" w:author="chaniaayulestari@outlook.com" w:date="2021-11-14T06:10:00Z">
        <w:r w:rsidRPr="001B5BCE" w:rsidDel="001B5BCE">
          <w:rPr>
            <w:rFonts w:eastAsiaTheme="majorEastAsia"/>
            <w:rPrChange w:id="1700" w:author="chaniaayulestari@outlook.com" w:date="2021-11-14T06:10:00Z">
              <w:rPr>
                <w:rStyle w:val="Hyperlink"/>
                <w:rFonts w:eastAsiaTheme="majorEastAsia"/>
                <w:noProof/>
              </w:rPr>
            </w:rPrChange>
          </w:rPr>
          <w:delText>Table 3. 9 Skenario Use Case Kelola Siswa</w:delText>
        </w:r>
        <w:r w:rsidDel="001B5BCE">
          <w:rPr>
            <w:noProof/>
            <w:webHidden/>
          </w:rPr>
          <w:tab/>
          <w:delText>27</w:delText>
        </w:r>
      </w:del>
    </w:p>
    <w:p w14:paraId="41C71E53" w14:textId="6F6987BC" w:rsidR="00FA382F" w:rsidDel="001B5BCE" w:rsidRDefault="00FA382F">
      <w:pPr>
        <w:rPr>
          <w:del w:id="1701" w:author="chaniaayulestari@outlook.com" w:date="2021-11-14T06:10:00Z"/>
          <w:rFonts w:asciiTheme="minorHAnsi" w:eastAsiaTheme="minorEastAsia" w:hAnsiTheme="minorHAnsi" w:cstheme="minorBidi"/>
          <w:noProof/>
          <w:sz w:val="22"/>
          <w:szCs w:val="22"/>
          <w:lang w:val="en-ID"/>
        </w:rPr>
        <w:pPrChange w:id="1702" w:author="chaniaayulestari@outlook.com" w:date="2021-11-14T06:11:00Z">
          <w:pPr>
            <w:pStyle w:val="TableofFigures"/>
            <w:tabs>
              <w:tab w:val="right" w:leader="dot" w:pos="7927"/>
            </w:tabs>
          </w:pPr>
        </w:pPrChange>
      </w:pPr>
      <w:del w:id="1703" w:author="chaniaayulestari@outlook.com" w:date="2021-11-14T06:10:00Z">
        <w:r w:rsidRPr="001B5BCE" w:rsidDel="001B5BCE">
          <w:rPr>
            <w:rFonts w:eastAsiaTheme="majorEastAsia"/>
            <w:rPrChange w:id="1704" w:author="chaniaayulestari@outlook.com" w:date="2021-11-14T06:10:00Z">
              <w:rPr>
                <w:rStyle w:val="Hyperlink"/>
                <w:rFonts w:eastAsiaTheme="majorEastAsia"/>
                <w:noProof/>
              </w:rPr>
            </w:rPrChange>
          </w:rPr>
          <w:delText>Table 3. 10 Skenario Use Case Kelola Guru</w:delText>
        </w:r>
        <w:r w:rsidDel="001B5BCE">
          <w:rPr>
            <w:noProof/>
            <w:webHidden/>
          </w:rPr>
          <w:tab/>
          <w:delText>28</w:delText>
        </w:r>
      </w:del>
    </w:p>
    <w:p w14:paraId="0EE31F10" w14:textId="1E951BD7" w:rsidR="00FA382F" w:rsidDel="001B5BCE" w:rsidRDefault="00FA382F">
      <w:pPr>
        <w:rPr>
          <w:del w:id="1705" w:author="chaniaayulestari@outlook.com" w:date="2021-11-14T06:10:00Z"/>
          <w:rFonts w:asciiTheme="minorHAnsi" w:eastAsiaTheme="minorEastAsia" w:hAnsiTheme="minorHAnsi" w:cstheme="minorBidi"/>
          <w:noProof/>
          <w:sz w:val="22"/>
          <w:szCs w:val="22"/>
          <w:lang w:val="en-ID"/>
        </w:rPr>
        <w:pPrChange w:id="1706" w:author="chaniaayulestari@outlook.com" w:date="2021-11-14T06:11:00Z">
          <w:pPr>
            <w:pStyle w:val="TableofFigures"/>
            <w:tabs>
              <w:tab w:val="right" w:leader="dot" w:pos="7927"/>
            </w:tabs>
          </w:pPr>
        </w:pPrChange>
      </w:pPr>
      <w:del w:id="1707" w:author="chaniaayulestari@outlook.com" w:date="2021-11-14T06:10:00Z">
        <w:r w:rsidRPr="001B5BCE" w:rsidDel="001B5BCE">
          <w:rPr>
            <w:rFonts w:eastAsiaTheme="majorEastAsia"/>
            <w:rPrChange w:id="1708" w:author="chaniaayulestari@outlook.com" w:date="2021-11-14T06:10:00Z">
              <w:rPr>
                <w:rStyle w:val="Hyperlink"/>
                <w:rFonts w:eastAsiaTheme="majorEastAsia"/>
                <w:noProof/>
              </w:rPr>
            </w:rPrChange>
          </w:rPr>
          <w:delText>Table 3. 11 Skenario Use Case Kelola Kelas</w:delText>
        </w:r>
        <w:r w:rsidDel="001B5BCE">
          <w:rPr>
            <w:noProof/>
            <w:webHidden/>
          </w:rPr>
          <w:tab/>
          <w:delText>29</w:delText>
        </w:r>
      </w:del>
    </w:p>
    <w:p w14:paraId="3A2B522C" w14:textId="331CEE09" w:rsidR="00FA382F" w:rsidDel="001B5BCE" w:rsidRDefault="00FA382F">
      <w:pPr>
        <w:rPr>
          <w:del w:id="1709" w:author="chaniaayulestari@outlook.com" w:date="2021-11-14T06:10:00Z"/>
          <w:rFonts w:asciiTheme="minorHAnsi" w:eastAsiaTheme="minorEastAsia" w:hAnsiTheme="minorHAnsi" w:cstheme="minorBidi"/>
          <w:noProof/>
          <w:sz w:val="22"/>
          <w:szCs w:val="22"/>
          <w:lang w:val="en-ID"/>
        </w:rPr>
        <w:pPrChange w:id="1710" w:author="chaniaayulestari@outlook.com" w:date="2021-11-14T06:11:00Z">
          <w:pPr>
            <w:pStyle w:val="TableofFigures"/>
            <w:tabs>
              <w:tab w:val="right" w:leader="dot" w:pos="7927"/>
            </w:tabs>
          </w:pPr>
        </w:pPrChange>
      </w:pPr>
      <w:del w:id="1711" w:author="chaniaayulestari@outlook.com" w:date="2021-11-14T06:10:00Z">
        <w:r w:rsidRPr="001B5BCE" w:rsidDel="001B5BCE">
          <w:rPr>
            <w:rFonts w:eastAsiaTheme="majorEastAsia"/>
            <w:rPrChange w:id="1712" w:author="chaniaayulestari@outlook.com" w:date="2021-11-14T06:10:00Z">
              <w:rPr>
                <w:rStyle w:val="Hyperlink"/>
                <w:rFonts w:eastAsiaTheme="majorEastAsia"/>
                <w:noProof/>
              </w:rPr>
            </w:rPrChange>
          </w:rPr>
          <w:delText>Table 3. 12 Skenario Use Case Kelola Admin</w:delText>
        </w:r>
        <w:r w:rsidDel="001B5BCE">
          <w:rPr>
            <w:noProof/>
            <w:webHidden/>
          </w:rPr>
          <w:tab/>
          <w:delText>30</w:delText>
        </w:r>
      </w:del>
    </w:p>
    <w:p w14:paraId="2AFC4604" w14:textId="20EFF20A" w:rsidR="00FA382F" w:rsidDel="001B5BCE" w:rsidRDefault="00FA382F">
      <w:pPr>
        <w:rPr>
          <w:del w:id="1713" w:author="chaniaayulestari@outlook.com" w:date="2021-11-14T06:10:00Z"/>
          <w:rFonts w:asciiTheme="minorHAnsi" w:eastAsiaTheme="minorEastAsia" w:hAnsiTheme="minorHAnsi" w:cstheme="minorBidi"/>
          <w:noProof/>
          <w:sz w:val="22"/>
          <w:szCs w:val="22"/>
          <w:lang w:val="en-ID"/>
        </w:rPr>
        <w:pPrChange w:id="1714" w:author="chaniaayulestari@outlook.com" w:date="2021-11-14T06:11:00Z">
          <w:pPr>
            <w:pStyle w:val="TableofFigures"/>
            <w:tabs>
              <w:tab w:val="right" w:leader="dot" w:pos="7927"/>
            </w:tabs>
          </w:pPr>
        </w:pPrChange>
      </w:pPr>
      <w:del w:id="1715" w:author="chaniaayulestari@outlook.com" w:date="2021-11-14T06:10:00Z">
        <w:r w:rsidRPr="001B5BCE" w:rsidDel="001B5BCE">
          <w:rPr>
            <w:rFonts w:eastAsiaTheme="majorEastAsia"/>
            <w:rPrChange w:id="1716" w:author="chaniaayulestari@outlook.com" w:date="2021-11-14T06:10:00Z">
              <w:rPr>
                <w:rStyle w:val="Hyperlink"/>
                <w:rFonts w:eastAsiaTheme="majorEastAsia"/>
                <w:noProof/>
              </w:rPr>
            </w:rPrChange>
          </w:rPr>
          <w:delText>Table 3. 13 Skenario Use Case Kelola Absensi</w:delText>
        </w:r>
        <w:r w:rsidDel="001B5BCE">
          <w:rPr>
            <w:noProof/>
            <w:webHidden/>
          </w:rPr>
          <w:tab/>
          <w:delText>31</w:delText>
        </w:r>
      </w:del>
    </w:p>
    <w:p w14:paraId="2B16CDBD" w14:textId="25FA3F0B" w:rsidR="00FA382F" w:rsidDel="001B5BCE" w:rsidRDefault="00FA382F">
      <w:pPr>
        <w:rPr>
          <w:del w:id="1717" w:author="chaniaayulestari@outlook.com" w:date="2021-11-14T06:10:00Z"/>
          <w:rFonts w:asciiTheme="minorHAnsi" w:eastAsiaTheme="minorEastAsia" w:hAnsiTheme="minorHAnsi" w:cstheme="minorBidi"/>
          <w:noProof/>
          <w:sz w:val="22"/>
          <w:szCs w:val="22"/>
          <w:lang w:val="en-ID"/>
        </w:rPr>
        <w:pPrChange w:id="1718" w:author="chaniaayulestari@outlook.com" w:date="2021-11-14T06:11:00Z">
          <w:pPr>
            <w:pStyle w:val="TableofFigures"/>
            <w:tabs>
              <w:tab w:val="right" w:leader="dot" w:pos="7927"/>
            </w:tabs>
          </w:pPr>
        </w:pPrChange>
      </w:pPr>
      <w:del w:id="1719" w:author="chaniaayulestari@outlook.com" w:date="2021-11-14T06:10:00Z">
        <w:r w:rsidRPr="001B5BCE" w:rsidDel="001B5BCE">
          <w:rPr>
            <w:rFonts w:eastAsiaTheme="majorEastAsia"/>
            <w:rPrChange w:id="1720" w:author="chaniaayulestari@outlook.com" w:date="2021-11-14T06:10:00Z">
              <w:rPr>
                <w:rStyle w:val="Hyperlink"/>
                <w:rFonts w:eastAsiaTheme="majorEastAsia"/>
                <w:noProof/>
              </w:rPr>
            </w:rPrChange>
          </w:rPr>
          <w:delText>Table 3. 14 Skenario Use Case Laporan Absen</w:delText>
        </w:r>
        <w:r w:rsidDel="001B5BCE">
          <w:rPr>
            <w:noProof/>
            <w:webHidden/>
          </w:rPr>
          <w:tab/>
          <w:delText>32</w:delText>
        </w:r>
      </w:del>
    </w:p>
    <w:p w14:paraId="24DF8DAD" w14:textId="3C504348" w:rsidR="00FA382F" w:rsidDel="001B5BCE" w:rsidRDefault="00FA382F">
      <w:pPr>
        <w:rPr>
          <w:del w:id="1721" w:author="chaniaayulestari@outlook.com" w:date="2021-11-14T06:10:00Z"/>
          <w:rFonts w:asciiTheme="minorHAnsi" w:eastAsiaTheme="minorEastAsia" w:hAnsiTheme="minorHAnsi" w:cstheme="minorBidi"/>
          <w:noProof/>
          <w:sz w:val="22"/>
          <w:szCs w:val="22"/>
          <w:lang w:val="en-ID"/>
        </w:rPr>
        <w:pPrChange w:id="1722" w:author="chaniaayulestari@outlook.com" w:date="2021-11-14T06:11:00Z">
          <w:pPr>
            <w:pStyle w:val="TableofFigures"/>
            <w:tabs>
              <w:tab w:val="right" w:leader="dot" w:pos="7927"/>
            </w:tabs>
          </w:pPr>
        </w:pPrChange>
      </w:pPr>
      <w:del w:id="1723" w:author="chaniaayulestari@outlook.com" w:date="2021-11-14T06:10:00Z">
        <w:r w:rsidRPr="001B5BCE" w:rsidDel="001B5BCE">
          <w:rPr>
            <w:rFonts w:eastAsiaTheme="majorEastAsia"/>
            <w:rPrChange w:id="1724" w:author="chaniaayulestari@outlook.com" w:date="2021-11-14T06:10:00Z">
              <w:rPr>
                <w:rStyle w:val="Hyperlink"/>
                <w:rFonts w:eastAsiaTheme="majorEastAsia"/>
                <w:noProof/>
              </w:rPr>
            </w:rPrChange>
          </w:rPr>
          <w:delText>Table 3. 15 Skenario Use Case Laporan Riwayat Absen</w:delText>
        </w:r>
        <w:r w:rsidDel="001B5BCE">
          <w:rPr>
            <w:noProof/>
            <w:webHidden/>
          </w:rPr>
          <w:tab/>
          <w:delText>34</w:delText>
        </w:r>
      </w:del>
    </w:p>
    <w:p w14:paraId="2F4ADA4C" w14:textId="02E2280F" w:rsidR="00FA382F" w:rsidDel="001B5BCE" w:rsidRDefault="00FA382F">
      <w:pPr>
        <w:rPr>
          <w:del w:id="1725" w:author="chaniaayulestari@outlook.com" w:date="2021-11-14T06:10:00Z"/>
          <w:rFonts w:asciiTheme="minorHAnsi" w:eastAsiaTheme="minorEastAsia" w:hAnsiTheme="minorHAnsi" w:cstheme="minorBidi"/>
          <w:noProof/>
          <w:sz w:val="22"/>
          <w:szCs w:val="22"/>
          <w:lang w:val="en-ID"/>
        </w:rPr>
        <w:pPrChange w:id="1726" w:author="chaniaayulestari@outlook.com" w:date="2021-11-14T06:11:00Z">
          <w:pPr>
            <w:pStyle w:val="TableofFigures"/>
            <w:tabs>
              <w:tab w:val="right" w:leader="dot" w:pos="7927"/>
            </w:tabs>
          </w:pPr>
        </w:pPrChange>
      </w:pPr>
      <w:del w:id="1727" w:author="chaniaayulestari@outlook.com" w:date="2021-11-14T06:10:00Z">
        <w:r w:rsidRPr="001B5BCE" w:rsidDel="001B5BCE">
          <w:rPr>
            <w:rFonts w:eastAsiaTheme="majorEastAsia"/>
            <w:rPrChange w:id="1728" w:author="chaniaayulestari@outlook.com" w:date="2021-11-14T06:10:00Z">
              <w:rPr>
                <w:rStyle w:val="Hyperlink"/>
                <w:rFonts w:eastAsiaTheme="majorEastAsia"/>
                <w:noProof/>
              </w:rPr>
            </w:rPrChange>
          </w:rPr>
          <w:delText>Table 3. 16 Skenario Use Case Notifikasi</w:delText>
        </w:r>
        <w:r w:rsidDel="001B5BCE">
          <w:rPr>
            <w:noProof/>
            <w:webHidden/>
          </w:rPr>
          <w:tab/>
          <w:delText>35</w:delText>
        </w:r>
      </w:del>
    </w:p>
    <w:p w14:paraId="65A57524" w14:textId="4DE515CE" w:rsidR="00FA382F" w:rsidDel="001B5BCE" w:rsidRDefault="00FA382F">
      <w:pPr>
        <w:rPr>
          <w:del w:id="1729" w:author="chaniaayulestari@outlook.com" w:date="2021-11-14T06:10:00Z"/>
          <w:rFonts w:asciiTheme="minorHAnsi" w:eastAsiaTheme="minorEastAsia" w:hAnsiTheme="minorHAnsi" w:cstheme="minorBidi"/>
          <w:noProof/>
          <w:sz w:val="22"/>
          <w:szCs w:val="22"/>
          <w:lang w:val="en-ID"/>
        </w:rPr>
        <w:pPrChange w:id="1730" w:author="chaniaayulestari@outlook.com" w:date="2021-11-14T06:11:00Z">
          <w:pPr>
            <w:pStyle w:val="TableofFigures"/>
            <w:tabs>
              <w:tab w:val="right" w:leader="dot" w:pos="7927"/>
            </w:tabs>
          </w:pPr>
        </w:pPrChange>
      </w:pPr>
      <w:del w:id="1731" w:author="chaniaayulestari@outlook.com" w:date="2021-11-14T06:10:00Z">
        <w:r w:rsidRPr="001B5BCE" w:rsidDel="001B5BCE">
          <w:rPr>
            <w:rFonts w:eastAsiaTheme="majorEastAsia"/>
            <w:rPrChange w:id="1732" w:author="chaniaayulestari@outlook.com" w:date="2021-11-14T06:10:00Z">
              <w:rPr>
                <w:rStyle w:val="Hyperlink"/>
                <w:rFonts w:eastAsiaTheme="majorEastAsia"/>
                <w:noProof/>
              </w:rPr>
            </w:rPrChange>
          </w:rPr>
          <w:delText>Table 3. 17 Skenario Use Case Lapoan Siswa Bermasalah</w:delText>
        </w:r>
        <w:r w:rsidDel="001B5BCE">
          <w:rPr>
            <w:noProof/>
            <w:webHidden/>
          </w:rPr>
          <w:tab/>
          <w:delText>36</w:delText>
        </w:r>
      </w:del>
    </w:p>
    <w:p w14:paraId="178BD6A0" w14:textId="56967E34" w:rsidR="00FA382F" w:rsidDel="001B5BCE" w:rsidRDefault="00FA382F">
      <w:pPr>
        <w:rPr>
          <w:del w:id="1733" w:author="chaniaayulestari@outlook.com" w:date="2021-11-14T06:10:00Z"/>
          <w:rFonts w:asciiTheme="minorHAnsi" w:eastAsiaTheme="minorEastAsia" w:hAnsiTheme="minorHAnsi" w:cstheme="minorBidi"/>
          <w:noProof/>
          <w:sz w:val="22"/>
          <w:szCs w:val="22"/>
          <w:lang w:val="en-ID"/>
        </w:rPr>
        <w:pPrChange w:id="1734" w:author="chaniaayulestari@outlook.com" w:date="2021-11-14T06:11:00Z">
          <w:pPr>
            <w:pStyle w:val="TableofFigures"/>
            <w:tabs>
              <w:tab w:val="right" w:leader="dot" w:pos="7927"/>
            </w:tabs>
          </w:pPr>
        </w:pPrChange>
      </w:pPr>
      <w:del w:id="1735" w:author="chaniaayulestari@outlook.com" w:date="2021-11-14T06:10:00Z">
        <w:r w:rsidRPr="001B5BCE" w:rsidDel="001B5BCE">
          <w:rPr>
            <w:rFonts w:eastAsiaTheme="majorEastAsia"/>
            <w:rPrChange w:id="1736" w:author="chaniaayulestari@outlook.com" w:date="2021-11-14T06:10:00Z">
              <w:rPr>
                <w:rStyle w:val="Hyperlink"/>
                <w:rFonts w:eastAsiaTheme="majorEastAsia"/>
                <w:noProof/>
              </w:rPr>
            </w:rPrChange>
          </w:rPr>
          <w:delText>Table 3. 18 Tabel RFID</w:delText>
        </w:r>
        <w:r w:rsidDel="001B5BCE">
          <w:rPr>
            <w:noProof/>
            <w:webHidden/>
          </w:rPr>
          <w:tab/>
          <w:delText>48</w:delText>
        </w:r>
      </w:del>
    </w:p>
    <w:p w14:paraId="6AB564DB" w14:textId="74610E65" w:rsidR="00FA382F" w:rsidDel="001B5BCE" w:rsidRDefault="00FA382F">
      <w:pPr>
        <w:rPr>
          <w:del w:id="1737" w:author="chaniaayulestari@outlook.com" w:date="2021-11-14T06:10:00Z"/>
          <w:rFonts w:asciiTheme="minorHAnsi" w:eastAsiaTheme="minorEastAsia" w:hAnsiTheme="minorHAnsi" w:cstheme="minorBidi"/>
          <w:noProof/>
          <w:sz w:val="22"/>
          <w:szCs w:val="22"/>
          <w:lang w:val="en-ID"/>
        </w:rPr>
        <w:pPrChange w:id="1738" w:author="chaniaayulestari@outlook.com" w:date="2021-11-14T06:11:00Z">
          <w:pPr>
            <w:pStyle w:val="TableofFigures"/>
            <w:tabs>
              <w:tab w:val="right" w:leader="dot" w:pos="7927"/>
            </w:tabs>
          </w:pPr>
        </w:pPrChange>
      </w:pPr>
      <w:del w:id="1739" w:author="chaniaayulestari@outlook.com" w:date="2021-11-14T06:10:00Z">
        <w:r w:rsidRPr="001B5BCE" w:rsidDel="001B5BCE">
          <w:rPr>
            <w:rFonts w:eastAsiaTheme="majorEastAsia"/>
            <w:rPrChange w:id="1740" w:author="chaniaayulestari@outlook.com" w:date="2021-11-14T06:10:00Z">
              <w:rPr>
                <w:rStyle w:val="Hyperlink"/>
                <w:rFonts w:eastAsiaTheme="majorEastAsia"/>
                <w:noProof/>
              </w:rPr>
            </w:rPrChange>
          </w:rPr>
          <w:delText>Table 3. 19 Tabel Siswa</w:delText>
        </w:r>
        <w:r w:rsidDel="001B5BCE">
          <w:rPr>
            <w:noProof/>
            <w:webHidden/>
          </w:rPr>
          <w:tab/>
          <w:delText>48</w:delText>
        </w:r>
      </w:del>
    </w:p>
    <w:p w14:paraId="4BEB1042" w14:textId="64F1A6E6" w:rsidR="00FA382F" w:rsidDel="001B5BCE" w:rsidRDefault="00FA382F">
      <w:pPr>
        <w:rPr>
          <w:del w:id="1741" w:author="chaniaayulestari@outlook.com" w:date="2021-11-14T06:10:00Z"/>
          <w:rFonts w:asciiTheme="minorHAnsi" w:eastAsiaTheme="minorEastAsia" w:hAnsiTheme="minorHAnsi" w:cstheme="minorBidi"/>
          <w:noProof/>
          <w:sz w:val="22"/>
          <w:szCs w:val="22"/>
          <w:lang w:val="en-ID"/>
        </w:rPr>
        <w:pPrChange w:id="1742" w:author="chaniaayulestari@outlook.com" w:date="2021-11-14T06:11:00Z">
          <w:pPr>
            <w:pStyle w:val="TableofFigures"/>
            <w:tabs>
              <w:tab w:val="right" w:leader="dot" w:pos="7927"/>
            </w:tabs>
          </w:pPr>
        </w:pPrChange>
      </w:pPr>
      <w:del w:id="1743" w:author="chaniaayulestari@outlook.com" w:date="2021-11-14T06:10:00Z">
        <w:r w:rsidRPr="001B5BCE" w:rsidDel="001B5BCE">
          <w:rPr>
            <w:rFonts w:eastAsiaTheme="majorEastAsia"/>
            <w:rPrChange w:id="1744" w:author="chaniaayulestari@outlook.com" w:date="2021-11-14T06:10:00Z">
              <w:rPr>
                <w:rStyle w:val="Hyperlink"/>
                <w:rFonts w:eastAsiaTheme="majorEastAsia"/>
                <w:noProof/>
              </w:rPr>
            </w:rPrChange>
          </w:rPr>
          <w:delText>Table 3. 20 Tabel Kelola Absen</w:delText>
        </w:r>
        <w:r w:rsidDel="001B5BCE">
          <w:rPr>
            <w:noProof/>
            <w:webHidden/>
          </w:rPr>
          <w:tab/>
          <w:delText>49</w:delText>
        </w:r>
      </w:del>
    </w:p>
    <w:p w14:paraId="13DB80A2" w14:textId="58EF2E6F" w:rsidR="00FA382F" w:rsidDel="001B5BCE" w:rsidRDefault="00FA382F">
      <w:pPr>
        <w:rPr>
          <w:del w:id="1745" w:author="chaniaayulestari@outlook.com" w:date="2021-11-14T06:10:00Z"/>
          <w:rFonts w:asciiTheme="minorHAnsi" w:eastAsiaTheme="minorEastAsia" w:hAnsiTheme="minorHAnsi" w:cstheme="minorBidi"/>
          <w:noProof/>
          <w:sz w:val="22"/>
          <w:szCs w:val="22"/>
          <w:lang w:val="en-ID"/>
        </w:rPr>
        <w:pPrChange w:id="1746" w:author="chaniaayulestari@outlook.com" w:date="2021-11-14T06:11:00Z">
          <w:pPr>
            <w:pStyle w:val="TableofFigures"/>
            <w:tabs>
              <w:tab w:val="right" w:leader="dot" w:pos="7927"/>
            </w:tabs>
          </w:pPr>
        </w:pPrChange>
      </w:pPr>
      <w:del w:id="1747" w:author="chaniaayulestari@outlook.com" w:date="2021-11-14T06:10:00Z">
        <w:r w:rsidRPr="001B5BCE" w:rsidDel="001B5BCE">
          <w:rPr>
            <w:rFonts w:eastAsiaTheme="majorEastAsia"/>
            <w:rPrChange w:id="1748" w:author="chaniaayulestari@outlook.com" w:date="2021-11-14T06:10:00Z">
              <w:rPr>
                <w:rStyle w:val="Hyperlink"/>
                <w:rFonts w:eastAsiaTheme="majorEastAsia"/>
                <w:noProof/>
              </w:rPr>
            </w:rPrChange>
          </w:rPr>
          <w:delText>Table 3. 21 Tabel Laporan Absen</w:delText>
        </w:r>
        <w:r w:rsidDel="001B5BCE">
          <w:rPr>
            <w:noProof/>
            <w:webHidden/>
          </w:rPr>
          <w:tab/>
          <w:delText>49</w:delText>
        </w:r>
      </w:del>
    </w:p>
    <w:p w14:paraId="66E2735B" w14:textId="6222113F" w:rsidR="00FA382F" w:rsidDel="001B5BCE" w:rsidRDefault="00FA382F">
      <w:pPr>
        <w:rPr>
          <w:del w:id="1749" w:author="chaniaayulestari@outlook.com" w:date="2021-11-14T06:10:00Z"/>
          <w:rFonts w:asciiTheme="minorHAnsi" w:eastAsiaTheme="minorEastAsia" w:hAnsiTheme="minorHAnsi" w:cstheme="minorBidi"/>
          <w:noProof/>
          <w:sz w:val="22"/>
          <w:szCs w:val="22"/>
          <w:lang w:val="en-ID"/>
        </w:rPr>
        <w:pPrChange w:id="1750" w:author="chaniaayulestari@outlook.com" w:date="2021-11-14T06:11:00Z">
          <w:pPr>
            <w:pStyle w:val="TableofFigures"/>
            <w:tabs>
              <w:tab w:val="right" w:leader="dot" w:pos="7927"/>
            </w:tabs>
          </w:pPr>
        </w:pPrChange>
      </w:pPr>
      <w:del w:id="1751" w:author="chaniaayulestari@outlook.com" w:date="2021-11-14T06:10:00Z">
        <w:r w:rsidRPr="001B5BCE" w:rsidDel="001B5BCE">
          <w:rPr>
            <w:rFonts w:eastAsiaTheme="majorEastAsia"/>
            <w:rPrChange w:id="1752" w:author="chaniaayulestari@outlook.com" w:date="2021-11-14T06:10:00Z">
              <w:rPr>
                <w:rStyle w:val="Hyperlink"/>
                <w:rFonts w:eastAsiaTheme="majorEastAsia"/>
                <w:noProof/>
              </w:rPr>
            </w:rPrChange>
          </w:rPr>
          <w:delText>Table 3. 22 Tabel Guru</w:delText>
        </w:r>
        <w:r w:rsidDel="001B5BCE">
          <w:rPr>
            <w:noProof/>
            <w:webHidden/>
          </w:rPr>
          <w:tab/>
          <w:delText>50</w:delText>
        </w:r>
      </w:del>
    </w:p>
    <w:p w14:paraId="18706638" w14:textId="54E0A534" w:rsidR="00FA382F" w:rsidDel="001B5BCE" w:rsidRDefault="00FA382F">
      <w:pPr>
        <w:rPr>
          <w:del w:id="1753" w:author="chaniaayulestari@outlook.com" w:date="2021-11-14T06:10:00Z"/>
          <w:rFonts w:asciiTheme="minorHAnsi" w:eastAsiaTheme="minorEastAsia" w:hAnsiTheme="minorHAnsi" w:cstheme="minorBidi"/>
          <w:noProof/>
          <w:sz w:val="22"/>
          <w:szCs w:val="22"/>
          <w:lang w:val="en-ID"/>
        </w:rPr>
        <w:pPrChange w:id="1754" w:author="chaniaayulestari@outlook.com" w:date="2021-11-14T06:11:00Z">
          <w:pPr>
            <w:pStyle w:val="TableofFigures"/>
            <w:tabs>
              <w:tab w:val="right" w:leader="dot" w:pos="7927"/>
            </w:tabs>
          </w:pPr>
        </w:pPrChange>
      </w:pPr>
      <w:del w:id="1755" w:author="chaniaayulestari@outlook.com" w:date="2021-11-14T06:10:00Z">
        <w:r w:rsidRPr="001B5BCE" w:rsidDel="001B5BCE">
          <w:rPr>
            <w:rFonts w:eastAsiaTheme="majorEastAsia"/>
            <w:rPrChange w:id="1756" w:author="chaniaayulestari@outlook.com" w:date="2021-11-14T06:10:00Z">
              <w:rPr>
                <w:rStyle w:val="Hyperlink"/>
                <w:rFonts w:eastAsiaTheme="majorEastAsia"/>
                <w:noProof/>
              </w:rPr>
            </w:rPrChange>
          </w:rPr>
          <w:delText>Table 3. 23 Tabel Admin</w:delText>
        </w:r>
        <w:r w:rsidDel="001B5BCE">
          <w:rPr>
            <w:noProof/>
            <w:webHidden/>
          </w:rPr>
          <w:tab/>
          <w:delText>50</w:delText>
        </w:r>
      </w:del>
    </w:p>
    <w:p w14:paraId="2B0E24FF" w14:textId="067697CC" w:rsidR="00FA382F" w:rsidDel="001B5BCE" w:rsidRDefault="00FA382F">
      <w:pPr>
        <w:rPr>
          <w:del w:id="1757" w:author="chaniaayulestari@outlook.com" w:date="2021-11-14T06:10:00Z"/>
          <w:rFonts w:asciiTheme="minorHAnsi" w:eastAsiaTheme="minorEastAsia" w:hAnsiTheme="minorHAnsi" w:cstheme="minorBidi"/>
          <w:noProof/>
          <w:sz w:val="22"/>
          <w:szCs w:val="22"/>
          <w:lang w:val="en-ID"/>
        </w:rPr>
        <w:pPrChange w:id="1758" w:author="chaniaayulestari@outlook.com" w:date="2021-11-14T06:11:00Z">
          <w:pPr>
            <w:pStyle w:val="TableofFigures"/>
            <w:tabs>
              <w:tab w:val="right" w:leader="dot" w:pos="7927"/>
            </w:tabs>
          </w:pPr>
        </w:pPrChange>
      </w:pPr>
      <w:del w:id="1759" w:author="chaniaayulestari@outlook.com" w:date="2021-11-14T06:10:00Z">
        <w:r w:rsidRPr="001B5BCE" w:rsidDel="001B5BCE">
          <w:rPr>
            <w:rFonts w:eastAsiaTheme="majorEastAsia"/>
            <w:rPrChange w:id="1760" w:author="chaniaayulestari@outlook.com" w:date="2021-11-14T06:10:00Z">
              <w:rPr>
                <w:rStyle w:val="Hyperlink"/>
                <w:rFonts w:eastAsiaTheme="majorEastAsia"/>
                <w:noProof/>
              </w:rPr>
            </w:rPrChange>
          </w:rPr>
          <w:delText>Table 3. 24 Tabel Walikelas</w:delText>
        </w:r>
        <w:r w:rsidDel="001B5BCE">
          <w:rPr>
            <w:noProof/>
            <w:webHidden/>
          </w:rPr>
          <w:tab/>
          <w:delText>51</w:delText>
        </w:r>
      </w:del>
    </w:p>
    <w:p w14:paraId="58AE1C62" w14:textId="11F7E137" w:rsidR="00FA382F" w:rsidDel="001B5BCE" w:rsidRDefault="00FA382F">
      <w:pPr>
        <w:rPr>
          <w:del w:id="1761" w:author="chaniaayulestari@outlook.com" w:date="2021-11-14T06:10:00Z"/>
          <w:rFonts w:asciiTheme="minorHAnsi" w:eastAsiaTheme="minorEastAsia" w:hAnsiTheme="minorHAnsi" w:cstheme="minorBidi"/>
          <w:noProof/>
          <w:sz w:val="22"/>
          <w:szCs w:val="22"/>
          <w:lang w:val="en-ID"/>
        </w:rPr>
        <w:pPrChange w:id="1762" w:author="chaniaayulestari@outlook.com" w:date="2021-11-14T06:11:00Z">
          <w:pPr>
            <w:pStyle w:val="TableofFigures"/>
            <w:tabs>
              <w:tab w:val="right" w:leader="dot" w:pos="7927"/>
            </w:tabs>
          </w:pPr>
        </w:pPrChange>
      </w:pPr>
      <w:del w:id="1763" w:author="chaniaayulestari@outlook.com" w:date="2021-11-14T06:10:00Z">
        <w:r w:rsidRPr="001B5BCE" w:rsidDel="001B5BCE">
          <w:rPr>
            <w:rFonts w:eastAsiaTheme="majorEastAsia"/>
            <w:rPrChange w:id="1764" w:author="chaniaayulestari@outlook.com" w:date="2021-11-14T06:10:00Z">
              <w:rPr>
                <w:rStyle w:val="Hyperlink"/>
                <w:rFonts w:eastAsiaTheme="majorEastAsia"/>
                <w:noProof/>
              </w:rPr>
            </w:rPrChange>
          </w:rPr>
          <w:delText>Table 3. 25 Tabel Kelas</w:delText>
        </w:r>
        <w:r w:rsidDel="001B5BCE">
          <w:rPr>
            <w:noProof/>
            <w:webHidden/>
          </w:rPr>
          <w:tab/>
          <w:delText>51</w:delText>
        </w:r>
      </w:del>
    </w:p>
    <w:p w14:paraId="2A83BBF6" w14:textId="132F946E" w:rsidR="00FA382F" w:rsidDel="001B5BCE" w:rsidRDefault="00FA382F">
      <w:pPr>
        <w:rPr>
          <w:del w:id="1765" w:author="chaniaayulestari@outlook.com" w:date="2021-11-14T06:10:00Z"/>
          <w:rFonts w:asciiTheme="minorHAnsi" w:eastAsiaTheme="minorEastAsia" w:hAnsiTheme="minorHAnsi" w:cstheme="minorBidi"/>
          <w:noProof/>
          <w:sz w:val="22"/>
          <w:szCs w:val="22"/>
          <w:lang w:val="en-ID"/>
        </w:rPr>
        <w:pPrChange w:id="1766" w:author="chaniaayulestari@outlook.com" w:date="2021-11-14T06:11:00Z">
          <w:pPr>
            <w:pStyle w:val="TableofFigures"/>
            <w:tabs>
              <w:tab w:val="right" w:leader="dot" w:pos="7927"/>
            </w:tabs>
          </w:pPr>
        </w:pPrChange>
      </w:pPr>
      <w:del w:id="1767" w:author="chaniaayulestari@outlook.com" w:date="2021-11-14T06:10:00Z">
        <w:r w:rsidRPr="001B5BCE" w:rsidDel="001B5BCE">
          <w:rPr>
            <w:rFonts w:eastAsiaTheme="majorEastAsia"/>
            <w:rPrChange w:id="1768" w:author="chaniaayulestari@outlook.com" w:date="2021-11-14T06:10:00Z">
              <w:rPr>
                <w:rStyle w:val="Hyperlink"/>
                <w:rFonts w:eastAsiaTheme="majorEastAsia"/>
                <w:noProof/>
              </w:rPr>
            </w:rPrChange>
          </w:rPr>
          <w:delText>Table 3. 26 Tabel Manajemen Kelas</w:delText>
        </w:r>
        <w:r w:rsidDel="001B5BCE">
          <w:rPr>
            <w:noProof/>
            <w:webHidden/>
          </w:rPr>
          <w:tab/>
          <w:delText>52</w:delText>
        </w:r>
      </w:del>
    </w:p>
    <w:p w14:paraId="1ACE9679" w14:textId="71418579" w:rsidR="00FA382F" w:rsidDel="001B5BCE" w:rsidRDefault="00FA382F">
      <w:pPr>
        <w:rPr>
          <w:del w:id="1769" w:author="chaniaayulestari@outlook.com" w:date="2021-11-14T06:10:00Z"/>
          <w:rFonts w:asciiTheme="minorHAnsi" w:eastAsiaTheme="minorEastAsia" w:hAnsiTheme="minorHAnsi" w:cstheme="minorBidi"/>
          <w:noProof/>
          <w:sz w:val="22"/>
          <w:szCs w:val="22"/>
          <w:lang w:val="en-ID"/>
        </w:rPr>
        <w:pPrChange w:id="1770" w:author="chaniaayulestari@outlook.com" w:date="2021-11-14T06:11:00Z">
          <w:pPr>
            <w:pStyle w:val="TableofFigures"/>
            <w:tabs>
              <w:tab w:val="right" w:leader="dot" w:pos="7927"/>
            </w:tabs>
          </w:pPr>
        </w:pPrChange>
      </w:pPr>
      <w:del w:id="1771" w:author="chaniaayulestari@outlook.com" w:date="2021-11-14T06:10:00Z">
        <w:r w:rsidRPr="001B5BCE" w:rsidDel="001B5BCE">
          <w:rPr>
            <w:rFonts w:eastAsiaTheme="majorEastAsia"/>
            <w:rPrChange w:id="1772" w:author="chaniaayulestari@outlook.com" w:date="2021-11-14T06:10:00Z">
              <w:rPr>
                <w:rStyle w:val="Hyperlink"/>
                <w:rFonts w:eastAsiaTheme="majorEastAsia"/>
                <w:noProof/>
              </w:rPr>
            </w:rPrChange>
          </w:rPr>
          <w:delText>Table 3. 27 Tabel RFID Log</w:delText>
        </w:r>
        <w:r w:rsidDel="001B5BCE">
          <w:rPr>
            <w:noProof/>
            <w:webHidden/>
          </w:rPr>
          <w:tab/>
          <w:delText>52</w:delText>
        </w:r>
      </w:del>
    </w:p>
    <w:p w14:paraId="379FB175" w14:textId="0C632A1B" w:rsidR="00AA549F" w:rsidDel="001B5BCE" w:rsidRDefault="00DF23AE">
      <w:pPr>
        <w:rPr>
          <w:del w:id="1773" w:author="chaniaayulestari@outlook.com" w:date="2021-11-14T06:11:00Z"/>
        </w:rPr>
      </w:pPr>
      <w:del w:id="1774" w:author="chaniaayulestari@outlook.com" w:date="2021-11-14T06:11:00Z">
        <w:r w:rsidDel="001B5BCE">
          <w:fldChar w:fldCharType="end"/>
        </w:r>
      </w:del>
    </w:p>
    <w:p w14:paraId="7A4646B2" w14:textId="3CBD4082" w:rsidR="00070779" w:rsidRDefault="001B5BCE">
      <w:pPr>
        <w:pStyle w:val="TableofFigures"/>
        <w:tabs>
          <w:tab w:val="right" w:leader="dot" w:pos="7927"/>
        </w:tabs>
        <w:rPr>
          <w:ins w:id="1775" w:author=" " w:date="2021-11-16T10:15:00Z"/>
          <w:rFonts w:asciiTheme="minorHAnsi" w:eastAsiaTheme="minorEastAsia" w:hAnsiTheme="minorHAnsi" w:cstheme="minorBidi"/>
          <w:noProof/>
          <w:sz w:val="22"/>
          <w:szCs w:val="22"/>
          <w:lang w:val="en-ID"/>
        </w:rPr>
      </w:pPr>
      <w:ins w:id="1776" w:author="chaniaayulestari@outlook.com" w:date="2021-11-14T06:10:00Z">
        <w:r>
          <w:fldChar w:fldCharType="begin"/>
        </w:r>
        <w:r>
          <w:instrText xml:space="preserve"> TOC \h \z \c "Tabel 3." </w:instrText>
        </w:r>
      </w:ins>
      <w:r>
        <w:fldChar w:fldCharType="separate"/>
      </w:r>
      <w:ins w:id="1777" w:author=" " w:date="2021-11-16T10:15:00Z">
        <w:r w:rsidR="00070779" w:rsidRPr="003C26CC">
          <w:rPr>
            <w:rStyle w:val="Hyperlink"/>
            <w:rFonts w:eastAsiaTheme="majorEastAsia"/>
            <w:noProof/>
          </w:rPr>
          <w:fldChar w:fldCharType="begin"/>
        </w:r>
        <w:r w:rsidR="00070779" w:rsidRPr="003C26CC">
          <w:rPr>
            <w:rStyle w:val="Hyperlink"/>
            <w:rFonts w:eastAsiaTheme="majorEastAsia"/>
            <w:noProof/>
          </w:rPr>
          <w:instrText xml:space="preserve"> </w:instrText>
        </w:r>
        <w:r w:rsidR="00070779">
          <w:rPr>
            <w:noProof/>
          </w:rPr>
          <w:instrText>HYPERLINK \l "_Toc87950154"</w:instrText>
        </w:r>
        <w:r w:rsidR="00070779" w:rsidRPr="003C26CC">
          <w:rPr>
            <w:rStyle w:val="Hyperlink"/>
            <w:rFonts w:eastAsiaTheme="majorEastAsia"/>
            <w:noProof/>
          </w:rPr>
          <w:instrText xml:space="preserve"> </w:instrText>
        </w:r>
        <w:r w:rsidR="00070779" w:rsidRPr="003C26CC">
          <w:rPr>
            <w:rStyle w:val="Hyperlink"/>
            <w:rFonts w:eastAsiaTheme="majorEastAsia"/>
            <w:noProof/>
          </w:rPr>
        </w:r>
        <w:r w:rsidR="00070779" w:rsidRPr="003C26CC">
          <w:rPr>
            <w:rStyle w:val="Hyperlink"/>
            <w:rFonts w:eastAsiaTheme="majorEastAsia"/>
            <w:noProof/>
          </w:rPr>
          <w:fldChar w:fldCharType="separate"/>
        </w:r>
        <w:r w:rsidR="00070779" w:rsidRPr="003C26CC">
          <w:rPr>
            <w:rStyle w:val="Hyperlink"/>
            <w:rFonts w:eastAsiaTheme="majorEastAsia"/>
            <w:noProof/>
          </w:rPr>
          <w:t>Tabel 3. 1Analisis Pengguna Sistem Berjalan</w:t>
        </w:r>
        <w:r w:rsidR="00070779">
          <w:rPr>
            <w:noProof/>
            <w:webHidden/>
          </w:rPr>
          <w:tab/>
        </w:r>
        <w:r w:rsidR="00070779">
          <w:rPr>
            <w:noProof/>
            <w:webHidden/>
          </w:rPr>
          <w:fldChar w:fldCharType="begin"/>
        </w:r>
        <w:r w:rsidR="00070779">
          <w:rPr>
            <w:noProof/>
            <w:webHidden/>
          </w:rPr>
          <w:instrText xml:space="preserve"> PAGEREF _Toc87950154 \h </w:instrText>
        </w:r>
        <w:r w:rsidR="00070779">
          <w:rPr>
            <w:noProof/>
            <w:webHidden/>
          </w:rPr>
        </w:r>
      </w:ins>
      <w:r w:rsidR="00070779">
        <w:rPr>
          <w:noProof/>
          <w:webHidden/>
        </w:rPr>
        <w:fldChar w:fldCharType="separate"/>
      </w:r>
      <w:ins w:id="1778" w:author=" " w:date="2021-11-16T10:15:00Z">
        <w:r w:rsidR="00070779">
          <w:rPr>
            <w:noProof/>
            <w:webHidden/>
          </w:rPr>
          <w:t>17</w:t>
        </w:r>
        <w:r w:rsidR="00070779">
          <w:rPr>
            <w:noProof/>
            <w:webHidden/>
          </w:rPr>
          <w:fldChar w:fldCharType="end"/>
        </w:r>
        <w:r w:rsidR="00070779" w:rsidRPr="003C26CC">
          <w:rPr>
            <w:rStyle w:val="Hyperlink"/>
            <w:rFonts w:eastAsiaTheme="majorEastAsia"/>
            <w:noProof/>
          </w:rPr>
          <w:fldChar w:fldCharType="end"/>
        </w:r>
      </w:ins>
    </w:p>
    <w:p w14:paraId="75130582" w14:textId="2B48F9D4" w:rsidR="00070779" w:rsidRDefault="00070779">
      <w:pPr>
        <w:pStyle w:val="TableofFigures"/>
        <w:tabs>
          <w:tab w:val="right" w:leader="dot" w:pos="7927"/>
        </w:tabs>
        <w:rPr>
          <w:ins w:id="1779" w:author=" " w:date="2021-11-16T10:15:00Z"/>
          <w:rFonts w:asciiTheme="minorHAnsi" w:eastAsiaTheme="minorEastAsia" w:hAnsiTheme="minorHAnsi" w:cstheme="minorBidi"/>
          <w:noProof/>
          <w:sz w:val="22"/>
          <w:szCs w:val="22"/>
          <w:lang w:val="en-ID"/>
        </w:rPr>
      </w:pPr>
      <w:ins w:id="178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"_Toc87950155"</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_Toc87950155 \h </w:instrText>
        </w:r>
        <w:r>
          <w:rPr>
            <w:noProof/>
            <w:webHidden/>
          </w:rPr>
        </w:r>
      </w:ins>
      <w:r>
        <w:rPr>
          <w:noProof/>
          <w:webHidden/>
        </w:rPr>
        <w:fldChar w:fldCharType="separate"/>
      </w:r>
      <w:ins w:id="1781" w:author=" " w:date="2021-11-16T10:15:00Z">
        <w:r>
          <w:rPr>
            <w:noProof/>
            <w:webHidden/>
          </w:rPr>
          <w:t>19</w:t>
        </w:r>
        <w:r>
          <w:rPr>
            <w:noProof/>
            <w:webHidden/>
          </w:rPr>
          <w:fldChar w:fldCharType="end"/>
        </w:r>
        <w:r w:rsidRPr="003C26CC">
          <w:rPr>
            <w:rStyle w:val="Hyperlink"/>
            <w:rFonts w:eastAsiaTheme="majorEastAsia"/>
            <w:noProof/>
          </w:rPr>
          <w:fldChar w:fldCharType="end"/>
        </w:r>
      </w:ins>
    </w:p>
    <w:p w14:paraId="75C74D53" w14:textId="0B485439" w:rsidR="00070779" w:rsidRDefault="00070779">
      <w:pPr>
        <w:pStyle w:val="TableofFigures"/>
        <w:tabs>
          <w:tab w:val="right" w:leader="dot" w:pos="7927"/>
        </w:tabs>
        <w:rPr>
          <w:ins w:id="1782" w:author=" " w:date="2021-11-16T10:15:00Z"/>
          <w:rFonts w:asciiTheme="minorHAnsi" w:eastAsiaTheme="minorEastAsia" w:hAnsiTheme="minorHAnsi" w:cstheme="minorBidi"/>
          <w:noProof/>
          <w:sz w:val="22"/>
          <w:szCs w:val="22"/>
          <w:lang w:val="en-ID"/>
        </w:rPr>
      </w:pPr>
      <w:ins w:id="178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"_Toc87950156"</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_Toc87950156 \h </w:instrText>
        </w:r>
        <w:r>
          <w:rPr>
            <w:noProof/>
            <w:webHidden/>
          </w:rPr>
        </w:r>
      </w:ins>
      <w:r>
        <w:rPr>
          <w:noProof/>
          <w:webHidden/>
        </w:rPr>
        <w:fldChar w:fldCharType="separate"/>
      </w:r>
      <w:ins w:id="1784" w:author=" " w:date="2021-11-16T10:15:00Z">
        <w:r>
          <w:rPr>
            <w:noProof/>
            <w:webHidden/>
          </w:rPr>
          <w:t>21</w:t>
        </w:r>
        <w:r>
          <w:rPr>
            <w:noProof/>
            <w:webHidden/>
          </w:rPr>
          <w:fldChar w:fldCharType="end"/>
        </w:r>
        <w:r w:rsidRPr="003C26CC">
          <w:rPr>
            <w:rStyle w:val="Hyperlink"/>
            <w:rFonts w:eastAsiaTheme="majorEastAsia"/>
            <w:noProof/>
          </w:rPr>
          <w:fldChar w:fldCharType="end"/>
        </w:r>
      </w:ins>
    </w:p>
    <w:p w14:paraId="79EE6827" w14:textId="27937A87" w:rsidR="00070779" w:rsidRDefault="00070779">
      <w:pPr>
        <w:pStyle w:val="TableofFigures"/>
        <w:tabs>
          <w:tab w:val="right" w:leader="dot" w:pos="7927"/>
        </w:tabs>
        <w:rPr>
          <w:ins w:id="1785" w:author=" " w:date="2021-11-16T10:15:00Z"/>
          <w:rFonts w:asciiTheme="minorHAnsi" w:eastAsiaTheme="minorEastAsia" w:hAnsiTheme="minorHAnsi" w:cstheme="minorBidi"/>
          <w:noProof/>
          <w:sz w:val="22"/>
          <w:szCs w:val="22"/>
          <w:lang w:val="en-ID"/>
        </w:rPr>
      </w:pPr>
      <w:ins w:id="178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"_Toc87950157"</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_Toc87950157 \h </w:instrText>
        </w:r>
        <w:r>
          <w:rPr>
            <w:noProof/>
            <w:webHidden/>
          </w:rPr>
        </w:r>
      </w:ins>
      <w:r>
        <w:rPr>
          <w:noProof/>
          <w:webHidden/>
        </w:rPr>
        <w:fldChar w:fldCharType="separate"/>
      </w:r>
      <w:ins w:id="1787" w:author=" " w:date="2021-11-16T10:15:00Z">
        <w:r>
          <w:rPr>
            <w:noProof/>
            <w:webHidden/>
          </w:rPr>
          <w:t>21</w:t>
        </w:r>
        <w:r>
          <w:rPr>
            <w:noProof/>
            <w:webHidden/>
          </w:rPr>
          <w:fldChar w:fldCharType="end"/>
        </w:r>
        <w:r w:rsidRPr="003C26CC">
          <w:rPr>
            <w:rStyle w:val="Hyperlink"/>
            <w:rFonts w:eastAsiaTheme="majorEastAsia"/>
            <w:noProof/>
          </w:rPr>
          <w:fldChar w:fldCharType="end"/>
        </w:r>
      </w:ins>
    </w:p>
    <w:p w14:paraId="4A1E9BE0" w14:textId="6BC4CD99" w:rsidR="00070779" w:rsidRDefault="00070779">
      <w:pPr>
        <w:pStyle w:val="TableofFigures"/>
        <w:tabs>
          <w:tab w:val="right" w:leader="dot" w:pos="7927"/>
        </w:tabs>
        <w:rPr>
          <w:ins w:id="1788" w:author=" " w:date="2021-11-16T10:15:00Z"/>
          <w:rFonts w:asciiTheme="minorHAnsi" w:eastAsiaTheme="minorEastAsia" w:hAnsiTheme="minorHAnsi" w:cstheme="minorBidi"/>
          <w:noProof/>
          <w:sz w:val="22"/>
          <w:szCs w:val="22"/>
          <w:lang w:val="en-ID"/>
        </w:rPr>
      </w:pPr>
      <w:ins w:id="1789"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"_Toc87950158"</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5 Skenario Login</w:t>
        </w:r>
        <w:r>
          <w:rPr>
            <w:noProof/>
            <w:webHidden/>
          </w:rPr>
          <w:tab/>
        </w:r>
        <w:r>
          <w:rPr>
            <w:noProof/>
            <w:webHidden/>
          </w:rPr>
          <w:fldChar w:fldCharType="begin"/>
        </w:r>
        <w:r>
          <w:rPr>
            <w:noProof/>
            <w:webHidden/>
          </w:rPr>
          <w:instrText xml:space="preserve"> PAGEREF _Toc87950158 \h </w:instrText>
        </w:r>
        <w:r>
          <w:rPr>
            <w:noProof/>
            <w:webHidden/>
          </w:rPr>
        </w:r>
      </w:ins>
      <w:r>
        <w:rPr>
          <w:noProof/>
          <w:webHidden/>
        </w:rPr>
        <w:fldChar w:fldCharType="separate"/>
      </w:r>
      <w:ins w:id="1790" w:author=" " w:date="2021-11-16T10:15:00Z">
        <w:r>
          <w:rPr>
            <w:noProof/>
            <w:webHidden/>
          </w:rPr>
          <w:t>27</w:t>
        </w:r>
        <w:r>
          <w:rPr>
            <w:noProof/>
            <w:webHidden/>
          </w:rPr>
          <w:fldChar w:fldCharType="end"/>
        </w:r>
        <w:r w:rsidRPr="003C26CC">
          <w:rPr>
            <w:rStyle w:val="Hyperlink"/>
            <w:rFonts w:eastAsiaTheme="majorEastAsia"/>
            <w:noProof/>
          </w:rPr>
          <w:fldChar w:fldCharType="end"/>
        </w:r>
      </w:ins>
    </w:p>
    <w:p w14:paraId="134EB605" w14:textId="14939E1B" w:rsidR="00070779" w:rsidRDefault="00070779">
      <w:pPr>
        <w:pStyle w:val="TableofFigures"/>
        <w:tabs>
          <w:tab w:val="right" w:leader="dot" w:pos="7927"/>
        </w:tabs>
        <w:rPr>
          <w:ins w:id="1791" w:author=" " w:date="2021-11-16T10:15:00Z"/>
          <w:rFonts w:asciiTheme="minorHAnsi" w:eastAsiaTheme="minorEastAsia" w:hAnsiTheme="minorHAnsi" w:cstheme="minorBidi"/>
          <w:noProof/>
          <w:sz w:val="22"/>
          <w:szCs w:val="22"/>
          <w:lang w:val="en-ID"/>
        </w:rPr>
      </w:pPr>
      <w:ins w:id="1792"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"_Toc87950159"</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6 Skenario Lupa Password</w:t>
        </w:r>
        <w:r>
          <w:rPr>
            <w:noProof/>
            <w:webHidden/>
          </w:rPr>
          <w:tab/>
        </w:r>
        <w:r>
          <w:rPr>
            <w:noProof/>
            <w:webHidden/>
          </w:rPr>
          <w:fldChar w:fldCharType="begin"/>
        </w:r>
        <w:r>
          <w:rPr>
            <w:noProof/>
            <w:webHidden/>
          </w:rPr>
          <w:instrText xml:space="preserve"> PAGEREF _Toc87950159 \h </w:instrText>
        </w:r>
        <w:r>
          <w:rPr>
            <w:noProof/>
            <w:webHidden/>
          </w:rPr>
        </w:r>
      </w:ins>
      <w:r>
        <w:rPr>
          <w:noProof/>
          <w:webHidden/>
        </w:rPr>
        <w:fldChar w:fldCharType="separate"/>
      </w:r>
      <w:ins w:id="1793" w:author=" " w:date="2021-11-16T10:15:00Z">
        <w:r>
          <w:rPr>
            <w:noProof/>
            <w:webHidden/>
          </w:rPr>
          <w:t>28</w:t>
        </w:r>
        <w:r>
          <w:rPr>
            <w:noProof/>
            <w:webHidden/>
          </w:rPr>
          <w:fldChar w:fldCharType="end"/>
        </w:r>
        <w:r w:rsidRPr="003C26CC">
          <w:rPr>
            <w:rStyle w:val="Hyperlink"/>
            <w:rFonts w:eastAsiaTheme="majorEastAsia"/>
            <w:noProof/>
          </w:rPr>
          <w:fldChar w:fldCharType="end"/>
        </w:r>
      </w:ins>
    </w:p>
    <w:p w14:paraId="4DA9A8E5" w14:textId="0BE13C2E" w:rsidR="00070779" w:rsidRDefault="00070779">
      <w:pPr>
        <w:pStyle w:val="TableofFigures"/>
        <w:tabs>
          <w:tab w:val="right" w:leader="dot" w:pos="7927"/>
        </w:tabs>
        <w:rPr>
          <w:ins w:id="1794" w:author=" " w:date="2021-11-16T10:15:00Z"/>
          <w:rFonts w:asciiTheme="minorHAnsi" w:eastAsiaTheme="minorEastAsia" w:hAnsiTheme="minorHAnsi" w:cstheme="minorBidi"/>
          <w:noProof/>
          <w:sz w:val="22"/>
          <w:szCs w:val="22"/>
          <w:lang w:val="en-ID"/>
        </w:rPr>
      </w:pPr>
      <w:ins w:id="1795"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"_Toc87950160"</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_Toc87950160 \h </w:instrText>
        </w:r>
        <w:r>
          <w:rPr>
            <w:noProof/>
            <w:webHidden/>
          </w:rPr>
        </w:r>
      </w:ins>
      <w:r>
        <w:rPr>
          <w:noProof/>
          <w:webHidden/>
        </w:rPr>
        <w:fldChar w:fldCharType="separate"/>
      </w:r>
      <w:ins w:id="1796" w:author=" " w:date="2021-11-16T10:15:00Z">
        <w:r>
          <w:rPr>
            <w:noProof/>
            <w:webHidden/>
          </w:rPr>
          <w:t>29</w:t>
        </w:r>
        <w:r>
          <w:rPr>
            <w:noProof/>
            <w:webHidden/>
          </w:rPr>
          <w:fldChar w:fldCharType="end"/>
        </w:r>
        <w:r w:rsidRPr="003C26CC">
          <w:rPr>
            <w:rStyle w:val="Hyperlink"/>
            <w:rFonts w:eastAsiaTheme="majorEastAsia"/>
            <w:noProof/>
          </w:rPr>
          <w:fldChar w:fldCharType="end"/>
        </w:r>
      </w:ins>
    </w:p>
    <w:p w14:paraId="00C1332F" w14:textId="32DE3DC3" w:rsidR="00070779" w:rsidRDefault="00070779">
      <w:pPr>
        <w:pStyle w:val="TableofFigures"/>
        <w:tabs>
          <w:tab w:val="right" w:leader="dot" w:pos="7927"/>
        </w:tabs>
        <w:rPr>
          <w:ins w:id="1797" w:author=" " w:date="2021-11-16T10:15:00Z"/>
          <w:rFonts w:asciiTheme="minorHAnsi" w:eastAsiaTheme="minorEastAsia" w:hAnsiTheme="minorHAnsi" w:cstheme="minorBidi"/>
          <w:noProof/>
          <w:sz w:val="22"/>
          <w:szCs w:val="22"/>
          <w:lang w:val="en-ID"/>
        </w:rPr>
      </w:pPr>
      <w:ins w:id="179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"_Toc87950161"</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_Toc87950161 \h </w:instrText>
        </w:r>
        <w:r>
          <w:rPr>
            <w:noProof/>
            <w:webHidden/>
          </w:rPr>
        </w:r>
      </w:ins>
      <w:r>
        <w:rPr>
          <w:noProof/>
          <w:webHidden/>
        </w:rPr>
        <w:fldChar w:fldCharType="separate"/>
      </w:r>
      <w:ins w:id="1799" w:author=" " w:date="2021-11-16T10:15:00Z">
        <w:r>
          <w:rPr>
            <w:noProof/>
            <w:webHidden/>
          </w:rPr>
          <w:t>30</w:t>
        </w:r>
        <w:r>
          <w:rPr>
            <w:noProof/>
            <w:webHidden/>
          </w:rPr>
          <w:fldChar w:fldCharType="end"/>
        </w:r>
        <w:r w:rsidRPr="003C26CC">
          <w:rPr>
            <w:rStyle w:val="Hyperlink"/>
            <w:rFonts w:eastAsiaTheme="majorEastAsia"/>
            <w:noProof/>
          </w:rPr>
          <w:fldChar w:fldCharType="end"/>
        </w:r>
      </w:ins>
    </w:p>
    <w:p w14:paraId="0ED54B53" w14:textId="25CC5D86" w:rsidR="00070779" w:rsidRDefault="00070779">
      <w:pPr>
        <w:pStyle w:val="TableofFigures"/>
        <w:tabs>
          <w:tab w:val="right" w:leader="dot" w:pos="7927"/>
        </w:tabs>
        <w:rPr>
          <w:ins w:id="1800" w:author=" " w:date="2021-11-16T10:15:00Z"/>
          <w:rFonts w:asciiTheme="minorHAnsi" w:eastAsiaTheme="minorEastAsia" w:hAnsiTheme="minorHAnsi" w:cstheme="minorBidi"/>
          <w:noProof/>
          <w:sz w:val="22"/>
          <w:szCs w:val="22"/>
          <w:lang w:val="en-ID"/>
        </w:rPr>
      </w:pPr>
      <w:ins w:id="180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"_Toc87950162"</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_Toc87950162 \h </w:instrText>
        </w:r>
        <w:r>
          <w:rPr>
            <w:noProof/>
            <w:webHidden/>
          </w:rPr>
        </w:r>
      </w:ins>
      <w:r>
        <w:rPr>
          <w:noProof/>
          <w:webHidden/>
        </w:rPr>
        <w:fldChar w:fldCharType="separate"/>
      </w:r>
      <w:ins w:id="1802" w:author=" " w:date="2021-11-16T10:15:00Z">
        <w:r>
          <w:rPr>
            <w:noProof/>
            <w:webHidden/>
          </w:rPr>
          <w:t>31</w:t>
        </w:r>
        <w:r>
          <w:rPr>
            <w:noProof/>
            <w:webHidden/>
          </w:rPr>
          <w:fldChar w:fldCharType="end"/>
        </w:r>
        <w:r w:rsidRPr="003C26CC">
          <w:rPr>
            <w:rStyle w:val="Hyperlink"/>
            <w:rFonts w:eastAsiaTheme="majorEastAsia"/>
            <w:noProof/>
          </w:rPr>
          <w:fldChar w:fldCharType="end"/>
        </w:r>
      </w:ins>
    </w:p>
    <w:p w14:paraId="27B759F0" w14:textId="203516F3" w:rsidR="00070779" w:rsidRDefault="00070779">
      <w:pPr>
        <w:pStyle w:val="TableofFigures"/>
        <w:tabs>
          <w:tab w:val="right" w:leader="dot" w:pos="7927"/>
        </w:tabs>
        <w:rPr>
          <w:ins w:id="1803" w:author=" " w:date="2021-11-16T10:15:00Z"/>
          <w:rFonts w:asciiTheme="minorHAnsi" w:eastAsiaTheme="minorEastAsia" w:hAnsiTheme="minorHAnsi" w:cstheme="minorBidi"/>
          <w:noProof/>
          <w:sz w:val="22"/>
          <w:szCs w:val="22"/>
          <w:lang w:val="en-ID"/>
        </w:rPr>
      </w:pPr>
      <w:ins w:id="180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"_Toc87950163"</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_Toc87950163 \h </w:instrText>
        </w:r>
        <w:r>
          <w:rPr>
            <w:noProof/>
            <w:webHidden/>
          </w:rPr>
        </w:r>
      </w:ins>
      <w:r>
        <w:rPr>
          <w:noProof/>
          <w:webHidden/>
        </w:rPr>
        <w:fldChar w:fldCharType="separate"/>
      </w:r>
      <w:ins w:id="1805" w:author=" " w:date="2021-11-16T10:15:00Z">
        <w:r>
          <w:rPr>
            <w:noProof/>
            <w:webHidden/>
          </w:rPr>
          <w:t>32</w:t>
        </w:r>
        <w:r>
          <w:rPr>
            <w:noProof/>
            <w:webHidden/>
          </w:rPr>
          <w:fldChar w:fldCharType="end"/>
        </w:r>
        <w:r w:rsidRPr="003C26CC">
          <w:rPr>
            <w:rStyle w:val="Hyperlink"/>
            <w:rFonts w:eastAsiaTheme="majorEastAsia"/>
            <w:noProof/>
          </w:rPr>
          <w:fldChar w:fldCharType="end"/>
        </w:r>
      </w:ins>
    </w:p>
    <w:p w14:paraId="400226AA" w14:textId="04578B4F" w:rsidR="00070779" w:rsidRDefault="00070779">
      <w:pPr>
        <w:pStyle w:val="TableofFigures"/>
        <w:tabs>
          <w:tab w:val="right" w:leader="dot" w:pos="7927"/>
        </w:tabs>
        <w:rPr>
          <w:ins w:id="1806" w:author=" " w:date="2021-11-16T10:15:00Z"/>
          <w:rFonts w:asciiTheme="minorHAnsi" w:eastAsiaTheme="minorEastAsia" w:hAnsiTheme="minorHAnsi" w:cstheme="minorBidi"/>
          <w:noProof/>
          <w:sz w:val="22"/>
          <w:szCs w:val="22"/>
          <w:lang w:val="en-ID"/>
        </w:rPr>
      </w:pPr>
      <w:ins w:id="180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"_Toc87950164"</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_Toc87950164 \h </w:instrText>
        </w:r>
        <w:r>
          <w:rPr>
            <w:noProof/>
            <w:webHidden/>
          </w:rPr>
        </w:r>
      </w:ins>
      <w:r>
        <w:rPr>
          <w:noProof/>
          <w:webHidden/>
        </w:rPr>
        <w:fldChar w:fldCharType="separate"/>
      </w:r>
      <w:ins w:id="1808" w:author=" " w:date="2021-11-16T10:15:00Z">
        <w:r>
          <w:rPr>
            <w:noProof/>
            <w:webHidden/>
          </w:rPr>
          <w:t>32</w:t>
        </w:r>
        <w:r>
          <w:rPr>
            <w:noProof/>
            <w:webHidden/>
          </w:rPr>
          <w:fldChar w:fldCharType="end"/>
        </w:r>
        <w:r w:rsidRPr="003C26CC">
          <w:rPr>
            <w:rStyle w:val="Hyperlink"/>
            <w:rFonts w:eastAsiaTheme="majorEastAsia"/>
            <w:noProof/>
          </w:rPr>
          <w:fldChar w:fldCharType="end"/>
        </w:r>
      </w:ins>
    </w:p>
    <w:p w14:paraId="2D921B1E" w14:textId="7465A307" w:rsidR="00070779" w:rsidRDefault="00070779">
      <w:pPr>
        <w:pStyle w:val="TableofFigures"/>
        <w:tabs>
          <w:tab w:val="right" w:leader="dot" w:pos="7927"/>
        </w:tabs>
        <w:rPr>
          <w:ins w:id="1809" w:author=" " w:date="2021-11-16T10:15:00Z"/>
          <w:rFonts w:asciiTheme="minorHAnsi" w:eastAsiaTheme="minorEastAsia" w:hAnsiTheme="minorHAnsi" w:cstheme="minorBidi"/>
          <w:noProof/>
          <w:sz w:val="22"/>
          <w:szCs w:val="22"/>
          <w:lang w:val="en-ID"/>
        </w:rPr>
      </w:pPr>
      <w:ins w:id="181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"_Toc87950165"</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_Toc87950165 \h </w:instrText>
        </w:r>
        <w:r>
          <w:rPr>
            <w:noProof/>
            <w:webHidden/>
          </w:rPr>
        </w:r>
      </w:ins>
      <w:r>
        <w:rPr>
          <w:noProof/>
          <w:webHidden/>
        </w:rPr>
        <w:fldChar w:fldCharType="separate"/>
      </w:r>
      <w:ins w:id="1811" w:author=" " w:date="2021-11-16T10:15:00Z">
        <w:r>
          <w:rPr>
            <w:noProof/>
            <w:webHidden/>
          </w:rPr>
          <w:t>33</w:t>
        </w:r>
        <w:r>
          <w:rPr>
            <w:noProof/>
            <w:webHidden/>
          </w:rPr>
          <w:fldChar w:fldCharType="end"/>
        </w:r>
        <w:r w:rsidRPr="003C26CC">
          <w:rPr>
            <w:rStyle w:val="Hyperlink"/>
            <w:rFonts w:eastAsiaTheme="majorEastAsia"/>
            <w:noProof/>
          </w:rPr>
          <w:fldChar w:fldCharType="end"/>
        </w:r>
      </w:ins>
    </w:p>
    <w:p w14:paraId="5927177A" w14:textId="45651F76" w:rsidR="00070779" w:rsidRDefault="00070779">
      <w:pPr>
        <w:pStyle w:val="TableofFigures"/>
        <w:tabs>
          <w:tab w:val="right" w:leader="dot" w:pos="7927"/>
        </w:tabs>
        <w:rPr>
          <w:ins w:id="1812" w:author=" " w:date="2021-11-16T10:15:00Z"/>
          <w:rFonts w:asciiTheme="minorHAnsi" w:eastAsiaTheme="minorEastAsia" w:hAnsiTheme="minorHAnsi" w:cstheme="minorBidi"/>
          <w:noProof/>
          <w:sz w:val="22"/>
          <w:szCs w:val="22"/>
          <w:lang w:val="en-ID"/>
        </w:rPr>
      </w:pPr>
      <w:ins w:id="181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"_Toc87950166"</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_Toc87950166 \h </w:instrText>
        </w:r>
        <w:r>
          <w:rPr>
            <w:noProof/>
            <w:webHidden/>
          </w:rPr>
        </w:r>
      </w:ins>
      <w:r>
        <w:rPr>
          <w:noProof/>
          <w:webHidden/>
        </w:rPr>
        <w:fldChar w:fldCharType="separate"/>
      </w:r>
      <w:ins w:id="1814" w:author=" " w:date="2021-11-16T10:15:00Z">
        <w:r>
          <w:rPr>
            <w:noProof/>
            <w:webHidden/>
          </w:rPr>
          <w:t>34</w:t>
        </w:r>
        <w:r>
          <w:rPr>
            <w:noProof/>
            <w:webHidden/>
          </w:rPr>
          <w:fldChar w:fldCharType="end"/>
        </w:r>
        <w:r w:rsidRPr="003C26CC">
          <w:rPr>
            <w:rStyle w:val="Hyperlink"/>
            <w:rFonts w:eastAsiaTheme="majorEastAsia"/>
            <w:noProof/>
          </w:rPr>
          <w:fldChar w:fldCharType="end"/>
        </w:r>
      </w:ins>
    </w:p>
    <w:p w14:paraId="4BBC8B65" w14:textId="73144496" w:rsidR="00070779" w:rsidRDefault="00070779">
      <w:pPr>
        <w:pStyle w:val="TableofFigures"/>
        <w:tabs>
          <w:tab w:val="right" w:leader="dot" w:pos="7927"/>
        </w:tabs>
        <w:rPr>
          <w:ins w:id="1815" w:author=" " w:date="2021-11-16T10:15:00Z"/>
          <w:rFonts w:asciiTheme="minorHAnsi" w:eastAsiaTheme="minorEastAsia" w:hAnsiTheme="minorHAnsi" w:cstheme="minorBidi"/>
          <w:noProof/>
          <w:sz w:val="22"/>
          <w:szCs w:val="22"/>
          <w:lang w:val="en-ID"/>
        </w:rPr>
      </w:pPr>
      <w:ins w:id="181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"_Toc87950167"</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_Toc87950167 \h </w:instrText>
        </w:r>
        <w:r>
          <w:rPr>
            <w:noProof/>
            <w:webHidden/>
          </w:rPr>
        </w:r>
      </w:ins>
      <w:r>
        <w:rPr>
          <w:noProof/>
          <w:webHidden/>
        </w:rPr>
        <w:fldChar w:fldCharType="separate"/>
      </w:r>
      <w:ins w:id="1817" w:author=" " w:date="2021-11-16T10:15:00Z">
        <w:r>
          <w:rPr>
            <w:noProof/>
            <w:webHidden/>
          </w:rPr>
          <w:t>36</w:t>
        </w:r>
        <w:r>
          <w:rPr>
            <w:noProof/>
            <w:webHidden/>
          </w:rPr>
          <w:fldChar w:fldCharType="end"/>
        </w:r>
        <w:r w:rsidRPr="003C26CC">
          <w:rPr>
            <w:rStyle w:val="Hyperlink"/>
            <w:rFonts w:eastAsiaTheme="majorEastAsia"/>
            <w:noProof/>
          </w:rPr>
          <w:fldChar w:fldCharType="end"/>
        </w:r>
      </w:ins>
    </w:p>
    <w:p w14:paraId="1B3C86FF" w14:textId="54A4ED82" w:rsidR="00070779" w:rsidRDefault="00070779">
      <w:pPr>
        <w:pStyle w:val="TableofFigures"/>
        <w:tabs>
          <w:tab w:val="right" w:leader="dot" w:pos="7927"/>
        </w:tabs>
        <w:rPr>
          <w:ins w:id="1818" w:author=" " w:date="2021-11-16T10:15:00Z"/>
          <w:rFonts w:asciiTheme="minorHAnsi" w:eastAsiaTheme="minorEastAsia" w:hAnsiTheme="minorHAnsi" w:cstheme="minorBidi"/>
          <w:noProof/>
          <w:sz w:val="22"/>
          <w:szCs w:val="22"/>
          <w:lang w:val="en-ID"/>
        </w:rPr>
      </w:pPr>
      <w:ins w:id="1819"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"_Toc87950168"</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_Toc87950168 \h </w:instrText>
        </w:r>
        <w:r>
          <w:rPr>
            <w:noProof/>
            <w:webHidden/>
          </w:rPr>
        </w:r>
      </w:ins>
      <w:r>
        <w:rPr>
          <w:noProof/>
          <w:webHidden/>
        </w:rPr>
        <w:fldChar w:fldCharType="separate"/>
      </w:r>
      <w:ins w:id="1820" w:author=" " w:date="2021-11-16T10:15:00Z">
        <w:r>
          <w:rPr>
            <w:noProof/>
            <w:webHidden/>
          </w:rPr>
          <w:t>36</w:t>
        </w:r>
        <w:r>
          <w:rPr>
            <w:noProof/>
            <w:webHidden/>
          </w:rPr>
          <w:fldChar w:fldCharType="end"/>
        </w:r>
        <w:r w:rsidRPr="003C26CC">
          <w:rPr>
            <w:rStyle w:val="Hyperlink"/>
            <w:rFonts w:eastAsiaTheme="majorEastAsia"/>
            <w:noProof/>
          </w:rPr>
          <w:fldChar w:fldCharType="end"/>
        </w:r>
      </w:ins>
    </w:p>
    <w:p w14:paraId="7C13AE4A" w14:textId="5C68FE14" w:rsidR="00070779" w:rsidRDefault="00070779">
      <w:pPr>
        <w:pStyle w:val="TableofFigures"/>
        <w:tabs>
          <w:tab w:val="right" w:leader="dot" w:pos="7927"/>
        </w:tabs>
        <w:rPr>
          <w:ins w:id="1821" w:author=" " w:date="2021-11-16T10:15:00Z"/>
          <w:rFonts w:asciiTheme="minorHAnsi" w:eastAsiaTheme="minorEastAsia" w:hAnsiTheme="minorHAnsi" w:cstheme="minorBidi"/>
          <w:noProof/>
          <w:sz w:val="22"/>
          <w:szCs w:val="22"/>
          <w:lang w:val="en-ID"/>
        </w:rPr>
      </w:pPr>
      <w:ins w:id="1822"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"_Toc87950169"</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_Toc87950169 \h </w:instrText>
        </w:r>
        <w:r>
          <w:rPr>
            <w:noProof/>
            <w:webHidden/>
          </w:rPr>
        </w:r>
      </w:ins>
      <w:r>
        <w:rPr>
          <w:noProof/>
          <w:webHidden/>
        </w:rPr>
        <w:fldChar w:fldCharType="separate"/>
      </w:r>
      <w:ins w:id="1823" w:author=" " w:date="2021-11-16T10:15:00Z">
        <w:r>
          <w:rPr>
            <w:noProof/>
            <w:webHidden/>
          </w:rPr>
          <w:t>38</w:t>
        </w:r>
        <w:r>
          <w:rPr>
            <w:noProof/>
            <w:webHidden/>
          </w:rPr>
          <w:fldChar w:fldCharType="end"/>
        </w:r>
        <w:r w:rsidRPr="003C26CC">
          <w:rPr>
            <w:rStyle w:val="Hyperlink"/>
            <w:rFonts w:eastAsiaTheme="majorEastAsia"/>
            <w:noProof/>
          </w:rPr>
          <w:fldChar w:fldCharType="end"/>
        </w:r>
      </w:ins>
    </w:p>
    <w:p w14:paraId="1A123BEE" w14:textId="28FFFBEA" w:rsidR="00070779" w:rsidRDefault="00070779">
      <w:pPr>
        <w:pStyle w:val="TableofFigures"/>
        <w:tabs>
          <w:tab w:val="right" w:leader="dot" w:pos="7927"/>
        </w:tabs>
        <w:rPr>
          <w:ins w:id="1824" w:author=" " w:date="2021-11-16T10:15:00Z"/>
          <w:rFonts w:asciiTheme="minorHAnsi" w:eastAsiaTheme="minorEastAsia" w:hAnsiTheme="minorHAnsi" w:cstheme="minorBidi"/>
          <w:noProof/>
          <w:sz w:val="22"/>
          <w:szCs w:val="22"/>
          <w:lang w:val="en-ID"/>
        </w:rPr>
      </w:pPr>
      <w:ins w:id="1825"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"_Toc87950170"</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_Toc87950170 \h </w:instrText>
        </w:r>
        <w:r>
          <w:rPr>
            <w:noProof/>
            <w:webHidden/>
          </w:rPr>
        </w:r>
      </w:ins>
      <w:r>
        <w:rPr>
          <w:noProof/>
          <w:webHidden/>
        </w:rPr>
        <w:fldChar w:fldCharType="separate"/>
      </w:r>
      <w:ins w:id="1826" w:author=" " w:date="2021-11-16T10:15:00Z">
        <w:r>
          <w:rPr>
            <w:noProof/>
            <w:webHidden/>
          </w:rPr>
          <w:t>39</w:t>
        </w:r>
        <w:r>
          <w:rPr>
            <w:noProof/>
            <w:webHidden/>
          </w:rPr>
          <w:fldChar w:fldCharType="end"/>
        </w:r>
        <w:r w:rsidRPr="003C26CC">
          <w:rPr>
            <w:rStyle w:val="Hyperlink"/>
            <w:rFonts w:eastAsiaTheme="majorEastAsia"/>
            <w:noProof/>
          </w:rPr>
          <w:fldChar w:fldCharType="end"/>
        </w:r>
      </w:ins>
    </w:p>
    <w:p w14:paraId="4891D46E" w14:textId="20BEDF36" w:rsidR="00070779" w:rsidRDefault="00070779">
      <w:pPr>
        <w:pStyle w:val="TableofFigures"/>
        <w:tabs>
          <w:tab w:val="right" w:leader="dot" w:pos="7927"/>
        </w:tabs>
        <w:rPr>
          <w:ins w:id="1827" w:author=" " w:date="2021-11-16T10:15:00Z"/>
          <w:rFonts w:asciiTheme="minorHAnsi" w:eastAsiaTheme="minorEastAsia" w:hAnsiTheme="minorHAnsi" w:cstheme="minorBidi"/>
          <w:noProof/>
          <w:sz w:val="22"/>
          <w:szCs w:val="22"/>
          <w:lang w:val="en-ID"/>
        </w:rPr>
      </w:pPr>
      <w:ins w:id="182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"_Toc87950171"</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_Toc87950171 \h </w:instrText>
        </w:r>
        <w:r>
          <w:rPr>
            <w:noProof/>
            <w:webHidden/>
          </w:rPr>
        </w:r>
      </w:ins>
      <w:r>
        <w:rPr>
          <w:noProof/>
          <w:webHidden/>
        </w:rPr>
        <w:fldChar w:fldCharType="separate"/>
      </w:r>
      <w:ins w:id="1829" w:author=" " w:date="2021-11-16T10:15:00Z">
        <w:r>
          <w:rPr>
            <w:noProof/>
            <w:webHidden/>
          </w:rPr>
          <w:t>40</w:t>
        </w:r>
        <w:r>
          <w:rPr>
            <w:noProof/>
            <w:webHidden/>
          </w:rPr>
          <w:fldChar w:fldCharType="end"/>
        </w:r>
        <w:r w:rsidRPr="003C26CC">
          <w:rPr>
            <w:rStyle w:val="Hyperlink"/>
            <w:rFonts w:eastAsiaTheme="majorEastAsia"/>
            <w:noProof/>
          </w:rPr>
          <w:fldChar w:fldCharType="end"/>
        </w:r>
      </w:ins>
    </w:p>
    <w:p w14:paraId="1D8F57EE" w14:textId="1558C3A0" w:rsidR="00070779" w:rsidRDefault="00070779">
      <w:pPr>
        <w:pStyle w:val="TableofFigures"/>
        <w:tabs>
          <w:tab w:val="right" w:leader="dot" w:pos="7927"/>
        </w:tabs>
        <w:rPr>
          <w:ins w:id="1830" w:author=" " w:date="2021-11-16T10:15:00Z"/>
          <w:rFonts w:asciiTheme="minorHAnsi" w:eastAsiaTheme="minorEastAsia" w:hAnsiTheme="minorHAnsi" w:cstheme="minorBidi"/>
          <w:noProof/>
          <w:sz w:val="22"/>
          <w:szCs w:val="22"/>
          <w:lang w:val="en-ID"/>
        </w:rPr>
      </w:pPr>
      <w:ins w:id="183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"_Toc87950172"</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_Toc87950172 \h </w:instrText>
        </w:r>
        <w:r>
          <w:rPr>
            <w:noProof/>
            <w:webHidden/>
          </w:rPr>
        </w:r>
      </w:ins>
      <w:r>
        <w:rPr>
          <w:noProof/>
          <w:webHidden/>
        </w:rPr>
        <w:fldChar w:fldCharType="separate"/>
      </w:r>
      <w:ins w:id="1832" w:author=" " w:date="2021-11-16T10:15:00Z">
        <w:r>
          <w:rPr>
            <w:noProof/>
            <w:webHidden/>
          </w:rPr>
          <w:t>41</w:t>
        </w:r>
        <w:r>
          <w:rPr>
            <w:noProof/>
            <w:webHidden/>
          </w:rPr>
          <w:fldChar w:fldCharType="end"/>
        </w:r>
        <w:r w:rsidRPr="003C26CC">
          <w:rPr>
            <w:rStyle w:val="Hyperlink"/>
            <w:rFonts w:eastAsiaTheme="majorEastAsia"/>
            <w:noProof/>
          </w:rPr>
          <w:fldChar w:fldCharType="end"/>
        </w:r>
      </w:ins>
    </w:p>
    <w:p w14:paraId="1F2D0261" w14:textId="0992088C" w:rsidR="00070779" w:rsidRDefault="00070779">
      <w:pPr>
        <w:pStyle w:val="TableofFigures"/>
        <w:tabs>
          <w:tab w:val="right" w:leader="dot" w:pos="7927"/>
        </w:tabs>
        <w:rPr>
          <w:ins w:id="1833" w:author=" " w:date="2021-11-16T10:15:00Z"/>
          <w:rFonts w:asciiTheme="minorHAnsi" w:eastAsiaTheme="minorEastAsia" w:hAnsiTheme="minorHAnsi" w:cstheme="minorBidi"/>
          <w:noProof/>
          <w:sz w:val="22"/>
          <w:szCs w:val="22"/>
          <w:lang w:val="en-ID"/>
        </w:rPr>
      </w:pPr>
      <w:ins w:id="183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"_Toc87950173"</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_Toc87950173 \h </w:instrText>
        </w:r>
        <w:r>
          <w:rPr>
            <w:noProof/>
            <w:webHidden/>
          </w:rPr>
        </w:r>
      </w:ins>
      <w:r>
        <w:rPr>
          <w:noProof/>
          <w:webHidden/>
        </w:rPr>
        <w:fldChar w:fldCharType="separate"/>
      </w:r>
      <w:ins w:id="1835" w:author=" " w:date="2021-11-16T10:15:00Z">
        <w:r>
          <w:rPr>
            <w:noProof/>
            <w:webHidden/>
          </w:rPr>
          <w:t>42</w:t>
        </w:r>
        <w:r>
          <w:rPr>
            <w:noProof/>
            <w:webHidden/>
          </w:rPr>
          <w:fldChar w:fldCharType="end"/>
        </w:r>
        <w:r w:rsidRPr="003C26CC">
          <w:rPr>
            <w:rStyle w:val="Hyperlink"/>
            <w:rFonts w:eastAsiaTheme="majorEastAsia"/>
            <w:noProof/>
          </w:rPr>
          <w:fldChar w:fldCharType="end"/>
        </w:r>
      </w:ins>
    </w:p>
    <w:p w14:paraId="1CC11091" w14:textId="089D1669" w:rsidR="00070779" w:rsidRDefault="00070779">
      <w:pPr>
        <w:pStyle w:val="TableofFigures"/>
        <w:tabs>
          <w:tab w:val="right" w:leader="dot" w:pos="7927"/>
        </w:tabs>
        <w:rPr>
          <w:ins w:id="1836" w:author=" " w:date="2021-11-16T10:15:00Z"/>
          <w:rFonts w:asciiTheme="minorHAnsi" w:eastAsiaTheme="minorEastAsia" w:hAnsiTheme="minorHAnsi" w:cstheme="minorBidi"/>
          <w:noProof/>
          <w:sz w:val="22"/>
          <w:szCs w:val="22"/>
          <w:lang w:val="en-ID"/>
        </w:rPr>
      </w:pPr>
      <w:ins w:id="183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"_Toc87950174"</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_Toc87950174 \h </w:instrText>
        </w:r>
        <w:r>
          <w:rPr>
            <w:noProof/>
            <w:webHidden/>
          </w:rPr>
        </w:r>
      </w:ins>
      <w:r>
        <w:rPr>
          <w:noProof/>
          <w:webHidden/>
        </w:rPr>
        <w:fldChar w:fldCharType="separate"/>
      </w:r>
      <w:ins w:id="1838" w:author=" " w:date="2021-11-16T10:15:00Z">
        <w:r>
          <w:rPr>
            <w:noProof/>
            <w:webHidden/>
          </w:rPr>
          <w:t>44</w:t>
        </w:r>
        <w:r>
          <w:rPr>
            <w:noProof/>
            <w:webHidden/>
          </w:rPr>
          <w:fldChar w:fldCharType="end"/>
        </w:r>
        <w:r w:rsidRPr="003C26CC">
          <w:rPr>
            <w:rStyle w:val="Hyperlink"/>
            <w:rFonts w:eastAsiaTheme="majorEastAsia"/>
            <w:noProof/>
          </w:rPr>
          <w:fldChar w:fldCharType="end"/>
        </w:r>
      </w:ins>
    </w:p>
    <w:p w14:paraId="35A54F89" w14:textId="25076050" w:rsidR="00070779" w:rsidRDefault="00070779">
      <w:pPr>
        <w:pStyle w:val="TableofFigures"/>
        <w:tabs>
          <w:tab w:val="right" w:leader="dot" w:pos="7927"/>
        </w:tabs>
        <w:rPr>
          <w:ins w:id="1839" w:author=" " w:date="2021-11-16T10:15:00Z"/>
          <w:rFonts w:asciiTheme="minorHAnsi" w:eastAsiaTheme="minorEastAsia" w:hAnsiTheme="minorHAnsi" w:cstheme="minorBidi"/>
          <w:noProof/>
          <w:sz w:val="22"/>
          <w:szCs w:val="22"/>
          <w:lang w:val="en-ID"/>
        </w:rPr>
      </w:pPr>
      <w:ins w:id="184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"_Toc87950175"</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_Toc87950175 \h </w:instrText>
        </w:r>
        <w:r>
          <w:rPr>
            <w:noProof/>
            <w:webHidden/>
          </w:rPr>
        </w:r>
      </w:ins>
      <w:r>
        <w:rPr>
          <w:noProof/>
          <w:webHidden/>
        </w:rPr>
        <w:fldChar w:fldCharType="separate"/>
      </w:r>
      <w:ins w:id="1841" w:author=" " w:date="2021-11-16T10:15:00Z">
        <w:r>
          <w:rPr>
            <w:noProof/>
            <w:webHidden/>
          </w:rPr>
          <w:t>45</w:t>
        </w:r>
        <w:r>
          <w:rPr>
            <w:noProof/>
            <w:webHidden/>
          </w:rPr>
          <w:fldChar w:fldCharType="end"/>
        </w:r>
        <w:r w:rsidRPr="003C26CC">
          <w:rPr>
            <w:rStyle w:val="Hyperlink"/>
            <w:rFonts w:eastAsiaTheme="majorEastAsia"/>
            <w:noProof/>
          </w:rPr>
          <w:fldChar w:fldCharType="end"/>
        </w:r>
      </w:ins>
    </w:p>
    <w:p w14:paraId="21E911D7" w14:textId="359775A0" w:rsidR="00070779" w:rsidRDefault="00070779">
      <w:pPr>
        <w:pStyle w:val="TableofFigures"/>
        <w:tabs>
          <w:tab w:val="right" w:leader="dot" w:pos="7927"/>
        </w:tabs>
        <w:rPr>
          <w:ins w:id="1842" w:author=" " w:date="2021-11-16T10:15:00Z"/>
          <w:rFonts w:asciiTheme="minorHAnsi" w:eastAsiaTheme="minorEastAsia" w:hAnsiTheme="minorHAnsi" w:cstheme="minorBidi"/>
          <w:noProof/>
          <w:sz w:val="22"/>
          <w:szCs w:val="22"/>
          <w:lang w:val="en-ID"/>
        </w:rPr>
      </w:pPr>
      <w:ins w:id="184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"_Toc87950176"</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22 Skenario Edit Guru</w:t>
        </w:r>
        <w:r>
          <w:rPr>
            <w:noProof/>
            <w:webHidden/>
          </w:rPr>
          <w:tab/>
        </w:r>
        <w:r>
          <w:rPr>
            <w:noProof/>
            <w:webHidden/>
          </w:rPr>
          <w:fldChar w:fldCharType="begin"/>
        </w:r>
        <w:r>
          <w:rPr>
            <w:noProof/>
            <w:webHidden/>
          </w:rPr>
          <w:instrText xml:space="preserve"> PAGEREF _Toc87950176 \h </w:instrText>
        </w:r>
        <w:r>
          <w:rPr>
            <w:noProof/>
            <w:webHidden/>
          </w:rPr>
        </w:r>
      </w:ins>
      <w:r>
        <w:rPr>
          <w:noProof/>
          <w:webHidden/>
        </w:rPr>
        <w:fldChar w:fldCharType="separate"/>
      </w:r>
      <w:ins w:id="1844" w:author=" " w:date="2021-11-16T10:15:00Z">
        <w:r>
          <w:rPr>
            <w:noProof/>
            <w:webHidden/>
          </w:rPr>
          <w:t>46</w:t>
        </w:r>
        <w:r>
          <w:rPr>
            <w:noProof/>
            <w:webHidden/>
          </w:rPr>
          <w:fldChar w:fldCharType="end"/>
        </w:r>
        <w:r w:rsidRPr="003C26CC">
          <w:rPr>
            <w:rStyle w:val="Hyperlink"/>
            <w:rFonts w:eastAsiaTheme="majorEastAsia"/>
            <w:noProof/>
          </w:rPr>
          <w:fldChar w:fldCharType="end"/>
        </w:r>
      </w:ins>
    </w:p>
    <w:p w14:paraId="055E1B22" w14:textId="591710D8" w:rsidR="00070779" w:rsidRDefault="00070779">
      <w:pPr>
        <w:pStyle w:val="TableofFigures"/>
        <w:tabs>
          <w:tab w:val="right" w:leader="dot" w:pos="7927"/>
        </w:tabs>
        <w:rPr>
          <w:ins w:id="1845" w:author=" " w:date="2021-11-16T10:15:00Z"/>
          <w:rFonts w:asciiTheme="minorHAnsi" w:eastAsiaTheme="minorEastAsia" w:hAnsiTheme="minorHAnsi" w:cstheme="minorBidi"/>
          <w:noProof/>
          <w:sz w:val="22"/>
          <w:szCs w:val="22"/>
          <w:lang w:val="en-ID"/>
        </w:rPr>
      </w:pPr>
      <w:ins w:id="184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"_Toc87950177"</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_Toc87950177 \h </w:instrText>
        </w:r>
        <w:r>
          <w:rPr>
            <w:noProof/>
            <w:webHidden/>
          </w:rPr>
        </w:r>
      </w:ins>
      <w:r>
        <w:rPr>
          <w:noProof/>
          <w:webHidden/>
        </w:rPr>
        <w:fldChar w:fldCharType="separate"/>
      </w:r>
      <w:ins w:id="1847" w:author=" " w:date="2021-11-16T10:15:00Z">
        <w:r>
          <w:rPr>
            <w:noProof/>
            <w:webHidden/>
          </w:rPr>
          <w:t>47</w:t>
        </w:r>
        <w:r>
          <w:rPr>
            <w:noProof/>
            <w:webHidden/>
          </w:rPr>
          <w:fldChar w:fldCharType="end"/>
        </w:r>
        <w:r w:rsidRPr="003C26CC">
          <w:rPr>
            <w:rStyle w:val="Hyperlink"/>
            <w:rFonts w:eastAsiaTheme="majorEastAsia"/>
            <w:noProof/>
          </w:rPr>
          <w:fldChar w:fldCharType="end"/>
        </w:r>
      </w:ins>
    </w:p>
    <w:p w14:paraId="06439968" w14:textId="4880A859" w:rsidR="00070779" w:rsidRDefault="00070779">
      <w:pPr>
        <w:pStyle w:val="TableofFigures"/>
        <w:tabs>
          <w:tab w:val="right" w:leader="dot" w:pos="7927"/>
        </w:tabs>
        <w:rPr>
          <w:ins w:id="1848" w:author=" " w:date="2021-11-16T10:15:00Z"/>
          <w:rFonts w:asciiTheme="minorHAnsi" w:eastAsiaTheme="minorEastAsia" w:hAnsiTheme="minorHAnsi" w:cstheme="minorBidi"/>
          <w:noProof/>
          <w:sz w:val="22"/>
          <w:szCs w:val="22"/>
          <w:lang w:val="en-ID"/>
        </w:rPr>
      </w:pPr>
      <w:ins w:id="1849"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"_Toc87950178"</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_Toc87950178 \h </w:instrText>
        </w:r>
        <w:r>
          <w:rPr>
            <w:noProof/>
            <w:webHidden/>
          </w:rPr>
        </w:r>
      </w:ins>
      <w:r>
        <w:rPr>
          <w:noProof/>
          <w:webHidden/>
        </w:rPr>
        <w:fldChar w:fldCharType="separate"/>
      </w:r>
      <w:ins w:id="1850" w:author=" " w:date="2021-11-16T10:15:00Z">
        <w:r>
          <w:rPr>
            <w:noProof/>
            <w:webHidden/>
          </w:rPr>
          <w:t>48</w:t>
        </w:r>
        <w:r>
          <w:rPr>
            <w:noProof/>
            <w:webHidden/>
          </w:rPr>
          <w:fldChar w:fldCharType="end"/>
        </w:r>
        <w:r w:rsidRPr="003C26CC">
          <w:rPr>
            <w:rStyle w:val="Hyperlink"/>
            <w:rFonts w:eastAsiaTheme="majorEastAsia"/>
            <w:noProof/>
          </w:rPr>
          <w:fldChar w:fldCharType="end"/>
        </w:r>
      </w:ins>
    </w:p>
    <w:p w14:paraId="6A60EB24" w14:textId="3B4EC1B6" w:rsidR="00070779" w:rsidRDefault="00070779">
      <w:pPr>
        <w:pStyle w:val="TableofFigures"/>
        <w:tabs>
          <w:tab w:val="right" w:leader="dot" w:pos="7927"/>
        </w:tabs>
        <w:rPr>
          <w:ins w:id="1851" w:author=" " w:date="2021-11-16T10:15:00Z"/>
          <w:rFonts w:asciiTheme="minorHAnsi" w:eastAsiaTheme="minorEastAsia" w:hAnsiTheme="minorHAnsi" w:cstheme="minorBidi"/>
          <w:noProof/>
          <w:sz w:val="22"/>
          <w:szCs w:val="22"/>
          <w:lang w:val="en-ID"/>
        </w:rPr>
      </w:pPr>
      <w:ins w:id="1852" w:author=" " w:date="2021-11-16T10:15:00Z">
        <w:r w:rsidRPr="003C26CC">
          <w:rPr>
            <w:rStyle w:val="Hyperlink"/>
            <w:rFonts w:eastAsiaTheme="majorEastAsia"/>
            <w:noProof/>
          </w:rPr>
          <w:lastRenderedPageBreak/>
          <w:fldChar w:fldCharType="begin"/>
        </w:r>
        <w:r w:rsidRPr="003C26CC">
          <w:rPr>
            <w:rStyle w:val="Hyperlink"/>
            <w:rFonts w:eastAsiaTheme="majorEastAsia"/>
            <w:noProof/>
          </w:rPr>
          <w:instrText xml:space="preserve"> </w:instrText>
        </w:r>
        <w:r>
          <w:rPr>
            <w:noProof/>
          </w:rPr>
          <w:instrText>HYPERLINK \l "_Toc87950179"</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_Toc87950179 \h </w:instrText>
        </w:r>
        <w:r>
          <w:rPr>
            <w:noProof/>
            <w:webHidden/>
          </w:rPr>
        </w:r>
      </w:ins>
      <w:r>
        <w:rPr>
          <w:noProof/>
          <w:webHidden/>
        </w:rPr>
        <w:fldChar w:fldCharType="separate"/>
      </w:r>
      <w:ins w:id="1853" w:author=" " w:date="2021-11-16T10:15:00Z">
        <w:r>
          <w:rPr>
            <w:noProof/>
            <w:webHidden/>
          </w:rPr>
          <w:t>49</w:t>
        </w:r>
        <w:r>
          <w:rPr>
            <w:noProof/>
            <w:webHidden/>
          </w:rPr>
          <w:fldChar w:fldCharType="end"/>
        </w:r>
        <w:r w:rsidRPr="003C26CC">
          <w:rPr>
            <w:rStyle w:val="Hyperlink"/>
            <w:rFonts w:eastAsiaTheme="majorEastAsia"/>
            <w:noProof/>
          </w:rPr>
          <w:fldChar w:fldCharType="end"/>
        </w:r>
      </w:ins>
    </w:p>
    <w:p w14:paraId="2329C568" w14:textId="6676D596" w:rsidR="00070779" w:rsidRDefault="00070779">
      <w:pPr>
        <w:pStyle w:val="TableofFigures"/>
        <w:tabs>
          <w:tab w:val="right" w:leader="dot" w:pos="7927"/>
        </w:tabs>
        <w:rPr>
          <w:ins w:id="1854" w:author=" " w:date="2021-11-16T10:15:00Z"/>
          <w:rFonts w:asciiTheme="minorHAnsi" w:eastAsiaTheme="minorEastAsia" w:hAnsiTheme="minorHAnsi" w:cstheme="minorBidi"/>
          <w:noProof/>
          <w:sz w:val="22"/>
          <w:szCs w:val="22"/>
          <w:lang w:val="en-ID"/>
        </w:rPr>
      </w:pPr>
      <w:ins w:id="1855"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"_Toc87950180"</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_Toc87950180 \h </w:instrText>
        </w:r>
        <w:r>
          <w:rPr>
            <w:noProof/>
            <w:webHidden/>
          </w:rPr>
        </w:r>
      </w:ins>
      <w:r>
        <w:rPr>
          <w:noProof/>
          <w:webHidden/>
        </w:rPr>
        <w:fldChar w:fldCharType="separate"/>
      </w:r>
      <w:ins w:id="1856" w:author=" " w:date="2021-11-16T10:15:00Z">
        <w:r>
          <w:rPr>
            <w:noProof/>
            <w:webHidden/>
          </w:rPr>
          <w:t>50</w:t>
        </w:r>
        <w:r>
          <w:rPr>
            <w:noProof/>
            <w:webHidden/>
          </w:rPr>
          <w:fldChar w:fldCharType="end"/>
        </w:r>
        <w:r w:rsidRPr="003C26CC">
          <w:rPr>
            <w:rStyle w:val="Hyperlink"/>
            <w:rFonts w:eastAsiaTheme="majorEastAsia"/>
            <w:noProof/>
          </w:rPr>
          <w:fldChar w:fldCharType="end"/>
        </w:r>
      </w:ins>
    </w:p>
    <w:p w14:paraId="1486EDE4" w14:textId="52FADDCD" w:rsidR="00070779" w:rsidRDefault="00070779">
      <w:pPr>
        <w:pStyle w:val="TableofFigures"/>
        <w:tabs>
          <w:tab w:val="right" w:leader="dot" w:pos="7927"/>
        </w:tabs>
        <w:rPr>
          <w:ins w:id="1857" w:author=" " w:date="2021-11-16T10:15:00Z"/>
          <w:rFonts w:asciiTheme="minorHAnsi" w:eastAsiaTheme="minorEastAsia" w:hAnsiTheme="minorHAnsi" w:cstheme="minorBidi"/>
          <w:noProof/>
          <w:sz w:val="22"/>
          <w:szCs w:val="22"/>
          <w:lang w:val="en-ID"/>
        </w:rPr>
      </w:pPr>
      <w:ins w:id="185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"_Toc87950181"</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_Toc87950181 \h </w:instrText>
        </w:r>
        <w:r>
          <w:rPr>
            <w:noProof/>
            <w:webHidden/>
          </w:rPr>
        </w:r>
      </w:ins>
      <w:r>
        <w:rPr>
          <w:noProof/>
          <w:webHidden/>
        </w:rPr>
        <w:fldChar w:fldCharType="separate"/>
      </w:r>
      <w:ins w:id="1859" w:author=" " w:date="2021-11-16T10:15:00Z">
        <w:r>
          <w:rPr>
            <w:noProof/>
            <w:webHidden/>
          </w:rPr>
          <w:t>52</w:t>
        </w:r>
        <w:r>
          <w:rPr>
            <w:noProof/>
            <w:webHidden/>
          </w:rPr>
          <w:fldChar w:fldCharType="end"/>
        </w:r>
        <w:r w:rsidRPr="003C26CC">
          <w:rPr>
            <w:rStyle w:val="Hyperlink"/>
            <w:rFonts w:eastAsiaTheme="majorEastAsia"/>
            <w:noProof/>
          </w:rPr>
          <w:fldChar w:fldCharType="end"/>
        </w:r>
      </w:ins>
    </w:p>
    <w:p w14:paraId="176105C5" w14:textId="5DE42A3D" w:rsidR="00070779" w:rsidRDefault="00070779">
      <w:pPr>
        <w:pStyle w:val="TableofFigures"/>
        <w:tabs>
          <w:tab w:val="right" w:leader="dot" w:pos="7927"/>
        </w:tabs>
        <w:rPr>
          <w:ins w:id="1860" w:author=" " w:date="2021-11-16T10:15:00Z"/>
          <w:rFonts w:asciiTheme="minorHAnsi" w:eastAsiaTheme="minorEastAsia" w:hAnsiTheme="minorHAnsi" w:cstheme="minorBidi"/>
          <w:noProof/>
          <w:sz w:val="22"/>
          <w:szCs w:val="22"/>
          <w:lang w:val="en-ID"/>
        </w:rPr>
      </w:pPr>
      <w:ins w:id="186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"_Toc87950182"</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_Toc87950182 \h </w:instrText>
        </w:r>
        <w:r>
          <w:rPr>
            <w:noProof/>
            <w:webHidden/>
          </w:rPr>
        </w:r>
      </w:ins>
      <w:r>
        <w:rPr>
          <w:noProof/>
          <w:webHidden/>
        </w:rPr>
        <w:fldChar w:fldCharType="separate"/>
      </w:r>
      <w:ins w:id="1862" w:author=" " w:date="2021-11-16T10:15:00Z">
        <w:r>
          <w:rPr>
            <w:noProof/>
            <w:webHidden/>
          </w:rPr>
          <w:t>53</w:t>
        </w:r>
        <w:r>
          <w:rPr>
            <w:noProof/>
            <w:webHidden/>
          </w:rPr>
          <w:fldChar w:fldCharType="end"/>
        </w:r>
        <w:r w:rsidRPr="003C26CC">
          <w:rPr>
            <w:rStyle w:val="Hyperlink"/>
            <w:rFonts w:eastAsiaTheme="majorEastAsia"/>
            <w:noProof/>
          </w:rPr>
          <w:fldChar w:fldCharType="end"/>
        </w:r>
      </w:ins>
    </w:p>
    <w:p w14:paraId="0027040D" w14:textId="2BE939F1" w:rsidR="00070779" w:rsidRDefault="00070779">
      <w:pPr>
        <w:pStyle w:val="TableofFigures"/>
        <w:tabs>
          <w:tab w:val="right" w:leader="dot" w:pos="7927"/>
        </w:tabs>
        <w:rPr>
          <w:ins w:id="1863" w:author=" " w:date="2021-11-16T10:15:00Z"/>
          <w:rFonts w:asciiTheme="minorHAnsi" w:eastAsiaTheme="minorEastAsia" w:hAnsiTheme="minorHAnsi" w:cstheme="minorBidi"/>
          <w:noProof/>
          <w:sz w:val="22"/>
          <w:szCs w:val="22"/>
          <w:lang w:val="en-ID"/>
        </w:rPr>
      </w:pPr>
      <w:ins w:id="186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"_Toc87950183"</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_Toc87950183 \h </w:instrText>
        </w:r>
        <w:r>
          <w:rPr>
            <w:noProof/>
            <w:webHidden/>
          </w:rPr>
        </w:r>
      </w:ins>
      <w:r>
        <w:rPr>
          <w:noProof/>
          <w:webHidden/>
        </w:rPr>
        <w:fldChar w:fldCharType="separate"/>
      </w:r>
      <w:ins w:id="1865" w:author=" " w:date="2021-11-16T10:15:00Z">
        <w:r>
          <w:rPr>
            <w:noProof/>
            <w:webHidden/>
          </w:rPr>
          <w:t>55</w:t>
        </w:r>
        <w:r>
          <w:rPr>
            <w:noProof/>
            <w:webHidden/>
          </w:rPr>
          <w:fldChar w:fldCharType="end"/>
        </w:r>
        <w:r w:rsidRPr="003C26CC">
          <w:rPr>
            <w:rStyle w:val="Hyperlink"/>
            <w:rFonts w:eastAsiaTheme="majorEastAsia"/>
            <w:noProof/>
          </w:rPr>
          <w:fldChar w:fldCharType="end"/>
        </w:r>
      </w:ins>
    </w:p>
    <w:p w14:paraId="73D32403" w14:textId="0B998D40" w:rsidR="00070779" w:rsidRDefault="00070779">
      <w:pPr>
        <w:pStyle w:val="TableofFigures"/>
        <w:tabs>
          <w:tab w:val="right" w:leader="dot" w:pos="7927"/>
        </w:tabs>
        <w:rPr>
          <w:ins w:id="1866" w:author=" " w:date="2021-11-16T10:15:00Z"/>
          <w:rFonts w:asciiTheme="minorHAnsi" w:eastAsiaTheme="minorEastAsia" w:hAnsiTheme="minorHAnsi" w:cstheme="minorBidi"/>
          <w:noProof/>
          <w:sz w:val="22"/>
          <w:szCs w:val="22"/>
          <w:lang w:val="en-ID"/>
        </w:rPr>
      </w:pPr>
      <w:ins w:id="186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"_Toc87950184"</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_Toc87950184 \h </w:instrText>
        </w:r>
        <w:r>
          <w:rPr>
            <w:noProof/>
            <w:webHidden/>
          </w:rPr>
        </w:r>
      </w:ins>
      <w:r>
        <w:rPr>
          <w:noProof/>
          <w:webHidden/>
        </w:rPr>
        <w:fldChar w:fldCharType="separate"/>
      </w:r>
      <w:ins w:id="1868" w:author=" " w:date="2021-11-16T10:15:00Z">
        <w:r>
          <w:rPr>
            <w:noProof/>
            <w:webHidden/>
          </w:rPr>
          <w:t>56</w:t>
        </w:r>
        <w:r>
          <w:rPr>
            <w:noProof/>
            <w:webHidden/>
          </w:rPr>
          <w:fldChar w:fldCharType="end"/>
        </w:r>
        <w:r w:rsidRPr="003C26CC">
          <w:rPr>
            <w:rStyle w:val="Hyperlink"/>
            <w:rFonts w:eastAsiaTheme="majorEastAsia"/>
            <w:noProof/>
          </w:rPr>
          <w:fldChar w:fldCharType="end"/>
        </w:r>
      </w:ins>
    </w:p>
    <w:p w14:paraId="06197743" w14:textId="14B8CFBE" w:rsidR="00070779" w:rsidRDefault="00070779">
      <w:pPr>
        <w:pStyle w:val="TableofFigures"/>
        <w:tabs>
          <w:tab w:val="right" w:leader="dot" w:pos="7927"/>
        </w:tabs>
        <w:rPr>
          <w:ins w:id="1869" w:author=" " w:date="2021-11-16T10:15:00Z"/>
          <w:rFonts w:asciiTheme="minorHAnsi" w:eastAsiaTheme="minorEastAsia" w:hAnsiTheme="minorHAnsi" w:cstheme="minorBidi"/>
          <w:noProof/>
          <w:sz w:val="22"/>
          <w:szCs w:val="22"/>
          <w:lang w:val="en-ID"/>
        </w:rPr>
      </w:pPr>
      <w:ins w:id="187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"_Toc87950185"</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_Toc87950185 \h </w:instrText>
        </w:r>
        <w:r>
          <w:rPr>
            <w:noProof/>
            <w:webHidden/>
          </w:rPr>
        </w:r>
      </w:ins>
      <w:r>
        <w:rPr>
          <w:noProof/>
          <w:webHidden/>
        </w:rPr>
        <w:fldChar w:fldCharType="separate"/>
      </w:r>
      <w:ins w:id="1871" w:author=" " w:date="2021-11-16T10:15:00Z">
        <w:r>
          <w:rPr>
            <w:noProof/>
            <w:webHidden/>
          </w:rPr>
          <w:t>57</w:t>
        </w:r>
        <w:r>
          <w:rPr>
            <w:noProof/>
            <w:webHidden/>
          </w:rPr>
          <w:fldChar w:fldCharType="end"/>
        </w:r>
        <w:r w:rsidRPr="003C26CC">
          <w:rPr>
            <w:rStyle w:val="Hyperlink"/>
            <w:rFonts w:eastAsiaTheme="majorEastAsia"/>
            <w:noProof/>
          </w:rPr>
          <w:fldChar w:fldCharType="end"/>
        </w:r>
      </w:ins>
    </w:p>
    <w:p w14:paraId="1A01040F" w14:textId="16EFAA08" w:rsidR="00070779" w:rsidRDefault="00070779">
      <w:pPr>
        <w:pStyle w:val="TableofFigures"/>
        <w:tabs>
          <w:tab w:val="right" w:leader="dot" w:pos="7927"/>
        </w:tabs>
        <w:rPr>
          <w:ins w:id="1872" w:author=" " w:date="2021-11-16T10:15:00Z"/>
          <w:rFonts w:asciiTheme="minorHAnsi" w:eastAsiaTheme="minorEastAsia" w:hAnsiTheme="minorHAnsi" w:cstheme="minorBidi"/>
          <w:noProof/>
          <w:sz w:val="22"/>
          <w:szCs w:val="22"/>
          <w:lang w:val="en-ID"/>
        </w:rPr>
      </w:pPr>
      <w:ins w:id="187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"_Toc87950186"</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_Toc87950186 \h </w:instrText>
        </w:r>
        <w:r>
          <w:rPr>
            <w:noProof/>
            <w:webHidden/>
          </w:rPr>
        </w:r>
      </w:ins>
      <w:r>
        <w:rPr>
          <w:noProof/>
          <w:webHidden/>
        </w:rPr>
        <w:fldChar w:fldCharType="separate"/>
      </w:r>
      <w:ins w:id="1874" w:author=" " w:date="2021-11-16T10:15:00Z">
        <w:r>
          <w:rPr>
            <w:noProof/>
            <w:webHidden/>
          </w:rPr>
          <w:t>58</w:t>
        </w:r>
        <w:r>
          <w:rPr>
            <w:noProof/>
            <w:webHidden/>
          </w:rPr>
          <w:fldChar w:fldCharType="end"/>
        </w:r>
        <w:r w:rsidRPr="003C26CC">
          <w:rPr>
            <w:rStyle w:val="Hyperlink"/>
            <w:rFonts w:eastAsiaTheme="majorEastAsia"/>
            <w:noProof/>
          </w:rPr>
          <w:fldChar w:fldCharType="end"/>
        </w:r>
      </w:ins>
    </w:p>
    <w:p w14:paraId="34056833" w14:textId="4F88DF87" w:rsidR="00070779" w:rsidRDefault="00070779">
      <w:pPr>
        <w:pStyle w:val="TableofFigures"/>
        <w:tabs>
          <w:tab w:val="right" w:leader="dot" w:pos="7927"/>
        </w:tabs>
        <w:rPr>
          <w:ins w:id="1875" w:author=" " w:date="2021-11-16T10:15:00Z"/>
          <w:rFonts w:asciiTheme="minorHAnsi" w:eastAsiaTheme="minorEastAsia" w:hAnsiTheme="minorHAnsi" w:cstheme="minorBidi"/>
          <w:noProof/>
          <w:sz w:val="22"/>
          <w:szCs w:val="22"/>
          <w:lang w:val="en-ID"/>
        </w:rPr>
      </w:pPr>
      <w:ins w:id="187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"_Toc87950187"</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_Toc87950187 \h </w:instrText>
        </w:r>
        <w:r>
          <w:rPr>
            <w:noProof/>
            <w:webHidden/>
          </w:rPr>
        </w:r>
      </w:ins>
      <w:r>
        <w:rPr>
          <w:noProof/>
          <w:webHidden/>
        </w:rPr>
        <w:fldChar w:fldCharType="separate"/>
      </w:r>
      <w:ins w:id="1877" w:author=" " w:date="2021-11-16T10:15:00Z">
        <w:r>
          <w:rPr>
            <w:noProof/>
            <w:webHidden/>
          </w:rPr>
          <w:t>59</w:t>
        </w:r>
        <w:r>
          <w:rPr>
            <w:noProof/>
            <w:webHidden/>
          </w:rPr>
          <w:fldChar w:fldCharType="end"/>
        </w:r>
        <w:r w:rsidRPr="003C26CC">
          <w:rPr>
            <w:rStyle w:val="Hyperlink"/>
            <w:rFonts w:eastAsiaTheme="majorEastAsia"/>
            <w:noProof/>
          </w:rPr>
          <w:fldChar w:fldCharType="end"/>
        </w:r>
      </w:ins>
    </w:p>
    <w:p w14:paraId="4E7B4192" w14:textId="3680C56B" w:rsidR="00070779" w:rsidRDefault="00070779">
      <w:pPr>
        <w:pStyle w:val="TableofFigures"/>
        <w:tabs>
          <w:tab w:val="right" w:leader="dot" w:pos="7927"/>
        </w:tabs>
        <w:rPr>
          <w:ins w:id="1878" w:author=" " w:date="2021-11-16T10:15:00Z"/>
          <w:rFonts w:asciiTheme="minorHAnsi" w:eastAsiaTheme="minorEastAsia" w:hAnsiTheme="minorHAnsi" w:cstheme="minorBidi"/>
          <w:noProof/>
          <w:sz w:val="22"/>
          <w:szCs w:val="22"/>
          <w:lang w:val="en-ID"/>
        </w:rPr>
      </w:pPr>
      <w:ins w:id="1879"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"_Toc87950188"</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_Toc87950188 \h </w:instrText>
        </w:r>
        <w:r>
          <w:rPr>
            <w:noProof/>
            <w:webHidden/>
          </w:rPr>
        </w:r>
      </w:ins>
      <w:r>
        <w:rPr>
          <w:noProof/>
          <w:webHidden/>
        </w:rPr>
        <w:fldChar w:fldCharType="separate"/>
      </w:r>
      <w:ins w:id="1880" w:author=" " w:date="2021-11-16T10:15:00Z">
        <w:r>
          <w:rPr>
            <w:noProof/>
            <w:webHidden/>
          </w:rPr>
          <w:t>60</w:t>
        </w:r>
        <w:r>
          <w:rPr>
            <w:noProof/>
            <w:webHidden/>
          </w:rPr>
          <w:fldChar w:fldCharType="end"/>
        </w:r>
        <w:r w:rsidRPr="003C26CC">
          <w:rPr>
            <w:rStyle w:val="Hyperlink"/>
            <w:rFonts w:eastAsiaTheme="majorEastAsia"/>
            <w:noProof/>
          </w:rPr>
          <w:fldChar w:fldCharType="end"/>
        </w:r>
      </w:ins>
    </w:p>
    <w:p w14:paraId="698F5E18" w14:textId="32866DB8" w:rsidR="00070779" w:rsidRDefault="00070779">
      <w:pPr>
        <w:pStyle w:val="TableofFigures"/>
        <w:tabs>
          <w:tab w:val="right" w:leader="dot" w:pos="7927"/>
        </w:tabs>
        <w:rPr>
          <w:ins w:id="1881" w:author=" " w:date="2021-11-16T10:15:00Z"/>
          <w:rFonts w:asciiTheme="minorHAnsi" w:eastAsiaTheme="minorEastAsia" w:hAnsiTheme="minorHAnsi" w:cstheme="minorBidi"/>
          <w:noProof/>
          <w:sz w:val="22"/>
          <w:szCs w:val="22"/>
          <w:lang w:val="en-ID"/>
        </w:rPr>
      </w:pPr>
      <w:ins w:id="1882"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"_Toc87950189"</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_Toc87950189 \h </w:instrText>
        </w:r>
        <w:r>
          <w:rPr>
            <w:noProof/>
            <w:webHidden/>
          </w:rPr>
        </w:r>
      </w:ins>
      <w:r>
        <w:rPr>
          <w:noProof/>
          <w:webHidden/>
        </w:rPr>
        <w:fldChar w:fldCharType="separate"/>
      </w:r>
      <w:ins w:id="1883" w:author=" " w:date="2021-11-16T10:15:00Z">
        <w:r>
          <w:rPr>
            <w:noProof/>
            <w:webHidden/>
          </w:rPr>
          <w:t>62</w:t>
        </w:r>
        <w:r>
          <w:rPr>
            <w:noProof/>
            <w:webHidden/>
          </w:rPr>
          <w:fldChar w:fldCharType="end"/>
        </w:r>
        <w:r w:rsidRPr="003C26CC">
          <w:rPr>
            <w:rStyle w:val="Hyperlink"/>
            <w:rFonts w:eastAsiaTheme="majorEastAsia"/>
            <w:noProof/>
          </w:rPr>
          <w:fldChar w:fldCharType="end"/>
        </w:r>
      </w:ins>
    </w:p>
    <w:p w14:paraId="3C19B9AD" w14:textId="56256250" w:rsidR="00070779" w:rsidRDefault="00070779">
      <w:pPr>
        <w:pStyle w:val="TableofFigures"/>
        <w:tabs>
          <w:tab w:val="right" w:leader="dot" w:pos="7927"/>
        </w:tabs>
        <w:rPr>
          <w:ins w:id="1884" w:author=" " w:date="2021-11-16T10:15:00Z"/>
          <w:rFonts w:asciiTheme="minorHAnsi" w:eastAsiaTheme="minorEastAsia" w:hAnsiTheme="minorHAnsi" w:cstheme="minorBidi"/>
          <w:noProof/>
          <w:sz w:val="22"/>
          <w:szCs w:val="22"/>
          <w:lang w:val="en-ID"/>
        </w:rPr>
      </w:pPr>
      <w:ins w:id="1885"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"_Toc87950190"</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_Toc87950190 \h </w:instrText>
        </w:r>
        <w:r>
          <w:rPr>
            <w:noProof/>
            <w:webHidden/>
          </w:rPr>
        </w:r>
      </w:ins>
      <w:r>
        <w:rPr>
          <w:noProof/>
          <w:webHidden/>
        </w:rPr>
        <w:fldChar w:fldCharType="separate"/>
      </w:r>
      <w:ins w:id="1886" w:author=" " w:date="2021-11-16T10:15:00Z">
        <w:r>
          <w:rPr>
            <w:noProof/>
            <w:webHidden/>
          </w:rPr>
          <w:t>63</w:t>
        </w:r>
        <w:r>
          <w:rPr>
            <w:noProof/>
            <w:webHidden/>
          </w:rPr>
          <w:fldChar w:fldCharType="end"/>
        </w:r>
        <w:r w:rsidRPr="003C26CC">
          <w:rPr>
            <w:rStyle w:val="Hyperlink"/>
            <w:rFonts w:eastAsiaTheme="majorEastAsia"/>
            <w:noProof/>
          </w:rPr>
          <w:fldChar w:fldCharType="end"/>
        </w:r>
      </w:ins>
    </w:p>
    <w:p w14:paraId="41F4FE76" w14:textId="2FAFEF2E" w:rsidR="00070779" w:rsidRDefault="00070779">
      <w:pPr>
        <w:pStyle w:val="TableofFigures"/>
        <w:tabs>
          <w:tab w:val="right" w:leader="dot" w:pos="7927"/>
        </w:tabs>
        <w:rPr>
          <w:ins w:id="1887" w:author=" " w:date="2021-11-16T10:15:00Z"/>
          <w:rFonts w:asciiTheme="minorHAnsi" w:eastAsiaTheme="minorEastAsia" w:hAnsiTheme="minorHAnsi" w:cstheme="minorBidi"/>
          <w:noProof/>
          <w:sz w:val="22"/>
          <w:szCs w:val="22"/>
          <w:lang w:val="en-ID"/>
        </w:rPr>
      </w:pPr>
      <w:ins w:id="188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"_Toc87950191"</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_Toc87950191 \h </w:instrText>
        </w:r>
        <w:r>
          <w:rPr>
            <w:noProof/>
            <w:webHidden/>
          </w:rPr>
        </w:r>
      </w:ins>
      <w:r>
        <w:rPr>
          <w:noProof/>
          <w:webHidden/>
        </w:rPr>
        <w:fldChar w:fldCharType="separate"/>
      </w:r>
      <w:ins w:id="1889" w:author=" " w:date="2021-11-16T10:15:00Z">
        <w:r>
          <w:rPr>
            <w:noProof/>
            <w:webHidden/>
          </w:rPr>
          <w:t>64</w:t>
        </w:r>
        <w:r>
          <w:rPr>
            <w:noProof/>
            <w:webHidden/>
          </w:rPr>
          <w:fldChar w:fldCharType="end"/>
        </w:r>
        <w:r w:rsidRPr="003C26CC">
          <w:rPr>
            <w:rStyle w:val="Hyperlink"/>
            <w:rFonts w:eastAsiaTheme="majorEastAsia"/>
            <w:noProof/>
          </w:rPr>
          <w:fldChar w:fldCharType="end"/>
        </w:r>
      </w:ins>
    </w:p>
    <w:p w14:paraId="6ED2BBD2" w14:textId="0DB8045B" w:rsidR="00070779" w:rsidRDefault="00070779">
      <w:pPr>
        <w:pStyle w:val="TableofFigures"/>
        <w:tabs>
          <w:tab w:val="right" w:leader="dot" w:pos="7927"/>
        </w:tabs>
        <w:rPr>
          <w:ins w:id="1890" w:author=" " w:date="2021-11-16T10:15:00Z"/>
          <w:rFonts w:asciiTheme="minorHAnsi" w:eastAsiaTheme="minorEastAsia" w:hAnsiTheme="minorHAnsi" w:cstheme="minorBidi"/>
          <w:noProof/>
          <w:sz w:val="22"/>
          <w:szCs w:val="22"/>
          <w:lang w:val="en-ID"/>
        </w:rPr>
      </w:pPr>
      <w:ins w:id="189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"_Toc87950192"</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_Toc87950192 \h </w:instrText>
        </w:r>
        <w:r>
          <w:rPr>
            <w:noProof/>
            <w:webHidden/>
          </w:rPr>
        </w:r>
      </w:ins>
      <w:r>
        <w:rPr>
          <w:noProof/>
          <w:webHidden/>
        </w:rPr>
        <w:fldChar w:fldCharType="separate"/>
      </w:r>
      <w:ins w:id="1892" w:author=" " w:date="2021-11-16T10:15:00Z">
        <w:r>
          <w:rPr>
            <w:noProof/>
            <w:webHidden/>
          </w:rPr>
          <w:t>65</w:t>
        </w:r>
        <w:r>
          <w:rPr>
            <w:noProof/>
            <w:webHidden/>
          </w:rPr>
          <w:fldChar w:fldCharType="end"/>
        </w:r>
        <w:r w:rsidRPr="003C26CC">
          <w:rPr>
            <w:rStyle w:val="Hyperlink"/>
            <w:rFonts w:eastAsiaTheme="majorEastAsia"/>
            <w:noProof/>
          </w:rPr>
          <w:fldChar w:fldCharType="end"/>
        </w:r>
      </w:ins>
    </w:p>
    <w:p w14:paraId="257C6805" w14:textId="6BF7FCE9" w:rsidR="00070779" w:rsidRDefault="00070779">
      <w:pPr>
        <w:pStyle w:val="TableofFigures"/>
        <w:tabs>
          <w:tab w:val="right" w:leader="dot" w:pos="7927"/>
        </w:tabs>
        <w:rPr>
          <w:ins w:id="1893" w:author=" " w:date="2021-11-16T10:15:00Z"/>
          <w:rFonts w:asciiTheme="minorHAnsi" w:eastAsiaTheme="minorEastAsia" w:hAnsiTheme="minorHAnsi" w:cstheme="minorBidi"/>
          <w:noProof/>
          <w:sz w:val="22"/>
          <w:szCs w:val="22"/>
          <w:lang w:val="en-ID"/>
        </w:rPr>
      </w:pPr>
      <w:ins w:id="189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"_Toc87950193"</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_Toc87950193 \h </w:instrText>
        </w:r>
        <w:r>
          <w:rPr>
            <w:noProof/>
            <w:webHidden/>
          </w:rPr>
        </w:r>
      </w:ins>
      <w:r>
        <w:rPr>
          <w:noProof/>
          <w:webHidden/>
        </w:rPr>
        <w:fldChar w:fldCharType="separate"/>
      </w:r>
      <w:ins w:id="1895" w:author=" " w:date="2021-11-16T10:15:00Z">
        <w:r>
          <w:rPr>
            <w:noProof/>
            <w:webHidden/>
          </w:rPr>
          <w:t>66</w:t>
        </w:r>
        <w:r>
          <w:rPr>
            <w:noProof/>
            <w:webHidden/>
          </w:rPr>
          <w:fldChar w:fldCharType="end"/>
        </w:r>
        <w:r w:rsidRPr="003C26CC">
          <w:rPr>
            <w:rStyle w:val="Hyperlink"/>
            <w:rFonts w:eastAsiaTheme="majorEastAsia"/>
            <w:noProof/>
          </w:rPr>
          <w:fldChar w:fldCharType="end"/>
        </w:r>
      </w:ins>
    </w:p>
    <w:p w14:paraId="30AF3DB1" w14:textId="46FC9C60" w:rsidR="00070779" w:rsidRDefault="00070779">
      <w:pPr>
        <w:pStyle w:val="TableofFigures"/>
        <w:tabs>
          <w:tab w:val="right" w:leader="dot" w:pos="7927"/>
        </w:tabs>
        <w:rPr>
          <w:ins w:id="1896" w:author=" " w:date="2021-11-16T10:15:00Z"/>
          <w:rFonts w:asciiTheme="minorHAnsi" w:eastAsiaTheme="minorEastAsia" w:hAnsiTheme="minorHAnsi" w:cstheme="minorBidi"/>
          <w:noProof/>
          <w:sz w:val="22"/>
          <w:szCs w:val="22"/>
          <w:lang w:val="en-ID"/>
        </w:rPr>
      </w:pPr>
      <w:ins w:id="189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"_Toc87950194"</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40 Skenario Lihat Absensi</w:t>
        </w:r>
        <w:r>
          <w:rPr>
            <w:noProof/>
            <w:webHidden/>
          </w:rPr>
          <w:tab/>
        </w:r>
        <w:r>
          <w:rPr>
            <w:noProof/>
            <w:webHidden/>
          </w:rPr>
          <w:fldChar w:fldCharType="begin"/>
        </w:r>
        <w:r>
          <w:rPr>
            <w:noProof/>
            <w:webHidden/>
          </w:rPr>
          <w:instrText xml:space="preserve"> PAGEREF _Toc87950194 \h </w:instrText>
        </w:r>
        <w:r>
          <w:rPr>
            <w:noProof/>
            <w:webHidden/>
          </w:rPr>
        </w:r>
      </w:ins>
      <w:r>
        <w:rPr>
          <w:noProof/>
          <w:webHidden/>
        </w:rPr>
        <w:fldChar w:fldCharType="separate"/>
      </w:r>
      <w:ins w:id="1898" w:author=" " w:date="2021-11-16T10:15:00Z">
        <w:r>
          <w:rPr>
            <w:noProof/>
            <w:webHidden/>
          </w:rPr>
          <w:t>67</w:t>
        </w:r>
        <w:r>
          <w:rPr>
            <w:noProof/>
            <w:webHidden/>
          </w:rPr>
          <w:fldChar w:fldCharType="end"/>
        </w:r>
        <w:r w:rsidRPr="003C26CC">
          <w:rPr>
            <w:rStyle w:val="Hyperlink"/>
            <w:rFonts w:eastAsiaTheme="majorEastAsia"/>
            <w:noProof/>
          </w:rPr>
          <w:fldChar w:fldCharType="end"/>
        </w:r>
      </w:ins>
    </w:p>
    <w:p w14:paraId="4DDE79C7" w14:textId="202B0509" w:rsidR="00070779" w:rsidRDefault="00070779">
      <w:pPr>
        <w:pStyle w:val="TableofFigures"/>
        <w:tabs>
          <w:tab w:val="right" w:leader="dot" w:pos="7927"/>
        </w:tabs>
        <w:rPr>
          <w:ins w:id="1899" w:author=" " w:date="2021-11-16T10:15:00Z"/>
          <w:rFonts w:asciiTheme="minorHAnsi" w:eastAsiaTheme="minorEastAsia" w:hAnsiTheme="minorHAnsi" w:cstheme="minorBidi"/>
          <w:noProof/>
          <w:sz w:val="22"/>
          <w:szCs w:val="22"/>
          <w:lang w:val="en-ID"/>
        </w:rPr>
      </w:pPr>
      <w:ins w:id="190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"_Toc87950195"</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41 Skenario Edit Absensi</w:t>
        </w:r>
        <w:r>
          <w:rPr>
            <w:noProof/>
            <w:webHidden/>
          </w:rPr>
          <w:tab/>
        </w:r>
        <w:r>
          <w:rPr>
            <w:noProof/>
            <w:webHidden/>
          </w:rPr>
          <w:fldChar w:fldCharType="begin"/>
        </w:r>
        <w:r>
          <w:rPr>
            <w:noProof/>
            <w:webHidden/>
          </w:rPr>
          <w:instrText xml:space="preserve"> PAGEREF _Toc87950195 \h </w:instrText>
        </w:r>
        <w:r>
          <w:rPr>
            <w:noProof/>
            <w:webHidden/>
          </w:rPr>
        </w:r>
      </w:ins>
      <w:r>
        <w:rPr>
          <w:noProof/>
          <w:webHidden/>
        </w:rPr>
        <w:fldChar w:fldCharType="separate"/>
      </w:r>
      <w:ins w:id="1901" w:author=" " w:date="2021-11-16T10:15:00Z">
        <w:r>
          <w:rPr>
            <w:noProof/>
            <w:webHidden/>
          </w:rPr>
          <w:t>68</w:t>
        </w:r>
        <w:r>
          <w:rPr>
            <w:noProof/>
            <w:webHidden/>
          </w:rPr>
          <w:fldChar w:fldCharType="end"/>
        </w:r>
        <w:r w:rsidRPr="003C26CC">
          <w:rPr>
            <w:rStyle w:val="Hyperlink"/>
            <w:rFonts w:eastAsiaTheme="majorEastAsia"/>
            <w:noProof/>
          </w:rPr>
          <w:fldChar w:fldCharType="end"/>
        </w:r>
      </w:ins>
    </w:p>
    <w:p w14:paraId="6AF2B642" w14:textId="08638FD7" w:rsidR="00070779" w:rsidRDefault="00070779">
      <w:pPr>
        <w:pStyle w:val="TableofFigures"/>
        <w:tabs>
          <w:tab w:val="right" w:leader="dot" w:pos="7927"/>
        </w:tabs>
        <w:rPr>
          <w:ins w:id="1902" w:author=" " w:date="2021-11-16T10:15:00Z"/>
          <w:rFonts w:asciiTheme="minorHAnsi" w:eastAsiaTheme="minorEastAsia" w:hAnsiTheme="minorHAnsi" w:cstheme="minorBidi"/>
          <w:noProof/>
          <w:sz w:val="22"/>
          <w:szCs w:val="22"/>
          <w:lang w:val="en-ID"/>
        </w:rPr>
      </w:pPr>
      <w:ins w:id="190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"_Toc87950196"</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42 Tambah Absensi</w:t>
        </w:r>
        <w:r>
          <w:rPr>
            <w:noProof/>
            <w:webHidden/>
          </w:rPr>
          <w:tab/>
        </w:r>
        <w:r>
          <w:rPr>
            <w:noProof/>
            <w:webHidden/>
          </w:rPr>
          <w:fldChar w:fldCharType="begin"/>
        </w:r>
        <w:r>
          <w:rPr>
            <w:noProof/>
            <w:webHidden/>
          </w:rPr>
          <w:instrText xml:space="preserve"> PAGEREF _Toc87950196 \h </w:instrText>
        </w:r>
        <w:r>
          <w:rPr>
            <w:noProof/>
            <w:webHidden/>
          </w:rPr>
        </w:r>
      </w:ins>
      <w:r>
        <w:rPr>
          <w:noProof/>
          <w:webHidden/>
        </w:rPr>
        <w:fldChar w:fldCharType="separate"/>
      </w:r>
      <w:ins w:id="1904" w:author=" " w:date="2021-11-16T10:15:00Z">
        <w:r>
          <w:rPr>
            <w:noProof/>
            <w:webHidden/>
          </w:rPr>
          <w:t>69</w:t>
        </w:r>
        <w:r>
          <w:rPr>
            <w:noProof/>
            <w:webHidden/>
          </w:rPr>
          <w:fldChar w:fldCharType="end"/>
        </w:r>
        <w:r w:rsidRPr="003C26CC">
          <w:rPr>
            <w:rStyle w:val="Hyperlink"/>
            <w:rFonts w:eastAsiaTheme="majorEastAsia"/>
            <w:noProof/>
          </w:rPr>
          <w:fldChar w:fldCharType="end"/>
        </w:r>
      </w:ins>
    </w:p>
    <w:p w14:paraId="7C47028D" w14:textId="0F072627" w:rsidR="00070779" w:rsidRDefault="00070779">
      <w:pPr>
        <w:pStyle w:val="TableofFigures"/>
        <w:tabs>
          <w:tab w:val="right" w:leader="dot" w:pos="7927"/>
        </w:tabs>
        <w:rPr>
          <w:ins w:id="1905" w:author=" " w:date="2021-11-16T10:15:00Z"/>
          <w:rFonts w:asciiTheme="minorHAnsi" w:eastAsiaTheme="minorEastAsia" w:hAnsiTheme="minorHAnsi" w:cstheme="minorBidi"/>
          <w:noProof/>
          <w:sz w:val="22"/>
          <w:szCs w:val="22"/>
          <w:lang w:val="en-ID"/>
        </w:rPr>
      </w:pPr>
      <w:ins w:id="190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"_Toc87950197"</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43 Skenario Lihat Laporan Absensi</w:t>
        </w:r>
        <w:r>
          <w:rPr>
            <w:noProof/>
            <w:webHidden/>
          </w:rPr>
          <w:tab/>
        </w:r>
        <w:r>
          <w:rPr>
            <w:noProof/>
            <w:webHidden/>
          </w:rPr>
          <w:fldChar w:fldCharType="begin"/>
        </w:r>
        <w:r>
          <w:rPr>
            <w:noProof/>
            <w:webHidden/>
          </w:rPr>
          <w:instrText xml:space="preserve"> PAGEREF _Toc87950197 \h </w:instrText>
        </w:r>
        <w:r>
          <w:rPr>
            <w:noProof/>
            <w:webHidden/>
          </w:rPr>
        </w:r>
      </w:ins>
      <w:r>
        <w:rPr>
          <w:noProof/>
          <w:webHidden/>
        </w:rPr>
        <w:fldChar w:fldCharType="separate"/>
      </w:r>
      <w:ins w:id="1907" w:author=" " w:date="2021-11-16T10:15:00Z">
        <w:r>
          <w:rPr>
            <w:noProof/>
            <w:webHidden/>
          </w:rPr>
          <w:t>70</w:t>
        </w:r>
        <w:r>
          <w:rPr>
            <w:noProof/>
            <w:webHidden/>
          </w:rPr>
          <w:fldChar w:fldCharType="end"/>
        </w:r>
        <w:r w:rsidRPr="003C26CC">
          <w:rPr>
            <w:rStyle w:val="Hyperlink"/>
            <w:rFonts w:eastAsiaTheme="majorEastAsia"/>
            <w:noProof/>
          </w:rPr>
          <w:fldChar w:fldCharType="end"/>
        </w:r>
      </w:ins>
    </w:p>
    <w:p w14:paraId="4B39CFBC" w14:textId="2E43E8E4" w:rsidR="00070779" w:rsidRDefault="00070779">
      <w:pPr>
        <w:pStyle w:val="TableofFigures"/>
        <w:tabs>
          <w:tab w:val="right" w:leader="dot" w:pos="7927"/>
        </w:tabs>
        <w:rPr>
          <w:ins w:id="1908" w:author=" " w:date="2021-11-16T10:15:00Z"/>
          <w:rFonts w:asciiTheme="minorHAnsi" w:eastAsiaTheme="minorEastAsia" w:hAnsiTheme="minorHAnsi" w:cstheme="minorBidi"/>
          <w:noProof/>
          <w:sz w:val="22"/>
          <w:szCs w:val="22"/>
          <w:lang w:val="en-ID"/>
        </w:rPr>
      </w:pPr>
      <w:ins w:id="1909"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"_Toc87950198"</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44 Skenario Tambah History Laporan Absen</w:t>
        </w:r>
        <w:r>
          <w:rPr>
            <w:noProof/>
            <w:webHidden/>
          </w:rPr>
          <w:tab/>
        </w:r>
        <w:r>
          <w:rPr>
            <w:noProof/>
            <w:webHidden/>
          </w:rPr>
          <w:fldChar w:fldCharType="begin"/>
        </w:r>
        <w:r>
          <w:rPr>
            <w:noProof/>
            <w:webHidden/>
          </w:rPr>
          <w:instrText xml:space="preserve"> PAGEREF _Toc87950198 \h </w:instrText>
        </w:r>
        <w:r>
          <w:rPr>
            <w:noProof/>
            <w:webHidden/>
          </w:rPr>
        </w:r>
      </w:ins>
      <w:r>
        <w:rPr>
          <w:noProof/>
          <w:webHidden/>
        </w:rPr>
        <w:fldChar w:fldCharType="separate"/>
      </w:r>
      <w:ins w:id="1910" w:author=" " w:date="2021-11-16T10:15:00Z">
        <w:r>
          <w:rPr>
            <w:noProof/>
            <w:webHidden/>
          </w:rPr>
          <w:t>71</w:t>
        </w:r>
        <w:r>
          <w:rPr>
            <w:noProof/>
            <w:webHidden/>
          </w:rPr>
          <w:fldChar w:fldCharType="end"/>
        </w:r>
        <w:r w:rsidRPr="003C26CC">
          <w:rPr>
            <w:rStyle w:val="Hyperlink"/>
            <w:rFonts w:eastAsiaTheme="majorEastAsia"/>
            <w:noProof/>
          </w:rPr>
          <w:fldChar w:fldCharType="end"/>
        </w:r>
      </w:ins>
    </w:p>
    <w:p w14:paraId="03E34A86" w14:textId="4F4CD66D" w:rsidR="00070779" w:rsidRDefault="00070779">
      <w:pPr>
        <w:pStyle w:val="TableofFigures"/>
        <w:tabs>
          <w:tab w:val="right" w:leader="dot" w:pos="7927"/>
        </w:tabs>
        <w:rPr>
          <w:ins w:id="1911" w:author=" " w:date="2021-11-16T10:15:00Z"/>
          <w:rFonts w:asciiTheme="minorHAnsi" w:eastAsiaTheme="minorEastAsia" w:hAnsiTheme="minorHAnsi" w:cstheme="minorBidi"/>
          <w:noProof/>
          <w:sz w:val="22"/>
          <w:szCs w:val="22"/>
          <w:lang w:val="en-ID"/>
        </w:rPr>
      </w:pPr>
      <w:ins w:id="1912"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"_Toc87950199"</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45 Skenario Cetak Laporan Absen</w:t>
        </w:r>
        <w:r>
          <w:rPr>
            <w:noProof/>
            <w:webHidden/>
          </w:rPr>
          <w:tab/>
        </w:r>
        <w:r>
          <w:rPr>
            <w:noProof/>
            <w:webHidden/>
          </w:rPr>
          <w:fldChar w:fldCharType="begin"/>
        </w:r>
        <w:r>
          <w:rPr>
            <w:noProof/>
            <w:webHidden/>
          </w:rPr>
          <w:instrText xml:space="preserve"> PAGEREF _Toc87950199 \h </w:instrText>
        </w:r>
        <w:r>
          <w:rPr>
            <w:noProof/>
            <w:webHidden/>
          </w:rPr>
        </w:r>
      </w:ins>
      <w:r>
        <w:rPr>
          <w:noProof/>
          <w:webHidden/>
        </w:rPr>
        <w:fldChar w:fldCharType="separate"/>
      </w:r>
      <w:ins w:id="1913" w:author=" " w:date="2021-11-16T10:15:00Z">
        <w:r>
          <w:rPr>
            <w:noProof/>
            <w:webHidden/>
          </w:rPr>
          <w:t>71</w:t>
        </w:r>
        <w:r>
          <w:rPr>
            <w:noProof/>
            <w:webHidden/>
          </w:rPr>
          <w:fldChar w:fldCharType="end"/>
        </w:r>
        <w:r w:rsidRPr="003C26CC">
          <w:rPr>
            <w:rStyle w:val="Hyperlink"/>
            <w:rFonts w:eastAsiaTheme="majorEastAsia"/>
            <w:noProof/>
          </w:rPr>
          <w:fldChar w:fldCharType="end"/>
        </w:r>
      </w:ins>
    </w:p>
    <w:p w14:paraId="41AEA762" w14:textId="2114EF9C" w:rsidR="00070779" w:rsidRDefault="00070779">
      <w:pPr>
        <w:pStyle w:val="TableofFigures"/>
        <w:tabs>
          <w:tab w:val="right" w:leader="dot" w:pos="7927"/>
        </w:tabs>
        <w:rPr>
          <w:ins w:id="1914" w:author=" " w:date="2021-11-16T10:15:00Z"/>
          <w:rFonts w:asciiTheme="minorHAnsi" w:eastAsiaTheme="minorEastAsia" w:hAnsiTheme="minorHAnsi" w:cstheme="minorBidi"/>
          <w:noProof/>
          <w:sz w:val="22"/>
          <w:szCs w:val="22"/>
          <w:lang w:val="en-ID"/>
        </w:rPr>
      </w:pPr>
      <w:ins w:id="1915"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"_Toc87950200"</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46 Skenario Notifikasi</w:t>
        </w:r>
        <w:r>
          <w:rPr>
            <w:noProof/>
            <w:webHidden/>
          </w:rPr>
          <w:tab/>
        </w:r>
        <w:r>
          <w:rPr>
            <w:noProof/>
            <w:webHidden/>
          </w:rPr>
          <w:fldChar w:fldCharType="begin"/>
        </w:r>
        <w:r>
          <w:rPr>
            <w:noProof/>
            <w:webHidden/>
          </w:rPr>
          <w:instrText xml:space="preserve"> PAGEREF _Toc87950200 \h </w:instrText>
        </w:r>
        <w:r>
          <w:rPr>
            <w:noProof/>
            <w:webHidden/>
          </w:rPr>
        </w:r>
      </w:ins>
      <w:r>
        <w:rPr>
          <w:noProof/>
          <w:webHidden/>
        </w:rPr>
        <w:fldChar w:fldCharType="separate"/>
      </w:r>
      <w:ins w:id="1916" w:author=" " w:date="2021-11-16T10:15:00Z">
        <w:r>
          <w:rPr>
            <w:noProof/>
            <w:webHidden/>
          </w:rPr>
          <w:t>72</w:t>
        </w:r>
        <w:r>
          <w:rPr>
            <w:noProof/>
            <w:webHidden/>
          </w:rPr>
          <w:fldChar w:fldCharType="end"/>
        </w:r>
        <w:r w:rsidRPr="003C26CC">
          <w:rPr>
            <w:rStyle w:val="Hyperlink"/>
            <w:rFonts w:eastAsiaTheme="majorEastAsia"/>
            <w:noProof/>
          </w:rPr>
          <w:fldChar w:fldCharType="end"/>
        </w:r>
      </w:ins>
    </w:p>
    <w:p w14:paraId="645836FC" w14:textId="1163EAC0" w:rsidR="00070779" w:rsidRDefault="00070779">
      <w:pPr>
        <w:pStyle w:val="TableofFigures"/>
        <w:tabs>
          <w:tab w:val="right" w:leader="dot" w:pos="7927"/>
        </w:tabs>
        <w:rPr>
          <w:ins w:id="1917" w:author=" " w:date="2021-11-16T10:15:00Z"/>
          <w:rFonts w:asciiTheme="minorHAnsi" w:eastAsiaTheme="minorEastAsia" w:hAnsiTheme="minorHAnsi" w:cstheme="minorBidi"/>
          <w:noProof/>
          <w:sz w:val="22"/>
          <w:szCs w:val="22"/>
          <w:lang w:val="en-ID"/>
        </w:rPr>
      </w:pPr>
      <w:ins w:id="191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"_Toc87950201"</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47 Skenario Lihat Laporan Siswa Bermasalah</w:t>
        </w:r>
        <w:r>
          <w:rPr>
            <w:noProof/>
            <w:webHidden/>
          </w:rPr>
          <w:tab/>
        </w:r>
        <w:r>
          <w:rPr>
            <w:noProof/>
            <w:webHidden/>
          </w:rPr>
          <w:fldChar w:fldCharType="begin"/>
        </w:r>
        <w:r>
          <w:rPr>
            <w:noProof/>
            <w:webHidden/>
          </w:rPr>
          <w:instrText xml:space="preserve"> PAGEREF _Toc87950201 \h </w:instrText>
        </w:r>
        <w:r>
          <w:rPr>
            <w:noProof/>
            <w:webHidden/>
          </w:rPr>
        </w:r>
      </w:ins>
      <w:r>
        <w:rPr>
          <w:noProof/>
          <w:webHidden/>
        </w:rPr>
        <w:fldChar w:fldCharType="separate"/>
      </w:r>
      <w:ins w:id="1919" w:author=" " w:date="2021-11-16T10:15:00Z">
        <w:r>
          <w:rPr>
            <w:noProof/>
            <w:webHidden/>
          </w:rPr>
          <w:t>73</w:t>
        </w:r>
        <w:r>
          <w:rPr>
            <w:noProof/>
            <w:webHidden/>
          </w:rPr>
          <w:fldChar w:fldCharType="end"/>
        </w:r>
        <w:r w:rsidRPr="003C26CC">
          <w:rPr>
            <w:rStyle w:val="Hyperlink"/>
            <w:rFonts w:eastAsiaTheme="majorEastAsia"/>
            <w:noProof/>
          </w:rPr>
          <w:fldChar w:fldCharType="end"/>
        </w:r>
      </w:ins>
    </w:p>
    <w:p w14:paraId="27426054" w14:textId="5904D619" w:rsidR="00070779" w:rsidRDefault="00070779">
      <w:pPr>
        <w:pStyle w:val="TableofFigures"/>
        <w:tabs>
          <w:tab w:val="right" w:leader="dot" w:pos="7927"/>
        </w:tabs>
        <w:rPr>
          <w:ins w:id="1920" w:author=" " w:date="2021-11-16T10:15:00Z"/>
          <w:rFonts w:asciiTheme="minorHAnsi" w:eastAsiaTheme="minorEastAsia" w:hAnsiTheme="minorHAnsi" w:cstheme="minorBidi"/>
          <w:noProof/>
          <w:sz w:val="22"/>
          <w:szCs w:val="22"/>
          <w:lang w:val="en-ID"/>
        </w:rPr>
      </w:pPr>
      <w:ins w:id="192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"_Toc87950202"</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48 Skenario Edit Laporan Siswa Bermasalah</w:t>
        </w:r>
        <w:r>
          <w:rPr>
            <w:noProof/>
            <w:webHidden/>
          </w:rPr>
          <w:tab/>
        </w:r>
        <w:r>
          <w:rPr>
            <w:noProof/>
            <w:webHidden/>
          </w:rPr>
          <w:fldChar w:fldCharType="begin"/>
        </w:r>
        <w:r>
          <w:rPr>
            <w:noProof/>
            <w:webHidden/>
          </w:rPr>
          <w:instrText xml:space="preserve"> PAGEREF _Toc87950202 \h </w:instrText>
        </w:r>
        <w:r>
          <w:rPr>
            <w:noProof/>
            <w:webHidden/>
          </w:rPr>
        </w:r>
      </w:ins>
      <w:r>
        <w:rPr>
          <w:noProof/>
          <w:webHidden/>
        </w:rPr>
        <w:fldChar w:fldCharType="separate"/>
      </w:r>
      <w:ins w:id="1922" w:author=" " w:date="2021-11-16T10:15:00Z">
        <w:r>
          <w:rPr>
            <w:noProof/>
            <w:webHidden/>
          </w:rPr>
          <w:t>74</w:t>
        </w:r>
        <w:r>
          <w:rPr>
            <w:noProof/>
            <w:webHidden/>
          </w:rPr>
          <w:fldChar w:fldCharType="end"/>
        </w:r>
        <w:r w:rsidRPr="003C26CC">
          <w:rPr>
            <w:rStyle w:val="Hyperlink"/>
            <w:rFonts w:eastAsiaTheme="majorEastAsia"/>
            <w:noProof/>
          </w:rPr>
          <w:fldChar w:fldCharType="end"/>
        </w:r>
      </w:ins>
    </w:p>
    <w:p w14:paraId="387636E1" w14:textId="181FE919" w:rsidR="00070779" w:rsidRDefault="00070779">
      <w:pPr>
        <w:pStyle w:val="TableofFigures"/>
        <w:tabs>
          <w:tab w:val="right" w:leader="dot" w:pos="7927"/>
        </w:tabs>
        <w:rPr>
          <w:ins w:id="1923" w:author=" " w:date="2021-11-16T10:15:00Z"/>
          <w:rFonts w:asciiTheme="minorHAnsi" w:eastAsiaTheme="minorEastAsia" w:hAnsiTheme="minorHAnsi" w:cstheme="minorBidi"/>
          <w:noProof/>
          <w:sz w:val="22"/>
          <w:szCs w:val="22"/>
          <w:lang w:val="en-ID"/>
        </w:rPr>
      </w:pPr>
      <w:ins w:id="192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"_Toc87950203"</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49 Perancangan Tabel RFID</w:t>
        </w:r>
        <w:r>
          <w:rPr>
            <w:noProof/>
            <w:webHidden/>
          </w:rPr>
          <w:tab/>
        </w:r>
        <w:r>
          <w:rPr>
            <w:noProof/>
            <w:webHidden/>
          </w:rPr>
          <w:fldChar w:fldCharType="begin"/>
        </w:r>
        <w:r>
          <w:rPr>
            <w:noProof/>
            <w:webHidden/>
          </w:rPr>
          <w:instrText xml:space="preserve"> PAGEREF _Toc87950203 \h </w:instrText>
        </w:r>
        <w:r>
          <w:rPr>
            <w:noProof/>
            <w:webHidden/>
          </w:rPr>
        </w:r>
      </w:ins>
      <w:r>
        <w:rPr>
          <w:noProof/>
          <w:webHidden/>
        </w:rPr>
        <w:fldChar w:fldCharType="separate"/>
      </w:r>
      <w:ins w:id="1925" w:author=" " w:date="2021-11-16T10:15:00Z">
        <w:r>
          <w:rPr>
            <w:noProof/>
            <w:webHidden/>
          </w:rPr>
          <w:t>101</w:t>
        </w:r>
        <w:r>
          <w:rPr>
            <w:noProof/>
            <w:webHidden/>
          </w:rPr>
          <w:fldChar w:fldCharType="end"/>
        </w:r>
        <w:r w:rsidRPr="003C26CC">
          <w:rPr>
            <w:rStyle w:val="Hyperlink"/>
            <w:rFonts w:eastAsiaTheme="majorEastAsia"/>
            <w:noProof/>
          </w:rPr>
          <w:fldChar w:fldCharType="end"/>
        </w:r>
      </w:ins>
    </w:p>
    <w:p w14:paraId="2A2430B4" w14:textId="4D5BC6AA" w:rsidR="00070779" w:rsidRDefault="00070779">
      <w:pPr>
        <w:pStyle w:val="TableofFigures"/>
        <w:tabs>
          <w:tab w:val="right" w:leader="dot" w:pos="7927"/>
        </w:tabs>
        <w:rPr>
          <w:ins w:id="1926" w:author=" " w:date="2021-11-16T10:15:00Z"/>
          <w:rFonts w:asciiTheme="minorHAnsi" w:eastAsiaTheme="minorEastAsia" w:hAnsiTheme="minorHAnsi" w:cstheme="minorBidi"/>
          <w:noProof/>
          <w:sz w:val="22"/>
          <w:szCs w:val="22"/>
          <w:lang w:val="en-ID"/>
        </w:rPr>
      </w:pPr>
      <w:ins w:id="192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"_Toc87950204"</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50 Perancangan Tabel Siswa</w:t>
        </w:r>
        <w:r>
          <w:rPr>
            <w:noProof/>
            <w:webHidden/>
          </w:rPr>
          <w:tab/>
        </w:r>
        <w:r>
          <w:rPr>
            <w:noProof/>
            <w:webHidden/>
          </w:rPr>
          <w:fldChar w:fldCharType="begin"/>
        </w:r>
        <w:r>
          <w:rPr>
            <w:noProof/>
            <w:webHidden/>
          </w:rPr>
          <w:instrText xml:space="preserve"> PAGEREF _Toc87950204 \h </w:instrText>
        </w:r>
        <w:r>
          <w:rPr>
            <w:noProof/>
            <w:webHidden/>
          </w:rPr>
        </w:r>
      </w:ins>
      <w:r>
        <w:rPr>
          <w:noProof/>
          <w:webHidden/>
        </w:rPr>
        <w:fldChar w:fldCharType="separate"/>
      </w:r>
      <w:ins w:id="1928" w:author=" " w:date="2021-11-16T10:15:00Z">
        <w:r>
          <w:rPr>
            <w:noProof/>
            <w:webHidden/>
          </w:rPr>
          <w:t>101</w:t>
        </w:r>
        <w:r>
          <w:rPr>
            <w:noProof/>
            <w:webHidden/>
          </w:rPr>
          <w:fldChar w:fldCharType="end"/>
        </w:r>
        <w:r w:rsidRPr="003C26CC">
          <w:rPr>
            <w:rStyle w:val="Hyperlink"/>
            <w:rFonts w:eastAsiaTheme="majorEastAsia"/>
            <w:noProof/>
          </w:rPr>
          <w:fldChar w:fldCharType="end"/>
        </w:r>
      </w:ins>
    </w:p>
    <w:p w14:paraId="496D307F" w14:textId="2367CD52" w:rsidR="00070779" w:rsidRDefault="00070779">
      <w:pPr>
        <w:pStyle w:val="TableofFigures"/>
        <w:tabs>
          <w:tab w:val="right" w:leader="dot" w:pos="7927"/>
        </w:tabs>
        <w:rPr>
          <w:ins w:id="1929" w:author=" " w:date="2021-11-16T10:15:00Z"/>
          <w:rFonts w:asciiTheme="minorHAnsi" w:eastAsiaTheme="minorEastAsia" w:hAnsiTheme="minorHAnsi" w:cstheme="minorBidi"/>
          <w:noProof/>
          <w:sz w:val="22"/>
          <w:szCs w:val="22"/>
          <w:lang w:val="en-ID"/>
        </w:rPr>
      </w:pPr>
      <w:ins w:id="193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"_Toc87950205"</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51 Perancangan Tabel Absen</w:t>
        </w:r>
        <w:r>
          <w:rPr>
            <w:noProof/>
            <w:webHidden/>
          </w:rPr>
          <w:tab/>
        </w:r>
        <w:r>
          <w:rPr>
            <w:noProof/>
            <w:webHidden/>
          </w:rPr>
          <w:fldChar w:fldCharType="begin"/>
        </w:r>
        <w:r>
          <w:rPr>
            <w:noProof/>
            <w:webHidden/>
          </w:rPr>
          <w:instrText xml:space="preserve"> PAGEREF _Toc87950205 \h </w:instrText>
        </w:r>
        <w:r>
          <w:rPr>
            <w:noProof/>
            <w:webHidden/>
          </w:rPr>
        </w:r>
      </w:ins>
      <w:r>
        <w:rPr>
          <w:noProof/>
          <w:webHidden/>
        </w:rPr>
        <w:fldChar w:fldCharType="separate"/>
      </w:r>
      <w:ins w:id="1931" w:author=" " w:date="2021-11-16T10:15:00Z">
        <w:r>
          <w:rPr>
            <w:noProof/>
            <w:webHidden/>
          </w:rPr>
          <w:t>102</w:t>
        </w:r>
        <w:r>
          <w:rPr>
            <w:noProof/>
            <w:webHidden/>
          </w:rPr>
          <w:fldChar w:fldCharType="end"/>
        </w:r>
        <w:r w:rsidRPr="003C26CC">
          <w:rPr>
            <w:rStyle w:val="Hyperlink"/>
            <w:rFonts w:eastAsiaTheme="majorEastAsia"/>
            <w:noProof/>
          </w:rPr>
          <w:fldChar w:fldCharType="end"/>
        </w:r>
      </w:ins>
    </w:p>
    <w:p w14:paraId="7CEA606F" w14:textId="2D978B34" w:rsidR="00070779" w:rsidRDefault="00070779">
      <w:pPr>
        <w:pStyle w:val="TableofFigures"/>
        <w:tabs>
          <w:tab w:val="right" w:leader="dot" w:pos="7927"/>
        </w:tabs>
        <w:rPr>
          <w:ins w:id="1932" w:author=" " w:date="2021-11-16T10:15:00Z"/>
          <w:rFonts w:asciiTheme="minorHAnsi" w:eastAsiaTheme="minorEastAsia" w:hAnsiTheme="minorHAnsi" w:cstheme="minorBidi"/>
          <w:noProof/>
          <w:sz w:val="22"/>
          <w:szCs w:val="22"/>
          <w:lang w:val="en-ID"/>
        </w:rPr>
      </w:pPr>
      <w:ins w:id="193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"_Toc87950206"</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52 Perancangan Tabel Laporan Absen</w:t>
        </w:r>
        <w:r>
          <w:rPr>
            <w:noProof/>
            <w:webHidden/>
          </w:rPr>
          <w:tab/>
        </w:r>
        <w:r>
          <w:rPr>
            <w:noProof/>
            <w:webHidden/>
          </w:rPr>
          <w:fldChar w:fldCharType="begin"/>
        </w:r>
        <w:r>
          <w:rPr>
            <w:noProof/>
            <w:webHidden/>
          </w:rPr>
          <w:instrText xml:space="preserve"> PAGEREF _Toc87950206 \h </w:instrText>
        </w:r>
        <w:r>
          <w:rPr>
            <w:noProof/>
            <w:webHidden/>
          </w:rPr>
        </w:r>
      </w:ins>
      <w:r>
        <w:rPr>
          <w:noProof/>
          <w:webHidden/>
        </w:rPr>
        <w:fldChar w:fldCharType="separate"/>
      </w:r>
      <w:ins w:id="1934" w:author=" " w:date="2021-11-16T10:15:00Z">
        <w:r>
          <w:rPr>
            <w:noProof/>
            <w:webHidden/>
          </w:rPr>
          <w:t>102</w:t>
        </w:r>
        <w:r>
          <w:rPr>
            <w:noProof/>
            <w:webHidden/>
          </w:rPr>
          <w:fldChar w:fldCharType="end"/>
        </w:r>
        <w:r w:rsidRPr="003C26CC">
          <w:rPr>
            <w:rStyle w:val="Hyperlink"/>
            <w:rFonts w:eastAsiaTheme="majorEastAsia"/>
            <w:noProof/>
          </w:rPr>
          <w:fldChar w:fldCharType="end"/>
        </w:r>
      </w:ins>
    </w:p>
    <w:p w14:paraId="46827C88" w14:textId="7BB41895" w:rsidR="00070779" w:rsidRDefault="00070779">
      <w:pPr>
        <w:pStyle w:val="TableofFigures"/>
        <w:tabs>
          <w:tab w:val="right" w:leader="dot" w:pos="7927"/>
        </w:tabs>
        <w:rPr>
          <w:ins w:id="1935" w:author=" " w:date="2021-11-16T10:15:00Z"/>
          <w:rFonts w:asciiTheme="minorHAnsi" w:eastAsiaTheme="minorEastAsia" w:hAnsiTheme="minorHAnsi" w:cstheme="minorBidi"/>
          <w:noProof/>
          <w:sz w:val="22"/>
          <w:szCs w:val="22"/>
          <w:lang w:val="en-ID"/>
        </w:rPr>
      </w:pPr>
      <w:ins w:id="193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"_Toc87950207"</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53 Perancangan Tabel Guru</w:t>
        </w:r>
        <w:r>
          <w:rPr>
            <w:noProof/>
            <w:webHidden/>
          </w:rPr>
          <w:tab/>
        </w:r>
        <w:r>
          <w:rPr>
            <w:noProof/>
            <w:webHidden/>
          </w:rPr>
          <w:fldChar w:fldCharType="begin"/>
        </w:r>
        <w:r>
          <w:rPr>
            <w:noProof/>
            <w:webHidden/>
          </w:rPr>
          <w:instrText xml:space="preserve"> PAGEREF _Toc87950207 \h </w:instrText>
        </w:r>
        <w:r>
          <w:rPr>
            <w:noProof/>
            <w:webHidden/>
          </w:rPr>
        </w:r>
      </w:ins>
      <w:r>
        <w:rPr>
          <w:noProof/>
          <w:webHidden/>
        </w:rPr>
        <w:fldChar w:fldCharType="separate"/>
      </w:r>
      <w:ins w:id="1937" w:author=" " w:date="2021-11-16T10:15:00Z">
        <w:r>
          <w:rPr>
            <w:noProof/>
            <w:webHidden/>
          </w:rPr>
          <w:t>103</w:t>
        </w:r>
        <w:r>
          <w:rPr>
            <w:noProof/>
            <w:webHidden/>
          </w:rPr>
          <w:fldChar w:fldCharType="end"/>
        </w:r>
        <w:r w:rsidRPr="003C26CC">
          <w:rPr>
            <w:rStyle w:val="Hyperlink"/>
            <w:rFonts w:eastAsiaTheme="majorEastAsia"/>
            <w:noProof/>
          </w:rPr>
          <w:fldChar w:fldCharType="end"/>
        </w:r>
      </w:ins>
    </w:p>
    <w:p w14:paraId="16F05123" w14:textId="136B81E8" w:rsidR="00070779" w:rsidRDefault="00070779">
      <w:pPr>
        <w:pStyle w:val="TableofFigures"/>
        <w:tabs>
          <w:tab w:val="right" w:leader="dot" w:pos="7927"/>
        </w:tabs>
        <w:rPr>
          <w:ins w:id="1938" w:author=" " w:date="2021-11-16T10:15:00Z"/>
          <w:rFonts w:asciiTheme="minorHAnsi" w:eastAsiaTheme="minorEastAsia" w:hAnsiTheme="minorHAnsi" w:cstheme="minorBidi"/>
          <w:noProof/>
          <w:sz w:val="22"/>
          <w:szCs w:val="22"/>
          <w:lang w:val="en-ID"/>
        </w:rPr>
      </w:pPr>
      <w:ins w:id="1939"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"_Toc87950208"</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54 Perancangan Tabel Admin</w:t>
        </w:r>
        <w:r>
          <w:rPr>
            <w:noProof/>
            <w:webHidden/>
          </w:rPr>
          <w:tab/>
        </w:r>
        <w:r>
          <w:rPr>
            <w:noProof/>
            <w:webHidden/>
          </w:rPr>
          <w:fldChar w:fldCharType="begin"/>
        </w:r>
        <w:r>
          <w:rPr>
            <w:noProof/>
            <w:webHidden/>
          </w:rPr>
          <w:instrText xml:space="preserve"> PAGEREF _Toc87950208 \h </w:instrText>
        </w:r>
        <w:r>
          <w:rPr>
            <w:noProof/>
            <w:webHidden/>
          </w:rPr>
        </w:r>
      </w:ins>
      <w:r>
        <w:rPr>
          <w:noProof/>
          <w:webHidden/>
        </w:rPr>
        <w:fldChar w:fldCharType="separate"/>
      </w:r>
      <w:ins w:id="1940" w:author=" " w:date="2021-11-16T10:15:00Z">
        <w:r>
          <w:rPr>
            <w:noProof/>
            <w:webHidden/>
          </w:rPr>
          <w:t>103</w:t>
        </w:r>
        <w:r>
          <w:rPr>
            <w:noProof/>
            <w:webHidden/>
          </w:rPr>
          <w:fldChar w:fldCharType="end"/>
        </w:r>
        <w:r w:rsidRPr="003C26CC">
          <w:rPr>
            <w:rStyle w:val="Hyperlink"/>
            <w:rFonts w:eastAsiaTheme="majorEastAsia"/>
            <w:noProof/>
          </w:rPr>
          <w:fldChar w:fldCharType="end"/>
        </w:r>
      </w:ins>
    </w:p>
    <w:p w14:paraId="1C657C7D" w14:textId="2A49EC8F" w:rsidR="00070779" w:rsidRDefault="00070779">
      <w:pPr>
        <w:pStyle w:val="TableofFigures"/>
        <w:tabs>
          <w:tab w:val="right" w:leader="dot" w:pos="7927"/>
        </w:tabs>
        <w:rPr>
          <w:ins w:id="1941" w:author=" " w:date="2021-11-16T10:15:00Z"/>
          <w:rFonts w:asciiTheme="minorHAnsi" w:eastAsiaTheme="minorEastAsia" w:hAnsiTheme="minorHAnsi" w:cstheme="minorBidi"/>
          <w:noProof/>
          <w:sz w:val="22"/>
          <w:szCs w:val="22"/>
          <w:lang w:val="en-ID"/>
        </w:rPr>
      </w:pPr>
      <w:ins w:id="1942"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"_Toc87950209"</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55 Perancangan Tabel Walikelas</w:t>
        </w:r>
        <w:r>
          <w:rPr>
            <w:noProof/>
            <w:webHidden/>
          </w:rPr>
          <w:tab/>
        </w:r>
        <w:r>
          <w:rPr>
            <w:noProof/>
            <w:webHidden/>
          </w:rPr>
          <w:fldChar w:fldCharType="begin"/>
        </w:r>
        <w:r>
          <w:rPr>
            <w:noProof/>
            <w:webHidden/>
          </w:rPr>
          <w:instrText xml:space="preserve"> PAGEREF _Toc87950209 \h </w:instrText>
        </w:r>
        <w:r>
          <w:rPr>
            <w:noProof/>
            <w:webHidden/>
          </w:rPr>
        </w:r>
      </w:ins>
      <w:r>
        <w:rPr>
          <w:noProof/>
          <w:webHidden/>
        </w:rPr>
        <w:fldChar w:fldCharType="separate"/>
      </w:r>
      <w:ins w:id="1943" w:author=" " w:date="2021-11-16T10:15:00Z">
        <w:r>
          <w:rPr>
            <w:noProof/>
            <w:webHidden/>
          </w:rPr>
          <w:t>104</w:t>
        </w:r>
        <w:r>
          <w:rPr>
            <w:noProof/>
            <w:webHidden/>
          </w:rPr>
          <w:fldChar w:fldCharType="end"/>
        </w:r>
        <w:r w:rsidRPr="003C26CC">
          <w:rPr>
            <w:rStyle w:val="Hyperlink"/>
            <w:rFonts w:eastAsiaTheme="majorEastAsia"/>
            <w:noProof/>
          </w:rPr>
          <w:fldChar w:fldCharType="end"/>
        </w:r>
      </w:ins>
    </w:p>
    <w:p w14:paraId="7C6599E7" w14:textId="647D8331" w:rsidR="00070779" w:rsidRDefault="00070779">
      <w:pPr>
        <w:pStyle w:val="TableofFigures"/>
        <w:tabs>
          <w:tab w:val="right" w:leader="dot" w:pos="7927"/>
        </w:tabs>
        <w:rPr>
          <w:ins w:id="1944" w:author=" " w:date="2021-11-16T10:15:00Z"/>
          <w:rFonts w:asciiTheme="minorHAnsi" w:eastAsiaTheme="minorEastAsia" w:hAnsiTheme="minorHAnsi" w:cstheme="minorBidi"/>
          <w:noProof/>
          <w:sz w:val="22"/>
          <w:szCs w:val="22"/>
          <w:lang w:val="en-ID"/>
        </w:rPr>
      </w:pPr>
      <w:ins w:id="1945" w:author=" " w:date="2021-11-16T10:15:00Z">
        <w:r w:rsidRPr="003C26CC">
          <w:rPr>
            <w:rStyle w:val="Hyperlink"/>
            <w:rFonts w:eastAsiaTheme="majorEastAsia"/>
            <w:noProof/>
          </w:rPr>
          <w:lastRenderedPageBreak/>
          <w:fldChar w:fldCharType="begin"/>
        </w:r>
        <w:r w:rsidRPr="003C26CC">
          <w:rPr>
            <w:rStyle w:val="Hyperlink"/>
            <w:rFonts w:eastAsiaTheme="majorEastAsia"/>
            <w:noProof/>
          </w:rPr>
          <w:instrText xml:space="preserve"> </w:instrText>
        </w:r>
        <w:r>
          <w:rPr>
            <w:noProof/>
          </w:rPr>
          <w:instrText>HYPERLINK \l "_Toc87950210"</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56 Perancangan Tabel Kelas</w:t>
        </w:r>
        <w:r>
          <w:rPr>
            <w:noProof/>
            <w:webHidden/>
          </w:rPr>
          <w:tab/>
        </w:r>
        <w:r>
          <w:rPr>
            <w:noProof/>
            <w:webHidden/>
          </w:rPr>
          <w:fldChar w:fldCharType="begin"/>
        </w:r>
        <w:r>
          <w:rPr>
            <w:noProof/>
            <w:webHidden/>
          </w:rPr>
          <w:instrText xml:space="preserve"> PAGEREF _Toc87950210 \h </w:instrText>
        </w:r>
        <w:r>
          <w:rPr>
            <w:noProof/>
            <w:webHidden/>
          </w:rPr>
        </w:r>
      </w:ins>
      <w:r>
        <w:rPr>
          <w:noProof/>
          <w:webHidden/>
        </w:rPr>
        <w:fldChar w:fldCharType="separate"/>
      </w:r>
      <w:ins w:id="1946" w:author=" " w:date="2021-11-16T10:15:00Z">
        <w:r>
          <w:rPr>
            <w:noProof/>
            <w:webHidden/>
          </w:rPr>
          <w:t>104</w:t>
        </w:r>
        <w:r>
          <w:rPr>
            <w:noProof/>
            <w:webHidden/>
          </w:rPr>
          <w:fldChar w:fldCharType="end"/>
        </w:r>
        <w:r w:rsidRPr="003C26CC">
          <w:rPr>
            <w:rStyle w:val="Hyperlink"/>
            <w:rFonts w:eastAsiaTheme="majorEastAsia"/>
            <w:noProof/>
          </w:rPr>
          <w:fldChar w:fldCharType="end"/>
        </w:r>
      </w:ins>
    </w:p>
    <w:p w14:paraId="60CE3298" w14:textId="0EF75327" w:rsidR="00070779" w:rsidRDefault="00070779">
      <w:pPr>
        <w:pStyle w:val="TableofFigures"/>
        <w:tabs>
          <w:tab w:val="right" w:leader="dot" w:pos="7927"/>
        </w:tabs>
        <w:rPr>
          <w:ins w:id="1947" w:author=" " w:date="2021-11-16T10:15:00Z"/>
          <w:rFonts w:asciiTheme="minorHAnsi" w:eastAsiaTheme="minorEastAsia" w:hAnsiTheme="minorHAnsi" w:cstheme="minorBidi"/>
          <w:noProof/>
          <w:sz w:val="22"/>
          <w:szCs w:val="22"/>
          <w:lang w:val="en-ID"/>
        </w:rPr>
      </w:pPr>
      <w:ins w:id="194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"_Toc87950211"</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57 Perancangan Tabel RFID Log</w:t>
        </w:r>
        <w:r>
          <w:rPr>
            <w:noProof/>
            <w:webHidden/>
          </w:rPr>
          <w:tab/>
        </w:r>
        <w:r>
          <w:rPr>
            <w:noProof/>
            <w:webHidden/>
          </w:rPr>
          <w:fldChar w:fldCharType="begin"/>
        </w:r>
        <w:r>
          <w:rPr>
            <w:noProof/>
            <w:webHidden/>
          </w:rPr>
          <w:instrText xml:space="preserve"> PAGEREF _Toc87950211 \h </w:instrText>
        </w:r>
        <w:r>
          <w:rPr>
            <w:noProof/>
            <w:webHidden/>
          </w:rPr>
        </w:r>
      </w:ins>
      <w:r>
        <w:rPr>
          <w:noProof/>
          <w:webHidden/>
        </w:rPr>
        <w:fldChar w:fldCharType="separate"/>
      </w:r>
      <w:ins w:id="1949" w:author=" " w:date="2021-11-16T10:15:00Z">
        <w:r>
          <w:rPr>
            <w:noProof/>
            <w:webHidden/>
          </w:rPr>
          <w:t>105</w:t>
        </w:r>
        <w:r>
          <w:rPr>
            <w:noProof/>
            <w:webHidden/>
          </w:rPr>
          <w:fldChar w:fldCharType="end"/>
        </w:r>
        <w:r w:rsidRPr="003C26CC">
          <w:rPr>
            <w:rStyle w:val="Hyperlink"/>
            <w:rFonts w:eastAsiaTheme="majorEastAsia"/>
            <w:noProof/>
          </w:rPr>
          <w:fldChar w:fldCharType="end"/>
        </w:r>
      </w:ins>
    </w:p>
    <w:p w14:paraId="6177DED6" w14:textId="37F49BA0" w:rsidR="00070779" w:rsidRDefault="00070779">
      <w:pPr>
        <w:pStyle w:val="TableofFigures"/>
        <w:tabs>
          <w:tab w:val="right" w:leader="dot" w:pos="7927"/>
        </w:tabs>
        <w:rPr>
          <w:ins w:id="1950" w:author=" " w:date="2021-11-16T10:15:00Z"/>
          <w:rFonts w:asciiTheme="minorHAnsi" w:eastAsiaTheme="minorEastAsia" w:hAnsiTheme="minorHAnsi" w:cstheme="minorBidi"/>
          <w:noProof/>
          <w:sz w:val="22"/>
          <w:szCs w:val="22"/>
          <w:lang w:val="en-ID"/>
        </w:rPr>
      </w:pPr>
      <w:ins w:id="195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"_Toc87950212"</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58 Perancangan Tabel Semester</w:t>
        </w:r>
        <w:r>
          <w:rPr>
            <w:noProof/>
            <w:webHidden/>
          </w:rPr>
          <w:tab/>
        </w:r>
        <w:r>
          <w:rPr>
            <w:noProof/>
            <w:webHidden/>
          </w:rPr>
          <w:fldChar w:fldCharType="begin"/>
        </w:r>
        <w:r>
          <w:rPr>
            <w:noProof/>
            <w:webHidden/>
          </w:rPr>
          <w:instrText xml:space="preserve"> PAGEREF _Toc87950212 \h </w:instrText>
        </w:r>
        <w:r>
          <w:rPr>
            <w:noProof/>
            <w:webHidden/>
          </w:rPr>
        </w:r>
      </w:ins>
      <w:r>
        <w:rPr>
          <w:noProof/>
          <w:webHidden/>
        </w:rPr>
        <w:fldChar w:fldCharType="separate"/>
      </w:r>
      <w:ins w:id="1952" w:author=" " w:date="2021-11-16T10:15:00Z">
        <w:r>
          <w:rPr>
            <w:noProof/>
            <w:webHidden/>
          </w:rPr>
          <w:t>105</w:t>
        </w:r>
        <w:r>
          <w:rPr>
            <w:noProof/>
            <w:webHidden/>
          </w:rPr>
          <w:fldChar w:fldCharType="end"/>
        </w:r>
        <w:r w:rsidRPr="003C26CC">
          <w:rPr>
            <w:rStyle w:val="Hyperlink"/>
            <w:rFonts w:eastAsiaTheme="majorEastAsia"/>
            <w:noProof/>
          </w:rPr>
          <w:fldChar w:fldCharType="end"/>
        </w:r>
      </w:ins>
    </w:p>
    <w:p w14:paraId="4EACADFA" w14:textId="0F0616DD" w:rsidR="00070779" w:rsidRDefault="00070779">
      <w:pPr>
        <w:pStyle w:val="TableofFigures"/>
        <w:tabs>
          <w:tab w:val="right" w:leader="dot" w:pos="7927"/>
        </w:tabs>
        <w:rPr>
          <w:ins w:id="1953" w:author=" " w:date="2021-11-16T10:15:00Z"/>
          <w:rFonts w:asciiTheme="minorHAnsi" w:eastAsiaTheme="minorEastAsia" w:hAnsiTheme="minorHAnsi" w:cstheme="minorBidi"/>
          <w:noProof/>
          <w:sz w:val="22"/>
          <w:szCs w:val="22"/>
          <w:lang w:val="en-ID"/>
        </w:rPr>
      </w:pPr>
      <w:ins w:id="195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"_Toc87950213"</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59 Perancangan Tabel History Absen</w:t>
        </w:r>
        <w:r>
          <w:rPr>
            <w:noProof/>
            <w:webHidden/>
          </w:rPr>
          <w:tab/>
        </w:r>
        <w:r>
          <w:rPr>
            <w:noProof/>
            <w:webHidden/>
          </w:rPr>
          <w:fldChar w:fldCharType="begin"/>
        </w:r>
        <w:r>
          <w:rPr>
            <w:noProof/>
            <w:webHidden/>
          </w:rPr>
          <w:instrText xml:space="preserve"> PAGEREF _Toc87950213 \h </w:instrText>
        </w:r>
        <w:r>
          <w:rPr>
            <w:noProof/>
            <w:webHidden/>
          </w:rPr>
        </w:r>
      </w:ins>
      <w:r>
        <w:rPr>
          <w:noProof/>
          <w:webHidden/>
        </w:rPr>
        <w:fldChar w:fldCharType="separate"/>
      </w:r>
      <w:ins w:id="1955" w:author=" " w:date="2021-11-16T10:15:00Z">
        <w:r>
          <w:rPr>
            <w:noProof/>
            <w:webHidden/>
          </w:rPr>
          <w:t>106</w:t>
        </w:r>
        <w:r>
          <w:rPr>
            <w:noProof/>
            <w:webHidden/>
          </w:rPr>
          <w:fldChar w:fldCharType="end"/>
        </w:r>
        <w:r w:rsidRPr="003C26CC">
          <w:rPr>
            <w:rStyle w:val="Hyperlink"/>
            <w:rFonts w:eastAsiaTheme="majorEastAsia"/>
            <w:noProof/>
          </w:rPr>
          <w:fldChar w:fldCharType="end"/>
        </w:r>
      </w:ins>
    </w:p>
    <w:p w14:paraId="519B41C9" w14:textId="04E77E4D" w:rsidR="00070779" w:rsidRDefault="00070779">
      <w:pPr>
        <w:pStyle w:val="TableofFigures"/>
        <w:tabs>
          <w:tab w:val="right" w:leader="dot" w:pos="7927"/>
        </w:tabs>
        <w:rPr>
          <w:ins w:id="1956" w:author=" " w:date="2021-11-16T10:15:00Z"/>
          <w:rFonts w:asciiTheme="minorHAnsi" w:eastAsiaTheme="minorEastAsia" w:hAnsiTheme="minorHAnsi" w:cstheme="minorBidi"/>
          <w:noProof/>
          <w:sz w:val="22"/>
          <w:szCs w:val="22"/>
          <w:lang w:val="en-ID"/>
        </w:rPr>
      </w:pPr>
      <w:ins w:id="195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"_Toc87950214"</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60 Perancangan Tabel History Siswa</w:t>
        </w:r>
        <w:r>
          <w:rPr>
            <w:noProof/>
            <w:webHidden/>
          </w:rPr>
          <w:tab/>
        </w:r>
        <w:r>
          <w:rPr>
            <w:noProof/>
            <w:webHidden/>
          </w:rPr>
          <w:fldChar w:fldCharType="begin"/>
        </w:r>
        <w:r>
          <w:rPr>
            <w:noProof/>
            <w:webHidden/>
          </w:rPr>
          <w:instrText xml:space="preserve"> PAGEREF _Toc87950214 \h </w:instrText>
        </w:r>
        <w:r>
          <w:rPr>
            <w:noProof/>
            <w:webHidden/>
          </w:rPr>
        </w:r>
      </w:ins>
      <w:r>
        <w:rPr>
          <w:noProof/>
          <w:webHidden/>
        </w:rPr>
        <w:fldChar w:fldCharType="separate"/>
      </w:r>
      <w:ins w:id="1958" w:author=" " w:date="2021-11-16T10:15:00Z">
        <w:r>
          <w:rPr>
            <w:noProof/>
            <w:webHidden/>
          </w:rPr>
          <w:t>106</w:t>
        </w:r>
        <w:r>
          <w:rPr>
            <w:noProof/>
            <w:webHidden/>
          </w:rPr>
          <w:fldChar w:fldCharType="end"/>
        </w:r>
        <w:r w:rsidRPr="003C26CC">
          <w:rPr>
            <w:rStyle w:val="Hyperlink"/>
            <w:rFonts w:eastAsiaTheme="majorEastAsia"/>
            <w:noProof/>
          </w:rPr>
          <w:fldChar w:fldCharType="end"/>
        </w:r>
      </w:ins>
    </w:p>
    <w:p w14:paraId="4C37A06C" w14:textId="0315FFA1" w:rsidR="00070779" w:rsidRDefault="00070779">
      <w:pPr>
        <w:pStyle w:val="TableofFigures"/>
        <w:tabs>
          <w:tab w:val="right" w:leader="dot" w:pos="7927"/>
        </w:tabs>
        <w:rPr>
          <w:ins w:id="1959" w:author=" " w:date="2021-11-16T10:15:00Z"/>
          <w:rFonts w:asciiTheme="minorHAnsi" w:eastAsiaTheme="minorEastAsia" w:hAnsiTheme="minorHAnsi" w:cstheme="minorBidi"/>
          <w:noProof/>
          <w:sz w:val="22"/>
          <w:szCs w:val="22"/>
          <w:lang w:val="en-ID"/>
        </w:rPr>
      </w:pPr>
      <w:ins w:id="196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"_Toc87950215"</w:instrText>
        </w:r>
        <w:r w:rsidRPr="003C26CC">
          <w:rPr>
            <w:rStyle w:val="Hyperlink"/>
            <w:rFonts w:eastAsiaTheme="majorEastAsia"/>
            <w:noProof/>
          </w:rPr>
          <w:instrText xml:space="preserve"> </w:instrText>
        </w:r>
        <w:r w:rsidRPr="003C26CC">
          <w:rPr>
            <w:rStyle w:val="Hyperlink"/>
            <w:rFonts w:eastAsiaTheme="majorEastAsia"/>
            <w:noProof/>
          </w:rPr>
        </w:r>
        <w:r w:rsidRPr="003C26CC">
          <w:rPr>
            <w:rStyle w:val="Hyperlink"/>
            <w:rFonts w:eastAsiaTheme="majorEastAsia"/>
            <w:noProof/>
          </w:rPr>
          <w:fldChar w:fldCharType="separate"/>
        </w:r>
        <w:r w:rsidRPr="003C26CC">
          <w:rPr>
            <w:rStyle w:val="Hyperlink"/>
            <w:rFonts w:eastAsiaTheme="majorEastAsia"/>
            <w:noProof/>
          </w:rPr>
          <w:t>Tabel 3. 61 Perancangan Table History Lapabsen</w:t>
        </w:r>
        <w:r>
          <w:rPr>
            <w:noProof/>
            <w:webHidden/>
          </w:rPr>
          <w:tab/>
        </w:r>
        <w:r>
          <w:rPr>
            <w:noProof/>
            <w:webHidden/>
          </w:rPr>
          <w:fldChar w:fldCharType="begin"/>
        </w:r>
        <w:r>
          <w:rPr>
            <w:noProof/>
            <w:webHidden/>
          </w:rPr>
          <w:instrText xml:space="preserve"> PAGEREF _Toc87950215 \h </w:instrText>
        </w:r>
        <w:r>
          <w:rPr>
            <w:noProof/>
            <w:webHidden/>
          </w:rPr>
        </w:r>
      </w:ins>
      <w:r>
        <w:rPr>
          <w:noProof/>
          <w:webHidden/>
        </w:rPr>
        <w:fldChar w:fldCharType="separate"/>
      </w:r>
      <w:ins w:id="1961" w:author=" " w:date="2021-11-16T10:15:00Z">
        <w:r>
          <w:rPr>
            <w:noProof/>
            <w:webHidden/>
          </w:rPr>
          <w:t>107</w:t>
        </w:r>
        <w:r>
          <w:rPr>
            <w:noProof/>
            <w:webHidden/>
          </w:rPr>
          <w:fldChar w:fldCharType="end"/>
        </w:r>
        <w:r w:rsidRPr="003C26CC">
          <w:rPr>
            <w:rStyle w:val="Hyperlink"/>
            <w:rFonts w:eastAsiaTheme="majorEastAsia"/>
            <w:noProof/>
          </w:rPr>
          <w:fldChar w:fldCharType="end"/>
        </w:r>
      </w:ins>
    </w:p>
    <w:p w14:paraId="74C16724" w14:textId="0D12385D" w:rsidR="001B5BCE" w:rsidDel="00106BE6" w:rsidRDefault="001B5BCE">
      <w:pPr>
        <w:pStyle w:val="TableofFigures"/>
        <w:tabs>
          <w:tab w:val="right" w:leader="dot" w:pos="7927"/>
        </w:tabs>
        <w:rPr>
          <w:ins w:id="1962" w:author="chaniaayulestari@outlook.com" w:date="2021-11-14T06:11:00Z"/>
          <w:del w:id="1963" w:author=" " w:date="2021-11-15T18:54:00Z"/>
          <w:rFonts w:asciiTheme="minorHAnsi" w:eastAsiaTheme="minorEastAsia" w:hAnsiTheme="minorHAnsi" w:cstheme="minorBidi"/>
          <w:noProof/>
          <w:sz w:val="22"/>
          <w:szCs w:val="22"/>
          <w:lang w:val="en-ID"/>
        </w:rPr>
      </w:pPr>
      <w:ins w:id="1964" w:author="chaniaayulestari@outlook.com" w:date="2021-11-14T06:11:00Z">
        <w:del w:id="1965" w:author=" " w:date="2021-11-15T18:54:00Z">
          <w:r w:rsidRPr="00106BE6" w:rsidDel="00106BE6">
            <w:rPr>
              <w:rStyle w:val="Hyperlink"/>
              <w:rFonts w:eastAsiaTheme="majorEastAsia"/>
              <w:noProof/>
            </w:rPr>
            <w:delText>Tabel 3. 1Analisis Pengguna Sistem Berjalan</w:delText>
          </w:r>
          <w:r w:rsidDel="00106BE6">
            <w:rPr>
              <w:noProof/>
              <w:webHidden/>
            </w:rPr>
            <w:tab/>
            <w:delText>17</w:delText>
          </w:r>
        </w:del>
      </w:ins>
    </w:p>
    <w:p w14:paraId="3A9ECE7C" w14:textId="15CD70E7" w:rsidR="001B5BCE" w:rsidDel="00106BE6" w:rsidRDefault="001B5BCE">
      <w:pPr>
        <w:pStyle w:val="TableofFigures"/>
        <w:tabs>
          <w:tab w:val="right" w:leader="dot" w:pos="7927"/>
        </w:tabs>
        <w:rPr>
          <w:ins w:id="1966" w:author="chaniaayulestari@outlook.com" w:date="2021-11-14T06:11:00Z"/>
          <w:del w:id="1967" w:author=" " w:date="2021-11-15T18:54:00Z"/>
          <w:rFonts w:asciiTheme="minorHAnsi" w:eastAsiaTheme="minorEastAsia" w:hAnsiTheme="minorHAnsi" w:cstheme="minorBidi"/>
          <w:noProof/>
          <w:sz w:val="22"/>
          <w:szCs w:val="22"/>
          <w:lang w:val="en-ID"/>
        </w:rPr>
      </w:pPr>
      <w:ins w:id="1968" w:author="chaniaayulestari@outlook.com" w:date="2021-11-14T06:11:00Z">
        <w:del w:id="1969" w:author=" " w:date="2021-11-15T18:54:00Z">
          <w:r w:rsidRPr="00106BE6" w:rsidDel="00106BE6">
            <w:rPr>
              <w:rStyle w:val="Hyperlink"/>
              <w:rFonts w:eastAsiaTheme="majorEastAsia"/>
              <w:noProof/>
            </w:rPr>
            <w:delText>Tabel 3. 2 Analisis Kebutuhan Pengguna</w:delText>
          </w:r>
          <w:r w:rsidDel="00106BE6">
            <w:rPr>
              <w:noProof/>
              <w:webHidden/>
            </w:rPr>
            <w:tab/>
            <w:delText>18</w:delText>
          </w:r>
        </w:del>
      </w:ins>
    </w:p>
    <w:p w14:paraId="79642F01" w14:textId="633DC4D2" w:rsidR="001B5BCE" w:rsidDel="00106BE6" w:rsidRDefault="001B5BCE">
      <w:pPr>
        <w:pStyle w:val="TableofFigures"/>
        <w:tabs>
          <w:tab w:val="right" w:leader="dot" w:pos="7927"/>
        </w:tabs>
        <w:rPr>
          <w:ins w:id="1970" w:author="chaniaayulestari@outlook.com" w:date="2021-11-14T06:11:00Z"/>
          <w:del w:id="1971" w:author=" " w:date="2021-11-15T18:54:00Z"/>
          <w:rFonts w:asciiTheme="minorHAnsi" w:eastAsiaTheme="minorEastAsia" w:hAnsiTheme="minorHAnsi" w:cstheme="minorBidi"/>
          <w:noProof/>
          <w:sz w:val="22"/>
          <w:szCs w:val="22"/>
          <w:lang w:val="en-ID"/>
        </w:rPr>
      </w:pPr>
      <w:ins w:id="1972" w:author="chaniaayulestari@outlook.com" w:date="2021-11-14T06:11:00Z">
        <w:del w:id="1973" w:author=" " w:date="2021-11-15T18:54:00Z">
          <w:r w:rsidRPr="00106BE6" w:rsidDel="00106BE6">
            <w:rPr>
              <w:rStyle w:val="Hyperlink"/>
              <w:rFonts w:eastAsiaTheme="majorEastAsia"/>
              <w:noProof/>
            </w:rPr>
            <w:delText>Tabel 3. 3 Deskripsi Aktor</w:delText>
          </w:r>
          <w:r w:rsidDel="00106BE6">
            <w:rPr>
              <w:noProof/>
              <w:webHidden/>
            </w:rPr>
            <w:tab/>
            <w:delText>21</w:delText>
          </w:r>
        </w:del>
      </w:ins>
    </w:p>
    <w:p w14:paraId="136C2FE7" w14:textId="0E669E46" w:rsidR="001B5BCE" w:rsidDel="00106BE6" w:rsidRDefault="001B5BCE">
      <w:pPr>
        <w:pStyle w:val="TableofFigures"/>
        <w:tabs>
          <w:tab w:val="right" w:leader="dot" w:pos="7927"/>
        </w:tabs>
        <w:rPr>
          <w:ins w:id="1974" w:author="chaniaayulestari@outlook.com" w:date="2021-11-14T06:11:00Z"/>
          <w:del w:id="1975" w:author=" " w:date="2021-11-15T18:54:00Z"/>
          <w:rFonts w:asciiTheme="minorHAnsi" w:eastAsiaTheme="minorEastAsia" w:hAnsiTheme="minorHAnsi" w:cstheme="minorBidi"/>
          <w:noProof/>
          <w:sz w:val="22"/>
          <w:szCs w:val="22"/>
          <w:lang w:val="en-ID"/>
        </w:rPr>
      </w:pPr>
      <w:ins w:id="1976" w:author="chaniaayulestari@outlook.com" w:date="2021-11-14T06:11:00Z">
        <w:del w:id="1977" w:author=" " w:date="2021-11-15T18:54:00Z">
          <w:r w:rsidRPr="00106BE6" w:rsidDel="00106BE6">
            <w:rPr>
              <w:rStyle w:val="Hyperlink"/>
              <w:rFonts w:eastAsiaTheme="majorEastAsia"/>
              <w:noProof/>
            </w:rPr>
            <w:delText>Tabel 3. 4 Analis Kebutuhan Fungsional</w:delText>
          </w:r>
          <w:r w:rsidDel="00106BE6">
            <w:rPr>
              <w:noProof/>
              <w:webHidden/>
            </w:rPr>
            <w:tab/>
            <w:delText>21</w:delText>
          </w:r>
        </w:del>
      </w:ins>
    </w:p>
    <w:p w14:paraId="3876722E" w14:textId="44E4B5A1" w:rsidR="001B5BCE" w:rsidDel="00106BE6" w:rsidRDefault="001B5BCE">
      <w:pPr>
        <w:pStyle w:val="TableofFigures"/>
        <w:tabs>
          <w:tab w:val="right" w:leader="dot" w:pos="7927"/>
        </w:tabs>
        <w:rPr>
          <w:ins w:id="1978" w:author="chaniaayulestari@outlook.com" w:date="2021-11-14T06:11:00Z"/>
          <w:del w:id="1979" w:author=" " w:date="2021-11-15T18:54:00Z"/>
          <w:rFonts w:asciiTheme="minorHAnsi" w:eastAsiaTheme="minorEastAsia" w:hAnsiTheme="minorHAnsi" w:cstheme="minorBidi"/>
          <w:noProof/>
          <w:sz w:val="22"/>
          <w:szCs w:val="22"/>
          <w:lang w:val="en-ID"/>
        </w:rPr>
      </w:pPr>
      <w:ins w:id="1980" w:author="chaniaayulestari@outlook.com" w:date="2021-11-14T06:11:00Z">
        <w:del w:id="1981" w:author=" " w:date="2021-11-15T18:54:00Z">
          <w:r w:rsidRPr="00106BE6" w:rsidDel="00106BE6">
            <w:rPr>
              <w:rStyle w:val="Hyperlink"/>
              <w:rFonts w:eastAsiaTheme="majorEastAsia"/>
              <w:noProof/>
            </w:rPr>
            <w:delText>Tabel 3. 5 Skenarion Login</w:delText>
          </w:r>
          <w:r w:rsidDel="00106BE6">
            <w:rPr>
              <w:noProof/>
              <w:webHidden/>
            </w:rPr>
            <w:tab/>
            <w:delText>25</w:delText>
          </w:r>
        </w:del>
      </w:ins>
    </w:p>
    <w:p w14:paraId="33073092" w14:textId="63E8B153" w:rsidR="001B5BCE" w:rsidDel="00106BE6" w:rsidRDefault="001B5BCE">
      <w:pPr>
        <w:pStyle w:val="TableofFigures"/>
        <w:tabs>
          <w:tab w:val="right" w:leader="dot" w:pos="7927"/>
        </w:tabs>
        <w:rPr>
          <w:ins w:id="1982" w:author="chaniaayulestari@outlook.com" w:date="2021-11-14T06:11:00Z"/>
          <w:del w:id="1983" w:author=" " w:date="2021-11-15T18:54:00Z"/>
          <w:rFonts w:asciiTheme="minorHAnsi" w:eastAsiaTheme="minorEastAsia" w:hAnsiTheme="minorHAnsi" w:cstheme="minorBidi"/>
          <w:noProof/>
          <w:sz w:val="22"/>
          <w:szCs w:val="22"/>
          <w:lang w:val="en-ID"/>
        </w:rPr>
      </w:pPr>
      <w:ins w:id="1984" w:author="chaniaayulestari@outlook.com" w:date="2021-11-14T06:11:00Z">
        <w:del w:id="1985" w:author=" " w:date="2021-11-15T18:54:00Z">
          <w:r w:rsidRPr="00106BE6" w:rsidDel="00106BE6">
            <w:rPr>
              <w:rStyle w:val="Hyperlink"/>
              <w:rFonts w:eastAsiaTheme="majorEastAsia"/>
              <w:noProof/>
            </w:rPr>
            <w:delText>Tabel 3. 6 Skenario Dashboard</w:delText>
          </w:r>
          <w:r w:rsidDel="00106BE6">
            <w:rPr>
              <w:noProof/>
              <w:webHidden/>
            </w:rPr>
            <w:tab/>
            <w:delText>26</w:delText>
          </w:r>
        </w:del>
      </w:ins>
    </w:p>
    <w:p w14:paraId="35DF0D0F" w14:textId="5AC6BD55" w:rsidR="001B5BCE" w:rsidDel="00106BE6" w:rsidRDefault="001B5BCE">
      <w:pPr>
        <w:pStyle w:val="TableofFigures"/>
        <w:tabs>
          <w:tab w:val="right" w:leader="dot" w:pos="7927"/>
        </w:tabs>
        <w:rPr>
          <w:ins w:id="1986" w:author="chaniaayulestari@outlook.com" w:date="2021-11-14T06:11:00Z"/>
          <w:del w:id="1987" w:author=" " w:date="2021-11-15T18:54:00Z"/>
          <w:rFonts w:asciiTheme="minorHAnsi" w:eastAsiaTheme="minorEastAsia" w:hAnsiTheme="minorHAnsi" w:cstheme="minorBidi"/>
          <w:noProof/>
          <w:sz w:val="22"/>
          <w:szCs w:val="22"/>
          <w:lang w:val="en-ID"/>
        </w:rPr>
      </w:pPr>
      <w:ins w:id="1988" w:author="chaniaayulestari@outlook.com" w:date="2021-11-14T06:11:00Z">
        <w:del w:id="1989" w:author=" " w:date="2021-11-15T18:54:00Z">
          <w:r w:rsidRPr="00106BE6" w:rsidDel="00106BE6">
            <w:rPr>
              <w:rStyle w:val="Hyperlink"/>
              <w:rFonts w:eastAsiaTheme="majorEastAsia"/>
              <w:noProof/>
            </w:rPr>
            <w:delText>Tabel 3. 7 Skenarion Menu Kelola Utama</w:delText>
          </w:r>
          <w:r w:rsidDel="00106BE6">
            <w:rPr>
              <w:noProof/>
              <w:webHidden/>
            </w:rPr>
            <w:tab/>
            <w:delText>27</w:delText>
          </w:r>
        </w:del>
      </w:ins>
    </w:p>
    <w:p w14:paraId="4904BEE2" w14:textId="5D41F35C" w:rsidR="001B5BCE" w:rsidDel="00106BE6" w:rsidRDefault="001B5BCE">
      <w:pPr>
        <w:pStyle w:val="TableofFigures"/>
        <w:tabs>
          <w:tab w:val="right" w:leader="dot" w:pos="7927"/>
        </w:tabs>
        <w:rPr>
          <w:ins w:id="1990" w:author="chaniaayulestari@outlook.com" w:date="2021-11-14T06:11:00Z"/>
          <w:del w:id="1991" w:author=" " w:date="2021-11-15T18:54:00Z"/>
          <w:rFonts w:asciiTheme="minorHAnsi" w:eastAsiaTheme="minorEastAsia" w:hAnsiTheme="minorHAnsi" w:cstheme="minorBidi"/>
          <w:noProof/>
          <w:sz w:val="22"/>
          <w:szCs w:val="22"/>
          <w:lang w:val="en-ID"/>
        </w:rPr>
      </w:pPr>
      <w:ins w:id="1992" w:author="chaniaayulestari@outlook.com" w:date="2021-11-14T06:11:00Z">
        <w:del w:id="1993" w:author=" " w:date="2021-11-15T18:54:00Z">
          <w:r w:rsidRPr="00106BE6" w:rsidDel="00106BE6">
            <w:rPr>
              <w:rStyle w:val="Hyperlink"/>
              <w:rFonts w:eastAsiaTheme="majorEastAsia"/>
              <w:noProof/>
            </w:rPr>
            <w:delText>Tabel 3. 8 Skenario Profil Siswa</w:delText>
          </w:r>
          <w:r w:rsidDel="00106BE6">
            <w:rPr>
              <w:noProof/>
              <w:webHidden/>
            </w:rPr>
            <w:tab/>
            <w:delText>28</w:delText>
          </w:r>
        </w:del>
      </w:ins>
    </w:p>
    <w:p w14:paraId="561BB40D" w14:textId="11FF8A8A" w:rsidR="001B5BCE" w:rsidDel="00106BE6" w:rsidRDefault="001B5BCE">
      <w:pPr>
        <w:pStyle w:val="TableofFigures"/>
        <w:tabs>
          <w:tab w:val="right" w:leader="dot" w:pos="7927"/>
        </w:tabs>
        <w:rPr>
          <w:ins w:id="1994" w:author="chaniaayulestari@outlook.com" w:date="2021-11-14T06:11:00Z"/>
          <w:del w:id="1995" w:author=" " w:date="2021-11-15T18:54:00Z"/>
          <w:rFonts w:asciiTheme="minorHAnsi" w:eastAsiaTheme="minorEastAsia" w:hAnsiTheme="minorHAnsi" w:cstheme="minorBidi"/>
          <w:noProof/>
          <w:sz w:val="22"/>
          <w:szCs w:val="22"/>
          <w:lang w:val="en-ID"/>
        </w:rPr>
      </w:pPr>
      <w:ins w:id="1996" w:author="chaniaayulestari@outlook.com" w:date="2021-11-14T06:11:00Z">
        <w:del w:id="1997" w:author=" " w:date="2021-11-15T18:54:00Z">
          <w:r w:rsidRPr="00106BE6" w:rsidDel="00106BE6">
            <w:rPr>
              <w:rStyle w:val="Hyperlink"/>
              <w:rFonts w:eastAsiaTheme="majorEastAsia"/>
              <w:noProof/>
            </w:rPr>
            <w:delText>Tabel 3. 9 Skenario Riwayat Siswa</w:delText>
          </w:r>
          <w:r w:rsidDel="00106BE6">
            <w:rPr>
              <w:noProof/>
              <w:webHidden/>
            </w:rPr>
            <w:tab/>
            <w:delText>29</w:delText>
          </w:r>
        </w:del>
      </w:ins>
    </w:p>
    <w:p w14:paraId="7FD7294A" w14:textId="3773114B" w:rsidR="001B5BCE" w:rsidDel="00106BE6" w:rsidRDefault="001B5BCE">
      <w:pPr>
        <w:pStyle w:val="TableofFigures"/>
        <w:tabs>
          <w:tab w:val="right" w:leader="dot" w:pos="7927"/>
        </w:tabs>
        <w:rPr>
          <w:ins w:id="1998" w:author="chaniaayulestari@outlook.com" w:date="2021-11-14T06:11:00Z"/>
          <w:del w:id="1999" w:author=" " w:date="2021-11-15T18:54:00Z"/>
          <w:rFonts w:asciiTheme="minorHAnsi" w:eastAsiaTheme="minorEastAsia" w:hAnsiTheme="minorHAnsi" w:cstheme="minorBidi"/>
          <w:noProof/>
          <w:sz w:val="22"/>
          <w:szCs w:val="22"/>
          <w:lang w:val="en-ID"/>
        </w:rPr>
      </w:pPr>
      <w:ins w:id="2000" w:author="chaniaayulestari@outlook.com" w:date="2021-11-14T06:11:00Z">
        <w:del w:id="2001" w:author=" " w:date="2021-11-15T18:54:00Z">
          <w:r w:rsidRPr="00106BE6" w:rsidDel="00106BE6">
            <w:rPr>
              <w:rStyle w:val="Hyperlink"/>
              <w:rFonts w:eastAsiaTheme="majorEastAsia"/>
              <w:noProof/>
            </w:rPr>
            <w:delText>Tabel 3. 10 Skenario Profil Guru</w:delText>
          </w:r>
          <w:r w:rsidDel="00106BE6">
            <w:rPr>
              <w:noProof/>
              <w:webHidden/>
            </w:rPr>
            <w:tab/>
            <w:delText>30</w:delText>
          </w:r>
        </w:del>
      </w:ins>
    </w:p>
    <w:p w14:paraId="7C580287" w14:textId="03E55A20" w:rsidR="001B5BCE" w:rsidDel="00106BE6" w:rsidRDefault="001B5BCE">
      <w:pPr>
        <w:pStyle w:val="TableofFigures"/>
        <w:tabs>
          <w:tab w:val="right" w:leader="dot" w:pos="7927"/>
        </w:tabs>
        <w:rPr>
          <w:ins w:id="2002" w:author="chaniaayulestari@outlook.com" w:date="2021-11-14T06:11:00Z"/>
          <w:del w:id="2003" w:author=" " w:date="2021-11-15T18:54:00Z"/>
          <w:rFonts w:asciiTheme="minorHAnsi" w:eastAsiaTheme="minorEastAsia" w:hAnsiTheme="minorHAnsi" w:cstheme="minorBidi"/>
          <w:noProof/>
          <w:sz w:val="22"/>
          <w:szCs w:val="22"/>
          <w:lang w:val="en-ID"/>
        </w:rPr>
      </w:pPr>
      <w:ins w:id="2004" w:author="chaniaayulestari@outlook.com" w:date="2021-11-14T06:11:00Z">
        <w:del w:id="2005" w:author=" " w:date="2021-11-15T18:54:00Z">
          <w:r w:rsidRPr="00106BE6" w:rsidDel="00106BE6">
            <w:rPr>
              <w:rStyle w:val="Hyperlink"/>
              <w:rFonts w:eastAsiaTheme="majorEastAsia"/>
              <w:noProof/>
            </w:rPr>
            <w:delText>Tabel 3. 11 Skenario Profile Walikelas</w:delText>
          </w:r>
          <w:r w:rsidDel="00106BE6">
            <w:rPr>
              <w:noProof/>
              <w:webHidden/>
            </w:rPr>
            <w:tab/>
            <w:delText>31</w:delText>
          </w:r>
        </w:del>
      </w:ins>
    </w:p>
    <w:p w14:paraId="5765DE9E" w14:textId="5B5A8D23" w:rsidR="001B5BCE" w:rsidDel="00106BE6" w:rsidRDefault="001B5BCE">
      <w:pPr>
        <w:pStyle w:val="TableofFigures"/>
        <w:tabs>
          <w:tab w:val="right" w:leader="dot" w:pos="7927"/>
        </w:tabs>
        <w:rPr>
          <w:ins w:id="2006" w:author="chaniaayulestari@outlook.com" w:date="2021-11-14T06:11:00Z"/>
          <w:del w:id="2007" w:author=" " w:date="2021-11-15T18:54:00Z"/>
          <w:rFonts w:asciiTheme="minorHAnsi" w:eastAsiaTheme="minorEastAsia" w:hAnsiTheme="minorHAnsi" w:cstheme="minorBidi"/>
          <w:noProof/>
          <w:sz w:val="22"/>
          <w:szCs w:val="22"/>
          <w:lang w:val="en-ID"/>
        </w:rPr>
      </w:pPr>
      <w:ins w:id="2008" w:author="chaniaayulestari@outlook.com" w:date="2021-11-14T06:11:00Z">
        <w:del w:id="2009" w:author=" " w:date="2021-11-15T18:54:00Z">
          <w:r w:rsidRPr="00106BE6" w:rsidDel="00106BE6">
            <w:rPr>
              <w:rStyle w:val="Hyperlink"/>
              <w:rFonts w:eastAsiaTheme="majorEastAsia"/>
              <w:noProof/>
            </w:rPr>
            <w:delText>Tabel 3. 12 Skenario Anggota Siswa</w:delText>
          </w:r>
          <w:r w:rsidDel="00106BE6">
            <w:rPr>
              <w:noProof/>
              <w:webHidden/>
            </w:rPr>
            <w:tab/>
            <w:delText>32</w:delText>
          </w:r>
        </w:del>
      </w:ins>
    </w:p>
    <w:p w14:paraId="7A1A2AB0" w14:textId="6AF266C2" w:rsidR="001B5BCE" w:rsidDel="00106BE6" w:rsidRDefault="001B5BCE">
      <w:pPr>
        <w:pStyle w:val="TableofFigures"/>
        <w:tabs>
          <w:tab w:val="right" w:leader="dot" w:pos="7927"/>
        </w:tabs>
        <w:rPr>
          <w:ins w:id="2010" w:author="chaniaayulestari@outlook.com" w:date="2021-11-14T06:11:00Z"/>
          <w:del w:id="2011" w:author=" " w:date="2021-11-15T18:54:00Z"/>
          <w:rFonts w:asciiTheme="minorHAnsi" w:eastAsiaTheme="minorEastAsia" w:hAnsiTheme="minorHAnsi" w:cstheme="minorBidi"/>
          <w:noProof/>
          <w:sz w:val="22"/>
          <w:szCs w:val="22"/>
          <w:lang w:val="en-ID"/>
        </w:rPr>
      </w:pPr>
      <w:ins w:id="2012" w:author="chaniaayulestari@outlook.com" w:date="2021-11-14T06:11:00Z">
        <w:del w:id="2013" w:author=" " w:date="2021-11-15T18:54:00Z">
          <w:r w:rsidRPr="00106BE6" w:rsidDel="00106BE6">
            <w:rPr>
              <w:rStyle w:val="Hyperlink"/>
              <w:rFonts w:eastAsiaTheme="majorEastAsia"/>
              <w:noProof/>
            </w:rPr>
            <w:delText>Tabel 3. 13 Skenario Profile Kelas</w:delText>
          </w:r>
          <w:r w:rsidDel="00106BE6">
            <w:rPr>
              <w:noProof/>
              <w:webHidden/>
            </w:rPr>
            <w:tab/>
            <w:delText>33</w:delText>
          </w:r>
        </w:del>
      </w:ins>
    </w:p>
    <w:p w14:paraId="58E4933A" w14:textId="217E3B8F" w:rsidR="001B5BCE" w:rsidDel="00106BE6" w:rsidRDefault="001B5BCE">
      <w:pPr>
        <w:pStyle w:val="TableofFigures"/>
        <w:tabs>
          <w:tab w:val="right" w:leader="dot" w:pos="7927"/>
        </w:tabs>
        <w:rPr>
          <w:ins w:id="2014" w:author="chaniaayulestari@outlook.com" w:date="2021-11-14T06:11:00Z"/>
          <w:del w:id="2015" w:author=" " w:date="2021-11-15T18:54:00Z"/>
          <w:rFonts w:asciiTheme="minorHAnsi" w:eastAsiaTheme="minorEastAsia" w:hAnsiTheme="minorHAnsi" w:cstheme="minorBidi"/>
          <w:noProof/>
          <w:sz w:val="22"/>
          <w:szCs w:val="22"/>
          <w:lang w:val="en-ID"/>
        </w:rPr>
      </w:pPr>
      <w:ins w:id="2016" w:author="chaniaayulestari@outlook.com" w:date="2021-11-14T06:11:00Z">
        <w:del w:id="2017" w:author=" " w:date="2021-11-15T18:54:00Z">
          <w:r w:rsidRPr="00106BE6" w:rsidDel="00106BE6">
            <w:rPr>
              <w:rStyle w:val="Hyperlink"/>
              <w:rFonts w:eastAsiaTheme="majorEastAsia"/>
              <w:noProof/>
            </w:rPr>
            <w:delText>Tabel 3. 14 Skenario Anggora Kelas</w:delText>
          </w:r>
          <w:r w:rsidDel="00106BE6">
            <w:rPr>
              <w:noProof/>
              <w:webHidden/>
            </w:rPr>
            <w:tab/>
            <w:delText>34</w:delText>
          </w:r>
        </w:del>
      </w:ins>
    </w:p>
    <w:p w14:paraId="53F10A7C" w14:textId="3647342A" w:rsidR="001B5BCE" w:rsidDel="00106BE6" w:rsidRDefault="001B5BCE">
      <w:pPr>
        <w:pStyle w:val="TableofFigures"/>
        <w:tabs>
          <w:tab w:val="right" w:leader="dot" w:pos="7927"/>
        </w:tabs>
        <w:rPr>
          <w:ins w:id="2018" w:author="chaniaayulestari@outlook.com" w:date="2021-11-14T06:11:00Z"/>
          <w:del w:id="2019" w:author=" " w:date="2021-11-15T18:54:00Z"/>
          <w:rFonts w:asciiTheme="minorHAnsi" w:eastAsiaTheme="minorEastAsia" w:hAnsiTheme="minorHAnsi" w:cstheme="minorBidi"/>
          <w:noProof/>
          <w:sz w:val="22"/>
          <w:szCs w:val="22"/>
          <w:lang w:val="en-ID"/>
        </w:rPr>
      </w:pPr>
      <w:ins w:id="2020" w:author="chaniaayulestari@outlook.com" w:date="2021-11-14T06:11:00Z">
        <w:del w:id="2021" w:author=" " w:date="2021-11-15T18:54:00Z">
          <w:r w:rsidRPr="00106BE6" w:rsidDel="00106BE6">
            <w:rPr>
              <w:rStyle w:val="Hyperlink"/>
              <w:rFonts w:eastAsiaTheme="majorEastAsia"/>
              <w:noProof/>
            </w:rPr>
            <w:delText>Tabel 3. 15 SKenario Profil Admin</w:delText>
          </w:r>
          <w:r w:rsidDel="00106BE6">
            <w:rPr>
              <w:noProof/>
              <w:webHidden/>
            </w:rPr>
            <w:tab/>
            <w:delText>35</w:delText>
          </w:r>
        </w:del>
      </w:ins>
    </w:p>
    <w:p w14:paraId="612C1EE5" w14:textId="39D58FC0" w:rsidR="001B5BCE" w:rsidDel="00106BE6" w:rsidRDefault="001B5BCE">
      <w:pPr>
        <w:pStyle w:val="TableofFigures"/>
        <w:tabs>
          <w:tab w:val="right" w:leader="dot" w:pos="7927"/>
        </w:tabs>
        <w:rPr>
          <w:ins w:id="2022" w:author="chaniaayulestari@outlook.com" w:date="2021-11-14T06:11:00Z"/>
          <w:del w:id="2023" w:author=" " w:date="2021-11-15T18:54:00Z"/>
          <w:rFonts w:asciiTheme="minorHAnsi" w:eastAsiaTheme="minorEastAsia" w:hAnsiTheme="minorHAnsi" w:cstheme="minorBidi"/>
          <w:noProof/>
          <w:sz w:val="22"/>
          <w:szCs w:val="22"/>
          <w:lang w:val="en-ID"/>
        </w:rPr>
      </w:pPr>
      <w:ins w:id="2024" w:author="chaniaayulestari@outlook.com" w:date="2021-11-14T06:11:00Z">
        <w:del w:id="2025" w:author=" " w:date="2021-11-15T18:54:00Z">
          <w:r w:rsidRPr="00106BE6" w:rsidDel="00106BE6">
            <w:rPr>
              <w:rStyle w:val="Hyperlink"/>
              <w:rFonts w:eastAsiaTheme="majorEastAsia"/>
              <w:noProof/>
            </w:rPr>
            <w:delText>Tabel 3. 16 Skenario Tambah Siswa</w:delText>
          </w:r>
          <w:r w:rsidDel="00106BE6">
            <w:rPr>
              <w:noProof/>
              <w:webHidden/>
            </w:rPr>
            <w:tab/>
            <w:delText>36</w:delText>
          </w:r>
        </w:del>
      </w:ins>
    </w:p>
    <w:p w14:paraId="74AA2DF3" w14:textId="2A105B20" w:rsidR="001B5BCE" w:rsidDel="00106BE6" w:rsidRDefault="001B5BCE">
      <w:pPr>
        <w:pStyle w:val="TableofFigures"/>
        <w:tabs>
          <w:tab w:val="right" w:leader="dot" w:pos="7927"/>
        </w:tabs>
        <w:rPr>
          <w:ins w:id="2026" w:author="chaniaayulestari@outlook.com" w:date="2021-11-14T06:11:00Z"/>
          <w:del w:id="2027" w:author=" " w:date="2021-11-15T18:54:00Z"/>
          <w:rFonts w:asciiTheme="minorHAnsi" w:eastAsiaTheme="minorEastAsia" w:hAnsiTheme="minorHAnsi" w:cstheme="minorBidi"/>
          <w:noProof/>
          <w:sz w:val="22"/>
          <w:szCs w:val="22"/>
          <w:lang w:val="en-ID"/>
        </w:rPr>
      </w:pPr>
      <w:ins w:id="2028" w:author="chaniaayulestari@outlook.com" w:date="2021-11-14T06:11:00Z">
        <w:del w:id="2029" w:author=" " w:date="2021-11-15T18:54:00Z">
          <w:r w:rsidRPr="00106BE6" w:rsidDel="00106BE6">
            <w:rPr>
              <w:rStyle w:val="Hyperlink"/>
              <w:rFonts w:eastAsiaTheme="majorEastAsia"/>
              <w:noProof/>
            </w:rPr>
            <w:delText>Tabel 3. 17 Skenario Hapus Siswa</w:delText>
          </w:r>
          <w:r w:rsidDel="00106BE6">
            <w:rPr>
              <w:noProof/>
              <w:webHidden/>
            </w:rPr>
            <w:tab/>
            <w:delText>37</w:delText>
          </w:r>
        </w:del>
      </w:ins>
    </w:p>
    <w:p w14:paraId="3FB1BFA9" w14:textId="2FA837B7" w:rsidR="001B5BCE" w:rsidDel="00106BE6" w:rsidRDefault="001B5BCE">
      <w:pPr>
        <w:pStyle w:val="TableofFigures"/>
        <w:tabs>
          <w:tab w:val="right" w:leader="dot" w:pos="7927"/>
        </w:tabs>
        <w:rPr>
          <w:ins w:id="2030" w:author="chaniaayulestari@outlook.com" w:date="2021-11-14T06:11:00Z"/>
          <w:del w:id="2031" w:author=" " w:date="2021-11-15T18:54:00Z"/>
          <w:rFonts w:asciiTheme="minorHAnsi" w:eastAsiaTheme="minorEastAsia" w:hAnsiTheme="minorHAnsi" w:cstheme="minorBidi"/>
          <w:noProof/>
          <w:sz w:val="22"/>
          <w:szCs w:val="22"/>
          <w:lang w:val="en-ID"/>
        </w:rPr>
      </w:pPr>
      <w:ins w:id="2032" w:author="chaniaayulestari@outlook.com" w:date="2021-11-14T06:11:00Z">
        <w:del w:id="2033" w:author=" " w:date="2021-11-15T18:54:00Z">
          <w:r w:rsidRPr="00106BE6" w:rsidDel="00106BE6">
            <w:rPr>
              <w:rStyle w:val="Hyperlink"/>
              <w:rFonts w:eastAsiaTheme="majorEastAsia"/>
              <w:noProof/>
            </w:rPr>
            <w:delText>Tabel 3. 18 Skenario Edit Siswa</w:delText>
          </w:r>
          <w:r w:rsidDel="00106BE6">
            <w:rPr>
              <w:noProof/>
              <w:webHidden/>
            </w:rPr>
            <w:tab/>
            <w:delText>38</w:delText>
          </w:r>
        </w:del>
      </w:ins>
    </w:p>
    <w:p w14:paraId="21127DF4" w14:textId="49C9D994" w:rsidR="001B5BCE" w:rsidDel="00106BE6" w:rsidRDefault="001B5BCE">
      <w:pPr>
        <w:pStyle w:val="TableofFigures"/>
        <w:tabs>
          <w:tab w:val="right" w:leader="dot" w:pos="7927"/>
        </w:tabs>
        <w:rPr>
          <w:ins w:id="2034" w:author="chaniaayulestari@outlook.com" w:date="2021-11-14T06:11:00Z"/>
          <w:del w:id="2035" w:author=" " w:date="2021-11-15T18:54:00Z"/>
          <w:rFonts w:asciiTheme="minorHAnsi" w:eastAsiaTheme="minorEastAsia" w:hAnsiTheme="minorHAnsi" w:cstheme="minorBidi"/>
          <w:noProof/>
          <w:sz w:val="22"/>
          <w:szCs w:val="22"/>
          <w:lang w:val="en-ID"/>
        </w:rPr>
      </w:pPr>
      <w:ins w:id="2036" w:author="chaniaayulestari@outlook.com" w:date="2021-11-14T06:11:00Z">
        <w:del w:id="2037" w:author=" " w:date="2021-11-15T18:54:00Z">
          <w:r w:rsidRPr="00106BE6" w:rsidDel="00106BE6">
            <w:rPr>
              <w:rStyle w:val="Hyperlink"/>
              <w:rFonts w:eastAsiaTheme="majorEastAsia"/>
              <w:noProof/>
            </w:rPr>
            <w:delText>Tabel 3. 19 Skenario Lihat Siswa</w:delText>
          </w:r>
          <w:r w:rsidDel="00106BE6">
            <w:rPr>
              <w:noProof/>
              <w:webHidden/>
            </w:rPr>
            <w:tab/>
            <w:delText>39</w:delText>
          </w:r>
        </w:del>
      </w:ins>
    </w:p>
    <w:p w14:paraId="5D76BF06" w14:textId="2DC1949E" w:rsidR="001B5BCE" w:rsidDel="00106BE6" w:rsidRDefault="001B5BCE">
      <w:pPr>
        <w:pStyle w:val="TableofFigures"/>
        <w:tabs>
          <w:tab w:val="right" w:leader="dot" w:pos="7927"/>
        </w:tabs>
        <w:rPr>
          <w:ins w:id="2038" w:author="chaniaayulestari@outlook.com" w:date="2021-11-14T06:11:00Z"/>
          <w:del w:id="2039" w:author=" " w:date="2021-11-15T18:54:00Z"/>
          <w:rFonts w:asciiTheme="minorHAnsi" w:eastAsiaTheme="minorEastAsia" w:hAnsiTheme="minorHAnsi" w:cstheme="minorBidi"/>
          <w:noProof/>
          <w:sz w:val="22"/>
          <w:szCs w:val="22"/>
          <w:lang w:val="en-ID"/>
        </w:rPr>
      </w:pPr>
      <w:ins w:id="2040" w:author="chaniaayulestari@outlook.com" w:date="2021-11-14T06:11:00Z">
        <w:del w:id="2041" w:author=" " w:date="2021-11-15T18:54:00Z">
          <w:r w:rsidRPr="00106BE6" w:rsidDel="00106BE6">
            <w:rPr>
              <w:rStyle w:val="Hyperlink"/>
              <w:rFonts w:eastAsiaTheme="majorEastAsia"/>
              <w:noProof/>
            </w:rPr>
            <w:delText>Tabel 3. 20 Skenario Kelola Guru</w:delText>
          </w:r>
          <w:r w:rsidDel="00106BE6">
            <w:rPr>
              <w:noProof/>
              <w:webHidden/>
            </w:rPr>
            <w:tab/>
            <w:delText>40</w:delText>
          </w:r>
        </w:del>
      </w:ins>
    </w:p>
    <w:p w14:paraId="2F8B2AAA" w14:textId="77816536" w:rsidR="001B5BCE" w:rsidDel="00106BE6" w:rsidRDefault="001B5BCE">
      <w:pPr>
        <w:pStyle w:val="TableofFigures"/>
        <w:tabs>
          <w:tab w:val="right" w:leader="dot" w:pos="7927"/>
        </w:tabs>
        <w:rPr>
          <w:ins w:id="2042" w:author="chaniaayulestari@outlook.com" w:date="2021-11-14T06:11:00Z"/>
          <w:del w:id="2043" w:author=" " w:date="2021-11-15T18:54:00Z"/>
          <w:rFonts w:asciiTheme="minorHAnsi" w:eastAsiaTheme="minorEastAsia" w:hAnsiTheme="minorHAnsi" w:cstheme="minorBidi"/>
          <w:noProof/>
          <w:sz w:val="22"/>
          <w:szCs w:val="22"/>
          <w:lang w:val="en-ID"/>
        </w:rPr>
      </w:pPr>
      <w:ins w:id="2044" w:author="chaniaayulestari@outlook.com" w:date="2021-11-14T06:11:00Z">
        <w:del w:id="2045" w:author=" " w:date="2021-11-15T18:54:00Z">
          <w:r w:rsidRPr="00106BE6" w:rsidDel="00106BE6">
            <w:rPr>
              <w:rStyle w:val="Hyperlink"/>
              <w:rFonts w:eastAsiaTheme="majorEastAsia"/>
              <w:noProof/>
            </w:rPr>
            <w:delText>Tabel 3. 21 Skenario Hapus Guru</w:delText>
          </w:r>
          <w:r w:rsidDel="00106BE6">
            <w:rPr>
              <w:noProof/>
              <w:webHidden/>
            </w:rPr>
            <w:tab/>
            <w:delText>42</w:delText>
          </w:r>
        </w:del>
      </w:ins>
    </w:p>
    <w:p w14:paraId="08F07B4D" w14:textId="040A5BF5" w:rsidR="001B5BCE" w:rsidDel="00106BE6" w:rsidRDefault="001B5BCE">
      <w:pPr>
        <w:pStyle w:val="TableofFigures"/>
        <w:tabs>
          <w:tab w:val="right" w:leader="dot" w:pos="7927"/>
        </w:tabs>
        <w:rPr>
          <w:ins w:id="2046" w:author="chaniaayulestari@outlook.com" w:date="2021-11-14T06:11:00Z"/>
          <w:del w:id="2047" w:author=" " w:date="2021-11-15T18:54:00Z"/>
          <w:rFonts w:asciiTheme="minorHAnsi" w:eastAsiaTheme="minorEastAsia" w:hAnsiTheme="minorHAnsi" w:cstheme="minorBidi"/>
          <w:noProof/>
          <w:sz w:val="22"/>
          <w:szCs w:val="22"/>
          <w:lang w:val="en-ID"/>
        </w:rPr>
      </w:pPr>
      <w:ins w:id="2048" w:author="chaniaayulestari@outlook.com" w:date="2021-11-14T06:11:00Z">
        <w:del w:id="2049" w:author=" " w:date="2021-11-15T18:54:00Z">
          <w:r w:rsidRPr="00106BE6" w:rsidDel="00106BE6">
            <w:rPr>
              <w:rStyle w:val="Hyperlink"/>
              <w:rFonts w:eastAsiaTheme="majorEastAsia"/>
              <w:noProof/>
            </w:rPr>
            <w:delText>Tabel 3. 22 Skenari Edit Guru</w:delText>
          </w:r>
          <w:r w:rsidDel="00106BE6">
            <w:rPr>
              <w:noProof/>
              <w:webHidden/>
            </w:rPr>
            <w:tab/>
            <w:delText>43</w:delText>
          </w:r>
        </w:del>
      </w:ins>
    </w:p>
    <w:p w14:paraId="0CB6EDA7" w14:textId="73FADE19" w:rsidR="001B5BCE" w:rsidDel="00106BE6" w:rsidRDefault="001B5BCE">
      <w:pPr>
        <w:pStyle w:val="TableofFigures"/>
        <w:tabs>
          <w:tab w:val="right" w:leader="dot" w:pos="7927"/>
        </w:tabs>
        <w:rPr>
          <w:ins w:id="2050" w:author="chaniaayulestari@outlook.com" w:date="2021-11-14T06:11:00Z"/>
          <w:del w:id="2051" w:author=" " w:date="2021-11-15T18:54:00Z"/>
          <w:rFonts w:asciiTheme="minorHAnsi" w:eastAsiaTheme="minorEastAsia" w:hAnsiTheme="minorHAnsi" w:cstheme="minorBidi"/>
          <w:noProof/>
          <w:sz w:val="22"/>
          <w:szCs w:val="22"/>
          <w:lang w:val="en-ID"/>
        </w:rPr>
      </w:pPr>
      <w:ins w:id="2052" w:author="chaniaayulestari@outlook.com" w:date="2021-11-14T06:11:00Z">
        <w:del w:id="2053" w:author=" " w:date="2021-11-15T18:54:00Z">
          <w:r w:rsidRPr="00106BE6" w:rsidDel="00106BE6">
            <w:rPr>
              <w:rStyle w:val="Hyperlink"/>
              <w:rFonts w:eastAsiaTheme="majorEastAsia"/>
              <w:noProof/>
            </w:rPr>
            <w:delText>Tabel 3. 23 Skenario Lihat Guru</w:delText>
          </w:r>
          <w:r w:rsidDel="00106BE6">
            <w:rPr>
              <w:noProof/>
              <w:webHidden/>
            </w:rPr>
            <w:tab/>
            <w:delText>44</w:delText>
          </w:r>
        </w:del>
      </w:ins>
    </w:p>
    <w:p w14:paraId="60C7C761" w14:textId="7508D1D8" w:rsidR="001B5BCE" w:rsidDel="00106BE6" w:rsidRDefault="001B5BCE">
      <w:pPr>
        <w:pStyle w:val="TableofFigures"/>
        <w:tabs>
          <w:tab w:val="right" w:leader="dot" w:pos="7927"/>
        </w:tabs>
        <w:rPr>
          <w:ins w:id="2054" w:author="chaniaayulestari@outlook.com" w:date="2021-11-14T06:11:00Z"/>
          <w:del w:id="2055" w:author=" " w:date="2021-11-15T18:54:00Z"/>
          <w:rFonts w:asciiTheme="minorHAnsi" w:eastAsiaTheme="minorEastAsia" w:hAnsiTheme="minorHAnsi" w:cstheme="minorBidi"/>
          <w:noProof/>
          <w:sz w:val="22"/>
          <w:szCs w:val="22"/>
          <w:lang w:val="en-ID"/>
        </w:rPr>
      </w:pPr>
      <w:ins w:id="2056" w:author="chaniaayulestari@outlook.com" w:date="2021-11-14T06:11:00Z">
        <w:del w:id="2057" w:author=" " w:date="2021-11-15T18:54:00Z">
          <w:r w:rsidRPr="00106BE6" w:rsidDel="00106BE6">
            <w:rPr>
              <w:rStyle w:val="Hyperlink"/>
              <w:rFonts w:eastAsiaTheme="majorEastAsia"/>
              <w:noProof/>
            </w:rPr>
            <w:delText>Tabel 3. 24 Skenario Kelola Walikelas</w:delText>
          </w:r>
          <w:r w:rsidDel="00106BE6">
            <w:rPr>
              <w:noProof/>
              <w:webHidden/>
            </w:rPr>
            <w:tab/>
            <w:delText>45</w:delText>
          </w:r>
        </w:del>
      </w:ins>
    </w:p>
    <w:p w14:paraId="6B38B86A" w14:textId="78AD533F" w:rsidR="001B5BCE" w:rsidDel="00106BE6" w:rsidRDefault="001B5BCE">
      <w:pPr>
        <w:pStyle w:val="TableofFigures"/>
        <w:tabs>
          <w:tab w:val="right" w:leader="dot" w:pos="7927"/>
        </w:tabs>
        <w:rPr>
          <w:ins w:id="2058" w:author="chaniaayulestari@outlook.com" w:date="2021-11-14T06:11:00Z"/>
          <w:del w:id="2059" w:author=" " w:date="2021-11-15T18:54:00Z"/>
          <w:rFonts w:asciiTheme="minorHAnsi" w:eastAsiaTheme="minorEastAsia" w:hAnsiTheme="minorHAnsi" w:cstheme="minorBidi"/>
          <w:noProof/>
          <w:sz w:val="22"/>
          <w:szCs w:val="22"/>
          <w:lang w:val="en-ID"/>
        </w:rPr>
      </w:pPr>
      <w:ins w:id="2060" w:author="chaniaayulestari@outlook.com" w:date="2021-11-14T06:11:00Z">
        <w:del w:id="2061" w:author=" " w:date="2021-11-15T18:54:00Z">
          <w:r w:rsidRPr="00106BE6" w:rsidDel="00106BE6">
            <w:rPr>
              <w:rStyle w:val="Hyperlink"/>
              <w:rFonts w:eastAsiaTheme="majorEastAsia"/>
              <w:noProof/>
            </w:rPr>
            <w:delText>Tabel 3. 25 Skenari Hapus Walikelas</w:delText>
          </w:r>
          <w:r w:rsidDel="00106BE6">
            <w:rPr>
              <w:noProof/>
              <w:webHidden/>
            </w:rPr>
            <w:tab/>
            <w:delText>46</w:delText>
          </w:r>
        </w:del>
      </w:ins>
    </w:p>
    <w:p w14:paraId="7A07B516" w14:textId="25A50799" w:rsidR="001B5BCE" w:rsidDel="00106BE6" w:rsidRDefault="001B5BCE">
      <w:pPr>
        <w:pStyle w:val="TableofFigures"/>
        <w:tabs>
          <w:tab w:val="right" w:leader="dot" w:pos="7927"/>
        </w:tabs>
        <w:rPr>
          <w:ins w:id="2062" w:author="chaniaayulestari@outlook.com" w:date="2021-11-14T06:11:00Z"/>
          <w:del w:id="2063" w:author=" " w:date="2021-11-15T18:54:00Z"/>
          <w:rFonts w:asciiTheme="minorHAnsi" w:eastAsiaTheme="minorEastAsia" w:hAnsiTheme="minorHAnsi" w:cstheme="minorBidi"/>
          <w:noProof/>
          <w:sz w:val="22"/>
          <w:szCs w:val="22"/>
          <w:lang w:val="en-ID"/>
        </w:rPr>
      </w:pPr>
      <w:ins w:id="2064" w:author="chaniaayulestari@outlook.com" w:date="2021-11-14T06:11:00Z">
        <w:del w:id="2065" w:author=" " w:date="2021-11-15T18:54:00Z">
          <w:r w:rsidRPr="00106BE6" w:rsidDel="00106BE6">
            <w:rPr>
              <w:rStyle w:val="Hyperlink"/>
              <w:rFonts w:eastAsiaTheme="majorEastAsia"/>
              <w:noProof/>
            </w:rPr>
            <w:delText>Tabel 3. 26 Skenario Edit Walikelas</w:delText>
          </w:r>
          <w:r w:rsidDel="00106BE6">
            <w:rPr>
              <w:noProof/>
              <w:webHidden/>
            </w:rPr>
            <w:tab/>
            <w:delText>47</w:delText>
          </w:r>
        </w:del>
      </w:ins>
    </w:p>
    <w:p w14:paraId="14BB137E" w14:textId="3578B85F" w:rsidR="001B5BCE" w:rsidDel="00106BE6" w:rsidRDefault="001B5BCE">
      <w:pPr>
        <w:pStyle w:val="TableofFigures"/>
        <w:tabs>
          <w:tab w:val="right" w:leader="dot" w:pos="7927"/>
        </w:tabs>
        <w:rPr>
          <w:ins w:id="2066" w:author="chaniaayulestari@outlook.com" w:date="2021-11-14T06:11:00Z"/>
          <w:del w:id="2067" w:author=" " w:date="2021-11-15T18:54:00Z"/>
          <w:rFonts w:asciiTheme="minorHAnsi" w:eastAsiaTheme="minorEastAsia" w:hAnsiTheme="minorHAnsi" w:cstheme="minorBidi"/>
          <w:noProof/>
          <w:sz w:val="22"/>
          <w:szCs w:val="22"/>
          <w:lang w:val="en-ID"/>
        </w:rPr>
      </w:pPr>
      <w:ins w:id="2068" w:author="chaniaayulestari@outlook.com" w:date="2021-11-14T06:11:00Z">
        <w:del w:id="2069" w:author=" " w:date="2021-11-15T18:54:00Z">
          <w:r w:rsidRPr="00106BE6" w:rsidDel="00106BE6">
            <w:rPr>
              <w:rStyle w:val="Hyperlink"/>
              <w:rFonts w:eastAsiaTheme="majorEastAsia"/>
              <w:noProof/>
            </w:rPr>
            <w:delText>Tabel 3. 27 Skenari Lihat Walikelas</w:delText>
          </w:r>
          <w:r w:rsidDel="00106BE6">
            <w:rPr>
              <w:noProof/>
              <w:webHidden/>
            </w:rPr>
            <w:tab/>
            <w:delText>48</w:delText>
          </w:r>
        </w:del>
      </w:ins>
    </w:p>
    <w:p w14:paraId="67E77E0C" w14:textId="61AB76E6" w:rsidR="001B5BCE" w:rsidDel="00106BE6" w:rsidRDefault="001B5BCE">
      <w:pPr>
        <w:pStyle w:val="TableofFigures"/>
        <w:tabs>
          <w:tab w:val="right" w:leader="dot" w:pos="7927"/>
        </w:tabs>
        <w:rPr>
          <w:ins w:id="2070" w:author="chaniaayulestari@outlook.com" w:date="2021-11-14T06:11:00Z"/>
          <w:del w:id="2071" w:author=" " w:date="2021-11-15T18:54:00Z"/>
          <w:rFonts w:asciiTheme="minorHAnsi" w:eastAsiaTheme="minorEastAsia" w:hAnsiTheme="minorHAnsi" w:cstheme="minorBidi"/>
          <w:noProof/>
          <w:sz w:val="22"/>
          <w:szCs w:val="22"/>
          <w:lang w:val="en-ID"/>
        </w:rPr>
      </w:pPr>
      <w:ins w:id="2072" w:author="chaniaayulestari@outlook.com" w:date="2021-11-14T06:11:00Z">
        <w:del w:id="2073" w:author=" " w:date="2021-11-15T18:54:00Z">
          <w:r w:rsidRPr="00106BE6" w:rsidDel="00106BE6">
            <w:rPr>
              <w:rStyle w:val="Hyperlink"/>
              <w:rFonts w:eastAsiaTheme="majorEastAsia"/>
              <w:noProof/>
            </w:rPr>
            <w:delText>Tabel 3. 28 Skenario Tambah Kelas</w:delText>
          </w:r>
          <w:r w:rsidDel="00106BE6">
            <w:rPr>
              <w:noProof/>
              <w:webHidden/>
            </w:rPr>
            <w:tab/>
            <w:delText>49</w:delText>
          </w:r>
        </w:del>
      </w:ins>
    </w:p>
    <w:p w14:paraId="36DB71D2" w14:textId="021BEEFD" w:rsidR="001B5BCE" w:rsidDel="00106BE6" w:rsidRDefault="001B5BCE">
      <w:pPr>
        <w:pStyle w:val="TableofFigures"/>
        <w:tabs>
          <w:tab w:val="right" w:leader="dot" w:pos="7927"/>
        </w:tabs>
        <w:rPr>
          <w:ins w:id="2074" w:author="chaniaayulestari@outlook.com" w:date="2021-11-14T06:11:00Z"/>
          <w:del w:id="2075" w:author=" " w:date="2021-11-15T18:54:00Z"/>
          <w:rFonts w:asciiTheme="minorHAnsi" w:eastAsiaTheme="minorEastAsia" w:hAnsiTheme="minorHAnsi" w:cstheme="minorBidi"/>
          <w:noProof/>
          <w:sz w:val="22"/>
          <w:szCs w:val="22"/>
          <w:lang w:val="en-ID"/>
        </w:rPr>
      </w:pPr>
      <w:ins w:id="2076" w:author="chaniaayulestari@outlook.com" w:date="2021-11-14T06:11:00Z">
        <w:del w:id="2077" w:author=" " w:date="2021-11-15T18:54:00Z">
          <w:r w:rsidRPr="00106BE6" w:rsidDel="00106BE6">
            <w:rPr>
              <w:rStyle w:val="Hyperlink"/>
              <w:rFonts w:eastAsiaTheme="majorEastAsia"/>
              <w:noProof/>
            </w:rPr>
            <w:delText>Tabel 3. 29 Skenario Hapus Kelas</w:delText>
          </w:r>
          <w:r w:rsidDel="00106BE6">
            <w:rPr>
              <w:noProof/>
              <w:webHidden/>
            </w:rPr>
            <w:tab/>
            <w:delText>50</w:delText>
          </w:r>
        </w:del>
      </w:ins>
    </w:p>
    <w:p w14:paraId="1BAA4881" w14:textId="2AB4AB91" w:rsidR="001B5BCE" w:rsidDel="00106BE6" w:rsidRDefault="001B5BCE">
      <w:pPr>
        <w:pStyle w:val="TableofFigures"/>
        <w:tabs>
          <w:tab w:val="right" w:leader="dot" w:pos="7927"/>
        </w:tabs>
        <w:rPr>
          <w:ins w:id="2078" w:author="chaniaayulestari@outlook.com" w:date="2021-11-14T06:11:00Z"/>
          <w:del w:id="2079" w:author=" " w:date="2021-11-15T18:54:00Z"/>
          <w:rFonts w:asciiTheme="minorHAnsi" w:eastAsiaTheme="minorEastAsia" w:hAnsiTheme="minorHAnsi" w:cstheme="minorBidi"/>
          <w:noProof/>
          <w:sz w:val="22"/>
          <w:szCs w:val="22"/>
          <w:lang w:val="en-ID"/>
        </w:rPr>
      </w:pPr>
      <w:ins w:id="2080" w:author="chaniaayulestari@outlook.com" w:date="2021-11-14T06:11:00Z">
        <w:del w:id="2081" w:author=" " w:date="2021-11-15T18:54:00Z">
          <w:r w:rsidRPr="00106BE6" w:rsidDel="00106BE6">
            <w:rPr>
              <w:rStyle w:val="Hyperlink"/>
              <w:rFonts w:eastAsiaTheme="majorEastAsia"/>
              <w:noProof/>
            </w:rPr>
            <w:delText>Tabel 3. 30 Skenario Edit Kelas</w:delText>
          </w:r>
          <w:r w:rsidDel="00106BE6">
            <w:rPr>
              <w:noProof/>
              <w:webHidden/>
            </w:rPr>
            <w:tab/>
            <w:delText>51</w:delText>
          </w:r>
        </w:del>
      </w:ins>
    </w:p>
    <w:p w14:paraId="6EAC2DB7" w14:textId="709AC4D4" w:rsidR="001B5BCE" w:rsidDel="00106BE6" w:rsidRDefault="001B5BCE">
      <w:pPr>
        <w:pStyle w:val="TableofFigures"/>
        <w:tabs>
          <w:tab w:val="right" w:leader="dot" w:pos="7927"/>
        </w:tabs>
        <w:rPr>
          <w:ins w:id="2082" w:author="chaniaayulestari@outlook.com" w:date="2021-11-14T06:11:00Z"/>
          <w:del w:id="2083" w:author=" " w:date="2021-11-15T18:54:00Z"/>
          <w:rFonts w:asciiTheme="minorHAnsi" w:eastAsiaTheme="minorEastAsia" w:hAnsiTheme="minorHAnsi" w:cstheme="minorBidi"/>
          <w:noProof/>
          <w:sz w:val="22"/>
          <w:szCs w:val="22"/>
          <w:lang w:val="en-ID"/>
        </w:rPr>
      </w:pPr>
      <w:ins w:id="2084" w:author="chaniaayulestari@outlook.com" w:date="2021-11-14T06:11:00Z">
        <w:del w:id="2085" w:author=" " w:date="2021-11-15T18:54:00Z">
          <w:r w:rsidRPr="00106BE6" w:rsidDel="00106BE6">
            <w:rPr>
              <w:rStyle w:val="Hyperlink"/>
              <w:rFonts w:eastAsiaTheme="majorEastAsia"/>
              <w:noProof/>
            </w:rPr>
            <w:delText>Tabel 3. 31 Skenario Lihat Kelas</w:delText>
          </w:r>
          <w:r w:rsidDel="00106BE6">
            <w:rPr>
              <w:noProof/>
              <w:webHidden/>
            </w:rPr>
            <w:tab/>
            <w:delText>53</w:delText>
          </w:r>
        </w:del>
      </w:ins>
    </w:p>
    <w:p w14:paraId="5E62AFCD" w14:textId="0A3553B1" w:rsidR="001B5BCE" w:rsidDel="00106BE6" w:rsidRDefault="001B5BCE">
      <w:pPr>
        <w:pStyle w:val="TableofFigures"/>
        <w:tabs>
          <w:tab w:val="right" w:leader="dot" w:pos="7927"/>
        </w:tabs>
        <w:rPr>
          <w:ins w:id="2086" w:author="chaniaayulestari@outlook.com" w:date="2021-11-14T06:11:00Z"/>
          <w:del w:id="2087" w:author=" " w:date="2021-11-15T18:54:00Z"/>
          <w:rFonts w:asciiTheme="minorHAnsi" w:eastAsiaTheme="minorEastAsia" w:hAnsiTheme="minorHAnsi" w:cstheme="minorBidi"/>
          <w:noProof/>
          <w:sz w:val="22"/>
          <w:szCs w:val="22"/>
          <w:lang w:val="en-ID"/>
        </w:rPr>
      </w:pPr>
      <w:ins w:id="2088" w:author="chaniaayulestari@outlook.com" w:date="2021-11-14T06:11:00Z">
        <w:del w:id="2089" w:author=" " w:date="2021-11-15T18:54:00Z">
          <w:r w:rsidRPr="00106BE6" w:rsidDel="00106BE6">
            <w:rPr>
              <w:rStyle w:val="Hyperlink"/>
              <w:rFonts w:eastAsiaTheme="majorEastAsia"/>
              <w:noProof/>
            </w:rPr>
            <w:delText>Tabel 3. 32 Skenario Tambah Admin</w:delText>
          </w:r>
          <w:r w:rsidDel="00106BE6">
            <w:rPr>
              <w:noProof/>
              <w:webHidden/>
            </w:rPr>
            <w:tab/>
            <w:delText>54</w:delText>
          </w:r>
        </w:del>
      </w:ins>
    </w:p>
    <w:p w14:paraId="0AFF4216" w14:textId="54E88E36" w:rsidR="001B5BCE" w:rsidDel="00106BE6" w:rsidRDefault="001B5BCE">
      <w:pPr>
        <w:pStyle w:val="TableofFigures"/>
        <w:tabs>
          <w:tab w:val="right" w:leader="dot" w:pos="7927"/>
        </w:tabs>
        <w:rPr>
          <w:ins w:id="2090" w:author="chaniaayulestari@outlook.com" w:date="2021-11-14T06:11:00Z"/>
          <w:del w:id="2091" w:author=" " w:date="2021-11-15T18:54:00Z"/>
          <w:rFonts w:asciiTheme="minorHAnsi" w:eastAsiaTheme="minorEastAsia" w:hAnsiTheme="minorHAnsi" w:cstheme="minorBidi"/>
          <w:noProof/>
          <w:sz w:val="22"/>
          <w:szCs w:val="22"/>
          <w:lang w:val="en-ID"/>
        </w:rPr>
      </w:pPr>
      <w:ins w:id="2092" w:author="chaniaayulestari@outlook.com" w:date="2021-11-14T06:11:00Z">
        <w:del w:id="2093" w:author=" " w:date="2021-11-15T18:54:00Z">
          <w:r w:rsidRPr="00106BE6" w:rsidDel="00106BE6">
            <w:rPr>
              <w:rStyle w:val="Hyperlink"/>
              <w:rFonts w:eastAsiaTheme="majorEastAsia"/>
              <w:noProof/>
            </w:rPr>
            <w:delText>Tabel 3. 33 Skenario Hapus Admin</w:delText>
          </w:r>
          <w:r w:rsidDel="00106BE6">
            <w:rPr>
              <w:noProof/>
              <w:webHidden/>
            </w:rPr>
            <w:tab/>
            <w:delText>55</w:delText>
          </w:r>
        </w:del>
      </w:ins>
    </w:p>
    <w:p w14:paraId="7D970E12" w14:textId="0A52A473" w:rsidR="001B5BCE" w:rsidDel="00106BE6" w:rsidRDefault="001B5BCE">
      <w:pPr>
        <w:pStyle w:val="TableofFigures"/>
        <w:tabs>
          <w:tab w:val="right" w:leader="dot" w:pos="7927"/>
        </w:tabs>
        <w:rPr>
          <w:ins w:id="2094" w:author="chaniaayulestari@outlook.com" w:date="2021-11-14T06:11:00Z"/>
          <w:del w:id="2095" w:author=" " w:date="2021-11-15T18:54:00Z"/>
          <w:rFonts w:asciiTheme="minorHAnsi" w:eastAsiaTheme="minorEastAsia" w:hAnsiTheme="minorHAnsi" w:cstheme="minorBidi"/>
          <w:noProof/>
          <w:sz w:val="22"/>
          <w:szCs w:val="22"/>
          <w:lang w:val="en-ID"/>
        </w:rPr>
      </w:pPr>
      <w:ins w:id="2096" w:author="chaniaayulestari@outlook.com" w:date="2021-11-14T06:11:00Z">
        <w:del w:id="2097" w:author=" " w:date="2021-11-15T18:54:00Z">
          <w:r w:rsidRPr="00106BE6" w:rsidDel="00106BE6">
            <w:rPr>
              <w:rStyle w:val="Hyperlink"/>
              <w:rFonts w:eastAsiaTheme="majorEastAsia"/>
              <w:noProof/>
            </w:rPr>
            <w:delText>Tabel 3. 34 Skenario Edit Admin</w:delText>
          </w:r>
          <w:r w:rsidDel="00106BE6">
            <w:rPr>
              <w:noProof/>
              <w:webHidden/>
            </w:rPr>
            <w:tab/>
            <w:delText>56</w:delText>
          </w:r>
        </w:del>
      </w:ins>
    </w:p>
    <w:p w14:paraId="2703BEB4" w14:textId="7332B1A2" w:rsidR="001B5BCE" w:rsidDel="00106BE6" w:rsidRDefault="001B5BCE">
      <w:pPr>
        <w:pStyle w:val="TableofFigures"/>
        <w:tabs>
          <w:tab w:val="right" w:leader="dot" w:pos="7927"/>
        </w:tabs>
        <w:rPr>
          <w:ins w:id="2098" w:author="chaniaayulestari@outlook.com" w:date="2021-11-14T06:11:00Z"/>
          <w:del w:id="2099" w:author=" " w:date="2021-11-15T18:54:00Z"/>
          <w:rFonts w:asciiTheme="minorHAnsi" w:eastAsiaTheme="minorEastAsia" w:hAnsiTheme="minorHAnsi" w:cstheme="minorBidi"/>
          <w:noProof/>
          <w:sz w:val="22"/>
          <w:szCs w:val="22"/>
          <w:lang w:val="en-ID"/>
        </w:rPr>
      </w:pPr>
      <w:ins w:id="2100" w:author="chaniaayulestari@outlook.com" w:date="2021-11-14T06:11:00Z">
        <w:del w:id="2101" w:author=" " w:date="2021-11-15T18:54:00Z">
          <w:r w:rsidRPr="00106BE6" w:rsidDel="00106BE6">
            <w:rPr>
              <w:rStyle w:val="Hyperlink"/>
              <w:rFonts w:eastAsiaTheme="majorEastAsia"/>
              <w:noProof/>
            </w:rPr>
            <w:delText>Tabel 3. 35 Skenario Lihat Admin</w:delText>
          </w:r>
          <w:r w:rsidDel="00106BE6">
            <w:rPr>
              <w:noProof/>
              <w:webHidden/>
            </w:rPr>
            <w:tab/>
            <w:delText>57</w:delText>
          </w:r>
        </w:del>
      </w:ins>
    </w:p>
    <w:p w14:paraId="55B7C419" w14:textId="03C832DF" w:rsidR="001B5BCE" w:rsidDel="00106BE6" w:rsidRDefault="001B5BCE">
      <w:pPr>
        <w:pStyle w:val="TableofFigures"/>
        <w:tabs>
          <w:tab w:val="right" w:leader="dot" w:pos="7927"/>
        </w:tabs>
        <w:rPr>
          <w:ins w:id="2102" w:author="chaniaayulestari@outlook.com" w:date="2021-11-14T06:11:00Z"/>
          <w:del w:id="2103" w:author=" " w:date="2021-11-15T18:54:00Z"/>
          <w:rFonts w:asciiTheme="minorHAnsi" w:eastAsiaTheme="minorEastAsia" w:hAnsiTheme="minorHAnsi" w:cstheme="minorBidi"/>
          <w:noProof/>
          <w:sz w:val="22"/>
          <w:szCs w:val="22"/>
          <w:lang w:val="en-ID"/>
        </w:rPr>
      </w:pPr>
      <w:ins w:id="2104" w:author="chaniaayulestari@outlook.com" w:date="2021-11-14T06:11:00Z">
        <w:del w:id="2105" w:author=" " w:date="2021-11-15T18:54:00Z">
          <w:r w:rsidRPr="00106BE6" w:rsidDel="00106BE6">
            <w:rPr>
              <w:rStyle w:val="Hyperlink"/>
              <w:rFonts w:eastAsiaTheme="majorEastAsia"/>
              <w:noProof/>
            </w:rPr>
            <w:delText>Tabel 3. 36 Skenario Tambah Semester</w:delText>
          </w:r>
          <w:r w:rsidDel="00106BE6">
            <w:rPr>
              <w:noProof/>
              <w:webHidden/>
            </w:rPr>
            <w:tab/>
            <w:delText>58</w:delText>
          </w:r>
        </w:del>
      </w:ins>
    </w:p>
    <w:p w14:paraId="05EAE294" w14:textId="7FA61DE7" w:rsidR="001B5BCE" w:rsidDel="00106BE6" w:rsidRDefault="001B5BCE">
      <w:pPr>
        <w:pStyle w:val="TableofFigures"/>
        <w:tabs>
          <w:tab w:val="right" w:leader="dot" w:pos="7927"/>
        </w:tabs>
        <w:rPr>
          <w:ins w:id="2106" w:author="chaniaayulestari@outlook.com" w:date="2021-11-14T06:11:00Z"/>
          <w:del w:id="2107" w:author=" " w:date="2021-11-15T18:54:00Z"/>
          <w:rFonts w:asciiTheme="minorHAnsi" w:eastAsiaTheme="minorEastAsia" w:hAnsiTheme="minorHAnsi" w:cstheme="minorBidi"/>
          <w:noProof/>
          <w:sz w:val="22"/>
          <w:szCs w:val="22"/>
          <w:lang w:val="en-ID"/>
        </w:rPr>
      </w:pPr>
      <w:ins w:id="2108" w:author="chaniaayulestari@outlook.com" w:date="2021-11-14T06:11:00Z">
        <w:del w:id="2109" w:author=" " w:date="2021-11-15T18:54:00Z">
          <w:r w:rsidRPr="00106BE6" w:rsidDel="00106BE6">
            <w:rPr>
              <w:rStyle w:val="Hyperlink"/>
              <w:rFonts w:eastAsiaTheme="majorEastAsia"/>
              <w:noProof/>
            </w:rPr>
            <w:delText>Tabel 3. 37 Skenario Hapus Semester</w:delText>
          </w:r>
          <w:r w:rsidDel="00106BE6">
            <w:rPr>
              <w:noProof/>
              <w:webHidden/>
            </w:rPr>
            <w:tab/>
            <w:delText>59</w:delText>
          </w:r>
        </w:del>
      </w:ins>
    </w:p>
    <w:p w14:paraId="1F030609" w14:textId="1DC1252B" w:rsidR="001B5BCE" w:rsidDel="00106BE6" w:rsidRDefault="001B5BCE">
      <w:pPr>
        <w:pStyle w:val="TableofFigures"/>
        <w:tabs>
          <w:tab w:val="right" w:leader="dot" w:pos="7927"/>
        </w:tabs>
        <w:rPr>
          <w:ins w:id="2110" w:author="chaniaayulestari@outlook.com" w:date="2021-11-14T06:11:00Z"/>
          <w:del w:id="2111" w:author=" " w:date="2021-11-15T18:54:00Z"/>
          <w:rFonts w:asciiTheme="minorHAnsi" w:eastAsiaTheme="minorEastAsia" w:hAnsiTheme="minorHAnsi" w:cstheme="minorBidi"/>
          <w:noProof/>
          <w:sz w:val="22"/>
          <w:szCs w:val="22"/>
          <w:lang w:val="en-ID"/>
        </w:rPr>
      </w:pPr>
      <w:ins w:id="2112" w:author="chaniaayulestari@outlook.com" w:date="2021-11-14T06:11:00Z">
        <w:del w:id="2113" w:author=" " w:date="2021-11-15T18:54:00Z">
          <w:r w:rsidRPr="00106BE6" w:rsidDel="00106BE6">
            <w:rPr>
              <w:rStyle w:val="Hyperlink"/>
              <w:rFonts w:eastAsiaTheme="majorEastAsia"/>
              <w:noProof/>
            </w:rPr>
            <w:delText>Tabel 3. 38 Skenario Edit Semester</w:delText>
          </w:r>
          <w:r w:rsidDel="00106BE6">
            <w:rPr>
              <w:noProof/>
              <w:webHidden/>
            </w:rPr>
            <w:tab/>
            <w:delText>60</w:delText>
          </w:r>
        </w:del>
      </w:ins>
    </w:p>
    <w:p w14:paraId="520B3892" w14:textId="5D08CFE4" w:rsidR="001B5BCE" w:rsidDel="00106BE6" w:rsidRDefault="001B5BCE">
      <w:pPr>
        <w:pStyle w:val="TableofFigures"/>
        <w:tabs>
          <w:tab w:val="right" w:leader="dot" w:pos="7927"/>
        </w:tabs>
        <w:rPr>
          <w:ins w:id="2114" w:author="chaniaayulestari@outlook.com" w:date="2021-11-14T06:11:00Z"/>
          <w:del w:id="2115" w:author=" " w:date="2021-11-15T18:54:00Z"/>
          <w:rFonts w:asciiTheme="minorHAnsi" w:eastAsiaTheme="minorEastAsia" w:hAnsiTheme="minorHAnsi" w:cstheme="minorBidi"/>
          <w:noProof/>
          <w:sz w:val="22"/>
          <w:szCs w:val="22"/>
          <w:lang w:val="en-ID"/>
        </w:rPr>
      </w:pPr>
      <w:ins w:id="2116" w:author="chaniaayulestari@outlook.com" w:date="2021-11-14T06:11:00Z">
        <w:del w:id="2117" w:author=" " w:date="2021-11-15T18:54:00Z">
          <w:r w:rsidRPr="00106BE6" w:rsidDel="00106BE6">
            <w:rPr>
              <w:rStyle w:val="Hyperlink"/>
              <w:rFonts w:eastAsiaTheme="majorEastAsia"/>
              <w:noProof/>
            </w:rPr>
            <w:delText>Tabel 3. 39 Skenario Lihat Semester</w:delText>
          </w:r>
          <w:r w:rsidDel="00106BE6">
            <w:rPr>
              <w:noProof/>
              <w:webHidden/>
            </w:rPr>
            <w:tab/>
            <w:delText>61</w:delText>
          </w:r>
        </w:del>
      </w:ins>
    </w:p>
    <w:p w14:paraId="138626D0" w14:textId="686499BD" w:rsidR="001B5BCE" w:rsidDel="00106BE6" w:rsidRDefault="001B5BCE">
      <w:pPr>
        <w:pStyle w:val="TableofFigures"/>
        <w:tabs>
          <w:tab w:val="right" w:leader="dot" w:pos="7927"/>
        </w:tabs>
        <w:rPr>
          <w:ins w:id="2118" w:author="chaniaayulestari@outlook.com" w:date="2021-11-14T06:11:00Z"/>
          <w:del w:id="2119" w:author=" " w:date="2021-11-15T18:54:00Z"/>
          <w:rFonts w:asciiTheme="minorHAnsi" w:eastAsiaTheme="minorEastAsia" w:hAnsiTheme="minorHAnsi" w:cstheme="minorBidi"/>
          <w:noProof/>
          <w:sz w:val="22"/>
          <w:szCs w:val="22"/>
          <w:lang w:val="en-ID"/>
        </w:rPr>
      </w:pPr>
      <w:ins w:id="2120" w:author="chaniaayulestari@outlook.com" w:date="2021-11-14T06:11:00Z">
        <w:del w:id="2121" w:author=" " w:date="2021-11-15T18:54:00Z">
          <w:r w:rsidRPr="00106BE6" w:rsidDel="00106BE6">
            <w:rPr>
              <w:rStyle w:val="Hyperlink"/>
              <w:rFonts w:eastAsiaTheme="majorEastAsia"/>
              <w:noProof/>
            </w:rPr>
            <w:delText>Tabel 3. 40 Skenario Absen</w:delText>
          </w:r>
          <w:r w:rsidDel="00106BE6">
            <w:rPr>
              <w:noProof/>
              <w:webHidden/>
            </w:rPr>
            <w:tab/>
            <w:delText>62</w:delText>
          </w:r>
        </w:del>
      </w:ins>
    </w:p>
    <w:p w14:paraId="1C8BB103" w14:textId="0DF7A096" w:rsidR="001B5BCE" w:rsidDel="00106BE6" w:rsidRDefault="001B5BCE">
      <w:pPr>
        <w:pStyle w:val="TableofFigures"/>
        <w:tabs>
          <w:tab w:val="right" w:leader="dot" w:pos="7927"/>
        </w:tabs>
        <w:rPr>
          <w:ins w:id="2122" w:author="chaniaayulestari@outlook.com" w:date="2021-11-14T06:11:00Z"/>
          <w:del w:id="2123" w:author=" " w:date="2021-11-15T18:54:00Z"/>
          <w:rFonts w:asciiTheme="minorHAnsi" w:eastAsiaTheme="minorEastAsia" w:hAnsiTheme="minorHAnsi" w:cstheme="minorBidi"/>
          <w:noProof/>
          <w:sz w:val="22"/>
          <w:szCs w:val="22"/>
          <w:lang w:val="en-ID"/>
        </w:rPr>
      </w:pPr>
      <w:ins w:id="2124" w:author="chaniaayulestari@outlook.com" w:date="2021-11-14T06:11:00Z">
        <w:del w:id="2125" w:author=" " w:date="2021-11-15T18:54:00Z">
          <w:r w:rsidRPr="00106BE6" w:rsidDel="00106BE6">
            <w:rPr>
              <w:rStyle w:val="Hyperlink"/>
              <w:rFonts w:eastAsiaTheme="majorEastAsia"/>
              <w:noProof/>
            </w:rPr>
            <w:delText>Tabel 3. 41 Skenario Kelola Absensi</w:delText>
          </w:r>
          <w:r w:rsidDel="00106BE6">
            <w:rPr>
              <w:noProof/>
              <w:webHidden/>
            </w:rPr>
            <w:tab/>
            <w:delText>63</w:delText>
          </w:r>
        </w:del>
      </w:ins>
    </w:p>
    <w:p w14:paraId="36128374" w14:textId="1DD48726" w:rsidR="001B5BCE" w:rsidDel="00106BE6" w:rsidRDefault="001B5BCE">
      <w:pPr>
        <w:pStyle w:val="TableofFigures"/>
        <w:tabs>
          <w:tab w:val="right" w:leader="dot" w:pos="7927"/>
        </w:tabs>
        <w:rPr>
          <w:ins w:id="2126" w:author="chaniaayulestari@outlook.com" w:date="2021-11-14T06:11:00Z"/>
          <w:del w:id="2127" w:author=" " w:date="2021-11-15T18:54:00Z"/>
          <w:rFonts w:asciiTheme="minorHAnsi" w:eastAsiaTheme="minorEastAsia" w:hAnsiTheme="minorHAnsi" w:cstheme="minorBidi"/>
          <w:noProof/>
          <w:sz w:val="22"/>
          <w:szCs w:val="22"/>
          <w:lang w:val="en-ID"/>
        </w:rPr>
      </w:pPr>
      <w:ins w:id="2128" w:author="chaniaayulestari@outlook.com" w:date="2021-11-14T06:11:00Z">
        <w:del w:id="2129" w:author=" " w:date="2021-11-15T18:54:00Z">
          <w:r w:rsidRPr="00106BE6" w:rsidDel="00106BE6">
            <w:rPr>
              <w:rStyle w:val="Hyperlink"/>
              <w:rFonts w:eastAsiaTheme="majorEastAsia"/>
              <w:noProof/>
            </w:rPr>
            <w:delText>Tabel 3. 42 Skenario Laporan Absensi</w:delText>
          </w:r>
          <w:r w:rsidDel="00106BE6">
            <w:rPr>
              <w:noProof/>
              <w:webHidden/>
            </w:rPr>
            <w:tab/>
            <w:delText>64</w:delText>
          </w:r>
        </w:del>
      </w:ins>
    </w:p>
    <w:p w14:paraId="7F49B7ED" w14:textId="2D7C2F25" w:rsidR="001B5BCE" w:rsidDel="00106BE6" w:rsidRDefault="001B5BCE">
      <w:pPr>
        <w:pStyle w:val="TableofFigures"/>
        <w:tabs>
          <w:tab w:val="right" w:leader="dot" w:pos="7927"/>
        </w:tabs>
        <w:rPr>
          <w:ins w:id="2130" w:author="chaniaayulestari@outlook.com" w:date="2021-11-14T06:11:00Z"/>
          <w:del w:id="2131" w:author=" " w:date="2021-11-15T18:54:00Z"/>
          <w:rFonts w:asciiTheme="minorHAnsi" w:eastAsiaTheme="minorEastAsia" w:hAnsiTheme="minorHAnsi" w:cstheme="minorBidi"/>
          <w:noProof/>
          <w:sz w:val="22"/>
          <w:szCs w:val="22"/>
          <w:lang w:val="en-ID"/>
        </w:rPr>
      </w:pPr>
      <w:ins w:id="2132" w:author="chaniaayulestari@outlook.com" w:date="2021-11-14T06:11:00Z">
        <w:del w:id="2133" w:author=" " w:date="2021-11-15T18:54:00Z">
          <w:r w:rsidRPr="00106BE6" w:rsidDel="00106BE6">
            <w:rPr>
              <w:rStyle w:val="Hyperlink"/>
              <w:rFonts w:eastAsiaTheme="majorEastAsia"/>
              <w:noProof/>
            </w:rPr>
            <w:delText>Tabel 3. 43 Skenario Notifikasi</w:delText>
          </w:r>
          <w:r w:rsidDel="00106BE6">
            <w:rPr>
              <w:noProof/>
              <w:webHidden/>
            </w:rPr>
            <w:tab/>
            <w:delText>65</w:delText>
          </w:r>
        </w:del>
      </w:ins>
    </w:p>
    <w:p w14:paraId="4A22078B" w14:textId="5E173DC3" w:rsidR="001B5BCE" w:rsidDel="00106BE6" w:rsidRDefault="001B5BCE">
      <w:pPr>
        <w:pStyle w:val="TableofFigures"/>
        <w:tabs>
          <w:tab w:val="right" w:leader="dot" w:pos="7927"/>
        </w:tabs>
        <w:rPr>
          <w:ins w:id="2134" w:author="chaniaayulestari@outlook.com" w:date="2021-11-14T06:11:00Z"/>
          <w:del w:id="2135" w:author=" " w:date="2021-11-15T18:54:00Z"/>
          <w:rFonts w:asciiTheme="minorHAnsi" w:eastAsiaTheme="minorEastAsia" w:hAnsiTheme="minorHAnsi" w:cstheme="minorBidi"/>
          <w:noProof/>
          <w:sz w:val="22"/>
          <w:szCs w:val="22"/>
          <w:lang w:val="en-ID"/>
        </w:rPr>
      </w:pPr>
      <w:ins w:id="2136" w:author="chaniaayulestari@outlook.com" w:date="2021-11-14T06:11:00Z">
        <w:del w:id="2137" w:author=" " w:date="2021-11-15T18:54:00Z">
          <w:r w:rsidRPr="00106BE6" w:rsidDel="00106BE6">
            <w:rPr>
              <w:rStyle w:val="Hyperlink"/>
              <w:rFonts w:eastAsiaTheme="majorEastAsia"/>
              <w:noProof/>
            </w:rPr>
            <w:delText>Tabel 3. 44 Skenario Laporan Siswa Bermmasalah</w:delText>
          </w:r>
          <w:r w:rsidDel="00106BE6">
            <w:rPr>
              <w:noProof/>
              <w:webHidden/>
            </w:rPr>
            <w:tab/>
            <w:delText>66</w:delText>
          </w:r>
        </w:del>
      </w:ins>
    </w:p>
    <w:p w14:paraId="1688307F" w14:textId="54405290" w:rsidR="001B5BCE" w:rsidDel="00106BE6" w:rsidRDefault="001B5BCE">
      <w:pPr>
        <w:pStyle w:val="TableofFigures"/>
        <w:tabs>
          <w:tab w:val="right" w:leader="dot" w:pos="7927"/>
        </w:tabs>
        <w:rPr>
          <w:ins w:id="2138" w:author="chaniaayulestari@outlook.com" w:date="2021-11-14T06:11:00Z"/>
          <w:del w:id="2139" w:author=" " w:date="2021-11-15T18:54:00Z"/>
          <w:rFonts w:asciiTheme="minorHAnsi" w:eastAsiaTheme="minorEastAsia" w:hAnsiTheme="minorHAnsi" w:cstheme="minorBidi"/>
          <w:noProof/>
          <w:sz w:val="22"/>
          <w:szCs w:val="22"/>
          <w:lang w:val="en-ID"/>
        </w:rPr>
      </w:pPr>
      <w:ins w:id="2140" w:author="chaniaayulestari@outlook.com" w:date="2021-11-14T06:11:00Z">
        <w:del w:id="2141" w:author=" " w:date="2021-11-15T18:54:00Z">
          <w:r w:rsidRPr="00106BE6" w:rsidDel="00106BE6">
            <w:rPr>
              <w:rStyle w:val="Hyperlink"/>
              <w:rFonts w:eastAsiaTheme="majorEastAsia"/>
              <w:noProof/>
            </w:rPr>
            <w:delText>Tabel 3. 45 Perancangan Tabel RFID</w:delText>
          </w:r>
          <w:r w:rsidDel="00106BE6">
            <w:rPr>
              <w:noProof/>
              <w:webHidden/>
            </w:rPr>
            <w:tab/>
            <w:delText>92</w:delText>
          </w:r>
        </w:del>
      </w:ins>
    </w:p>
    <w:p w14:paraId="01B9392E" w14:textId="6AB5E5B8" w:rsidR="001B5BCE" w:rsidDel="00106BE6" w:rsidRDefault="001B5BCE">
      <w:pPr>
        <w:pStyle w:val="TableofFigures"/>
        <w:tabs>
          <w:tab w:val="right" w:leader="dot" w:pos="7927"/>
        </w:tabs>
        <w:rPr>
          <w:ins w:id="2142" w:author="chaniaayulestari@outlook.com" w:date="2021-11-14T06:11:00Z"/>
          <w:del w:id="2143" w:author=" " w:date="2021-11-15T18:54:00Z"/>
          <w:rFonts w:asciiTheme="minorHAnsi" w:eastAsiaTheme="minorEastAsia" w:hAnsiTheme="minorHAnsi" w:cstheme="minorBidi"/>
          <w:noProof/>
          <w:sz w:val="22"/>
          <w:szCs w:val="22"/>
          <w:lang w:val="en-ID"/>
        </w:rPr>
      </w:pPr>
      <w:ins w:id="2144" w:author="chaniaayulestari@outlook.com" w:date="2021-11-14T06:11:00Z">
        <w:del w:id="2145" w:author=" " w:date="2021-11-15T18:54:00Z">
          <w:r w:rsidRPr="00106BE6" w:rsidDel="00106BE6">
            <w:rPr>
              <w:rStyle w:val="Hyperlink"/>
              <w:rFonts w:eastAsiaTheme="majorEastAsia"/>
              <w:noProof/>
            </w:rPr>
            <w:delText>Tabel 3. 46 Perancangan Tabel Siswa</w:delText>
          </w:r>
          <w:r w:rsidDel="00106BE6">
            <w:rPr>
              <w:noProof/>
              <w:webHidden/>
            </w:rPr>
            <w:tab/>
            <w:delText>92</w:delText>
          </w:r>
        </w:del>
      </w:ins>
    </w:p>
    <w:p w14:paraId="39D3404D" w14:textId="5A7D860A" w:rsidR="001B5BCE" w:rsidDel="00106BE6" w:rsidRDefault="001B5BCE">
      <w:pPr>
        <w:pStyle w:val="TableofFigures"/>
        <w:tabs>
          <w:tab w:val="right" w:leader="dot" w:pos="7927"/>
        </w:tabs>
        <w:rPr>
          <w:ins w:id="2146" w:author="chaniaayulestari@outlook.com" w:date="2021-11-14T06:11:00Z"/>
          <w:del w:id="2147" w:author=" " w:date="2021-11-15T18:54:00Z"/>
          <w:rFonts w:asciiTheme="minorHAnsi" w:eastAsiaTheme="minorEastAsia" w:hAnsiTheme="minorHAnsi" w:cstheme="minorBidi"/>
          <w:noProof/>
          <w:sz w:val="22"/>
          <w:szCs w:val="22"/>
          <w:lang w:val="en-ID"/>
        </w:rPr>
      </w:pPr>
      <w:ins w:id="2148" w:author="chaniaayulestari@outlook.com" w:date="2021-11-14T06:11:00Z">
        <w:del w:id="2149" w:author=" " w:date="2021-11-15T18:54:00Z">
          <w:r w:rsidRPr="00106BE6" w:rsidDel="00106BE6">
            <w:rPr>
              <w:rStyle w:val="Hyperlink"/>
              <w:rFonts w:eastAsiaTheme="majorEastAsia"/>
              <w:noProof/>
            </w:rPr>
            <w:delText>Tabel 3. 47 Perancangan Tabel Absen</w:delText>
          </w:r>
          <w:r w:rsidDel="00106BE6">
            <w:rPr>
              <w:noProof/>
              <w:webHidden/>
            </w:rPr>
            <w:tab/>
            <w:delText>93</w:delText>
          </w:r>
        </w:del>
      </w:ins>
    </w:p>
    <w:p w14:paraId="7856925A" w14:textId="4A40B6F3" w:rsidR="001B5BCE" w:rsidDel="00106BE6" w:rsidRDefault="001B5BCE">
      <w:pPr>
        <w:pStyle w:val="TableofFigures"/>
        <w:tabs>
          <w:tab w:val="right" w:leader="dot" w:pos="7927"/>
        </w:tabs>
        <w:rPr>
          <w:ins w:id="2150" w:author="chaniaayulestari@outlook.com" w:date="2021-11-14T06:11:00Z"/>
          <w:del w:id="2151" w:author=" " w:date="2021-11-15T18:54:00Z"/>
          <w:rFonts w:asciiTheme="minorHAnsi" w:eastAsiaTheme="minorEastAsia" w:hAnsiTheme="minorHAnsi" w:cstheme="minorBidi"/>
          <w:noProof/>
          <w:sz w:val="22"/>
          <w:szCs w:val="22"/>
          <w:lang w:val="en-ID"/>
        </w:rPr>
      </w:pPr>
      <w:ins w:id="2152" w:author="chaniaayulestari@outlook.com" w:date="2021-11-14T06:11:00Z">
        <w:del w:id="2153" w:author=" " w:date="2021-11-15T18:54:00Z">
          <w:r w:rsidRPr="00106BE6" w:rsidDel="00106BE6">
            <w:rPr>
              <w:rStyle w:val="Hyperlink"/>
              <w:rFonts w:eastAsiaTheme="majorEastAsia"/>
              <w:noProof/>
            </w:rPr>
            <w:delText>Tabel 3. 48 Perancangan Tabel Laporan Absen</w:delText>
          </w:r>
          <w:r w:rsidDel="00106BE6">
            <w:rPr>
              <w:noProof/>
              <w:webHidden/>
            </w:rPr>
            <w:tab/>
            <w:delText>93</w:delText>
          </w:r>
        </w:del>
      </w:ins>
    </w:p>
    <w:p w14:paraId="2C39895F" w14:textId="62506B31" w:rsidR="001B5BCE" w:rsidDel="00106BE6" w:rsidRDefault="001B5BCE">
      <w:pPr>
        <w:pStyle w:val="TableofFigures"/>
        <w:tabs>
          <w:tab w:val="right" w:leader="dot" w:pos="7927"/>
        </w:tabs>
        <w:rPr>
          <w:ins w:id="2154" w:author="chaniaayulestari@outlook.com" w:date="2021-11-14T06:11:00Z"/>
          <w:del w:id="2155" w:author=" " w:date="2021-11-15T18:54:00Z"/>
          <w:rFonts w:asciiTheme="minorHAnsi" w:eastAsiaTheme="minorEastAsia" w:hAnsiTheme="minorHAnsi" w:cstheme="minorBidi"/>
          <w:noProof/>
          <w:sz w:val="22"/>
          <w:szCs w:val="22"/>
          <w:lang w:val="en-ID"/>
        </w:rPr>
      </w:pPr>
      <w:ins w:id="2156" w:author="chaniaayulestari@outlook.com" w:date="2021-11-14T06:11:00Z">
        <w:del w:id="2157" w:author=" " w:date="2021-11-15T18:54:00Z">
          <w:r w:rsidRPr="00106BE6" w:rsidDel="00106BE6">
            <w:rPr>
              <w:rStyle w:val="Hyperlink"/>
              <w:rFonts w:eastAsiaTheme="majorEastAsia"/>
              <w:noProof/>
            </w:rPr>
            <w:delText>Tabel 3. 49 Perancangan Tabel Guru</w:delText>
          </w:r>
          <w:r w:rsidDel="00106BE6">
            <w:rPr>
              <w:noProof/>
              <w:webHidden/>
            </w:rPr>
            <w:tab/>
            <w:delText>94</w:delText>
          </w:r>
        </w:del>
      </w:ins>
    </w:p>
    <w:p w14:paraId="3657D2F6" w14:textId="7E56DAC1" w:rsidR="001B5BCE" w:rsidDel="00106BE6" w:rsidRDefault="001B5BCE">
      <w:pPr>
        <w:pStyle w:val="TableofFigures"/>
        <w:tabs>
          <w:tab w:val="right" w:leader="dot" w:pos="7927"/>
        </w:tabs>
        <w:rPr>
          <w:ins w:id="2158" w:author="chaniaayulestari@outlook.com" w:date="2021-11-14T06:11:00Z"/>
          <w:del w:id="2159" w:author=" " w:date="2021-11-15T18:54:00Z"/>
          <w:rFonts w:asciiTheme="minorHAnsi" w:eastAsiaTheme="minorEastAsia" w:hAnsiTheme="minorHAnsi" w:cstheme="minorBidi"/>
          <w:noProof/>
          <w:sz w:val="22"/>
          <w:szCs w:val="22"/>
          <w:lang w:val="en-ID"/>
        </w:rPr>
      </w:pPr>
      <w:ins w:id="2160" w:author="chaniaayulestari@outlook.com" w:date="2021-11-14T06:11:00Z">
        <w:del w:id="2161" w:author=" " w:date="2021-11-15T18:54:00Z">
          <w:r w:rsidRPr="00106BE6" w:rsidDel="00106BE6">
            <w:rPr>
              <w:rStyle w:val="Hyperlink"/>
              <w:rFonts w:eastAsiaTheme="majorEastAsia"/>
              <w:noProof/>
            </w:rPr>
            <w:delText>Tabel 3. 50 Perancangan Tabel Admin</w:delText>
          </w:r>
          <w:r w:rsidDel="00106BE6">
            <w:rPr>
              <w:noProof/>
              <w:webHidden/>
            </w:rPr>
            <w:tab/>
            <w:delText>94</w:delText>
          </w:r>
        </w:del>
      </w:ins>
    </w:p>
    <w:p w14:paraId="6244EBDA" w14:textId="3E367534" w:rsidR="001B5BCE" w:rsidDel="00106BE6" w:rsidRDefault="001B5BCE">
      <w:pPr>
        <w:pStyle w:val="TableofFigures"/>
        <w:tabs>
          <w:tab w:val="right" w:leader="dot" w:pos="7927"/>
        </w:tabs>
        <w:rPr>
          <w:ins w:id="2162" w:author="chaniaayulestari@outlook.com" w:date="2021-11-14T06:11:00Z"/>
          <w:del w:id="2163" w:author=" " w:date="2021-11-15T18:54:00Z"/>
          <w:rFonts w:asciiTheme="minorHAnsi" w:eastAsiaTheme="minorEastAsia" w:hAnsiTheme="minorHAnsi" w:cstheme="minorBidi"/>
          <w:noProof/>
          <w:sz w:val="22"/>
          <w:szCs w:val="22"/>
          <w:lang w:val="en-ID"/>
        </w:rPr>
      </w:pPr>
      <w:ins w:id="2164" w:author="chaniaayulestari@outlook.com" w:date="2021-11-14T06:11:00Z">
        <w:del w:id="2165" w:author=" " w:date="2021-11-15T18:54:00Z">
          <w:r w:rsidRPr="00106BE6" w:rsidDel="00106BE6">
            <w:rPr>
              <w:rStyle w:val="Hyperlink"/>
              <w:rFonts w:eastAsiaTheme="majorEastAsia"/>
              <w:noProof/>
            </w:rPr>
            <w:delText>Tabel 3. 51 Perancangan Tabel Walikelas</w:delText>
          </w:r>
          <w:r w:rsidDel="00106BE6">
            <w:rPr>
              <w:noProof/>
              <w:webHidden/>
            </w:rPr>
            <w:tab/>
            <w:delText>95</w:delText>
          </w:r>
        </w:del>
      </w:ins>
    </w:p>
    <w:p w14:paraId="0918E4CA" w14:textId="36A332B8" w:rsidR="001B5BCE" w:rsidDel="00106BE6" w:rsidRDefault="001B5BCE">
      <w:pPr>
        <w:pStyle w:val="TableofFigures"/>
        <w:tabs>
          <w:tab w:val="right" w:leader="dot" w:pos="7927"/>
        </w:tabs>
        <w:rPr>
          <w:ins w:id="2166" w:author="chaniaayulestari@outlook.com" w:date="2021-11-14T06:11:00Z"/>
          <w:del w:id="2167" w:author=" " w:date="2021-11-15T18:54:00Z"/>
          <w:rFonts w:asciiTheme="minorHAnsi" w:eastAsiaTheme="minorEastAsia" w:hAnsiTheme="minorHAnsi" w:cstheme="minorBidi"/>
          <w:noProof/>
          <w:sz w:val="22"/>
          <w:szCs w:val="22"/>
          <w:lang w:val="en-ID"/>
        </w:rPr>
      </w:pPr>
      <w:ins w:id="2168" w:author="chaniaayulestari@outlook.com" w:date="2021-11-14T06:11:00Z">
        <w:del w:id="2169" w:author=" " w:date="2021-11-15T18:54:00Z">
          <w:r w:rsidRPr="00106BE6" w:rsidDel="00106BE6">
            <w:rPr>
              <w:rStyle w:val="Hyperlink"/>
              <w:rFonts w:eastAsiaTheme="majorEastAsia"/>
              <w:noProof/>
            </w:rPr>
            <w:delText>Tabel 3. 52 Perancangan Tabel Kelas</w:delText>
          </w:r>
          <w:r w:rsidDel="00106BE6">
            <w:rPr>
              <w:noProof/>
              <w:webHidden/>
            </w:rPr>
            <w:tab/>
            <w:delText>95</w:delText>
          </w:r>
        </w:del>
      </w:ins>
    </w:p>
    <w:p w14:paraId="1B0DBDA7" w14:textId="46046B6D" w:rsidR="001B5BCE" w:rsidDel="00106BE6" w:rsidRDefault="001B5BCE">
      <w:pPr>
        <w:pStyle w:val="TableofFigures"/>
        <w:tabs>
          <w:tab w:val="right" w:leader="dot" w:pos="7927"/>
        </w:tabs>
        <w:rPr>
          <w:ins w:id="2170" w:author="chaniaayulestari@outlook.com" w:date="2021-11-14T06:11:00Z"/>
          <w:del w:id="2171" w:author=" " w:date="2021-11-15T18:54:00Z"/>
          <w:rFonts w:asciiTheme="minorHAnsi" w:eastAsiaTheme="minorEastAsia" w:hAnsiTheme="minorHAnsi" w:cstheme="minorBidi"/>
          <w:noProof/>
          <w:sz w:val="22"/>
          <w:szCs w:val="22"/>
          <w:lang w:val="en-ID"/>
        </w:rPr>
      </w:pPr>
      <w:ins w:id="2172" w:author="chaniaayulestari@outlook.com" w:date="2021-11-14T06:11:00Z">
        <w:del w:id="2173" w:author=" " w:date="2021-11-15T18:54:00Z">
          <w:r w:rsidRPr="00106BE6" w:rsidDel="00106BE6">
            <w:rPr>
              <w:rStyle w:val="Hyperlink"/>
              <w:rFonts w:eastAsiaTheme="majorEastAsia"/>
              <w:noProof/>
            </w:rPr>
            <w:delText>Tabel 3. 53 Perancangan Tabel RFID Log</w:delText>
          </w:r>
          <w:r w:rsidDel="00106BE6">
            <w:rPr>
              <w:noProof/>
              <w:webHidden/>
            </w:rPr>
            <w:tab/>
            <w:delText>96</w:delText>
          </w:r>
        </w:del>
      </w:ins>
    </w:p>
    <w:p w14:paraId="79315FD8" w14:textId="575D7B10" w:rsidR="001B5BCE" w:rsidDel="00106BE6" w:rsidRDefault="001B5BCE">
      <w:pPr>
        <w:pStyle w:val="TableofFigures"/>
        <w:tabs>
          <w:tab w:val="right" w:leader="dot" w:pos="7927"/>
        </w:tabs>
        <w:rPr>
          <w:ins w:id="2174" w:author="chaniaayulestari@outlook.com" w:date="2021-11-14T06:11:00Z"/>
          <w:del w:id="2175" w:author=" " w:date="2021-11-15T18:54:00Z"/>
          <w:rFonts w:asciiTheme="minorHAnsi" w:eastAsiaTheme="minorEastAsia" w:hAnsiTheme="minorHAnsi" w:cstheme="minorBidi"/>
          <w:noProof/>
          <w:sz w:val="22"/>
          <w:szCs w:val="22"/>
          <w:lang w:val="en-ID"/>
        </w:rPr>
      </w:pPr>
      <w:ins w:id="2176" w:author="chaniaayulestari@outlook.com" w:date="2021-11-14T06:11:00Z">
        <w:del w:id="2177" w:author=" " w:date="2021-11-15T18:54:00Z">
          <w:r w:rsidRPr="00106BE6" w:rsidDel="00106BE6">
            <w:rPr>
              <w:rStyle w:val="Hyperlink"/>
              <w:rFonts w:eastAsiaTheme="majorEastAsia"/>
              <w:noProof/>
            </w:rPr>
            <w:delText>Tabel 3. 54 Perancangan Tabel Semester</w:delText>
          </w:r>
          <w:r w:rsidDel="00106BE6">
            <w:rPr>
              <w:noProof/>
              <w:webHidden/>
            </w:rPr>
            <w:tab/>
            <w:delText>96</w:delText>
          </w:r>
        </w:del>
      </w:ins>
    </w:p>
    <w:p w14:paraId="7636D9CD" w14:textId="2F30818A" w:rsidR="001B5BCE" w:rsidDel="00106BE6" w:rsidRDefault="001B5BCE">
      <w:pPr>
        <w:pStyle w:val="TableofFigures"/>
        <w:tabs>
          <w:tab w:val="right" w:leader="dot" w:pos="7927"/>
        </w:tabs>
        <w:rPr>
          <w:ins w:id="2178" w:author="chaniaayulestari@outlook.com" w:date="2021-11-14T06:11:00Z"/>
          <w:del w:id="2179" w:author=" " w:date="2021-11-15T18:54:00Z"/>
          <w:rFonts w:asciiTheme="minorHAnsi" w:eastAsiaTheme="minorEastAsia" w:hAnsiTheme="minorHAnsi" w:cstheme="minorBidi"/>
          <w:noProof/>
          <w:sz w:val="22"/>
          <w:szCs w:val="22"/>
          <w:lang w:val="en-ID"/>
        </w:rPr>
      </w:pPr>
      <w:ins w:id="2180" w:author="chaniaayulestari@outlook.com" w:date="2021-11-14T06:11:00Z">
        <w:del w:id="2181" w:author=" " w:date="2021-11-15T18:54:00Z">
          <w:r w:rsidRPr="00106BE6" w:rsidDel="00106BE6">
            <w:rPr>
              <w:rStyle w:val="Hyperlink"/>
              <w:rFonts w:eastAsiaTheme="majorEastAsia"/>
              <w:noProof/>
            </w:rPr>
            <w:delText>Tabel 3. 55 Perancangan Tabel History</w:delText>
          </w:r>
          <w:r w:rsidDel="00106BE6">
            <w:rPr>
              <w:noProof/>
              <w:webHidden/>
            </w:rPr>
            <w:tab/>
            <w:delText>96</w:delText>
          </w:r>
        </w:del>
      </w:ins>
    </w:p>
    <w:p w14:paraId="314E82E3" w14:textId="5EA361F4" w:rsidR="001B5BCE" w:rsidDel="00106BE6" w:rsidRDefault="001B5BCE">
      <w:pPr>
        <w:pStyle w:val="TableofFigures"/>
        <w:tabs>
          <w:tab w:val="right" w:leader="dot" w:pos="7927"/>
        </w:tabs>
        <w:rPr>
          <w:ins w:id="2182" w:author="chaniaayulestari@outlook.com" w:date="2021-11-14T06:11:00Z"/>
          <w:del w:id="2183" w:author=" " w:date="2021-11-15T18:54:00Z"/>
          <w:rFonts w:asciiTheme="minorHAnsi" w:eastAsiaTheme="minorEastAsia" w:hAnsiTheme="minorHAnsi" w:cstheme="minorBidi"/>
          <w:noProof/>
          <w:sz w:val="22"/>
          <w:szCs w:val="22"/>
          <w:lang w:val="en-ID"/>
        </w:rPr>
      </w:pPr>
      <w:ins w:id="2184" w:author="chaniaayulestari@outlook.com" w:date="2021-11-14T06:11:00Z">
        <w:del w:id="2185" w:author=" " w:date="2021-11-15T18:54:00Z">
          <w:r w:rsidRPr="00106BE6" w:rsidDel="00106BE6">
            <w:rPr>
              <w:rStyle w:val="Hyperlink"/>
              <w:rFonts w:eastAsiaTheme="majorEastAsia"/>
              <w:noProof/>
            </w:rPr>
            <w:delText>Tabel 3. 56 Perancangan Tabel Lapoean Absen</w:delText>
          </w:r>
          <w:r w:rsidDel="00106BE6">
            <w:rPr>
              <w:noProof/>
              <w:webHidden/>
            </w:rPr>
            <w:tab/>
            <w:delText>97</w:delText>
          </w:r>
        </w:del>
      </w:ins>
    </w:p>
    <w:p w14:paraId="3AEB64A2" w14:textId="388A6BCF" w:rsidR="00DF44C7" w:rsidRDefault="001B5BCE">
      <w:pPr>
        <w:pStyle w:val="TableofFigures"/>
        <w:tabs>
          <w:tab w:val="right" w:leader="dot" w:pos="7927"/>
        </w:tabs>
        <w:rPr>
          <w:ins w:id="2186" w:author=" " w:date="2021-11-16T10:20:00Z"/>
          <w:rFonts w:asciiTheme="minorHAnsi" w:eastAsiaTheme="minorEastAsia" w:hAnsiTheme="minorHAnsi" w:cstheme="minorBidi"/>
          <w:noProof/>
          <w:sz w:val="22"/>
          <w:szCs w:val="22"/>
          <w:lang w:val="en-ID"/>
        </w:rPr>
      </w:pPr>
      <w:ins w:id="2187" w:author="chaniaayulestari@outlook.com" w:date="2021-11-14T06:10:00Z">
        <w:r>
          <w:fldChar w:fldCharType="end"/>
        </w:r>
      </w:ins>
      <w:ins w:id="2188" w:author="chaniaayulestari@outlook.com" w:date="2021-11-14T06:11:00Z">
        <w:r>
          <w:fldChar w:fldCharType="begin"/>
        </w:r>
        <w:r>
          <w:instrText xml:space="preserve"> TOC \h \z \c "Tabel 4." </w:instrText>
        </w:r>
      </w:ins>
      <w:r>
        <w:fldChar w:fldCharType="separate"/>
      </w:r>
      <w:ins w:id="2189" w:author=" " w:date="2021-11-16T10:20:00Z">
        <w:r w:rsidR="00DF44C7" w:rsidRPr="003C0400">
          <w:rPr>
            <w:rStyle w:val="Hyperlink"/>
            <w:rFonts w:eastAsiaTheme="majorEastAsia"/>
            <w:noProof/>
          </w:rPr>
          <w:fldChar w:fldCharType="begin"/>
        </w:r>
        <w:r w:rsidR="00DF44C7" w:rsidRPr="003C0400">
          <w:rPr>
            <w:rStyle w:val="Hyperlink"/>
            <w:rFonts w:eastAsiaTheme="majorEastAsia"/>
            <w:noProof/>
          </w:rPr>
          <w:instrText xml:space="preserve"> </w:instrText>
        </w:r>
        <w:r w:rsidR="00DF44C7">
          <w:rPr>
            <w:noProof/>
          </w:rPr>
          <w:instrText>HYPERLINK \l "_Toc87950436"</w:instrText>
        </w:r>
        <w:r w:rsidR="00DF44C7" w:rsidRPr="003C0400">
          <w:rPr>
            <w:rStyle w:val="Hyperlink"/>
            <w:rFonts w:eastAsiaTheme="majorEastAsia"/>
            <w:noProof/>
          </w:rPr>
          <w:instrText xml:space="preserve"> </w:instrText>
        </w:r>
        <w:r w:rsidR="00DF44C7" w:rsidRPr="003C0400">
          <w:rPr>
            <w:rStyle w:val="Hyperlink"/>
            <w:rFonts w:eastAsiaTheme="majorEastAsia"/>
            <w:noProof/>
          </w:rPr>
        </w:r>
        <w:r w:rsidR="00DF44C7" w:rsidRPr="003C0400">
          <w:rPr>
            <w:rStyle w:val="Hyperlink"/>
            <w:rFonts w:eastAsiaTheme="majorEastAsia"/>
            <w:noProof/>
          </w:rPr>
          <w:fldChar w:fldCharType="separate"/>
        </w:r>
        <w:r w:rsidR="00DF44C7" w:rsidRPr="003C0400">
          <w:rPr>
            <w:rStyle w:val="Hyperlink"/>
            <w:rFonts w:eastAsiaTheme="majorEastAsia"/>
            <w:noProof/>
          </w:rPr>
          <w:t>Tabel 4. 1 Tujuan Pengujian</w:t>
        </w:r>
        <w:r w:rsidR="00DF44C7">
          <w:rPr>
            <w:noProof/>
            <w:webHidden/>
          </w:rPr>
          <w:tab/>
        </w:r>
        <w:r w:rsidR="00DF44C7">
          <w:rPr>
            <w:noProof/>
            <w:webHidden/>
          </w:rPr>
          <w:fldChar w:fldCharType="begin"/>
        </w:r>
        <w:r w:rsidR="00DF44C7">
          <w:rPr>
            <w:noProof/>
            <w:webHidden/>
          </w:rPr>
          <w:instrText xml:space="preserve"> PAGEREF _Toc87950436 \h </w:instrText>
        </w:r>
        <w:r w:rsidR="00DF44C7">
          <w:rPr>
            <w:noProof/>
            <w:webHidden/>
          </w:rPr>
        </w:r>
      </w:ins>
      <w:r w:rsidR="00DF44C7">
        <w:rPr>
          <w:noProof/>
          <w:webHidden/>
        </w:rPr>
        <w:fldChar w:fldCharType="separate"/>
      </w:r>
      <w:ins w:id="2190" w:author=" " w:date="2021-11-16T10:20:00Z">
        <w:r w:rsidR="00DF44C7">
          <w:rPr>
            <w:noProof/>
            <w:webHidden/>
          </w:rPr>
          <w:t>146</w:t>
        </w:r>
        <w:r w:rsidR="00DF44C7">
          <w:rPr>
            <w:noProof/>
            <w:webHidden/>
          </w:rPr>
          <w:fldChar w:fldCharType="end"/>
        </w:r>
        <w:r w:rsidR="00DF44C7" w:rsidRPr="003C0400">
          <w:rPr>
            <w:rStyle w:val="Hyperlink"/>
            <w:rFonts w:eastAsiaTheme="majorEastAsia"/>
            <w:noProof/>
          </w:rPr>
          <w:fldChar w:fldCharType="end"/>
        </w:r>
      </w:ins>
    </w:p>
    <w:p w14:paraId="738078E2" w14:textId="7169C027" w:rsidR="00DF44C7" w:rsidRDefault="00DF44C7">
      <w:pPr>
        <w:pStyle w:val="TableofFigures"/>
        <w:tabs>
          <w:tab w:val="right" w:leader="dot" w:pos="7927"/>
        </w:tabs>
        <w:rPr>
          <w:ins w:id="2191" w:author=" " w:date="2021-11-16T10:20:00Z"/>
          <w:rFonts w:asciiTheme="minorHAnsi" w:eastAsiaTheme="minorEastAsia" w:hAnsiTheme="minorHAnsi" w:cstheme="minorBidi"/>
          <w:noProof/>
          <w:sz w:val="22"/>
          <w:szCs w:val="22"/>
          <w:lang w:val="en-ID"/>
        </w:rPr>
      </w:pPr>
      <w:ins w:id="2192" w:author=" " w:date="2021-11-16T10:20:00Z">
        <w:r w:rsidRPr="003C0400">
          <w:rPr>
            <w:rStyle w:val="Hyperlink"/>
            <w:rFonts w:eastAsiaTheme="majorEastAsia"/>
            <w:noProof/>
          </w:rPr>
          <w:fldChar w:fldCharType="begin"/>
        </w:r>
        <w:r w:rsidRPr="003C0400">
          <w:rPr>
            <w:rStyle w:val="Hyperlink"/>
            <w:rFonts w:eastAsiaTheme="majorEastAsia"/>
            <w:noProof/>
          </w:rPr>
          <w:instrText xml:space="preserve"> </w:instrText>
        </w:r>
        <w:r>
          <w:rPr>
            <w:noProof/>
          </w:rPr>
          <w:instrText>HYPERLINK \l "_Toc87950437"</w:instrText>
        </w:r>
        <w:r w:rsidRPr="003C0400">
          <w:rPr>
            <w:rStyle w:val="Hyperlink"/>
            <w:rFonts w:eastAsiaTheme="majorEastAsia"/>
            <w:noProof/>
          </w:rPr>
          <w:instrText xml:space="preserve"> </w:instrText>
        </w:r>
        <w:r w:rsidRPr="003C0400">
          <w:rPr>
            <w:rStyle w:val="Hyperlink"/>
            <w:rFonts w:eastAsiaTheme="majorEastAsia"/>
            <w:noProof/>
          </w:rPr>
        </w:r>
        <w:r w:rsidRPr="003C0400">
          <w:rPr>
            <w:rStyle w:val="Hyperlink"/>
            <w:rFonts w:eastAsiaTheme="majorEastAsia"/>
            <w:noProof/>
          </w:rPr>
          <w:fldChar w:fldCharType="separate"/>
        </w:r>
        <w:r w:rsidRPr="003C0400">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_Toc87950437 \h </w:instrText>
        </w:r>
        <w:r>
          <w:rPr>
            <w:noProof/>
            <w:webHidden/>
          </w:rPr>
        </w:r>
      </w:ins>
      <w:r>
        <w:rPr>
          <w:noProof/>
          <w:webHidden/>
        </w:rPr>
        <w:fldChar w:fldCharType="separate"/>
      </w:r>
      <w:ins w:id="2193" w:author=" " w:date="2021-11-16T10:20:00Z">
        <w:r>
          <w:rPr>
            <w:noProof/>
            <w:webHidden/>
          </w:rPr>
          <w:t>147</w:t>
        </w:r>
        <w:r>
          <w:rPr>
            <w:noProof/>
            <w:webHidden/>
          </w:rPr>
          <w:fldChar w:fldCharType="end"/>
        </w:r>
        <w:r w:rsidRPr="003C0400">
          <w:rPr>
            <w:rStyle w:val="Hyperlink"/>
            <w:rFonts w:eastAsiaTheme="majorEastAsia"/>
            <w:noProof/>
          </w:rPr>
          <w:fldChar w:fldCharType="end"/>
        </w:r>
      </w:ins>
    </w:p>
    <w:p w14:paraId="22AA74BC" w14:textId="6B7B8A18" w:rsidR="00DF44C7" w:rsidRDefault="00DF44C7">
      <w:pPr>
        <w:pStyle w:val="TableofFigures"/>
        <w:tabs>
          <w:tab w:val="right" w:leader="dot" w:pos="7927"/>
        </w:tabs>
        <w:rPr>
          <w:ins w:id="2194" w:author=" " w:date="2021-11-16T10:20:00Z"/>
          <w:rFonts w:asciiTheme="minorHAnsi" w:eastAsiaTheme="minorEastAsia" w:hAnsiTheme="minorHAnsi" w:cstheme="minorBidi"/>
          <w:noProof/>
          <w:sz w:val="22"/>
          <w:szCs w:val="22"/>
          <w:lang w:val="en-ID"/>
        </w:rPr>
      </w:pPr>
      <w:ins w:id="2195" w:author=" " w:date="2021-11-16T10:20:00Z">
        <w:r w:rsidRPr="003C0400">
          <w:rPr>
            <w:rStyle w:val="Hyperlink"/>
            <w:rFonts w:eastAsiaTheme="majorEastAsia"/>
            <w:noProof/>
          </w:rPr>
          <w:fldChar w:fldCharType="begin"/>
        </w:r>
        <w:r w:rsidRPr="003C0400">
          <w:rPr>
            <w:rStyle w:val="Hyperlink"/>
            <w:rFonts w:eastAsiaTheme="majorEastAsia"/>
            <w:noProof/>
          </w:rPr>
          <w:instrText xml:space="preserve"> </w:instrText>
        </w:r>
        <w:r>
          <w:rPr>
            <w:noProof/>
          </w:rPr>
          <w:instrText>HYPERLINK \l "_Toc87950438"</w:instrText>
        </w:r>
        <w:r w:rsidRPr="003C0400">
          <w:rPr>
            <w:rStyle w:val="Hyperlink"/>
            <w:rFonts w:eastAsiaTheme="majorEastAsia"/>
            <w:noProof/>
          </w:rPr>
          <w:instrText xml:space="preserve"> </w:instrText>
        </w:r>
        <w:r w:rsidRPr="003C0400">
          <w:rPr>
            <w:rStyle w:val="Hyperlink"/>
            <w:rFonts w:eastAsiaTheme="majorEastAsia"/>
            <w:noProof/>
          </w:rPr>
        </w:r>
        <w:r w:rsidRPr="003C0400">
          <w:rPr>
            <w:rStyle w:val="Hyperlink"/>
            <w:rFonts w:eastAsiaTheme="majorEastAsia"/>
            <w:noProof/>
          </w:rPr>
          <w:fldChar w:fldCharType="separate"/>
        </w:r>
        <w:r w:rsidRPr="003C0400">
          <w:rPr>
            <w:rStyle w:val="Hyperlink"/>
            <w:rFonts w:eastAsiaTheme="majorEastAsia"/>
            <w:noProof/>
          </w:rPr>
          <w:t>Tabel 4. 3 Pelaksaan Pengujian</w:t>
        </w:r>
        <w:r>
          <w:rPr>
            <w:noProof/>
            <w:webHidden/>
          </w:rPr>
          <w:tab/>
        </w:r>
        <w:r>
          <w:rPr>
            <w:noProof/>
            <w:webHidden/>
          </w:rPr>
          <w:fldChar w:fldCharType="begin"/>
        </w:r>
        <w:r>
          <w:rPr>
            <w:noProof/>
            <w:webHidden/>
          </w:rPr>
          <w:instrText xml:space="preserve"> PAGEREF _Toc87950438 \h </w:instrText>
        </w:r>
        <w:r>
          <w:rPr>
            <w:noProof/>
            <w:webHidden/>
          </w:rPr>
        </w:r>
      </w:ins>
      <w:r>
        <w:rPr>
          <w:noProof/>
          <w:webHidden/>
        </w:rPr>
        <w:fldChar w:fldCharType="separate"/>
      </w:r>
      <w:ins w:id="2196" w:author=" " w:date="2021-11-16T10:20:00Z">
        <w:r>
          <w:rPr>
            <w:noProof/>
            <w:webHidden/>
          </w:rPr>
          <w:t>152</w:t>
        </w:r>
        <w:r>
          <w:rPr>
            <w:noProof/>
            <w:webHidden/>
          </w:rPr>
          <w:fldChar w:fldCharType="end"/>
        </w:r>
        <w:r w:rsidRPr="003C0400">
          <w:rPr>
            <w:rStyle w:val="Hyperlink"/>
            <w:rFonts w:eastAsiaTheme="majorEastAsia"/>
            <w:noProof/>
          </w:rPr>
          <w:fldChar w:fldCharType="end"/>
        </w:r>
      </w:ins>
    </w:p>
    <w:p w14:paraId="004D02E1" w14:textId="32C3EBD5" w:rsidR="00DF44C7" w:rsidRDefault="00DF44C7">
      <w:pPr>
        <w:pStyle w:val="TableofFigures"/>
        <w:tabs>
          <w:tab w:val="right" w:leader="dot" w:pos="7927"/>
        </w:tabs>
        <w:rPr>
          <w:ins w:id="2197" w:author=" " w:date="2021-11-16T10:20:00Z"/>
          <w:rFonts w:asciiTheme="minorHAnsi" w:eastAsiaTheme="minorEastAsia" w:hAnsiTheme="minorHAnsi" w:cstheme="minorBidi"/>
          <w:noProof/>
          <w:sz w:val="22"/>
          <w:szCs w:val="22"/>
          <w:lang w:val="en-ID"/>
        </w:rPr>
      </w:pPr>
      <w:ins w:id="2198" w:author=" " w:date="2021-11-16T10:20:00Z">
        <w:r w:rsidRPr="003C0400">
          <w:rPr>
            <w:rStyle w:val="Hyperlink"/>
            <w:rFonts w:eastAsiaTheme="majorEastAsia"/>
            <w:noProof/>
          </w:rPr>
          <w:fldChar w:fldCharType="begin"/>
        </w:r>
        <w:r w:rsidRPr="003C0400">
          <w:rPr>
            <w:rStyle w:val="Hyperlink"/>
            <w:rFonts w:eastAsiaTheme="majorEastAsia"/>
            <w:noProof/>
          </w:rPr>
          <w:instrText xml:space="preserve"> </w:instrText>
        </w:r>
        <w:r>
          <w:rPr>
            <w:noProof/>
          </w:rPr>
          <w:instrText>HYPERLINK \l "_Toc87950439"</w:instrText>
        </w:r>
        <w:r w:rsidRPr="003C0400">
          <w:rPr>
            <w:rStyle w:val="Hyperlink"/>
            <w:rFonts w:eastAsiaTheme="majorEastAsia"/>
            <w:noProof/>
          </w:rPr>
          <w:instrText xml:space="preserve"> </w:instrText>
        </w:r>
        <w:r w:rsidRPr="003C0400">
          <w:rPr>
            <w:rStyle w:val="Hyperlink"/>
            <w:rFonts w:eastAsiaTheme="majorEastAsia"/>
            <w:noProof/>
          </w:rPr>
        </w:r>
        <w:r w:rsidRPr="003C0400">
          <w:rPr>
            <w:rStyle w:val="Hyperlink"/>
            <w:rFonts w:eastAsiaTheme="majorEastAsia"/>
            <w:noProof/>
          </w:rPr>
          <w:fldChar w:fldCharType="separate"/>
        </w:r>
        <w:r w:rsidRPr="003C0400">
          <w:rPr>
            <w:rStyle w:val="Hyperlink"/>
            <w:rFonts w:eastAsiaTheme="majorEastAsia"/>
            <w:noProof/>
          </w:rPr>
          <w:t>Tabel 4. 4 Pelaksanaan Pengujian Use Accepted Testing</w:t>
        </w:r>
        <w:r>
          <w:rPr>
            <w:noProof/>
            <w:webHidden/>
          </w:rPr>
          <w:tab/>
        </w:r>
        <w:r>
          <w:rPr>
            <w:noProof/>
            <w:webHidden/>
          </w:rPr>
          <w:fldChar w:fldCharType="begin"/>
        </w:r>
        <w:r>
          <w:rPr>
            <w:noProof/>
            <w:webHidden/>
          </w:rPr>
          <w:instrText xml:space="preserve"> PAGEREF _Toc87950439 \h </w:instrText>
        </w:r>
        <w:r>
          <w:rPr>
            <w:noProof/>
            <w:webHidden/>
          </w:rPr>
        </w:r>
      </w:ins>
      <w:r>
        <w:rPr>
          <w:noProof/>
          <w:webHidden/>
        </w:rPr>
        <w:fldChar w:fldCharType="separate"/>
      </w:r>
      <w:ins w:id="2199" w:author=" " w:date="2021-11-16T10:20:00Z">
        <w:r>
          <w:rPr>
            <w:noProof/>
            <w:webHidden/>
          </w:rPr>
          <w:t>188</w:t>
        </w:r>
        <w:r>
          <w:rPr>
            <w:noProof/>
            <w:webHidden/>
          </w:rPr>
          <w:fldChar w:fldCharType="end"/>
        </w:r>
        <w:r w:rsidRPr="003C0400">
          <w:rPr>
            <w:rStyle w:val="Hyperlink"/>
            <w:rFonts w:eastAsiaTheme="majorEastAsia"/>
            <w:noProof/>
          </w:rPr>
          <w:fldChar w:fldCharType="end"/>
        </w:r>
      </w:ins>
    </w:p>
    <w:p w14:paraId="52761074" w14:textId="25741628" w:rsidR="00DF44C7" w:rsidDel="00DF44C7" w:rsidRDefault="00DF44C7">
      <w:pPr>
        <w:pStyle w:val="TableofFigures"/>
        <w:tabs>
          <w:tab w:val="right" w:leader="dot" w:pos="7927"/>
        </w:tabs>
        <w:rPr>
          <w:del w:id="2200" w:author=" " w:date="2021-11-16T10:20:00Z"/>
          <w:noProof/>
        </w:rPr>
      </w:pPr>
    </w:p>
    <w:p w14:paraId="66D733B5" w14:textId="32899DB2" w:rsidR="00DF44C7" w:rsidDel="00DF44C7" w:rsidRDefault="00DF44C7">
      <w:pPr>
        <w:pStyle w:val="TableofFigures"/>
        <w:tabs>
          <w:tab w:val="right" w:leader="dot" w:pos="7927"/>
        </w:tabs>
        <w:rPr>
          <w:del w:id="2201" w:author=" " w:date="2021-11-16T10:19:00Z"/>
          <w:noProof/>
        </w:rPr>
      </w:pPr>
    </w:p>
    <w:p w14:paraId="40066366" w14:textId="7CB7C6CF" w:rsidR="001B5BCE" w:rsidDel="00DF44C7" w:rsidRDefault="001B5BCE">
      <w:pPr>
        <w:pStyle w:val="TableofFigures"/>
        <w:tabs>
          <w:tab w:val="right" w:leader="dot" w:pos="7927"/>
        </w:tabs>
        <w:rPr>
          <w:ins w:id="2202" w:author="chaniaayulestari@outlook.com" w:date="2021-11-14T06:11:00Z"/>
          <w:del w:id="2203" w:author=" " w:date="2021-11-16T10:19:00Z"/>
          <w:rFonts w:asciiTheme="minorHAnsi" w:eastAsiaTheme="minorEastAsia" w:hAnsiTheme="minorHAnsi" w:cstheme="minorBidi"/>
          <w:noProof/>
          <w:sz w:val="22"/>
          <w:szCs w:val="22"/>
          <w:lang w:val="en-ID"/>
        </w:rPr>
      </w:pPr>
      <w:ins w:id="2204" w:author="chaniaayulestari@outlook.com" w:date="2021-11-14T06:11:00Z">
        <w:del w:id="2205" w:author=" " w:date="2021-11-16T10:19:00Z">
          <w:r w:rsidRPr="00DF44C7" w:rsidDel="00DF44C7">
            <w:rPr>
              <w:rStyle w:val="Hyperlink"/>
              <w:rFonts w:eastAsiaTheme="majorEastAsia"/>
              <w:noProof/>
              <w:rPrChange w:id="2206" w:author=" " w:date="2021-11-16T10:19:00Z">
                <w:rPr>
                  <w:rStyle w:val="Hyperlink"/>
                  <w:rFonts w:eastAsiaTheme="majorEastAsia"/>
                  <w:noProof/>
                </w:rPr>
              </w:rPrChange>
            </w:rPr>
            <w:delText>Tabel 4. 1 Tujuan Pengujian</w:delText>
          </w:r>
          <w:r w:rsidDel="00DF44C7">
            <w:rPr>
              <w:noProof/>
              <w:webHidden/>
            </w:rPr>
            <w:tab/>
            <w:delText>62</w:delText>
          </w:r>
        </w:del>
      </w:ins>
    </w:p>
    <w:p w14:paraId="50201A31" w14:textId="67E0A592" w:rsidR="001B5BCE" w:rsidDel="00DF44C7" w:rsidRDefault="001B5BCE">
      <w:pPr>
        <w:pStyle w:val="TableofFigures"/>
        <w:tabs>
          <w:tab w:val="right" w:leader="dot" w:pos="7927"/>
        </w:tabs>
        <w:rPr>
          <w:ins w:id="2207" w:author="chaniaayulestari@outlook.com" w:date="2021-11-14T06:11:00Z"/>
          <w:del w:id="2208" w:author=" " w:date="2021-11-16T10:19:00Z"/>
          <w:rFonts w:asciiTheme="minorHAnsi" w:eastAsiaTheme="minorEastAsia" w:hAnsiTheme="minorHAnsi" w:cstheme="minorBidi"/>
          <w:noProof/>
          <w:sz w:val="22"/>
          <w:szCs w:val="22"/>
          <w:lang w:val="en-ID"/>
        </w:rPr>
      </w:pPr>
      <w:ins w:id="2209" w:author="chaniaayulestari@outlook.com" w:date="2021-11-14T06:11:00Z">
        <w:del w:id="2210" w:author=" " w:date="2021-11-16T10:19:00Z">
          <w:r w:rsidRPr="00DF44C7" w:rsidDel="00DF44C7">
            <w:rPr>
              <w:rStyle w:val="Hyperlink"/>
              <w:rFonts w:eastAsiaTheme="majorEastAsia"/>
              <w:noProof/>
              <w:rPrChange w:id="2211" w:author=" " w:date="2021-11-16T10:19:00Z">
                <w:rPr>
                  <w:rStyle w:val="Hyperlink"/>
                  <w:rFonts w:eastAsiaTheme="majorEastAsia"/>
                  <w:noProof/>
                </w:rPr>
              </w:rPrChange>
            </w:rPr>
            <w:delText>Tabel 4. 2 Skenario Pengujian</w:delText>
          </w:r>
          <w:r w:rsidDel="00DF44C7">
            <w:rPr>
              <w:noProof/>
              <w:webHidden/>
            </w:rPr>
            <w:tab/>
            <w:delText>63</w:delText>
          </w:r>
        </w:del>
      </w:ins>
    </w:p>
    <w:p w14:paraId="74998168" w14:textId="7A99B758" w:rsidR="001B5BCE" w:rsidDel="00DF44C7" w:rsidRDefault="001B5BCE" w:rsidP="00AA549F">
      <w:pPr>
        <w:rPr>
          <w:del w:id="2212" w:author=" " w:date="2021-11-16T10:19:00Z"/>
          <w:noProof/>
        </w:rPr>
      </w:pPr>
    </w:p>
    <w:p w14:paraId="15A81835" w14:textId="245F3C50" w:rsidR="00AA549F" w:rsidRDefault="001B5BCE" w:rsidP="00AA549F">
      <w:ins w:id="2213" w:author="chaniaayulestari@outlook.com" w:date="2021-11-14T06:11:00Z">
        <w:r>
          <w:fldChar w:fldCharType="end"/>
        </w:r>
      </w:ins>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2214" w:name="_Toc80034206"/>
      <w:bookmarkStart w:id="2215" w:name="_Toc87896275"/>
      <w:r>
        <w:rPr>
          <w:lang w:val="en-US"/>
        </w:rPr>
        <w:lastRenderedPageBreak/>
        <w:t>DAFTAR SINGKATAN</w:t>
      </w:r>
      <w:bookmarkEnd w:id="2214"/>
      <w:bookmarkEnd w:id="2215"/>
    </w:p>
    <w:p w14:paraId="59DFD177" w14:textId="7A7397CC" w:rsidR="00AA549F" w:rsidRDefault="00AA549F" w:rsidP="00AA549F"/>
    <w:p w14:paraId="25865BA1" w14:textId="4B3E2E87" w:rsidR="00546290" w:rsidRDefault="00546290" w:rsidP="00FA382F">
      <w:pPr>
        <w:pStyle w:val="Caption"/>
        <w:keepNext/>
        <w:jc w:val="center"/>
      </w:pPr>
      <w:bookmarkStart w:id="2216" w:name="_Toc87950092"/>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2216"/>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2217" w:name="_Toc80034207"/>
      <w:bookmarkStart w:id="2218" w:name="_Toc87896276"/>
      <w:r>
        <w:rPr>
          <w:lang w:val="en-US"/>
        </w:rPr>
        <w:lastRenderedPageBreak/>
        <w:t>DAFTAR SIMBOL</w:t>
      </w:r>
      <w:bookmarkEnd w:id="2217"/>
      <w:bookmarkEnd w:id="2218"/>
    </w:p>
    <w:p w14:paraId="0D432A72" w14:textId="7F654248" w:rsidR="007A06D1" w:rsidRPr="001A73FB" w:rsidDel="00362007" w:rsidRDefault="007A06D1" w:rsidP="00FF2590">
      <w:pPr>
        <w:pStyle w:val="ListParagraph"/>
        <w:numPr>
          <w:ilvl w:val="0"/>
          <w:numId w:val="23"/>
        </w:numPr>
        <w:ind w:left="426" w:hanging="426"/>
        <w:rPr>
          <w:del w:id="2219" w:author="Rafi Aziizi" w:date="2021-11-13T10:10:00Z"/>
          <w:b/>
          <w:bCs/>
        </w:rPr>
      </w:pPr>
      <w:del w:id="2220" w:author="Rafi Aziizi" w:date="2021-11-13T10:10:00Z">
        <w:r w:rsidRPr="001A73FB" w:rsidDel="00362007">
          <w:rPr>
            <w:b/>
            <w:bCs/>
          </w:rPr>
          <w:delText>Flowchart</w:delText>
        </w:r>
      </w:del>
    </w:p>
    <w:p w14:paraId="64C007BE" w14:textId="72AD16B6" w:rsidR="007A06D1" w:rsidDel="00362007" w:rsidRDefault="007A06D1" w:rsidP="001A73FB">
      <w:pPr>
        <w:ind w:firstLine="426"/>
        <w:rPr>
          <w:del w:id="2221" w:author="Rafi Aziizi" w:date="2021-11-13T10:10:00Z"/>
        </w:rPr>
      </w:pPr>
      <w:del w:id="2222"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2223" w:author="Rafi Aziizi" w:date="2021-11-13T10:10:00Z"/>
        </w:rPr>
      </w:pPr>
      <w:del w:id="2224" w:author="Rafi Aziizi" w:date="2021-11-13T10:10:00Z">
        <w:r w:rsidDel="00362007">
          <w:delText xml:space="preserve">Table 0. </w:delText>
        </w:r>
        <w:r w:rsidDel="00362007">
          <w:rPr>
            <w:i w:val="0"/>
            <w:iCs w:val="0"/>
          </w:rPr>
          <w:fldChar w:fldCharType="begin"/>
        </w:r>
        <w:r w:rsidDel="00362007">
          <w:delInstrText xml:space="preserve"> SEQ Table_0. \* ARABIC </w:delInstrText>
        </w:r>
        <w:r w:rsidDel="00362007">
          <w:rPr>
            <w:i w:val="0"/>
            <w:iCs w:val="0"/>
          </w:rPr>
          <w:fldChar w:fldCharType="separate"/>
        </w:r>
        <w:r w:rsidR="00546290" w:rsidDel="00362007">
          <w:rPr>
            <w:noProof/>
          </w:rPr>
          <w:delText>2</w:delText>
        </w:r>
        <w:r w:rsidDel="00362007">
          <w:rPr>
            <w:i w:val="0"/>
            <w:iCs w:val="0"/>
          </w:rPr>
          <w:fldChar w:fldCharType="end"/>
        </w:r>
        <w:r w:rsidDel="00362007">
          <w:delText xml:space="preserve"> Simbol Flowchart</w:delText>
        </w:r>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2225" w:author="Rafi Aziizi" w:date="2021-11-13T10:10:00Z"/>
        </w:trPr>
        <w:tc>
          <w:tcPr>
            <w:tcW w:w="562" w:type="dxa"/>
          </w:tcPr>
          <w:p w14:paraId="35F5E3EF" w14:textId="666A2FD4" w:rsidR="007A06D1" w:rsidRPr="001A73FB" w:rsidDel="00362007" w:rsidRDefault="007A06D1" w:rsidP="001A73FB">
            <w:pPr>
              <w:jc w:val="center"/>
              <w:rPr>
                <w:del w:id="2226" w:author="Rafi Aziizi" w:date="2021-11-13T10:10:00Z"/>
                <w:b/>
                <w:bCs/>
              </w:rPr>
            </w:pPr>
            <w:del w:id="2227"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2228" w:author="Rafi Aziizi" w:date="2021-11-13T10:10:00Z"/>
                <w:b/>
                <w:bCs/>
              </w:rPr>
            </w:pPr>
            <w:del w:id="2229"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2230" w:author="Rafi Aziizi" w:date="2021-11-13T10:10:00Z"/>
                <w:b/>
                <w:bCs/>
              </w:rPr>
            </w:pPr>
            <w:del w:id="2231" w:author="Rafi Aziizi" w:date="2021-11-13T10:10:00Z">
              <w:r w:rsidRPr="001A73FB" w:rsidDel="00362007">
                <w:rPr>
                  <w:b/>
                  <w:bCs/>
                </w:rPr>
                <w:delText>Deskripsi</w:delText>
              </w:r>
            </w:del>
          </w:p>
        </w:tc>
      </w:tr>
      <w:tr w:rsidR="007A06D1" w:rsidDel="00362007" w14:paraId="3D549A82" w14:textId="34D507C5" w:rsidTr="001807FF">
        <w:trPr>
          <w:del w:id="2232" w:author="Rafi Aziizi" w:date="2021-11-13T10:10:00Z"/>
        </w:trPr>
        <w:tc>
          <w:tcPr>
            <w:tcW w:w="562" w:type="dxa"/>
          </w:tcPr>
          <w:p w14:paraId="15568017" w14:textId="1EF6E49F" w:rsidR="007A06D1" w:rsidDel="00362007" w:rsidRDefault="007A06D1" w:rsidP="001A73FB">
            <w:pPr>
              <w:jc w:val="center"/>
              <w:rPr>
                <w:del w:id="2233" w:author="Rafi Aziizi" w:date="2021-11-13T10:10:00Z"/>
              </w:rPr>
            </w:pPr>
            <w:del w:id="2234" w:author="Rafi Aziizi" w:date="2021-11-13T10:10:00Z">
              <w:r w:rsidDel="00362007">
                <w:delText>1</w:delText>
              </w:r>
            </w:del>
          </w:p>
        </w:tc>
        <w:tc>
          <w:tcPr>
            <w:tcW w:w="3402" w:type="dxa"/>
            <w:vAlign w:val="center"/>
          </w:tcPr>
          <w:p w14:paraId="327CB1E5" w14:textId="0EAD5873" w:rsidR="007A06D1" w:rsidDel="00362007" w:rsidRDefault="00F151BC" w:rsidP="001807FF">
            <w:pPr>
              <w:jc w:val="center"/>
              <w:rPr>
                <w:del w:id="2235" w:author="Rafi Aziizi" w:date="2021-11-13T10:10:00Z"/>
              </w:rPr>
            </w:pPr>
            <w:r>
              <w:rPr>
                <w:noProof/>
              </w:rPr>
              <mc:AlternateContent>
                <mc:Choice Requires="wps">
                  <w:drawing>
                    <wp:inline distT="0" distB="0" distL="0" distR="0" wp14:anchorId="3449709D" wp14:editId="4981ABEC">
                      <wp:extent cx="1042670" cy="310515"/>
                      <wp:effectExtent l="9525" t="9525" r="14605" b="13335"/>
                      <wp:docPr id="582" name="Rectangle: Rounded Corners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2670" cy="310515"/>
                              </a:xfrm>
                              <a:prstGeom prst="roundRect">
                                <a:avLst>
                                  <a:gd name="adj" fmla="val 16667"/>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oundrect w14:anchorId="19451A9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" fillcolor="#0cf" strokecolor="black [3213]" strokeweight="1pt">
                      <v:stroke joinstyle="miter"/>
                      <w10:anchorlock/>
                    </v:roundrect>
                  </w:pict>
                </mc:Fallback>
              </mc:AlternateContent>
            </w:r>
          </w:p>
        </w:tc>
        <w:tc>
          <w:tcPr>
            <w:tcW w:w="3963" w:type="dxa"/>
          </w:tcPr>
          <w:p w14:paraId="74C1793A" w14:textId="0B8CD506" w:rsidR="007A06D1" w:rsidDel="00362007" w:rsidRDefault="007A06D1" w:rsidP="001807FF">
            <w:pPr>
              <w:rPr>
                <w:del w:id="2236" w:author="Rafi Aziizi" w:date="2021-11-13T10:10:00Z"/>
              </w:rPr>
            </w:pPr>
            <w:del w:id="2237"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2238" w:author="Rafi Aziizi" w:date="2021-11-13T10:10:00Z"/>
        </w:trPr>
        <w:tc>
          <w:tcPr>
            <w:tcW w:w="562" w:type="dxa"/>
          </w:tcPr>
          <w:p w14:paraId="71B8518E" w14:textId="3B95C5A6" w:rsidR="007A06D1" w:rsidDel="00362007" w:rsidRDefault="007A06D1" w:rsidP="001A73FB">
            <w:pPr>
              <w:jc w:val="center"/>
              <w:rPr>
                <w:del w:id="2239" w:author="Rafi Aziizi" w:date="2021-11-13T10:10:00Z"/>
              </w:rPr>
            </w:pPr>
            <w:del w:id="2240" w:author="Rafi Aziizi" w:date="2021-11-13T10:10:00Z">
              <w:r w:rsidDel="00362007">
                <w:delText>2</w:delText>
              </w:r>
            </w:del>
          </w:p>
        </w:tc>
        <w:tc>
          <w:tcPr>
            <w:tcW w:w="3402" w:type="dxa"/>
            <w:vAlign w:val="center"/>
          </w:tcPr>
          <w:p w14:paraId="471D96BE" w14:textId="0E433D37" w:rsidR="007A06D1" w:rsidDel="00362007" w:rsidRDefault="00F151BC" w:rsidP="001807FF">
            <w:pPr>
              <w:jc w:val="center"/>
              <w:rPr>
                <w:del w:id="2241" w:author="Rafi Aziizi" w:date="2021-11-13T10:10:00Z"/>
              </w:rPr>
            </w:pPr>
            <w:r>
              <w:rPr>
                <w:noProof/>
              </w:rPr>
              <mc:AlternateContent>
                <mc:Choice Requires="wps">
                  <w:drawing>
                    <wp:inline distT="0" distB="0" distL="0" distR="0" wp14:anchorId="4B468A6D" wp14:editId="38862B98">
                      <wp:extent cx="1009650" cy="635"/>
                      <wp:effectExtent l="9525" t="57150" r="19050" b="56515"/>
                      <wp:docPr id="581"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63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w14:anchorId="096DA72F"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" strokecolor="black [3200]" strokeweight=".5pt">
                      <v:stroke endarrow="block" joinstyle="miter"/>
                      <w10:anchorlock/>
                    </v:shape>
                  </w:pict>
                </mc:Fallback>
              </mc:AlternateContent>
            </w:r>
          </w:p>
        </w:tc>
        <w:tc>
          <w:tcPr>
            <w:tcW w:w="3963" w:type="dxa"/>
          </w:tcPr>
          <w:p w14:paraId="552CCF10" w14:textId="437D359D" w:rsidR="007A06D1" w:rsidDel="00362007" w:rsidRDefault="007A06D1" w:rsidP="001807FF">
            <w:pPr>
              <w:rPr>
                <w:del w:id="2242" w:author="Rafi Aziizi" w:date="2021-11-13T10:10:00Z"/>
              </w:rPr>
            </w:pPr>
            <w:del w:id="2243"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2244" w:author="Rafi Aziizi" w:date="2021-11-13T10:10:00Z"/>
        </w:trPr>
        <w:tc>
          <w:tcPr>
            <w:tcW w:w="562" w:type="dxa"/>
          </w:tcPr>
          <w:p w14:paraId="1B80C605" w14:textId="7C475E3D" w:rsidR="007A06D1" w:rsidDel="00362007" w:rsidRDefault="007A06D1" w:rsidP="001A73FB">
            <w:pPr>
              <w:jc w:val="center"/>
              <w:rPr>
                <w:del w:id="2245" w:author="Rafi Aziizi" w:date="2021-11-13T10:10:00Z"/>
              </w:rPr>
            </w:pPr>
            <w:del w:id="2246" w:author="Rafi Aziizi" w:date="2021-11-13T10:10:00Z">
              <w:r w:rsidDel="00362007">
                <w:delText>3</w:delText>
              </w:r>
            </w:del>
          </w:p>
        </w:tc>
        <w:tc>
          <w:tcPr>
            <w:tcW w:w="3402" w:type="dxa"/>
            <w:vAlign w:val="center"/>
          </w:tcPr>
          <w:p w14:paraId="3639730D" w14:textId="4568AEFC" w:rsidR="007A06D1" w:rsidDel="00362007" w:rsidRDefault="00F151BC" w:rsidP="001807FF">
            <w:pPr>
              <w:jc w:val="center"/>
              <w:rPr>
                <w:del w:id="2247" w:author="Rafi Aziizi" w:date="2021-11-13T10:10:00Z"/>
              </w:rPr>
            </w:pPr>
            <w:r>
              <w:rPr>
                <w:noProof/>
              </w:rPr>
              <mc:AlternateContent>
                <mc:Choice Requires="wps">
                  <w:drawing>
                    <wp:inline distT="0" distB="0" distL="0" distR="0" wp14:anchorId="146950AC" wp14:editId="391DC057">
                      <wp:extent cx="956945" cy="542290"/>
                      <wp:effectExtent l="9525" t="9525" r="14605" b="10160"/>
                      <wp:docPr id="580"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6B3EC8D8"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" fillcolor="#0cf" strokecolor="black [3200]" strokeweight="1pt">
                      <o:lock v:ext="edit" aspectratio="t"/>
                      <w10:anchorlock/>
                    </v:rect>
                  </w:pict>
                </mc:Fallback>
              </mc:AlternateContent>
            </w:r>
          </w:p>
        </w:tc>
        <w:tc>
          <w:tcPr>
            <w:tcW w:w="3963" w:type="dxa"/>
          </w:tcPr>
          <w:p w14:paraId="54FF8D44" w14:textId="2BB6969C" w:rsidR="007A06D1" w:rsidRPr="00F62113" w:rsidDel="00362007" w:rsidRDefault="007A06D1" w:rsidP="001807FF">
            <w:pPr>
              <w:rPr>
                <w:del w:id="2248" w:author="Rafi Aziizi" w:date="2021-11-13T10:10:00Z"/>
              </w:rPr>
            </w:pPr>
            <w:del w:id="2249"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2250" w:author="Rafi Aziizi" w:date="2021-11-13T10:10:00Z"/>
        </w:trPr>
        <w:tc>
          <w:tcPr>
            <w:tcW w:w="562" w:type="dxa"/>
          </w:tcPr>
          <w:p w14:paraId="7BC5FA1E" w14:textId="6AE5AC1F" w:rsidR="007A06D1" w:rsidDel="00362007" w:rsidRDefault="007A06D1" w:rsidP="001A73FB">
            <w:pPr>
              <w:jc w:val="center"/>
              <w:rPr>
                <w:del w:id="2251" w:author="Rafi Aziizi" w:date="2021-11-13T10:10:00Z"/>
              </w:rPr>
            </w:pPr>
            <w:del w:id="2252" w:author="Rafi Aziizi" w:date="2021-11-13T10:10:00Z">
              <w:r w:rsidDel="00362007">
                <w:delText>4</w:delText>
              </w:r>
            </w:del>
          </w:p>
        </w:tc>
        <w:tc>
          <w:tcPr>
            <w:tcW w:w="3402" w:type="dxa"/>
            <w:vAlign w:val="center"/>
          </w:tcPr>
          <w:p w14:paraId="75194C74" w14:textId="229B56A6" w:rsidR="007A06D1" w:rsidDel="00362007" w:rsidRDefault="00F151BC" w:rsidP="001807FF">
            <w:pPr>
              <w:jc w:val="center"/>
              <w:rPr>
                <w:del w:id="2253" w:author="Rafi Aziizi" w:date="2021-11-13T10:10:00Z"/>
              </w:rPr>
            </w:pPr>
            <w:r>
              <w:rPr>
                <w:noProof/>
              </w:rPr>
              <mc:AlternateContent>
                <mc:Choice Requires="wps">
                  <w:drawing>
                    <wp:inline distT="0" distB="0" distL="0" distR="0" wp14:anchorId="63DB80BA" wp14:editId="104ADA09">
                      <wp:extent cx="876300" cy="504825"/>
                      <wp:effectExtent l="19050" t="9525" r="19050" b="9525"/>
                      <wp:docPr id="579"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2D9072DE"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" fillcolor="#0cf" strokecolor="black [3200]" strokeweight="1pt">
                      <o:lock v:ext="edit" aspectratio="t"/>
                      <w10:anchorlock/>
                    </v:shape>
                  </w:pict>
                </mc:Fallback>
              </mc:AlternateContent>
            </w:r>
          </w:p>
        </w:tc>
        <w:tc>
          <w:tcPr>
            <w:tcW w:w="3963" w:type="dxa"/>
          </w:tcPr>
          <w:p w14:paraId="6696EC35" w14:textId="27E93FEF" w:rsidR="007A06D1" w:rsidDel="00362007" w:rsidRDefault="007A06D1" w:rsidP="001807FF">
            <w:pPr>
              <w:rPr>
                <w:del w:id="2254" w:author="Rafi Aziizi" w:date="2021-11-13T10:10:00Z"/>
              </w:rPr>
            </w:pPr>
            <w:del w:id="2255"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2256" w:author="Rafi Aziizi" w:date="2021-11-13T10:10:00Z"/>
        </w:trPr>
        <w:tc>
          <w:tcPr>
            <w:tcW w:w="562" w:type="dxa"/>
          </w:tcPr>
          <w:p w14:paraId="1943FE4D" w14:textId="1C3E0839" w:rsidR="007A06D1" w:rsidDel="00362007" w:rsidRDefault="007A06D1" w:rsidP="001A73FB">
            <w:pPr>
              <w:jc w:val="center"/>
              <w:rPr>
                <w:del w:id="2257" w:author="Rafi Aziizi" w:date="2021-11-13T10:10:00Z"/>
              </w:rPr>
            </w:pPr>
            <w:del w:id="2258" w:author="Rafi Aziizi" w:date="2021-11-13T10:10:00Z">
              <w:r w:rsidDel="00362007">
                <w:delText>5</w:delText>
              </w:r>
            </w:del>
          </w:p>
        </w:tc>
        <w:tc>
          <w:tcPr>
            <w:tcW w:w="3402" w:type="dxa"/>
            <w:vAlign w:val="center"/>
          </w:tcPr>
          <w:p w14:paraId="607F8C23" w14:textId="0444D432" w:rsidR="007A06D1" w:rsidDel="00362007" w:rsidRDefault="00F151BC" w:rsidP="001807FF">
            <w:pPr>
              <w:jc w:val="center"/>
              <w:rPr>
                <w:del w:id="2259" w:author="Rafi Aziizi" w:date="2021-11-13T10:10:00Z"/>
              </w:rPr>
            </w:pPr>
            <w:r>
              <w:rPr>
                <w:noProof/>
              </w:rPr>
              <mc:AlternateContent>
                <mc:Choice Requires="wps">
                  <w:drawing>
                    <wp:inline distT="0" distB="0" distL="0" distR="0" wp14:anchorId="3FF99C9C" wp14:editId="38753A28">
                      <wp:extent cx="962025" cy="571500"/>
                      <wp:effectExtent l="9525" t="9525" r="9525" b="9525"/>
                      <wp:docPr id="578"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0474D8A9"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" fillcolor="#0cf" strokecolor="black [3200]" strokeweight="1pt">
                      <o:lock v:ext="edit" aspectratio="t"/>
                      <w10:anchorlock/>
                    </v:shape>
                  </w:pict>
                </mc:Fallback>
              </mc:AlternateContent>
            </w:r>
          </w:p>
        </w:tc>
        <w:tc>
          <w:tcPr>
            <w:tcW w:w="3963" w:type="dxa"/>
          </w:tcPr>
          <w:p w14:paraId="18301573" w14:textId="1678C57F" w:rsidR="007A06D1" w:rsidDel="00362007" w:rsidRDefault="007A06D1" w:rsidP="001807FF">
            <w:pPr>
              <w:rPr>
                <w:del w:id="2260" w:author="Rafi Aziizi" w:date="2021-11-13T10:10:00Z"/>
              </w:rPr>
            </w:pPr>
            <w:del w:id="2261"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2262" w:author="Rafi Aziizi" w:date="2021-11-13T10:10:00Z"/>
        </w:trPr>
        <w:tc>
          <w:tcPr>
            <w:tcW w:w="562" w:type="dxa"/>
          </w:tcPr>
          <w:p w14:paraId="11B9FC5F" w14:textId="0CB413DD" w:rsidR="007A06D1" w:rsidDel="00362007" w:rsidRDefault="007A06D1" w:rsidP="001A73FB">
            <w:pPr>
              <w:jc w:val="center"/>
              <w:rPr>
                <w:del w:id="2263" w:author="Rafi Aziizi" w:date="2021-11-13T10:10:00Z"/>
              </w:rPr>
            </w:pPr>
            <w:del w:id="2264" w:author="Rafi Aziizi" w:date="2021-11-13T10:10:00Z">
              <w:r w:rsidDel="00362007">
                <w:delText>6</w:delText>
              </w:r>
            </w:del>
          </w:p>
        </w:tc>
        <w:tc>
          <w:tcPr>
            <w:tcW w:w="3402" w:type="dxa"/>
            <w:vAlign w:val="center"/>
          </w:tcPr>
          <w:p w14:paraId="27137B64" w14:textId="3473DE4B" w:rsidR="007A06D1" w:rsidDel="00362007" w:rsidRDefault="00F151BC" w:rsidP="001807FF">
            <w:pPr>
              <w:jc w:val="center"/>
              <w:rPr>
                <w:del w:id="2265" w:author="Rafi Aziizi" w:date="2021-11-13T10:10:00Z"/>
                <w:noProof/>
              </w:rPr>
            </w:pPr>
            <w:r>
              <w:rPr>
                <w:noProof/>
              </w:rPr>
              <mc:AlternateContent>
                <mc:Choice Requires="wps">
                  <w:drawing>
                    <wp:inline distT="0" distB="0" distL="0" distR="0" wp14:anchorId="306E2CD1" wp14:editId="79E72B45">
                      <wp:extent cx="866775" cy="476250"/>
                      <wp:effectExtent l="9525" t="9525" r="9525" b="9525"/>
                      <wp:docPr id="577" name="Flowchart: Multidocument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476250"/>
                              </a:xfrm>
                              <a:prstGeom prst="flowChartMultidocument">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6764742A"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" fillcolor="#0cf" strokecolor="black [3213]" strokeweight="1pt">
                      <w10:anchorlock/>
                    </v:shape>
                  </w:pict>
                </mc:Fallback>
              </mc:AlternateContent>
            </w:r>
          </w:p>
        </w:tc>
        <w:tc>
          <w:tcPr>
            <w:tcW w:w="3963" w:type="dxa"/>
          </w:tcPr>
          <w:p w14:paraId="31716B9E" w14:textId="42E08BC4" w:rsidR="007A06D1" w:rsidRPr="00316A4B" w:rsidDel="00362007" w:rsidRDefault="007A06D1" w:rsidP="001807FF">
            <w:pPr>
              <w:rPr>
                <w:del w:id="2266" w:author="Rafi Aziizi" w:date="2021-11-13T10:10:00Z"/>
              </w:rPr>
            </w:pPr>
            <w:del w:id="2267"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2268" w:author="Rafi Aziizi" w:date="2021-11-13T10:10:00Z"/>
        </w:trPr>
        <w:tc>
          <w:tcPr>
            <w:tcW w:w="562" w:type="dxa"/>
          </w:tcPr>
          <w:p w14:paraId="4590CDEB" w14:textId="76531799" w:rsidR="007A06D1" w:rsidDel="00362007" w:rsidRDefault="007A06D1" w:rsidP="001A73FB">
            <w:pPr>
              <w:jc w:val="center"/>
              <w:rPr>
                <w:del w:id="2269" w:author="Rafi Aziizi" w:date="2021-11-13T10:10:00Z"/>
              </w:rPr>
            </w:pPr>
            <w:del w:id="2270" w:author="Rafi Aziizi" w:date="2021-11-13T10:10:00Z">
              <w:r w:rsidDel="00362007">
                <w:delText>7</w:delText>
              </w:r>
            </w:del>
          </w:p>
        </w:tc>
        <w:tc>
          <w:tcPr>
            <w:tcW w:w="3402" w:type="dxa"/>
            <w:vAlign w:val="center"/>
          </w:tcPr>
          <w:p w14:paraId="5F38984C" w14:textId="0DDB5B3B" w:rsidR="007A06D1" w:rsidDel="00362007" w:rsidRDefault="00F151BC" w:rsidP="001807FF">
            <w:pPr>
              <w:jc w:val="center"/>
              <w:rPr>
                <w:del w:id="2271" w:author="Rafi Aziizi" w:date="2021-11-13T10:10:00Z"/>
                <w:noProof/>
              </w:rPr>
            </w:pPr>
            <w:r>
              <w:rPr>
                <w:noProof/>
              </w:rPr>
              <mc:AlternateContent>
                <mc:Choice Requires="wps">
                  <w:drawing>
                    <wp:inline distT="0" distB="0" distL="0" distR="0" wp14:anchorId="1126333A" wp14:editId="7BABEE21">
                      <wp:extent cx="520700" cy="372110"/>
                      <wp:effectExtent l="19050" t="9525" r="22225" b="8890"/>
                      <wp:docPr id="576"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21F79F3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4Uor+GoCAADT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6E4AF82F" w:rsidR="007A06D1" w:rsidDel="00362007" w:rsidRDefault="007A06D1" w:rsidP="001807FF">
            <w:pPr>
              <w:rPr>
                <w:del w:id="2272" w:author="Rafi Aziizi" w:date="2021-11-13T10:10:00Z"/>
              </w:rPr>
            </w:pPr>
            <w:del w:id="2273"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2274" w:author="Rafi Aziizi" w:date="2021-11-13T10:10:00Z"/>
        </w:trPr>
        <w:tc>
          <w:tcPr>
            <w:tcW w:w="562" w:type="dxa"/>
          </w:tcPr>
          <w:p w14:paraId="3CCF04C7" w14:textId="032B322A" w:rsidR="007A06D1" w:rsidDel="00362007" w:rsidRDefault="007A06D1" w:rsidP="001A73FB">
            <w:pPr>
              <w:jc w:val="center"/>
              <w:rPr>
                <w:del w:id="2275" w:author="Rafi Aziizi" w:date="2021-11-13T10:10:00Z"/>
              </w:rPr>
            </w:pPr>
            <w:del w:id="2276" w:author="Rafi Aziizi" w:date="2021-11-13T10:10:00Z">
              <w:r w:rsidDel="00362007">
                <w:delText>8</w:delText>
              </w:r>
            </w:del>
          </w:p>
        </w:tc>
        <w:tc>
          <w:tcPr>
            <w:tcW w:w="3402" w:type="dxa"/>
            <w:vAlign w:val="center"/>
          </w:tcPr>
          <w:p w14:paraId="6CF70827" w14:textId="188AB727" w:rsidR="007A06D1" w:rsidDel="00362007" w:rsidRDefault="00F151BC" w:rsidP="001807FF">
            <w:pPr>
              <w:jc w:val="center"/>
              <w:rPr>
                <w:del w:id="2277" w:author="Rafi Aziizi" w:date="2021-11-13T10:10:00Z"/>
                <w:noProof/>
              </w:rPr>
            </w:pPr>
            <w:r>
              <w:rPr>
                <w:noProof/>
              </w:rPr>
              <mc:AlternateContent>
                <mc:Choice Requires="wps">
                  <w:drawing>
                    <wp:inline distT="0" distB="0" distL="0" distR="0" wp14:anchorId="0BC1BBED" wp14:editId="5164868D">
                      <wp:extent cx="971550" cy="552450"/>
                      <wp:effectExtent l="9525" t="19050" r="9525" b="9525"/>
                      <wp:docPr id="446"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65DA18FB"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" fillcolor="#0cf" strokecolor="black [3200]" strokeweight="1pt">
                      <o:lock v:ext="edit" aspectratio="t"/>
                      <w10:anchorlock/>
                    </v:shape>
                  </w:pict>
                </mc:Fallback>
              </mc:AlternateContent>
            </w:r>
          </w:p>
        </w:tc>
        <w:tc>
          <w:tcPr>
            <w:tcW w:w="3963" w:type="dxa"/>
          </w:tcPr>
          <w:p w14:paraId="5C00B368" w14:textId="1BC4F8AD" w:rsidR="007A06D1" w:rsidDel="00362007" w:rsidRDefault="007A06D1" w:rsidP="001807FF">
            <w:pPr>
              <w:rPr>
                <w:del w:id="2278" w:author="Rafi Aziizi" w:date="2021-11-13T10:10:00Z"/>
              </w:rPr>
            </w:pPr>
            <w:del w:id="2279"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2280" w:author="Rafi Aziizi" w:date="2021-11-13T10:10:00Z"/>
        </w:trPr>
        <w:tc>
          <w:tcPr>
            <w:tcW w:w="562" w:type="dxa"/>
          </w:tcPr>
          <w:p w14:paraId="7CC2EB1E" w14:textId="74001653" w:rsidR="007A06D1" w:rsidDel="00362007" w:rsidRDefault="007A06D1" w:rsidP="001A73FB">
            <w:pPr>
              <w:jc w:val="center"/>
              <w:rPr>
                <w:del w:id="2281" w:author="Rafi Aziizi" w:date="2021-11-13T10:10:00Z"/>
              </w:rPr>
            </w:pPr>
            <w:del w:id="2282" w:author="Rafi Aziizi" w:date="2021-11-13T10:10:00Z">
              <w:r w:rsidDel="00362007">
                <w:delText>9</w:delText>
              </w:r>
            </w:del>
          </w:p>
        </w:tc>
        <w:tc>
          <w:tcPr>
            <w:tcW w:w="3402" w:type="dxa"/>
            <w:vAlign w:val="center"/>
          </w:tcPr>
          <w:p w14:paraId="5CC2D628" w14:textId="1E919561" w:rsidR="007A06D1" w:rsidDel="00362007" w:rsidRDefault="00F151BC" w:rsidP="001807FF">
            <w:pPr>
              <w:jc w:val="center"/>
              <w:rPr>
                <w:del w:id="2283" w:author="Rafi Aziizi" w:date="2021-11-13T10:10:00Z"/>
                <w:noProof/>
              </w:rPr>
            </w:pPr>
            <w:r>
              <w:rPr>
                <w:noProof/>
              </w:rPr>
              <mc:AlternateContent>
                <mc:Choice Requires="wps">
                  <w:drawing>
                    <wp:inline distT="0" distB="0" distL="0" distR="0" wp14:anchorId="734D8B3F" wp14:editId="11E1CD67">
                      <wp:extent cx="990600" cy="657225"/>
                      <wp:effectExtent l="19050" t="19050" r="19050" b="9525"/>
                      <wp:docPr id="444"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100DBBA"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" fillcolor="#0cf" strokecolor="black [3200]" strokeweight="1pt">
                      <o:lock v:ext="edit" aspectratio="t"/>
                      <w10:anchorlock/>
                    </v:shape>
                  </w:pict>
                </mc:Fallback>
              </mc:AlternateContent>
            </w:r>
          </w:p>
        </w:tc>
        <w:tc>
          <w:tcPr>
            <w:tcW w:w="3963" w:type="dxa"/>
          </w:tcPr>
          <w:p w14:paraId="399EAAE7" w14:textId="23948A8F" w:rsidR="007A06D1" w:rsidDel="00362007" w:rsidRDefault="007A06D1" w:rsidP="001807FF">
            <w:pPr>
              <w:rPr>
                <w:del w:id="2284" w:author="Rafi Aziizi" w:date="2021-11-13T10:10:00Z"/>
              </w:rPr>
            </w:pPr>
            <w:del w:id="2285"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2286" w:author="Rafi Aziizi" w:date="2021-11-13T10:10:00Z"/>
        </w:trPr>
        <w:tc>
          <w:tcPr>
            <w:tcW w:w="562" w:type="dxa"/>
          </w:tcPr>
          <w:p w14:paraId="3B9B1682" w14:textId="0A98EACE" w:rsidR="007A06D1" w:rsidDel="00362007" w:rsidRDefault="007A06D1" w:rsidP="001A73FB">
            <w:pPr>
              <w:jc w:val="center"/>
              <w:rPr>
                <w:del w:id="2287" w:author="Rafi Aziizi" w:date="2021-11-13T10:10:00Z"/>
              </w:rPr>
            </w:pPr>
            <w:del w:id="2288"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2289" w:author="Rafi Aziizi" w:date="2021-11-13T10:10:00Z"/>
                <w:noProof/>
              </w:rPr>
            </w:pPr>
            <w:del w:id="2290" w:author="Rafi Aziizi" w:date="2021-11-13T10:10:00Z">
              <w:r w:rsidDel="00362007">
                <w:rPr>
                  <w:noProof/>
                </w:rPr>
                <w:drawing>
                  <wp:inline distT="0" distB="0" distL="0" distR="0" wp14:anchorId="0B42A12F" wp14:editId="3B95CBB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2291" w:author="Rafi Aziizi" w:date="2021-11-13T10:10:00Z"/>
              </w:rPr>
            </w:pPr>
            <w:del w:id="2292"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2293" w:author="Rafi Aziizi" w:date="2021-11-13T10:10:00Z"/>
        </w:trPr>
        <w:tc>
          <w:tcPr>
            <w:tcW w:w="562" w:type="dxa"/>
          </w:tcPr>
          <w:p w14:paraId="360D91D8" w14:textId="74612698" w:rsidR="007A06D1" w:rsidDel="00362007" w:rsidRDefault="007A06D1" w:rsidP="001A73FB">
            <w:pPr>
              <w:jc w:val="center"/>
              <w:rPr>
                <w:del w:id="2294" w:author="Rafi Aziizi" w:date="2021-11-13T10:10:00Z"/>
              </w:rPr>
            </w:pPr>
            <w:del w:id="2295" w:author="Rafi Aziizi" w:date="2021-11-13T10:10:00Z">
              <w:r w:rsidDel="00362007">
                <w:delText>11</w:delText>
              </w:r>
            </w:del>
          </w:p>
        </w:tc>
        <w:tc>
          <w:tcPr>
            <w:tcW w:w="3402" w:type="dxa"/>
            <w:vAlign w:val="center"/>
          </w:tcPr>
          <w:p w14:paraId="41A0E934" w14:textId="7322A3EE" w:rsidR="007A06D1" w:rsidDel="00362007" w:rsidRDefault="00F151BC" w:rsidP="001807FF">
            <w:pPr>
              <w:jc w:val="center"/>
              <w:rPr>
                <w:del w:id="2296" w:author="Rafi Aziizi" w:date="2021-11-13T10:10:00Z"/>
                <w:noProof/>
              </w:rPr>
            </w:pPr>
            <w:r>
              <w:rPr>
                <w:noProof/>
              </w:rPr>
              <mc:AlternateContent>
                <mc:Choice Requires="wps">
                  <w:drawing>
                    <wp:inline distT="0" distB="0" distL="0" distR="0" wp14:anchorId="05C46FE3" wp14:editId="2ECC6A9C">
                      <wp:extent cx="428625" cy="428625"/>
                      <wp:effectExtent l="9525" t="9525" r="9525" b="19050"/>
                      <wp:docPr id="442"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049F7F73"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" fillcolor="#0cf" strokecolor="black [3200]" strokeweight="1pt">
                      <o:lock v:ext="edit" aspectratio="t"/>
                      <w10:anchorlock/>
                    </v:shape>
                  </w:pict>
                </mc:Fallback>
              </mc:AlternateContent>
            </w:r>
          </w:p>
        </w:tc>
        <w:tc>
          <w:tcPr>
            <w:tcW w:w="3963" w:type="dxa"/>
          </w:tcPr>
          <w:p w14:paraId="551F52A5" w14:textId="2CB869F6" w:rsidR="007A06D1" w:rsidRPr="00316A4B" w:rsidDel="00362007" w:rsidRDefault="007A06D1" w:rsidP="001807FF">
            <w:pPr>
              <w:rPr>
                <w:del w:id="2297" w:author="Rafi Aziizi" w:date="2021-11-13T10:10:00Z"/>
              </w:rPr>
            </w:pPr>
            <w:del w:id="2298"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2299" w:author="Rafi Aziizi" w:date="2021-11-13T10:10:00Z"/>
        </w:trPr>
        <w:tc>
          <w:tcPr>
            <w:tcW w:w="562" w:type="dxa"/>
          </w:tcPr>
          <w:p w14:paraId="3114B8B0" w14:textId="5E00B554" w:rsidR="007A06D1" w:rsidDel="00362007" w:rsidRDefault="007A06D1" w:rsidP="001A73FB">
            <w:pPr>
              <w:jc w:val="center"/>
              <w:rPr>
                <w:del w:id="2300" w:author="Rafi Aziizi" w:date="2021-11-13T10:10:00Z"/>
              </w:rPr>
            </w:pPr>
            <w:del w:id="2301"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2302" w:author="Rafi Aziizi" w:date="2021-11-13T10:10:00Z"/>
                <w:noProof/>
              </w:rPr>
            </w:pPr>
            <w:del w:id="2303" w:author="Rafi Aziizi" w:date="2021-11-13T10:10:00Z">
              <w:r w:rsidDel="00362007">
                <w:rPr>
                  <w:noProof/>
                </w:rPr>
                <w:drawing>
                  <wp:inline distT="0" distB="0" distL="0" distR="0" wp14:anchorId="57680951" wp14:editId="7CB4FC2D">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2304" w:author="Rafi Aziizi" w:date="2021-11-13T10:10:00Z"/>
              </w:rPr>
            </w:pPr>
            <w:del w:id="2305"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2306" w:author="Rafi Aziizi" w:date="2021-11-13T10:10:00Z">
            <w:rPr/>
          </w:rPrChange>
        </w:rPr>
      </w:pPr>
      <w:r w:rsidRPr="00362007">
        <w:rPr>
          <w:b/>
          <w:bCs/>
          <w:rPrChange w:id="2307" w:author="Rafi Aziizi" w:date="2021-11-13T10:10:00Z">
            <w:rPr/>
          </w:rPrChange>
        </w:rP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2027AFCA" w:rsidR="00DF23AE" w:rsidRDefault="00DF23AE" w:rsidP="00FA382F">
      <w:pPr>
        <w:pStyle w:val="Caption"/>
        <w:keepNext/>
        <w:jc w:val="center"/>
      </w:pPr>
      <w:bookmarkStart w:id="2308" w:name="_Toc87950093"/>
      <w:r>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2308"/>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463B3C3D">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6982CD98">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7">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5A162D77">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1FDB01A1">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66C4A36B" w:rsidR="007A06D1" w:rsidRDefault="00F151BC" w:rsidP="001807FF">
            <w:pPr>
              <w:jc w:val="center"/>
              <w:rPr>
                <w:noProof/>
              </w:rPr>
            </w:pPr>
            <w:r>
              <w:rPr>
                <w:noProof/>
              </w:rPr>
              <mc:AlternateContent>
                <mc:Choice Requires="wps">
                  <w:drawing>
                    <wp:inline distT="0" distB="0" distL="0" distR="0" wp14:anchorId="797D7704" wp14:editId="6B2432FA">
                      <wp:extent cx="1066800" cy="635"/>
                      <wp:effectExtent l="6985" t="10795" r="12065" b="7620"/>
                      <wp:docPr id="440"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63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08F57A3"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 xml:space="preserve">omunikasi antara aktor dan use case </w:t>
            </w:r>
            <w:r>
              <w:lastRenderedPageBreak/>
              <w:t>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06CB61B2" w:rsidR="007A06D1" w:rsidRDefault="00F151BC" w:rsidP="001807FF">
            <w:pPr>
              <w:jc w:val="center"/>
              <w:rPr>
                <w:noProof/>
              </w:rPr>
            </w:pPr>
            <w:r>
              <w:rPr>
                <w:noProof/>
              </w:rPr>
              <mc:AlternateContent>
                <mc:Choice Requires="wps">
                  <w:drawing>
                    <wp:inline distT="0" distB="0" distL="0" distR="0" wp14:anchorId="69131255" wp14:editId="7EAB2585">
                      <wp:extent cx="1066800" cy="635"/>
                      <wp:effectExtent l="6350" t="53340" r="22225" b="60325"/>
                      <wp:docPr id="43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635"/>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line w14:anchorId="5581D587"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(umum-khusus) antara dua buah use case dimana fungsi yang satu adalah fungsi yang lebih umum dari lainnya.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2309" w:author="Rafi Aziizi" w:date="2021-11-13T10:10:00Z">
            <w:rPr/>
          </w:rPrChange>
        </w:rPr>
      </w:pPr>
      <w:r w:rsidRPr="00362007">
        <w:rPr>
          <w:b/>
          <w:bCs/>
          <w:rPrChange w:id="2310" w:author="Rafi Aziizi" w:date="2021-11-13T10:10:00Z">
            <w:rPr/>
          </w:rPrChange>
        </w:rP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6CB57FC8" w:rsidR="00DF23AE" w:rsidRDefault="00DF23AE" w:rsidP="00FA382F">
      <w:pPr>
        <w:pStyle w:val="Caption"/>
        <w:keepNext/>
        <w:jc w:val="center"/>
      </w:pPr>
      <w:bookmarkStart w:id="2311" w:name="_Toc87950094"/>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2311"/>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2FDA375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61899A68">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lastRenderedPageBreak/>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76F58283">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t>berisi/solid.</w:t>
            </w:r>
          </w:p>
        </w:tc>
      </w:tr>
      <w:tr w:rsidR="007A06D1" w14:paraId="54595BF9" w14:textId="77777777" w:rsidTr="001807FF">
        <w:tc>
          <w:tcPr>
            <w:tcW w:w="562" w:type="dxa"/>
          </w:tcPr>
          <w:p w14:paraId="30152620" w14:textId="77777777" w:rsidR="007A06D1" w:rsidRDefault="007A06D1" w:rsidP="001A73FB">
            <w:pPr>
              <w:jc w:val="center"/>
            </w:pPr>
            <w:r>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439CC9A9">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0F12BC9">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0535363" w:rsidR="007A06D1" w:rsidRPr="00396D6F" w:rsidRDefault="00F151BC" w:rsidP="001807FF">
            <w:pPr>
              <w:jc w:val="center"/>
              <w:rPr>
                <w:noProof/>
                <w:lang w:val="id-ID" w:eastAsia="id-ID"/>
              </w:rPr>
            </w:pPr>
            <w:r>
              <w:rPr>
                <w:noProof/>
              </w:rPr>
              <mc:AlternateContent>
                <mc:Choice Requires="wps">
                  <w:drawing>
                    <wp:inline distT="0" distB="0" distL="0" distR="0" wp14:anchorId="645C44EC" wp14:editId="4D3B204F">
                      <wp:extent cx="344170" cy="320040"/>
                      <wp:effectExtent l="16510" t="24130" r="20320" b="17780"/>
                      <wp:docPr id="437"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4170" cy="320040"/>
                              </a:xfrm>
                              <a:prstGeom prst="diamond">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D5CA78F"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" strokeweight="1pt">
                      <v:path arrowok="t"/>
                      <w10:anchorlock/>
                    </v:shape>
                  </w:pict>
                </mc:Fallback>
              </mc:AlternateConten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047E51CD" w:rsidR="007A06D1" w:rsidRPr="00396D6F" w:rsidRDefault="00F151BC" w:rsidP="001807FF">
            <w:pPr>
              <w:jc w:val="center"/>
              <w:rPr>
                <w:noProof/>
                <w:lang w:val="id-ID" w:eastAsia="id-ID"/>
              </w:rPr>
            </w:pPr>
            <w:r>
              <w:rPr>
                <w:noProof/>
              </w:rPr>
              <mc:AlternateContent>
                <mc:Choice Requires="wps">
                  <w:drawing>
                    <wp:inline distT="0" distB="0" distL="0" distR="0" wp14:anchorId="5CC08D55" wp14:editId="31722EE8">
                      <wp:extent cx="688975" cy="320675"/>
                      <wp:effectExtent l="6985" t="8890" r="8890" b="13335"/>
                      <wp:docPr id="43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8975" cy="320675"/>
                              </a:xfrm>
                              <a:prstGeom prst="ellipse">
                                <a:avLst/>
                              </a:prstGeom>
                              <a:solidFill>
                                <a:srgbClr val="FFFFFF"/>
                              </a:solidFill>
                              <a:ln w="12700">
                                <a:solidFill>
                                  <a:srgbClr val="000000"/>
                                </a:solidFill>
                                <a:prstDash val="dash"/>
                                <a:miter lim="800000"/>
                                <a:headEnd/>
                                <a:tailEnd/>
                              </a:ln>
                            </wps:spPr>
                            <wps:bodyPr rot="0" vert="horz" wrap="square" lIns="91440" tIns="45720" rIns="91440" bIns="45720" anchor="ctr" anchorCtr="0" upright="1">
                              <a:noAutofit/>
                            </wps:bodyPr>
                          </wps:wsp>
                        </a:graphicData>
                      </a:graphic>
                    </wp:inline>
                  </w:drawing>
                </mc:Choice>
                <mc:Fallback>
                  <w:pict>
                    <v:oval w14:anchorId="71EEED5A"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" strokeweight="1pt">
                      <v:stroke dashstyle="dash" joinstyle="miter"/>
                      <v:path arrowok="t"/>
                      <w10:anchorlock/>
                    </v:oval>
                  </w:pict>
                </mc:Fallback>
              </mc:AlternateConten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6F29C497">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lastRenderedPageBreak/>
              <w:t>(</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2312" w:author="Rafi Aziizi" w:date="2021-11-13T10:10:00Z">
            <w:rPr/>
          </w:rPrChange>
        </w:rPr>
      </w:pPr>
      <w:r w:rsidRPr="00362007">
        <w:rPr>
          <w:b/>
          <w:bCs/>
          <w:rPrChange w:id="2313" w:author="Rafi Aziizi" w:date="2021-11-13T10:10:00Z">
            <w:rPr/>
          </w:rPrChange>
        </w:rPr>
        <w:t xml:space="preserve">Sequece Diagram </w:t>
      </w:r>
    </w:p>
    <w:p w14:paraId="7AA563F0" w14:textId="0D852CE7" w:rsidR="00714F8D" w:rsidRDefault="00714F8D" w:rsidP="00714F8D">
      <w:pPr>
        <w:pStyle w:val="ListParagraph"/>
        <w:ind w:left="0" w:firstLine="426"/>
      </w:pPr>
      <w:r>
        <w:t>Pada sequence diagram ini terdapat beberapa simbol yang perlu diketahui.  Adapun simbol dan makna akan dipaparkan pada</w:t>
      </w:r>
      <w:r w:rsidRPr="001A73FB">
        <w:rPr>
          <w:i/>
          <w:iCs/>
        </w:rPr>
        <w:t xml:space="preserve"> table </w:t>
      </w:r>
      <w:r>
        <w:t>dibawah ini.</w:t>
      </w:r>
    </w:p>
    <w:p w14:paraId="1A84CAF8" w14:textId="08FD9B4F" w:rsidR="00DF23AE" w:rsidRDefault="00DF23AE" w:rsidP="00FA382F">
      <w:pPr>
        <w:pStyle w:val="Caption"/>
        <w:keepNext/>
        <w:jc w:val="center"/>
      </w:pPr>
      <w:bookmarkStart w:id="2314" w:name="_Toc87950095"/>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2314"/>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631616" behindDoc="1" locked="0" layoutInCell="1" allowOverlap="1" wp14:anchorId="3AB837D8" wp14:editId="3067B76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638784" behindDoc="1" locked="0" layoutInCell="1" allowOverlap="1" wp14:anchorId="0C174D8A" wp14:editId="15F32569">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45952" behindDoc="1" locked="0" layoutInCell="1" allowOverlap="1" wp14:anchorId="698D3C00" wp14:editId="2BEEFBD2">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653120" behindDoc="1" locked="0" layoutInCell="1" allowOverlap="1" wp14:anchorId="6926BADB" wp14:editId="0A3F767E">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lastRenderedPageBreak/>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60288" behindDoc="1" locked="0" layoutInCell="1" allowOverlap="1" wp14:anchorId="6A62119D" wp14:editId="3FB17306">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667456" behindDoc="1" locked="0" layoutInCell="1" allowOverlap="1" wp14:anchorId="0491D2BD" wp14:editId="15969050">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674624" behindDoc="1" locked="0" layoutInCell="1" allowOverlap="1" wp14:anchorId="1FD7ECF7" wp14:editId="4C2B0C74">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681792" behindDoc="1" locked="0" layoutInCell="1" allowOverlap="1" wp14:anchorId="01C2008E" wp14:editId="2A898B3E">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2315" w:author="Rafi Aziizi" w:date="2021-11-13T10:11:00Z">
            <w:rPr/>
          </w:rPrChange>
        </w:rPr>
      </w:pPr>
      <w:r w:rsidRPr="00362007">
        <w:rPr>
          <w:b/>
          <w:bCs/>
          <w:rPrChange w:id="2316" w:author="Rafi Aziizi" w:date="2021-11-13T10:11:00Z">
            <w:rPr/>
          </w:rPrChange>
        </w:rP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29FE11AF" w:rsidR="00DF23AE" w:rsidRDefault="00DF23AE" w:rsidP="00FA382F">
      <w:pPr>
        <w:pStyle w:val="Caption"/>
        <w:keepNext/>
        <w:jc w:val="center"/>
      </w:pPr>
      <w:bookmarkStart w:id="2317" w:name="_Toc87950096"/>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2317"/>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694080" behindDoc="1" locked="0" layoutInCell="1" hidden="0" allowOverlap="1" wp14:anchorId="66477036" wp14:editId="79AF9FD6">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lastRenderedPageBreak/>
              <w:t>2</w:t>
            </w:r>
          </w:p>
        </w:tc>
        <w:tc>
          <w:tcPr>
            <w:tcW w:w="3402" w:type="dxa"/>
          </w:tcPr>
          <w:p w14:paraId="34D877DA" w14:textId="1C1AA7CA" w:rsidR="00B51CB3" w:rsidRDefault="00B51CB3" w:rsidP="00EB476B">
            <w:pPr>
              <w:jc w:val="center"/>
            </w:pPr>
            <w:r>
              <w:rPr>
                <w:noProof/>
              </w:rPr>
              <w:drawing>
                <wp:anchor distT="0" distB="0" distL="114300" distR="114300" simplePos="0" relativeHeight="251701248" behindDoc="1" locked="0" layoutInCell="1" allowOverlap="1" wp14:anchorId="5DDF981B" wp14:editId="6193DE89">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708416" behindDoc="1" locked="0" layoutInCell="1" allowOverlap="1" wp14:anchorId="0A41713F" wp14:editId="00CD091C">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r>
              <w:t xml:space="preserve">Simbol </w:t>
            </w:r>
            <w:r w:rsidRPr="00EB476B">
              <w:rPr>
                <w:i/>
                <w:iCs/>
              </w:rPr>
              <w:t>activity</w:t>
            </w:r>
            <w:r>
              <w:rPr>
                <w:i/>
                <w:iCs/>
              </w:rPr>
              <w:t xml:space="preserve"> </w:t>
            </w:r>
            <w:r>
              <w:t>ini digunakan untuk menyatakan sebuah aktivitas atau 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715584" behindDoc="1" locked="0" layoutInCell="1" allowOverlap="1" wp14:anchorId="0D14B57D" wp14:editId="54E33AC2">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722752" behindDoc="0" locked="0" layoutInCell="1" allowOverlap="1" wp14:anchorId="2EC4D25C" wp14:editId="2C51F82D">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729920" behindDoc="1" locked="0" layoutInCell="1" allowOverlap="1" wp14:anchorId="228FB1F1" wp14:editId="5FAA912A">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2318" w:name="_Toc25163846"/>
      <w:bookmarkStart w:id="2319" w:name="_Toc80034208"/>
      <w:bookmarkStart w:id="2320" w:name="_Toc87896277"/>
      <w:r w:rsidRPr="00AA549F">
        <w:rPr>
          <w:szCs w:val="22"/>
        </w:rPr>
        <w:lastRenderedPageBreak/>
        <w:t xml:space="preserve">BAB I </w:t>
      </w:r>
      <w:r w:rsidRPr="00AA549F">
        <w:rPr>
          <w:szCs w:val="22"/>
        </w:rPr>
        <w:br w:type="textWrapping" w:clear="all"/>
      </w:r>
      <w:bookmarkEnd w:id="2318"/>
      <w:r w:rsidR="00040376">
        <w:rPr>
          <w:szCs w:val="22"/>
          <w:lang w:val="en-US"/>
        </w:rPr>
        <w:t>PENDAHULUAN</w:t>
      </w:r>
      <w:bookmarkEnd w:id="2319"/>
      <w:bookmarkEnd w:id="2320"/>
    </w:p>
    <w:p w14:paraId="04042E60" w14:textId="501A3226" w:rsidR="00AA549F" w:rsidRDefault="00040376" w:rsidP="00542F54">
      <w:pPr>
        <w:pStyle w:val="Heading2"/>
        <w:ind w:left="567" w:hanging="567"/>
        <w:rPr>
          <w:lang w:val="en-US"/>
        </w:rPr>
      </w:pPr>
      <w:bookmarkStart w:id="2321" w:name="_Toc80034209"/>
      <w:bookmarkStart w:id="2322" w:name="_Toc87896278"/>
      <w:commentRangeStart w:id="2323"/>
      <w:r>
        <w:rPr>
          <w:lang w:val="en-US"/>
        </w:rPr>
        <w:t>Latar Belakang</w:t>
      </w:r>
      <w:bookmarkEnd w:id="2321"/>
      <w:commentRangeEnd w:id="2323"/>
      <w:r w:rsidR="00C9617C">
        <w:rPr>
          <w:rStyle w:val="CommentReference"/>
          <w:rFonts w:eastAsia="Times New Roman"/>
          <w:b w:val="0"/>
          <w:lang w:val="en-US"/>
        </w:rPr>
        <w:commentReference w:id="2323"/>
      </w:r>
      <w:bookmarkEnd w:id="2322"/>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2324" w:author="Rafi Aziizi" w:date="2021-11-12T12:44:00Z">
        <w:r w:rsidRPr="008B4D81" w:rsidDel="00F14C4A">
          <w:delText xml:space="preserve"> </w:delText>
        </w:r>
        <w:r w:rsidRPr="00F14C4A" w:rsidDel="00F14C4A">
          <w:rPr>
            <w:i/>
            <w:iCs/>
            <w:rPrChange w:id="2325"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2326"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2327"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2328"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2329"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2330" w:author="Rafi Aziizi" w:date="2021-11-12T12:51:00Z">
        <w:r w:rsidR="0078780A">
          <w:t>.</w:t>
        </w:r>
      </w:ins>
      <w:del w:id="2331" w:author="Rafi Aziizi" w:date="2021-11-12T12:51:00Z">
        <w:r w:rsidRPr="008B4D81" w:rsidDel="0078780A">
          <w:delText>.</w:delText>
        </w:r>
      </w:del>
      <w:r w:rsidRPr="008B4D81">
        <w:t xml:space="preserve"> Sedangkan untuk sistem kontrol, digunakan </w:t>
      </w:r>
      <w:ins w:id="2332" w:author="Rafi Aziizi" w:date="2021-11-12T12:52:00Z">
        <w:r w:rsidR="0078780A">
          <w:t>juga</w:t>
        </w:r>
      </w:ins>
      <w:del w:id="2333"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78D7B28E" w:rsidR="00040376" w:rsidRDefault="00040376" w:rsidP="00542F54">
      <w:pPr>
        <w:pStyle w:val="Heading2"/>
        <w:ind w:left="567" w:hanging="567"/>
        <w:rPr>
          <w:lang w:val="en-US"/>
        </w:rPr>
      </w:pPr>
      <w:bookmarkStart w:id="2334" w:name="_Toc80034210"/>
      <w:bookmarkStart w:id="2335" w:name="_Toc87896279"/>
      <w:r>
        <w:rPr>
          <w:lang w:val="en-US"/>
        </w:rPr>
        <w:t>Identifikasi Masalah</w:t>
      </w:r>
      <w:bookmarkEnd w:id="2334"/>
      <w:bookmarkEnd w:id="2335"/>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4C7E9637" w:rsidR="00040376" w:rsidRDefault="00040376" w:rsidP="00542F54">
      <w:pPr>
        <w:pStyle w:val="Heading2"/>
        <w:ind w:left="567" w:hanging="567"/>
        <w:rPr>
          <w:lang w:val="en-US"/>
        </w:rPr>
      </w:pPr>
      <w:bookmarkStart w:id="2336" w:name="_Toc80034211"/>
      <w:bookmarkStart w:id="2337" w:name="_Toc87896280"/>
      <w:r>
        <w:rPr>
          <w:lang w:val="en-US"/>
        </w:rPr>
        <w:t>Batasan Masalah</w:t>
      </w:r>
      <w:bookmarkEnd w:id="2336"/>
      <w:bookmarkEnd w:id="2337"/>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3D8241A8" w:rsidR="00040376" w:rsidRDefault="00040376" w:rsidP="00542F54">
      <w:pPr>
        <w:pStyle w:val="Heading2"/>
        <w:ind w:left="567" w:hanging="567"/>
        <w:rPr>
          <w:lang w:val="en-US"/>
        </w:rPr>
      </w:pPr>
      <w:bookmarkStart w:id="2338" w:name="_Toc80034212"/>
      <w:bookmarkStart w:id="2339" w:name="_Toc87896281"/>
      <w:r>
        <w:rPr>
          <w:lang w:val="en-US"/>
        </w:rPr>
        <w:t>Maksud dan Tujuan</w:t>
      </w:r>
      <w:bookmarkEnd w:id="2338"/>
      <w:bookmarkEnd w:id="2339"/>
    </w:p>
    <w:p w14:paraId="61C18E86" w14:textId="098D556D" w:rsidR="00D05A0C" w:rsidRPr="003B2E0A" w:rsidDel="00B04AFE" w:rsidRDefault="00D05A0C" w:rsidP="00D05A0C">
      <w:pPr>
        <w:pStyle w:val="ListParagraph"/>
        <w:ind w:left="0" w:firstLine="567"/>
        <w:rPr>
          <w:del w:id="2340" w:author="Rafi Aziizi" w:date="2021-11-12T13:03:00Z"/>
        </w:rPr>
      </w:pPr>
      <w:r w:rsidRPr="003B2E0A">
        <w:t xml:space="preserve">Berdasarkan masalah yang ada, maka maksud dari </w:t>
      </w:r>
      <w:r w:rsidR="009931A1">
        <w:t>kerja praktik</w:t>
      </w:r>
      <w:r w:rsidRPr="003B2E0A">
        <w:t xml:space="preserve"> ini yaitu untuk </w:t>
      </w:r>
      <w:ins w:id="2341" w:author="Rafi Aziizi" w:date="2021-11-12T13:00:00Z">
        <w:r w:rsidR="0078780A">
          <w:t>m</w:t>
        </w:r>
      </w:ins>
      <w:ins w:id="2342" w:author="Rafi Aziizi" w:date="2021-11-12T12:57:00Z">
        <w:r w:rsidR="0078780A" w:rsidRPr="003B2E0A">
          <w:t>e</w:t>
        </w:r>
        <w:r w:rsidR="0078780A">
          <w:t>mbangun</w:t>
        </w:r>
        <w:r w:rsidR="0078780A" w:rsidRPr="003B2E0A">
          <w:t xml:space="preserve"> sistem </w:t>
        </w:r>
      </w:ins>
      <w:ins w:id="2343" w:author="Rafi Aziizi" w:date="2021-11-12T12:58:00Z">
        <w:r w:rsidR="0078780A">
          <w:t xml:space="preserve">agar </w:t>
        </w:r>
      </w:ins>
      <w:ins w:id="2344" w:author="Rafi Aziizi" w:date="2021-11-12T12:57:00Z">
        <w:r w:rsidR="0078780A" w:rsidRPr="003B2E0A">
          <w:t>mempermudah melakukan</w:t>
        </w:r>
      </w:ins>
      <w:ins w:id="2345" w:author="Rafi Aziizi" w:date="2021-11-12T13:03:00Z">
        <w:r w:rsidR="00B04AFE">
          <w:t xml:space="preserve"> proses absensi</w:t>
        </w:r>
      </w:ins>
      <w:ins w:id="2346" w:author="Rafi Aziizi" w:date="2021-11-12T12:57:00Z">
        <w:r w:rsidR="0078780A" w:rsidRPr="003B2E0A">
          <w:t xml:space="preserve"> </w:t>
        </w:r>
      </w:ins>
      <w:ins w:id="2347" w:author="Rafi Aziizi" w:date="2021-11-12T12:58:00Z">
        <w:r w:rsidR="0078780A">
          <w:t xml:space="preserve">dan </w:t>
        </w:r>
      </w:ins>
      <w:ins w:id="2348" w:author="Rafi Aziizi" w:date="2021-11-12T13:03:00Z">
        <w:r w:rsidR="00B04AFE" w:rsidRPr="003B2E0A">
          <w:lastRenderedPageBreak/>
          <w:t>rekapitulasi absen</w:t>
        </w:r>
        <w:r w:rsidR="00B04AFE">
          <w:t>si</w:t>
        </w:r>
        <w:r w:rsidR="00B04AFE" w:rsidRPr="003B2E0A">
          <w:t xml:space="preserve"> </w:t>
        </w:r>
      </w:ins>
      <w:ins w:id="2349" w:author="Rafi Aziizi" w:date="2021-11-12T12:58:00Z">
        <w:r w:rsidR="0078780A">
          <w:t xml:space="preserve">yang </w:t>
        </w:r>
      </w:ins>
      <w:ins w:id="2350" w:author="Rafi Aziizi" w:date="2021-11-12T12:57:00Z">
        <w:r w:rsidR="0078780A" w:rsidRPr="003B2E0A">
          <w:t>dilakukan dalam waktu singkat</w:t>
        </w:r>
      </w:ins>
      <w:ins w:id="2351" w:author="Rafi Aziizi" w:date="2021-11-12T12:58:00Z">
        <w:r w:rsidR="0078780A">
          <w:t xml:space="preserve"> pada sekolah SMK Cendekia Batujajar</w:t>
        </w:r>
      </w:ins>
      <w:ins w:id="2352" w:author="Rafi Aziizi" w:date="2021-11-12T12:57:00Z">
        <w:r w:rsidR="0078780A">
          <w:t>.</w:t>
        </w:r>
      </w:ins>
      <w:del w:id="2353"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2354" w:author="Rafi Aziizi" w:date="2021-11-12T13:03:00Z">
        <w:r w:rsidR="00B04AFE">
          <w:t xml:space="preserve"> </w:t>
        </w:r>
      </w:ins>
    </w:p>
    <w:p w14:paraId="59858F3B" w14:textId="28FF8C4E" w:rsidR="00D05A0C" w:rsidRPr="003B2E0A" w:rsidRDefault="00B04AFE">
      <w:pPr>
        <w:pStyle w:val="ListParagraph"/>
        <w:ind w:left="0" w:firstLine="567"/>
        <w:pPrChange w:id="2355" w:author="Rafi Aziizi" w:date="2021-11-12T13:03:00Z">
          <w:pPr>
            <w:pStyle w:val="ListParagraph"/>
            <w:ind w:left="0"/>
          </w:pPr>
        </w:pPrChange>
      </w:pPr>
      <w:ins w:id="2356" w:author="Rafi Aziizi" w:date="2021-11-12T13:03:00Z">
        <w:r>
          <w:t>A</w:t>
        </w:r>
      </w:ins>
      <w:del w:id="2357" w:author="Rafi Aziizi" w:date="2021-11-12T13:03:00Z">
        <w:r w:rsidR="00D05A0C" w:rsidRPr="003B2E0A" w:rsidDel="00B04AFE">
          <w:delText>A</w:delText>
        </w:r>
      </w:del>
      <w:r w:rsidR="00D05A0C" w:rsidRPr="003B2E0A">
        <w:t xml:space="preserve">dapun </w:t>
      </w:r>
      <w:del w:id="2358" w:author="Rafi Aziizi" w:date="2021-11-12T11:08:00Z">
        <w:r w:rsidR="00D05A0C" w:rsidRPr="003B2E0A" w:rsidDel="00C9617C">
          <w:delText xml:space="preserve">tujuan </w:delText>
        </w:r>
      </w:del>
      <w:ins w:id="2359" w:author="Rafi Aziizi" w:date="2021-11-12T12:57:00Z">
        <w:r w:rsidR="0078780A">
          <w:t>tujuan</w:t>
        </w:r>
      </w:ins>
      <w:ins w:id="2360"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452E54EB" w:rsidR="00D05A0C" w:rsidRPr="003B2E0A" w:rsidRDefault="00D05A0C" w:rsidP="00FF2590">
      <w:pPr>
        <w:pStyle w:val="ListParagraph"/>
        <w:numPr>
          <w:ilvl w:val="0"/>
          <w:numId w:val="47"/>
        </w:numPr>
      </w:pPr>
      <w:del w:id="2361" w:author="Rafi Aziizi" w:date="2021-11-12T11:07:00Z">
        <w:r w:rsidRPr="003B2E0A" w:rsidDel="00C9617C">
          <w:delText xml:space="preserve">Merancang </w:delText>
        </w:r>
      </w:del>
      <w:ins w:id="2362" w:author="Rafi Aziizi" w:date="2021-11-12T12:59:00Z">
        <w:r w:rsidR="0078780A" w:rsidRPr="003B2E0A">
          <w:t>Me</w:t>
        </w:r>
        <w:r w:rsidR="0078780A">
          <w:t>mb</w:t>
        </w:r>
      </w:ins>
      <w:ins w:id="2363" w:author="Rafi Aziizi" w:date="2021-11-13T10:12:00Z">
        <w:r w:rsidR="00362007">
          <w:t>erikan kemudahan kepada</w:t>
        </w:r>
      </w:ins>
      <w:ins w:id="2364" w:author="Rafi Aziizi" w:date="2021-11-12T12:59:00Z">
        <w:r w:rsidR="0078780A">
          <w:t xml:space="preserve"> </w:t>
        </w:r>
      </w:ins>
      <w:ins w:id="2365" w:author="Rafi Aziizi" w:date="2021-11-12T13:03:00Z">
        <w:r w:rsidR="00B04AFE">
          <w:t>Guru BK da</w:t>
        </w:r>
      </w:ins>
      <w:ins w:id="2366" w:author="Rafi Aziizi" w:date="2021-11-12T13:04:00Z">
        <w:r w:rsidR="00B04AFE">
          <w:t>n Bagian IT</w:t>
        </w:r>
      </w:ins>
      <w:ins w:id="2367" w:author="Rafi Aziizi" w:date="2021-11-12T12:59:00Z">
        <w:r w:rsidR="0078780A">
          <w:t xml:space="preserve"> untuk dapat mengatasi masalah keefektifan dan keefisienan rekapitulasi absen dalam periode tertentu</w:t>
        </w:r>
      </w:ins>
      <w:del w:id="2368"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2369" w:author="Rafi Aziizi" w:date="2021-11-12T13:01:00Z"/>
        </w:rPr>
      </w:pPr>
      <w:del w:id="2370" w:author="Rafi Aziizi" w:date="2021-11-12T11:07:00Z">
        <w:r w:rsidRPr="003B2E0A" w:rsidDel="00C9617C">
          <w:delText xml:space="preserve">Merancang </w:delText>
        </w:r>
      </w:del>
      <w:ins w:id="2371" w:author="Rafi Aziizi" w:date="2021-11-12T12:59:00Z">
        <w:r w:rsidR="0078780A">
          <w:t>Membantu siswa</w:t>
        </w:r>
      </w:ins>
      <w:ins w:id="2372" w:author="Rafi Aziizi" w:date="2021-11-12T13:00:00Z">
        <w:r w:rsidR="0078780A">
          <w:t xml:space="preserve"> ketika melakukan absensi secara mandiri</w:t>
        </w:r>
      </w:ins>
      <w:ins w:id="2373" w:author="Rafi Aziizi" w:date="2021-11-12T13:01:00Z">
        <w:r w:rsidR="00B04AFE">
          <w:t xml:space="preserve"> dengan mudah</w:t>
        </w:r>
      </w:ins>
      <w:del w:id="2374"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2375" w:author="Rafi Aziizi" w:date="2021-11-12T13:01:00Z">
        <w:r>
          <w:t xml:space="preserve">Membantu </w:t>
        </w:r>
      </w:ins>
      <w:ins w:id="2376" w:author="Rafi Aziizi" w:date="2021-11-12T13:02:00Z">
        <w:r>
          <w:t xml:space="preserve">kepala sekolah dalam melakukan </w:t>
        </w:r>
        <w:r w:rsidRPr="00B04AFE">
          <w:rPr>
            <w:i/>
            <w:iCs/>
            <w:rPrChange w:id="2377" w:author="Rafi Aziizi" w:date="2021-11-12T13:02:00Z">
              <w:rPr/>
            </w:rPrChange>
          </w:rPr>
          <w:t>monitoring</w:t>
        </w:r>
        <w:r>
          <w:rPr>
            <w:i/>
            <w:iCs/>
          </w:rPr>
          <w:t xml:space="preserve"> </w:t>
        </w:r>
        <w:r>
          <w:t xml:space="preserve">absensi siswa secara </w:t>
        </w:r>
        <w:r w:rsidRPr="00B04AFE">
          <w:rPr>
            <w:i/>
            <w:iCs/>
            <w:rPrChange w:id="2378" w:author="Rafi Aziizi" w:date="2021-11-12T13:02:00Z">
              <w:rPr/>
            </w:rPrChange>
          </w:rPr>
          <w:t>real</w:t>
        </w:r>
        <w:r>
          <w:rPr>
            <w:i/>
            <w:iCs/>
          </w:rPr>
          <w:t xml:space="preserve"> </w:t>
        </w:r>
        <w:r w:rsidRPr="00B04AFE">
          <w:rPr>
            <w:i/>
            <w:iCs/>
            <w:rPrChange w:id="2379"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2380" w:name="_Toc80034213"/>
      <w:bookmarkStart w:id="2381" w:name="_Toc87896282"/>
      <w:r>
        <w:rPr>
          <w:lang w:val="en-US"/>
        </w:rPr>
        <w:t xml:space="preserve">Metodologi </w:t>
      </w:r>
      <w:del w:id="2382" w:author="Rafi Aziizi" w:date="2021-11-12T10:36:00Z">
        <w:r w:rsidR="00542F54" w:rsidDel="009931A1">
          <w:rPr>
            <w:lang w:val="en-US"/>
          </w:rPr>
          <w:delText>Penelitian</w:delText>
        </w:r>
        <w:bookmarkEnd w:id="2380"/>
        <w:r w:rsidR="00542F54" w:rsidDel="009931A1">
          <w:rPr>
            <w:lang w:val="en-US"/>
          </w:rPr>
          <w:delText xml:space="preserve"> </w:delText>
        </w:r>
      </w:del>
      <w:ins w:id="2383" w:author="Rafi Aziizi" w:date="2021-11-12T10:36:00Z">
        <w:r w:rsidR="009931A1">
          <w:rPr>
            <w:lang w:val="en-US"/>
          </w:rPr>
          <w:t>Kerja Praktik</w:t>
        </w:r>
      </w:ins>
      <w:bookmarkEnd w:id="2381"/>
    </w:p>
    <w:p w14:paraId="5ACAD9DD" w14:textId="40CCA77C" w:rsidR="00542F54" w:rsidRPr="00542F54" w:rsidRDefault="0010129C" w:rsidP="00542F54">
      <w:pPr>
        <w:ind w:firstLine="567"/>
      </w:pPr>
      <w:r>
        <w:t xml:space="preserve">Metodologi </w:t>
      </w:r>
      <w:del w:id="2384" w:author="Rafi Aziizi" w:date="2021-11-12T10:37:00Z">
        <w:r w:rsidDel="009931A1">
          <w:delText xml:space="preserve">penelitian </w:delText>
        </w:r>
      </w:del>
      <w:ins w:id="2385"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2386" w:author="Rafi Aziizi" w:date="2021-11-12T10:37:00Z">
        <w:r w:rsidR="009931A1">
          <w:t xml:space="preserve">kerja praktik </w:t>
        </w:r>
      </w:ins>
      <w:del w:id="2387"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319B81B5" w:rsidR="00040376" w:rsidRDefault="00040376" w:rsidP="00C93BF7">
      <w:pPr>
        <w:pStyle w:val="Heading3"/>
        <w:numPr>
          <w:ilvl w:val="2"/>
          <w:numId w:val="5"/>
        </w:numPr>
        <w:tabs>
          <w:tab w:val="left" w:pos="567"/>
        </w:tabs>
        <w:ind w:left="567" w:hanging="567"/>
      </w:pPr>
      <w:bookmarkStart w:id="2388" w:name="_Toc80034214"/>
      <w:bookmarkStart w:id="2389" w:name="_Toc87896283"/>
      <w:r w:rsidRPr="00040376">
        <w:t>Metode Pengumpulan data</w:t>
      </w:r>
      <w:bookmarkEnd w:id="2388"/>
      <w:bookmarkEnd w:id="2389"/>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 xml:space="preserve">dan juga </w:t>
      </w:r>
      <w:r w:rsidRPr="00362007">
        <w:rPr>
          <w:i/>
          <w:iCs/>
          <w:rPrChange w:id="2390" w:author="Rafi Aziizi" w:date="2021-11-13T10:13:00Z">
            <w:rPr/>
          </w:rPrChange>
        </w:rPr>
        <w:t>internet</w:t>
      </w:r>
      <w:r>
        <w:t xml:space="preserve">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1F202F9C" w:rsidR="00040376" w:rsidRDefault="00040376" w:rsidP="00C93BF7">
      <w:pPr>
        <w:pStyle w:val="Heading3"/>
        <w:numPr>
          <w:ilvl w:val="2"/>
          <w:numId w:val="5"/>
        </w:numPr>
        <w:tabs>
          <w:tab w:val="left" w:pos="567"/>
        </w:tabs>
        <w:ind w:left="567" w:hanging="567"/>
      </w:pPr>
      <w:bookmarkStart w:id="2391" w:name="_Toc80034215"/>
      <w:bookmarkStart w:id="2392" w:name="_Toc87896284"/>
      <w:r w:rsidRPr="00040376">
        <w:lastRenderedPageBreak/>
        <w:t>Metode Pengembangan Sistem</w:t>
      </w:r>
      <w:bookmarkEnd w:id="2391"/>
      <w:bookmarkEnd w:id="2392"/>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2393" w:author="Rafi Aziizi" w:date="2021-11-12T13:06:00Z">
        <w:r w:rsidDel="00B04AFE">
          <w:delText>prototype</w:delText>
        </w:r>
      </w:del>
      <w:ins w:id="2394" w:author="Rafi Aziizi" w:date="2021-11-12T13:06:00Z">
        <w:r w:rsidR="00B04AFE">
          <w:t>waterfall</w:t>
        </w:r>
      </w:ins>
      <w:r>
        <w:t>. Dalam metode ini sendiri memiliki bebera</w:t>
      </w:r>
      <w:r w:rsidR="00A84E93">
        <w:t>pa tahap dari mulai 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2395" w:author="Rafi Aziizi" w:date="2021-11-12T13:06:00Z"/>
        </w:rPr>
      </w:pPr>
      <w:r>
        <w:t xml:space="preserve">Tahap </w:t>
      </w:r>
      <w:r w:rsidR="007A7DAE">
        <w:t>P</w:t>
      </w:r>
      <w:r>
        <w:t xml:space="preserve">engumpulan </w:t>
      </w:r>
      <w:ins w:id="2396" w:author="Rafi Aziizi" w:date="2021-11-12T13:07:00Z">
        <w:r w:rsidR="00B04AFE">
          <w:t>Data</w:t>
        </w:r>
      </w:ins>
      <w:del w:id="2397" w:author="Rafi Aziizi" w:date="2021-11-12T13:07:00Z">
        <w:r w:rsidDel="00B04AFE">
          <w:delText>data</w:delText>
        </w:r>
      </w:del>
      <w:r>
        <w:t>, digunakan untuk mendefisikan seluruh kebutuhan pembangunan sistem</w:t>
      </w:r>
      <w:ins w:id="2398" w:author="Rafi Aziizi" w:date="2021-11-12T13:07:00Z">
        <w:r w:rsidR="00B04AFE">
          <w:t xml:space="preserve"> berdasarkan informasi dari hasil studi pustaka, </w:t>
        </w:r>
      </w:ins>
      <w:ins w:id="2399"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2400" w:author="Rafi Aziizi" w:date="2021-11-12T13:08:00Z">
        <w:r>
          <w:t xml:space="preserve">Tahap Desain, merupakan tahap pengembangan tampilan aplikasi atau biasa disebut </w:t>
        </w:r>
        <w:r w:rsidRPr="00362007">
          <w:rPr>
            <w:i/>
            <w:iCs/>
            <w:rPrChange w:id="2401" w:author="Rafi Aziizi" w:date="2021-11-13T10:14:00Z">
              <w:rPr/>
            </w:rPrChange>
          </w:rPr>
          <w:t>User Interface/User Exper</w:t>
        </w:r>
      </w:ins>
      <w:ins w:id="2402" w:author="Rafi Aziizi" w:date="2021-11-12T13:09:00Z">
        <w:r w:rsidRPr="00362007">
          <w:rPr>
            <w:i/>
            <w:iCs/>
            <w:rPrChange w:id="2403" w:author="Rafi Aziizi" w:date="2021-11-13T10:14:00Z">
              <w:rPr/>
            </w:rPrChange>
          </w:rPr>
          <w:t>ience</w:t>
        </w:r>
        <w:r>
          <w:t xml:space="preserv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2404" w:author="Rafi Aziizi" w:date="2021-11-12T13:08:00Z"/>
        </w:rPr>
      </w:pPr>
      <w:del w:id="2405"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2406" w:author="Rafi Aziizi" w:date="2021-11-12T13:08:00Z"/>
        </w:rPr>
      </w:pPr>
      <w:del w:id="2407"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2408" w:author="Rafi Aziizi" w:date="2021-11-12T13:09:00Z">
        <w:r w:rsidDel="00B04AFE">
          <w:delText>Mengkode Sistem</w:delText>
        </w:r>
      </w:del>
      <w:ins w:id="2409" w:author="Rafi Aziizi" w:date="2021-11-12T13:09:00Z">
        <w:r w:rsidR="00B04AFE">
          <w:t>Implementasi Sistem</w:t>
        </w:r>
      </w:ins>
      <w:r>
        <w:t>,</w:t>
      </w:r>
      <w:del w:id="2410" w:author="Rafi Aziizi" w:date="2021-11-12T13:10:00Z">
        <w:r w:rsidDel="00B04AFE">
          <w:delText xml:space="preserve"> </w:delText>
        </w:r>
      </w:del>
      <w:ins w:id="2411" w:author="Rafi Aziizi" w:date="2021-11-12T13:10:00Z">
        <w:r w:rsidR="00B04AFE">
          <w:t xml:space="preserve"> merupakan tahapan pengembangan apli</w:t>
        </w:r>
      </w:ins>
      <w:ins w:id="2412" w:author="Rafi Aziizi" w:date="2021-11-12T13:11:00Z">
        <w:r w:rsidR="00B04AFE">
          <w:t xml:space="preserve">kasi berdasarkan data dan desain yang telah ditentukan </w:t>
        </w:r>
        <w:r w:rsidR="0004566C">
          <w:t>sebelumnya kedalam bahasa pemrograman</w:t>
        </w:r>
      </w:ins>
      <w:del w:id="2413"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2414" w:author="Rafi Aziizi" w:date="2021-11-12T13:12:00Z">
        <w:r w:rsidR="0004566C">
          <w:t xml:space="preserve"> dan Perbaikan berkala</w:t>
        </w:r>
      </w:ins>
      <w:r w:rsidR="004532A9">
        <w:t xml:space="preserve">, </w:t>
      </w:r>
      <w:del w:id="2415" w:author="Rafi Aziizi" w:date="2021-11-12T13:12:00Z">
        <w:r w:rsidR="004532A9" w:rsidDel="0004566C">
          <w:delText>siap untuk dirilis</w:delText>
        </w:r>
      </w:del>
      <w:ins w:id="2416" w:author="Rafi Aziizi" w:date="2021-11-12T13:12:00Z">
        <w:r w:rsidR="0004566C">
          <w:t>tahapan terakhir ini merupakan tahapan pemakaian dan pemeliharaan sistem oleh user secara berkala</w:t>
        </w:r>
      </w:ins>
      <w:r w:rsidR="004532A9">
        <w:t>.</w:t>
      </w:r>
    </w:p>
    <w:p w14:paraId="14B0C4AB" w14:textId="2AA4C11C" w:rsidR="00040376" w:rsidRDefault="00040376" w:rsidP="00542F54">
      <w:pPr>
        <w:pStyle w:val="Heading2"/>
        <w:ind w:left="567" w:hanging="567"/>
        <w:rPr>
          <w:lang w:val="en-US"/>
        </w:rPr>
      </w:pPr>
      <w:bookmarkStart w:id="2417" w:name="_Toc80034216"/>
      <w:bookmarkStart w:id="2418" w:name="_Toc87896285"/>
      <w:r>
        <w:rPr>
          <w:lang w:val="en-US"/>
        </w:rPr>
        <w:t>Sistematika Penulisan</w:t>
      </w:r>
      <w:bookmarkEnd w:id="2417"/>
      <w:bookmarkEnd w:id="2418"/>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w:t>
            </w:r>
            <w:ins w:id="2419" w:author="Rafi Aziizi" w:date="2021-11-13T10:14:00Z">
              <w:r w:rsidR="00362007">
                <w:rPr>
                  <w:color w:val="000000" w:themeColor="text1"/>
                </w:rPr>
                <w:t>, metodologi kerja praktik</w:t>
              </w:r>
            </w:ins>
            <w:r w:rsidRPr="00E9581F">
              <w:rPr>
                <w:color w:val="000000" w:themeColor="text1"/>
              </w:rPr>
              <w:t xml:space="preserve">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6D9647FB" w:rsidR="00040376" w:rsidRPr="00040376" w:rsidRDefault="00040376" w:rsidP="00040376">
      <w:pPr>
        <w:pStyle w:val="Heading1"/>
        <w:numPr>
          <w:ilvl w:val="0"/>
          <w:numId w:val="0"/>
        </w:numPr>
        <w:rPr>
          <w:szCs w:val="22"/>
          <w:lang w:val="en-US"/>
        </w:rPr>
      </w:pPr>
      <w:bookmarkStart w:id="2420" w:name="_Toc80034217"/>
      <w:bookmarkStart w:id="2421" w:name="_Toc87896286"/>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2420"/>
      <w:bookmarkEnd w:id="2421"/>
    </w:p>
    <w:p w14:paraId="2E883654" w14:textId="7A50BC24" w:rsidR="00040376" w:rsidRDefault="00040376" w:rsidP="00C93BF7">
      <w:pPr>
        <w:pStyle w:val="Heading2"/>
        <w:numPr>
          <w:ilvl w:val="0"/>
          <w:numId w:val="3"/>
        </w:numPr>
        <w:ind w:left="709" w:hanging="709"/>
        <w:rPr>
          <w:lang w:val="en-US"/>
        </w:rPr>
      </w:pPr>
      <w:bookmarkStart w:id="2422" w:name="_Toc80034218"/>
      <w:bookmarkStart w:id="2423" w:name="_Toc87896287"/>
      <w:r>
        <w:rPr>
          <w:lang w:val="en-US"/>
        </w:rPr>
        <w:t>Landasan Teori</w:t>
      </w:r>
      <w:bookmarkEnd w:id="2422"/>
      <w:bookmarkEnd w:id="2423"/>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5D372CD8" w:rsidR="00252056" w:rsidRDefault="00252056" w:rsidP="00FF2590">
      <w:pPr>
        <w:pStyle w:val="Heading3"/>
        <w:numPr>
          <w:ilvl w:val="0"/>
          <w:numId w:val="17"/>
        </w:numPr>
        <w:ind w:left="709" w:hanging="709"/>
        <w:rPr>
          <w:lang w:val="en-US"/>
        </w:rPr>
      </w:pPr>
      <w:bookmarkStart w:id="2424" w:name="_Toc80034219"/>
      <w:bookmarkStart w:id="2425" w:name="_Toc87896288"/>
      <w:r>
        <w:rPr>
          <w:lang w:val="en-US"/>
        </w:rPr>
        <w:t>Sistem Informasi</w:t>
      </w:r>
      <w:bookmarkEnd w:id="2424"/>
      <w:bookmarkEnd w:id="2425"/>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47BF5619" w:rsidR="00252056" w:rsidRDefault="00252056" w:rsidP="00FF2590">
      <w:pPr>
        <w:pStyle w:val="Heading3"/>
        <w:numPr>
          <w:ilvl w:val="0"/>
          <w:numId w:val="17"/>
        </w:numPr>
        <w:ind w:left="709" w:hanging="709"/>
        <w:rPr>
          <w:lang w:val="en-US"/>
        </w:rPr>
      </w:pPr>
      <w:bookmarkStart w:id="2426" w:name="_Toc80034220"/>
      <w:bookmarkStart w:id="2427" w:name="_Toc87896289"/>
      <w:r>
        <w:rPr>
          <w:lang w:val="en-US"/>
        </w:rPr>
        <w:t>Basis Data</w:t>
      </w:r>
      <w:bookmarkEnd w:id="2426"/>
      <w:bookmarkEnd w:id="2427"/>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01DEB57D" w:rsidR="003D36D6" w:rsidRDefault="003D36D6" w:rsidP="00FF2590">
      <w:pPr>
        <w:pStyle w:val="ListParagraph"/>
        <w:numPr>
          <w:ilvl w:val="0"/>
          <w:numId w:val="18"/>
        </w:numPr>
        <w:ind w:left="426"/>
      </w:pPr>
      <w:r>
        <w:t>Kesulita</w:t>
      </w:r>
      <w:del w:id="2428" w:author="Rafi Aziizi" w:date="2021-11-13T10:15:00Z">
        <w:r w:rsidDel="00362007">
          <w:delText xml:space="preserve"> </w:delText>
        </w:r>
      </w:del>
      <w:r>
        <w:t>n</w:t>
      </w:r>
      <w:ins w:id="2429" w:author="Rafi Aziizi" w:date="2021-11-13T10:15:00Z">
        <w:r w:rsidR="00362007">
          <w:t xml:space="preserve"> </w:t>
        </w:r>
      </w:ins>
      <w:r>
        <w:t>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t>Masalah integrasi</w:t>
      </w:r>
    </w:p>
    <w:p w14:paraId="24262E14" w14:textId="16754131" w:rsidR="003D36D6" w:rsidRDefault="00AD39F4" w:rsidP="00FF2590">
      <w:pPr>
        <w:pStyle w:val="Heading3"/>
        <w:numPr>
          <w:ilvl w:val="0"/>
          <w:numId w:val="17"/>
        </w:numPr>
        <w:ind w:left="709" w:hanging="709"/>
        <w:rPr>
          <w:lang w:val="en-US"/>
        </w:rPr>
      </w:pPr>
      <w:bookmarkStart w:id="2430" w:name="_Toc80034221"/>
      <w:bookmarkStart w:id="2431" w:name="_Toc87896290"/>
      <w:r>
        <w:rPr>
          <w:lang w:val="en-US"/>
        </w:rPr>
        <w:lastRenderedPageBreak/>
        <w:t>XAMPP</w:t>
      </w:r>
      <w:bookmarkEnd w:id="2430"/>
      <w:bookmarkEnd w:id="2431"/>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w:t>
      </w:r>
      <w:r w:rsidRPr="00362007">
        <w:rPr>
          <w:i/>
          <w:iCs/>
          <w:rPrChange w:id="2432" w:author="Rafi Aziizi" w:date="2021-11-13T10:16:00Z">
            <w:rPr/>
          </w:rPrChange>
        </w:rPr>
        <w:t>server</w:t>
      </w:r>
      <w:r w:rsidRPr="001347CB">
        <w:t xml:space="preserve">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4CD4AECF" w:rsidR="00C378B4" w:rsidRDefault="009A50AD" w:rsidP="00FF2590">
      <w:pPr>
        <w:pStyle w:val="Heading3"/>
        <w:numPr>
          <w:ilvl w:val="0"/>
          <w:numId w:val="17"/>
        </w:numPr>
        <w:ind w:left="709" w:hanging="709"/>
      </w:pPr>
      <w:bookmarkStart w:id="2433" w:name="_Toc80034222"/>
      <w:bookmarkStart w:id="2434" w:name="_Toc87896291"/>
      <w:r>
        <w:rPr>
          <w:lang w:val="en-US"/>
        </w:rPr>
        <w:t xml:space="preserve">Unified </w:t>
      </w:r>
      <w:r w:rsidRPr="009229B1">
        <w:t>Modeling Language (UML)</w:t>
      </w:r>
      <w:bookmarkEnd w:id="2433"/>
      <w:bookmarkEnd w:id="2434"/>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w:t>
      </w:r>
      <w:ins w:id="2435" w:author="Rafi Aziizi" w:date="2021-11-13T10:17:00Z">
        <w:r w:rsidR="007162C2">
          <w:t>k</w:t>
        </w:r>
      </w:ins>
      <w:r w:rsidRPr="00C378B4">
        <w:rPr>
          <w:lang w:val="id-ID"/>
        </w:rPr>
        <w:t xml:space="preserve">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2436" w:author="Rafi Aziizi" w:date="2021-11-12T13:13:00Z"/>
          <w:lang w:val="en-US"/>
        </w:rPr>
      </w:pPr>
      <w:bookmarkStart w:id="2437" w:name="_Toc80034223"/>
      <w:commentRangeStart w:id="2438"/>
      <w:del w:id="2439" w:author="Rafi Aziizi" w:date="2021-11-12T13:13:00Z">
        <w:r w:rsidRPr="00D85F50" w:rsidDel="0004566C">
          <w:rPr>
            <w:lang w:val="en-US"/>
          </w:rPr>
          <w:delText>Flowchart</w:delText>
        </w:r>
        <w:bookmarkEnd w:id="2437"/>
        <w:commentRangeEnd w:id="2438"/>
        <w:r w:rsidR="00C9617C" w:rsidDel="0004566C">
          <w:rPr>
            <w:rStyle w:val="CommentReference"/>
            <w:rFonts w:eastAsia="Times New Roman"/>
            <w:b w:val="0"/>
            <w:lang w:val="en-US"/>
          </w:rPr>
          <w:commentReference w:id="2438"/>
        </w:r>
        <w:r w:rsidRPr="00D85F50" w:rsidDel="0004566C">
          <w:rPr>
            <w:lang w:val="en-US"/>
          </w:rPr>
          <w:delText xml:space="preserve"> </w:delText>
        </w:r>
        <w:bookmarkStart w:id="2440" w:name="_Toc87894765"/>
        <w:bookmarkStart w:id="2441" w:name="_Toc87895312"/>
        <w:bookmarkStart w:id="2442" w:name="_Toc87896292"/>
        <w:bookmarkEnd w:id="2440"/>
        <w:bookmarkEnd w:id="2441"/>
        <w:bookmarkEnd w:id="2442"/>
      </w:del>
    </w:p>
    <w:p w14:paraId="30D45937" w14:textId="065D0157" w:rsidR="002E3348" w:rsidRPr="002E3348" w:rsidDel="0004566C" w:rsidRDefault="002E3348" w:rsidP="00177B0A">
      <w:pPr>
        <w:ind w:firstLine="709"/>
        <w:rPr>
          <w:del w:id="2443" w:author="Rafi Aziizi" w:date="2021-11-12T13:13:00Z"/>
        </w:rPr>
      </w:pPr>
      <w:del w:id="2444"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bookmarkStart w:id="2445" w:name="_Toc87894766"/>
        <w:bookmarkStart w:id="2446" w:name="_Toc87895313"/>
        <w:bookmarkStart w:id="2447" w:name="_Toc87896293"/>
        <w:bookmarkEnd w:id="2445"/>
        <w:bookmarkEnd w:id="2446"/>
        <w:bookmarkEnd w:id="2447"/>
      </w:del>
    </w:p>
    <w:p w14:paraId="2D29D2B5" w14:textId="3E2FA658" w:rsidR="00D85F50" w:rsidRDefault="00D85F50" w:rsidP="00FF2590">
      <w:pPr>
        <w:pStyle w:val="Heading3"/>
        <w:numPr>
          <w:ilvl w:val="0"/>
          <w:numId w:val="17"/>
        </w:numPr>
        <w:ind w:left="709" w:hanging="709"/>
        <w:rPr>
          <w:lang w:val="en-US"/>
        </w:rPr>
      </w:pPr>
      <w:bookmarkStart w:id="2448" w:name="_Toc80034224"/>
      <w:bookmarkStart w:id="2449" w:name="_Toc87896294"/>
      <w:r>
        <w:rPr>
          <w:lang w:val="en-US"/>
        </w:rPr>
        <w:t>Analisis Sistem</w:t>
      </w:r>
      <w:bookmarkEnd w:id="2448"/>
      <w:bookmarkEnd w:id="2449"/>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2538ADC6" w:rsidR="00AD39F4" w:rsidRPr="00D85F50" w:rsidRDefault="00AD39F4" w:rsidP="00FF2590">
      <w:pPr>
        <w:pStyle w:val="Heading3"/>
        <w:numPr>
          <w:ilvl w:val="0"/>
          <w:numId w:val="17"/>
        </w:numPr>
        <w:ind w:left="709" w:hanging="709"/>
        <w:rPr>
          <w:lang w:val="en-US"/>
        </w:rPr>
      </w:pPr>
      <w:bookmarkStart w:id="2450" w:name="_Toc80034225"/>
      <w:bookmarkStart w:id="2451" w:name="_Toc87896295"/>
      <w:r w:rsidRPr="00D85F50">
        <w:rPr>
          <w:lang w:val="en-US"/>
        </w:rPr>
        <w:lastRenderedPageBreak/>
        <w:t>Bahasa Pemrograman JAVA</w:t>
      </w:r>
      <w:bookmarkEnd w:id="2450"/>
      <w:bookmarkEnd w:id="2451"/>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08C78D21" w:rsidR="00AD39F4" w:rsidRDefault="00AD39F4" w:rsidP="00FF2590">
      <w:pPr>
        <w:pStyle w:val="Heading3"/>
        <w:numPr>
          <w:ilvl w:val="0"/>
          <w:numId w:val="17"/>
        </w:numPr>
        <w:ind w:left="709" w:hanging="709"/>
        <w:rPr>
          <w:lang w:val="en-US"/>
        </w:rPr>
      </w:pPr>
      <w:bookmarkStart w:id="2452" w:name="_Toc80034226"/>
      <w:bookmarkStart w:id="2453" w:name="_Toc87896296"/>
      <w:r>
        <w:rPr>
          <w:lang w:val="en-US"/>
        </w:rPr>
        <w:t>RFID</w:t>
      </w:r>
      <w:bookmarkEnd w:id="2452"/>
      <w:bookmarkEnd w:id="2453"/>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dapat merupakan perangkat read-only dan juga read-write yang berarti dapat dibaca saja </w:t>
      </w:r>
      <w:r w:rsidRPr="002052BC">
        <w:lastRenderedPageBreak/>
        <w:t>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26848CBC" w:rsidR="00AD39F4" w:rsidRDefault="00AD39F4" w:rsidP="00FF2590">
      <w:pPr>
        <w:pStyle w:val="Heading3"/>
        <w:numPr>
          <w:ilvl w:val="0"/>
          <w:numId w:val="17"/>
        </w:numPr>
        <w:ind w:left="709" w:hanging="709"/>
        <w:rPr>
          <w:lang w:val="en-US"/>
        </w:rPr>
      </w:pPr>
      <w:bookmarkStart w:id="2454" w:name="_Toc80034227"/>
      <w:bookmarkStart w:id="2455" w:name="_Toc87896297"/>
      <w:r>
        <w:rPr>
          <w:lang w:val="en-US"/>
        </w:rPr>
        <w:t>Ra</w:t>
      </w:r>
      <w:r w:rsidR="001205CF">
        <w:rPr>
          <w:lang w:val="en-US"/>
        </w:rPr>
        <w:t>s</w:t>
      </w:r>
      <w:r>
        <w:rPr>
          <w:lang w:val="en-US"/>
        </w:rPr>
        <w:t>pberry</w:t>
      </w:r>
      <w:bookmarkEnd w:id="2454"/>
      <w:bookmarkEnd w:id="2455"/>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2456" w:name="_Toc80034228"/>
      <w:bookmarkStart w:id="2457" w:name="_Toc87896298"/>
      <w:r>
        <w:rPr>
          <w:lang w:val="en-US"/>
        </w:rPr>
        <w:t>Studi Pustaka</w:t>
      </w:r>
      <w:bookmarkEnd w:id="2456"/>
      <w:bookmarkEnd w:id="2457"/>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2458" w:author="Rafi Aziizi" w:date="2021-11-12T13:14:00Z">
        <w:r w:rsidR="0004566C">
          <w:t>i</w:t>
        </w:r>
      </w:ins>
      <w:del w:id="2459"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52"/>
          <w:footerReference w:type="default" r:id="rId53"/>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2460" w:name="_Toc80034229"/>
      <w:bookmarkStart w:id="2461" w:name="_Toc87896299"/>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2460"/>
      <w:bookmarkEnd w:id="2461"/>
    </w:p>
    <w:p w14:paraId="2A41D854" w14:textId="3EF9D610" w:rsidR="00746D78" w:rsidRDefault="00746D78" w:rsidP="00C93BF7">
      <w:pPr>
        <w:pStyle w:val="Heading2"/>
        <w:numPr>
          <w:ilvl w:val="1"/>
          <w:numId w:val="4"/>
        </w:numPr>
        <w:ind w:left="709" w:hanging="709"/>
        <w:rPr>
          <w:lang w:val="en-US"/>
        </w:rPr>
      </w:pPr>
      <w:bookmarkStart w:id="2462" w:name="_Toc80034230"/>
      <w:bookmarkStart w:id="2463" w:name="_Toc87896300"/>
      <w:r>
        <w:rPr>
          <w:lang w:val="en-US"/>
        </w:rPr>
        <w:t>Latar Belakang Sekolah</w:t>
      </w:r>
      <w:bookmarkEnd w:id="2462"/>
      <w:bookmarkEnd w:id="2463"/>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29E0EC19" w:rsidR="005C75DF" w:rsidRDefault="00356EC8" w:rsidP="00C93BF7">
      <w:pPr>
        <w:pStyle w:val="Heading3"/>
        <w:numPr>
          <w:ilvl w:val="2"/>
          <w:numId w:val="6"/>
        </w:numPr>
        <w:ind w:left="709" w:hanging="142"/>
        <w:rPr>
          <w:lang w:val="en-US"/>
        </w:rPr>
      </w:pPr>
      <w:bookmarkStart w:id="2464" w:name="_Toc80034231"/>
      <w:bookmarkStart w:id="2465" w:name="_Toc87896301"/>
      <w:r>
        <w:rPr>
          <w:noProof/>
        </w:rPr>
        <w:drawing>
          <wp:anchor distT="0" distB="0" distL="114300" distR="114300" simplePos="0" relativeHeight="251612160" behindDoc="1" locked="0" layoutInCell="1" allowOverlap="1" wp14:anchorId="23B439FD" wp14:editId="2D8FE8A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2464"/>
      <w:bookmarkEnd w:id="2465"/>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57A78DAE" w:rsidR="00C80ED5" w:rsidRDefault="00F151BC" w:rsidP="00C80ED5">
      <w:ins w:id="2466" w:author="chaniaayulestari@outlook.com" w:date="2021-11-13T20:00:00Z">
        <w:r>
          <w:rPr>
            <w:noProof/>
          </w:rPr>
          <mc:AlternateContent>
            <mc:Choice Requires="wps">
              <w:drawing>
                <wp:anchor distT="0" distB="0" distL="114300" distR="114300" simplePos="0" relativeHeight="251735552" behindDoc="0" locked="0" layoutInCell="1" allowOverlap="1" wp14:anchorId="781E34DF" wp14:editId="72739853">
                  <wp:simplePos x="0" y="0"/>
                  <wp:positionH relativeFrom="column">
                    <wp:posOffset>1443990</wp:posOffset>
                  </wp:positionH>
                  <wp:positionV relativeFrom="paragraph">
                    <wp:posOffset>294005</wp:posOffset>
                  </wp:positionV>
                  <wp:extent cx="2095500" cy="258445"/>
                  <wp:effectExtent l="0" t="3810" r="1905" b="4445"/>
                  <wp:wrapNone/>
                  <wp:docPr id="432"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DF4972" w14:textId="2EFAFF7E" w:rsidR="00ED34E2" w:rsidRPr="004A09B7" w:rsidRDefault="00ED34E2">
                              <w:pPr>
                                <w:pStyle w:val="Caption"/>
                                <w:rPr>
                                  <w:noProof/>
                                </w:rPr>
                                <w:pPrChange w:id="2467" w:author="chaniaayulestari@outlook.com" w:date="2021-11-13T20:00:00Z">
                                  <w:pPr>
                                    <w:pStyle w:val="Heading3"/>
                                    <w:numPr>
                                      <w:numId w:val="6"/>
                                    </w:numPr>
                                    <w:ind w:left="709" w:hanging="142"/>
                                  </w:pPr>
                                </w:pPrChange>
                              </w:pPr>
                              <w:bookmarkStart w:id="2468" w:name="_Toc87729248"/>
                              <w:bookmarkStart w:id="2469" w:name="_Toc87894965"/>
                              <w:ins w:id="2470" w:author="chaniaayulestari@outlook.com" w:date="2021-11-13T20:00:00Z">
                                <w:r>
                                  <w:t xml:space="preserve">Gambar 3. </w:t>
                                </w:r>
                                <w:r>
                                  <w:fldChar w:fldCharType="begin"/>
                                </w:r>
                                <w:r>
                                  <w:instrText xml:space="preserve"> SEQ Gambar___3. \* ARABIC </w:instrText>
                                </w:r>
                              </w:ins>
                              <w:r>
                                <w:fldChar w:fldCharType="separate"/>
                              </w:r>
                              <w:ins w:id="2471" w:author="Rafi Aziizi" w:date="2021-11-15T16:05:00Z">
                                <w:r w:rsidR="00BF7B94">
                                  <w:rPr>
                                    <w:noProof/>
                                  </w:rPr>
                                  <w:t>1</w:t>
                                </w:r>
                              </w:ins>
                              <w:ins w:id="2472" w:author="chaniaayulestari@outlook.com" w:date="2021-11-13T20:00:00Z">
                                <w:r>
                                  <w:fldChar w:fldCharType="end"/>
                                </w:r>
                                <w:r>
                                  <w:t xml:space="preserve"> Logo SMK Cendekia Batujajar</w:t>
                                </w:r>
                              </w:ins>
                              <w:bookmarkEnd w:id="2468"/>
                              <w:bookmarkEnd w:id="24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81E34DF" id="_x0000_t202" coordsize="21600,21600" o:spt="202" path="m,l,21600r21600,l21600,xe">
                  <v:stroke joinstyle="miter"/>
                  <v:path gradientshapeok="t" o:connecttype="rect"/>
                </v:shapetype>
                <v:shape id="Text Box 178" o:spid="_x0000_s1031" type="#_x0000_t202" style="position:absolute;left:0;text-align:left;margin-left:113.7pt;margin-top:23.15pt;width:165pt;height:20.3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" stroked="f">
                  <v:textbox style="mso-fit-shape-to-text:t" inset="0,0,0,0">
                    <w:txbxContent>
                      <w:p w14:paraId="39DF4972" w14:textId="2EFAFF7E" w:rsidR="00ED34E2" w:rsidRPr="004A09B7" w:rsidRDefault="00ED34E2">
                        <w:pPr>
                          <w:pStyle w:val="Caption"/>
                          <w:rPr>
                            <w:noProof/>
                          </w:rPr>
                          <w:pPrChange w:id="2473" w:author="chaniaayulestari@outlook.com" w:date="2021-11-13T20:00:00Z">
                            <w:pPr>
                              <w:pStyle w:val="Heading3"/>
                              <w:numPr>
                                <w:numId w:val="6"/>
                              </w:numPr>
                              <w:ind w:left="709" w:hanging="142"/>
                            </w:pPr>
                          </w:pPrChange>
                        </w:pPr>
                        <w:bookmarkStart w:id="2474" w:name="_Toc87729248"/>
                        <w:bookmarkStart w:id="2475" w:name="_Toc87894965"/>
                        <w:ins w:id="2476" w:author="chaniaayulestari@outlook.com" w:date="2021-11-13T20:00:00Z">
                          <w:r>
                            <w:t xml:space="preserve">Gambar 3. </w:t>
                          </w:r>
                          <w:r>
                            <w:fldChar w:fldCharType="begin"/>
                          </w:r>
                          <w:r>
                            <w:instrText xml:space="preserve"> SEQ Gambar___3. \* ARABIC </w:instrText>
                          </w:r>
                        </w:ins>
                        <w:r>
                          <w:fldChar w:fldCharType="separate"/>
                        </w:r>
                        <w:ins w:id="2477" w:author="Rafi Aziizi" w:date="2021-11-15T16:05:00Z">
                          <w:r w:rsidR="00BF7B94">
                            <w:rPr>
                              <w:noProof/>
                            </w:rPr>
                            <w:t>1</w:t>
                          </w:r>
                        </w:ins>
                        <w:ins w:id="2478" w:author="chaniaayulestari@outlook.com" w:date="2021-11-13T20:00:00Z">
                          <w:r>
                            <w:fldChar w:fldCharType="end"/>
                          </w:r>
                          <w:r>
                            <w:t xml:space="preserve"> Logo SMK Cendekia Batujajar</w:t>
                          </w:r>
                        </w:ins>
                        <w:bookmarkEnd w:id="2474"/>
                        <w:bookmarkEnd w:id="2475"/>
                      </w:p>
                    </w:txbxContent>
                  </v:textbox>
                </v:shape>
              </w:pict>
            </mc:Fallback>
          </mc:AlternateContent>
        </w:r>
      </w:ins>
      <w:del w:id="2479" w:author="chaniaayulestari@outlook.com" w:date="2021-11-12T16:24:00Z">
        <w:r>
          <w:rPr>
            <w:noProof/>
          </w:rPr>
          <mc:AlternateContent>
            <mc:Choice Requires="wps">
              <w:drawing>
                <wp:anchor distT="0" distB="0" distL="114300" distR="114300" simplePos="0" relativeHeight="251636224" behindDoc="1" locked="0" layoutInCell="1" allowOverlap="1" wp14:anchorId="0A771069" wp14:editId="750276F2">
                  <wp:simplePos x="0" y="0"/>
                  <wp:positionH relativeFrom="margin">
                    <wp:posOffset>1433830</wp:posOffset>
                  </wp:positionH>
                  <wp:positionV relativeFrom="paragraph">
                    <wp:posOffset>292100</wp:posOffset>
                  </wp:positionV>
                  <wp:extent cx="2168525" cy="635"/>
                  <wp:effectExtent l="0" t="0" r="0" b="0"/>
                  <wp:wrapNone/>
                  <wp:docPr id="42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8525" cy="635"/>
                          </a:xfrm>
                          <a:prstGeom prst="rect">
                            <a:avLst/>
                          </a:prstGeom>
                          <a:solidFill>
                            <a:prstClr val="white"/>
                          </a:solidFill>
                          <a:ln>
                            <a:noFill/>
                          </a:ln>
                        </wps:spPr>
                        <wps:txbx>
                          <w:txbxContent>
                            <w:p w14:paraId="55684114" w14:textId="6C17A50D" w:rsidR="00ED34E2" w:rsidRPr="00630A6E" w:rsidRDefault="00ED34E2" w:rsidP="00832EA1">
                              <w:pPr>
                                <w:pStyle w:val="Caption"/>
                                <w:rPr>
                                  <w:b/>
                                  <w:noProof/>
                                  <w:color w:val="auto"/>
                                  <w:lang w:val="id-ID"/>
                                </w:rPr>
                              </w:pPr>
                              <w:r>
                                <w:t xml:space="preserve">Gambar 3. </w:t>
                              </w:r>
                              <w:ins w:id="2480" w:author="chaniaayulestari@outlook.com" w:date="2021-11-13T13:45:00Z">
                                <w:r>
                                  <w:fldChar w:fldCharType="begin"/>
                                </w:r>
                                <w:r>
                                  <w:instrText xml:space="preserve"> SEQ Gambar_3. \* ARABIC </w:instrText>
                                </w:r>
                              </w:ins>
                              <w:r>
                                <w:fldChar w:fldCharType="separate"/>
                              </w:r>
                              <w:ins w:id="2481" w:author="chaniaayulestari@outlook.com" w:date="2021-11-13T14:46:00Z">
                                <w:r>
                                  <w:rPr>
                                    <w:noProof/>
                                  </w:rPr>
                                  <w:t>2</w:t>
                                </w:r>
                              </w:ins>
                              <w:ins w:id="2482" w:author="chaniaayulestari@outlook.com" w:date="2021-11-13T13:45:00Z">
                                <w:r>
                                  <w:fldChar w:fldCharType="end"/>
                                </w:r>
                              </w:ins>
                              <w:del w:id="2483" w:author="chaniaayulestari@outlook.com" w:date="2021-11-13T13:45:00Z">
                                <w:r w:rsidDel="006D26FE">
                                  <w:fldChar w:fldCharType="begin"/>
                                </w:r>
                                <w:r w:rsidDel="006D26FE">
                                  <w:delInstrText xml:space="preserve"> SEQ Gambar_3. \* ARABIC </w:delInstrText>
                                </w:r>
                                <w:r w:rsidDel="006D26FE">
                                  <w:fldChar w:fldCharType="separate"/>
                                </w:r>
                              </w:del>
                              <w:del w:id="2484" w:author="chaniaayulestari@outlook.com" w:date="2021-11-13T13:43:00Z">
                                <w:r w:rsidDel="001A4EEC">
                                  <w:rPr>
                                    <w:noProof/>
                                  </w:rPr>
                                  <w:delText>1</w:delText>
                                </w:r>
                              </w:del>
                              <w:del w:id="2485" w:author="chaniaayulestari@outlook.com" w:date="2021-11-13T13:45:00Z">
                                <w:r w:rsidDel="006D26FE">
                                  <w:fldChar w:fldCharType="end"/>
                                </w:r>
                              </w:del>
                              <w:r>
                                <w:t xml:space="preserve"> Logo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A771069" id="Text Box 42" o:spid="_x0000_s1032" type="#_x0000_t202" style="position:absolute;left:0;text-align:left;margin-left:112.9pt;margin-top:23pt;width:170.75pt;height:.0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" stroked="f">
                  <v:textbox style="mso-fit-shape-to-text:t" inset="0,0,0,0">
                    <w:txbxContent>
                      <w:p w14:paraId="55684114" w14:textId="6C17A50D" w:rsidR="00ED34E2" w:rsidRPr="00630A6E" w:rsidRDefault="00ED34E2" w:rsidP="00832EA1">
                        <w:pPr>
                          <w:pStyle w:val="Caption"/>
                          <w:rPr>
                            <w:b/>
                            <w:noProof/>
                            <w:color w:val="auto"/>
                            <w:lang w:val="id-ID"/>
                          </w:rPr>
                        </w:pPr>
                        <w:r>
                          <w:t xml:space="preserve">Gambar 3. </w:t>
                        </w:r>
                        <w:ins w:id="2486" w:author="chaniaayulestari@outlook.com" w:date="2021-11-13T13:45:00Z">
                          <w:r>
                            <w:fldChar w:fldCharType="begin"/>
                          </w:r>
                          <w:r>
                            <w:instrText xml:space="preserve"> SEQ Gambar_3. \* ARABIC </w:instrText>
                          </w:r>
                        </w:ins>
                        <w:r>
                          <w:fldChar w:fldCharType="separate"/>
                        </w:r>
                        <w:ins w:id="2487" w:author="chaniaayulestari@outlook.com" w:date="2021-11-13T14:46:00Z">
                          <w:r>
                            <w:rPr>
                              <w:noProof/>
                            </w:rPr>
                            <w:t>2</w:t>
                          </w:r>
                        </w:ins>
                        <w:ins w:id="2488" w:author="chaniaayulestari@outlook.com" w:date="2021-11-13T13:45:00Z">
                          <w:r>
                            <w:fldChar w:fldCharType="end"/>
                          </w:r>
                        </w:ins>
                        <w:del w:id="2489" w:author="chaniaayulestari@outlook.com" w:date="2021-11-13T13:45:00Z">
                          <w:r w:rsidDel="006D26FE">
                            <w:fldChar w:fldCharType="begin"/>
                          </w:r>
                          <w:r w:rsidDel="006D26FE">
                            <w:delInstrText xml:space="preserve"> SEQ Gambar_3. \* ARABIC </w:delInstrText>
                          </w:r>
                          <w:r w:rsidDel="006D26FE">
                            <w:fldChar w:fldCharType="separate"/>
                          </w:r>
                        </w:del>
                        <w:del w:id="2490" w:author="chaniaayulestari@outlook.com" w:date="2021-11-13T13:43:00Z">
                          <w:r w:rsidDel="001A4EEC">
                            <w:rPr>
                              <w:noProof/>
                            </w:rPr>
                            <w:delText>1</w:delText>
                          </w:r>
                        </w:del>
                        <w:del w:id="2491" w:author="chaniaayulestari@outlook.com" w:date="2021-11-13T13:45:00Z">
                          <w:r w:rsidDel="006D26FE">
                            <w:fldChar w:fldCharType="end"/>
                          </w:r>
                        </w:del>
                        <w:r>
                          <w:t xml:space="preserve"> Logo SMK Cendekia Batujajar</w:t>
                        </w:r>
                      </w:p>
                    </w:txbxContent>
                  </v:textbox>
                  <w10:wrap anchorx="margin"/>
                </v:shape>
              </w:pict>
            </mc:Fallback>
          </mc:AlternateContent>
        </w:r>
      </w:del>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09385919" w:rsidR="00746D78" w:rsidRDefault="00746D78" w:rsidP="00C93BF7">
      <w:pPr>
        <w:pStyle w:val="Heading3"/>
        <w:numPr>
          <w:ilvl w:val="2"/>
          <w:numId w:val="6"/>
        </w:numPr>
        <w:ind w:left="709" w:hanging="142"/>
        <w:rPr>
          <w:lang w:val="en-US"/>
        </w:rPr>
      </w:pPr>
      <w:bookmarkStart w:id="2492" w:name="_Toc80034232"/>
      <w:bookmarkStart w:id="2493" w:name="_Toc87896302"/>
      <w:r>
        <w:rPr>
          <w:lang w:val="en-US"/>
        </w:rPr>
        <w:t>Visi dan Misi Sekolah</w:t>
      </w:r>
      <w:bookmarkEnd w:id="2492"/>
      <w:bookmarkEnd w:id="2493"/>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6F1D261D" w:rsidR="00746D78" w:rsidRDefault="00746D78" w:rsidP="00C93BF7">
      <w:pPr>
        <w:pStyle w:val="Heading3"/>
        <w:numPr>
          <w:ilvl w:val="2"/>
          <w:numId w:val="6"/>
        </w:numPr>
        <w:ind w:left="709" w:hanging="142"/>
        <w:rPr>
          <w:lang w:val="en-US"/>
        </w:rPr>
      </w:pPr>
      <w:bookmarkStart w:id="2494" w:name="_Toc80034233"/>
      <w:bookmarkStart w:id="2495" w:name="_Toc87896303"/>
      <w:r>
        <w:rPr>
          <w:lang w:val="en-US"/>
        </w:rPr>
        <w:t>Struktur Organisasi</w:t>
      </w:r>
      <w:bookmarkEnd w:id="2494"/>
      <w:bookmarkEnd w:id="2495"/>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269F4E65" w:rsidR="00C64817" w:rsidRDefault="00F151BC" w:rsidP="00C64817">
      <w:pPr>
        <w:ind w:left="709"/>
      </w:pPr>
      <w:del w:id="2496" w:author="chaniaayulestari@outlook.com" w:date="2021-11-12T16:25:00Z">
        <w:r>
          <w:rPr>
            <w:noProof/>
          </w:rPr>
          <w:lastRenderedPageBreak/>
          <mc:AlternateContent>
            <mc:Choice Requires="wps">
              <w:drawing>
                <wp:anchor distT="0" distB="0" distL="114300" distR="114300" simplePos="0" relativeHeight="251637248" behindDoc="1" locked="0" layoutInCell="1" allowOverlap="1" wp14:anchorId="536A44A0" wp14:editId="60BF5150">
                  <wp:simplePos x="0" y="0"/>
                  <wp:positionH relativeFrom="column">
                    <wp:posOffset>19050</wp:posOffset>
                  </wp:positionH>
                  <wp:positionV relativeFrom="paragraph">
                    <wp:posOffset>2972435</wp:posOffset>
                  </wp:positionV>
                  <wp:extent cx="5034915" cy="635"/>
                  <wp:effectExtent l="0" t="0" r="0" b="0"/>
                  <wp:wrapNone/>
                  <wp:docPr id="4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4915" cy="635"/>
                          </a:xfrm>
                          <a:prstGeom prst="rect">
                            <a:avLst/>
                          </a:prstGeom>
                          <a:solidFill>
                            <a:prstClr val="white"/>
                          </a:solidFill>
                          <a:ln>
                            <a:noFill/>
                          </a:ln>
                        </wps:spPr>
                        <wps:txbx>
                          <w:txbxContent>
                            <w:p w14:paraId="6E89576A" w14:textId="64E4312A" w:rsidR="00ED34E2" w:rsidRPr="00B90116" w:rsidRDefault="00ED34E2" w:rsidP="00832EA1">
                              <w:pPr>
                                <w:pStyle w:val="Caption"/>
                                <w:jc w:val="center"/>
                                <w:rPr>
                                  <w:noProof/>
                                  <w:sz w:val="24"/>
                                  <w:szCs w:val="24"/>
                                </w:rPr>
                              </w:pPr>
                              <w:r>
                                <w:t xml:space="preserve">Gambar 3. </w:t>
                              </w:r>
                              <w:ins w:id="2497" w:author="chaniaayulestari@outlook.com" w:date="2021-11-13T13:45:00Z">
                                <w:r>
                                  <w:fldChar w:fldCharType="begin"/>
                                </w:r>
                                <w:r>
                                  <w:instrText xml:space="preserve"> SEQ Gambar_3. \* ARABIC </w:instrText>
                                </w:r>
                              </w:ins>
                              <w:r>
                                <w:fldChar w:fldCharType="separate"/>
                              </w:r>
                              <w:ins w:id="2498" w:author="chaniaayulestari@outlook.com" w:date="2021-11-13T14:46:00Z">
                                <w:r>
                                  <w:rPr>
                                    <w:noProof/>
                                  </w:rPr>
                                  <w:t>3</w:t>
                                </w:r>
                              </w:ins>
                              <w:ins w:id="2499" w:author="chaniaayulestari@outlook.com" w:date="2021-11-13T13:45:00Z">
                                <w:r>
                                  <w:fldChar w:fldCharType="end"/>
                                </w:r>
                              </w:ins>
                              <w:del w:id="2500" w:author="chaniaayulestari@outlook.com" w:date="2021-11-13T13:45:00Z">
                                <w:r w:rsidDel="006D26FE">
                                  <w:fldChar w:fldCharType="begin"/>
                                </w:r>
                                <w:r w:rsidDel="006D26FE">
                                  <w:delInstrText xml:space="preserve"> SEQ Gambar_3. \* ARABIC </w:delInstrText>
                                </w:r>
                                <w:r w:rsidDel="006D26FE">
                                  <w:fldChar w:fldCharType="separate"/>
                                </w:r>
                              </w:del>
                              <w:del w:id="2501" w:author="chaniaayulestari@outlook.com" w:date="2021-11-13T13:43:00Z">
                                <w:r w:rsidDel="001A4EEC">
                                  <w:rPr>
                                    <w:noProof/>
                                  </w:rPr>
                                  <w:delText>2</w:delText>
                                </w:r>
                              </w:del>
                              <w:del w:id="2502" w:author="chaniaayulestari@outlook.com" w:date="2021-11-13T13:45:00Z">
                                <w:r w:rsidDel="006D26FE">
                                  <w:fldChar w:fldCharType="end"/>
                                </w:r>
                              </w:del>
                              <w:r>
                                <w:t xml:space="preserve"> Struktur Ogranisasi pada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6A44A0" id="Text Box 1" o:spid="_x0000_s1033" type="#_x0000_t202" style="position:absolute;left:0;text-align:left;margin-left:1.5pt;margin-top:234.05pt;width:396.45pt;height:.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" stroked="f">
                  <v:textbox style="mso-fit-shape-to-text:t" inset="0,0,0,0">
                    <w:txbxContent>
                      <w:p w14:paraId="6E89576A" w14:textId="64E4312A" w:rsidR="00ED34E2" w:rsidRPr="00B90116" w:rsidRDefault="00ED34E2" w:rsidP="00832EA1">
                        <w:pPr>
                          <w:pStyle w:val="Caption"/>
                          <w:jc w:val="center"/>
                          <w:rPr>
                            <w:noProof/>
                            <w:sz w:val="24"/>
                            <w:szCs w:val="24"/>
                          </w:rPr>
                        </w:pPr>
                        <w:r>
                          <w:t xml:space="preserve">Gambar 3. </w:t>
                        </w:r>
                        <w:ins w:id="2503" w:author="chaniaayulestari@outlook.com" w:date="2021-11-13T13:45:00Z">
                          <w:r>
                            <w:fldChar w:fldCharType="begin"/>
                          </w:r>
                          <w:r>
                            <w:instrText xml:space="preserve"> SEQ Gambar_3. \* ARABIC </w:instrText>
                          </w:r>
                        </w:ins>
                        <w:r>
                          <w:fldChar w:fldCharType="separate"/>
                        </w:r>
                        <w:ins w:id="2504" w:author="chaniaayulestari@outlook.com" w:date="2021-11-13T14:46:00Z">
                          <w:r>
                            <w:rPr>
                              <w:noProof/>
                            </w:rPr>
                            <w:t>3</w:t>
                          </w:r>
                        </w:ins>
                        <w:ins w:id="2505" w:author="chaniaayulestari@outlook.com" w:date="2021-11-13T13:45:00Z">
                          <w:r>
                            <w:fldChar w:fldCharType="end"/>
                          </w:r>
                        </w:ins>
                        <w:del w:id="2506" w:author="chaniaayulestari@outlook.com" w:date="2021-11-13T13:45:00Z">
                          <w:r w:rsidDel="006D26FE">
                            <w:fldChar w:fldCharType="begin"/>
                          </w:r>
                          <w:r w:rsidDel="006D26FE">
                            <w:delInstrText xml:space="preserve"> SEQ Gambar_3. \* ARABIC </w:delInstrText>
                          </w:r>
                          <w:r w:rsidDel="006D26FE">
                            <w:fldChar w:fldCharType="separate"/>
                          </w:r>
                        </w:del>
                        <w:del w:id="2507" w:author="chaniaayulestari@outlook.com" w:date="2021-11-13T13:43:00Z">
                          <w:r w:rsidDel="001A4EEC">
                            <w:rPr>
                              <w:noProof/>
                            </w:rPr>
                            <w:delText>2</w:delText>
                          </w:r>
                        </w:del>
                        <w:del w:id="2508" w:author="chaniaayulestari@outlook.com" w:date="2021-11-13T13:45:00Z">
                          <w:r w:rsidDel="006D26FE">
                            <w:fldChar w:fldCharType="end"/>
                          </w:r>
                        </w:del>
                        <w:r>
                          <w:t xml:space="preserve"> Struktur Ogranisasi pada SMK Cendekia Batujajar</w:t>
                        </w:r>
                      </w:p>
                    </w:txbxContent>
                  </v:textbox>
                </v:shape>
              </w:pict>
            </mc:Fallback>
          </mc:AlternateContent>
        </w:r>
      </w:del>
      <w:r w:rsidR="00C64817">
        <w:rPr>
          <w:noProof/>
        </w:rPr>
        <w:drawing>
          <wp:anchor distT="0" distB="0" distL="114300" distR="114300" simplePos="0" relativeHeight="251618304" behindDoc="1" locked="0" layoutInCell="1" allowOverlap="1" wp14:anchorId="63323DF7" wp14:editId="04DD13D5">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3B49C4C5" w:rsidR="00356EC8" w:rsidDel="00D87377" w:rsidRDefault="00F151BC" w:rsidP="00356EC8">
      <w:pPr>
        <w:jc w:val="center"/>
        <w:rPr>
          <w:del w:id="2509" w:author="chaniaayulestari@outlook.com" w:date="2021-11-13T20:02:00Z"/>
          <w:b/>
        </w:rPr>
      </w:pPr>
      <w:ins w:id="2510" w:author="chaniaayulestari@outlook.com" w:date="2021-11-13T20:01:00Z">
        <w:r>
          <w:rPr>
            <w:noProof/>
          </w:rPr>
          <mc:AlternateContent>
            <mc:Choice Requires="wps">
              <w:drawing>
                <wp:anchor distT="0" distB="0" distL="114300" distR="114300" simplePos="0" relativeHeight="251736576" behindDoc="0" locked="0" layoutInCell="1" allowOverlap="1" wp14:anchorId="7E8B211D" wp14:editId="11DBE0BF">
                  <wp:simplePos x="0" y="0"/>
                  <wp:positionH relativeFrom="column">
                    <wp:posOffset>19050</wp:posOffset>
                  </wp:positionH>
                  <wp:positionV relativeFrom="paragraph">
                    <wp:posOffset>99695</wp:posOffset>
                  </wp:positionV>
                  <wp:extent cx="5034915" cy="139700"/>
                  <wp:effectExtent l="1905" t="2540" r="1905" b="635"/>
                  <wp:wrapNone/>
                  <wp:docPr id="423"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13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2525E" w14:textId="0638B02C" w:rsidR="00ED34E2" w:rsidRPr="0000053A" w:rsidRDefault="00ED34E2">
                              <w:pPr>
                                <w:pStyle w:val="Caption"/>
                                <w:jc w:val="center"/>
                                <w:rPr>
                                  <w:noProof/>
                                </w:rPr>
                                <w:pPrChange w:id="2511" w:author="chaniaayulestari@outlook.com" w:date="2021-11-13T20:01:00Z">
                                  <w:pPr>
                                    <w:ind w:left="709"/>
                                  </w:pPr>
                                </w:pPrChange>
                              </w:pPr>
                              <w:bookmarkStart w:id="2512" w:name="_Toc87729249"/>
                              <w:bookmarkStart w:id="2513" w:name="_Toc87894966"/>
                              <w:ins w:id="2514" w:author="chaniaayulestari@outlook.com" w:date="2021-11-13T20:01:00Z">
                                <w:r>
                                  <w:t xml:space="preserve">Gambar 3. </w:t>
                                </w:r>
                                <w:r>
                                  <w:fldChar w:fldCharType="begin"/>
                                </w:r>
                                <w:r>
                                  <w:instrText xml:space="preserve"> SEQ Gambar___3. \* ARABIC </w:instrText>
                                </w:r>
                              </w:ins>
                              <w:r>
                                <w:fldChar w:fldCharType="separate"/>
                              </w:r>
                              <w:ins w:id="2515" w:author="Rafi Aziizi" w:date="2021-11-15T16:05:00Z">
                                <w:r w:rsidR="00BF7B94">
                                  <w:rPr>
                                    <w:noProof/>
                                  </w:rPr>
                                  <w:t>2</w:t>
                                </w:r>
                              </w:ins>
                              <w:ins w:id="2516" w:author="chaniaayulestari@outlook.com" w:date="2021-11-13T20:01:00Z">
                                <w:r>
                                  <w:fldChar w:fldCharType="end"/>
                                </w:r>
                                <w:r>
                                  <w:t xml:space="preserve"> Sistem Organisasi SMK Cendekia Batujajar</w:t>
                                </w:r>
                              </w:ins>
                              <w:bookmarkEnd w:id="2512"/>
                              <w:bookmarkEnd w:id="251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B211D" id="Text Box 179" o:spid="_x0000_s1034" type="#_x0000_t202" style="position:absolute;left:0;text-align:left;margin-left:1.5pt;margin-top:7.85pt;width:396.45pt;height:11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" stroked="f">
                  <v:textbox inset="0,0,0,0">
                    <w:txbxContent>
                      <w:p w14:paraId="3A82525E" w14:textId="0638B02C" w:rsidR="00ED34E2" w:rsidRPr="0000053A" w:rsidRDefault="00ED34E2">
                        <w:pPr>
                          <w:pStyle w:val="Caption"/>
                          <w:jc w:val="center"/>
                          <w:rPr>
                            <w:noProof/>
                          </w:rPr>
                          <w:pPrChange w:id="2517" w:author="chaniaayulestari@outlook.com" w:date="2021-11-13T20:01:00Z">
                            <w:pPr>
                              <w:ind w:left="709"/>
                            </w:pPr>
                          </w:pPrChange>
                        </w:pPr>
                        <w:bookmarkStart w:id="2518" w:name="_Toc87729249"/>
                        <w:bookmarkStart w:id="2519" w:name="_Toc87894966"/>
                        <w:ins w:id="2520" w:author="chaniaayulestari@outlook.com" w:date="2021-11-13T20:01:00Z">
                          <w:r>
                            <w:t xml:space="preserve">Gambar 3. </w:t>
                          </w:r>
                          <w:r>
                            <w:fldChar w:fldCharType="begin"/>
                          </w:r>
                          <w:r>
                            <w:instrText xml:space="preserve"> SEQ Gambar___3. \* ARABIC </w:instrText>
                          </w:r>
                        </w:ins>
                        <w:r>
                          <w:fldChar w:fldCharType="separate"/>
                        </w:r>
                        <w:ins w:id="2521" w:author="Rafi Aziizi" w:date="2021-11-15T16:05:00Z">
                          <w:r w:rsidR="00BF7B94">
                            <w:rPr>
                              <w:noProof/>
                            </w:rPr>
                            <w:t>2</w:t>
                          </w:r>
                        </w:ins>
                        <w:ins w:id="2522" w:author="chaniaayulestari@outlook.com" w:date="2021-11-13T20:01:00Z">
                          <w:r>
                            <w:fldChar w:fldCharType="end"/>
                          </w:r>
                          <w:r>
                            <w:t xml:space="preserve"> Sistem Organisasi SMK Cendekia Batujajar</w:t>
                          </w:r>
                        </w:ins>
                        <w:bookmarkEnd w:id="2518"/>
                        <w:bookmarkEnd w:id="2519"/>
                      </w:p>
                    </w:txbxContent>
                  </v:textbox>
                </v:shape>
              </w:pict>
            </mc:Fallback>
          </mc:AlternateContent>
        </w:r>
      </w:ins>
    </w:p>
    <w:p w14:paraId="3C15A5F3" w14:textId="77777777" w:rsidR="00D87377" w:rsidRDefault="00D87377" w:rsidP="00C64817">
      <w:pPr>
        <w:ind w:left="709"/>
        <w:rPr>
          <w:ins w:id="2523" w:author="chaniaayulestari@outlook.com" w:date="2021-11-13T20:02:00Z"/>
        </w:rPr>
      </w:pPr>
    </w:p>
    <w:p w14:paraId="0C232732" w14:textId="35C97517" w:rsidR="00356EC8" w:rsidRDefault="00117601" w:rsidP="00356EC8">
      <w:pPr>
        <w:jc w:val="center"/>
      </w:pPr>
      <w:r>
        <w:rPr>
          <w:b/>
        </w:rPr>
        <w:t>(</w:t>
      </w:r>
      <w:r w:rsidR="00356EC8">
        <w:rPr>
          <w:b/>
        </w:rPr>
        <w:t>Sumber:</w:t>
      </w:r>
      <w:r w:rsidR="00356EC8">
        <w:t xml:space="preserve"> SMK Cendekia Batujajar</w:t>
      </w:r>
      <w:r>
        <w:t>)</w:t>
      </w:r>
    </w:p>
    <w:p w14:paraId="086A6CAE" w14:textId="37E4A34C" w:rsidR="00746D78" w:rsidRDefault="00746D78" w:rsidP="00C93BF7">
      <w:pPr>
        <w:pStyle w:val="Heading2"/>
        <w:numPr>
          <w:ilvl w:val="1"/>
          <w:numId w:val="4"/>
        </w:numPr>
        <w:ind w:left="709" w:hanging="709"/>
        <w:rPr>
          <w:lang w:val="en-US"/>
        </w:rPr>
      </w:pPr>
      <w:bookmarkStart w:id="2524" w:name="_Toc80034234"/>
      <w:bookmarkStart w:id="2525" w:name="_Toc87896304"/>
      <w:r>
        <w:rPr>
          <w:lang w:val="en-US"/>
        </w:rPr>
        <w:t>Sistem yang sedang Berjalan</w:t>
      </w:r>
      <w:bookmarkEnd w:id="2524"/>
      <w:bookmarkEnd w:id="2525"/>
    </w:p>
    <w:p w14:paraId="1D7A1A7F" w14:textId="0E58F8EB" w:rsidR="00B0071F" w:rsidRPr="00B0071F" w:rsidDel="007162C2" w:rsidRDefault="0093375E">
      <w:pPr>
        <w:ind w:firstLine="709"/>
        <w:rPr>
          <w:del w:id="2526" w:author="Rafi Aziizi" w:date="2021-11-13T10:23:00Z"/>
        </w:rPr>
      </w:pPr>
      <w:ins w:id="2527" w:author="Rafi Aziizi" w:date="2021-11-12T13:27:00Z">
        <w:r>
          <w:t>Sistem yang sedang berjalan di SMK Cendekia Batujajar</w:t>
        </w:r>
      </w:ins>
      <w:ins w:id="2528" w:author="Rafi Aziizi" w:date="2021-11-12T13:28:00Z">
        <w:r>
          <w:t xml:space="preserve"> saat ini masih berjalan secara manual dalam hal proses absensi dan rekapitulasi absensi, </w:t>
        </w:r>
      </w:ins>
      <w:ins w:id="2529" w:author="Rafi Aziizi" w:date="2021-11-12T13:29:00Z">
        <w:r>
          <w:t>salah satu pihak sekolah yaitu guru BK perlu berkeliling disetiap kelas untuk melakukan absensi dan di akhir se</w:t>
        </w:r>
      </w:ins>
      <w:ins w:id="2530" w:author="Rafi Aziizi" w:date="2021-11-12T13:30:00Z">
        <w:r>
          <w:t>mester dilakukan rekapitulasi absensi secara manual menggunakan mesin pengolah kata. Untuk proses sistem yang sedang berjalan dijelaskan pada sub bab</w:t>
        </w:r>
      </w:ins>
      <w:ins w:id="2531" w:author="Rafi Aziizi" w:date="2021-11-12T13:31:00Z">
        <w:r>
          <w:t xml:space="preserve"> 3.2.1 sampai 3.2.4.</w:t>
        </w:r>
      </w:ins>
      <w:del w:id="2532"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2533" w:author="Rafi Aziizi" w:date="2021-11-12T13:20:00Z">
        <w:r w:rsidR="00C47083" w:rsidDel="0004566C">
          <w:delText>minggu</w:delText>
        </w:r>
      </w:del>
      <w:del w:id="2534"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2535" w:author="Rafi Aziizi" w:date="2021-11-13T10:23:00Z"/>
        </w:rPr>
        <w:pPrChange w:id="2536" w:author="Rafi Aziizi" w:date="2021-11-13T10:25:00Z">
          <w:pPr>
            <w:pStyle w:val="Heading3"/>
            <w:numPr>
              <w:ilvl w:val="0"/>
              <w:numId w:val="7"/>
            </w:numPr>
            <w:ind w:left="709" w:hanging="142"/>
          </w:pPr>
        </w:pPrChange>
      </w:pPr>
      <w:bookmarkStart w:id="2537" w:name="_Toc80034235"/>
      <w:del w:id="2538" w:author="Rafi Aziizi" w:date="2021-11-13T10:23:00Z">
        <w:r w:rsidDel="007162C2">
          <w:delText>Proses Bisnis</w:delText>
        </w:r>
      </w:del>
      <w:del w:id="2539" w:author="Rafi Aziizi" w:date="2021-11-12T13:24:00Z">
        <w:r w:rsidDel="0093375E">
          <w:delText xml:space="preserve"> Data Absen </w:delText>
        </w:r>
        <w:commentRangeStart w:id="2540"/>
        <w:r w:rsidDel="0093375E">
          <w:delText>Siswa</w:delText>
        </w:r>
        <w:bookmarkEnd w:id="2537"/>
        <w:commentRangeEnd w:id="2540"/>
        <w:r w:rsidR="00C9617C" w:rsidDel="0093375E">
          <w:rPr>
            <w:rStyle w:val="CommentReference"/>
            <w:b/>
          </w:rPr>
          <w:commentReference w:id="2540"/>
        </w:r>
      </w:del>
    </w:p>
    <w:p w14:paraId="6BDC8828" w14:textId="1DAD2181" w:rsidR="00880D9D" w:rsidDel="0093375E" w:rsidRDefault="00B67D3D">
      <w:pPr>
        <w:ind w:firstLine="709"/>
        <w:rPr>
          <w:del w:id="2541" w:author="Rafi Aziizi" w:date="2021-11-12T13:22:00Z"/>
        </w:rPr>
      </w:pPr>
      <w:del w:id="2542"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2543" w:author="Rafi Aziizi" w:date="2021-11-12T13:21:00Z"/>
        </w:rPr>
      </w:pPr>
      <w:moveFromRangeStart w:id="2544" w:author="Rafi Aziizi" w:date="2021-11-12T13:21:00Z" w:name="move87615713"/>
      <w:moveFrom w:id="2545"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2546" w:author="Rafi Aziizi" w:date="2021-11-12T13:21:00Z"/>
        </w:rPr>
        <w:pPrChange w:id="2547" w:author="Rafi Aziizi" w:date="2021-11-13T10:25:00Z">
          <w:pPr>
            <w:pStyle w:val="ListParagraph"/>
            <w:numPr>
              <w:numId w:val="75"/>
            </w:numPr>
            <w:ind w:hanging="360"/>
          </w:pPr>
        </w:pPrChange>
      </w:pPr>
      <w:moveFrom w:id="2548"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2549" w:author="Rafi Aziizi" w:date="2021-11-12T13:21:00Z"/>
        </w:rPr>
        <w:pPrChange w:id="2550" w:author="Rafi Aziizi" w:date="2021-11-13T10:25:00Z">
          <w:pPr>
            <w:pStyle w:val="ListParagraph"/>
            <w:numPr>
              <w:numId w:val="75"/>
            </w:numPr>
            <w:ind w:hanging="360"/>
          </w:pPr>
        </w:pPrChange>
      </w:pPr>
      <w:moveFrom w:id="2551"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2552" w:author="Rafi Aziizi" w:date="2021-11-12T13:21:00Z"/>
        </w:rPr>
        <w:pPrChange w:id="2553" w:author="Rafi Aziizi" w:date="2021-11-13T10:25:00Z">
          <w:pPr>
            <w:pStyle w:val="ListParagraph"/>
            <w:numPr>
              <w:numId w:val="75"/>
            </w:numPr>
            <w:ind w:hanging="360"/>
          </w:pPr>
        </w:pPrChange>
      </w:pPr>
      <w:moveFrom w:id="2554"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2544"/>
    <w:p w14:paraId="11B90FB5" w14:textId="7045212B" w:rsidR="00111278" w:rsidRDefault="00A2766B">
      <w:pPr>
        <w:ind w:firstLine="709"/>
        <w:pPrChange w:id="2555" w:author="Rafi Aziizi" w:date="2021-11-13T10:25:00Z">
          <w:pPr>
            <w:keepNext/>
            <w:jc w:val="center"/>
          </w:pPr>
        </w:pPrChange>
      </w:pPr>
      <w:del w:id="2556" w:author="Rafi Aziizi" w:date="2021-11-12T13:21:00Z">
        <w:r w:rsidDel="0093375E">
          <w:rPr>
            <w:noProof/>
          </w:rPr>
          <w:drawing>
            <wp:inline distT="0" distB="0" distL="0" distR="0" wp14:anchorId="6B498C38" wp14:editId="304E7898">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2557" w:author="Rafi Aziizi" w:date="2021-11-12T13:22:00Z"/>
        </w:rPr>
      </w:pPr>
      <w:moveFromRangeStart w:id="2558" w:author="Rafi Aziizi" w:date="2021-11-12T13:22:00Z" w:name="move87615748"/>
      <w:moveFrom w:id="2559" w:author="Rafi Aziizi" w:date="2021-11-12T13:22:00Z">
        <w:r w:rsidDel="0093375E">
          <w:t xml:space="preserve">Gambar 3. </w:t>
        </w:r>
        <w:r w:rsidDel="0093375E">
          <w:fldChar w:fldCharType="begin"/>
        </w:r>
        <w:r w:rsidRPr="00357EFF" w:rsidDel="0093375E">
          <w:rPr>
            <w:i w:val="0"/>
            <w:iCs w:val="0"/>
          </w:rPr>
          <w:instrText xml:space="preserve"> SEQ Gambar_3. \* ARABIC </w:instrText>
        </w:r>
        <w:r w:rsidDel="0093375E">
          <w:fldChar w:fldCharType="separate"/>
        </w:r>
        <w:r w:rsidR="003748F7" w:rsidDel="0093375E">
          <w:rPr>
            <w:noProof/>
          </w:rPr>
          <w:t>3</w:t>
        </w:r>
        <w:r w:rsidDel="0093375E">
          <w:fldChar w:fldCharType="end"/>
        </w:r>
        <w:r w:rsidDel="0093375E">
          <w:t xml:space="preserve"> Proses Bisnis Data Absen Siswa</w:t>
        </w:r>
        <w:bookmarkStart w:id="2560" w:name="_Toc87894778"/>
        <w:bookmarkStart w:id="2561" w:name="_Toc87895325"/>
        <w:bookmarkStart w:id="2562" w:name="_Toc87896305"/>
        <w:bookmarkEnd w:id="2560"/>
        <w:bookmarkEnd w:id="2561"/>
        <w:bookmarkEnd w:id="2562"/>
      </w:moveFrom>
    </w:p>
    <w:p w14:paraId="717F137C" w14:textId="188428F9" w:rsidR="00111278" w:rsidDel="0093375E" w:rsidRDefault="00111278" w:rsidP="00111278">
      <w:pPr>
        <w:jc w:val="center"/>
        <w:rPr>
          <w:moveFrom w:id="2563" w:author="Rafi Aziizi" w:date="2021-11-12T13:22:00Z"/>
        </w:rPr>
      </w:pPr>
      <w:moveFrom w:id="2564" w:author="Rafi Aziizi" w:date="2021-11-12T13:22:00Z">
        <w:r w:rsidDel="0093375E">
          <w:rPr>
            <w:b/>
          </w:rPr>
          <w:t>(Sumber:</w:t>
        </w:r>
        <w:r w:rsidDel="0093375E">
          <w:t xml:space="preserve"> Penyusun)</w:t>
        </w:r>
        <w:bookmarkStart w:id="2565" w:name="_Toc87894779"/>
        <w:bookmarkStart w:id="2566" w:name="_Toc87895326"/>
        <w:bookmarkStart w:id="2567" w:name="_Toc87896306"/>
        <w:bookmarkEnd w:id="2565"/>
        <w:bookmarkEnd w:id="2566"/>
        <w:bookmarkEnd w:id="2567"/>
      </w:moveFrom>
    </w:p>
    <w:p w14:paraId="6C52D6F9" w14:textId="1ED63DF6" w:rsidR="00C2066A" w:rsidRDefault="00C2066A" w:rsidP="00C93BF7">
      <w:pPr>
        <w:pStyle w:val="Heading3"/>
        <w:numPr>
          <w:ilvl w:val="0"/>
          <w:numId w:val="7"/>
        </w:numPr>
        <w:ind w:left="709" w:hanging="142"/>
        <w:rPr>
          <w:ins w:id="2568" w:author="Rafi Aziizi" w:date="2021-11-13T10:22:00Z"/>
          <w:lang w:val="en-US"/>
        </w:rPr>
      </w:pPr>
      <w:bookmarkStart w:id="2569" w:name="_Toc80034236"/>
      <w:bookmarkStart w:id="2570" w:name="_Toc87896307"/>
      <w:moveFromRangeEnd w:id="2558"/>
      <w:r>
        <w:rPr>
          <w:lang w:val="en-US"/>
        </w:rPr>
        <w:t xml:space="preserve">Analisis Sistem </w:t>
      </w:r>
      <w:commentRangeStart w:id="2571"/>
      <w:r>
        <w:rPr>
          <w:lang w:val="en-US"/>
        </w:rPr>
        <w:t>Berjalan</w:t>
      </w:r>
      <w:bookmarkEnd w:id="2569"/>
      <w:commentRangeEnd w:id="2571"/>
      <w:r w:rsidR="00494C80">
        <w:rPr>
          <w:rStyle w:val="CommentReference"/>
          <w:rFonts w:eastAsia="Times New Roman"/>
          <w:b w:val="0"/>
          <w:lang w:val="en-US"/>
        </w:rPr>
        <w:commentReference w:id="2571"/>
      </w:r>
      <w:bookmarkEnd w:id="2570"/>
    </w:p>
    <w:p w14:paraId="1C13D199" w14:textId="5AC1CBA9" w:rsidR="007162C2" w:rsidRPr="00CA43C8" w:rsidRDefault="007162C2">
      <w:pPr>
        <w:ind w:firstLine="567"/>
        <w:rPr>
          <w:bCs/>
        </w:rPr>
        <w:pPrChange w:id="2572" w:author="Rafi Aziizi" w:date="2021-11-13T10:24:00Z">
          <w:pPr>
            <w:pStyle w:val="Heading3"/>
            <w:numPr>
              <w:ilvl w:val="0"/>
              <w:numId w:val="7"/>
            </w:numPr>
            <w:ind w:left="709" w:hanging="142"/>
          </w:pPr>
        </w:pPrChange>
      </w:pPr>
      <w:ins w:id="2573" w:author="Rafi Aziizi" w:date="2021-11-13T10:23:00Z">
        <w:r w:rsidRPr="007162C2">
          <w:rPr>
            <w:b/>
            <w:bCs/>
            <w:rPrChange w:id="2574" w:author="Rafi Aziizi" w:date="2021-11-13T10:23:00Z">
              <w:rPr>
                <w:b w:val="0"/>
              </w:rPr>
            </w:rPrChange>
          </w:rPr>
          <w:t>a. Absensi dan Rekapitulasi Absensi</w:t>
        </w:r>
      </w:ins>
    </w:p>
    <w:p w14:paraId="35A129EF" w14:textId="21D00BD2" w:rsidR="00BC49F6" w:rsidDel="00357EFF" w:rsidRDefault="007162C2">
      <w:pPr>
        <w:rPr>
          <w:del w:id="2575" w:author="Rafi Aziizi" w:date="2021-11-12T13:33:00Z"/>
        </w:rPr>
        <w:pPrChange w:id="2576" w:author="Rafi Aziizi" w:date="2021-11-13T10:25:00Z">
          <w:pPr>
            <w:ind w:firstLine="709"/>
          </w:pPr>
        </w:pPrChange>
      </w:pPr>
      <w:ins w:id="2577" w:author="Rafi Aziizi" w:date="2021-11-13T10:25:00Z">
        <w:r>
          <w:tab/>
        </w:r>
      </w:ins>
      <w:del w:id="2578"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2579" w:author="Rafi Aziizi" w:date="2021-11-12T13:32:00Z">
        <w:r w:rsidR="001807FF" w:rsidDel="00357EFF">
          <w:delText>l</w:delText>
        </w:r>
      </w:del>
      <w:del w:id="2580"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2581" w:author="Rafi Aziizi" w:date="2021-11-12T13:26:00Z"/>
        </w:rPr>
        <w:pPrChange w:id="2582" w:author="Rafi Aziizi" w:date="2021-11-13T10:25:00Z">
          <w:pPr>
            <w:ind w:firstLine="709"/>
          </w:pPr>
        </w:pPrChange>
      </w:pPr>
      <w:del w:id="2583"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2584"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absensi per </w:t>
        </w:r>
        <w:r w:rsidR="0093375E">
          <w:lastRenderedPageBreak/>
          <w:t xml:space="preserve">semester yang akan diberikan kepada wali kelas masing-masing siswa sebagai pertimbangan kenaikan kelas. </w:t>
        </w:r>
      </w:ins>
    </w:p>
    <w:p w14:paraId="0D03D885" w14:textId="033FA9A9" w:rsidR="007162C2" w:rsidRDefault="0093375E">
      <w:pPr>
        <w:ind w:firstLine="720"/>
        <w:rPr>
          <w:ins w:id="2585" w:author="Rafi Aziizi" w:date="2021-11-13T10:24:00Z"/>
        </w:rPr>
        <w:pPrChange w:id="2586" w:author="Rafi Aziizi" w:date="2021-11-13T10:25:00Z">
          <w:pPr>
            <w:ind w:firstLine="709"/>
          </w:pPr>
        </w:pPrChange>
      </w:pPr>
      <w:ins w:id="2587" w:author="Rafi Aziizi" w:date="2021-11-12T13:26:00Z">
        <w:r>
          <w:t xml:space="preserve">Dalam proses absensi pada SMK ini juga tentu saja terdapat beberapa peraturan dimana apabila setiap siswa tidak hadir kesekolah atau dengan kata lain alpha tiga kali </w:t>
        </w:r>
      </w:ins>
      <w:ins w:id="2588" w:author="Rafi Aziizi" w:date="2021-11-12T13:34:00Z">
        <w:r w:rsidR="00357EFF">
          <w:t xml:space="preserve">dan kelipatan 3 </w:t>
        </w:r>
      </w:ins>
      <w:ins w:id="2589" w:author="Rafi Aziizi" w:date="2021-11-12T13:26:00Z">
        <w:r>
          <w:t>dalam kurun waktu satu semester, maka siswa tersebut akan dilakukan pemanggilan kedalam ruang BK untuk diberikan peringatan atau langsung mengunjungi rumah siswa yang bersangkutan. Sedangkan untuk izin dan sakit maka siswa yang bersangkutan perlu mengirim tanda bukti seperti surat ataupun menghubungi langsung pihak sekolah baik guru BK atau wali kelas siswa tersebut. Tanpa adanya bukti ketidakhadiran, maka secara otomatis siswa yang bersangkutan akan dianggap alpha</w:t>
        </w:r>
      </w:ins>
      <w:ins w:id="2590" w:author="Rafi Aziizi" w:date="2021-11-12T13:33:00Z">
        <w:r w:rsidR="00357EFF">
          <w:t>.</w:t>
        </w:r>
      </w:ins>
      <w:ins w:id="2591" w:author="Rafi Aziizi" w:date="2021-11-13T10:24:00Z">
        <w:r w:rsidR="007162C2">
          <w:t xml:space="preserve"> Beberapa aturan terkait mengenai absensi siswa </w:t>
        </w:r>
        <w:commentRangeStart w:id="2592"/>
        <w:r w:rsidR="007162C2">
          <w:t>yaitu</w:t>
        </w:r>
        <w:commentRangeEnd w:id="2592"/>
        <w:r w:rsidR="007162C2">
          <w:rPr>
            <w:rStyle w:val="CommentReference"/>
          </w:rPr>
          <w:commentReference w:id="2592"/>
        </w:r>
        <w:r w:rsidR="007162C2">
          <w:t xml:space="preserve"> :</w:t>
        </w:r>
      </w:ins>
    </w:p>
    <w:p w14:paraId="67960C87" w14:textId="77777777" w:rsidR="007162C2" w:rsidRDefault="007162C2">
      <w:pPr>
        <w:pStyle w:val="ListParagraph"/>
        <w:numPr>
          <w:ilvl w:val="0"/>
          <w:numId w:val="118"/>
        </w:numPr>
        <w:ind w:left="567"/>
        <w:rPr>
          <w:ins w:id="2593" w:author="Rafi Aziizi" w:date="2021-11-13T10:24:00Z"/>
        </w:rPr>
        <w:pPrChange w:id="2594" w:author="chaniaayulestari@outlook.com" w:date="2021-11-13T13:47:00Z">
          <w:pPr>
            <w:pStyle w:val="ListParagraph"/>
            <w:numPr>
              <w:numId w:val="77"/>
            </w:numPr>
            <w:ind w:left="360" w:hanging="360"/>
          </w:pPr>
        </w:pPrChange>
      </w:pPr>
      <w:ins w:id="2595" w:author="Rafi Aziizi" w:date="2021-11-13T10:24:00Z">
        <w:r>
          <w:t>Siswa harus masuk sekolah sebelum jam 07:15:00, apabila siswa datang di jam 07:15:01 hingga 07:30:00 maka status kehadiran siswa dianggap terlambat namun tetap diperbolehkan masuk sekolah, sedangkan lebih dari jam 07:30:00 maka siswa dianggap alpha dan dilarang masuk.</w:t>
        </w:r>
      </w:ins>
    </w:p>
    <w:p w14:paraId="026B8950" w14:textId="77777777" w:rsidR="007162C2" w:rsidRDefault="007162C2">
      <w:pPr>
        <w:pStyle w:val="ListParagraph"/>
        <w:numPr>
          <w:ilvl w:val="0"/>
          <w:numId w:val="118"/>
        </w:numPr>
        <w:ind w:left="567"/>
        <w:rPr>
          <w:ins w:id="2596" w:author="Rafi Aziizi" w:date="2021-11-13T10:24:00Z"/>
        </w:rPr>
        <w:pPrChange w:id="2597" w:author="chaniaayulestari@outlook.com" w:date="2021-11-13T13:47:00Z">
          <w:pPr>
            <w:pStyle w:val="ListParagraph"/>
            <w:numPr>
              <w:numId w:val="77"/>
            </w:numPr>
            <w:ind w:left="360" w:hanging="360"/>
          </w:pPr>
        </w:pPrChange>
      </w:pPr>
      <w:ins w:id="2598" w:author="Rafi Aziizi" w:date="2021-11-13T10:24:00Z">
        <w:r>
          <w:t>Apabila siswa mempunyai status kehadiran izin, dan sakit harus dilengkapi surat yang diberikan secara langsung kepada pihak sekolah</w:t>
        </w:r>
      </w:ins>
    </w:p>
    <w:p w14:paraId="319C2F5C" w14:textId="119367BC" w:rsidR="007162C2" w:rsidRDefault="007162C2">
      <w:pPr>
        <w:pStyle w:val="ListParagraph"/>
        <w:numPr>
          <w:ilvl w:val="0"/>
          <w:numId w:val="118"/>
        </w:numPr>
        <w:ind w:left="567"/>
        <w:rPr>
          <w:ins w:id="2599" w:author="Rafi Aziizi" w:date="2021-11-13T10:25:00Z"/>
        </w:rPr>
        <w:pPrChange w:id="2600" w:author="chaniaayulestari@outlook.com" w:date="2021-11-13T13:47:00Z">
          <w:pPr>
            <w:pStyle w:val="ListParagraph"/>
            <w:numPr>
              <w:numId w:val="106"/>
            </w:numPr>
            <w:ind w:hanging="360"/>
          </w:pPr>
        </w:pPrChange>
      </w:pPr>
      <w:ins w:id="2601" w:author="Rafi Aziizi" w:date="2021-11-13T10:24: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ins>
    </w:p>
    <w:p w14:paraId="03651185" w14:textId="44BA2A61" w:rsidR="007162C2" w:rsidRDefault="007162C2" w:rsidP="006D26FE">
      <w:pPr>
        <w:ind w:firstLine="567"/>
        <w:rPr>
          <w:ins w:id="2602" w:author="chaniaayulestari@outlook.com" w:date="2021-11-13T15:01:00Z"/>
        </w:rPr>
      </w:pPr>
      <w:ins w:id="2603" w:author="Rafi Aziizi" w:date="2021-11-13T10:25:00Z">
        <w:r>
          <w:t>Dibawah ini merupakan sebuah activity diagram yang digunakan untuk menggambarkan proses bisnis absensi siswa SMK Cendekia Batujajar yang dilakukan secara manual mulai dari absen siswa hingga pelaporan kepada masing-masing wali kelas.</w:t>
        </w:r>
      </w:ins>
    </w:p>
    <w:p w14:paraId="450CA2ED" w14:textId="07E42299" w:rsidR="000C4633" w:rsidRDefault="000C4633" w:rsidP="006D26FE">
      <w:pPr>
        <w:ind w:firstLine="567"/>
        <w:rPr>
          <w:ins w:id="2604" w:author="chaniaayulestari@outlook.com" w:date="2021-11-13T15:01:00Z"/>
        </w:rPr>
      </w:pPr>
    </w:p>
    <w:p w14:paraId="10D99217" w14:textId="63655787" w:rsidR="000C4633" w:rsidDel="000C4633" w:rsidRDefault="000C4633" w:rsidP="000C4633">
      <w:pPr>
        <w:keepNext/>
        <w:rPr>
          <w:del w:id="2605" w:author="chaniaayulestari@outlook.com" w:date="2021-11-13T15:01:00Z"/>
        </w:rPr>
      </w:pPr>
    </w:p>
    <w:p w14:paraId="41DBC6CF" w14:textId="51F4431E" w:rsidR="000C4633" w:rsidRDefault="000C4633" w:rsidP="006D26FE">
      <w:pPr>
        <w:ind w:firstLine="567"/>
        <w:rPr>
          <w:ins w:id="2606" w:author="chaniaayulestari@outlook.com" w:date="2021-11-13T15:02:00Z"/>
        </w:rPr>
      </w:pPr>
    </w:p>
    <w:p w14:paraId="22BFBA9B" w14:textId="30668495" w:rsidR="000C4633" w:rsidRDefault="000C4633" w:rsidP="006D26FE">
      <w:pPr>
        <w:ind w:firstLine="567"/>
        <w:rPr>
          <w:ins w:id="2607" w:author="chaniaayulestari@outlook.com" w:date="2021-11-13T15:02:00Z"/>
        </w:rPr>
      </w:pPr>
    </w:p>
    <w:p w14:paraId="67F90B6A" w14:textId="77777777" w:rsidR="000C4633" w:rsidRDefault="000C4633">
      <w:pPr>
        <w:ind w:firstLine="567"/>
        <w:rPr>
          <w:ins w:id="2608" w:author="chaniaayulestari@outlook.com" w:date="2021-11-13T15:02:00Z"/>
        </w:rPr>
        <w:pPrChange w:id="2609" w:author="chaniaayulestari@outlook.com" w:date="2021-11-13T13:47:00Z">
          <w:pPr>
            <w:ind w:firstLine="360"/>
          </w:pPr>
        </w:pPrChange>
      </w:pPr>
    </w:p>
    <w:p w14:paraId="311D6161" w14:textId="0B1E3846" w:rsidR="000C4633" w:rsidRDefault="000C4633">
      <w:pPr>
        <w:keepNext/>
        <w:rPr>
          <w:ins w:id="2610" w:author="chaniaayulestari@outlook.com" w:date="2021-11-13T15:01:00Z"/>
        </w:rPr>
        <w:pPrChange w:id="2611" w:author="chaniaayulestari@outlook.com" w:date="2021-11-13T15:01:00Z">
          <w:pPr>
            <w:keepNext/>
            <w:ind w:firstLine="709"/>
            <w:jc w:val="center"/>
          </w:pPr>
        </w:pPrChange>
      </w:pPr>
      <w:ins w:id="2612" w:author="Rafi Aziizi" w:date="2021-11-13T10:25:00Z">
        <w:r>
          <w:rPr>
            <w:noProof/>
          </w:rPr>
          <w:lastRenderedPageBreak/>
          <w:drawing>
            <wp:anchor distT="0" distB="0" distL="114300" distR="114300" simplePos="0" relativeHeight="251624448" behindDoc="1" locked="0" layoutInCell="1" allowOverlap="1" wp14:anchorId="7D3B3854" wp14:editId="4D752B1F">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2613" w:author="chaniaayulestari@outlook.com" w:date="2021-11-13T15:02:00Z"/>
        </w:rPr>
      </w:pPr>
    </w:p>
    <w:p w14:paraId="7194A9D2" w14:textId="46862EDE" w:rsidR="000C4633" w:rsidRDefault="000C4633" w:rsidP="00CA43C8">
      <w:pPr>
        <w:keepNext/>
        <w:ind w:firstLine="709"/>
        <w:jc w:val="center"/>
        <w:rPr>
          <w:ins w:id="2614" w:author="chaniaayulestari@outlook.com" w:date="2021-11-13T15:02:00Z"/>
        </w:rPr>
      </w:pPr>
    </w:p>
    <w:p w14:paraId="24C0DF6E" w14:textId="147FC7A6" w:rsidR="000C4633" w:rsidRDefault="000C4633" w:rsidP="00CA43C8">
      <w:pPr>
        <w:keepNext/>
        <w:ind w:firstLine="709"/>
        <w:jc w:val="center"/>
        <w:rPr>
          <w:ins w:id="2615" w:author="chaniaayulestari@outlook.com" w:date="2021-11-13T15:02:00Z"/>
        </w:rPr>
      </w:pPr>
    </w:p>
    <w:p w14:paraId="051AE7C7" w14:textId="785D6DE9" w:rsidR="000C4633" w:rsidRDefault="000C4633" w:rsidP="00CA43C8">
      <w:pPr>
        <w:keepNext/>
        <w:ind w:firstLine="709"/>
        <w:jc w:val="center"/>
        <w:rPr>
          <w:ins w:id="2616" w:author="chaniaayulestari@outlook.com" w:date="2021-11-13T15:02:00Z"/>
        </w:rPr>
      </w:pPr>
    </w:p>
    <w:p w14:paraId="334E7C35" w14:textId="2370CC0D" w:rsidR="000C4633" w:rsidRDefault="000C4633" w:rsidP="00CA43C8">
      <w:pPr>
        <w:keepNext/>
        <w:ind w:firstLine="709"/>
        <w:jc w:val="center"/>
        <w:rPr>
          <w:ins w:id="2617" w:author="chaniaayulestari@outlook.com" w:date="2021-11-13T15:02:00Z"/>
        </w:rPr>
      </w:pPr>
    </w:p>
    <w:p w14:paraId="3950C26D" w14:textId="0A66CF35" w:rsidR="000C4633" w:rsidRDefault="000C4633" w:rsidP="00CA43C8">
      <w:pPr>
        <w:keepNext/>
        <w:ind w:firstLine="709"/>
        <w:jc w:val="center"/>
        <w:rPr>
          <w:ins w:id="2618" w:author="chaniaayulestari@outlook.com" w:date="2021-11-13T15:02:00Z"/>
        </w:rPr>
      </w:pPr>
    </w:p>
    <w:p w14:paraId="2527E572" w14:textId="1F2CDF5C" w:rsidR="000C4633" w:rsidRDefault="000C4633" w:rsidP="00CA43C8">
      <w:pPr>
        <w:keepNext/>
        <w:ind w:firstLine="709"/>
        <w:jc w:val="center"/>
        <w:rPr>
          <w:ins w:id="2619" w:author="chaniaayulestari@outlook.com" w:date="2021-11-13T15:02:00Z"/>
        </w:rPr>
      </w:pPr>
    </w:p>
    <w:p w14:paraId="17819FE5" w14:textId="2A7C31AD" w:rsidR="000C4633" w:rsidRDefault="000C4633" w:rsidP="00CA43C8">
      <w:pPr>
        <w:keepNext/>
        <w:ind w:firstLine="709"/>
        <w:jc w:val="center"/>
        <w:rPr>
          <w:ins w:id="2620" w:author="chaniaayulestari@outlook.com" w:date="2021-11-13T15:02:00Z"/>
        </w:rPr>
      </w:pPr>
    </w:p>
    <w:p w14:paraId="798A7E07" w14:textId="3A2FF34F" w:rsidR="000C4633" w:rsidRDefault="000C4633" w:rsidP="00CA43C8">
      <w:pPr>
        <w:keepNext/>
        <w:ind w:firstLine="709"/>
        <w:jc w:val="center"/>
        <w:rPr>
          <w:ins w:id="2621" w:author="chaniaayulestari@outlook.com" w:date="2021-11-13T15:02:00Z"/>
        </w:rPr>
      </w:pPr>
    </w:p>
    <w:p w14:paraId="5C95F9A3" w14:textId="2995A6FA" w:rsidR="000C4633" w:rsidRDefault="000C4633" w:rsidP="00CA43C8">
      <w:pPr>
        <w:keepNext/>
        <w:ind w:firstLine="709"/>
        <w:jc w:val="center"/>
        <w:rPr>
          <w:ins w:id="2622" w:author="chaniaayulestari@outlook.com" w:date="2021-11-13T15:02:00Z"/>
        </w:rPr>
      </w:pPr>
    </w:p>
    <w:p w14:paraId="6D338631" w14:textId="7719FBA3" w:rsidR="000C4633" w:rsidRDefault="00F151BC">
      <w:pPr>
        <w:keepNext/>
        <w:ind w:firstLine="709"/>
        <w:jc w:val="center"/>
        <w:rPr>
          <w:ins w:id="2623" w:author="chaniaayulestari@outlook.com" w:date="2021-11-13T14:50:00Z"/>
        </w:rPr>
        <w:pPrChange w:id="2624" w:author="chaniaayulestari@outlook.com" w:date="2021-11-13T14:50:00Z">
          <w:pPr>
            <w:ind w:firstLine="709"/>
            <w:jc w:val="center"/>
          </w:pPr>
        </w:pPrChange>
      </w:pPr>
      <w:ins w:id="2625" w:author="chaniaayulestari@outlook.com" w:date="2021-11-13T20:02:00Z">
        <w:r>
          <w:rPr>
            <w:noProof/>
          </w:rPr>
          <mc:AlternateContent>
            <mc:Choice Requires="wps">
              <w:drawing>
                <wp:anchor distT="0" distB="0" distL="114300" distR="114300" simplePos="0" relativeHeight="251737600" behindDoc="0" locked="0" layoutInCell="1" allowOverlap="1" wp14:anchorId="4419A04A" wp14:editId="750C6209">
                  <wp:simplePos x="0" y="0"/>
                  <wp:positionH relativeFrom="column">
                    <wp:posOffset>226060</wp:posOffset>
                  </wp:positionH>
                  <wp:positionV relativeFrom="paragraph">
                    <wp:posOffset>267335</wp:posOffset>
                  </wp:positionV>
                  <wp:extent cx="4612005" cy="151130"/>
                  <wp:effectExtent l="0" t="0" r="0" b="2540"/>
                  <wp:wrapNone/>
                  <wp:docPr id="421"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2005" cy="15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7184B" w14:textId="1DB8EE03" w:rsidR="00ED34E2" w:rsidRPr="00A66DC7" w:rsidRDefault="00ED34E2">
                              <w:pPr>
                                <w:pStyle w:val="Caption"/>
                                <w:jc w:val="center"/>
                                <w:rPr>
                                  <w:noProof/>
                                </w:rPr>
                                <w:pPrChange w:id="2626" w:author="chaniaayulestari@outlook.com" w:date="2021-11-13T20:02:00Z">
                                  <w:pPr>
                                    <w:keepNext/>
                                  </w:pPr>
                                </w:pPrChange>
                              </w:pPr>
                              <w:bookmarkStart w:id="2627" w:name="_Toc87729250"/>
                              <w:bookmarkStart w:id="2628" w:name="_Toc87894967"/>
                              <w:ins w:id="2629" w:author="chaniaayulestari@outlook.com" w:date="2021-11-13T20:02:00Z">
                                <w:r>
                                  <w:t xml:space="preserve">Gambar 3. </w:t>
                                </w:r>
                                <w:r>
                                  <w:fldChar w:fldCharType="begin"/>
                                </w:r>
                                <w:r>
                                  <w:instrText xml:space="preserve"> SEQ Gambar___3. \* ARABIC </w:instrText>
                                </w:r>
                              </w:ins>
                              <w:r>
                                <w:fldChar w:fldCharType="separate"/>
                              </w:r>
                              <w:ins w:id="2630" w:author="Rafi Aziizi" w:date="2021-11-15T16:05:00Z">
                                <w:r w:rsidR="00BF7B94">
                                  <w:rPr>
                                    <w:noProof/>
                                  </w:rPr>
                                  <w:t>3</w:t>
                                </w:r>
                              </w:ins>
                              <w:ins w:id="2631" w:author="chaniaayulestari@outlook.com" w:date="2021-11-13T20:02:00Z">
                                <w:r>
                                  <w:fldChar w:fldCharType="end"/>
                                </w:r>
                                <w:r>
                                  <w:t xml:space="preserve"> Proses Bisnis SMK Cendekia Batujajar</w:t>
                                </w:r>
                              </w:ins>
                              <w:bookmarkEnd w:id="2627"/>
                              <w:bookmarkEnd w:id="26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9A04A" id="Text Box 180" o:spid="_x0000_s1035" type="#_x0000_t202" style="position:absolute;left:0;text-align:left;margin-left:17.8pt;margin-top:21.05pt;width:363.15pt;height:11.9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" stroked="f">
                  <v:textbox inset="0,0,0,0">
                    <w:txbxContent>
                      <w:p w14:paraId="2627184B" w14:textId="1DB8EE03" w:rsidR="00ED34E2" w:rsidRPr="00A66DC7" w:rsidRDefault="00ED34E2">
                        <w:pPr>
                          <w:pStyle w:val="Caption"/>
                          <w:jc w:val="center"/>
                          <w:rPr>
                            <w:noProof/>
                          </w:rPr>
                          <w:pPrChange w:id="2632" w:author="chaniaayulestari@outlook.com" w:date="2021-11-13T20:02:00Z">
                            <w:pPr>
                              <w:keepNext/>
                            </w:pPr>
                          </w:pPrChange>
                        </w:pPr>
                        <w:bookmarkStart w:id="2633" w:name="_Toc87729250"/>
                        <w:bookmarkStart w:id="2634" w:name="_Toc87894967"/>
                        <w:ins w:id="2635" w:author="chaniaayulestari@outlook.com" w:date="2021-11-13T20:02:00Z">
                          <w:r>
                            <w:t xml:space="preserve">Gambar 3. </w:t>
                          </w:r>
                          <w:r>
                            <w:fldChar w:fldCharType="begin"/>
                          </w:r>
                          <w:r>
                            <w:instrText xml:space="preserve"> SEQ Gambar___3. \* ARABIC </w:instrText>
                          </w:r>
                        </w:ins>
                        <w:r>
                          <w:fldChar w:fldCharType="separate"/>
                        </w:r>
                        <w:ins w:id="2636" w:author="Rafi Aziizi" w:date="2021-11-15T16:05:00Z">
                          <w:r w:rsidR="00BF7B94">
                            <w:rPr>
                              <w:noProof/>
                            </w:rPr>
                            <w:t>3</w:t>
                          </w:r>
                        </w:ins>
                        <w:ins w:id="2637" w:author="chaniaayulestari@outlook.com" w:date="2021-11-13T20:02:00Z">
                          <w:r>
                            <w:fldChar w:fldCharType="end"/>
                          </w:r>
                          <w:r>
                            <w:t xml:space="preserve"> Proses Bisnis SMK Cendekia Batujajar</w:t>
                          </w:r>
                        </w:ins>
                        <w:bookmarkEnd w:id="2633"/>
                        <w:bookmarkEnd w:id="2634"/>
                      </w:p>
                    </w:txbxContent>
                  </v:textbox>
                </v:shape>
              </w:pict>
            </mc:Fallback>
          </mc:AlternateContent>
        </w:r>
      </w:ins>
    </w:p>
    <w:p w14:paraId="575DD8AE" w14:textId="0E711DB3" w:rsidR="007162C2" w:rsidDel="00D87377" w:rsidRDefault="007162C2">
      <w:pPr>
        <w:pStyle w:val="Caption"/>
        <w:rPr>
          <w:ins w:id="2638" w:author="Rafi Aziizi" w:date="2021-11-13T10:25:00Z"/>
          <w:del w:id="2639" w:author="chaniaayulestari@outlook.com" w:date="2021-11-13T20:02:00Z"/>
        </w:rPr>
        <w:pPrChange w:id="2640" w:author="chaniaayulestari@outlook.com" w:date="2021-11-13T20:03:00Z">
          <w:pPr>
            <w:ind w:firstLine="709"/>
            <w:jc w:val="center"/>
          </w:pPr>
        </w:pPrChange>
      </w:pPr>
    </w:p>
    <w:p w14:paraId="55F412DE" w14:textId="77777777" w:rsidR="00D87377" w:rsidRDefault="00D87377">
      <w:pPr>
        <w:rPr>
          <w:ins w:id="2641" w:author="chaniaayulestari@outlook.com" w:date="2021-11-13T20:02:00Z"/>
          <w:b/>
        </w:rPr>
        <w:pPrChange w:id="2642" w:author="chaniaayulestari@outlook.com" w:date="2021-11-13T20:03:00Z">
          <w:pPr>
            <w:jc w:val="center"/>
          </w:pPr>
        </w:pPrChange>
      </w:pPr>
    </w:p>
    <w:p w14:paraId="5EFF4899" w14:textId="35A2DFE5" w:rsidR="007162C2" w:rsidRDefault="007162C2">
      <w:pPr>
        <w:jc w:val="center"/>
        <w:rPr>
          <w:ins w:id="2643" w:author="Rafi Aziizi" w:date="2021-11-13T10:23:00Z"/>
        </w:rPr>
        <w:pPrChange w:id="2644" w:author="Rafi Aziizi" w:date="2021-11-13T10:25:00Z">
          <w:pPr/>
        </w:pPrChange>
      </w:pPr>
      <w:ins w:id="2645" w:author="Rafi Aziizi" w:date="2021-11-13T10:25:00Z">
        <w:r>
          <w:rPr>
            <w:b/>
          </w:rPr>
          <w:t>(Sumber:</w:t>
        </w:r>
        <w:r>
          <w:t xml:space="preserve"> Penyusun)</w:t>
        </w:r>
      </w:ins>
    </w:p>
    <w:p w14:paraId="474ECE0E" w14:textId="374A2778" w:rsidR="007162C2" w:rsidRPr="007162C2" w:rsidRDefault="007162C2">
      <w:pPr>
        <w:ind w:firstLine="360"/>
        <w:rPr>
          <w:ins w:id="2646" w:author="Rafi Aziizi" w:date="2021-11-12T13:33:00Z"/>
          <w:b/>
          <w:bCs/>
          <w:rPrChange w:id="2647" w:author="Rafi Aziizi" w:date="2021-11-13T10:23:00Z">
            <w:rPr>
              <w:ins w:id="2648" w:author="Rafi Aziizi" w:date="2021-11-12T13:33:00Z"/>
            </w:rPr>
          </w:rPrChange>
        </w:rPr>
        <w:pPrChange w:id="2649" w:author="Rafi Aziizi" w:date="2021-11-13T10:24:00Z">
          <w:pPr>
            <w:ind w:firstLine="709"/>
          </w:pPr>
        </w:pPrChange>
      </w:pPr>
      <w:ins w:id="2650" w:author="Rafi Aziizi" w:date="2021-11-13T10:23:00Z">
        <w:r w:rsidRPr="007162C2">
          <w:rPr>
            <w:b/>
            <w:bCs/>
            <w:rPrChange w:id="2651" w:author="Rafi Aziizi" w:date="2021-11-13T10:23:00Z">
              <w:rPr/>
            </w:rPrChange>
          </w:rPr>
          <w:t>b. Pencatatan Data Siswa, Guru, Kelas, dan Walikelas</w:t>
        </w:r>
      </w:ins>
    </w:p>
    <w:p w14:paraId="1C78A02A" w14:textId="638C8F54" w:rsidR="0093375E" w:rsidDel="007162C2" w:rsidRDefault="00357EFF">
      <w:pPr>
        <w:ind w:firstLine="709"/>
        <w:rPr>
          <w:del w:id="2652" w:author="Rafi Aziizi" w:date="2021-11-13T10:24:00Z"/>
          <w:moveTo w:id="2653" w:author="Rafi Aziizi" w:date="2021-11-12T13:21:00Z"/>
        </w:rPr>
      </w:pPr>
      <w:ins w:id="2654" w:author="Rafi Aziizi" w:date="2021-11-12T13:33:00Z">
        <w:r>
          <w:t xml:space="preserve">Untuk pengelolaan data guru, data kelas, dan </w:t>
        </w:r>
      </w:ins>
      <w:ins w:id="2655" w:author="Rafi Aziizi" w:date="2021-11-12T13:42:00Z">
        <w:r w:rsidR="00BC0DF1">
          <w:t xml:space="preserve">data </w:t>
        </w:r>
      </w:ins>
      <w:ins w:id="2656"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2657" w:author="Rafi Aziizi" w:date="2021-11-12T13:36:00Z">
        <w:r>
          <w:t xml:space="preserve"> </w:t>
        </w:r>
      </w:ins>
      <w:moveToRangeStart w:id="2658" w:author="Rafi Aziizi" w:date="2021-11-12T13:21:00Z" w:name="move87615713"/>
      <w:moveTo w:id="2659" w:author="Rafi Aziizi" w:date="2021-11-12T13:21:00Z">
        <w:del w:id="2660" w:author="Rafi Aziizi" w:date="2021-11-13T10:24:00Z">
          <w:r w:rsidR="0093375E" w:rsidDel="007162C2">
            <w:delText xml:space="preserve">Beberapa aturan terkait mengenai </w:delText>
          </w:r>
        </w:del>
        <w:del w:id="2661" w:author="Rafi Aziizi" w:date="2021-11-12T13:35:00Z">
          <w:r w:rsidR="0093375E" w:rsidDel="00357EFF">
            <w:delText xml:space="preserve">proses bisnis data </w:delText>
          </w:r>
        </w:del>
        <w:del w:id="2662" w:author="Rafi Aziizi" w:date="2021-11-13T10:24:00Z">
          <w:r w:rsidR="0093375E" w:rsidDel="007162C2">
            <w:delText xml:space="preserve">absen siswa </w:delText>
          </w:r>
          <w:commentRangeStart w:id="2663"/>
          <w:r w:rsidR="0093375E" w:rsidDel="007162C2">
            <w:delText>yaitu</w:delText>
          </w:r>
        </w:del>
      </w:moveTo>
      <w:commentRangeEnd w:id="2663"/>
      <w:del w:id="2664" w:author="Rafi Aziizi" w:date="2021-11-13T10:24:00Z">
        <w:r w:rsidR="00AF0DB5" w:rsidDel="007162C2">
          <w:rPr>
            <w:rStyle w:val="CommentReference"/>
          </w:rPr>
          <w:commentReference w:id="2663"/>
        </w:r>
      </w:del>
      <w:moveTo w:id="2665" w:author="Rafi Aziizi" w:date="2021-11-12T13:21:00Z">
        <w:del w:id="2666" w:author="Rafi Aziizi" w:date="2021-11-13T10:24:00Z">
          <w:r w:rsidR="0093375E" w:rsidDel="007162C2">
            <w:delText xml:space="preserve"> :</w:delText>
          </w:r>
        </w:del>
      </w:moveTo>
    </w:p>
    <w:p w14:paraId="5AA535E3" w14:textId="7703EC26" w:rsidR="0093375E" w:rsidDel="007162C2" w:rsidRDefault="0093375E">
      <w:pPr>
        <w:ind w:firstLine="709"/>
        <w:rPr>
          <w:del w:id="2667" w:author="Rafi Aziizi" w:date="2021-11-13T10:24:00Z"/>
          <w:moveTo w:id="2668" w:author="Rafi Aziizi" w:date="2021-11-12T13:21:00Z"/>
        </w:rPr>
        <w:pPrChange w:id="2669" w:author="Rafi Aziizi" w:date="2021-11-13T10:24:00Z">
          <w:pPr>
            <w:pStyle w:val="ListParagraph"/>
            <w:numPr>
              <w:numId w:val="75"/>
            </w:numPr>
            <w:ind w:hanging="360"/>
          </w:pPr>
        </w:pPrChange>
      </w:pPr>
      <w:moveTo w:id="2670" w:author="Rafi Aziizi" w:date="2021-11-12T13:21:00Z">
        <w:del w:id="2671" w:author="Rafi Aziizi" w:date="2021-11-13T10:24:00Z">
          <w:r w:rsidDel="007162C2">
            <w:delText xml:space="preserve">Siswa harus masuk sekolah sebelum jam 07:15:00, apabila lebih dari jam </w:delText>
          </w:r>
        </w:del>
        <w:del w:id="2672" w:author="Rafi Aziizi" w:date="2021-11-12T13:44:00Z">
          <w:r w:rsidDel="00BC0DF1">
            <w:delText>tersebut</w:delText>
          </w:r>
        </w:del>
        <w:del w:id="2673" w:author="Rafi Aziizi" w:date="2021-11-13T10:24:00Z">
          <w:r w:rsidDel="007162C2">
            <w:delText xml:space="preserve"> dianggap </w:delText>
          </w:r>
        </w:del>
        <w:del w:id="2674" w:author="Rafi Aziizi" w:date="2021-11-12T13:44:00Z">
          <w:r w:rsidDel="00BC0DF1">
            <w:delText>terlambat/</w:delText>
          </w:r>
        </w:del>
        <w:del w:id="2675" w:author="Rafi Aziizi" w:date="2021-11-13T10:24:00Z">
          <w:r w:rsidDel="007162C2">
            <w:delText>alph</w:delText>
          </w:r>
        </w:del>
        <w:del w:id="2676" w:author="Rafi Aziizi" w:date="2021-11-12T13:45:00Z">
          <w:r w:rsidDel="00BC0DF1">
            <w:delText>a</w:delText>
          </w:r>
        </w:del>
        <w:del w:id="2677" w:author="Rafi Aziizi" w:date="2021-11-13T10:24:00Z">
          <w:r w:rsidDel="007162C2">
            <w:delText>.</w:delText>
          </w:r>
        </w:del>
      </w:moveTo>
    </w:p>
    <w:p w14:paraId="0F111C03" w14:textId="146982E5" w:rsidR="0093375E" w:rsidDel="007162C2" w:rsidRDefault="0093375E">
      <w:pPr>
        <w:ind w:firstLine="709"/>
        <w:rPr>
          <w:del w:id="2678" w:author="Rafi Aziizi" w:date="2021-11-13T10:24:00Z"/>
          <w:moveTo w:id="2679" w:author="Rafi Aziizi" w:date="2021-11-12T13:21:00Z"/>
        </w:rPr>
        <w:pPrChange w:id="2680" w:author="Rafi Aziizi" w:date="2021-11-13T10:24:00Z">
          <w:pPr>
            <w:pStyle w:val="ListParagraph"/>
            <w:numPr>
              <w:numId w:val="75"/>
            </w:numPr>
            <w:ind w:hanging="360"/>
          </w:pPr>
        </w:pPrChange>
      </w:pPr>
      <w:moveTo w:id="2681" w:author="Rafi Aziizi" w:date="2021-11-12T13:21:00Z">
        <w:del w:id="2682"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2683" w:author="Rafi Aziizi" w:date="2021-11-13T10:21:00Z"/>
        </w:rPr>
        <w:pPrChange w:id="2684" w:author="Rafi Aziizi" w:date="2021-11-13T10:24:00Z">
          <w:pPr>
            <w:pStyle w:val="ListParagraph"/>
            <w:numPr>
              <w:numId w:val="77"/>
            </w:numPr>
            <w:ind w:left="360" w:hanging="360"/>
          </w:pPr>
        </w:pPrChange>
      </w:pPr>
      <w:moveTo w:id="2685" w:author="Rafi Aziizi" w:date="2021-11-12T13:21:00Z">
        <w:del w:id="2686"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2687" w:author="Rafi Aziizi" w:date="2021-11-12T13:22:00Z"/>
        </w:rPr>
        <w:pPrChange w:id="2688" w:author="Rafi Aziizi" w:date="2021-11-12T13:39:00Z">
          <w:pPr>
            <w:pStyle w:val="ListParagraph"/>
            <w:numPr>
              <w:numId w:val="75"/>
            </w:numPr>
            <w:ind w:hanging="360"/>
          </w:pPr>
        </w:pPrChange>
      </w:pPr>
      <w:bookmarkStart w:id="2689" w:name="_Toc87896308"/>
      <w:ins w:id="2690" w:author="Rafi Aziizi" w:date="2021-11-12T13:39:00Z">
        <w:r>
          <w:rPr>
            <w:lang w:val="en-US"/>
          </w:rPr>
          <w:t>Business Use Case</w:t>
        </w:r>
      </w:ins>
      <w:bookmarkEnd w:id="2689"/>
    </w:p>
    <w:p w14:paraId="363AAA34" w14:textId="3E7BE406" w:rsidR="0093375E" w:rsidDel="0093375E" w:rsidRDefault="0093375E">
      <w:pPr>
        <w:rPr>
          <w:del w:id="2691" w:author="Rafi Aziizi" w:date="2021-11-12T13:23:00Z"/>
          <w:moveTo w:id="2692" w:author="Rafi Aziizi" w:date="2021-11-12T13:21:00Z"/>
        </w:rPr>
        <w:pPrChange w:id="2693" w:author="Rafi Aziizi" w:date="2021-11-12T13:37:00Z">
          <w:pPr>
            <w:pStyle w:val="ListParagraph"/>
            <w:numPr>
              <w:numId w:val="75"/>
            </w:numPr>
            <w:ind w:hanging="360"/>
          </w:pPr>
        </w:pPrChange>
      </w:pPr>
    </w:p>
    <w:p w14:paraId="52D32B85" w14:textId="5EBA65C6" w:rsidR="0093375E" w:rsidDel="0093375E" w:rsidRDefault="0093375E">
      <w:pPr>
        <w:rPr>
          <w:del w:id="2694" w:author="Rafi Aziizi" w:date="2021-11-12T13:23:00Z"/>
          <w:moveTo w:id="2695" w:author="Rafi Aziizi" w:date="2021-11-12T13:22:00Z"/>
        </w:rPr>
        <w:pPrChange w:id="2696" w:author="Rafi Aziizi" w:date="2021-11-12T13:37:00Z">
          <w:pPr>
            <w:pStyle w:val="Caption"/>
            <w:jc w:val="center"/>
          </w:pPr>
        </w:pPrChange>
      </w:pPr>
      <w:moveToRangeStart w:id="2697" w:author="Rafi Aziizi" w:date="2021-11-12T13:22:00Z" w:name="move87615748"/>
      <w:moveToRangeEnd w:id="2658"/>
      <w:moveTo w:id="2698" w:author="Rafi Aziizi" w:date="2021-11-12T13:22:00Z">
        <w:del w:id="2699" w:author="Rafi Aziizi" w:date="2021-11-12T13:23:00Z">
          <w:r w:rsidDel="0093375E">
            <w:delText xml:space="preserve">Gambar 3. </w:delText>
          </w:r>
          <w:r w:rsidDel="0093375E">
            <w:fldChar w:fldCharType="begin"/>
          </w:r>
          <w:r w:rsidRPr="00357EFF" w:rsidDel="0093375E">
            <w:rPr>
              <w:rPrChange w:id="2700" w:author="Rafi Aziizi" w:date="2021-11-12T13:37:00Z">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2701" w:author="Rafi Aziizi" w:date="2021-11-12T13:23:00Z"/>
          <w:moveTo w:id="2702" w:author="Rafi Aziizi" w:date="2021-11-12T13:22:00Z"/>
        </w:rPr>
        <w:pPrChange w:id="2703" w:author="Rafi Aziizi" w:date="2021-11-12T13:37:00Z">
          <w:pPr>
            <w:jc w:val="center"/>
          </w:pPr>
        </w:pPrChange>
      </w:pPr>
      <w:moveTo w:id="2704" w:author="Rafi Aziizi" w:date="2021-11-12T13:22:00Z">
        <w:del w:id="2705" w:author="Rafi Aziizi" w:date="2021-11-12T13:23:00Z">
          <w:r w:rsidDel="0093375E">
            <w:rPr>
              <w:b/>
            </w:rPr>
            <w:delText>(Sumber:</w:delText>
          </w:r>
          <w:r w:rsidDel="0093375E">
            <w:delText xml:space="preserve"> Penyusun)</w:delText>
          </w:r>
        </w:del>
      </w:moveTo>
    </w:p>
    <w:moveToRangeEnd w:id="2697"/>
    <w:p w14:paraId="145AE781" w14:textId="6A0890E4" w:rsidR="0093375E" w:rsidDel="00357EFF" w:rsidRDefault="0093375E">
      <w:pPr>
        <w:rPr>
          <w:del w:id="2706" w:author="Rafi Aziizi" w:date="2021-11-12T13:36:00Z"/>
        </w:rPr>
        <w:pPrChange w:id="2707" w:author="Rafi Aziizi" w:date="2021-11-12T13:37:00Z">
          <w:pPr>
            <w:ind w:firstLine="709"/>
          </w:pPr>
        </w:pPrChange>
      </w:pPr>
    </w:p>
    <w:p w14:paraId="0693D35C" w14:textId="37AF4E20" w:rsidR="00494C80" w:rsidDel="00357EFF" w:rsidRDefault="00494C80">
      <w:pPr>
        <w:rPr>
          <w:del w:id="2708" w:author="Rafi Aziizi" w:date="2021-11-12T13:39:00Z"/>
          <w:moveTo w:id="2709" w:author="Rafi Aziizi" w:date="2021-11-12T11:16:00Z"/>
        </w:rPr>
        <w:pPrChange w:id="2710" w:author="Rafi Aziizi" w:date="2021-11-12T13:37:00Z">
          <w:pPr>
            <w:pStyle w:val="Heading3"/>
            <w:numPr>
              <w:ilvl w:val="0"/>
              <w:numId w:val="9"/>
            </w:numPr>
            <w:ind w:left="426" w:hanging="426"/>
          </w:pPr>
        </w:pPrChange>
      </w:pPr>
      <w:moveToRangeStart w:id="2711" w:author="Rafi Aziizi" w:date="2021-11-12T11:16:00Z" w:name="move87608234"/>
      <w:moveTo w:id="2712" w:author="Rafi Aziizi" w:date="2021-11-12T11:16:00Z">
        <w:del w:id="2713" w:author="Rafi Aziizi" w:date="2021-11-12T13:39:00Z">
          <w:r w:rsidDel="00357EFF">
            <w:delText>Business Use Case</w:delText>
          </w:r>
        </w:del>
      </w:moveTo>
    </w:p>
    <w:p w14:paraId="702029F7" w14:textId="77777777" w:rsidR="00494C80" w:rsidRDefault="00494C80" w:rsidP="00494C80">
      <w:pPr>
        <w:ind w:firstLine="720"/>
        <w:rPr>
          <w:moveTo w:id="2714" w:author="Rafi Aziizi" w:date="2021-11-12T11:16:00Z"/>
          <w:lang w:val="id-ID"/>
        </w:rPr>
      </w:pPr>
      <w:moveTo w:id="2715"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36448933" w14:textId="21F42246" w:rsidR="00D87377" w:rsidRDefault="00F151BC">
      <w:pPr>
        <w:keepNext/>
        <w:rPr>
          <w:ins w:id="2716" w:author="chaniaayulestari@outlook.com" w:date="2021-11-13T20:04:00Z"/>
        </w:rPr>
      </w:pPr>
      <w:moveTo w:id="2717" w:author="Rafi Aziizi" w:date="2021-11-12T11:16:00Z">
        <w:del w:id="2718" w:author="chaniaayulestari@outlook.com" w:date="2021-11-12T16:23:00Z">
          <w:r>
            <w:rPr>
              <w:noProof/>
            </w:rPr>
            <w:lastRenderedPageBreak/>
            <mc:AlternateContent>
              <mc:Choice Requires="wps">
                <w:drawing>
                  <wp:anchor distT="0" distB="0" distL="114300" distR="114300" simplePos="0" relativeHeight="251731456" behindDoc="1" locked="0" layoutInCell="1" allowOverlap="1" wp14:anchorId="29F96E3C" wp14:editId="08E70694">
                    <wp:simplePos x="0" y="0"/>
                    <wp:positionH relativeFrom="column">
                      <wp:posOffset>19050</wp:posOffset>
                    </wp:positionH>
                    <wp:positionV relativeFrom="paragraph">
                      <wp:posOffset>4565015</wp:posOffset>
                    </wp:positionV>
                    <wp:extent cx="5039995" cy="635"/>
                    <wp:effectExtent l="0" t="0" r="0" b="0"/>
                    <wp:wrapNone/>
                    <wp:docPr id="419"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20A61D23" w14:textId="524D9691" w:rsidR="00ED34E2" w:rsidRPr="000B7812" w:rsidRDefault="00ED34E2" w:rsidP="00494C80">
                                <w:pPr>
                                  <w:pStyle w:val="Caption"/>
                                  <w:jc w:val="center"/>
                                  <w:rPr>
                                    <w:noProof/>
                                    <w:sz w:val="24"/>
                                    <w:szCs w:val="24"/>
                                  </w:rPr>
                                </w:pPr>
                                <w:r>
                                  <w:t xml:space="preserve">Gambar 3. </w:t>
                                </w:r>
                                <w:ins w:id="2719" w:author="chaniaayulestari@outlook.com" w:date="2021-11-13T13:45:00Z">
                                  <w:r>
                                    <w:fldChar w:fldCharType="begin"/>
                                  </w:r>
                                  <w:r>
                                    <w:instrText xml:space="preserve"> SEQ Gambar_3. \* ARABIC </w:instrText>
                                  </w:r>
                                </w:ins>
                                <w:r>
                                  <w:fldChar w:fldCharType="separate"/>
                                </w:r>
                                <w:ins w:id="2720" w:author="chaniaayulestari@outlook.com" w:date="2021-11-13T13:45:00Z">
                                  <w:r>
                                    <w:rPr>
                                      <w:noProof/>
                                    </w:rPr>
                                    <w:t>4</w:t>
                                  </w:r>
                                  <w:r>
                                    <w:fldChar w:fldCharType="end"/>
                                  </w:r>
                                </w:ins>
                                <w:del w:id="27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2722" w:author="chaniaayulestari@outlook.com" w:date="2021-11-12T16:23:00Z">
                                  <w:r w:rsidDel="001A7B0B">
                                    <w:delText>Bisnis Use Case Sistem Absensi SMK Cendekia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F96E3C" id="Text Box 127" o:spid="_x0000_s1036" type="#_x0000_t202" style="position:absolute;left:0;text-align:left;margin-left:1.5pt;margin-top:359.45pt;width:396.85pt;height:.0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" stroked="f">
                    <v:textbox style="mso-fit-shape-to-text:t" inset="0,0,0,0">
                      <w:txbxContent>
                        <w:p w14:paraId="20A61D23" w14:textId="524D9691" w:rsidR="00ED34E2" w:rsidRPr="000B7812" w:rsidRDefault="00ED34E2" w:rsidP="00494C80">
                          <w:pPr>
                            <w:pStyle w:val="Caption"/>
                            <w:jc w:val="center"/>
                            <w:rPr>
                              <w:noProof/>
                              <w:sz w:val="24"/>
                              <w:szCs w:val="24"/>
                            </w:rPr>
                          </w:pPr>
                          <w:r>
                            <w:t xml:space="preserve">Gambar 3. </w:t>
                          </w:r>
                          <w:ins w:id="2723" w:author="chaniaayulestari@outlook.com" w:date="2021-11-13T13:45:00Z">
                            <w:r>
                              <w:fldChar w:fldCharType="begin"/>
                            </w:r>
                            <w:r>
                              <w:instrText xml:space="preserve"> SEQ Gambar_3. \* ARABIC </w:instrText>
                            </w:r>
                          </w:ins>
                          <w:r>
                            <w:fldChar w:fldCharType="separate"/>
                          </w:r>
                          <w:ins w:id="2724" w:author="chaniaayulestari@outlook.com" w:date="2021-11-13T13:45:00Z">
                            <w:r>
                              <w:rPr>
                                <w:noProof/>
                              </w:rPr>
                              <w:t>4</w:t>
                            </w:r>
                            <w:r>
                              <w:fldChar w:fldCharType="end"/>
                            </w:r>
                          </w:ins>
                          <w:del w:id="272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2726" w:author="chaniaayulestari@outlook.com" w:date="2021-11-12T16:23:00Z">
                            <w:r w:rsidDel="001A7B0B">
                              <w:delText>Bisnis Use Case Sistem Absensi SMK Cendekia Batujajar</w:delText>
                            </w:r>
                          </w:del>
                        </w:p>
                      </w:txbxContent>
                    </v:textbox>
                  </v:shape>
                </w:pict>
              </mc:Fallback>
            </mc:AlternateContent>
          </w:r>
        </w:del>
        <w:del w:id="2727" w:author="Rafi Aziizi" w:date="2021-11-14T09:36:00Z">
          <w:r w:rsidR="00494C80" w:rsidDel="00927D1D">
            <w:rPr>
              <w:noProof/>
              <w:color w:val="44546A" w:themeColor="text2"/>
              <w:sz w:val="18"/>
              <w:szCs w:val="18"/>
            </w:rPr>
            <w:drawing>
              <wp:inline distT="0" distB="0" distL="0" distR="0" wp14:anchorId="22D10D97" wp14:editId="23041E2E">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del>
      </w:moveTo>
      <w:ins w:id="2728" w:author="Rafi Aziizi" w:date="2021-11-14T09:36:00Z">
        <w:r w:rsidR="00927D1D">
          <w:rPr>
            <w:noProof/>
          </w:rPr>
          <w:drawing>
            <wp:inline distT="0" distB="0" distL="0" distR="0" wp14:anchorId="24B98FEE" wp14:editId="70067CFC">
              <wp:extent cx="5039995" cy="409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4094480"/>
                      </a:xfrm>
                      <a:prstGeom prst="rect">
                        <a:avLst/>
                      </a:prstGeom>
                      <a:noFill/>
                      <a:ln>
                        <a:noFill/>
                      </a:ln>
                    </pic:spPr>
                  </pic:pic>
                </a:graphicData>
              </a:graphic>
            </wp:inline>
          </w:drawing>
        </w:r>
      </w:ins>
    </w:p>
    <w:p w14:paraId="1D29F6EC" w14:textId="1DE080B4" w:rsidR="002778AA" w:rsidRDefault="00D87377">
      <w:pPr>
        <w:pStyle w:val="Caption"/>
        <w:jc w:val="center"/>
        <w:rPr>
          <w:ins w:id="2729" w:author="chaniaayulestari@outlook.com" w:date="2021-11-13T15:06:00Z"/>
        </w:rPr>
        <w:pPrChange w:id="2730" w:author="chaniaayulestari@outlook.com" w:date="2021-11-13T20:04:00Z">
          <w:pPr>
            <w:keepNext/>
          </w:pPr>
        </w:pPrChange>
      </w:pPr>
      <w:bookmarkStart w:id="2731" w:name="_Toc87894968"/>
      <w:ins w:id="2732" w:author="chaniaayulestari@outlook.com" w:date="2021-11-13T20:04:00Z">
        <w:r>
          <w:t xml:space="preserve">Gambar 3. </w:t>
        </w:r>
        <w:r>
          <w:fldChar w:fldCharType="begin"/>
        </w:r>
        <w:r>
          <w:instrText xml:space="preserve"> SEQ Gambar___3. \* ARABIC </w:instrText>
        </w:r>
      </w:ins>
      <w:r>
        <w:fldChar w:fldCharType="separate"/>
      </w:r>
      <w:ins w:id="2733" w:author="Rafi Aziizi" w:date="2021-11-15T16:05:00Z">
        <w:r w:rsidR="00BF7B94">
          <w:rPr>
            <w:noProof/>
          </w:rPr>
          <w:t>4</w:t>
        </w:r>
      </w:ins>
      <w:ins w:id="2734" w:author="chaniaayulestari@outlook.com" w:date="2021-11-13T20:04:00Z">
        <w:r>
          <w:fldChar w:fldCharType="end"/>
        </w:r>
        <w:r>
          <w:t xml:space="preserve"> Bisnis Usecase SMK Cendekia Batujajar</w:t>
        </w:r>
      </w:ins>
      <w:bookmarkEnd w:id="2731"/>
    </w:p>
    <w:p w14:paraId="1CF6D5C1" w14:textId="7CA1A77A" w:rsidR="00494C80" w:rsidDel="00D87377" w:rsidRDefault="00494C80" w:rsidP="00494C80">
      <w:pPr>
        <w:jc w:val="center"/>
        <w:rPr>
          <w:del w:id="2735" w:author="chaniaayulestari@outlook.com" w:date="2021-11-12T16:25:00Z"/>
        </w:rPr>
      </w:pPr>
    </w:p>
    <w:p w14:paraId="44730BAE" w14:textId="361AA302" w:rsidR="00494C80" w:rsidDel="002778AA" w:rsidRDefault="00494C80">
      <w:pPr>
        <w:jc w:val="center"/>
        <w:rPr>
          <w:del w:id="2736" w:author="chaniaayulestari@outlook.com" w:date="2021-11-13T15:06:00Z"/>
          <w:moveTo w:id="2737" w:author="Rafi Aziizi" w:date="2021-11-12T11:16:00Z"/>
          <w:b/>
          <w:bCs/>
        </w:rPr>
        <w:pPrChange w:id="2738" w:author="chaniaayulestari@outlook.com" w:date="2021-11-13T14:51:00Z">
          <w:pPr/>
        </w:pPrChange>
      </w:pPr>
    </w:p>
    <w:p w14:paraId="0C93DF64" w14:textId="349A0A83" w:rsidR="00494C80" w:rsidRPr="00675081" w:rsidRDefault="00494C80" w:rsidP="00494C80">
      <w:pPr>
        <w:jc w:val="center"/>
        <w:rPr>
          <w:moveTo w:id="2739" w:author="Rafi Aziizi" w:date="2021-11-12T11:16:00Z"/>
          <w:b/>
          <w:bCs/>
        </w:rPr>
      </w:pPr>
      <w:moveTo w:id="2740" w:author="Rafi Aziizi" w:date="2021-11-12T11:16:00Z">
        <w:r>
          <w:rPr>
            <w:b/>
            <w:bCs/>
          </w:rPr>
          <w:t xml:space="preserve">(Sumber: </w:t>
        </w:r>
        <w:commentRangeStart w:id="2741"/>
        <w:r w:rsidRPr="00111278">
          <w:t>Penyusun</w:t>
        </w:r>
      </w:moveTo>
      <w:commentRangeEnd w:id="2741"/>
      <w:r w:rsidR="00AF0DB5">
        <w:rPr>
          <w:rStyle w:val="CommentReference"/>
        </w:rPr>
        <w:commentReference w:id="2741"/>
      </w:r>
      <w:moveTo w:id="2742" w:author="Rafi Aziizi" w:date="2021-11-12T11:16:00Z">
        <w:r>
          <w:rPr>
            <w:b/>
            <w:bCs/>
          </w:rPr>
          <w:t>)</w:t>
        </w:r>
      </w:moveTo>
    </w:p>
    <w:moveToRangeEnd w:id="2711"/>
    <w:p w14:paraId="7A26330B" w14:textId="320792A4" w:rsidR="00BC49F6" w:rsidRDefault="001807FF" w:rsidP="00C93BF7">
      <w:pPr>
        <w:pStyle w:val="Heading3"/>
        <w:numPr>
          <w:ilvl w:val="0"/>
          <w:numId w:val="7"/>
        </w:numPr>
        <w:ind w:left="709" w:hanging="142"/>
        <w:rPr>
          <w:lang w:val="en-US"/>
        </w:rPr>
      </w:pPr>
      <w:del w:id="2743" w:author="Rafi Aziizi" w:date="2021-11-12T13:39:00Z">
        <w:r w:rsidDel="00357EFF">
          <w:delText xml:space="preserve"> </w:delText>
        </w:r>
      </w:del>
      <w:bookmarkStart w:id="2744" w:name="_Toc87896309"/>
      <w:r w:rsidR="00BC49F6">
        <w:rPr>
          <w:lang w:val="en-US"/>
        </w:rPr>
        <w:t>Analisis Pengguna Sistem Berjalan</w:t>
      </w:r>
      <w:bookmarkEnd w:id="2744"/>
    </w:p>
    <w:p w14:paraId="0D5A7C3D" w14:textId="34DC5C06" w:rsidR="00675081" w:rsidDel="007162C2" w:rsidRDefault="00675081" w:rsidP="00832EA1">
      <w:pPr>
        <w:ind w:firstLine="709"/>
        <w:rPr>
          <w:del w:id="2745" w:author="Rafi Aziizi" w:date="2021-11-13T10:26:00Z"/>
        </w:rPr>
      </w:pPr>
      <w:r>
        <w:t xml:space="preserve">Adapun hasil dari analisis pengguna sistem pada SMK Cendekia Batujajar ini dapat dilihat </w:t>
      </w:r>
      <w:r w:rsidRPr="00675081">
        <w:rPr>
          <w:i/>
          <w:iCs/>
        </w:rPr>
        <w:t>table</w:t>
      </w:r>
      <w:r>
        <w:t xml:space="preserve"> dibawah ini.</w:t>
      </w:r>
    </w:p>
    <w:p w14:paraId="29C3A009" w14:textId="2836BB44" w:rsidR="00832EA1" w:rsidRDefault="00832EA1">
      <w:pPr>
        <w:ind w:firstLine="709"/>
        <w:pPrChange w:id="2746" w:author="Rafi Aziizi" w:date="2021-11-13T10:26:00Z">
          <w:pPr>
            <w:pStyle w:val="Caption"/>
            <w:keepNext/>
            <w:jc w:val="center"/>
          </w:pPr>
        </w:pPrChange>
      </w:pPr>
      <w:del w:id="2747" w:author="chaniaayulestari@outlook.com"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p>
    <w:p w14:paraId="35124219" w14:textId="07948046" w:rsidR="006D26FE" w:rsidRDefault="006D26FE">
      <w:pPr>
        <w:pStyle w:val="Caption"/>
        <w:keepNext/>
        <w:jc w:val="center"/>
        <w:rPr>
          <w:ins w:id="2748" w:author="chaniaayulestari@outlook.com" w:date="2021-11-13T13:49:00Z"/>
        </w:rPr>
        <w:pPrChange w:id="2749" w:author="chaniaayulestari@outlook.com" w:date="2021-11-13T13:49:00Z">
          <w:pPr/>
        </w:pPrChange>
      </w:pPr>
      <w:bookmarkStart w:id="2750" w:name="_Toc87950154"/>
      <w:ins w:id="2751" w:author="chaniaayulestari@outlook.com" w:date="2021-11-13T13:49:00Z">
        <w:r>
          <w:t xml:space="preserve">Tabel 3. </w:t>
        </w:r>
      </w:ins>
      <w:ins w:id="2752" w:author="Rafi Aziizi" w:date="2021-11-14T11:08:00Z">
        <w:r w:rsidR="001B2DEA">
          <w:fldChar w:fldCharType="begin"/>
        </w:r>
        <w:r w:rsidR="001B2DEA">
          <w:instrText xml:space="preserve"> SEQ Tabel_3. \* ARABIC </w:instrText>
        </w:r>
      </w:ins>
      <w:r w:rsidR="001B2DEA">
        <w:fldChar w:fldCharType="separate"/>
      </w:r>
      <w:ins w:id="2753" w:author="Rafi Aziizi" w:date="2021-11-14T12:31:00Z">
        <w:r w:rsidR="00715A8F">
          <w:rPr>
            <w:noProof/>
          </w:rPr>
          <w:t>1</w:t>
        </w:r>
      </w:ins>
      <w:ins w:id="2754" w:author="Rafi Aziizi" w:date="2021-11-14T11:08:00Z">
        <w:r w:rsidR="001B2DEA">
          <w:fldChar w:fldCharType="end"/>
        </w:r>
      </w:ins>
      <w:ins w:id="2755" w:author="chaniaayulestari@outlook.com" w:date="2021-11-13T13:49:00Z">
        <w:del w:id="2756" w:author="Rafi Aziizi" w:date="2021-11-14T09:52:00Z">
          <w:r w:rsidDel="003640C9">
            <w:fldChar w:fldCharType="begin"/>
          </w:r>
          <w:r w:rsidDel="003640C9">
            <w:delInstrText xml:space="preserve"> SEQ Tabel_3. \* ARABIC </w:delInstrText>
          </w:r>
        </w:del>
      </w:ins>
      <w:del w:id="2757" w:author="Rafi Aziizi" w:date="2021-11-14T09:52:00Z">
        <w:r w:rsidDel="003640C9">
          <w:fldChar w:fldCharType="end"/>
        </w:r>
      </w:del>
      <w:ins w:id="2758" w:author="chaniaayulestari@outlook.com" w:date="2021-11-13T13:49:00Z">
        <w:r>
          <w:t>Analisis Pengguna Sistem Berjalan</w:t>
        </w:r>
        <w:bookmarkEnd w:id="2750"/>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2759" w:author="Rafi Aziizi" w:date="2021-11-12T13:47:00Z"/>
        </w:trPr>
        <w:tc>
          <w:tcPr>
            <w:tcW w:w="625" w:type="dxa"/>
          </w:tcPr>
          <w:p w14:paraId="360B920A" w14:textId="2D36A88A" w:rsidR="00BC0DF1" w:rsidRDefault="00BC0DF1" w:rsidP="003D3CC2">
            <w:pPr>
              <w:rPr>
                <w:ins w:id="2760" w:author="Rafi Aziizi" w:date="2021-11-12T13:47:00Z"/>
              </w:rPr>
            </w:pPr>
            <w:ins w:id="2761" w:author="Rafi Aziizi" w:date="2021-11-12T13:47:00Z">
              <w:r>
                <w:t>1</w:t>
              </w:r>
            </w:ins>
          </w:p>
        </w:tc>
        <w:tc>
          <w:tcPr>
            <w:tcW w:w="3330" w:type="dxa"/>
          </w:tcPr>
          <w:p w14:paraId="74EE474C" w14:textId="1779480C" w:rsidR="00BC0DF1" w:rsidRDefault="00BC0DF1" w:rsidP="003D3CC2">
            <w:pPr>
              <w:rPr>
                <w:ins w:id="2762" w:author="Rafi Aziizi" w:date="2021-11-12T13:47:00Z"/>
              </w:rPr>
            </w:pPr>
            <w:ins w:id="2763" w:author="Rafi Aziizi" w:date="2021-11-12T13:47:00Z">
              <w:r>
                <w:t>Siswa</w:t>
              </w:r>
            </w:ins>
          </w:p>
        </w:tc>
        <w:tc>
          <w:tcPr>
            <w:tcW w:w="3972" w:type="dxa"/>
          </w:tcPr>
          <w:p w14:paraId="74321B41" w14:textId="1C790560" w:rsidR="00BC0DF1" w:rsidRDefault="00BC0DF1" w:rsidP="003D3CC2">
            <w:pPr>
              <w:rPr>
                <w:ins w:id="2764" w:author="Rafi Aziizi" w:date="2021-11-12T13:47:00Z"/>
              </w:rPr>
            </w:pPr>
            <w:ins w:id="2765" w:author="Rafi Aziizi" w:date="2021-11-12T13:47:00Z">
              <w:r>
                <w:t xml:space="preserve">Melakukan absensi sebagai seorang siswa </w:t>
              </w:r>
            </w:ins>
            <w:ins w:id="2766" w:author="Rafi Aziizi" w:date="2021-11-12T13:48:00Z">
              <w:r>
                <w:t xml:space="preserve">dan </w:t>
              </w:r>
            </w:ins>
            <w:ins w:id="2767" w:author="Rafi Aziizi" w:date="2021-11-12T13:47:00Z">
              <w:r>
                <w:t>harus hadir tepat waktu</w:t>
              </w:r>
            </w:ins>
            <w:ins w:id="2768"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2769" w:author="Rafi Aziizi" w:date="2021-11-12T13:47:00Z">
              <w:r>
                <w:t>2</w:t>
              </w:r>
            </w:ins>
            <w:del w:id="2770"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10E31ED0" w:rsidR="00BC49F6" w:rsidRDefault="00BC49F6" w:rsidP="003D3CC2">
            <w:r>
              <w:t xml:space="preserve">Melakukan </w:t>
            </w:r>
            <w:ins w:id="2771" w:author="Rafi Aziizi" w:date="2021-11-14T09:38:00Z">
              <w:r w:rsidR="00927D1D">
                <w:t xml:space="preserve">pengelolaan </w:t>
              </w:r>
            </w:ins>
            <w:r>
              <w:t>absensi</w:t>
            </w:r>
            <w:del w:id="2772" w:author="Rafi Aziizi" w:date="2021-11-14T09:38:00Z">
              <w:r w:rsidDel="00927D1D">
                <w:delText xml:space="preserve"> </w:delText>
              </w:r>
            </w:del>
            <w:ins w:id="2773" w:author="Rafi Aziizi" w:date="2021-11-14T09:37:00Z">
              <w:r w:rsidR="00927D1D">
                <w:t xml:space="preserve"> </w:t>
              </w:r>
            </w:ins>
            <w:r>
              <w:t>siswa ditiap kelas</w:t>
            </w:r>
            <w:ins w:id="2774" w:author="Rafi Aziizi" w:date="2021-11-14T09:37:00Z">
              <w:r w:rsidR="00927D1D">
                <w:t>, mengelola data siswa, mengelola data walikelas, mengelola data kelas, mengelola data guru hingga</w:t>
              </w:r>
            </w:ins>
            <w:r>
              <w:t xml:space="preserve"> </w:t>
            </w:r>
            <w:del w:id="2775" w:author="Rafi Aziizi" w:date="2021-11-14T09:37:00Z">
              <w:r w:rsidDel="00927D1D">
                <w:lastRenderedPageBreak/>
                <w:delText xml:space="preserve">dan </w:delText>
              </w:r>
            </w:del>
            <w:r>
              <w:t>membuat laporan rekapitulasi absensi siswa.</w:t>
            </w:r>
          </w:p>
        </w:tc>
      </w:tr>
      <w:tr w:rsidR="00BC49F6" w14:paraId="5B640AD1" w14:textId="77777777" w:rsidTr="00BC49F6">
        <w:tc>
          <w:tcPr>
            <w:tcW w:w="625" w:type="dxa"/>
          </w:tcPr>
          <w:p w14:paraId="62BB06DA" w14:textId="2305AD80" w:rsidR="00BC49F6" w:rsidRDefault="00BC0DF1" w:rsidP="003D3CC2">
            <w:ins w:id="2776" w:author="Rafi Aziizi" w:date="2021-11-12T13:47:00Z">
              <w:r>
                <w:t>3</w:t>
              </w:r>
            </w:ins>
            <w:del w:id="2777"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Melihat hasil laporan rekapitulasi absensi siswa.</w:t>
            </w:r>
          </w:p>
        </w:tc>
      </w:tr>
      <w:tr w:rsidR="00BC49F6" w14:paraId="212A56B3" w14:textId="77777777" w:rsidTr="00BC49F6">
        <w:tc>
          <w:tcPr>
            <w:tcW w:w="625" w:type="dxa"/>
          </w:tcPr>
          <w:p w14:paraId="27FFCA2C" w14:textId="2BDDD3EE" w:rsidR="00BC49F6" w:rsidRDefault="00BC0DF1" w:rsidP="003D3CC2">
            <w:ins w:id="2778" w:author="Rafi Aziizi" w:date="2021-11-12T13:47:00Z">
              <w:r>
                <w:t>4</w:t>
              </w:r>
            </w:ins>
            <w:del w:id="2779"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61BB21BF" w:rsidR="00746D78" w:rsidRDefault="00746D78" w:rsidP="00C93BF7">
      <w:pPr>
        <w:pStyle w:val="Heading2"/>
        <w:numPr>
          <w:ilvl w:val="1"/>
          <w:numId w:val="4"/>
        </w:numPr>
        <w:ind w:left="709" w:hanging="709"/>
        <w:rPr>
          <w:lang w:val="en-US"/>
        </w:rPr>
      </w:pPr>
      <w:bookmarkStart w:id="2780" w:name="_Toc80034237"/>
      <w:bookmarkStart w:id="2781" w:name="_Toc87896310"/>
      <w:r>
        <w:rPr>
          <w:lang w:val="en-US"/>
        </w:rPr>
        <w:t>Analisis Pengembangan</w:t>
      </w:r>
      <w:bookmarkEnd w:id="2780"/>
      <w:bookmarkEnd w:id="2781"/>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03383962" w:rsidR="00C2066A" w:rsidRDefault="00C2066A" w:rsidP="00C93BF7">
      <w:pPr>
        <w:pStyle w:val="Heading3"/>
        <w:numPr>
          <w:ilvl w:val="2"/>
          <w:numId w:val="8"/>
        </w:numPr>
        <w:ind w:left="709"/>
        <w:rPr>
          <w:lang w:val="en-US"/>
        </w:rPr>
      </w:pPr>
      <w:bookmarkStart w:id="2782" w:name="_Toc80034238"/>
      <w:bookmarkStart w:id="2783" w:name="_Toc87896311"/>
      <w:r>
        <w:rPr>
          <w:lang w:val="en-US"/>
        </w:rPr>
        <w:t>Analisis Sistem Baru</w:t>
      </w:r>
      <w:bookmarkEnd w:id="2782"/>
      <w:bookmarkEnd w:id="2783"/>
    </w:p>
    <w:p w14:paraId="46ADF9E1" w14:textId="3D448FDD" w:rsidR="001A5C47" w:rsidRDefault="001A5C47" w:rsidP="00316088">
      <w:pPr>
        <w:ind w:firstLine="709"/>
        <w:rPr>
          <w:ins w:id="2784" w:author="Rafi Aziizi" w:date="2021-11-12T17:00:00Z"/>
        </w:rPr>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2785" w:author="Rafi Aziizi" w:date="2021-11-12T13:55:00Z">
        <w:r w:rsidR="00441F8F" w:rsidDel="001B1ED9">
          <w:delText>harian, bulanan, maupun</w:delText>
        </w:r>
      </w:del>
      <w:ins w:id="2786" w:author="Rafi Aziizi" w:date="2021-11-12T13:55:00Z">
        <w:r w:rsidR="001B1ED9">
          <w:t>dalam kurun waktu 1</w:t>
        </w:r>
      </w:ins>
      <w:del w:id="2787"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2788" w:author="Rafi Aziizi" w:date="2021-11-12T13:55:00Z">
        <w:r w:rsidR="001B1ED9">
          <w:t>, walikelas, semester</w:t>
        </w:r>
      </w:ins>
      <w:r w:rsidR="006B7890">
        <w:t xml:space="preserve"> maupun kelas.</w:t>
      </w:r>
    </w:p>
    <w:p w14:paraId="0A4FF8F4" w14:textId="67C3117E" w:rsidR="00C4154F" w:rsidRPr="001A5C47" w:rsidDel="00C4154F" w:rsidRDefault="00C4154F" w:rsidP="00316088">
      <w:pPr>
        <w:ind w:firstLine="709"/>
        <w:rPr>
          <w:del w:id="2789" w:author="Rafi Aziizi" w:date="2021-11-12T17:02:00Z"/>
        </w:rPr>
      </w:pPr>
      <w:bookmarkStart w:id="2790" w:name="_Toc87894785"/>
      <w:bookmarkStart w:id="2791" w:name="_Toc87895332"/>
      <w:bookmarkStart w:id="2792" w:name="_Toc87896312"/>
      <w:bookmarkEnd w:id="2790"/>
      <w:bookmarkEnd w:id="2791"/>
      <w:bookmarkEnd w:id="2792"/>
    </w:p>
    <w:p w14:paraId="13FECD14" w14:textId="3B07969A" w:rsidR="00C2066A" w:rsidDel="00BC0DF1" w:rsidRDefault="00C2066A" w:rsidP="00C93BF7">
      <w:pPr>
        <w:pStyle w:val="Heading3"/>
        <w:numPr>
          <w:ilvl w:val="2"/>
          <w:numId w:val="8"/>
        </w:numPr>
        <w:ind w:left="709"/>
        <w:rPr>
          <w:del w:id="2793" w:author="Rafi Aziizi" w:date="2021-11-12T13:50:00Z"/>
          <w:lang w:val="en-US"/>
        </w:rPr>
      </w:pPr>
      <w:bookmarkStart w:id="2794" w:name="_Toc80034239"/>
      <w:del w:id="2795" w:author="Rafi Aziizi" w:date="2021-11-12T13:50:00Z">
        <w:r w:rsidDel="00BC0DF1">
          <w:rPr>
            <w:lang w:val="en-US"/>
          </w:rPr>
          <w:delText xml:space="preserve">Analisis Kebutuhan </w:delText>
        </w:r>
        <w:commentRangeStart w:id="2796"/>
        <w:r w:rsidDel="00BC0DF1">
          <w:rPr>
            <w:lang w:val="en-US"/>
          </w:rPr>
          <w:delText>Pengguna</w:delText>
        </w:r>
        <w:bookmarkEnd w:id="2794"/>
        <w:commentRangeEnd w:id="2796"/>
        <w:r w:rsidR="00494C80" w:rsidDel="00BC0DF1">
          <w:rPr>
            <w:rStyle w:val="CommentReference"/>
            <w:rFonts w:eastAsia="Times New Roman"/>
            <w:b w:val="0"/>
            <w:lang w:val="en-US"/>
          </w:rPr>
          <w:commentReference w:id="2796"/>
        </w:r>
        <w:bookmarkStart w:id="2797" w:name="_Toc87894786"/>
        <w:bookmarkStart w:id="2798" w:name="_Toc87895333"/>
        <w:bookmarkStart w:id="2799" w:name="_Toc87896313"/>
        <w:bookmarkEnd w:id="2797"/>
        <w:bookmarkEnd w:id="2798"/>
        <w:bookmarkEnd w:id="2799"/>
      </w:del>
    </w:p>
    <w:p w14:paraId="54F20E28" w14:textId="2BC4B8B8" w:rsidR="002B33F4" w:rsidRPr="002B33F4" w:rsidDel="00BC0DF1" w:rsidRDefault="00A946CD" w:rsidP="00A946CD">
      <w:pPr>
        <w:ind w:firstLine="709"/>
        <w:rPr>
          <w:del w:id="2800" w:author="Rafi Aziizi" w:date="2021-11-12T13:50:00Z"/>
        </w:rPr>
      </w:pPr>
      <w:del w:id="2801"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bookmarkStart w:id="2802" w:name="_Toc87894787"/>
        <w:bookmarkStart w:id="2803" w:name="_Toc87895334"/>
        <w:bookmarkStart w:id="2804" w:name="_Toc87896314"/>
        <w:bookmarkEnd w:id="2802"/>
        <w:bookmarkEnd w:id="2803"/>
        <w:bookmarkEnd w:id="2804"/>
      </w:del>
    </w:p>
    <w:p w14:paraId="2217E228" w14:textId="01147EBE" w:rsidR="00832EA1" w:rsidDel="00BC0DF1" w:rsidRDefault="00832EA1" w:rsidP="005B790F">
      <w:pPr>
        <w:pStyle w:val="Caption"/>
        <w:keepNext/>
        <w:jc w:val="center"/>
        <w:rPr>
          <w:del w:id="2805" w:author="Rafi Aziizi" w:date="2021-11-12T13:50:00Z"/>
        </w:rPr>
      </w:pPr>
      <w:del w:id="2806" w:author="Rafi Aziizi" w:date="2021-11-12T13:50:00Z">
        <w:r w:rsidDel="00BC0DF1">
          <w:delText xml:space="preserve">Table 3. </w:delText>
        </w:r>
        <w:r w:rsidR="006720D0" w:rsidDel="00BC0DF1">
          <w:fldChar w:fldCharType="begin"/>
        </w:r>
        <w:r w:rsidR="006720D0" w:rsidDel="00BC0DF1">
          <w:delInstrText xml:space="preserve"> SEQ Table_3. \* ARABIC </w:delInstrText>
        </w:r>
        <w:r w:rsidR="006720D0" w:rsidDel="00BC0DF1">
          <w:fldChar w:fldCharType="separate"/>
        </w:r>
        <w:r w:rsidR="00A911C8" w:rsidDel="00BC0DF1">
          <w:rPr>
            <w:noProof/>
          </w:rPr>
          <w:delText>2</w:delText>
        </w:r>
        <w:r w:rsidR="006720D0" w:rsidDel="00BC0DF1">
          <w:fldChar w:fldCharType="end"/>
        </w:r>
        <w:r w:rsidDel="00BC0DF1">
          <w:delText xml:space="preserve"> Hasil Analisis Kebutuhan Pengguna</w:delText>
        </w:r>
        <w:bookmarkStart w:id="2807" w:name="_Toc87894788"/>
        <w:bookmarkStart w:id="2808" w:name="_Toc87895335"/>
        <w:bookmarkStart w:id="2809" w:name="_Toc87896315"/>
        <w:bookmarkEnd w:id="2807"/>
        <w:bookmarkEnd w:id="2808"/>
        <w:bookmarkEnd w:id="2809"/>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2810">
          <w:tblGrid>
            <w:gridCol w:w="570"/>
            <w:gridCol w:w="2119"/>
            <w:gridCol w:w="2268"/>
            <w:gridCol w:w="2970"/>
          </w:tblGrid>
        </w:tblGridChange>
      </w:tblGrid>
      <w:tr w:rsidR="006B7890" w:rsidRPr="00A56663" w:rsidDel="00BC0DF1" w14:paraId="74636AE8" w14:textId="0628785B" w:rsidTr="004A0936">
        <w:trPr>
          <w:jc w:val="center"/>
          <w:del w:id="2811" w:author="Rafi Aziizi" w:date="2021-11-12T13:50:00Z"/>
        </w:trPr>
        <w:tc>
          <w:tcPr>
            <w:tcW w:w="570" w:type="dxa"/>
          </w:tcPr>
          <w:p w14:paraId="3230C506" w14:textId="063815AC" w:rsidR="006B7890" w:rsidRPr="00A56663" w:rsidDel="00BC0DF1" w:rsidRDefault="006B7890" w:rsidP="004A0936">
            <w:pPr>
              <w:spacing w:after="200" w:line="240" w:lineRule="auto"/>
              <w:rPr>
                <w:del w:id="2812" w:author="Rafi Aziizi" w:date="2021-11-12T13:50:00Z"/>
                <w:b/>
                <w:iCs/>
                <w:szCs w:val="18"/>
              </w:rPr>
            </w:pPr>
            <w:del w:id="2813" w:author="Rafi Aziizi" w:date="2021-11-12T13:50:00Z">
              <w:r w:rsidRPr="00A56663" w:rsidDel="00BC0DF1">
                <w:rPr>
                  <w:b/>
                  <w:iCs/>
                  <w:szCs w:val="18"/>
                </w:rPr>
                <w:delText>No.</w:delText>
              </w:r>
              <w:bookmarkStart w:id="2814" w:name="_Toc87894789"/>
              <w:bookmarkStart w:id="2815" w:name="_Toc87895336"/>
              <w:bookmarkStart w:id="2816" w:name="_Toc87896316"/>
              <w:bookmarkEnd w:id="2814"/>
              <w:bookmarkEnd w:id="2815"/>
              <w:bookmarkEnd w:id="2816"/>
            </w:del>
          </w:p>
        </w:tc>
        <w:tc>
          <w:tcPr>
            <w:tcW w:w="2119" w:type="dxa"/>
          </w:tcPr>
          <w:p w14:paraId="14034BED" w14:textId="215DB00B" w:rsidR="006B7890" w:rsidRPr="00A56663" w:rsidDel="00BC0DF1" w:rsidRDefault="006B7890" w:rsidP="004A0936">
            <w:pPr>
              <w:spacing w:after="200" w:line="240" w:lineRule="auto"/>
              <w:jc w:val="center"/>
              <w:rPr>
                <w:del w:id="2817" w:author="Rafi Aziizi" w:date="2021-11-12T13:50:00Z"/>
                <w:b/>
                <w:iCs/>
                <w:szCs w:val="18"/>
              </w:rPr>
            </w:pPr>
            <w:del w:id="2818" w:author="Rafi Aziizi" w:date="2021-11-12T13:50:00Z">
              <w:r w:rsidRPr="00A56663" w:rsidDel="00BC0DF1">
                <w:rPr>
                  <w:b/>
                  <w:iCs/>
                  <w:szCs w:val="18"/>
                </w:rPr>
                <w:delText>Kebutuhan</w:delText>
              </w:r>
              <w:bookmarkStart w:id="2819" w:name="_Toc87894790"/>
              <w:bookmarkStart w:id="2820" w:name="_Toc87895337"/>
              <w:bookmarkStart w:id="2821" w:name="_Toc87896317"/>
              <w:bookmarkEnd w:id="2819"/>
              <w:bookmarkEnd w:id="2820"/>
              <w:bookmarkEnd w:id="2821"/>
            </w:del>
          </w:p>
        </w:tc>
        <w:tc>
          <w:tcPr>
            <w:tcW w:w="2268" w:type="dxa"/>
          </w:tcPr>
          <w:p w14:paraId="5D848748" w14:textId="409F9AE2" w:rsidR="006B7890" w:rsidRPr="00A56663" w:rsidDel="00BC0DF1" w:rsidRDefault="006B7890" w:rsidP="004A0936">
            <w:pPr>
              <w:spacing w:after="200" w:line="240" w:lineRule="auto"/>
              <w:jc w:val="center"/>
              <w:rPr>
                <w:del w:id="2822" w:author="Rafi Aziizi" w:date="2021-11-12T13:50:00Z"/>
                <w:b/>
                <w:iCs/>
                <w:szCs w:val="18"/>
              </w:rPr>
            </w:pPr>
            <w:del w:id="2823" w:author="Rafi Aziizi" w:date="2021-11-12T13:50:00Z">
              <w:r w:rsidRPr="00A56663" w:rsidDel="00BC0DF1">
                <w:rPr>
                  <w:b/>
                  <w:iCs/>
                  <w:szCs w:val="18"/>
                </w:rPr>
                <w:delText>Tujuan</w:delText>
              </w:r>
              <w:bookmarkStart w:id="2824" w:name="_Toc87894791"/>
              <w:bookmarkStart w:id="2825" w:name="_Toc87895338"/>
              <w:bookmarkStart w:id="2826" w:name="_Toc87896318"/>
              <w:bookmarkEnd w:id="2824"/>
              <w:bookmarkEnd w:id="2825"/>
              <w:bookmarkEnd w:id="2826"/>
            </w:del>
          </w:p>
        </w:tc>
        <w:tc>
          <w:tcPr>
            <w:tcW w:w="2970" w:type="dxa"/>
          </w:tcPr>
          <w:p w14:paraId="4046BA3C" w14:textId="63F34199" w:rsidR="006B7890" w:rsidRPr="00A56663" w:rsidDel="00BC0DF1" w:rsidRDefault="006B7890" w:rsidP="00114A62">
            <w:pPr>
              <w:spacing w:after="200" w:line="240" w:lineRule="auto"/>
              <w:jc w:val="center"/>
              <w:rPr>
                <w:del w:id="2827" w:author="Rafi Aziizi" w:date="2021-11-12T13:50:00Z"/>
                <w:b/>
                <w:iCs/>
                <w:szCs w:val="18"/>
              </w:rPr>
            </w:pPr>
            <w:del w:id="2828" w:author="Rafi Aziizi" w:date="2021-11-12T13:50:00Z">
              <w:r w:rsidRPr="00A56663" w:rsidDel="00BC0DF1">
                <w:rPr>
                  <w:b/>
                  <w:iCs/>
                  <w:szCs w:val="18"/>
                </w:rPr>
                <w:delText>Dokumen yang dihasilkan</w:delText>
              </w:r>
              <w:bookmarkStart w:id="2829" w:name="_Toc87894792"/>
              <w:bookmarkStart w:id="2830" w:name="_Toc87895339"/>
              <w:bookmarkStart w:id="2831" w:name="_Toc87896319"/>
              <w:bookmarkEnd w:id="2829"/>
              <w:bookmarkEnd w:id="2830"/>
              <w:bookmarkEnd w:id="2831"/>
            </w:del>
          </w:p>
        </w:tc>
        <w:bookmarkStart w:id="2832" w:name="_Toc87894793"/>
        <w:bookmarkStart w:id="2833" w:name="_Toc87895340"/>
        <w:bookmarkStart w:id="2834" w:name="_Toc87896320"/>
        <w:bookmarkEnd w:id="2832"/>
        <w:bookmarkEnd w:id="2833"/>
        <w:bookmarkEnd w:id="2834"/>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835"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2836" w:author="Rafi Aziizi" w:date="2021-11-12T13:50:00Z"/>
          <w:trPrChange w:id="2837" w:author="Rafi Aziizi" w:date="2021-11-12T11:13:00Z">
            <w:trPr>
              <w:jc w:val="center"/>
            </w:trPr>
          </w:trPrChange>
        </w:trPr>
        <w:tc>
          <w:tcPr>
            <w:tcW w:w="570" w:type="dxa"/>
            <w:tcPrChange w:id="2838" w:author="Rafi Aziizi" w:date="2021-11-12T11:13:00Z">
              <w:tcPr>
                <w:tcW w:w="570" w:type="dxa"/>
              </w:tcPr>
            </w:tcPrChange>
          </w:tcPr>
          <w:p w14:paraId="1B432B2F" w14:textId="1B6D2897" w:rsidR="00A978CB" w:rsidRPr="00A56663" w:rsidDel="00BC0DF1" w:rsidRDefault="00A978CB" w:rsidP="004A0936">
            <w:pPr>
              <w:spacing w:after="200" w:line="240" w:lineRule="auto"/>
              <w:rPr>
                <w:del w:id="2839" w:author="Rafi Aziizi" w:date="2021-11-12T13:50:00Z"/>
                <w:iCs/>
                <w:szCs w:val="18"/>
              </w:rPr>
            </w:pPr>
            <w:del w:id="2840" w:author="Rafi Aziizi" w:date="2021-11-12T13:50:00Z">
              <w:r w:rsidDel="00BC0DF1">
                <w:rPr>
                  <w:iCs/>
                  <w:szCs w:val="18"/>
                </w:rPr>
                <w:delText>1</w:delText>
              </w:r>
              <w:bookmarkStart w:id="2841" w:name="_Toc87894794"/>
              <w:bookmarkStart w:id="2842" w:name="_Toc87895341"/>
              <w:bookmarkStart w:id="2843" w:name="_Toc87896321"/>
              <w:bookmarkEnd w:id="2841"/>
              <w:bookmarkEnd w:id="2842"/>
              <w:bookmarkEnd w:id="2843"/>
            </w:del>
          </w:p>
        </w:tc>
        <w:tc>
          <w:tcPr>
            <w:tcW w:w="2119" w:type="dxa"/>
            <w:shd w:val="clear" w:color="auto" w:fill="FFFFFF" w:themeFill="background1"/>
            <w:tcPrChange w:id="2844" w:author="Rafi Aziizi" w:date="2021-11-12T11:13:00Z">
              <w:tcPr>
                <w:tcW w:w="2119" w:type="dxa"/>
                <w:shd w:val="clear" w:color="auto" w:fill="FFC000" w:themeFill="accent4"/>
              </w:tcPr>
            </w:tcPrChange>
          </w:tcPr>
          <w:p w14:paraId="7ADC58AD" w14:textId="2E558706" w:rsidR="00A978CB" w:rsidRPr="003160CF" w:rsidDel="00BC0DF1" w:rsidRDefault="00A978CB" w:rsidP="004A0936">
            <w:pPr>
              <w:spacing w:after="200" w:line="240" w:lineRule="auto"/>
              <w:rPr>
                <w:del w:id="2845" w:author="Rafi Aziizi" w:date="2021-11-12T13:50:00Z"/>
                <w:iCs/>
                <w:szCs w:val="18"/>
              </w:rPr>
            </w:pPr>
            <w:del w:id="2846" w:author="Rafi Aziizi" w:date="2021-11-12T13:50:00Z">
              <w:r w:rsidRPr="003160CF" w:rsidDel="00BC0DF1">
                <w:rPr>
                  <w:iCs/>
                  <w:szCs w:val="18"/>
                </w:rPr>
                <w:delText>Absen Siswa</w:delText>
              </w:r>
              <w:bookmarkStart w:id="2847" w:name="_Toc87894795"/>
              <w:bookmarkStart w:id="2848" w:name="_Toc87895342"/>
              <w:bookmarkStart w:id="2849" w:name="_Toc87896322"/>
              <w:bookmarkEnd w:id="2847"/>
              <w:bookmarkEnd w:id="2848"/>
              <w:bookmarkEnd w:id="2849"/>
            </w:del>
          </w:p>
        </w:tc>
        <w:tc>
          <w:tcPr>
            <w:tcW w:w="2268" w:type="dxa"/>
            <w:shd w:val="clear" w:color="auto" w:fill="FFFFFF" w:themeFill="background1"/>
            <w:tcPrChange w:id="2850" w:author="Rafi Aziizi" w:date="2021-11-12T11:13:00Z">
              <w:tcPr>
                <w:tcW w:w="2268" w:type="dxa"/>
                <w:shd w:val="clear" w:color="auto" w:fill="FFC000" w:themeFill="accent4"/>
              </w:tcPr>
            </w:tcPrChange>
          </w:tcPr>
          <w:p w14:paraId="7242E44C" w14:textId="37083FE1" w:rsidR="00A978CB" w:rsidRPr="003160CF" w:rsidDel="00BC0DF1" w:rsidRDefault="00A978CB" w:rsidP="004A0936">
            <w:pPr>
              <w:spacing w:after="200" w:line="240" w:lineRule="auto"/>
              <w:rPr>
                <w:del w:id="2851" w:author="Rafi Aziizi" w:date="2021-11-12T13:50:00Z"/>
                <w:iCs/>
                <w:szCs w:val="18"/>
              </w:rPr>
            </w:pPr>
            <w:del w:id="2852" w:author="Rafi Aziizi" w:date="2021-11-12T13:50:00Z">
              <w:r w:rsidRPr="003160CF" w:rsidDel="00BC0DF1">
                <w:rPr>
                  <w:iCs/>
                  <w:szCs w:val="18"/>
                </w:rPr>
                <w:delText>Memudahkan siswa untuk melakukan absensi menggunakan RFID kartu siswa.</w:delText>
              </w:r>
              <w:bookmarkStart w:id="2853" w:name="_Toc87894796"/>
              <w:bookmarkStart w:id="2854" w:name="_Toc87895343"/>
              <w:bookmarkStart w:id="2855" w:name="_Toc87896323"/>
              <w:bookmarkEnd w:id="2853"/>
              <w:bookmarkEnd w:id="2854"/>
              <w:bookmarkEnd w:id="2855"/>
            </w:del>
          </w:p>
        </w:tc>
        <w:tc>
          <w:tcPr>
            <w:tcW w:w="2970" w:type="dxa"/>
            <w:shd w:val="clear" w:color="auto" w:fill="FFFFFF" w:themeFill="background1"/>
            <w:tcPrChange w:id="2856" w:author="Rafi Aziizi" w:date="2021-11-12T11:13:00Z">
              <w:tcPr>
                <w:tcW w:w="2970" w:type="dxa"/>
                <w:shd w:val="clear" w:color="auto" w:fill="FFC000" w:themeFill="accent4"/>
              </w:tcPr>
            </w:tcPrChange>
          </w:tcPr>
          <w:p w14:paraId="0B3D36C4" w14:textId="303FD292" w:rsidR="00A978CB" w:rsidRPr="003160CF" w:rsidDel="00BC0DF1" w:rsidRDefault="00A978CB" w:rsidP="00114A62">
            <w:pPr>
              <w:spacing w:after="200" w:line="240" w:lineRule="auto"/>
              <w:jc w:val="center"/>
              <w:rPr>
                <w:del w:id="2857" w:author="Rafi Aziizi" w:date="2021-11-12T13:50:00Z"/>
                <w:iCs/>
                <w:szCs w:val="18"/>
              </w:rPr>
            </w:pPr>
            <w:del w:id="2858" w:author="Rafi Aziizi" w:date="2021-11-12T13:50:00Z">
              <w:r w:rsidRPr="003160CF" w:rsidDel="00BC0DF1">
                <w:rPr>
                  <w:iCs/>
                  <w:szCs w:val="18"/>
                </w:rPr>
                <w:delText>Data absensi per-siswa.</w:delText>
              </w:r>
              <w:bookmarkStart w:id="2859" w:name="_Toc87894797"/>
              <w:bookmarkStart w:id="2860" w:name="_Toc87895344"/>
              <w:bookmarkStart w:id="2861" w:name="_Toc87896324"/>
              <w:bookmarkEnd w:id="2859"/>
              <w:bookmarkEnd w:id="2860"/>
              <w:bookmarkEnd w:id="2861"/>
            </w:del>
          </w:p>
        </w:tc>
        <w:bookmarkStart w:id="2862" w:name="_Toc87894798"/>
        <w:bookmarkStart w:id="2863" w:name="_Toc87895345"/>
        <w:bookmarkStart w:id="2864" w:name="_Toc87896325"/>
        <w:bookmarkEnd w:id="2862"/>
        <w:bookmarkEnd w:id="2863"/>
        <w:bookmarkEnd w:id="2864"/>
      </w:tr>
      <w:tr w:rsidR="006B7890" w:rsidRPr="0072778E" w:rsidDel="00BC0DF1" w14:paraId="20DEF643" w14:textId="2A4B5B9F" w:rsidTr="004A0936">
        <w:trPr>
          <w:jc w:val="center"/>
          <w:del w:id="2865" w:author="Rafi Aziizi" w:date="2021-11-12T13:50:00Z"/>
        </w:trPr>
        <w:tc>
          <w:tcPr>
            <w:tcW w:w="570" w:type="dxa"/>
          </w:tcPr>
          <w:p w14:paraId="250941B1" w14:textId="35CF995B" w:rsidR="006B7890" w:rsidRPr="00A56663" w:rsidDel="00BC0DF1" w:rsidRDefault="00A978CB" w:rsidP="004A0936">
            <w:pPr>
              <w:spacing w:after="200" w:line="240" w:lineRule="auto"/>
              <w:rPr>
                <w:del w:id="2866" w:author="Rafi Aziizi" w:date="2021-11-12T13:50:00Z"/>
                <w:iCs/>
                <w:szCs w:val="18"/>
              </w:rPr>
            </w:pPr>
            <w:del w:id="2867" w:author="Rafi Aziizi" w:date="2021-11-12T13:50:00Z">
              <w:r w:rsidDel="00BC0DF1">
                <w:rPr>
                  <w:iCs/>
                  <w:szCs w:val="18"/>
                </w:rPr>
                <w:delText>2</w:delText>
              </w:r>
              <w:bookmarkStart w:id="2868" w:name="_Toc87894799"/>
              <w:bookmarkStart w:id="2869" w:name="_Toc87895346"/>
              <w:bookmarkStart w:id="2870" w:name="_Toc87896326"/>
              <w:bookmarkEnd w:id="2868"/>
              <w:bookmarkEnd w:id="2869"/>
              <w:bookmarkEnd w:id="2870"/>
            </w:del>
          </w:p>
        </w:tc>
        <w:tc>
          <w:tcPr>
            <w:tcW w:w="2119" w:type="dxa"/>
          </w:tcPr>
          <w:p w14:paraId="6F29DD11" w14:textId="0A2DD8A1" w:rsidR="006B7890" w:rsidRPr="00524A03" w:rsidDel="00BC0DF1" w:rsidRDefault="00524A03" w:rsidP="004A0936">
            <w:pPr>
              <w:spacing w:after="200" w:line="240" w:lineRule="auto"/>
              <w:rPr>
                <w:del w:id="2871" w:author="Rafi Aziizi" w:date="2021-11-12T13:50:00Z"/>
                <w:iCs/>
                <w:szCs w:val="18"/>
              </w:rPr>
            </w:pPr>
            <w:del w:id="2872" w:author="Rafi Aziizi" w:date="2021-11-12T13:50:00Z">
              <w:r w:rsidDel="00BC0DF1">
                <w:rPr>
                  <w:iCs/>
                  <w:szCs w:val="18"/>
                </w:rPr>
                <w:delText>Kelola data absensi</w:delText>
              </w:r>
              <w:bookmarkStart w:id="2873" w:name="_Toc87894800"/>
              <w:bookmarkStart w:id="2874" w:name="_Toc87895347"/>
              <w:bookmarkStart w:id="2875" w:name="_Toc87896327"/>
              <w:bookmarkEnd w:id="2873"/>
              <w:bookmarkEnd w:id="2874"/>
              <w:bookmarkEnd w:id="2875"/>
            </w:del>
          </w:p>
        </w:tc>
        <w:tc>
          <w:tcPr>
            <w:tcW w:w="2268" w:type="dxa"/>
          </w:tcPr>
          <w:p w14:paraId="3412D71A" w14:textId="6961AD51" w:rsidR="006B7890" w:rsidRPr="006B7890" w:rsidDel="00BC0DF1" w:rsidRDefault="006B7890" w:rsidP="004A0936">
            <w:pPr>
              <w:spacing w:after="200" w:line="240" w:lineRule="auto"/>
              <w:rPr>
                <w:del w:id="2876" w:author="Rafi Aziizi" w:date="2021-11-12T13:50:00Z"/>
                <w:iCs/>
                <w:szCs w:val="18"/>
              </w:rPr>
            </w:pPr>
            <w:del w:id="2877"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bookmarkStart w:id="2878" w:name="_Toc87894801"/>
              <w:bookmarkStart w:id="2879" w:name="_Toc87895348"/>
              <w:bookmarkStart w:id="2880" w:name="_Toc87896328"/>
              <w:bookmarkEnd w:id="2878"/>
              <w:bookmarkEnd w:id="2879"/>
              <w:bookmarkEnd w:id="2880"/>
            </w:del>
          </w:p>
        </w:tc>
        <w:tc>
          <w:tcPr>
            <w:tcW w:w="2970" w:type="dxa"/>
          </w:tcPr>
          <w:p w14:paraId="51D2D916" w14:textId="1913DE7F" w:rsidR="006B7890" w:rsidRPr="00524A03" w:rsidDel="00BC0DF1" w:rsidRDefault="00524A03" w:rsidP="00114A62">
            <w:pPr>
              <w:spacing w:after="200" w:line="240" w:lineRule="auto"/>
              <w:jc w:val="center"/>
              <w:rPr>
                <w:del w:id="2881" w:author="Rafi Aziizi" w:date="2021-11-12T13:50:00Z"/>
                <w:iCs/>
                <w:szCs w:val="18"/>
              </w:rPr>
            </w:pPr>
            <w:del w:id="2882" w:author="Rafi Aziizi" w:date="2021-11-12T13:50:00Z">
              <w:r w:rsidDel="00BC0DF1">
                <w:rPr>
                  <w:iCs/>
                  <w:szCs w:val="18"/>
                </w:rPr>
                <w:delText>Data absensi siswa.</w:delText>
              </w:r>
              <w:bookmarkStart w:id="2883" w:name="_Toc87894802"/>
              <w:bookmarkStart w:id="2884" w:name="_Toc87895349"/>
              <w:bookmarkStart w:id="2885" w:name="_Toc87896329"/>
              <w:bookmarkEnd w:id="2883"/>
              <w:bookmarkEnd w:id="2884"/>
              <w:bookmarkEnd w:id="2885"/>
            </w:del>
          </w:p>
        </w:tc>
        <w:bookmarkStart w:id="2886" w:name="_Toc87894803"/>
        <w:bookmarkStart w:id="2887" w:name="_Toc87895350"/>
        <w:bookmarkStart w:id="2888" w:name="_Toc87896330"/>
        <w:bookmarkEnd w:id="2886"/>
        <w:bookmarkEnd w:id="2887"/>
        <w:bookmarkEnd w:id="2888"/>
      </w:tr>
      <w:tr w:rsidR="00524A03" w:rsidRPr="0072778E" w:rsidDel="00BC0DF1" w14:paraId="55577C13" w14:textId="6D1513E6" w:rsidTr="004A0936">
        <w:trPr>
          <w:jc w:val="center"/>
          <w:del w:id="2889" w:author="Rafi Aziizi" w:date="2021-11-12T13:50:00Z"/>
        </w:trPr>
        <w:tc>
          <w:tcPr>
            <w:tcW w:w="570" w:type="dxa"/>
          </w:tcPr>
          <w:p w14:paraId="1931659F" w14:textId="213702E4" w:rsidR="00524A03" w:rsidRPr="00A56663" w:rsidDel="00BC0DF1" w:rsidRDefault="00A978CB" w:rsidP="00524A03">
            <w:pPr>
              <w:spacing w:after="200" w:line="240" w:lineRule="auto"/>
              <w:rPr>
                <w:del w:id="2890" w:author="Rafi Aziizi" w:date="2021-11-12T13:50:00Z"/>
                <w:iCs/>
                <w:szCs w:val="18"/>
              </w:rPr>
            </w:pPr>
            <w:del w:id="2891" w:author="Rafi Aziizi" w:date="2021-11-12T13:50:00Z">
              <w:r w:rsidDel="00BC0DF1">
                <w:rPr>
                  <w:iCs/>
                  <w:szCs w:val="18"/>
                </w:rPr>
                <w:delText>3</w:delText>
              </w:r>
              <w:bookmarkStart w:id="2892" w:name="_Toc87894804"/>
              <w:bookmarkStart w:id="2893" w:name="_Toc87895351"/>
              <w:bookmarkStart w:id="2894" w:name="_Toc87896331"/>
              <w:bookmarkEnd w:id="2892"/>
              <w:bookmarkEnd w:id="2893"/>
              <w:bookmarkEnd w:id="2894"/>
            </w:del>
          </w:p>
        </w:tc>
        <w:tc>
          <w:tcPr>
            <w:tcW w:w="2119" w:type="dxa"/>
          </w:tcPr>
          <w:p w14:paraId="1714558A" w14:textId="7695B6D6" w:rsidR="00524A03" w:rsidDel="00BC0DF1" w:rsidRDefault="00524A03" w:rsidP="00524A03">
            <w:pPr>
              <w:spacing w:after="200" w:line="240" w:lineRule="auto"/>
              <w:rPr>
                <w:del w:id="2895" w:author="Rafi Aziizi" w:date="2021-11-12T13:50:00Z"/>
                <w:iCs/>
                <w:szCs w:val="18"/>
              </w:rPr>
            </w:pPr>
            <w:del w:id="2896" w:author="Rafi Aziizi" w:date="2021-11-12T13:50:00Z">
              <w:r w:rsidDel="00BC0DF1">
                <w:rPr>
                  <w:iCs/>
                  <w:szCs w:val="18"/>
                </w:rPr>
                <w:delText>Kelola data laporan absensi</w:delText>
              </w:r>
              <w:bookmarkStart w:id="2897" w:name="_Toc87894805"/>
              <w:bookmarkStart w:id="2898" w:name="_Toc87895352"/>
              <w:bookmarkStart w:id="2899" w:name="_Toc87896332"/>
              <w:bookmarkEnd w:id="2897"/>
              <w:bookmarkEnd w:id="2898"/>
              <w:bookmarkEnd w:id="2899"/>
            </w:del>
          </w:p>
        </w:tc>
        <w:tc>
          <w:tcPr>
            <w:tcW w:w="2268" w:type="dxa"/>
          </w:tcPr>
          <w:p w14:paraId="02223B45" w14:textId="775FB034" w:rsidR="00524A03" w:rsidDel="00BC0DF1" w:rsidRDefault="00524A03" w:rsidP="00524A03">
            <w:pPr>
              <w:spacing w:after="200" w:line="240" w:lineRule="auto"/>
              <w:rPr>
                <w:del w:id="2900" w:author="Rafi Aziizi" w:date="2021-11-12T13:50:00Z"/>
                <w:iCs/>
                <w:szCs w:val="18"/>
              </w:rPr>
            </w:pPr>
            <w:del w:id="2901" w:author="Rafi Aziizi" w:date="2021-11-12T13:50:00Z">
              <w:r w:rsidDel="00BC0DF1">
                <w:rPr>
                  <w:iCs/>
                  <w:szCs w:val="18"/>
                </w:rPr>
                <w:delText>Memudahkan Guru BK untuk melakukan rekapitulasi data absensi yang nantinya diteruskan kepada walikelas/kepala sekolah.</w:delText>
              </w:r>
              <w:bookmarkStart w:id="2902" w:name="_Toc87894806"/>
              <w:bookmarkStart w:id="2903" w:name="_Toc87895353"/>
              <w:bookmarkStart w:id="2904" w:name="_Toc87896333"/>
              <w:bookmarkEnd w:id="2902"/>
              <w:bookmarkEnd w:id="2903"/>
              <w:bookmarkEnd w:id="2904"/>
            </w:del>
          </w:p>
        </w:tc>
        <w:tc>
          <w:tcPr>
            <w:tcW w:w="2970" w:type="dxa"/>
          </w:tcPr>
          <w:p w14:paraId="76487904" w14:textId="36AEDB05" w:rsidR="00524A03" w:rsidRPr="00A56663" w:rsidDel="00BC0DF1" w:rsidRDefault="00524A03" w:rsidP="00114A62">
            <w:pPr>
              <w:spacing w:after="200" w:line="240" w:lineRule="auto"/>
              <w:jc w:val="center"/>
              <w:rPr>
                <w:del w:id="2905" w:author="Rafi Aziizi" w:date="2021-11-12T13:50:00Z"/>
                <w:iCs/>
                <w:szCs w:val="18"/>
                <w:lang w:val="id-ID"/>
              </w:rPr>
            </w:pPr>
            <w:del w:id="2906" w:author="Rafi Aziizi" w:date="2021-11-12T13:50:00Z">
              <w:r w:rsidDel="00BC0DF1">
                <w:rPr>
                  <w:iCs/>
                  <w:szCs w:val="18"/>
                </w:rPr>
                <w:delText>Data laporan absensi siswa.</w:delText>
              </w:r>
              <w:bookmarkStart w:id="2907" w:name="_Toc87894807"/>
              <w:bookmarkStart w:id="2908" w:name="_Toc87895354"/>
              <w:bookmarkStart w:id="2909" w:name="_Toc87896334"/>
              <w:bookmarkEnd w:id="2907"/>
              <w:bookmarkEnd w:id="2908"/>
              <w:bookmarkEnd w:id="2909"/>
            </w:del>
          </w:p>
        </w:tc>
        <w:bookmarkStart w:id="2910" w:name="_Toc87894808"/>
        <w:bookmarkStart w:id="2911" w:name="_Toc87895355"/>
        <w:bookmarkStart w:id="2912" w:name="_Toc87896335"/>
        <w:bookmarkEnd w:id="2910"/>
        <w:bookmarkEnd w:id="2911"/>
        <w:bookmarkEnd w:id="2912"/>
      </w:tr>
      <w:tr w:rsidR="00524A03" w:rsidRPr="00975145" w:rsidDel="00BC0DF1" w14:paraId="5D66A6E7" w14:textId="250A5BF2" w:rsidTr="004A0936">
        <w:trPr>
          <w:jc w:val="center"/>
          <w:del w:id="2913" w:author="Rafi Aziizi" w:date="2021-11-12T13:50:00Z"/>
        </w:trPr>
        <w:tc>
          <w:tcPr>
            <w:tcW w:w="570" w:type="dxa"/>
          </w:tcPr>
          <w:p w14:paraId="249A36F1" w14:textId="659CED24" w:rsidR="00524A03" w:rsidRPr="00A978CB" w:rsidDel="00BC0DF1" w:rsidRDefault="00A978CB" w:rsidP="00524A03">
            <w:pPr>
              <w:spacing w:after="200" w:line="240" w:lineRule="auto"/>
              <w:rPr>
                <w:del w:id="2914" w:author="Rafi Aziizi" w:date="2021-11-12T13:50:00Z"/>
                <w:iCs/>
                <w:szCs w:val="18"/>
              </w:rPr>
            </w:pPr>
            <w:del w:id="2915" w:author="Rafi Aziizi" w:date="2021-11-12T13:50:00Z">
              <w:r w:rsidDel="00BC0DF1">
                <w:rPr>
                  <w:iCs/>
                  <w:szCs w:val="18"/>
                </w:rPr>
                <w:delText>4</w:delText>
              </w:r>
              <w:bookmarkStart w:id="2916" w:name="_Toc87894809"/>
              <w:bookmarkStart w:id="2917" w:name="_Toc87895356"/>
              <w:bookmarkStart w:id="2918" w:name="_Toc87896336"/>
              <w:bookmarkEnd w:id="2916"/>
              <w:bookmarkEnd w:id="2917"/>
              <w:bookmarkEnd w:id="2918"/>
            </w:del>
          </w:p>
        </w:tc>
        <w:tc>
          <w:tcPr>
            <w:tcW w:w="2119" w:type="dxa"/>
          </w:tcPr>
          <w:p w14:paraId="4B3A83C8" w14:textId="1D337889" w:rsidR="00524A03" w:rsidRPr="00524A03" w:rsidDel="00BC0DF1" w:rsidRDefault="00524A03" w:rsidP="00524A03">
            <w:pPr>
              <w:spacing w:after="200" w:line="240" w:lineRule="auto"/>
              <w:rPr>
                <w:del w:id="2919" w:author="Rafi Aziizi" w:date="2021-11-12T13:50:00Z"/>
                <w:iCs/>
                <w:szCs w:val="18"/>
              </w:rPr>
            </w:pPr>
            <w:del w:id="2920" w:author="Rafi Aziizi" w:date="2021-11-12T13:50:00Z">
              <w:r w:rsidDel="00BC0DF1">
                <w:rPr>
                  <w:iCs/>
                  <w:szCs w:val="18"/>
                </w:rPr>
                <w:delText>Kelola data siswa</w:delText>
              </w:r>
              <w:bookmarkStart w:id="2921" w:name="_Toc87894810"/>
              <w:bookmarkStart w:id="2922" w:name="_Toc87895357"/>
              <w:bookmarkStart w:id="2923" w:name="_Toc87896337"/>
              <w:bookmarkEnd w:id="2921"/>
              <w:bookmarkEnd w:id="2922"/>
              <w:bookmarkEnd w:id="2923"/>
            </w:del>
          </w:p>
        </w:tc>
        <w:tc>
          <w:tcPr>
            <w:tcW w:w="2268" w:type="dxa"/>
          </w:tcPr>
          <w:p w14:paraId="1EDE6D65" w14:textId="5C616D3C" w:rsidR="00524A03" w:rsidRPr="00524A03" w:rsidDel="00BC0DF1" w:rsidRDefault="00524A03" w:rsidP="00524A03">
            <w:pPr>
              <w:spacing w:after="200" w:line="240" w:lineRule="auto"/>
              <w:rPr>
                <w:del w:id="2924" w:author="Rafi Aziizi" w:date="2021-11-12T13:50:00Z"/>
                <w:iCs/>
                <w:szCs w:val="18"/>
              </w:rPr>
            </w:pPr>
            <w:del w:id="2925" w:author="Rafi Aziizi" w:date="2021-11-12T13:50:00Z">
              <w:r w:rsidDel="00BC0DF1">
                <w:rPr>
                  <w:iCs/>
                  <w:szCs w:val="18"/>
                </w:rPr>
                <w:delText>Memudahkan Guru BK dan bagian IT untuk melakukan pengelolaan data siswa.</w:delText>
              </w:r>
              <w:bookmarkStart w:id="2926" w:name="_Toc87894811"/>
              <w:bookmarkStart w:id="2927" w:name="_Toc87895358"/>
              <w:bookmarkStart w:id="2928" w:name="_Toc87896338"/>
              <w:bookmarkEnd w:id="2926"/>
              <w:bookmarkEnd w:id="2927"/>
              <w:bookmarkEnd w:id="2928"/>
            </w:del>
          </w:p>
        </w:tc>
        <w:tc>
          <w:tcPr>
            <w:tcW w:w="2970" w:type="dxa"/>
          </w:tcPr>
          <w:p w14:paraId="56177815" w14:textId="7B9F303C" w:rsidR="00524A03" w:rsidRPr="00975145" w:rsidDel="00BC0DF1" w:rsidRDefault="00524A03" w:rsidP="00114A62">
            <w:pPr>
              <w:spacing w:after="200" w:line="240" w:lineRule="auto"/>
              <w:jc w:val="center"/>
              <w:rPr>
                <w:del w:id="2929" w:author="Rafi Aziizi" w:date="2021-11-12T13:50:00Z"/>
                <w:iCs/>
                <w:szCs w:val="18"/>
              </w:rPr>
            </w:pPr>
            <w:del w:id="2930" w:author="Rafi Aziizi" w:date="2021-11-12T13:50:00Z">
              <w:r w:rsidDel="00BC0DF1">
                <w:rPr>
                  <w:iCs/>
                  <w:szCs w:val="18"/>
                </w:rPr>
                <w:delText>Data siswa.</w:delText>
              </w:r>
              <w:bookmarkStart w:id="2931" w:name="_Toc87894812"/>
              <w:bookmarkStart w:id="2932" w:name="_Toc87895359"/>
              <w:bookmarkStart w:id="2933" w:name="_Toc87896339"/>
              <w:bookmarkEnd w:id="2931"/>
              <w:bookmarkEnd w:id="2932"/>
              <w:bookmarkEnd w:id="2933"/>
            </w:del>
          </w:p>
        </w:tc>
        <w:bookmarkStart w:id="2934" w:name="_Toc87894813"/>
        <w:bookmarkStart w:id="2935" w:name="_Toc87895360"/>
        <w:bookmarkStart w:id="2936" w:name="_Toc87896340"/>
        <w:bookmarkEnd w:id="2934"/>
        <w:bookmarkEnd w:id="2935"/>
        <w:bookmarkEnd w:id="2936"/>
      </w:tr>
      <w:tr w:rsidR="00524A03" w:rsidRPr="00A56663" w:rsidDel="00BC0DF1" w14:paraId="5A6C3449" w14:textId="2B4DD7CA" w:rsidTr="004A0936">
        <w:trPr>
          <w:jc w:val="center"/>
          <w:del w:id="2937" w:author="Rafi Aziizi" w:date="2021-11-12T13:50:00Z"/>
        </w:trPr>
        <w:tc>
          <w:tcPr>
            <w:tcW w:w="570" w:type="dxa"/>
          </w:tcPr>
          <w:p w14:paraId="461DCDA0" w14:textId="5FF6FAF7" w:rsidR="00524A03" w:rsidRPr="00A978CB" w:rsidDel="00BC0DF1" w:rsidRDefault="00A978CB" w:rsidP="00524A03">
            <w:pPr>
              <w:spacing w:after="200" w:line="240" w:lineRule="auto"/>
              <w:rPr>
                <w:del w:id="2938" w:author="Rafi Aziizi" w:date="2021-11-12T13:50:00Z"/>
                <w:iCs/>
                <w:szCs w:val="18"/>
              </w:rPr>
            </w:pPr>
            <w:del w:id="2939" w:author="Rafi Aziizi" w:date="2021-11-12T13:50:00Z">
              <w:r w:rsidDel="00BC0DF1">
                <w:rPr>
                  <w:iCs/>
                  <w:szCs w:val="18"/>
                </w:rPr>
                <w:delText>5</w:delText>
              </w:r>
              <w:bookmarkStart w:id="2940" w:name="_Toc87894814"/>
              <w:bookmarkStart w:id="2941" w:name="_Toc87895361"/>
              <w:bookmarkStart w:id="2942" w:name="_Toc87896341"/>
              <w:bookmarkEnd w:id="2940"/>
              <w:bookmarkEnd w:id="2941"/>
              <w:bookmarkEnd w:id="2942"/>
            </w:del>
          </w:p>
        </w:tc>
        <w:tc>
          <w:tcPr>
            <w:tcW w:w="2119" w:type="dxa"/>
          </w:tcPr>
          <w:p w14:paraId="00664793" w14:textId="1947FD2E" w:rsidR="00524A03" w:rsidRPr="00524A03" w:rsidDel="00BC0DF1" w:rsidRDefault="00524A03" w:rsidP="00524A03">
            <w:pPr>
              <w:spacing w:after="200" w:line="240" w:lineRule="auto"/>
              <w:rPr>
                <w:del w:id="2943" w:author="Rafi Aziizi" w:date="2021-11-12T13:50:00Z"/>
                <w:iCs/>
                <w:szCs w:val="18"/>
              </w:rPr>
            </w:pPr>
            <w:del w:id="2944" w:author="Rafi Aziizi" w:date="2021-11-12T13:50:00Z">
              <w:r w:rsidDel="00BC0DF1">
                <w:rPr>
                  <w:iCs/>
                  <w:szCs w:val="18"/>
                </w:rPr>
                <w:delText>Kelola data guru</w:delText>
              </w:r>
              <w:bookmarkStart w:id="2945" w:name="_Toc87894815"/>
              <w:bookmarkStart w:id="2946" w:name="_Toc87895362"/>
              <w:bookmarkStart w:id="2947" w:name="_Toc87896342"/>
              <w:bookmarkEnd w:id="2945"/>
              <w:bookmarkEnd w:id="2946"/>
              <w:bookmarkEnd w:id="2947"/>
            </w:del>
          </w:p>
        </w:tc>
        <w:tc>
          <w:tcPr>
            <w:tcW w:w="2268" w:type="dxa"/>
          </w:tcPr>
          <w:p w14:paraId="6ED47AB6" w14:textId="6824E965" w:rsidR="00524A03" w:rsidRPr="00524A03" w:rsidDel="00BC0DF1" w:rsidRDefault="00524A03" w:rsidP="00524A03">
            <w:pPr>
              <w:spacing w:after="200" w:line="240" w:lineRule="auto"/>
              <w:rPr>
                <w:del w:id="2948" w:author="Rafi Aziizi" w:date="2021-11-12T13:50:00Z"/>
                <w:iCs/>
                <w:szCs w:val="18"/>
              </w:rPr>
            </w:pPr>
            <w:del w:id="2949" w:author="Rafi Aziizi" w:date="2021-11-12T13:50:00Z">
              <w:r w:rsidDel="00BC0DF1">
                <w:rPr>
                  <w:iCs/>
                  <w:szCs w:val="18"/>
                </w:rPr>
                <w:delText>Memudahkan Guru BK dan bagian IT untuk melakukan pengelolaan data guru.</w:delText>
              </w:r>
              <w:bookmarkStart w:id="2950" w:name="_Toc87894816"/>
              <w:bookmarkStart w:id="2951" w:name="_Toc87895363"/>
              <w:bookmarkStart w:id="2952" w:name="_Toc87896343"/>
              <w:bookmarkEnd w:id="2950"/>
              <w:bookmarkEnd w:id="2951"/>
              <w:bookmarkEnd w:id="2952"/>
            </w:del>
          </w:p>
        </w:tc>
        <w:tc>
          <w:tcPr>
            <w:tcW w:w="2970" w:type="dxa"/>
          </w:tcPr>
          <w:p w14:paraId="68748DAE" w14:textId="7AE12B7A" w:rsidR="00524A03" w:rsidRPr="00A56663" w:rsidDel="00BC0DF1" w:rsidRDefault="00524A03" w:rsidP="00114A62">
            <w:pPr>
              <w:spacing w:after="200" w:line="240" w:lineRule="auto"/>
              <w:jc w:val="center"/>
              <w:rPr>
                <w:del w:id="2953" w:author="Rafi Aziizi" w:date="2021-11-12T13:50:00Z"/>
                <w:iCs/>
                <w:szCs w:val="18"/>
                <w:lang w:val="id-ID"/>
              </w:rPr>
            </w:pPr>
            <w:del w:id="2954" w:author="Rafi Aziizi" w:date="2021-11-12T13:50:00Z">
              <w:r w:rsidDel="00BC0DF1">
                <w:rPr>
                  <w:iCs/>
                  <w:szCs w:val="18"/>
                </w:rPr>
                <w:delText>Data guru.</w:delText>
              </w:r>
              <w:bookmarkStart w:id="2955" w:name="_Toc87894817"/>
              <w:bookmarkStart w:id="2956" w:name="_Toc87895364"/>
              <w:bookmarkStart w:id="2957" w:name="_Toc87896344"/>
              <w:bookmarkEnd w:id="2955"/>
              <w:bookmarkEnd w:id="2956"/>
              <w:bookmarkEnd w:id="2957"/>
            </w:del>
          </w:p>
        </w:tc>
        <w:bookmarkStart w:id="2958" w:name="_Toc87894818"/>
        <w:bookmarkStart w:id="2959" w:name="_Toc87895365"/>
        <w:bookmarkStart w:id="2960" w:name="_Toc87896345"/>
        <w:bookmarkEnd w:id="2958"/>
        <w:bookmarkEnd w:id="2959"/>
        <w:bookmarkEnd w:id="2960"/>
      </w:tr>
      <w:tr w:rsidR="00524A03" w:rsidRPr="00975145" w:rsidDel="00BC0DF1" w14:paraId="65286343" w14:textId="2FF11B12" w:rsidTr="004A0936">
        <w:trPr>
          <w:jc w:val="center"/>
          <w:del w:id="2961" w:author="Rafi Aziizi" w:date="2021-11-12T13:50:00Z"/>
        </w:trPr>
        <w:tc>
          <w:tcPr>
            <w:tcW w:w="570" w:type="dxa"/>
          </w:tcPr>
          <w:p w14:paraId="041EB9D4" w14:textId="3F2745EB" w:rsidR="00524A03" w:rsidRPr="00A978CB" w:rsidDel="00BC0DF1" w:rsidRDefault="00A978CB" w:rsidP="00524A03">
            <w:pPr>
              <w:spacing w:after="200" w:line="240" w:lineRule="auto"/>
              <w:rPr>
                <w:del w:id="2962" w:author="Rafi Aziizi" w:date="2021-11-12T13:50:00Z"/>
                <w:iCs/>
                <w:szCs w:val="18"/>
              </w:rPr>
            </w:pPr>
            <w:del w:id="2963" w:author="Rafi Aziizi" w:date="2021-11-12T13:50:00Z">
              <w:r w:rsidDel="00BC0DF1">
                <w:rPr>
                  <w:iCs/>
                  <w:szCs w:val="18"/>
                </w:rPr>
                <w:delText>6</w:delText>
              </w:r>
              <w:bookmarkStart w:id="2964" w:name="_Toc87894819"/>
              <w:bookmarkStart w:id="2965" w:name="_Toc87895366"/>
              <w:bookmarkStart w:id="2966" w:name="_Toc87896346"/>
              <w:bookmarkEnd w:id="2964"/>
              <w:bookmarkEnd w:id="2965"/>
              <w:bookmarkEnd w:id="2966"/>
            </w:del>
          </w:p>
        </w:tc>
        <w:tc>
          <w:tcPr>
            <w:tcW w:w="2119" w:type="dxa"/>
          </w:tcPr>
          <w:p w14:paraId="29CB9D4F" w14:textId="2A30E1D0" w:rsidR="00524A03" w:rsidRPr="00975145" w:rsidDel="00BC0DF1" w:rsidRDefault="00524A03" w:rsidP="00524A03">
            <w:pPr>
              <w:spacing w:after="200" w:line="240" w:lineRule="auto"/>
              <w:rPr>
                <w:del w:id="2967" w:author="Rafi Aziizi" w:date="2021-11-12T13:50:00Z"/>
                <w:iCs/>
                <w:szCs w:val="18"/>
              </w:rPr>
            </w:pPr>
            <w:del w:id="2968" w:author="Rafi Aziizi" w:date="2021-11-12T13:50:00Z">
              <w:r w:rsidDel="00BC0DF1">
                <w:rPr>
                  <w:iCs/>
                  <w:szCs w:val="18"/>
                </w:rPr>
                <w:delText>Kelola data kelas</w:delText>
              </w:r>
              <w:bookmarkStart w:id="2969" w:name="_Toc87894820"/>
              <w:bookmarkStart w:id="2970" w:name="_Toc87895367"/>
              <w:bookmarkStart w:id="2971" w:name="_Toc87896347"/>
              <w:bookmarkEnd w:id="2969"/>
              <w:bookmarkEnd w:id="2970"/>
              <w:bookmarkEnd w:id="2971"/>
            </w:del>
          </w:p>
        </w:tc>
        <w:tc>
          <w:tcPr>
            <w:tcW w:w="2268" w:type="dxa"/>
          </w:tcPr>
          <w:p w14:paraId="035EA862" w14:textId="148A26CE" w:rsidR="00524A03" w:rsidRPr="00975145" w:rsidDel="00BC0DF1" w:rsidRDefault="00524A03" w:rsidP="00524A03">
            <w:pPr>
              <w:spacing w:after="200" w:line="240" w:lineRule="auto"/>
              <w:rPr>
                <w:del w:id="2972" w:author="Rafi Aziizi" w:date="2021-11-12T13:50:00Z"/>
                <w:iCs/>
                <w:szCs w:val="18"/>
              </w:rPr>
            </w:pPr>
            <w:del w:id="2973" w:author="Rafi Aziizi" w:date="2021-11-12T13:50:00Z">
              <w:r w:rsidDel="00BC0DF1">
                <w:rPr>
                  <w:iCs/>
                  <w:szCs w:val="18"/>
                </w:rPr>
                <w:delText>Memudahkan Guru BK dan bagian IT untuk melakukan pengelolaan data kelas.</w:delText>
              </w:r>
              <w:bookmarkStart w:id="2974" w:name="_Toc87894821"/>
              <w:bookmarkStart w:id="2975" w:name="_Toc87895368"/>
              <w:bookmarkStart w:id="2976" w:name="_Toc87896348"/>
              <w:bookmarkEnd w:id="2974"/>
              <w:bookmarkEnd w:id="2975"/>
              <w:bookmarkEnd w:id="2976"/>
            </w:del>
          </w:p>
        </w:tc>
        <w:tc>
          <w:tcPr>
            <w:tcW w:w="2970" w:type="dxa"/>
          </w:tcPr>
          <w:p w14:paraId="616E726B" w14:textId="6BD39B13" w:rsidR="00524A03" w:rsidRPr="00975145" w:rsidDel="00BC0DF1" w:rsidRDefault="00524A03" w:rsidP="00114A62">
            <w:pPr>
              <w:spacing w:after="200" w:line="240" w:lineRule="auto"/>
              <w:jc w:val="center"/>
              <w:rPr>
                <w:del w:id="2977" w:author="Rafi Aziizi" w:date="2021-11-12T13:50:00Z"/>
                <w:iCs/>
                <w:szCs w:val="18"/>
              </w:rPr>
            </w:pPr>
            <w:del w:id="2978" w:author="Rafi Aziizi" w:date="2021-11-12T13:50:00Z">
              <w:r w:rsidDel="00BC0DF1">
                <w:rPr>
                  <w:iCs/>
                  <w:szCs w:val="18"/>
                </w:rPr>
                <w:delText>Data kelas.</w:delText>
              </w:r>
              <w:bookmarkStart w:id="2979" w:name="_Toc87894822"/>
              <w:bookmarkStart w:id="2980" w:name="_Toc87895369"/>
              <w:bookmarkStart w:id="2981" w:name="_Toc87896349"/>
              <w:bookmarkEnd w:id="2979"/>
              <w:bookmarkEnd w:id="2980"/>
              <w:bookmarkEnd w:id="2981"/>
            </w:del>
          </w:p>
        </w:tc>
        <w:bookmarkStart w:id="2982" w:name="_Toc87894823"/>
        <w:bookmarkStart w:id="2983" w:name="_Toc87895370"/>
        <w:bookmarkStart w:id="2984" w:name="_Toc87896350"/>
        <w:bookmarkEnd w:id="2982"/>
        <w:bookmarkEnd w:id="2983"/>
        <w:bookmarkEnd w:id="2984"/>
      </w:tr>
      <w:tr w:rsidR="00524A03" w:rsidRPr="00A56663" w:rsidDel="00BC0DF1" w14:paraId="15F42C49" w14:textId="0B9BAC52" w:rsidTr="004A0936">
        <w:trPr>
          <w:jc w:val="center"/>
          <w:del w:id="2985" w:author="Rafi Aziizi" w:date="2021-11-12T13:50:00Z"/>
        </w:trPr>
        <w:tc>
          <w:tcPr>
            <w:tcW w:w="570" w:type="dxa"/>
          </w:tcPr>
          <w:p w14:paraId="5974ECDC" w14:textId="0414DFF9" w:rsidR="00524A03" w:rsidRPr="00A978CB" w:rsidDel="00BC0DF1" w:rsidRDefault="00A978CB" w:rsidP="00524A03">
            <w:pPr>
              <w:spacing w:after="200" w:line="240" w:lineRule="auto"/>
              <w:rPr>
                <w:del w:id="2986" w:author="Rafi Aziizi" w:date="2021-11-12T13:50:00Z"/>
                <w:iCs/>
                <w:szCs w:val="18"/>
              </w:rPr>
            </w:pPr>
            <w:del w:id="2987" w:author="Rafi Aziizi" w:date="2021-11-12T13:50:00Z">
              <w:r w:rsidDel="00BC0DF1">
                <w:rPr>
                  <w:iCs/>
                  <w:szCs w:val="18"/>
                </w:rPr>
                <w:delText>7</w:delText>
              </w:r>
              <w:bookmarkStart w:id="2988" w:name="_Toc87894824"/>
              <w:bookmarkStart w:id="2989" w:name="_Toc87895371"/>
              <w:bookmarkStart w:id="2990" w:name="_Toc87896351"/>
              <w:bookmarkEnd w:id="2988"/>
              <w:bookmarkEnd w:id="2989"/>
              <w:bookmarkEnd w:id="2990"/>
            </w:del>
          </w:p>
        </w:tc>
        <w:tc>
          <w:tcPr>
            <w:tcW w:w="2119" w:type="dxa"/>
          </w:tcPr>
          <w:p w14:paraId="75AFA6DC" w14:textId="6632D7BC" w:rsidR="00524A03" w:rsidRPr="00524A03" w:rsidDel="00BC0DF1" w:rsidRDefault="00524A03" w:rsidP="00524A03">
            <w:pPr>
              <w:spacing w:after="200" w:line="240" w:lineRule="auto"/>
              <w:rPr>
                <w:del w:id="2991" w:author="Rafi Aziizi" w:date="2021-11-12T13:50:00Z"/>
                <w:iCs/>
                <w:szCs w:val="18"/>
              </w:rPr>
            </w:pPr>
            <w:del w:id="2992" w:author="Rafi Aziizi" w:date="2021-11-12T13:50:00Z">
              <w:r w:rsidDel="00BC0DF1">
                <w:rPr>
                  <w:iCs/>
                  <w:szCs w:val="18"/>
                </w:rPr>
                <w:delText>Kelola data admin</w:delText>
              </w:r>
              <w:bookmarkStart w:id="2993" w:name="_Toc87894825"/>
              <w:bookmarkStart w:id="2994" w:name="_Toc87895372"/>
              <w:bookmarkStart w:id="2995" w:name="_Toc87896352"/>
              <w:bookmarkEnd w:id="2993"/>
              <w:bookmarkEnd w:id="2994"/>
              <w:bookmarkEnd w:id="2995"/>
            </w:del>
          </w:p>
        </w:tc>
        <w:tc>
          <w:tcPr>
            <w:tcW w:w="2268" w:type="dxa"/>
          </w:tcPr>
          <w:p w14:paraId="6EA1382F" w14:textId="0B060429" w:rsidR="00524A03" w:rsidRPr="00E0200F" w:rsidDel="00BC0DF1" w:rsidRDefault="00524A03" w:rsidP="00524A03">
            <w:pPr>
              <w:spacing w:after="200" w:line="240" w:lineRule="auto"/>
              <w:rPr>
                <w:del w:id="2996" w:author="Rafi Aziizi" w:date="2021-11-12T13:50:00Z"/>
                <w:iCs/>
                <w:szCs w:val="18"/>
                <w:lang w:val="id-ID"/>
              </w:rPr>
            </w:pPr>
            <w:del w:id="2997" w:author="Rafi Aziizi" w:date="2021-11-12T13:50:00Z">
              <w:r w:rsidDel="00BC0DF1">
                <w:rPr>
                  <w:iCs/>
                  <w:szCs w:val="18"/>
                </w:rPr>
                <w:delText>Memudahkan guru BK untuk melakukan pengelolaan pengguna sistem</w:delText>
              </w:r>
              <w:r w:rsidDel="00BC0DF1">
                <w:rPr>
                  <w:iCs/>
                  <w:szCs w:val="18"/>
                  <w:lang w:val="id-ID"/>
                </w:rPr>
                <w:delText>.</w:delText>
              </w:r>
              <w:bookmarkStart w:id="2998" w:name="_Toc87894826"/>
              <w:bookmarkStart w:id="2999" w:name="_Toc87895373"/>
              <w:bookmarkStart w:id="3000" w:name="_Toc87896353"/>
              <w:bookmarkEnd w:id="2998"/>
              <w:bookmarkEnd w:id="2999"/>
              <w:bookmarkEnd w:id="3000"/>
            </w:del>
          </w:p>
        </w:tc>
        <w:tc>
          <w:tcPr>
            <w:tcW w:w="2970" w:type="dxa"/>
          </w:tcPr>
          <w:p w14:paraId="39F5636D" w14:textId="500FDCEF" w:rsidR="00524A03" w:rsidRPr="00A56663" w:rsidDel="00BC0DF1" w:rsidRDefault="00524A03" w:rsidP="00114A62">
            <w:pPr>
              <w:spacing w:after="200" w:line="240" w:lineRule="auto"/>
              <w:jc w:val="center"/>
              <w:rPr>
                <w:del w:id="3001" w:author="Rafi Aziizi" w:date="2021-11-12T13:50:00Z"/>
                <w:iCs/>
                <w:szCs w:val="18"/>
                <w:lang w:val="id-ID"/>
              </w:rPr>
            </w:pPr>
            <w:del w:id="3002" w:author="Rafi Aziizi" w:date="2021-11-12T13:50:00Z">
              <w:r w:rsidDel="00BC0DF1">
                <w:rPr>
                  <w:iCs/>
                  <w:szCs w:val="18"/>
                </w:rPr>
                <w:delText>Data admin.</w:delText>
              </w:r>
              <w:bookmarkStart w:id="3003" w:name="_Toc87894827"/>
              <w:bookmarkStart w:id="3004" w:name="_Toc87895374"/>
              <w:bookmarkStart w:id="3005" w:name="_Toc87896354"/>
              <w:bookmarkEnd w:id="3003"/>
              <w:bookmarkEnd w:id="3004"/>
              <w:bookmarkEnd w:id="3005"/>
            </w:del>
          </w:p>
        </w:tc>
        <w:bookmarkStart w:id="3006" w:name="_Toc87894828"/>
        <w:bookmarkStart w:id="3007" w:name="_Toc87895375"/>
        <w:bookmarkStart w:id="3008" w:name="_Toc87896355"/>
        <w:bookmarkEnd w:id="3006"/>
        <w:bookmarkEnd w:id="3007"/>
        <w:bookmarkEnd w:id="3008"/>
      </w:tr>
    </w:tbl>
    <w:p w14:paraId="5AD50ADF" w14:textId="670584C0" w:rsidR="006B7890" w:rsidRPr="006B7890" w:rsidDel="00BC0DF1" w:rsidRDefault="006B7890">
      <w:pPr>
        <w:numPr>
          <w:ilvl w:val="1"/>
          <w:numId w:val="8"/>
        </w:numPr>
        <w:rPr>
          <w:del w:id="3009" w:author="Rafi Aziizi" w:date="2021-11-12T13:50:00Z"/>
        </w:rPr>
        <w:pPrChange w:id="3010" w:author="Rafi Aziizi" w:date="2021-11-12T17:01:00Z">
          <w:pPr/>
        </w:pPrChange>
      </w:pPr>
      <w:bookmarkStart w:id="3011" w:name="_Toc87894829"/>
      <w:bookmarkStart w:id="3012" w:name="_Toc87895376"/>
      <w:bookmarkStart w:id="3013" w:name="_Toc87896356"/>
      <w:bookmarkEnd w:id="3011"/>
      <w:bookmarkEnd w:id="3012"/>
      <w:bookmarkEnd w:id="3013"/>
    </w:p>
    <w:p w14:paraId="1315C24D" w14:textId="159E1E27" w:rsidR="00BC0DF1" w:rsidRDefault="00C4154F" w:rsidP="00BC0DF1">
      <w:pPr>
        <w:pStyle w:val="Heading3"/>
        <w:numPr>
          <w:ilvl w:val="2"/>
          <w:numId w:val="8"/>
        </w:numPr>
        <w:ind w:left="709"/>
        <w:rPr>
          <w:ins w:id="3014" w:author="Rafi Aziizi" w:date="2021-11-12T17:02:00Z"/>
          <w:lang w:val="en-US"/>
        </w:rPr>
      </w:pPr>
      <w:bookmarkStart w:id="3015" w:name="_Toc87896357"/>
      <w:bookmarkStart w:id="3016" w:name="_Toc80034240"/>
      <w:ins w:id="3017" w:author="Rafi Aziizi" w:date="2021-11-12T17:02:00Z">
        <w:r>
          <w:rPr>
            <w:lang w:val="en-US"/>
          </w:rPr>
          <w:t>Analisis Kebutuhan Pengguna</w:t>
        </w:r>
        <w:bookmarkEnd w:id="3015"/>
      </w:ins>
    </w:p>
    <w:p w14:paraId="690BD410" w14:textId="589A70C3" w:rsidR="00C4154F" w:rsidRDefault="00C4154F">
      <w:pPr>
        <w:ind w:firstLine="529"/>
        <w:rPr>
          <w:ins w:id="3018" w:author="Rafi Aziizi" w:date="2021-11-12T17:02:00Z"/>
        </w:rPr>
        <w:pPrChange w:id="3019" w:author="Rafi Aziizi" w:date="2021-11-12T17:02:00Z">
          <w:pPr>
            <w:ind w:firstLine="709"/>
          </w:pPr>
        </w:pPrChange>
      </w:pPr>
      <w:ins w:id="3020" w:author="Rafi Aziizi" w:date="2021-11-12T17:02:00Z">
        <w:r>
          <w:t>Hal-hal yang menjadi kebutuhan perangkat lunak untuk user atau pengguna sistem akan dijelaskan pada tabel dibawah.</w:t>
        </w:r>
      </w:ins>
    </w:p>
    <w:p w14:paraId="05D34C59" w14:textId="3F246800" w:rsidR="00C4154F" w:rsidDel="006D26FE" w:rsidRDefault="00C4154F" w:rsidP="00C4154F">
      <w:pPr>
        <w:pStyle w:val="Caption"/>
        <w:keepNext/>
        <w:jc w:val="center"/>
        <w:rPr>
          <w:ins w:id="3021" w:author="Rafi Aziizi" w:date="2021-11-12T17:02:00Z"/>
          <w:del w:id="3022" w:author="chaniaayulestari@outlook.com" w:date="2021-11-13T13:50:00Z"/>
        </w:rPr>
      </w:pPr>
      <w:ins w:id="3023" w:author="Rafi Aziizi" w:date="2021-11-12T17:02:00Z">
        <w:del w:id="3024" w:author="chaniaayulestari@outlook.com" w:date="2021-11-13T13:47:00Z">
          <w:r w:rsidDel="006D26FE">
            <w:lastRenderedPageBreak/>
            <w:delText xml:space="preserve">Table 3. </w:delText>
          </w:r>
          <w:r w:rsidDel="006D26FE">
            <w:fldChar w:fldCharType="begin"/>
          </w:r>
          <w:r w:rsidDel="006D26FE">
            <w:delInstrText xml:space="preserve"> SEQ Table_3. \* ARABIC </w:delInstrText>
          </w:r>
          <w:r w:rsidDel="006D26FE">
            <w:fldChar w:fldCharType="separate"/>
          </w:r>
          <w:r w:rsidDel="006D26FE">
            <w:rPr>
              <w:noProof/>
            </w:rPr>
            <w:delText>2</w:delText>
          </w:r>
          <w:r w:rsidDel="006D26FE">
            <w:fldChar w:fldCharType="end"/>
          </w:r>
          <w:r w:rsidDel="006D26FE">
            <w:delText xml:space="preserve"> Hasil Analisis Kebutuhan Pengguna</w:delText>
          </w:r>
        </w:del>
      </w:ins>
    </w:p>
    <w:p w14:paraId="034B18DE" w14:textId="261CB253" w:rsidR="006D26FE" w:rsidRDefault="006D26FE">
      <w:pPr>
        <w:pStyle w:val="Caption"/>
        <w:keepNext/>
        <w:jc w:val="center"/>
        <w:rPr>
          <w:ins w:id="3025" w:author="chaniaayulestari@outlook.com" w:date="2021-11-13T13:50:00Z"/>
        </w:rPr>
        <w:pPrChange w:id="3026" w:author="chaniaayulestari@outlook.com" w:date="2021-11-13T13:50:00Z">
          <w:pPr/>
        </w:pPrChange>
      </w:pPr>
      <w:bookmarkStart w:id="3027" w:name="_Toc87950155"/>
      <w:ins w:id="3028" w:author="chaniaayulestari@outlook.com" w:date="2021-11-13T13:50:00Z">
        <w:r>
          <w:t xml:space="preserve">Tabel 3. </w:t>
        </w:r>
      </w:ins>
      <w:ins w:id="3029" w:author="Rafi Aziizi" w:date="2021-11-14T11:08:00Z">
        <w:r w:rsidR="001B2DEA">
          <w:fldChar w:fldCharType="begin"/>
        </w:r>
        <w:r w:rsidR="001B2DEA">
          <w:instrText xml:space="preserve"> SEQ Tabel_3. \* ARABIC </w:instrText>
        </w:r>
      </w:ins>
      <w:r w:rsidR="001B2DEA">
        <w:fldChar w:fldCharType="separate"/>
      </w:r>
      <w:ins w:id="3030" w:author="Rafi Aziizi" w:date="2021-11-14T11:08:00Z">
        <w:r w:rsidR="001B2DEA">
          <w:rPr>
            <w:noProof/>
          </w:rPr>
          <w:t>2</w:t>
        </w:r>
        <w:r w:rsidR="001B2DEA">
          <w:fldChar w:fldCharType="end"/>
        </w:r>
      </w:ins>
      <w:ins w:id="3031" w:author="chaniaayulestari@outlook.com" w:date="2021-11-13T13:50:00Z">
        <w:del w:id="3032" w:author="Rafi Aziizi" w:date="2021-11-14T09:52:00Z">
          <w:r w:rsidDel="003640C9">
            <w:fldChar w:fldCharType="begin"/>
          </w:r>
          <w:r w:rsidDel="003640C9">
            <w:delInstrText xml:space="preserve"> SEQ Tabel_3. \* ARABIC </w:delInstrText>
          </w:r>
        </w:del>
      </w:ins>
      <w:del w:id="3033" w:author="Rafi Aziizi" w:date="2021-11-14T09:52:00Z">
        <w:r w:rsidDel="003640C9">
          <w:fldChar w:fldCharType="end"/>
        </w:r>
      </w:del>
      <w:ins w:id="3034" w:author="chaniaayulestari@outlook.com" w:date="2021-11-13T13:50:00Z">
        <w:r>
          <w:t xml:space="preserve"> Analisis Kebutuhan Pengguna</w:t>
        </w:r>
        <w:bookmarkEnd w:id="3027"/>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3035"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3036" w:author="Rafi Aziizi" w:date="2021-11-12T17:02:00Z"/>
                <w:b/>
                <w:iCs/>
                <w:szCs w:val="18"/>
                <w:lang w:val="en-ID"/>
              </w:rPr>
            </w:pPr>
            <w:ins w:id="3037"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3038" w:author="Rafi Aziizi" w:date="2021-11-12T17:02:00Z"/>
                <w:b/>
                <w:iCs/>
                <w:szCs w:val="18"/>
                <w:lang w:val="en-ID"/>
              </w:rPr>
            </w:pPr>
            <w:ins w:id="3039" w:author="Rafi Aziizi" w:date="2021-11-12T17:02:00Z">
              <w:r>
                <w:rPr>
                  <w:b/>
                  <w:iCs/>
                  <w:szCs w:val="18"/>
                  <w:lang w:val="en-ID"/>
                </w:rPr>
                <w:t>Kebutuhan</w:t>
              </w:r>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3040" w:author="Rafi Aziizi" w:date="2021-11-12T17:02:00Z"/>
                <w:b/>
                <w:iCs/>
                <w:szCs w:val="18"/>
                <w:lang w:val="en-ID"/>
              </w:rPr>
            </w:pPr>
            <w:ins w:id="3041" w:author="Rafi Aziizi" w:date="2021-11-12T17:02:00Z">
              <w:r>
                <w:rPr>
                  <w:b/>
                  <w:iCs/>
                  <w:szCs w:val="18"/>
                  <w:lang w:val="en-ID"/>
                </w:rPr>
                <w:t>Tujuan</w:t>
              </w:r>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3042" w:author="Rafi Aziizi" w:date="2021-11-12T17:02:00Z"/>
                <w:b/>
                <w:iCs/>
                <w:szCs w:val="18"/>
                <w:lang w:val="en-ID"/>
              </w:rPr>
            </w:pPr>
            <w:ins w:id="3043" w:author="Rafi Aziizi" w:date="2021-11-12T17:02:00Z">
              <w:r>
                <w:rPr>
                  <w:b/>
                  <w:iCs/>
                  <w:szCs w:val="18"/>
                  <w:lang w:val="en-ID"/>
                </w:rPr>
                <w:t>Dokumen yang dihasilkan</w:t>
              </w:r>
            </w:ins>
          </w:p>
        </w:tc>
      </w:tr>
      <w:tr w:rsidR="00C4154F" w14:paraId="18EDE40C" w14:textId="77777777" w:rsidTr="00D26F74">
        <w:trPr>
          <w:jc w:val="center"/>
          <w:ins w:id="304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3045" w:author="Rafi Aziizi" w:date="2021-11-12T17:02:00Z"/>
                <w:iCs/>
                <w:szCs w:val="18"/>
                <w:lang w:val="en-ID"/>
              </w:rPr>
            </w:pPr>
            <w:ins w:id="3046"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3047" w:author="Rafi Aziizi" w:date="2021-11-12T17:02:00Z"/>
                <w:iCs/>
                <w:szCs w:val="18"/>
                <w:lang w:val="en-ID"/>
              </w:rPr>
            </w:pPr>
            <w:ins w:id="3048" w:author="Rafi Aziizi" w:date="2021-11-12T17:02:00Z">
              <w:r>
                <w:rPr>
                  <w:iCs/>
                  <w:szCs w:val="18"/>
                  <w:lang w:val="en-ID"/>
                </w:rPr>
                <w:t>Absen Siswa</w:t>
              </w:r>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3049" w:author="Rafi Aziizi" w:date="2021-11-12T17:02:00Z"/>
                <w:iCs/>
                <w:szCs w:val="18"/>
                <w:lang w:val="en-ID"/>
              </w:rPr>
            </w:pPr>
            <w:ins w:id="3050" w:author="Rafi Aziizi" w:date="2021-11-12T17:02:00Z">
              <w:r>
                <w:rPr>
                  <w:iCs/>
                  <w:szCs w:val="18"/>
                  <w:lang w:val="en-ID"/>
                </w:rPr>
                <w:t>Memudahkan siswa untuk melakukan absensi menggunakan RFID kartu siswa.</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3051" w:author="Rafi Aziizi" w:date="2021-11-12T17:02:00Z"/>
                <w:iCs/>
                <w:szCs w:val="18"/>
                <w:lang w:val="en-ID"/>
              </w:rPr>
            </w:pPr>
            <w:ins w:id="3052" w:author="Rafi Aziizi" w:date="2021-11-12T17:02:00Z">
              <w:r>
                <w:rPr>
                  <w:iCs/>
                  <w:szCs w:val="18"/>
                  <w:lang w:val="en-ID"/>
                </w:rPr>
                <w:t xml:space="preserve">Data </w:t>
              </w:r>
            </w:ins>
            <w:ins w:id="3053" w:author="Rafi Aziizi" w:date="2021-11-12T17:06:00Z">
              <w:r w:rsidR="00E37DD3">
                <w:rPr>
                  <w:iCs/>
                  <w:szCs w:val="18"/>
                  <w:lang w:val="en-ID"/>
                </w:rPr>
                <w:t>A</w:t>
              </w:r>
            </w:ins>
            <w:ins w:id="3054" w:author="Rafi Aziizi" w:date="2021-11-12T17:02:00Z">
              <w:r>
                <w:rPr>
                  <w:iCs/>
                  <w:szCs w:val="18"/>
                  <w:lang w:val="en-ID"/>
                </w:rPr>
                <w:t>bsensi per-</w:t>
              </w:r>
            </w:ins>
            <w:ins w:id="3055" w:author="Rafi Aziizi" w:date="2021-11-12T17:06:00Z">
              <w:r w:rsidR="00E37DD3">
                <w:rPr>
                  <w:iCs/>
                  <w:szCs w:val="18"/>
                  <w:lang w:val="en-ID"/>
                </w:rPr>
                <w:t>S</w:t>
              </w:r>
            </w:ins>
            <w:ins w:id="3056" w:author="Rafi Aziizi" w:date="2021-11-12T17:02:00Z">
              <w:r>
                <w:rPr>
                  <w:iCs/>
                  <w:szCs w:val="18"/>
                  <w:lang w:val="en-ID"/>
                </w:rPr>
                <w:t>iswa.</w:t>
              </w:r>
            </w:ins>
          </w:p>
        </w:tc>
      </w:tr>
      <w:tr w:rsidR="00C4154F" w14:paraId="41D1F009" w14:textId="77777777" w:rsidTr="00D26F74">
        <w:trPr>
          <w:jc w:val="center"/>
          <w:ins w:id="3057"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3058" w:author="Rafi Aziizi" w:date="2021-11-12T17:02:00Z"/>
                <w:iCs/>
                <w:szCs w:val="18"/>
                <w:lang w:val="en-ID"/>
              </w:rPr>
            </w:pPr>
            <w:ins w:id="3059"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3060" w:author="Rafi Aziizi" w:date="2021-11-12T17:02:00Z"/>
                <w:iCs/>
                <w:szCs w:val="18"/>
                <w:lang w:val="en-ID"/>
              </w:rPr>
            </w:pPr>
            <w:ins w:id="3061" w:author="Rafi Aziizi" w:date="2021-11-12T17:02:00Z">
              <w:r>
                <w:rPr>
                  <w:iCs/>
                  <w:szCs w:val="18"/>
                  <w:lang w:val="en-ID"/>
                </w:rPr>
                <w:t>Kelola data absensi</w:t>
              </w:r>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3062" w:author="Rafi Aziizi" w:date="2021-11-12T17:02:00Z"/>
                <w:iCs/>
                <w:szCs w:val="18"/>
                <w:lang w:val="en-ID"/>
              </w:rPr>
            </w:pPr>
            <w:ins w:id="3063" w:author="Rafi Aziizi" w:date="2021-11-12T17:02:00Z">
              <w:r>
                <w:rPr>
                  <w:iCs/>
                  <w:szCs w:val="18"/>
                  <w:lang w:val="en-ID"/>
                </w:rPr>
                <w:t>Memudahkan Guru BK dan  bagian IT untuk melakukan proses pengelolaan data absensi.</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3064" w:author="Rafi Aziizi" w:date="2021-11-12T17:02:00Z"/>
                <w:iCs/>
                <w:szCs w:val="18"/>
                <w:lang w:val="en-ID"/>
              </w:rPr>
            </w:pPr>
            <w:ins w:id="3065" w:author="Rafi Aziizi" w:date="2021-11-12T17:02:00Z">
              <w:r>
                <w:rPr>
                  <w:iCs/>
                  <w:szCs w:val="18"/>
                  <w:lang w:val="en-ID"/>
                </w:rPr>
                <w:t xml:space="preserve">Data </w:t>
              </w:r>
            </w:ins>
            <w:ins w:id="3066" w:author="Rafi Aziizi" w:date="2021-11-12T17:06:00Z">
              <w:r w:rsidR="00E37DD3">
                <w:rPr>
                  <w:iCs/>
                  <w:szCs w:val="18"/>
                  <w:lang w:val="en-ID"/>
                </w:rPr>
                <w:t>A</w:t>
              </w:r>
            </w:ins>
            <w:ins w:id="3067" w:author="Rafi Aziizi" w:date="2021-11-12T17:02:00Z">
              <w:r>
                <w:rPr>
                  <w:iCs/>
                  <w:szCs w:val="18"/>
                  <w:lang w:val="en-ID"/>
                </w:rPr>
                <w:t xml:space="preserve">bsensi </w:t>
              </w:r>
            </w:ins>
            <w:ins w:id="3068" w:author="Rafi Aziizi" w:date="2021-11-12T17:06:00Z">
              <w:r w:rsidR="00E37DD3">
                <w:rPr>
                  <w:iCs/>
                  <w:szCs w:val="18"/>
                  <w:lang w:val="en-ID"/>
                </w:rPr>
                <w:t>S</w:t>
              </w:r>
            </w:ins>
            <w:ins w:id="3069" w:author="Rafi Aziizi" w:date="2021-11-12T17:02:00Z">
              <w:r>
                <w:rPr>
                  <w:iCs/>
                  <w:szCs w:val="18"/>
                  <w:lang w:val="en-ID"/>
                </w:rPr>
                <w:t>iswa.</w:t>
              </w:r>
            </w:ins>
          </w:p>
        </w:tc>
      </w:tr>
      <w:tr w:rsidR="00C4154F" w14:paraId="763F0EE0" w14:textId="77777777" w:rsidTr="00D26F74">
        <w:trPr>
          <w:jc w:val="center"/>
          <w:ins w:id="307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3071" w:author="Rafi Aziizi" w:date="2021-11-12T17:02:00Z"/>
                <w:iCs/>
                <w:szCs w:val="18"/>
                <w:lang w:val="en-ID"/>
              </w:rPr>
            </w:pPr>
            <w:ins w:id="3072"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3073" w:author="Rafi Aziizi" w:date="2021-11-12T17:02:00Z"/>
                <w:iCs/>
                <w:szCs w:val="18"/>
                <w:lang w:val="en-ID"/>
              </w:rPr>
            </w:pPr>
            <w:ins w:id="3074" w:author="Rafi Aziizi" w:date="2021-11-12T17:02:00Z">
              <w:r>
                <w:rPr>
                  <w:iCs/>
                  <w:szCs w:val="18"/>
                  <w:lang w:val="en-ID"/>
                </w:rPr>
                <w:t>Kelola data laporan absensi</w:t>
              </w:r>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3075" w:author="Rafi Aziizi" w:date="2021-11-12T17:02:00Z"/>
                <w:iCs/>
                <w:szCs w:val="18"/>
                <w:lang w:val="en-ID"/>
              </w:rPr>
            </w:pPr>
            <w:ins w:id="3076" w:author="Rafi Aziizi" w:date="2021-11-12T17:02:00Z">
              <w:r>
                <w:rPr>
                  <w:iCs/>
                  <w:szCs w:val="18"/>
                  <w:lang w:val="en-ID"/>
                </w:rPr>
                <w:t>Memudahkan Guru BK untuk melakukan rekapitulasi data absensi yang nantinya diteruskan kepada walikelas/kepala sekolah.</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3077" w:author="Rafi Aziizi" w:date="2021-11-12T17:02:00Z"/>
                <w:iCs/>
                <w:szCs w:val="18"/>
                <w:lang w:val="id-ID"/>
              </w:rPr>
            </w:pPr>
            <w:ins w:id="3078" w:author="Rafi Aziizi" w:date="2021-11-12T17:02:00Z">
              <w:r>
                <w:rPr>
                  <w:iCs/>
                  <w:szCs w:val="18"/>
                  <w:lang w:val="en-ID"/>
                </w:rPr>
                <w:t xml:space="preserve">Data </w:t>
              </w:r>
            </w:ins>
            <w:ins w:id="3079" w:author="Rafi Aziizi" w:date="2021-11-12T17:06:00Z">
              <w:r w:rsidR="00E37DD3">
                <w:rPr>
                  <w:iCs/>
                  <w:szCs w:val="18"/>
                  <w:lang w:val="en-ID"/>
                </w:rPr>
                <w:t>L</w:t>
              </w:r>
            </w:ins>
            <w:ins w:id="3080" w:author="Rafi Aziizi" w:date="2021-11-12T17:02:00Z">
              <w:r>
                <w:rPr>
                  <w:iCs/>
                  <w:szCs w:val="18"/>
                  <w:lang w:val="en-ID"/>
                </w:rPr>
                <w:t xml:space="preserve">aporan </w:t>
              </w:r>
            </w:ins>
            <w:ins w:id="3081" w:author="Rafi Aziizi" w:date="2021-11-12T17:06:00Z">
              <w:r w:rsidR="00E37DD3">
                <w:rPr>
                  <w:iCs/>
                  <w:szCs w:val="18"/>
                  <w:lang w:val="en-ID"/>
                </w:rPr>
                <w:t>A</w:t>
              </w:r>
            </w:ins>
            <w:ins w:id="3082" w:author="Rafi Aziizi" w:date="2021-11-12T17:02:00Z">
              <w:r>
                <w:rPr>
                  <w:iCs/>
                  <w:szCs w:val="18"/>
                  <w:lang w:val="en-ID"/>
                </w:rPr>
                <w:t xml:space="preserve">bsensi </w:t>
              </w:r>
            </w:ins>
            <w:ins w:id="3083" w:author="Rafi Aziizi" w:date="2021-11-12T17:06:00Z">
              <w:r w:rsidR="00E37DD3">
                <w:rPr>
                  <w:iCs/>
                  <w:szCs w:val="18"/>
                  <w:lang w:val="en-ID"/>
                </w:rPr>
                <w:t>S</w:t>
              </w:r>
            </w:ins>
            <w:ins w:id="3084" w:author="Rafi Aziizi" w:date="2021-11-12T17:02:00Z">
              <w:r>
                <w:rPr>
                  <w:iCs/>
                  <w:szCs w:val="18"/>
                  <w:lang w:val="en-ID"/>
                </w:rPr>
                <w:t>iswa.</w:t>
              </w:r>
            </w:ins>
          </w:p>
        </w:tc>
      </w:tr>
      <w:tr w:rsidR="00C4154F" w14:paraId="0FD243B9" w14:textId="77777777" w:rsidTr="00D26F74">
        <w:trPr>
          <w:jc w:val="center"/>
          <w:ins w:id="3085"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3086" w:author="Rafi Aziizi" w:date="2021-11-12T17:02:00Z"/>
                <w:iCs/>
                <w:szCs w:val="18"/>
                <w:lang w:val="en-ID"/>
              </w:rPr>
            </w:pPr>
            <w:ins w:id="3087"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3088" w:author="Rafi Aziizi" w:date="2021-11-12T17:02:00Z"/>
                <w:iCs/>
                <w:szCs w:val="18"/>
                <w:lang w:val="en-ID"/>
              </w:rPr>
            </w:pPr>
            <w:ins w:id="3089" w:author="Rafi Aziizi" w:date="2021-11-12T17:02:00Z">
              <w:r>
                <w:rPr>
                  <w:iCs/>
                  <w:szCs w:val="18"/>
                  <w:lang w:val="en-ID"/>
                </w:rPr>
                <w:t>Kelola data siswa</w:t>
              </w:r>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3090" w:author="Rafi Aziizi" w:date="2021-11-12T17:02:00Z"/>
                <w:iCs/>
                <w:szCs w:val="18"/>
                <w:lang w:val="en-ID"/>
              </w:rPr>
            </w:pPr>
            <w:ins w:id="3091" w:author="Rafi Aziizi" w:date="2021-11-12T17:02:00Z">
              <w:r>
                <w:rPr>
                  <w:iCs/>
                  <w:szCs w:val="18"/>
                  <w:lang w:val="en-ID"/>
                </w:rPr>
                <w:t>Memudahkan Guru BK dan bagian IT untuk melakukan pengelolaan data siswa.</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3092" w:author="Rafi Aziizi" w:date="2021-11-12T17:02:00Z"/>
                <w:iCs/>
                <w:szCs w:val="18"/>
                <w:lang w:val="en-ID"/>
              </w:rPr>
            </w:pPr>
            <w:ins w:id="3093" w:author="Rafi Aziizi" w:date="2021-11-12T17:02:00Z">
              <w:r>
                <w:rPr>
                  <w:iCs/>
                  <w:szCs w:val="18"/>
                  <w:lang w:val="en-ID"/>
                </w:rPr>
                <w:t xml:space="preserve">Data </w:t>
              </w:r>
            </w:ins>
            <w:ins w:id="3094" w:author="Rafi Aziizi" w:date="2021-11-12T17:06:00Z">
              <w:r w:rsidR="00E37DD3">
                <w:rPr>
                  <w:iCs/>
                  <w:szCs w:val="18"/>
                  <w:lang w:val="en-ID"/>
                </w:rPr>
                <w:t>S</w:t>
              </w:r>
            </w:ins>
            <w:ins w:id="3095" w:author="Rafi Aziizi" w:date="2021-11-12T17:02:00Z">
              <w:r>
                <w:rPr>
                  <w:iCs/>
                  <w:szCs w:val="18"/>
                  <w:lang w:val="en-ID"/>
                </w:rPr>
                <w:t>iswa.</w:t>
              </w:r>
            </w:ins>
          </w:p>
        </w:tc>
      </w:tr>
      <w:tr w:rsidR="00C4154F" w14:paraId="10FF927E" w14:textId="77777777" w:rsidTr="00D26F74">
        <w:trPr>
          <w:jc w:val="center"/>
          <w:ins w:id="3096"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3097" w:author="Rafi Aziizi" w:date="2021-11-12T17:02:00Z"/>
                <w:iCs/>
                <w:szCs w:val="18"/>
                <w:lang w:val="en-ID"/>
              </w:rPr>
            </w:pPr>
            <w:ins w:id="3098"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3099" w:author="Rafi Aziizi" w:date="2021-11-12T17:02:00Z"/>
                <w:iCs/>
                <w:szCs w:val="18"/>
                <w:lang w:val="en-ID"/>
              </w:rPr>
            </w:pPr>
            <w:ins w:id="3100" w:author="Rafi Aziizi" w:date="2021-11-12T17:02:00Z">
              <w:r>
                <w:rPr>
                  <w:iCs/>
                  <w:szCs w:val="18"/>
                  <w:lang w:val="en-ID"/>
                </w:rPr>
                <w:t>Kelola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3101" w:author="Rafi Aziizi" w:date="2021-11-12T17:02:00Z"/>
                <w:iCs/>
                <w:szCs w:val="18"/>
                <w:lang w:val="en-ID"/>
              </w:rPr>
            </w:pPr>
            <w:ins w:id="3102" w:author="Rafi Aziizi" w:date="2021-11-12T17:02:00Z">
              <w:r>
                <w:rPr>
                  <w:iCs/>
                  <w:szCs w:val="18"/>
                  <w:lang w:val="en-ID"/>
                </w:rPr>
                <w:t>Memudahkan Guru BK dan bagian IT untuk melakukan pengelolaan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3103" w:author="Rafi Aziizi" w:date="2021-11-12T17:02:00Z"/>
                <w:iCs/>
                <w:szCs w:val="18"/>
                <w:lang w:val="id-ID"/>
              </w:rPr>
            </w:pPr>
            <w:ins w:id="3104" w:author="Rafi Aziizi" w:date="2021-11-12T17:02:00Z">
              <w:r>
                <w:rPr>
                  <w:iCs/>
                  <w:szCs w:val="18"/>
                  <w:lang w:val="en-ID"/>
                </w:rPr>
                <w:t xml:space="preserve">Data </w:t>
              </w:r>
            </w:ins>
            <w:ins w:id="3105" w:author="Rafi Aziizi" w:date="2021-11-12T17:06:00Z">
              <w:r w:rsidR="00E37DD3">
                <w:rPr>
                  <w:iCs/>
                  <w:szCs w:val="18"/>
                  <w:lang w:val="en-ID"/>
                </w:rPr>
                <w:t>G</w:t>
              </w:r>
            </w:ins>
            <w:ins w:id="3106" w:author="Rafi Aziizi" w:date="2021-11-12T17:02:00Z">
              <w:r>
                <w:rPr>
                  <w:iCs/>
                  <w:szCs w:val="18"/>
                  <w:lang w:val="en-ID"/>
                </w:rPr>
                <w:t>uru.</w:t>
              </w:r>
            </w:ins>
          </w:p>
        </w:tc>
      </w:tr>
      <w:tr w:rsidR="00E37DD3" w14:paraId="56B1C268" w14:textId="77777777" w:rsidTr="00D26F74">
        <w:trPr>
          <w:jc w:val="center"/>
          <w:ins w:id="3107"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3108" w:author="Rafi Aziizi" w:date="2021-11-12T17:04:00Z"/>
                <w:iCs/>
                <w:szCs w:val="18"/>
                <w:lang w:val="en-ID"/>
              </w:rPr>
            </w:pPr>
            <w:ins w:id="3109"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3110" w:author="Rafi Aziizi" w:date="2021-11-12T17:04:00Z"/>
                <w:iCs/>
                <w:szCs w:val="18"/>
                <w:lang w:val="en-ID"/>
              </w:rPr>
            </w:pPr>
            <w:ins w:id="3111" w:author="Rafi Aziizi" w:date="2021-11-12T17:04:00Z">
              <w:r>
                <w:rPr>
                  <w:iCs/>
                  <w:szCs w:val="18"/>
                  <w:lang w:val="en-ID"/>
                </w:rPr>
                <w:t>Kelola data walikelas</w:t>
              </w:r>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3112" w:author="Rafi Aziizi" w:date="2021-11-12T17:04:00Z"/>
                <w:iCs/>
                <w:szCs w:val="18"/>
                <w:lang w:val="en-ID"/>
              </w:rPr>
            </w:pPr>
            <w:ins w:id="3113" w:author="Rafi Aziizi" w:date="2021-11-12T17:04:00Z">
              <w:r>
                <w:rPr>
                  <w:iCs/>
                  <w:szCs w:val="18"/>
                  <w:lang w:val="en-ID"/>
                </w:rPr>
                <w:t>Memudahkan Guru BK dan bagian IT untuk melakukan pengelolaan data walikelas.</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3114" w:author="Rafi Aziizi" w:date="2021-11-12T17:04:00Z"/>
                <w:iCs/>
                <w:szCs w:val="18"/>
                <w:lang w:val="en-ID"/>
              </w:rPr>
            </w:pPr>
            <w:ins w:id="3115" w:author="Rafi Aziizi" w:date="2021-11-12T17:04:00Z">
              <w:r>
                <w:rPr>
                  <w:iCs/>
                  <w:szCs w:val="18"/>
                  <w:lang w:val="en-ID"/>
                </w:rPr>
                <w:t xml:space="preserve">Data </w:t>
              </w:r>
            </w:ins>
            <w:ins w:id="3116" w:author="Rafi Aziizi" w:date="2021-11-12T17:06:00Z">
              <w:r>
                <w:rPr>
                  <w:iCs/>
                  <w:szCs w:val="18"/>
                  <w:lang w:val="en-ID"/>
                </w:rPr>
                <w:t>W</w:t>
              </w:r>
            </w:ins>
            <w:ins w:id="3117" w:author="Rafi Aziizi" w:date="2021-11-12T17:04:00Z">
              <w:r>
                <w:rPr>
                  <w:iCs/>
                  <w:szCs w:val="18"/>
                  <w:lang w:val="en-ID"/>
                </w:rPr>
                <w:t>alikelas.</w:t>
              </w:r>
            </w:ins>
          </w:p>
        </w:tc>
      </w:tr>
      <w:tr w:rsidR="00E37DD3" w14:paraId="467B02BB" w14:textId="77777777" w:rsidTr="00D26F74">
        <w:trPr>
          <w:jc w:val="center"/>
          <w:ins w:id="311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3119" w:author="Rafi Aziizi" w:date="2021-11-12T17:02:00Z"/>
                <w:iCs/>
                <w:szCs w:val="18"/>
                <w:lang w:val="en-ID"/>
              </w:rPr>
            </w:pPr>
            <w:ins w:id="3120"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3121" w:author="Rafi Aziizi" w:date="2021-11-12T17:02:00Z"/>
                <w:iCs/>
                <w:szCs w:val="18"/>
                <w:lang w:val="en-ID"/>
              </w:rPr>
            </w:pPr>
            <w:ins w:id="3122" w:author="Rafi Aziizi" w:date="2021-11-12T17:02:00Z">
              <w:r>
                <w:rPr>
                  <w:iCs/>
                  <w:szCs w:val="18"/>
                  <w:lang w:val="en-ID"/>
                </w:rPr>
                <w:t>Kelola data kelas</w:t>
              </w:r>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3123" w:author="Rafi Aziizi" w:date="2021-11-12T17:02:00Z"/>
                <w:iCs/>
                <w:szCs w:val="18"/>
                <w:lang w:val="en-ID"/>
              </w:rPr>
            </w:pPr>
            <w:ins w:id="3124" w:author="Rafi Aziizi" w:date="2021-11-12T17:02:00Z">
              <w:r>
                <w:rPr>
                  <w:iCs/>
                  <w:szCs w:val="18"/>
                  <w:lang w:val="en-ID"/>
                </w:rPr>
                <w:t>Memudahkan Guru BK dan bagian IT untuk melakukan pengelolaan data kelas.</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3125" w:author="Rafi Aziizi" w:date="2021-11-12T17:02:00Z"/>
                <w:iCs/>
                <w:szCs w:val="18"/>
                <w:lang w:val="en-ID"/>
              </w:rPr>
            </w:pPr>
            <w:ins w:id="3126" w:author="Rafi Aziizi" w:date="2021-11-12T17:02:00Z">
              <w:r>
                <w:rPr>
                  <w:iCs/>
                  <w:szCs w:val="18"/>
                  <w:lang w:val="en-ID"/>
                </w:rPr>
                <w:t xml:space="preserve">Data </w:t>
              </w:r>
            </w:ins>
            <w:ins w:id="3127" w:author="Rafi Aziizi" w:date="2021-11-12T17:06:00Z">
              <w:r>
                <w:rPr>
                  <w:iCs/>
                  <w:szCs w:val="18"/>
                  <w:lang w:val="en-ID"/>
                </w:rPr>
                <w:t>K</w:t>
              </w:r>
            </w:ins>
            <w:ins w:id="3128" w:author="Rafi Aziizi" w:date="2021-11-12T17:02:00Z">
              <w:r>
                <w:rPr>
                  <w:iCs/>
                  <w:szCs w:val="18"/>
                  <w:lang w:val="en-ID"/>
                </w:rPr>
                <w:t>elas.</w:t>
              </w:r>
            </w:ins>
          </w:p>
        </w:tc>
      </w:tr>
      <w:tr w:rsidR="00E37DD3" w14:paraId="026494D8" w14:textId="77777777" w:rsidTr="00D26F74">
        <w:trPr>
          <w:jc w:val="center"/>
          <w:ins w:id="312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3130" w:author="Rafi Aziizi" w:date="2021-11-12T17:02:00Z"/>
                <w:iCs/>
                <w:szCs w:val="18"/>
                <w:lang w:val="en-ID"/>
              </w:rPr>
            </w:pPr>
            <w:ins w:id="3131" w:author="Rafi Aziizi" w:date="2021-11-12T17:04:00Z">
              <w:r>
                <w:rPr>
                  <w:iCs/>
                  <w:szCs w:val="18"/>
                  <w:lang w:val="en-ID"/>
                </w:rPr>
                <w:lastRenderedPageBreak/>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3132" w:author="Rafi Aziizi" w:date="2021-11-12T17:02:00Z"/>
                <w:iCs/>
                <w:szCs w:val="18"/>
                <w:lang w:val="en-ID"/>
              </w:rPr>
            </w:pPr>
            <w:ins w:id="3133" w:author="Rafi Aziizi" w:date="2021-11-12T17:02:00Z">
              <w:r>
                <w:rPr>
                  <w:iCs/>
                  <w:szCs w:val="18"/>
                  <w:lang w:val="en-ID"/>
                </w:rPr>
                <w:t>Kelola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3134" w:author="Rafi Aziizi" w:date="2021-11-12T17:02:00Z"/>
                <w:iCs/>
                <w:szCs w:val="18"/>
                <w:lang w:val="id-ID"/>
              </w:rPr>
            </w:pPr>
            <w:ins w:id="3135" w:author="Rafi Aziizi" w:date="2021-11-12T17:02:00Z">
              <w:r>
                <w:rPr>
                  <w:iCs/>
                  <w:szCs w:val="18"/>
                  <w:lang w:val="en-ID"/>
                </w:rPr>
                <w:t>Memudahkan guru BK untuk melakukan pengelolaan pengguna sistem</w:t>
              </w:r>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3136" w:author="Rafi Aziizi" w:date="2021-11-12T17:02:00Z"/>
                <w:iCs/>
                <w:szCs w:val="18"/>
                <w:lang w:val="id-ID"/>
              </w:rPr>
            </w:pPr>
            <w:ins w:id="3137" w:author="Rafi Aziizi" w:date="2021-11-12T17:02:00Z">
              <w:r>
                <w:rPr>
                  <w:iCs/>
                  <w:szCs w:val="18"/>
                  <w:lang w:val="en-ID"/>
                </w:rPr>
                <w:t xml:space="preserve">Data </w:t>
              </w:r>
            </w:ins>
            <w:ins w:id="3138" w:author="Rafi Aziizi" w:date="2021-11-12T17:06:00Z">
              <w:r>
                <w:rPr>
                  <w:iCs/>
                  <w:szCs w:val="18"/>
                  <w:lang w:val="en-ID"/>
                </w:rPr>
                <w:t>A</w:t>
              </w:r>
            </w:ins>
            <w:ins w:id="3139" w:author="Rafi Aziizi" w:date="2021-11-12T17:02:00Z">
              <w:r>
                <w:rPr>
                  <w:iCs/>
                  <w:szCs w:val="18"/>
                  <w:lang w:val="en-ID"/>
                </w:rPr>
                <w:t>dmin.</w:t>
              </w:r>
            </w:ins>
          </w:p>
        </w:tc>
      </w:tr>
      <w:tr w:rsidR="00E37DD3" w14:paraId="3C78159B" w14:textId="77777777" w:rsidTr="00D26F74">
        <w:trPr>
          <w:jc w:val="center"/>
          <w:ins w:id="3140"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3141" w:author="Rafi Aziizi" w:date="2021-11-12T17:04:00Z"/>
                <w:iCs/>
                <w:szCs w:val="18"/>
                <w:lang w:val="en-ID"/>
              </w:rPr>
            </w:pPr>
            <w:ins w:id="3142" w:author="Rafi Aziizi" w:date="2021-11-12T17:04:00Z">
              <w:r>
                <w:rPr>
                  <w:iCs/>
                  <w:szCs w:val="18"/>
                  <w:lang w:val="en-ID"/>
                </w:rPr>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3143" w:author="Rafi Aziizi" w:date="2021-11-12T17:04:00Z"/>
                <w:iCs/>
                <w:szCs w:val="18"/>
                <w:lang w:val="en-ID"/>
              </w:rPr>
            </w:pPr>
            <w:ins w:id="3144"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3145" w:author="Rafi Aziizi" w:date="2021-11-12T17:04:00Z"/>
                <w:iCs/>
                <w:szCs w:val="18"/>
                <w:lang w:val="en-ID"/>
              </w:rPr>
            </w:pPr>
            <w:ins w:id="3146" w:author="Rafi Aziizi" w:date="2021-11-12T17:04:00Z">
              <w:r>
                <w:rPr>
                  <w:iCs/>
                  <w:szCs w:val="18"/>
                  <w:lang w:val="en-ID"/>
                </w:rPr>
                <w:t xml:space="preserve">Memudahkan </w:t>
              </w:r>
            </w:ins>
            <w:ins w:id="3147" w:author="Rafi Aziizi" w:date="2021-11-12T17:05:00Z">
              <w:r>
                <w:rPr>
                  <w:iCs/>
                  <w:szCs w:val="18"/>
                  <w:lang w:val="en-ID"/>
                </w:rPr>
                <w:t>Guru BK, Bagian IT dan Kepala Sekolah untuk melihat informasi grafis mengenai absensi siswa dengan kategori tertentu</w:t>
              </w:r>
            </w:ins>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3148" w:author="Rafi Aziizi" w:date="2021-11-12T17:04:00Z"/>
                <w:iCs/>
                <w:szCs w:val="18"/>
                <w:lang w:val="en-ID"/>
              </w:rPr>
            </w:pPr>
            <w:ins w:id="3149" w:author="Rafi Aziizi" w:date="2021-11-12T17:05:00Z">
              <w:r>
                <w:rPr>
                  <w:iCs/>
                  <w:szCs w:val="18"/>
                  <w:lang w:val="en-ID"/>
                </w:rPr>
                <w:t>Data Absensi Siswa</w:t>
              </w:r>
            </w:ins>
            <w:ins w:id="3150" w:author="Rafi Aziizi" w:date="2021-11-12T17:06:00Z">
              <w:r>
                <w:rPr>
                  <w:iCs/>
                  <w:szCs w:val="18"/>
                  <w:lang w:val="en-ID"/>
                </w:rPr>
                <w:t>.</w:t>
              </w:r>
            </w:ins>
          </w:p>
        </w:tc>
      </w:tr>
      <w:tr w:rsidR="00E37DD3" w14:paraId="4B9E9184" w14:textId="77777777" w:rsidTr="00D26F74">
        <w:trPr>
          <w:jc w:val="center"/>
          <w:ins w:id="3151"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3152" w:author="Rafi Aziizi" w:date="2021-11-12T17:05:00Z"/>
                <w:iCs/>
                <w:szCs w:val="18"/>
                <w:lang w:val="en-ID"/>
              </w:rPr>
            </w:pPr>
            <w:ins w:id="3153"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3154" w:author="Rafi Aziizi" w:date="2021-11-12T17:05:00Z"/>
                <w:iCs/>
                <w:szCs w:val="18"/>
                <w:lang w:val="en-ID"/>
              </w:rPr>
            </w:pPr>
            <w:ins w:id="3155" w:author="Rafi Aziizi" w:date="2021-11-12T17:05:00Z">
              <w:r>
                <w:rPr>
                  <w:iCs/>
                  <w:szCs w:val="18"/>
                  <w:lang w:val="en-ID"/>
                </w:rPr>
                <w:t>Kelola Laporan Siswa Bermasal</w:t>
              </w:r>
            </w:ins>
            <w:ins w:id="3156" w:author="Rafi Aziizi" w:date="2021-11-12T17:06:00Z">
              <w:r>
                <w:rPr>
                  <w:iCs/>
                  <w:szCs w:val="18"/>
                  <w:lang w:val="en-ID"/>
                </w:rPr>
                <w:t>ah</w:t>
              </w:r>
            </w:ins>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3157" w:author="Rafi Aziizi" w:date="2021-11-12T17:05:00Z"/>
                <w:iCs/>
                <w:szCs w:val="18"/>
                <w:lang w:val="en-ID"/>
              </w:rPr>
            </w:pPr>
            <w:ins w:id="3158" w:author="Rafi Aziizi" w:date="2021-11-12T17:06:00Z">
              <w:r>
                <w:rPr>
                  <w:iCs/>
                  <w:szCs w:val="18"/>
                  <w:lang w:val="en-ID"/>
                </w:rPr>
                <w:t>Memudahkan Guru BK dan bagian IT untuk melakukan pengelolaan data siswa bermasalah</w:t>
              </w:r>
            </w:ins>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3159" w:author="Rafi Aziizi" w:date="2021-11-12T17:05:00Z"/>
                <w:iCs/>
                <w:szCs w:val="18"/>
                <w:lang w:val="en-ID"/>
              </w:rPr>
            </w:pPr>
            <w:ins w:id="3160" w:author="Rafi Aziizi" w:date="2021-11-12T17:06:00Z">
              <w:r>
                <w:rPr>
                  <w:iCs/>
                  <w:szCs w:val="18"/>
                  <w:lang w:val="en-ID"/>
                </w:rPr>
                <w:t>Data Laporan Absensi Siswa.</w:t>
              </w:r>
            </w:ins>
          </w:p>
        </w:tc>
      </w:tr>
    </w:tbl>
    <w:p w14:paraId="20CC7BBC" w14:textId="77777777" w:rsidR="00494C80" w:rsidRPr="00122F94" w:rsidRDefault="00494C80">
      <w:pPr>
        <w:spacing w:line="240" w:lineRule="auto"/>
        <w:rPr>
          <w:ins w:id="3161" w:author="Rafi Aziizi" w:date="2021-11-12T11:15:00Z"/>
          <w:b/>
          <w:bCs/>
          <w:sz w:val="22"/>
          <w:szCs w:val="22"/>
        </w:rPr>
        <w:pPrChange w:id="3162"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3163" w:author="Rafi Aziizi" w:date="2021-11-12T13:51:00Z"/>
          <w:moveTo w:id="3164" w:author="Rafi Aziizi" w:date="2021-11-12T11:16:00Z"/>
        </w:rPr>
      </w:pPr>
      <w:commentRangeStart w:id="3165"/>
      <w:commentRangeEnd w:id="3165"/>
      <w:del w:id="3166" w:author="Rafi Aziizi" w:date="2021-11-12T13:52:00Z">
        <w:r w:rsidDel="00BC0DF1">
          <w:rPr>
            <w:rStyle w:val="CommentReference"/>
            <w:b/>
          </w:rPr>
          <w:commentReference w:id="3165"/>
        </w:r>
      </w:del>
      <w:moveToRangeStart w:id="3167" w:author="Rafi Aziizi" w:date="2021-11-12T11:16:00Z" w:name="move87608182"/>
      <w:moveTo w:id="3168" w:author="Rafi Aziizi" w:date="2021-11-12T11:16:00Z">
        <w:del w:id="3169" w:author="Rafi Aziizi" w:date="2021-11-12T13:51:00Z">
          <w:r w:rsidDel="00BC0DF1">
            <w:delText>Deskripsi aktor menjelaskan definisi setiap aktor yang terlibat yaitu Siswa, Bagian IT, Kepala Sekolah, dan Guru BK. Penjelasan mengenai deskripsi untuk setiap aktor dapat dilihat pada table:</w:delText>
          </w:r>
          <w:bookmarkStart w:id="3170" w:name="_Toc87894831"/>
          <w:bookmarkStart w:id="3171" w:name="_Toc87895378"/>
          <w:bookmarkStart w:id="3172" w:name="_Toc87896358"/>
          <w:bookmarkEnd w:id="3170"/>
          <w:bookmarkEnd w:id="3171"/>
          <w:bookmarkEnd w:id="3172"/>
        </w:del>
      </w:moveTo>
    </w:p>
    <w:p w14:paraId="66023949" w14:textId="680385D8" w:rsidR="00494C80" w:rsidDel="00BC0DF1" w:rsidRDefault="00494C80" w:rsidP="00494C80">
      <w:pPr>
        <w:pStyle w:val="Caption"/>
        <w:keepNext/>
        <w:jc w:val="center"/>
        <w:rPr>
          <w:del w:id="3173" w:author="Rafi Aziizi" w:date="2021-11-12T13:51:00Z"/>
          <w:moveTo w:id="3174" w:author="Rafi Aziizi" w:date="2021-11-12T11:16:00Z"/>
        </w:rPr>
      </w:pPr>
      <w:moveTo w:id="3175" w:author="Rafi Aziizi" w:date="2021-11-12T11:16:00Z">
        <w:del w:id="3176" w:author="Rafi Aziizi" w:date="2021-11-12T13:51:00Z">
          <w:r w:rsidDel="00BC0DF1">
            <w:delText xml:space="preserve">Table 3. </w:delText>
          </w:r>
          <w:r w:rsidDel="00BC0DF1">
            <w:fldChar w:fldCharType="begin"/>
          </w:r>
          <w:r w:rsidRPr="00C4154F" w:rsidDel="00BC0DF1">
            <w:rPr>
              <w:i w:val="0"/>
              <w:iCs w:val="0"/>
            </w:rPr>
            <w:delInstrText xml:space="preserve"> SEQ Table_3. \* ARABIC </w:delInstrText>
          </w:r>
          <w:r w:rsidDel="00BC0DF1">
            <w:fldChar w:fldCharType="separate"/>
          </w:r>
          <w:r w:rsidDel="00BC0DF1">
            <w:rPr>
              <w:noProof/>
            </w:rPr>
            <w:delText>4</w:delText>
          </w:r>
          <w:r w:rsidDel="00BC0DF1">
            <w:fldChar w:fldCharType="end"/>
          </w:r>
          <w:r w:rsidDel="00BC0DF1">
            <w:delText xml:space="preserve"> </w:delText>
          </w:r>
          <w:r w:rsidRPr="00D74A99" w:rsidDel="00BC0DF1">
            <w:delText>Deskripsi Aktor</w:delText>
          </w:r>
          <w:bookmarkStart w:id="3177" w:name="_Toc87894832"/>
          <w:bookmarkStart w:id="3178" w:name="_Toc87895379"/>
          <w:bookmarkStart w:id="3179" w:name="_Toc87896359"/>
          <w:bookmarkEnd w:id="3177"/>
          <w:bookmarkEnd w:id="3178"/>
          <w:bookmarkEnd w:id="3179"/>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3180" w:author="Rafi Aziizi" w:date="2021-11-12T13:51:00Z"/>
        </w:trPr>
        <w:tc>
          <w:tcPr>
            <w:tcW w:w="704" w:type="dxa"/>
          </w:tcPr>
          <w:p w14:paraId="7E5CA51E" w14:textId="31EC94CD" w:rsidR="00494C80" w:rsidRPr="0009462F" w:rsidDel="00BC0DF1" w:rsidRDefault="00494C80" w:rsidP="00F14C4A">
            <w:pPr>
              <w:jc w:val="center"/>
              <w:rPr>
                <w:del w:id="3181" w:author="Rafi Aziizi" w:date="2021-11-12T13:51:00Z"/>
                <w:moveTo w:id="3182" w:author="Rafi Aziizi" w:date="2021-11-12T11:16:00Z"/>
                <w:b/>
              </w:rPr>
            </w:pPr>
            <w:moveTo w:id="3183" w:author="Rafi Aziizi" w:date="2021-11-12T11:16:00Z">
              <w:del w:id="3184" w:author="Rafi Aziizi" w:date="2021-11-12T13:51:00Z">
                <w:r w:rsidDel="00BC0DF1">
                  <w:rPr>
                    <w:b/>
                  </w:rPr>
                  <w:delText>No</w:delText>
                </w:r>
                <w:bookmarkStart w:id="3185" w:name="_Toc87894833"/>
                <w:bookmarkStart w:id="3186" w:name="_Toc87895380"/>
                <w:bookmarkStart w:id="3187" w:name="_Toc87896360"/>
                <w:bookmarkEnd w:id="3185"/>
                <w:bookmarkEnd w:id="3186"/>
                <w:bookmarkEnd w:id="3187"/>
              </w:del>
            </w:moveTo>
          </w:p>
        </w:tc>
        <w:tc>
          <w:tcPr>
            <w:tcW w:w="2268" w:type="dxa"/>
          </w:tcPr>
          <w:p w14:paraId="43377CEA" w14:textId="373028AB" w:rsidR="00494C80" w:rsidRPr="0009462F" w:rsidDel="00BC0DF1" w:rsidRDefault="00494C80" w:rsidP="00F14C4A">
            <w:pPr>
              <w:jc w:val="center"/>
              <w:rPr>
                <w:del w:id="3188" w:author="Rafi Aziizi" w:date="2021-11-12T13:51:00Z"/>
                <w:moveTo w:id="3189" w:author="Rafi Aziizi" w:date="2021-11-12T11:16:00Z"/>
                <w:b/>
              </w:rPr>
            </w:pPr>
            <w:moveTo w:id="3190" w:author="Rafi Aziizi" w:date="2021-11-12T11:16:00Z">
              <w:del w:id="3191" w:author="Rafi Aziizi" w:date="2021-11-12T13:51:00Z">
                <w:r w:rsidRPr="0009462F" w:rsidDel="00BC0DF1">
                  <w:rPr>
                    <w:b/>
                  </w:rPr>
                  <w:delText>Aktor</w:delText>
                </w:r>
                <w:bookmarkStart w:id="3192" w:name="_Toc87894834"/>
                <w:bookmarkStart w:id="3193" w:name="_Toc87895381"/>
                <w:bookmarkStart w:id="3194" w:name="_Toc87896361"/>
                <w:bookmarkEnd w:id="3192"/>
                <w:bookmarkEnd w:id="3193"/>
                <w:bookmarkEnd w:id="3194"/>
              </w:del>
            </w:moveTo>
          </w:p>
        </w:tc>
        <w:tc>
          <w:tcPr>
            <w:tcW w:w="4955" w:type="dxa"/>
          </w:tcPr>
          <w:p w14:paraId="42BFF127" w14:textId="6992BF5D" w:rsidR="00494C80" w:rsidRPr="0009462F" w:rsidDel="00BC0DF1" w:rsidRDefault="00494C80" w:rsidP="00F14C4A">
            <w:pPr>
              <w:jc w:val="center"/>
              <w:rPr>
                <w:del w:id="3195" w:author="Rafi Aziizi" w:date="2021-11-12T13:51:00Z"/>
                <w:moveTo w:id="3196" w:author="Rafi Aziizi" w:date="2021-11-12T11:16:00Z"/>
                <w:b/>
              </w:rPr>
            </w:pPr>
            <w:moveTo w:id="3197" w:author="Rafi Aziizi" w:date="2021-11-12T11:16:00Z">
              <w:del w:id="3198" w:author="Rafi Aziizi" w:date="2021-11-12T13:51:00Z">
                <w:r w:rsidRPr="0009462F" w:rsidDel="00BC0DF1">
                  <w:rPr>
                    <w:b/>
                  </w:rPr>
                  <w:delText>Deskripsi</w:delText>
                </w:r>
                <w:bookmarkStart w:id="3199" w:name="_Toc87894835"/>
                <w:bookmarkStart w:id="3200" w:name="_Toc87895382"/>
                <w:bookmarkStart w:id="3201" w:name="_Toc87896362"/>
                <w:bookmarkEnd w:id="3199"/>
                <w:bookmarkEnd w:id="3200"/>
                <w:bookmarkEnd w:id="3201"/>
              </w:del>
            </w:moveTo>
          </w:p>
        </w:tc>
        <w:bookmarkStart w:id="3202" w:name="_Toc87894836"/>
        <w:bookmarkStart w:id="3203" w:name="_Toc87895383"/>
        <w:bookmarkStart w:id="3204" w:name="_Toc87896363"/>
        <w:bookmarkEnd w:id="3202"/>
        <w:bookmarkEnd w:id="3203"/>
        <w:bookmarkEnd w:id="3204"/>
      </w:tr>
      <w:tr w:rsidR="00494C80" w:rsidDel="00BC0DF1" w14:paraId="047CFB03" w14:textId="69803F67" w:rsidTr="00F14C4A">
        <w:trPr>
          <w:del w:id="3205" w:author="Rafi Aziizi" w:date="2021-11-12T13:51:00Z"/>
        </w:trPr>
        <w:tc>
          <w:tcPr>
            <w:tcW w:w="704" w:type="dxa"/>
          </w:tcPr>
          <w:p w14:paraId="23CB2290" w14:textId="3E1754B2" w:rsidR="00494C80" w:rsidDel="00BC0DF1" w:rsidRDefault="00494C80" w:rsidP="00F14C4A">
            <w:pPr>
              <w:rPr>
                <w:del w:id="3206" w:author="Rafi Aziizi" w:date="2021-11-12T13:51:00Z"/>
                <w:moveTo w:id="3207" w:author="Rafi Aziizi" w:date="2021-11-12T11:16:00Z"/>
              </w:rPr>
            </w:pPr>
            <w:moveTo w:id="3208" w:author="Rafi Aziizi" w:date="2021-11-12T11:16:00Z">
              <w:del w:id="3209" w:author="Rafi Aziizi" w:date="2021-11-12T13:51:00Z">
                <w:r w:rsidDel="00BC0DF1">
                  <w:delText>1.</w:delText>
                </w:r>
                <w:bookmarkStart w:id="3210" w:name="_Toc87894837"/>
                <w:bookmarkStart w:id="3211" w:name="_Toc87895384"/>
                <w:bookmarkStart w:id="3212" w:name="_Toc87896364"/>
                <w:bookmarkEnd w:id="3210"/>
                <w:bookmarkEnd w:id="3211"/>
                <w:bookmarkEnd w:id="3212"/>
              </w:del>
            </w:moveTo>
          </w:p>
        </w:tc>
        <w:tc>
          <w:tcPr>
            <w:tcW w:w="2268" w:type="dxa"/>
          </w:tcPr>
          <w:p w14:paraId="42F9C66E" w14:textId="4FC4730D" w:rsidR="00494C80" w:rsidDel="00BC0DF1" w:rsidRDefault="00494C80" w:rsidP="00F14C4A">
            <w:pPr>
              <w:rPr>
                <w:del w:id="3213" w:author="Rafi Aziizi" w:date="2021-11-12T13:51:00Z"/>
                <w:moveTo w:id="3214" w:author="Rafi Aziizi" w:date="2021-11-12T11:16:00Z"/>
              </w:rPr>
            </w:pPr>
            <w:moveTo w:id="3215" w:author="Rafi Aziizi" w:date="2021-11-12T11:16:00Z">
              <w:del w:id="3216" w:author="Rafi Aziizi" w:date="2021-11-12T13:51:00Z">
                <w:r w:rsidDel="00BC0DF1">
                  <w:delText>Siswa</w:delText>
                </w:r>
                <w:bookmarkStart w:id="3217" w:name="_Toc87894838"/>
                <w:bookmarkStart w:id="3218" w:name="_Toc87895385"/>
                <w:bookmarkStart w:id="3219" w:name="_Toc87896365"/>
                <w:bookmarkEnd w:id="3217"/>
                <w:bookmarkEnd w:id="3218"/>
                <w:bookmarkEnd w:id="3219"/>
              </w:del>
            </w:moveTo>
          </w:p>
        </w:tc>
        <w:tc>
          <w:tcPr>
            <w:tcW w:w="4955" w:type="dxa"/>
          </w:tcPr>
          <w:p w14:paraId="033E34D1" w14:textId="01E2811F" w:rsidR="00494C80" w:rsidDel="00BC0DF1" w:rsidRDefault="00494C80" w:rsidP="00F14C4A">
            <w:pPr>
              <w:rPr>
                <w:del w:id="3220" w:author="Rafi Aziizi" w:date="2021-11-12T13:51:00Z"/>
                <w:moveTo w:id="3221" w:author="Rafi Aziizi" w:date="2021-11-12T11:16:00Z"/>
              </w:rPr>
            </w:pPr>
            <w:moveTo w:id="3222" w:author="Rafi Aziizi" w:date="2021-11-12T11:16:00Z">
              <w:del w:id="3223" w:author="Rafi Aziizi" w:date="2021-11-12T13:51:00Z">
                <w:r w:rsidDel="00BC0DF1">
                  <w:delText>B</w:delText>
                </w:r>
                <w:r w:rsidRPr="003E1103" w:rsidDel="00BC0DF1">
                  <w:delText>ertanggung jawab untuk melakukan absen</w:delText>
                </w:r>
                <w:bookmarkStart w:id="3224" w:name="_Toc87894839"/>
                <w:bookmarkStart w:id="3225" w:name="_Toc87895386"/>
                <w:bookmarkStart w:id="3226" w:name="_Toc87896366"/>
                <w:bookmarkEnd w:id="3224"/>
                <w:bookmarkEnd w:id="3225"/>
                <w:bookmarkEnd w:id="3226"/>
              </w:del>
            </w:moveTo>
          </w:p>
        </w:tc>
        <w:bookmarkStart w:id="3227" w:name="_Toc87894840"/>
        <w:bookmarkStart w:id="3228" w:name="_Toc87895387"/>
        <w:bookmarkStart w:id="3229" w:name="_Toc87896367"/>
        <w:bookmarkEnd w:id="3227"/>
        <w:bookmarkEnd w:id="3228"/>
        <w:bookmarkEnd w:id="3229"/>
      </w:tr>
      <w:tr w:rsidR="00494C80" w:rsidDel="00BC0DF1" w14:paraId="5AE41BE5" w14:textId="2FD18689" w:rsidTr="00F14C4A">
        <w:trPr>
          <w:del w:id="3230" w:author="Rafi Aziizi" w:date="2021-11-12T13:51:00Z"/>
        </w:trPr>
        <w:tc>
          <w:tcPr>
            <w:tcW w:w="704" w:type="dxa"/>
          </w:tcPr>
          <w:p w14:paraId="49B667B3" w14:textId="2DA9BA2B" w:rsidR="00494C80" w:rsidDel="00BC0DF1" w:rsidRDefault="00494C80" w:rsidP="00F14C4A">
            <w:pPr>
              <w:rPr>
                <w:del w:id="3231" w:author="Rafi Aziizi" w:date="2021-11-12T13:51:00Z"/>
                <w:moveTo w:id="3232" w:author="Rafi Aziizi" w:date="2021-11-12T11:16:00Z"/>
              </w:rPr>
            </w:pPr>
            <w:moveTo w:id="3233" w:author="Rafi Aziizi" w:date="2021-11-12T11:16:00Z">
              <w:del w:id="3234" w:author="Rafi Aziizi" w:date="2021-11-12T13:51:00Z">
                <w:r w:rsidDel="00BC0DF1">
                  <w:delText>2.</w:delText>
                </w:r>
                <w:bookmarkStart w:id="3235" w:name="_Toc87894841"/>
                <w:bookmarkStart w:id="3236" w:name="_Toc87895388"/>
                <w:bookmarkStart w:id="3237" w:name="_Toc87896368"/>
                <w:bookmarkEnd w:id="3235"/>
                <w:bookmarkEnd w:id="3236"/>
                <w:bookmarkEnd w:id="3237"/>
              </w:del>
            </w:moveTo>
          </w:p>
        </w:tc>
        <w:tc>
          <w:tcPr>
            <w:tcW w:w="2268" w:type="dxa"/>
          </w:tcPr>
          <w:p w14:paraId="75B5250B" w14:textId="3B3F9BE7" w:rsidR="00494C80" w:rsidDel="00BC0DF1" w:rsidRDefault="00494C80" w:rsidP="00F14C4A">
            <w:pPr>
              <w:rPr>
                <w:del w:id="3238" w:author="Rafi Aziizi" w:date="2021-11-12T13:51:00Z"/>
                <w:moveTo w:id="3239" w:author="Rafi Aziizi" w:date="2021-11-12T11:16:00Z"/>
              </w:rPr>
            </w:pPr>
            <w:moveTo w:id="3240" w:author="Rafi Aziizi" w:date="2021-11-12T11:16:00Z">
              <w:del w:id="3241" w:author="Rafi Aziizi" w:date="2021-11-12T13:51:00Z">
                <w:r w:rsidDel="00BC0DF1">
                  <w:delText>Kepala Sekolah</w:delText>
                </w:r>
                <w:bookmarkStart w:id="3242" w:name="_Toc87894842"/>
                <w:bookmarkStart w:id="3243" w:name="_Toc87895389"/>
                <w:bookmarkStart w:id="3244" w:name="_Toc87896369"/>
                <w:bookmarkEnd w:id="3242"/>
                <w:bookmarkEnd w:id="3243"/>
                <w:bookmarkEnd w:id="3244"/>
              </w:del>
            </w:moveTo>
          </w:p>
        </w:tc>
        <w:tc>
          <w:tcPr>
            <w:tcW w:w="4955" w:type="dxa"/>
          </w:tcPr>
          <w:p w14:paraId="415AFE8C" w14:textId="61B31FA2" w:rsidR="00494C80" w:rsidRPr="001B0BF8" w:rsidDel="00BC0DF1" w:rsidRDefault="00494C80" w:rsidP="00F14C4A">
            <w:pPr>
              <w:rPr>
                <w:del w:id="3245" w:author="Rafi Aziizi" w:date="2021-11-12T13:51:00Z"/>
                <w:moveTo w:id="3246" w:author="Rafi Aziizi" w:date="2021-11-12T11:16:00Z"/>
                <w:lang w:val="id-ID"/>
              </w:rPr>
            </w:pPr>
            <w:moveTo w:id="3247" w:author="Rafi Aziizi" w:date="2021-11-12T11:16:00Z">
              <w:del w:id="3248" w:author="Rafi Aziizi" w:date="2021-11-12T13:51:00Z">
                <w:r w:rsidDel="00BC0DF1">
                  <w:delText>Aktor ini dapat melihat laporan absensi berdasarkan hari, bulan maupun semester.</w:delText>
                </w:r>
                <w:r w:rsidDel="00BC0DF1">
                  <w:rPr>
                    <w:lang w:val="id-ID"/>
                  </w:rPr>
                  <w:delText xml:space="preserve"> </w:delText>
                </w:r>
                <w:bookmarkStart w:id="3249" w:name="_Toc87894843"/>
                <w:bookmarkStart w:id="3250" w:name="_Toc87895390"/>
                <w:bookmarkStart w:id="3251" w:name="_Toc87896370"/>
                <w:bookmarkEnd w:id="3249"/>
                <w:bookmarkEnd w:id="3250"/>
                <w:bookmarkEnd w:id="3251"/>
              </w:del>
            </w:moveTo>
          </w:p>
        </w:tc>
        <w:bookmarkStart w:id="3252" w:name="_Toc87894844"/>
        <w:bookmarkStart w:id="3253" w:name="_Toc87895391"/>
        <w:bookmarkStart w:id="3254" w:name="_Toc87896371"/>
        <w:bookmarkEnd w:id="3252"/>
        <w:bookmarkEnd w:id="3253"/>
        <w:bookmarkEnd w:id="3254"/>
      </w:tr>
      <w:tr w:rsidR="00494C80" w:rsidDel="00BC0DF1" w14:paraId="7D3C759B" w14:textId="0F55768C" w:rsidTr="00F14C4A">
        <w:trPr>
          <w:del w:id="3255" w:author="Rafi Aziizi" w:date="2021-11-12T13:51:00Z"/>
        </w:trPr>
        <w:tc>
          <w:tcPr>
            <w:tcW w:w="704" w:type="dxa"/>
          </w:tcPr>
          <w:p w14:paraId="7C0F14A0" w14:textId="1BCAD702" w:rsidR="00494C80" w:rsidDel="00BC0DF1" w:rsidRDefault="00494C80" w:rsidP="00F14C4A">
            <w:pPr>
              <w:rPr>
                <w:del w:id="3256" w:author="Rafi Aziizi" w:date="2021-11-12T13:51:00Z"/>
                <w:moveTo w:id="3257" w:author="Rafi Aziizi" w:date="2021-11-12T11:16:00Z"/>
              </w:rPr>
            </w:pPr>
            <w:moveTo w:id="3258" w:author="Rafi Aziizi" w:date="2021-11-12T11:16:00Z">
              <w:del w:id="3259" w:author="Rafi Aziizi" w:date="2021-11-12T13:51:00Z">
                <w:r w:rsidDel="00BC0DF1">
                  <w:delText xml:space="preserve">3. </w:delText>
                </w:r>
                <w:bookmarkStart w:id="3260" w:name="_Toc87894845"/>
                <w:bookmarkStart w:id="3261" w:name="_Toc87895392"/>
                <w:bookmarkStart w:id="3262" w:name="_Toc87896372"/>
                <w:bookmarkEnd w:id="3260"/>
                <w:bookmarkEnd w:id="3261"/>
                <w:bookmarkEnd w:id="3262"/>
              </w:del>
            </w:moveTo>
          </w:p>
        </w:tc>
        <w:tc>
          <w:tcPr>
            <w:tcW w:w="2268" w:type="dxa"/>
          </w:tcPr>
          <w:p w14:paraId="699748AA" w14:textId="5A2A1BC9" w:rsidR="00494C80" w:rsidDel="00BC0DF1" w:rsidRDefault="00494C80" w:rsidP="00F14C4A">
            <w:pPr>
              <w:rPr>
                <w:del w:id="3263" w:author="Rafi Aziizi" w:date="2021-11-12T13:51:00Z"/>
                <w:moveTo w:id="3264" w:author="Rafi Aziizi" w:date="2021-11-12T11:16:00Z"/>
              </w:rPr>
            </w:pPr>
            <w:moveTo w:id="3265" w:author="Rafi Aziizi" w:date="2021-11-12T11:16:00Z">
              <w:del w:id="3266" w:author="Rafi Aziizi" w:date="2021-11-12T13:51:00Z">
                <w:r w:rsidDel="00BC0DF1">
                  <w:delText>Guru BK</w:delText>
                </w:r>
                <w:bookmarkStart w:id="3267" w:name="_Toc87894846"/>
                <w:bookmarkStart w:id="3268" w:name="_Toc87895393"/>
                <w:bookmarkStart w:id="3269" w:name="_Toc87896373"/>
                <w:bookmarkEnd w:id="3267"/>
                <w:bookmarkEnd w:id="3268"/>
                <w:bookmarkEnd w:id="3269"/>
              </w:del>
            </w:moveTo>
          </w:p>
        </w:tc>
        <w:tc>
          <w:tcPr>
            <w:tcW w:w="4955" w:type="dxa"/>
          </w:tcPr>
          <w:p w14:paraId="6BCB9C6A" w14:textId="4A17D50F" w:rsidR="00494C80" w:rsidDel="00BC0DF1" w:rsidRDefault="00494C80" w:rsidP="00F14C4A">
            <w:pPr>
              <w:rPr>
                <w:del w:id="3270" w:author="Rafi Aziizi" w:date="2021-11-12T13:51:00Z"/>
                <w:moveTo w:id="3271" w:author="Rafi Aziizi" w:date="2021-11-12T11:16:00Z"/>
              </w:rPr>
            </w:pPr>
            <w:moveTo w:id="3272" w:author="Rafi Aziizi" w:date="2021-11-12T11:16:00Z">
              <w:del w:id="3273"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bookmarkStart w:id="3274" w:name="_Toc87894847"/>
                <w:bookmarkStart w:id="3275" w:name="_Toc87895394"/>
                <w:bookmarkStart w:id="3276" w:name="_Toc87896374"/>
                <w:bookmarkEnd w:id="3274"/>
                <w:bookmarkEnd w:id="3275"/>
                <w:bookmarkEnd w:id="3276"/>
              </w:del>
            </w:moveTo>
          </w:p>
        </w:tc>
        <w:bookmarkStart w:id="3277" w:name="_Toc87894848"/>
        <w:bookmarkStart w:id="3278" w:name="_Toc87895395"/>
        <w:bookmarkStart w:id="3279" w:name="_Toc87896375"/>
        <w:bookmarkEnd w:id="3277"/>
        <w:bookmarkEnd w:id="3278"/>
        <w:bookmarkEnd w:id="3279"/>
      </w:tr>
      <w:tr w:rsidR="00494C80" w:rsidDel="00BC0DF1" w14:paraId="3FBCA090" w14:textId="53C64513" w:rsidTr="00F14C4A">
        <w:trPr>
          <w:del w:id="3280" w:author="Rafi Aziizi" w:date="2021-11-12T13:51:00Z"/>
        </w:trPr>
        <w:tc>
          <w:tcPr>
            <w:tcW w:w="704" w:type="dxa"/>
          </w:tcPr>
          <w:p w14:paraId="1378B91E" w14:textId="20AF8472" w:rsidR="00494C80" w:rsidDel="00BC0DF1" w:rsidRDefault="00494C80" w:rsidP="00F14C4A">
            <w:pPr>
              <w:rPr>
                <w:del w:id="3281" w:author="Rafi Aziizi" w:date="2021-11-12T13:51:00Z"/>
                <w:moveTo w:id="3282" w:author="Rafi Aziizi" w:date="2021-11-12T11:16:00Z"/>
              </w:rPr>
            </w:pPr>
            <w:moveTo w:id="3283" w:author="Rafi Aziizi" w:date="2021-11-12T11:16:00Z">
              <w:del w:id="3284" w:author="Rafi Aziizi" w:date="2021-11-12T13:51:00Z">
                <w:r w:rsidDel="00BC0DF1">
                  <w:delText>4.</w:delText>
                </w:r>
                <w:bookmarkStart w:id="3285" w:name="_Toc87894849"/>
                <w:bookmarkStart w:id="3286" w:name="_Toc87895396"/>
                <w:bookmarkStart w:id="3287" w:name="_Toc87896376"/>
                <w:bookmarkEnd w:id="3285"/>
                <w:bookmarkEnd w:id="3286"/>
                <w:bookmarkEnd w:id="3287"/>
              </w:del>
            </w:moveTo>
          </w:p>
        </w:tc>
        <w:tc>
          <w:tcPr>
            <w:tcW w:w="2268" w:type="dxa"/>
          </w:tcPr>
          <w:p w14:paraId="1962667A" w14:textId="1C26DAAA" w:rsidR="00494C80" w:rsidDel="00BC0DF1" w:rsidRDefault="00494C80" w:rsidP="00F14C4A">
            <w:pPr>
              <w:rPr>
                <w:del w:id="3288" w:author="Rafi Aziizi" w:date="2021-11-12T13:51:00Z"/>
                <w:moveTo w:id="3289" w:author="Rafi Aziizi" w:date="2021-11-12T11:16:00Z"/>
              </w:rPr>
            </w:pPr>
            <w:moveTo w:id="3290" w:author="Rafi Aziizi" w:date="2021-11-12T11:16:00Z">
              <w:del w:id="3291" w:author="Rafi Aziizi" w:date="2021-11-12T13:51:00Z">
                <w:r w:rsidDel="00BC0DF1">
                  <w:delText>Bagian IT</w:delText>
                </w:r>
                <w:bookmarkStart w:id="3292" w:name="_Toc87894850"/>
                <w:bookmarkStart w:id="3293" w:name="_Toc87895397"/>
                <w:bookmarkStart w:id="3294" w:name="_Toc87896377"/>
                <w:bookmarkEnd w:id="3292"/>
                <w:bookmarkEnd w:id="3293"/>
                <w:bookmarkEnd w:id="3294"/>
              </w:del>
            </w:moveTo>
          </w:p>
        </w:tc>
        <w:tc>
          <w:tcPr>
            <w:tcW w:w="4955" w:type="dxa"/>
          </w:tcPr>
          <w:p w14:paraId="6F022119" w14:textId="1771FC2F" w:rsidR="00494C80" w:rsidDel="00BC0DF1" w:rsidRDefault="00494C80" w:rsidP="00F14C4A">
            <w:pPr>
              <w:rPr>
                <w:del w:id="3295" w:author="Rafi Aziizi" w:date="2021-11-12T13:51:00Z"/>
                <w:moveTo w:id="3296" w:author="Rafi Aziizi" w:date="2021-11-12T11:16:00Z"/>
              </w:rPr>
            </w:pPr>
            <w:moveTo w:id="3297" w:author="Rafi Aziizi" w:date="2021-11-12T11:16:00Z">
              <w:del w:id="3298"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bookmarkStart w:id="3299" w:name="_Toc87894851"/>
                <w:bookmarkStart w:id="3300" w:name="_Toc87895398"/>
                <w:bookmarkStart w:id="3301" w:name="_Toc87896378"/>
                <w:bookmarkEnd w:id="3299"/>
                <w:bookmarkEnd w:id="3300"/>
                <w:bookmarkEnd w:id="3301"/>
              </w:del>
            </w:moveTo>
          </w:p>
        </w:tc>
        <w:bookmarkStart w:id="3302" w:name="_Toc87894852"/>
        <w:bookmarkStart w:id="3303" w:name="_Toc87895399"/>
        <w:bookmarkStart w:id="3304" w:name="_Toc87896379"/>
        <w:bookmarkEnd w:id="3302"/>
        <w:bookmarkEnd w:id="3303"/>
        <w:bookmarkEnd w:id="3304"/>
      </w:tr>
    </w:tbl>
    <w:p w14:paraId="1E4D9859" w14:textId="418B454D" w:rsidR="00C4154F" w:rsidRDefault="00C4154F" w:rsidP="00C93BF7">
      <w:pPr>
        <w:pStyle w:val="Heading3"/>
        <w:numPr>
          <w:ilvl w:val="2"/>
          <w:numId w:val="8"/>
        </w:numPr>
        <w:ind w:left="709"/>
        <w:rPr>
          <w:ins w:id="3305" w:author="Rafi Aziizi" w:date="2021-11-12T17:02:00Z"/>
          <w:lang w:val="en-US"/>
        </w:rPr>
      </w:pPr>
      <w:bookmarkStart w:id="3306" w:name="_Toc87896380"/>
      <w:moveToRangeEnd w:id="3167"/>
      <w:ins w:id="3307" w:author="Rafi Aziizi" w:date="2021-11-12T17:02:00Z">
        <w:r>
          <w:rPr>
            <w:lang w:val="en-US"/>
          </w:rPr>
          <w:t>Bisnis Aktor</w:t>
        </w:r>
        <w:bookmarkEnd w:id="3306"/>
      </w:ins>
    </w:p>
    <w:p w14:paraId="2D151BF1" w14:textId="7896F765" w:rsidR="00C4154F" w:rsidRPr="00114A62" w:rsidRDefault="00C4154F">
      <w:pPr>
        <w:ind w:firstLine="529"/>
        <w:rPr>
          <w:ins w:id="3308" w:author="Rafi Aziizi" w:date="2021-11-12T17:02:00Z"/>
          <w:b/>
          <w:bCs/>
        </w:rPr>
        <w:pPrChange w:id="3309" w:author="Rafi Aziizi" w:date="2021-11-12T17:02:00Z">
          <w:pPr>
            <w:ind w:firstLine="720"/>
          </w:pPr>
        </w:pPrChange>
      </w:pPr>
      <w:ins w:id="3310" w:author="Rafi Aziizi" w:date="2021-11-12T17:02: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sidR="00F151BC">
          <w:rPr>
            <w:noProof/>
          </w:rPr>
          <mc:AlternateContent>
            <mc:Choice Requires="wps">
              <w:drawing>
                <wp:anchor distT="0" distB="0" distL="114300" distR="114300" simplePos="0" relativeHeight="251732480" behindDoc="1" locked="0" layoutInCell="1" allowOverlap="1" wp14:anchorId="6C255641" wp14:editId="564D8FEA">
                  <wp:simplePos x="0" y="0"/>
                  <wp:positionH relativeFrom="column">
                    <wp:posOffset>0</wp:posOffset>
                  </wp:positionH>
                  <wp:positionV relativeFrom="paragraph">
                    <wp:posOffset>3406775</wp:posOffset>
                  </wp:positionV>
                  <wp:extent cx="5039995" cy="258445"/>
                  <wp:effectExtent l="0" t="0" r="0" b="0"/>
                  <wp:wrapNone/>
                  <wp:docPr id="417"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258445"/>
                          </a:xfrm>
                          <a:prstGeom prst="rect">
                            <a:avLst/>
                          </a:prstGeom>
                          <a:solidFill>
                            <a:prstClr val="white"/>
                          </a:solidFill>
                          <a:ln>
                            <a:noFill/>
                          </a:ln>
                        </wps:spPr>
                        <wps:txbx>
                          <w:txbxContent>
                            <w:p w14:paraId="05D73B93" w14:textId="68F88789" w:rsidR="00ED34E2" w:rsidRPr="00084E91" w:rsidRDefault="00ED34E2" w:rsidP="00C4154F">
                              <w:pPr>
                                <w:pStyle w:val="Caption"/>
                                <w:jc w:val="center"/>
                                <w:rPr>
                                  <w:noProof/>
                                  <w:sz w:val="24"/>
                                  <w:szCs w:val="24"/>
                                </w:rPr>
                              </w:pPr>
                              <w:r>
                                <w:t xml:space="preserve">Gambar 3. </w:t>
                              </w:r>
                              <w:ins w:id="3311" w:author="chaniaayulestari@outlook.com" w:date="2021-11-13T13:45:00Z">
                                <w:r>
                                  <w:fldChar w:fldCharType="begin"/>
                                </w:r>
                                <w:r>
                                  <w:instrText xml:space="preserve"> SEQ Gambar_3. \* ARABIC </w:instrText>
                                </w:r>
                              </w:ins>
                              <w:r>
                                <w:fldChar w:fldCharType="separate"/>
                              </w:r>
                              <w:ins w:id="3312" w:author="chaniaayulestari@outlook.com" w:date="2021-11-13T13:45:00Z">
                                <w:r>
                                  <w:rPr>
                                    <w:noProof/>
                                  </w:rPr>
                                  <w:t>5</w:t>
                                </w:r>
                                <w:r>
                                  <w:fldChar w:fldCharType="end"/>
                                </w:r>
                              </w:ins>
                              <w:del w:id="331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255641" id="Text Box 123" o:spid="_x0000_s1037" type="#_x0000_t202" style="position:absolute;left:0;text-align:left;margin-left:0;margin-top:268.25pt;width:396.85pt;height:20.3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" stroked="f">
                  <v:textbox style="mso-fit-shape-to-text:t" inset="0,0,0,0">
                    <w:txbxContent>
                      <w:p w14:paraId="05D73B93" w14:textId="68F88789" w:rsidR="00ED34E2" w:rsidRPr="00084E91" w:rsidRDefault="00ED34E2" w:rsidP="00C4154F">
                        <w:pPr>
                          <w:pStyle w:val="Caption"/>
                          <w:jc w:val="center"/>
                          <w:rPr>
                            <w:noProof/>
                            <w:sz w:val="24"/>
                            <w:szCs w:val="24"/>
                          </w:rPr>
                        </w:pPr>
                        <w:r>
                          <w:t xml:space="preserve">Gambar 3. </w:t>
                        </w:r>
                        <w:ins w:id="3314" w:author="chaniaayulestari@outlook.com" w:date="2021-11-13T13:45:00Z">
                          <w:r>
                            <w:fldChar w:fldCharType="begin"/>
                          </w:r>
                          <w:r>
                            <w:instrText xml:space="preserve"> SEQ Gambar_3. \* ARABIC </w:instrText>
                          </w:r>
                        </w:ins>
                        <w:r>
                          <w:fldChar w:fldCharType="separate"/>
                        </w:r>
                        <w:ins w:id="3315" w:author="chaniaayulestari@outlook.com" w:date="2021-11-13T13:45:00Z">
                          <w:r>
                            <w:rPr>
                              <w:noProof/>
                            </w:rPr>
                            <w:t>5</w:t>
                          </w:r>
                          <w:r>
                            <w:fldChar w:fldCharType="end"/>
                          </w:r>
                        </w:ins>
                        <w:del w:id="33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mc:Fallback>
          </mc:AlternateContent>
        </w:r>
      </w:ins>
    </w:p>
    <w:p w14:paraId="180C7184" w14:textId="77777777" w:rsidR="00D87377" w:rsidRDefault="00C4154F">
      <w:pPr>
        <w:keepNext/>
        <w:spacing w:line="240" w:lineRule="auto"/>
        <w:jc w:val="center"/>
        <w:rPr>
          <w:ins w:id="3317" w:author="chaniaayulestari@outlook.com" w:date="2021-11-13T20:04:00Z"/>
        </w:rPr>
      </w:pPr>
      <w:ins w:id="3318" w:author="Rafi Aziizi" w:date="2021-11-12T17:02:00Z">
        <w:r>
          <w:rPr>
            <w:noProof/>
          </w:rPr>
          <w:drawing>
            <wp:inline distT="0" distB="0" distL="0" distR="0" wp14:anchorId="72FBD20E" wp14:editId="43F5CB2E">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688E615A" w14:textId="482B809E" w:rsidR="00CA43C8" w:rsidRDefault="00D87377">
      <w:pPr>
        <w:pStyle w:val="Caption"/>
        <w:jc w:val="center"/>
        <w:rPr>
          <w:ins w:id="3319" w:author="chaniaayulestari@outlook.com" w:date="2021-11-13T14:51:00Z"/>
        </w:rPr>
        <w:pPrChange w:id="3320" w:author="chaniaayulestari@outlook.com" w:date="2021-11-13T20:04:00Z">
          <w:pPr>
            <w:spacing w:line="240" w:lineRule="auto"/>
            <w:jc w:val="center"/>
          </w:pPr>
        </w:pPrChange>
      </w:pPr>
      <w:bookmarkStart w:id="3321" w:name="_Toc87894969"/>
      <w:ins w:id="3322" w:author="chaniaayulestari@outlook.com" w:date="2021-11-13T20:04:00Z">
        <w:r>
          <w:t xml:space="preserve">Gambar 3. </w:t>
        </w:r>
        <w:r>
          <w:fldChar w:fldCharType="begin"/>
        </w:r>
        <w:r>
          <w:instrText xml:space="preserve"> SEQ Gambar___3. \* ARABIC </w:instrText>
        </w:r>
      </w:ins>
      <w:r>
        <w:fldChar w:fldCharType="separate"/>
      </w:r>
      <w:ins w:id="3323" w:author="Rafi Aziizi" w:date="2021-11-15T16:05:00Z">
        <w:r w:rsidR="00BF7B94">
          <w:rPr>
            <w:noProof/>
          </w:rPr>
          <w:t>5</w:t>
        </w:r>
      </w:ins>
      <w:ins w:id="3324" w:author="chaniaayulestari@outlook.com" w:date="2021-11-13T20:04:00Z">
        <w:r>
          <w:fldChar w:fldCharType="end"/>
        </w:r>
        <w:r>
          <w:t xml:space="preserve"> Bisnis Aktor</w:t>
        </w:r>
      </w:ins>
      <w:bookmarkEnd w:id="3321"/>
    </w:p>
    <w:p w14:paraId="1DDDC678" w14:textId="46C8E669" w:rsidR="00C4154F" w:rsidDel="00D87377" w:rsidRDefault="00C4154F" w:rsidP="00C4154F">
      <w:pPr>
        <w:spacing w:line="240" w:lineRule="auto"/>
        <w:jc w:val="center"/>
        <w:rPr>
          <w:ins w:id="3325" w:author="Rafi Aziizi" w:date="2021-11-12T17:02:00Z"/>
          <w:del w:id="3326" w:author="chaniaayulestari@outlook.com" w:date="2021-11-13T20:04:00Z"/>
          <w:b/>
          <w:bCs/>
          <w:sz w:val="22"/>
          <w:szCs w:val="22"/>
        </w:rPr>
      </w:pPr>
      <w:ins w:id="3327" w:author="Rafi Aziizi" w:date="2021-11-12T17:02:00Z">
        <w:del w:id="3328" w:author="chaniaayulestari@outlook.com" w:date="2021-11-13T20:04:00Z">
          <w:r w:rsidDel="00D87377">
            <w:rPr>
              <w:noProof/>
            </w:rPr>
            <w:lastRenderedPageBreak/>
            <w:delText xml:space="preserve"> </w:delText>
          </w:r>
        </w:del>
      </w:ins>
    </w:p>
    <w:p w14:paraId="60139BDE" w14:textId="16F15F2C" w:rsidR="00C4154F" w:rsidDel="00D87377" w:rsidRDefault="00C4154F">
      <w:pPr>
        <w:spacing w:line="240" w:lineRule="auto"/>
        <w:jc w:val="center"/>
        <w:rPr>
          <w:ins w:id="3329" w:author="Rafi Aziizi" w:date="2021-11-12T17:02:00Z"/>
          <w:del w:id="3330" w:author="chaniaayulestari@outlook.com" w:date="2021-11-13T20:04:00Z"/>
          <w:b/>
          <w:bCs/>
          <w:sz w:val="22"/>
          <w:szCs w:val="22"/>
        </w:rPr>
        <w:pPrChange w:id="3331" w:author="chaniaayulestari@outlook.com" w:date="2021-11-13T20:04:00Z">
          <w:pPr>
            <w:spacing w:line="240" w:lineRule="auto"/>
          </w:pPr>
        </w:pPrChange>
      </w:pPr>
    </w:p>
    <w:p w14:paraId="6B4F8F47" w14:textId="77777777" w:rsidR="00C4154F" w:rsidRDefault="00C4154F" w:rsidP="00C4154F">
      <w:pPr>
        <w:spacing w:line="240" w:lineRule="auto"/>
        <w:jc w:val="center"/>
        <w:rPr>
          <w:ins w:id="3332" w:author="Rafi Aziizi" w:date="2021-11-12T17:02:00Z"/>
          <w:b/>
          <w:bCs/>
          <w:sz w:val="22"/>
          <w:szCs w:val="22"/>
        </w:rPr>
      </w:pPr>
      <w:ins w:id="3333" w:author="Rafi Aziizi" w:date="2021-11-12T17:02:00Z">
        <w:r w:rsidRPr="00122F94">
          <w:rPr>
            <w:b/>
            <w:bCs/>
            <w:sz w:val="22"/>
            <w:szCs w:val="22"/>
          </w:rPr>
          <w:t xml:space="preserve">(Sumber: </w:t>
        </w:r>
        <w:r w:rsidRPr="00122F94">
          <w:rPr>
            <w:sz w:val="22"/>
            <w:szCs w:val="22"/>
          </w:rPr>
          <w:t>Pe</w:t>
        </w:r>
        <w:r>
          <w:rPr>
            <w:sz w:val="22"/>
            <w:szCs w:val="22"/>
          </w:rPr>
          <w:t>nyusun</w:t>
        </w:r>
        <w:r w:rsidRPr="00122F94">
          <w:rPr>
            <w:b/>
            <w:bCs/>
            <w:sz w:val="22"/>
            <w:szCs w:val="22"/>
          </w:rPr>
          <w:t>)</w:t>
        </w:r>
      </w:ins>
    </w:p>
    <w:p w14:paraId="16EE715E" w14:textId="66388BC1" w:rsidR="00C4154F" w:rsidRPr="00CA43C8" w:rsidRDefault="00C4154F">
      <w:pPr>
        <w:rPr>
          <w:ins w:id="3334" w:author="Rafi Aziizi" w:date="2021-11-12T17:01:00Z"/>
        </w:rPr>
        <w:pPrChange w:id="3335"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3336" w:author="Rafi Aziizi" w:date="2021-11-12T13:51:00Z"/>
          <w:lang w:val="en-US"/>
        </w:rPr>
      </w:pPr>
      <w:bookmarkStart w:id="3337" w:name="_Toc87896381"/>
      <w:ins w:id="3338" w:author="Rafi Aziizi" w:date="2021-11-12T13:51:00Z">
        <w:r>
          <w:rPr>
            <w:lang w:val="en-US"/>
          </w:rPr>
          <w:t>Deskripsi Aktor</w:t>
        </w:r>
        <w:bookmarkEnd w:id="3337"/>
      </w:ins>
    </w:p>
    <w:p w14:paraId="38B4CB3C" w14:textId="252F1F83" w:rsidR="00BC0DF1" w:rsidRPr="003E1103" w:rsidRDefault="00BC0DF1" w:rsidP="00BC0DF1">
      <w:pPr>
        <w:ind w:firstLine="720"/>
        <w:rPr>
          <w:ins w:id="3339" w:author="Rafi Aziizi" w:date="2021-11-12T13:52:00Z"/>
        </w:rPr>
      </w:pPr>
      <w:ins w:id="3340" w:author="Rafi Aziizi" w:date="2021-11-12T13:52:00Z">
        <w:r>
          <w:t>Deskripsi aktor menjelaskan definisi setiap aktor yang terlibat yaitu Siswa, Bagian IT, Kepala Sekolah, dan Guru BK. Penjelasan mengenai deskripsi untuk setiap aktor dapat dilihat pada table:</w:t>
        </w:r>
      </w:ins>
    </w:p>
    <w:p w14:paraId="0AE59418" w14:textId="7BD7EC34" w:rsidR="00BC0DF1" w:rsidDel="006D26FE" w:rsidRDefault="00BC0DF1" w:rsidP="00BC0DF1">
      <w:pPr>
        <w:pStyle w:val="Caption"/>
        <w:keepNext/>
        <w:jc w:val="center"/>
        <w:rPr>
          <w:ins w:id="3341" w:author="Rafi Aziizi" w:date="2021-11-12T13:52:00Z"/>
          <w:del w:id="3342" w:author="chaniaayulestari@outlook.com" w:date="2021-11-13T13:50:00Z"/>
        </w:rPr>
      </w:pPr>
      <w:ins w:id="3343" w:author="Rafi Aziizi" w:date="2021-11-12T13:52:00Z">
        <w:del w:id="3344" w:author="chaniaayulestari@outlook.com" w:date="2021-11-12T16:22:00Z">
          <w:r w:rsidDel="001A7B0B">
            <w:delText>Table 3.</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4</w:delText>
          </w:r>
          <w:r w:rsidDel="001A7B0B">
            <w:fldChar w:fldCharType="end"/>
          </w:r>
          <w:r w:rsidDel="001A7B0B">
            <w:delText xml:space="preserve"> </w:delText>
          </w:r>
          <w:r w:rsidRPr="00D74A99" w:rsidDel="001A7B0B">
            <w:delText>Deskripsi Aktor</w:delText>
          </w:r>
        </w:del>
      </w:ins>
    </w:p>
    <w:p w14:paraId="05F68147" w14:textId="273489CE" w:rsidR="006D26FE" w:rsidRDefault="006D26FE">
      <w:pPr>
        <w:pStyle w:val="Caption"/>
        <w:keepNext/>
        <w:jc w:val="center"/>
        <w:rPr>
          <w:ins w:id="3345" w:author="chaniaayulestari@outlook.com" w:date="2021-11-13T13:50:00Z"/>
        </w:rPr>
        <w:pPrChange w:id="3346" w:author="chaniaayulestari@outlook.com" w:date="2021-11-13T13:50:00Z">
          <w:pPr/>
        </w:pPrChange>
      </w:pPr>
      <w:bookmarkStart w:id="3347" w:name="_Toc87950156"/>
      <w:ins w:id="3348" w:author="chaniaayulestari@outlook.com" w:date="2021-11-13T13:50:00Z">
        <w:r>
          <w:t xml:space="preserve">Tabel 3. </w:t>
        </w:r>
      </w:ins>
      <w:ins w:id="3349" w:author="Rafi Aziizi" w:date="2021-11-14T11:08:00Z">
        <w:r w:rsidR="001B2DEA">
          <w:fldChar w:fldCharType="begin"/>
        </w:r>
        <w:r w:rsidR="001B2DEA">
          <w:instrText xml:space="preserve"> SEQ Tabel_3. \* ARABIC </w:instrText>
        </w:r>
      </w:ins>
      <w:r w:rsidR="001B2DEA">
        <w:fldChar w:fldCharType="separate"/>
      </w:r>
      <w:ins w:id="3350" w:author="Rafi Aziizi" w:date="2021-11-14T11:08:00Z">
        <w:r w:rsidR="001B2DEA">
          <w:rPr>
            <w:noProof/>
          </w:rPr>
          <w:t>3</w:t>
        </w:r>
        <w:r w:rsidR="001B2DEA">
          <w:fldChar w:fldCharType="end"/>
        </w:r>
      </w:ins>
      <w:ins w:id="3351" w:author="chaniaayulestari@outlook.com" w:date="2021-11-13T13:50:00Z">
        <w:del w:id="3352" w:author="Rafi Aziizi" w:date="2021-11-14T09:52:00Z">
          <w:r w:rsidDel="003640C9">
            <w:fldChar w:fldCharType="begin"/>
          </w:r>
          <w:r w:rsidDel="003640C9">
            <w:delInstrText xml:space="preserve"> SEQ Tabel_3. \* ARABIC </w:delInstrText>
          </w:r>
        </w:del>
      </w:ins>
      <w:del w:id="3353" w:author="Rafi Aziizi" w:date="2021-11-14T09:52:00Z">
        <w:r w:rsidDel="003640C9">
          <w:fldChar w:fldCharType="end"/>
        </w:r>
      </w:del>
      <w:ins w:id="3354" w:author="chaniaayulestari@outlook.com" w:date="2021-11-13T13:50:00Z">
        <w:r>
          <w:t xml:space="preserve"> Deskripsi Aktor</w:t>
        </w:r>
        <w:bookmarkEnd w:id="3347"/>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3355" w:author="Rafi Aziizi" w:date="2021-11-12T13:52:00Z"/>
        </w:trPr>
        <w:tc>
          <w:tcPr>
            <w:tcW w:w="704" w:type="dxa"/>
          </w:tcPr>
          <w:p w14:paraId="246F0149" w14:textId="77777777" w:rsidR="00BC0DF1" w:rsidRPr="0009462F" w:rsidRDefault="00BC0DF1" w:rsidP="001F2641">
            <w:pPr>
              <w:jc w:val="center"/>
              <w:rPr>
                <w:ins w:id="3356" w:author="Rafi Aziizi" w:date="2021-11-12T13:52:00Z"/>
                <w:b/>
              </w:rPr>
            </w:pPr>
            <w:ins w:id="3357" w:author="Rafi Aziizi" w:date="2021-11-12T13:52:00Z">
              <w:r>
                <w:rPr>
                  <w:b/>
                </w:rPr>
                <w:t>No</w:t>
              </w:r>
            </w:ins>
          </w:p>
        </w:tc>
        <w:tc>
          <w:tcPr>
            <w:tcW w:w="2268" w:type="dxa"/>
          </w:tcPr>
          <w:p w14:paraId="51911992" w14:textId="77777777" w:rsidR="00BC0DF1" w:rsidRPr="0009462F" w:rsidRDefault="00BC0DF1" w:rsidP="001F2641">
            <w:pPr>
              <w:jc w:val="center"/>
              <w:rPr>
                <w:ins w:id="3358" w:author="Rafi Aziizi" w:date="2021-11-12T13:52:00Z"/>
                <w:b/>
              </w:rPr>
            </w:pPr>
            <w:ins w:id="3359" w:author="Rafi Aziizi" w:date="2021-11-12T13:52:00Z">
              <w:r w:rsidRPr="0009462F">
                <w:rPr>
                  <w:b/>
                </w:rPr>
                <w:t>Aktor</w:t>
              </w:r>
            </w:ins>
          </w:p>
        </w:tc>
        <w:tc>
          <w:tcPr>
            <w:tcW w:w="4955" w:type="dxa"/>
          </w:tcPr>
          <w:p w14:paraId="468EDDE4" w14:textId="77777777" w:rsidR="00BC0DF1" w:rsidRPr="0009462F" w:rsidRDefault="00BC0DF1" w:rsidP="001F2641">
            <w:pPr>
              <w:jc w:val="center"/>
              <w:rPr>
                <w:ins w:id="3360" w:author="Rafi Aziizi" w:date="2021-11-12T13:52:00Z"/>
                <w:b/>
              </w:rPr>
            </w:pPr>
            <w:ins w:id="3361" w:author="Rafi Aziizi" w:date="2021-11-12T13:52:00Z">
              <w:r w:rsidRPr="0009462F">
                <w:rPr>
                  <w:b/>
                </w:rPr>
                <w:t>Deskripsi</w:t>
              </w:r>
            </w:ins>
          </w:p>
        </w:tc>
      </w:tr>
      <w:tr w:rsidR="00BC0DF1" w14:paraId="5EDC83CF" w14:textId="77777777" w:rsidTr="001F2641">
        <w:trPr>
          <w:ins w:id="3362" w:author="Rafi Aziizi" w:date="2021-11-12T13:52:00Z"/>
        </w:trPr>
        <w:tc>
          <w:tcPr>
            <w:tcW w:w="704" w:type="dxa"/>
          </w:tcPr>
          <w:p w14:paraId="36BD3B17" w14:textId="77777777" w:rsidR="00BC0DF1" w:rsidRDefault="00BC0DF1" w:rsidP="001F2641">
            <w:pPr>
              <w:rPr>
                <w:ins w:id="3363" w:author="Rafi Aziizi" w:date="2021-11-12T13:52:00Z"/>
              </w:rPr>
            </w:pPr>
            <w:ins w:id="3364" w:author="Rafi Aziizi" w:date="2021-11-12T13:52:00Z">
              <w:r>
                <w:t>1.</w:t>
              </w:r>
            </w:ins>
          </w:p>
        </w:tc>
        <w:tc>
          <w:tcPr>
            <w:tcW w:w="2268" w:type="dxa"/>
          </w:tcPr>
          <w:p w14:paraId="1490A8EA" w14:textId="77777777" w:rsidR="00BC0DF1" w:rsidRDefault="00BC0DF1" w:rsidP="001F2641">
            <w:pPr>
              <w:rPr>
                <w:ins w:id="3365" w:author="Rafi Aziizi" w:date="2021-11-12T13:52:00Z"/>
              </w:rPr>
            </w:pPr>
            <w:ins w:id="3366" w:author="Rafi Aziizi" w:date="2021-11-12T13:52:00Z">
              <w:r>
                <w:t>Siswa</w:t>
              </w:r>
            </w:ins>
          </w:p>
        </w:tc>
        <w:tc>
          <w:tcPr>
            <w:tcW w:w="4955" w:type="dxa"/>
          </w:tcPr>
          <w:p w14:paraId="0CACDE65" w14:textId="6A4FE8D3" w:rsidR="00BC0DF1" w:rsidRDefault="00BC0DF1" w:rsidP="001F2641">
            <w:pPr>
              <w:rPr>
                <w:ins w:id="3367" w:author="Rafi Aziizi" w:date="2021-11-12T13:52:00Z"/>
              </w:rPr>
            </w:pPr>
            <w:ins w:id="3368" w:author="Rafi Aziizi" w:date="2021-11-12T13:52:00Z">
              <w:r>
                <w:t>B</w:t>
              </w:r>
              <w:r w:rsidRPr="003E1103">
                <w:t>ertanggung jawab untuk melakukan absen</w:t>
              </w:r>
            </w:ins>
            <w:ins w:id="3369" w:author="Rafi Aziizi" w:date="2021-11-12T13:56:00Z">
              <w:r w:rsidR="001B1ED9">
                <w:t xml:space="preserve"> </w:t>
              </w:r>
            </w:ins>
            <w:ins w:id="3370" w:author="Rafi Aziizi" w:date="2021-11-12T13:57:00Z">
              <w:r w:rsidR="001B1ED9">
                <w:t>menggunakan kartu dan hadir tepat waktu sesuai jam belajar di sekolah.</w:t>
              </w:r>
            </w:ins>
          </w:p>
        </w:tc>
      </w:tr>
      <w:tr w:rsidR="00BC0DF1" w14:paraId="0F40CA72" w14:textId="77777777" w:rsidTr="001F2641">
        <w:trPr>
          <w:ins w:id="3371" w:author="Rafi Aziizi" w:date="2021-11-12T13:52:00Z"/>
        </w:trPr>
        <w:tc>
          <w:tcPr>
            <w:tcW w:w="704" w:type="dxa"/>
          </w:tcPr>
          <w:p w14:paraId="4CB9821A" w14:textId="77777777" w:rsidR="00BC0DF1" w:rsidRDefault="00BC0DF1" w:rsidP="001F2641">
            <w:pPr>
              <w:rPr>
                <w:ins w:id="3372" w:author="Rafi Aziizi" w:date="2021-11-12T13:52:00Z"/>
              </w:rPr>
            </w:pPr>
            <w:ins w:id="3373" w:author="Rafi Aziizi" w:date="2021-11-12T13:52:00Z">
              <w:r>
                <w:t>2.</w:t>
              </w:r>
            </w:ins>
          </w:p>
        </w:tc>
        <w:tc>
          <w:tcPr>
            <w:tcW w:w="2268" w:type="dxa"/>
          </w:tcPr>
          <w:p w14:paraId="03C0FA7D" w14:textId="77777777" w:rsidR="00BC0DF1" w:rsidRDefault="00BC0DF1" w:rsidP="001F2641">
            <w:pPr>
              <w:rPr>
                <w:ins w:id="3374" w:author="Rafi Aziizi" w:date="2021-11-12T13:52:00Z"/>
              </w:rPr>
            </w:pPr>
            <w:ins w:id="3375" w:author="Rafi Aziizi" w:date="2021-11-12T13:52:00Z">
              <w:r>
                <w:t>Kepala Sekolah</w:t>
              </w:r>
            </w:ins>
          </w:p>
        </w:tc>
        <w:tc>
          <w:tcPr>
            <w:tcW w:w="4955" w:type="dxa"/>
          </w:tcPr>
          <w:p w14:paraId="1D563520" w14:textId="7921D54D" w:rsidR="00BC0DF1" w:rsidRPr="001B0BF8" w:rsidRDefault="00BC0DF1" w:rsidP="001F2641">
            <w:pPr>
              <w:rPr>
                <w:ins w:id="3376" w:author="Rafi Aziizi" w:date="2021-11-12T13:52:00Z"/>
                <w:lang w:val="id-ID"/>
              </w:rPr>
            </w:pPr>
            <w:ins w:id="3377" w:author="Rafi Aziizi" w:date="2021-11-12T13:52:00Z">
              <w:r>
                <w:t>Aktor ini dapat melihat laporan absensi</w:t>
              </w:r>
            </w:ins>
            <w:ins w:id="3378" w:author="Rafi Aziizi" w:date="2021-11-12T13:57:00Z">
              <w:r w:rsidR="001B1ED9">
                <w:t xml:space="preserve"> </w:t>
              </w:r>
            </w:ins>
            <w:ins w:id="3379" w:author="Rafi Aziizi" w:date="2021-11-12T13:52:00Z">
              <w:r>
                <w:t xml:space="preserve"> berdasarkan hari, bulan maupun semester</w:t>
              </w:r>
            </w:ins>
            <w:ins w:id="3380" w:author="Rafi Aziizi" w:date="2021-11-12T13:57:00Z">
              <w:r w:rsidR="001B1ED9">
                <w:t xml:space="preserve"> dari setiap siswa, jurusan maupun angkatan yang dapat dijadikan bahan evaluasi</w:t>
              </w:r>
            </w:ins>
            <w:ins w:id="3381" w:author="Rafi Aziizi" w:date="2021-11-12T13:52:00Z">
              <w:r>
                <w:t>.</w:t>
              </w:r>
              <w:r>
                <w:rPr>
                  <w:lang w:val="id-ID"/>
                </w:rPr>
                <w:t xml:space="preserve"> </w:t>
              </w:r>
            </w:ins>
          </w:p>
        </w:tc>
      </w:tr>
      <w:tr w:rsidR="00BC0DF1" w14:paraId="346FB2D9" w14:textId="77777777" w:rsidTr="001F2641">
        <w:trPr>
          <w:ins w:id="3382" w:author="Rafi Aziizi" w:date="2021-11-12T13:52:00Z"/>
        </w:trPr>
        <w:tc>
          <w:tcPr>
            <w:tcW w:w="704" w:type="dxa"/>
          </w:tcPr>
          <w:p w14:paraId="43A32545" w14:textId="77777777" w:rsidR="00BC0DF1" w:rsidRDefault="00BC0DF1" w:rsidP="001F2641">
            <w:pPr>
              <w:rPr>
                <w:ins w:id="3383" w:author="Rafi Aziizi" w:date="2021-11-12T13:52:00Z"/>
              </w:rPr>
            </w:pPr>
            <w:ins w:id="3384" w:author="Rafi Aziizi" w:date="2021-11-12T13:52:00Z">
              <w:r>
                <w:t xml:space="preserve">3. </w:t>
              </w:r>
            </w:ins>
          </w:p>
        </w:tc>
        <w:tc>
          <w:tcPr>
            <w:tcW w:w="2268" w:type="dxa"/>
          </w:tcPr>
          <w:p w14:paraId="64D9A833" w14:textId="77777777" w:rsidR="00BC0DF1" w:rsidRDefault="00BC0DF1" w:rsidP="001F2641">
            <w:pPr>
              <w:rPr>
                <w:ins w:id="3385" w:author="Rafi Aziizi" w:date="2021-11-12T13:52:00Z"/>
              </w:rPr>
            </w:pPr>
            <w:ins w:id="3386" w:author="Rafi Aziizi" w:date="2021-11-12T13:52:00Z">
              <w:r>
                <w:t>Guru BK</w:t>
              </w:r>
            </w:ins>
          </w:p>
        </w:tc>
        <w:tc>
          <w:tcPr>
            <w:tcW w:w="4955" w:type="dxa"/>
          </w:tcPr>
          <w:p w14:paraId="0D168818" w14:textId="6C607256" w:rsidR="00BC0DF1" w:rsidRDefault="00BC0DF1" w:rsidP="001F2641">
            <w:pPr>
              <w:rPr>
                <w:ins w:id="3387" w:author="Rafi Aziizi" w:date="2021-11-12T13:52:00Z"/>
              </w:rPr>
            </w:pPr>
            <w:ins w:id="3388"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3389" w:author="Rafi Aziizi" w:date="2021-11-12T13:58:00Z">
              <w:r w:rsidR="001B1ED9">
                <w:t xml:space="preserve"> walikelas,</w:t>
              </w:r>
            </w:ins>
            <w:ins w:id="3390"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3391" w:author="Rafi Aziizi" w:date="2021-11-12T13:58:00Z">
              <w:r w:rsidR="001B1ED9">
                <w:t>.</w:t>
              </w:r>
            </w:ins>
          </w:p>
        </w:tc>
      </w:tr>
      <w:tr w:rsidR="00BC0DF1" w14:paraId="38F764E1" w14:textId="77777777" w:rsidTr="001F2641">
        <w:trPr>
          <w:ins w:id="3392" w:author="Rafi Aziizi" w:date="2021-11-12T13:52:00Z"/>
        </w:trPr>
        <w:tc>
          <w:tcPr>
            <w:tcW w:w="704" w:type="dxa"/>
          </w:tcPr>
          <w:p w14:paraId="3C2CF62A" w14:textId="77777777" w:rsidR="00BC0DF1" w:rsidRDefault="00BC0DF1" w:rsidP="001F2641">
            <w:pPr>
              <w:rPr>
                <w:ins w:id="3393" w:author="Rafi Aziizi" w:date="2021-11-12T13:52:00Z"/>
              </w:rPr>
            </w:pPr>
            <w:ins w:id="3394" w:author="Rafi Aziizi" w:date="2021-11-12T13:52:00Z">
              <w:r>
                <w:t>4.</w:t>
              </w:r>
            </w:ins>
          </w:p>
        </w:tc>
        <w:tc>
          <w:tcPr>
            <w:tcW w:w="2268" w:type="dxa"/>
          </w:tcPr>
          <w:p w14:paraId="23EC801A" w14:textId="77777777" w:rsidR="00BC0DF1" w:rsidRDefault="00BC0DF1" w:rsidP="001F2641">
            <w:pPr>
              <w:rPr>
                <w:ins w:id="3395" w:author="Rafi Aziizi" w:date="2021-11-12T13:52:00Z"/>
              </w:rPr>
            </w:pPr>
            <w:ins w:id="3396" w:author="Rafi Aziizi" w:date="2021-11-12T13:52:00Z">
              <w:r>
                <w:t>Bagian IT</w:t>
              </w:r>
            </w:ins>
          </w:p>
        </w:tc>
        <w:tc>
          <w:tcPr>
            <w:tcW w:w="4955" w:type="dxa"/>
          </w:tcPr>
          <w:p w14:paraId="42FB2CED" w14:textId="406FB50B" w:rsidR="00BC0DF1" w:rsidRDefault="00BC0DF1" w:rsidP="001F2641">
            <w:pPr>
              <w:rPr>
                <w:ins w:id="3397" w:author="Rafi Aziizi" w:date="2021-11-12T13:52:00Z"/>
              </w:rPr>
            </w:pPr>
            <w:ins w:id="3398" w:author="Rafi Aziizi" w:date="2021-11-12T13:52:00Z">
              <w:r w:rsidRPr="003E1103">
                <w:t>Bagian IT bertanggung jawab untuk mengelola data siswa,</w:t>
              </w:r>
              <w:r>
                <w:t xml:space="preserve"> </w:t>
              </w:r>
              <w:r w:rsidRPr="003E1103">
                <w:t>guru,</w:t>
              </w:r>
            </w:ins>
            <w:ins w:id="3399" w:author="Rafi Aziizi" w:date="2021-11-12T13:58:00Z">
              <w:r w:rsidR="001B1ED9">
                <w:t xml:space="preserve"> walikelas,</w:t>
              </w:r>
            </w:ins>
            <w:ins w:id="3400" w:author="Rafi Aziizi" w:date="2021-11-12T13:52:00Z">
              <w:r>
                <w:t xml:space="preserve"> </w:t>
              </w:r>
              <w:r w:rsidRPr="003E1103">
                <w:t>kelas</w:t>
              </w:r>
              <w:r>
                <w:t>, absensi dan laporan siswa bermasalah</w:t>
              </w:r>
            </w:ins>
          </w:p>
        </w:tc>
      </w:tr>
    </w:tbl>
    <w:p w14:paraId="678FBA10" w14:textId="05E5CAFB" w:rsidR="00BC0DF1" w:rsidRPr="000F1488" w:rsidRDefault="00BC0DF1">
      <w:pPr>
        <w:rPr>
          <w:ins w:id="3401" w:author="Rafi Aziizi" w:date="2021-11-12T13:51:00Z"/>
        </w:rPr>
        <w:pPrChange w:id="3402" w:author="Rafi Aziizi" w:date="2021-11-12T13:51:00Z">
          <w:pPr>
            <w:pStyle w:val="Heading3"/>
            <w:numPr>
              <w:numId w:val="8"/>
            </w:numPr>
            <w:ind w:left="709"/>
          </w:pPr>
        </w:pPrChange>
      </w:pPr>
    </w:p>
    <w:p w14:paraId="4DC1AA49" w14:textId="63EA6000" w:rsidR="00A978CB" w:rsidRDefault="00C2066A" w:rsidP="00C93BF7">
      <w:pPr>
        <w:pStyle w:val="Heading3"/>
        <w:numPr>
          <w:ilvl w:val="2"/>
          <w:numId w:val="8"/>
        </w:numPr>
        <w:ind w:left="709"/>
        <w:rPr>
          <w:lang w:val="en-US"/>
        </w:rPr>
      </w:pPr>
      <w:bookmarkStart w:id="3403" w:name="_Toc87896382"/>
      <w:r>
        <w:rPr>
          <w:lang w:val="en-US"/>
        </w:rPr>
        <w:t>Analisis Kebutuhan Fungsional</w:t>
      </w:r>
      <w:bookmarkEnd w:id="3016"/>
      <w:bookmarkEnd w:id="3403"/>
    </w:p>
    <w:p w14:paraId="1CEEA799" w14:textId="1199667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w:t>
      </w:r>
      <w:ins w:id="3404" w:author="Rafi Aziizi" w:date="2021-11-13T10:31:00Z">
        <w:r w:rsidR="006F4D0B">
          <w:t>perangkat lunak yang dibangun</w:t>
        </w:r>
      </w:ins>
      <w:del w:id="3405" w:author="Rafi Aziizi" w:date="2021-11-13T10:31:00Z">
        <w:r w:rsidDel="006F4D0B">
          <w:delText>PL</w:delText>
        </w:r>
      </w:del>
      <w:r>
        <w:t>, mencakup bagaimana sistem harus bereaksi pada input tertentu dan bagaimana perilaku sistem pada situasi tertentu</w:t>
      </w:r>
    </w:p>
    <w:p w14:paraId="13438C10" w14:textId="5755F612" w:rsidR="00832EA1" w:rsidDel="006D26FE" w:rsidRDefault="00832EA1" w:rsidP="005B790F">
      <w:pPr>
        <w:pStyle w:val="Caption"/>
        <w:keepNext/>
        <w:jc w:val="center"/>
        <w:rPr>
          <w:del w:id="3406" w:author="chaniaayulestari@outlook.com" w:date="2021-11-13T13:51:00Z"/>
        </w:rPr>
      </w:pPr>
      <w:del w:id="3407"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3</w:delText>
        </w:r>
        <w:r w:rsidR="006720D0" w:rsidDel="001A7B0B">
          <w:fldChar w:fldCharType="end"/>
        </w:r>
        <w:r w:rsidDel="001A7B0B">
          <w:delText xml:space="preserve"> </w:delText>
        </w:r>
        <w:r w:rsidRPr="007E159B" w:rsidDel="001A7B0B">
          <w:delText>Hasil Analisis Kebutuhan Fungsional</w:delText>
        </w:r>
      </w:del>
    </w:p>
    <w:p w14:paraId="17CC5736" w14:textId="7EFE0729" w:rsidR="006D26FE" w:rsidRDefault="006D26FE">
      <w:pPr>
        <w:pStyle w:val="Caption"/>
        <w:keepNext/>
        <w:jc w:val="center"/>
        <w:rPr>
          <w:ins w:id="3408" w:author="chaniaayulestari@outlook.com" w:date="2021-11-13T13:51:00Z"/>
        </w:rPr>
        <w:pPrChange w:id="3409" w:author="chaniaayulestari@outlook.com" w:date="2021-11-13T13:51:00Z">
          <w:pPr/>
        </w:pPrChange>
      </w:pPr>
      <w:bookmarkStart w:id="3410" w:name="_Toc87950157"/>
      <w:ins w:id="3411" w:author="chaniaayulestari@outlook.com" w:date="2021-11-13T13:51:00Z">
        <w:r>
          <w:t xml:space="preserve">Tabel 3. </w:t>
        </w:r>
      </w:ins>
      <w:ins w:id="3412" w:author="Rafi Aziizi" w:date="2021-11-14T11:08:00Z">
        <w:r w:rsidR="001B2DEA">
          <w:fldChar w:fldCharType="begin"/>
        </w:r>
        <w:r w:rsidR="001B2DEA">
          <w:instrText xml:space="preserve"> SEQ Tabel_3. \* ARABIC </w:instrText>
        </w:r>
      </w:ins>
      <w:r w:rsidR="001B2DEA">
        <w:fldChar w:fldCharType="separate"/>
      </w:r>
      <w:ins w:id="3413" w:author="Rafi Aziizi" w:date="2021-11-14T11:08:00Z">
        <w:r w:rsidR="001B2DEA">
          <w:rPr>
            <w:noProof/>
          </w:rPr>
          <w:t>4</w:t>
        </w:r>
        <w:r w:rsidR="001B2DEA">
          <w:fldChar w:fldCharType="end"/>
        </w:r>
      </w:ins>
      <w:ins w:id="3414" w:author="chaniaayulestari@outlook.com" w:date="2021-11-13T13:51:00Z">
        <w:del w:id="3415" w:author="Rafi Aziizi" w:date="2021-11-14T09:52:00Z">
          <w:r w:rsidDel="003640C9">
            <w:fldChar w:fldCharType="begin"/>
          </w:r>
          <w:r w:rsidDel="003640C9">
            <w:delInstrText xml:space="preserve"> SEQ Tabel_3. \* ARABIC </w:delInstrText>
          </w:r>
        </w:del>
      </w:ins>
      <w:del w:id="3416" w:author="Rafi Aziizi" w:date="2021-11-14T09:52:00Z">
        <w:r w:rsidDel="003640C9">
          <w:fldChar w:fldCharType="end"/>
        </w:r>
      </w:del>
      <w:ins w:id="3417" w:author="chaniaayulestari@outlook.com" w:date="2021-11-13T13:51:00Z">
        <w:r>
          <w:t xml:space="preserve"> Analis Kebutuhan Fungsional</w:t>
        </w:r>
        <w:bookmarkEnd w:id="3410"/>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 xml:space="preserve">Sistem menyediakan fitur bagi setiap aktor untuk keluar </w:t>
            </w:r>
            <w:r>
              <w:lastRenderedPageBreak/>
              <w:t>atau masuk aplikasi sesuai hak akses yang dimiliki.</w:t>
            </w:r>
          </w:p>
        </w:tc>
        <w:tc>
          <w:tcPr>
            <w:tcW w:w="1305" w:type="dxa"/>
            <w:vAlign w:val="center"/>
          </w:tcPr>
          <w:p w14:paraId="2F9D82CA" w14:textId="477297D0" w:rsidR="00A978CB" w:rsidRDefault="00B91950" w:rsidP="007F1959">
            <w:pPr>
              <w:jc w:val="center"/>
            </w:pPr>
            <w:r>
              <w:lastRenderedPageBreak/>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3418" w:author="Rafi Aziizi" w:date="2021-11-12T13:59:00Z"/>
              </w:rPr>
            </w:pPr>
            <w:r>
              <w:t>Sistem menampilkan beberapa informasi berupa grafik mengenai absensi siswa</w:t>
            </w:r>
            <w:ins w:id="3419" w:author="Rafi Aziizi" w:date="2021-11-12T13:59:00Z">
              <w:r w:rsidR="001B1ED9">
                <w:t xml:space="preserve"> kedalam beberapa kategori yaitu :</w:t>
              </w:r>
            </w:ins>
            <w:del w:id="3420" w:author="Rafi Aziizi" w:date="2021-11-12T13:59:00Z">
              <w:r w:rsidDel="001B1ED9">
                <w:delText>.</w:delText>
              </w:r>
            </w:del>
          </w:p>
          <w:p w14:paraId="50084279" w14:textId="46CDF779" w:rsidR="001B1ED9" w:rsidRDefault="001B1ED9" w:rsidP="00A978CB">
            <w:pPr>
              <w:rPr>
                <w:ins w:id="3421" w:author="Rafi Aziizi" w:date="2021-11-12T14:00:00Z"/>
              </w:rPr>
            </w:pPr>
            <w:ins w:id="3422" w:author="Rafi Aziizi" w:date="2021-11-12T13:59:00Z">
              <w:r>
                <w:t xml:space="preserve">1. Status </w:t>
              </w:r>
            </w:ins>
            <w:ins w:id="3423" w:author="Rafi Aziizi" w:date="2021-11-12T14:00:00Z">
              <w:r>
                <w:t xml:space="preserve">seluruh </w:t>
              </w:r>
            </w:ins>
            <w:ins w:id="3424" w:author="Rafi Aziizi" w:date="2021-11-12T13:59:00Z">
              <w:r>
                <w:t>ke</w:t>
              </w:r>
            </w:ins>
            <w:ins w:id="3425" w:author="Rafi Aziizi" w:date="2021-11-12T14:00:00Z">
              <w:r>
                <w:t>hadiran siswa berdasarkan hari, minggu, bulan dan semester.</w:t>
              </w:r>
            </w:ins>
          </w:p>
          <w:p w14:paraId="566BD2F9" w14:textId="2EFCDE9B" w:rsidR="001B1ED9" w:rsidRDefault="001B1ED9" w:rsidP="00A978CB">
            <w:pPr>
              <w:rPr>
                <w:ins w:id="3426" w:author="Rafi Aziizi" w:date="2021-11-12T14:00:00Z"/>
              </w:rPr>
            </w:pPr>
            <w:ins w:id="3427" w:author="Rafi Aziizi" w:date="2021-11-12T14:00:00Z">
              <w:r>
                <w:t>2. Status seluruh kehadiran</w:t>
              </w:r>
            </w:ins>
            <w:ins w:id="3428" w:author="Rafi Aziizi" w:date="2021-11-12T14:01:00Z">
              <w:r>
                <w:t xml:space="preserve"> siswa</w:t>
              </w:r>
            </w:ins>
            <w:ins w:id="3429" w:author="Rafi Aziizi" w:date="2021-11-12T14:00:00Z">
              <w:r>
                <w:t xml:space="preserve"> per</w:t>
              </w:r>
            </w:ins>
            <w:ins w:id="3430" w:author="Rafi Aziizi" w:date="2021-11-12T14:01:00Z">
              <w:r>
                <w:t>-</w:t>
              </w:r>
            </w:ins>
            <w:ins w:id="3431" w:author="Rafi Aziizi" w:date="2021-11-12T14:00:00Z">
              <w:r>
                <w:t>jurusan berdasarkan hari, minggu, bulan dan semester.</w:t>
              </w:r>
            </w:ins>
          </w:p>
          <w:p w14:paraId="247F89DA" w14:textId="5023BC3F" w:rsidR="001B1ED9" w:rsidRDefault="001B1ED9" w:rsidP="00A978CB">
            <w:ins w:id="3432" w:author="Rafi Aziizi" w:date="2021-11-12T14:00:00Z">
              <w:r>
                <w:t>3. Status seluruh kehadiran</w:t>
              </w:r>
            </w:ins>
            <w:ins w:id="3433" w:author="Rafi Aziizi" w:date="2021-11-12T14:01:00Z">
              <w:r>
                <w:t xml:space="preserve"> siswa</w:t>
              </w:r>
            </w:ins>
            <w:ins w:id="3434" w:author="Rafi Aziizi" w:date="2021-11-12T14:00:00Z">
              <w:r>
                <w:t xml:space="preserve"> per</w:t>
              </w:r>
            </w:ins>
            <w:ins w:id="3435" w:author="Rafi Aziizi" w:date="2021-11-12T14:01:00Z">
              <w:r>
                <w:t>-a</w:t>
              </w:r>
            </w:ins>
            <w:ins w:id="3436" w:author="Rafi Aziizi" w:date="2021-11-12T14:00:00Z">
              <w:r>
                <w:t xml:space="preserve">ngkatan </w:t>
              </w:r>
            </w:ins>
            <w:ins w:id="3437"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lastRenderedPageBreak/>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Sistem memiliki fitur untuk menampilkan informasi</w:t>
            </w:r>
            <w:r w:rsidR="0035613F">
              <w:t xml:space="preserve"> detail mengenai kelas.</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lastRenderedPageBreak/>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F1488" w14:paraId="39589B36" w14:textId="77777777" w:rsidTr="00DD3CFF">
        <w:trPr>
          <w:ins w:id="3438" w:author="Rafi Aziizi" w:date="2021-11-12T14:04:00Z"/>
        </w:trPr>
        <w:tc>
          <w:tcPr>
            <w:tcW w:w="1838" w:type="dxa"/>
            <w:vAlign w:val="center"/>
          </w:tcPr>
          <w:p w14:paraId="778521B9" w14:textId="085C52A9" w:rsidR="000F1488" w:rsidRDefault="000F1488" w:rsidP="00114A62">
            <w:pPr>
              <w:jc w:val="center"/>
              <w:rPr>
                <w:ins w:id="3439" w:author="Rafi Aziizi" w:date="2021-11-12T14:04:00Z"/>
              </w:rPr>
            </w:pPr>
            <w:ins w:id="3440" w:author="Rafi Aziizi" w:date="2021-11-12T14:04:00Z">
              <w:r>
                <w:t>RC</w:t>
              </w:r>
            </w:ins>
            <w:ins w:id="3441" w:author="Rafi Aziizi" w:date="2021-11-14T09:41:00Z">
              <w:r w:rsidR="00927D1D">
                <w:t>18</w:t>
              </w:r>
            </w:ins>
          </w:p>
        </w:tc>
        <w:tc>
          <w:tcPr>
            <w:tcW w:w="1701" w:type="dxa"/>
            <w:shd w:val="clear" w:color="auto" w:fill="auto"/>
            <w:vAlign w:val="center"/>
          </w:tcPr>
          <w:p w14:paraId="496BA028" w14:textId="39B7DEAE" w:rsidR="000F1488" w:rsidDel="000F1488" w:rsidRDefault="000F1488" w:rsidP="007F1959">
            <w:pPr>
              <w:jc w:val="center"/>
              <w:rPr>
                <w:ins w:id="3442" w:author="Rafi Aziizi" w:date="2021-11-12T14:04:00Z"/>
              </w:rPr>
            </w:pPr>
            <w:ins w:id="3443" w:author="Rafi Aziizi" w:date="2021-11-12T14:04:00Z">
              <w:r>
                <w:t>Kelola Absensi</w:t>
              </w:r>
            </w:ins>
          </w:p>
        </w:tc>
        <w:tc>
          <w:tcPr>
            <w:tcW w:w="3083" w:type="dxa"/>
            <w:shd w:val="clear" w:color="auto" w:fill="auto"/>
          </w:tcPr>
          <w:p w14:paraId="40EBF260" w14:textId="6A29E610" w:rsidR="000F1488" w:rsidDel="000F1488" w:rsidRDefault="00927D1D" w:rsidP="000D5CB9">
            <w:pPr>
              <w:rPr>
                <w:ins w:id="3444" w:author="Rafi Aziizi" w:date="2021-11-12T14:04:00Z"/>
              </w:rPr>
            </w:pPr>
            <w:ins w:id="3445" w:author="Rafi Aziizi" w:date="2021-11-14T09:39:00Z">
              <w:r>
                <w:t>Siswa melakukan absensi menggunakan RFID dan a</w:t>
              </w:r>
            </w:ins>
            <w:ins w:id="3446" w:author="Rafi Aziizi" w:date="2021-11-12T14:05:00Z">
              <w:r w:rsidR="000F1488">
                <w:t>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3447" w:author="Rafi Aziizi" w:date="2021-11-12T14:04:00Z"/>
              </w:rPr>
            </w:pPr>
            <w:ins w:id="3448" w:author="Rafi Aziizi" w:date="2021-11-12T14:04:00Z">
              <w:r>
                <w:t>High</w:t>
              </w:r>
            </w:ins>
          </w:p>
        </w:tc>
      </w:tr>
      <w:tr w:rsidR="000D5CB9" w14:paraId="730028D2" w14:textId="77777777" w:rsidTr="00114A62">
        <w:tc>
          <w:tcPr>
            <w:tcW w:w="1838" w:type="dxa"/>
            <w:vAlign w:val="center"/>
          </w:tcPr>
          <w:p w14:paraId="3F8A941F" w14:textId="2F56541F" w:rsidR="000D5CB9" w:rsidRDefault="00AB6A69" w:rsidP="00114A62">
            <w:pPr>
              <w:jc w:val="center"/>
            </w:pPr>
            <w:r>
              <w:t>RC</w:t>
            </w:r>
            <w:ins w:id="3449" w:author="Rafi Aziizi" w:date="2021-11-14T09:41:00Z">
              <w:r w:rsidR="00927D1D">
                <w:t>19</w:t>
              </w:r>
            </w:ins>
            <w:del w:id="3450" w:author="Rafi Aziizi" w:date="2021-11-12T14:05:00Z">
              <w:r w:rsidR="00B956F6" w:rsidDel="000F1488">
                <w:delText>1</w:delText>
              </w:r>
              <w:r w:rsidR="00F97775" w:rsidDel="000F1488">
                <w:delText>9</w:delText>
              </w:r>
            </w:del>
          </w:p>
        </w:tc>
        <w:tc>
          <w:tcPr>
            <w:tcW w:w="1701" w:type="dxa"/>
            <w:vAlign w:val="center"/>
          </w:tcPr>
          <w:p w14:paraId="42613085" w14:textId="42E55DAD" w:rsidR="000D5CB9" w:rsidRDefault="001B5BCE" w:rsidP="007F1959">
            <w:pPr>
              <w:jc w:val="center"/>
            </w:pPr>
            <w:commentRangeStart w:id="3451"/>
            <w:ins w:id="3452" w:author="chaniaayulestari@outlook.com" w:date="2021-11-14T06:14:00Z">
              <w:r>
                <w:t xml:space="preserve">Kelola </w:t>
              </w:r>
            </w:ins>
            <w:r w:rsidR="000D5CB9">
              <w:t>Laporan Absensi</w:t>
            </w:r>
            <w:commentRangeEnd w:id="3451"/>
            <w:r w:rsidR="00546D1E">
              <w:rPr>
                <w:rStyle w:val="CommentReference"/>
              </w:rPr>
              <w:commentReference w:id="3451"/>
            </w:r>
          </w:p>
        </w:tc>
        <w:tc>
          <w:tcPr>
            <w:tcW w:w="3083" w:type="dxa"/>
          </w:tcPr>
          <w:p w14:paraId="258F2E31" w14:textId="35F42C07" w:rsidR="000D5CB9" w:rsidRDefault="000D5CB9" w:rsidP="000D5CB9">
            <w:r>
              <w:t>Sistem memiliki fitur untuk merekapitulasi absensi berdasarkan hari,bulan ataupun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3799A816" w:rsidR="00BC3B37" w:rsidRDefault="00BC3B37" w:rsidP="00114A62">
            <w:pPr>
              <w:jc w:val="center"/>
            </w:pPr>
            <w:r>
              <w:t>RC</w:t>
            </w:r>
            <w:r w:rsidR="00F97775">
              <w:t>2</w:t>
            </w:r>
            <w:ins w:id="3453" w:author="Rafi Aziizi" w:date="2021-11-14T09:41:00Z">
              <w:r w:rsidR="00927D1D">
                <w:t>0</w:t>
              </w:r>
            </w:ins>
            <w:del w:id="3454"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44D0A616" w:rsidR="000D5CB9" w:rsidRDefault="00AB6A69" w:rsidP="00114A62">
            <w:pPr>
              <w:jc w:val="center"/>
            </w:pPr>
            <w:r>
              <w:t>RC</w:t>
            </w:r>
            <w:r w:rsidR="00BC3B37">
              <w:t>2</w:t>
            </w:r>
            <w:ins w:id="3455" w:author="Rafi Aziizi" w:date="2021-11-14T09:41:00Z">
              <w:r w:rsidR="00927D1D">
                <w:t>1</w:t>
              </w:r>
            </w:ins>
            <w:del w:id="3456"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43AEAF9E" w:rsidR="000D5CB9" w:rsidRDefault="00AB6A69" w:rsidP="00114A62">
            <w:pPr>
              <w:jc w:val="center"/>
            </w:pPr>
            <w:r>
              <w:t>RC</w:t>
            </w:r>
            <w:r w:rsidR="00BC3B37">
              <w:t>2</w:t>
            </w:r>
            <w:ins w:id="3457" w:author="Rafi Aziizi" w:date="2021-11-14T09:41:00Z">
              <w:r w:rsidR="00927D1D">
                <w:t>2</w:t>
              </w:r>
            </w:ins>
            <w:del w:id="3458"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63DB1B22" w:rsidR="000D5CB9" w:rsidRDefault="000D5CB9" w:rsidP="000D5CB9">
            <w:r>
              <w:t xml:space="preserve">Sistem dapat melakukan </w:t>
            </w:r>
            <w:del w:id="3459" w:author="chaniaayulestari@outlook.com" w:date="2021-11-14T06:32:00Z">
              <w:r w:rsidDel="008C0CCB">
                <w:delText xml:space="preserve">filterisasi </w:delText>
              </w:r>
            </w:del>
            <w:ins w:id="3460" w:author="chaniaayulestari@outlook.com" w:date="2021-11-14T06:32:00Z">
              <w:r w:rsidR="008C0CCB">
                <w:t xml:space="preserve">edit dan lihat </w:t>
              </w:r>
            </w:ins>
            <w:r>
              <w:t>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3461" w:name="_Toc80034241"/>
      <w:bookmarkStart w:id="3462" w:name="_Toc87896383"/>
      <w:r>
        <w:rPr>
          <w:lang w:val="en-US"/>
        </w:rPr>
        <w:t>Analisis Kebutuhan Non Fungsional</w:t>
      </w:r>
      <w:bookmarkEnd w:id="3461"/>
      <w:bookmarkEnd w:id="3462"/>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w:t>
      </w:r>
      <w:r>
        <w:lastRenderedPageBreak/>
        <w:t xml:space="preserve">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22649817" w:rsidR="00746D78" w:rsidRDefault="00746D78" w:rsidP="00C93BF7">
      <w:pPr>
        <w:pStyle w:val="Heading2"/>
        <w:numPr>
          <w:ilvl w:val="1"/>
          <w:numId w:val="4"/>
        </w:numPr>
        <w:ind w:left="709" w:hanging="709"/>
        <w:rPr>
          <w:lang w:val="en-US"/>
        </w:rPr>
      </w:pPr>
      <w:bookmarkStart w:id="3463" w:name="_Toc80034242"/>
      <w:bookmarkStart w:id="3464" w:name="_Toc87896384"/>
      <w:r>
        <w:rPr>
          <w:lang w:val="en-US"/>
        </w:rPr>
        <w:t>Perancangan Sistem Baru</w:t>
      </w:r>
      <w:bookmarkEnd w:id="3463"/>
      <w:bookmarkEnd w:id="3464"/>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08C5A76D" w14:textId="165EC696" w:rsidR="00926DA8" w:rsidDel="00494C80" w:rsidRDefault="00926DA8" w:rsidP="00C93BF7">
      <w:pPr>
        <w:pStyle w:val="Heading3"/>
        <w:numPr>
          <w:ilvl w:val="0"/>
          <w:numId w:val="9"/>
        </w:numPr>
        <w:ind w:left="426" w:hanging="426"/>
        <w:rPr>
          <w:del w:id="3465" w:author="Rafi Aziizi" w:date="2021-11-12T11:15:00Z"/>
        </w:rPr>
      </w:pPr>
      <w:bookmarkStart w:id="3466" w:name="_heading=h.4f1mdlm"/>
      <w:bookmarkStart w:id="3467" w:name="_Toc80034244"/>
      <w:bookmarkEnd w:id="3466"/>
      <w:del w:id="3468" w:author="Rafi Aziizi" w:date="2021-11-12T11:15:00Z">
        <w:r w:rsidDel="00494C80">
          <w:delText>Bisnis Aktor</w:delText>
        </w:r>
        <w:bookmarkStart w:id="3469" w:name="_Toc87894858"/>
        <w:bookmarkStart w:id="3470" w:name="_Toc87895405"/>
        <w:bookmarkStart w:id="3471" w:name="_Toc87896385"/>
        <w:bookmarkEnd w:id="3467"/>
        <w:bookmarkEnd w:id="3469"/>
        <w:bookmarkEnd w:id="3470"/>
        <w:bookmarkEnd w:id="3471"/>
      </w:del>
    </w:p>
    <w:p w14:paraId="7E1A0481" w14:textId="5BA5C78B" w:rsidR="001777A7" w:rsidDel="003E7B2F" w:rsidRDefault="001777A7" w:rsidP="007F1959">
      <w:pPr>
        <w:ind w:firstLine="720"/>
        <w:rPr>
          <w:del w:id="3472" w:author="Rafi Aziizi" w:date="2021-11-12T10:43:00Z"/>
        </w:rPr>
      </w:pPr>
      <w:del w:id="3473"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bookmarkStart w:id="3474" w:name="_Toc87894859"/>
      <w:bookmarkStart w:id="3475" w:name="_Toc87895406"/>
      <w:bookmarkStart w:id="3476" w:name="_Toc87896386"/>
      <w:bookmarkEnd w:id="3474"/>
      <w:bookmarkEnd w:id="3475"/>
      <w:bookmarkEnd w:id="3476"/>
    </w:p>
    <w:p w14:paraId="21085D72" w14:textId="77777777" w:rsidR="000B5DA5" w:rsidDel="003E7B2F" w:rsidRDefault="000B5DA5" w:rsidP="00114A62">
      <w:pPr>
        <w:jc w:val="center"/>
        <w:rPr>
          <w:del w:id="3477" w:author="Rafi Aziizi" w:date="2021-11-12T10:43:00Z"/>
          <w:b/>
          <w:bCs/>
        </w:rPr>
      </w:pPr>
      <w:bookmarkStart w:id="3478" w:name="_Toc87894860"/>
      <w:bookmarkStart w:id="3479" w:name="_Toc87895407"/>
      <w:bookmarkStart w:id="3480" w:name="_Toc87896387"/>
      <w:bookmarkEnd w:id="3478"/>
      <w:bookmarkEnd w:id="3479"/>
      <w:bookmarkEnd w:id="3480"/>
    </w:p>
    <w:p w14:paraId="5A5F5B22" w14:textId="79DD5A00" w:rsidR="00122F94" w:rsidRPr="00114A62" w:rsidDel="00494C80" w:rsidRDefault="00F151BC">
      <w:pPr>
        <w:ind w:firstLine="720"/>
        <w:rPr>
          <w:del w:id="3481" w:author="Rafi Aziizi" w:date="2021-11-12T11:15:00Z"/>
          <w:b/>
          <w:bCs/>
        </w:rPr>
        <w:pPrChange w:id="3482" w:author="Rafi Aziizi" w:date="2021-11-12T10:43:00Z">
          <w:pPr/>
        </w:pPrChange>
      </w:pPr>
      <w:del w:id="3483" w:author="Rafi Aziizi" w:date="2021-11-12T11:15:00Z">
        <w:r>
          <w:rPr>
            <w:noProof/>
          </w:rPr>
          <mc:AlternateContent>
            <mc:Choice Requires="wps">
              <w:drawing>
                <wp:anchor distT="0" distB="0" distL="114300" distR="114300" simplePos="0" relativeHeight="251638272" behindDoc="1" locked="0" layoutInCell="1" allowOverlap="1" wp14:anchorId="4280595B" wp14:editId="686806E4">
                  <wp:simplePos x="0" y="0"/>
                  <wp:positionH relativeFrom="column">
                    <wp:posOffset>0</wp:posOffset>
                  </wp:positionH>
                  <wp:positionV relativeFrom="paragraph">
                    <wp:posOffset>3406775</wp:posOffset>
                  </wp:positionV>
                  <wp:extent cx="5039995" cy="635"/>
                  <wp:effectExtent l="0" t="0" r="0" b="0"/>
                  <wp:wrapNone/>
                  <wp:docPr id="415"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F2285CE" w14:textId="185E3CF8" w:rsidR="00ED34E2" w:rsidRPr="00084E91" w:rsidRDefault="00ED34E2" w:rsidP="00832EA1">
                              <w:pPr>
                                <w:pStyle w:val="Caption"/>
                                <w:jc w:val="center"/>
                                <w:rPr>
                                  <w:noProof/>
                                  <w:sz w:val="24"/>
                                  <w:szCs w:val="24"/>
                                </w:rPr>
                              </w:pPr>
                              <w:r>
                                <w:t xml:space="preserve">Gambar 3. </w:t>
                              </w:r>
                              <w:ins w:id="3484" w:author="chaniaayulestari@outlook.com" w:date="2021-11-13T13:45:00Z">
                                <w:r>
                                  <w:fldChar w:fldCharType="begin"/>
                                </w:r>
                                <w:r>
                                  <w:instrText xml:space="preserve"> SEQ Gambar_3. \* ARABIC </w:instrText>
                                </w:r>
                              </w:ins>
                              <w:r>
                                <w:fldChar w:fldCharType="separate"/>
                              </w:r>
                              <w:ins w:id="3485" w:author="chaniaayulestari@outlook.com" w:date="2021-11-13T13:45:00Z">
                                <w:r>
                                  <w:rPr>
                                    <w:noProof/>
                                  </w:rPr>
                                  <w:t>6</w:t>
                                </w:r>
                                <w:r>
                                  <w:fldChar w:fldCharType="end"/>
                                </w:r>
                              </w:ins>
                              <w:del w:id="348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80595B" id="Text Box 51" o:spid="_x0000_s1038" type="#_x0000_t202" style="position:absolute;left:0;text-align:left;margin-left:0;margin-top:268.25pt;width:396.85pt;height:.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" stroked="f">
                  <v:textbox style="mso-fit-shape-to-text:t" inset="0,0,0,0">
                    <w:txbxContent>
                      <w:p w14:paraId="7F2285CE" w14:textId="185E3CF8" w:rsidR="00ED34E2" w:rsidRPr="00084E91" w:rsidRDefault="00ED34E2" w:rsidP="00832EA1">
                        <w:pPr>
                          <w:pStyle w:val="Caption"/>
                          <w:jc w:val="center"/>
                          <w:rPr>
                            <w:noProof/>
                            <w:sz w:val="24"/>
                            <w:szCs w:val="24"/>
                          </w:rPr>
                        </w:pPr>
                        <w:r>
                          <w:t xml:space="preserve">Gambar 3. </w:t>
                        </w:r>
                        <w:ins w:id="3487" w:author="chaniaayulestari@outlook.com" w:date="2021-11-13T13:45:00Z">
                          <w:r>
                            <w:fldChar w:fldCharType="begin"/>
                          </w:r>
                          <w:r>
                            <w:instrText xml:space="preserve"> SEQ Gambar_3. \* ARABIC </w:instrText>
                          </w:r>
                        </w:ins>
                        <w:r>
                          <w:fldChar w:fldCharType="separate"/>
                        </w:r>
                        <w:ins w:id="3488" w:author="chaniaayulestari@outlook.com" w:date="2021-11-13T13:45:00Z">
                          <w:r>
                            <w:rPr>
                              <w:noProof/>
                            </w:rPr>
                            <w:t>6</w:t>
                          </w:r>
                          <w:r>
                            <w:fldChar w:fldCharType="end"/>
                          </w:r>
                        </w:ins>
                        <w:del w:id="348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mc:Fallback>
          </mc:AlternateContent>
        </w:r>
        <w:bookmarkStart w:id="3490" w:name="_Toc87894861"/>
        <w:bookmarkStart w:id="3491" w:name="_Toc87895408"/>
        <w:bookmarkStart w:id="3492" w:name="_Toc87896388"/>
        <w:bookmarkEnd w:id="3490"/>
        <w:bookmarkEnd w:id="3491"/>
        <w:bookmarkEnd w:id="3492"/>
      </w:del>
    </w:p>
    <w:p w14:paraId="7ADB4247" w14:textId="4F085BF8" w:rsidR="00111278" w:rsidDel="00494C80" w:rsidRDefault="00F97775" w:rsidP="00122F94">
      <w:pPr>
        <w:spacing w:line="240" w:lineRule="auto"/>
        <w:jc w:val="center"/>
        <w:rPr>
          <w:del w:id="3493" w:author="Rafi Aziizi" w:date="2021-11-12T11:15:00Z"/>
          <w:b/>
          <w:bCs/>
          <w:sz w:val="22"/>
          <w:szCs w:val="22"/>
        </w:rPr>
      </w:pPr>
      <w:bookmarkStart w:id="3494" w:name="_heading=h.2u6wntf"/>
      <w:bookmarkStart w:id="3495" w:name="_Toc80034245"/>
      <w:bookmarkEnd w:id="3494"/>
      <w:del w:id="3496" w:author="Rafi Aziizi" w:date="2021-11-12T11:15:00Z">
        <w:r w:rsidDel="00494C80">
          <w:rPr>
            <w:noProof/>
          </w:rPr>
          <w:drawing>
            <wp:inline distT="0" distB="0" distL="0" distR="0" wp14:anchorId="34D4D8C7" wp14:editId="47807276">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F151BC">
          <w:rPr>
            <w:noProof/>
          </w:rPr>
          <mc:AlternateContent>
            <mc:Choice Requires="wps">
              <w:drawing>
                <wp:anchor distT="0" distB="0" distL="114300" distR="114300" simplePos="0" relativeHeight="251639296" behindDoc="1" locked="0" layoutInCell="1" allowOverlap="1" wp14:anchorId="5098175C" wp14:editId="5EC88E4F">
                  <wp:simplePos x="0" y="0"/>
                  <wp:positionH relativeFrom="column">
                    <wp:posOffset>0</wp:posOffset>
                  </wp:positionH>
                  <wp:positionV relativeFrom="paragraph">
                    <wp:posOffset>3374390</wp:posOffset>
                  </wp:positionV>
                  <wp:extent cx="5039995" cy="635"/>
                  <wp:effectExtent l="0" t="0" r="0" b="0"/>
                  <wp:wrapNone/>
                  <wp:docPr id="413"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2C59090D" w14:textId="1D7AF859" w:rsidR="00ED34E2" w:rsidRPr="0030050B" w:rsidRDefault="00ED34E2" w:rsidP="00111278">
                              <w:pPr>
                                <w:pStyle w:val="Caption"/>
                                <w:jc w:val="center"/>
                                <w:rPr>
                                  <w:noProof/>
                                  <w:sz w:val="24"/>
                                  <w:szCs w:val="24"/>
                                </w:rPr>
                              </w:pPr>
                              <w:r>
                                <w:t xml:space="preserve">Gambar 3. </w:t>
                              </w:r>
                              <w:ins w:id="3497" w:author="chaniaayulestari@outlook.com" w:date="2021-11-13T13:45:00Z">
                                <w:r>
                                  <w:fldChar w:fldCharType="begin"/>
                                </w:r>
                                <w:r>
                                  <w:instrText xml:space="preserve"> SEQ Gambar_3. \* ARABIC </w:instrText>
                                </w:r>
                              </w:ins>
                              <w:r>
                                <w:fldChar w:fldCharType="separate"/>
                              </w:r>
                              <w:ins w:id="3498" w:author="chaniaayulestari@outlook.com" w:date="2021-11-13T13:45:00Z">
                                <w:r>
                                  <w:rPr>
                                    <w:noProof/>
                                  </w:rPr>
                                  <w:t>7</w:t>
                                </w:r>
                                <w:r>
                                  <w:fldChar w:fldCharType="end"/>
                                </w:r>
                              </w:ins>
                              <w:del w:id="349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98175C" id="Text Box 52" o:spid="_x0000_s1039" type="#_x0000_t202" style="position:absolute;left:0;text-align:left;margin-left:0;margin-top:265.7pt;width:396.85pt;height:.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" stroked="f">
                  <v:textbox style="mso-fit-shape-to-text:t" inset="0,0,0,0">
                    <w:txbxContent>
                      <w:p w14:paraId="2C59090D" w14:textId="1D7AF859" w:rsidR="00ED34E2" w:rsidRPr="0030050B" w:rsidRDefault="00ED34E2" w:rsidP="00111278">
                        <w:pPr>
                          <w:pStyle w:val="Caption"/>
                          <w:jc w:val="center"/>
                          <w:rPr>
                            <w:noProof/>
                            <w:sz w:val="24"/>
                            <w:szCs w:val="24"/>
                          </w:rPr>
                        </w:pPr>
                        <w:r>
                          <w:t xml:space="preserve">Gambar 3. </w:t>
                        </w:r>
                        <w:ins w:id="3500" w:author="chaniaayulestari@outlook.com" w:date="2021-11-13T13:45:00Z">
                          <w:r>
                            <w:fldChar w:fldCharType="begin"/>
                          </w:r>
                          <w:r>
                            <w:instrText xml:space="preserve"> SEQ Gambar_3. \* ARABIC </w:instrText>
                          </w:r>
                        </w:ins>
                        <w:r>
                          <w:fldChar w:fldCharType="separate"/>
                        </w:r>
                        <w:ins w:id="3501" w:author="chaniaayulestari@outlook.com" w:date="2021-11-13T13:45:00Z">
                          <w:r>
                            <w:rPr>
                              <w:noProof/>
                            </w:rPr>
                            <w:t>7</w:t>
                          </w:r>
                          <w:r>
                            <w:fldChar w:fldCharType="end"/>
                          </w:r>
                        </w:ins>
                        <w:del w:id="350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v:textbox>
                </v:shape>
              </w:pict>
            </mc:Fallback>
          </mc:AlternateContent>
        </w:r>
        <w:bookmarkStart w:id="3503" w:name="_Toc87894862"/>
        <w:bookmarkStart w:id="3504" w:name="_Toc87895409"/>
        <w:bookmarkStart w:id="3505" w:name="_Toc87896389"/>
        <w:bookmarkEnd w:id="3503"/>
        <w:bookmarkEnd w:id="3504"/>
        <w:bookmarkEnd w:id="3505"/>
      </w:del>
    </w:p>
    <w:p w14:paraId="5A1C52B9" w14:textId="3576B057" w:rsidR="00111278" w:rsidDel="00494C80" w:rsidRDefault="00111278" w:rsidP="00BC3B37">
      <w:pPr>
        <w:spacing w:line="240" w:lineRule="auto"/>
        <w:rPr>
          <w:del w:id="3506" w:author="Rafi Aziizi" w:date="2021-11-12T11:15:00Z"/>
          <w:b/>
          <w:bCs/>
          <w:sz w:val="22"/>
          <w:szCs w:val="22"/>
        </w:rPr>
      </w:pPr>
      <w:bookmarkStart w:id="3507" w:name="_Toc87894863"/>
      <w:bookmarkStart w:id="3508" w:name="_Toc87895410"/>
      <w:bookmarkStart w:id="3509" w:name="_Toc87896390"/>
      <w:bookmarkEnd w:id="3507"/>
      <w:bookmarkEnd w:id="3508"/>
      <w:bookmarkEnd w:id="3509"/>
    </w:p>
    <w:p w14:paraId="388F18D6" w14:textId="16A1FAAE" w:rsidR="00122F94" w:rsidDel="00494C80" w:rsidRDefault="00122F94" w:rsidP="00122F94">
      <w:pPr>
        <w:spacing w:line="240" w:lineRule="auto"/>
        <w:jc w:val="center"/>
        <w:rPr>
          <w:del w:id="3510" w:author="Rafi Aziizi" w:date="2021-11-12T11:15:00Z"/>
          <w:b/>
          <w:bCs/>
          <w:sz w:val="22"/>
          <w:szCs w:val="22"/>
        </w:rPr>
      </w:pPr>
      <w:del w:id="3511"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bookmarkStart w:id="3512" w:name="_Toc87894864"/>
        <w:bookmarkStart w:id="3513" w:name="_Toc87895411"/>
        <w:bookmarkStart w:id="3514" w:name="_Toc87896391"/>
        <w:bookmarkEnd w:id="3512"/>
        <w:bookmarkEnd w:id="3513"/>
        <w:bookmarkEnd w:id="3514"/>
      </w:del>
    </w:p>
    <w:p w14:paraId="1FB937B5" w14:textId="5F1AB5AF" w:rsidR="00122F94" w:rsidRPr="00122F94" w:rsidDel="00494C80" w:rsidRDefault="00122F94" w:rsidP="00122F94">
      <w:pPr>
        <w:spacing w:line="240" w:lineRule="auto"/>
        <w:jc w:val="center"/>
        <w:rPr>
          <w:del w:id="3515" w:author="Rafi Aziizi" w:date="2021-11-12T11:15:00Z"/>
          <w:b/>
          <w:bCs/>
          <w:sz w:val="22"/>
          <w:szCs w:val="22"/>
        </w:rPr>
      </w:pPr>
      <w:bookmarkStart w:id="3516" w:name="_Toc87894865"/>
      <w:bookmarkStart w:id="3517" w:name="_Toc87895412"/>
      <w:bookmarkStart w:id="3518" w:name="_Toc87896392"/>
      <w:bookmarkEnd w:id="3516"/>
      <w:bookmarkEnd w:id="3517"/>
      <w:bookmarkEnd w:id="3518"/>
    </w:p>
    <w:p w14:paraId="21B4BC78" w14:textId="20B6CEC8" w:rsidR="00926DA8" w:rsidDel="00494C80" w:rsidRDefault="00926DA8" w:rsidP="00C93BF7">
      <w:pPr>
        <w:pStyle w:val="Heading3"/>
        <w:numPr>
          <w:ilvl w:val="0"/>
          <w:numId w:val="9"/>
        </w:numPr>
        <w:ind w:left="426" w:hanging="426"/>
        <w:rPr>
          <w:moveFrom w:id="3519" w:author="Rafi Aziizi" w:date="2021-11-12T11:16:00Z"/>
        </w:rPr>
      </w:pPr>
      <w:moveFromRangeStart w:id="3520" w:author="Rafi Aziizi" w:date="2021-11-12T11:16:00Z" w:name="move87608182"/>
      <w:moveFrom w:id="3521" w:author="Rafi Aziizi" w:date="2021-11-12T11:16:00Z">
        <w:r w:rsidDel="00494C80">
          <w:t>Deskripsi Aktor</w:t>
        </w:r>
        <w:bookmarkStart w:id="3522" w:name="_Toc87894866"/>
        <w:bookmarkStart w:id="3523" w:name="_Toc87895413"/>
        <w:bookmarkStart w:id="3524" w:name="_Toc87896393"/>
        <w:bookmarkEnd w:id="3495"/>
        <w:bookmarkEnd w:id="3522"/>
        <w:bookmarkEnd w:id="3523"/>
        <w:bookmarkEnd w:id="3524"/>
      </w:moveFrom>
    </w:p>
    <w:p w14:paraId="3D57A0B8" w14:textId="1CF0AD2D" w:rsidR="003E1103" w:rsidRPr="003E1103" w:rsidDel="00494C80" w:rsidRDefault="003E1103" w:rsidP="007F1959">
      <w:pPr>
        <w:ind w:firstLine="720"/>
        <w:rPr>
          <w:moveFrom w:id="3525" w:author="Rafi Aziizi" w:date="2021-11-12T11:16:00Z"/>
        </w:rPr>
      </w:pPr>
      <w:moveFrom w:id="3526"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bookmarkStart w:id="3527" w:name="_Toc87894867"/>
        <w:bookmarkStart w:id="3528" w:name="_Toc87895414"/>
        <w:bookmarkStart w:id="3529" w:name="_Toc87896394"/>
        <w:bookmarkEnd w:id="3527"/>
        <w:bookmarkEnd w:id="3528"/>
        <w:bookmarkEnd w:id="3529"/>
      </w:moveFrom>
    </w:p>
    <w:p w14:paraId="50926A37" w14:textId="0AEC1F7A" w:rsidR="00832EA1" w:rsidDel="00494C80" w:rsidRDefault="00832EA1" w:rsidP="005B790F">
      <w:pPr>
        <w:pStyle w:val="Caption"/>
        <w:keepNext/>
        <w:jc w:val="center"/>
        <w:rPr>
          <w:moveFrom w:id="3530" w:author="Rafi Aziizi" w:date="2021-11-12T11:16:00Z"/>
        </w:rPr>
      </w:pPr>
      <w:moveFrom w:id="3531" w:author="Rafi Aziizi" w:date="2021-11-12T11:16:00Z">
        <w:r w:rsidDel="00494C80">
          <w:t xml:space="preserve">Table 3. </w:t>
        </w:r>
        <w:r w:rsidR="006720D0" w:rsidDel="00494C80">
          <w:rPr>
            <w:i w:val="0"/>
            <w:iCs w:val="0"/>
          </w:rPr>
          <w:fldChar w:fldCharType="begin"/>
        </w:r>
        <w:r w:rsidR="006720D0" w:rsidDel="00494C80">
          <w:instrText xml:space="preserve"> SEQ Table_3. \* ARABIC </w:instrText>
        </w:r>
        <w:r w:rsidR="006720D0" w:rsidDel="00494C80">
          <w:rPr>
            <w:i w:val="0"/>
            <w:iCs w:val="0"/>
          </w:rPr>
          <w:fldChar w:fldCharType="separate"/>
        </w:r>
        <w:r w:rsidR="00A911C8" w:rsidDel="00494C80">
          <w:rPr>
            <w:noProof/>
          </w:rPr>
          <w:t>4</w:t>
        </w:r>
        <w:r w:rsidR="006720D0" w:rsidDel="00494C80">
          <w:rPr>
            <w:i w:val="0"/>
            <w:iCs w:val="0"/>
          </w:rPr>
          <w:fldChar w:fldCharType="end"/>
        </w:r>
        <w:r w:rsidDel="00494C80">
          <w:t xml:space="preserve"> </w:t>
        </w:r>
        <w:r w:rsidRPr="00D74A99" w:rsidDel="00494C80">
          <w:t>Deskripsi Aktor</w:t>
        </w:r>
        <w:bookmarkStart w:id="3532" w:name="_Toc87894868"/>
        <w:bookmarkStart w:id="3533" w:name="_Toc87895415"/>
        <w:bookmarkStart w:id="3534" w:name="_Toc87896395"/>
        <w:bookmarkEnd w:id="3532"/>
        <w:bookmarkEnd w:id="3533"/>
        <w:bookmarkEnd w:id="3534"/>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3535" w:author="Rafi Aziizi" w:date="2021-11-12T14:06:00Z"/>
        </w:trPr>
        <w:tc>
          <w:tcPr>
            <w:tcW w:w="704" w:type="dxa"/>
          </w:tcPr>
          <w:p w14:paraId="65BD9765" w14:textId="7C0CC4A0" w:rsidR="003E1103" w:rsidRPr="0009462F" w:rsidDel="000F1488" w:rsidRDefault="003E1103" w:rsidP="004A0936">
            <w:pPr>
              <w:jc w:val="center"/>
              <w:rPr>
                <w:del w:id="3536" w:author="Rafi Aziizi" w:date="2021-11-12T14:06:00Z"/>
                <w:moveFrom w:id="3537" w:author="Rafi Aziizi" w:date="2021-11-12T11:16:00Z"/>
                <w:b/>
              </w:rPr>
            </w:pPr>
            <w:moveFrom w:id="3538" w:author="Rafi Aziizi" w:date="2021-11-12T11:16:00Z">
              <w:del w:id="3539" w:author="Rafi Aziizi" w:date="2021-11-12T14:06:00Z">
                <w:r w:rsidDel="000F1488">
                  <w:rPr>
                    <w:b/>
                  </w:rPr>
                  <w:delText>No</w:delText>
                </w:r>
                <w:bookmarkStart w:id="3540" w:name="_Toc87894869"/>
                <w:bookmarkStart w:id="3541" w:name="_Toc87895416"/>
                <w:bookmarkStart w:id="3542" w:name="_Toc87896396"/>
                <w:bookmarkEnd w:id="3540"/>
                <w:bookmarkEnd w:id="3541"/>
                <w:bookmarkEnd w:id="3542"/>
              </w:del>
            </w:moveFrom>
          </w:p>
        </w:tc>
        <w:tc>
          <w:tcPr>
            <w:tcW w:w="2268" w:type="dxa"/>
          </w:tcPr>
          <w:p w14:paraId="3565F4C1" w14:textId="03979BAE" w:rsidR="003E1103" w:rsidRPr="0009462F" w:rsidDel="000F1488" w:rsidRDefault="003E1103" w:rsidP="004A0936">
            <w:pPr>
              <w:jc w:val="center"/>
              <w:rPr>
                <w:del w:id="3543" w:author="Rafi Aziizi" w:date="2021-11-12T14:06:00Z"/>
                <w:moveFrom w:id="3544" w:author="Rafi Aziizi" w:date="2021-11-12T11:16:00Z"/>
                <w:b/>
              </w:rPr>
            </w:pPr>
            <w:moveFrom w:id="3545" w:author="Rafi Aziizi" w:date="2021-11-12T11:16:00Z">
              <w:del w:id="3546" w:author="Rafi Aziizi" w:date="2021-11-12T14:06:00Z">
                <w:r w:rsidRPr="0009462F" w:rsidDel="000F1488">
                  <w:rPr>
                    <w:b/>
                  </w:rPr>
                  <w:delText>Aktor</w:delText>
                </w:r>
                <w:bookmarkStart w:id="3547" w:name="_Toc87894870"/>
                <w:bookmarkStart w:id="3548" w:name="_Toc87895417"/>
                <w:bookmarkStart w:id="3549" w:name="_Toc87896397"/>
                <w:bookmarkEnd w:id="3547"/>
                <w:bookmarkEnd w:id="3548"/>
                <w:bookmarkEnd w:id="3549"/>
              </w:del>
            </w:moveFrom>
          </w:p>
        </w:tc>
        <w:tc>
          <w:tcPr>
            <w:tcW w:w="4955" w:type="dxa"/>
          </w:tcPr>
          <w:p w14:paraId="236B5BA5" w14:textId="1E387130" w:rsidR="003E1103" w:rsidRPr="0009462F" w:rsidDel="000F1488" w:rsidRDefault="003E1103" w:rsidP="004A0936">
            <w:pPr>
              <w:jc w:val="center"/>
              <w:rPr>
                <w:del w:id="3550" w:author="Rafi Aziizi" w:date="2021-11-12T14:06:00Z"/>
                <w:moveFrom w:id="3551" w:author="Rafi Aziizi" w:date="2021-11-12T11:16:00Z"/>
                <w:b/>
              </w:rPr>
            </w:pPr>
            <w:moveFrom w:id="3552" w:author="Rafi Aziizi" w:date="2021-11-12T11:16:00Z">
              <w:del w:id="3553" w:author="Rafi Aziizi" w:date="2021-11-12T14:06:00Z">
                <w:r w:rsidRPr="0009462F" w:rsidDel="000F1488">
                  <w:rPr>
                    <w:b/>
                  </w:rPr>
                  <w:delText>Deskripsi</w:delText>
                </w:r>
                <w:bookmarkStart w:id="3554" w:name="_Toc87894871"/>
                <w:bookmarkStart w:id="3555" w:name="_Toc87895418"/>
                <w:bookmarkStart w:id="3556" w:name="_Toc87896398"/>
                <w:bookmarkEnd w:id="3554"/>
                <w:bookmarkEnd w:id="3555"/>
                <w:bookmarkEnd w:id="3556"/>
              </w:del>
            </w:moveFrom>
          </w:p>
        </w:tc>
        <w:bookmarkStart w:id="3557" w:name="_Toc87894872"/>
        <w:bookmarkStart w:id="3558" w:name="_Toc87895419"/>
        <w:bookmarkStart w:id="3559" w:name="_Toc87896399"/>
        <w:bookmarkEnd w:id="3557"/>
        <w:bookmarkEnd w:id="3558"/>
        <w:bookmarkEnd w:id="3559"/>
      </w:tr>
      <w:tr w:rsidR="003E1103" w:rsidDel="000F1488" w14:paraId="7D2B30A2" w14:textId="52A7D33F" w:rsidTr="004A0936">
        <w:trPr>
          <w:del w:id="3560" w:author="Rafi Aziizi" w:date="2021-11-12T14:06:00Z"/>
        </w:trPr>
        <w:tc>
          <w:tcPr>
            <w:tcW w:w="704" w:type="dxa"/>
          </w:tcPr>
          <w:p w14:paraId="7CE6E055" w14:textId="5F051485" w:rsidR="003E1103" w:rsidDel="000F1488" w:rsidRDefault="003E1103" w:rsidP="004A0936">
            <w:pPr>
              <w:rPr>
                <w:del w:id="3561" w:author="Rafi Aziizi" w:date="2021-11-12T14:06:00Z"/>
                <w:moveFrom w:id="3562" w:author="Rafi Aziizi" w:date="2021-11-12T11:16:00Z"/>
              </w:rPr>
            </w:pPr>
            <w:moveFrom w:id="3563" w:author="Rafi Aziizi" w:date="2021-11-12T11:16:00Z">
              <w:del w:id="3564" w:author="Rafi Aziizi" w:date="2021-11-12T14:06:00Z">
                <w:r w:rsidDel="000F1488">
                  <w:delText>1.</w:delText>
                </w:r>
                <w:bookmarkStart w:id="3565" w:name="_Toc87894873"/>
                <w:bookmarkStart w:id="3566" w:name="_Toc87895420"/>
                <w:bookmarkStart w:id="3567" w:name="_Toc87896400"/>
                <w:bookmarkEnd w:id="3565"/>
                <w:bookmarkEnd w:id="3566"/>
                <w:bookmarkEnd w:id="3567"/>
              </w:del>
            </w:moveFrom>
          </w:p>
        </w:tc>
        <w:tc>
          <w:tcPr>
            <w:tcW w:w="2268" w:type="dxa"/>
          </w:tcPr>
          <w:p w14:paraId="403916A3" w14:textId="19EAD207" w:rsidR="003E1103" w:rsidDel="000F1488" w:rsidRDefault="003E1103" w:rsidP="004A0936">
            <w:pPr>
              <w:rPr>
                <w:del w:id="3568" w:author="Rafi Aziizi" w:date="2021-11-12T14:06:00Z"/>
                <w:moveFrom w:id="3569" w:author="Rafi Aziizi" w:date="2021-11-12T11:16:00Z"/>
              </w:rPr>
            </w:pPr>
            <w:moveFrom w:id="3570" w:author="Rafi Aziizi" w:date="2021-11-12T11:16:00Z">
              <w:del w:id="3571" w:author="Rafi Aziizi" w:date="2021-11-12T14:06:00Z">
                <w:r w:rsidDel="000F1488">
                  <w:delText>Siswa</w:delText>
                </w:r>
                <w:bookmarkStart w:id="3572" w:name="_Toc87894874"/>
                <w:bookmarkStart w:id="3573" w:name="_Toc87895421"/>
                <w:bookmarkStart w:id="3574" w:name="_Toc87896401"/>
                <w:bookmarkEnd w:id="3572"/>
                <w:bookmarkEnd w:id="3573"/>
                <w:bookmarkEnd w:id="3574"/>
              </w:del>
            </w:moveFrom>
          </w:p>
        </w:tc>
        <w:tc>
          <w:tcPr>
            <w:tcW w:w="4955" w:type="dxa"/>
          </w:tcPr>
          <w:p w14:paraId="69264B7F" w14:textId="6FBD77BF" w:rsidR="003E1103" w:rsidDel="000F1488" w:rsidRDefault="003E1103" w:rsidP="004A0936">
            <w:pPr>
              <w:rPr>
                <w:del w:id="3575" w:author="Rafi Aziizi" w:date="2021-11-12T14:06:00Z"/>
                <w:moveFrom w:id="3576" w:author="Rafi Aziizi" w:date="2021-11-12T11:16:00Z"/>
              </w:rPr>
            </w:pPr>
            <w:moveFrom w:id="3577" w:author="Rafi Aziizi" w:date="2021-11-12T11:16:00Z">
              <w:del w:id="3578" w:author="Rafi Aziizi" w:date="2021-11-12T14:06:00Z">
                <w:r w:rsidDel="000F1488">
                  <w:delText>B</w:delText>
                </w:r>
                <w:r w:rsidRPr="003E1103" w:rsidDel="000F1488">
                  <w:delText>ertanggung jawab untuk melakukan absen</w:delText>
                </w:r>
                <w:bookmarkStart w:id="3579" w:name="_Toc87894875"/>
                <w:bookmarkStart w:id="3580" w:name="_Toc87895422"/>
                <w:bookmarkStart w:id="3581" w:name="_Toc87896402"/>
                <w:bookmarkEnd w:id="3579"/>
                <w:bookmarkEnd w:id="3580"/>
                <w:bookmarkEnd w:id="3581"/>
              </w:del>
            </w:moveFrom>
          </w:p>
        </w:tc>
        <w:bookmarkStart w:id="3582" w:name="_Toc87894876"/>
        <w:bookmarkStart w:id="3583" w:name="_Toc87895423"/>
        <w:bookmarkStart w:id="3584" w:name="_Toc87896403"/>
        <w:bookmarkEnd w:id="3582"/>
        <w:bookmarkEnd w:id="3583"/>
        <w:bookmarkEnd w:id="3584"/>
      </w:tr>
      <w:tr w:rsidR="003E1103" w:rsidDel="000F1488" w14:paraId="0EA7EEC2" w14:textId="70D1552A" w:rsidTr="004A0936">
        <w:trPr>
          <w:del w:id="3585" w:author="Rafi Aziizi" w:date="2021-11-12T14:06:00Z"/>
        </w:trPr>
        <w:tc>
          <w:tcPr>
            <w:tcW w:w="704" w:type="dxa"/>
          </w:tcPr>
          <w:p w14:paraId="7CF5AD76" w14:textId="7AB7FF04" w:rsidR="003E1103" w:rsidDel="000F1488" w:rsidRDefault="003E1103" w:rsidP="004A0936">
            <w:pPr>
              <w:rPr>
                <w:del w:id="3586" w:author="Rafi Aziizi" w:date="2021-11-12T14:06:00Z"/>
                <w:moveFrom w:id="3587" w:author="Rafi Aziizi" w:date="2021-11-12T11:16:00Z"/>
              </w:rPr>
            </w:pPr>
            <w:moveFrom w:id="3588" w:author="Rafi Aziizi" w:date="2021-11-12T11:16:00Z">
              <w:del w:id="3589" w:author="Rafi Aziizi" w:date="2021-11-12T14:06:00Z">
                <w:r w:rsidDel="000F1488">
                  <w:delText>2.</w:delText>
                </w:r>
                <w:bookmarkStart w:id="3590" w:name="_Toc87894877"/>
                <w:bookmarkStart w:id="3591" w:name="_Toc87895424"/>
                <w:bookmarkStart w:id="3592" w:name="_Toc87896404"/>
                <w:bookmarkEnd w:id="3590"/>
                <w:bookmarkEnd w:id="3591"/>
                <w:bookmarkEnd w:id="3592"/>
              </w:del>
            </w:moveFrom>
          </w:p>
        </w:tc>
        <w:tc>
          <w:tcPr>
            <w:tcW w:w="2268" w:type="dxa"/>
          </w:tcPr>
          <w:p w14:paraId="780C7662" w14:textId="646A6317" w:rsidR="003E1103" w:rsidDel="000F1488" w:rsidRDefault="003E1103" w:rsidP="004A0936">
            <w:pPr>
              <w:rPr>
                <w:del w:id="3593" w:author="Rafi Aziizi" w:date="2021-11-12T14:06:00Z"/>
                <w:moveFrom w:id="3594" w:author="Rafi Aziizi" w:date="2021-11-12T11:16:00Z"/>
              </w:rPr>
            </w:pPr>
            <w:moveFrom w:id="3595" w:author="Rafi Aziizi" w:date="2021-11-12T11:16:00Z">
              <w:del w:id="3596" w:author="Rafi Aziizi" w:date="2021-11-12T14:06:00Z">
                <w:r w:rsidDel="000F1488">
                  <w:delText>Kepala Sekolah</w:delText>
                </w:r>
                <w:bookmarkStart w:id="3597" w:name="_Toc87894878"/>
                <w:bookmarkStart w:id="3598" w:name="_Toc87895425"/>
                <w:bookmarkStart w:id="3599" w:name="_Toc87896405"/>
                <w:bookmarkEnd w:id="3597"/>
                <w:bookmarkEnd w:id="3598"/>
                <w:bookmarkEnd w:id="3599"/>
              </w:del>
            </w:moveFrom>
          </w:p>
        </w:tc>
        <w:tc>
          <w:tcPr>
            <w:tcW w:w="4955" w:type="dxa"/>
          </w:tcPr>
          <w:p w14:paraId="11268ACF" w14:textId="385004B5" w:rsidR="003E1103" w:rsidRPr="001B0BF8" w:rsidDel="000F1488" w:rsidRDefault="003E1103" w:rsidP="004A0936">
            <w:pPr>
              <w:rPr>
                <w:del w:id="3600" w:author="Rafi Aziizi" w:date="2021-11-12T14:06:00Z"/>
                <w:moveFrom w:id="3601" w:author="Rafi Aziizi" w:date="2021-11-12T11:16:00Z"/>
                <w:lang w:val="id-ID"/>
              </w:rPr>
            </w:pPr>
            <w:moveFrom w:id="3602" w:author="Rafi Aziizi" w:date="2021-11-12T11:16:00Z">
              <w:del w:id="3603"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bookmarkStart w:id="3604" w:name="_Toc87894879"/>
                <w:bookmarkStart w:id="3605" w:name="_Toc87895426"/>
                <w:bookmarkStart w:id="3606" w:name="_Toc87896406"/>
                <w:bookmarkEnd w:id="3604"/>
                <w:bookmarkEnd w:id="3605"/>
                <w:bookmarkEnd w:id="3606"/>
              </w:del>
            </w:moveFrom>
          </w:p>
        </w:tc>
        <w:bookmarkStart w:id="3607" w:name="_Toc87894880"/>
        <w:bookmarkStart w:id="3608" w:name="_Toc87895427"/>
        <w:bookmarkStart w:id="3609" w:name="_Toc87896407"/>
        <w:bookmarkEnd w:id="3607"/>
        <w:bookmarkEnd w:id="3608"/>
        <w:bookmarkEnd w:id="3609"/>
      </w:tr>
      <w:tr w:rsidR="003E1103" w:rsidDel="000F1488" w14:paraId="74DAE7D3" w14:textId="4B6D21C3" w:rsidTr="004A0936">
        <w:trPr>
          <w:del w:id="3610" w:author="Rafi Aziizi" w:date="2021-11-12T14:06:00Z"/>
        </w:trPr>
        <w:tc>
          <w:tcPr>
            <w:tcW w:w="704" w:type="dxa"/>
          </w:tcPr>
          <w:p w14:paraId="5B7F4DDC" w14:textId="56E9F8DC" w:rsidR="003E1103" w:rsidDel="000F1488" w:rsidRDefault="003E1103" w:rsidP="004A0936">
            <w:pPr>
              <w:rPr>
                <w:del w:id="3611" w:author="Rafi Aziizi" w:date="2021-11-12T14:06:00Z"/>
                <w:moveFrom w:id="3612" w:author="Rafi Aziizi" w:date="2021-11-12T11:16:00Z"/>
              </w:rPr>
            </w:pPr>
            <w:moveFrom w:id="3613" w:author="Rafi Aziizi" w:date="2021-11-12T11:16:00Z">
              <w:del w:id="3614" w:author="Rafi Aziizi" w:date="2021-11-12T14:06:00Z">
                <w:r w:rsidDel="000F1488">
                  <w:delText xml:space="preserve">3. </w:delText>
                </w:r>
                <w:bookmarkStart w:id="3615" w:name="_Toc87894881"/>
                <w:bookmarkStart w:id="3616" w:name="_Toc87895428"/>
                <w:bookmarkStart w:id="3617" w:name="_Toc87896408"/>
                <w:bookmarkEnd w:id="3615"/>
                <w:bookmarkEnd w:id="3616"/>
                <w:bookmarkEnd w:id="3617"/>
              </w:del>
            </w:moveFrom>
          </w:p>
        </w:tc>
        <w:tc>
          <w:tcPr>
            <w:tcW w:w="2268" w:type="dxa"/>
          </w:tcPr>
          <w:p w14:paraId="3DDAD267" w14:textId="4C94AD80" w:rsidR="003E1103" w:rsidDel="000F1488" w:rsidRDefault="003E1103" w:rsidP="004A0936">
            <w:pPr>
              <w:rPr>
                <w:del w:id="3618" w:author="Rafi Aziizi" w:date="2021-11-12T14:06:00Z"/>
                <w:moveFrom w:id="3619" w:author="Rafi Aziizi" w:date="2021-11-12T11:16:00Z"/>
              </w:rPr>
            </w:pPr>
            <w:moveFrom w:id="3620" w:author="Rafi Aziizi" w:date="2021-11-12T11:16:00Z">
              <w:del w:id="3621" w:author="Rafi Aziizi" w:date="2021-11-12T14:06:00Z">
                <w:r w:rsidDel="000F1488">
                  <w:delText>Guru BK</w:delText>
                </w:r>
                <w:bookmarkStart w:id="3622" w:name="_Toc87894882"/>
                <w:bookmarkStart w:id="3623" w:name="_Toc87895429"/>
                <w:bookmarkStart w:id="3624" w:name="_Toc87896409"/>
                <w:bookmarkEnd w:id="3622"/>
                <w:bookmarkEnd w:id="3623"/>
                <w:bookmarkEnd w:id="3624"/>
              </w:del>
            </w:moveFrom>
          </w:p>
        </w:tc>
        <w:tc>
          <w:tcPr>
            <w:tcW w:w="4955" w:type="dxa"/>
          </w:tcPr>
          <w:p w14:paraId="0EC69F53" w14:textId="13A8BD26" w:rsidR="003E1103" w:rsidDel="000F1488" w:rsidRDefault="003E1103" w:rsidP="004A0936">
            <w:pPr>
              <w:rPr>
                <w:del w:id="3625" w:author="Rafi Aziizi" w:date="2021-11-12T14:06:00Z"/>
                <w:moveFrom w:id="3626" w:author="Rafi Aziizi" w:date="2021-11-12T11:16:00Z"/>
              </w:rPr>
            </w:pPr>
            <w:moveFrom w:id="3627" w:author="Rafi Aziizi" w:date="2021-11-12T11:16:00Z">
              <w:del w:id="3628"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bookmarkStart w:id="3629" w:name="_Toc87894883"/>
                <w:bookmarkStart w:id="3630" w:name="_Toc87895430"/>
                <w:bookmarkStart w:id="3631" w:name="_Toc87896410"/>
                <w:bookmarkEnd w:id="3629"/>
                <w:bookmarkEnd w:id="3630"/>
                <w:bookmarkEnd w:id="3631"/>
              </w:del>
            </w:moveFrom>
          </w:p>
        </w:tc>
        <w:bookmarkStart w:id="3632" w:name="_Toc87894884"/>
        <w:bookmarkStart w:id="3633" w:name="_Toc87895431"/>
        <w:bookmarkStart w:id="3634" w:name="_Toc87896411"/>
        <w:bookmarkEnd w:id="3632"/>
        <w:bookmarkEnd w:id="3633"/>
        <w:bookmarkEnd w:id="3634"/>
      </w:tr>
      <w:tr w:rsidR="003E1103" w:rsidDel="000F1488" w14:paraId="1D0FA8D4" w14:textId="45A876DE" w:rsidTr="004A0936">
        <w:trPr>
          <w:del w:id="3635" w:author="Rafi Aziizi" w:date="2021-11-12T14:06:00Z"/>
        </w:trPr>
        <w:tc>
          <w:tcPr>
            <w:tcW w:w="704" w:type="dxa"/>
          </w:tcPr>
          <w:p w14:paraId="0CFC7E18" w14:textId="213B76FB" w:rsidR="003E1103" w:rsidDel="000F1488" w:rsidRDefault="003E1103" w:rsidP="004A0936">
            <w:pPr>
              <w:rPr>
                <w:del w:id="3636" w:author="Rafi Aziizi" w:date="2021-11-12T14:06:00Z"/>
                <w:moveFrom w:id="3637" w:author="Rafi Aziizi" w:date="2021-11-12T11:16:00Z"/>
              </w:rPr>
            </w:pPr>
            <w:moveFrom w:id="3638" w:author="Rafi Aziizi" w:date="2021-11-12T11:16:00Z">
              <w:del w:id="3639" w:author="Rafi Aziizi" w:date="2021-11-12T14:06:00Z">
                <w:r w:rsidDel="000F1488">
                  <w:delText>4.</w:delText>
                </w:r>
                <w:bookmarkStart w:id="3640" w:name="_Toc87894885"/>
                <w:bookmarkStart w:id="3641" w:name="_Toc87895432"/>
                <w:bookmarkStart w:id="3642" w:name="_Toc87896412"/>
                <w:bookmarkEnd w:id="3640"/>
                <w:bookmarkEnd w:id="3641"/>
                <w:bookmarkEnd w:id="3642"/>
              </w:del>
            </w:moveFrom>
          </w:p>
        </w:tc>
        <w:tc>
          <w:tcPr>
            <w:tcW w:w="2268" w:type="dxa"/>
          </w:tcPr>
          <w:p w14:paraId="4D7E1CAF" w14:textId="7D76AB6A" w:rsidR="003E1103" w:rsidDel="000F1488" w:rsidRDefault="003E1103" w:rsidP="004A0936">
            <w:pPr>
              <w:rPr>
                <w:del w:id="3643" w:author="Rafi Aziizi" w:date="2021-11-12T14:06:00Z"/>
                <w:moveFrom w:id="3644" w:author="Rafi Aziizi" w:date="2021-11-12T11:16:00Z"/>
              </w:rPr>
            </w:pPr>
            <w:moveFrom w:id="3645" w:author="Rafi Aziizi" w:date="2021-11-12T11:16:00Z">
              <w:del w:id="3646" w:author="Rafi Aziizi" w:date="2021-11-12T14:06:00Z">
                <w:r w:rsidDel="000F1488">
                  <w:delText>Bagian IT</w:delText>
                </w:r>
                <w:bookmarkStart w:id="3647" w:name="_Toc87894886"/>
                <w:bookmarkStart w:id="3648" w:name="_Toc87895433"/>
                <w:bookmarkStart w:id="3649" w:name="_Toc87896413"/>
                <w:bookmarkEnd w:id="3647"/>
                <w:bookmarkEnd w:id="3648"/>
                <w:bookmarkEnd w:id="3649"/>
              </w:del>
            </w:moveFrom>
          </w:p>
        </w:tc>
        <w:tc>
          <w:tcPr>
            <w:tcW w:w="4955" w:type="dxa"/>
          </w:tcPr>
          <w:p w14:paraId="7A1F47BA" w14:textId="199D613F" w:rsidR="003E1103" w:rsidDel="000F1488" w:rsidRDefault="003E1103" w:rsidP="004A0936">
            <w:pPr>
              <w:rPr>
                <w:del w:id="3650" w:author="Rafi Aziizi" w:date="2021-11-12T14:06:00Z"/>
                <w:moveFrom w:id="3651" w:author="Rafi Aziizi" w:date="2021-11-12T11:16:00Z"/>
              </w:rPr>
            </w:pPr>
            <w:moveFrom w:id="3652" w:author="Rafi Aziizi" w:date="2021-11-12T11:16:00Z">
              <w:del w:id="3653"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bookmarkStart w:id="3654" w:name="_Toc87894887"/>
                <w:bookmarkStart w:id="3655" w:name="_Toc87895434"/>
                <w:bookmarkStart w:id="3656" w:name="_Toc87896414"/>
                <w:bookmarkEnd w:id="3654"/>
                <w:bookmarkEnd w:id="3655"/>
                <w:bookmarkEnd w:id="3656"/>
              </w:del>
            </w:moveFrom>
          </w:p>
        </w:tc>
        <w:bookmarkStart w:id="3657" w:name="_Toc87894888"/>
        <w:bookmarkStart w:id="3658" w:name="_Toc87895435"/>
        <w:bookmarkStart w:id="3659" w:name="_Toc87896415"/>
        <w:bookmarkEnd w:id="3657"/>
        <w:bookmarkEnd w:id="3658"/>
        <w:bookmarkEnd w:id="3659"/>
      </w:tr>
    </w:tbl>
    <w:p w14:paraId="2DAF0017" w14:textId="260EF15F" w:rsidR="00926DA8" w:rsidDel="00494C80" w:rsidRDefault="00926DA8" w:rsidP="00C93BF7">
      <w:pPr>
        <w:pStyle w:val="Heading3"/>
        <w:numPr>
          <w:ilvl w:val="0"/>
          <w:numId w:val="9"/>
        </w:numPr>
        <w:ind w:left="426" w:hanging="426"/>
        <w:rPr>
          <w:moveFrom w:id="3660" w:author="Rafi Aziizi" w:date="2021-11-12T11:16:00Z"/>
        </w:rPr>
      </w:pPr>
      <w:bookmarkStart w:id="3661" w:name="_heading=h.19c6y18"/>
      <w:bookmarkStart w:id="3662" w:name="_Toc80034246"/>
      <w:bookmarkEnd w:id="3661"/>
      <w:moveFromRangeStart w:id="3663" w:author="Rafi Aziizi" w:date="2021-11-12T11:16:00Z" w:name="move87608234"/>
      <w:moveFromRangeEnd w:id="3520"/>
      <w:moveFrom w:id="3664" w:author="Rafi Aziizi" w:date="2021-11-12T11:16:00Z">
        <w:r w:rsidDel="00494C80">
          <w:t>Business Use Case</w:t>
        </w:r>
        <w:bookmarkStart w:id="3665" w:name="_Toc87894889"/>
        <w:bookmarkStart w:id="3666" w:name="_Toc87895436"/>
        <w:bookmarkStart w:id="3667" w:name="_Toc87896416"/>
        <w:bookmarkEnd w:id="3662"/>
        <w:bookmarkEnd w:id="3665"/>
        <w:bookmarkEnd w:id="3666"/>
        <w:bookmarkEnd w:id="3667"/>
      </w:moveFrom>
    </w:p>
    <w:p w14:paraId="1505BB80" w14:textId="784EAB17" w:rsidR="003E1103" w:rsidDel="00494C80" w:rsidRDefault="003E1103" w:rsidP="007F1959">
      <w:pPr>
        <w:ind w:firstLine="720"/>
        <w:rPr>
          <w:moveFrom w:id="3668" w:author="Rafi Aziizi" w:date="2021-11-12T11:16:00Z"/>
          <w:lang w:val="id-ID"/>
        </w:rPr>
      </w:pPr>
      <w:moveFrom w:id="3669"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bookmarkStart w:id="3670" w:name="_Toc87894890"/>
        <w:bookmarkStart w:id="3671" w:name="_Toc87895437"/>
        <w:bookmarkStart w:id="3672" w:name="_Toc87896417"/>
        <w:bookmarkEnd w:id="3670"/>
        <w:bookmarkEnd w:id="3671"/>
        <w:bookmarkEnd w:id="3672"/>
      </w:moveFrom>
    </w:p>
    <w:p w14:paraId="63ED9C8D" w14:textId="37A3160D" w:rsidR="00111278" w:rsidDel="00494C80" w:rsidRDefault="00F151BC" w:rsidP="00A2766B">
      <w:pPr>
        <w:jc w:val="center"/>
        <w:rPr>
          <w:moveFrom w:id="3673" w:author="Rafi Aziizi" w:date="2021-11-12T11:16:00Z"/>
          <w:b/>
          <w:bCs/>
        </w:rPr>
      </w:pPr>
      <w:moveFrom w:id="3674" w:author="Rafi Aziizi" w:date="2021-11-12T11:16:00Z">
        <w:r>
          <w:rPr>
            <w:noProof/>
          </w:rPr>
          <mc:AlternateContent>
            <mc:Choice Requires="wps">
              <w:drawing>
                <wp:anchor distT="0" distB="0" distL="114300" distR="114300" simplePos="0" relativeHeight="251640320" behindDoc="1" locked="0" layoutInCell="1" allowOverlap="1" wp14:anchorId="052872AD" wp14:editId="2CAB031C">
                  <wp:simplePos x="0" y="0"/>
                  <wp:positionH relativeFrom="column">
                    <wp:posOffset>19050</wp:posOffset>
                  </wp:positionH>
                  <wp:positionV relativeFrom="paragraph">
                    <wp:posOffset>4565015</wp:posOffset>
                  </wp:positionV>
                  <wp:extent cx="5039995" cy="635"/>
                  <wp:effectExtent l="0" t="0" r="0" b="0"/>
                  <wp:wrapNone/>
                  <wp:docPr id="41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2D5FECDD" w14:textId="6B1894C2" w:rsidR="00ED34E2" w:rsidRPr="000B7812" w:rsidRDefault="00ED34E2" w:rsidP="00111278">
                              <w:pPr>
                                <w:pStyle w:val="Caption"/>
                                <w:jc w:val="center"/>
                                <w:rPr>
                                  <w:noProof/>
                                  <w:sz w:val="24"/>
                                  <w:szCs w:val="24"/>
                                </w:rPr>
                              </w:pPr>
                              <w:r>
                                <w:t xml:space="preserve">Gambar 3. </w:t>
                              </w:r>
                              <w:ins w:id="3675" w:author="chaniaayulestari@outlook.com" w:date="2021-11-13T13:45:00Z">
                                <w:r>
                                  <w:fldChar w:fldCharType="begin"/>
                                </w:r>
                                <w:r>
                                  <w:instrText xml:space="preserve"> SEQ Gambar_3. \* ARABIC </w:instrText>
                                </w:r>
                              </w:ins>
                              <w:r>
                                <w:fldChar w:fldCharType="separate"/>
                              </w:r>
                              <w:ins w:id="3676" w:author="chaniaayulestari@outlook.com" w:date="2021-11-13T13:45:00Z">
                                <w:r>
                                  <w:rPr>
                                    <w:noProof/>
                                  </w:rPr>
                                  <w:t>8</w:t>
                                </w:r>
                                <w:r>
                                  <w:fldChar w:fldCharType="end"/>
                                </w:r>
                              </w:ins>
                              <w:del w:id="36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2872AD" id="Text Box 55" o:spid="_x0000_s1040" type="#_x0000_t202" style="position:absolute;left:0;text-align:left;margin-left:1.5pt;margin-top:359.45pt;width:396.85pt;height:.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" stroked="f">
                  <v:textbox style="mso-fit-shape-to-text:t" inset="0,0,0,0">
                    <w:txbxContent>
                      <w:p w14:paraId="2D5FECDD" w14:textId="6B1894C2" w:rsidR="00ED34E2" w:rsidRPr="000B7812" w:rsidRDefault="00ED34E2" w:rsidP="00111278">
                        <w:pPr>
                          <w:pStyle w:val="Caption"/>
                          <w:jc w:val="center"/>
                          <w:rPr>
                            <w:noProof/>
                            <w:sz w:val="24"/>
                            <w:szCs w:val="24"/>
                          </w:rPr>
                        </w:pPr>
                        <w:r>
                          <w:t xml:space="preserve">Gambar 3. </w:t>
                        </w:r>
                        <w:ins w:id="3678" w:author="chaniaayulestari@outlook.com" w:date="2021-11-13T13:45:00Z">
                          <w:r>
                            <w:fldChar w:fldCharType="begin"/>
                          </w:r>
                          <w:r>
                            <w:instrText xml:space="preserve"> SEQ Gambar_3. \* ARABIC </w:instrText>
                          </w:r>
                        </w:ins>
                        <w:r>
                          <w:fldChar w:fldCharType="separate"/>
                        </w:r>
                        <w:ins w:id="3679" w:author="chaniaayulestari@outlook.com" w:date="2021-11-13T13:45:00Z">
                          <w:r>
                            <w:rPr>
                              <w:noProof/>
                            </w:rPr>
                            <w:t>8</w:t>
                          </w:r>
                          <w:r>
                            <w:fldChar w:fldCharType="end"/>
                          </w:r>
                        </w:ins>
                        <w:del w:id="36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v:textbox>
                </v:shape>
              </w:pict>
            </mc:Fallback>
          </mc:AlternateContent>
        </w:r>
        <w:r w:rsidR="00111278" w:rsidDel="00494C80">
          <w:rPr>
            <w:noProof/>
          </w:rPr>
          <w:drawing>
            <wp:inline distT="0" distB="0" distL="0" distR="0" wp14:anchorId="1ED7AB4F" wp14:editId="25B3EF09">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bookmarkStart w:id="3681" w:name="_Toc87894891"/>
        <w:bookmarkStart w:id="3682" w:name="_Toc87895438"/>
        <w:bookmarkStart w:id="3683" w:name="_Toc87896418"/>
        <w:bookmarkEnd w:id="3681"/>
        <w:bookmarkEnd w:id="3682"/>
        <w:bookmarkEnd w:id="3683"/>
      </w:moveFrom>
    </w:p>
    <w:p w14:paraId="4A5040DC" w14:textId="4EE66D9C" w:rsidR="00111278" w:rsidDel="003E7B2F" w:rsidRDefault="00111278" w:rsidP="00A2766B">
      <w:pPr>
        <w:jc w:val="center"/>
        <w:rPr>
          <w:moveFrom w:id="3684" w:author="Rafi Aziizi" w:date="2021-11-12T11:16:00Z"/>
          <w:b/>
          <w:bCs/>
        </w:rPr>
      </w:pPr>
      <w:bookmarkStart w:id="3685" w:name="_Toc87894892"/>
      <w:bookmarkStart w:id="3686" w:name="_Toc87895439"/>
      <w:bookmarkStart w:id="3687" w:name="_Toc87896419"/>
      <w:bookmarkEnd w:id="3685"/>
      <w:bookmarkEnd w:id="3686"/>
      <w:bookmarkEnd w:id="3687"/>
    </w:p>
    <w:p w14:paraId="206D73A2" w14:textId="5B68BA72" w:rsidR="00111278" w:rsidDel="003E7B2F" w:rsidRDefault="00111278">
      <w:pPr>
        <w:rPr>
          <w:moveFrom w:id="3688" w:author="Rafi Aziizi" w:date="2021-11-12T11:16:00Z"/>
          <w:b/>
          <w:bCs/>
        </w:rPr>
        <w:pPrChange w:id="3689" w:author="Rafi Aziizi" w:date="2021-11-12T10:42:00Z">
          <w:pPr>
            <w:jc w:val="center"/>
          </w:pPr>
        </w:pPrChange>
      </w:pPr>
      <w:bookmarkStart w:id="3690" w:name="_Toc87894893"/>
      <w:bookmarkStart w:id="3691" w:name="_Toc87895440"/>
      <w:bookmarkStart w:id="3692" w:name="_Toc87896420"/>
      <w:bookmarkEnd w:id="3690"/>
      <w:bookmarkEnd w:id="3691"/>
      <w:bookmarkEnd w:id="3692"/>
    </w:p>
    <w:p w14:paraId="09E1527F" w14:textId="5BC59CE6" w:rsidR="00111278" w:rsidDel="003E7B2F" w:rsidRDefault="00111278">
      <w:pPr>
        <w:rPr>
          <w:moveFrom w:id="3693" w:author="Rafi Aziizi" w:date="2021-11-12T11:16:00Z"/>
          <w:b/>
          <w:bCs/>
        </w:rPr>
        <w:pPrChange w:id="3694" w:author="Rafi Aziizi" w:date="2021-11-12T10:42:00Z">
          <w:pPr>
            <w:jc w:val="center"/>
          </w:pPr>
        </w:pPrChange>
      </w:pPr>
      <w:bookmarkStart w:id="3695" w:name="_Toc87894894"/>
      <w:bookmarkStart w:id="3696" w:name="_Toc87895441"/>
      <w:bookmarkStart w:id="3697" w:name="_Toc87896421"/>
      <w:bookmarkEnd w:id="3695"/>
      <w:bookmarkEnd w:id="3696"/>
      <w:bookmarkEnd w:id="3697"/>
    </w:p>
    <w:p w14:paraId="742E71B9" w14:textId="47211C90" w:rsidR="00111278" w:rsidDel="003E7B2F" w:rsidRDefault="00111278" w:rsidP="00A2766B">
      <w:pPr>
        <w:jc w:val="center"/>
        <w:rPr>
          <w:moveFrom w:id="3698" w:author="Rafi Aziizi" w:date="2021-11-12T11:16:00Z"/>
          <w:b/>
          <w:bCs/>
        </w:rPr>
      </w:pPr>
      <w:bookmarkStart w:id="3699" w:name="_Toc87894895"/>
      <w:bookmarkStart w:id="3700" w:name="_Toc87895442"/>
      <w:bookmarkStart w:id="3701" w:name="_Toc87896422"/>
      <w:bookmarkEnd w:id="3699"/>
      <w:bookmarkEnd w:id="3700"/>
      <w:bookmarkEnd w:id="3701"/>
    </w:p>
    <w:p w14:paraId="146A1EE1" w14:textId="5C51A790" w:rsidR="00111278" w:rsidDel="003E7B2F" w:rsidRDefault="00111278" w:rsidP="00A2766B">
      <w:pPr>
        <w:jc w:val="center"/>
        <w:rPr>
          <w:moveFrom w:id="3702" w:author="Rafi Aziizi" w:date="2021-11-12T11:16:00Z"/>
          <w:b/>
          <w:bCs/>
        </w:rPr>
      </w:pPr>
      <w:bookmarkStart w:id="3703" w:name="_Toc87894896"/>
      <w:bookmarkStart w:id="3704" w:name="_Toc87895443"/>
      <w:bookmarkStart w:id="3705" w:name="_Toc87896423"/>
      <w:bookmarkEnd w:id="3703"/>
      <w:bookmarkEnd w:id="3704"/>
      <w:bookmarkEnd w:id="3705"/>
    </w:p>
    <w:p w14:paraId="7D961F10" w14:textId="439624B1" w:rsidR="00111278" w:rsidDel="003E7B2F" w:rsidRDefault="00111278" w:rsidP="00A2766B">
      <w:pPr>
        <w:jc w:val="center"/>
        <w:rPr>
          <w:moveFrom w:id="3706" w:author="Rafi Aziizi" w:date="2021-11-12T11:16:00Z"/>
          <w:b/>
          <w:bCs/>
        </w:rPr>
      </w:pPr>
      <w:bookmarkStart w:id="3707" w:name="_Toc87894897"/>
      <w:bookmarkStart w:id="3708" w:name="_Toc87895444"/>
      <w:bookmarkStart w:id="3709" w:name="_Toc87896424"/>
      <w:bookmarkEnd w:id="3707"/>
      <w:bookmarkEnd w:id="3708"/>
      <w:bookmarkEnd w:id="3709"/>
    </w:p>
    <w:p w14:paraId="47CA6460" w14:textId="720A6AEC" w:rsidR="00111278" w:rsidDel="003E7B2F" w:rsidRDefault="00111278" w:rsidP="00A2766B">
      <w:pPr>
        <w:jc w:val="center"/>
        <w:rPr>
          <w:moveFrom w:id="3710" w:author="Rafi Aziizi" w:date="2021-11-12T11:16:00Z"/>
          <w:b/>
          <w:bCs/>
        </w:rPr>
      </w:pPr>
      <w:bookmarkStart w:id="3711" w:name="_Toc87894898"/>
      <w:bookmarkStart w:id="3712" w:name="_Toc87895445"/>
      <w:bookmarkStart w:id="3713" w:name="_Toc87896425"/>
      <w:bookmarkEnd w:id="3711"/>
      <w:bookmarkEnd w:id="3712"/>
      <w:bookmarkEnd w:id="3713"/>
    </w:p>
    <w:p w14:paraId="644749F0" w14:textId="14B4CAA9" w:rsidR="00111278" w:rsidDel="003E7B2F" w:rsidRDefault="00111278" w:rsidP="00A2766B">
      <w:pPr>
        <w:jc w:val="center"/>
        <w:rPr>
          <w:moveFrom w:id="3714" w:author="Rafi Aziizi" w:date="2021-11-12T11:16:00Z"/>
          <w:b/>
          <w:bCs/>
        </w:rPr>
      </w:pPr>
      <w:bookmarkStart w:id="3715" w:name="_Toc87894899"/>
      <w:bookmarkStart w:id="3716" w:name="_Toc87895446"/>
      <w:bookmarkStart w:id="3717" w:name="_Toc87896426"/>
      <w:bookmarkEnd w:id="3715"/>
      <w:bookmarkEnd w:id="3716"/>
      <w:bookmarkEnd w:id="3717"/>
    </w:p>
    <w:p w14:paraId="12DA6C1C" w14:textId="76CF70A9" w:rsidR="00111278" w:rsidDel="003E7B2F" w:rsidRDefault="00111278" w:rsidP="00A2766B">
      <w:pPr>
        <w:jc w:val="center"/>
        <w:rPr>
          <w:moveFrom w:id="3718" w:author="Rafi Aziizi" w:date="2021-11-12T11:16:00Z"/>
          <w:b/>
          <w:bCs/>
        </w:rPr>
      </w:pPr>
      <w:bookmarkStart w:id="3719" w:name="_Toc87894900"/>
      <w:bookmarkStart w:id="3720" w:name="_Toc87895447"/>
      <w:bookmarkStart w:id="3721" w:name="_Toc87896427"/>
      <w:bookmarkEnd w:id="3719"/>
      <w:bookmarkEnd w:id="3720"/>
      <w:bookmarkEnd w:id="3721"/>
    </w:p>
    <w:p w14:paraId="15A9ED2B" w14:textId="0F21F73D" w:rsidR="00111278" w:rsidDel="003E7B2F" w:rsidRDefault="00111278" w:rsidP="00A2766B">
      <w:pPr>
        <w:jc w:val="center"/>
        <w:rPr>
          <w:moveFrom w:id="3722" w:author="Rafi Aziizi" w:date="2021-11-12T11:16:00Z"/>
          <w:b/>
          <w:bCs/>
        </w:rPr>
      </w:pPr>
      <w:bookmarkStart w:id="3723" w:name="_Toc87894901"/>
      <w:bookmarkStart w:id="3724" w:name="_Toc87895448"/>
      <w:bookmarkStart w:id="3725" w:name="_Toc87896428"/>
      <w:bookmarkEnd w:id="3723"/>
      <w:bookmarkEnd w:id="3724"/>
      <w:bookmarkEnd w:id="3725"/>
    </w:p>
    <w:p w14:paraId="14AFF6AF" w14:textId="25168BBF" w:rsidR="00111278" w:rsidDel="003E7B2F" w:rsidRDefault="00111278" w:rsidP="00A2766B">
      <w:pPr>
        <w:jc w:val="center"/>
        <w:rPr>
          <w:moveFrom w:id="3726" w:author="Rafi Aziizi" w:date="2021-11-12T11:16:00Z"/>
          <w:b/>
          <w:bCs/>
        </w:rPr>
      </w:pPr>
      <w:bookmarkStart w:id="3727" w:name="_Toc87894902"/>
      <w:bookmarkStart w:id="3728" w:name="_Toc87895449"/>
      <w:bookmarkStart w:id="3729" w:name="_Toc87896429"/>
      <w:bookmarkEnd w:id="3727"/>
      <w:bookmarkEnd w:id="3728"/>
      <w:bookmarkEnd w:id="3729"/>
    </w:p>
    <w:p w14:paraId="7226AC5F" w14:textId="6CFBD4C8" w:rsidR="00111278" w:rsidDel="003E7B2F" w:rsidRDefault="00111278" w:rsidP="00A2766B">
      <w:pPr>
        <w:jc w:val="center"/>
        <w:rPr>
          <w:moveFrom w:id="3730" w:author="Rafi Aziizi" w:date="2021-11-12T11:16:00Z"/>
          <w:b/>
          <w:bCs/>
        </w:rPr>
      </w:pPr>
      <w:bookmarkStart w:id="3731" w:name="_Toc87894903"/>
      <w:bookmarkStart w:id="3732" w:name="_Toc87895450"/>
      <w:bookmarkStart w:id="3733" w:name="_Toc87896430"/>
      <w:bookmarkEnd w:id="3731"/>
      <w:bookmarkEnd w:id="3732"/>
      <w:bookmarkEnd w:id="3733"/>
    </w:p>
    <w:p w14:paraId="7F8A9F05" w14:textId="141EF7EB" w:rsidR="00111278" w:rsidDel="003E7B2F" w:rsidRDefault="00111278">
      <w:pPr>
        <w:rPr>
          <w:moveFrom w:id="3734" w:author="Rafi Aziizi" w:date="2021-11-12T11:16:00Z"/>
          <w:b/>
          <w:bCs/>
        </w:rPr>
        <w:pPrChange w:id="3735" w:author="Rafi Aziizi" w:date="2021-11-12T10:42:00Z">
          <w:pPr>
            <w:jc w:val="center"/>
          </w:pPr>
        </w:pPrChange>
      </w:pPr>
      <w:bookmarkStart w:id="3736" w:name="_Toc87894904"/>
      <w:bookmarkStart w:id="3737" w:name="_Toc87895451"/>
      <w:bookmarkStart w:id="3738" w:name="_Toc87896431"/>
      <w:bookmarkEnd w:id="3736"/>
      <w:bookmarkEnd w:id="3737"/>
      <w:bookmarkEnd w:id="3738"/>
    </w:p>
    <w:p w14:paraId="12C0EB6E" w14:textId="03199E35" w:rsidR="00111278" w:rsidDel="003E7B2F" w:rsidRDefault="00111278">
      <w:pPr>
        <w:rPr>
          <w:moveFrom w:id="3739" w:author="Rafi Aziizi" w:date="2021-11-12T11:16:00Z"/>
          <w:b/>
          <w:bCs/>
        </w:rPr>
        <w:pPrChange w:id="3740" w:author="Rafi Aziizi" w:date="2021-11-12T10:42:00Z">
          <w:pPr>
            <w:jc w:val="center"/>
          </w:pPr>
        </w:pPrChange>
      </w:pPr>
      <w:bookmarkStart w:id="3741" w:name="_Toc87894905"/>
      <w:bookmarkStart w:id="3742" w:name="_Toc87895452"/>
      <w:bookmarkStart w:id="3743" w:name="_Toc87896432"/>
      <w:bookmarkEnd w:id="3741"/>
      <w:bookmarkEnd w:id="3742"/>
      <w:bookmarkEnd w:id="3743"/>
    </w:p>
    <w:p w14:paraId="47163FEF" w14:textId="3B9F9AED" w:rsidR="00111278" w:rsidDel="003E7B2F" w:rsidRDefault="00111278">
      <w:pPr>
        <w:rPr>
          <w:moveFrom w:id="3744" w:author="Rafi Aziizi" w:date="2021-11-12T11:16:00Z"/>
          <w:b/>
          <w:bCs/>
        </w:rPr>
        <w:pPrChange w:id="3745" w:author="Rafi Aziizi" w:date="2021-11-12T10:42:00Z">
          <w:pPr>
            <w:jc w:val="center"/>
          </w:pPr>
        </w:pPrChange>
      </w:pPr>
      <w:bookmarkStart w:id="3746" w:name="_Toc87894906"/>
      <w:bookmarkStart w:id="3747" w:name="_Toc87895453"/>
      <w:bookmarkStart w:id="3748" w:name="_Toc87896433"/>
      <w:bookmarkEnd w:id="3746"/>
      <w:bookmarkEnd w:id="3747"/>
      <w:bookmarkEnd w:id="3748"/>
    </w:p>
    <w:p w14:paraId="75074D89" w14:textId="77777777" w:rsidR="00111278" w:rsidDel="003E7B2F" w:rsidRDefault="00111278">
      <w:pPr>
        <w:rPr>
          <w:moveFrom w:id="3749" w:author="Rafi Aziizi" w:date="2021-11-12T11:16:00Z"/>
          <w:b/>
          <w:bCs/>
        </w:rPr>
        <w:pPrChange w:id="3750" w:author="Rafi Aziizi" w:date="2021-11-12T10:42:00Z">
          <w:pPr>
            <w:jc w:val="center"/>
          </w:pPr>
        </w:pPrChange>
      </w:pPr>
      <w:bookmarkStart w:id="3751" w:name="_Toc87894907"/>
      <w:bookmarkStart w:id="3752" w:name="_Toc87895454"/>
      <w:bookmarkStart w:id="3753" w:name="_Toc87896434"/>
      <w:bookmarkEnd w:id="3751"/>
      <w:bookmarkEnd w:id="3752"/>
      <w:bookmarkEnd w:id="3753"/>
    </w:p>
    <w:p w14:paraId="4108B4BB" w14:textId="6206E3D9" w:rsidR="00EB6AD3" w:rsidDel="00494C80" w:rsidRDefault="00EB6AD3" w:rsidP="00FA382F">
      <w:pPr>
        <w:rPr>
          <w:moveFrom w:id="3754" w:author="Rafi Aziizi" w:date="2021-11-12T11:16:00Z"/>
          <w:b/>
          <w:bCs/>
        </w:rPr>
      </w:pPr>
      <w:bookmarkStart w:id="3755" w:name="_Toc87894908"/>
      <w:bookmarkStart w:id="3756" w:name="_Toc87895455"/>
      <w:bookmarkStart w:id="3757" w:name="_Toc87896435"/>
      <w:bookmarkEnd w:id="3755"/>
      <w:bookmarkEnd w:id="3756"/>
      <w:bookmarkEnd w:id="3757"/>
    </w:p>
    <w:p w14:paraId="0609481A" w14:textId="19204F51" w:rsidR="00111278" w:rsidRPr="00675081" w:rsidDel="00494C80" w:rsidRDefault="00111278" w:rsidP="00A2766B">
      <w:pPr>
        <w:jc w:val="center"/>
        <w:rPr>
          <w:moveFrom w:id="3758" w:author="Rafi Aziizi" w:date="2021-11-12T11:16:00Z"/>
          <w:b/>
          <w:bCs/>
        </w:rPr>
      </w:pPr>
      <w:moveFrom w:id="3759" w:author="Rafi Aziizi" w:date="2021-11-12T11:16:00Z">
        <w:r w:rsidDel="00494C80">
          <w:rPr>
            <w:b/>
            <w:bCs/>
          </w:rPr>
          <w:t xml:space="preserve">(Sumber: </w:t>
        </w:r>
        <w:r w:rsidRPr="00111278" w:rsidDel="00494C80">
          <w:t>Penyusun</w:t>
        </w:r>
        <w:r w:rsidDel="00494C80">
          <w:rPr>
            <w:b/>
            <w:bCs/>
          </w:rPr>
          <w:t>)</w:t>
        </w:r>
        <w:bookmarkStart w:id="3760" w:name="_Toc87894909"/>
        <w:bookmarkStart w:id="3761" w:name="_Toc87895456"/>
        <w:bookmarkStart w:id="3762" w:name="_Toc87896436"/>
        <w:bookmarkEnd w:id="3760"/>
        <w:bookmarkEnd w:id="3761"/>
        <w:bookmarkEnd w:id="3762"/>
      </w:moveFrom>
    </w:p>
    <w:p w14:paraId="2DA34A8C" w14:textId="65E3A0F5" w:rsidR="00926DA8" w:rsidRDefault="00926DA8" w:rsidP="00C93BF7">
      <w:pPr>
        <w:pStyle w:val="Heading3"/>
        <w:numPr>
          <w:ilvl w:val="0"/>
          <w:numId w:val="9"/>
        </w:numPr>
        <w:ind w:left="426" w:hanging="426"/>
        <w:rPr>
          <w:lang w:val="en-US"/>
        </w:rPr>
      </w:pPr>
      <w:bookmarkStart w:id="3763" w:name="_heading=h.3tbugp1"/>
      <w:bookmarkStart w:id="3764" w:name="_Toc80034247"/>
      <w:bookmarkStart w:id="3765" w:name="_Toc87896437"/>
      <w:bookmarkEnd w:id="3763"/>
      <w:moveFromRangeEnd w:id="3663"/>
      <w:r>
        <w:t>Use Case Diagram</w:t>
      </w:r>
      <w:bookmarkEnd w:id="3764"/>
      <w:bookmarkEnd w:id="3765"/>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5404E1D9" w14:textId="77777777" w:rsidR="00590A19" w:rsidRDefault="00927D1D">
      <w:pPr>
        <w:keepNext/>
        <w:jc w:val="center"/>
        <w:rPr>
          <w:ins w:id="3766" w:author="Rafi Aziizi" w:date="2021-11-14T09:53:00Z"/>
        </w:rPr>
      </w:pPr>
      <w:ins w:id="3767" w:author="Rafi Aziizi" w:date="2021-11-14T09:41:00Z">
        <w:r>
          <w:rPr>
            <w:noProof/>
          </w:rPr>
          <w:lastRenderedPageBreak/>
          <w:drawing>
            <wp:inline distT="0" distB="0" distL="0" distR="0" wp14:anchorId="3F3AE86A" wp14:editId="02E601C4">
              <wp:extent cx="5039995" cy="633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6331585"/>
                      </a:xfrm>
                      <a:prstGeom prst="rect">
                        <a:avLst/>
                      </a:prstGeom>
                      <a:noFill/>
                      <a:ln>
                        <a:noFill/>
                      </a:ln>
                    </pic:spPr>
                  </pic:pic>
                </a:graphicData>
              </a:graphic>
            </wp:inline>
          </w:drawing>
        </w:r>
      </w:ins>
    </w:p>
    <w:p w14:paraId="0E2819DD" w14:textId="6DF943C5" w:rsidR="00111278" w:rsidRDefault="00590A19">
      <w:pPr>
        <w:pStyle w:val="Caption"/>
        <w:jc w:val="center"/>
        <w:pPrChange w:id="3768" w:author="Rafi Aziizi" w:date="2021-11-14T09:53:00Z">
          <w:pPr>
            <w:keepNext/>
            <w:jc w:val="center"/>
          </w:pPr>
        </w:pPrChange>
      </w:pPr>
      <w:bookmarkStart w:id="3769" w:name="_Toc87894970"/>
      <w:ins w:id="3770" w:author="Rafi Aziizi" w:date="2021-11-14T09:53:00Z">
        <w:r>
          <w:t xml:space="preserve">Gambar   3. </w:t>
        </w:r>
        <w:r>
          <w:fldChar w:fldCharType="begin"/>
        </w:r>
        <w:r>
          <w:instrText xml:space="preserve"> SEQ Gambar___3. \* ARABIC </w:instrText>
        </w:r>
      </w:ins>
      <w:r>
        <w:fldChar w:fldCharType="separate"/>
      </w:r>
      <w:ins w:id="3771" w:author="Rafi Aziizi" w:date="2021-11-15T16:05:00Z">
        <w:r w:rsidR="00BF7B94">
          <w:rPr>
            <w:noProof/>
          </w:rPr>
          <w:t>6</w:t>
        </w:r>
      </w:ins>
      <w:ins w:id="3772" w:author="Rafi Aziizi" w:date="2021-11-14T09:53:00Z">
        <w:r>
          <w:fldChar w:fldCharType="end"/>
        </w:r>
        <w:r>
          <w:t xml:space="preserve"> Use Case Diagram</w:t>
        </w:r>
      </w:ins>
      <w:bookmarkEnd w:id="3769"/>
      <w:del w:id="3773" w:author="chaniaayulestari@outlook.com" w:date="2021-11-13T14:29:00Z">
        <w:r w:rsidR="00F97775" w:rsidDel="00C1342F">
          <w:rPr>
            <w:noProof/>
          </w:rPr>
          <w:drawing>
            <wp:inline distT="0" distB="0" distL="0" distR="0" wp14:anchorId="0F83E7B8" wp14:editId="4CDE7958">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3774" w:author="chaniaayulestari@outlook.com" w:date="2021-11-12T16:25:00Z"/>
        </w:rPr>
      </w:pPr>
      <w:del w:id="3775" w:author="chaniaayulestari@outlook.com" w:date="2021-11-12T16:25:00Z">
        <w:r w:rsidDel="001A7B0B">
          <w:delText xml:space="preserve">Gambar 3. </w:delText>
        </w:r>
        <w:r w:rsidDel="001A7B0B">
          <w:fldChar w:fldCharType="begin"/>
        </w:r>
        <w:r w:rsidRPr="001A7B0B" w:rsidDel="001A7B0B">
          <w:rPr>
            <w:i w:val="0"/>
            <w:iCs w:val="0"/>
          </w:rPr>
          <w:delInstrText xml:space="preserve"> SEQ Gambar_3. \* ARABIC </w:delInstrText>
        </w:r>
        <w:r w:rsidDel="001A7B0B">
          <w:fldChar w:fldCharType="separate"/>
        </w:r>
        <w:r w:rsidR="003748F7" w:rsidRPr="001A7B0B" w:rsidDel="001A7B0B">
          <w:rPr>
            <w:i w:val="0"/>
            <w:iCs w:val="0"/>
            <w:noProof/>
          </w:rPr>
          <w:delText>7</w:delText>
        </w:r>
        <w:r w:rsidDel="001A7B0B">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3776" w:name="_heading=h.28h4qwu"/>
      <w:bookmarkStart w:id="3777" w:name="_Toc80034248"/>
      <w:bookmarkStart w:id="3778" w:name="_Toc87896438"/>
      <w:bookmarkEnd w:id="3776"/>
      <w:r>
        <w:t>Skenario Use Case</w:t>
      </w:r>
      <w:bookmarkEnd w:id="3777"/>
      <w:bookmarkEnd w:id="3778"/>
    </w:p>
    <w:p w14:paraId="1201B58F" w14:textId="0CBCB49D" w:rsidR="000829CA" w:rsidRPr="000829CA" w:rsidRDefault="00316180" w:rsidP="000829CA">
      <w:pPr>
        <w:ind w:left="66" w:firstLine="720"/>
      </w:pPr>
      <w:r>
        <w:t>Use Case pada sub bab 3.4.</w:t>
      </w:r>
      <w:ins w:id="3779" w:author="Rafi Aziizi" w:date="2021-11-12T14:08:00Z">
        <w:r w:rsidR="000F1488">
          <w:t>1</w:t>
        </w:r>
      </w:ins>
      <w:del w:id="3780"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30067F4B" w:rsidR="00926DA8" w:rsidRDefault="00270503" w:rsidP="00FF2590">
      <w:pPr>
        <w:pStyle w:val="ListParagraph"/>
        <w:numPr>
          <w:ilvl w:val="0"/>
          <w:numId w:val="25"/>
        </w:numPr>
        <w:ind w:left="426"/>
        <w:rPr>
          <w:ins w:id="3781" w:author="Rafi Aziizi" w:date="2021-11-14T12:24:00Z"/>
        </w:rPr>
      </w:pPr>
      <w:r>
        <w:lastRenderedPageBreak/>
        <w:t>Skenario Login</w:t>
      </w:r>
    </w:p>
    <w:p w14:paraId="044E2ACE" w14:textId="096B25D6" w:rsidR="00702C53" w:rsidRDefault="00702C53">
      <w:pPr>
        <w:ind w:firstLine="426"/>
        <w:pPrChange w:id="3782" w:author="Rafi Aziizi" w:date="2021-11-14T12:25:00Z">
          <w:pPr>
            <w:pStyle w:val="ListParagraph"/>
            <w:numPr>
              <w:numId w:val="25"/>
            </w:numPr>
            <w:ind w:left="426" w:hanging="360"/>
          </w:pPr>
        </w:pPrChange>
      </w:pPr>
      <w:ins w:id="3783" w:author="Rafi Aziizi" w:date="2021-11-14T12:24:00Z">
        <w:r>
          <w:t>a.</w:t>
        </w:r>
      </w:ins>
      <w:ins w:id="3784" w:author="Rafi Aziizi" w:date="2021-11-14T12:25:00Z">
        <w:r>
          <w:t xml:space="preserve"> Skenario Login</w:t>
        </w:r>
      </w:ins>
      <w:ins w:id="3785" w:author="Rafi Aziizi" w:date="2021-11-14T12:24:00Z">
        <w:r>
          <w:tab/>
        </w:r>
      </w:ins>
    </w:p>
    <w:p w14:paraId="6AE3635A" w14:textId="69B9BAA8" w:rsidR="00832EA1" w:rsidDel="006D26FE" w:rsidRDefault="00832EA1" w:rsidP="005B790F">
      <w:pPr>
        <w:pStyle w:val="Caption"/>
        <w:keepNext/>
        <w:jc w:val="center"/>
        <w:rPr>
          <w:del w:id="3786" w:author="chaniaayulestari@outlook.com" w:date="2021-11-13T13:52:00Z"/>
        </w:rPr>
      </w:pPr>
      <w:del w:id="3787"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5</w:delText>
        </w:r>
        <w:r w:rsidR="006720D0" w:rsidDel="001A7B0B">
          <w:fldChar w:fldCharType="end"/>
        </w:r>
        <w:r w:rsidDel="001A7B0B">
          <w:delText xml:space="preserve"> </w:delText>
        </w:r>
        <w:r w:rsidRPr="002C6E8F" w:rsidDel="001A7B0B">
          <w:delText>Skenario Use Case Login</w:delText>
        </w:r>
      </w:del>
    </w:p>
    <w:p w14:paraId="527B4C54" w14:textId="352587C3" w:rsidR="006D26FE" w:rsidRDefault="006D26FE">
      <w:pPr>
        <w:pStyle w:val="Caption"/>
        <w:keepNext/>
        <w:jc w:val="center"/>
        <w:rPr>
          <w:ins w:id="3788" w:author="chaniaayulestari@outlook.com" w:date="2021-11-13T13:52:00Z"/>
        </w:rPr>
        <w:pPrChange w:id="3789" w:author="chaniaayulestari@outlook.com" w:date="2021-11-13T13:52:00Z">
          <w:pPr/>
        </w:pPrChange>
      </w:pPr>
      <w:bookmarkStart w:id="3790" w:name="_Toc87950158"/>
      <w:ins w:id="3791" w:author="chaniaayulestari@outlook.com" w:date="2021-11-13T13:52:00Z">
        <w:r>
          <w:t xml:space="preserve">Tabel 3. </w:t>
        </w:r>
      </w:ins>
      <w:ins w:id="3792" w:author="Rafi Aziizi" w:date="2021-11-14T11:08:00Z">
        <w:r w:rsidR="001B2DEA">
          <w:fldChar w:fldCharType="begin"/>
        </w:r>
        <w:r w:rsidR="001B2DEA">
          <w:instrText xml:space="preserve"> SEQ Tabel_3. \* ARABIC </w:instrText>
        </w:r>
      </w:ins>
      <w:r w:rsidR="001B2DEA">
        <w:fldChar w:fldCharType="separate"/>
      </w:r>
      <w:ins w:id="3793" w:author="Rafi Aziizi" w:date="2021-11-14T11:08:00Z">
        <w:r w:rsidR="001B2DEA">
          <w:rPr>
            <w:noProof/>
          </w:rPr>
          <w:t>5</w:t>
        </w:r>
        <w:r w:rsidR="001B2DEA">
          <w:fldChar w:fldCharType="end"/>
        </w:r>
      </w:ins>
      <w:ins w:id="3794" w:author="chaniaayulestari@outlook.com" w:date="2021-11-13T13:52:00Z">
        <w:del w:id="3795" w:author="Rafi Aziizi" w:date="2021-11-14T09:52:00Z">
          <w:r w:rsidDel="003640C9">
            <w:fldChar w:fldCharType="begin"/>
          </w:r>
          <w:r w:rsidDel="003640C9">
            <w:delInstrText xml:space="preserve"> SEQ Tabel_3. \* ARABIC </w:delInstrText>
          </w:r>
        </w:del>
      </w:ins>
      <w:del w:id="3796" w:author="Rafi Aziizi" w:date="2021-11-14T09:52:00Z">
        <w:r w:rsidDel="003640C9">
          <w:fldChar w:fldCharType="end"/>
        </w:r>
      </w:del>
      <w:ins w:id="3797" w:author="chaniaayulestari@outlook.com" w:date="2021-11-13T13:52:00Z">
        <w:r>
          <w:t xml:space="preserve"> Skenario</w:t>
        </w:r>
        <w:del w:id="3798" w:author="Rafi Aziizi" w:date="2021-11-14T09:41:00Z">
          <w:r w:rsidDel="00927D1D">
            <w:delText>n</w:delText>
          </w:r>
        </w:del>
        <w:r>
          <w:t xml:space="preserve"> Login</w:t>
        </w:r>
        <w:bookmarkEnd w:id="379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lastRenderedPageBreak/>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1C526FBC" w:rsidR="00C42BC3" w:rsidRDefault="00C42BC3" w:rsidP="00702C53">
      <w:pPr>
        <w:rPr>
          <w:ins w:id="3799" w:author="Rafi Aziizi" w:date="2021-11-14T12:25:00Z"/>
        </w:rPr>
      </w:pPr>
    </w:p>
    <w:p w14:paraId="2195419C" w14:textId="33749B28" w:rsidR="00702C53" w:rsidRDefault="00702C53" w:rsidP="00702C53">
      <w:pPr>
        <w:ind w:firstLine="426"/>
        <w:rPr>
          <w:ins w:id="3800" w:author="Rafi Aziizi" w:date="2021-11-14T12:25:00Z"/>
        </w:rPr>
      </w:pPr>
      <w:ins w:id="3801" w:author="Rafi Aziizi" w:date="2021-11-14T12:25:00Z">
        <w:r>
          <w:t>b. Skenario Lupa Password</w:t>
        </w:r>
      </w:ins>
    </w:p>
    <w:p w14:paraId="464C2543" w14:textId="3FF2B0D0" w:rsidR="00715A8F" w:rsidRDefault="00715A8F">
      <w:pPr>
        <w:pStyle w:val="Caption"/>
        <w:keepNext/>
        <w:jc w:val="center"/>
        <w:rPr>
          <w:ins w:id="3802" w:author="Rafi Aziizi" w:date="2021-11-14T12:31:00Z"/>
        </w:rPr>
        <w:pPrChange w:id="3803" w:author="Rafi Aziizi" w:date="2021-11-14T12:31:00Z">
          <w:pPr/>
        </w:pPrChange>
      </w:pPr>
      <w:bookmarkStart w:id="3804" w:name="_Toc87950159"/>
      <w:ins w:id="3805" w:author="Rafi Aziizi" w:date="2021-11-14T12:31:00Z">
        <w:r>
          <w:t xml:space="preserve">Tabel 3. </w:t>
        </w:r>
        <w:r>
          <w:fldChar w:fldCharType="begin"/>
        </w:r>
        <w:r>
          <w:instrText xml:space="preserve"> SEQ Tabel_3. \* ARABIC </w:instrText>
        </w:r>
      </w:ins>
      <w:r>
        <w:fldChar w:fldCharType="separate"/>
      </w:r>
      <w:ins w:id="3806" w:author="Rafi Aziizi" w:date="2021-11-14T12:31:00Z">
        <w:r>
          <w:rPr>
            <w:noProof/>
          </w:rPr>
          <w:t>6</w:t>
        </w:r>
        <w:r>
          <w:fldChar w:fldCharType="end"/>
        </w:r>
        <w:r>
          <w:t xml:space="preserve"> Skenario Lupa Password</w:t>
        </w:r>
        <w:bookmarkEnd w:id="380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02C53" w:rsidRPr="00A46E0B" w14:paraId="0C1B0F98" w14:textId="77777777" w:rsidTr="004A4F76">
        <w:trPr>
          <w:jc w:val="center"/>
          <w:ins w:id="3807" w:author="Rafi Aziizi" w:date="2021-11-14T12:25:00Z"/>
        </w:trPr>
        <w:tc>
          <w:tcPr>
            <w:tcW w:w="3827" w:type="dxa"/>
            <w:shd w:val="clear" w:color="auto" w:fill="F2EE98"/>
            <w:vAlign w:val="center"/>
          </w:tcPr>
          <w:p w14:paraId="38A23478" w14:textId="77777777" w:rsidR="00702C53" w:rsidRPr="0044182F" w:rsidRDefault="00702C53" w:rsidP="004A4F76">
            <w:pPr>
              <w:rPr>
                <w:ins w:id="3808" w:author="Rafi Aziizi" w:date="2021-11-14T12:25:00Z"/>
                <w:b/>
              </w:rPr>
            </w:pPr>
            <w:ins w:id="3809" w:author="Rafi Aziizi" w:date="2021-11-14T12:25:00Z">
              <w:r w:rsidRPr="0044182F">
                <w:rPr>
                  <w:b/>
                </w:rPr>
                <w:t>Name</w:t>
              </w:r>
            </w:ins>
          </w:p>
        </w:tc>
        <w:tc>
          <w:tcPr>
            <w:tcW w:w="3964" w:type="dxa"/>
            <w:shd w:val="clear" w:color="auto" w:fill="F2EE98"/>
            <w:vAlign w:val="center"/>
          </w:tcPr>
          <w:p w14:paraId="41C3B59D" w14:textId="519B8EC8" w:rsidR="00702C53" w:rsidRPr="00A46E0B" w:rsidRDefault="00702C53" w:rsidP="004A4F76">
            <w:pPr>
              <w:rPr>
                <w:ins w:id="3810" w:author="Rafi Aziizi" w:date="2021-11-14T12:25:00Z"/>
              </w:rPr>
            </w:pPr>
            <w:ins w:id="3811" w:author="Rafi Aziizi" w:date="2021-11-14T12:25:00Z">
              <w:r>
                <w:t>Lupa Password</w:t>
              </w:r>
              <w:r>
                <w:rPr>
                  <w:lang w:val="id-ID"/>
                </w:rPr>
                <w:t xml:space="preserve"> </w:t>
              </w:r>
            </w:ins>
          </w:p>
        </w:tc>
      </w:tr>
      <w:tr w:rsidR="00702C53" w:rsidRPr="0044182F" w14:paraId="0C0F7381" w14:textId="77777777" w:rsidTr="004A4F76">
        <w:trPr>
          <w:jc w:val="center"/>
          <w:ins w:id="3812" w:author="Rafi Aziizi" w:date="2021-11-14T12:25:00Z"/>
        </w:trPr>
        <w:tc>
          <w:tcPr>
            <w:tcW w:w="3827" w:type="dxa"/>
            <w:vAlign w:val="center"/>
          </w:tcPr>
          <w:p w14:paraId="0531FF9B" w14:textId="77777777" w:rsidR="00702C53" w:rsidRPr="0044182F" w:rsidRDefault="00702C53" w:rsidP="004A4F76">
            <w:pPr>
              <w:rPr>
                <w:ins w:id="3813" w:author="Rafi Aziizi" w:date="2021-11-14T12:25:00Z"/>
                <w:b/>
              </w:rPr>
            </w:pPr>
            <w:ins w:id="3814" w:author="Rafi Aziizi" w:date="2021-11-14T12:25:00Z">
              <w:r w:rsidRPr="0044182F">
                <w:rPr>
                  <w:b/>
                </w:rPr>
                <w:t>ID</w:t>
              </w:r>
            </w:ins>
          </w:p>
        </w:tc>
        <w:tc>
          <w:tcPr>
            <w:tcW w:w="3964" w:type="dxa"/>
            <w:vAlign w:val="center"/>
          </w:tcPr>
          <w:p w14:paraId="6A27986D" w14:textId="745F35AB" w:rsidR="00702C53" w:rsidRPr="002F6C1D" w:rsidRDefault="00702C53" w:rsidP="004A4F76">
            <w:pPr>
              <w:rPr>
                <w:ins w:id="3815" w:author="Rafi Aziizi" w:date="2021-11-14T12:25:00Z"/>
              </w:rPr>
            </w:pPr>
            <w:ins w:id="3816" w:author="Rafi Aziizi" w:date="2021-11-14T12:25:00Z">
              <w:r>
                <w:t>RC01.1</w:t>
              </w:r>
            </w:ins>
          </w:p>
        </w:tc>
      </w:tr>
      <w:tr w:rsidR="00702C53" w:rsidRPr="000C722D" w14:paraId="2F98316F" w14:textId="77777777" w:rsidTr="004A4F76">
        <w:trPr>
          <w:jc w:val="center"/>
          <w:ins w:id="3817" w:author="Rafi Aziizi" w:date="2021-11-14T12:25:00Z"/>
        </w:trPr>
        <w:tc>
          <w:tcPr>
            <w:tcW w:w="3827" w:type="dxa"/>
            <w:vAlign w:val="center"/>
          </w:tcPr>
          <w:p w14:paraId="47CED08A" w14:textId="77777777" w:rsidR="00702C53" w:rsidRPr="0044182F" w:rsidRDefault="00702C53" w:rsidP="004A4F76">
            <w:pPr>
              <w:rPr>
                <w:ins w:id="3818" w:author="Rafi Aziizi" w:date="2021-11-14T12:25:00Z"/>
                <w:b/>
              </w:rPr>
            </w:pPr>
            <w:ins w:id="3819" w:author="Rafi Aziizi" w:date="2021-11-14T12:25:00Z">
              <w:r w:rsidRPr="0044182F">
                <w:rPr>
                  <w:b/>
                </w:rPr>
                <w:t>Description</w:t>
              </w:r>
            </w:ins>
          </w:p>
        </w:tc>
        <w:tc>
          <w:tcPr>
            <w:tcW w:w="3964" w:type="dxa"/>
          </w:tcPr>
          <w:p w14:paraId="64230C35" w14:textId="3E2F24D7" w:rsidR="00702C53" w:rsidRPr="000C722D" w:rsidRDefault="00702C53" w:rsidP="004A4F76">
            <w:pPr>
              <w:rPr>
                <w:ins w:id="3820" w:author="Rafi Aziizi" w:date="2021-11-14T12:25:00Z"/>
              </w:rPr>
            </w:pPr>
            <w:ins w:id="3821" w:author="Rafi Aziizi" w:date="2021-11-14T12:25:00Z">
              <w:r>
                <w:t>Menjelaskan mengenai proses lupa passwor</w:t>
              </w:r>
            </w:ins>
            <w:ins w:id="3822" w:author="Rafi Aziizi" w:date="2021-11-14T12:26:00Z">
              <w:r>
                <w:t>d</w:t>
              </w:r>
            </w:ins>
            <w:ins w:id="3823" w:author="Rafi Aziizi" w:date="2021-11-14T12:25:00Z">
              <w:r>
                <w:t xml:space="preserve"> yang akan dilakukan pengguna.</w:t>
              </w:r>
            </w:ins>
          </w:p>
        </w:tc>
      </w:tr>
      <w:tr w:rsidR="00702C53" w:rsidRPr="0044182F" w14:paraId="429BFB20" w14:textId="77777777" w:rsidTr="004A4F76">
        <w:trPr>
          <w:jc w:val="center"/>
          <w:ins w:id="3824" w:author="Rafi Aziizi" w:date="2021-11-14T12:25:00Z"/>
        </w:trPr>
        <w:tc>
          <w:tcPr>
            <w:tcW w:w="3827" w:type="dxa"/>
            <w:vAlign w:val="center"/>
          </w:tcPr>
          <w:p w14:paraId="7CAD438A" w14:textId="77777777" w:rsidR="00702C53" w:rsidRPr="0044182F" w:rsidRDefault="00702C53" w:rsidP="004A4F76">
            <w:pPr>
              <w:rPr>
                <w:ins w:id="3825" w:author="Rafi Aziizi" w:date="2021-11-14T12:25:00Z"/>
                <w:b/>
              </w:rPr>
            </w:pPr>
            <w:ins w:id="3826" w:author="Rafi Aziizi" w:date="2021-11-14T12:25:00Z">
              <w:r w:rsidRPr="0044182F">
                <w:rPr>
                  <w:b/>
                </w:rPr>
                <w:t>Actors</w:t>
              </w:r>
            </w:ins>
          </w:p>
        </w:tc>
        <w:tc>
          <w:tcPr>
            <w:tcW w:w="3964" w:type="dxa"/>
            <w:vAlign w:val="center"/>
          </w:tcPr>
          <w:p w14:paraId="1E050BA2" w14:textId="77777777" w:rsidR="00702C53" w:rsidRPr="002F6C1D" w:rsidRDefault="00702C53" w:rsidP="004A4F76">
            <w:pPr>
              <w:rPr>
                <w:ins w:id="3827" w:author="Rafi Aziizi" w:date="2021-11-14T12:25:00Z"/>
              </w:rPr>
            </w:pPr>
            <w:ins w:id="3828" w:author="Rafi Aziizi" w:date="2021-11-14T12:25:00Z">
              <w:r>
                <w:t>Bag.IT, Kepala Sekolah, Guru BK.</w:t>
              </w:r>
            </w:ins>
          </w:p>
        </w:tc>
      </w:tr>
      <w:tr w:rsidR="00702C53" w:rsidRPr="0044182F" w14:paraId="3D663F2F" w14:textId="77777777" w:rsidTr="004A4F76">
        <w:trPr>
          <w:jc w:val="center"/>
          <w:ins w:id="3829" w:author="Rafi Aziizi" w:date="2021-11-14T12:25:00Z"/>
        </w:trPr>
        <w:tc>
          <w:tcPr>
            <w:tcW w:w="3827" w:type="dxa"/>
            <w:vAlign w:val="center"/>
          </w:tcPr>
          <w:p w14:paraId="74FDDA15" w14:textId="77777777" w:rsidR="00702C53" w:rsidRPr="0044182F" w:rsidRDefault="00702C53" w:rsidP="004A4F76">
            <w:pPr>
              <w:rPr>
                <w:ins w:id="3830" w:author="Rafi Aziizi" w:date="2021-11-14T12:25:00Z"/>
                <w:b/>
              </w:rPr>
            </w:pPr>
            <w:ins w:id="3831" w:author="Rafi Aziizi" w:date="2021-11-14T12:25:00Z">
              <w:r w:rsidRPr="0044182F">
                <w:rPr>
                  <w:b/>
                </w:rPr>
                <w:t>Frequency of Use</w:t>
              </w:r>
            </w:ins>
          </w:p>
        </w:tc>
        <w:tc>
          <w:tcPr>
            <w:tcW w:w="3964" w:type="dxa"/>
            <w:vAlign w:val="center"/>
          </w:tcPr>
          <w:p w14:paraId="49A44134" w14:textId="53498312" w:rsidR="00702C53" w:rsidRPr="0044182F" w:rsidRDefault="00702C53" w:rsidP="004A4F76">
            <w:pPr>
              <w:rPr>
                <w:ins w:id="3832" w:author="Rafi Aziizi" w:date="2021-11-14T12:25:00Z"/>
              </w:rPr>
            </w:pPr>
            <w:ins w:id="3833" w:author="Rafi Aziizi" w:date="2021-11-14T12:25:00Z">
              <w:r>
                <w:t>Setiap aktor ingin meng</w:t>
              </w:r>
            </w:ins>
            <w:ins w:id="3834" w:author="Rafi Aziizi" w:date="2021-11-14T12:26:00Z">
              <w:r>
                <w:t>ganti password</w:t>
              </w:r>
            </w:ins>
            <w:ins w:id="3835" w:author="Rafi Aziizi" w:date="2021-11-14T12:25:00Z">
              <w:r>
                <w:t xml:space="preserve"> </w:t>
              </w:r>
            </w:ins>
            <w:ins w:id="3836" w:author="Rafi Aziizi" w:date="2021-11-14T12:26:00Z">
              <w:r>
                <w:t xml:space="preserve">akun </w:t>
              </w:r>
            </w:ins>
            <w:ins w:id="3837" w:author="Rafi Aziizi" w:date="2021-11-14T12:25:00Z">
              <w:r>
                <w:t xml:space="preserve">sesuai dengan </w:t>
              </w:r>
            </w:ins>
            <w:ins w:id="3838" w:author="Rafi Aziizi" w:date="2021-11-14T12:26:00Z">
              <w:r>
                <w:t>data admin yang tersedia</w:t>
              </w:r>
            </w:ins>
          </w:p>
        </w:tc>
      </w:tr>
      <w:tr w:rsidR="00702C53" w:rsidRPr="0044182F" w14:paraId="6D84F55B" w14:textId="77777777" w:rsidTr="004A4F76">
        <w:trPr>
          <w:jc w:val="center"/>
          <w:ins w:id="3839" w:author="Rafi Aziizi" w:date="2021-11-14T12:25:00Z"/>
        </w:trPr>
        <w:tc>
          <w:tcPr>
            <w:tcW w:w="3827" w:type="dxa"/>
            <w:vAlign w:val="center"/>
          </w:tcPr>
          <w:p w14:paraId="1692B901" w14:textId="77777777" w:rsidR="00702C53" w:rsidRPr="0044182F" w:rsidRDefault="00702C53" w:rsidP="004A4F76">
            <w:pPr>
              <w:rPr>
                <w:ins w:id="3840" w:author="Rafi Aziizi" w:date="2021-11-14T12:25:00Z"/>
                <w:b/>
              </w:rPr>
            </w:pPr>
            <w:ins w:id="3841" w:author="Rafi Aziizi" w:date="2021-11-14T12:25:00Z">
              <w:r w:rsidRPr="0044182F">
                <w:rPr>
                  <w:b/>
                </w:rPr>
                <w:t>Triggers</w:t>
              </w:r>
            </w:ins>
          </w:p>
        </w:tc>
        <w:tc>
          <w:tcPr>
            <w:tcW w:w="3964" w:type="dxa"/>
            <w:vAlign w:val="center"/>
          </w:tcPr>
          <w:p w14:paraId="15D0276B" w14:textId="3D3B87AB" w:rsidR="00702C53" w:rsidRPr="00702C53" w:rsidRDefault="00702C53" w:rsidP="004A4F76">
            <w:pPr>
              <w:rPr>
                <w:ins w:id="3842" w:author="Rafi Aziizi" w:date="2021-11-14T12:25:00Z"/>
                <w:i/>
                <w:iCs/>
                <w:rPrChange w:id="3843" w:author="Rafi Aziizi" w:date="2021-11-14T12:26:00Z">
                  <w:rPr>
                    <w:ins w:id="3844" w:author="Rafi Aziizi" w:date="2021-11-14T12:25:00Z"/>
                  </w:rPr>
                </w:rPrChange>
              </w:rPr>
            </w:pPr>
            <w:ins w:id="3845" w:author="Rafi Aziizi" w:date="2021-11-14T12:25:00Z">
              <w:r>
                <w:t xml:space="preserve">Aktor memasukkan </w:t>
              </w:r>
            </w:ins>
            <w:ins w:id="3846" w:author="Rafi Aziizi" w:date="2021-11-14T12:26:00Z">
              <w:r>
                <w:t>data admin dan password baru</w:t>
              </w:r>
            </w:ins>
          </w:p>
        </w:tc>
      </w:tr>
      <w:tr w:rsidR="00702C53" w:rsidRPr="0048762E" w14:paraId="119FBE21" w14:textId="77777777" w:rsidTr="004A4F76">
        <w:trPr>
          <w:jc w:val="center"/>
          <w:ins w:id="3847" w:author="Rafi Aziizi" w:date="2021-11-14T12:25:00Z"/>
        </w:trPr>
        <w:tc>
          <w:tcPr>
            <w:tcW w:w="3827" w:type="dxa"/>
            <w:vAlign w:val="center"/>
          </w:tcPr>
          <w:p w14:paraId="20C59AD2" w14:textId="77777777" w:rsidR="00702C53" w:rsidRPr="0044182F" w:rsidRDefault="00702C53" w:rsidP="004A4F76">
            <w:pPr>
              <w:rPr>
                <w:ins w:id="3848" w:author="Rafi Aziizi" w:date="2021-11-14T12:25:00Z"/>
                <w:b/>
              </w:rPr>
            </w:pPr>
            <w:ins w:id="3849" w:author="Rafi Aziizi" w:date="2021-11-14T12:25:00Z">
              <w:r w:rsidRPr="0044182F">
                <w:rPr>
                  <w:b/>
                </w:rPr>
                <w:t>Pre-Conditions</w:t>
              </w:r>
            </w:ins>
          </w:p>
        </w:tc>
        <w:tc>
          <w:tcPr>
            <w:tcW w:w="3964" w:type="dxa"/>
            <w:vAlign w:val="center"/>
          </w:tcPr>
          <w:p w14:paraId="57D14061" w14:textId="56C72035" w:rsidR="00702C53" w:rsidRPr="00702C53" w:rsidRDefault="00702C53" w:rsidP="004A4F76">
            <w:pPr>
              <w:rPr>
                <w:ins w:id="3850" w:author="Rafi Aziizi" w:date="2021-11-14T12:25:00Z"/>
                <w:i/>
                <w:iCs/>
              </w:rPr>
            </w:pPr>
            <w:ins w:id="3851" w:author="Rafi Aziizi" w:date="2021-11-14T12:27:00Z">
              <w:r>
                <w:t>Aktor tidak bisa men</w:t>
              </w:r>
            </w:ins>
            <w:ins w:id="3852" w:author="Rafi Aziizi" w:date="2021-11-14T12:28:00Z">
              <w:r>
                <w:t>gakses sistem</w:t>
              </w:r>
            </w:ins>
            <w:ins w:id="3853" w:author="Rafi Aziizi" w:date="2021-11-14T12:27:00Z">
              <w:r>
                <w:t xml:space="preserve"> </w:t>
              </w:r>
            </w:ins>
            <w:ins w:id="3854" w:author="Rafi Aziizi" w:date="2021-11-14T12:28:00Z">
              <w:r>
                <w:t xml:space="preserve">karena salah menginput </w:t>
              </w:r>
              <w:r w:rsidRPr="00702C53">
                <w:rPr>
                  <w:i/>
                  <w:iCs/>
                  <w:rPrChange w:id="3855" w:author="Rafi Aziizi" w:date="2021-11-14T12:28:00Z">
                    <w:rPr/>
                  </w:rPrChange>
                </w:rPr>
                <w:t>password</w:t>
              </w:r>
            </w:ins>
          </w:p>
        </w:tc>
      </w:tr>
      <w:tr w:rsidR="00702C53" w:rsidRPr="0048762E" w14:paraId="65CC2430" w14:textId="77777777" w:rsidTr="004A4F76">
        <w:trPr>
          <w:jc w:val="center"/>
          <w:ins w:id="3856" w:author="Rafi Aziizi" w:date="2021-11-14T12:25:00Z"/>
        </w:trPr>
        <w:tc>
          <w:tcPr>
            <w:tcW w:w="3827" w:type="dxa"/>
            <w:vAlign w:val="center"/>
          </w:tcPr>
          <w:p w14:paraId="384DB940" w14:textId="77777777" w:rsidR="00702C53" w:rsidRPr="0044182F" w:rsidRDefault="00702C53" w:rsidP="004A4F76">
            <w:pPr>
              <w:rPr>
                <w:ins w:id="3857" w:author="Rafi Aziizi" w:date="2021-11-14T12:25:00Z"/>
                <w:b/>
              </w:rPr>
            </w:pPr>
            <w:ins w:id="3858" w:author="Rafi Aziizi" w:date="2021-11-14T12:25:00Z">
              <w:r w:rsidRPr="0044182F">
                <w:rPr>
                  <w:b/>
                </w:rPr>
                <w:t>Post-Conditions</w:t>
              </w:r>
            </w:ins>
          </w:p>
        </w:tc>
        <w:tc>
          <w:tcPr>
            <w:tcW w:w="3964" w:type="dxa"/>
            <w:vAlign w:val="center"/>
          </w:tcPr>
          <w:p w14:paraId="18C8AE1C" w14:textId="302B7AD4" w:rsidR="00702C53" w:rsidRPr="0048762E" w:rsidRDefault="00702C53" w:rsidP="004A4F76">
            <w:pPr>
              <w:rPr>
                <w:ins w:id="3859" w:author="Rafi Aziizi" w:date="2021-11-14T12:25:00Z"/>
              </w:rPr>
            </w:pPr>
            <w:ins w:id="3860" w:author="Rafi Aziizi" w:date="2021-11-14T12:25:00Z">
              <w:r>
                <w:t>Proses l</w:t>
              </w:r>
            </w:ins>
            <w:ins w:id="3861" w:author="Rafi Aziizi" w:date="2021-11-14T12:26:00Z">
              <w:r>
                <w:t>upa password</w:t>
              </w:r>
            </w:ins>
            <w:ins w:id="3862" w:author="Rafi Aziizi" w:date="2021-11-14T12:25:00Z">
              <w:r>
                <w:t xml:space="preserve"> berhasil</w:t>
              </w:r>
            </w:ins>
          </w:p>
        </w:tc>
      </w:tr>
      <w:tr w:rsidR="00702C53" w:rsidRPr="0044182F" w14:paraId="6DB4F7BE" w14:textId="77777777" w:rsidTr="004A4F76">
        <w:trPr>
          <w:jc w:val="center"/>
          <w:ins w:id="3863" w:author="Rafi Aziizi" w:date="2021-11-14T12:25:00Z"/>
        </w:trPr>
        <w:tc>
          <w:tcPr>
            <w:tcW w:w="7791" w:type="dxa"/>
            <w:gridSpan w:val="2"/>
            <w:shd w:val="clear" w:color="auto" w:fill="F2EE98"/>
            <w:vAlign w:val="center"/>
          </w:tcPr>
          <w:p w14:paraId="6395323B" w14:textId="77777777" w:rsidR="00702C53" w:rsidRPr="0044182F" w:rsidRDefault="00702C53" w:rsidP="004A4F76">
            <w:pPr>
              <w:jc w:val="center"/>
              <w:rPr>
                <w:ins w:id="3864" w:author="Rafi Aziizi" w:date="2021-11-14T12:25:00Z"/>
                <w:b/>
              </w:rPr>
            </w:pPr>
            <w:ins w:id="3865" w:author="Rafi Aziizi" w:date="2021-11-14T12:25:00Z">
              <w:r w:rsidRPr="0044182F">
                <w:rPr>
                  <w:b/>
                </w:rPr>
                <w:t>Main Course</w:t>
              </w:r>
            </w:ins>
          </w:p>
        </w:tc>
      </w:tr>
      <w:tr w:rsidR="00702C53" w:rsidRPr="0044182F" w14:paraId="2E0300C3" w14:textId="77777777" w:rsidTr="004A4F76">
        <w:trPr>
          <w:jc w:val="center"/>
          <w:ins w:id="3866" w:author="Rafi Aziizi" w:date="2021-11-14T12:25:00Z"/>
        </w:trPr>
        <w:tc>
          <w:tcPr>
            <w:tcW w:w="3827" w:type="dxa"/>
            <w:shd w:val="clear" w:color="auto" w:fill="F2EE98"/>
            <w:vAlign w:val="center"/>
          </w:tcPr>
          <w:p w14:paraId="52912CF5" w14:textId="77777777" w:rsidR="00702C53" w:rsidRPr="0044182F" w:rsidRDefault="00702C53" w:rsidP="004A4F76">
            <w:pPr>
              <w:jc w:val="center"/>
              <w:rPr>
                <w:ins w:id="3867" w:author="Rafi Aziizi" w:date="2021-11-14T12:25:00Z"/>
                <w:b/>
              </w:rPr>
            </w:pPr>
            <w:ins w:id="3868" w:author="Rafi Aziizi" w:date="2021-11-14T12:25:00Z">
              <w:r w:rsidRPr="0044182F">
                <w:rPr>
                  <w:b/>
                </w:rPr>
                <w:t>Aksi Aktor</w:t>
              </w:r>
            </w:ins>
          </w:p>
        </w:tc>
        <w:tc>
          <w:tcPr>
            <w:tcW w:w="3964" w:type="dxa"/>
            <w:shd w:val="clear" w:color="auto" w:fill="F2EE98"/>
            <w:vAlign w:val="center"/>
          </w:tcPr>
          <w:p w14:paraId="26769370" w14:textId="77777777" w:rsidR="00702C53" w:rsidRPr="0044182F" w:rsidRDefault="00702C53" w:rsidP="004A4F76">
            <w:pPr>
              <w:jc w:val="center"/>
              <w:rPr>
                <w:ins w:id="3869" w:author="Rafi Aziizi" w:date="2021-11-14T12:25:00Z"/>
                <w:b/>
              </w:rPr>
            </w:pPr>
            <w:ins w:id="3870" w:author="Rafi Aziizi" w:date="2021-11-14T12:25:00Z">
              <w:r w:rsidRPr="0044182F">
                <w:rPr>
                  <w:b/>
                </w:rPr>
                <w:t>Reaksi Sistem</w:t>
              </w:r>
            </w:ins>
          </w:p>
        </w:tc>
      </w:tr>
      <w:tr w:rsidR="00702C53" w:rsidRPr="0044182F" w14:paraId="48123B83" w14:textId="77777777" w:rsidTr="004A4F76">
        <w:trPr>
          <w:jc w:val="center"/>
          <w:ins w:id="3871" w:author="Rafi Aziizi" w:date="2021-11-14T12:25:00Z"/>
        </w:trPr>
        <w:tc>
          <w:tcPr>
            <w:tcW w:w="3827" w:type="dxa"/>
            <w:vAlign w:val="center"/>
          </w:tcPr>
          <w:p w14:paraId="444100D9" w14:textId="77777777" w:rsidR="00702C53" w:rsidRPr="0044182F" w:rsidRDefault="00702C53" w:rsidP="00702C53">
            <w:pPr>
              <w:numPr>
                <w:ilvl w:val="0"/>
                <w:numId w:val="130"/>
              </w:numPr>
              <w:spacing w:after="160"/>
              <w:rPr>
                <w:ins w:id="3872" w:author="Rafi Aziizi" w:date="2021-11-14T12:25:00Z"/>
              </w:rPr>
            </w:pPr>
            <w:ins w:id="3873" w:author="Rafi Aziizi" w:date="2021-11-14T12:25:00Z">
              <w:r>
                <w:t>Mengakses sistem absensi</w:t>
              </w:r>
            </w:ins>
          </w:p>
        </w:tc>
        <w:tc>
          <w:tcPr>
            <w:tcW w:w="3964" w:type="dxa"/>
            <w:vAlign w:val="center"/>
          </w:tcPr>
          <w:p w14:paraId="0CCA4DAA" w14:textId="77777777" w:rsidR="00702C53" w:rsidRPr="0044182F" w:rsidRDefault="00702C53" w:rsidP="004A4F76">
            <w:pPr>
              <w:ind w:left="511"/>
              <w:rPr>
                <w:ins w:id="3874" w:author="Rafi Aziizi" w:date="2021-11-14T12:25:00Z"/>
              </w:rPr>
            </w:pPr>
          </w:p>
        </w:tc>
      </w:tr>
      <w:tr w:rsidR="00702C53" w:rsidRPr="0044182F" w14:paraId="6883D46E" w14:textId="77777777" w:rsidTr="004A4F76">
        <w:trPr>
          <w:jc w:val="center"/>
          <w:ins w:id="3875" w:author="Rafi Aziizi" w:date="2021-11-14T12:25:00Z"/>
        </w:trPr>
        <w:tc>
          <w:tcPr>
            <w:tcW w:w="3827" w:type="dxa"/>
            <w:vAlign w:val="center"/>
          </w:tcPr>
          <w:p w14:paraId="7E81F8BD" w14:textId="77777777" w:rsidR="00702C53" w:rsidRPr="0044182F" w:rsidRDefault="00702C53" w:rsidP="004A4F76">
            <w:pPr>
              <w:ind w:left="510"/>
              <w:rPr>
                <w:ins w:id="3876" w:author="Rafi Aziizi" w:date="2021-11-14T12:25:00Z"/>
              </w:rPr>
            </w:pPr>
          </w:p>
        </w:tc>
        <w:tc>
          <w:tcPr>
            <w:tcW w:w="3964" w:type="dxa"/>
            <w:vAlign w:val="center"/>
          </w:tcPr>
          <w:p w14:paraId="5B3056EE" w14:textId="77777777" w:rsidR="00702C53" w:rsidRPr="0044182F" w:rsidRDefault="00702C53" w:rsidP="00702C53">
            <w:pPr>
              <w:numPr>
                <w:ilvl w:val="0"/>
                <w:numId w:val="130"/>
              </w:numPr>
              <w:spacing w:after="160"/>
              <w:ind w:left="511"/>
              <w:rPr>
                <w:ins w:id="3877" w:author="Rafi Aziizi" w:date="2021-11-14T12:25:00Z"/>
              </w:rPr>
            </w:pPr>
            <w:ins w:id="3878" w:author="Rafi Aziizi" w:date="2021-11-14T12:25:00Z">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ins>
          </w:p>
        </w:tc>
      </w:tr>
      <w:tr w:rsidR="00702C53" w:rsidRPr="0044182F" w14:paraId="3027002D" w14:textId="77777777" w:rsidTr="004A4F76">
        <w:trPr>
          <w:jc w:val="center"/>
          <w:ins w:id="3879" w:author="Rafi Aziizi" w:date="2021-11-14T12:25:00Z"/>
        </w:trPr>
        <w:tc>
          <w:tcPr>
            <w:tcW w:w="3827" w:type="dxa"/>
            <w:vAlign w:val="center"/>
          </w:tcPr>
          <w:p w14:paraId="2479765A" w14:textId="1A8612EA" w:rsidR="00702C53" w:rsidRPr="0044182F" w:rsidRDefault="00702C53" w:rsidP="00702C53">
            <w:pPr>
              <w:pStyle w:val="ListParagraph"/>
              <w:numPr>
                <w:ilvl w:val="0"/>
                <w:numId w:val="130"/>
              </w:numPr>
              <w:ind w:left="450"/>
              <w:rPr>
                <w:ins w:id="3880" w:author="Rafi Aziizi" w:date="2021-11-14T12:25:00Z"/>
              </w:rPr>
            </w:pPr>
            <w:ins w:id="3881" w:author="Rafi Aziizi" w:date="2021-11-14T12:28:00Z">
              <w:r>
                <w:lastRenderedPageBreak/>
                <w:t>M</w:t>
              </w:r>
            </w:ins>
            <w:ins w:id="3882" w:author="Rafi Aziizi" w:date="2021-11-14T12:25:00Z">
              <w:r>
                <w:t xml:space="preserve">enekan </w:t>
              </w:r>
              <w:r>
                <w:rPr>
                  <w:i/>
                  <w:iCs/>
                </w:rPr>
                <w:t>button “</w:t>
              </w:r>
              <w:r>
                <w:t>L</w:t>
              </w:r>
            </w:ins>
            <w:ins w:id="3883" w:author="Rafi Aziizi" w:date="2021-11-14T12:28:00Z">
              <w:r>
                <w:t>upa Password</w:t>
              </w:r>
            </w:ins>
            <w:ins w:id="3884" w:author="Rafi Aziizi" w:date="2021-11-14T12:25:00Z">
              <w:r>
                <w:rPr>
                  <w:i/>
                  <w:iCs/>
                </w:rPr>
                <w:t>”</w:t>
              </w:r>
            </w:ins>
          </w:p>
        </w:tc>
        <w:tc>
          <w:tcPr>
            <w:tcW w:w="3964" w:type="dxa"/>
            <w:vAlign w:val="center"/>
          </w:tcPr>
          <w:p w14:paraId="62BE0DDF" w14:textId="77777777" w:rsidR="00702C53" w:rsidRDefault="00702C53" w:rsidP="004A4F76">
            <w:pPr>
              <w:spacing w:after="160"/>
              <w:rPr>
                <w:ins w:id="3885" w:author="Rafi Aziizi" w:date="2021-11-14T12:25:00Z"/>
              </w:rPr>
            </w:pPr>
          </w:p>
        </w:tc>
      </w:tr>
      <w:tr w:rsidR="00702C53" w:rsidRPr="0044182F" w14:paraId="162E3726" w14:textId="77777777" w:rsidTr="004A4F76">
        <w:trPr>
          <w:jc w:val="center"/>
          <w:ins w:id="3886" w:author="Rafi Aziizi" w:date="2021-11-14T12:25:00Z"/>
        </w:trPr>
        <w:tc>
          <w:tcPr>
            <w:tcW w:w="3827" w:type="dxa"/>
            <w:vAlign w:val="center"/>
          </w:tcPr>
          <w:p w14:paraId="633E81DB" w14:textId="77777777" w:rsidR="00702C53" w:rsidRDefault="00702C53" w:rsidP="004A4F76">
            <w:pPr>
              <w:pStyle w:val="ListParagraph"/>
              <w:ind w:left="450"/>
              <w:rPr>
                <w:ins w:id="3887" w:author="Rafi Aziizi" w:date="2021-11-14T12:25:00Z"/>
              </w:rPr>
            </w:pPr>
          </w:p>
        </w:tc>
        <w:tc>
          <w:tcPr>
            <w:tcW w:w="3964" w:type="dxa"/>
            <w:vAlign w:val="center"/>
          </w:tcPr>
          <w:p w14:paraId="7008A1A5" w14:textId="3B409C5C" w:rsidR="00702C53" w:rsidRDefault="00702C53" w:rsidP="00702C53">
            <w:pPr>
              <w:pStyle w:val="ListParagraph"/>
              <w:numPr>
                <w:ilvl w:val="0"/>
                <w:numId w:val="130"/>
              </w:numPr>
              <w:spacing w:after="160"/>
              <w:ind w:left="468"/>
              <w:rPr>
                <w:ins w:id="3888" w:author="Rafi Aziizi" w:date="2021-11-14T12:25:00Z"/>
              </w:rPr>
            </w:pPr>
            <w:ins w:id="3889" w:author="Rafi Aziizi" w:date="2021-11-14T12:28:00Z">
              <w:r>
                <w:t>Menampilkan form lupa password</w:t>
              </w:r>
            </w:ins>
          </w:p>
        </w:tc>
      </w:tr>
      <w:tr w:rsidR="00702C53" w:rsidRPr="0044182F" w14:paraId="7DEEA136" w14:textId="77777777" w:rsidTr="004A4F76">
        <w:trPr>
          <w:jc w:val="center"/>
          <w:ins w:id="3890" w:author="Rafi Aziizi" w:date="2021-11-14T12:25:00Z"/>
        </w:trPr>
        <w:tc>
          <w:tcPr>
            <w:tcW w:w="3827" w:type="dxa"/>
            <w:vAlign w:val="center"/>
          </w:tcPr>
          <w:p w14:paraId="06065831" w14:textId="19DFFC4A" w:rsidR="00702C53" w:rsidRDefault="00702C53">
            <w:pPr>
              <w:pStyle w:val="ListParagraph"/>
              <w:numPr>
                <w:ilvl w:val="0"/>
                <w:numId w:val="130"/>
              </w:numPr>
              <w:rPr>
                <w:ins w:id="3891" w:author="Rafi Aziizi" w:date="2021-11-14T12:25:00Z"/>
              </w:rPr>
              <w:pPrChange w:id="3892" w:author="Rafi Aziizi" w:date="2021-11-14T12:29:00Z">
                <w:pPr>
                  <w:pStyle w:val="ListParagraph"/>
                  <w:ind w:left="450"/>
                </w:pPr>
              </w:pPrChange>
            </w:pPr>
            <w:ins w:id="3893" w:author="Rafi Aziizi" w:date="2021-11-14T12:29:00Z">
              <w:r>
                <w:t>Mengisi form data admin dan password baru</w:t>
              </w:r>
            </w:ins>
          </w:p>
        </w:tc>
        <w:tc>
          <w:tcPr>
            <w:tcW w:w="3964" w:type="dxa"/>
            <w:vAlign w:val="center"/>
          </w:tcPr>
          <w:p w14:paraId="3C7209CC" w14:textId="5591EAD2" w:rsidR="00702C53" w:rsidRDefault="00702C53">
            <w:pPr>
              <w:spacing w:after="160"/>
              <w:rPr>
                <w:ins w:id="3894" w:author="Rafi Aziizi" w:date="2021-11-14T12:25:00Z"/>
              </w:rPr>
              <w:pPrChange w:id="3895" w:author="Rafi Aziizi" w:date="2021-11-14T12:29:00Z">
                <w:pPr>
                  <w:pStyle w:val="ListParagraph"/>
                  <w:numPr>
                    <w:numId w:val="130"/>
                  </w:numPr>
                  <w:spacing w:after="160"/>
                  <w:ind w:left="468" w:hanging="360"/>
                </w:pPr>
              </w:pPrChange>
            </w:pPr>
          </w:p>
        </w:tc>
      </w:tr>
      <w:tr w:rsidR="00702C53" w:rsidRPr="0044182F" w14:paraId="0025F932" w14:textId="77777777" w:rsidTr="004A4F76">
        <w:trPr>
          <w:jc w:val="center"/>
          <w:ins w:id="3896" w:author="Rafi Aziizi" w:date="2021-11-14T12:29:00Z"/>
        </w:trPr>
        <w:tc>
          <w:tcPr>
            <w:tcW w:w="3827" w:type="dxa"/>
            <w:vAlign w:val="center"/>
          </w:tcPr>
          <w:p w14:paraId="4FBBE67A" w14:textId="77777777" w:rsidR="00702C53" w:rsidRDefault="00702C53">
            <w:pPr>
              <w:rPr>
                <w:ins w:id="3897" w:author="Rafi Aziizi" w:date="2021-11-14T12:29:00Z"/>
              </w:rPr>
              <w:pPrChange w:id="3898" w:author="Rafi Aziizi" w:date="2021-11-14T12:29:00Z">
                <w:pPr>
                  <w:pStyle w:val="ListParagraph"/>
                  <w:numPr>
                    <w:numId w:val="130"/>
                  </w:numPr>
                  <w:ind w:hanging="360"/>
                </w:pPr>
              </w:pPrChange>
            </w:pPr>
          </w:p>
        </w:tc>
        <w:tc>
          <w:tcPr>
            <w:tcW w:w="3964" w:type="dxa"/>
            <w:vAlign w:val="center"/>
          </w:tcPr>
          <w:p w14:paraId="7685A55E" w14:textId="667FAF01" w:rsidR="00702C53" w:rsidRDefault="00702C53">
            <w:pPr>
              <w:pStyle w:val="ListParagraph"/>
              <w:numPr>
                <w:ilvl w:val="0"/>
                <w:numId w:val="130"/>
              </w:numPr>
              <w:spacing w:after="160"/>
              <w:rPr>
                <w:ins w:id="3899" w:author="Rafi Aziizi" w:date="2021-11-14T12:29:00Z"/>
              </w:rPr>
              <w:pPrChange w:id="3900" w:author="Rafi Aziizi" w:date="2021-11-14T12:29:00Z">
                <w:pPr>
                  <w:spacing w:after="160"/>
                </w:pPr>
              </w:pPrChange>
            </w:pPr>
            <w:ins w:id="3901" w:author="Rafi Aziizi" w:date="2021-11-14T12:29:00Z">
              <w:r>
                <w:t>Validasi data admin dan password baru</w:t>
              </w:r>
            </w:ins>
          </w:p>
        </w:tc>
      </w:tr>
      <w:tr w:rsidR="00702C53" w:rsidRPr="0044182F" w14:paraId="2EB5FF47" w14:textId="77777777" w:rsidTr="004A4F76">
        <w:trPr>
          <w:jc w:val="center"/>
          <w:ins w:id="3902" w:author="Rafi Aziizi" w:date="2021-11-14T12:29:00Z"/>
        </w:trPr>
        <w:tc>
          <w:tcPr>
            <w:tcW w:w="3827" w:type="dxa"/>
            <w:vAlign w:val="center"/>
          </w:tcPr>
          <w:p w14:paraId="706E8F21" w14:textId="77777777" w:rsidR="00702C53" w:rsidRDefault="00702C53" w:rsidP="00702C53">
            <w:pPr>
              <w:rPr>
                <w:ins w:id="3903" w:author="Rafi Aziizi" w:date="2021-11-14T12:29:00Z"/>
              </w:rPr>
            </w:pPr>
          </w:p>
        </w:tc>
        <w:tc>
          <w:tcPr>
            <w:tcW w:w="3964" w:type="dxa"/>
            <w:vAlign w:val="center"/>
          </w:tcPr>
          <w:p w14:paraId="5C75CFE9" w14:textId="639598F3" w:rsidR="00702C53" w:rsidRDefault="00702C53" w:rsidP="00702C53">
            <w:pPr>
              <w:pStyle w:val="ListParagraph"/>
              <w:numPr>
                <w:ilvl w:val="0"/>
                <w:numId w:val="130"/>
              </w:numPr>
              <w:spacing w:after="160"/>
              <w:rPr>
                <w:ins w:id="3904" w:author="Rafi Aziizi" w:date="2021-11-14T12:29:00Z"/>
              </w:rPr>
            </w:pPr>
            <w:ins w:id="3905" w:author="Rafi Aziizi" w:date="2021-11-14T12:29:00Z">
              <w:r>
                <w:t xml:space="preserve">Memperbaharui </w:t>
              </w:r>
            </w:ins>
            <w:ins w:id="3906" w:author="Rafi Aziizi" w:date="2021-11-14T12:30:00Z">
              <w:r w:rsidR="00715A8F">
                <w:t xml:space="preserve">data admin dengan </w:t>
              </w:r>
            </w:ins>
            <w:ins w:id="3907" w:author="Rafi Aziizi" w:date="2021-11-14T12:29:00Z">
              <w:r>
                <w:t>passwo</w:t>
              </w:r>
            </w:ins>
            <w:ins w:id="3908" w:author="Rafi Aziizi" w:date="2021-11-14T12:30:00Z">
              <w:r>
                <w:t>rd baru</w:t>
              </w:r>
            </w:ins>
          </w:p>
        </w:tc>
      </w:tr>
      <w:tr w:rsidR="00702C53" w:rsidRPr="0044182F" w14:paraId="475BBF6A" w14:textId="77777777" w:rsidTr="004A4F76">
        <w:trPr>
          <w:jc w:val="center"/>
          <w:ins w:id="3909" w:author="Rafi Aziizi" w:date="2021-11-14T12:30:00Z"/>
        </w:trPr>
        <w:tc>
          <w:tcPr>
            <w:tcW w:w="3827" w:type="dxa"/>
            <w:vAlign w:val="center"/>
          </w:tcPr>
          <w:p w14:paraId="0BC81D94" w14:textId="77777777" w:rsidR="00702C53" w:rsidRDefault="00702C53" w:rsidP="00702C53">
            <w:pPr>
              <w:rPr>
                <w:ins w:id="3910" w:author="Rafi Aziizi" w:date="2021-11-14T12:30:00Z"/>
              </w:rPr>
            </w:pPr>
          </w:p>
        </w:tc>
        <w:tc>
          <w:tcPr>
            <w:tcW w:w="3964" w:type="dxa"/>
            <w:vAlign w:val="center"/>
          </w:tcPr>
          <w:p w14:paraId="17237C14" w14:textId="6E30000F" w:rsidR="00702C53" w:rsidRDefault="00715A8F" w:rsidP="00702C53">
            <w:pPr>
              <w:pStyle w:val="ListParagraph"/>
              <w:numPr>
                <w:ilvl w:val="0"/>
                <w:numId w:val="130"/>
              </w:numPr>
              <w:spacing w:after="160"/>
              <w:rPr>
                <w:ins w:id="3911" w:author="Rafi Aziizi" w:date="2021-11-14T12:30:00Z"/>
              </w:rPr>
            </w:pPr>
            <w:ins w:id="3912" w:author="Rafi Aziizi" w:date="2021-11-14T12:30:00Z">
              <w:r>
                <w:t>Menampilkan menu login</w:t>
              </w:r>
            </w:ins>
          </w:p>
        </w:tc>
      </w:tr>
      <w:tr w:rsidR="00702C53" w:rsidRPr="0044182F" w14:paraId="3D6B05A1" w14:textId="77777777" w:rsidTr="004A4F76">
        <w:trPr>
          <w:jc w:val="center"/>
          <w:ins w:id="3913" w:author="Rafi Aziizi" w:date="2021-11-14T12:25:00Z"/>
        </w:trPr>
        <w:tc>
          <w:tcPr>
            <w:tcW w:w="7791" w:type="dxa"/>
            <w:gridSpan w:val="2"/>
            <w:shd w:val="clear" w:color="auto" w:fill="F2EE98"/>
            <w:vAlign w:val="center"/>
          </w:tcPr>
          <w:p w14:paraId="46AB871C" w14:textId="77777777" w:rsidR="00702C53" w:rsidRPr="001B1AF9" w:rsidRDefault="00702C53" w:rsidP="004A4F76">
            <w:pPr>
              <w:pStyle w:val="ListParagraph"/>
              <w:spacing w:after="160"/>
              <w:ind w:left="468"/>
              <w:jc w:val="center"/>
              <w:rPr>
                <w:ins w:id="3914" w:author="Rafi Aziizi" w:date="2021-11-14T12:25:00Z"/>
                <w:b/>
                <w:bCs/>
              </w:rPr>
            </w:pPr>
            <w:ins w:id="3915" w:author="Rafi Aziizi" w:date="2021-11-14T12:25:00Z">
              <w:r w:rsidRPr="001B1AF9">
                <w:rPr>
                  <w:b/>
                  <w:bCs/>
                </w:rPr>
                <w:t>Skenario Eksepsi (Optional)</w:t>
              </w:r>
            </w:ins>
          </w:p>
        </w:tc>
      </w:tr>
      <w:tr w:rsidR="00702C53" w:rsidRPr="0044182F" w14:paraId="518F579E" w14:textId="77777777" w:rsidTr="004A4F76">
        <w:trPr>
          <w:jc w:val="center"/>
          <w:ins w:id="3916" w:author="Rafi Aziizi" w:date="2021-11-14T12:25:00Z"/>
        </w:trPr>
        <w:tc>
          <w:tcPr>
            <w:tcW w:w="3827" w:type="dxa"/>
            <w:shd w:val="clear" w:color="auto" w:fill="F2EE98"/>
            <w:vAlign w:val="center"/>
          </w:tcPr>
          <w:p w14:paraId="4DC3BDC4" w14:textId="77777777" w:rsidR="00702C53" w:rsidRPr="001B1AF9" w:rsidRDefault="00702C53" w:rsidP="004A4F76">
            <w:pPr>
              <w:pStyle w:val="ListParagraph"/>
              <w:ind w:left="450"/>
              <w:jc w:val="center"/>
              <w:rPr>
                <w:ins w:id="3917" w:author="Rafi Aziizi" w:date="2021-11-14T12:25:00Z"/>
                <w:b/>
                <w:bCs/>
              </w:rPr>
            </w:pPr>
            <w:ins w:id="3918" w:author="Rafi Aziizi" w:date="2021-11-14T12:25:00Z">
              <w:r w:rsidRPr="001B1AF9">
                <w:rPr>
                  <w:b/>
                  <w:bCs/>
                </w:rPr>
                <w:t>Aksi Aktor</w:t>
              </w:r>
            </w:ins>
          </w:p>
        </w:tc>
        <w:tc>
          <w:tcPr>
            <w:tcW w:w="3964" w:type="dxa"/>
            <w:shd w:val="clear" w:color="auto" w:fill="F2EE98"/>
            <w:vAlign w:val="center"/>
          </w:tcPr>
          <w:p w14:paraId="6953DE98" w14:textId="77777777" w:rsidR="00702C53" w:rsidRPr="001B1AF9" w:rsidRDefault="00702C53" w:rsidP="004A4F76">
            <w:pPr>
              <w:pStyle w:val="ListParagraph"/>
              <w:spacing w:after="160"/>
              <w:ind w:left="468"/>
              <w:jc w:val="center"/>
              <w:rPr>
                <w:ins w:id="3919" w:author="Rafi Aziizi" w:date="2021-11-14T12:25:00Z"/>
                <w:b/>
                <w:bCs/>
              </w:rPr>
            </w:pPr>
            <w:ins w:id="3920" w:author="Rafi Aziizi" w:date="2021-11-14T12:25:00Z">
              <w:r w:rsidRPr="001B1AF9">
                <w:rPr>
                  <w:b/>
                  <w:bCs/>
                </w:rPr>
                <w:t>Reaksi Sistem</w:t>
              </w:r>
            </w:ins>
          </w:p>
        </w:tc>
      </w:tr>
      <w:tr w:rsidR="00702C53" w:rsidRPr="0044182F" w14:paraId="7BBB93B4" w14:textId="77777777" w:rsidTr="004A4F76">
        <w:trPr>
          <w:jc w:val="center"/>
          <w:ins w:id="3921" w:author="Rafi Aziizi" w:date="2021-11-14T12:25:00Z"/>
        </w:trPr>
        <w:tc>
          <w:tcPr>
            <w:tcW w:w="3827" w:type="dxa"/>
            <w:vAlign w:val="center"/>
          </w:tcPr>
          <w:p w14:paraId="03211F8B" w14:textId="24F62471" w:rsidR="00702C53" w:rsidRDefault="00715A8F" w:rsidP="004A4F76">
            <w:pPr>
              <w:tabs>
                <w:tab w:val="left" w:pos="447"/>
              </w:tabs>
              <w:ind w:left="164"/>
              <w:rPr>
                <w:ins w:id="3922" w:author="Rafi Aziizi" w:date="2021-11-14T12:25:00Z"/>
              </w:rPr>
            </w:pPr>
            <w:ins w:id="3923" w:author="Rafi Aziizi" w:date="2021-11-14T12:31:00Z">
              <w:r>
                <w:t>5</w:t>
              </w:r>
            </w:ins>
            <w:ins w:id="3924" w:author="Rafi Aziizi" w:date="2021-11-14T12:25:00Z">
              <w:r w:rsidR="00702C53">
                <w:t xml:space="preserve">a. Memasuki </w:t>
              </w:r>
            </w:ins>
            <w:ins w:id="3925" w:author="Rafi Aziizi" w:date="2021-11-14T12:31:00Z">
              <w:r>
                <w:t>data admin tidak sesuai dengan data yang ada</w:t>
              </w:r>
            </w:ins>
          </w:p>
        </w:tc>
        <w:tc>
          <w:tcPr>
            <w:tcW w:w="3964" w:type="dxa"/>
            <w:vAlign w:val="center"/>
          </w:tcPr>
          <w:p w14:paraId="28C3D47D" w14:textId="77777777" w:rsidR="00702C53" w:rsidRDefault="00702C53" w:rsidP="004A4F76">
            <w:pPr>
              <w:pStyle w:val="ListParagraph"/>
              <w:spacing w:after="160"/>
              <w:ind w:left="468"/>
              <w:rPr>
                <w:ins w:id="3926" w:author="Rafi Aziizi" w:date="2021-11-14T12:25:00Z"/>
              </w:rPr>
            </w:pPr>
          </w:p>
        </w:tc>
      </w:tr>
      <w:tr w:rsidR="00702C53" w:rsidRPr="0044182F" w14:paraId="6AB5E726" w14:textId="77777777" w:rsidTr="004A4F76">
        <w:trPr>
          <w:jc w:val="center"/>
          <w:ins w:id="3927" w:author="Rafi Aziizi" w:date="2021-11-14T12:25:00Z"/>
        </w:trPr>
        <w:tc>
          <w:tcPr>
            <w:tcW w:w="3827" w:type="dxa"/>
            <w:vAlign w:val="center"/>
          </w:tcPr>
          <w:p w14:paraId="661E5E7E" w14:textId="77777777" w:rsidR="00702C53" w:rsidRDefault="00702C53" w:rsidP="004A4F76">
            <w:pPr>
              <w:pStyle w:val="ListParagraph"/>
              <w:ind w:left="450"/>
              <w:rPr>
                <w:ins w:id="3928" w:author="Rafi Aziizi" w:date="2021-11-14T12:25:00Z"/>
              </w:rPr>
            </w:pPr>
          </w:p>
        </w:tc>
        <w:tc>
          <w:tcPr>
            <w:tcW w:w="3964" w:type="dxa"/>
            <w:vAlign w:val="center"/>
          </w:tcPr>
          <w:p w14:paraId="361BFC96" w14:textId="2A8F065C" w:rsidR="00702C53" w:rsidRDefault="00715A8F" w:rsidP="004A4F76">
            <w:pPr>
              <w:spacing w:after="160"/>
              <w:ind w:left="360"/>
              <w:rPr>
                <w:ins w:id="3929" w:author="Rafi Aziizi" w:date="2021-11-14T12:25:00Z"/>
              </w:rPr>
            </w:pPr>
            <w:ins w:id="3930" w:author="Rafi Aziizi" w:date="2021-11-14T12:31:00Z">
              <w:r>
                <w:t>5</w:t>
              </w:r>
            </w:ins>
            <w:ins w:id="3931" w:author="Rafi Aziizi" w:date="2021-11-14T12:25:00Z">
              <w:r w:rsidR="00702C53">
                <w:t xml:space="preserve">b. Menampikan pop up </w:t>
              </w:r>
            </w:ins>
            <w:ins w:id="3932" w:author="Rafi Aziizi" w:date="2021-11-14T12:31:00Z">
              <w:r>
                <w:t>“data admin tidak diketahui”</w:t>
              </w:r>
            </w:ins>
            <w:ins w:id="3933" w:author="Rafi Aziizi" w:date="2021-11-14T12:25:00Z">
              <w:r w:rsidR="00702C53">
                <w:t xml:space="preserve"> </w:t>
              </w:r>
            </w:ins>
          </w:p>
        </w:tc>
      </w:tr>
    </w:tbl>
    <w:p w14:paraId="1B712054" w14:textId="77777777" w:rsidR="00702C53" w:rsidRDefault="00702C53">
      <w:pPr>
        <w:pPrChange w:id="3934" w:author="Rafi Aziizi" w:date="2021-11-14T12:25:00Z">
          <w:pPr>
            <w:pStyle w:val="ListParagraph"/>
            <w:ind w:left="426"/>
          </w:pPr>
        </w:pPrChange>
      </w:pPr>
    </w:p>
    <w:p w14:paraId="567828DA" w14:textId="3CB7383B" w:rsidR="00270503" w:rsidRDefault="00270503" w:rsidP="00FF2590">
      <w:pPr>
        <w:pStyle w:val="ListParagraph"/>
        <w:numPr>
          <w:ilvl w:val="0"/>
          <w:numId w:val="25"/>
        </w:numPr>
        <w:ind w:left="426"/>
      </w:pPr>
      <w:r>
        <w:t>Skenario Dashboard</w:t>
      </w:r>
    </w:p>
    <w:p w14:paraId="09015379" w14:textId="2020D3E7" w:rsidR="00832EA1" w:rsidDel="006D26FE" w:rsidRDefault="00832EA1" w:rsidP="005B790F">
      <w:pPr>
        <w:pStyle w:val="Caption"/>
        <w:keepNext/>
        <w:jc w:val="center"/>
        <w:rPr>
          <w:del w:id="3935" w:author="chaniaayulestari@outlook.com" w:date="2021-11-13T13:52:00Z"/>
        </w:rPr>
      </w:pPr>
      <w:del w:id="3936" w:author="chaniaayulestari@outlook.com"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6</w:delText>
        </w:r>
        <w:r w:rsidR="006720D0" w:rsidDel="001A7B0B">
          <w:fldChar w:fldCharType="end"/>
        </w:r>
        <w:r w:rsidDel="001A7B0B">
          <w:delText xml:space="preserve"> </w:delText>
        </w:r>
        <w:r w:rsidRPr="001C3AF5" w:rsidDel="001A7B0B">
          <w:delText>Skenario Use Case Dashboard</w:delText>
        </w:r>
      </w:del>
    </w:p>
    <w:p w14:paraId="4303EF65" w14:textId="2F15B2C2" w:rsidR="006D26FE" w:rsidRDefault="006D26FE">
      <w:pPr>
        <w:pStyle w:val="Caption"/>
        <w:keepNext/>
        <w:jc w:val="center"/>
        <w:rPr>
          <w:ins w:id="3937" w:author="chaniaayulestari@outlook.com" w:date="2021-11-13T13:52:00Z"/>
        </w:rPr>
        <w:pPrChange w:id="3938" w:author="chaniaayulestari@outlook.com" w:date="2021-11-13T13:52:00Z">
          <w:pPr/>
        </w:pPrChange>
      </w:pPr>
      <w:bookmarkStart w:id="3939" w:name="_Toc87950160"/>
      <w:ins w:id="3940" w:author="chaniaayulestari@outlook.com" w:date="2021-11-13T13:52:00Z">
        <w:r>
          <w:t xml:space="preserve">Tabel 3. </w:t>
        </w:r>
      </w:ins>
      <w:ins w:id="3941" w:author="Rafi Aziizi" w:date="2021-11-14T11:08:00Z">
        <w:r w:rsidR="001B2DEA">
          <w:fldChar w:fldCharType="begin"/>
        </w:r>
        <w:r w:rsidR="001B2DEA">
          <w:instrText xml:space="preserve"> SEQ Tabel_3. \* ARABIC </w:instrText>
        </w:r>
      </w:ins>
      <w:r w:rsidR="001B2DEA">
        <w:fldChar w:fldCharType="separate"/>
      </w:r>
      <w:ins w:id="3942" w:author="Rafi Aziizi" w:date="2021-11-14T11:08:00Z">
        <w:r w:rsidR="001B2DEA">
          <w:rPr>
            <w:noProof/>
          </w:rPr>
          <w:t>6</w:t>
        </w:r>
        <w:r w:rsidR="001B2DEA">
          <w:fldChar w:fldCharType="end"/>
        </w:r>
      </w:ins>
      <w:ins w:id="3943" w:author="chaniaayulestari@outlook.com" w:date="2021-11-13T13:52:00Z">
        <w:del w:id="3944" w:author="Rafi Aziizi" w:date="2021-11-14T09:52:00Z">
          <w:r w:rsidDel="003640C9">
            <w:fldChar w:fldCharType="begin"/>
          </w:r>
          <w:r w:rsidDel="003640C9">
            <w:delInstrText xml:space="preserve"> SEQ Tabel_3. \* ARABIC </w:delInstrText>
          </w:r>
        </w:del>
      </w:ins>
      <w:del w:id="3945" w:author="Rafi Aziizi" w:date="2021-11-14T09:52:00Z">
        <w:r w:rsidDel="003640C9">
          <w:fldChar w:fldCharType="end"/>
        </w:r>
      </w:del>
      <w:ins w:id="3946" w:author="chaniaayulestari@outlook.com" w:date="2021-11-13T13:52:00Z">
        <w:r>
          <w:t xml:space="preserve"> Skenario Dashboard</w:t>
        </w:r>
        <w:bookmarkEnd w:id="393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lastRenderedPageBreak/>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3947" w:author="Rafi Aziizi" w:date="2021-11-12T10:45:00Z">
              <w:r w:rsidDel="007C5FA9">
                <w:delText xml:space="preserve">Masuk </w:delText>
              </w:r>
            </w:del>
            <w:ins w:id="3948" w:author="Rafi Aziizi" w:date="2021-11-12T10:45:00Z">
              <w:r w:rsidR="007C5FA9">
                <w:t xml:space="preserve">menampilkan </w:t>
              </w:r>
            </w:ins>
            <w:del w:id="3949"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3950" w:author="chaniaayulestari@outlook.com" w:date="2021-11-12T16:26:00Z"/>
        </w:rPr>
      </w:pPr>
      <w:r>
        <w:t xml:space="preserve">Skenario </w:t>
      </w:r>
      <w:r w:rsidR="006B0320">
        <w:t>Menu Kelola Utama</w:t>
      </w:r>
    </w:p>
    <w:p w14:paraId="3F4EDD82" w14:textId="3140E418" w:rsidR="001A7B0B" w:rsidDel="006D26FE" w:rsidRDefault="001A7B0B">
      <w:pPr>
        <w:pStyle w:val="ListParagraph"/>
        <w:ind w:left="426"/>
        <w:rPr>
          <w:del w:id="3951" w:author="chaniaayulestari@outlook.com" w:date="2021-11-13T13:53:00Z"/>
        </w:rPr>
        <w:pPrChange w:id="3952" w:author="chaniaayulestari@outlook.com" w:date="2021-11-12T16:26:00Z">
          <w:pPr>
            <w:pStyle w:val="ListParagraph"/>
            <w:numPr>
              <w:numId w:val="25"/>
            </w:numPr>
            <w:ind w:left="426" w:hanging="360"/>
          </w:pPr>
        </w:pPrChange>
      </w:pPr>
    </w:p>
    <w:p w14:paraId="4DF28B95" w14:textId="135E784D" w:rsidR="006D26FE" w:rsidRDefault="006D26FE">
      <w:pPr>
        <w:pStyle w:val="Caption"/>
        <w:keepNext/>
        <w:jc w:val="center"/>
        <w:rPr>
          <w:ins w:id="3953" w:author="chaniaayulestari@outlook.com" w:date="2021-11-13T13:52:00Z"/>
        </w:rPr>
        <w:pPrChange w:id="3954" w:author="chaniaayulestari@outlook.com" w:date="2021-11-13T13:52:00Z">
          <w:pPr/>
        </w:pPrChange>
      </w:pPr>
      <w:bookmarkStart w:id="3955" w:name="_Toc87950161"/>
      <w:ins w:id="3956" w:author="chaniaayulestari@outlook.com" w:date="2021-11-13T13:52:00Z">
        <w:r>
          <w:t xml:space="preserve">Tabel 3. </w:t>
        </w:r>
      </w:ins>
      <w:ins w:id="3957" w:author="Rafi Aziizi" w:date="2021-11-14T11:08:00Z">
        <w:r w:rsidR="001B2DEA">
          <w:fldChar w:fldCharType="begin"/>
        </w:r>
        <w:r w:rsidR="001B2DEA">
          <w:instrText xml:space="preserve"> SEQ Tabel_3. \* ARABIC </w:instrText>
        </w:r>
      </w:ins>
      <w:r w:rsidR="001B2DEA">
        <w:fldChar w:fldCharType="separate"/>
      </w:r>
      <w:ins w:id="3958" w:author="Rafi Aziizi" w:date="2021-11-14T11:08:00Z">
        <w:r w:rsidR="001B2DEA">
          <w:rPr>
            <w:noProof/>
          </w:rPr>
          <w:t>7</w:t>
        </w:r>
        <w:r w:rsidR="001B2DEA">
          <w:fldChar w:fldCharType="end"/>
        </w:r>
      </w:ins>
      <w:ins w:id="3959" w:author="chaniaayulestari@outlook.com" w:date="2021-11-13T13:52:00Z">
        <w:del w:id="3960" w:author="Rafi Aziizi" w:date="2021-11-14T09:52:00Z">
          <w:r w:rsidDel="003640C9">
            <w:fldChar w:fldCharType="begin"/>
          </w:r>
          <w:r w:rsidDel="003640C9">
            <w:delInstrText xml:space="preserve"> SEQ Tabel_3. \* ARABIC </w:delInstrText>
          </w:r>
        </w:del>
      </w:ins>
      <w:del w:id="3961" w:author="Rafi Aziizi" w:date="2021-11-14T09:52:00Z">
        <w:r w:rsidDel="003640C9">
          <w:fldChar w:fldCharType="end"/>
        </w:r>
      </w:del>
      <w:ins w:id="3962" w:author="chaniaayulestari@outlook.com" w:date="2021-11-13T13:52:00Z">
        <w:r>
          <w:t xml:space="preserve"> Skenarion Menu Kelola Utama</w:t>
        </w:r>
        <w:bookmarkEnd w:id="395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Menampilkan halaman menu kelola utama</w:t>
            </w:r>
          </w:p>
        </w:tc>
      </w:tr>
    </w:tbl>
    <w:p w14:paraId="0DC76A1A" w14:textId="76CB56DF" w:rsidR="001A7B0B" w:rsidRDefault="001A7B0B" w:rsidP="006B0320">
      <w:pPr>
        <w:rPr>
          <w:ins w:id="3963" w:author="chaniaayulestari@outlook.com" w:date="2021-11-12T16:26:00Z"/>
        </w:rPr>
      </w:pPr>
    </w:p>
    <w:p w14:paraId="09426CAA" w14:textId="217B3660" w:rsidR="001A7B0B" w:rsidDel="006D26FE" w:rsidRDefault="001A7B0B" w:rsidP="006B0320">
      <w:pPr>
        <w:rPr>
          <w:del w:id="3964" w:author="chaniaayulestari@outlook.com" w:date="2021-11-13T13:53:00Z"/>
        </w:rPr>
      </w:pPr>
    </w:p>
    <w:p w14:paraId="6E9152D4" w14:textId="1FAFF14E" w:rsidR="00270503" w:rsidRDefault="00270503" w:rsidP="00FF2590">
      <w:pPr>
        <w:pStyle w:val="ListParagraph"/>
        <w:numPr>
          <w:ilvl w:val="0"/>
          <w:numId w:val="25"/>
        </w:numPr>
        <w:ind w:left="426"/>
      </w:pPr>
      <w:r>
        <w:t>Skenario Profil Siswa</w:t>
      </w:r>
    </w:p>
    <w:p w14:paraId="0B0099A3" w14:textId="140B9563" w:rsidR="00832EA1" w:rsidDel="006D26FE" w:rsidRDefault="00832EA1" w:rsidP="005B790F">
      <w:pPr>
        <w:pStyle w:val="Caption"/>
        <w:keepNext/>
        <w:jc w:val="center"/>
        <w:rPr>
          <w:del w:id="3965" w:author="chaniaayulestari@outlook.com" w:date="2021-11-13T13:53:00Z"/>
        </w:rPr>
      </w:pPr>
      <w:del w:id="3966" w:author="chaniaayulestari@outlook.com" w:date="2021-11-12T16:26: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7</w:delText>
        </w:r>
        <w:r w:rsidR="006720D0" w:rsidDel="001A7B0B">
          <w:fldChar w:fldCharType="end"/>
        </w:r>
        <w:r w:rsidDel="001A7B0B">
          <w:delText xml:space="preserve"> </w:delText>
        </w:r>
        <w:r w:rsidRPr="00551309" w:rsidDel="001A7B0B">
          <w:delText>Skenario Use Case Profil Siswa</w:delText>
        </w:r>
      </w:del>
    </w:p>
    <w:p w14:paraId="602EA898" w14:textId="28B19BF7" w:rsidR="006D26FE" w:rsidRDefault="006D26FE">
      <w:pPr>
        <w:pStyle w:val="Caption"/>
        <w:keepNext/>
        <w:jc w:val="center"/>
        <w:rPr>
          <w:ins w:id="3967" w:author="chaniaayulestari@outlook.com" w:date="2021-11-13T13:53:00Z"/>
        </w:rPr>
        <w:pPrChange w:id="3968" w:author="chaniaayulestari@outlook.com" w:date="2021-11-13T13:53:00Z">
          <w:pPr/>
        </w:pPrChange>
      </w:pPr>
      <w:bookmarkStart w:id="3969" w:name="_Toc87950162"/>
      <w:ins w:id="3970" w:author="chaniaayulestari@outlook.com" w:date="2021-11-13T13:53:00Z">
        <w:r>
          <w:t xml:space="preserve">Tabel 3. </w:t>
        </w:r>
      </w:ins>
      <w:ins w:id="3971" w:author="Rafi Aziizi" w:date="2021-11-14T11:08:00Z">
        <w:r w:rsidR="001B2DEA">
          <w:fldChar w:fldCharType="begin"/>
        </w:r>
        <w:r w:rsidR="001B2DEA">
          <w:instrText xml:space="preserve"> SEQ Tabel_3. \* ARABIC </w:instrText>
        </w:r>
      </w:ins>
      <w:r w:rsidR="001B2DEA">
        <w:fldChar w:fldCharType="separate"/>
      </w:r>
      <w:ins w:id="3972" w:author="Rafi Aziizi" w:date="2021-11-14T11:08:00Z">
        <w:r w:rsidR="001B2DEA">
          <w:rPr>
            <w:noProof/>
          </w:rPr>
          <w:t>8</w:t>
        </w:r>
        <w:r w:rsidR="001B2DEA">
          <w:fldChar w:fldCharType="end"/>
        </w:r>
      </w:ins>
      <w:ins w:id="3973" w:author="chaniaayulestari@outlook.com" w:date="2021-11-13T13:53:00Z">
        <w:del w:id="3974" w:author="Rafi Aziizi" w:date="2021-11-14T09:52:00Z">
          <w:r w:rsidDel="003640C9">
            <w:fldChar w:fldCharType="begin"/>
          </w:r>
          <w:r w:rsidDel="003640C9">
            <w:delInstrText xml:space="preserve"> SEQ Tabel_3. \* ARABIC </w:delInstrText>
          </w:r>
        </w:del>
      </w:ins>
      <w:del w:id="3975" w:author="Rafi Aziizi" w:date="2021-11-14T09:52:00Z">
        <w:r w:rsidDel="003640C9">
          <w:fldChar w:fldCharType="end"/>
        </w:r>
      </w:del>
      <w:ins w:id="3976" w:author="chaniaayulestari@outlook.com" w:date="2021-11-13T13:53:00Z">
        <w:r>
          <w:t xml:space="preserve"> Skenario Profil Siswa</w:t>
        </w:r>
        <w:bookmarkEnd w:id="396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3977" w:author="Rafi Aziizi" w:date="2021-11-12T10:45:00Z">
              <w:r w:rsidR="007C5FA9">
                <w:t>emasuki</w:t>
              </w:r>
            </w:ins>
            <w:del w:id="3978"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3979" w:author="chaniaayulestari@outlook.com" w:date="2021-11-12T16:26:00Z"/>
        </w:rPr>
      </w:pPr>
      <w:r>
        <w:t xml:space="preserve">Skenario </w:t>
      </w:r>
      <w:r w:rsidR="006B0320">
        <w:t>Riwayat Absen Siswa</w:t>
      </w:r>
    </w:p>
    <w:p w14:paraId="2EDB801D" w14:textId="26AEACC1" w:rsidR="001A7B0B" w:rsidDel="006D26FE" w:rsidRDefault="001A7B0B">
      <w:pPr>
        <w:pStyle w:val="ListParagraph"/>
        <w:ind w:left="426"/>
        <w:rPr>
          <w:del w:id="3980" w:author="chaniaayulestari@outlook.com" w:date="2021-11-13T13:53:00Z"/>
        </w:rPr>
        <w:pPrChange w:id="3981" w:author="chaniaayulestari@outlook.com" w:date="2021-11-12T16:26:00Z">
          <w:pPr>
            <w:pStyle w:val="ListParagraph"/>
            <w:numPr>
              <w:numId w:val="25"/>
            </w:numPr>
            <w:ind w:left="426" w:hanging="360"/>
          </w:pPr>
        </w:pPrChange>
      </w:pPr>
    </w:p>
    <w:p w14:paraId="72716316" w14:textId="2EFE7CEB" w:rsidR="006D26FE" w:rsidRDefault="006D26FE">
      <w:pPr>
        <w:pStyle w:val="Caption"/>
        <w:keepNext/>
        <w:jc w:val="center"/>
        <w:rPr>
          <w:ins w:id="3982" w:author="chaniaayulestari@outlook.com" w:date="2021-11-13T13:53:00Z"/>
        </w:rPr>
        <w:pPrChange w:id="3983" w:author="chaniaayulestari@outlook.com" w:date="2021-11-13T13:53:00Z">
          <w:pPr/>
        </w:pPrChange>
      </w:pPr>
      <w:bookmarkStart w:id="3984" w:name="_Toc87950163"/>
      <w:ins w:id="3985" w:author="chaniaayulestari@outlook.com" w:date="2021-11-13T13:53:00Z">
        <w:r>
          <w:t xml:space="preserve">Tabel 3. </w:t>
        </w:r>
      </w:ins>
      <w:ins w:id="3986" w:author="Rafi Aziizi" w:date="2021-11-14T11:08:00Z">
        <w:r w:rsidR="001B2DEA">
          <w:fldChar w:fldCharType="begin"/>
        </w:r>
        <w:r w:rsidR="001B2DEA">
          <w:instrText xml:space="preserve"> SEQ Tabel_3. \* ARABIC </w:instrText>
        </w:r>
      </w:ins>
      <w:r w:rsidR="001B2DEA">
        <w:fldChar w:fldCharType="separate"/>
      </w:r>
      <w:ins w:id="3987" w:author="Rafi Aziizi" w:date="2021-11-14T11:08:00Z">
        <w:r w:rsidR="001B2DEA">
          <w:rPr>
            <w:noProof/>
          </w:rPr>
          <w:t>9</w:t>
        </w:r>
        <w:r w:rsidR="001B2DEA">
          <w:fldChar w:fldCharType="end"/>
        </w:r>
      </w:ins>
      <w:ins w:id="3988" w:author="chaniaayulestari@outlook.com" w:date="2021-11-13T13:53:00Z">
        <w:del w:id="3989" w:author="Rafi Aziizi" w:date="2021-11-14T09:52:00Z">
          <w:r w:rsidDel="003640C9">
            <w:fldChar w:fldCharType="begin"/>
          </w:r>
          <w:r w:rsidDel="003640C9">
            <w:delInstrText xml:space="preserve"> SEQ Tabel_3. \* ARABIC </w:delInstrText>
          </w:r>
        </w:del>
      </w:ins>
      <w:del w:id="3990" w:author="Rafi Aziizi" w:date="2021-11-14T09:52:00Z">
        <w:r w:rsidDel="003640C9">
          <w:fldChar w:fldCharType="end"/>
        </w:r>
      </w:del>
      <w:ins w:id="3991" w:author="chaniaayulestari@outlook.com" w:date="2021-11-13T13:53:00Z">
        <w:r>
          <w:t xml:space="preserve"> Skenario Riwayat Siswa</w:t>
        </w:r>
        <w:bookmarkEnd w:id="398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3992" w:author="chaniaayulestari@outlook.com" w:date="2021-11-12T15:18:00Z">
                <w:pPr>
                  <w:numPr>
                    <w:numId w:val="28"/>
                  </w:numPr>
                  <w:spacing w:after="160"/>
                  <w:ind w:left="720" w:hanging="360"/>
                </w:pPr>
              </w:pPrChange>
            </w:pPr>
            <w:r>
              <w:t>M</w:t>
            </w:r>
            <w:ins w:id="3993" w:author="Rafi Aziizi" w:date="2021-11-12T10:45:00Z">
              <w:r w:rsidR="007C5FA9">
                <w:t>em</w:t>
              </w:r>
            </w:ins>
            <w:r>
              <w:t>asuk</w:t>
            </w:r>
            <w:ins w:id="3994" w:author="Rafi Aziizi" w:date="2021-11-12T10:45:00Z">
              <w:r w:rsidR="007C5FA9">
                <w:t>i</w:t>
              </w:r>
            </w:ins>
            <w:r>
              <w:t xml:space="preserve"> sistem absensi</w:t>
            </w:r>
          </w:p>
        </w:tc>
        <w:tc>
          <w:tcPr>
            <w:tcW w:w="3964" w:type="dxa"/>
            <w:vAlign w:val="center"/>
          </w:tcPr>
          <w:p w14:paraId="4074B881" w14:textId="77777777" w:rsidR="006F3B9D" w:rsidRPr="0044182F" w:rsidRDefault="006F3B9D">
            <w:pPr>
              <w:ind w:left="360"/>
              <w:pPrChange w:id="3995" w:author="chaniaayulestari@outlook.com"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3996" w:author="chaniaayulestari@outlook.com"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3997" w:author="chaniaayulestari@outlook.com" w:date="2021-11-12T15:18:00Z">
                <w:pPr>
                  <w:numPr>
                    <w:numId w:val="28"/>
                  </w:numPr>
                  <w:spacing w:after="160"/>
                  <w:ind w:left="511" w:hanging="360"/>
                </w:pPr>
              </w:pPrChange>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3998" w:author="chaniaayulestari@outlook.com" w:date="2021-11-12T15:18:00Z">
                <w:pPr>
                  <w:pStyle w:val="ListParagraph"/>
                  <w:numPr>
                    <w:numId w:val="28"/>
                  </w:numPr>
                  <w:ind w:hanging="360"/>
                </w:pPr>
              </w:pPrChange>
            </w:pPr>
            <w:r>
              <w:t>Memilih menu “Data Siswa”</w:t>
            </w:r>
          </w:p>
        </w:tc>
        <w:tc>
          <w:tcPr>
            <w:tcW w:w="3964" w:type="dxa"/>
            <w:vAlign w:val="center"/>
          </w:tcPr>
          <w:p w14:paraId="21584E18" w14:textId="77777777" w:rsidR="006F3B9D" w:rsidRDefault="006F3B9D">
            <w:pPr>
              <w:pStyle w:val="ListParagraph"/>
              <w:spacing w:after="160"/>
              <w:pPrChange w:id="3999" w:author="chaniaayulestari@outlook.com"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4000" w:author="chaniaayulestari@outlook.com" w:date="2021-11-12T15:18:00Z">
                <w:pPr>
                  <w:pStyle w:val="ListParagraph"/>
                  <w:numPr>
                    <w:numId w:val="28"/>
                  </w:numPr>
                  <w:spacing w:after="160"/>
                  <w:ind w:left="464" w:hanging="360"/>
                </w:pPr>
              </w:pPrChange>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4001" w:author="chaniaayulestari@outlook.com" w:date="2021-11-12T15:18:00Z">
                <w:pPr>
                  <w:pStyle w:val="ListParagraph"/>
                  <w:numPr>
                    <w:numId w:val="28"/>
                  </w:numPr>
                  <w:ind w:hanging="360"/>
                </w:pPr>
              </w:pPrChange>
            </w:pPr>
            <w:r>
              <w:t xml:space="preserve">Menekan </w:t>
            </w:r>
            <w:r w:rsidRPr="00F97775">
              <w:rPr>
                <w:i/>
                <w:iCs/>
              </w:rPr>
              <w:t>button “Riwayat Absen”</w:t>
            </w:r>
          </w:p>
        </w:tc>
        <w:tc>
          <w:tcPr>
            <w:tcW w:w="3964" w:type="dxa"/>
            <w:vAlign w:val="center"/>
          </w:tcPr>
          <w:p w14:paraId="791B408A" w14:textId="77777777" w:rsidR="006F3B9D" w:rsidRDefault="006F3B9D">
            <w:pPr>
              <w:pStyle w:val="ListParagraph"/>
              <w:spacing w:after="160"/>
              <w:pPrChange w:id="4002" w:author="chaniaayulestari@outlook.com"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4003" w:author="chaniaayulestari@outlook.com" w:date="2021-11-12T15:18:00Z">
                <w:pPr>
                  <w:pStyle w:val="ListParagraph"/>
                  <w:numPr>
                    <w:numId w:val="28"/>
                  </w:numPr>
                  <w:spacing w:after="160"/>
                  <w:ind w:hanging="360"/>
                </w:pPr>
              </w:pPrChange>
            </w:pPr>
            <w:r>
              <w:t>Menampilkan halaman riwayat 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2268F57C" w:rsidR="00C53A83" w:rsidDel="006D26FE" w:rsidRDefault="00C53A83" w:rsidP="00CA43C8">
      <w:pPr>
        <w:pStyle w:val="Caption"/>
        <w:keepNext/>
        <w:jc w:val="center"/>
        <w:rPr>
          <w:del w:id="4004" w:author="chaniaayulestari@outlook.com" w:date="2021-11-13T13:54:00Z"/>
        </w:rPr>
      </w:pPr>
      <w:del w:id="4005" w:author="chaniaayulestari@outlook.com" w:date="2021-11-12T16:26:00Z">
        <w:r w:rsidDel="001A7B0B">
          <w:delText xml:space="preserve">Table 3. </w:delText>
        </w:r>
        <w:r w:rsidDel="001A7B0B">
          <w:fldChar w:fldCharType="begin"/>
        </w:r>
        <w:r w:rsidRPr="006D26FE" w:rsidDel="001A7B0B">
          <w:rPr>
            <w:i w:val="0"/>
            <w:iCs w:val="0"/>
          </w:rPr>
          <w:delInstrText xml:space="preserve"> SEQ Table_3. \* ARABIC </w:delInstrText>
        </w:r>
        <w:r w:rsidDel="001A7B0B">
          <w:fldChar w:fldCharType="separate"/>
        </w:r>
        <w:r w:rsidRPr="001A7B0B" w:rsidDel="001A7B0B">
          <w:rPr>
            <w:noProof/>
          </w:rPr>
          <w:delText>8</w:delText>
        </w:r>
        <w:r w:rsidDel="001A7B0B">
          <w:fldChar w:fldCharType="end"/>
        </w:r>
        <w:r w:rsidDel="001A7B0B">
          <w:delText xml:space="preserve"> </w:delText>
        </w:r>
        <w:r w:rsidRPr="00D8535B" w:rsidDel="001A7B0B">
          <w:delText>Skenario Use Case Profil Guru</w:delText>
        </w:r>
      </w:del>
    </w:p>
    <w:p w14:paraId="150EA5AC" w14:textId="641B297F" w:rsidR="006D26FE" w:rsidRDefault="006D26FE">
      <w:pPr>
        <w:pStyle w:val="Caption"/>
        <w:keepNext/>
        <w:jc w:val="center"/>
        <w:rPr>
          <w:ins w:id="4006" w:author="chaniaayulestari@outlook.com" w:date="2021-11-13T13:54:00Z"/>
        </w:rPr>
        <w:pPrChange w:id="4007" w:author="chaniaayulestari@outlook.com" w:date="2021-11-13T13:54:00Z">
          <w:pPr/>
        </w:pPrChange>
      </w:pPr>
      <w:bookmarkStart w:id="4008" w:name="_Toc87950164"/>
      <w:ins w:id="4009" w:author="chaniaayulestari@outlook.com" w:date="2021-11-13T13:54:00Z">
        <w:r>
          <w:t xml:space="preserve">Tabel 3. </w:t>
        </w:r>
      </w:ins>
      <w:ins w:id="4010" w:author="Rafi Aziizi" w:date="2021-11-14T11:08:00Z">
        <w:r w:rsidR="001B2DEA">
          <w:fldChar w:fldCharType="begin"/>
        </w:r>
        <w:r w:rsidR="001B2DEA">
          <w:instrText xml:space="preserve"> SEQ Tabel_3. \* ARABIC </w:instrText>
        </w:r>
      </w:ins>
      <w:r w:rsidR="001B2DEA">
        <w:fldChar w:fldCharType="separate"/>
      </w:r>
      <w:ins w:id="4011" w:author="Rafi Aziizi" w:date="2021-11-14T11:08:00Z">
        <w:r w:rsidR="001B2DEA">
          <w:rPr>
            <w:noProof/>
          </w:rPr>
          <w:t>10</w:t>
        </w:r>
        <w:r w:rsidR="001B2DEA">
          <w:fldChar w:fldCharType="end"/>
        </w:r>
      </w:ins>
      <w:ins w:id="4012" w:author="chaniaayulestari@outlook.com" w:date="2021-11-13T13:54:00Z">
        <w:del w:id="4013" w:author="Rafi Aziizi" w:date="2021-11-14T09:52:00Z">
          <w:r w:rsidDel="003640C9">
            <w:fldChar w:fldCharType="begin"/>
          </w:r>
          <w:r w:rsidDel="003640C9">
            <w:delInstrText xml:space="preserve"> SEQ Tabel_3. \* ARABIC </w:delInstrText>
          </w:r>
        </w:del>
      </w:ins>
      <w:del w:id="4014" w:author="Rafi Aziizi" w:date="2021-11-14T09:52:00Z">
        <w:r w:rsidDel="003640C9">
          <w:fldChar w:fldCharType="end"/>
        </w:r>
      </w:del>
      <w:ins w:id="4015" w:author="chaniaayulestari@outlook.com" w:date="2021-11-13T13:54:00Z">
        <w:r>
          <w:t xml:space="preserve"> Skenario Profil Guru</w:t>
        </w:r>
        <w:bookmarkEnd w:id="400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lastRenderedPageBreak/>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4016" w:author="Rafi Aziizi" w:date="2021-11-12T10:45:00Z">
              <w:r>
                <w:t>Memasuki sistem absensi</w:t>
              </w:r>
            </w:ins>
            <w:del w:id="4017"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4018" w:author="chaniaayulestari@outlook.com" w:date="2021-11-12T16:26:00Z"/>
        </w:rPr>
      </w:pPr>
      <w:r>
        <w:t>Skenario Profil</w:t>
      </w:r>
      <w:ins w:id="4019" w:author="chaniaayulestari@outlook.com" w:date="2021-11-13T13:54:00Z">
        <w:r w:rsidR="006D26FE">
          <w:t>e</w:t>
        </w:r>
      </w:ins>
      <w:r>
        <w:t xml:space="preserve"> Walikelas</w:t>
      </w:r>
    </w:p>
    <w:p w14:paraId="05AA8DC6" w14:textId="34A6E706" w:rsidR="001A7B0B" w:rsidDel="006D26FE" w:rsidRDefault="001A7B0B">
      <w:pPr>
        <w:pStyle w:val="ListParagraph"/>
        <w:ind w:left="426"/>
        <w:rPr>
          <w:del w:id="4020" w:author="chaniaayulestari@outlook.com" w:date="2021-11-13T13:54:00Z"/>
        </w:rPr>
        <w:pPrChange w:id="4021" w:author="chaniaayulestari@outlook.com" w:date="2021-11-12T16:26:00Z">
          <w:pPr>
            <w:pStyle w:val="ListParagraph"/>
            <w:numPr>
              <w:numId w:val="25"/>
            </w:numPr>
            <w:ind w:left="426" w:hanging="360"/>
          </w:pPr>
        </w:pPrChange>
      </w:pPr>
    </w:p>
    <w:p w14:paraId="4AAD58A6" w14:textId="110726A8" w:rsidR="006D26FE" w:rsidRDefault="006D26FE">
      <w:pPr>
        <w:pStyle w:val="Caption"/>
        <w:keepNext/>
        <w:jc w:val="center"/>
        <w:rPr>
          <w:ins w:id="4022" w:author="chaniaayulestari@outlook.com" w:date="2021-11-13T13:54:00Z"/>
        </w:rPr>
        <w:pPrChange w:id="4023" w:author="chaniaayulestari@outlook.com" w:date="2021-11-13T13:54:00Z">
          <w:pPr/>
        </w:pPrChange>
      </w:pPr>
      <w:bookmarkStart w:id="4024" w:name="_Toc87950165"/>
      <w:ins w:id="4025" w:author="chaniaayulestari@outlook.com" w:date="2021-11-13T13:54:00Z">
        <w:r>
          <w:t xml:space="preserve">Tabel 3. </w:t>
        </w:r>
      </w:ins>
      <w:ins w:id="4026" w:author="Rafi Aziizi" w:date="2021-11-14T11:08:00Z">
        <w:r w:rsidR="001B2DEA">
          <w:fldChar w:fldCharType="begin"/>
        </w:r>
        <w:r w:rsidR="001B2DEA">
          <w:instrText xml:space="preserve"> SEQ Tabel_3. \* ARABIC </w:instrText>
        </w:r>
      </w:ins>
      <w:r w:rsidR="001B2DEA">
        <w:fldChar w:fldCharType="separate"/>
      </w:r>
      <w:ins w:id="4027" w:author="Rafi Aziizi" w:date="2021-11-14T11:08:00Z">
        <w:r w:rsidR="001B2DEA">
          <w:rPr>
            <w:noProof/>
          </w:rPr>
          <w:t>11</w:t>
        </w:r>
        <w:r w:rsidR="001B2DEA">
          <w:fldChar w:fldCharType="end"/>
        </w:r>
      </w:ins>
      <w:ins w:id="4028" w:author="chaniaayulestari@outlook.com" w:date="2021-11-13T13:54:00Z">
        <w:del w:id="4029" w:author="Rafi Aziizi" w:date="2021-11-14T09:52:00Z">
          <w:r w:rsidDel="003640C9">
            <w:fldChar w:fldCharType="begin"/>
          </w:r>
          <w:r w:rsidDel="003640C9">
            <w:delInstrText xml:space="preserve"> SEQ Tabel_3. \* ARABIC </w:delInstrText>
          </w:r>
        </w:del>
      </w:ins>
      <w:del w:id="4030" w:author="Rafi Aziizi" w:date="2021-11-14T09:52:00Z">
        <w:r w:rsidDel="003640C9">
          <w:fldChar w:fldCharType="end"/>
        </w:r>
      </w:del>
      <w:ins w:id="4031" w:author="chaniaayulestari@outlook.com" w:date="2021-11-13T13:54:00Z">
        <w:r>
          <w:t xml:space="preserve"> Skenario Profile Walikelas</w:t>
        </w:r>
        <w:bookmarkEnd w:id="402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Use case ini akan menampilkan informasi secara detail mengenai data 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lastRenderedPageBreak/>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4032" w:author="chaniaayulestari@outlook.com" w:date="2021-11-12T15:19:00Z">
                <w:pPr>
                  <w:numPr>
                    <w:numId w:val="29"/>
                  </w:numPr>
                  <w:spacing w:after="160"/>
                  <w:ind w:left="720" w:hanging="360"/>
                </w:pPr>
              </w:pPrChange>
            </w:pPr>
            <w:ins w:id="4033" w:author="Rafi Aziizi" w:date="2021-11-12T10:45:00Z">
              <w:r>
                <w:t>Memasuki sistem absensi</w:t>
              </w:r>
            </w:ins>
            <w:del w:id="4034"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4035" w:author="chaniaayulestari@outlook.com"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4036" w:author="chaniaayulestari@outlook.com"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4037" w:author="chaniaayulestari@outlook.com" w:date="2021-11-12T15:19:00Z">
                <w:pPr>
                  <w:numPr>
                    <w:numId w:val="29"/>
                  </w:numPr>
                  <w:spacing w:after="160"/>
                  <w:ind w:left="511" w:hanging="360"/>
                </w:pPr>
              </w:pPrChange>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4038" w:author="chaniaayulestari@outlook.com" w:date="2021-11-12T15:19:00Z">
                <w:pPr>
                  <w:pStyle w:val="ListParagraph"/>
                  <w:numPr>
                    <w:numId w:val="29"/>
                  </w:numPr>
                  <w:ind w:hanging="360"/>
                </w:pPr>
              </w:pPrChange>
            </w:pPr>
            <w:r>
              <w:t xml:space="preserve">Memiliih menu “Data </w:t>
            </w:r>
            <w:r w:rsidR="006F3B9D">
              <w:t>Walikelas</w:t>
            </w:r>
            <w:r>
              <w:t>”</w:t>
            </w:r>
          </w:p>
        </w:tc>
        <w:tc>
          <w:tcPr>
            <w:tcW w:w="3964" w:type="dxa"/>
            <w:vAlign w:val="center"/>
          </w:tcPr>
          <w:p w14:paraId="07B6D988" w14:textId="77777777" w:rsidR="00C53A83" w:rsidRDefault="00C53A83">
            <w:pPr>
              <w:spacing w:after="160"/>
              <w:ind w:left="720"/>
              <w:pPrChange w:id="4039" w:author="chaniaayulestari@outlook.com"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4040" w:author="chaniaayulestari@outlook.com"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4041" w:author="chaniaayulestari@outlook.com" w:date="2021-11-12T15:19:00Z">
                <w:pPr>
                  <w:pStyle w:val="ListParagraph"/>
                  <w:numPr>
                    <w:numId w:val="29"/>
                  </w:numPr>
                  <w:spacing w:after="160"/>
                  <w:ind w:left="464" w:hanging="360"/>
                </w:pPr>
              </w:pPrChange>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4042" w:author="chaniaayulestari@outlook.com" w:date="2021-11-12T15:19:00Z">
                <w:pPr>
                  <w:pStyle w:val="ListParagraph"/>
                  <w:numPr>
                    <w:numId w:val="39"/>
                  </w:numPr>
                  <w:ind w:hanging="360"/>
                </w:pPr>
              </w:pPrChange>
            </w:pPr>
            <w:r>
              <w:t xml:space="preserve">Menekan </w:t>
            </w:r>
            <w:r w:rsidRPr="009A7AF1">
              <w:rPr>
                <w:i/>
                <w:iCs/>
                <w:rPrChange w:id="4043" w:author="chaniaayulestari@outlook.com" w:date="2021-11-12T15:19:00Z">
                  <w:rPr/>
                </w:rPrChange>
              </w:rPr>
              <w:t>button “</w:t>
            </w:r>
            <w:r w:rsidR="006F3B9D" w:rsidRPr="009A7AF1">
              <w:rPr>
                <w:i/>
                <w:iCs/>
                <w:rPrChange w:id="4044" w:author="chaniaayulestari@outlook.com" w:date="2021-11-12T15:19:00Z">
                  <w:rPr/>
                </w:rPrChange>
              </w:rPr>
              <w:t>Profile</w:t>
            </w:r>
            <w:r w:rsidRPr="009A7AF1">
              <w:rPr>
                <w:i/>
                <w:iCs/>
                <w:rPrChange w:id="4045" w:author="chaniaayulestari@outlook.com" w:date="2021-11-12T15:19:00Z">
                  <w:rPr/>
                </w:rPrChange>
              </w:rPr>
              <w:t xml:space="preserve"> </w:t>
            </w:r>
            <w:r w:rsidR="006F3B9D" w:rsidRPr="009A7AF1">
              <w:rPr>
                <w:i/>
                <w:iCs/>
                <w:rPrChange w:id="4046" w:author="chaniaayulestari@outlook.com" w:date="2021-11-12T15:19:00Z">
                  <w:rPr/>
                </w:rPrChange>
              </w:rPr>
              <w:t>Walikelas</w:t>
            </w:r>
            <w:r w:rsidRPr="009A7AF1">
              <w:rPr>
                <w:i/>
                <w:iCs/>
                <w:rPrChange w:id="4047" w:author="chaniaayulestari@outlook.com" w:date="2021-11-12T15:19:00Z">
                  <w:rPr/>
                </w:rPrChange>
              </w:rPr>
              <w:t>”</w:t>
            </w:r>
          </w:p>
        </w:tc>
        <w:tc>
          <w:tcPr>
            <w:tcW w:w="3964" w:type="dxa"/>
            <w:vAlign w:val="center"/>
          </w:tcPr>
          <w:p w14:paraId="19073F93" w14:textId="77777777" w:rsidR="00C53A83" w:rsidRDefault="00C53A83">
            <w:pPr>
              <w:pStyle w:val="ListParagraph"/>
              <w:spacing w:after="160"/>
              <w:ind w:left="1080"/>
              <w:pPrChange w:id="4048" w:author="chaniaayulestari@outlook.com"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4049" w:author="chaniaayulestari@outlook.com"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4050" w:author="chaniaayulestari@outlook.com" w:date="2021-11-12T15:19:00Z">
                <w:pPr>
                  <w:pStyle w:val="ListParagraph"/>
                  <w:numPr>
                    <w:numId w:val="39"/>
                  </w:numPr>
                  <w:spacing w:after="160"/>
                  <w:ind w:left="461" w:hanging="360"/>
                </w:pPr>
              </w:pPrChange>
            </w:pPr>
            <w:r>
              <w:t xml:space="preserve">Menampilkan halaman profil </w:t>
            </w:r>
            <w:r w:rsidR="006F3B9D">
              <w:t>walikelas</w:t>
            </w:r>
          </w:p>
        </w:tc>
      </w:tr>
    </w:tbl>
    <w:p w14:paraId="7D314D4C" w14:textId="79554887" w:rsidR="00C42BC3" w:rsidDel="00590A19" w:rsidRDefault="00C42BC3" w:rsidP="00C42BC3">
      <w:pPr>
        <w:ind w:left="66"/>
        <w:rPr>
          <w:ins w:id="4051" w:author="chaniaayulestari@outlook.com" w:date="2021-11-14T02:38:00Z"/>
          <w:del w:id="4052" w:author="Rafi Aziizi" w:date="2021-11-14T09:54:00Z"/>
        </w:rPr>
      </w:pPr>
    </w:p>
    <w:p w14:paraId="57CC5F93" w14:textId="567B600B" w:rsidR="00256E20" w:rsidDel="00590A19" w:rsidRDefault="00256E20" w:rsidP="00C42BC3">
      <w:pPr>
        <w:ind w:left="66"/>
        <w:rPr>
          <w:ins w:id="4053" w:author="chaniaayulestari@outlook.com" w:date="2021-11-14T02:38:00Z"/>
          <w:del w:id="4054" w:author="Rafi Aziizi" w:date="2021-11-14T09:54:00Z"/>
        </w:rPr>
      </w:pPr>
    </w:p>
    <w:p w14:paraId="56207770" w14:textId="77777777" w:rsidR="00256E20" w:rsidRDefault="00256E20">
      <w:pPr>
        <w:pPrChange w:id="4055" w:author="Rafi Aziizi" w:date="2021-11-14T09:54:00Z">
          <w:pPr>
            <w:ind w:left="66"/>
          </w:pPr>
        </w:pPrChange>
      </w:pPr>
    </w:p>
    <w:p w14:paraId="338FAF20" w14:textId="7B0D8E36" w:rsidR="006F3B9D" w:rsidRDefault="006B0840" w:rsidP="00FF2590">
      <w:pPr>
        <w:pStyle w:val="ListParagraph"/>
        <w:numPr>
          <w:ilvl w:val="0"/>
          <w:numId w:val="25"/>
        </w:numPr>
        <w:ind w:left="426"/>
        <w:rPr>
          <w:ins w:id="4056" w:author="chaniaayulestari@outlook.com" w:date="2021-11-12T16:26:00Z"/>
        </w:rPr>
      </w:pPr>
      <w:r>
        <w:t xml:space="preserve">Skenario </w:t>
      </w:r>
      <w:r w:rsidR="006F3B9D">
        <w:t>Anggota Siswa</w:t>
      </w:r>
    </w:p>
    <w:p w14:paraId="5215B10A" w14:textId="26ED3053" w:rsidR="001A7B0B" w:rsidDel="002B2CFD" w:rsidRDefault="001A7B0B">
      <w:pPr>
        <w:pStyle w:val="ListParagraph"/>
        <w:ind w:left="426"/>
        <w:jc w:val="center"/>
        <w:rPr>
          <w:del w:id="4057" w:author="chaniaayulestari@outlook.com" w:date="2021-11-13T13:55:00Z"/>
        </w:rPr>
        <w:pPrChange w:id="4058" w:author="chaniaayulestari@outlook.com" w:date="2021-11-13T13:55:00Z">
          <w:pPr>
            <w:pStyle w:val="ListParagraph"/>
            <w:numPr>
              <w:numId w:val="25"/>
            </w:numPr>
            <w:ind w:left="426" w:hanging="360"/>
          </w:pPr>
        </w:pPrChange>
      </w:pPr>
    </w:p>
    <w:p w14:paraId="1B7C4180" w14:textId="40CC0AD9" w:rsidR="006D26FE" w:rsidRDefault="006D26FE">
      <w:pPr>
        <w:pStyle w:val="Caption"/>
        <w:keepNext/>
        <w:jc w:val="center"/>
        <w:rPr>
          <w:ins w:id="4059" w:author="chaniaayulestari@outlook.com" w:date="2021-11-13T13:54:00Z"/>
        </w:rPr>
        <w:pPrChange w:id="4060" w:author="chaniaayulestari@outlook.com" w:date="2021-11-13T13:55:00Z">
          <w:pPr>
            <w:pStyle w:val="Caption"/>
            <w:keepNext/>
          </w:pPr>
        </w:pPrChange>
      </w:pPr>
      <w:bookmarkStart w:id="4061" w:name="_Toc87950166"/>
      <w:ins w:id="4062" w:author="chaniaayulestari@outlook.com" w:date="2021-11-13T13:54:00Z">
        <w:r>
          <w:t xml:space="preserve">Tabel 3. </w:t>
        </w:r>
      </w:ins>
      <w:ins w:id="4063" w:author="Rafi Aziizi" w:date="2021-11-14T11:08:00Z">
        <w:r w:rsidR="001B2DEA">
          <w:fldChar w:fldCharType="begin"/>
        </w:r>
        <w:r w:rsidR="001B2DEA">
          <w:instrText xml:space="preserve"> SEQ Tabel_3. \* ARABIC </w:instrText>
        </w:r>
      </w:ins>
      <w:r w:rsidR="001B2DEA">
        <w:fldChar w:fldCharType="separate"/>
      </w:r>
      <w:ins w:id="4064" w:author="Rafi Aziizi" w:date="2021-11-14T11:08:00Z">
        <w:r w:rsidR="001B2DEA">
          <w:rPr>
            <w:noProof/>
          </w:rPr>
          <w:t>12</w:t>
        </w:r>
        <w:r w:rsidR="001B2DEA">
          <w:fldChar w:fldCharType="end"/>
        </w:r>
      </w:ins>
      <w:ins w:id="4065" w:author="chaniaayulestari@outlook.com" w:date="2021-11-13T13:54:00Z">
        <w:del w:id="4066" w:author="Rafi Aziizi" w:date="2021-11-14T09:52:00Z">
          <w:r w:rsidDel="003640C9">
            <w:fldChar w:fldCharType="begin"/>
          </w:r>
          <w:r w:rsidDel="003640C9">
            <w:delInstrText xml:space="preserve"> SEQ Tabel_3. \* ARABIC </w:delInstrText>
          </w:r>
        </w:del>
      </w:ins>
      <w:del w:id="4067" w:author="Rafi Aziizi" w:date="2021-11-14T09:52:00Z">
        <w:r w:rsidDel="003640C9">
          <w:fldChar w:fldCharType="end"/>
        </w:r>
      </w:del>
      <w:ins w:id="4068" w:author="chaniaayulestari@outlook.com" w:date="2021-11-13T13:54:00Z">
        <w:r>
          <w:t xml:space="preserve"> Skenario Anggota Siswa</w:t>
        </w:r>
        <w:bookmarkEnd w:id="406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Use case ini akan menampilkan informasi data anggota siswa berikut riwayat absensi yang diwakili oleh 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lastRenderedPageBreak/>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4069" w:author="chaniaayulestari@outlook.com" w:date="2021-11-12T15:20:00Z">
                <w:pPr>
                  <w:numPr>
                    <w:numId w:val="29"/>
                  </w:numPr>
                  <w:spacing w:after="160"/>
                  <w:ind w:left="720" w:hanging="360"/>
                </w:pPr>
              </w:pPrChange>
            </w:pPr>
            <w:ins w:id="4070" w:author="Rafi Aziizi" w:date="2021-11-12T10:45:00Z">
              <w:r>
                <w:t>Memasuki sistem absensi</w:t>
              </w:r>
            </w:ins>
            <w:del w:id="4071"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4072" w:author="chaniaayulestari@outlook.com"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4073" w:author="chaniaayulestari@outlook.com"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4074" w:author="chaniaayulestari@outlook.com" w:date="2021-11-12T15:20:00Z">
                <w:pPr>
                  <w:numPr>
                    <w:numId w:val="29"/>
                  </w:numPr>
                  <w:spacing w:after="160"/>
                  <w:ind w:left="511" w:hanging="360"/>
                </w:pPr>
              </w:pPrChange>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4075" w:author="chaniaayulestari@outlook.com" w:date="2021-11-12T15:20:00Z">
                <w:pPr>
                  <w:pStyle w:val="ListParagraph"/>
                  <w:numPr>
                    <w:numId w:val="29"/>
                  </w:numPr>
                  <w:ind w:hanging="360"/>
                </w:pPr>
              </w:pPrChange>
            </w:pPr>
            <w:r>
              <w:t>Memilih menu “Data Walikelas”</w:t>
            </w:r>
          </w:p>
        </w:tc>
        <w:tc>
          <w:tcPr>
            <w:tcW w:w="3964" w:type="dxa"/>
            <w:vAlign w:val="center"/>
          </w:tcPr>
          <w:p w14:paraId="47805E27" w14:textId="77777777" w:rsidR="006F3B9D" w:rsidRDefault="006F3B9D">
            <w:pPr>
              <w:pStyle w:val="ListParagraph"/>
              <w:spacing w:after="160"/>
              <w:ind w:left="734"/>
              <w:pPrChange w:id="4076" w:author="chaniaayulestari@outlook.com"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4077" w:author="chaniaayulestari@outlook.com"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4078" w:author="chaniaayulestari@outlook.com" w:date="2021-11-12T15:20:00Z">
                <w:pPr>
                  <w:pStyle w:val="ListParagraph"/>
                  <w:numPr>
                    <w:numId w:val="29"/>
                  </w:numPr>
                  <w:spacing w:after="160"/>
                  <w:ind w:left="464" w:hanging="360"/>
                </w:pPr>
              </w:pPrChange>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4079" w:author="chaniaayulestari@outlook.com" w:date="2021-11-12T15:20:00Z">
                <w:pPr>
                  <w:pStyle w:val="ListParagraph"/>
                  <w:numPr>
                    <w:numId w:val="39"/>
                  </w:numPr>
                  <w:ind w:hanging="360"/>
                </w:pPr>
              </w:pPrChange>
            </w:pPr>
            <w:r>
              <w:t xml:space="preserve">Menekan </w:t>
            </w:r>
            <w:r w:rsidRPr="009A7AF1">
              <w:rPr>
                <w:i/>
                <w:iCs/>
                <w:rPrChange w:id="4080" w:author="chaniaayulestari@outlook.com" w:date="2021-11-12T15:20:00Z">
                  <w:rPr/>
                </w:rPrChange>
              </w:rPr>
              <w:t>button “Profile Walikelas”</w:t>
            </w:r>
          </w:p>
        </w:tc>
        <w:tc>
          <w:tcPr>
            <w:tcW w:w="3964" w:type="dxa"/>
            <w:vAlign w:val="center"/>
          </w:tcPr>
          <w:p w14:paraId="5731CF41" w14:textId="77777777" w:rsidR="006F3B9D" w:rsidRDefault="006F3B9D">
            <w:pPr>
              <w:pStyle w:val="ListParagraph"/>
              <w:spacing w:after="160"/>
              <w:ind w:left="734"/>
              <w:pPrChange w:id="4081" w:author="chaniaayulestari@outlook.com"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4082" w:author="chaniaayulestari@outlook.com"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4083" w:author="chaniaayulestari@outlook.com" w:date="2021-11-12T15:20:00Z">
                <w:pPr>
                  <w:pStyle w:val="ListParagraph"/>
                  <w:numPr>
                    <w:numId w:val="39"/>
                  </w:numPr>
                  <w:spacing w:after="160"/>
                  <w:ind w:left="461" w:hanging="360"/>
                </w:pPr>
              </w:pPrChange>
            </w:pPr>
            <w:r>
              <w:t>Menampilkan halaman profil walikelas</w:t>
            </w:r>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4084" w:author="chaniaayulestari@outlook.com" w:date="2021-11-12T15:20:00Z">
                <w:pPr>
                  <w:pStyle w:val="ListParagraph"/>
                  <w:numPr>
                    <w:numId w:val="39"/>
                  </w:numPr>
                  <w:ind w:hanging="360"/>
                </w:pPr>
              </w:pPrChange>
            </w:pPr>
            <w:r>
              <w:t xml:space="preserve">Menekan button </w:t>
            </w:r>
            <w:r w:rsidRPr="009A7AF1">
              <w:rPr>
                <w:i/>
                <w:iCs/>
              </w:rPr>
              <w:t>“Anggota Siswa”</w:t>
            </w:r>
          </w:p>
        </w:tc>
        <w:tc>
          <w:tcPr>
            <w:tcW w:w="3964" w:type="dxa"/>
            <w:vAlign w:val="center"/>
          </w:tcPr>
          <w:p w14:paraId="2600A675" w14:textId="77777777" w:rsidR="006B0840" w:rsidRDefault="006B0840">
            <w:pPr>
              <w:pStyle w:val="ListParagraph"/>
              <w:spacing w:after="160"/>
              <w:ind w:left="734"/>
              <w:pPrChange w:id="4085" w:author="chaniaayulestari@outlook.com"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4086" w:author="chaniaayulestari@outlook.com"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4087" w:author="chaniaayulestari@outlook.com" w:date="2021-11-12T15:20:00Z">
                <w:pPr>
                  <w:pStyle w:val="ListParagraph"/>
                  <w:numPr>
                    <w:numId w:val="39"/>
                  </w:numPr>
                  <w:spacing w:after="160"/>
                  <w:ind w:left="461" w:hanging="360"/>
                </w:pPr>
              </w:pPrChange>
            </w:pPr>
            <w:r>
              <w:t>Menampilkan data anggota siswa dan riwayat absensi siswa</w:t>
            </w:r>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4088" w:author="chaniaayulestari@outlook.com" w:date="2021-11-12T16:26:00Z"/>
        </w:rPr>
      </w:pPr>
      <w:r>
        <w:t>Skenario Profile Kelas</w:t>
      </w:r>
    </w:p>
    <w:p w14:paraId="19B599CD" w14:textId="71A5E549" w:rsidR="001A7B0B" w:rsidDel="002B2CFD" w:rsidRDefault="001A7B0B">
      <w:pPr>
        <w:pStyle w:val="ListParagraph"/>
        <w:ind w:left="426"/>
        <w:jc w:val="center"/>
        <w:rPr>
          <w:del w:id="4089" w:author="chaniaayulestari@outlook.com" w:date="2021-11-13T13:56:00Z"/>
        </w:rPr>
        <w:pPrChange w:id="4090" w:author="chaniaayulestari@outlook.com" w:date="2021-11-13T13:55:00Z">
          <w:pPr>
            <w:pStyle w:val="ListParagraph"/>
            <w:numPr>
              <w:numId w:val="25"/>
            </w:numPr>
            <w:ind w:left="426" w:hanging="360"/>
          </w:pPr>
        </w:pPrChange>
      </w:pPr>
    </w:p>
    <w:p w14:paraId="1ED9E844" w14:textId="68D30C33" w:rsidR="002B2CFD" w:rsidRDefault="002B2CFD">
      <w:pPr>
        <w:pStyle w:val="Caption"/>
        <w:keepNext/>
        <w:jc w:val="center"/>
        <w:rPr>
          <w:ins w:id="4091" w:author="chaniaayulestari@outlook.com" w:date="2021-11-13T13:55:00Z"/>
        </w:rPr>
        <w:pPrChange w:id="4092" w:author="chaniaayulestari@outlook.com" w:date="2021-11-13T13:55:00Z">
          <w:pPr/>
        </w:pPrChange>
      </w:pPr>
      <w:bookmarkStart w:id="4093" w:name="_Toc87950167"/>
      <w:ins w:id="4094" w:author="chaniaayulestari@outlook.com" w:date="2021-11-13T13:55:00Z">
        <w:r>
          <w:t xml:space="preserve">Tabel 3. </w:t>
        </w:r>
      </w:ins>
      <w:ins w:id="4095" w:author="Rafi Aziizi" w:date="2021-11-14T11:08:00Z">
        <w:r w:rsidR="001B2DEA">
          <w:fldChar w:fldCharType="begin"/>
        </w:r>
        <w:r w:rsidR="001B2DEA">
          <w:instrText xml:space="preserve"> SEQ Tabel_3. \* ARABIC </w:instrText>
        </w:r>
      </w:ins>
      <w:r w:rsidR="001B2DEA">
        <w:fldChar w:fldCharType="separate"/>
      </w:r>
      <w:ins w:id="4096" w:author="Rafi Aziizi" w:date="2021-11-14T11:08:00Z">
        <w:r w:rsidR="001B2DEA">
          <w:rPr>
            <w:noProof/>
          </w:rPr>
          <w:t>13</w:t>
        </w:r>
        <w:r w:rsidR="001B2DEA">
          <w:fldChar w:fldCharType="end"/>
        </w:r>
      </w:ins>
      <w:ins w:id="4097" w:author="chaniaayulestari@outlook.com" w:date="2021-11-13T13:55:00Z">
        <w:del w:id="4098" w:author="Rafi Aziizi" w:date="2021-11-14T09:52:00Z">
          <w:r w:rsidDel="003640C9">
            <w:fldChar w:fldCharType="begin"/>
          </w:r>
          <w:r w:rsidDel="003640C9">
            <w:delInstrText xml:space="preserve"> SEQ Tabel_3. \* ARABIC </w:delInstrText>
          </w:r>
        </w:del>
      </w:ins>
      <w:del w:id="4099" w:author="Rafi Aziizi" w:date="2021-11-14T09:52:00Z">
        <w:r w:rsidDel="003640C9">
          <w:fldChar w:fldCharType="end"/>
        </w:r>
      </w:del>
      <w:ins w:id="4100" w:author="chaniaayulestari@outlook.com" w:date="2021-11-13T13:55:00Z">
        <w:r>
          <w:t xml:space="preserve"> Skenario Profile Kelas</w:t>
        </w:r>
        <w:bookmarkEnd w:id="409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4101" w:author="chaniaayulestari@outlook.com" w:date="2021-11-12T15:21:00Z">
                <w:pPr>
                  <w:numPr>
                    <w:numId w:val="29"/>
                  </w:numPr>
                  <w:spacing w:after="160"/>
                  <w:ind w:left="720" w:hanging="360"/>
                </w:pPr>
              </w:pPrChange>
            </w:pPr>
            <w:ins w:id="4102" w:author="Rafi Aziizi" w:date="2021-11-12T10:45:00Z">
              <w:r>
                <w:t>Memasuki sistem absensi</w:t>
              </w:r>
            </w:ins>
            <w:del w:id="4103"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4104" w:author="chaniaayulestari@outlook.com"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4105" w:author="chaniaayulestari@outlook.com"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4106" w:author="chaniaayulestari@outlook.com" w:date="2021-11-12T15:21:00Z">
                <w:pPr>
                  <w:numPr>
                    <w:numId w:val="29"/>
                  </w:numPr>
                  <w:spacing w:after="160"/>
                  <w:ind w:left="511" w:hanging="360"/>
                </w:pPr>
              </w:pPrChange>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4107" w:author="chaniaayulestari@outlook.com" w:date="2021-11-12T15:21:00Z">
                <w:pPr>
                  <w:pStyle w:val="ListParagraph"/>
                  <w:numPr>
                    <w:numId w:val="29"/>
                  </w:numPr>
                  <w:ind w:hanging="360"/>
                </w:pPr>
              </w:pPrChange>
            </w:pPr>
            <w:r>
              <w:t>Memiliih menu “Data Kelas”</w:t>
            </w:r>
          </w:p>
        </w:tc>
        <w:tc>
          <w:tcPr>
            <w:tcW w:w="3964" w:type="dxa"/>
            <w:vAlign w:val="center"/>
          </w:tcPr>
          <w:p w14:paraId="6FE5B38D" w14:textId="77777777" w:rsidR="006B0840" w:rsidRDefault="006B0840">
            <w:pPr>
              <w:pStyle w:val="ListParagraph"/>
              <w:spacing w:after="160"/>
              <w:ind w:left="450"/>
              <w:pPrChange w:id="4108" w:author="chaniaayulestari@outlook.com"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4109" w:author="chaniaayulestari@outlook.com"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4110" w:author="chaniaayulestari@outlook.com" w:date="2021-11-12T15:21:00Z">
                <w:pPr>
                  <w:pStyle w:val="ListParagraph"/>
                  <w:numPr>
                    <w:numId w:val="29"/>
                  </w:numPr>
                  <w:spacing w:after="160"/>
                  <w:ind w:left="464" w:hanging="360"/>
                </w:pPr>
              </w:pPrChange>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4111" w:author="chaniaayulestari@outlook.com" w:date="2021-11-12T15:21:00Z">
                <w:pPr>
                  <w:pStyle w:val="ListParagraph"/>
                  <w:numPr>
                    <w:numId w:val="39"/>
                  </w:numPr>
                  <w:ind w:hanging="360"/>
                </w:pPr>
              </w:pPrChange>
            </w:pPr>
            <w:r>
              <w:t xml:space="preserve">Menekan </w:t>
            </w:r>
            <w:r>
              <w:rPr>
                <w:i/>
                <w:iCs/>
              </w:rPr>
              <w:t>button “Profile Kelas”</w:t>
            </w:r>
          </w:p>
        </w:tc>
        <w:tc>
          <w:tcPr>
            <w:tcW w:w="3964" w:type="dxa"/>
            <w:vAlign w:val="center"/>
          </w:tcPr>
          <w:p w14:paraId="59AF8FC7" w14:textId="77777777" w:rsidR="006B0840" w:rsidRDefault="006B0840">
            <w:pPr>
              <w:pStyle w:val="ListParagraph"/>
              <w:spacing w:after="160"/>
              <w:ind w:left="450"/>
              <w:pPrChange w:id="4112" w:author="chaniaayulestari@outlook.com"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4113" w:author="chaniaayulestari@outlook.com"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4114" w:author="chaniaayulestari@outlook.com" w:date="2021-11-12T15:21:00Z">
                <w:pPr>
                  <w:pStyle w:val="ListParagraph"/>
                  <w:numPr>
                    <w:numId w:val="39"/>
                  </w:numPr>
                  <w:spacing w:after="160"/>
                  <w:ind w:left="461" w:hanging="360"/>
                </w:pPr>
              </w:pPrChange>
            </w:pPr>
            <w:r>
              <w:t>Menampilkan halaman profil kelas</w:t>
            </w:r>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4115" w:author="chaniaayulestari@outlook.com" w:date="2021-11-12T16:26:00Z"/>
        </w:rPr>
      </w:pPr>
      <w:r>
        <w:t>Skenario Anggota Kelas</w:t>
      </w:r>
    </w:p>
    <w:p w14:paraId="53D3826A" w14:textId="5E6350B8" w:rsidR="001A7B0B" w:rsidDel="002B2CFD" w:rsidRDefault="001A7B0B">
      <w:pPr>
        <w:pStyle w:val="ListParagraph"/>
        <w:ind w:left="426"/>
        <w:jc w:val="center"/>
        <w:rPr>
          <w:del w:id="4116" w:author="chaniaayulestari@outlook.com" w:date="2021-11-13T13:56:00Z"/>
        </w:rPr>
        <w:pPrChange w:id="4117" w:author="chaniaayulestari@outlook.com" w:date="2021-11-13T13:56:00Z">
          <w:pPr>
            <w:pStyle w:val="ListParagraph"/>
            <w:numPr>
              <w:numId w:val="25"/>
            </w:numPr>
            <w:ind w:left="426" w:hanging="360"/>
          </w:pPr>
        </w:pPrChange>
      </w:pPr>
    </w:p>
    <w:p w14:paraId="77D5FE4F" w14:textId="0C71C153" w:rsidR="002B2CFD" w:rsidRDefault="002B2CFD">
      <w:pPr>
        <w:pStyle w:val="Caption"/>
        <w:keepNext/>
        <w:jc w:val="center"/>
        <w:rPr>
          <w:ins w:id="4118" w:author="chaniaayulestari@outlook.com" w:date="2021-11-13T13:56:00Z"/>
        </w:rPr>
        <w:pPrChange w:id="4119" w:author="chaniaayulestari@outlook.com" w:date="2021-11-13T13:56:00Z">
          <w:pPr/>
        </w:pPrChange>
      </w:pPr>
      <w:bookmarkStart w:id="4120" w:name="_Toc87950168"/>
      <w:ins w:id="4121" w:author="chaniaayulestari@outlook.com" w:date="2021-11-13T13:56:00Z">
        <w:r>
          <w:t xml:space="preserve">Tabel 3. </w:t>
        </w:r>
      </w:ins>
      <w:ins w:id="4122" w:author="Rafi Aziizi" w:date="2021-11-14T11:08:00Z">
        <w:r w:rsidR="001B2DEA">
          <w:fldChar w:fldCharType="begin"/>
        </w:r>
        <w:r w:rsidR="001B2DEA">
          <w:instrText xml:space="preserve"> SEQ Tabel_3. \* ARABIC </w:instrText>
        </w:r>
      </w:ins>
      <w:r w:rsidR="001B2DEA">
        <w:fldChar w:fldCharType="separate"/>
      </w:r>
      <w:ins w:id="4123" w:author="Rafi Aziizi" w:date="2021-11-14T11:08:00Z">
        <w:r w:rsidR="001B2DEA">
          <w:rPr>
            <w:noProof/>
          </w:rPr>
          <w:t>14</w:t>
        </w:r>
        <w:r w:rsidR="001B2DEA">
          <w:fldChar w:fldCharType="end"/>
        </w:r>
      </w:ins>
      <w:ins w:id="4124" w:author="chaniaayulestari@outlook.com" w:date="2021-11-13T13:56:00Z">
        <w:del w:id="4125" w:author="Rafi Aziizi" w:date="2021-11-14T09:52:00Z">
          <w:r w:rsidDel="003640C9">
            <w:fldChar w:fldCharType="begin"/>
          </w:r>
          <w:r w:rsidDel="003640C9">
            <w:delInstrText xml:space="preserve"> SEQ Tabel_3. \* ARABIC </w:delInstrText>
          </w:r>
        </w:del>
      </w:ins>
      <w:del w:id="4126" w:author="Rafi Aziizi" w:date="2021-11-14T09:52:00Z">
        <w:r w:rsidDel="003640C9">
          <w:fldChar w:fldCharType="end"/>
        </w:r>
      </w:del>
      <w:ins w:id="4127" w:author="chaniaayulestari@outlook.com" w:date="2021-11-13T13:56:00Z">
        <w:r>
          <w:t xml:space="preserve"> Skenario Anggora Kelas</w:t>
        </w:r>
        <w:bookmarkEnd w:id="412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lastRenderedPageBreak/>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4128" w:author="chaniaayulestari@outlook.com" w:date="2021-11-12T15:21:00Z">
                <w:pPr>
                  <w:numPr>
                    <w:numId w:val="29"/>
                  </w:numPr>
                  <w:spacing w:after="160"/>
                  <w:ind w:left="720" w:hanging="360"/>
                </w:pPr>
              </w:pPrChange>
            </w:pPr>
            <w:ins w:id="4129" w:author="Rafi Aziizi" w:date="2021-11-12T10:46:00Z">
              <w:r>
                <w:t>Memasuki sistem absensi</w:t>
              </w:r>
            </w:ins>
            <w:del w:id="4130"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4131" w:author="chaniaayulestari@outlook.com"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4132" w:author="chaniaayulestari@outlook.com"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4133" w:author="chaniaayulestari@outlook.com" w:date="2021-11-12T15:21:00Z">
                <w:pPr>
                  <w:numPr>
                    <w:numId w:val="29"/>
                  </w:numPr>
                  <w:spacing w:after="160"/>
                  <w:ind w:left="511" w:hanging="360"/>
                </w:pPr>
              </w:pPrChange>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4134" w:author="chaniaayulestari@outlook.com" w:date="2021-11-12T15:21:00Z">
                <w:pPr>
                  <w:pStyle w:val="ListParagraph"/>
                  <w:numPr>
                    <w:numId w:val="29"/>
                  </w:numPr>
                  <w:ind w:hanging="360"/>
                </w:pPr>
              </w:pPrChange>
            </w:pPr>
            <w:r>
              <w:t>Memilih menu “Data Kelas”</w:t>
            </w:r>
          </w:p>
        </w:tc>
        <w:tc>
          <w:tcPr>
            <w:tcW w:w="3964" w:type="dxa"/>
            <w:vAlign w:val="center"/>
          </w:tcPr>
          <w:p w14:paraId="5BC8CEE1" w14:textId="77777777" w:rsidR="006B0840" w:rsidRDefault="006B0840">
            <w:pPr>
              <w:pStyle w:val="ListParagraph"/>
              <w:spacing w:after="160"/>
              <w:ind w:left="450"/>
              <w:pPrChange w:id="4135" w:author="chaniaayulestari@outlook.com"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4136" w:author="chaniaayulestari@outlook.com"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4137" w:author="chaniaayulestari@outlook.com" w:date="2021-11-12T15:21:00Z">
                <w:pPr>
                  <w:pStyle w:val="ListParagraph"/>
                  <w:numPr>
                    <w:numId w:val="29"/>
                  </w:numPr>
                  <w:spacing w:after="160"/>
                  <w:ind w:left="464" w:hanging="360"/>
                </w:pPr>
              </w:pPrChange>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4138" w:author="chaniaayulestari@outlook.com" w:date="2021-11-12T15:21:00Z">
                <w:pPr>
                  <w:pStyle w:val="ListParagraph"/>
                  <w:numPr>
                    <w:numId w:val="39"/>
                  </w:numPr>
                  <w:ind w:hanging="360"/>
                </w:pPr>
              </w:pPrChange>
            </w:pPr>
            <w:r>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4139" w:author="chaniaayulestari@outlook.com"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4140" w:author="chaniaayulestari@outlook.com"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4141" w:author="chaniaayulestari@outlook.com" w:date="2021-11-12T15:21:00Z">
                <w:pPr>
                  <w:pStyle w:val="ListParagraph"/>
                  <w:numPr>
                    <w:numId w:val="39"/>
                  </w:numPr>
                  <w:spacing w:after="160"/>
                  <w:ind w:left="461" w:hanging="360"/>
                </w:pPr>
              </w:pPrChange>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4142" w:author="chaniaayulestari@outlook.com" w:date="2021-11-12T15:21:00Z">
                <w:pPr>
                  <w:pStyle w:val="ListParagraph"/>
                  <w:numPr>
                    <w:numId w:val="39"/>
                  </w:numPr>
                  <w:ind w:hanging="360"/>
                </w:pPr>
              </w:pPrChange>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4143" w:author="chaniaayulestari@outlook.com"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4144" w:author="chaniaayulestari@outlook.com"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4145" w:author="chaniaayulestari@outlook.com" w:date="2021-11-12T15:21:00Z">
                <w:pPr>
                  <w:pStyle w:val="ListParagraph"/>
                  <w:numPr>
                    <w:numId w:val="39"/>
                  </w:numPr>
                  <w:spacing w:after="160"/>
                  <w:ind w:left="461" w:hanging="360"/>
                </w:pPr>
              </w:pPrChange>
            </w:pPr>
            <w:r>
              <w:t>Menampilkan data anggota siswa dan riwayat absensi siswa</w:t>
            </w:r>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4146" w:author="chaniaayulestari@outlook.com" w:date="2021-11-12T16:26:00Z"/>
        </w:rPr>
      </w:pPr>
      <w:ins w:id="4147" w:author="chaniaayulestari@outlook.com" w:date="2021-11-13T13:57:00Z">
        <w:r>
          <w:lastRenderedPageBreak/>
          <w:t xml:space="preserve">Skenario </w:t>
        </w:r>
      </w:ins>
      <w:r w:rsidR="00F97775">
        <w:t>Profile Admin</w:t>
      </w:r>
    </w:p>
    <w:p w14:paraId="308E6E36" w14:textId="154BE36C" w:rsidR="001A7B0B" w:rsidDel="002B2CFD" w:rsidRDefault="001A7B0B">
      <w:pPr>
        <w:pStyle w:val="ListParagraph"/>
        <w:ind w:left="426"/>
        <w:rPr>
          <w:del w:id="4148" w:author="chaniaayulestari@outlook.com" w:date="2021-11-13T13:57:00Z"/>
        </w:rPr>
        <w:pPrChange w:id="4149" w:author="chaniaayulestari@outlook.com" w:date="2021-11-12T16:26:00Z">
          <w:pPr>
            <w:pStyle w:val="ListParagraph"/>
            <w:numPr>
              <w:numId w:val="25"/>
            </w:numPr>
            <w:ind w:left="426" w:hanging="360"/>
          </w:pPr>
        </w:pPrChange>
      </w:pPr>
    </w:p>
    <w:p w14:paraId="04059749" w14:textId="039AF85A" w:rsidR="002B2CFD" w:rsidRDefault="002B2CFD">
      <w:pPr>
        <w:pStyle w:val="Caption"/>
        <w:keepNext/>
        <w:jc w:val="center"/>
        <w:rPr>
          <w:ins w:id="4150" w:author="chaniaayulestari@outlook.com" w:date="2021-11-13T13:57:00Z"/>
        </w:rPr>
        <w:pPrChange w:id="4151" w:author="chaniaayulestari@outlook.com" w:date="2021-11-13T13:57:00Z">
          <w:pPr/>
        </w:pPrChange>
      </w:pPr>
      <w:bookmarkStart w:id="4152" w:name="_Toc87950169"/>
      <w:ins w:id="4153" w:author="chaniaayulestari@outlook.com" w:date="2021-11-13T13:57:00Z">
        <w:r>
          <w:t xml:space="preserve">Tabel 3. </w:t>
        </w:r>
      </w:ins>
      <w:ins w:id="4154" w:author="Rafi Aziizi" w:date="2021-11-14T11:08:00Z">
        <w:r w:rsidR="001B2DEA">
          <w:fldChar w:fldCharType="begin"/>
        </w:r>
        <w:r w:rsidR="001B2DEA">
          <w:instrText xml:space="preserve"> SEQ Tabel_3. \* ARABIC </w:instrText>
        </w:r>
      </w:ins>
      <w:r w:rsidR="001B2DEA">
        <w:fldChar w:fldCharType="separate"/>
      </w:r>
      <w:ins w:id="4155" w:author="Rafi Aziizi" w:date="2021-11-14T11:08:00Z">
        <w:r w:rsidR="001B2DEA">
          <w:rPr>
            <w:noProof/>
          </w:rPr>
          <w:t>15</w:t>
        </w:r>
        <w:r w:rsidR="001B2DEA">
          <w:fldChar w:fldCharType="end"/>
        </w:r>
      </w:ins>
      <w:ins w:id="4156" w:author="chaniaayulestari@outlook.com" w:date="2021-11-13T13:57:00Z">
        <w:del w:id="4157" w:author="Rafi Aziizi" w:date="2021-11-14T09:52:00Z">
          <w:r w:rsidDel="003640C9">
            <w:fldChar w:fldCharType="begin"/>
          </w:r>
          <w:r w:rsidDel="003640C9">
            <w:delInstrText xml:space="preserve"> SEQ Tabel_3. \* ARABIC </w:delInstrText>
          </w:r>
        </w:del>
      </w:ins>
      <w:del w:id="4158" w:author="Rafi Aziizi" w:date="2021-11-14T09:52:00Z">
        <w:r w:rsidDel="003640C9">
          <w:fldChar w:fldCharType="end"/>
        </w:r>
      </w:del>
      <w:ins w:id="4159" w:author="chaniaayulestari@outlook.com" w:date="2021-11-13T13:57:00Z">
        <w:r>
          <w:t xml:space="preserve"> SKenario Profil Admin</w:t>
        </w:r>
        <w:bookmarkEnd w:id="415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4160" w:author="chaniaayulestari@outlook.com" w:date="2021-11-12T15:22:00Z">
                <w:pPr>
                  <w:numPr>
                    <w:numId w:val="29"/>
                  </w:numPr>
                  <w:spacing w:after="160"/>
                  <w:ind w:left="720" w:hanging="360"/>
                </w:pPr>
              </w:pPrChange>
            </w:pPr>
            <w:ins w:id="4161" w:author="Rafi Aziizi" w:date="2021-11-12T10:46:00Z">
              <w:r>
                <w:t>Memasuki sistem absensi</w:t>
              </w:r>
            </w:ins>
            <w:del w:id="4162"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4163" w:author="chaniaayulestari@outlook.com"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4164" w:author="chaniaayulestari@outlook.com"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4165" w:author="chaniaayulestari@outlook.com" w:date="2021-11-12T15:22:00Z">
                <w:pPr>
                  <w:numPr>
                    <w:numId w:val="29"/>
                  </w:numPr>
                  <w:spacing w:after="160"/>
                  <w:ind w:left="511" w:hanging="360"/>
                </w:pPr>
              </w:pPrChange>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4166" w:author="chaniaayulestari@outlook.com" w:date="2021-11-12T15:22:00Z">
                <w:pPr>
                  <w:pStyle w:val="ListParagraph"/>
                  <w:numPr>
                    <w:numId w:val="29"/>
                  </w:numPr>
                  <w:ind w:hanging="360"/>
                </w:pPr>
              </w:pPrChange>
            </w:pPr>
            <w:r>
              <w:t>Memiliih menu “Data Admin”</w:t>
            </w:r>
          </w:p>
        </w:tc>
        <w:tc>
          <w:tcPr>
            <w:tcW w:w="3964" w:type="dxa"/>
            <w:vAlign w:val="center"/>
          </w:tcPr>
          <w:p w14:paraId="31A7AA13" w14:textId="77777777" w:rsidR="000D36D4" w:rsidRDefault="000D36D4">
            <w:pPr>
              <w:pStyle w:val="ListParagraph"/>
              <w:spacing w:after="160"/>
              <w:ind w:left="450"/>
              <w:pPrChange w:id="4167" w:author="chaniaayulestari@outlook.com"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4168" w:author="chaniaayulestari@outlook.com"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4169" w:author="chaniaayulestari@outlook.com" w:date="2021-11-12T15:22:00Z">
                <w:pPr>
                  <w:pStyle w:val="ListParagraph"/>
                  <w:numPr>
                    <w:numId w:val="29"/>
                  </w:numPr>
                  <w:spacing w:after="160"/>
                  <w:ind w:left="464" w:hanging="360"/>
                </w:pPr>
              </w:pPrChange>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4170" w:author="chaniaayulestari@outlook.com" w:date="2021-11-12T15:22:00Z">
                <w:pPr>
                  <w:pStyle w:val="ListParagraph"/>
                  <w:numPr>
                    <w:numId w:val="39"/>
                  </w:numPr>
                  <w:ind w:hanging="360"/>
                </w:pPr>
              </w:pPrChange>
            </w:pPr>
            <w:r>
              <w:t xml:space="preserve">Menekan </w:t>
            </w:r>
            <w:r>
              <w:rPr>
                <w:i/>
                <w:iCs/>
              </w:rPr>
              <w:t>button “Profile Admin”</w:t>
            </w:r>
          </w:p>
        </w:tc>
        <w:tc>
          <w:tcPr>
            <w:tcW w:w="3964" w:type="dxa"/>
            <w:vAlign w:val="center"/>
          </w:tcPr>
          <w:p w14:paraId="60DA1FBA" w14:textId="77777777" w:rsidR="000D36D4" w:rsidRDefault="000D36D4">
            <w:pPr>
              <w:pStyle w:val="ListParagraph"/>
              <w:spacing w:after="160"/>
              <w:ind w:left="450"/>
              <w:pPrChange w:id="4171" w:author="chaniaayulestari@outlook.com"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4172" w:author="chaniaayulestari@outlook.com"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4173" w:author="chaniaayulestari@outlook.com" w:date="2021-11-12T15:22:00Z">
                <w:pPr>
                  <w:pStyle w:val="ListParagraph"/>
                  <w:numPr>
                    <w:numId w:val="39"/>
                  </w:numPr>
                  <w:spacing w:after="160"/>
                  <w:ind w:left="461" w:hanging="360"/>
                </w:pPr>
              </w:pPrChange>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4174" w:author="Rafi Aziizi" w:date="2021-11-12T14:26:00Z"/>
        </w:rPr>
      </w:pPr>
      <w:r>
        <w:t xml:space="preserve">Skenario Kelola </w:t>
      </w:r>
      <w:commentRangeStart w:id="4175"/>
      <w:r>
        <w:t>Siswa</w:t>
      </w:r>
      <w:commentRangeEnd w:id="4175"/>
      <w:r w:rsidR="00494C80">
        <w:rPr>
          <w:rStyle w:val="CommentReference"/>
        </w:rPr>
        <w:commentReference w:id="4175"/>
      </w:r>
    </w:p>
    <w:p w14:paraId="75D8BD0B" w14:textId="408CCD41" w:rsidR="00E02300" w:rsidRDefault="00E02300">
      <w:pPr>
        <w:ind w:firstLine="426"/>
        <w:rPr>
          <w:ins w:id="4176" w:author="Rafi Aziizi" w:date="2021-11-12T14:18:00Z"/>
        </w:rPr>
        <w:pPrChange w:id="4177" w:author="Rafi Aziizi" w:date="2021-11-12T14:27:00Z">
          <w:pPr>
            <w:pStyle w:val="ListParagraph"/>
            <w:numPr>
              <w:numId w:val="25"/>
            </w:numPr>
            <w:ind w:left="426" w:hanging="360"/>
          </w:pPr>
        </w:pPrChange>
      </w:pPr>
      <w:ins w:id="4178" w:author="Rafi Aziizi" w:date="2021-11-12T14:26:00Z">
        <w:r>
          <w:lastRenderedPageBreak/>
          <w:t xml:space="preserve">Pada scenario kelola siswa terdapat 4 generalisasi </w:t>
        </w:r>
      </w:ins>
      <w:ins w:id="4179" w:author="Rafi Aziizi" w:date="2021-11-12T14:27:00Z">
        <w:r>
          <w:t xml:space="preserve">data </w:t>
        </w:r>
      </w:ins>
      <w:ins w:id="4180" w:author="Rafi Aziizi" w:date="2021-11-12T14:26:00Z">
        <w:r>
          <w:t>yaitu tambah siswa, hapus siswa, edit siswa dan lihat siswa. Hal tersebut dijelaskan pada</w:t>
        </w:r>
      </w:ins>
      <w:ins w:id="4181" w:author="Rafi Aziizi" w:date="2021-11-12T14:27:00Z">
        <w:r>
          <w:t xml:space="preserve"> poin-poin dibawah ini :</w:t>
        </w:r>
      </w:ins>
    </w:p>
    <w:p w14:paraId="069D94A5" w14:textId="6326C9C8" w:rsidR="0025138C" w:rsidRDefault="0025138C" w:rsidP="0025138C">
      <w:pPr>
        <w:ind w:firstLine="66"/>
        <w:rPr>
          <w:ins w:id="4182" w:author="chaniaayulestari@outlook.com" w:date="2021-11-12T16:27:00Z"/>
        </w:rPr>
      </w:pPr>
      <w:ins w:id="4183" w:author="Rafi Aziizi" w:date="2021-11-12T14:18:00Z">
        <w:r>
          <w:t>a.</w:t>
        </w:r>
      </w:ins>
      <w:ins w:id="4184" w:author="Rafi Aziizi" w:date="2021-11-12T14:19:00Z">
        <w:r>
          <w:t xml:space="preserve"> Skenario Tambah Siswa</w:t>
        </w:r>
      </w:ins>
    </w:p>
    <w:p w14:paraId="6217F863" w14:textId="03296CAA" w:rsidR="001A7B0B" w:rsidDel="002B2CFD" w:rsidRDefault="001A7B0B">
      <w:pPr>
        <w:jc w:val="center"/>
        <w:rPr>
          <w:ins w:id="4185" w:author="Rafi Aziizi" w:date="2021-11-12T14:25:00Z"/>
          <w:del w:id="4186" w:author="chaniaayulestari@outlook.com" w:date="2021-11-13T13:57:00Z"/>
        </w:rPr>
        <w:pPrChange w:id="4187" w:author="chaniaayulestari@outlook.com" w:date="2021-11-13T13:57:00Z">
          <w:pPr>
            <w:ind w:firstLine="66"/>
          </w:pPr>
        </w:pPrChange>
      </w:pPr>
    </w:p>
    <w:p w14:paraId="6D28E1C6" w14:textId="5B352269" w:rsidR="002B2CFD" w:rsidRDefault="002B2CFD">
      <w:pPr>
        <w:pStyle w:val="Caption"/>
        <w:keepNext/>
        <w:jc w:val="center"/>
        <w:rPr>
          <w:ins w:id="4188" w:author="chaniaayulestari@outlook.com" w:date="2021-11-13T13:57:00Z"/>
        </w:rPr>
        <w:pPrChange w:id="4189" w:author="chaniaayulestari@outlook.com" w:date="2021-11-13T13:57:00Z">
          <w:pPr/>
        </w:pPrChange>
      </w:pPr>
      <w:bookmarkStart w:id="4190" w:name="_Toc87950170"/>
      <w:ins w:id="4191" w:author="chaniaayulestari@outlook.com" w:date="2021-11-13T13:57:00Z">
        <w:r>
          <w:t xml:space="preserve">Tabel 3. </w:t>
        </w:r>
      </w:ins>
      <w:ins w:id="4192" w:author="Rafi Aziizi" w:date="2021-11-14T11:08:00Z">
        <w:r w:rsidR="001B2DEA">
          <w:fldChar w:fldCharType="begin"/>
        </w:r>
        <w:r w:rsidR="001B2DEA">
          <w:instrText xml:space="preserve"> SEQ Tabel_3. \* ARABIC </w:instrText>
        </w:r>
      </w:ins>
      <w:r w:rsidR="001B2DEA">
        <w:fldChar w:fldCharType="separate"/>
      </w:r>
      <w:ins w:id="4193" w:author="Rafi Aziizi" w:date="2021-11-14T11:08:00Z">
        <w:r w:rsidR="001B2DEA">
          <w:rPr>
            <w:noProof/>
          </w:rPr>
          <w:t>16</w:t>
        </w:r>
        <w:r w:rsidR="001B2DEA">
          <w:fldChar w:fldCharType="end"/>
        </w:r>
      </w:ins>
      <w:ins w:id="4194" w:author="chaniaayulestari@outlook.com" w:date="2021-11-13T13:57:00Z">
        <w:del w:id="4195" w:author="Rafi Aziizi" w:date="2021-11-14T09:52:00Z">
          <w:r w:rsidDel="003640C9">
            <w:fldChar w:fldCharType="begin"/>
          </w:r>
          <w:r w:rsidDel="003640C9">
            <w:delInstrText xml:space="preserve"> SEQ Tabel_3. \* ARABIC </w:delInstrText>
          </w:r>
        </w:del>
      </w:ins>
      <w:del w:id="4196" w:author="Rafi Aziizi" w:date="2021-11-14T09:52:00Z">
        <w:r w:rsidDel="003640C9">
          <w:fldChar w:fldCharType="end"/>
        </w:r>
      </w:del>
      <w:ins w:id="4197" w:author="chaniaayulestari@outlook.com" w:date="2021-11-13T13:57:00Z">
        <w:r>
          <w:t xml:space="preserve"> Skenario Tambah Siswa</w:t>
        </w:r>
        <w:bookmarkEnd w:id="419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4198" w:author="Rafi Aziizi" w:date="2021-11-12T14:25:00Z"/>
        </w:trPr>
        <w:tc>
          <w:tcPr>
            <w:tcW w:w="3827" w:type="dxa"/>
            <w:shd w:val="clear" w:color="auto" w:fill="F2EE98"/>
            <w:vAlign w:val="center"/>
          </w:tcPr>
          <w:p w14:paraId="22D54EC5" w14:textId="77777777" w:rsidR="00E02300" w:rsidRPr="0044182F" w:rsidRDefault="00E02300" w:rsidP="001F2641">
            <w:pPr>
              <w:rPr>
                <w:ins w:id="4199" w:author="Rafi Aziizi" w:date="2021-11-12T14:25:00Z"/>
                <w:b/>
              </w:rPr>
            </w:pPr>
            <w:ins w:id="4200"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4201" w:author="Rafi Aziizi" w:date="2021-11-12T14:25:00Z"/>
              </w:rPr>
            </w:pPr>
            <w:ins w:id="4202" w:author="Rafi Aziizi" w:date="2021-11-12T14:26:00Z">
              <w:r>
                <w:t>Tambah</w:t>
              </w:r>
            </w:ins>
            <w:ins w:id="4203" w:author="Rafi Aziizi" w:date="2021-11-12T14:25:00Z">
              <w:r>
                <w:t xml:space="preserve"> Siswa</w:t>
              </w:r>
            </w:ins>
          </w:p>
        </w:tc>
      </w:tr>
      <w:tr w:rsidR="00E02300" w:rsidRPr="002F6C1D" w14:paraId="2E79408F" w14:textId="77777777" w:rsidTr="001F2641">
        <w:trPr>
          <w:jc w:val="center"/>
          <w:ins w:id="4204" w:author="Rafi Aziizi" w:date="2021-11-12T14:25:00Z"/>
        </w:trPr>
        <w:tc>
          <w:tcPr>
            <w:tcW w:w="3827" w:type="dxa"/>
            <w:vAlign w:val="center"/>
          </w:tcPr>
          <w:p w14:paraId="54279196" w14:textId="77777777" w:rsidR="00E02300" w:rsidRPr="0044182F" w:rsidRDefault="00E02300" w:rsidP="001F2641">
            <w:pPr>
              <w:rPr>
                <w:ins w:id="4205" w:author="Rafi Aziizi" w:date="2021-11-12T14:25:00Z"/>
                <w:b/>
              </w:rPr>
            </w:pPr>
            <w:ins w:id="4206" w:author="Rafi Aziizi" w:date="2021-11-12T14:25:00Z">
              <w:r w:rsidRPr="0044182F">
                <w:rPr>
                  <w:b/>
                </w:rPr>
                <w:t>ID</w:t>
              </w:r>
            </w:ins>
          </w:p>
        </w:tc>
        <w:tc>
          <w:tcPr>
            <w:tcW w:w="3964" w:type="dxa"/>
            <w:vAlign w:val="center"/>
          </w:tcPr>
          <w:p w14:paraId="0D0907B4" w14:textId="2DC7F921" w:rsidR="00E02300" w:rsidRPr="002F6C1D" w:rsidRDefault="00E02300" w:rsidP="001F2641">
            <w:pPr>
              <w:rPr>
                <w:ins w:id="4207" w:author="Rafi Aziizi" w:date="2021-11-12T14:25:00Z"/>
              </w:rPr>
            </w:pPr>
            <w:ins w:id="4208" w:author="Rafi Aziizi" w:date="2021-11-12T14:25:00Z">
              <w:r>
                <w:t>RC12</w:t>
              </w:r>
            </w:ins>
            <w:ins w:id="4209" w:author="Rafi Aziizi" w:date="2021-11-12T17:30:00Z">
              <w:r w:rsidR="00D26F74">
                <w:t>.1</w:t>
              </w:r>
            </w:ins>
          </w:p>
        </w:tc>
      </w:tr>
      <w:tr w:rsidR="00E02300" w:rsidRPr="000C722D" w14:paraId="64BF1A88" w14:textId="77777777" w:rsidTr="001F2641">
        <w:trPr>
          <w:jc w:val="center"/>
          <w:ins w:id="4210" w:author="Rafi Aziizi" w:date="2021-11-12T14:25:00Z"/>
        </w:trPr>
        <w:tc>
          <w:tcPr>
            <w:tcW w:w="3827" w:type="dxa"/>
            <w:vAlign w:val="center"/>
          </w:tcPr>
          <w:p w14:paraId="7CAE8251" w14:textId="77777777" w:rsidR="00E02300" w:rsidRPr="0044182F" w:rsidRDefault="00E02300" w:rsidP="001F2641">
            <w:pPr>
              <w:rPr>
                <w:ins w:id="4211" w:author="Rafi Aziizi" w:date="2021-11-12T14:25:00Z"/>
                <w:b/>
              </w:rPr>
            </w:pPr>
            <w:ins w:id="4212" w:author="Rafi Aziizi" w:date="2021-11-12T14:25:00Z">
              <w:r w:rsidRPr="0044182F">
                <w:rPr>
                  <w:b/>
                </w:rPr>
                <w:t>Description</w:t>
              </w:r>
            </w:ins>
          </w:p>
        </w:tc>
        <w:tc>
          <w:tcPr>
            <w:tcW w:w="3964" w:type="dxa"/>
          </w:tcPr>
          <w:p w14:paraId="4DCA4B7F" w14:textId="24901F14" w:rsidR="00E02300" w:rsidRPr="000C722D" w:rsidRDefault="00E02300" w:rsidP="001F2641">
            <w:pPr>
              <w:rPr>
                <w:ins w:id="4213" w:author="Rafi Aziizi" w:date="2021-11-12T14:25:00Z"/>
              </w:rPr>
            </w:pPr>
            <w:ins w:id="4214" w:author="Rafi Aziizi" w:date="2021-11-12T14:25:00Z">
              <w:r>
                <w:t>Use case ini merupakan use case generalisasi dari kelola siswa untuk menambah data siswa.</w:t>
              </w:r>
            </w:ins>
          </w:p>
        </w:tc>
      </w:tr>
      <w:tr w:rsidR="00E02300" w:rsidRPr="002F6C1D" w14:paraId="6A173F0B" w14:textId="77777777" w:rsidTr="001F2641">
        <w:trPr>
          <w:jc w:val="center"/>
          <w:ins w:id="4215" w:author="Rafi Aziizi" w:date="2021-11-12T14:25:00Z"/>
        </w:trPr>
        <w:tc>
          <w:tcPr>
            <w:tcW w:w="3827" w:type="dxa"/>
            <w:vAlign w:val="center"/>
          </w:tcPr>
          <w:p w14:paraId="1269B39E" w14:textId="77777777" w:rsidR="00E02300" w:rsidRPr="0044182F" w:rsidRDefault="00E02300" w:rsidP="001F2641">
            <w:pPr>
              <w:rPr>
                <w:ins w:id="4216" w:author="Rafi Aziizi" w:date="2021-11-12T14:25:00Z"/>
                <w:b/>
              </w:rPr>
            </w:pPr>
            <w:ins w:id="4217"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4218" w:author="Rafi Aziizi" w:date="2021-11-12T14:25:00Z"/>
              </w:rPr>
            </w:pPr>
            <w:ins w:id="4219" w:author="Rafi Aziizi" w:date="2021-11-12T14:25:00Z">
              <w:r>
                <w:t>Bag.IT, Guru BK.</w:t>
              </w:r>
            </w:ins>
          </w:p>
        </w:tc>
      </w:tr>
      <w:tr w:rsidR="00E02300" w:rsidRPr="0044182F" w14:paraId="2ABEA729" w14:textId="77777777" w:rsidTr="001F2641">
        <w:trPr>
          <w:jc w:val="center"/>
          <w:ins w:id="4220" w:author="Rafi Aziizi" w:date="2021-11-12T14:25:00Z"/>
        </w:trPr>
        <w:tc>
          <w:tcPr>
            <w:tcW w:w="3827" w:type="dxa"/>
            <w:vAlign w:val="center"/>
          </w:tcPr>
          <w:p w14:paraId="18DA7738" w14:textId="77777777" w:rsidR="00E02300" w:rsidRPr="0044182F" w:rsidRDefault="00E02300" w:rsidP="001F2641">
            <w:pPr>
              <w:rPr>
                <w:ins w:id="4221" w:author="Rafi Aziizi" w:date="2021-11-12T14:25:00Z"/>
                <w:b/>
              </w:rPr>
            </w:pPr>
            <w:ins w:id="4222"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4223" w:author="Rafi Aziizi" w:date="2021-11-12T14:25:00Z"/>
                <w:i/>
                <w:iCs/>
              </w:rPr>
            </w:pPr>
            <w:ins w:id="4224" w:author="Rafi Aziizi" w:date="2021-11-12T14:25:00Z">
              <w:r>
                <w:rPr>
                  <w:i/>
                  <w:iCs/>
                </w:rPr>
                <w:t>Conditional</w:t>
              </w:r>
            </w:ins>
          </w:p>
        </w:tc>
      </w:tr>
      <w:tr w:rsidR="00E02300" w:rsidRPr="0044182F" w14:paraId="3039B3C0" w14:textId="77777777" w:rsidTr="001F2641">
        <w:trPr>
          <w:jc w:val="center"/>
          <w:ins w:id="4225" w:author="Rafi Aziizi" w:date="2021-11-12T14:25:00Z"/>
        </w:trPr>
        <w:tc>
          <w:tcPr>
            <w:tcW w:w="3827" w:type="dxa"/>
            <w:vAlign w:val="center"/>
          </w:tcPr>
          <w:p w14:paraId="6F1F90EE" w14:textId="77777777" w:rsidR="00E02300" w:rsidRPr="0044182F" w:rsidRDefault="00E02300" w:rsidP="001F2641">
            <w:pPr>
              <w:rPr>
                <w:ins w:id="4226" w:author="Rafi Aziizi" w:date="2021-11-12T14:25:00Z"/>
                <w:b/>
              </w:rPr>
            </w:pPr>
            <w:ins w:id="4227"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4228" w:author="Rafi Aziizi" w:date="2021-11-12T14:25:00Z"/>
              </w:rPr>
            </w:pPr>
            <w:ins w:id="4229" w:author="Rafi Aziizi" w:date="2021-11-12T14:25:00Z">
              <w:r>
                <w:t>-</w:t>
              </w:r>
            </w:ins>
          </w:p>
        </w:tc>
      </w:tr>
      <w:tr w:rsidR="00E02300" w:rsidRPr="0081005E" w14:paraId="7F2DF638" w14:textId="77777777" w:rsidTr="001F2641">
        <w:trPr>
          <w:jc w:val="center"/>
          <w:ins w:id="4230" w:author="Rafi Aziizi" w:date="2021-11-12T14:25:00Z"/>
        </w:trPr>
        <w:tc>
          <w:tcPr>
            <w:tcW w:w="3827" w:type="dxa"/>
            <w:vAlign w:val="center"/>
          </w:tcPr>
          <w:p w14:paraId="30B19907" w14:textId="77777777" w:rsidR="00E02300" w:rsidRPr="0044182F" w:rsidRDefault="00E02300" w:rsidP="001F2641">
            <w:pPr>
              <w:rPr>
                <w:ins w:id="4231" w:author="Rafi Aziizi" w:date="2021-11-12T14:25:00Z"/>
                <w:b/>
              </w:rPr>
            </w:pPr>
            <w:ins w:id="4232"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4233" w:author="Rafi Aziizi" w:date="2021-11-12T14:25:00Z"/>
                <w:i/>
                <w:iCs/>
              </w:rPr>
            </w:pPr>
            <w:ins w:id="4234" w:author="Rafi Aziizi" w:date="2021-11-12T14:27:00Z">
              <w:r>
                <w:t xml:space="preserve">Data siswa </w:t>
              </w:r>
            </w:ins>
            <w:ins w:id="4235" w:author="Rafi Aziizi" w:date="2021-11-12T14:28:00Z">
              <w:r>
                <w:t>tidak ada</w:t>
              </w:r>
            </w:ins>
          </w:p>
        </w:tc>
      </w:tr>
      <w:tr w:rsidR="00E02300" w:rsidRPr="0048762E" w14:paraId="4981A49A" w14:textId="77777777" w:rsidTr="001F2641">
        <w:trPr>
          <w:jc w:val="center"/>
          <w:ins w:id="4236" w:author="Rafi Aziizi" w:date="2021-11-12T14:25:00Z"/>
        </w:trPr>
        <w:tc>
          <w:tcPr>
            <w:tcW w:w="3827" w:type="dxa"/>
            <w:vAlign w:val="center"/>
          </w:tcPr>
          <w:p w14:paraId="214BBFDA" w14:textId="77777777" w:rsidR="00E02300" w:rsidRPr="0044182F" w:rsidRDefault="00E02300" w:rsidP="001F2641">
            <w:pPr>
              <w:rPr>
                <w:ins w:id="4237" w:author="Rafi Aziizi" w:date="2021-11-12T14:25:00Z"/>
                <w:b/>
              </w:rPr>
            </w:pPr>
            <w:ins w:id="4238"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4239" w:author="Rafi Aziizi" w:date="2021-11-12T14:25:00Z"/>
              </w:rPr>
            </w:pPr>
            <w:ins w:id="4240" w:author="Rafi Aziizi" w:date="2021-11-12T14:25:00Z">
              <w:r>
                <w:t xml:space="preserve">Data siswa </w:t>
              </w:r>
            </w:ins>
            <w:ins w:id="4241" w:author="Rafi Aziizi" w:date="2021-11-12T14:28:00Z">
              <w:r>
                <w:t>baru ditampilkan</w:t>
              </w:r>
            </w:ins>
          </w:p>
        </w:tc>
      </w:tr>
      <w:tr w:rsidR="00E02300" w:rsidRPr="0044182F" w14:paraId="16A83DA8" w14:textId="77777777" w:rsidTr="001F2641">
        <w:trPr>
          <w:jc w:val="center"/>
          <w:ins w:id="4242"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4243" w:author="Rafi Aziizi" w:date="2021-11-12T14:25:00Z"/>
                <w:b/>
              </w:rPr>
            </w:pPr>
            <w:ins w:id="4244" w:author="Rafi Aziizi" w:date="2021-11-12T14:25:00Z">
              <w:r w:rsidRPr="0044182F">
                <w:rPr>
                  <w:b/>
                </w:rPr>
                <w:t>Main Course</w:t>
              </w:r>
            </w:ins>
          </w:p>
        </w:tc>
      </w:tr>
      <w:tr w:rsidR="00E02300" w:rsidRPr="0044182F" w14:paraId="2252748E" w14:textId="77777777" w:rsidTr="001F2641">
        <w:trPr>
          <w:jc w:val="center"/>
          <w:ins w:id="4245"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4246" w:author="Rafi Aziizi" w:date="2021-11-12T14:25:00Z"/>
                <w:b/>
              </w:rPr>
            </w:pPr>
            <w:ins w:id="4247"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4248" w:author="Rafi Aziizi" w:date="2021-11-12T14:25:00Z"/>
                <w:b/>
              </w:rPr>
            </w:pPr>
            <w:ins w:id="4249" w:author="Rafi Aziizi" w:date="2021-11-12T14:25:00Z">
              <w:r w:rsidRPr="0044182F">
                <w:rPr>
                  <w:b/>
                </w:rPr>
                <w:t>Reaksi Sistem</w:t>
              </w:r>
            </w:ins>
          </w:p>
        </w:tc>
      </w:tr>
      <w:tr w:rsidR="00E02300" w:rsidRPr="0044182F" w14:paraId="3C439C5C" w14:textId="77777777" w:rsidTr="001F2641">
        <w:trPr>
          <w:jc w:val="center"/>
          <w:ins w:id="4250"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4251" w:author="Rafi Aziizi" w:date="2021-11-12T14:25:00Z"/>
              </w:rPr>
            </w:pPr>
            <w:ins w:id="4252" w:author="Rafi Aziizi" w:date="2021-11-12T14:25:00Z">
              <w:r>
                <w:t>Memasuki menu “</w:t>
              </w:r>
            </w:ins>
            <w:ins w:id="4253" w:author="Rafi Aziizi" w:date="2021-11-12T14:28:00Z">
              <w:r>
                <w:t>Tambah</w:t>
              </w:r>
            </w:ins>
            <w:ins w:id="4254"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4255" w:author="Rafi Aziizi" w:date="2021-11-12T14:25:00Z"/>
              </w:rPr>
            </w:pPr>
          </w:p>
        </w:tc>
      </w:tr>
      <w:tr w:rsidR="00E02300" w:rsidRPr="0044182F" w14:paraId="20F56E0B" w14:textId="77777777" w:rsidTr="001F2641">
        <w:trPr>
          <w:jc w:val="center"/>
          <w:ins w:id="4256" w:author="Rafi Aziizi" w:date="2021-11-12T14:25:00Z"/>
        </w:trPr>
        <w:tc>
          <w:tcPr>
            <w:tcW w:w="3827" w:type="dxa"/>
            <w:vAlign w:val="center"/>
          </w:tcPr>
          <w:p w14:paraId="08D24AC5" w14:textId="77777777" w:rsidR="00E02300" w:rsidRPr="0044182F" w:rsidRDefault="00E02300" w:rsidP="001F2641">
            <w:pPr>
              <w:ind w:left="510"/>
              <w:rPr>
                <w:ins w:id="4257"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4258" w:author="Rafi Aziizi" w:date="2021-11-12T14:25:00Z"/>
              </w:rPr>
            </w:pPr>
            <w:ins w:id="4259" w:author="Rafi Aziizi" w:date="2021-11-12T14:25:00Z">
              <w:r>
                <w:t xml:space="preserve">Menampilkan </w:t>
              </w:r>
            </w:ins>
            <w:ins w:id="4260" w:author="Rafi Aziizi" w:date="2021-11-12T14:28:00Z">
              <w:r>
                <w:t>form tambah</w:t>
              </w:r>
            </w:ins>
            <w:ins w:id="4261" w:author="Rafi Aziizi" w:date="2021-11-12T14:25:00Z">
              <w:r>
                <w:t xml:space="preserve"> data siswa</w:t>
              </w:r>
            </w:ins>
          </w:p>
        </w:tc>
      </w:tr>
      <w:tr w:rsidR="00E02300" w:rsidRPr="0044182F" w14:paraId="4867E998" w14:textId="77777777" w:rsidTr="001F2641">
        <w:trPr>
          <w:jc w:val="center"/>
          <w:ins w:id="4262"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4263" w:author="Rafi Aziizi" w:date="2021-11-12T14:28:00Z"/>
              </w:rPr>
              <w:pPrChange w:id="4264" w:author="Rafi Aziizi" w:date="2021-11-12T14:29:00Z">
                <w:pPr>
                  <w:ind w:left="510"/>
                </w:pPr>
              </w:pPrChange>
            </w:pPr>
            <w:ins w:id="4265" w:author="Rafi Aziizi" w:date="2021-11-12T14:29:00Z">
              <w:r>
                <w:t xml:space="preserve">Mengisi form </w:t>
              </w:r>
            </w:ins>
            <w:ins w:id="4266" w:author="Rafi Aziizi" w:date="2021-11-12T14:30:00Z">
              <w:r>
                <w:t xml:space="preserve">tambah </w:t>
              </w:r>
            </w:ins>
            <w:ins w:id="4267" w:author="Rafi Aziizi" w:date="2021-11-12T14:29:00Z">
              <w:r>
                <w:t>data siswa</w:t>
              </w:r>
            </w:ins>
          </w:p>
        </w:tc>
        <w:tc>
          <w:tcPr>
            <w:tcW w:w="3964" w:type="dxa"/>
            <w:vAlign w:val="center"/>
          </w:tcPr>
          <w:p w14:paraId="4D36BFC6" w14:textId="77777777" w:rsidR="00E02300" w:rsidRDefault="00E02300">
            <w:pPr>
              <w:spacing w:after="160"/>
              <w:ind w:left="511"/>
              <w:rPr>
                <w:ins w:id="4268" w:author="Rafi Aziizi" w:date="2021-11-12T14:28:00Z"/>
              </w:rPr>
              <w:pPrChange w:id="4269" w:author="Rafi Aziizi" w:date="2021-11-12T14:29:00Z">
                <w:pPr>
                  <w:numPr>
                    <w:numId w:val="30"/>
                  </w:numPr>
                  <w:spacing w:after="160"/>
                  <w:ind w:left="511" w:hanging="360"/>
                </w:pPr>
              </w:pPrChange>
            </w:pPr>
          </w:p>
        </w:tc>
      </w:tr>
      <w:tr w:rsidR="00E02300" w:rsidRPr="0044182F" w14:paraId="2C7E7940" w14:textId="77777777" w:rsidTr="001F2641">
        <w:trPr>
          <w:jc w:val="center"/>
          <w:ins w:id="4270" w:author="Rafi Aziizi" w:date="2021-11-12T14:29:00Z"/>
        </w:trPr>
        <w:tc>
          <w:tcPr>
            <w:tcW w:w="3827" w:type="dxa"/>
            <w:vAlign w:val="center"/>
          </w:tcPr>
          <w:p w14:paraId="6B5D031B" w14:textId="77777777" w:rsidR="00E02300" w:rsidRDefault="00E02300">
            <w:pPr>
              <w:pStyle w:val="ListParagraph"/>
              <w:rPr>
                <w:ins w:id="4271" w:author="Rafi Aziizi" w:date="2021-11-12T14:29:00Z"/>
              </w:rPr>
              <w:pPrChange w:id="4272"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4273" w:author="Rafi Aziizi" w:date="2021-11-12T14:29:00Z"/>
              </w:rPr>
              <w:pPrChange w:id="4274" w:author="Rafi Aziizi" w:date="2021-11-12T14:29:00Z">
                <w:pPr>
                  <w:spacing w:after="160"/>
                  <w:ind w:left="511"/>
                </w:pPr>
              </w:pPrChange>
            </w:pPr>
            <w:ins w:id="4275" w:author="Rafi Aziizi" w:date="2021-11-12T14:29:00Z">
              <w:r>
                <w:t xml:space="preserve">Menyimpan data siswa baru pada </w:t>
              </w:r>
              <w:r w:rsidRPr="00E02300">
                <w:rPr>
                  <w:i/>
                  <w:iCs/>
                  <w:rPrChange w:id="4276" w:author="Rafi Aziizi" w:date="2021-11-12T14:29:00Z">
                    <w:rPr/>
                  </w:rPrChange>
                </w:rPr>
                <w:t>database</w:t>
              </w:r>
            </w:ins>
          </w:p>
        </w:tc>
      </w:tr>
      <w:tr w:rsidR="00E02300" w:rsidRPr="001B1AF9" w14:paraId="36187F42" w14:textId="77777777" w:rsidTr="001F2641">
        <w:trPr>
          <w:jc w:val="center"/>
          <w:ins w:id="4277"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4278" w:author="Rafi Aziizi" w:date="2021-11-12T14:25:00Z"/>
                <w:b/>
                <w:bCs/>
              </w:rPr>
            </w:pPr>
            <w:ins w:id="4279" w:author="Rafi Aziizi" w:date="2021-11-12T14:25:00Z">
              <w:r w:rsidRPr="001B1AF9">
                <w:rPr>
                  <w:b/>
                  <w:bCs/>
                </w:rPr>
                <w:t>Skenario Eksepsi (Optional)</w:t>
              </w:r>
            </w:ins>
          </w:p>
        </w:tc>
      </w:tr>
      <w:tr w:rsidR="00E02300" w:rsidRPr="001B1AF9" w14:paraId="41EC4BD0" w14:textId="77777777" w:rsidTr="001F2641">
        <w:trPr>
          <w:jc w:val="center"/>
          <w:ins w:id="4280"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4281" w:author="Rafi Aziizi" w:date="2021-11-12T14:25:00Z"/>
                <w:b/>
                <w:bCs/>
              </w:rPr>
            </w:pPr>
            <w:ins w:id="4282"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4283" w:author="Rafi Aziizi" w:date="2021-11-12T14:25:00Z"/>
                <w:b/>
                <w:bCs/>
              </w:rPr>
            </w:pPr>
            <w:ins w:id="4284" w:author="Rafi Aziizi" w:date="2021-11-12T14:25:00Z">
              <w:r w:rsidRPr="001B1AF9">
                <w:rPr>
                  <w:b/>
                  <w:bCs/>
                </w:rPr>
                <w:t>Reaksi Sistem</w:t>
              </w:r>
            </w:ins>
          </w:p>
        </w:tc>
      </w:tr>
      <w:tr w:rsidR="00E02300" w14:paraId="53C3D03B" w14:textId="77777777" w:rsidTr="001F2641">
        <w:trPr>
          <w:jc w:val="center"/>
          <w:ins w:id="4285" w:author="Rafi Aziizi" w:date="2021-11-12T14:25:00Z"/>
        </w:trPr>
        <w:tc>
          <w:tcPr>
            <w:tcW w:w="3827" w:type="dxa"/>
            <w:vAlign w:val="center"/>
          </w:tcPr>
          <w:p w14:paraId="21254621" w14:textId="6E867CB2" w:rsidR="00E02300" w:rsidRDefault="00E02300" w:rsidP="001F2641">
            <w:pPr>
              <w:ind w:left="360"/>
              <w:rPr>
                <w:ins w:id="4286" w:author="Rafi Aziizi" w:date="2021-11-12T14:25:00Z"/>
              </w:rPr>
            </w:pPr>
            <w:ins w:id="4287" w:author="Rafi Aziizi" w:date="2021-11-12T14:30:00Z">
              <w:r>
                <w:lastRenderedPageBreak/>
                <w:t>3</w:t>
              </w:r>
            </w:ins>
            <w:ins w:id="4288" w:author="Rafi Aziizi" w:date="2021-11-12T14:25:00Z">
              <w:r>
                <w:t xml:space="preserve">a. </w:t>
              </w:r>
            </w:ins>
            <w:ins w:id="4289" w:author="Rafi Aziizi" w:date="2021-11-12T14:29:00Z">
              <w:r>
                <w:t xml:space="preserve">Tidak </w:t>
              </w:r>
            </w:ins>
            <w:ins w:id="4290"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4291" w:author="Rafi Aziizi" w:date="2021-11-12T14:25:00Z"/>
              </w:rPr>
            </w:pPr>
          </w:p>
        </w:tc>
      </w:tr>
      <w:tr w:rsidR="00E02300" w14:paraId="1149EF36" w14:textId="77777777" w:rsidTr="001F2641">
        <w:trPr>
          <w:jc w:val="center"/>
          <w:ins w:id="4292" w:author="Rafi Aziizi" w:date="2021-11-12T14:25:00Z"/>
        </w:trPr>
        <w:tc>
          <w:tcPr>
            <w:tcW w:w="3827" w:type="dxa"/>
            <w:vAlign w:val="center"/>
          </w:tcPr>
          <w:p w14:paraId="1A183E47" w14:textId="77777777" w:rsidR="00E02300" w:rsidRDefault="00E02300" w:rsidP="001F2641">
            <w:pPr>
              <w:pStyle w:val="ListParagraph"/>
              <w:ind w:left="450"/>
              <w:rPr>
                <w:ins w:id="4293" w:author="Rafi Aziizi" w:date="2021-11-12T14:25:00Z"/>
              </w:rPr>
            </w:pPr>
          </w:p>
        </w:tc>
        <w:tc>
          <w:tcPr>
            <w:tcW w:w="3964" w:type="dxa"/>
            <w:vAlign w:val="center"/>
          </w:tcPr>
          <w:p w14:paraId="2F19F147" w14:textId="5F73894F" w:rsidR="00E02300" w:rsidRDefault="00E02300" w:rsidP="001F2641">
            <w:pPr>
              <w:spacing w:after="160"/>
              <w:ind w:left="360"/>
              <w:rPr>
                <w:ins w:id="4294" w:author="Rafi Aziizi" w:date="2021-11-12T14:25:00Z"/>
              </w:rPr>
            </w:pPr>
            <w:ins w:id="4295" w:author="Rafi Aziizi" w:date="2021-11-12T14:30:00Z">
              <w:r>
                <w:t>3</w:t>
              </w:r>
            </w:ins>
            <w:ins w:id="4296" w:author="Rafi Aziizi" w:date="2021-11-12T14:25:00Z">
              <w:r>
                <w:t xml:space="preserve">b. Menampilkan pemberitahuan melalui notifikasi bahwa data siswa </w:t>
              </w:r>
            </w:ins>
            <w:ins w:id="4297" w:author="Rafi Aziizi" w:date="2021-11-12T14:30:00Z">
              <w:r>
                <w:t>tidak memenuhi persyaratan dan gagal ditambahkan</w:t>
              </w:r>
            </w:ins>
          </w:p>
        </w:tc>
      </w:tr>
    </w:tbl>
    <w:p w14:paraId="4623802F" w14:textId="77777777" w:rsidR="00E02300" w:rsidRDefault="00E02300">
      <w:pPr>
        <w:ind w:firstLine="66"/>
        <w:rPr>
          <w:ins w:id="4298" w:author="Rafi Aziizi" w:date="2021-11-12T14:19:00Z"/>
        </w:rPr>
        <w:pPrChange w:id="4299" w:author="Rafi Aziizi" w:date="2021-11-12T14:22:00Z">
          <w:pPr>
            <w:ind w:firstLine="426"/>
          </w:pPr>
        </w:pPrChange>
      </w:pPr>
    </w:p>
    <w:p w14:paraId="12887761" w14:textId="4CA0DC09" w:rsidR="0025138C" w:rsidRDefault="0025138C" w:rsidP="0025138C">
      <w:pPr>
        <w:ind w:firstLine="66"/>
        <w:rPr>
          <w:ins w:id="4300" w:author="chaniaayulestari@outlook.com" w:date="2021-11-12T16:27:00Z"/>
        </w:rPr>
      </w:pPr>
      <w:ins w:id="4301" w:author="Rafi Aziizi" w:date="2021-11-12T14:19:00Z">
        <w:r>
          <w:t>b. Skenario Hapus Siswa</w:t>
        </w:r>
      </w:ins>
    </w:p>
    <w:p w14:paraId="52261897" w14:textId="4E467C23" w:rsidR="001A7B0B" w:rsidDel="002B2CFD" w:rsidRDefault="001A7B0B">
      <w:pPr>
        <w:rPr>
          <w:ins w:id="4302" w:author="Rafi Aziizi" w:date="2021-11-12T14:30:00Z"/>
          <w:del w:id="4303" w:author="chaniaayulestari@outlook.com" w:date="2021-11-13T13:58:00Z"/>
        </w:rPr>
        <w:pPrChange w:id="4304" w:author="chaniaayulestari@outlook.com" w:date="2021-11-12T16:27:00Z">
          <w:pPr>
            <w:ind w:firstLine="66"/>
          </w:pPr>
        </w:pPrChange>
      </w:pPr>
    </w:p>
    <w:p w14:paraId="12A04901" w14:textId="6D824943" w:rsidR="002B2CFD" w:rsidRDefault="002B2CFD">
      <w:pPr>
        <w:pStyle w:val="Caption"/>
        <w:keepNext/>
        <w:jc w:val="center"/>
        <w:rPr>
          <w:ins w:id="4305" w:author="chaniaayulestari@outlook.com" w:date="2021-11-13T13:58:00Z"/>
        </w:rPr>
        <w:pPrChange w:id="4306" w:author="chaniaayulestari@outlook.com" w:date="2021-11-13T13:58:00Z">
          <w:pPr/>
        </w:pPrChange>
      </w:pPr>
      <w:bookmarkStart w:id="4307" w:name="_Toc87950171"/>
      <w:ins w:id="4308" w:author="chaniaayulestari@outlook.com" w:date="2021-11-13T13:58:00Z">
        <w:r>
          <w:t xml:space="preserve">Tabel 3. </w:t>
        </w:r>
      </w:ins>
      <w:ins w:id="4309" w:author="Rafi Aziizi" w:date="2021-11-14T11:08:00Z">
        <w:r w:rsidR="001B2DEA">
          <w:fldChar w:fldCharType="begin"/>
        </w:r>
        <w:r w:rsidR="001B2DEA">
          <w:instrText xml:space="preserve"> SEQ Tabel_3. \* ARABIC </w:instrText>
        </w:r>
      </w:ins>
      <w:r w:rsidR="001B2DEA">
        <w:fldChar w:fldCharType="separate"/>
      </w:r>
      <w:ins w:id="4310" w:author="Rafi Aziizi" w:date="2021-11-14T11:08:00Z">
        <w:r w:rsidR="001B2DEA">
          <w:rPr>
            <w:noProof/>
          </w:rPr>
          <w:t>17</w:t>
        </w:r>
        <w:r w:rsidR="001B2DEA">
          <w:fldChar w:fldCharType="end"/>
        </w:r>
      </w:ins>
      <w:ins w:id="4311" w:author="chaniaayulestari@outlook.com" w:date="2021-11-13T13:58:00Z">
        <w:del w:id="4312" w:author="Rafi Aziizi" w:date="2021-11-14T09:52:00Z">
          <w:r w:rsidDel="003640C9">
            <w:fldChar w:fldCharType="begin"/>
          </w:r>
          <w:r w:rsidDel="003640C9">
            <w:delInstrText xml:space="preserve"> SEQ Tabel_3. \* ARABIC </w:delInstrText>
          </w:r>
        </w:del>
      </w:ins>
      <w:del w:id="4313" w:author="Rafi Aziizi" w:date="2021-11-14T09:52:00Z">
        <w:r w:rsidDel="003640C9">
          <w:fldChar w:fldCharType="end"/>
        </w:r>
      </w:del>
      <w:ins w:id="4314" w:author="chaniaayulestari@outlook.com" w:date="2021-11-13T13:58:00Z">
        <w:r>
          <w:t xml:space="preserve"> Skenario Hapus Siswa</w:t>
        </w:r>
        <w:bookmarkEnd w:id="430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4315" w:author="Rafi Aziizi" w:date="2021-11-12T14:31:00Z"/>
        </w:trPr>
        <w:tc>
          <w:tcPr>
            <w:tcW w:w="3827" w:type="dxa"/>
            <w:shd w:val="clear" w:color="auto" w:fill="F2EE98"/>
            <w:vAlign w:val="center"/>
          </w:tcPr>
          <w:p w14:paraId="49988FA4" w14:textId="77777777" w:rsidR="00E02300" w:rsidRPr="0044182F" w:rsidRDefault="00E02300" w:rsidP="001F2641">
            <w:pPr>
              <w:rPr>
                <w:ins w:id="4316" w:author="Rafi Aziizi" w:date="2021-11-12T14:31:00Z"/>
                <w:b/>
              </w:rPr>
            </w:pPr>
            <w:ins w:id="4317"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4318" w:author="Rafi Aziizi" w:date="2021-11-12T14:31:00Z"/>
              </w:rPr>
            </w:pPr>
            <w:ins w:id="4319" w:author="Rafi Aziizi" w:date="2021-11-12T14:31:00Z">
              <w:r>
                <w:t>Hapus Siswa</w:t>
              </w:r>
            </w:ins>
          </w:p>
        </w:tc>
      </w:tr>
      <w:tr w:rsidR="00E02300" w:rsidRPr="002F6C1D" w14:paraId="52D15CD4" w14:textId="77777777" w:rsidTr="001F2641">
        <w:trPr>
          <w:jc w:val="center"/>
          <w:ins w:id="4320" w:author="Rafi Aziizi" w:date="2021-11-12T14:31:00Z"/>
        </w:trPr>
        <w:tc>
          <w:tcPr>
            <w:tcW w:w="3827" w:type="dxa"/>
            <w:vAlign w:val="center"/>
          </w:tcPr>
          <w:p w14:paraId="4716422C" w14:textId="77777777" w:rsidR="00E02300" w:rsidRPr="0044182F" w:rsidRDefault="00E02300" w:rsidP="001F2641">
            <w:pPr>
              <w:rPr>
                <w:ins w:id="4321" w:author="Rafi Aziizi" w:date="2021-11-12T14:31:00Z"/>
                <w:b/>
              </w:rPr>
            </w:pPr>
            <w:ins w:id="4322" w:author="Rafi Aziizi" w:date="2021-11-12T14:31:00Z">
              <w:r w:rsidRPr="0044182F">
                <w:rPr>
                  <w:b/>
                </w:rPr>
                <w:t>ID</w:t>
              </w:r>
            </w:ins>
          </w:p>
        </w:tc>
        <w:tc>
          <w:tcPr>
            <w:tcW w:w="3964" w:type="dxa"/>
            <w:vAlign w:val="center"/>
          </w:tcPr>
          <w:p w14:paraId="3BF5768A" w14:textId="6E219344" w:rsidR="00E02300" w:rsidRPr="002F6C1D" w:rsidRDefault="00E02300" w:rsidP="001F2641">
            <w:pPr>
              <w:rPr>
                <w:ins w:id="4323" w:author="Rafi Aziizi" w:date="2021-11-12T14:31:00Z"/>
              </w:rPr>
            </w:pPr>
            <w:ins w:id="4324" w:author="Rafi Aziizi" w:date="2021-11-12T14:31:00Z">
              <w:r>
                <w:t>RC12</w:t>
              </w:r>
            </w:ins>
            <w:ins w:id="4325" w:author="Rafi Aziizi" w:date="2021-11-12T17:30:00Z">
              <w:r w:rsidR="00D26F74">
                <w:t>.2</w:t>
              </w:r>
            </w:ins>
          </w:p>
        </w:tc>
      </w:tr>
      <w:tr w:rsidR="00E02300" w:rsidRPr="000C722D" w14:paraId="31CB88BA" w14:textId="77777777" w:rsidTr="001F2641">
        <w:trPr>
          <w:jc w:val="center"/>
          <w:ins w:id="4326" w:author="Rafi Aziizi" w:date="2021-11-12T14:31:00Z"/>
        </w:trPr>
        <w:tc>
          <w:tcPr>
            <w:tcW w:w="3827" w:type="dxa"/>
            <w:vAlign w:val="center"/>
          </w:tcPr>
          <w:p w14:paraId="44E322E8" w14:textId="77777777" w:rsidR="00E02300" w:rsidRPr="0044182F" w:rsidRDefault="00E02300" w:rsidP="001F2641">
            <w:pPr>
              <w:rPr>
                <w:ins w:id="4327" w:author="Rafi Aziizi" w:date="2021-11-12T14:31:00Z"/>
                <w:b/>
              </w:rPr>
            </w:pPr>
            <w:ins w:id="4328" w:author="Rafi Aziizi" w:date="2021-11-12T14:31:00Z">
              <w:r w:rsidRPr="0044182F">
                <w:rPr>
                  <w:b/>
                </w:rPr>
                <w:t>Description</w:t>
              </w:r>
            </w:ins>
          </w:p>
        </w:tc>
        <w:tc>
          <w:tcPr>
            <w:tcW w:w="3964" w:type="dxa"/>
          </w:tcPr>
          <w:p w14:paraId="58BEFBB7" w14:textId="4561B319" w:rsidR="00E02300" w:rsidRPr="000C722D" w:rsidRDefault="00E02300" w:rsidP="001F2641">
            <w:pPr>
              <w:rPr>
                <w:ins w:id="4329" w:author="Rafi Aziizi" w:date="2021-11-12T14:31:00Z"/>
              </w:rPr>
            </w:pPr>
            <w:ins w:id="4330" w:author="Rafi Aziizi" w:date="2021-11-12T14:31:00Z">
              <w:r>
                <w:t>Use case ini merupakan use case generalisasi dari kelola siswa untuk menghapus data siswa.</w:t>
              </w:r>
            </w:ins>
          </w:p>
        </w:tc>
      </w:tr>
      <w:tr w:rsidR="00E02300" w:rsidRPr="002F6C1D" w14:paraId="2399BAB8" w14:textId="77777777" w:rsidTr="001F2641">
        <w:trPr>
          <w:jc w:val="center"/>
          <w:ins w:id="4331" w:author="Rafi Aziizi" w:date="2021-11-12T14:31:00Z"/>
        </w:trPr>
        <w:tc>
          <w:tcPr>
            <w:tcW w:w="3827" w:type="dxa"/>
            <w:vAlign w:val="center"/>
          </w:tcPr>
          <w:p w14:paraId="68491AF7" w14:textId="77777777" w:rsidR="00E02300" w:rsidRPr="0044182F" w:rsidRDefault="00E02300" w:rsidP="001F2641">
            <w:pPr>
              <w:rPr>
                <w:ins w:id="4332" w:author="Rafi Aziizi" w:date="2021-11-12T14:31:00Z"/>
                <w:b/>
              </w:rPr>
            </w:pPr>
            <w:ins w:id="4333"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4334" w:author="Rafi Aziizi" w:date="2021-11-12T14:31:00Z"/>
              </w:rPr>
            </w:pPr>
            <w:ins w:id="4335" w:author="Rafi Aziizi" w:date="2021-11-12T14:31:00Z">
              <w:r>
                <w:t>Bag.IT, Guru BK.</w:t>
              </w:r>
            </w:ins>
          </w:p>
        </w:tc>
      </w:tr>
      <w:tr w:rsidR="00E02300" w:rsidRPr="0044182F" w14:paraId="299C8542" w14:textId="77777777" w:rsidTr="001F2641">
        <w:trPr>
          <w:jc w:val="center"/>
          <w:ins w:id="4336" w:author="Rafi Aziizi" w:date="2021-11-12T14:31:00Z"/>
        </w:trPr>
        <w:tc>
          <w:tcPr>
            <w:tcW w:w="3827" w:type="dxa"/>
            <w:vAlign w:val="center"/>
          </w:tcPr>
          <w:p w14:paraId="5B9CF936" w14:textId="77777777" w:rsidR="00E02300" w:rsidRPr="0044182F" w:rsidRDefault="00E02300" w:rsidP="001F2641">
            <w:pPr>
              <w:rPr>
                <w:ins w:id="4337" w:author="Rafi Aziizi" w:date="2021-11-12T14:31:00Z"/>
                <w:b/>
              </w:rPr>
            </w:pPr>
            <w:ins w:id="4338"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4339" w:author="Rafi Aziizi" w:date="2021-11-12T14:31:00Z"/>
                <w:i/>
                <w:iCs/>
              </w:rPr>
            </w:pPr>
            <w:ins w:id="4340" w:author="Rafi Aziizi" w:date="2021-11-12T14:31:00Z">
              <w:r>
                <w:rPr>
                  <w:i/>
                  <w:iCs/>
                </w:rPr>
                <w:t>Conditional</w:t>
              </w:r>
            </w:ins>
          </w:p>
        </w:tc>
      </w:tr>
      <w:tr w:rsidR="00E02300" w:rsidRPr="0044182F" w14:paraId="5D852CFF" w14:textId="77777777" w:rsidTr="001F2641">
        <w:trPr>
          <w:jc w:val="center"/>
          <w:ins w:id="4341" w:author="Rafi Aziizi" w:date="2021-11-12T14:31:00Z"/>
        </w:trPr>
        <w:tc>
          <w:tcPr>
            <w:tcW w:w="3827" w:type="dxa"/>
            <w:vAlign w:val="center"/>
          </w:tcPr>
          <w:p w14:paraId="74B10E37" w14:textId="77777777" w:rsidR="00E02300" w:rsidRPr="0044182F" w:rsidRDefault="00E02300" w:rsidP="001F2641">
            <w:pPr>
              <w:rPr>
                <w:ins w:id="4342" w:author="Rafi Aziizi" w:date="2021-11-12T14:31:00Z"/>
                <w:b/>
              </w:rPr>
            </w:pPr>
            <w:ins w:id="4343"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4344" w:author="Rafi Aziizi" w:date="2021-11-12T14:31:00Z"/>
              </w:rPr>
            </w:pPr>
            <w:ins w:id="4345" w:author="Rafi Aziizi" w:date="2021-11-12T14:31:00Z">
              <w:r>
                <w:t>-</w:t>
              </w:r>
            </w:ins>
          </w:p>
        </w:tc>
      </w:tr>
      <w:tr w:rsidR="00E02300" w:rsidRPr="0081005E" w14:paraId="529CB1A5" w14:textId="77777777" w:rsidTr="001F2641">
        <w:trPr>
          <w:jc w:val="center"/>
          <w:ins w:id="4346" w:author="Rafi Aziizi" w:date="2021-11-12T14:31:00Z"/>
        </w:trPr>
        <w:tc>
          <w:tcPr>
            <w:tcW w:w="3827" w:type="dxa"/>
            <w:vAlign w:val="center"/>
          </w:tcPr>
          <w:p w14:paraId="591C0BCD" w14:textId="77777777" w:rsidR="00E02300" w:rsidRPr="0044182F" w:rsidRDefault="00E02300" w:rsidP="001F2641">
            <w:pPr>
              <w:rPr>
                <w:ins w:id="4347" w:author="Rafi Aziizi" w:date="2021-11-12T14:31:00Z"/>
                <w:b/>
              </w:rPr>
            </w:pPr>
            <w:ins w:id="4348"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4349" w:author="Rafi Aziizi" w:date="2021-11-12T14:31:00Z"/>
                <w:i/>
                <w:iCs/>
              </w:rPr>
            </w:pPr>
            <w:ins w:id="4350" w:author="Rafi Aziizi" w:date="2021-11-12T14:31:00Z">
              <w:r>
                <w:t>Data siswa aktif</w:t>
              </w:r>
            </w:ins>
          </w:p>
        </w:tc>
      </w:tr>
      <w:tr w:rsidR="00E02300" w:rsidRPr="0048762E" w14:paraId="5ED0BFCA" w14:textId="77777777" w:rsidTr="001F2641">
        <w:trPr>
          <w:jc w:val="center"/>
          <w:ins w:id="4351" w:author="Rafi Aziizi" w:date="2021-11-12T14:31:00Z"/>
        </w:trPr>
        <w:tc>
          <w:tcPr>
            <w:tcW w:w="3827" w:type="dxa"/>
            <w:vAlign w:val="center"/>
          </w:tcPr>
          <w:p w14:paraId="6057F828" w14:textId="77777777" w:rsidR="00E02300" w:rsidRPr="0044182F" w:rsidRDefault="00E02300" w:rsidP="001F2641">
            <w:pPr>
              <w:rPr>
                <w:ins w:id="4352" w:author="Rafi Aziizi" w:date="2021-11-12T14:31:00Z"/>
                <w:b/>
              </w:rPr>
            </w:pPr>
            <w:ins w:id="4353"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4354" w:author="Rafi Aziizi" w:date="2021-11-12T14:31:00Z"/>
              </w:rPr>
            </w:pPr>
            <w:ins w:id="4355" w:author="Rafi Aziizi" w:date="2021-11-12T14:31:00Z">
              <w:r>
                <w:t>Perubahan data siswa menjadi pasif</w:t>
              </w:r>
            </w:ins>
          </w:p>
        </w:tc>
      </w:tr>
      <w:tr w:rsidR="00E02300" w:rsidRPr="0044182F" w14:paraId="7489C51A" w14:textId="77777777" w:rsidTr="001F2641">
        <w:trPr>
          <w:jc w:val="center"/>
          <w:ins w:id="4356"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4357" w:author="Rafi Aziizi" w:date="2021-11-12T14:31:00Z"/>
                <w:b/>
              </w:rPr>
            </w:pPr>
            <w:ins w:id="4358" w:author="Rafi Aziizi" w:date="2021-11-12T14:31:00Z">
              <w:r w:rsidRPr="0044182F">
                <w:rPr>
                  <w:b/>
                </w:rPr>
                <w:t>Main Course</w:t>
              </w:r>
            </w:ins>
          </w:p>
        </w:tc>
      </w:tr>
      <w:tr w:rsidR="00E02300" w:rsidRPr="0044182F" w14:paraId="46A3D590" w14:textId="77777777" w:rsidTr="001F2641">
        <w:trPr>
          <w:jc w:val="center"/>
          <w:ins w:id="4359"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4360" w:author="Rafi Aziizi" w:date="2021-11-12T14:31:00Z"/>
                <w:b/>
              </w:rPr>
            </w:pPr>
            <w:ins w:id="4361"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4362" w:author="Rafi Aziizi" w:date="2021-11-12T14:31:00Z"/>
                <w:b/>
              </w:rPr>
            </w:pPr>
            <w:ins w:id="4363" w:author="Rafi Aziizi" w:date="2021-11-12T14:31:00Z">
              <w:r w:rsidRPr="0044182F">
                <w:rPr>
                  <w:b/>
                </w:rPr>
                <w:t>Reaksi Sistem</w:t>
              </w:r>
            </w:ins>
          </w:p>
        </w:tc>
      </w:tr>
      <w:tr w:rsidR="00E02300" w:rsidRPr="0044182F" w14:paraId="0DA27D86" w14:textId="77777777" w:rsidTr="001F2641">
        <w:trPr>
          <w:jc w:val="center"/>
          <w:ins w:id="4364"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4365" w:author="Rafi Aziizi" w:date="2021-11-12T14:31:00Z"/>
              </w:rPr>
            </w:pPr>
            <w:ins w:id="4366" w:author="Rafi Aziizi" w:date="2021-11-12T14:31:00Z">
              <w:r>
                <w:t>Memasuki menu “Data Siswa”</w:t>
              </w:r>
            </w:ins>
          </w:p>
        </w:tc>
        <w:tc>
          <w:tcPr>
            <w:tcW w:w="3964" w:type="dxa"/>
            <w:vAlign w:val="center"/>
          </w:tcPr>
          <w:p w14:paraId="678FAB10" w14:textId="77777777" w:rsidR="00E02300" w:rsidRPr="0044182F" w:rsidRDefault="00E02300" w:rsidP="001F2641">
            <w:pPr>
              <w:ind w:left="511"/>
              <w:rPr>
                <w:ins w:id="4367" w:author="Rafi Aziizi" w:date="2021-11-12T14:31:00Z"/>
              </w:rPr>
            </w:pPr>
          </w:p>
        </w:tc>
      </w:tr>
      <w:tr w:rsidR="00E02300" w:rsidRPr="0044182F" w14:paraId="1AC1A067" w14:textId="77777777" w:rsidTr="001F2641">
        <w:trPr>
          <w:jc w:val="center"/>
          <w:ins w:id="4368" w:author="Rafi Aziizi" w:date="2021-11-12T14:31:00Z"/>
        </w:trPr>
        <w:tc>
          <w:tcPr>
            <w:tcW w:w="3827" w:type="dxa"/>
            <w:vAlign w:val="center"/>
          </w:tcPr>
          <w:p w14:paraId="2DB6490F" w14:textId="77777777" w:rsidR="00E02300" w:rsidRPr="0044182F" w:rsidRDefault="00E02300" w:rsidP="001F2641">
            <w:pPr>
              <w:ind w:left="510"/>
              <w:rPr>
                <w:ins w:id="4369"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4370" w:author="Rafi Aziizi" w:date="2021-11-12T14:31:00Z"/>
              </w:rPr>
            </w:pPr>
            <w:ins w:id="4371" w:author="Rafi Aziizi" w:date="2021-11-12T14:31:00Z">
              <w:r>
                <w:t>Menampilkan seluruh data siswa</w:t>
              </w:r>
            </w:ins>
          </w:p>
        </w:tc>
      </w:tr>
      <w:tr w:rsidR="00E02300" w:rsidRPr="0044182F" w14:paraId="43BE3631" w14:textId="77777777" w:rsidTr="001F2641">
        <w:trPr>
          <w:jc w:val="center"/>
          <w:ins w:id="4372"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4373" w:author="Rafi Aziizi" w:date="2021-11-12T14:31:00Z"/>
              </w:rPr>
            </w:pPr>
            <w:ins w:id="4374"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4375" w:author="Rafi Aziizi" w:date="2021-11-12T14:31:00Z"/>
              </w:rPr>
            </w:pPr>
          </w:p>
        </w:tc>
      </w:tr>
      <w:tr w:rsidR="00E02300" w:rsidRPr="0044182F" w14:paraId="200A31FB" w14:textId="77777777" w:rsidTr="001F2641">
        <w:trPr>
          <w:jc w:val="center"/>
          <w:ins w:id="4376" w:author="Rafi Aziizi" w:date="2021-11-12T14:31:00Z"/>
        </w:trPr>
        <w:tc>
          <w:tcPr>
            <w:tcW w:w="3827" w:type="dxa"/>
            <w:vAlign w:val="center"/>
          </w:tcPr>
          <w:p w14:paraId="7331C67F" w14:textId="77777777" w:rsidR="00E02300" w:rsidRDefault="00E02300" w:rsidP="001F2641">
            <w:pPr>
              <w:pStyle w:val="ListParagraph"/>
              <w:rPr>
                <w:ins w:id="4377"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4378" w:author="Rafi Aziizi" w:date="2021-11-12T14:31:00Z"/>
              </w:rPr>
            </w:pPr>
            <w:ins w:id="4379" w:author="Rafi Aziizi" w:date="2021-11-12T14:32:00Z">
              <w:r>
                <w:t>Melakukan perubahan</w:t>
              </w:r>
            </w:ins>
            <w:ins w:id="4380" w:author="Rafi Aziizi" w:date="2021-11-12T14:31:00Z">
              <w:r>
                <w:t xml:space="preserve"> data siswa </w:t>
              </w:r>
            </w:ins>
            <w:ins w:id="4381" w:author="Rafi Aziizi" w:date="2021-11-12T14:32:00Z">
              <w:r w:rsidR="001F2641">
                <w:t>aktif menjadi pasif</w:t>
              </w:r>
            </w:ins>
            <w:ins w:id="4382" w:author="Rafi Aziizi" w:date="2021-11-12T14:31:00Z">
              <w:r>
                <w:t xml:space="preserve"> pada </w:t>
              </w:r>
              <w:r w:rsidRPr="00C70CAF">
                <w:rPr>
                  <w:i/>
                  <w:iCs/>
                </w:rPr>
                <w:t>database</w:t>
              </w:r>
            </w:ins>
          </w:p>
        </w:tc>
      </w:tr>
      <w:tr w:rsidR="00E02300" w:rsidRPr="001B1AF9" w14:paraId="34632C92" w14:textId="77777777" w:rsidTr="001F2641">
        <w:trPr>
          <w:jc w:val="center"/>
          <w:ins w:id="4383"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4384" w:author="Rafi Aziizi" w:date="2021-11-12T14:31:00Z"/>
                <w:b/>
                <w:bCs/>
              </w:rPr>
            </w:pPr>
            <w:ins w:id="4385" w:author="Rafi Aziizi" w:date="2021-11-12T14:31:00Z">
              <w:r w:rsidRPr="001B1AF9">
                <w:rPr>
                  <w:b/>
                  <w:bCs/>
                </w:rPr>
                <w:t>Skenario Eksepsi (Optional)</w:t>
              </w:r>
            </w:ins>
          </w:p>
        </w:tc>
      </w:tr>
      <w:tr w:rsidR="00E02300" w:rsidRPr="001B1AF9" w14:paraId="7CA1693D" w14:textId="77777777" w:rsidTr="001F2641">
        <w:trPr>
          <w:jc w:val="center"/>
          <w:ins w:id="4386"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4387" w:author="Rafi Aziizi" w:date="2021-11-12T14:31:00Z"/>
                <w:b/>
                <w:bCs/>
              </w:rPr>
            </w:pPr>
            <w:ins w:id="4388"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4389" w:author="Rafi Aziizi" w:date="2021-11-12T14:31:00Z"/>
                <w:b/>
                <w:bCs/>
              </w:rPr>
            </w:pPr>
            <w:ins w:id="4390" w:author="Rafi Aziizi" w:date="2021-11-12T14:31:00Z">
              <w:r w:rsidRPr="001B1AF9">
                <w:rPr>
                  <w:b/>
                  <w:bCs/>
                </w:rPr>
                <w:t>Reaksi Sistem</w:t>
              </w:r>
            </w:ins>
          </w:p>
        </w:tc>
      </w:tr>
      <w:tr w:rsidR="00E02300" w14:paraId="3B149639" w14:textId="77777777" w:rsidTr="001F2641">
        <w:trPr>
          <w:jc w:val="center"/>
          <w:ins w:id="4391" w:author="Rafi Aziizi" w:date="2021-11-12T14:31:00Z"/>
        </w:trPr>
        <w:tc>
          <w:tcPr>
            <w:tcW w:w="3827" w:type="dxa"/>
            <w:vAlign w:val="center"/>
          </w:tcPr>
          <w:p w14:paraId="574F373B" w14:textId="7C7C7286" w:rsidR="00E02300" w:rsidRDefault="00E02300" w:rsidP="001F2641">
            <w:pPr>
              <w:ind w:left="360"/>
              <w:rPr>
                <w:ins w:id="4392" w:author="Rafi Aziizi" w:date="2021-11-12T14:31:00Z"/>
              </w:rPr>
            </w:pPr>
            <w:ins w:id="4393" w:author="Rafi Aziizi" w:date="2021-11-12T14:31:00Z">
              <w:r>
                <w:t xml:space="preserve">3a. </w:t>
              </w:r>
            </w:ins>
            <w:ins w:id="4394"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4395" w:author="Rafi Aziizi" w:date="2021-11-12T14:31:00Z"/>
              </w:rPr>
            </w:pPr>
          </w:p>
        </w:tc>
      </w:tr>
      <w:tr w:rsidR="00E02300" w14:paraId="7BCEC41C" w14:textId="77777777" w:rsidTr="001F2641">
        <w:trPr>
          <w:jc w:val="center"/>
          <w:ins w:id="4396" w:author="Rafi Aziizi" w:date="2021-11-12T14:31:00Z"/>
        </w:trPr>
        <w:tc>
          <w:tcPr>
            <w:tcW w:w="3827" w:type="dxa"/>
            <w:vAlign w:val="center"/>
          </w:tcPr>
          <w:p w14:paraId="1FD3EB3D" w14:textId="77777777" w:rsidR="00E02300" w:rsidRDefault="00E02300" w:rsidP="001F2641">
            <w:pPr>
              <w:pStyle w:val="ListParagraph"/>
              <w:ind w:left="450"/>
              <w:rPr>
                <w:ins w:id="4397" w:author="Rafi Aziizi" w:date="2021-11-12T14:31:00Z"/>
              </w:rPr>
            </w:pPr>
          </w:p>
        </w:tc>
        <w:tc>
          <w:tcPr>
            <w:tcW w:w="3964" w:type="dxa"/>
            <w:vAlign w:val="center"/>
          </w:tcPr>
          <w:p w14:paraId="1FF45788" w14:textId="4D427F08" w:rsidR="00E02300" w:rsidRDefault="00E02300" w:rsidP="001F2641">
            <w:pPr>
              <w:spacing w:after="160"/>
              <w:ind w:left="360"/>
              <w:rPr>
                <w:ins w:id="4398" w:author="Rafi Aziizi" w:date="2021-11-12T14:31:00Z"/>
              </w:rPr>
            </w:pPr>
            <w:ins w:id="4399" w:author="Rafi Aziizi" w:date="2021-11-12T14:31:00Z">
              <w:r>
                <w:t>3b. Menampilkan pemberitahuan melalui notifikasi bahwa data siswa tidak memenuhi persyaratan dan gagal di</w:t>
              </w:r>
            </w:ins>
            <w:ins w:id="4400" w:author="Rafi Aziizi" w:date="2021-11-12T14:33:00Z">
              <w:r w:rsidR="001F2641">
                <w:t>hapuskan</w:t>
              </w:r>
            </w:ins>
          </w:p>
        </w:tc>
      </w:tr>
    </w:tbl>
    <w:p w14:paraId="323D6A42" w14:textId="77777777" w:rsidR="00E02300" w:rsidRDefault="00E02300">
      <w:pPr>
        <w:ind w:firstLine="66"/>
        <w:rPr>
          <w:ins w:id="4401" w:author="Rafi Aziizi" w:date="2021-11-12T14:19:00Z"/>
        </w:rPr>
        <w:pPrChange w:id="4402" w:author="Rafi Aziizi" w:date="2021-11-12T14:22:00Z">
          <w:pPr>
            <w:ind w:firstLine="426"/>
          </w:pPr>
        </w:pPrChange>
      </w:pPr>
    </w:p>
    <w:p w14:paraId="6617FB5A" w14:textId="1A8A3219" w:rsidR="0025138C" w:rsidRDefault="0025138C" w:rsidP="0025138C">
      <w:pPr>
        <w:ind w:firstLine="66"/>
        <w:rPr>
          <w:ins w:id="4403" w:author="chaniaayulestari@outlook.com" w:date="2021-11-12T16:27:00Z"/>
        </w:rPr>
      </w:pPr>
      <w:ins w:id="4404" w:author="Rafi Aziizi" w:date="2021-11-12T14:19:00Z">
        <w:r>
          <w:t>c. Skenario Edit Siswa</w:t>
        </w:r>
      </w:ins>
    </w:p>
    <w:p w14:paraId="42B0A95F" w14:textId="2CF43B04" w:rsidR="001A7B0B" w:rsidDel="002B2CFD" w:rsidRDefault="001A7B0B" w:rsidP="0025138C">
      <w:pPr>
        <w:ind w:firstLine="66"/>
        <w:rPr>
          <w:ins w:id="4405" w:author="Rafi Aziizi" w:date="2021-11-12T14:33:00Z"/>
          <w:del w:id="4406" w:author="chaniaayulestari@outlook.com" w:date="2021-11-13T13:58:00Z"/>
        </w:rPr>
      </w:pPr>
    </w:p>
    <w:p w14:paraId="336D75B9" w14:textId="5A340988" w:rsidR="002B2CFD" w:rsidRDefault="002B2CFD">
      <w:pPr>
        <w:pStyle w:val="Caption"/>
        <w:keepNext/>
        <w:jc w:val="center"/>
        <w:rPr>
          <w:ins w:id="4407" w:author="chaniaayulestari@outlook.com" w:date="2021-11-13T13:58:00Z"/>
        </w:rPr>
        <w:pPrChange w:id="4408" w:author="chaniaayulestari@outlook.com" w:date="2021-11-13T13:58:00Z">
          <w:pPr/>
        </w:pPrChange>
      </w:pPr>
      <w:bookmarkStart w:id="4409" w:name="_Toc87950172"/>
      <w:ins w:id="4410" w:author="chaniaayulestari@outlook.com" w:date="2021-11-13T13:58:00Z">
        <w:r>
          <w:t xml:space="preserve">Tabel 3. </w:t>
        </w:r>
      </w:ins>
      <w:ins w:id="4411" w:author="Rafi Aziizi" w:date="2021-11-14T11:08:00Z">
        <w:r w:rsidR="001B2DEA">
          <w:fldChar w:fldCharType="begin"/>
        </w:r>
        <w:r w:rsidR="001B2DEA">
          <w:instrText xml:space="preserve"> SEQ Tabel_3. \* ARABIC </w:instrText>
        </w:r>
      </w:ins>
      <w:r w:rsidR="001B2DEA">
        <w:fldChar w:fldCharType="separate"/>
      </w:r>
      <w:ins w:id="4412" w:author="Rafi Aziizi" w:date="2021-11-14T11:08:00Z">
        <w:r w:rsidR="001B2DEA">
          <w:rPr>
            <w:noProof/>
          </w:rPr>
          <w:t>18</w:t>
        </w:r>
        <w:r w:rsidR="001B2DEA">
          <w:fldChar w:fldCharType="end"/>
        </w:r>
      </w:ins>
      <w:ins w:id="4413" w:author="chaniaayulestari@outlook.com" w:date="2021-11-13T13:58:00Z">
        <w:del w:id="4414" w:author="Rafi Aziizi" w:date="2021-11-14T09:52:00Z">
          <w:r w:rsidDel="003640C9">
            <w:fldChar w:fldCharType="begin"/>
          </w:r>
          <w:r w:rsidDel="003640C9">
            <w:delInstrText xml:space="preserve"> SEQ Tabel_3. \* ARABIC </w:delInstrText>
          </w:r>
        </w:del>
      </w:ins>
      <w:del w:id="4415" w:author="Rafi Aziizi" w:date="2021-11-14T09:52:00Z">
        <w:r w:rsidDel="003640C9">
          <w:fldChar w:fldCharType="end"/>
        </w:r>
      </w:del>
      <w:ins w:id="4416" w:author="chaniaayulestari@outlook.com" w:date="2021-11-13T13:58:00Z">
        <w:r>
          <w:t xml:space="preserve"> Skenario Edit Siswa</w:t>
        </w:r>
        <w:bookmarkEnd w:id="440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4417" w:author="Rafi Aziizi" w:date="2021-11-12T14:33:00Z"/>
        </w:trPr>
        <w:tc>
          <w:tcPr>
            <w:tcW w:w="3827" w:type="dxa"/>
            <w:shd w:val="clear" w:color="auto" w:fill="F2EE98"/>
            <w:vAlign w:val="center"/>
          </w:tcPr>
          <w:p w14:paraId="43CFF176" w14:textId="77777777" w:rsidR="001F2641" w:rsidRPr="0044182F" w:rsidRDefault="001F2641" w:rsidP="001F2641">
            <w:pPr>
              <w:rPr>
                <w:ins w:id="4418" w:author="Rafi Aziizi" w:date="2021-11-12T14:33:00Z"/>
                <w:b/>
              </w:rPr>
            </w:pPr>
            <w:ins w:id="4419"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4420" w:author="Rafi Aziizi" w:date="2021-11-12T14:33:00Z"/>
              </w:rPr>
            </w:pPr>
            <w:ins w:id="4421" w:author="Rafi Aziizi" w:date="2021-11-12T14:34:00Z">
              <w:r>
                <w:t>Edit</w:t>
              </w:r>
            </w:ins>
            <w:ins w:id="4422" w:author="Rafi Aziizi" w:date="2021-11-12T14:33:00Z">
              <w:r>
                <w:t xml:space="preserve"> Siswa</w:t>
              </w:r>
            </w:ins>
          </w:p>
        </w:tc>
      </w:tr>
      <w:tr w:rsidR="001F2641" w:rsidRPr="002F6C1D" w14:paraId="34F18DF0" w14:textId="77777777" w:rsidTr="001F2641">
        <w:trPr>
          <w:jc w:val="center"/>
          <w:ins w:id="4423" w:author="Rafi Aziizi" w:date="2021-11-12T14:33:00Z"/>
        </w:trPr>
        <w:tc>
          <w:tcPr>
            <w:tcW w:w="3827" w:type="dxa"/>
            <w:vAlign w:val="center"/>
          </w:tcPr>
          <w:p w14:paraId="356D5E2F" w14:textId="77777777" w:rsidR="001F2641" w:rsidRPr="0044182F" w:rsidRDefault="001F2641" w:rsidP="001F2641">
            <w:pPr>
              <w:rPr>
                <w:ins w:id="4424" w:author="Rafi Aziizi" w:date="2021-11-12T14:33:00Z"/>
                <w:b/>
              </w:rPr>
            </w:pPr>
            <w:ins w:id="4425" w:author="Rafi Aziizi" w:date="2021-11-12T14:33:00Z">
              <w:r w:rsidRPr="0044182F">
                <w:rPr>
                  <w:b/>
                </w:rPr>
                <w:t>ID</w:t>
              </w:r>
            </w:ins>
          </w:p>
        </w:tc>
        <w:tc>
          <w:tcPr>
            <w:tcW w:w="3964" w:type="dxa"/>
            <w:vAlign w:val="center"/>
          </w:tcPr>
          <w:p w14:paraId="3FC2F303" w14:textId="5112C2E0" w:rsidR="001F2641" w:rsidRPr="002F6C1D" w:rsidRDefault="001F2641" w:rsidP="001F2641">
            <w:pPr>
              <w:rPr>
                <w:ins w:id="4426" w:author="Rafi Aziizi" w:date="2021-11-12T14:33:00Z"/>
              </w:rPr>
            </w:pPr>
            <w:ins w:id="4427" w:author="Rafi Aziizi" w:date="2021-11-12T14:33:00Z">
              <w:r>
                <w:t>RC12</w:t>
              </w:r>
            </w:ins>
            <w:ins w:id="4428" w:author="Rafi Aziizi" w:date="2021-11-12T17:30:00Z">
              <w:r w:rsidR="00D26F74">
                <w:t>.3</w:t>
              </w:r>
            </w:ins>
          </w:p>
        </w:tc>
      </w:tr>
      <w:tr w:rsidR="001F2641" w:rsidRPr="000C722D" w14:paraId="27C7FF07" w14:textId="77777777" w:rsidTr="001F2641">
        <w:trPr>
          <w:jc w:val="center"/>
          <w:ins w:id="4429" w:author="Rafi Aziizi" w:date="2021-11-12T14:33:00Z"/>
        </w:trPr>
        <w:tc>
          <w:tcPr>
            <w:tcW w:w="3827" w:type="dxa"/>
            <w:vAlign w:val="center"/>
          </w:tcPr>
          <w:p w14:paraId="31DEED7B" w14:textId="77777777" w:rsidR="001F2641" w:rsidRPr="0044182F" w:rsidRDefault="001F2641" w:rsidP="001F2641">
            <w:pPr>
              <w:rPr>
                <w:ins w:id="4430" w:author="Rafi Aziizi" w:date="2021-11-12T14:33:00Z"/>
                <w:b/>
              </w:rPr>
            </w:pPr>
            <w:ins w:id="4431" w:author="Rafi Aziizi" w:date="2021-11-12T14:33:00Z">
              <w:r w:rsidRPr="0044182F">
                <w:rPr>
                  <w:b/>
                </w:rPr>
                <w:t>Description</w:t>
              </w:r>
            </w:ins>
          </w:p>
        </w:tc>
        <w:tc>
          <w:tcPr>
            <w:tcW w:w="3964" w:type="dxa"/>
          </w:tcPr>
          <w:p w14:paraId="5049517D" w14:textId="0A120098" w:rsidR="001F2641" w:rsidRPr="000C722D" w:rsidRDefault="001F2641" w:rsidP="001F2641">
            <w:pPr>
              <w:rPr>
                <w:ins w:id="4432" w:author="Rafi Aziizi" w:date="2021-11-12T14:33:00Z"/>
              </w:rPr>
            </w:pPr>
            <w:ins w:id="4433" w:author="Rafi Aziizi" w:date="2021-11-12T14:33:00Z">
              <w:r>
                <w:t>Use case ini merupakan use case generalisasi dari kelola siswa untuk me</w:t>
              </w:r>
            </w:ins>
            <w:ins w:id="4434" w:author="Rafi Aziizi" w:date="2021-11-12T14:34:00Z">
              <w:r>
                <w:t>mperbaharui</w:t>
              </w:r>
            </w:ins>
            <w:ins w:id="4435" w:author="Rafi Aziizi" w:date="2021-11-12T14:33:00Z">
              <w:r>
                <w:t xml:space="preserve"> data siswa.</w:t>
              </w:r>
            </w:ins>
          </w:p>
        </w:tc>
      </w:tr>
      <w:tr w:rsidR="001F2641" w:rsidRPr="002F6C1D" w14:paraId="2BC5CE22" w14:textId="77777777" w:rsidTr="001F2641">
        <w:trPr>
          <w:jc w:val="center"/>
          <w:ins w:id="4436" w:author="Rafi Aziizi" w:date="2021-11-12T14:33:00Z"/>
        </w:trPr>
        <w:tc>
          <w:tcPr>
            <w:tcW w:w="3827" w:type="dxa"/>
            <w:vAlign w:val="center"/>
          </w:tcPr>
          <w:p w14:paraId="3E8F887C" w14:textId="77777777" w:rsidR="001F2641" w:rsidRPr="0044182F" w:rsidRDefault="001F2641" w:rsidP="001F2641">
            <w:pPr>
              <w:rPr>
                <w:ins w:id="4437" w:author="Rafi Aziizi" w:date="2021-11-12T14:33:00Z"/>
                <w:b/>
              </w:rPr>
            </w:pPr>
            <w:ins w:id="4438"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4439" w:author="Rafi Aziizi" w:date="2021-11-12T14:33:00Z"/>
              </w:rPr>
            </w:pPr>
            <w:ins w:id="4440" w:author="Rafi Aziizi" w:date="2021-11-12T14:33:00Z">
              <w:r>
                <w:t>Bag.IT, Guru BK.</w:t>
              </w:r>
            </w:ins>
          </w:p>
        </w:tc>
      </w:tr>
      <w:tr w:rsidR="001F2641" w:rsidRPr="0044182F" w14:paraId="0EF2F9DB" w14:textId="77777777" w:rsidTr="001F2641">
        <w:trPr>
          <w:jc w:val="center"/>
          <w:ins w:id="4441" w:author="Rafi Aziizi" w:date="2021-11-12T14:33:00Z"/>
        </w:trPr>
        <w:tc>
          <w:tcPr>
            <w:tcW w:w="3827" w:type="dxa"/>
            <w:vAlign w:val="center"/>
          </w:tcPr>
          <w:p w14:paraId="5E81B814" w14:textId="77777777" w:rsidR="001F2641" w:rsidRPr="0044182F" w:rsidRDefault="001F2641" w:rsidP="001F2641">
            <w:pPr>
              <w:rPr>
                <w:ins w:id="4442" w:author="Rafi Aziizi" w:date="2021-11-12T14:33:00Z"/>
                <w:b/>
              </w:rPr>
            </w:pPr>
            <w:ins w:id="4443"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4444" w:author="Rafi Aziizi" w:date="2021-11-12T14:33:00Z"/>
                <w:i/>
                <w:iCs/>
              </w:rPr>
            </w:pPr>
            <w:ins w:id="4445" w:author="Rafi Aziizi" w:date="2021-11-12T14:33:00Z">
              <w:r>
                <w:rPr>
                  <w:i/>
                  <w:iCs/>
                </w:rPr>
                <w:t>Conditional</w:t>
              </w:r>
            </w:ins>
          </w:p>
        </w:tc>
      </w:tr>
      <w:tr w:rsidR="001F2641" w:rsidRPr="0044182F" w14:paraId="5EF2157B" w14:textId="77777777" w:rsidTr="001F2641">
        <w:trPr>
          <w:jc w:val="center"/>
          <w:ins w:id="4446" w:author="Rafi Aziizi" w:date="2021-11-12T14:33:00Z"/>
        </w:trPr>
        <w:tc>
          <w:tcPr>
            <w:tcW w:w="3827" w:type="dxa"/>
            <w:vAlign w:val="center"/>
          </w:tcPr>
          <w:p w14:paraId="1A6810F7" w14:textId="77777777" w:rsidR="001F2641" w:rsidRPr="0044182F" w:rsidRDefault="001F2641" w:rsidP="001F2641">
            <w:pPr>
              <w:rPr>
                <w:ins w:id="4447" w:author="Rafi Aziizi" w:date="2021-11-12T14:33:00Z"/>
                <w:b/>
              </w:rPr>
            </w:pPr>
            <w:ins w:id="4448"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4449" w:author="Rafi Aziizi" w:date="2021-11-12T14:33:00Z"/>
              </w:rPr>
            </w:pPr>
            <w:ins w:id="4450" w:author="Rafi Aziizi" w:date="2021-11-12T14:33:00Z">
              <w:r>
                <w:t>-</w:t>
              </w:r>
            </w:ins>
          </w:p>
        </w:tc>
      </w:tr>
      <w:tr w:rsidR="001F2641" w:rsidRPr="0081005E" w14:paraId="709704B4" w14:textId="77777777" w:rsidTr="001F2641">
        <w:trPr>
          <w:jc w:val="center"/>
          <w:ins w:id="4451" w:author="Rafi Aziizi" w:date="2021-11-12T14:33:00Z"/>
        </w:trPr>
        <w:tc>
          <w:tcPr>
            <w:tcW w:w="3827" w:type="dxa"/>
            <w:vAlign w:val="center"/>
          </w:tcPr>
          <w:p w14:paraId="082F03D4" w14:textId="77777777" w:rsidR="001F2641" w:rsidRPr="0044182F" w:rsidRDefault="001F2641" w:rsidP="001F2641">
            <w:pPr>
              <w:rPr>
                <w:ins w:id="4452" w:author="Rafi Aziizi" w:date="2021-11-12T14:33:00Z"/>
                <w:b/>
              </w:rPr>
            </w:pPr>
            <w:ins w:id="4453"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4454" w:author="Rafi Aziizi" w:date="2021-11-12T14:33:00Z"/>
                <w:i/>
                <w:iCs/>
              </w:rPr>
            </w:pPr>
            <w:ins w:id="4455" w:author="Rafi Aziizi" w:date="2021-11-12T14:33:00Z">
              <w:r>
                <w:t xml:space="preserve">Data siswa </w:t>
              </w:r>
            </w:ins>
            <w:ins w:id="4456" w:author="Rafi Aziizi" w:date="2021-11-12T14:34:00Z">
              <w:r>
                <w:t>belum diperbaharui</w:t>
              </w:r>
            </w:ins>
          </w:p>
        </w:tc>
      </w:tr>
      <w:tr w:rsidR="001F2641" w:rsidRPr="0048762E" w14:paraId="67952A2A" w14:textId="77777777" w:rsidTr="001F2641">
        <w:trPr>
          <w:jc w:val="center"/>
          <w:ins w:id="4457" w:author="Rafi Aziizi" w:date="2021-11-12T14:33:00Z"/>
        </w:trPr>
        <w:tc>
          <w:tcPr>
            <w:tcW w:w="3827" w:type="dxa"/>
            <w:vAlign w:val="center"/>
          </w:tcPr>
          <w:p w14:paraId="6C9C7263" w14:textId="77777777" w:rsidR="001F2641" w:rsidRPr="0044182F" w:rsidRDefault="001F2641" w:rsidP="001F2641">
            <w:pPr>
              <w:rPr>
                <w:ins w:id="4458" w:author="Rafi Aziizi" w:date="2021-11-12T14:33:00Z"/>
                <w:b/>
              </w:rPr>
            </w:pPr>
            <w:ins w:id="4459"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4460" w:author="Rafi Aziizi" w:date="2021-11-12T14:33:00Z"/>
              </w:rPr>
            </w:pPr>
            <w:ins w:id="4461" w:author="Rafi Aziizi" w:date="2021-11-12T14:33:00Z">
              <w:r>
                <w:t>Perubahan data</w:t>
              </w:r>
            </w:ins>
            <w:ins w:id="4462" w:author="Rafi Aziizi" w:date="2021-11-12T14:34:00Z">
              <w:r>
                <w:t xml:space="preserve"> identitas</w:t>
              </w:r>
            </w:ins>
            <w:ins w:id="4463" w:author="Rafi Aziizi" w:date="2021-11-12T14:33:00Z">
              <w:r>
                <w:t xml:space="preserve"> siswa </w:t>
              </w:r>
            </w:ins>
          </w:p>
        </w:tc>
      </w:tr>
      <w:tr w:rsidR="001F2641" w:rsidRPr="0044182F" w14:paraId="14EA8181" w14:textId="77777777" w:rsidTr="001F2641">
        <w:trPr>
          <w:jc w:val="center"/>
          <w:ins w:id="4464"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4465" w:author="Rafi Aziizi" w:date="2021-11-12T14:33:00Z"/>
                <w:b/>
              </w:rPr>
            </w:pPr>
            <w:ins w:id="4466" w:author="Rafi Aziizi" w:date="2021-11-12T14:33:00Z">
              <w:r w:rsidRPr="0044182F">
                <w:rPr>
                  <w:b/>
                </w:rPr>
                <w:t>Main Course</w:t>
              </w:r>
            </w:ins>
          </w:p>
        </w:tc>
      </w:tr>
      <w:tr w:rsidR="001F2641" w:rsidRPr="0044182F" w14:paraId="33FD5104" w14:textId="77777777" w:rsidTr="001F2641">
        <w:trPr>
          <w:jc w:val="center"/>
          <w:ins w:id="4467"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4468" w:author="Rafi Aziizi" w:date="2021-11-12T14:33:00Z"/>
                <w:b/>
              </w:rPr>
            </w:pPr>
            <w:ins w:id="4469"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4470" w:author="Rafi Aziizi" w:date="2021-11-12T14:33:00Z"/>
                <w:b/>
              </w:rPr>
            </w:pPr>
            <w:ins w:id="4471" w:author="Rafi Aziizi" w:date="2021-11-12T14:33:00Z">
              <w:r w:rsidRPr="0044182F">
                <w:rPr>
                  <w:b/>
                </w:rPr>
                <w:t>Reaksi Sistem</w:t>
              </w:r>
            </w:ins>
          </w:p>
        </w:tc>
      </w:tr>
      <w:tr w:rsidR="001F2641" w:rsidRPr="0044182F" w14:paraId="282278D9" w14:textId="77777777" w:rsidTr="001F2641">
        <w:trPr>
          <w:jc w:val="center"/>
          <w:ins w:id="4472"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4473" w:author="Rafi Aziizi" w:date="2021-11-12T14:33:00Z"/>
              </w:rPr>
            </w:pPr>
            <w:ins w:id="4474"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4475" w:author="Rafi Aziizi" w:date="2021-11-12T14:33:00Z"/>
              </w:rPr>
            </w:pPr>
          </w:p>
        </w:tc>
      </w:tr>
      <w:tr w:rsidR="001F2641" w:rsidRPr="0044182F" w14:paraId="0B50E357" w14:textId="77777777" w:rsidTr="001F2641">
        <w:trPr>
          <w:jc w:val="center"/>
          <w:ins w:id="4476" w:author="Rafi Aziizi" w:date="2021-11-12T14:33:00Z"/>
        </w:trPr>
        <w:tc>
          <w:tcPr>
            <w:tcW w:w="3827" w:type="dxa"/>
            <w:vAlign w:val="center"/>
          </w:tcPr>
          <w:p w14:paraId="4D82EC1B" w14:textId="77777777" w:rsidR="001F2641" w:rsidRPr="0044182F" w:rsidRDefault="001F2641" w:rsidP="001F2641">
            <w:pPr>
              <w:ind w:left="510"/>
              <w:rPr>
                <w:ins w:id="4477"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4478" w:author="Rafi Aziizi" w:date="2021-11-12T14:33:00Z"/>
              </w:rPr>
            </w:pPr>
            <w:ins w:id="4479" w:author="Rafi Aziizi" w:date="2021-11-12T14:33:00Z">
              <w:r>
                <w:t>Menampilkan seluruh data siswa</w:t>
              </w:r>
            </w:ins>
          </w:p>
        </w:tc>
      </w:tr>
      <w:tr w:rsidR="001F2641" w:rsidRPr="0044182F" w14:paraId="4155C86E" w14:textId="77777777" w:rsidTr="001F2641">
        <w:trPr>
          <w:jc w:val="center"/>
          <w:ins w:id="4480"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4481" w:author="Rafi Aziizi" w:date="2021-11-12T14:33:00Z"/>
              </w:rPr>
            </w:pPr>
            <w:ins w:id="4482" w:author="Rafi Aziizi" w:date="2021-11-12T14:33:00Z">
              <w:r>
                <w:t>Men</w:t>
              </w:r>
            </w:ins>
            <w:ins w:id="4483" w:author="Rafi Aziizi" w:date="2021-11-12T14:34:00Z">
              <w:r>
                <w:t>ekan tombol “</w:t>
              </w:r>
            </w:ins>
            <w:ins w:id="4484" w:author="Rafi Aziizi" w:date="2021-11-12T14:39:00Z">
              <w:r>
                <w:t>P</w:t>
              </w:r>
            </w:ins>
            <w:ins w:id="4485" w:author="Rafi Aziizi" w:date="2021-11-12T14:34:00Z">
              <w:r>
                <w:t xml:space="preserve">rofile </w:t>
              </w:r>
            </w:ins>
            <w:ins w:id="4486" w:author="Rafi Aziizi" w:date="2021-11-12T14:39:00Z">
              <w:r>
                <w:t>S</w:t>
              </w:r>
            </w:ins>
            <w:ins w:id="4487" w:author="Rafi Aziizi" w:date="2021-11-12T14:34:00Z">
              <w:r>
                <w:t>iswa”</w:t>
              </w:r>
            </w:ins>
          </w:p>
        </w:tc>
        <w:tc>
          <w:tcPr>
            <w:tcW w:w="3964" w:type="dxa"/>
            <w:vAlign w:val="center"/>
          </w:tcPr>
          <w:p w14:paraId="3E684617" w14:textId="77777777" w:rsidR="001F2641" w:rsidRDefault="001F2641" w:rsidP="001F2641">
            <w:pPr>
              <w:spacing w:after="160"/>
              <w:ind w:left="511"/>
              <w:rPr>
                <w:ins w:id="4488" w:author="Rafi Aziizi" w:date="2021-11-12T14:33:00Z"/>
              </w:rPr>
            </w:pPr>
          </w:p>
        </w:tc>
      </w:tr>
      <w:tr w:rsidR="001F2641" w:rsidRPr="0044182F" w14:paraId="582A751A" w14:textId="77777777" w:rsidTr="001F2641">
        <w:trPr>
          <w:jc w:val="center"/>
          <w:ins w:id="4489" w:author="Rafi Aziizi" w:date="2021-11-12T14:33:00Z"/>
        </w:trPr>
        <w:tc>
          <w:tcPr>
            <w:tcW w:w="3827" w:type="dxa"/>
            <w:vAlign w:val="center"/>
          </w:tcPr>
          <w:p w14:paraId="12F70944" w14:textId="77777777" w:rsidR="001F2641" w:rsidRDefault="001F2641" w:rsidP="001F2641">
            <w:pPr>
              <w:pStyle w:val="ListParagraph"/>
              <w:rPr>
                <w:ins w:id="4490"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4491" w:author="Rafi Aziizi" w:date="2021-11-12T14:33:00Z"/>
              </w:rPr>
            </w:pPr>
            <w:ins w:id="4492" w:author="Rafi Aziizi" w:date="2021-11-12T14:34:00Z">
              <w:r>
                <w:t>Menampilkan data identitas siswa secara</w:t>
              </w:r>
            </w:ins>
            <w:ins w:id="4493" w:author="Rafi Aziizi" w:date="2021-11-12T14:35:00Z">
              <w:r>
                <w:t xml:space="preserve"> keseluruhan</w:t>
              </w:r>
            </w:ins>
          </w:p>
        </w:tc>
      </w:tr>
      <w:tr w:rsidR="001F2641" w:rsidRPr="0044182F" w14:paraId="200E698A" w14:textId="77777777" w:rsidTr="001F2641">
        <w:trPr>
          <w:jc w:val="center"/>
          <w:ins w:id="4494" w:author="Rafi Aziizi" w:date="2021-11-12T14:35:00Z"/>
        </w:trPr>
        <w:tc>
          <w:tcPr>
            <w:tcW w:w="3827" w:type="dxa"/>
            <w:vAlign w:val="center"/>
          </w:tcPr>
          <w:p w14:paraId="01433B8D" w14:textId="51FDAA51" w:rsidR="001F2641" w:rsidRDefault="001F2641">
            <w:pPr>
              <w:pStyle w:val="ListParagraph"/>
              <w:numPr>
                <w:ilvl w:val="0"/>
                <w:numId w:val="79"/>
              </w:numPr>
              <w:rPr>
                <w:ins w:id="4495" w:author="Rafi Aziizi" w:date="2021-11-12T14:35:00Z"/>
              </w:rPr>
              <w:pPrChange w:id="4496" w:author="Rafi Aziizi" w:date="2021-11-12T14:35:00Z">
                <w:pPr>
                  <w:pStyle w:val="ListParagraph"/>
                </w:pPr>
              </w:pPrChange>
            </w:pPr>
            <w:ins w:id="4497" w:author="Rafi Aziizi" w:date="2021-11-12T14:35:00Z">
              <w:r>
                <w:t>Melakukan perubahan data siswa</w:t>
              </w:r>
            </w:ins>
          </w:p>
        </w:tc>
        <w:tc>
          <w:tcPr>
            <w:tcW w:w="3964" w:type="dxa"/>
            <w:vAlign w:val="center"/>
          </w:tcPr>
          <w:p w14:paraId="0B503BAF" w14:textId="77777777" w:rsidR="001F2641" w:rsidRDefault="001F2641">
            <w:pPr>
              <w:spacing w:after="160"/>
              <w:rPr>
                <w:ins w:id="4498" w:author="Rafi Aziizi" w:date="2021-11-12T14:35:00Z"/>
              </w:rPr>
              <w:pPrChange w:id="4499"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4500" w:author="Rafi Aziizi" w:date="2021-11-12T14:35:00Z"/>
        </w:trPr>
        <w:tc>
          <w:tcPr>
            <w:tcW w:w="3827" w:type="dxa"/>
            <w:vAlign w:val="center"/>
          </w:tcPr>
          <w:p w14:paraId="74E3768C" w14:textId="77777777" w:rsidR="001F2641" w:rsidRDefault="001F2641">
            <w:pPr>
              <w:rPr>
                <w:ins w:id="4501" w:author="Rafi Aziizi" w:date="2021-11-12T14:35:00Z"/>
              </w:rPr>
              <w:pPrChange w:id="4502"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4503" w:author="Rafi Aziizi" w:date="2021-11-12T14:35:00Z"/>
              </w:rPr>
              <w:pPrChange w:id="4504" w:author="Rafi Aziizi" w:date="2021-11-12T14:35:00Z">
                <w:pPr>
                  <w:spacing w:after="160"/>
                </w:pPr>
              </w:pPrChange>
            </w:pPr>
            <w:ins w:id="4505" w:author="Rafi Aziizi" w:date="2021-11-12T14:35:00Z">
              <w:r>
                <w:t xml:space="preserve">Menyimpan data </w:t>
              </w:r>
            </w:ins>
            <w:ins w:id="4506" w:author="Rafi Aziizi" w:date="2021-11-12T14:36:00Z">
              <w:r>
                <w:t>siswa terbaru</w:t>
              </w:r>
            </w:ins>
            <w:ins w:id="4507" w:author="Rafi Aziizi" w:date="2021-11-12T14:35:00Z">
              <w:r>
                <w:t xml:space="preserve"> pada </w:t>
              </w:r>
              <w:r w:rsidRPr="001F2641">
                <w:rPr>
                  <w:i/>
                  <w:iCs/>
                  <w:rPrChange w:id="4508" w:author="Rafi Aziizi" w:date="2021-11-12T14:35:00Z">
                    <w:rPr/>
                  </w:rPrChange>
                </w:rPr>
                <w:t>database</w:t>
              </w:r>
            </w:ins>
          </w:p>
        </w:tc>
      </w:tr>
      <w:tr w:rsidR="001F2641" w:rsidRPr="001B1AF9" w14:paraId="4A57B584" w14:textId="77777777" w:rsidTr="001F2641">
        <w:trPr>
          <w:jc w:val="center"/>
          <w:ins w:id="4509"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4510" w:author="Rafi Aziizi" w:date="2021-11-12T14:33:00Z"/>
                <w:b/>
                <w:bCs/>
              </w:rPr>
            </w:pPr>
            <w:ins w:id="4511" w:author="Rafi Aziizi" w:date="2021-11-12T14:33:00Z">
              <w:r w:rsidRPr="001B1AF9">
                <w:rPr>
                  <w:b/>
                  <w:bCs/>
                </w:rPr>
                <w:t>Skenario Eksepsi (Optional)</w:t>
              </w:r>
            </w:ins>
          </w:p>
        </w:tc>
      </w:tr>
      <w:tr w:rsidR="001F2641" w:rsidRPr="001B1AF9" w14:paraId="38639B75" w14:textId="77777777" w:rsidTr="001F2641">
        <w:trPr>
          <w:jc w:val="center"/>
          <w:ins w:id="4512"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4513" w:author="Rafi Aziizi" w:date="2021-11-12T14:33:00Z"/>
                <w:b/>
                <w:bCs/>
              </w:rPr>
            </w:pPr>
            <w:ins w:id="4514"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4515" w:author="Rafi Aziizi" w:date="2021-11-12T14:33:00Z"/>
                <w:b/>
                <w:bCs/>
              </w:rPr>
            </w:pPr>
            <w:ins w:id="4516" w:author="Rafi Aziizi" w:date="2021-11-12T14:33:00Z">
              <w:r w:rsidRPr="001B1AF9">
                <w:rPr>
                  <w:b/>
                  <w:bCs/>
                </w:rPr>
                <w:t>Reaksi Sistem</w:t>
              </w:r>
            </w:ins>
          </w:p>
        </w:tc>
      </w:tr>
      <w:tr w:rsidR="001F2641" w14:paraId="2F8996C0" w14:textId="77777777" w:rsidTr="001F2641">
        <w:trPr>
          <w:jc w:val="center"/>
          <w:ins w:id="4517" w:author="Rafi Aziizi" w:date="2021-11-12T14:33:00Z"/>
        </w:trPr>
        <w:tc>
          <w:tcPr>
            <w:tcW w:w="3827" w:type="dxa"/>
            <w:vAlign w:val="center"/>
          </w:tcPr>
          <w:p w14:paraId="604FB17E" w14:textId="715AEE17" w:rsidR="001F2641" w:rsidRDefault="001F2641" w:rsidP="001F2641">
            <w:pPr>
              <w:ind w:left="360"/>
              <w:rPr>
                <w:ins w:id="4518" w:author="Rafi Aziizi" w:date="2021-11-12T14:33:00Z"/>
              </w:rPr>
            </w:pPr>
            <w:ins w:id="4519" w:author="Rafi Aziizi" w:date="2021-11-12T14:36:00Z">
              <w:r>
                <w:t>5</w:t>
              </w:r>
            </w:ins>
            <w:ins w:id="4520" w:author="Rafi Aziizi" w:date="2021-11-12T14:33:00Z">
              <w:r>
                <w:t xml:space="preserve">a. Tidak memasukan secara benar data siswa yang akan </w:t>
              </w:r>
            </w:ins>
            <w:ins w:id="4521"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4522" w:author="Rafi Aziizi" w:date="2021-11-12T14:33:00Z"/>
              </w:rPr>
            </w:pPr>
          </w:p>
        </w:tc>
      </w:tr>
      <w:tr w:rsidR="001F2641" w14:paraId="6E42B32D" w14:textId="77777777" w:rsidTr="001F2641">
        <w:trPr>
          <w:jc w:val="center"/>
          <w:ins w:id="4523" w:author="Rafi Aziizi" w:date="2021-11-12T14:33:00Z"/>
        </w:trPr>
        <w:tc>
          <w:tcPr>
            <w:tcW w:w="3827" w:type="dxa"/>
            <w:vAlign w:val="center"/>
          </w:tcPr>
          <w:p w14:paraId="4C6912CD" w14:textId="77777777" w:rsidR="001F2641" w:rsidRDefault="001F2641" w:rsidP="001F2641">
            <w:pPr>
              <w:pStyle w:val="ListParagraph"/>
              <w:ind w:left="450"/>
              <w:rPr>
                <w:ins w:id="4524" w:author="Rafi Aziizi" w:date="2021-11-12T14:33:00Z"/>
              </w:rPr>
            </w:pPr>
          </w:p>
        </w:tc>
        <w:tc>
          <w:tcPr>
            <w:tcW w:w="3964" w:type="dxa"/>
            <w:vAlign w:val="center"/>
          </w:tcPr>
          <w:p w14:paraId="76030E26" w14:textId="04EC542B" w:rsidR="001F2641" w:rsidRDefault="001F2641" w:rsidP="001F2641">
            <w:pPr>
              <w:spacing w:after="160"/>
              <w:ind w:left="360"/>
              <w:rPr>
                <w:ins w:id="4525" w:author="Rafi Aziizi" w:date="2021-11-12T14:33:00Z"/>
              </w:rPr>
            </w:pPr>
            <w:ins w:id="4526" w:author="Rafi Aziizi" w:date="2021-11-12T14:33:00Z">
              <w:r>
                <w:t xml:space="preserve">3b. Menampilkan pemberitahuan melalui notifikasi bahwa data siswa tidak memenuhi persyaratan dan gagal </w:t>
              </w:r>
            </w:ins>
            <w:ins w:id="4527" w:author="Rafi Aziizi" w:date="2021-11-12T14:36:00Z">
              <w:r>
                <w:t>diperbaharui</w:t>
              </w:r>
            </w:ins>
          </w:p>
        </w:tc>
      </w:tr>
    </w:tbl>
    <w:p w14:paraId="12738AC9" w14:textId="77777777" w:rsidR="001F2641" w:rsidRDefault="001F2641">
      <w:pPr>
        <w:ind w:firstLine="66"/>
        <w:rPr>
          <w:ins w:id="4528" w:author="Rafi Aziizi" w:date="2021-11-12T14:19:00Z"/>
        </w:rPr>
        <w:pPrChange w:id="4529" w:author="Rafi Aziizi" w:date="2021-11-12T14:22:00Z">
          <w:pPr>
            <w:ind w:firstLine="426"/>
          </w:pPr>
        </w:pPrChange>
      </w:pPr>
    </w:p>
    <w:p w14:paraId="7F2AAC80" w14:textId="41DFE771" w:rsidR="0025138C" w:rsidRDefault="0025138C">
      <w:pPr>
        <w:ind w:firstLine="66"/>
        <w:pPrChange w:id="4530" w:author="Rafi Aziizi" w:date="2021-11-12T14:22:00Z">
          <w:pPr>
            <w:pStyle w:val="ListParagraph"/>
            <w:numPr>
              <w:numId w:val="25"/>
            </w:numPr>
            <w:ind w:left="426" w:hanging="360"/>
          </w:pPr>
        </w:pPrChange>
      </w:pPr>
      <w:ins w:id="4531" w:author="Rafi Aziizi" w:date="2021-11-12T14:19:00Z">
        <w:r>
          <w:t>d. Skenario Lihat Siswa</w:t>
        </w:r>
      </w:ins>
    </w:p>
    <w:p w14:paraId="77C76E3A" w14:textId="026AC3DD" w:rsidR="00117601" w:rsidDel="002B2CFD" w:rsidRDefault="00117601" w:rsidP="005B790F">
      <w:pPr>
        <w:pStyle w:val="Caption"/>
        <w:keepNext/>
        <w:jc w:val="center"/>
        <w:rPr>
          <w:del w:id="4532" w:author="chaniaayulestari@outlook.com" w:date="2021-11-13T13:58:00Z"/>
        </w:rPr>
      </w:pPr>
      <w:del w:id="4533" w:author="chaniaayulestari@outlook.com" w:date="2021-11-12T16:27:00Z">
        <w:r w:rsidDel="001A7B0B">
          <w:delText xml:space="preserve">Table 3. </w:delText>
        </w:r>
        <w:r w:rsidR="006720D0" w:rsidDel="001A7B0B">
          <w:fldChar w:fldCharType="begin"/>
        </w:r>
        <w:r w:rsidR="006720D0" w:rsidRPr="00932121" w:rsidDel="001A7B0B">
          <w:rPr>
            <w:i w:val="0"/>
            <w:iCs w:val="0"/>
          </w:rPr>
          <w:delInstrText xml:space="preserve"> SEQ Table_3. \* ARABIC </w:delInstrText>
        </w:r>
        <w:r w:rsidR="006720D0" w:rsidDel="001A7B0B">
          <w:fldChar w:fldCharType="separate"/>
        </w:r>
        <w:r w:rsidR="00A911C8" w:rsidRPr="001A7B0B" w:rsidDel="001A7B0B">
          <w:rPr>
            <w:noProof/>
          </w:rPr>
          <w:delText>9</w:delText>
        </w:r>
        <w:r w:rsidR="006720D0" w:rsidDel="001A7B0B">
          <w:fldChar w:fldCharType="end"/>
        </w:r>
        <w:r w:rsidDel="001A7B0B">
          <w:delText xml:space="preserve"> </w:delText>
        </w:r>
        <w:r w:rsidRPr="002E4F11" w:rsidDel="001A7B0B">
          <w:delText>Skenario Use Case Kelola Siswa</w:delText>
        </w:r>
      </w:del>
    </w:p>
    <w:p w14:paraId="66E7F956" w14:textId="14128F85" w:rsidR="002B2CFD" w:rsidRDefault="002B2CFD">
      <w:pPr>
        <w:pStyle w:val="Caption"/>
        <w:keepNext/>
        <w:jc w:val="center"/>
        <w:rPr>
          <w:ins w:id="4534" w:author="chaniaayulestari@outlook.com" w:date="2021-11-13T13:58:00Z"/>
        </w:rPr>
        <w:pPrChange w:id="4535" w:author="chaniaayulestari@outlook.com" w:date="2021-11-13T13:58:00Z">
          <w:pPr/>
        </w:pPrChange>
      </w:pPr>
      <w:bookmarkStart w:id="4536" w:name="_Toc87950173"/>
      <w:ins w:id="4537" w:author="chaniaayulestari@outlook.com" w:date="2021-11-13T13:58:00Z">
        <w:r>
          <w:t xml:space="preserve">Tabel 3. </w:t>
        </w:r>
      </w:ins>
      <w:ins w:id="4538" w:author="Rafi Aziizi" w:date="2021-11-14T11:08:00Z">
        <w:r w:rsidR="001B2DEA">
          <w:fldChar w:fldCharType="begin"/>
        </w:r>
        <w:r w:rsidR="001B2DEA">
          <w:instrText xml:space="preserve"> SEQ Tabel_3. \* ARABIC </w:instrText>
        </w:r>
      </w:ins>
      <w:r w:rsidR="001B2DEA">
        <w:fldChar w:fldCharType="separate"/>
      </w:r>
      <w:ins w:id="4539" w:author="Rafi Aziizi" w:date="2021-11-14T11:08:00Z">
        <w:r w:rsidR="001B2DEA">
          <w:rPr>
            <w:noProof/>
          </w:rPr>
          <w:t>19</w:t>
        </w:r>
        <w:r w:rsidR="001B2DEA">
          <w:fldChar w:fldCharType="end"/>
        </w:r>
      </w:ins>
      <w:ins w:id="4540" w:author="chaniaayulestari@outlook.com" w:date="2021-11-13T13:58:00Z">
        <w:del w:id="4541" w:author="Rafi Aziizi" w:date="2021-11-14T09:52:00Z">
          <w:r w:rsidDel="003640C9">
            <w:fldChar w:fldCharType="begin"/>
          </w:r>
          <w:r w:rsidDel="003640C9">
            <w:delInstrText xml:space="preserve"> SEQ Tabel_3. \* ARABIC </w:delInstrText>
          </w:r>
        </w:del>
      </w:ins>
      <w:del w:id="4542" w:author="Rafi Aziizi" w:date="2021-11-14T09:52:00Z">
        <w:r w:rsidDel="003640C9">
          <w:fldChar w:fldCharType="end"/>
        </w:r>
      </w:del>
      <w:ins w:id="4543" w:author="chaniaayulestari@outlook.com" w:date="2021-11-13T13:58:00Z">
        <w:r>
          <w:t xml:space="preserve"> Skenario Lihat Siswa</w:t>
        </w:r>
        <w:bookmarkEnd w:id="453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4544" w:author="Rafi Aziizi" w:date="2021-11-12T14:21:00Z">
              <w:r w:rsidDel="0025138C">
                <w:delText>Kelola Siswa</w:delText>
              </w:r>
            </w:del>
            <w:ins w:id="4545"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4546"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ini merupakan use case generalisasi dari </w:t>
            </w:r>
            <w:ins w:id="4547" w:author="Rafi Aziizi" w:date="2021-11-12T14:21:00Z">
              <w:r w:rsidR="0025138C">
                <w:t xml:space="preserve">kelola siswa untuk </w:t>
              </w:r>
            </w:ins>
            <w:del w:id="4548" w:author="Rafi Aziizi" w:date="2021-11-12T14:20:00Z">
              <w:r w:rsidDel="0025138C">
                <w:delText xml:space="preserve">menambah, </w:delText>
              </w:r>
            </w:del>
            <w:r w:rsidR="000D36D4">
              <w:t>melihat</w:t>
            </w:r>
            <w:del w:id="4549"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lastRenderedPageBreak/>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4550" w:author="Rafi Aziizi" w:date="2021-11-12T14:22:00Z">
              <w:r w:rsidDel="0025138C">
                <w:delText>Data tetap pada kondisi biasa</w:delText>
              </w:r>
            </w:del>
            <w:ins w:id="4551"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4552" w:author="Rafi Aziizi" w:date="2021-11-12T14:22:00Z">
              <w:r w:rsidDel="0025138C">
                <w:delText>Data telah dikelola atau diedit</w:delText>
              </w:r>
            </w:del>
            <w:ins w:id="4553"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4554" w:author="Rafi Aziizi" w:date="2021-11-12T14:40:00Z">
                <w:pPr>
                  <w:numPr>
                    <w:numId w:val="79"/>
                  </w:numPr>
                  <w:spacing w:after="160"/>
                  <w:ind w:left="720" w:hanging="360"/>
                </w:pPr>
              </w:pPrChange>
            </w:pPr>
            <w:ins w:id="4555" w:author="Rafi Aziizi" w:date="2021-11-12T10:46:00Z">
              <w:r>
                <w:t xml:space="preserve">Memasuki </w:t>
              </w:r>
            </w:ins>
            <w:del w:id="4556"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4557"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4558" w:author="Rafi Aziizi" w:date="2021-11-12T14:24:00Z">
              <w:r>
                <w:t>2</w:t>
              </w:r>
            </w:ins>
            <w:del w:id="4559" w:author="Rafi Aziizi" w:date="2021-11-12T14:23:00Z">
              <w:r w:rsidR="000D36D4" w:rsidDel="00E02300">
                <w:delText>3</w:delText>
              </w:r>
            </w:del>
            <w:r w:rsidR="000D36D4">
              <w:t xml:space="preserve">a. </w:t>
            </w:r>
            <w:del w:id="4560"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4561" w:author="Rafi Aziizi" w:date="2021-11-12T14:24:00Z">
              <w:r>
                <w:t>Memasukan data siswa yang tidak ada didalam sistem</w:t>
              </w:r>
            </w:ins>
            <w:del w:id="4562"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4563" w:author="Rafi Aziizi" w:date="2021-11-12T14:24:00Z">
              <w:r>
                <w:t>2</w:t>
              </w:r>
            </w:ins>
            <w:del w:id="4564"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4565" w:author="Rafi Aziizi" w:date="2021-11-12T14:25:00Z">
              <w:r w:rsidR="000D36D4" w:rsidDel="00E02300">
                <w:delText xml:space="preserve">terdapat kendala </w:delText>
              </w:r>
            </w:del>
            <w:ins w:id="4566" w:author="Rafi Aziizi" w:date="2021-11-12T14:24:00Z">
              <w:r>
                <w:t>data siswa tidak ditemukan</w:t>
              </w:r>
            </w:ins>
            <w:del w:id="4567"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6E3EFD9D" w:rsidR="007B7AB3" w:rsidDel="00932121" w:rsidRDefault="007B7AB3" w:rsidP="007B7AB3">
      <w:pPr>
        <w:ind w:left="66"/>
        <w:rPr>
          <w:del w:id="4568" w:author="chaniaayulestari@outlook.com" w:date="2021-11-14T02:41:00Z"/>
        </w:rPr>
      </w:pPr>
    </w:p>
    <w:p w14:paraId="01945C89" w14:textId="50A3BAF7" w:rsidR="00932121" w:rsidRDefault="00932121" w:rsidP="007B7AB3">
      <w:pPr>
        <w:ind w:left="66"/>
        <w:rPr>
          <w:ins w:id="4569" w:author="Rafi Aziizi" w:date="2021-11-14T11:50:00Z"/>
        </w:rPr>
      </w:pPr>
    </w:p>
    <w:p w14:paraId="344875A4" w14:textId="1453900E" w:rsidR="00932121" w:rsidRDefault="00932121" w:rsidP="007B7AB3">
      <w:pPr>
        <w:ind w:left="66"/>
        <w:rPr>
          <w:ins w:id="4570" w:author="Rafi Aziizi" w:date="2021-11-14T11:57:00Z"/>
        </w:rPr>
      </w:pPr>
      <w:ins w:id="4571" w:author="Rafi Aziizi" w:date="2021-11-14T11:50:00Z">
        <w:r>
          <w:t xml:space="preserve">e. </w:t>
        </w:r>
      </w:ins>
      <w:ins w:id="4572" w:author="Rafi Aziizi" w:date="2021-11-14T11:51:00Z">
        <w:r>
          <w:t>Skenario Cetak Riwayat Absensi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932121" w:rsidRPr="00A46E0B" w14:paraId="0100392F" w14:textId="77777777" w:rsidTr="004A4F76">
        <w:trPr>
          <w:gridAfter w:val="1"/>
          <w:wAfter w:w="6" w:type="dxa"/>
          <w:jc w:val="center"/>
          <w:ins w:id="4573" w:author="Rafi Aziizi" w:date="2021-11-14T11:59:00Z"/>
        </w:trPr>
        <w:tc>
          <w:tcPr>
            <w:tcW w:w="3823" w:type="dxa"/>
            <w:shd w:val="clear" w:color="auto" w:fill="F2EE98"/>
          </w:tcPr>
          <w:p w14:paraId="45AFB161" w14:textId="77777777" w:rsidR="00932121" w:rsidRPr="0044182F" w:rsidRDefault="00932121" w:rsidP="004A4F76">
            <w:pPr>
              <w:rPr>
                <w:ins w:id="4574" w:author="Rafi Aziizi" w:date="2021-11-14T11:59:00Z"/>
                <w:b/>
              </w:rPr>
            </w:pPr>
            <w:ins w:id="4575" w:author="Rafi Aziizi" w:date="2021-11-14T11:59:00Z">
              <w:r w:rsidRPr="0044182F">
                <w:rPr>
                  <w:b/>
                </w:rPr>
                <w:t>Name</w:t>
              </w:r>
            </w:ins>
          </w:p>
        </w:tc>
        <w:tc>
          <w:tcPr>
            <w:tcW w:w="4104" w:type="dxa"/>
            <w:shd w:val="clear" w:color="auto" w:fill="F2EE98"/>
            <w:vAlign w:val="center"/>
          </w:tcPr>
          <w:p w14:paraId="0034B494" w14:textId="1493341A" w:rsidR="00932121" w:rsidRPr="00A46E0B" w:rsidRDefault="00932121" w:rsidP="004A4F76">
            <w:pPr>
              <w:rPr>
                <w:ins w:id="4576" w:author="Rafi Aziizi" w:date="2021-11-14T11:59:00Z"/>
              </w:rPr>
            </w:pPr>
            <w:ins w:id="4577" w:author="Rafi Aziizi" w:date="2021-11-14T11:59:00Z">
              <w:r>
                <w:t>Cetak Riwayat Absensi Siswa</w:t>
              </w:r>
            </w:ins>
          </w:p>
        </w:tc>
      </w:tr>
      <w:tr w:rsidR="00932121" w:rsidRPr="002F6C1D" w14:paraId="7A89FDDB" w14:textId="77777777" w:rsidTr="004A4F76">
        <w:trPr>
          <w:gridAfter w:val="1"/>
          <w:wAfter w:w="6" w:type="dxa"/>
          <w:jc w:val="center"/>
          <w:ins w:id="4578" w:author="Rafi Aziizi" w:date="2021-11-14T11:59:00Z"/>
        </w:trPr>
        <w:tc>
          <w:tcPr>
            <w:tcW w:w="3823" w:type="dxa"/>
          </w:tcPr>
          <w:p w14:paraId="009E6206" w14:textId="77777777" w:rsidR="00932121" w:rsidRPr="0044182F" w:rsidRDefault="00932121" w:rsidP="004A4F76">
            <w:pPr>
              <w:rPr>
                <w:ins w:id="4579" w:author="Rafi Aziizi" w:date="2021-11-14T11:59:00Z"/>
                <w:b/>
              </w:rPr>
            </w:pPr>
            <w:ins w:id="4580" w:author="Rafi Aziizi" w:date="2021-11-14T11:59:00Z">
              <w:r w:rsidRPr="0044182F">
                <w:rPr>
                  <w:b/>
                </w:rPr>
                <w:t>ID</w:t>
              </w:r>
            </w:ins>
          </w:p>
        </w:tc>
        <w:tc>
          <w:tcPr>
            <w:tcW w:w="4104" w:type="dxa"/>
            <w:vAlign w:val="center"/>
          </w:tcPr>
          <w:p w14:paraId="57232687" w14:textId="29AF2A5E" w:rsidR="00932121" w:rsidRPr="002F6C1D" w:rsidRDefault="00932121" w:rsidP="004A4F76">
            <w:pPr>
              <w:rPr>
                <w:ins w:id="4581" w:author="Rafi Aziizi" w:date="2021-11-14T11:59:00Z"/>
              </w:rPr>
            </w:pPr>
            <w:ins w:id="4582" w:author="Rafi Aziizi" w:date="2021-11-14T11:59:00Z">
              <w:r>
                <w:t>RC12.5</w:t>
              </w:r>
            </w:ins>
          </w:p>
        </w:tc>
      </w:tr>
      <w:tr w:rsidR="00932121" w:rsidRPr="000C722D" w14:paraId="6E29DF50" w14:textId="77777777" w:rsidTr="004A4F76">
        <w:trPr>
          <w:gridAfter w:val="1"/>
          <w:wAfter w:w="6" w:type="dxa"/>
          <w:jc w:val="center"/>
          <w:ins w:id="4583" w:author="Rafi Aziizi" w:date="2021-11-14T11:59:00Z"/>
        </w:trPr>
        <w:tc>
          <w:tcPr>
            <w:tcW w:w="3823" w:type="dxa"/>
          </w:tcPr>
          <w:p w14:paraId="1ADCB239" w14:textId="77777777" w:rsidR="00932121" w:rsidRPr="0044182F" w:rsidRDefault="00932121" w:rsidP="004A4F76">
            <w:pPr>
              <w:rPr>
                <w:ins w:id="4584" w:author="Rafi Aziizi" w:date="2021-11-14T11:59:00Z"/>
                <w:b/>
              </w:rPr>
            </w:pPr>
            <w:ins w:id="4585" w:author="Rafi Aziizi" w:date="2021-11-14T11:59:00Z">
              <w:r w:rsidRPr="0044182F">
                <w:rPr>
                  <w:b/>
                </w:rPr>
                <w:t>Description</w:t>
              </w:r>
            </w:ins>
          </w:p>
        </w:tc>
        <w:tc>
          <w:tcPr>
            <w:tcW w:w="4104" w:type="dxa"/>
          </w:tcPr>
          <w:p w14:paraId="1FADEB55" w14:textId="64150D8B" w:rsidR="00932121" w:rsidRPr="000C722D" w:rsidRDefault="00932121" w:rsidP="004A4F76">
            <w:pPr>
              <w:rPr>
                <w:ins w:id="4586" w:author="Rafi Aziizi" w:date="2021-11-14T11:59:00Z"/>
              </w:rPr>
            </w:pPr>
            <w:ins w:id="4587" w:author="Rafi Aziizi" w:date="2021-11-14T11:59:00Z">
              <w:r>
                <w:t xml:space="preserve">Use case ini akan dijalankan apabila admin ingin mencetak </w:t>
              </w:r>
            </w:ins>
            <w:ins w:id="4588" w:author="Rafi Aziizi" w:date="2021-11-14T12:00:00Z">
              <w:r w:rsidR="00AE0E68">
                <w:t>riwayat absensi siswa dalam periode tertentu</w:t>
              </w:r>
            </w:ins>
            <w:ins w:id="4589" w:author="Rafi Aziizi" w:date="2021-11-14T11:59:00Z">
              <w:r>
                <w:t xml:space="preserve"> </w:t>
              </w:r>
            </w:ins>
          </w:p>
        </w:tc>
      </w:tr>
      <w:tr w:rsidR="00932121" w:rsidRPr="002F6C1D" w14:paraId="117FFB71" w14:textId="77777777" w:rsidTr="004A4F76">
        <w:trPr>
          <w:gridAfter w:val="1"/>
          <w:wAfter w:w="6" w:type="dxa"/>
          <w:jc w:val="center"/>
          <w:ins w:id="4590" w:author="Rafi Aziizi" w:date="2021-11-14T11:59:00Z"/>
        </w:trPr>
        <w:tc>
          <w:tcPr>
            <w:tcW w:w="3823" w:type="dxa"/>
          </w:tcPr>
          <w:p w14:paraId="5768EC2F" w14:textId="77777777" w:rsidR="00932121" w:rsidRPr="0044182F" w:rsidRDefault="00932121" w:rsidP="004A4F76">
            <w:pPr>
              <w:rPr>
                <w:ins w:id="4591" w:author="Rafi Aziizi" w:date="2021-11-14T11:59:00Z"/>
                <w:b/>
              </w:rPr>
            </w:pPr>
            <w:ins w:id="4592" w:author="Rafi Aziizi" w:date="2021-11-14T11:59:00Z">
              <w:r w:rsidRPr="0044182F">
                <w:rPr>
                  <w:b/>
                </w:rPr>
                <w:t>Actors</w:t>
              </w:r>
            </w:ins>
          </w:p>
        </w:tc>
        <w:tc>
          <w:tcPr>
            <w:tcW w:w="4104" w:type="dxa"/>
            <w:vAlign w:val="center"/>
          </w:tcPr>
          <w:p w14:paraId="6F39A51B" w14:textId="77777777" w:rsidR="00932121" w:rsidRPr="002F6C1D" w:rsidRDefault="00932121" w:rsidP="004A4F76">
            <w:pPr>
              <w:rPr>
                <w:ins w:id="4593" w:author="Rafi Aziizi" w:date="2021-11-14T11:59:00Z"/>
              </w:rPr>
            </w:pPr>
            <w:ins w:id="4594" w:author="Rafi Aziizi" w:date="2021-11-14T11:59:00Z">
              <w:r>
                <w:t>Bag. IT, Guru BK</w:t>
              </w:r>
            </w:ins>
          </w:p>
        </w:tc>
      </w:tr>
      <w:tr w:rsidR="00932121" w:rsidRPr="007B7AB3" w14:paraId="701AC454" w14:textId="77777777" w:rsidTr="004A4F76">
        <w:trPr>
          <w:gridAfter w:val="1"/>
          <w:wAfter w:w="6" w:type="dxa"/>
          <w:jc w:val="center"/>
          <w:ins w:id="4595" w:author="Rafi Aziizi" w:date="2021-11-14T11:59:00Z"/>
        </w:trPr>
        <w:tc>
          <w:tcPr>
            <w:tcW w:w="3823" w:type="dxa"/>
          </w:tcPr>
          <w:p w14:paraId="75DDD0A0" w14:textId="77777777" w:rsidR="00932121" w:rsidRPr="0044182F" w:rsidRDefault="00932121" w:rsidP="004A4F76">
            <w:pPr>
              <w:rPr>
                <w:ins w:id="4596" w:author="Rafi Aziizi" w:date="2021-11-14T11:59:00Z"/>
                <w:b/>
              </w:rPr>
            </w:pPr>
            <w:ins w:id="4597" w:author="Rafi Aziizi" w:date="2021-11-14T11:59:00Z">
              <w:r w:rsidRPr="0044182F">
                <w:rPr>
                  <w:b/>
                </w:rPr>
                <w:t>Frequency of Use</w:t>
              </w:r>
            </w:ins>
          </w:p>
        </w:tc>
        <w:tc>
          <w:tcPr>
            <w:tcW w:w="4104" w:type="dxa"/>
            <w:vAlign w:val="center"/>
          </w:tcPr>
          <w:p w14:paraId="59997B44" w14:textId="77777777" w:rsidR="00932121" w:rsidRPr="007B7AB3" w:rsidRDefault="00932121" w:rsidP="004A4F76">
            <w:pPr>
              <w:rPr>
                <w:ins w:id="4598" w:author="Rafi Aziizi" w:date="2021-11-14T11:59:00Z"/>
                <w:i/>
                <w:iCs/>
              </w:rPr>
            </w:pPr>
            <w:ins w:id="4599" w:author="Rafi Aziizi" w:date="2021-11-14T11:59:00Z">
              <w:r>
                <w:rPr>
                  <w:i/>
                  <w:iCs/>
                </w:rPr>
                <w:t>Conditional</w:t>
              </w:r>
            </w:ins>
          </w:p>
        </w:tc>
      </w:tr>
      <w:tr w:rsidR="00932121" w:rsidRPr="0044182F" w14:paraId="342B5041" w14:textId="77777777" w:rsidTr="004A4F76">
        <w:trPr>
          <w:gridAfter w:val="1"/>
          <w:wAfter w:w="6" w:type="dxa"/>
          <w:jc w:val="center"/>
          <w:ins w:id="4600" w:author="Rafi Aziizi" w:date="2021-11-14T11:59:00Z"/>
        </w:trPr>
        <w:tc>
          <w:tcPr>
            <w:tcW w:w="3823" w:type="dxa"/>
          </w:tcPr>
          <w:p w14:paraId="4DEAC88B" w14:textId="77777777" w:rsidR="00932121" w:rsidRPr="0044182F" w:rsidRDefault="00932121" w:rsidP="004A4F76">
            <w:pPr>
              <w:rPr>
                <w:ins w:id="4601" w:author="Rafi Aziizi" w:date="2021-11-14T11:59:00Z"/>
                <w:b/>
              </w:rPr>
            </w:pPr>
            <w:ins w:id="4602" w:author="Rafi Aziizi" w:date="2021-11-14T11:59:00Z">
              <w:r w:rsidRPr="0044182F">
                <w:rPr>
                  <w:b/>
                </w:rPr>
                <w:t>Triggers</w:t>
              </w:r>
            </w:ins>
          </w:p>
        </w:tc>
        <w:tc>
          <w:tcPr>
            <w:tcW w:w="4104" w:type="dxa"/>
            <w:vAlign w:val="center"/>
          </w:tcPr>
          <w:p w14:paraId="431C6A6B" w14:textId="45F11D7B" w:rsidR="00932121" w:rsidRPr="0044182F" w:rsidRDefault="00932121" w:rsidP="004A4F76">
            <w:pPr>
              <w:rPr>
                <w:ins w:id="4603" w:author="Rafi Aziizi" w:date="2021-11-14T11:59:00Z"/>
              </w:rPr>
            </w:pPr>
            <w:ins w:id="4604" w:author="Rafi Aziizi" w:date="2021-11-14T11:59:00Z">
              <w:r>
                <w:t xml:space="preserve">Cetak laporan </w:t>
              </w:r>
            </w:ins>
            <w:ins w:id="4605" w:author="Rafi Aziizi" w:date="2021-11-14T12:08:00Z">
              <w:r w:rsidR="00AE0E68">
                <w:t>riwayat absensi siswa</w:t>
              </w:r>
            </w:ins>
          </w:p>
        </w:tc>
      </w:tr>
      <w:tr w:rsidR="00932121" w:rsidRPr="00435CA8" w14:paraId="4754DBCD" w14:textId="77777777" w:rsidTr="004A4F76">
        <w:trPr>
          <w:gridAfter w:val="1"/>
          <w:wAfter w:w="6" w:type="dxa"/>
          <w:jc w:val="center"/>
          <w:ins w:id="4606" w:author="Rafi Aziizi" w:date="2021-11-14T11:59:00Z"/>
        </w:trPr>
        <w:tc>
          <w:tcPr>
            <w:tcW w:w="3823" w:type="dxa"/>
          </w:tcPr>
          <w:p w14:paraId="7CB2AF17" w14:textId="77777777" w:rsidR="00932121" w:rsidRPr="0044182F" w:rsidRDefault="00932121" w:rsidP="004A4F76">
            <w:pPr>
              <w:rPr>
                <w:ins w:id="4607" w:author="Rafi Aziizi" w:date="2021-11-14T11:59:00Z"/>
                <w:b/>
              </w:rPr>
            </w:pPr>
            <w:ins w:id="4608" w:author="Rafi Aziizi" w:date="2021-11-14T11:59:00Z">
              <w:r w:rsidRPr="0044182F">
                <w:rPr>
                  <w:b/>
                </w:rPr>
                <w:t>Pre-Conditions</w:t>
              </w:r>
            </w:ins>
          </w:p>
        </w:tc>
        <w:tc>
          <w:tcPr>
            <w:tcW w:w="4104" w:type="dxa"/>
            <w:vAlign w:val="center"/>
          </w:tcPr>
          <w:p w14:paraId="6DF4119E" w14:textId="77777777" w:rsidR="00932121" w:rsidRPr="00435CA8" w:rsidRDefault="00932121" w:rsidP="004A4F76">
            <w:pPr>
              <w:rPr>
                <w:ins w:id="4609" w:author="Rafi Aziizi" w:date="2021-11-14T11:59:00Z"/>
              </w:rPr>
            </w:pPr>
            <w:ins w:id="4610" w:author="Rafi Aziizi" w:date="2021-11-14T11:59:00Z">
              <w:r>
                <w:t>dokumen belum tercetak</w:t>
              </w:r>
            </w:ins>
          </w:p>
        </w:tc>
      </w:tr>
      <w:tr w:rsidR="00932121" w:rsidRPr="0048762E" w14:paraId="0D973DBF" w14:textId="77777777" w:rsidTr="004A4F76">
        <w:trPr>
          <w:gridAfter w:val="1"/>
          <w:wAfter w:w="6" w:type="dxa"/>
          <w:jc w:val="center"/>
          <w:ins w:id="4611" w:author="Rafi Aziizi" w:date="2021-11-14T11:59:00Z"/>
        </w:trPr>
        <w:tc>
          <w:tcPr>
            <w:tcW w:w="3823" w:type="dxa"/>
          </w:tcPr>
          <w:p w14:paraId="1D8115A0" w14:textId="77777777" w:rsidR="00932121" w:rsidRPr="0044182F" w:rsidRDefault="00932121" w:rsidP="004A4F76">
            <w:pPr>
              <w:rPr>
                <w:ins w:id="4612" w:author="Rafi Aziizi" w:date="2021-11-14T11:59:00Z"/>
                <w:b/>
              </w:rPr>
            </w:pPr>
            <w:ins w:id="4613" w:author="Rafi Aziizi" w:date="2021-11-14T11:59:00Z">
              <w:r w:rsidRPr="0044182F">
                <w:rPr>
                  <w:b/>
                </w:rPr>
                <w:t>Post-Conditions</w:t>
              </w:r>
            </w:ins>
          </w:p>
        </w:tc>
        <w:tc>
          <w:tcPr>
            <w:tcW w:w="4104" w:type="dxa"/>
            <w:vAlign w:val="center"/>
          </w:tcPr>
          <w:p w14:paraId="7C275FE8" w14:textId="77777777" w:rsidR="00932121" w:rsidRPr="0048762E" w:rsidRDefault="00932121" w:rsidP="004A4F76">
            <w:pPr>
              <w:rPr>
                <w:ins w:id="4614" w:author="Rafi Aziizi" w:date="2021-11-14T11:59:00Z"/>
              </w:rPr>
            </w:pPr>
            <w:ins w:id="4615" w:author="Rafi Aziizi" w:date="2021-11-14T11:59:00Z">
              <w:r>
                <w:t xml:space="preserve">dokumen sudah tercetak </w:t>
              </w:r>
            </w:ins>
          </w:p>
        </w:tc>
      </w:tr>
      <w:tr w:rsidR="00932121" w:rsidRPr="0044182F" w14:paraId="73275351" w14:textId="77777777" w:rsidTr="004A4F76">
        <w:trPr>
          <w:gridAfter w:val="1"/>
          <w:wAfter w:w="6" w:type="dxa"/>
          <w:jc w:val="center"/>
          <w:ins w:id="4616" w:author="Rafi Aziizi" w:date="2021-11-14T11:59:00Z"/>
        </w:trPr>
        <w:tc>
          <w:tcPr>
            <w:tcW w:w="7927" w:type="dxa"/>
            <w:gridSpan w:val="2"/>
            <w:shd w:val="clear" w:color="auto" w:fill="F2EE98"/>
          </w:tcPr>
          <w:p w14:paraId="7E28829A" w14:textId="77777777" w:rsidR="00932121" w:rsidRPr="0044182F" w:rsidRDefault="00932121" w:rsidP="004A4F76">
            <w:pPr>
              <w:jc w:val="center"/>
              <w:rPr>
                <w:ins w:id="4617" w:author="Rafi Aziizi" w:date="2021-11-14T11:59:00Z"/>
                <w:b/>
              </w:rPr>
            </w:pPr>
            <w:ins w:id="4618" w:author="Rafi Aziizi" w:date="2021-11-14T11:59:00Z">
              <w:r w:rsidRPr="0044182F">
                <w:rPr>
                  <w:b/>
                </w:rPr>
                <w:t>Main Course</w:t>
              </w:r>
            </w:ins>
          </w:p>
        </w:tc>
      </w:tr>
      <w:tr w:rsidR="00932121" w:rsidRPr="0044182F" w14:paraId="5FE5F034" w14:textId="77777777" w:rsidTr="004A4F76">
        <w:trPr>
          <w:jc w:val="center"/>
          <w:ins w:id="4619" w:author="Rafi Aziizi" w:date="2021-11-14T11:59:00Z"/>
        </w:trPr>
        <w:tc>
          <w:tcPr>
            <w:tcW w:w="3823" w:type="dxa"/>
            <w:shd w:val="clear" w:color="auto" w:fill="F2EE98"/>
            <w:vAlign w:val="center"/>
          </w:tcPr>
          <w:p w14:paraId="46B4308E" w14:textId="77777777" w:rsidR="00932121" w:rsidRPr="0044182F" w:rsidRDefault="00932121" w:rsidP="004A4F76">
            <w:pPr>
              <w:jc w:val="center"/>
              <w:rPr>
                <w:ins w:id="4620" w:author="Rafi Aziizi" w:date="2021-11-14T11:59:00Z"/>
                <w:b/>
              </w:rPr>
            </w:pPr>
            <w:ins w:id="4621" w:author="Rafi Aziizi" w:date="2021-11-14T11:59:00Z">
              <w:r>
                <w:rPr>
                  <w:b/>
                </w:rPr>
                <w:t>Aksi Aktor</w:t>
              </w:r>
            </w:ins>
          </w:p>
        </w:tc>
        <w:tc>
          <w:tcPr>
            <w:tcW w:w="4110" w:type="dxa"/>
            <w:gridSpan w:val="2"/>
            <w:shd w:val="clear" w:color="auto" w:fill="F2EE98"/>
            <w:vAlign w:val="center"/>
          </w:tcPr>
          <w:p w14:paraId="09B7813E" w14:textId="77777777" w:rsidR="00932121" w:rsidRPr="0044182F" w:rsidRDefault="00932121" w:rsidP="004A4F76">
            <w:pPr>
              <w:jc w:val="center"/>
              <w:rPr>
                <w:ins w:id="4622" w:author="Rafi Aziizi" w:date="2021-11-14T11:59:00Z"/>
                <w:b/>
              </w:rPr>
            </w:pPr>
            <w:ins w:id="4623" w:author="Rafi Aziizi" w:date="2021-11-14T11:59:00Z">
              <w:r w:rsidRPr="0044182F">
                <w:rPr>
                  <w:b/>
                </w:rPr>
                <w:t>Reaksi Sistem</w:t>
              </w:r>
            </w:ins>
          </w:p>
        </w:tc>
      </w:tr>
      <w:tr w:rsidR="00932121" w:rsidRPr="0044182F" w14:paraId="6F1F2BFB" w14:textId="77777777" w:rsidTr="004A4F76">
        <w:trPr>
          <w:jc w:val="center"/>
          <w:ins w:id="4624" w:author="Rafi Aziizi" w:date="2021-11-14T11:59:00Z"/>
        </w:trPr>
        <w:tc>
          <w:tcPr>
            <w:tcW w:w="3823" w:type="dxa"/>
            <w:vAlign w:val="center"/>
          </w:tcPr>
          <w:p w14:paraId="133CDC13" w14:textId="77777777" w:rsidR="00932121" w:rsidRPr="0044182F" w:rsidRDefault="00932121" w:rsidP="004A4F76">
            <w:pPr>
              <w:pStyle w:val="ListParagraph"/>
              <w:numPr>
                <w:ilvl w:val="0"/>
                <w:numId w:val="120"/>
              </w:numPr>
              <w:ind w:left="592"/>
              <w:rPr>
                <w:ins w:id="4625" w:author="Rafi Aziizi" w:date="2021-11-14T11:59:00Z"/>
              </w:rPr>
            </w:pPr>
            <w:ins w:id="4626" w:author="Rafi Aziizi" w:date="2021-11-14T11:59:00Z">
              <w:r>
                <w:lastRenderedPageBreak/>
                <w:t xml:space="preserve">Aktor menekan </w:t>
              </w:r>
              <w:r>
                <w:rPr>
                  <w:i/>
                  <w:iCs/>
                </w:rPr>
                <w:t>button “</w:t>
              </w:r>
              <w:r>
                <w:t>cetak</w:t>
              </w:r>
              <w:r>
                <w:rPr>
                  <w:i/>
                  <w:iCs/>
                </w:rPr>
                <w:t>”</w:t>
              </w:r>
            </w:ins>
          </w:p>
        </w:tc>
        <w:tc>
          <w:tcPr>
            <w:tcW w:w="4110" w:type="dxa"/>
            <w:gridSpan w:val="2"/>
            <w:vAlign w:val="center"/>
          </w:tcPr>
          <w:p w14:paraId="20D38EEF" w14:textId="77777777" w:rsidR="00932121" w:rsidRPr="0044182F" w:rsidRDefault="00932121" w:rsidP="004A4F76">
            <w:pPr>
              <w:spacing w:after="160"/>
              <w:ind w:left="382"/>
              <w:rPr>
                <w:ins w:id="4627" w:author="Rafi Aziizi" w:date="2021-11-14T11:59:00Z"/>
              </w:rPr>
            </w:pPr>
            <w:ins w:id="4628" w:author="Rafi Aziizi" w:date="2021-11-14T11:59:00Z">
              <w:r>
                <w:t xml:space="preserve">. </w:t>
              </w:r>
            </w:ins>
          </w:p>
        </w:tc>
      </w:tr>
      <w:tr w:rsidR="00932121" w14:paraId="222B96B3" w14:textId="77777777" w:rsidTr="004A4F76">
        <w:trPr>
          <w:jc w:val="center"/>
          <w:ins w:id="4629" w:author="Rafi Aziizi" w:date="2021-11-14T11:59:00Z"/>
        </w:trPr>
        <w:tc>
          <w:tcPr>
            <w:tcW w:w="3823" w:type="dxa"/>
            <w:vAlign w:val="center"/>
          </w:tcPr>
          <w:p w14:paraId="19E72F20" w14:textId="77777777" w:rsidR="00932121" w:rsidRPr="0044182F" w:rsidRDefault="00932121" w:rsidP="004A4F76">
            <w:pPr>
              <w:pStyle w:val="ListParagraph"/>
              <w:ind w:left="450"/>
              <w:rPr>
                <w:ins w:id="4630" w:author="Rafi Aziizi" w:date="2021-11-14T11:59:00Z"/>
              </w:rPr>
            </w:pPr>
          </w:p>
        </w:tc>
        <w:tc>
          <w:tcPr>
            <w:tcW w:w="4110" w:type="dxa"/>
            <w:gridSpan w:val="2"/>
            <w:vAlign w:val="center"/>
          </w:tcPr>
          <w:p w14:paraId="5507AAAD" w14:textId="14597104" w:rsidR="00932121" w:rsidRDefault="00932121" w:rsidP="004A4F76">
            <w:pPr>
              <w:pStyle w:val="ListParagraph"/>
              <w:numPr>
                <w:ilvl w:val="0"/>
                <w:numId w:val="120"/>
              </w:numPr>
              <w:spacing w:after="160"/>
              <w:rPr>
                <w:ins w:id="4631" w:author="Rafi Aziizi" w:date="2021-11-14T11:59:00Z"/>
              </w:rPr>
            </w:pPr>
            <w:ins w:id="4632" w:author="Rafi Aziizi" w:date="2021-11-14T11:59:00Z">
              <w:r>
                <w:t>Sistem mencetak laporan</w:t>
              </w:r>
            </w:ins>
            <w:ins w:id="4633" w:author="Rafi Aziizi" w:date="2021-11-14T12:01:00Z">
              <w:r w:rsidR="00AE0E68">
                <w:t xml:space="preserve"> riwayat </w:t>
              </w:r>
            </w:ins>
            <w:ins w:id="4634" w:author="Rafi Aziizi" w:date="2021-11-14T12:02:00Z">
              <w:r w:rsidR="00AE0E68">
                <w:t>absensi siswa</w:t>
              </w:r>
            </w:ins>
          </w:p>
        </w:tc>
      </w:tr>
    </w:tbl>
    <w:p w14:paraId="64CA2148" w14:textId="77777777" w:rsidR="00932121" w:rsidRDefault="00932121" w:rsidP="007B7AB3">
      <w:pPr>
        <w:ind w:left="66"/>
        <w:rPr>
          <w:ins w:id="4635" w:author="Rafi Aziizi" w:date="2021-11-14T11:50:00Z"/>
        </w:rPr>
      </w:pPr>
    </w:p>
    <w:p w14:paraId="75BC274A" w14:textId="639CE03E" w:rsidR="002B2CFD" w:rsidDel="00932121" w:rsidRDefault="002B2CFD">
      <w:pPr>
        <w:rPr>
          <w:del w:id="4636" w:author="Rafi Aziizi" w:date="2021-11-14T11:57:00Z"/>
        </w:rPr>
        <w:pPrChange w:id="4637" w:author="Rafi Aziizi" w:date="2021-11-14T11:57:00Z">
          <w:pPr>
            <w:ind w:left="66"/>
          </w:pPr>
        </w:pPrChange>
      </w:pPr>
    </w:p>
    <w:p w14:paraId="36E3A266" w14:textId="0F15918E" w:rsidR="00270503" w:rsidRDefault="00270503" w:rsidP="00FF2590">
      <w:pPr>
        <w:pStyle w:val="ListParagraph"/>
        <w:numPr>
          <w:ilvl w:val="0"/>
          <w:numId w:val="25"/>
        </w:numPr>
        <w:ind w:left="426"/>
        <w:rPr>
          <w:ins w:id="4638" w:author="Rafi Aziizi" w:date="2021-11-12T14:37:00Z"/>
        </w:rPr>
      </w:pPr>
      <w:r>
        <w:t>Skenario Kelola Guru</w:t>
      </w:r>
    </w:p>
    <w:p w14:paraId="497DB10E" w14:textId="7941C04C" w:rsidR="001F2641" w:rsidRDefault="001F2641">
      <w:pPr>
        <w:ind w:firstLine="426"/>
        <w:rPr>
          <w:ins w:id="4639" w:author="Rafi Aziizi" w:date="2021-11-12T14:36:00Z"/>
        </w:rPr>
        <w:pPrChange w:id="4640" w:author="Rafi Aziizi" w:date="2021-11-12T14:38:00Z">
          <w:pPr>
            <w:pStyle w:val="ListParagraph"/>
            <w:numPr>
              <w:numId w:val="25"/>
            </w:numPr>
            <w:ind w:left="426" w:hanging="360"/>
          </w:pPr>
        </w:pPrChange>
      </w:pPr>
      <w:ins w:id="4641" w:author="Rafi Aziizi" w:date="2021-11-12T14:38:00Z">
        <w:r>
          <w:t>Pada skenario kelola guru terdapat 4 generalisasi data yaitu tambah guru, hapus guru, edit guru dan lihat guru. Hal tersebut dijelaskan pada poin-poin dibawah ini :</w:t>
        </w:r>
      </w:ins>
    </w:p>
    <w:p w14:paraId="4D84E533" w14:textId="22EE45F1" w:rsidR="001F2641" w:rsidRDefault="001F2641" w:rsidP="001F2641">
      <w:pPr>
        <w:ind w:left="66"/>
        <w:rPr>
          <w:ins w:id="4642" w:author="chaniaayulestari@outlook.com" w:date="2021-11-12T16:27:00Z"/>
        </w:rPr>
      </w:pPr>
      <w:ins w:id="4643" w:author="Rafi Aziizi" w:date="2021-11-12T14:36:00Z">
        <w:r>
          <w:t xml:space="preserve">a. </w:t>
        </w:r>
      </w:ins>
      <w:ins w:id="4644" w:author="Rafi Aziizi" w:date="2021-11-12T14:45:00Z">
        <w:r w:rsidR="00522ADB">
          <w:t xml:space="preserve">Skenario </w:t>
        </w:r>
      </w:ins>
      <w:ins w:id="4645" w:author="Rafi Aziizi" w:date="2021-11-12T14:36:00Z">
        <w:r>
          <w:t>Tambah Guru</w:t>
        </w:r>
      </w:ins>
    </w:p>
    <w:p w14:paraId="29FDFE47" w14:textId="01BDC623" w:rsidR="001A7B0B" w:rsidDel="00A25E3C" w:rsidRDefault="001A7B0B">
      <w:pPr>
        <w:rPr>
          <w:ins w:id="4646" w:author="Rafi Aziizi" w:date="2021-11-12T14:41:00Z"/>
          <w:del w:id="4647" w:author="chaniaayulestari@outlook.com" w:date="2021-11-13T14:02:00Z"/>
        </w:rPr>
        <w:pPrChange w:id="4648" w:author="chaniaayulestari@outlook.com" w:date="2021-11-12T16:27:00Z">
          <w:pPr>
            <w:ind w:left="66"/>
          </w:pPr>
        </w:pPrChange>
      </w:pPr>
    </w:p>
    <w:p w14:paraId="47A72668" w14:textId="5EBE1F08" w:rsidR="00A25E3C" w:rsidRDefault="00A25E3C">
      <w:pPr>
        <w:pStyle w:val="Caption"/>
        <w:keepNext/>
        <w:jc w:val="center"/>
        <w:rPr>
          <w:ins w:id="4649" w:author="chaniaayulestari@outlook.com" w:date="2021-11-13T14:00:00Z"/>
        </w:rPr>
        <w:pPrChange w:id="4650" w:author="chaniaayulestari@outlook.com" w:date="2021-11-13T14:01:00Z">
          <w:pPr/>
        </w:pPrChange>
      </w:pPr>
      <w:bookmarkStart w:id="4651" w:name="_Toc87950174"/>
      <w:ins w:id="4652" w:author="chaniaayulestari@outlook.com" w:date="2021-11-13T14:00:00Z">
        <w:r>
          <w:t xml:space="preserve">Tabel 3. </w:t>
        </w:r>
      </w:ins>
      <w:ins w:id="4653" w:author="Rafi Aziizi" w:date="2021-11-14T11:08:00Z">
        <w:r w:rsidR="001B2DEA">
          <w:fldChar w:fldCharType="begin"/>
        </w:r>
        <w:r w:rsidR="001B2DEA">
          <w:instrText xml:space="preserve"> SEQ Tabel_3. \* ARABIC </w:instrText>
        </w:r>
      </w:ins>
      <w:r w:rsidR="001B2DEA">
        <w:fldChar w:fldCharType="separate"/>
      </w:r>
      <w:ins w:id="4654" w:author="Rafi Aziizi" w:date="2021-11-14T11:08:00Z">
        <w:r w:rsidR="001B2DEA">
          <w:rPr>
            <w:noProof/>
          </w:rPr>
          <w:t>20</w:t>
        </w:r>
        <w:r w:rsidR="001B2DEA">
          <w:fldChar w:fldCharType="end"/>
        </w:r>
      </w:ins>
      <w:ins w:id="4655" w:author="chaniaayulestari@outlook.com" w:date="2021-11-13T14:00:00Z">
        <w:del w:id="4656" w:author="Rafi Aziizi" w:date="2021-11-14T09:52:00Z">
          <w:r w:rsidDel="003640C9">
            <w:fldChar w:fldCharType="begin"/>
          </w:r>
          <w:r w:rsidDel="003640C9">
            <w:delInstrText xml:space="preserve"> SEQ Tabel_3. \* ARABIC </w:delInstrText>
          </w:r>
        </w:del>
      </w:ins>
      <w:del w:id="4657" w:author="Rafi Aziizi" w:date="2021-11-14T09:52:00Z">
        <w:r w:rsidDel="003640C9">
          <w:fldChar w:fldCharType="end"/>
        </w:r>
      </w:del>
      <w:ins w:id="4658" w:author="chaniaayulestari@outlook.com" w:date="2021-11-13T14:00:00Z">
        <w:r>
          <w:t xml:space="preserve"> Skenario Kelola Guru</w:t>
        </w:r>
        <w:bookmarkEnd w:id="465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4659" w:author="Rafi Aziizi" w:date="2021-11-12T14:41:00Z"/>
        </w:trPr>
        <w:tc>
          <w:tcPr>
            <w:tcW w:w="3827" w:type="dxa"/>
            <w:shd w:val="clear" w:color="auto" w:fill="F2EE98"/>
            <w:vAlign w:val="center"/>
          </w:tcPr>
          <w:p w14:paraId="7410EB51" w14:textId="77777777" w:rsidR="001F2641" w:rsidRPr="0044182F" w:rsidRDefault="001F2641" w:rsidP="001F2641">
            <w:pPr>
              <w:rPr>
                <w:ins w:id="4660" w:author="Rafi Aziizi" w:date="2021-11-12T14:41:00Z"/>
                <w:b/>
              </w:rPr>
            </w:pPr>
            <w:ins w:id="4661"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4662" w:author="Rafi Aziizi" w:date="2021-11-12T14:41:00Z"/>
              </w:rPr>
            </w:pPr>
            <w:ins w:id="4663" w:author="Rafi Aziizi" w:date="2021-11-12T14:41:00Z">
              <w:r>
                <w:t xml:space="preserve">Tambah </w:t>
              </w:r>
            </w:ins>
            <w:ins w:id="4664" w:author="Rafi Aziizi" w:date="2021-11-12T14:42:00Z">
              <w:r>
                <w:t>Guru</w:t>
              </w:r>
            </w:ins>
          </w:p>
        </w:tc>
      </w:tr>
      <w:tr w:rsidR="001F2641" w:rsidRPr="002F6C1D" w14:paraId="0C2FE592" w14:textId="77777777" w:rsidTr="001F2641">
        <w:trPr>
          <w:jc w:val="center"/>
          <w:ins w:id="4665" w:author="Rafi Aziizi" w:date="2021-11-12T14:41:00Z"/>
        </w:trPr>
        <w:tc>
          <w:tcPr>
            <w:tcW w:w="3827" w:type="dxa"/>
            <w:vAlign w:val="center"/>
          </w:tcPr>
          <w:p w14:paraId="1F30E74F" w14:textId="77777777" w:rsidR="001F2641" w:rsidRPr="0044182F" w:rsidRDefault="001F2641" w:rsidP="001F2641">
            <w:pPr>
              <w:rPr>
                <w:ins w:id="4666" w:author="Rafi Aziizi" w:date="2021-11-12T14:41:00Z"/>
                <w:b/>
              </w:rPr>
            </w:pPr>
            <w:ins w:id="4667" w:author="Rafi Aziizi" w:date="2021-11-12T14:41:00Z">
              <w:r w:rsidRPr="0044182F">
                <w:rPr>
                  <w:b/>
                </w:rPr>
                <w:t>ID</w:t>
              </w:r>
            </w:ins>
          </w:p>
        </w:tc>
        <w:tc>
          <w:tcPr>
            <w:tcW w:w="3964" w:type="dxa"/>
            <w:vAlign w:val="center"/>
          </w:tcPr>
          <w:p w14:paraId="32268E5A" w14:textId="7062C08B" w:rsidR="001F2641" w:rsidRPr="002F6C1D" w:rsidRDefault="001F2641" w:rsidP="001F2641">
            <w:pPr>
              <w:rPr>
                <w:ins w:id="4668" w:author="Rafi Aziizi" w:date="2021-11-12T14:41:00Z"/>
              </w:rPr>
            </w:pPr>
            <w:ins w:id="4669" w:author="Rafi Aziizi" w:date="2021-11-12T14:41:00Z">
              <w:r>
                <w:t>RC1</w:t>
              </w:r>
            </w:ins>
            <w:ins w:id="4670" w:author="Rafi Aziizi" w:date="2021-11-12T14:42:00Z">
              <w:r>
                <w:t>3</w:t>
              </w:r>
            </w:ins>
            <w:ins w:id="4671" w:author="Rafi Aziizi" w:date="2021-11-13T06:55:00Z">
              <w:r w:rsidR="005049EC">
                <w:t>.1</w:t>
              </w:r>
            </w:ins>
          </w:p>
        </w:tc>
      </w:tr>
      <w:tr w:rsidR="001F2641" w:rsidRPr="000C722D" w14:paraId="3219BF6B" w14:textId="77777777" w:rsidTr="001F2641">
        <w:trPr>
          <w:jc w:val="center"/>
          <w:ins w:id="4672" w:author="Rafi Aziizi" w:date="2021-11-12T14:41:00Z"/>
        </w:trPr>
        <w:tc>
          <w:tcPr>
            <w:tcW w:w="3827" w:type="dxa"/>
            <w:vAlign w:val="center"/>
          </w:tcPr>
          <w:p w14:paraId="2486C178" w14:textId="77777777" w:rsidR="001F2641" w:rsidRPr="0044182F" w:rsidRDefault="001F2641" w:rsidP="001F2641">
            <w:pPr>
              <w:rPr>
                <w:ins w:id="4673" w:author="Rafi Aziizi" w:date="2021-11-12T14:41:00Z"/>
                <w:b/>
              </w:rPr>
            </w:pPr>
            <w:ins w:id="4674" w:author="Rafi Aziizi" w:date="2021-11-12T14:41:00Z">
              <w:r w:rsidRPr="0044182F">
                <w:rPr>
                  <w:b/>
                </w:rPr>
                <w:t>Description</w:t>
              </w:r>
            </w:ins>
          </w:p>
        </w:tc>
        <w:tc>
          <w:tcPr>
            <w:tcW w:w="3964" w:type="dxa"/>
          </w:tcPr>
          <w:p w14:paraId="60B8F19B" w14:textId="0A37A3A5" w:rsidR="001F2641" w:rsidRPr="000C722D" w:rsidRDefault="001F2641" w:rsidP="001F2641">
            <w:pPr>
              <w:rPr>
                <w:ins w:id="4675" w:author="Rafi Aziizi" w:date="2021-11-12T14:41:00Z"/>
              </w:rPr>
            </w:pPr>
            <w:ins w:id="4676" w:author="Rafi Aziizi" w:date="2021-11-12T14:41:00Z">
              <w:r>
                <w:t xml:space="preserve">Use case ini merupakan use case generalisasi dari kelola </w:t>
              </w:r>
            </w:ins>
            <w:ins w:id="4677" w:author="Rafi Aziizi" w:date="2021-11-12T14:44:00Z">
              <w:r w:rsidR="00522ADB">
                <w:t>guru</w:t>
              </w:r>
            </w:ins>
            <w:ins w:id="4678" w:author="Rafi Aziizi" w:date="2021-11-12T14:41:00Z">
              <w:r>
                <w:t xml:space="preserve"> untuk menambah data </w:t>
              </w:r>
            </w:ins>
            <w:ins w:id="4679" w:author="Rafi Aziizi" w:date="2021-11-12T14:42:00Z">
              <w:r>
                <w:t>guru</w:t>
              </w:r>
            </w:ins>
            <w:ins w:id="4680" w:author="Rafi Aziizi" w:date="2021-11-12T14:41:00Z">
              <w:r>
                <w:t>.</w:t>
              </w:r>
            </w:ins>
          </w:p>
        </w:tc>
      </w:tr>
      <w:tr w:rsidR="001F2641" w:rsidRPr="002F6C1D" w14:paraId="2553A343" w14:textId="77777777" w:rsidTr="001F2641">
        <w:trPr>
          <w:jc w:val="center"/>
          <w:ins w:id="4681" w:author="Rafi Aziizi" w:date="2021-11-12T14:41:00Z"/>
        </w:trPr>
        <w:tc>
          <w:tcPr>
            <w:tcW w:w="3827" w:type="dxa"/>
            <w:vAlign w:val="center"/>
          </w:tcPr>
          <w:p w14:paraId="20D14C3B" w14:textId="77777777" w:rsidR="001F2641" w:rsidRPr="0044182F" w:rsidRDefault="001F2641" w:rsidP="001F2641">
            <w:pPr>
              <w:rPr>
                <w:ins w:id="4682" w:author="Rafi Aziizi" w:date="2021-11-12T14:41:00Z"/>
                <w:b/>
              </w:rPr>
            </w:pPr>
            <w:ins w:id="4683"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4684" w:author="Rafi Aziizi" w:date="2021-11-12T14:41:00Z"/>
              </w:rPr>
            </w:pPr>
            <w:ins w:id="4685" w:author="Rafi Aziizi" w:date="2021-11-12T14:41:00Z">
              <w:r>
                <w:t>Bag.IT, Guru BK.</w:t>
              </w:r>
            </w:ins>
          </w:p>
        </w:tc>
      </w:tr>
      <w:tr w:rsidR="001F2641" w:rsidRPr="0044182F" w14:paraId="20BFE35C" w14:textId="77777777" w:rsidTr="001F2641">
        <w:trPr>
          <w:jc w:val="center"/>
          <w:ins w:id="4686" w:author="Rafi Aziizi" w:date="2021-11-12T14:41:00Z"/>
        </w:trPr>
        <w:tc>
          <w:tcPr>
            <w:tcW w:w="3827" w:type="dxa"/>
            <w:vAlign w:val="center"/>
          </w:tcPr>
          <w:p w14:paraId="14AB09CC" w14:textId="77777777" w:rsidR="001F2641" w:rsidRPr="0044182F" w:rsidRDefault="001F2641" w:rsidP="001F2641">
            <w:pPr>
              <w:rPr>
                <w:ins w:id="4687" w:author="Rafi Aziizi" w:date="2021-11-12T14:41:00Z"/>
                <w:b/>
              </w:rPr>
            </w:pPr>
            <w:ins w:id="4688"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4689" w:author="Rafi Aziizi" w:date="2021-11-12T14:41:00Z"/>
                <w:i/>
                <w:iCs/>
              </w:rPr>
            </w:pPr>
            <w:ins w:id="4690" w:author="Rafi Aziizi" w:date="2021-11-12T14:41:00Z">
              <w:r>
                <w:rPr>
                  <w:i/>
                  <w:iCs/>
                </w:rPr>
                <w:t>Conditional</w:t>
              </w:r>
            </w:ins>
          </w:p>
        </w:tc>
      </w:tr>
      <w:tr w:rsidR="001F2641" w:rsidRPr="0044182F" w14:paraId="340A808F" w14:textId="77777777" w:rsidTr="001F2641">
        <w:trPr>
          <w:jc w:val="center"/>
          <w:ins w:id="4691" w:author="Rafi Aziizi" w:date="2021-11-12T14:41:00Z"/>
        </w:trPr>
        <w:tc>
          <w:tcPr>
            <w:tcW w:w="3827" w:type="dxa"/>
            <w:vAlign w:val="center"/>
          </w:tcPr>
          <w:p w14:paraId="7C820474" w14:textId="77777777" w:rsidR="001F2641" w:rsidRPr="0044182F" w:rsidRDefault="001F2641" w:rsidP="001F2641">
            <w:pPr>
              <w:rPr>
                <w:ins w:id="4692" w:author="Rafi Aziizi" w:date="2021-11-12T14:41:00Z"/>
                <w:b/>
              </w:rPr>
            </w:pPr>
            <w:ins w:id="4693"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4694" w:author="Rafi Aziizi" w:date="2021-11-12T14:41:00Z"/>
              </w:rPr>
            </w:pPr>
            <w:ins w:id="4695" w:author="Rafi Aziizi" w:date="2021-11-12T14:41:00Z">
              <w:r>
                <w:t>-</w:t>
              </w:r>
            </w:ins>
          </w:p>
        </w:tc>
      </w:tr>
      <w:tr w:rsidR="001F2641" w:rsidRPr="0081005E" w14:paraId="7BC706B3" w14:textId="77777777" w:rsidTr="001F2641">
        <w:trPr>
          <w:jc w:val="center"/>
          <w:ins w:id="4696" w:author="Rafi Aziizi" w:date="2021-11-12T14:41:00Z"/>
        </w:trPr>
        <w:tc>
          <w:tcPr>
            <w:tcW w:w="3827" w:type="dxa"/>
            <w:vAlign w:val="center"/>
          </w:tcPr>
          <w:p w14:paraId="11F2B9EE" w14:textId="77777777" w:rsidR="001F2641" w:rsidRPr="0044182F" w:rsidRDefault="001F2641" w:rsidP="001F2641">
            <w:pPr>
              <w:rPr>
                <w:ins w:id="4697" w:author="Rafi Aziizi" w:date="2021-11-12T14:41:00Z"/>
                <w:b/>
              </w:rPr>
            </w:pPr>
            <w:ins w:id="4698"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4699" w:author="Rafi Aziizi" w:date="2021-11-12T14:41:00Z"/>
                <w:i/>
                <w:iCs/>
              </w:rPr>
            </w:pPr>
            <w:ins w:id="4700" w:author="Rafi Aziizi" w:date="2021-11-12T14:41:00Z">
              <w:r>
                <w:t xml:space="preserve">Data </w:t>
              </w:r>
            </w:ins>
            <w:ins w:id="4701" w:author="Rafi Aziizi" w:date="2021-11-12T14:42:00Z">
              <w:r>
                <w:t>guru</w:t>
              </w:r>
            </w:ins>
            <w:ins w:id="4702" w:author="Rafi Aziizi" w:date="2021-11-12T14:41:00Z">
              <w:r>
                <w:t xml:space="preserve"> tidak ada</w:t>
              </w:r>
            </w:ins>
          </w:p>
        </w:tc>
      </w:tr>
      <w:tr w:rsidR="001F2641" w:rsidRPr="0048762E" w14:paraId="093FC932" w14:textId="77777777" w:rsidTr="001F2641">
        <w:trPr>
          <w:jc w:val="center"/>
          <w:ins w:id="4703" w:author="Rafi Aziizi" w:date="2021-11-12T14:41:00Z"/>
        </w:trPr>
        <w:tc>
          <w:tcPr>
            <w:tcW w:w="3827" w:type="dxa"/>
            <w:vAlign w:val="center"/>
          </w:tcPr>
          <w:p w14:paraId="1D58FD09" w14:textId="77777777" w:rsidR="001F2641" w:rsidRPr="0044182F" w:rsidRDefault="001F2641" w:rsidP="001F2641">
            <w:pPr>
              <w:rPr>
                <w:ins w:id="4704" w:author="Rafi Aziizi" w:date="2021-11-12T14:41:00Z"/>
                <w:b/>
              </w:rPr>
            </w:pPr>
            <w:ins w:id="4705"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4706" w:author="Rafi Aziizi" w:date="2021-11-12T14:41:00Z"/>
              </w:rPr>
            </w:pPr>
            <w:ins w:id="4707" w:author="Rafi Aziizi" w:date="2021-11-12T14:41:00Z">
              <w:r>
                <w:t xml:space="preserve">Data </w:t>
              </w:r>
            </w:ins>
            <w:ins w:id="4708" w:author="Rafi Aziizi" w:date="2021-11-12T14:42:00Z">
              <w:r>
                <w:t>guru</w:t>
              </w:r>
            </w:ins>
            <w:ins w:id="4709" w:author="Rafi Aziizi" w:date="2021-11-12T14:41:00Z">
              <w:r>
                <w:t xml:space="preserve"> baru ditampilkan</w:t>
              </w:r>
            </w:ins>
          </w:p>
        </w:tc>
      </w:tr>
      <w:tr w:rsidR="001F2641" w:rsidRPr="0044182F" w14:paraId="42800025" w14:textId="77777777" w:rsidTr="001F2641">
        <w:trPr>
          <w:jc w:val="center"/>
          <w:ins w:id="4710"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4711" w:author="Rafi Aziizi" w:date="2021-11-12T14:41:00Z"/>
                <w:b/>
              </w:rPr>
            </w:pPr>
            <w:ins w:id="4712" w:author="Rafi Aziizi" w:date="2021-11-12T14:41:00Z">
              <w:r w:rsidRPr="0044182F">
                <w:rPr>
                  <w:b/>
                </w:rPr>
                <w:t>Main Course</w:t>
              </w:r>
            </w:ins>
          </w:p>
        </w:tc>
      </w:tr>
      <w:tr w:rsidR="001F2641" w:rsidRPr="0044182F" w14:paraId="4393EB3A" w14:textId="77777777" w:rsidTr="001F2641">
        <w:trPr>
          <w:jc w:val="center"/>
          <w:ins w:id="4713"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4714" w:author="Rafi Aziizi" w:date="2021-11-12T14:41:00Z"/>
                <w:b/>
              </w:rPr>
            </w:pPr>
            <w:ins w:id="4715"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4716" w:author="Rafi Aziizi" w:date="2021-11-12T14:41:00Z"/>
                <w:b/>
              </w:rPr>
            </w:pPr>
            <w:ins w:id="4717" w:author="Rafi Aziizi" w:date="2021-11-12T14:41:00Z">
              <w:r w:rsidRPr="0044182F">
                <w:rPr>
                  <w:b/>
                </w:rPr>
                <w:t>Reaksi Sistem</w:t>
              </w:r>
            </w:ins>
          </w:p>
        </w:tc>
      </w:tr>
      <w:tr w:rsidR="001F2641" w:rsidRPr="0044182F" w14:paraId="01E400D5" w14:textId="77777777" w:rsidTr="001F2641">
        <w:trPr>
          <w:jc w:val="center"/>
          <w:ins w:id="4718"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4719" w:author="Rafi Aziizi" w:date="2021-11-12T14:41:00Z"/>
              </w:rPr>
            </w:pPr>
            <w:ins w:id="4720"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4721" w:author="Rafi Aziizi" w:date="2021-11-12T14:41:00Z"/>
              </w:rPr>
            </w:pPr>
          </w:p>
        </w:tc>
      </w:tr>
      <w:tr w:rsidR="001F2641" w:rsidRPr="0044182F" w14:paraId="0D879ADA" w14:textId="77777777" w:rsidTr="001F2641">
        <w:trPr>
          <w:jc w:val="center"/>
          <w:ins w:id="4722" w:author="Rafi Aziizi" w:date="2021-11-12T14:41:00Z"/>
        </w:trPr>
        <w:tc>
          <w:tcPr>
            <w:tcW w:w="3827" w:type="dxa"/>
            <w:vAlign w:val="center"/>
          </w:tcPr>
          <w:p w14:paraId="23008D06" w14:textId="77777777" w:rsidR="001F2641" w:rsidRPr="0044182F" w:rsidRDefault="001F2641" w:rsidP="001F2641">
            <w:pPr>
              <w:ind w:left="510"/>
              <w:rPr>
                <w:ins w:id="4723"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4724" w:author="Rafi Aziizi" w:date="2021-11-12T14:41:00Z"/>
              </w:rPr>
            </w:pPr>
            <w:ins w:id="4725" w:author="Rafi Aziizi" w:date="2021-11-12T14:41:00Z">
              <w:r>
                <w:t>Menampilkan form tambah data guru</w:t>
              </w:r>
            </w:ins>
          </w:p>
        </w:tc>
      </w:tr>
      <w:tr w:rsidR="001F2641" w:rsidRPr="0044182F" w14:paraId="72E3D444" w14:textId="77777777" w:rsidTr="001F2641">
        <w:trPr>
          <w:jc w:val="center"/>
          <w:ins w:id="4726"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4727" w:author="Rafi Aziizi" w:date="2021-11-12T14:41:00Z"/>
              </w:rPr>
            </w:pPr>
            <w:ins w:id="4728"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4729" w:author="Rafi Aziizi" w:date="2021-11-12T14:41:00Z"/>
              </w:rPr>
            </w:pPr>
          </w:p>
        </w:tc>
      </w:tr>
      <w:tr w:rsidR="001F2641" w:rsidRPr="0044182F" w14:paraId="2A24FF6F" w14:textId="77777777" w:rsidTr="001F2641">
        <w:trPr>
          <w:jc w:val="center"/>
          <w:ins w:id="4730" w:author="Rafi Aziizi" w:date="2021-11-12T14:41:00Z"/>
        </w:trPr>
        <w:tc>
          <w:tcPr>
            <w:tcW w:w="3827" w:type="dxa"/>
            <w:vAlign w:val="center"/>
          </w:tcPr>
          <w:p w14:paraId="29531D28" w14:textId="77777777" w:rsidR="001F2641" w:rsidRDefault="001F2641" w:rsidP="001F2641">
            <w:pPr>
              <w:pStyle w:val="ListParagraph"/>
              <w:rPr>
                <w:ins w:id="4731"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4732" w:author="Rafi Aziizi" w:date="2021-11-12T14:41:00Z"/>
              </w:rPr>
            </w:pPr>
            <w:ins w:id="4733"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4734"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4735" w:author="Rafi Aziizi" w:date="2021-11-12T14:41:00Z"/>
                <w:b/>
                <w:bCs/>
              </w:rPr>
            </w:pPr>
            <w:ins w:id="4736" w:author="Rafi Aziizi" w:date="2021-11-12T14:41:00Z">
              <w:r w:rsidRPr="001B1AF9">
                <w:rPr>
                  <w:b/>
                  <w:bCs/>
                </w:rPr>
                <w:lastRenderedPageBreak/>
                <w:t>Skenario Eksepsi (Optional)</w:t>
              </w:r>
            </w:ins>
          </w:p>
        </w:tc>
      </w:tr>
      <w:tr w:rsidR="001F2641" w:rsidRPr="001B1AF9" w14:paraId="181C0ABC" w14:textId="77777777" w:rsidTr="001F2641">
        <w:trPr>
          <w:jc w:val="center"/>
          <w:ins w:id="4737"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4738" w:author="Rafi Aziizi" w:date="2021-11-12T14:41:00Z"/>
                <w:b/>
                <w:bCs/>
              </w:rPr>
            </w:pPr>
            <w:ins w:id="4739" w:author="Rafi Aziizi" w:date="2021-11-12T14:41:00Z">
              <w:r w:rsidRPr="001B1AF9">
                <w:rPr>
                  <w:b/>
                  <w:bCs/>
                </w:rPr>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4740" w:author="Rafi Aziizi" w:date="2021-11-12T14:41:00Z"/>
                <w:b/>
                <w:bCs/>
              </w:rPr>
            </w:pPr>
            <w:ins w:id="4741" w:author="Rafi Aziizi" w:date="2021-11-12T14:41:00Z">
              <w:r w:rsidRPr="001B1AF9">
                <w:rPr>
                  <w:b/>
                  <w:bCs/>
                </w:rPr>
                <w:t>Reaksi Sistem</w:t>
              </w:r>
            </w:ins>
          </w:p>
        </w:tc>
      </w:tr>
      <w:tr w:rsidR="001F2641" w14:paraId="669EC936" w14:textId="77777777" w:rsidTr="001F2641">
        <w:trPr>
          <w:jc w:val="center"/>
          <w:ins w:id="4742" w:author="Rafi Aziizi" w:date="2021-11-12T14:41:00Z"/>
        </w:trPr>
        <w:tc>
          <w:tcPr>
            <w:tcW w:w="3827" w:type="dxa"/>
            <w:vAlign w:val="center"/>
          </w:tcPr>
          <w:p w14:paraId="06D485F9" w14:textId="3A1F8642" w:rsidR="001F2641" w:rsidRDefault="001F2641" w:rsidP="001F2641">
            <w:pPr>
              <w:ind w:left="360"/>
              <w:rPr>
                <w:ins w:id="4743" w:author="Rafi Aziizi" w:date="2021-11-12T14:41:00Z"/>
              </w:rPr>
            </w:pPr>
            <w:ins w:id="4744" w:author="Rafi Aziizi" w:date="2021-11-12T14:41:00Z">
              <w:r>
                <w:t xml:space="preserve">3a. Tidak memasukan data secara lengkap pada form tambah data </w:t>
              </w:r>
            </w:ins>
            <w:ins w:id="4745"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4746" w:author="Rafi Aziizi" w:date="2021-11-12T14:41:00Z"/>
              </w:rPr>
            </w:pPr>
          </w:p>
        </w:tc>
      </w:tr>
      <w:tr w:rsidR="001F2641" w14:paraId="10582426" w14:textId="77777777" w:rsidTr="001F2641">
        <w:trPr>
          <w:jc w:val="center"/>
          <w:ins w:id="4747" w:author="Rafi Aziizi" w:date="2021-11-12T14:41:00Z"/>
        </w:trPr>
        <w:tc>
          <w:tcPr>
            <w:tcW w:w="3827" w:type="dxa"/>
            <w:vAlign w:val="center"/>
          </w:tcPr>
          <w:p w14:paraId="7499FFD2" w14:textId="77777777" w:rsidR="001F2641" w:rsidRDefault="001F2641" w:rsidP="001F2641">
            <w:pPr>
              <w:pStyle w:val="ListParagraph"/>
              <w:ind w:left="450"/>
              <w:rPr>
                <w:ins w:id="4748" w:author="Rafi Aziizi" w:date="2021-11-12T14:41:00Z"/>
              </w:rPr>
            </w:pPr>
          </w:p>
        </w:tc>
        <w:tc>
          <w:tcPr>
            <w:tcW w:w="3964" w:type="dxa"/>
            <w:vAlign w:val="center"/>
          </w:tcPr>
          <w:p w14:paraId="52F80802" w14:textId="07CC6739" w:rsidR="001F2641" w:rsidRDefault="001F2641" w:rsidP="001F2641">
            <w:pPr>
              <w:spacing w:after="160"/>
              <w:ind w:left="360"/>
              <w:rPr>
                <w:ins w:id="4749" w:author="Rafi Aziizi" w:date="2021-11-12T14:41:00Z"/>
              </w:rPr>
            </w:pPr>
            <w:ins w:id="4750" w:author="Rafi Aziizi" w:date="2021-11-12T14:41:00Z">
              <w:r>
                <w:t xml:space="preserve">3b. Menampilkan pemberitahuan melalui notifikasi bahwa data </w:t>
              </w:r>
            </w:ins>
            <w:ins w:id="4751" w:author="Rafi Aziizi" w:date="2021-11-12T14:42:00Z">
              <w:r>
                <w:t>guru</w:t>
              </w:r>
            </w:ins>
            <w:ins w:id="4752" w:author="Rafi Aziizi" w:date="2021-11-12T14:41:00Z">
              <w:r>
                <w:t xml:space="preserve"> tidak memenuhi persyaratan dan gagal ditambahkan</w:t>
              </w:r>
            </w:ins>
          </w:p>
        </w:tc>
      </w:tr>
    </w:tbl>
    <w:p w14:paraId="005AEFFC" w14:textId="035D8BF6" w:rsidR="001F2641" w:rsidDel="00590A19" w:rsidRDefault="001F2641" w:rsidP="001F2641">
      <w:pPr>
        <w:ind w:left="66"/>
        <w:rPr>
          <w:ins w:id="4753" w:author="chaniaayulestari@outlook.com" w:date="2021-11-14T02:42:00Z"/>
          <w:del w:id="4754" w:author="Rafi Aziizi" w:date="2021-11-14T09:54:00Z"/>
        </w:rPr>
      </w:pPr>
    </w:p>
    <w:p w14:paraId="36CF0414" w14:textId="3EDC5772" w:rsidR="00FD2790" w:rsidDel="00590A19" w:rsidRDefault="00FD2790" w:rsidP="001F2641">
      <w:pPr>
        <w:ind w:left="66"/>
        <w:rPr>
          <w:ins w:id="4755" w:author="chaniaayulestari@outlook.com" w:date="2021-11-14T02:42:00Z"/>
          <w:del w:id="4756" w:author="Rafi Aziizi" w:date="2021-11-14T09:54:00Z"/>
        </w:rPr>
      </w:pPr>
    </w:p>
    <w:p w14:paraId="261384A3" w14:textId="77777777" w:rsidR="00FD2790" w:rsidRDefault="00FD2790">
      <w:pPr>
        <w:rPr>
          <w:ins w:id="4757" w:author="Rafi Aziizi" w:date="2021-11-12T14:36:00Z"/>
        </w:rPr>
        <w:pPrChange w:id="4758" w:author="Rafi Aziizi" w:date="2021-11-14T09:54:00Z">
          <w:pPr>
            <w:ind w:left="66"/>
          </w:pPr>
        </w:pPrChange>
      </w:pPr>
    </w:p>
    <w:p w14:paraId="3EC62CB9" w14:textId="1010A776" w:rsidR="001F2641" w:rsidRDefault="001F2641" w:rsidP="001F2641">
      <w:pPr>
        <w:ind w:left="66"/>
        <w:rPr>
          <w:ins w:id="4759" w:author="chaniaayulestari@outlook.com" w:date="2021-11-12T16:27:00Z"/>
        </w:rPr>
      </w:pPr>
      <w:ins w:id="4760" w:author="Rafi Aziizi" w:date="2021-11-12T14:36:00Z">
        <w:r>
          <w:t xml:space="preserve">b. </w:t>
        </w:r>
      </w:ins>
      <w:ins w:id="4761" w:author="Rafi Aziizi" w:date="2021-11-12T14:45:00Z">
        <w:r w:rsidR="00522ADB">
          <w:t xml:space="preserve">Skenario </w:t>
        </w:r>
      </w:ins>
      <w:ins w:id="4762" w:author="Rafi Aziizi" w:date="2021-11-12T14:37:00Z">
        <w:r>
          <w:t>Hapus Guru</w:t>
        </w:r>
      </w:ins>
    </w:p>
    <w:p w14:paraId="69F52026" w14:textId="6866D519" w:rsidR="001A7B0B" w:rsidDel="00A25E3C" w:rsidRDefault="001A7B0B">
      <w:pPr>
        <w:ind w:left="66"/>
        <w:jc w:val="center"/>
        <w:rPr>
          <w:ins w:id="4763" w:author="Rafi Aziizi" w:date="2021-11-12T14:42:00Z"/>
          <w:del w:id="4764" w:author="chaniaayulestari@outlook.com" w:date="2021-11-13T14:02:00Z"/>
        </w:rPr>
        <w:pPrChange w:id="4765" w:author="chaniaayulestari@outlook.com" w:date="2021-11-13T14:03:00Z">
          <w:pPr>
            <w:ind w:left="66"/>
          </w:pPr>
        </w:pPrChange>
      </w:pPr>
    </w:p>
    <w:p w14:paraId="6F0CFED8" w14:textId="0CE89E9D" w:rsidR="00A25E3C" w:rsidRDefault="00A25E3C">
      <w:pPr>
        <w:pStyle w:val="Caption"/>
        <w:keepNext/>
        <w:jc w:val="center"/>
        <w:rPr>
          <w:ins w:id="4766" w:author="chaniaayulestari@outlook.com" w:date="2021-11-13T14:03:00Z"/>
        </w:rPr>
        <w:pPrChange w:id="4767" w:author="chaniaayulestari@outlook.com" w:date="2021-11-13T14:03:00Z">
          <w:pPr/>
        </w:pPrChange>
      </w:pPr>
      <w:bookmarkStart w:id="4768" w:name="_Toc87950175"/>
      <w:ins w:id="4769" w:author="chaniaayulestari@outlook.com" w:date="2021-11-13T14:03:00Z">
        <w:r>
          <w:t xml:space="preserve">Tabel 3. </w:t>
        </w:r>
      </w:ins>
      <w:ins w:id="4770" w:author="Rafi Aziizi" w:date="2021-11-14T11:08:00Z">
        <w:r w:rsidR="001B2DEA">
          <w:fldChar w:fldCharType="begin"/>
        </w:r>
        <w:r w:rsidR="001B2DEA">
          <w:instrText xml:space="preserve"> SEQ Tabel_3. \* ARABIC </w:instrText>
        </w:r>
      </w:ins>
      <w:r w:rsidR="001B2DEA">
        <w:fldChar w:fldCharType="separate"/>
      </w:r>
      <w:ins w:id="4771" w:author="Rafi Aziizi" w:date="2021-11-14T11:08:00Z">
        <w:r w:rsidR="001B2DEA">
          <w:rPr>
            <w:noProof/>
          </w:rPr>
          <w:t>21</w:t>
        </w:r>
        <w:r w:rsidR="001B2DEA">
          <w:fldChar w:fldCharType="end"/>
        </w:r>
      </w:ins>
      <w:ins w:id="4772" w:author="chaniaayulestari@outlook.com" w:date="2021-11-13T14:03:00Z">
        <w:del w:id="4773" w:author="Rafi Aziizi" w:date="2021-11-14T09:52:00Z">
          <w:r w:rsidDel="003640C9">
            <w:fldChar w:fldCharType="begin"/>
          </w:r>
          <w:r w:rsidDel="003640C9">
            <w:delInstrText xml:space="preserve"> SEQ Tabel_3. \* ARABIC </w:delInstrText>
          </w:r>
        </w:del>
      </w:ins>
      <w:del w:id="4774" w:author="Rafi Aziizi" w:date="2021-11-14T09:52:00Z">
        <w:r w:rsidDel="003640C9">
          <w:fldChar w:fldCharType="end"/>
        </w:r>
      </w:del>
      <w:ins w:id="4775" w:author="chaniaayulestari@outlook.com" w:date="2021-11-13T14:03:00Z">
        <w:r>
          <w:t xml:space="preserve"> Skenario Hapus Guru</w:t>
        </w:r>
        <w:bookmarkEnd w:id="476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4776" w:author="Rafi Aziizi" w:date="2021-11-12T14:42:00Z"/>
        </w:trPr>
        <w:tc>
          <w:tcPr>
            <w:tcW w:w="3827" w:type="dxa"/>
            <w:shd w:val="clear" w:color="auto" w:fill="F2EE98"/>
            <w:vAlign w:val="center"/>
          </w:tcPr>
          <w:p w14:paraId="56AB527E" w14:textId="77777777" w:rsidR="001F2641" w:rsidRPr="0044182F" w:rsidRDefault="001F2641" w:rsidP="001F2641">
            <w:pPr>
              <w:rPr>
                <w:ins w:id="4777" w:author="Rafi Aziizi" w:date="2021-11-12T14:42:00Z"/>
                <w:b/>
              </w:rPr>
            </w:pPr>
            <w:ins w:id="4778"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4779" w:author="Rafi Aziizi" w:date="2021-11-12T14:42:00Z"/>
              </w:rPr>
            </w:pPr>
            <w:ins w:id="4780" w:author="Rafi Aziizi" w:date="2021-11-12T14:42:00Z">
              <w:r>
                <w:t>Hapus Guru</w:t>
              </w:r>
            </w:ins>
          </w:p>
        </w:tc>
      </w:tr>
      <w:tr w:rsidR="001F2641" w:rsidRPr="002F6C1D" w14:paraId="534C663E" w14:textId="77777777" w:rsidTr="001F2641">
        <w:trPr>
          <w:jc w:val="center"/>
          <w:ins w:id="4781" w:author="Rafi Aziizi" w:date="2021-11-12T14:42:00Z"/>
        </w:trPr>
        <w:tc>
          <w:tcPr>
            <w:tcW w:w="3827" w:type="dxa"/>
            <w:vAlign w:val="center"/>
          </w:tcPr>
          <w:p w14:paraId="2813C809" w14:textId="77777777" w:rsidR="001F2641" w:rsidRPr="0044182F" w:rsidRDefault="001F2641" w:rsidP="001F2641">
            <w:pPr>
              <w:rPr>
                <w:ins w:id="4782" w:author="Rafi Aziizi" w:date="2021-11-12T14:42:00Z"/>
                <w:b/>
              </w:rPr>
            </w:pPr>
            <w:ins w:id="4783" w:author="Rafi Aziizi" w:date="2021-11-12T14:42:00Z">
              <w:r w:rsidRPr="0044182F">
                <w:rPr>
                  <w:b/>
                </w:rPr>
                <w:t>ID</w:t>
              </w:r>
            </w:ins>
          </w:p>
        </w:tc>
        <w:tc>
          <w:tcPr>
            <w:tcW w:w="3964" w:type="dxa"/>
            <w:vAlign w:val="center"/>
          </w:tcPr>
          <w:p w14:paraId="19EDCFDF" w14:textId="60A86EFB" w:rsidR="001F2641" w:rsidRPr="002F6C1D" w:rsidRDefault="001F2641" w:rsidP="001F2641">
            <w:pPr>
              <w:rPr>
                <w:ins w:id="4784" w:author="Rafi Aziizi" w:date="2021-11-12T14:42:00Z"/>
              </w:rPr>
            </w:pPr>
            <w:ins w:id="4785" w:author="Rafi Aziizi" w:date="2021-11-12T14:42:00Z">
              <w:r>
                <w:t>RC13</w:t>
              </w:r>
            </w:ins>
            <w:ins w:id="4786" w:author="Rafi Aziizi" w:date="2021-11-13T06:55:00Z">
              <w:r w:rsidR="005049EC">
                <w:t>.2</w:t>
              </w:r>
            </w:ins>
          </w:p>
        </w:tc>
      </w:tr>
      <w:tr w:rsidR="001F2641" w:rsidRPr="000C722D" w14:paraId="2DEE4336" w14:textId="77777777" w:rsidTr="001F2641">
        <w:trPr>
          <w:jc w:val="center"/>
          <w:ins w:id="4787" w:author="Rafi Aziizi" w:date="2021-11-12T14:42:00Z"/>
        </w:trPr>
        <w:tc>
          <w:tcPr>
            <w:tcW w:w="3827" w:type="dxa"/>
            <w:vAlign w:val="center"/>
          </w:tcPr>
          <w:p w14:paraId="34FB3642" w14:textId="77777777" w:rsidR="001F2641" w:rsidRPr="0044182F" w:rsidRDefault="001F2641" w:rsidP="001F2641">
            <w:pPr>
              <w:rPr>
                <w:ins w:id="4788" w:author="Rafi Aziizi" w:date="2021-11-12T14:42:00Z"/>
                <w:b/>
              </w:rPr>
            </w:pPr>
            <w:ins w:id="4789" w:author="Rafi Aziizi" w:date="2021-11-12T14:42:00Z">
              <w:r w:rsidRPr="0044182F">
                <w:rPr>
                  <w:b/>
                </w:rPr>
                <w:t>Description</w:t>
              </w:r>
            </w:ins>
          </w:p>
        </w:tc>
        <w:tc>
          <w:tcPr>
            <w:tcW w:w="3964" w:type="dxa"/>
          </w:tcPr>
          <w:p w14:paraId="245D64BC" w14:textId="0F738ED7" w:rsidR="001F2641" w:rsidRPr="000C722D" w:rsidRDefault="001F2641" w:rsidP="001F2641">
            <w:pPr>
              <w:rPr>
                <w:ins w:id="4790" w:author="Rafi Aziizi" w:date="2021-11-12T14:42:00Z"/>
              </w:rPr>
            </w:pPr>
            <w:ins w:id="4791" w:author="Rafi Aziizi" w:date="2021-11-12T14:42:00Z">
              <w:r>
                <w:t xml:space="preserve">Use case ini merupakan use case generalisasi dari kelola </w:t>
              </w:r>
            </w:ins>
            <w:ins w:id="4792" w:author="Rafi Aziizi" w:date="2021-11-12T14:44:00Z">
              <w:r w:rsidR="00522ADB">
                <w:t>guru</w:t>
              </w:r>
            </w:ins>
            <w:ins w:id="4793" w:author="Rafi Aziizi" w:date="2021-11-12T14:42:00Z">
              <w:r>
                <w:t xml:space="preserve"> untuk menghapus data guru.</w:t>
              </w:r>
            </w:ins>
          </w:p>
        </w:tc>
      </w:tr>
      <w:tr w:rsidR="001F2641" w:rsidRPr="002F6C1D" w14:paraId="6FE1783C" w14:textId="77777777" w:rsidTr="001F2641">
        <w:trPr>
          <w:jc w:val="center"/>
          <w:ins w:id="4794" w:author="Rafi Aziizi" w:date="2021-11-12T14:42:00Z"/>
        </w:trPr>
        <w:tc>
          <w:tcPr>
            <w:tcW w:w="3827" w:type="dxa"/>
            <w:vAlign w:val="center"/>
          </w:tcPr>
          <w:p w14:paraId="289529F6" w14:textId="77777777" w:rsidR="001F2641" w:rsidRPr="0044182F" w:rsidRDefault="001F2641" w:rsidP="001F2641">
            <w:pPr>
              <w:rPr>
                <w:ins w:id="4795" w:author="Rafi Aziizi" w:date="2021-11-12T14:42:00Z"/>
                <w:b/>
              </w:rPr>
            </w:pPr>
            <w:ins w:id="4796"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4797" w:author="Rafi Aziizi" w:date="2021-11-12T14:42:00Z"/>
              </w:rPr>
            </w:pPr>
            <w:ins w:id="4798" w:author="Rafi Aziizi" w:date="2021-11-12T14:42:00Z">
              <w:r>
                <w:t>Bag.IT, Guru BK.</w:t>
              </w:r>
            </w:ins>
          </w:p>
        </w:tc>
      </w:tr>
      <w:tr w:rsidR="001F2641" w:rsidRPr="0044182F" w14:paraId="47474A0D" w14:textId="77777777" w:rsidTr="001F2641">
        <w:trPr>
          <w:jc w:val="center"/>
          <w:ins w:id="4799" w:author="Rafi Aziizi" w:date="2021-11-12T14:42:00Z"/>
        </w:trPr>
        <w:tc>
          <w:tcPr>
            <w:tcW w:w="3827" w:type="dxa"/>
            <w:vAlign w:val="center"/>
          </w:tcPr>
          <w:p w14:paraId="37CE8B83" w14:textId="77777777" w:rsidR="001F2641" w:rsidRPr="0044182F" w:rsidRDefault="001F2641" w:rsidP="001F2641">
            <w:pPr>
              <w:rPr>
                <w:ins w:id="4800" w:author="Rafi Aziizi" w:date="2021-11-12T14:42:00Z"/>
                <w:b/>
              </w:rPr>
            </w:pPr>
            <w:ins w:id="4801"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4802" w:author="Rafi Aziizi" w:date="2021-11-12T14:42:00Z"/>
                <w:i/>
                <w:iCs/>
              </w:rPr>
            </w:pPr>
            <w:ins w:id="4803" w:author="Rafi Aziizi" w:date="2021-11-12T14:42:00Z">
              <w:r>
                <w:rPr>
                  <w:i/>
                  <w:iCs/>
                </w:rPr>
                <w:t>Conditional</w:t>
              </w:r>
            </w:ins>
          </w:p>
        </w:tc>
      </w:tr>
      <w:tr w:rsidR="001F2641" w:rsidRPr="0044182F" w14:paraId="20791379" w14:textId="77777777" w:rsidTr="001F2641">
        <w:trPr>
          <w:jc w:val="center"/>
          <w:ins w:id="4804" w:author="Rafi Aziizi" w:date="2021-11-12T14:42:00Z"/>
        </w:trPr>
        <w:tc>
          <w:tcPr>
            <w:tcW w:w="3827" w:type="dxa"/>
            <w:vAlign w:val="center"/>
          </w:tcPr>
          <w:p w14:paraId="14F0B71B" w14:textId="77777777" w:rsidR="001F2641" w:rsidRPr="0044182F" w:rsidRDefault="001F2641" w:rsidP="001F2641">
            <w:pPr>
              <w:rPr>
                <w:ins w:id="4805" w:author="Rafi Aziizi" w:date="2021-11-12T14:42:00Z"/>
                <w:b/>
              </w:rPr>
            </w:pPr>
            <w:ins w:id="4806"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4807" w:author="Rafi Aziizi" w:date="2021-11-12T14:42:00Z"/>
              </w:rPr>
            </w:pPr>
            <w:ins w:id="4808" w:author="Rafi Aziizi" w:date="2021-11-12T14:42:00Z">
              <w:r>
                <w:t>-</w:t>
              </w:r>
            </w:ins>
          </w:p>
        </w:tc>
      </w:tr>
      <w:tr w:rsidR="001F2641" w:rsidRPr="0081005E" w14:paraId="620F858A" w14:textId="77777777" w:rsidTr="001F2641">
        <w:trPr>
          <w:jc w:val="center"/>
          <w:ins w:id="4809" w:author="Rafi Aziizi" w:date="2021-11-12T14:42:00Z"/>
        </w:trPr>
        <w:tc>
          <w:tcPr>
            <w:tcW w:w="3827" w:type="dxa"/>
            <w:vAlign w:val="center"/>
          </w:tcPr>
          <w:p w14:paraId="5FECDB9A" w14:textId="77777777" w:rsidR="001F2641" w:rsidRPr="0044182F" w:rsidRDefault="001F2641" w:rsidP="001F2641">
            <w:pPr>
              <w:rPr>
                <w:ins w:id="4810" w:author="Rafi Aziizi" w:date="2021-11-12T14:42:00Z"/>
                <w:b/>
              </w:rPr>
            </w:pPr>
            <w:ins w:id="4811"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4812" w:author="Rafi Aziizi" w:date="2021-11-12T14:42:00Z"/>
                <w:i/>
                <w:iCs/>
              </w:rPr>
            </w:pPr>
            <w:ins w:id="4813" w:author="Rafi Aziizi" w:date="2021-11-12T14:42:00Z">
              <w:r>
                <w:t>Data guru aktif</w:t>
              </w:r>
            </w:ins>
          </w:p>
        </w:tc>
      </w:tr>
      <w:tr w:rsidR="001F2641" w:rsidRPr="0048762E" w14:paraId="6E86A4D8" w14:textId="77777777" w:rsidTr="001F2641">
        <w:trPr>
          <w:jc w:val="center"/>
          <w:ins w:id="4814" w:author="Rafi Aziizi" w:date="2021-11-12T14:42:00Z"/>
        </w:trPr>
        <w:tc>
          <w:tcPr>
            <w:tcW w:w="3827" w:type="dxa"/>
            <w:vAlign w:val="center"/>
          </w:tcPr>
          <w:p w14:paraId="0882F61F" w14:textId="77777777" w:rsidR="001F2641" w:rsidRPr="0044182F" w:rsidRDefault="001F2641" w:rsidP="001F2641">
            <w:pPr>
              <w:rPr>
                <w:ins w:id="4815" w:author="Rafi Aziizi" w:date="2021-11-12T14:42:00Z"/>
                <w:b/>
              </w:rPr>
            </w:pPr>
            <w:ins w:id="4816"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4817" w:author="Rafi Aziizi" w:date="2021-11-12T14:42:00Z"/>
              </w:rPr>
            </w:pPr>
            <w:ins w:id="4818" w:author="Rafi Aziizi" w:date="2021-11-12T14:42:00Z">
              <w:r>
                <w:t xml:space="preserve">Perubahan data </w:t>
              </w:r>
            </w:ins>
            <w:ins w:id="4819" w:author="Rafi Aziizi" w:date="2021-11-12T14:43:00Z">
              <w:r>
                <w:t>guru</w:t>
              </w:r>
            </w:ins>
            <w:ins w:id="4820" w:author="Rafi Aziizi" w:date="2021-11-12T14:42:00Z">
              <w:r>
                <w:t xml:space="preserve"> menjadi pasif</w:t>
              </w:r>
            </w:ins>
          </w:p>
        </w:tc>
      </w:tr>
      <w:tr w:rsidR="001F2641" w:rsidRPr="0044182F" w14:paraId="3E7AE399" w14:textId="77777777" w:rsidTr="001F2641">
        <w:trPr>
          <w:jc w:val="center"/>
          <w:ins w:id="4821"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4822" w:author="Rafi Aziizi" w:date="2021-11-12T14:42:00Z"/>
                <w:b/>
              </w:rPr>
            </w:pPr>
            <w:ins w:id="4823" w:author="Rafi Aziizi" w:date="2021-11-12T14:42:00Z">
              <w:r w:rsidRPr="0044182F">
                <w:rPr>
                  <w:b/>
                </w:rPr>
                <w:t>Main Course</w:t>
              </w:r>
            </w:ins>
          </w:p>
        </w:tc>
      </w:tr>
      <w:tr w:rsidR="001F2641" w:rsidRPr="0044182F" w14:paraId="5D3EE41F" w14:textId="77777777" w:rsidTr="001F2641">
        <w:trPr>
          <w:jc w:val="center"/>
          <w:ins w:id="4824"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4825" w:author="Rafi Aziizi" w:date="2021-11-12T14:42:00Z"/>
                <w:b/>
              </w:rPr>
            </w:pPr>
            <w:ins w:id="4826"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4827" w:author="Rafi Aziizi" w:date="2021-11-12T14:42:00Z"/>
                <w:b/>
              </w:rPr>
            </w:pPr>
            <w:ins w:id="4828" w:author="Rafi Aziizi" w:date="2021-11-12T14:42:00Z">
              <w:r w:rsidRPr="0044182F">
                <w:rPr>
                  <w:b/>
                </w:rPr>
                <w:t>Reaksi Sistem</w:t>
              </w:r>
            </w:ins>
          </w:p>
        </w:tc>
      </w:tr>
      <w:tr w:rsidR="001F2641" w:rsidRPr="0044182F" w14:paraId="49C2774A" w14:textId="77777777" w:rsidTr="001F2641">
        <w:trPr>
          <w:jc w:val="center"/>
          <w:ins w:id="4829"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4830" w:author="Rafi Aziizi" w:date="2021-11-12T14:42:00Z"/>
              </w:rPr>
            </w:pPr>
            <w:ins w:id="4831" w:author="Rafi Aziizi" w:date="2021-11-12T14:42:00Z">
              <w:r>
                <w:t xml:space="preserve">Memasuki menu “Data </w:t>
              </w:r>
            </w:ins>
            <w:ins w:id="4832" w:author="Rafi Aziizi" w:date="2021-11-12T14:43:00Z">
              <w:r>
                <w:t>Guru</w:t>
              </w:r>
            </w:ins>
            <w:ins w:id="4833" w:author="Rafi Aziizi" w:date="2021-11-12T14:42:00Z">
              <w:r>
                <w:t>”</w:t>
              </w:r>
            </w:ins>
          </w:p>
        </w:tc>
        <w:tc>
          <w:tcPr>
            <w:tcW w:w="3964" w:type="dxa"/>
            <w:vAlign w:val="center"/>
          </w:tcPr>
          <w:p w14:paraId="4AB2D5D7" w14:textId="77777777" w:rsidR="001F2641" w:rsidRPr="0044182F" w:rsidRDefault="001F2641" w:rsidP="001F2641">
            <w:pPr>
              <w:ind w:left="511"/>
              <w:rPr>
                <w:ins w:id="4834" w:author="Rafi Aziizi" w:date="2021-11-12T14:42:00Z"/>
              </w:rPr>
            </w:pPr>
          </w:p>
        </w:tc>
      </w:tr>
      <w:tr w:rsidR="001F2641" w:rsidRPr="0044182F" w14:paraId="0586B617" w14:textId="77777777" w:rsidTr="001F2641">
        <w:trPr>
          <w:jc w:val="center"/>
          <w:ins w:id="4835" w:author="Rafi Aziizi" w:date="2021-11-12T14:42:00Z"/>
        </w:trPr>
        <w:tc>
          <w:tcPr>
            <w:tcW w:w="3827" w:type="dxa"/>
            <w:vAlign w:val="center"/>
          </w:tcPr>
          <w:p w14:paraId="44673816" w14:textId="77777777" w:rsidR="001F2641" w:rsidRPr="0044182F" w:rsidRDefault="001F2641" w:rsidP="001F2641">
            <w:pPr>
              <w:ind w:left="510"/>
              <w:rPr>
                <w:ins w:id="4836"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4837" w:author="Rafi Aziizi" w:date="2021-11-12T14:42:00Z"/>
              </w:rPr>
            </w:pPr>
            <w:ins w:id="4838" w:author="Rafi Aziizi" w:date="2021-11-12T14:42:00Z">
              <w:r>
                <w:t xml:space="preserve">Menampilkan seluruh data </w:t>
              </w:r>
            </w:ins>
            <w:ins w:id="4839" w:author="Rafi Aziizi" w:date="2021-11-12T14:43:00Z">
              <w:r>
                <w:t>Guru</w:t>
              </w:r>
            </w:ins>
          </w:p>
        </w:tc>
      </w:tr>
      <w:tr w:rsidR="001F2641" w:rsidRPr="0044182F" w14:paraId="4FA26AD6" w14:textId="77777777" w:rsidTr="001F2641">
        <w:trPr>
          <w:jc w:val="center"/>
          <w:ins w:id="4840"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4841" w:author="Rafi Aziizi" w:date="2021-11-12T14:42:00Z"/>
              </w:rPr>
            </w:pPr>
            <w:ins w:id="4842" w:author="Rafi Aziizi" w:date="2021-11-12T14:42:00Z">
              <w:r>
                <w:t xml:space="preserve">Menghapus data </w:t>
              </w:r>
            </w:ins>
            <w:ins w:id="4843" w:author="Rafi Aziizi" w:date="2021-11-12T14:43:00Z">
              <w:r>
                <w:t>guru</w:t>
              </w:r>
            </w:ins>
            <w:ins w:id="4844"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4845" w:author="Rafi Aziizi" w:date="2021-11-12T14:42:00Z"/>
              </w:rPr>
            </w:pPr>
          </w:p>
        </w:tc>
      </w:tr>
      <w:tr w:rsidR="001F2641" w:rsidRPr="0044182F" w14:paraId="3C48E24E" w14:textId="77777777" w:rsidTr="001F2641">
        <w:trPr>
          <w:jc w:val="center"/>
          <w:ins w:id="4846" w:author="Rafi Aziizi" w:date="2021-11-12T14:42:00Z"/>
        </w:trPr>
        <w:tc>
          <w:tcPr>
            <w:tcW w:w="3827" w:type="dxa"/>
            <w:vAlign w:val="center"/>
          </w:tcPr>
          <w:p w14:paraId="24E976E0" w14:textId="77777777" w:rsidR="001F2641" w:rsidRDefault="001F2641" w:rsidP="001F2641">
            <w:pPr>
              <w:pStyle w:val="ListParagraph"/>
              <w:rPr>
                <w:ins w:id="4847"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4848" w:author="Rafi Aziizi" w:date="2021-11-12T14:42:00Z"/>
              </w:rPr>
            </w:pPr>
            <w:ins w:id="4849" w:author="Rafi Aziizi" w:date="2021-11-12T14:42:00Z">
              <w:r>
                <w:t xml:space="preserve">Melakukan perubahan data </w:t>
              </w:r>
            </w:ins>
            <w:ins w:id="4850" w:author="Rafi Aziizi" w:date="2021-11-12T14:43:00Z">
              <w:r w:rsidR="00522ADB">
                <w:t>guru</w:t>
              </w:r>
            </w:ins>
            <w:ins w:id="4851" w:author="Rafi Aziizi" w:date="2021-11-12T14:42:00Z">
              <w:r>
                <w:t xml:space="preserve"> aktif menjadi pasif pada </w:t>
              </w:r>
              <w:r w:rsidRPr="00C70CAF">
                <w:rPr>
                  <w:i/>
                  <w:iCs/>
                </w:rPr>
                <w:t>database</w:t>
              </w:r>
            </w:ins>
          </w:p>
        </w:tc>
      </w:tr>
      <w:tr w:rsidR="001F2641" w:rsidRPr="001B1AF9" w14:paraId="59060A19" w14:textId="77777777" w:rsidTr="001F2641">
        <w:trPr>
          <w:jc w:val="center"/>
          <w:ins w:id="4852"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4853" w:author="Rafi Aziizi" w:date="2021-11-12T14:42:00Z"/>
                <w:b/>
                <w:bCs/>
              </w:rPr>
            </w:pPr>
            <w:ins w:id="4854" w:author="Rafi Aziizi" w:date="2021-11-12T14:42:00Z">
              <w:r w:rsidRPr="001B1AF9">
                <w:rPr>
                  <w:b/>
                  <w:bCs/>
                </w:rPr>
                <w:t>Skenario Eksepsi (Optional)</w:t>
              </w:r>
            </w:ins>
          </w:p>
        </w:tc>
      </w:tr>
      <w:tr w:rsidR="001F2641" w:rsidRPr="001B1AF9" w14:paraId="6CFEE817" w14:textId="77777777" w:rsidTr="001F2641">
        <w:trPr>
          <w:jc w:val="center"/>
          <w:ins w:id="4855"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4856" w:author="Rafi Aziizi" w:date="2021-11-12T14:42:00Z"/>
                <w:b/>
                <w:bCs/>
              </w:rPr>
            </w:pPr>
            <w:ins w:id="4857" w:author="Rafi Aziizi" w:date="2021-11-12T14:42:00Z">
              <w:r w:rsidRPr="001B1AF9">
                <w:rPr>
                  <w:b/>
                  <w:bCs/>
                </w:rPr>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4858" w:author="Rafi Aziizi" w:date="2021-11-12T14:42:00Z"/>
                <w:b/>
                <w:bCs/>
              </w:rPr>
            </w:pPr>
            <w:ins w:id="4859" w:author="Rafi Aziizi" w:date="2021-11-12T14:42:00Z">
              <w:r w:rsidRPr="001B1AF9">
                <w:rPr>
                  <w:b/>
                  <w:bCs/>
                </w:rPr>
                <w:t>Reaksi Sistem</w:t>
              </w:r>
            </w:ins>
          </w:p>
        </w:tc>
      </w:tr>
      <w:tr w:rsidR="001F2641" w14:paraId="23BFA896" w14:textId="77777777" w:rsidTr="001F2641">
        <w:trPr>
          <w:jc w:val="center"/>
          <w:ins w:id="4860" w:author="Rafi Aziizi" w:date="2021-11-12T14:42:00Z"/>
        </w:trPr>
        <w:tc>
          <w:tcPr>
            <w:tcW w:w="3827" w:type="dxa"/>
            <w:vAlign w:val="center"/>
          </w:tcPr>
          <w:p w14:paraId="0A1AB611" w14:textId="5755120C" w:rsidR="001F2641" w:rsidRDefault="001F2641" w:rsidP="001F2641">
            <w:pPr>
              <w:ind w:left="360"/>
              <w:rPr>
                <w:ins w:id="4861" w:author="Rafi Aziizi" w:date="2021-11-12T14:42:00Z"/>
              </w:rPr>
            </w:pPr>
            <w:ins w:id="4862" w:author="Rafi Aziizi" w:date="2021-11-12T14:42:00Z">
              <w:r>
                <w:t xml:space="preserve">3a. Tidak memasukan secara benar data </w:t>
              </w:r>
            </w:ins>
            <w:ins w:id="4863" w:author="Rafi Aziizi" w:date="2021-11-12T14:43:00Z">
              <w:r w:rsidR="00522ADB">
                <w:t>guru</w:t>
              </w:r>
            </w:ins>
            <w:ins w:id="4864"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4865" w:author="Rafi Aziizi" w:date="2021-11-12T14:42:00Z"/>
              </w:rPr>
            </w:pPr>
          </w:p>
        </w:tc>
      </w:tr>
      <w:tr w:rsidR="001F2641" w14:paraId="03F6D861" w14:textId="77777777" w:rsidTr="001F2641">
        <w:trPr>
          <w:jc w:val="center"/>
          <w:ins w:id="4866" w:author="Rafi Aziizi" w:date="2021-11-12T14:42:00Z"/>
        </w:trPr>
        <w:tc>
          <w:tcPr>
            <w:tcW w:w="3827" w:type="dxa"/>
            <w:vAlign w:val="center"/>
          </w:tcPr>
          <w:p w14:paraId="0AB3361F" w14:textId="77777777" w:rsidR="001F2641" w:rsidRDefault="001F2641" w:rsidP="001F2641">
            <w:pPr>
              <w:pStyle w:val="ListParagraph"/>
              <w:ind w:left="450"/>
              <w:rPr>
                <w:ins w:id="4867" w:author="Rafi Aziizi" w:date="2021-11-12T14:42:00Z"/>
              </w:rPr>
            </w:pPr>
          </w:p>
        </w:tc>
        <w:tc>
          <w:tcPr>
            <w:tcW w:w="3964" w:type="dxa"/>
            <w:vAlign w:val="center"/>
          </w:tcPr>
          <w:p w14:paraId="182FFC82" w14:textId="36B62DCB" w:rsidR="001F2641" w:rsidRDefault="001F2641" w:rsidP="001F2641">
            <w:pPr>
              <w:spacing w:after="160"/>
              <w:ind w:left="360"/>
              <w:rPr>
                <w:ins w:id="4868" w:author="Rafi Aziizi" w:date="2021-11-12T14:42:00Z"/>
              </w:rPr>
            </w:pPr>
            <w:ins w:id="4869" w:author="Rafi Aziizi" w:date="2021-11-12T14:42:00Z">
              <w:r>
                <w:t xml:space="preserve">3b. Menampilkan pemberitahuan melalui notifikasi bahwa data </w:t>
              </w:r>
            </w:ins>
            <w:ins w:id="4870" w:author="Rafi Aziizi" w:date="2021-11-12T14:43:00Z">
              <w:r w:rsidR="00522ADB">
                <w:t>guru</w:t>
              </w:r>
            </w:ins>
            <w:ins w:id="4871" w:author="Rafi Aziizi" w:date="2021-11-12T14:42:00Z">
              <w:r>
                <w:t xml:space="preserve"> tidak memenuhi persyaratan dan gagal dihapuskan</w:t>
              </w:r>
            </w:ins>
          </w:p>
        </w:tc>
      </w:tr>
    </w:tbl>
    <w:p w14:paraId="14CCC8DA" w14:textId="7BDF3A2D" w:rsidR="001F2641" w:rsidRDefault="001F2641" w:rsidP="001F2641">
      <w:pPr>
        <w:ind w:left="66"/>
        <w:rPr>
          <w:ins w:id="4872" w:author="chaniaayulestari@outlook.com" w:date="2021-11-12T16:27:00Z"/>
        </w:rPr>
      </w:pPr>
      <w:ins w:id="4873" w:author="Rafi Aziizi" w:date="2021-11-12T14:37:00Z">
        <w:r>
          <w:t xml:space="preserve">c. </w:t>
        </w:r>
      </w:ins>
      <w:ins w:id="4874" w:author="Rafi Aziizi" w:date="2021-11-12T14:45:00Z">
        <w:r w:rsidR="00522ADB">
          <w:t xml:space="preserve">Skenario </w:t>
        </w:r>
      </w:ins>
      <w:ins w:id="4875" w:author="Rafi Aziizi" w:date="2021-11-12T14:37:00Z">
        <w:r>
          <w:t>Edit Guru</w:t>
        </w:r>
      </w:ins>
    </w:p>
    <w:p w14:paraId="3DC7D186" w14:textId="770BB707" w:rsidR="001A7B0B" w:rsidDel="00A25E3C" w:rsidRDefault="001A7B0B">
      <w:pPr>
        <w:ind w:left="66"/>
        <w:jc w:val="center"/>
        <w:rPr>
          <w:ins w:id="4876" w:author="Rafi Aziizi" w:date="2021-11-12T14:37:00Z"/>
          <w:del w:id="4877" w:author="chaniaayulestari@outlook.com" w:date="2021-11-13T14:03:00Z"/>
        </w:rPr>
        <w:pPrChange w:id="4878" w:author="chaniaayulestari@outlook.com" w:date="2021-11-13T14:03:00Z">
          <w:pPr>
            <w:ind w:left="66"/>
          </w:pPr>
        </w:pPrChange>
      </w:pPr>
    </w:p>
    <w:p w14:paraId="216C0FA1" w14:textId="3A615DCE" w:rsidR="00A25E3C" w:rsidRDefault="00A25E3C">
      <w:pPr>
        <w:pStyle w:val="Caption"/>
        <w:keepNext/>
        <w:jc w:val="center"/>
        <w:rPr>
          <w:ins w:id="4879" w:author="chaniaayulestari@outlook.com" w:date="2021-11-13T14:03:00Z"/>
        </w:rPr>
        <w:pPrChange w:id="4880" w:author="chaniaayulestari@outlook.com" w:date="2021-11-13T14:03:00Z">
          <w:pPr/>
        </w:pPrChange>
      </w:pPr>
      <w:bookmarkStart w:id="4881" w:name="_Toc87950176"/>
      <w:ins w:id="4882" w:author="chaniaayulestari@outlook.com" w:date="2021-11-13T14:03:00Z">
        <w:r>
          <w:t xml:space="preserve">Tabel 3. </w:t>
        </w:r>
      </w:ins>
      <w:ins w:id="4883" w:author="Rafi Aziizi" w:date="2021-11-14T11:08:00Z">
        <w:r w:rsidR="001B2DEA">
          <w:fldChar w:fldCharType="begin"/>
        </w:r>
        <w:r w:rsidR="001B2DEA">
          <w:instrText xml:space="preserve"> SEQ Tabel_3. \* ARABIC </w:instrText>
        </w:r>
      </w:ins>
      <w:r w:rsidR="001B2DEA">
        <w:fldChar w:fldCharType="separate"/>
      </w:r>
      <w:ins w:id="4884" w:author="Rafi Aziizi" w:date="2021-11-14T11:08:00Z">
        <w:r w:rsidR="001B2DEA">
          <w:rPr>
            <w:noProof/>
          </w:rPr>
          <w:t>22</w:t>
        </w:r>
        <w:r w:rsidR="001B2DEA">
          <w:fldChar w:fldCharType="end"/>
        </w:r>
      </w:ins>
      <w:ins w:id="4885" w:author="chaniaayulestari@outlook.com" w:date="2021-11-13T14:03:00Z">
        <w:del w:id="4886" w:author="Rafi Aziizi" w:date="2021-11-14T09:52:00Z">
          <w:r w:rsidDel="003640C9">
            <w:fldChar w:fldCharType="begin"/>
          </w:r>
          <w:r w:rsidDel="003640C9">
            <w:delInstrText xml:space="preserve"> SEQ Tabel_3. \* ARABIC </w:delInstrText>
          </w:r>
        </w:del>
      </w:ins>
      <w:del w:id="4887" w:author="Rafi Aziizi" w:date="2021-11-14T09:52:00Z">
        <w:r w:rsidDel="003640C9">
          <w:fldChar w:fldCharType="end"/>
        </w:r>
      </w:del>
      <w:ins w:id="4888" w:author="chaniaayulestari@outlook.com" w:date="2021-11-13T14:03:00Z">
        <w:r>
          <w:t xml:space="preserve"> Skenari</w:t>
        </w:r>
      </w:ins>
      <w:ins w:id="4889" w:author="Rafi Aziizi" w:date="2021-11-14T09:54:00Z">
        <w:r w:rsidR="00590A19">
          <w:t>o</w:t>
        </w:r>
      </w:ins>
      <w:ins w:id="4890" w:author="chaniaayulestari@outlook.com" w:date="2021-11-13T14:03:00Z">
        <w:r>
          <w:t xml:space="preserve"> Edit Guru</w:t>
        </w:r>
        <w:bookmarkEnd w:id="488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4891" w:author="Rafi Aziizi" w:date="2021-11-12T14:37:00Z"/>
        </w:trPr>
        <w:tc>
          <w:tcPr>
            <w:tcW w:w="3827" w:type="dxa"/>
            <w:shd w:val="clear" w:color="auto" w:fill="F2EE98"/>
            <w:vAlign w:val="center"/>
          </w:tcPr>
          <w:p w14:paraId="37D63F88" w14:textId="77777777" w:rsidR="001F2641" w:rsidRPr="0044182F" w:rsidRDefault="001F2641" w:rsidP="001F2641">
            <w:pPr>
              <w:rPr>
                <w:ins w:id="4892" w:author="Rafi Aziizi" w:date="2021-11-12T14:37:00Z"/>
                <w:b/>
              </w:rPr>
            </w:pPr>
            <w:ins w:id="4893"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4894" w:author="Rafi Aziizi" w:date="2021-11-12T14:37:00Z"/>
              </w:rPr>
            </w:pPr>
            <w:ins w:id="4895" w:author="Rafi Aziizi" w:date="2021-11-12T14:37:00Z">
              <w:r>
                <w:t xml:space="preserve">Edit </w:t>
              </w:r>
            </w:ins>
            <w:ins w:id="4896" w:author="Rafi Aziizi" w:date="2021-11-12T14:38:00Z">
              <w:r>
                <w:t>Guru</w:t>
              </w:r>
            </w:ins>
          </w:p>
        </w:tc>
      </w:tr>
      <w:tr w:rsidR="001F2641" w:rsidRPr="002F6C1D" w14:paraId="4A32897E" w14:textId="77777777" w:rsidTr="001F2641">
        <w:trPr>
          <w:jc w:val="center"/>
          <w:ins w:id="4897" w:author="Rafi Aziizi" w:date="2021-11-12T14:37:00Z"/>
        </w:trPr>
        <w:tc>
          <w:tcPr>
            <w:tcW w:w="3827" w:type="dxa"/>
            <w:vAlign w:val="center"/>
          </w:tcPr>
          <w:p w14:paraId="10039E7F" w14:textId="77777777" w:rsidR="001F2641" w:rsidRPr="0044182F" w:rsidRDefault="001F2641" w:rsidP="001F2641">
            <w:pPr>
              <w:rPr>
                <w:ins w:id="4898" w:author="Rafi Aziizi" w:date="2021-11-12T14:37:00Z"/>
                <w:b/>
              </w:rPr>
            </w:pPr>
            <w:ins w:id="4899" w:author="Rafi Aziizi" w:date="2021-11-12T14:37:00Z">
              <w:r w:rsidRPr="0044182F">
                <w:rPr>
                  <w:b/>
                </w:rPr>
                <w:t>ID</w:t>
              </w:r>
            </w:ins>
          </w:p>
        </w:tc>
        <w:tc>
          <w:tcPr>
            <w:tcW w:w="3964" w:type="dxa"/>
            <w:vAlign w:val="center"/>
          </w:tcPr>
          <w:p w14:paraId="75E41625" w14:textId="4B615B41" w:rsidR="001F2641" w:rsidRPr="002F6C1D" w:rsidRDefault="001F2641" w:rsidP="001F2641">
            <w:pPr>
              <w:rPr>
                <w:ins w:id="4900" w:author="Rafi Aziizi" w:date="2021-11-12T14:37:00Z"/>
              </w:rPr>
            </w:pPr>
            <w:ins w:id="4901" w:author="Rafi Aziizi" w:date="2021-11-12T14:37:00Z">
              <w:r>
                <w:t>RC1</w:t>
              </w:r>
            </w:ins>
            <w:ins w:id="4902" w:author="Rafi Aziizi" w:date="2021-11-12T14:38:00Z">
              <w:r>
                <w:t>3</w:t>
              </w:r>
            </w:ins>
            <w:ins w:id="4903" w:author="Rafi Aziizi" w:date="2021-11-13T06:55:00Z">
              <w:r w:rsidR="005049EC">
                <w:t>.3</w:t>
              </w:r>
            </w:ins>
          </w:p>
        </w:tc>
      </w:tr>
      <w:tr w:rsidR="001F2641" w:rsidRPr="000C722D" w14:paraId="5B5F9D4E" w14:textId="77777777" w:rsidTr="001F2641">
        <w:trPr>
          <w:jc w:val="center"/>
          <w:ins w:id="4904" w:author="Rafi Aziizi" w:date="2021-11-12T14:37:00Z"/>
        </w:trPr>
        <w:tc>
          <w:tcPr>
            <w:tcW w:w="3827" w:type="dxa"/>
            <w:vAlign w:val="center"/>
          </w:tcPr>
          <w:p w14:paraId="0FD190F3" w14:textId="77777777" w:rsidR="001F2641" w:rsidRPr="0044182F" w:rsidRDefault="001F2641" w:rsidP="001F2641">
            <w:pPr>
              <w:rPr>
                <w:ins w:id="4905" w:author="Rafi Aziizi" w:date="2021-11-12T14:37:00Z"/>
                <w:b/>
              </w:rPr>
            </w:pPr>
            <w:ins w:id="4906" w:author="Rafi Aziizi" w:date="2021-11-12T14:37:00Z">
              <w:r w:rsidRPr="0044182F">
                <w:rPr>
                  <w:b/>
                </w:rPr>
                <w:t>Description</w:t>
              </w:r>
            </w:ins>
          </w:p>
        </w:tc>
        <w:tc>
          <w:tcPr>
            <w:tcW w:w="3964" w:type="dxa"/>
          </w:tcPr>
          <w:p w14:paraId="75B27C83" w14:textId="11BBEEA1" w:rsidR="001F2641" w:rsidRPr="000C722D" w:rsidRDefault="001F2641" w:rsidP="001F2641">
            <w:pPr>
              <w:rPr>
                <w:ins w:id="4907" w:author="Rafi Aziizi" w:date="2021-11-12T14:37:00Z"/>
              </w:rPr>
            </w:pPr>
            <w:ins w:id="4908" w:author="Rafi Aziizi" w:date="2021-11-12T14:37:00Z">
              <w:r>
                <w:t xml:space="preserve">Use case ini merupakan use case generalisasi dari kelola </w:t>
              </w:r>
            </w:ins>
            <w:ins w:id="4909" w:author="Rafi Aziizi" w:date="2021-11-12T14:38:00Z">
              <w:r>
                <w:t>guru</w:t>
              </w:r>
            </w:ins>
            <w:ins w:id="4910" w:author="Rafi Aziizi" w:date="2021-11-12T14:37:00Z">
              <w:r>
                <w:t xml:space="preserve"> untuk memperbaharui data </w:t>
              </w:r>
            </w:ins>
            <w:ins w:id="4911" w:author="Rafi Aziizi" w:date="2021-11-12T14:38:00Z">
              <w:r>
                <w:t>guru</w:t>
              </w:r>
            </w:ins>
            <w:ins w:id="4912" w:author="Rafi Aziizi" w:date="2021-11-12T14:37:00Z">
              <w:r>
                <w:t>.</w:t>
              </w:r>
            </w:ins>
          </w:p>
        </w:tc>
      </w:tr>
      <w:tr w:rsidR="001F2641" w:rsidRPr="002F6C1D" w14:paraId="39D4B5FF" w14:textId="77777777" w:rsidTr="001F2641">
        <w:trPr>
          <w:jc w:val="center"/>
          <w:ins w:id="4913" w:author="Rafi Aziizi" w:date="2021-11-12T14:37:00Z"/>
        </w:trPr>
        <w:tc>
          <w:tcPr>
            <w:tcW w:w="3827" w:type="dxa"/>
            <w:vAlign w:val="center"/>
          </w:tcPr>
          <w:p w14:paraId="7E22B2F1" w14:textId="77777777" w:rsidR="001F2641" w:rsidRPr="0044182F" w:rsidRDefault="001F2641" w:rsidP="001F2641">
            <w:pPr>
              <w:rPr>
                <w:ins w:id="4914" w:author="Rafi Aziizi" w:date="2021-11-12T14:37:00Z"/>
                <w:b/>
              </w:rPr>
            </w:pPr>
            <w:ins w:id="4915"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4916" w:author="Rafi Aziizi" w:date="2021-11-12T14:37:00Z"/>
              </w:rPr>
            </w:pPr>
            <w:ins w:id="4917" w:author="Rafi Aziizi" w:date="2021-11-12T14:37:00Z">
              <w:r>
                <w:t>Bag.IT, Guru BK.</w:t>
              </w:r>
            </w:ins>
          </w:p>
        </w:tc>
      </w:tr>
      <w:tr w:rsidR="001F2641" w:rsidRPr="0044182F" w14:paraId="6D00B266" w14:textId="77777777" w:rsidTr="001F2641">
        <w:trPr>
          <w:jc w:val="center"/>
          <w:ins w:id="4918" w:author="Rafi Aziizi" w:date="2021-11-12T14:37:00Z"/>
        </w:trPr>
        <w:tc>
          <w:tcPr>
            <w:tcW w:w="3827" w:type="dxa"/>
            <w:vAlign w:val="center"/>
          </w:tcPr>
          <w:p w14:paraId="3056D932" w14:textId="77777777" w:rsidR="001F2641" w:rsidRPr="0044182F" w:rsidRDefault="001F2641" w:rsidP="001F2641">
            <w:pPr>
              <w:rPr>
                <w:ins w:id="4919" w:author="Rafi Aziizi" w:date="2021-11-12T14:37:00Z"/>
                <w:b/>
              </w:rPr>
            </w:pPr>
            <w:ins w:id="4920"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4921" w:author="Rafi Aziizi" w:date="2021-11-12T14:37:00Z"/>
                <w:i/>
                <w:iCs/>
              </w:rPr>
            </w:pPr>
            <w:ins w:id="4922" w:author="Rafi Aziizi" w:date="2021-11-12T14:37:00Z">
              <w:r>
                <w:rPr>
                  <w:i/>
                  <w:iCs/>
                </w:rPr>
                <w:t>Conditional</w:t>
              </w:r>
            </w:ins>
          </w:p>
        </w:tc>
      </w:tr>
      <w:tr w:rsidR="001F2641" w:rsidRPr="0044182F" w14:paraId="5BA5462F" w14:textId="77777777" w:rsidTr="001F2641">
        <w:trPr>
          <w:jc w:val="center"/>
          <w:ins w:id="4923" w:author="Rafi Aziizi" w:date="2021-11-12T14:37:00Z"/>
        </w:trPr>
        <w:tc>
          <w:tcPr>
            <w:tcW w:w="3827" w:type="dxa"/>
            <w:vAlign w:val="center"/>
          </w:tcPr>
          <w:p w14:paraId="4EC8E7DE" w14:textId="77777777" w:rsidR="001F2641" w:rsidRPr="0044182F" w:rsidRDefault="001F2641" w:rsidP="001F2641">
            <w:pPr>
              <w:rPr>
                <w:ins w:id="4924" w:author="Rafi Aziizi" w:date="2021-11-12T14:37:00Z"/>
                <w:b/>
              </w:rPr>
            </w:pPr>
            <w:ins w:id="4925"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4926" w:author="Rafi Aziizi" w:date="2021-11-12T14:37:00Z"/>
              </w:rPr>
            </w:pPr>
            <w:ins w:id="4927" w:author="Rafi Aziizi" w:date="2021-11-12T14:37:00Z">
              <w:r>
                <w:t>-</w:t>
              </w:r>
            </w:ins>
          </w:p>
        </w:tc>
      </w:tr>
      <w:tr w:rsidR="001F2641" w:rsidRPr="0081005E" w14:paraId="02CEBEB3" w14:textId="77777777" w:rsidTr="001F2641">
        <w:trPr>
          <w:jc w:val="center"/>
          <w:ins w:id="4928" w:author="Rafi Aziizi" w:date="2021-11-12T14:37:00Z"/>
        </w:trPr>
        <w:tc>
          <w:tcPr>
            <w:tcW w:w="3827" w:type="dxa"/>
            <w:vAlign w:val="center"/>
          </w:tcPr>
          <w:p w14:paraId="6E8256F5" w14:textId="77777777" w:rsidR="001F2641" w:rsidRPr="0044182F" w:rsidRDefault="001F2641" w:rsidP="001F2641">
            <w:pPr>
              <w:rPr>
                <w:ins w:id="4929" w:author="Rafi Aziizi" w:date="2021-11-12T14:37:00Z"/>
                <w:b/>
              </w:rPr>
            </w:pPr>
            <w:ins w:id="4930"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4931" w:author="Rafi Aziizi" w:date="2021-11-12T14:37:00Z"/>
                <w:i/>
                <w:iCs/>
              </w:rPr>
            </w:pPr>
            <w:ins w:id="4932" w:author="Rafi Aziizi" w:date="2021-11-12T14:37:00Z">
              <w:r>
                <w:t xml:space="preserve">Data </w:t>
              </w:r>
            </w:ins>
            <w:ins w:id="4933" w:author="Rafi Aziizi" w:date="2021-11-12T14:38:00Z">
              <w:r>
                <w:t>guru</w:t>
              </w:r>
            </w:ins>
            <w:ins w:id="4934" w:author="Rafi Aziizi" w:date="2021-11-12T14:37:00Z">
              <w:r>
                <w:t xml:space="preserve"> belum diperbaharui</w:t>
              </w:r>
            </w:ins>
          </w:p>
        </w:tc>
      </w:tr>
      <w:tr w:rsidR="001F2641" w:rsidRPr="0048762E" w14:paraId="6B84C396" w14:textId="77777777" w:rsidTr="001F2641">
        <w:trPr>
          <w:jc w:val="center"/>
          <w:ins w:id="4935" w:author="Rafi Aziizi" w:date="2021-11-12T14:37:00Z"/>
        </w:trPr>
        <w:tc>
          <w:tcPr>
            <w:tcW w:w="3827" w:type="dxa"/>
            <w:vAlign w:val="center"/>
          </w:tcPr>
          <w:p w14:paraId="5076951F" w14:textId="77777777" w:rsidR="001F2641" w:rsidRPr="0044182F" w:rsidRDefault="001F2641" w:rsidP="001F2641">
            <w:pPr>
              <w:rPr>
                <w:ins w:id="4936" w:author="Rafi Aziizi" w:date="2021-11-12T14:37:00Z"/>
                <w:b/>
              </w:rPr>
            </w:pPr>
            <w:ins w:id="4937"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4938" w:author="Rafi Aziizi" w:date="2021-11-12T14:37:00Z"/>
              </w:rPr>
            </w:pPr>
            <w:ins w:id="4939" w:author="Rafi Aziizi" w:date="2021-11-12T14:37:00Z">
              <w:r>
                <w:t xml:space="preserve">Perubahan data identitas </w:t>
              </w:r>
            </w:ins>
            <w:ins w:id="4940" w:author="Rafi Aziizi" w:date="2021-11-12T14:38:00Z">
              <w:r>
                <w:t>guru</w:t>
              </w:r>
            </w:ins>
            <w:ins w:id="4941" w:author="Rafi Aziizi" w:date="2021-11-12T14:37:00Z">
              <w:r>
                <w:t xml:space="preserve"> </w:t>
              </w:r>
            </w:ins>
          </w:p>
        </w:tc>
      </w:tr>
      <w:tr w:rsidR="001F2641" w:rsidRPr="0044182F" w14:paraId="24F986D4" w14:textId="77777777" w:rsidTr="001F2641">
        <w:trPr>
          <w:jc w:val="center"/>
          <w:ins w:id="4942"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4943" w:author="Rafi Aziizi" w:date="2021-11-12T14:37:00Z"/>
                <w:b/>
              </w:rPr>
            </w:pPr>
            <w:ins w:id="4944" w:author="Rafi Aziizi" w:date="2021-11-12T14:37:00Z">
              <w:r w:rsidRPr="0044182F">
                <w:rPr>
                  <w:b/>
                </w:rPr>
                <w:t>Main Course</w:t>
              </w:r>
            </w:ins>
          </w:p>
        </w:tc>
      </w:tr>
      <w:tr w:rsidR="001F2641" w:rsidRPr="0044182F" w14:paraId="071F94FF" w14:textId="77777777" w:rsidTr="001F2641">
        <w:trPr>
          <w:jc w:val="center"/>
          <w:ins w:id="4945"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4946" w:author="Rafi Aziizi" w:date="2021-11-12T14:37:00Z"/>
                <w:b/>
              </w:rPr>
            </w:pPr>
            <w:ins w:id="4947"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4948" w:author="Rafi Aziizi" w:date="2021-11-12T14:37:00Z"/>
                <w:b/>
              </w:rPr>
            </w:pPr>
            <w:ins w:id="4949" w:author="Rafi Aziizi" w:date="2021-11-12T14:37:00Z">
              <w:r w:rsidRPr="0044182F">
                <w:rPr>
                  <w:b/>
                </w:rPr>
                <w:t>Reaksi Sistem</w:t>
              </w:r>
            </w:ins>
          </w:p>
        </w:tc>
      </w:tr>
      <w:tr w:rsidR="001F2641" w:rsidRPr="0044182F" w14:paraId="21D65B77" w14:textId="77777777" w:rsidTr="001F2641">
        <w:trPr>
          <w:jc w:val="center"/>
          <w:ins w:id="4950"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4951" w:author="Rafi Aziizi" w:date="2021-11-12T14:37:00Z"/>
              </w:rPr>
              <w:pPrChange w:id="4952" w:author="chaniaayulestari@outlook.com" w:date="2021-11-12T15:23:00Z">
                <w:pPr>
                  <w:numPr>
                    <w:numId w:val="80"/>
                  </w:numPr>
                  <w:spacing w:after="160"/>
                  <w:ind w:left="720" w:hanging="360"/>
                </w:pPr>
              </w:pPrChange>
            </w:pPr>
            <w:ins w:id="4953" w:author="Rafi Aziizi" w:date="2021-11-12T14:37:00Z">
              <w:r>
                <w:t xml:space="preserve">Memasuki menu “Data </w:t>
              </w:r>
            </w:ins>
            <w:ins w:id="4954" w:author="Rafi Aziizi" w:date="2021-11-12T14:39:00Z">
              <w:r>
                <w:t>G</w:t>
              </w:r>
            </w:ins>
            <w:ins w:id="4955" w:author="Rafi Aziizi" w:date="2021-11-12T14:38:00Z">
              <w:r>
                <w:t>uru</w:t>
              </w:r>
            </w:ins>
            <w:ins w:id="4956" w:author="Rafi Aziizi" w:date="2021-11-12T14:37:00Z">
              <w:r>
                <w:t>”</w:t>
              </w:r>
            </w:ins>
          </w:p>
        </w:tc>
        <w:tc>
          <w:tcPr>
            <w:tcW w:w="3964" w:type="dxa"/>
            <w:vAlign w:val="center"/>
          </w:tcPr>
          <w:p w14:paraId="61BCC4CA" w14:textId="77777777" w:rsidR="001F2641" w:rsidRPr="0044182F" w:rsidRDefault="001F2641">
            <w:pPr>
              <w:ind w:left="309"/>
              <w:rPr>
                <w:ins w:id="4957" w:author="Rafi Aziizi" w:date="2021-11-12T14:37:00Z"/>
              </w:rPr>
              <w:pPrChange w:id="4958" w:author="chaniaayulestari@outlook.com" w:date="2021-11-12T15:23:00Z">
                <w:pPr>
                  <w:ind w:left="511"/>
                </w:pPr>
              </w:pPrChange>
            </w:pPr>
          </w:p>
        </w:tc>
      </w:tr>
      <w:tr w:rsidR="001F2641" w:rsidRPr="0044182F" w14:paraId="1F26DA05" w14:textId="77777777" w:rsidTr="001F2641">
        <w:trPr>
          <w:jc w:val="center"/>
          <w:ins w:id="4959" w:author="Rafi Aziizi" w:date="2021-11-12T14:37:00Z"/>
        </w:trPr>
        <w:tc>
          <w:tcPr>
            <w:tcW w:w="3827" w:type="dxa"/>
            <w:vAlign w:val="center"/>
          </w:tcPr>
          <w:p w14:paraId="377FB527" w14:textId="77777777" w:rsidR="001F2641" w:rsidRPr="0044182F" w:rsidRDefault="001F2641">
            <w:pPr>
              <w:ind w:left="309"/>
              <w:rPr>
                <w:ins w:id="4960" w:author="Rafi Aziizi" w:date="2021-11-12T14:37:00Z"/>
              </w:rPr>
              <w:pPrChange w:id="4961" w:author="chaniaayulestari@outlook.com"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4962" w:author="Rafi Aziizi" w:date="2021-11-12T14:37:00Z"/>
              </w:rPr>
              <w:pPrChange w:id="4963" w:author="chaniaayulestari@outlook.com" w:date="2021-11-12T15:23:00Z">
                <w:pPr>
                  <w:numPr>
                    <w:numId w:val="80"/>
                  </w:numPr>
                  <w:spacing w:after="160"/>
                  <w:ind w:left="511" w:hanging="360"/>
                </w:pPr>
              </w:pPrChange>
            </w:pPr>
            <w:ins w:id="4964" w:author="Rafi Aziizi" w:date="2021-11-12T14:37:00Z">
              <w:r>
                <w:t xml:space="preserve">Menampilkan seluruh data </w:t>
              </w:r>
            </w:ins>
            <w:ins w:id="4965" w:author="Rafi Aziizi" w:date="2021-11-12T14:38:00Z">
              <w:r>
                <w:t>guru</w:t>
              </w:r>
            </w:ins>
          </w:p>
        </w:tc>
      </w:tr>
      <w:tr w:rsidR="001F2641" w:rsidRPr="0044182F" w14:paraId="28E709CE" w14:textId="77777777" w:rsidTr="001F2641">
        <w:trPr>
          <w:jc w:val="center"/>
          <w:ins w:id="4966"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4967" w:author="Rafi Aziizi" w:date="2021-11-12T14:37:00Z"/>
              </w:rPr>
              <w:pPrChange w:id="4968" w:author="chaniaayulestari@outlook.com" w:date="2021-11-12T15:23:00Z">
                <w:pPr>
                  <w:pStyle w:val="ListParagraph"/>
                  <w:numPr>
                    <w:numId w:val="80"/>
                  </w:numPr>
                  <w:ind w:hanging="360"/>
                </w:pPr>
              </w:pPrChange>
            </w:pPr>
            <w:ins w:id="4969" w:author="Rafi Aziizi" w:date="2021-11-12T14:37:00Z">
              <w:r>
                <w:lastRenderedPageBreak/>
                <w:t>Menekan tombol “</w:t>
              </w:r>
            </w:ins>
            <w:ins w:id="4970" w:author="Rafi Aziizi" w:date="2021-11-12T14:39:00Z">
              <w:r>
                <w:t>P</w:t>
              </w:r>
            </w:ins>
            <w:ins w:id="4971" w:author="Rafi Aziizi" w:date="2021-11-12T14:37:00Z">
              <w:r>
                <w:t xml:space="preserve">rofile </w:t>
              </w:r>
            </w:ins>
            <w:ins w:id="4972" w:author="Rafi Aziizi" w:date="2021-11-12T14:39:00Z">
              <w:r>
                <w:t>G</w:t>
              </w:r>
            </w:ins>
            <w:ins w:id="4973" w:author="Rafi Aziizi" w:date="2021-11-12T14:38:00Z">
              <w:r>
                <w:t>uru</w:t>
              </w:r>
            </w:ins>
            <w:ins w:id="4974" w:author="Rafi Aziizi" w:date="2021-11-12T14:37:00Z">
              <w:r>
                <w:t>”</w:t>
              </w:r>
            </w:ins>
          </w:p>
        </w:tc>
        <w:tc>
          <w:tcPr>
            <w:tcW w:w="3964" w:type="dxa"/>
            <w:vAlign w:val="center"/>
          </w:tcPr>
          <w:p w14:paraId="3B939C7C" w14:textId="77777777" w:rsidR="001F2641" w:rsidRDefault="001F2641">
            <w:pPr>
              <w:spacing w:after="160"/>
              <w:ind w:left="309"/>
              <w:rPr>
                <w:ins w:id="4975" w:author="Rafi Aziizi" w:date="2021-11-12T14:37:00Z"/>
              </w:rPr>
              <w:pPrChange w:id="4976" w:author="chaniaayulestari@outlook.com" w:date="2021-11-12T15:23:00Z">
                <w:pPr>
                  <w:spacing w:after="160"/>
                  <w:ind w:left="511"/>
                </w:pPr>
              </w:pPrChange>
            </w:pPr>
          </w:p>
        </w:tc>
      </w:tr>
      <w:tr w:rsidR="001F2641" w:rsidRPr="0044182F" w14:paraId="0CD3ABCE" w14:textId="77777777" w:rsidTr="001F2641">
        <w:trPr>
          <w:jc w:val="center"/>
          <w:ins w:id="4977" w:author="Rafi Aziizi" w:date="2021-11-12T14:37:00Z"/>
        </w:trPr>
        <w:tc>
          <w:tcPr>
            <w:tcW w:w="3827" w:type="dxa"/>
            <w:vAlign w:val="center"/>
          </w:tcPr>
          <w:p w14:paraId="426FE5A0" w14:textId="77777777" w:rsidR="001F2641" w:rsidRDefault="001F2641">
            <w:pPr>
              <w:pStyle w:val="ListParagraph"/>
              <w:ind w:left="309"/>
              <w:rPr>
                <w:ins w:id="4978" w:author="Rafi Aziizi" w:date="2021-11-12T14:37:00Z"/>
              </w:rPr>
              <w:pPrChange w:id="4979" w:author="chaniaayulestari@outlook.com"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4980" w:author="Rafi Aziizi" w:date="2021-11-12T14:37:00Z"/>
              </w:rPr>
              <w:pPrChange w:id="4981" w:author="chaniaayulestari@outlook.com" w:date="2021-11-12T15:23:00Z">
                <w:pPr>
                  <w:pStyle w:val="ListParagraph"/>
                  <w:numPr>
                    <w:numId w:val="80"/>
                  </w:numPr>
                  <w:spacing w:after="160"/>
                  <w:ind w:hanging="360"/>
                </w:pPr>
              </w:pPrChange>
            </w:pPr>
            <w:ins w:id="4982" w:author="Rafi Aziizi" w:date="2021-11-12T14:37:00Z">
              <w:r>
                <w:t xml:space="preserve">Menampilkan data identitas </w:t>
              </w:r>
            </w:ins>
            <w:ins w:id="4983" w:author="Rafi Aziizi" w:date="2021-11-12T14:38:00Z">
              <w:r>
                <w:t>guru</w:t>
              </w:r>
            </w:ins>
            <w:ins w:id="4984" w:author="Rafi Aziizi" w:date="2021-11-12T14:37:00Z">
              <w:r>
                <w:t xml:space="preserve"> secara keseluruhan</w:t>
              </w:r>
            </w:ins>
          </w:p>
        </w:tc>
      </w:tr>
      <w:tr w:rsidR="001F2641" w:rsidRPr="0044182F" w14:paraId="2DB0F533" w14:textId="77777777" w:rsidTr="001F2641">
        <w:trPr>
          <w:jc w:val="center"/>
          <w:ins w:id="4985" w:author="Rafi Aziizi" w:date="2021-11-12T14:37:00Z"/>
        </w:trPr>
        <w:tc>
          <w:tcPr>
            <w:tcW w:w="3827" w:type="dxa"/>
            <w:vAlign w:val="center"/>
          </w:tcPr>
          <w:p w14:paraId="2F72C6E4" w14:textId="323DAF32" w:rsidR="001F2641" w:rsidRDefault="001F2641">
            <w:pPr>
              <w:pStyle w:val="ListParagraph"/>
              <w:numPr>
                <w:ilvl w:val="0"/>
                <w:numId w:val="80"/>
              </w:numPr>
              <w:ind w:left="309"/>
              <w:rPr>
                <w:ins w:id="4986" w:author="Rafi Aziizi" w:date="2021-11-12T14:37:00Z"/>
              </w:rPr>
              <w:pPrChange w:id="4987" w:author="chaniaayulestari@outlook.com" w:date="2021-11-12T15:23:00Z">
                <w:pPr>
                  <w:pStyle w:val="ListParagraph"/>
                  <w:numPr>
                    <w:numId w:val="80"/>
                  </w:numPr>
                  <w:ind w:hanging="360"/>
                </w:pPr>
              </w:pPrChange>
            </w:pPr>
            <w:ins w:id="4988" w:author="Rafi Aziizi" w:date="2021-11-12T14:37:00Z">
              <w:r>
                <w:t xml:space="preserve">Melakukan perubahan data </w:t>
              </w:r>
            </w:ins>
            <w:ins w:id="4989" w:author="Rafi Aziizi" w:date="2021-11-12T14:39:00Z">
              <w:r>
                <w:t>guru</w:t>
              </w:r>
            </w:ins>
          </w:p>
        </w:tc>
        <w:tc>
          <w:tcPr>
            <w:tcW w:w="3964" w:type="dxa"/>
            <w:vAlign w:val="center"/>
          </w:tcPr>
          <w:p w14:paraId="6144F67D" w14:textId="77777777" w:rsidR="001F2641" w:rsidRDefault="001F2641">
            <w:pPr>
              <w:spacing w:after="160"/>
              <w:ind w:left="309"/>
              <w:rPr>
                <w:ins w:id="4990" w:author="Rafi Aziizi" w:date="2021-11-12T14:37:00Z"/>
              </w:rPr>
              <w:pPrChange w:id="4991" w:author="chaniaayulestari@outlook.com" w:date="2021-11-12T15:23:00Z">
                <w:pPr>
                  <w:spacing w:after="160"/>
                </w:pPr>
              </w:pPrChange>
            </w:pPr>
          </w:p>
        </w:tc>
      </w:tr>
      <w:tr w:rsidR="001F2641" w:rsidRPr="0044182F" w14:paraId="4C2C2132" w14:textId="77777777" w:rsidTr="001F2641">
        <w:trPr>
          <w:jc w:val="center"/>
          <w:ins w:id="4992" w:author="Rafi Aziizi" w:date="2021-11-12T14:37:00Z"/>
        </w:trPr>
        <w:tc>
          <w:tcPr>
            <w:tcW w:w="3827" w:type="dxa"/>
            <w:vAlign w:val="center"/>
          </w:tcPr>
          <w:p w14:paraId="78BB6C8E" w14:textId="77777777" w:rsidR="001F2641" w:rsidRDefault="001F2641">
            <w:pPr>
              <w:ind w:left="309"/>
              <w:rPr>
                <w:ins w:id="4993" w:author="Rafi Aziizi" w:date="2021-11-12T14:37:00Z"/>
              </w:rPr>
              <w:pPrChange w:id="4994" w:author="chaniaayulestari@outlook.com"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4995" w:author="Rafi Aziizi" w:date="2021-11-12T14:37:00Z"/>
              </w:rPr>
              <w:pPrChange w:id="4996" w:author="chaniaayulestari@outlook.com" w:date="2021-11-12T15:23:00Z">
                <w:pPr>
                  <w:pStyle w:val="ListParagraph"/>
                  <w:numPr>
                    <w:numId w:val="80"/>
                  </w:numPr>
                  <w:spacing w:after="160"/>
                  <w:ind w:hanging="360"/>
                </w:pPr>
              </w:pPrChange>
            </w:pPr>
            <w:ins w:id="4997" w:author="Rafi Aziizi" w:date="2021-11-12T14:37:00Z">
              <w:r>
                <w:t xml:space="preserve">Menyimpan data </w:t>
              </w:r>
            </w:ins>
            <w:ins w:id="4998" w:author="Rafi Aziizi" w:date="2021-11-12T14:39:00Z">
              <w:r>
                <w:t>guru</w:t>
              </w:r>
            </w:ins>
            <w:ins w:id="4999" w:author="Rafi Aziizi" w:date="2021-11-12T14:37:00Z">
              <w:r>
                <w:t xml:space="preserve"> terbaru pada </w:t>
              </w:r>
              <w:r w:rsidRPr="00C70CAF">
                <w:rPr>
                  <w:i/>
                  <w:iCs/>
                </w:rPr>
                <w:t>database</w:t>
              </w:r>
            </w:ins>
          </w:p>
        </w:tc>
      </w:tr>
      <w:tr w:rsidR="001F2641" w:rsidRPr="001B1AF9" w14:paraId="7AF95CB6" w14:textId="77777777" w:rsidTr="001F2641">
        <w:trPr>
          <w:jc w:val="center"/>
          <w:ins w:id="5000"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5001" w:author="Rafi Aziizi" w:date="2021-11-12T14:37:00Z"/>
                <w:b/>
                <w:bCs/>
              </w:rPr>
            </w:pPr>
            <w:ins w:id="5002" w:author="Rafi Aziizi" w:date="2021-11-12T14:37:00Z">
              <w:r w:rsidRPr="001B1AF9">
                <w:rPr>
                  <w:b/>
                  <w:bCs/>
                </w:rPr>
                <w:t>Skenario Eksepsi (Optional)</w:t>
              </w:r>
            </w:ins>
          </w:p>
        </w:tc>
      </w:tr>
      <w:tr w:rsidR="001F2641" w:rsidRPr="001B1AF9" w14:paraId="0AA75954" w14:textId="77777777" w:rsidTr="001F2641">
        <w:trPr>
          <w:jc w:val="center"/>
          <w:ins w:id="5003"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5004" w:author="Rafi Aziizi" w:date="2021-11-12T14:37:00Z"/>
                <w:b/>
                <w:bCs/>
              </w:rPr>
            </w:pPr>
            <w:ins w:id="5005"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5006" w:author="Rafi Aziizi" w:date="2021-11-12T14:37:00Z"/>
                <w:b/>
                <w:bCs/>
              </w:rPr>
            </w:pPr>
            <w:ins w:id="5007" w:author="Rafi Aziizi" w:date="2021-11-12T14:37:00Z">
              <w:r w:rsidRPr="001B1AF9">
                <w:rPr>
                  <w:b/>
                  <w:bCs/>
                </w:rPr>
                <w:t>Reaksi Sistem</w:t>
              </w:r>
            </w:ins>
          </w:p>
        </w:tc>
      </w:tr>
      <w:tr w:rsidR="001F2641" w14:paraId="564563A5" w14:textId="77777777" w:rsidTr="001F2641">
        <w:trPr>
          <w:jc w:val="center"/>
          <w:ins w:id="5008" w:author="Rafi Aziizi" w:date="2021-11-12T14:37:00Z"/>
        </w:trPr>
        <w:tc>
          <w:tcPr>
            <w:tcW w:w="3827" w:type="dxa"/>
            <w:vAlign w:val="center"/>
          </w:tcPr>
          <w:p w14:paraId="511A9F71" w14:textId="68C091DE" w:rsidR="001F2641" w:rsidRDefault="001F2641" w:rsidP="001F2641">
            <w:pPr>
              <w:ind w:left="360"/>
              <w:rPr>
                <w:ins w:id="5009" w:author="Rafi Aziizi" w:date="2021-11-12T14:37:00Z"/>
              </w:rPr>
            </w:pPr>
            <w:ins w:id="5010" w:author="Rafi Aziizi" w:date="2021-11-12T14:37:00Z">
              <w:r>
                <w:t xml:space="preserve">5a. Tidak memasukan secara benar data </w:t>
              </w:r>
            </w:ins>
            <w:ins w:id="5011" w:author="Rafi Aziizi" w:date="2021-11-12T14:39:00Z">
              <w:r>
                <w:t>guru</w:t>
              </w:r>
            </w:ins>
            <w:ins w:id="5012"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5013" w:author="Rafi Aziizi" w:date="2021-11-12T14:37:00Z"/>
              </w:rPr>
            </w:pPr>
          </w:p>
        </w:tc>
      </w:tr>
      <w:tr w:rsidR="001F2641" w14:paraId="40CD3F98" w14:textId="77777777" w:rsidTr="001F2641">
        <w:trPr>
          <w:jc w:val="center"/>
          <w:ins w:id="5014" w:author="Rafi Aziizi" w:date="2021-11-12T14:37:00Z"/>
        </w:trPr>
        <w:tc>
          <w:tcPr>
            <w:tcW w:w="3827" w:type="dxa"/>
            <w:vAlign w:val="center"/>
          </w:tcPr>
          <w:p w14:paraId="3F0CA7C7" w14:textId="77777777" w:rsidR="001F2641" w:rsidRDefault="001F2641" w:rsidP="001F2641">
            <w:pPr>
              <w:pStyle w:val="ListParagraph"/>
              <w:ind w:left="450"/>
              <w:rPr>
                <w:ins w:id="5015" w:author="Rafi Aziizi" w:date="2021-11-12T14:37:00Z"/>
              </w:rPr>
            </w:pPr>
          </w:p>
        </w:tc>
        <w:tc>
          <w:tcPr>
            <w:tcW w:w="3964" w:type="dxa"/>
            <w:vAlign w:val="center"/>
          </w:tcPr>
          <w:p w14:paraId="638D5A47" w14:textId="116CE648" w:rsidR="001F2641" w:rsidRDefault="001F2641" w:rsidP="001F2641">
            <w:pPr>
              <w:spacing w:after="160"/>
              <w:ind w:left="360"/>
              <w:rPr>
                <w:ins w:id="5016" w:author="Rafi Aziizi" w:date="2021-11-12T14:37:00Z"/>
              </w:rPr>
            </w:pPr>
            <w:ins w:id="5017" w:author="Rafi Aziizi" w:date="2021-11-12T14:37:00Z">
              <w:r>
                <w:t xml:space="preserve">3b. Menampilkan pemberitahuan melalui notifikasi bahwa data </w:t>
              </w:r>
            </w:ins>
            <w:ins w:id="5018" w:author="Rafi Aziizi" w:date="2021-11-12T14:39:00Z">
              <w:r>
                <w:t>guru</w:t>
              </w:r>
            </w:ins>
            <w:ins w:id="5019" w:author="Rafi Aziizi" w:date="2021-11-12T14:37:00Z">
              <w:r>
                <w:t xml:space="preserve"> tidak memenuhi persyaratan dan gagal diperbaharui</w:t>
              </w:r>
            </w:ins>
          </w:p>
        </w:tc>
      </w:tr>
    </w:tbl>
    <w:p w14:paraId="7C03C62A" w14:textId="77777777" w:rsidR="001F2641" w:rsidRDefault="001F2641" w:rsidP="001F2641">
      <w:pPr>
        <w:ind w:left="66"/>
        <w:rPr>
          <w:ins w:id="5020" w:author="Rafi Aziizi" w:date="2021-11-12T14:37:00Z"/>
        </w:rPr>
      </w:pPr>
    </w:p>
    <w:p w14:paraId="5175CE68" w14:textId="780786F5" w:rsidR="001F2641" w:rsidDel="00A25E3C" w:rsidRDefault="001F2641">
      <w:pPr>
        <w:ind w:left="66"/>
        <w:rPr>
          <w:del w:id="5021" w:author="chaniaayulestari@outlook.com" w:date="2021-11-13T14:03:00Z"/>
        </w:rPr>
        <w:pPrChange w:id="5022" w:author="Rafi Aziizi" w:date="2021-11-12T14:36:00Z">
          <w:pPr>
            <w:pStyle w:val="ListParagraph"/>
            <w:numPr>
              <w:numId w:val="25"/>
            </w:numPr>
            <w:ind w:left="426" w:hanging="360"/>
          </w:pPr>
        </w:pPrChange>
      </w:pPr>
      <w:ins w:id="5023" w:author="Rafi Aziizi" w:date="2021-11-12T14:37:00Z">
        <w:r>
          <w:t xml:space="preserve">d. </w:t>
        </w:r>
      </w:ins>
      <w:ins w:id="5024" w:author="Rafi Aziizi" w:date="2021-11-12T14:45:00Z">
        <w:r w:rsidR="00522ADB">
          <w:t xml:space="preserve">Skenario </w:t>
        </w:r>
      </w:ins>
      <w:ins w:id="5025" w:author="Rafi Aziizi" w:date="2021-11-12T14:37:00Z">
        <w:r>
          <w:t>Lihat Guru</w:t>
        </w:r>
      </w:ins>
    </w:p>
    <w:p w14:paraId="1E533932" w14:textId="412C2DA0" w:rsidR="00117601" w:rsidRDefault="00117601">
      <w:pPr>
        <w:ind w:left="66"/>
        <w:pPrChange w:id="5026" w:author="chaniaayulestari@outlook.com" w:date="2021-11-13T14:03:00Z">
          <w:pPr>
            <w:pStyle w:val="Caption"/>
            <w:keepNext/>
            <w:jc w:val="center"/>
          </w:pPr>
        </w:pPrChange>
      </w:pPr>
      <w:del w:id="5027" w:author="chaniaayulestari@outlook.com"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p>
    <w:p w14:paraId="6FEF7907" w14:textId="40E709BA" w:rsidR="00A25E3C" w:rsidRDefault="00A25E3C">
      <w:pPr>
        <w:pStyle w:val="Caption"/>
        <w:keepNext/>
        <w:jc w:val="center"/>
        <w:rPr>
          <w:ins w:id="5028" w:author="chaniaayulestari@outlook.com" w:date="2021-11-13T14:04:00Z"/>
        </w:rPr>
        <w:pPrChange w:id="5029" w:author="chaniaayulestari@outlook.com" w:date="2021-11-13T14:04:00Z">
          <w:pPr/>
        </w:pPrChange>
      </w:pPr>
      <w:bookmarkStart w:id="5030" w:name="_Toc87950177"/>
      <w:ins w:id="5031" w:author="chaniaayulestari@outlook.com" w:date="2021-11-13T14:04:00Z">
        <w:r>
          <w:t xml:space="preserve">Tabel 3. </w:t>
        </w:r>
      </w:ins>
      <w:ins w:id="5032" w:author="Rafi Aziizi" w:date="2021-11-14T11:08:00Z">
        <w:r w:rsidR="001B2DEA">
          <w:fldChar w:fldCharType="begin"/>
        </w:r>
        <w:r w:rsidR="001B2DEA">
          <w:instrText xml:space="preserve"> SEQ Tabel_3. \* ARABIC </w:instrText>
        </w:r>
      </w:ins>
      <w:r w:rsidR="001B2DEA">
        <w:fldChar w:fldCharType="separate"/>
      </w:r>
      <w:ins w:id="5033" w:author="Rafi Aziizi" w:date="2021-11-14T11:08:00Z">
        <w:r w:rsidR="001B2DEA">
          <w:rPr>
            <w:noProof/>
          </w:rPr>
          <w:t>23</w:t>
        </w:r>
        <w:r w:rsidR="001B2DEA">
          <w:fldChar w:fldCharType="end"/>
        </w:r>
      </w:ins>
      <w:ins w:id="5034" w:author="chaniaayulestari@outlook.com" w:date="2021-11-13T14:04:00Z">
        <w:del w:id="5035" w:author="Rafi Aziizi" w:date="2021-11-14T09:52:00Z">
          <w:r w:rsidDel="003640C9">
            <w:fldChar w:fldCharType="begin"/>
          </w:r>
          <w:r w:rsidDel="003640C9">
            <w:delInstrText xml:space="preserve"> SEQ Tabel_3. \* ARABIC </w:delInstrText>
          </w:r>
        </w:del>
      </w:ins>
      <w:del w:id="5036" w:author="Rafi Aziizi" w:date="2021-11-14T09:52:00Z">
        <w:r w:rsidDel="003640C9">
          <w:fldChar w:fldCharType="end"/>
        </w:r>
      </w:del>
      <w:ins w:id="5037" w:author="chaniaayulestari@outlook.com" w:date="2021-11-13T14:04:00Z">
        <w:r>
          <w:t xml:space="preserve"> Skenario Lihat Guru</w:t>
        </w:r>
        <w:bookmarkEnd w:id="503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36016A9C" w:rsidR="007B7AB3" w:rsidRPr="00A46E0B" w:rsidRDefault="007B7AB3" w:rsidP="003E4796">
            <w:del w:id="5038" w:author="Rafi Aziizi" w:date="2021-11-12T14:37:00Z">
              <w:r w:rsidDel="001F2641">
                <w:delText xml:space="preserve">Kelola </w:delText>
              </w:r>
            </w:del>
            <w:ins w:id="5039" w:author="Rafi Aziizi" w:date="2021-11-12T14:37:00Z">
              <w:del w:id="5040" w:author="chaniaayulestari@outlook.com" w:date="2021-11-14T08:43:00Z">
                <w:r w:rsidR="001F2641" w:rsidDel="006C5155">
                  <w:delText xml:space="preserve"> </w:delText>
                </w:r>
              </w:del>
            </w:ins>
            <w:ins w:id="5041" w:author="chaniaayulestari@outlook.com" w:date="2021-11-14T08:43:00Z">
              <w:r w:rsidR="006C5155">
                <w:t xml:space="preserve">Lihat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5042"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5043" w:author="Rafi Aziizi" w:date="2021-11-12T14:45:00Z">
              <w:r>
                <w:t>Use case ini merupakan use case generalisasi dari kelola guru untuk melihat data guru.</w:t>
              </w:r>
            </w:ins>
            <w:del w:id="5044"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5045" w:author="Rafi Aziizi" w:date="2021-11-12T14:46:00Z">
              <w:r w:rsidDel="00522ADB">
                <w:delText>Data tetap pada kondisi biasa</w:delText>
              </w:r>
            </w:del>
            <w:ins w:id="5046"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5047" w:author="Rafi Aziizi" w:date="2021-11-12T14:46:00Z">
              <w:r w:rsidDel="00522ADB">
                <w:delText>telah dikelola atau diedit</w:delText>
              </w:r>
            </w:del>
            <w:ins w:id="5048"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lastRenderedPageBreak/>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5049" w:author="Rafi Aziizi" w:date="2021-11-12T10:47:00Z">
              <w:r w:rsidDel="007C5FA9">
                <w:delText>Aktor masuk kedalam</w:delText>
              </w:r>
            </w:del>
            <w:ins w:id="5050"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5051" w:author="chaniaayulestari@outlook.com" w:date="2021-11-12T15:23:00Z">
                <w:pPr>
                  <w:pStyle w:val="ListParagraph"/>
                  <w:ind w:left="455"/>
                </w:pPr>
              </w:pPrChange>
            </w:pPr>
            <w:ins w:id="5052" w:author="Rafi Aziizi" w:date="2021-11-12T14:47:00Z">
              <w:r>
                <w:t>2a. Memasukan data guru yang tidak ada didalam sistem</w:t>
              </w:r>
            </w:ins>
            <w:del w:id="5053"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5054" w:author="chaniaayulestari@outlook.com"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5055" w:author="chaniaayulestari@outlook.com"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5056" w:author="chaniaayulestari@outlook.com" w:date="2021-11-12T15:23:00Z">
                <w:pPr>
                  <w:pStyle w:val="ListParagraph"/>
                  <w:spacing w:after="160"/>
                  <w:ind w:left="468"/>
                </w:pPr>
              </w:pPrChange>
            </w:pPr>
            <w:ins w:id="5057" w:author="Rafi Aziizi" w:date="2021-11-12T14:47:00Z">
              <w:r>
                <w:t>2b. Menampilkan pemberitahuan melalui notifikasi bahwa data guru tidak ditemukan</w:t>
              </w:r>
            </w:ins>
            <w:del w:id="5058"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5059" w:author="Rafi Aziizi" w:date="2021-11-12T14:48:00Z"/>
        </w:rPr>
      </w:pPr>
      <w:r>
        <w:t>Skenario Kelola Walikelas</w:t>
      </w:r>
    </w:p>
    <w:p w14:paraId="1AEC1C85" w14:textId="32FBCF14" w:rsidR="00522ADB" w:rsidRDefault="00522ADB">
      <w:pPr>
        <w:ind w:firstLine="426"/>
        <w:rPr>
          <w:ins w:id="5060" w:author="Rafi Aziizi" w:date="2021-11-12T14:47:00Z"/>
        </w:rPr>
        <w:pPrChange w:id="5061" w:author="Rafi Aziizi" w:date="2021-11-12T14:49:00Z">
          <w:pPr>
            <w:pStyle w:val="ListParagraph"/>
            <w:numPr>
              <w:numId w:val="25"/>
            </w:numPr>
            <w:ind w:left="426" w:hanging="360"/>
          </w:pPr>
        </w:pPrChange>
      </w:pPr>
      <w:ins w:id="5062" w:author="Rafi Aziizi" w:date="2021-11-12T14:48:00Z">
        <w:r>
          <w:t xml:space="preserve">Pada skenario kelola </w:t>
        </w:r>
      </w:ins>
      <w:ins w:id="5063" w:author="Rafi Aziizi" w:date="2021-11-12T14:57:00Z">
        <w:r w:rsidR="005D5AD6">
          <w:t>walikelas</w:t>
        </w:r>
      </w:ins>
      <w:ins w:id="5064" w:author="Rafi Aziizi" w:date="2021-11-12T14:48:00Z">
        <w:r>
          <w:t xml:space="preserve"> terdapat 4 generalisasi data yaitu tambah </w:t>
        </w:r>
      </w:ins>
      <w:ins w:id="5065" w:author="Rafi Aziizi" w:date="2021-11-12T14:57:00Z">
        <w:r w:rsidR="005D5AD6">
          <w:t>walikelas</w:t>
        </w:r>
      </w:ins>
      <w:ins w:id="5066" w:author="Rafi Aziizi" w:date="2021-11-12T14:48:00Z">
        <w:r>
          <w:t xml:space="preserve">, hapus </w:t>
        </w:r>
      </w:ins>
      <w:ins w:id="5067" w:author="Rafi Aziizi" w:date="2021-11-12T14:57:00Z">
        <w:r w:rsidR="005D5AD6">
          <w:t>walikelas</w:t>
        </w:r>
      </w:ins>
      <w:ins w:id="5068" w:author="Rafi Aziizi" w:date="2021-11-12T14:48:00Z">
        <w:r>
          <w:t xml:space="preserve">, edit </w:t>
        </w:r>
      </w:ins>
      <w:ins w:id="5069" w:author="Rafi Aziizi" w:date="2021-11-12T14:57:00Z">
        <w:r w:rsidR="005D5AD6">
          <w:t xml:space="preserve">walikelas </w:t>
        </w:r>
      </w:ins>
      <w:ins w:id="5070" w:author="Rafi Aziizi" w:date="2021-11-12T14:48:00Z">
        <w:r>
          <w:t xml:space="preserve">dan lihat </w:t>
        </w:r>
      </w:ins>
      <w:ins w:id="5071" w:author="Rafi Aziizi" w:date="2021-11-12T14:57:00Z">
        <w:r w:rsidR="005D5AD6">
          <w:t>walikelas</w:t>
        </w:r>
      </w:ins>
      <w:ins w:id="5072" w:author="Rafi Aziizi" w:date="2021-11-12T14:48:00Z">
        <w:r>
          <w:t>. Hal tersebut dijelaskan pada poin-poin dibawah ini :</w:t>
        </w:r>
      </w:ins>
    </w:p>
    <w:p w14:paraId="751A60A7" w14:textId="56DF3CEC" w:rsidR="00522ADB" w:rsidRDefault="00522ADB" w:rsidP="00522ADB">
      <w:pPr>
        <w:ind w:left="66"/>
        <w:rPr>
          <w:ins w:id="5073" w:author="chaniaayulestari@outlook.com" w:date="2021-11-12T16:28:00Z"/>
        </w:rPr>
      </w:pPr>
      <w:ins w:id="5074" w:author="Rafi Aziizi" w:date="2021-11-12T14:47:00Z">
        <w:r>
          <w:t>a. Skenario Tambah Walikelas</w:t>
        </w:r>
      </w:ins>
    </w:p>
    <w:p w14:paraId="4D3115DB" w14:textId="774E921A" w:rsidR="00885B6D" w:rsidDel="00A25E3C" w:rsidRDefault="00885B6D">
      <w:pPr>
        <w:ind w:left="66"/>
        <w:jc w:val="center"/>
        <w:rPr>
          <w:ins w:id="5075" w:author="Rafi Aziizi" w:date="2021-11-12T14:52:00Z"/>
          <w:del w:id="5076" w:author="chaniaayulestari@outlook.com" w:date="2021-11-13T14:04:00Z"/>
        </w:rPr>
        <w:pPrChange w:id="5077" w:author="chaniaayulestari@outlook.com" w:date="2021-11-13T14:04:00Z">
          <w:pPr>
            <w:ind w:left="66"/>
          </w:pPr>
        </w:pPrChange>
      </w:pPr>
    </w:p>
    <w:p w14:paraId="7C28BC18" w14:textId="4850EC0F" w:rsidR="00A25E3C" w:rsidRDefault="00A25E3C">
      <w:pPr>
        <w:pStyle w:val="Caption"/>
        <w:keepNext/>
        <w:jc w:val="center"/>
        <w:rPr>
          <w:ins w:id="5078" w:author="chaniaayulestari@outlook.com" w:date="2021-11-13T14:04:00Z"/>
        </w:rPr>
        <w:pPrChange w:id="5079" w:author="chaniaayulestari@outlook.com" w:date="2021-11-13T14:04:00Z">
          <w:pPr/>
        </w:pPrChange>
      </w:pPr>
      <w:bookmarkStart w:id="5080" w:name="_Toc87950178"/>
      <w:ins w:id="5081" w:author="chaniaayulestari@outlook.com" w:date="2021-11-13T14:04:00Z">
        <w:r>
          <w:t xml:space="preserve">Tabel 3. </w:t>
        </w:r>
      </w:ins>
      <w:ins w:id="5082" w:author="Rafi Aziizi" w:date="2021-11-14T11:08:00Z">
        <w:r w:rsidR="001B2DEA">
          <w:fldChar w:fldCharType="begin"/>
        </w:r>
        <w:r w:rsidR="001B2DEA">
          <w:instrText xml:space="preserve"> SEQ Tabel_3. \* ARABIC </w:instrText>
        </w:r>
      </w:ins>
      <w:r w:rsidR="001B2DEA">
        <w:fldChar w:fldCharType="separate"/>
      </w:r>
      <w:ins w:id="5083" w:author="Rafi Aziizi" w:date="2021-11-14T11:08:00Z">
        <w:r w:rsidR="001B2DEA">
          <w:rPr>
            <w:noProof/>
          </w:rPr>
          <w:t>24</w:t>
        </w:r>
        <w:r w:rsidR="001B2DEA">
          <w:fldChar w:fldCharType="end"/>
        </w:r>
      </w:ins>
      <w:ins w:id="5084" w:author="chaniaayulestari@outlook.com" w:date="2021-11-13T14:04:00Z">
        <w:del w:id="5085" w:author="Rafi Aziizi" w:date="2021-11-14T09:52:00Z">
          <w:r w:rsidDel="003640C9">
            <w:fldChar w:fldCharType="begin"/>
          </w:r>
          <w:r w:rsidDel="003640C9">
            <w:delInstrText xml:space="preserve"> SEQ Tabel_3. \* ARABIC </w:delInstrText>
          </w:r>
        </w:del>
      </w:ins>
      <w:del w:id="5086" w:author="Rafi Aziizi" w:date="2021-11-14T09:52:00Z">
        <w:r w:rsidDel="003640C9">
          <w:fldChar w:fldCharType="end"/>
        </w:r>
      </w:del>
      <w:ins w:id="5087" w:author="chaniaayulestari@outlook.com" w:date="2021-11-13T14:04:00Z">
        <w:r>
          <w:t xml:space="preserve"> Skenario Kelola Walikelas</w:t>
        </w:r>
        <w:bookmarkEnd w:id="508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5088" w:author="Rafi Aziizi" w:date="2021-11-12T14:52:00Z"/>
        </w:trPr>
        <w:tc>
          <w:tcPr>
            <w:tcW w:w="3827" w:type="dxa"/>
            <w:shd w:val="clear" w:color="auto" w:fill="F2EE98"/>
            <w:vAlign w:val="center"/>
          </w:tcPr>
          <w:p w14:paraId="66350642" w14:textId="77777777" w:rsidR="00522ADB" w:rsidRPr="0044182F" w:rsidRDefault="00522ADB" w:rsidP="00D26F74">
            <w:pPr>
              <w:rPr>
                <w:ins w:id="5089" w:author="Rafi Aziizi" w:date="2021-11-12T14:52:00Z"/>
                <w:b/>
              </w:rPr>
            </w:pPr>
            <w:ins w:id="5090"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5091" w:author="Rafi Aziizi" w:date="2021-11-12T14:52:00Z"/>
              </w:rPr>
            </w:pPr>
            <w:ins w:id="5092" w:author="Rafi Aziizi" w:date="2021-11-12T14:52:00Z">
              <w:r>
                <w:t>Tambah Walikelas</w:t>
              </w:r>
            </w:ins>
          </w:p>
        </w:tc>
      </w:tr>
      <w:tr w:rsidR="00522ADB" w:rsidRPr="002F6C1D" w14:paraId="5EA97668" w14:textId="77777777" w:rsidTr="00D26F74">
        <w:trPr>
          <w:jc w:val="center"/>
          <w:ins w:id="5093" w:author="Rafi Aziizi" w:date="2021-11-12T14:52:00Z"/>
        </w:trPr>
        <w:tc>
          <w:tcPr>
            <w:tcW w:w="3827" w:type="dxa"/>
            <w:vAlign w:val="center"/>
          </w:tcPr>
          <w:p w14:paraId="1F649F2C" w14:textId="77777777" w:rsidR="00522ADB" w:rsidRPr="0044182F" w:rsidRDefault="00522ADB" w:rsidP="00D26F74">
            <w:pPr>
              <w:rPr>
                <w:ins w:id="5094" w:author="Rafi Aziizi" w:date="2021-11-12T14:52:00Z"/>
                <w:b/>
              </w:rPr>
            </w:pPr>
            <w:ins w:id="5095" w:author="Rafi Aziizi" w:date="2021-11-12T14:52:00Z">
              <w:r w:rsidRPr="0044182F">
                <w:rPr>
                  <w:b/>
                </w:rPr>
                <w:t>ID</w:t>
              </w:r>
            </w:ins>
          </w:p>
        </w:tc>
        <w:tc>
          <w:tcPr>
            <w:tcW w:w="3964" w:type="dxa"/>
            <w:vAlign w:val="center"/>
          </w:tcPr>
          <w:p w14:paraId="723B0E88" w14:textId="311BD0CF" w:rsidR="00522ADB" w:rsidRPr="002F6C1D" w:rsidRDefault="00522ADB" w:rsidP="00D26F74">
            <w:pPr>
              <w:rPr>
                <w:ins w:id="5096" w:author="Rafi Aziizi" w:date="2021-11-12T14:52:00Z"/>
              </w:rPr>
            </w:pPr>
            <w:ins w:id="5097" w:author="Rafi Aziizi" w:date="2021-11-12T14:52:00Z">
              <w:r>
                <w:t>RC14</w:t>
              </w:r>
            </w:ins>
            <w:ins w:id="5098" w:author="Rafi Aziizi" w:date="2021-11-13T06:55:00Z">
              <w:r w:rsidR="005049EC">
                <w:t>.1</w:t>
              </w:r>
            </w:ins>
          </w:p>
        </w:tc>
      </w:tr>
      <w:tr w:rsidR="00522ADB" w:rsidRPr="000C722D" w14:paraId="3403D84B" w14:textId="77777777" w:rsidTr="00D26F74">
        <w:trPr>
          <w:jc w:val="center"/>
          <w:ins w:id="5099" w:author="Rafi Aziizi" w:date="2021-11-12T14:52:00Z"/>
        </w:trPr>
        <w:tc>
          <w:tcPr>
            <w:tcW w:w="3827" w:type="dxa"/>
            <w:vAlign w:val="center"/>
          </w:tcPr>
          <w:p w14:paraId="26306F7D" w14:textId="77777777" w:rsidR="00522ADB" w:rsidRPr="0044182F" w:rsidRDefault="00522ADB" w:rsidP="00D26F74">
            <w:pPr>
              <w:rPr>
                <w:ins w:id="5100" w:author="Rafi Aziizi" w:date="2021-11-12T14:52:00Z"/>
                <w:b/>
              </w:rPr>
            </w:pPr>
            <w:ins w:id="5101" w:author="Rafi Aziizi" w:date="2021-11-12T14:52:00Z">
              <w:r w:rsidRPr="0044182F">
                <w:rPr>
                  <w:b/>
                </w:rPr>
                <w:t>Description</w:t>
              </w:r>
            </w:ins>
          </w:p>
        </w:tc>
        <w:tc>
          <w:tcPr>
            <w:tcW w:w="3964" w:type="dxa"/>
          </w:tcPr>
          <w:p w14:paraId="2B31E3FB" w14:textId="48F23781" w:rsidR="00522ADB" w:rsidRPr="000C722D" w:rsidRDefault="00522ADB" w:rsidP="00D26F74">
            <w:pPr>
              <w:rPr>
                <w:ins w:id="5102" w:author="Rafi Aziizi" w:date="2021-11-12T14:52:00Z"/>
              </w:rPr>
            </w:pPr>
            <w:ins w:id="5103" w:author="Rafi Aziizi" w:date="2021-11-12T14:52:00Z">
              <w:r>
                <w:t>Use case ini merupakan use case generalisasi dari kelola walikelas untuk menambah data walikelas.</w:t>
              </w:r>
            </w:ins>
          </w:p>
        </w:tc>
      </w:tr>
      <w:tr w:rsidR="00522ADB" w:rsidRPr="002F6C1D" w14:paraId="26B4B6EB" w14:textId="77777777" w:rsidTr="00D26F74">
        <w:trPr>
          <w:jc w:val="center"/>
          <w:ins w:id="5104" w:author="Rafi Aziizi" w:date="2021-11-12T14:52:00Z"/>
        </w:trPr>
        <w:tc>
          <w:tcPr>
            <w:tcW w:w="3827" w:type="dxa"/>
            <w:vAlign w:val="center"/>
          </w:tcPr>
          <w:p w14:paraId="128D935C" w14:textId="77777777" w:rsidR="00522ADB" w:rsidRPr="0044182F" w:rsidRDefault="00522ADB" w:rsidP="00D26F74">
            <w:pPr>
              <w:rPr>
                <w:ins w:id="5105" w:author="Rafi Aziizi" w:date="2021-11-12T14:52:00Z"/>
                <w:b/>
              </w:rPr>
            </w:pPr>
            <w:ins w:id="5106"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5107" w:author="Rafi Aziizi" w:date="2021-11-12T14:52:00Z"/>
              </w:rPr>
            </w:pPr>
            <w:ins w:id="5108" w:author="Rafi Aziizi" w:date="2021-11-12T14:52:00Z">
              <w:r>
                <w:t>Bag.IT, Guru BK.</w:t>
              </w:r>
            </w:ins>
          </w:p>
        </w:tc>
      </w:tr>
      <w:tr w:rsidR="00522ADB" w:rsidRPr="0044182F" w14:paraId="75367A09" w14:textId="77777777" w:rsidTr="00D26F74">
        <w:trPr>
          <w:jc w:val="center"/>
          <w:ins w:id="5109" w:author="Rafi Aziizi" w:date="2021-11-12T14:52:00Z"/>
        </w:trPr>
        <w:tc>
          <w:tcPr>
            <w:tcW w:w="3827" w:type="dxa"/>
            <w:vAlign w:val="center"/>
          </w:tcPr>
          <w:p w14:paraId="7DDA1296" w14:textId="77777777" w:rsidR="00522ADB" w:rsidRPr="0044182F" w:rsidRDefault="00522ADB" w:rsidP="00D26F74">
            <w:pPr>
              <w:rPr>
                <w:ins w:id="5110" w:author="Rafi Aziizi" w:date="2021-11-12T14:52:00Z"/>
                <w:b/>
              </w:rPr>
            </w:pPr>
            <w:ins w:id="5111"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5112" w:author="Rafi Aziizi" w:date="2021-11-12T14:52:00Z"/>
                <w:i/>
                <w:iCs/>
              </w:rPr>
            </w:pPr>
            <w:ins w:id="5113" w:author="Rafi Aziizi" w:date="2021-11-12T14:52:00Z">
              <w:r>
                <w:rPr>
                  <w:i/>
                  <w:iCs/>
                </w:rPr>
                <w:t>Conditional</w:t>
              </w:r>
            </w:ins>
          </w:p>
        </w:tc>
      </w:tr>
      <w:tr w:rsidR="00522ADB" w:rsidRPr="0044182F" w14:paraId="5F273B7A" w14:textId="77777777" w:rsidTr="00D26F74">
        <w:trPr>
          <w:jc w:val="center"/>
          <w:ins w:id="5114" w:author="Rafi Aziizi" w:date="2021-11-12T14:52:00Z"/>
        </w:trPr>
        <w:tc>
          <w:tcPr>
            <w:tcW w:w="3827" w:type="dxa"/>
            <w:vAlign w:val="center"/>
          </w:tcPr>
          <w:p w14:paraId="45F4AA33" w14:textId="77777777" w:rsidR="00522ADB" w:rsidRPr="0044182F" w:rsidRDefault="00522ADB" w:rsidP="00D26F74">
            <w:pPr>
              <w:rPr>
                <w:ins w:id="5115" w:author="Rafi Aziizi" w:date="2021-11-12T14:52:00Z"/>
                <w:b/>
              </w:rPr>
            </w:pPr>
            <w:ins w:id="5116"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5117" w:author="Rafi Aziizi" w:date="2021-11-12T14:52:00Z"/>
              </w:rPr>
            </w:pPr>
            <w:ins w:id="5118" w:author="Rafi Aziizi" w:date="2021-11-12T14:52:00Z">
              <w:r>
                <w:t>-</w:t>
              </w:r>
            </w:ins>
          </w:p>
        </w:tc>
      </w:tr>
      <w:tr w:rsidR="00522ADB" w:rsidRPr="0081005E" w14:paraId="5280CD5A" w14:textId="77777777" w:rsidTr="00D26F74">
        <w:trPr>
          <w:jc w:val="center"/>
          <w:ins w:id="5119" w:author="Rafi Aziizi" w:date="2021-11-12T14:52:00Z"/>
        </w:trPr>
        <w:tc>
          <w:tcPr>
            <w:tcW w:w="3827" w:type="dxa"/>
            <w:vAlign w:val="center"/>
          </w:tcPr>
          <w:p w14:paraId="7F219D4B" w14:textId="77777777" w:rsidR="00522ADB" w:rsidRPr="0044182F" w:rsidRDefault="00522ADB" w:rsidP="00D26F74">
            <w:pPr>
              <w:rPr>
                <w:ins w:id="5120" w:author="Rafi Aziizi" w:date="2021-11-12T14:52:00Z"/>
                <w:b/>
              </w:rPr>
            </w:pPr>
            <w:ins w:id="5121"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5122" w:author="Rafi Aziizi" w:date="2021-11-12T14:52:00Z"/>
                <w:i/>
                <w:iCs/>
              </w:rPr>
            </w:pPr>
            <w:ins w:id="5123" w:author="Rafi Aziizi" w:date="2021-11-12T14:52:00Z">
              <w:r>
                <w:t>Data walikelas tidak ada</w:t>
              </w:r>
            </w:ins>
          </w:p>
        </w:tc>
      </w:tr>
      <w:tr w:rsidR="00522ADB" w:rsidRPr="0048762E" w14:paraId="199DCACF" w14:textId="77777777" w:rsidTr="00D26F74">
        <w:trPr>
          <w:jc w:val="center"/>
          <w:ins w:id="5124" w:author="Rafi Aziizi" w:date="2021-11-12T14:52:00Z"/>
        </w:trPr>
        <w:tc>
          <w:tcPr>
            <w:tcW w:w="3827" w:type="dxa"/>
            <w:vAlign w:val="center"/>
          </w:tcPr>
          <w:p w14:paraId="3252DA40" w14:textId="77777777" w:rsidR="00522ADB" w:rsidRPr="0044182F" w:rsidRDefault="00522ADB" w:rsidP="00D26F74">
            <w:pPr>
              <w:rPr>
                <w:ins w:id="5125" w:author="Rafi Aziizi" w:date="2021-11-12T14:52:00Z"/>
                <w:b/>
              </w:rPr>
            </w:pPr>
            <w:ins w:id="5126"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5127" w:author="Rafi Aziizi" w:date="2021-11-12T14:52:00Z"/>
              </w:rPr>
            </w:pPr>
            <w:ins w:id="5128" w:author="Rafi Aziizi" w:date="2021-11-12T14:52:00Z">
              <w:r>
                <w:t>Data walikelas baru ditampilkan</w:t>
              </w:r>
            </w:ins>
          </w:p>
        </w:tc>
      </w:tr>
      <w:tr w:rsidR="00522ADB" w:rsidRPr="0044182F" w14:paraId="48E82A50" w14:textId="77777777" w:rsidTr="00D26F74">
        <w:trPr>
          <w:jc w:val="center"/>
          <w:ins w:id="5129"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5130" w:author="Rafi Aziizi" w:date="2021-11-12T14:52:00Z"/>
                <w:b/>
              </w:rPr>
            </w:pPr>
            <w:ins w:id="5131" w:author="Rafi Aziizi" w:date="2021-11-12T14:52:00Z">
              <w:r w:rsidRPr="0044182F">
                <w:rPr>
                  <w:b/>
                </w:rPr>
                <w:t>Main Course</w:t>
              </w:r>
            </w:ins>
          </w:p>
        </w:tc>
      </w:tr>
      <w:tr w:rsidR="00522ADB" w:rsidRPr="0044182F" w14:paraId="2C0812A6" w14:textId="77777777" w:rsidTr="00D26F74">
        <w:trPr>
          <w:jc w:val="center"/>
          <w:ins w:id="5132"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5133" w:author="Rafi Aziizi" w:date="2021-11-12T14:52:00Z"/>
                <w:b/>
              </w:rPr>
            </w:pPr>
            <w:ins w:id="5134" w:author="Rafi Aziizi" w:date="2021-11-12T14:52:00Z">
              <w:r w:rsidRPr="0044182F">
                <w:rPr>
                  <w:b/>
                </w:rPr>
                <w:lastRenderedPageBreak/>
                <w:t>Aksi Aktor</w:t>
              </w:r>
            </w:ins>
          </w:p>
        </w:tc>
        <w:tc>
          <w:tcPr>
            <w:tcW w:w="3964" w:type="dxa"/>
            <w:shd w:val="clear" w:color="auto" w:fill="F2EE98"/>
            <w:vAlign w:val="center"/>
          </w:tcPr>
          <w:p w14:paraId="1D4CF2B7" w14:textId="77777777" w:rsidR="00522ADB" w:rsidRPr="0044182F" w:rsidRDefault="00522ADB" w:rsidP="00D26F74">
            <w:pPr>
              <w:jc w:val="center"/>
              <w:rPr>
                <w:ins w:id="5135" w:author="Rafi Aziizi" w:date="2021-11-12T14:52:00Z"/>
                <w:b/>
              </w:rPr>
            </w:pPr>
            <w:ins w:id="5136" w:author="Rafi Aziizi" w:date="2021-11-12T14:52:00Z">
              <w:r w:rsidRPr="0044182F">
                <w:rPr>
                  <w:b/>
                </w:rPr>
                <w:t>Reaksi Sistem</w:t>
              </w:r>
            </w:ins>
          </w:p>
        </w:tc>
      </w:tr>
      <w:tr w:rsidR="00522ADB" w:rsidRPr="0044182F" w14:paraId="29A02CE8" w14:textId="77777777" w:rsidTr="00D26F74">
        <w:trPr>
          <w:jc w:val="center"/>
          <w:ins w:id="5137"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5138" w:author="Rafi Aziizi" w:date="2021-11-12T14:52:00Z"/>
              </w:rPr>
              <w:pPrChange w:id="5139" w:author="chaniaayulestari@outlook.com" w:date="2021-11-12T15:23:00Z">
                <w:pPr>
                  <w:numPr>
                    <w:numId w:val="85"/>
                  </w:numPr>
                  <w:spacing w:after="160"/>
                  <w:ind w:left="720" w:hanging="360"/>
                </w:pPr>
              </w:pPrChange>
            </w:pPr>
            <w:ins w:id="5140" w:author="Rafi Aziizi" w:date="2021-11-12T14:52:00Z">
              <w:r>
                <w:t>Memasuki menu “Tambah Walikelas”</w:t>
              </w:r>
            </w:ins>
          </w:p>
        </w:tc>
        <w:tc>
          <w:tcPr>
            <w:tcW w:w="3964" w:type="dxa"/>
            <w:vAlign w:val="center"/>
          </w:tcPr>
          <w:p w14:paraId="06313A8F" w14:textId="77777777" w:rsidR="00522ADB" w:rsidRPr="0044182F" w:rsidRDefault="00522ADB">
            <w:pPr>
              <w:ind w:left="167"/>
              <w:rPr>
                <w:ins w:id="5141" w:author="Rafi Aziizi" w:date="2021-11-12T14:52:00Z"/>
              </w:rPr>
              <w:pPrChange w:id="5142" w:author="chaniaayulestari@outlook.com" w:date="2021-11-12T15:23:00Z">
                <w:pPr>
                  <w:ind w:left="511"/>
                </w:pPr>
              </w:pPrChange>
            </w:pPr>
          </w:p>
        </w:tc>
      </w:tr>
      <w:tr w:rsidR="00522ADB" w:rsidRPr="0044182F" w14:paraId="2E632317" w14:textId="77777777" w:rsidTr="00D26F74">
        <w:trPr>
          <w:jc w:val="center"/>
          <w:ins w:id="5143" w:author="Rafi Aziizi" w:date="2021-11-12T14:52:00Z"/>
        </w:trPr>
        <w:tc>
          <w:tcPr>
            <w:tcW w:w="3827" w:type="dxa"/>
            <w:vAlign w:val="center"/>
          </w:tcPr>
          <w:p w14:paraId="00E79986" w14:textId="77777777" w:rsidR="00522ADB" w:rsidRPr="0044182F" w:rsidRDefault="00522ADB">
            <w:pPr>
              <w:ind w:left="167"/>
              <w:rPr>
                <w:ins w:id="5144" w:author="Rafi Aziizi" w:date="2021-11-12T14:52:00Z"/>
              </w:rPr>
              <w:pPrChange w:id="5145" w:author="chaniaayulestari@outlook.com"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5146" w:author="Rafi Aziizi" w:date="2021-11-12T14:52:00Z"/>
              </w:rPr>
              <w:pPrChange w:id="5147" w:author="chaniaayulestari@outlook.com" w:date="2021-11-12T15:23:00Z">
                <w:pPr>
                  <w:numPr>
                    <w:numId w:val="85"/>
                  </w:numPr>
                  <w:spacing w:after="160"/>
                  <w:ind w:left="511" w:hanging="360"/>
                </w:pPr>
              </w:pPrChange>
            </w:pPr>
            <w:ins w:id="5148" w:author="Rafi Aziizi" w:date="2021-11-12T14:52:00Z">
              <w:r>
                <w:t>Menampilkan form tambah data walikelas</w:t>
              </w:r>
            </w:ins>
          </w:p>
        </w:tc>
      </w:tr>
      <w:tr w:rsidR="00522ADB" w:rsidRPr="0044182F" w14:paraId="0DE999BA" w14:textId="77777777" w:rsidTr="00D26F74">
        <w:trPr>
          <w:jc w:val="center"/>
          <w:ins w:id="5149"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5150" w:author="Rafi Aziizi" w:date="2021-11-12T14:52:00Z"/>
              </w:rPr>
              <w:pPrChange w:id="5151" w:author="chaniaayulestari@outlook.com" w:date="2021-11-12T15:23:00Z">
                <w:pPr>
                  <w:pStyle w:val="ListParagraph"/>
                  <w:numPr>
                    <w:numId w:val="85"/>
                  </w:numPr>
                  <w:ind w:hanging="360"/>
                </w:pPr>
              </w:pPrChange>
            </w:pPr>
            <w:ins w:id="5152" w:author="Rafi Aziizi" w:date="2021-11-12T14:52:00Z">
              <w:r>
                <w:t>Mengisi form tambah data walikelas</w:t>
              </w:r>
            </w:ins>
          </w:p>
        </w:tc>
        <w:tc>
          <w:tcPr>
            <w:tcW w:w="3964" w:type="dxa"/>
            <w:vAlign w:val="center"/>
          </w:tcPr>
          <w:p w14:paraId="147CAC45" w14:textId="77777777" w:rsidR="00522ADB" w:rsidRDefault="00522ADB">
            <w:pPr>
              <w:spacing w:after="160"/>
              <w:ind w:left="167"/>
              <w:rPr>
                <w:ins w:id="5153" w:author="Rafi Aziizi" w:date="2021-11-12T14:52:00Z"/>
              </w:rPr>
              <w:pPrChange w:id="5154" w:author="chaniaayulestari@outlook.com" w:date="2021-11-12T15:23:00Z">
                <w:pPr>
                  <w:spacing w:after="160"/>
                  <w:ind w:left="511"/>
                </w:pPr>
              </w:pPrChange>
            </w:pPr>
          </w:p>
        </w:tc>
      </w:tr>
      <w:tr w:rsidR="00522ADB" w:rsidRPr="0044182F" w14:paraId="41BAA839" w14:textId="77777777" w:rsidTr="00D26F74">
        <w:trPr>
          <w:jc w:val="center"/>
          <w:ins w:id="5155" w:author="Rafi Aziizi" w:date="2021-11-12T14:52:00Z"/>
        </w:trPr>
        <w:tc>
          <w:tcPr>
            <w:tcW w:w="3827" w:type="dxa"/>
            <w:vAlign w:val="center"/>
          </w:tcPr>
          <w:p w14:paraId="55BB330F" w14:textId="77777777" w:rsidR="00522ADB" w:rsidRDefault="00522ADB">
            <w:pPr>
              <w:pStyle w:val="ListParagraph"/>
              <w:ind w:left="167"/>
              <w:rPr>
                <w:ins w:id="5156" w:author="Rafi Aziizi" w:date="2021-11-12T14:52:00Z"/>
              </w:rPr>
              <w:pPrChange w:id="5157" w:author="chaniaayulestari@outlook.com"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5158" w:author="Rafi Aziizi" w:date="2021-11-12T14:52:00Z"/>
              </w:rPr>
              <w:pPrChange w:id="5159" w:author="chaniaayulestari@outlook.com" w:date="2021-11-12T15:23:00Z">
                <w:pPr>
                  <w:pStyle w:val="ListParagraph"/>
                  <w:numPr>
                    <w:numId w:val="85"/>
                  </w:numPr>
                  <w:spacing w:after="160"/>
                  <w:ind w:hanging="360"/>
                </w:pPr>
              </w:pPrChange>
            </w:pPr>
            <w:ins w:id="5160" w:author="Rafi Aziizi" w:date="2021-11-12T14:52:00Z">
              <w:r>
                <w:t xml:space="preserve">Menyimpan data walikelas baru pada </w:t>
              </w:r>
              <w:r w:rsidRPr="00C70CAF">
                <w:rPr>
                  <w:i/>
                  <w:iCs/>
                </w:rPr>
                <w:t>database</w:t>
              </w:r>
            </w:ins>
          </w:p>
        </w:tc>
      </w:tr>
      <w:tr w:rsidR="00522ADB" w:rsidRPr="001B1AF9" w14:paraId="61187FBC" w14:textId="77777777" w:rsidTr="00D26F74">
        <w:trPr>
          <w:jc w:val="center"/>
          <w:ins w:id="5161"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5162" w:author="Rafi Aziizi" w:date="2021-11-12T14:52:00Z"/>
                <w:b/>
                <w:bCs/>
              </w:rPr>
            </w:pPr>
            <w:ins w:id="5163" w:author="Rafi Aziizi" w:date="2021-11-12T14:52:00Z">
              <w:r w:rsidRPr="001B1AF9">
                <w:rPr>
                  <w:b/>
                  <w:bCs/>
                </w:rPr>
                <w:t>Skenario Eksepsi (Optional)</w:t>
              </w:r>
            </w:ins>
          </w:p>
        </w:tc>
      </w:tr>
      <w:tr w:rsidR="00522ADB" w:rsidRPr="001B1AF9" w14:paraId="2FA67616" w14:textId="77777777" w:rsidTr="00D26F74">
        <w:trPr>
          <w:jc w:val="center"/>
          <w:ins w:id="5164"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5165" w:author="Rafi Aziizi" w:date="2021-11-12T14:52:00Z"/>
                <w:b/>
                <w:bCs/>
              </w:rPr>
            </w:pPr>
            <w:ins w:id="5166" w:author="Rafi Aziizi" w:date="2021-11-12T14:52:00Z">
              <w:r w:rsidRPr="001B1AF9">
                <w:rPr>
                  <w:b/>
                  <w:bCs/>
                </w:rPr>
                <w:t>Aksi Aktor</w:t>
              </w:r>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5167" w:author="Rafi Aziizi" w:date="2021-11-12T14:52:00Z"/>
                <w:b/>
                <w:bCs/>
              </w:rPr>
            </w:pPr>
            <w:ins w:id="5168" w:author="Rafi Aziizi" w:date="2021-11-12T14:52:00Z">
              <w:r w:rsidRPr="001B1AF9">
                <w:rPr>
                  <w:b/>
                  <w:bCs/>
                </w:rPr>
                <w:t>Reaksi Sistem</w:t>
              </w:r>
            </w:ins>
          </w:p>
        </w:tc>
      </w:tr>
      <w:tr w:rsidR="00522ADB" w14:paraId="0B0637AA" w14:textId="77777777" w:rsidTr="00D26F74">
        <w:trPr>
          <w:jc w:val="center"/>
          <w:ins w:id="5169" w:author="Rafi Aziizi" w:date="2021-11-12T14:52:00Z"/>
        </w:trPr>
        <w:tc>
          <w:tcPr>
            <w:tcW w:w="3827" w:type="dxa"/>
            <w:vAlign w:val="center"/>
          </w:tcPr>
          <w:p w14:paraId="200D0841" w14:textId="73264B6B" w:rsidR="00522ADB" w:rsidRDefault="00522ADB">
            <w:pPr>
              <w:ind w:left="25"/>
              <w:rPr>
                <w:ins w:id="5170" w:author="Rafi Aziizi" w:date="2021-11-12T14:52:00Z"/>
              </w:rPr>
              <w:pPrChange w:id="5171" w:author="chaniaayulestari@outlook.com" w:date="2021-11-12T15:24:00Z">
                <w:pPr>
                  <w:ind w:left="360"/>
                </w:pPr>
              </w:pPrChange>
            </w:pPr>
            <w:ins w:id="5172" w:author="Rafi Aziizi" w:date="2021-11-12T14:52:00Z">
              <w:r>
                <w:t>3a. Tidak memasukan data secara lengkap pada form tambah data walikelas</w:t>
              </w:r>
            </w:ins>
          </w:p>
        </w:tc>
        <w:tc>
          <w:tcPr>
            <w:tcW w:w="3964" w:type="dxa"/>
            <w:vAlign w:val="center"/>
          </w:tcPr>
          <w:p w14:paraId="2F026C6C" w14:textId="77777777" w:rsidR="00522ADB" w:rsidRDefault="00522ADB">
            <w:pPr>
              <w:pStyle w:val="ListParagraph"/>
              <w:spacing w:after="160"/>
              <w:ind w:left="25"/>
              <w:rPr>
                <w:ins w:id="5173" w:author="Rafi Aziizi" w:date="2021-11-12T14:52:00Z"/>
              </w:rPr>
              <w:pPrChange w:id="5174" w:author="chaniaayulestari@outlook.com" w:date="2021-11-12T15:24:00Z">
                <w:pPr>
                  <w:pStyle w:val="ListParagraph"/>
                  <w:spacing w:after="160"/>
                  <w:ind w:left="468"/>
                </w:pPr>
              </w:pPrChange>
            </w:pPr>
          </w:p>
        </w:tc>
      </w:tr>
      <w:tr w:rsidR="00522ADB" w14:paraId="779058AC" w14:textId="77777777" w:rsidTr="00D26F74">
        <w:trPr>
          <w:jc w:val="center"/>
          <w:ins w:id="5175" w:author="Rafi Aziizi" w:date="2021-11-12T14:52:00Z"/>
        </w:trPr>
        <w:tc>
          <w:tcPr>
            <w:tcW w:w="3827" w:type="dxa"/>
            <w:vAlign w:val="center"/>
          </w:tcPr>
          <w:p w14:paraId="089232BA" w14:textId="77777777" w:rsidR="00522ADB" w:rsidRDefault="00522ADB">
            <w:pPr>
              <w:pStyle w:val="ListParagraph"/>
              <w:ind w:left="25"/>
              <w:rPr>
                <w:ins w:id="5176" w:author="Rafi Aziizi" w:date="2021-11-12T14:52:00Z"/>
              </w:rPr>
              <w:pPrChange w:id="5177" w:author="chaniaayulestari@outlook.com" w:date="2021-11-12T15:24:00Z">
                <w:pPr>
                  <w:pStyle w:val="ListParagraph"/>
                  <w:ind w:left="450"/>
                </w:pPr>
              </w:pPrChange>
            </w:pPr>
          </w:p>
        </w:tc>
        <w:tc>
          <w:tcPr>
            <w:tcW w:w="3964" w:type="dxa"/>
            <w:vAlign w:val="center"/>
          </w:tcPr>
          <w:p w14:paraId="6BB0C55C" w14:textId="58F9E91B" w:rsidR="00522ADB" w:rsidRDefault="00522ADB">
            <w:pPr>
              <w:spacing w:after="160"/>
              <w:ind w:left="25"/>
              <w:rPr>
                <w:ins w:id="5178" w:author="Rafi Aziizi" w:date="2021-11-12T14:52:00Z"/>
              </w:rPr>
              <w:pPrChange w:id="5179" w:author="chaniaayulestari@outlook.com" w:date="2021-11-12T15:24:00Z">
                <w:pPr>
                  <w:spacing w:after="160"/>
                  <w:ind w:left="360"/>
                </w:pPr>
              </w:pPrChange>
            </w:pPr>
            <w:ins w:id="5180" w:author="Rafi Aziizi" w:date="2021-11-12T14:52:00Z">
              <w:r>
                <w:t>3b. Menampilkan pemberitahuan melalui notifikasi bahwa data walikelas tidak memenuhi persyaratan dan gagal ditambahkan</w:t>
              </w:r>
            </w:ins>
          </w:p>
        </w:tc>
      </w:tr>
    </w:tbl>
    <w:p w14:paraId="3690C85D" w14:textId="77777777" w:rsidR="00522ADB" w:rsidRDefault="00522ADB" w:rsidP="00522ADB">
      <w:pPr>
        <w:ind w:left="66"/>
        <w:rPr>
          <w:ins w:id="5181" w:author="Rafi Aziizi" w:date="2021-11-12T14:47:00Z"/>
        </w:rPr>
      </w:pPr>
    </w:p>
    <w:p w14:paraId="01BC49EC" w14:textId="6F205084" w:rsidR="00522ADB" w:rsidRDefault="00522ADB" w:rsidP="00522ADB">
      <w:pPr>
        <w:ind w:left="66"/>
        <w:rPr>
          <w:ins w:id="5182" w:author="chaniaayulestari@outlook.com" w:date="2021-11-12T16:28:00Z"/>
        </w:rPr>
      </w:pPr>
      <w:ins w:id="5183" w:author="Rafi Aziizi" w:date="2021-11-12T14:47:00Z">
        <w:r>
          <w:t>b. Skenario Hapus Walikelas</w:t>
        </w:r>
      </w:ins>
    </w:p>
    <w:p w14:paraId="45BDCF9D" w14:textId="35A495D3" w:rsidR="00885B6D" w:rsidDel="00A25E3C" w:rsidRDefault="00885B6D">
      <w:pPr>
        <w:rPr>
          <w:ins w:id="5184" w:author="Rafi Aziizi" w:date="2021-11-12T14:51:00Z"/>
          <w:del w:id="5185" w:author="chaniaayulestari@outlook.com" w:date="2021-11-13T14:04:00Z"/>
        </w:rPr>
        <w:pPrChange w:id="5186" w:author="chaniaayulestari@outlook.com" w:date="2021-11-12T16:28:00Z">
          <w:pPr>
            <w:ind w:left="66"/>
          </w:pPr>
        </w:pPrChange>
      </w:pPr>
    </w:p>
    <w:p w14:paraId="35535F16" w14:textId="1878FE4E" w:rsidR="00A25E3C" w:rsidRDefault="00A25E3C">
      <w:pPr>
        <w:pStyle w:val="Caption"/>
        <w:keepNext/>
        <w:jc w:val="center"/>
        <w:rPr>
          <w:ins w:id="5187" w:author="chaniaayulestari@outlook.com" w:date="2021-11-13T14:04:00Z"/>
        </w:rPr>
        <w:pPrChange w:id="5188" w:author="chaniaayulestari@outlook.com" w:date="2021-11-13T14:04:00Z">
          <w:pPr/>
        </w:pPrChange>
      </w:pPr>
      <w:bookmarkStart w:id="5189" w:name="_Toc87950179"/>
      <w:ins w:id="5190" w:author="chaniaayulestari@outlook.com" w:date="2021-11-13T14:04:00Z">
        <w:r>
          <w:t xml:space="preserve">Tabel 3. </w:t>
        </w:r>
      </w:ins>
      <w:ins w:id="5191" w:author="Rafi Aziizi" w:date="2021-11-14T11:08:00Z">
        <w:r w:rsidR="001B2DEA">
          <w:fldChar w:fldCharType="begin"/>
        </w:r>
        <w:r w:rsidR="001B2DEA">
          <w:instrText xml:space="preserve"> SEQ Tabel_3. \* ARABIC </w:instrText>
        </w:r>
      </w:ins>
      <w:r w:rsidR="001B2DEA">
        <w:fldChar w:fldCharType="separate"/>
      </w:r>
      <w:ins w:id="5192" w:author="Rafi Aziizi" w:date="2021-11-14T11:08:00Z">
        <w:r w:rsidR="001B2DEA">
          <w:rPr>
            <w:noProof/>
          </w:rPr>
          <w:t>25</w:t>
        </w:r>
        <w:r w:rsidR="001B2DEA">
          <w:fldChar w:fldCharType="end"/>
        </w:r>
      </w:ins>
      <w:ins w:id="5193" w:author="chaniaayulestari@outlook.com" w:date="2021-11-13T14:04:00Z">
        <w:del w:id="5194" w:author="Rafi Aziizi" w:date="2021-11-14T09:52:00Z">
          <w:r w:rsidDel="003640C9">
            <w:fldChar w:fldCharType="begin"/>
          </w:r>
          <w:r w:rsidDel="003640C9">
            <w:delInstrText xml:space="preserve"> SEQ Tabel_3. \* ARABIC </w:delInstrText>
          </w:r>
        </w:del>
      </w:ins>
      <w:del w:id="5195" w:author="Rafi Aziizi" w:date="2021-11-14T09:52:00Z">
        <w:r w:rsidDel="003640C9">
          <w:fldChar w:fldCharType="end"/>
        </w:r>
      </w:del>
      <w:ins w:id="5196" w:author="chaniaayulestari@outlook.com" w:date="2021-11-13T14:04:00Z">
        <w:r>
          <w:t xml:space="preserve"> Skenari Hapus Walikelas</w:t>
        </w:r>
        <w:bookmarkEnd w:id="518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5197" w:author="Rafi Aziizi" w:date="2021-11-12T14:51:00Z"/>
        </w:trPr>
        <w:tc>
          <w:tcPr>
            <w:tcW w:w="3827" w:type="dxa"/>
            <w:shd w:val="clear" w:color="auto" w:fill="F2EE98"/>
            <w:vAlign w:val="center"/>
          </w:tcPr>
          <w:p w14:paraId="74841475" w14:textId="77777777" w:rsidR="00522ADB" w:rsidRPr="0044182F" w:rsidRDefault="00522ADB" w:rsidP="00D26F74">
            <w:pPr>
              <w:rPr>
                <w:ins w:id="5198" w:author="Rafi Aziizi" w:date="2021-11-12T14:51:00Z"/>
                <w:b/>
              </w:rPr>
            </w:pPr>
            <w:ins w:id="5199"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5200" w:author="Rafi Aziizi" w:date="2021-11-12T14:51:00Z"/>
              </w:rPr>
            </w:pPr>
            <w:ins w:id="5201" w:author="Rafi Aziizi" w:date="2021-11-12T14:51:00Z">
              <w:r>
                <w:t>Hapus Walikelas</w:t>
              </w:r>
            </w:ins>
          </w:p>
        </w:tc>
      </w:tr>
      <w:tr w:rsidR="00522ADB" w:rsidRPr="002F6C1D" w14:paraId="2C656F43" w14:textId="77777777" w:rsidTr="00D26F74">
        <w:trPr>
          <w:jc w:val="center"/>
          <w:ins w:id="5202" w:author="Rafi Aziizi" w:date="2021-11-12T14:51:00Z"/>
        </w:trPr>
        <w:tc>
          <w:tcPr>
            <w:tcW w:w="3827" w:type="dxa"/>
            <w:vAlign w:val="center"/>
          </w:tcPr>
          <w:p w14:paraId="7A849930" w14:textId="77777777" w:rsidR="00522ADB" w:rsidRPr="0044182F" w:rsidRDefault="00522ADB" w:rsidP="00D26F74">
            <w:pPr>
              <w:rPr>
                <w:ins w:id="5203" w:author="Rafi Aziizi" w:date="2021-11-12T14:51:00Z"/>
                <w:b/>
              </w:rPr>
            </w:pPr>
            <w:ins w:id="5204" w:author="Rafi Aziizi" w:date="2021-11-12T14:51:00Z">
              <w:r w:rsidRPr="0044182F">
                <w:rPr>
                  <w:b/>
                </w:rPr>
                <w:t>ID</w:t>
              </w:r>
            </w:ins>
          </w:p>
        </w:tc>
        <w:tc>
          <w:tcPr>
            <w:tcW w:w="3964" w:type="dxa"/>
            <w:vAlign w:val="center"/>
          </w:tcPr>
          <w:p w14:paraId="4BF5B674" w14:textId="40121742" w:rsidR="00522ADB" w:rsidRPr="002F6C1D" w:rsidRDefault="00522ADB" w:rsidP="00D26F74">
            <w:pPr>
              <w:rPr>
                <w:ins w:id="5205" w:author="Rafi Aziizi" w:date="2021-11-12T14:51:00Z"/>
              </w:rPr>
            </w:pPr>
            <w:ins w:id="5206" w:author="Rafi Aziizi" w:date="2021-11-12T14:51:00Z">
              <w:r>
                <w:t>RC14</w:t>
              </w:r>
            </w:ins>
            <w:ins w:id="5207" w:author="Rafi Aziizi" w:date="2021-11-13T06:55:00Z">
              <w:r w:rsidR="005049EC">
                <w:t>.2</w:t>
              </w:r>
            </w:ins>
          </w:p>
        </w:tc>
      </w:tr>
      <w:tr w:rsidR="00522ADB" w:rsidRPr="000C722D" w14:paraId="78FE0F16" w14:textId="77777777" w:rsidTr="00D26F74">
        <w:trPr>
          <w:jc w:val="center"/>
          <w:ins w:id="5208" w:author="Rafi Aziizi" w:date="2021-11-12T14:51:00Z"/>
        </w:trPr>
        <w:tc>
          <w:tcPr>
            <w:tcW w:w="3827" w:type="dxa"/>
            <w:vAlign w:val="center"/>
          </w:tcPr>
          <w:p w14:paraId="4A6A1F20" w14:textId="77777777" w:rsidR="00522ADB" w:rsidRPr="0044182F" w:rsidRDefault="00522ADB" w:rsidP="00D26F74">
            <w:pPr>
              <w:rPr>
                <w:ins w:id="5209" w:author="Rafi Aziizi" w:date="2021-11-12T14:51:00Z"/>
                <w:b/>
              </w:rPr>
            </w:pPr>
            <w:ins w:id="5210" w:author="Rafi Aziizi" w:date="2021-11-12T14:51:00Z">
              <w:r w:rsidRPr="0044182F">
                <w:rPr>
                  <w:b/>
                </w:rPr>
                <w:t>Description</w:t>
              </w:r>
            </w:ins>
          </w:p>
        </w:tc>
        <w:tc>
          <w:tcPr>
            <w:tcW w:w="3964" w:type="dxa"/>
          </w:tcPr>
          <w:p w14:paraId="6438FAE5" w14:textId="42C41A14" w:rsidR="00522ADB" w:rsidRPr="000C722D" w:rsidRDefault="00522ADB" w:rsidP="00D26F74">
            <w:pPr>
              <w:rPr>
                <w:ins w:id="5211" w:author="Rafi Aziizi" w:date="2021-11-12T14:51:00Z"/>
              </w:rPr>
            </w:pPr>
            <w:ins w:id="5212" w:author="Rafi Aziizi" w:date="2021-11-12T14:51:00Z">
              <w:r>
                <w:t>Use case ini merupakan use case generalisasi dari kelola walikelas untuk menghapus data walikelas.</w:t>
              </w:r>
            </w:ins>
          </w:p>
        </w:tc>
      </w:tr>
      <w:tr w:rsidR="00522ADB" w:rsidRPr="002F6C1D" w14:paraId="2943CD7F" w14:textId="77777777" w:rsidTr="00D26F74">
        <w:trPr>
          <w:jc w:val="center"/>
          <w:ins w:id="5213" w:author="Rafi Aziizi" w:date="2021-11-12T14:51:00Z"/>
        </w:trPr>
        <w:tc>
          <w:tcPr>
            <w:tcW w:w="3827" w:type="dxa"/>
            <w:vAlign w:val="center"/>
          </w:tcPr>
          <w:p w14:paraId="4595AE69" w14:textId="77777777" w:rsidR="00522ADB" w:rsidRPr="0044182F" w:rsidRDefault="00522ADB" w:rsidP="00D26F74">
            <w:pPr>
              <w:rPr>
                <w:ins w:id="5214" w:author="Rafi Aziizi" w:date="2021-11-12T14:51:00Z"/>
                <w:b/>
              </w:rPr>
            </w:pPr>
            <w:ins w:id="5215"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5216" w:author="Rafi Aziizi" w:date="2021-11-12T14:51:00Z"/>
              </w:rPr>
            </w:pPr>
            <w:ins w:id="5217" w:author="Rafi Aziizi" w:date="2021-11-12T14:51:00Z">
              <w:r>
                <w:t>Bag.IT, Guru BK.</w:t>
              </w:r>
            </w:ins>
          </w:p>
        </w:tc>
      </w:tr>
      <w:tr w:rsidR="00522ADB" w:rsidRPr="0044182F" w14:paraId="1488FA9F" w14:textId="77777777" w:rsidTr="00D26F74">
        <w:trPr>
          <w:jc w:val="center"/>
          <w:ins w:id="5218" w:author="Rafi Aziizi" w:date="2021-11-12T14:51:00Z"/>
        </w:trPr>
        <w:tc>
          <w:tcPr>
            <w:tcW w:w="3827" w:type="dxa"/>
            <w:vAlign w:val="center"/>
          </w:tcPr>
          <w:p w14:paraId="292F440D" w14:textId="77777777" w:rsidR="00522ADB" w:rsidRPr="0044182F" w:rsidRDefault="00522ADB" w:rsidP="00D26F74">
            <w:pPr>
              <w:rPr>
                <w:ins w:id="5219" w:author="Rafi Aziizi" w:date="2021-11-12T14:51:00Z"/>
                <w:b/>
              </w:rPr>
            </w:pPr>
            <w:ins w:id="5220"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5221" w:author="Rafi Aziizi" w:date="2021-11-12T14:51:00Z"/>
                <w:i/>
                <w:iCs/>
              </w:rPr>
            </w:pPr>
            <w:ins w:id="5222" w:author="Rafi Aziizi" w:date="2021-11-12T14:51:00Z">
              <w:r>
                <w:rPr>
                  <w:i/>
                  <w:iCs/>
                </w:rPr>
                <w:t>Conditional</w:t>
              </w:r>
            </w:ins>
          </w:p>
        </w:tc>
      </w:tr>
      <w:tr w:rsidR="00522ADB" w:rsidRPr="0044182F" w14:paraId="0AB2CD15" w14:textId="77777777" w:rsidTr="00D26F74">
        <w:trPr>
          <w:jc w:val="center"/>
          <w:ins w:id="5223" w:author="Rafi Aziizi" w:date="2021-11-12T14:51:00Z"/>
        </w:trPr>
        <w:tc>
          <w:tcPr>
            <w:tcW w:w="3827" w:type="dxa"/>
            <w:vAlign w:val="center"/>
          </w:tcPr>
          <w:p w14:paraId="6603746F" w14:textId="77777777" w:rsidR="00522ADB" w:rsidRPr="0044182F" w:rsidRDefault="00522ADB" w:rsidP="00D26F74">
            <w:pPr>
              <w:rPr>
                <w:ins w:id="5224" w:author="Rafi Aziizi" w:date="2021-11-12T14:51:00Z"/>
                <w:b/>
              </w:rPr>
            </w:pPr>
            <w:ins w:id="5225" w:author="Rafi Aziizi" w:date="2021-11-12T14:51:00Z">
              <w:r w:rsidRPr="0044182F">
                <w:rPr>
                  <w:b/>
                </w:rPr>
                <w:lastRenderedPageBreak/>
                <w:t>Triggers</w:t>
              </w:r>
            </w:ins>
          </w:p>
        </w:tc>
        <w:tc>
          <w:tcPr>
            <w:tcW w:w="3964" w:type="dxa"/>
            <w:vAlign w:val="center"/>
          </w:tcPr>
          <w:p w14:paraId="2D96BBE3" w14:textId="77777777" w:rsidR="00522ADB" w:rsidRPr="0044182F" w:rsidRDefault="00522ADB" w:rsidP="00D26F74">
            <w:pPr>
              <w:rPr>
                <w:ins w:id="5226" w:author="Rafi Aziizi" w:date="2021-11-12T14:51:00Z"/>
              </w:rPr>
            </w:pPr>
            <w:ins w:id="5227" w:author="Rafi Aziizi" w:date="2021-11-12T14:51:00Z">
              <w:r>
                <w:t>-</w:t>
              </w:r>
            </w:ins>
          </w:p>
        </w:tc>
      </w:tr>
      <w:tr w:rsidR="00522ADB" w:rsidRPr="0081005E" w14:paraId="11753D85" w14:textId="77777777" w:rsidTr="00D26F74">
        <w:trPr>
          <w:jc w:val="center"/>
          <w:ins w:id="5228" w:author="Rafi Aziizi" w:date="2021-11-12T14:51:00Z"/>
        </w:trPr>
        <w:tc>
          <w:tcPr>
            <w:tcW w:w="3827" w:type="dxa"/>
            <w:vAlign w:val="center"/>
          </w:tcPr>
          <w:p w14:paraId="08725B66" w14:textId="77777777" w:rsidR="00522ADB" w:rsidRPr="0044182F" w:rsidRDefault="00522ADB" w:rsidP="00D26F74">
            <w:pPr>
              <w:rPr>
                <w:ins w:id="5229" w:author="Rafi Aziizi" w:date="2021-11-12T14:51:00Z"/>
                <w:b/>
              </w:rPr>
            </w:pPr>
            <w:ins w:id="5230"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5231" w:author="Rafi Aziizi" w:date="2021-11-12T14:51:00Z"/>
                <w:i/>
                <w:iCs/>
              </w:rPr>
            </w:pPr>
            <w:ins w:id="5232" w:author="Rafi Aziizi" w:date="2021-11-12T14:51:00Z">
              <w:r>
                <w:t>Data walikelas aktif</w:t>
              </w:r>
            </w:ins>
          </w:p>
        </w:tc>
      </w:tr>
      <w:tr w:rsidR="00522ADB" w:rsidRPr="0048762E" w14:paraId="5E603466" w14:textId="77777777" w:rsidTr="00D26F74">
        <w:trPr>
          <w:jc w:val="center"/>
          <w:ins w:id="5233" w:author="Rafi Aziizi" w:date="2021-11-12T14:51:00Z"/>
        </w:trPr>
        <w:tc>
          <w:tcPr>
            <w:tcW w:w="3827" w:type="dxa"/>
            <w:vAlign w:val="center"/>
          </w:tcPr>
          <w:p w14:paraId="59C5C745" w14:textId="77777777" w:rsidR="00522ADB" w:rsidRPr="0044182F" w:rsidRDefault="00522ADB" w:rsidP="00D26F74">
            <w:pPr>
              <w:rPr>
                <w:ins w:id="5234" w:author="Rafi Aziizi" w:date="2021-11-12T14:51:00Z"/>
                <w:b/>
              </w:rPr>
            </w:pPr>
            <w:ins w:id="5235" w:author="Rafi Aziizi" w:date="2021-11-12T14:51:00Z">
              <w:r w:rsidRPr="0044182F">
                <w:rPr>
                  <w:b/>
                </w:rPr>
                <w:t>Post-Conditions</w:t>
              </w:r>
            </w:ins>
          </w:p>
        </w:tc>
        <w:tc>
          <w:tcPr>
            <w:tcW w:w="3964" w:type="dxa"/>
            <w:vAlign w:val="center"/>
          </w:tcPr>
          <w:p w14:paraId="137A8580" w14:textId="0B44C303" w:rsidR="00522ADB" w:rsidRPr="0048762E" w:rsidRDefault="00522ADB" w:rsidP="00D26F74">
            <w:pPr>
              <w:rPr>
                <w:ins w:id="5236" w:author="Rafi Aziizi" w:date="2021-11-12T14:51:00Z"/>
              </w:rPr>
            </w:pPr>
            <w:ins w:id="5237" w:author="Rafi Aziizi" w:date="2021-11-12T14:51:00Z">
              <w:r>
                <w:t>Perubahan data walikelas menjadi pasif</w:t>
              </w:r>
            </w:ins>
          </w:p>
        </w:tc>
      </w:tr>
      <w:tr w:rsidR="00522ADB" w:rsidRPr="0044182F" w14:paraId="0EBF0117" w14:textId="77777777" w:rsidTr="00D26F74">
        <w:trPr>
          <w:jc w:val="center"/>
          <w:ins w:id="5238"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5239" w:author="Rafi Aziizi" w:date="2021-11-12T14:51:00Z"/>
                <w:b/>
              </w:rPr>
            </w:pPr>
            <w:ins w:id="5240" w:author="Rafi Aziizi" w:date="2021-11-12T14:51:00Z">
              <w:r w:rsidRPr="0044182F">
                <w:rPr>
                  <w:b/>
                </w:rPr>
                <w:t>Main Course</w:t>
              </w:r>
            </w:ins>
          </w:p>
        </w:tc>
      </w:tr>
      <w:tr w:rsidR="00522ADB" w:rsidRPr="0044182F" w14:paraId="615DB5AC" w14:textId="77777777" w:rsidTr="00D26F74">
        <w:trPr>
          <w:jc w:val="center"/>
          <w:ins w:id="5241"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5242" w:author="Rafi Aziizi" w:date="2021-11-12T14:51:00Z"/>
                <w:b/>
              </w:rPr>
            </w:pPr>
            <w:ins w:id="5243"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D26F74">
            <w:pPr>
              <w:jc w:val="center"/>
              <w:rPr>
                <w:ins w:id="5244" w:author="Rafi Aziizi" w:date="2021-11-12T14:51:00Z"/>
                <w:b/>
              </w:rPr>
            </w:pPr>
            <w:ins w:id="5245" w:author="Rafi Aziizi" w:date="2021-11-12T14:51:00Z">
              <w:r w:rsidRPr="0044182F">
                <w:rPr>
                  <w:b/>
                </w:rPr>
                <w:t>Reaksi Sistem</w:t>
              </w:r>
            </w:ins>
          </w:p>
        </w:tc>
      </w:tr>
      <w:tr w:rsidR="00522ADB" w:rsidRPr="0044182F" w14:paraId="415CD1CF" w14:textId="77777777" w:rsidTr="00D26F74">
        <w:trPr>
          <w:jc w:val="center"/>
          <w:ins w:id="5246"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5247" w:author="Rafi Aziizi" w:date="2021-11-12T14:51:00Z"/>
              </w:rPr>
            </w:pPr>
            <w:ins w:id="5248" w:author="Rafi Aziizi" w:date="2021-11-12T14:51:00Z">
              <w:r>
                <w:t>Memasuki menu “Data Walikelas”</w:t>
              </w:r>
            </w:ins>
          </w:p>
        </w:tc>
        <w:tc>
          <w:tcPr>
            <w:tcW w:w="3964" w:type="dxa"/>
            <w:vAlign w:val="center"/>
          </w:tcPr>
          <w:p w14:paraId="60B95773" w14:textId="77777777" w:rsidR="00522ADB" w:rsidRPr="0044182F" w:rsidRDefault="00522ADB" w:rsidP="00D26F74">
            <w:pPr>
              <w:ind w:left="511"/>
              <w:rPr>
                <w:ins w:id="5249" w:author="Rafi Aziizi" w:date="2021-11-12T14:51:00Z"/>
              </w:rPr>
            </w:pPr>
          </w:p>
        </w:tc>
      </w:tr>
      <w:tr w:rsidR="00522ADB" w:rsidRPr="0044182F" w14:paraId="3640E883" w14:textId="77777777" w:rsidTr="00D26F74">
        <w:trPr>
          <w:jc w:val="center"/>
          <w:ins w:id="5250" w:author="Rafi Aziizi" w:date="2021-11-12T14:51:00Z"/>
        </w:trPr>
        <w:tc>
          <w:tcPr>
            <w:tcW w:w="3827" w:type="dxa"/>
            <w:vAlign w:val="center"/>
          </w:tcPr>
          <w:p w14:paraId="20E9D5C8" w14:textId="77777777" w:rsidR="00522ADB" w:rsidRPr="0044182F" w:rsidRDefault="00522ADB" w:rsidP="00D26F74">
            <w:pPr>
              <w:ind w:left="510"/>
              <w:rPr>
                <w:ins w:id="5251"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5252" w:author="Rafi Aziizi" w:date="2021-11-12T14:51:00Z"/>
              </w:rPr>
            </w:pPr>
            <w:ins w:id="5253" w:author="Rafi Aziizi" w:date="2021-11-12T14:51:00Z">
              <w:r>
                <w:t>Menampilkan seluruh data walikelas</w:t>
              </w:r>
            </w:ins>
          </w:p>
        </w:tc>
      </w:tr>
      <w:tr w:rsidR="00522ADB" w:rsidRPr="0044182F" w14:paraId="045F2C2E" w14:textId="77777777" w:rsidTr="00D26F74">
        <w:trPr>
          <w:jc w:val="center"/>
          <w:ins w:id="5254"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5255" w:author="Rafi Aziizi" w:date="2021-11-12T14:51:00Z"/>
              </w:rPr>
            </w:pPr>
            <w:ins w:id="5256" w:author="Rafi Aziizi" w:date="2021-11-12T14:51:00Z">
              <w:r>
                <w:t>Menghapus data walikelas tertentu</w:t>
              </w:r>
            </w:ins>
          </w:p>
        </w:tc>
        <w:tc>
          <w:tcPr>
            <w:tcW w:w="3964" w:type="dxa"/>
            <w:vAlign w:val="center"/>
          </w:tcPr>
          <w:p w14:paraId="643946D4" w14:textId="77777777" w:rsidR="00522ADB" w:rsidRDefault="00522ADB" w:rsidP="00D26F74">
            <w:pPr>
              <w:spacing w:after="160"/>
              <w:ind w:left="511"/>
              <w:rPr>
                <w:ins w:id="5257" w:author="Rafi Aziizi" w:date="2021-11-12T14:51:00Z"/>
              </w:rPr>
            </w:pPr>
          </w:p>
        </w:tc>
      </w:tr>
      <w:tr w:rsidR="00522ADB" w:rsidRPr="0044182F" w14:paraId="6D2F88A2" w14:textId="77777777" w:rsidTr="00D26F74">
        <w:trPr>
          <w:jc w:val="center"/>
          <w:ins w:id="5258" w:author="Rafi Aziizi" w:date="2021-11-12T14:51:00Z"/>
        </w:trPr>
        <w:tc>
          <w:tcPr>
            <w:tcW w:w="3827" w:type="dxa"/>
            <w:vAlign w:val="center"/>
          </w:tcPr>
          <w:p w14:paraId="522E892C" w14:textId="77777777" w:rsidR="00522ADB" w:rsidRDefault="00522ADB" w:rsidP="00D26F74">
            <w:pPr>
              <w:pStyle w:val="ListParagraph"/>
              <w:rPr>
                <w:ins w:id="5259"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5260" w:author="Rafi Aziizi" w:date="2021-11-12T14:51:00Z"/>
              </w:rPr>
            </w:pPr>
            <w:ins w:id="5261" w:author="Rafi Aziizi" w:date="2021-11-12T14:51:00Z">
              <w:r>
                <w:t xml:space="preserve">Melakukan perubahan data walikelas aktif menjadi pasif pada </w:t>
              </w:r>
              <w:r w:rsidRPr="00C70CAF">
                <w:rPr>
                  <w:i/>
                  <w:iCs/>
                </w:rPr>
                <w:t>database</w:t>
              </w:r>
            </w:ins>
          </w:p>
        </w:tc>
      </w:tr>
      <w:tr w:rsidR="00522ADB" w:rsidRPr="001B1AF9" w14:paraId="459EEEB8" w14:textId="77777777" w:rsidTr="00D26F74">
        <w:trPr>
          <w:jc w:val="center"/>
          <w:ins w:id="5262"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5263" w:author="Rafi Aziizi" w:date="2021-11-12T14:51:00Z"/>
                <w:b/>
                <w:bCs/>
              </w:rPr>
            </w:pPr>
            <w:ins w:id="5264" w:author="Rafi Aziizi" w:date="2021-11-12T14:51:00Z">
              <w:r w:rsidRPr="001B1AF9">
                <w:rPr>
                  <w:b/>
                  <w:bCs/>
                </w:rPr>
                <w:t>Skenario Eksepsi (Optional)</w:t>
              </w:r>
            </w:ins>
          </w:p>
        </w:tc>
      </w:tr>
      <w:tr w:rsidR="00522ADB" w:rsidRPr="001B1AF9" w14:paraId="28C929ED" w14:textId="77777777" w:rsidTr="00D26F74">
        <w:trPr>
          <w:jc w:val="center"/>
          <w:ins w:id="5265"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5266" w:author="Rafi Aziizi" w:date="2021-11-12T14:51:00Z"/>
                <w:b/>
                <w:bCs/>
              </w:rPr>
            </w:pPr>
            <w:ins w:id="5267"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5268" w:author="Rafi Aziizi" w:date="2021-11-12T14:51:00Z"/>
                <w:b/>
                <w:bCs/>
              </w:rPr>
            </w:pPr>
            <w:ins w:id="5269" w:author="Rafi Aziizi" w:date="2021-11-12T14:51:00Z">
              <w:r w:rsidRPr="001B1AF9">
                <w:rPr>
                  <w:b/>
                  <w:bCs/>
                </w:rPr>
                <w:t>Reaksi Sistem</w:t>
              </w:r>
            </w:ins>
          </w:p>
        </w:tc>
      </w:tr>
      <w:tr w:rsidR="00522ADB" w14:paraId="10CC96FB" w14:textId="77777777" w:rsidTr="00D26F74">
        <w:trPr>
          <w:jc w:val="center"/>
          <w:ins w:id="5270" w:author="Rafi Aziizi" w:date="2021-11-12T14:51:00Z"/>
        </w:trPr>
        <w:tc>
          <w:tcPr>
            <w:tcW w:w="3827" w:type="dxa"/>
            <w:vAlign w:val="center"/>
          </w:tcPr>
          <w:p w14:paraId="485A3992" w14:textId="52F5FCB0" w:rsidR="00522ADB" w:rsidRDefault="00522ADB" w:rsidP="00D26F74">
            <w:pPr>
              <w:ind w:left="360"/>
              <w:rPr>
                <w:ins w:id="5271" w:author="Rafi Aziizi" w:date="2021-11-12T14:51:00Z"/>
              </w:rPr>
            </w:pPr>
            <w:ins w:id="5272" w:author="Rafi Aziizi" w:date="2021-11-12T14:51:00Z">
              <w:r>
                <w:t>3a. Tidak memasukan secara benar data walikelas yang akan dihapus</w:t>
              </w:r>
            </w:ins>
          </w:p>
        </w:tc>
        <w:tc>
          <w:tcPr>
            <w:tcW w:w="3964" w:type="dxa"/>
            <w:vAlign w:val="center"/>
          </w:tcPr>
          <w:p w14:paraId="485F7306" w14:textId="77777777" w:rsidR="00522ADB" w:rsidRDefault="00522ADB" w:rsidP="00D26F74">
            <w:pPr>
              <w:pStyle w:val="ListParagraph"/>
              <w:spacing w:after="160"/>
              <w:ind w:left="468"/>
              <w:rPr>
                <w:ins w:id="5273" w:author="Rafi Aziizi" w:date="2021-11-12T14:51:00Z"/>
              </w:rPr>
            </w:pPr>
          </w:p>
        </w:tc>
      </w:tr>
      <w:tr w:rsidR="00522ADB" w14:paraId="374581E3" w14:textId="77777777" w:rsidTr="00D26F74">
        <w:trPr>
          <w:jc w:val="center"/>
          <w:ins w:id="5274" w:author="Rafi Aziizi" w:date="2021-11-12T14:51:00Z"/>
        </w:trPr>
        <w:tc>
          <w:tcPr>
            <w:tcW w:w="3827" w:type="dxa"/>
            <w:vAlign w:val="center"/>
          </w:tcPr>
          <w:p w14:paraId="13C8E0F2" w14:textId="77777777" w:rsidR="00522ADB" w:rsidRDefault="00522ADB" w:rsidP="00D26F74">
            <w:pPr>
              <w:pStyle w:val="ListParagraph"/>
              <w:ind w:left="450"/>
              <w:rPr>
                <w:ins w:id="5275" w:author="Rafi Aziizi" w:date="2021-11-12T14:51:00Z"/>
              </w:rPr>
            </w:pPr>
          </w:p>
        </w:tc>
        <w:tc>
          <w:tcPr>
            <w:tcW w:w="3964" w:type="dxa"/>
            <w:vAlign w:val="center"/>
          </w:tcPr>
          <w:p w14:paraId="1C6A5B83" w14:textId="794385EC" w:rsidR="00522ADB" w:rsidRDefault="00522ADB" w:rsidP="00D26F74">
            <w:pPr>
              <w:spacing w:after="160"/>
              <w:ind w:left="360"/>
              <w:rPr>
                <w:ins w:id="5276" w:author="Rafi Aziizi" w:date="2021-11-12T14:51:00Z"/>
              </w:rPr>
            </w:pPr>
            <w:ins w:id="5277" w:author="Rafi Aziizi" w:date="2021-11-12T14:51:00Z">
              <w:r>
                <w:t>3b. Menampilkan pemberitahuan melalui notifikasi bahwa data walikelas tidak memenuhi persyaratan dan gagal dihapuskan</w:t>
              </w:r>
            </w:ins>
          </w:p>
        </w:tc>
      </w:tr>
    </w:tbl>
    <w:p w14:paraId="0073C61E" w14:textId="77777777" w:rsidR="00522ADB" w:rsidRDefault="00522ADB" w:rsidP="00522ADB">
      <w:pPr>
        <w:ind w:left="66"/>
        <w:rPr>
          <w:ins w:id="5278" w:author="Rafi Aziizi" w:date="2021-11-12T14:47:00Z"/>
        </w:rPr>
      </w:pPr>
    </w:p>
    <w:p w14:paraId="5433B7E8" w14:textId="1DD29706" w:rsidR="00522ADB" w:rsidRDefault="00522ADB" w:rsidP="00522ADB">
      <w:pPr>
        <w:ind w:left="66"/>
        <w:rPr>
          <w:ins w:id="5279" w:author="chaniaayulestari@outlook.com" w:date="2021-11-12T16:28:00Z"/>
        </w:rPr>
      </w:pPr>
      <w:ins w:id="5280" w:author="Rafi Aziizi" w:date="2021-11-12T14:47:00Z">
        <w:r>
          <w:t>c. Skenario Edit Walikelas</w:t>
        </w:r>
      </w:ins>
    </w:p>
    <w:p w14:paraId="32F8849E" w14:textId="7E6D4C75" w:rsidR="00885B6D" w:rsidDel="00A25E3C" w:rsidRDefault="00885B6D">
      <w:pPr>
        <w:ind w:left="66"/>
        <w:jc w:val="center"/>
        <w:rPr>
          <w:ins w:id="5281" w:author="Rafi Aziizi" w:date="2021-11-12T14:49:00Z"/>
          <w:del w:id="5282" w:author="chaniaayulestari@outlook.com" w:date="2021-11-13T14:05:00Z"/>
        </w:rPr>
        <w:pPrChange w:id="5283" w:author="chaniaayulestari@outlook.com" w:date="2021-11-13T14:05:00Z">
          <w:pPr>
            <w:ind w:left="66"/>
          </w:pPr>
        </w:pPrChange>
      </w:pPr>
    </w:p>
    <w:p w14:paraId="0D67A5F2" w14:textId="3B902C8F" w:rsidR="00A25E3C" w:rsidRDefault="00A25E3C">
      <w:pPr>
        <w:pStyle w:val="Caption"/>
        <w:keepNext/>
        <w:jc w:val="center"/>
        <w:rPr>
          <w:ins w:id="5284" w:author="chaniaayulestari@outlook.com" w:date="2021-11-13T14:05:00Z"/>
        </w:rPr>
        <w:pPrChange w:id="5285" w:author="chaniaayulestari@outlook.com" w:date="2021-11-13T14:05:00Z">
          <w:pPr/>
        </w:pPrChange>
      </w:pPr>
      <w:bookmarkStart w:id="5286" w:name="_Toc87950180"/>
      <w:ins w:id="5287" w:author="chaniaayulestari@outlook.com" w:date="2021-11-13T14:05:00Z">
        <w:r>
          <w:t xml:space="preserve">Tabel 3. </w:t>
        </w:r>
      </w:ins>
      <w:ins w:id="5288" w:author="Rafi Aziizi" w:date="2021-11-14T11:08:00Z">
        <w:r w:rsidR="001B2DEA">
          <w:fldChar w:fldCharType="begin"/>
        </w:r>
        <w:r w:rsidR="001B2DEA">
          <w:instrText xml:space="preserve"> SEQ Tabel_3. \* ARABIC </w:instrText>
        </w:r>
      </w:ins>
      <w:r w:rsidR="001B2DEA">
        <w:fldChar w:fldCharType="separate"/>
      </w:r>
      <w:ins w:id="5289" w:author="Rafi Aziizi" w:date="2021-11-14T11:08:00Z">
        <w:r w:rsidR="001B2DEA">
          <w:rPr>
            <w:noProof/>
          </w:rPr>
          <w:t>26</w:t>
        </w:r>
        <w:r w:rsidR="001B2DEA">
          <w:fldChar w:fldCharType="end"/>
        </w:r>
      </w:ins>
      <w:ins w:id="5290" w:author="chaniaayulestari@outlook.com" w:date="2021-11-13T14:05:00Z">
        <w:del w:id="5291" w:author="Rafi Aziizi" w:date="2021-11-14T09:52:00Z">
          <w:r w:rsidDel="003640C9">
            <w:fldChar w:fldCharType="begin"/>
          </w:r>
          <w:r w:rsidDel="003640C9">
            <w:delInstrText xml:space="preserve"> SEQ Tabel_3. \* ARABIC </w:delInstrText>
          </w:r>
        </w:del>
      </w:ins>
      <w:del w:id="5292" w:author="Rafi Aziizi" w:date="2021-11-14T09:52:00Z">
        <w:r w:rsidDel="003640C9">
          <w:fldChar w:fldCharType="end"/>
        </w:r>
      </w:del>
      <w:ins w:id="5293" w:author="chaniaayulestari@outlook.com" w:date="2021-11-13T14:05:00Z">
        <w:r>
          <w:t xml:space="preserve"> Skenario Edit Walikelas</w:t>
        </w:r>
        <w:bookmarkEnd w:id="528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5294" w:author="Rafi Aziizi" w:date="2021-11-12T14:49:00Z"/>
        </w:trPr>
        <w:tc>
          <w:tcPr>
            <w:tcW w:w="3827" w:type="dxa"/>
            <w:shd w:val="clear" w:color="auto" w:fill="F2EE98"/>
            <w:vAlign w:val="center"/>
          </w:tcPr>
          <w:p w14:paraId="1F5EAEC4" w14:textId="77777777" w:rsidR="00522ADB" w:rsidRPr="0044182F" w:rsidRDefault="00522ADB" w:rsidP="00D26F74">
            <w:pPr>
              <w:rPr>
                <w:ins w:id="5295" w:author="Rafi Aziizi" w:date="2021-11-12T14:49:00Z"/>
                <w:b/>
              </w:rPr>
            </w:pPr>
            <w:ins w:id="5296"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5297" w:author="Rafi Aziizi" w:date="2021-11-12T14:49:00Z"/>
              </w:rPr>
            </w:pPr>
            <w:ins w:id="5298" w:author="Rafi Aziizi" w:date="2021-11-12T14:49:00Z">
              <w:r>
                <w:t>Edit Walikelas</w:t>
              </w:r>
            </w:ins>
          </w:p>
        </w:tc>
      </w:tr>
      <w:tr w:rsidR="00522ADB" w:rsidRPr="002F6C1D" w14:paraId="4A9CF97F" w14:textId="77777777" w:rsidTr="00D26F74">
        <w:trPr>
          <w:jc w:val="center"/>
          <w:ins w:id="5299" w:author="Rafi Aziizi" w:date="2021-11-12T14:49:00Z"/>
        </w:trPr>
        <w:tc>
          <w:tcPr>
            <w:tcW w:w="3827" w:type="dxa"/>
            <w:vAlign w:val="center"/>
          </w:tcPr>
          <w:p w14:paraId="05AE9A62" w14:textId="77777777" w:rsidR="00522ADB" w:rsidRPr="0044182F" w:rsidRDefault="00522ADB" w:rsidP="00D26F74">
            <w:pPr>
              <w:rPr>
                <w:ins w:id="5300" w:author="Rafi Aziizi" w:date="2021-11-12T14:49:00Z"/>
                <w:b/>
              </w:rPr>
            </w:pPr>
            <w:ins w:id="5301" w:author="Rafi Aziizi" w:date="2021-11-12T14:49:00Z">
              <w:r w:rsidRPr="0044182F">
                <w:rPr>
                  <w:b/>
                </w:rPr>
                <w:t>ID</w:t>
              </w:r>
            </w:ins>
          </w:p>
        </w:tc>
        <w:tc>
          <w:tcPr>
            <w:tcW w:w="3964" w:type="dxa"/>
            <w:vAlign w:val="center"/>
          </w:tcPr>
          <w:p w14:paraId="1665633E" w14:textId="2677C6E8" w:rsidR="00522ADB" w:rsidRPr="002F6C1D" w:rsidRDefault="00522ADB" w:rsidP="00D26F74">
            <w:pPr>
              <w:rPr>
                <w:ins w:id="5302" w:author="Rafi Aziizi" w:date="2021-11-12T14:49:00Z"/>
              </w:rPr>
            </w:pPr>
            <w:ins w:id="5303" w:author="Rafi Aziizi" w:date="2021-11-12T14:49:00Z">
              <w:r>
                <w:t>RC14</w:t>
              </w:r>
            </w:ins>
            <w:ins w:id="5304" w:author="Rafi Aziizi" w:date="2021-11-13T06:55:00Z">
              <w:r w:rsidR="005049EC">
                <w:t>.3</w:t>
              </w:r>
            </w:ins>
          </w:p>
        </w:tc>
      </w:tr>
      <w:tr w:rsidR="00522ADB" w:rsidRPr="000C722D" w14:paraId="1F88D0C5" w14:textId="77777777" w:rsidTr="00D26F74">
        <w:trPr>
          <w:jc w:val="center"/>
          <w:ins w:id="5305" w:author="Rafi Aziizi" w:date="2021-11-12T14:49:00Z"/>
        </w:trPr>
        <w:tc>
          <w:tcPr>
            <w:tcW w:w="3827" w:type="dxa"/>
            <w:vAlign w:val="center"/>
          </w:tcPr>
          <w:p w14:paraId="031C4AEB" w14:textId="77777777" w:rsidR="00522ADB" w:rsidRPr="0044182F" w:rsidRDefault="00522ADB" w:rsidP="00D26F74">
            <w:pPr>
              <w:rPr>
                <w:ins w:id="5306" w:author="Rafi Aziizi" w:date="2021-11-12T14:49:00Z"/>
                <w:b/>
              </w:rPr>
            </w:pPr>
            <w:ins w:id="5307" w:author="Rafi Aziizi" w:date="2021-11-12T14:49:00Z">
              <w:r w:rsidRPr="0044182F">
                <w:rPr>
                  <w:b/>
                </w:rPr>
                <w:lastRenderedPageBreak/>
                <w:t>Description</w:t>
              </w:r>
            </w:ins>
          </w:p>
        </w:tc>
        <w:tc>
          <w:tcPr>
            <w:tcW w:w="3964" w:type="dxa"/>
          </w:tcPr>
          <w:p w14:paraId="6F72BB50" w14:textId="713CEF9B" w:rsidR="00522ADB" w:rsidRPr="000C722D" w:rsidRDefault="00522ADB" w:rsidP="00D26F74">
            <w:pPr>
              <w:rPr>
                <w:ins w:id="5308" w:author="Rafi Aziizi" w:date="2021-11-12T14:49:00Z"/>
              </w:rPr>
            </w:pPr>
            <w:ins w:id="5309" w:author="Rafi Aziizi" w:date="2021-11-12T14:49:00Z">
              <w:r>
                <w:t xml:space="preserve">Use case ini merupakan use case generalisasi dari kelola </w:t>
              </w:r>
            </w:ins>
            <w:ins w:id="5310" w:author="Rafi Aziizi" w:date="2021-11-12T14:50:00Z">
              <w:r>
                <w:t>walikelas</w:t>
              </w:r>
            </w:ins>
            <w:ins w:id="5311" w:author="Rafi Aziizi" w:date="2021-11-12T14:49:00Z">
              <w:r>
                <w:t xml:space="preserve"> untuk memperbaharui data </w:t>
              </w:r>
            </w:ins>
            <w:ins w:id="5312" w:author="Rafi Aziizi" w:date="2021-11-12T14:50:00Z">
              <w:r>
                <w:t>walikelas</w:t>
              </w:r>
            </w:ins>
            <w:ins w:id="5313" w:author="Rafi Aziizi" w:date="2021-11-12T14:49:00Z">
              <w:r>
                <w:t>.</w:t>
              </w:r>
            </w:ins>
          </w:p>
        </w:tc>
      </w:tr>
      <w:tr w:rsidR="00522ADB" w:rsidRPr="002F6C1D" w14:paraId="4ACB64D6" w14:textId="77777777" w:rsidTr="00D26F74">
        <w:trPr>
          <w:jc w:val="center"/>
          <w:ins w:id="5314" w:author="Rafi Aziizi" w:date="2021-11-12T14:49:00Z"/>
        </w:trPr>
        <w:tc>
          <w:tcPr>
            <w:tcW w:w="3827" w:type="dxa"/>
            <w:vAlign w:val="center"/>
          </w:tcPr>
          <w:p w14:paraId="5EBDE4EA" w14:textId="77777777" w:rsidR="00522ADB" w:rsidRPr="0044182F" w:rsidRDefault="00522ADB" w:rsidP="00D26F74">
            <w:pPr>
              <w:rPr>
                <w:ins w:id="5315" w:author="Rafi Aziizi" w:date="2021-11-12T14:49:00Z"/>
                <w:b/>
              </w:rPr>
            </w:pPr>
            <w:ins w:id="5316" w:author="Rafi Aziizi" w:date="2021-11-12T14:49:00Z">
              <w:r w:rsidRPr="0044182F">
                <w:rPr>
                  <w:b/>
                </w:rPr>
                <w:t>Actors</w:t>
              </w:r>
            </w:ins>
          </w:p>
        </w:tc>
        <w:tc>
          <w:tcPr>
            <w:tcW w:w="3964" w:type="dxa"/>
            <w:vAlign w:val="center"/>
          </w:tcPr>
          <w:p w14:paraId="3603CC8F" w14:textId="77777777" w:rsidR="00522ADB" w:rsidRPr="002F6C1D" w:rsidRDefault="00522ADB" w:rsidP="00D26F74">
            <w:pPr>
              <w:rPr>
                <w:ins w:id="5317" w:author="Rafi Aziizi" w:date="2021-11-12T14:49:00Z"/>
              </w:rPr>
            </w:pPr>
            <w:ins w:id="5318" w:author="Rafi Aziizi" w:date="2021-11-12T14:49:00Z">
              <w:r>
                <w:t>Bag.IT, Guru BK.</w:t>
              </w:r>
            </w:ins>
          </w:p>
        </w:tc>
      </w:tr>
      <w:tr w:rsidR="00522ADB" w:rsidRPr="0044182F" w14:paraId="17C66176" w14:textId="77777777" w:rsidTr="00D26F74">
        <w:trPr>
          <w:jc w:val="center"/>
          <w:ins w:id="5319" w:author="Rafi Aziizi" w:date="2021-11-12T14:49:00Z"/>
        </w:trPr>
        <w:tc>
          <w:tcPr>
            <w:tcW w:w="3827" w:type="dxa"/>
            <w:vAlign w:val="center"/>
          </w:tcPr>
          <w:p w14:paraId="77E84C3E" w14:textId="77777777" w:rsidR="00522ADB" w:rsidRPr="0044182F" w:rsidRDefault="00522ADB" w:rsidP="00D26F74">
            <w:pPr>
              <w:rPr>
                <w:ins w:id="5320" w:author="Rafi Aziizi" w:date="2021-11-12T14:49:00Z"/>
                <w:b/>
              </w:rPr>
            </w:pPr>
            <w:ins w:id="5321"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5322" w:author="Rafi Aziizi" w:date="2021-11-12T14:49:00Z"/>
                <w:i/>
                <w:iCs/>
              </w:rPr>
            </w:pPr>
            <w:ins w:id="5323" w:author="Rafi Aziizi" w:date="2021-11-12T14:49:00Z">
              <w:r>
                <w:rPr>
                  <w:i/>
                  <w:iCs/>
                </w:rPr>
                <w:t>Conditional</w:t>
              </w:r>
            </w:ins>
          </w:p>
        </w:tc>
      </w:tr>
      <w:tr w:rsidR="00522ADB" w:rsidRPr="0044182F" w14:paraId="4924B956" w14:textId="77777777" w:rsidTr="00D26F74">
        <w:trPr>
          <w:jc w:val="center"/>
          <w:ins w:id="5324" w:author="Rafi Aziizi" w:date="2021-11-12T14:49:00Z"/>
        </w:trPr>
        <w:tc>
          <w:tcPr>
            <w:tcW w:w="3827" w:type="dxa"/>
            <w:vAlign w:val="center"/>
          </w:tcPr>
          <w:p w14:paraId="3095B3A6" w14:textId="77777777" w:rsidR="00522ADB" w:rsidRPr="0044182F" w:rsidRDefault="00522ADB" w:rsidP="00D26F74">
            <w:pPr>
              <w:rPr>
                <w:ins w:id="5325" w:author="Rafi Aziizi" w:date="2021-11-12T14:49:00Z"/>
                <w:b/>
              </w:rPr>
            </w:pPr>
            <w:ins w:id="5326"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5327" w:author="Rafi Aziizi" w:date="2021-11-12T14:49:00Z"/>
              </w:rPr>
            </w:pPr>
            <w:ins w:id="5328" w:author="Rafi Aziizi" w:date="2021-11-12T14:49:00Z">
              <w:r>
                <w:t>-</w:t>
              </w:r>
            </w:ins>
          </w:p>
        </w:tc>
      </w:tr>
      <w:tr w:rsidR="00522ADB" w:rsidRPr="0081005E" w14:paraId="02F5ED1F" w14:textId="77777777" w:rsidTr="00D26F74">
        <w:trPr>
          <w:jc w:val="center"/>
          <w:ins w:id="5329" w:author="Rafi Aziizi" w:date="2021-11-12T14:49:00Z"/>
        </w:trPr>
        <w:tc>
          <w:tcPr>
            <w:tcW w:w="3827" w:type="dxa"/>
            <w:vAlign w:val="center"/>
          </w:tcPr>
          <w:p w14:paraId="20E6FF45" w14:textId="77777777" w:rsidR="00522ADB" w:rsidRPr="0044182F" w:rsidRDefault="00522ADB" w:rsidP="00D26F74">
            <w:pPr>
              <w:rPr>
                <w:ins w:id="5330" w:author="Rafi Aziizi" w:date="2021-11-12T14:49:00Z"/>
                <w:b/>
              </w:rPr>
            </w:pPr>
            <w:ins w:id="5331"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5332" w:author="Rafi Aziizi" w:date="2021-11-12T14:49:00Z"/>
                <w:i/>
                <w:iCs/>
              </w:rPr>
            </w:pPr>
            <w:ins w:id="5333" w:author="Rafi Aziizi" w:date="2021-11-12T14:49:00Z">
              <w:r>
                <w:t xml:space="preserve">Data </w:t>
              </w:r>
            </w:ins>
            <w:ins w:id="5334" w:author="Rafi Aziizi" w:date="2021-11-12T14:50:00Z">
              <w:r>
                <w:t>walikelas</w:t>
              </w:r>
            </w:ins>
            <w:ins w:id="5335" w:author="Rafi Aziizi" w:date="2021-11-12T14:49:00Z">
              <w:r>
                <w:t xml:space="preserve"> belum diperbaharui</w:t>
              </w:r>
            </w:ins>
          </w:p>
        </w:tc>
      </w:tr>
      <w:tr w:rsidR="00522ADB" w:rsidRPr="0048762E" w14:paraId="128594FC" w14:textId="77777777" w:rsidTr="00D26F74">
        <w:trPr>
          <w:jc w:val="center"/>
          <w:ins w:id="5336" w:author="Rafi Aziizi" w:date="2021-11-12T14:49:00Z"/>
        </w:trPr>
        <w:tc>
          <w:tcPr>
            <w:tcW w:w="3827" w:type="dxa"/>
            <w:vAlign w:val="center"/>
          </w:tcPr>
          <w:p w14:paraId="2F9681B3" w14:textId="77777777" w:rsidR="00522ADB" w:rsidRPr="0044182F" w:rsidRDefault="00522ADB" w:rsidP="00D26F74">
            <w:pPr>
              <w:rPr>
                <w:ins w:id="5337" w:author="Rafi Aziizi" w:date="2021-11-12T14:49:00Z"/>
                <w:b/>
              </w:rPr>
            </w:pPr>
            <w:ins w:id="5338"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5339" w:author="Rafi Aziizi" w:date="2021-11-12T14:49:00Z"/>
              </w:rPr>
            </w:pPr>
            <w:ins w:id="5340" w:author="Rafi Aziizi" w:date="2021-11-12T14:49:00Z">
              <w:r>
                <w:t xml:space="preserve">Perubahan data identitas </w:t>
              </w:r>
            </w:ins>
            <w:ins w:id="5341" w:author="Rafi Aziizi" w:date="2021-11-12T14:50:00Z">
              <w:r>
                <w:t>walikelas</w:t>
              </w:r>
            </w:ins>
          </w:p>
        </w:tc>
      </w:tr>
      <w:tr w:rsidR="00522ADB" w:rsidRPr="0044182F" w14:paraId="124E6308" w14:textId="77777777" w:rsidTr="00D26F74">
        <w:trPr>
          <w:jc w:val="center"/>
          <w:ins w:id="5342"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5343" w:author="Rafi Aziizi" w:date="2021-11-12T14:49:00Z"/>
                <w:b/>
              </w:rPr>
            </w:pPr>
            <w:ins w:id="5344" w:author="Rafi Aziizi" w:date="2021-11-12T14:49:00Z">
              <w:r w:rsidRPr="0044182F">
                <w:rPr>
                  <w:b/>
                </w:rPr>
                <w:t>Main Course</w:t>
              </w:r>
            </w:ins>
          </w:p>
        </w:tc>
      </w:tr>
      <w:tr w:rsidR="00522ADB" w:rsidRPr="0044182F" w14:paraId="188DF1D0" w14:textId="77777777" w:rsidTr="00D26F74">
        <w:trPr>
          <w:jc w:val="center"/>
          <w:ins w:id="5345"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5346" w:author="Rafi Aziizi" w:date="2021-11-12T14:49:00Z"/>
                <w:b/>
              </w:rPr>
            </w:pPr>
            <w:ins w:id="5347"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D26F74">
            <w:pPr>
              <w:jc w:val="center"/>
              <w:rPr>
                <w:ins w:id="5348" w:author="Rafi Aziizi" w:date="2021-11-12T14:49:00Z"/>
                <w:b/>
              </w:rPr>
            </w:pPr>
            <w:ins w:id="5349" w:author="Rafi Aziizi" w:date="2021-11-12T14:49:00Z">
              <w:r w:rsidRPr="0044182F">
                <w:rPr>
                  <w:b/>
                </w:rPr>
                <w:t>Reaksi Sistem</w:t>
              </w:r>
            </w:ins>
          </w:p>
        </w:tc>
      </w:tr>
      <w:tr w:rsidR="00522ADB" w:rsidRPr="0044182F" w14:paraId="27A6FA99" w14:textId="77777777" w:rsidTr="00D26F74">
        <w:trPr>
          <w:jc w:val="center"/>
          <w:ins w:id="5350"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5351" w:author="Rafi Aziizi" w:date="2021-11-12T14:49:00Z"/>
              </w:rPr>
              <w:pPrChange w:id="5352" w:author="chaniaayulestari@outlook.com" w:date="2021-11-12T15:24:00Z">
                <w:pPr>
                  <w:numPr>
                    <w:numId w:val="83"/>
                  </w:numPr>
                  <w:spacing w:after="160"/>
                  <w:ind w:left="720" w:hanging="360"/>
                </w:pPr>
              </w:pPrChange>
            </w:pPr>
            <w:ins w:id="5353" w:author="Rafi Aziizi" w:date="2021-11-12T14:49:00Z">
              <w:r>
                <w:t xml:space="preserve">Memasuki menu “Data </w:t>
              </w:r>
            </w:ins>
            <w:ins w:id="5354" w:author="Rafi Aziizi" w:date="2021-11-12T14:50:00Z">
              <w:r>
                <w:t>Walikelas</w:t>
              </w:r>
            </w:ins>
            <w:ins w:id="5355" w:author="Rafi Aziizi" w:date="2021-11-12T14:49:00Z">
              <w:r>
                <w:t>”</w:t>
              </w:r>
            </w:ins>
          </w:p>
        </w:tc>
        <w:tc>
          <w:tcPr>
            <w:tcW w:w="3964" w:type="dxa"/>
            <w:vAlign w:val="center"/>
          </w:tcPr>
          <w:p w14:paraId="5DA8969D" w14:textId="77777777" w:rsidR="00522ADB" w:rsidRPr="0044182F" w:rsidRDefault="00522ADB">
            <w:pPr>
              <w:ind w:left="309"/>
              <w:rPr>
                <w:ins w:id="5356" w:author="Rafi Aziizi" w:date="2021-11-12T14:49:00Z"/>
              </w:rPr>
              <w:pPrChange w:id="5357" w:author="chaniaayulestari@outlook.com" w:date="2021-11-12T15:24:00Z">
                <w:pPr>
                  <w:ind w:left="511"/>
                </w:pPr>
              </w:pPrChange>
            </w:pPr>
          </w:p>
        </w:tc>
      </w:tr>
      <w:tr w:rsidR="00522ADB" w:rsidRPr="0044182F" w14:paraId="717A80FF" w14:textId="77777777" w:rsidTr="00D26F74">
        <w:trPr>
          <w:jc w:val="center"/>
          <w:ins w:id="5358" w:author="Rafi Aziizi" w:date="2021-11-12T14:49:00Z"/>
        </w:trPr>
        <w:tc>
          <w:tcPr>
            <w:tcW w:w="3827" w:type="dxa"/>
            <w:vAlign w:val="center"/>
          </w:tcPr>
          <w:p w14:paraId="4BE89932" w14:textId="77777777" w:rsidR="00522ADB" w:rsidRPr="0044182F" w:rsidRDefault="00522ADB">
            <w:pPr>
              <w:ind w:left="309"/>
              <w:rPr>
                <w:ins w:id="5359" w:author="Rafi Aziizi" w:date="2021-11-12T14:49:00Z"/>
              </w:rPr>
              <w:pPrChange w:id="5360" w:author="chaniaayulestari@outlook.com"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5361" w:author="Rafi Aziizi" w:date="2021-11-12T14:49:00Z"/>
              </w:rPr>
              <w:pPrChange w:id="5362" w:author="chaniaayulestari@outlook.com" w:date="2021-11-12T15:24:00Z">
                <w:pPr>
                  <w:numPr>
                    <w:numId w:val="83"/>
                  </w:numPr>
                  <w:spacing w:after="160"/>
                  <w:ind w:left="511" w:hanging="360"/>
                </w:pPr>
              </w:pPrChange>
            </w:pPr>
            <w:ins w:id="5363" w:author="Rafi Aziizi" w:date="2021-11-12T14:49:00Z">
              <w:r>
                <w:t xml:space="preserve">Menampilkan seluruh data </w:t>
              </w:r>
            </w:ins>
            <w:ins w:id="5364" w:author="Rafi Aziizi" w:date="2021-11-12T14:50:00Z">
              <w:r>
                <w:t>walikelas</w:t>
              </w:r>
            </w:ins>
          </w:p>
        </w:tc>
      </w:tr>
      <w:tr w:rsidR="00522ADB" w:rsidRPr="0044182F" w14:paraId="4E956524" w14:textId="77777777" w:rsidTr="00D26F74">
        <w:trPr>
          <w:jc w:val="center"/>
          <w:ins w:id="5365"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5366" w:author="Rafi Aziizi" w:date="2021-11-12T14:49:00Z"/>
              </w:rPr>
              <w:pPrChange w:id="5367" w:author="chaniaayulestari@outlook.com" w:date="2021-11-12T15:24:00Z">
                <w:pPr>
                  <w:pStyle w:val="ListParagraph"/>
                  <w:numPr>
                    <w:numId w:val="83"/>
                  </w:numPr>
                  <w:ind w:hanging="360"/>
                </w:pPr>
              </w:pPrChange>
            </w:pPr>
            <w:ins w:id="5368" w:author="Rafi Aziizi" w:date="2021-11-12T14:49:00Z">
              <w:r>
                <w:t xml:space="preserve">Menekan tombol “Profile </w:t>
              </w:r>
            </w:ins>
            <w:ins w:id="5369" w:author="Rafi Aziizi" w:date="2021-11-12T14:50:00Z">
              <w:r>
                <w:t>Walikelas</w:t>
              </w:r>
            </w:ins>
            <w:ins w:id="5370" w:author="Rafi Aziizi" w:date="2021-11-12T14:49:00Z">
              <w:r>
                <w:t>”</w:t>
              </w:r>
            </w:ins>
          </w:p>
        </w:tc>
        <w:tc>
          <w:tcPr>
            <w:tcW w:w="3964" w:type="dxa"/>
            <w:vAlign w:val="center"/>
          </w:tcPr>
          <w:p w14:paraId="1E917DD7" w14:textId="77777777" w:rsidR="00522ADB" w:rsidRDefault="00522ADB">
            <w:pPr>
              <w:spacing w:after="160"/>
              <w:ind w:left="309"/>
              <w:rPr>
                <w:ins w:id="5371" w:author="Rafi Aziizi" w:date="2021-11-12T14:49:00Z"/>
              </w:rPr>
              <w:pPrChange w:id="5372" w:author="chaniaayulestari@outlook.com" w:date="2021-11-12T15:24:00Z">
                <w:pPr>
                  <w:spacing w:after="160"/>
                  <w:ind w:left="511"/>
                </w:pPr>
              </w:pPrChange>
            </w:pPr>
          </w:p>
        </w:tc>
      </w:tr>
      <w:tr w:rsidR="00522ADB" w:rsidRPr="0044182F" w14:paraId="14DC8753" w14:textId="77777777" w:rsidTr="00D26F74">
        <w:trPr>
          <w:jc w:val="center"/>
          <w:ins w:id="5373" w:author="Rafi Aziizi" w:date="2021-11-12T14:49:00Z"/>
        </w:trPr>
        <w:tc>
          <w:tcPr>
            <w:tcW w:w="3827" w:type="dxa"/>
            <w:vAlign w:val="center"/>
          </w:tcPr>
          <w:p w14:paraId="5455ED38" w14:textId="77777777" w:rsidR="00522ADB" w:rsidRDefault="00522ADB">
            <w:pPr>
              <w:pStyle w:val="ListParagraph"/>
              <w:ind w:left="309"/>
              <w:rPr>
                <w:ins w:id="5374" w:author="Rafi Aziizi" w:date="2021-11-12T14:49:00Z"/>
              </w:rPr>
              <w:pPrChange w:id="5375" w:author="chaniaayulestari@outlook.com"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5376" w:author="Rafi Aziizi" w:date="2021-11-12T14:49:00Z"/>
              </w:rPr>
              <w:pPrChange w:id="5377" w:author="chaniaayulestari@outlook.com" w:date="2021-11-12T15:24:00Z">
                <w:pPr>
                  <w:pStyle w:val="ListParagraph"/>
                  <w:numPr>
                    <w:numId w:val="83"/>
                  </w:numPr>
                  <w:spacing w:after="160"/>
                  <w:ind w:hanging="360"/>
                </w:pPr>
              </w:pPrChange>
            </w:pPr>
            <w:ins w:id="5378" w:author="Rafi Aziizi" w:date="2021-11-12T14:49:00Z">
              <w:r>
                <w:t xml:space="preserve">Menampilkan data identitas </w:t>
              </w:r>
            </w:ins>
            <w:ins w:id="5379" w:author="Rafi Aziizi" w:date="2021-11-12T14:50:00Z">
              <w:r>
                <w:t xml:space="preserve">walikelas </w:t>
              </w:r>
            </w:ins>
            <w:ins w:id="5380" w:author="Rafi Aziizi" w:date="2021-11-12T14:49:00Z">
              <w:r>
                <w:t>secara keseluruhan</w:t>
              </w:r>
            </w:ins>
          </w:p>
        </w:tc>
      </w:tr>
      <w:tr w:rsidR="00522ADB" w:rsidRPr="0044182F" w14:paraId="09BAA6D3" w14:textId="77777777" w:rsidTr="00D26F74">
        <w:trPr>
          <w:jc w:val="center"/>
          <w:ins w:id="5381" w:author="Rafi Aziizi" w:date="2021-11-12T14:49:00Z"/>
        </w:trPr>
        <w:tc>
          <w:tcPr>
            <w:tcW w:w="3827" w:type="dxa"/>
            <w:vAlign w:val="center"/>
          </w:tcPr>
          <w:p w14:paraId="6B403BF7" w14:textId="2E711EC2" w:rsidR="00522ADB" w:rsidRDefault="00522ADB">
            <w:pPr>
              <w:pStyle w:val="ListParagraph"/>
              <w:numPr>
                <w:ilvl w:val="0"/>
                <w:numId w:val="83"/>
              </w:numPr>
              <w:ind w:left="309"/>
              <w:rPr>
                <w:ins w:id="5382" w:author="Rafi Aziizi" w:date="2021-11-12T14:49:00Z"/>
              </w:rPr>
              <w:pPrChange w:id="5383" w:author="chaniaayulestari@outlook.com" w:date="2021-11-12T15:24:00Z">
                <w:pPr>
                  <w:pStyle w:val="ListParagraph"/>
                  <w:numPr>
                    <w:numId w:val="83"/>
                  </w:numPr>
                  <w:ind w:hanging="360"/>
                </w:pPr>
              </w:pPrChange>
            </w:pPr>
            <w:ins w:id="5384" w:author="Rafi Aziizi" w:date="2021-11-12T14:49:00Z">
              <w:r>
                <w:t xml:space="preserve">Melakukan perubahan data </w:t>
              </w:r>
            </w:ins>
            <w:ins w:id="5385" w:author="Rafi Aziizi" w:date="2021-11-12T14:50:00Z">
              <w:r>
                <w:t>walikelas</w:t>
              </w:r>
            </w:ins>
          </w:p>
        </w:tc>
        <w:tc>
          <w:tcPr>
            <w:tcW w:w="3964" w:type="dxa"/>
            <w:vAlign w:val="center"/>
          </w:tcPr>
          <w:p w14:paraId="1A495125" w14:textId="77777777" w:rsidR="00522ADB" w:rsidRDefault="00522ADB">
            <w:pPr>
              <w:spacing w:after="160"/>
              <w:ind w:left="309"/>
              <w:rPr>
                <w:ins w:id="5386" w:author="Rafi Aziizi" w:date="2021-11-12T14:49:00Z"/>
              </w:rPr>
              <w:pPrChange w:id="5387" w:author="chaniaayulestari@outlook.com" w:date="2021-11-12T15:24:00Z">
                <w:pPr>
                  <w:spacing w:after="160"/>
                </w:pPr>
              </w:pPrChange>
            </w:pPr>
          </w:p>
        </w:tc>
      </w:tr>
      <w:tr w:rsidR="00522ADB" w:rsidRPr="0044182F" w14:paraId="338DE167" w14:textId="77777777" w:rsidTr="00D26F74">
        <w:trPr>
          <w:jc w:val="center"/>
          <w:ins w:id="5388" w:author="Rafi Aziizi" w:date="2021-11-12T14:49:00Z"/>
        </w:trPr>
        <w:tc>
          <w:tcPr>
            <w:tcW w:w="3827" w:type="dxa"/>
            <w:vAlign w:val="center"/>
          </w:tcPr>
          <w:p w14:paraId="589EB0D6" w14:textId="77777777" w:rsidR="00522ADB" w:rsidRDefault="00522ADB">
            <w:pPr>
              <w:ind w:left="309"/>
              <w:rPr>
                <w:ins w:id="5389" w:author="Rafi Aziizi" w:date="2021-11-12T14:49:00Z"/>
              </w:rPr>
              <w:pPrChange w:id="5390" w:author="chaniaayulestari@outlook.com"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5391" w:author="Rafi Aziizi" w:date="2021-11-12T14:49:00Z"/>
              </w:rPr>
              <w:pPrChange w:id="5392" w:author="chaniaayulestari@outlook.com" w:date="2021-11-12T15:24:00Z">
                <w:pPr>
                  <w:pStyle w:val="ListParagraph"/>
                  <w:numPr>
                    <w:numId w:val="83"/>
                  </w:numPr>
                  <w:spacing w:after="160"/>
                  <w:ind w:hanging="360"/>
                </w:pPr>
              </w:pPrChange>
            </w:pPr>
            <w:ins w:id="5393" w:author="Rafi Aziizi" w:date="2021-11-12T14:49:00Z">
              <w:r>
                <w:t xml:space="preserve">Menyimpan data </w:t>
              </w:r>
            </w:ins>
            <w:ins w:id="5394" w:author="Rafi Aziizi" w:date="2021-11-12T14:50:00Z">
              <w:r>
                <w:t xml:space="preserve">walikelas </w:t>
              </w:r>
            </w:ins>
            <w:ins w:id="5395" w:author="Rafi Aziizi" w:date="2021-11-12T14:49:00Z">
              <w:r>
                <w:t xml:space="preserve">terbaru pada </w:t>
              </w:r>
              <w:r w:rsidRPr="00C70CAF">
                <w:rPr>
                  <w:i/>
                  <w:iCs/>
                </w:rPr>
                <w:t>database</w:t>
              </w:r>
            </w:ins>
          </w:p>
        </w:tc>
      </w:tr>
      <w:tr w:rsidR="00522ADB" w:rsidRPr="001B1AF9" w14:paraId="3EFDEBED" w14:textId="77777777" w:rsidTr="00D26F74">
        <w:trPr>
          <w:jc w:val="center"/>
          <w:ins w:id="5396"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5397" w:author="Rafi Aziizi" w:date="2021-11-12T14:49:00Z"/>
                <w:b/>
                <w:bCs/>
              </w:rPr>
            </w:pPr>
            <w:ins w:id="5398" w:author="Rafi Aziizi" w:date="2021-11-12T14:49:00Z">
              <w:r w:rsidRPr="001B1AF9">
                <w:rPr>
                  <w:b/>
                  <w:bCs/>
                </w:rPr>
                <w:t>Skenario Eksepsi (Optional)</w:t>
              </w:r>
            </w:ins>
          </w:p>
        </w:tc>
      </w:tr>
      <w:tr w:rsidR="00522ADB" w:rsidRPr="001B1AF9" w14:paraId="4E8520F7" w14:textId="77777777" w:rsidTr="00D26F74">
        <w:trPr>
          <w:jc w:val="center"/>
          <w:ins w:id="5399"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5400" w:author="Rafi Aziizi" w:date="2021-11-12T14:49:00Z"/>
                <w:b/>
                <w:bCs/>
              </w:rPr>
            </w:pPr>
            <w:ins w:id="5401"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5402" w:author="Rafi Aziizi" w:date="2021-11-12T14:49:00Z"/>
                <w:b/>
                <w:bCs/>
              </w:rPr>
            </w:pPr>
            <w:ins w:id="5403" w:author="Rafi Aziizi" w:date="2021-11-12T14:49:00Z">
              <w:r w:rsidRPr="001B1AF9">
                <w:rPr>
                  <w:b/>
                  <w:bCs/>
                </w:rPr>
                <w:t>Reaksi Sistem</w:t>
              </w:r>
            </w:ins>
          </w:p>
        </w:tc>
      </w:tr>
      <w:tr w:rsidR="00522ADB" w14:paraId="1804D3BE" w14:textId="77777777" w:rsidTr="00D26F74">
        <w:trPr>
          <w:jc w:val="center"/>
          <w:ins w:id="5404" w:author="Rafi Aziizi" w:date="2021-11-12T14:49:00Z"/>
        </w:trPr>
        <w:tc>
          <w:tcPr>
            <w:tcW w:w="3827" w:type="dxa"/>
            <w:vAlign w:val="center"/>
          </w:tcPr>
          <w:p w14:paraId="644E7E18" w14:textId="6BD05F46" w:rsidR="00522ADB" w:rsidRDefault="00522ADB">
            <w:pPr>
              <w:ind w:left="309"/>
              <w:rPr>
                <w:ins w:id="5405" w:author="Rafi Aziizi" w:date="2021-11-12T14:49:00Z"/>
              </w:rPr>
              <w:pPrChange w:id="5406" w:author="chaniaayulestari@outlook.com" w:date="2021-11-12T15:24:00Z">
                <w:pPr>
                  <w:ind w:left="360"/>
                </w:pPr>
              </w:pPrChange>
            </w:pPr>
            <w:ins w:id="5407" w:author="Rafi Aziizi" w:date="2021-11-12T14:49:00Z">
              <w:r>
                <w:t xml:space="preserve">5a. Tidak memasukan secara benar data </w:t>
              </w:r>
            </w:ins>
            <w:ins w:id="5408" w:author="Rafi Aziizi" w:date="2021-11-12T14:50:00Z">
              <w:r>
                <w:t xml:space="preserve">walikelas </w:t>
              </w:r>
            </w:ins>
            <w:ins w:id="5409" w:author="Rafi Aziizi" w:date="2021-11-12T14:49:00Z">
              <w:r>
                <w:t>yang akan diperbaharui</w:t>
              </w:r>
            </w:ins>
          </w:p>
        </w:tc>
        <w:tc>
          <w:tcPr>
            <w:tcW w:w="3964" w:type="dxa"/>
            <w:vAlign w:val="center"/>
          </w:tcPr>
          <w:p w14:paraId="32483ACF" w14:textId="77777777" w:rsidR="00522ADB" w:rsidRDefault="00522ADB">
            <w:pPr>
              <w:pStyle w:val="ListParagraph"/>
              <w:spacing w:after="160"/>
              <w:ind w:left="309"/>
              <w:rPr>
                <w:ins w:id="5410" w:author="Rafi Aziizi" w:date="2021-11-12T14:49:00Z"/>
              </w:rPr>
              <w:pPrChange w:id="5411" w:author="chaniaayulestari@outlook.com" w:date="2021-11-12T15:24:00Z">
                <w:pPr>
                  <w:pStyle w:val="ListParagraph"/>
                  <w:spacing w:after="160"/>
                  <w:ind w:left="468"/>
                </w:pPr>
              </w:pPrChange>
            </w:pPr>
          </w:p>
        </w:tc>
      </w:tr>
      <w:tr w:rsidR="00522ADB" w14:paraId="44454184" w14:textId="77777777" w:rsidTr="00D26F74">
        <w:trPr>
          <w:jc w:val="center"/>
          <w:ins w:id="5412" w:author="Rafi Aziizi" w:date="2021-11-12T14:49:00Z"/>
        </w:trPr>
        <w:tc>
          <w:tcPr>
            <w:tcW w:w="3827" w:type="dxa"/>
            <w:vAlign w:val="center"/>
          </w:tcPr>
          <w:p w14:paraId="0C3BF0E0" w14:textId="77777777" w:rsidR="00522ADB" w:rsidRDefault="00522ADB">
            <w:pPr>
              <w:pStyle w:val="ListParagraph"/>
              <w:ind w:left="309"/>
              <w:rPr>
                <w:ins w:id="5413" w:author="Rafi Aziizi" w:date="2021-11-12T14:49:00Z"/>
              </w:rPr>
              <w:pPrChange w:id="5414" w:author="chaniaayulestari@outlook.com" w:date="2021-11-12T15:24:00Z">
                <w:pPr>
                  <w:pStyle w:val="ListParagraph"/>
                  <w:ind w:left="450"/>
                </w:pPr>
              </w:pPrChange>
            </w:pPr>
          </w:p>
        </w:tc>
        <w:tc>
          <w:tcPr>
            <w:tcW w:w="3964" w:type="dxa"/>
            <w:vAlign w:val="center"/>
          </w:tcPr>
          <w:p w14:paraId="72947479" w14:textId="7EE17284" w:rsidR="00522ADB" w:rsidRDefault="00522ADB">
            <w:pPr>
              <w:spacing w:after="160"/>
              <w:ind w:left="309"/>
              <w:rPr>
                <w:ins w:id="5415" w:author="Rafi Aziizi" w:date="2021-11-12T14:49:00Z"/>
              </w:rPr>
              <w:pPrChange w:id="5416" w:author="chaniaayulestari@outlook.com" w:date="2021-11-12T15:24:00Z">
                <w:pPr>
                  <w:spacing w:after="160"/>
                  <w:ind w:left="360"/>
                </w:pPr>
              </w:pPrChange>
            </w:pPr>
            <w:ins w:id="5417" w:author="Rafi Aziizi" w:date="2021-11-12T14:49:00Z">
              <w:r>
                <w:t xml:space="preserve">3b. Menampilkan pemberitahuan melalui notifikasi bahwa data </w:t>
              </w:r>
            </w:ins>
            <w:ins w:id="5418" w:author="Rafi Aziizi" w:date="2021-11-12T14:50:00Z">
              <w:r>
                <w:t xml:space="preserve">walikelas </w:t>
              </w:r>
            </w:ins>
            <w:ins w:id="5419" w:author="Rafi Aziizi" w:date="2021-11-12T14:49:00Z">
              <w:r>
                <w:t>tidak memenuhi persyaratan dan gagal diperbaharui</w:t>
              </w:r>
            </w:ins>
          </w:p>
        </w:tc>
      </w:tr>
    </w:tbl>
    <w:p w14:paraId="0D01F69D" w14:textId="77777777" w:rsidR="00522ADB" w:rsidRDefault="00522ADB" w:rsidP="00522ADB">
      <w:pPr>
        <w:ind w:left="66"/>
        <w:rPr>
          <w:ins w:id="5420" w:author="Rafi Aziizi" w:date="2021-11-12T14:47:00Z"/>
        </w:rPr>
      </w:pPr>
    </w:p>
    <w:p w14:paraId="1508588B" w14:textId="03046729" w:rsidR="00522ADB" w:rsidRDefault="00522ADB">
      <w:pPr>
        <w:ind w:left="66"/>
        <w:rPr>
          <w:ins w:id="5421" w:author="chaniaayulestari@outlook.com" w:date="2021-11-12T16:28:00Z"/>
        </w:rPr>
      </w:pPr>
      <w:ins w:id="5422" w:author="Rafi Aziizi" w:date="2021-11-12T14:47:00Z">
        <w:r>
          <w:t>d. Skenario Lihat Walikelas</w:t>
        </w:r>
      </w:ins>
    </w:p>
    <w:p w14:paraId="5AF6477D" w14:textId="1BBEDF2C" w:rsidR="00885B6D" w:rsidDel="00A25E3C" w:rsidRDefault="00885B6D">
      <w:pPr>
        <w:ind w:left="66"/>
        <w:jc w:val="center"/>
        <w:rPr>
          <w:del w:id="5423" w:author="chaniaayulestari@outlook.com" w:date="2021-11-13T14:05:00Z"/>
        </w:rPr>
        <w:pPrChange w:id="5424" w:author="chaniaayulestari@outlook.com" w:date="2021-11-13T14:06:00Z">
          <w:pPr>
            <w:pStyle w:val="ListParagraph"/>
            <w:numPr>
              <w:numId w:val="25"/>
            </w:numPr>
            <w:ind w:left="426" w:hanging="360"/>
          </w:pPr>
        </w:pPrChange>
      </w:pPr>
    </w:p>
    <w:p w14:paraId="7E7C74D9" w14:textId="1FCD8E2E" w:rsidR="00A25E3C" w:rsidRDefault="00A25E3C">
      <w:pPr>
        <w:pStyle w:val="Caption"/>
        <w:keepNext/>
        <w:jc w:val="center"/>
        <w:rPr>
          <w:ins w:id="5425" w:author="chaniaayulestari@outlook.com" w:date="2021-11-13T14:05:00Z"/>
        </w:rPr>
        <w:pPrChange w:id="5426" w:author="chaniaayulestari@outlook.com" w:date="2021-11-13T14:06:00Z">
          <w:pPr/>
        </w:pPrChange>
      </w:pPr>
      <w:bookmarkStart w:id="5427" w:name="_Toc87950181"/>
      <w:ins w:id="5428" w:author="chaniaayulestari@outlook.com" w:date="2021-11-13T14:05:00Z">
        <w:r>
          <w:t xml:space="preserve">Tabel 3. </w:t>
        </w:r>
      </w:ins>
      <w:ins w:id="5429" w:author="Rafi Aziizi" w:date="2021-11-14T11:08:00Z">
        <w:r w:rsidR="001B2DEA">
          <w:fldChar w:fldCharType="begin"/>
        </w:r>
        <w:r w:rsidR="001B2DEA">
          <w:instrText xml:space="preserve"> SEQ Tabel_3. \* ARABIC </w:instrText>
        </w:r>
      </w:ins>
      <w:r w:rsidR="001B2DEA">
        <w:fldChar w:fldCharType="separate"/>
      </w:r>
      <w:ins w:id="5430" w:author="Rafi Aziizi" w:date="2021-11-14T11:08:00Z">
        <w:r w:rsidR="001B2DEA">
          <w:rPr>
            <w:noProof/>
          </w:rPr>
          <w:t>27</w:t>
        </w:r>
        <w:r w:rsidR="001B2DEA">
          <w:fldChar w:fldCharType="end"/>
        </w:r>
      </w:ins>
      <w:ins w:id="5431" w:author="chaniaayulestari@outlook.com" w:date="2021-11-13T14:05:00Z">
        <w:del w:id="5432" w:author="Rafi Aziizi" w:date="2021-11-14T09:52:00Z">
          <w:r w:rsidDel="003640C9">
            <w:fldChar w:fldCharType="begin"/>
          </w:r>
          <w:r w:rsidDel="003640C9">
            <w:delInstrText xml:space="preserve"> SEQ Tabel_3. \* ARABIC </w:delInstrText>
          </w:r>
        </w:del>
      </w:ins>
      <w:del w:id="5433" w:author="Rafi Aziizi" w:date="2021-11-14T09:52:00Z">
        <w:r w:rsidDel="003640C9">
          <w:fldChar w:fldCharType="end"/>
        </w:r>
      </w:del>
      <w:ins w:id="5434" w:author="chaniaayulestari@outlook.com" w:date="2021-11-13T14:05:00Z">
        <w:r>
          <w:t xml:space="preserve"> Skenari Lihat Walikelas</w:t>
        </w:r>
        <w:bookmarkEnd w:id="542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5435" w:author="Rafi Aziizi" w:date="2021-11-12T14:49:00Z">
              <w:r w:rsidDel="00522ADB">
                <w:delText>Kelola Walikelas</w:delText>
              </w:r>
            </w:del>
            <w:ins w:id="5436" w:author="Rafi Aziizi" w:date="2021-11-12T14:49:00Z">
              <w:r w:rsidR="00522ADB">
                <w:t xml:space="preserve">Lihat </w:t>
              </w:r>
            </w:ins>
            <w:ins w:id="5437"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5438"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5439" w:author="Rafi Aziizi" w:date="2021-11-12T14:48:00Z">
              <w:r>
                <w:t>Use case ini merupakan use case generalisasi dari kelola walikelas untuk melihat data walikelas.</w:t>
              </w:r>
            </w:ins>
            <w:del w:id="5440"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5441" w:author="Rafi Aziizi" w:date="2021-11-12T14:48:00Z">
              <w:r w:rsidDel="00522ADB">
                <w:delText>Data tetap pada kondisi biasa</w:delText>
              </w:r>
            </w:del>
            <w:ins w:id="5442"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5443" w:author="Rafi Aziizi" w:date="2021-11-12T14:48:00Z">
              <w:r w:rsidDel="00522ADB">
                <w:delText>Data telah dikelola atau diedit</w:delText>
              </w:r>
            </w:del>
            <w:ins w:id="5444"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5445" w:author="chaniaayulestari@outlook.com" w:date="2021-11-12T15:24:00Z">
                <w:pPr>
                  <w:numPr>
                    <w:numId w:val="73"/>
                  </w:numPr>
                  <w:spacing w:after="160"/>
                  <w:ind w:left="720" w:hanging="360"/>
                </w:pPr>
              </w:pPrChange>
            </w:pPr>
            <w:del w:id="5446" w:author="Rafi Aziizi" w:date="2021-11-12T10:47:00Z">
              <w:r w:rsidDel="007C5FA9">
                <w:delText>Aktor masuk kedalam</w:delText>
              </w:r>
            </w:del>
            <w:ins w:id="5447"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pPr>
              <w:ind w:left="450"/>
              <w:pPrChange w:id="5448" w:author="chaniaayulestari@outlook.com"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5449" w:author="chaniaayulestari@outlook.com"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5450" w:author="chaniaayulestari@outlook.com" w:date="2021-11-12T15:24:00Z">
                <w:pPr>
                  <w:numPr>
                    <w:numId w:val="73"/>
                  </w:numPr>
                  <w:spacing w:after="160"/>
                  <w:ind w:left="511" w:hanging="360"/>
                </w:pPr>
              </w:pPrChange>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5451" w:author="chaniaayulestari@outlook.com" w:date="2021-11-12T15:24:00Z">
                <w:pPr>
                  <w:pStyle w:val="ListParagraph"/>
                  <w:ind w:left="455"/>
                </w:pPr>
              </w:pPrChange>
            </w:pPr>
            <w:ins w:id="5452" w:author="Rafi Aziizi" w:date="2021-11-12T14:48:00Z">
              <w:r>
                <w:t>2a. Memasukan data guru yang tidak ada didalam sistem</w:t>
              </w:r>
            </w:ins>
            <w:del w:id="5453"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5454" w:author="chaniaayulestari@outlook.com"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5455" w:author="chaniaayulestari@outlook.com"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5456" w:author="chaniaayulestari@outlook.com" w:date="2021-11-12T15:24:00Z">
                <w:pPr>
                  <w:pStyle w:val="ListParagraph"/>
                  <w:spacing w:after="160"/>
                  <w:ind w:left="468"/>
                </w:pPr>
              </w:pPrChange>
            </w:pPr>
            <w:ins w:id="5457" w:author="Rafi Aziizi" w:date="2021-11-12T14:48:00Z">
              <w:r>
                <w:t>2b. Menampilkan pemberitahuan melalui notifikasi bahwa data guru tidak ditemukan</w:t>
              </w:r>
            </w:ins>
            <w:del w:id="5458"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396EBC0A" w:rsidR="00443E24" w:rsidDel="00106BE6" w:rsidRDefault="00443E24" w:rsidP="00443E24">
      <w:pPr>
        <w:rPr>
          <w:ins w:id="5459" w:author="Rafi Aziizi" w:date="2021-11-14T12:04:00Z"/>
          <w:del w:id="5460" w:author=" " w:date="2021-11-15T18:49:00Z"/>
        </w:rPr>
      </w:pPr>
    </w:p>
    <w:p w14:paraId="24E6EC0E" w14:textId="41EA2644" w:rsidR="00AE0E68" w:rsidRDefault="00AE0E68" w:rsidP="00AE0E68">
      <w:pPr>
        <w:ind w:left="66"/>
        <w:rPr>
          <w:ins w:id="5461" w:author="Rafi Aziizi" w:date="2021-11-14T12:04:00Z"/>
        </w:rPr>
      </w:pPr>
      <w:ins w:id="5462" w:author="Rafi Aziizi" w:date="2021-11-14T12:04:00Z">
        <w:r>
          <w:t>e. Skenario Cetak Riwayat Absensi Anggota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24A5DF21" w14:textId="77777777" w:rsidTr="004A4F76">
        <w:trPr>
          <w:gridAfter w:val="1"/>
          <w:wAfter w:w="6" w:type="dxa"/>
          <w:jc w:val="center"/>
          <w:ins w:id="5463" w:author="Rafi Aziizi" w:date="2021-11-14T12:04:00Z"/>
        </w:trPr>
        <w:tc>
          <w:tcPr>
            <w:tcW w:w="3823" w:type="dxa"/>
            <w:shd w:val="clear" w:color="auto" w:fill="F2EE98"/>
          </w:tcPr>
          <w:p w14:paraId="49FAACC0" w14:textId="77777777" w:rsidR="00AE0E68" w:rsidRPr="0044182F" w:rsidRDefault="00AE0E68" w:rsidP="004A4F76">
            <w:pPr>
              <w:rPr>
                <w:ins w:id="5464" w:author="Rafi Aziizi" w:date="2021-11-14T12:04:00Z"/>
                <w:b/>
              </w:rPr>
            </w:pPr>
            <w:ins w:id="5465" w:author="Rafi Aziizi" w:date="2021-11-14T12:04:00Z">
              <w:r w:rsidRPr="0044182F">
                <w:rPr>
                  <w:b/>
                </w:rPr>
                <w:t>Name</w:t>
              </w:r>
            </w:ins>
          </w:p>
        </w:tc>
        <w:tc>
          <w:tcPr>
            <w:tcW w:w="4104" w:type="dxa"/>
            <w:shd w:val="clear" w:color="auto" w:fill="F2EE98"/>
            <w:vAlign w:val="center"/>
          </w:tcPr>
          <w:p w14:paraId="30C22F85" w14:textId="080ED48A" w:rsidR="00AE0E68" w:rsidRPr="00A46E0B" w:rsidRDefault="00AE0E68" w:rsidP="004A4F76">
            <w:pPr>
              <w:rPr>
                <w:ins w:id="5466" w:author="Rafi Aziizi" w:date="2021-11-14T12:04:00Z"/>
              </w:rPr>
            </w:pPr>
            <w:ins w:id="5467" w:author="Rafi Aziizi" w:date="2021-11-14T12:04:00Z">
              <w:r>
                <w:t>Cetak Riwayat Absensi Anggota Siswa</w:t>
              </w:r>
            </w:ins>
          </w:p>
        </w:tc>
      </w:tr>
      <w:tr w:rsidR="00AE0E68" w:rsidRPr="002F6C1D" w14:paraId="51665E21" w14:textId="77777777" w:rsidTr="004A4F76">
        <w:trPr>
          <w:gridAfter w:val="1"/>
          <w:wAfter w:w="6" w:type="dxa"/>
          <w:jc w:val="center"/>
          <w:ins w:id="5468" w:author="Rafi Aziizi" w:date="2021-11-14T12:04:00Z"/>
        </w:trPr>
        <w:tc>
          <w:tcPr>
            <w:tcW w:w="3823" w:type="dxa"/>
          </w:tcPr>
          <w:p w14:paraId="0A6DB85A" w14:textId="77777777" w:rsidR="00AE0E68" w:rsidRPr="0044182F" w:rsidRDefault="00AE0E68" w:rsidP="004A4F76">
            <w:pPr>
              <w:rPr>
                <w:ins w:id="5469" w:author="Rafi Aziizi" w:date="2021-11-14T12:04:00Z"/>
                <w:b/>
              </w:rPr>
            </w:pPr>
            <w:ins w:id="5470" w:author="Rafi Aziizi" w:date="2021-11-14T12:04:00Z">
              <w:r w:rsidRPr="0044182F">
                <w:rPr>
                  <w:b/>
                </w:rPr>
                <w:t>ID</w:t>
              </w:r>
            </w:ins>
          </w:p>
        </w:tc>
        <w:tc>
          <w:tcPr>
            <w:tcW w:w="4104" w:type="dxa"/>
            <w:vAlign w:val="center"/>
          </w:tcPr>
          <w:p w14:paraId="2E46137D" w14:textId="06FA6694" w:rsidR="00AE0E68" w:rsidRPr="002F6C1D" w:rsidRDefault="00AE0E68" w:rsidP="004A4F76">
            <w:pPr>
              <w:rPr>
                <w:ins w:id="5471" w:author="Rafi Aziizi" w:date="2021-11-14T12:04:00Z"/>
              </w:rPr>
            </w:pPr>
            <w:ins w:id="5472" w:author="Rafi Aziizi" w:date="2021-11-14T12:04:00Z">
              <w:r>
                <w:t>RC1</w:t>
              </w:r>
            </w:ins>
            <w:ins w:id="5473" w:author="Rafi Aziizi" w:date="2021-11-14T12:06:00Z">
              <w:r>
                <w:t>4.5</w:t>
              </w:r>
            </w:ins>
          </w:p>
        </w:tc>
      </w:tr>
      <w:tr w:rsidR="00AE0E68" w:rsidRPr="000C722D" w14:paraId="3929B757" w14:textId="77777777" w:rsidTr="004A4F76">
        <w:trPr>
          <w:gridAfter w:val="1"/>
          <w:wAfter w:w="6" w:type="dxa"/>
          <w:jc w:val="center"/>
          <w:ins w:id="5474" w:author="Rafi Aziizi" w:date="2021-11-14T12:04:00Z"/>
        </w:trPr>
        <w:tc>
          <w:tcPr>
            <w:tcW w:w="3823" w:type="dxa"/>
          </w:tcPr>
          <w:p w14:paraId="5F35E8E9" w14:textId="77777777" w:rsidR="00AE0E68" w:rsidRPr="0044182F" w:rsidRDefault="00AE0E68" w:rsidP="004A4F76">
            <w:pPr>
              <w:rPr>
                <w:ins w:id="5475" w:author="Rafi Aziizi" w:date="2021-11-14T12:04:00Z"/>
                <w:b/>
              </w:rPr>
            </w:pPr>
            <w:ins w:id="5476" w:author="Rafi Aziizi" w:date="2021-11-14T12:04:00Z">
              <w:r w:rsidRPr="0044182F">
                <w:rPr>
                  <w:b/>
                </w:rPr>
                <w:t>Description</w:t>
              </w:r>
            </w:ins>
          </w:p>
        </w:tc>
        <w:tc>
          <w:tcPr>
            <w:tcW w:w="4104" w:type="dxa"/>
          </w:tcPr>
          <w:p w14:paraId="32351314" w14:textId="2BE57E97" w:rsidR="00AE0E68" w:rsidRPr="000C722D" w:rsidRDefault="00AE0E68" w:rsidP="004A4F76">
            <w:pPr>
              <w:rPr>
                <w:ins w:id="5477" w:author="Rafi Aziizi" w:date="2021-11-14T12:04:00Z"/>
              </w:rPr>
            </w:pPr>
            <w:ins w:id="5478" w:author="Rafi Aziizi" w:date="2021-11-14T12:04:00Z">
              <w:r>
                <w:t xml:space="preserve">Use case ini akan dijalankan apabila admin ingin mencetak riwayat absensi anggota siswa dalam periode tertentu </w:t>
              </w:r>
            </w:ins>
          </w:p>
        </w:tc>
      </w:tr>
      <w:tr w:rsidR="00AE0E68" w:rsidRPr="002F6C1D" w14:paraId="2A736C68" w14:textId="77777777" w:rsidTr="004A4F76">
        <w:trPr>
          <w:gridAfter w:val="1"/>
          <w:wAfter w:w="6" w:type="dxa"/>
          <w:jc w:val="center"/>
          <w:ins w:id="5479" w:author="Rafi Aziizi" w:date="2021-11-14T12:04:00Z"/>
        </w:trPr>
        <w:tc>
          <w:tcPr>
            <w:tcW w:w="3823" w:type="dxa"/>
          </w:tcPr>
          <w:p w14:paraId="106B4C9D" w14:textId="77777777" w:rsidR="00AE0E68" w:rsidRPr="0044182F" w:rsidRDefault="00AE0E68" w:rsidP="004A4F76">
            <w:pPr>
              <w:rPr>
                <w:ins w:id="5480" w:author="Rafi Aziizi" w:date="2021-11-14T12:04:00Z"/>
                <w:b/>
              </w:rPr>
            </w:pPr>
            <w:ins w:id="5481" w:author="Rafi Aziizi" w:date="2021-11-14T12:04:00Z">
              <w:r w:rsidRPr="0044182F">
                <w:rPr>
                  <w:b/>
                </w:rPr>
                <w:t>Actors</w:t>
              </w:r>
            </w:ins>
          </w:p>
        </w:tc>
        <w:tc>
          <w:tcPr>
            <w:tcW w:w="4104" w:type="dxa"/>
            <w:vAlign w:val="center"/>
          </w:tcPr>
          <w:p w14:paraId="7F66EBDD" w14:textId="77777777" w:rsidR="00AE0E68" w:rsidRPr="002F6C1D" w:rsidRDefault="00AE0E68" w:rsidP="004A4F76">
            <w:pPr>
              <w:rPr>
                <w:ins w:id="5482" w:author="Rafi Aziizi" w:date="2021-11-14T12:04:00Z"/>
              </w:rPr>
            </w:pPr>
            <w:ins w:id="5483" w:author="Rafi Aziizi" w:date="2021-11-14T12:04:00Z">
              <w:r>
                <w:t>Bag. IT, Guru BK</w:t>
              </w:r>
            </w:ins>
          </w:p>
        </w:tc>
      </w:tr>
      <w:tr w:rsidR="00AE0E68" w:rsidRPr="007B7AB3" w14:paraId="2CCE52B4" w14:textId="77777777" w:rsidTr="004A4F76">
        <w:trPr>
          <w:gridAfter w:val="1"/>
          <w:wAfter w:w="6" w:type="dxa"/>
          <w:jc w:val="center"/>
          <w:ins w:id="5484" w:author="Rafi Aziizi" w:date="2021-11-14T12:04:00Z"/>
        </w:trPr>
        <w:tc>
          <w:tcPr>
            <w:tcW w:w="3823" w:type="dxa"/>
          </w:tcPr>
          <w:p w14:paraId="291293A5" w14:textId="77777777" w:rsidR="00AE0E68" w:rsidRPr="0044182F" w:rsidRDefault="00AE0E68" w:rsidP="004A4F76">
            <w:pPr>
              <w:rPr>
                <w:ins w:id="5485" w:author="Rafi Aziizi" w:date="2021-11-14T12:04:00Z"/>
                <w:b/>
              </w:rPr>
            </w:pPr>
            <w:ins w:id="5486" w:author="Rafi Aziizi" w:date="2021-11-14T12:04:00Z">
              <w:r w:rsidRPr="0044182F">
                <w:rPr>
                  <w:b/>
                </w:rPr>
                <w:t>Frequency of Use</w:t>
              </w:r>
            </w:ins>
          </w:p>
        </w:tc>
        <w:tc>
          <w:tcPr>
            <w:tcW w:w="4104" w:type="dxa"/>
            <w:vAlign w:val="center"/>
          </w:tcPr>
          <w:p w14:paraId="48B6EDD1" w14:textId="77777777" w:rsidR="00AE0E68" w:rsidRPr="007B7AB3" w:rsidRDefault="00AE0E68" w:rsidP="004A4F76">
            <w:pPr>
              <w:rPr>
                <w:ins w:id="5487" w:author="Rafi Aziizi" w:date="2021-11-14T12:04:00Z"/>
                <w:i/>
                <w:iCs/>
              </w:rPr>
            </w:pPr>
            <w:ins w:id="5488" w:author="Rafi Aziizi" w:date="2021-11-14T12:04:00Z">
              <w:r>
                <w:rPr>
                  <w:i/>
                  <w:iCs/>
                </w:rPr>
                <w:t>Conditional</w:t>
              </w:r>
            </w:ins>
          </w:p>
        </w:tc>
      </w:tr>
      <w:tr w:rsidR="00AE0E68" w:rsidRPr="0044182F" w14:paraId="1EEBF926" w14:textId="77777777" w:rsidTr="004A4F76">
        <w:trPr>
          <w:gridAfter w:val="1"/>
          <w:wAfter w:w="6" w:type="dxa"/>
          <w:jc w:val="center"/>
          <w:ins w:id="5489" w:author="Rafi Aziizi" w:date="2021-11-14T12:04:00Z"/>
        </w:trPr>
        <w:tc>
          <w:tcPr>
            <w:tcW w:w="3823" w:type="dxa"/>
          </w:tcPr>
          <w:p w14:paraId="02478CD3" w14:textId="77777777" w:rsidR="00AE0E68" w:rsidRPr="0044182F" w:rsidRDefault="00AE0E68" w:rsidP="004A4F76">
            <w:pPr>
              <w:rPr>
                <w:ins w:id="5490" w:author="Rafi Aziizi" w:date="2021-11-14T12:04:00Z"/>
                <w:b/>
              </w:rPr>
            </w:pPr>
            <w:ins w:id="5491" w:author="Rafi Aziizi" w:date="2021-11-14T12:04:00Z">
              <w:r w:rsidRPr="0044182F">
                <w:rPr>
                  <w:b/>
                </w:rPr>
                <w:t>Triggers</w:t>
              </w:r>
            </w:ins>
          </w:p>
        </w:tc>
        <w:tc>
          <w:tcPr>
            <w:tcW w:w="4104" w:type="dxa"/>
            <w:vAlign w:val="center"/>
          </w:tcPr>
          <w:p w14:paraId="0DF22E6E" w14:textId="790EB19C" w:rsidR="00AE0E68" w:rsidRPr="0044182F" w:rsidRDefault="00AE0E68" w:rsidP="004A4F76">
            <w:pPr>
              <w:rPr>
                <w:ins w:id="5492" w:author="Rafi Aziizi" w:date="2021-11-14T12:04:00Z"/>
              </w:rPr>
            </w:pPr>
            <w:ins w:id="5493" w:author="Rafi Aziizi" w:date="2021-11-14T12:04:00Z">
              <w:r>
                <w:t xml:space="preserve">Cetak laporan </w:t>
              </w:r>
            </w:ins>
            <w:ins w:id="5494" w:author="Rafi Aziizi" w:date="2021-11-14T12:08:00Z">
              <w:r>
                <w:t>riwayat absensi anggota siswa</w:t>
              </w:r>
            </w:ins>
          </w:p>
        </w:tc>
      </w:tr>
      <w:tr w:rsidR="00AE0E68" w:rsidRPr="00435CA8" w14:paraId="392F988D" w14:textId="77777777" w:rsidTr="004A4F76">
        <w:trPr>
          <w:gridAfter w:val="1"/>
          <w:wAfter w:w="6" w:type="dxa"/>
          <w:jc w:val="center"/>
          <w:ins w:id="5495" w:author="Rafi Aziizi" w:date="2021-11-14T12:04:00Z"/>
        </w:trPr>
        <w:tc>
          <w:tcPr>
            <w:tcW w:w="3823" w:type="dxa"/>
          </w:tcPr>
          <w:p w14:paraId="5DC1E059" w14:textId="77777777" w:rsidR="00AE0E68" w:rsidRPr="0044182F" w:rsidRDefault="00AE0E68" w:rsidP="004A4F76">
            <w:pPr>
              <w:rPr>
                <w:ins w:id="5496" w:author="Rafi Aziizi" w:date="2021-11-14T12:04:00Z"/>
                <w:b/>
              </w:rPr>
            </w:pPr>
            <w:ins w:id="5497" w:author="Rafi Aziizi" w:date="2021-11-14T12:04:00Z">
              <w:r w:rsidRPr="0044182F">
                <w:rPr>
                  <w:b/>
                </w:rPr>
                <w:t>Pre-Conditions</w:t>
              </w:r>
            </w:ins>
          </w:p>
        </w:tc>
        <w:tc>
          <w:tcPr>
            <w:tcW w:w="4104" w:type="dxa"/>
            <w:vAlign w:val="center"/>
          </w:tcPr>
          <w:p w14:paraId="71C8A35A" w14:textId="77777777" w:rsidR="00AE0E68" w:rsidRPr="00435CA8" w:rsidRDefault="00AE0E68" w:rsidP="004A4F76">
            <w:pPr>
              <w:rPr>
                <w:ins w:id="5498" w:author="Rafi Aziizi" w:date="2021-11-14T12:04:00Z"/>
              </w:rPr>
            </w:pPr>
            <w:ins w:id="5499" w:author="Rafi Aziizi" w:date="2021-11-14T12:04:00Z">
              <w:r>
                <w:t>dokumen belum tercetak</w:t>
              </w:r>
            </w:ins>
          </w:p>
        </w:tc>
      </w:tr>
      <w:tr w:rsidR="00AE0E68" w:rsidRPr="0048762E" w14:paraId="6FF7E903" w14:textId="77777777" w:rsidTr="004A4F76">
        <w:trPr>
          <w:gridAfter w:val="1"/>
          <w:wAfter w:w="6" w:type="dxa"/>
          <w:jc w:val="center"/>
          <w:ins w:id="5500" w:author="Rafi Aziizi" w:date="2021-11-14T12:04:00Z"/>
        </w:trPr>
        <w:tc>
          <w:tcPr>
            <w:tcW w:w="3823" w:type="dxa"/>
          </w:tcPr>
          <w:p w14:paraId="71FC1F94" w14:textId="77777777" w:rsidR="00AE0E68" w:rsidRPr="0044182F" w:rsidRDefault="00AE0E68" w:rsidP="004A4F76">
            <w:pPr>
              <w:rPr>
                <w:ins w:id="5501" w:author="Rafi Aziizi" w:date="2021-11-14T12:04:00Z"/>
                <w:b/>
              </w:rPr>
            </w:pPr>
            <w:ins w:id="5502" w:author="Rafi Aziizi" w:date="2021-11-14T12:04:00Z">
              <w:r w:rsidRPr="0044182F">
                <w:rPr>
                  <w:b/>
                </w:rPr>
                <w:t>Post-Conditions</w:t>
              </w:r>
            </w:ins>
          </w:p>
        </w:tc>
        <w:tc>
          <w:tcPr>
            <w:tcW w:w="4104" w:type="dxa"/>
            <w:vAlign w:val="center"/>
          </w:tcPr>
          <w:p w14:paraId="7054601B" w14:textId="77777777" w:rsidR="00AE0E68" w:rsidRPr="0048762E" w:rsidRDefault="00AE0E68" w:rsidP="004A4F76">
            <w:pPr>
              <w:rPr>
                <w:ins w:id="5503" w:author="Rafi Aziizi" w:date="2021-11-14T12:04:00Z"/>
              </w:rPr>
            </w:pPr>
            <w:ins w:id="5504" w:author="Rafi Aziizi" w:date="2021-11-14T12:04:00Z">
              <w:r>
                <w:t xml:space="preserve">dokumen sudah tercetak </w:t>
              </w:r>
            </w:ins>
          </w:p>
        </w:tc>
      </w:tr>
      <w:tr w:rsidR="00AE0E68" w:rsidRPr="0044182F" w14:paraId="32FA668D" w14:textId="77777777" w:rsidTr="004A4F76">
        <w:trPr>
          <w:gridAfter w:val="1"/>
          <w:wAfter w:w="6" w:type="dxa"/>
          <w:jc w:val="center"/>
          <w:ins w:id="5505" w:author="Rafi Aziizi" w:date="2021-11-14T12:04:00Z"/>
        </w:trPr>
        <w:tc>
          <w:tcPr>
            <w:tcW w:w="7927" w:type="dxa"/>
            <w:gridSpan w:val="2"/>
            <w:shd w:val="clear" w:color="auto" w:fill="F2EE98"/>
          </w:tcPr>
          <w:p w14:paraId="14B30603" w14:textId="77777777" w:rsidR="00AE0E68" w:rsidRPr="0044182F" w:rsidRDefault="00AE0E68" w:rsidP="004A4F76">
            <w:pPr>
              <w:jc w:val="center"/>
              <w:rPr>
                <w:ins w:id="5506" w:author="Rafi Aziizi" w:date="2021-11-14T12:04:00Z"/>
                <w:b/>
              </w:rPr>
            </w:pPr>
            <w:ins w:id="5507" w:author="Rafi Aziizi" w:date="2021-11-14T12:04:00Z">
              <w:r w:rsidRPr="0044182F">
                <w:rPr>
                  <w:b/>
                </w:rPr>
                <w:t>Main Course</w:t>
              </w:r>
            </w:ins>
          </w:p>
        </w:tc>
      </w:tr>
      <w:tr w:rsidR="00AE0E68" w:rsidRPr="0044182F" w14:paraId="7E305B18" w14:textId="77777777" w:rsidTr="004A4F76">
        <w:trPr>
          <w:jc w:val="center"/>
          <w:ins w:id="5508" w:author="Rafi Aziizi" w:date="2021-11-14T12:04:00Z"/>
        </w:trPr>
        <w:tc>
          <w:tcPr>
            <w:tcW w:w="3823" w:type="dxa"/>
            <w:shd w:val="clear" w:color="auto" w:fill="F2EE98"/>
            <w:vAlign w:val="center"/>
          </w:tcPr>
          <w:p w14:paraId="4B3CF14F" w14:textId="77777777" w:rsidR="00AE0E68" w:rsidRPr="0044182F" w:rsidRDefault="00AE0E68" w:rsidP="004A4F76">
            <w:pPr>
              <w:jc w:val="center"/>
              <w:rPr>
                <w:ins w:id="5509" w:author="Rafi Aziizi" w:date="2021-11-14T12:04:00Z"/>
                <w:b/>
              </w:rPr>
            </w:pPr>
            <w:ins w:id="5510" w:author="Rafi Aziizi" w:date="2021-11-14T12:04:00Z">
              <w:r>
                <w:rPr>
                  <w:b/>
                </w:rPr>
                <w:t>Aksi Aktor</w:t>
              </w:r>
            </w:ins>
          </w:p>
        </w:tc>
        <w:tc>
          <w:tcPr>
            <w:tcW w:w="4110" w:type="dxa"/>
            <w:gridSpan w:val="2"/>
            <w:shd w:val="clear" w:color="auto" w:fill="F2EE98"/>
            <w:vAlign w:val="center"/>
          </w:tcPr>
          <w:p w14:paraId="7C02457A" w14:textId="77777777" w:rsidR="00AE0E68" w:rsidRPr="0044182F" w:rsidRDefault="00AE0E68" w:rsidP="004A4F76">
            <w:pPr>
              <w:jc w:val="center"/>
              <w:rPr>
                <w:ins w:id="5511" w:author="Rafi Aziizi" w:date="2021-11-14T12:04:00Z"/>
                <w:b/>
              </w:rPr>
            </w:pPr>
            <w:ins w:id="5512" w:author="Rafi Aziizi" w:date="2021-11-14T12:04:00Z">
              <w:r w:rsidRPr="0044182F">
                <w:rPr>
                  <w:b/>
                </w:rPr>
                <w:t>Reaksi Sistem</w:t>
              </w:r>
            </w:ins>
          </w:p>
        </w:tc>
      </w:tr>
      <w:tr w:rsidR="00AE0E68" w:rsidRPr="0044182F" w14:paraId="69C71F58" w14:textId="77777777" w:rsidTr="004A4F76">
        <w:trPr>
          <w:jc w:val="center"/>
          <w:ins w:id="5513" w:author="Rafi Aziizi" w:date="2021-11-14T12:04:00Z"/>
        </w:trPr>
        <w:tc>
          <w:tcPr>
            <w:tcW w:w="3823" w:type="dxa"/>
            <w:vAlign w:val="center"/>
          </w:tcPr>
          <w:p w14:paraId="202398A3" w14:textId="77777777" w:rsidR="00AE0E68" w:rsidRPr="0044182F" w:rsidRDefault="00AE0E68" w:rsidP="00AE0E68">
            <w:pPr>
              <w:pStyle w:val="ListParagraph"/>
              <w:numPr>
                <w:ilvl w:val="0"/>
                <w:numId w:val="128"/>
              </w:numPr>
              <w:rPr>
                <w:ins w:id="5514" w:author="Rafi Aziizi" w:date="2021-11-14T12:04:00Z"/>
              </w:rPr>
            </w:pPr>
            <w:ins w:id="5515" w:author="Rafi Aziizi" w:date="2021-11-14T12:04:00Z">
              <w:r>
                <w:t xml:space="preserve">Aktor menekan </w:t>
              </w:r>
              <w:r>
                <w:rPr>
                  <w:i/>
                  <w:iCs/>
                </w:rPr>
                <w:t>button “</w:t>
              </w:r>
              <w:r>
                <w:t>cetak</w:t>
              </w:r>
              <w:r>
                <w:rPr>
                  <w:i/>
                  <w:iCs/>
                </w:rPr>
                <w:t>”</w:t>
              </w:r>
            </w:ins>
          </w:p>
        </w:tc>
        <w:tc>
          <w:tcPr>
            <w:tcW w:w="4110" w:type="dxa"/>
            <w:gridSpan w:val="2"/>
            <w:vAlign w:val="center"/>
          </w:tcPr>
          <w:p w14:paraId="10A374DE" w14:textId="091E246E" w:rsidR="00AE0E68" w:rsidRPr="0044182F" w:rsidRDefault="00AE0E68">
            <w:pPr>
              <w:spacing w:after="160"/>
              <w:rPr>
                <w:ins w:id="5516" w:author="Rafi Aziizi" w:date="2021-11-14T12:04:00Z"/>
              </w:rPr>
              <w:pPrChange w:id="5517" w:author="Rafi Aziizi" w:date="2021-11-14T12:05:00Z">
                <w:pPr>
                  <w:spacing w:after="160"/>
                  <w:ind w:left="382"/>
                </w:pPr>
              </w:pPrChange>
            </w:pPr>
          </w:p>
        </w:tc>
      </w:tr>
      <w:tr w:rsidR="00AE0E68" w14:paraId="313B40F2" w14:textId="77777777" w:rsidTr="004A4F76">
        <w:trPr>
          <w:jc w:val="center"/>
          <w:ins w:id="5518" w:author="Rafi Aziizi" w:date="2021-11-14T12:04:00Z"/>
        </w:trPr>
        <w:tc>
          <w:tcPr>
            <w:tcW w:w="3823" w:type="dxa"/>
            <w:vAlign w:val="center"/>
          </w:tcPr>
          <w:p w14:paraId="170A63BD" w14:textId="77777777" w:rsidR="00AE0E68" w:rsidRPr="0044182F" w:rsidRDefault="00AE0E68" w:rsidP="004A4F76">
            <w:pPr>
              <w:pStyle w:val="ListParagraph"/>
              <w:ind w:left="450"/>
              <w:rPr>
                <w:ins w:id="5519" w:author="Rafi Aziizi" w:date="2021-11-14T12:04:00Z"/>
              </w:rPr>
            </w:pPr>
          </w:p>
        </w:tc>
        <w:tc>
          <w:tcPr>
            <w:tcW w:w="4110" w:type="dxa"/>
            <w:gridSpan w:val="2"/>
            <w:vAlign w:val="center"/>
          </w:tcPr>
          <w:p w14:paraId="04A10B4D" w14:textId="29A4FEE7" w:rsidR="00AE0E68" w:rsidRDefault="00AE0E68" w:rsidP="00AE0E68">
            <w:pPr>
              <w:pStyle w:val="ListParagraph"/>
              <w:numPr>
                <w:ilvl w:val="0"/>
                <w:numId w:val="128"/>
              </w:numPr>
              <w:spacing w:after="160"/>
              <w:rPr>
                <w:ins w:id="5520" w:author="Rafi Aziizi" w:date="2021-11-14T12:04:00Z"/>
              </w:rPr>
            </w:pPr>
            <w:ins w:id="5521" w:author="Rafi Aziizi" w:date="2021-11-14T12:04:00Z">
              <w:r>
                <w:t>Sistem mencetak laporan riwayat absensi</w:t>
              </w:r>
            </w:ins>
            <w:ins w:id="5522" w:author="Rafi Aziizi" w:date="2021-11-14T12:05:00Z">
              <w:r>
                <w:t xml:space="preserve"> anggota</w:t>
              </w:r>
            </w:ins>
            <w:ins w:id="5523" w:author="Rafi Aziizi" w:date="2021-11-14T12:04:00Z">
              <w:r>
                <w:t xml:space="preserve"> siswa</w:t>
              </w:r>
            </w:ins>
          </w:p>
        </w:tc>
      </w:tr>
    </w:tbl>
    <w:p w14:paraId="03DF3452" w14:textId="77777777" w:rsidR="00AE0E68" w:rsidRDefault="00AE0E68" w:rsidP="00443E24"/>
    <w:p w14:paraId="2389E14C" w14:textId="2902AC28" w:rsidR="00270503" w:rsidRDefault="00270503" w:rsidP="00FF2590">
      <w:pPr>
        <w:pStyle w:val="ListParagraph"/>
        <w:numPr>
          <w:ilvl w:val="0"/>
          <w:numId w:val="25"/>
        </w:numPr>
        <w:ind w:left="426"/>
        <w:rPr>
          <w:ins w:id="5524" w:author="Rafi Aziizi" w:date="2021-11-12T14:56:00Z"/>
        </w:rPr>
      </w:pPr>
      <w:r>
        <w:t>Skenario Kelola Kelas</w:t>
      </w:r>
    </w:p>
    <w:p w14:paraId="669338DF" w14:textId="7990E324" w:rsidR="005D5AD6" w:rsidRDefault="005D5AD6">
      <w:pPr>
        <w:ind w:firstLine="426"/>
        <w:rPr>
          <w:ins w:id="5525" w:author="Rafi Aziizi" w:date="2021-11-12T14:54:00Z"/>
        </w:rPr>
        <w:pPrChange w:id="5526" w:author="Rafi Aziizi" w:date="2021-11-12T14:56:00Z">
          <w:pPr>
            <w:pStyle w:val="ListParagraph"/>
            <w:numPr>
              <w:numId w:val="25"/>
            </w:numPr>
            <w:ind w:left="426" w:hanging="360"/>
          </w:pPr>
        </w:pPrChange>
      </w:pPr>
      <w:ins w:id="5527" w:author="Rafi Aziizi" w:date="2021-11-12T14:56:00Z">
        <w:r>
          <w:t xml:space="preserve">Pada skenario kelola </w:t>
        </w:r>
      </w:ins>
      <w:ins w:id="5528" w:author="Rafi Aziizi" w:date="2021-11-12T14:57:00Z">
        <w:r>
          <w:t>kelas</w:t>
        </w:r>
      </w:ins>
      <w:ins w:id="5529" w:author="Rafi Aziizi" w:date="2021-11-12T14:56:00Z">
        <w:r>
          <w:t xml:space="preserve"> terdapat 4 generalisasi data yaitu tambah kelas, hapus kelas, edit </w:t>
        </w:r>
      </w:ins>
      <w:ins w:id="5530" w:author="Rafi Aziizi" w:date="2021-11-12T14:57:00Z">
        <w:r>
          <w:t>kelas</w:t>
        </w:r>
      </w:ins>
      <w:ins w:id="5531" w:author="Rafi Aziizi" w:date="2021-11-12T14:56:00Z">
        <w:r>
          <w:t xml:space="preserve"> dan lihat </w:t>
        </w:r>
      </w:ins>
      <w:ins w:id="5532" w:author="Rafi Aziizi" w:date="2021-11-12T14:57:00Z">
        <w:r>
          <w:t>kelas</w:t>
        </w:r>
      </w:ins>
      <w:ins w:id="5533" w:author="Rafi Aziizi" w:date="2021-11-12T14:56:00Z">
        <w:r>
          <w:t>. Hal tersebut dijelaskan pada poin-poin dibawah ini :</w:t>
        </w:r>
      </w:ins>
    </w:p>
    <w:p w14:paraId="2C7D1D91" w14:textId="35217E13" w:rsidR="005D5AD6" w:rsidRDefault="005D5AD6" w:rsidP="005D5AD6">
      <w:pPr>
        <w:ind w:left="66"/>
        <w:rPr>
          <w:ins w:id="5534" w:author="chaniaayulestari@outlook.com" w:date="2021-11-12T16:28:00Z"/>
        </w:rPr>
      </w:pPr>
      <w:ins w:id="5535" w:author="Rafi Aziizi" w:date="2021-11-12T14:55:00Z">
        <w:r>
          <w:t>a. Skenario Tambah Kelas</w:t>
        </w:r>
      </w:ins>
    </w:p>
    <w:p w14:paraId="60EE6C74" w14:textId="76D3280C" w:rsidR="00885B6D" w:rsidDel="00A25E3C" w:rsidRDefault="00885B6D">
      <w:pPr>
        <w:ind w:left="66"/>
        <w:jc w:val="center"/>
        <w:rPr>
          <w:ins w:id="5536" w:author="Rafi Aziizi" w:date="2021-11-12T14:55:00Z"/>
          <w:del w:id="5537" w:author="chaniaayulestari@outlook.com" w:date="2021-11-13T14:06:00Z"/>
        </w:rPr>
        <w:pPrChange w:id="5538" w:author="chaniaayulestari@outlook.com" w:date="2021-11-13T14:06:00Z">
          <w:pPr>
            <w:ind w:left="66"/>
          </w:pPr>
        </w:pPrChange>
      </w:pPr>
    </w:p>
    <w:p w14:paraId="1F08FEF5" w14:textId="271E495C" w:rsidR="00A25E3C" w:rsidRDefault="00A25E3C">
      <w:pPr>
        <w:pStyle w:val="Caption"/>
        <w:keepNext/>
        <w:jc w:val="center"/>
        <w:rPr>
          <w:ins w:id="5539" w:author="chaniaayulestari@outlook.com" w:date="2021-11-13T14:06:00Z"/>
        </w:rPr>
        <w:pPrChange w:id="5540" w:author="chaniaayulestari@outlook.com" w:date="2021-11-13T14:06:00Z">
          <w:pPr/>
        </w:pPrChange>
      </w:pPr>
      <w:bookmarkStart w:id="5541" w:name="_Toc87950182"/>
      <w:ins w:id="5542" w:author="chaniaayulestari@outlook.com" w:date="2021-11-13T14:06:00Z">
        <w:r>
          <w:t xml:space="preserve">Tabel 3. </w:t>
        </w:r>
      </w:ins>
      <w:ins w:id="5543" w:author="Rafi Aziizi" w:date="2021-11-14T11:08:00Z">
        <w:r w:rsidR="001B2DEA">
          <w:fldChar w:fldCharType="begin"/>
        </w:r>
        <w:r w:rsidR="001B2DEA">
          <w:instrText xml:space="preserve"> SEQ Tabel_3. \* ARABIC </w:instrText>
        </w:r>
      </w:ins>
      <w:r w:rsidR="001B2DEA">
        <w:fldChar w:fldCharType="separate"/>
      </w:r>
      <w:ins w:id="5544" w:author="Rafi Aziizi" w:date="2021-11-14T11:08:00Z">
        <w:r w:rsidR="001B2DEA">
          <w:rPr>
            <w:noProof/>
          </w:rPr>
          <w:t>28</w:t>
        </w:r>
        <w:r w:rsidR="001B2DEA">
          <w:fldChar w:fldCharType="end"/>
        </w:r>
      </w:ins>
      <w:ins w:id="5545" w:author="chaniaayulestari@outlook.com" w:date="2021-11-13T14:06:00Z">
        <w:del w:id="5546" w:author="Rafi Aziizi" w:date="2021-11-14T09:52:00Z">
          <w:r w:rsidDel="003640C9">
            <w:fldChar w:fldCharType="begin"/>
          </w:r>
          <w:r w:rsidDel="003640C9">
            <w:delInstrText xml:space="preserve"> SEQ Tabel_3. \* ARABIC </w:delInstrText>
          </w:r>
        </w:del>
      </w:ins>
      <w:del w:id="5547" w:author="Rafi Aziizi" w:date="2021-11-14T09:52:00Z">
        <w:r w:rsidDel="003640C9">
          <w:fldChar w:fldCharType="end"/>
        </w:r>
      </w:del>
      <w:ins w:id="5548" w:author="chaniaayulestari@outlook.com" w:date="2021-11-13T14:06:00Z">
        <w:r>
          <w:t xml:space="preserve"> Skenario Tambah Kelas</w:t>
        </w:r>
        <w:bookmarkEnd w:id="554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5549" w:author="Rafi Aziizi" w:date="2021-11-12T14:55:00Z"/>
        </w:trPr>
        <w:tc>
          <w:tcPr>
            <w:tcW w:w="3827" w:type="dxa"/>
            <w:shd w:val="clear" w:color="auto" w:fill="F2EE98"/>
            <w:vAlign w:val="center"/>
          </w:tcPr>
          <w:p w14:paraId="56E40C6E" w14:textId="77777777" w:rsidR="005D5AD6" w:rsidRPr="0044182F" w:rsidRDefault="005D5AD6" w:rsidP="00D26F74">
            <w:pPr>
              <w:rPr>
                <w:ins w:id="5550" w:author="Rafi Aziizi" w:date="2021-11-12T14:55:00Z"/>
                <w:b/>
              </w:rPr>
            </w:pPr>
            <w:ins w:id="5551"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5552" w:author="Rafi Aziizi" w:date="2021-11-12T14:55:00Z"/>
              </w:rPr>
            </w:pPr>
            <w:ins w:id="5553" w:author="Rafi Aziizi" w:date="2021-11-12T14:55:00Z">
              <w:r>
                <w:t>Tambah Kelas</w:t>
              </w:r>
            </w:ins>
          </w:p>
        </w:tc>
      </w:tr>
      <w:tr w:rsidR="005D5AD6" w:rsidRPr="002F6C1D" w14:paraId="6CDCA189" w14:textId="77777777" w:rsidTr="00D26F74">
        <w:trPr>
          <w:jc w:val="center"/>
          <w:ins w:id="5554" w:author="Rafi Aziizi" w:date="2021-11-12T14:55:00Z"/>
        </w:trPr>
        <w:tc>
          <w:tcPr>
            <w:tcW w:w="3827" w:type="dxa"/>
            <w:vAlign w:val="center"/>
          </w:tcPr>
          <w:p w14:paraId="538580F2" w14:textId="77777777" w:rsidR="005D5AD6" w:rsidRPr="0044182F" w:rsidRDefault="005D5AD6" w:rsidP="00D26F74">
            <w:pPr>
              <w:rPr>
                <w:ins w:id="5555" w:author="Rafi Aziizi" w:date="2021-11-12T14:55:00Z"/>
                <w:b/>
              </w:rPr>
            </w:pPr>
            <w:ins w:id="5556" w:author="Rafi Aziizi" w:date="2021-11-12T14:55:00Z">
              <w:r w:rsidRPr="0044182F">
                <w:rPr>
                  <w:b/>
                </w:rPr>
                <w:lastRenderedPageBreak/>
                <w:t>ID</w:t>
              </w:r>
            </w:ins>
          </w:p>
        </w:tc>
        <w:tc>
          <w:tcPr>
            <w:tcW w:w="3964" w:type="dxa"/>
            <w:vAlign w:val="center"/>
          </w:tcPr>
          <w:p w14:paraId="43B0B355" w14:textId="613B3B86" w:rsidR="005D5AD6" w:rsidRPr="002F6C1D" w:rsidRDefault="005D5AD6" w:rsidP="00D26F74">
            <w:pPr>
              <w:rPr>
                <w:ins w:id="5557" w:author="Rafi Aziizi" w:date="2021-11-12T14:55:00Z"/>
              </w:rPr>
            </w:pPr>
            <w:ins w:id="5558" w:author="Rafi Aziizi" w:date="2021-11-12T14:55:00Z">
              <w:r>
                <w:t>RC15</w:t>
              </w:r>
            </w:ins>
            <w:ins w:id="5559" w:author="Rafi Aziizi" w:date="2021-11-13T06:56:00Z">
              <w:r w:rsidR="005049EC">
                <w:t>.1</w:t>
              </w:r>
            </w:ins>
          </w:p>
        </w:tc>
      </w:tr>
      <w:tr w:rsidR="005D5AD6" w:rsidRPr="000C722D" w14:paraId="1892EA69" w14:textId="77777777" w:rsidTr="00D26F74">
        <w:trPr>
          <w:jc w:val="center"/>
          <w:ins w:id="5560" w:author="Rafi Aziizi" w:date="2021-11-12T14:55:00Z"/>
        </w:trPr>
        <w:tc>
          <w:tcPr>
            <w:tcW w:w="3827" w:type="dxa"/>
            <w:vAlign w:val="center"/>
          </w:tcPr>
          <w:p w14:paraId="672E06EB" w14:textId="77777777" w:rsidR="005D5AD6" w:rsidRPr="0044182F" w:rsidRDefault="005D5AD6" w:rsidP="00D26F74">
            <w:pPr>
              <w:rPr>
                <w:ins w:id="5561" w:author="Rafi Aziizi" w:date="2021-11-12T14:55:00Z"/>
                <w:b/>
              </w:rPr>
            </w:pPr>
            <w:ins w:id="5562" w:author="Rafi Aziizi" w:date="2021-11-12T14:55:00Z">
              <w:r w:rsidRPr="0044182F">
                <w:rPr>
                  <w:b/>
                </w:rPr>
                <w:t>Description</w:t>
              </w:r>
            </w:ins>
          </w:p>
        </w:tc>
        <w:tc>
          <w:tcPr>
            <w:tcW w:w="3964" w:type="dxa"/>
          </w:tcPr>
          <w:p w14:paraId="6BCC52D7" w14:textId="251368E7" w:rsidR="005D5AD6" w:rsidRPr="000C722D" w:rsidRDefault="005D5AD6" w:rsidP="00D26F74">
            <w:pPr>
              <w:rPr>
                <w:ins w:id="5563" w:author="Rafi Aziizi" w:date="2021-11-12T14:55:00Z"/>
              </w:rPr>
            </w:pPr>
            <w:ins w:id="5564" w:author="Rafi Aziizi" w:date="2021-11-12T14:55:00Z">
              <w:r>
                <w:t>Use case ini merupakan use case generalisasi dari kelola kelas untuk menambah data kelas.</w:t>
              </w:r>
            </w:ins>
          </w:p>
        </w:tc>
      </w:tr>
      <w:tr w:rsidR="005D5AD6" w:rsidRPr="002F6C1D" w14:paraId="29DF0E76" w14:textId="77777777" w:rsidTr="00D26F74">
        <w:trPr>
          <w:jc w:val="center"/>
          <w:ins w:id="5565" w:author="Rafi Aziizi" w:date="2021-11-12T14:55:00Z"/>
        </w:trPr>
        <w:tc>
          <w:tcPr>
            <w:tcW w:w="3827" w:type="dxa"/>
            <w:vAlign w:val="center"/>
          </w:tcPr>
          <w:p w14:paraId="57376BA0" w14:textId="77777777" w:rsidR="005D5AD6" w:rsidRPr="0044182F" w:rsidRDefault="005D5AD6" w:rsidP="00D26F74">
            <w:pPr>
              <w:rPr>
                <w:ins w:id="5566" w:author="Rafi Aziizi" w:date="2021-11-12T14:55:00Z"/>
                <w:b/>
              </w:rPr>
            </w:pPr>
            <w:ins w:id="5567" w:author="Rafi Aziizi" w:date="2021-11-12T14:55:00Z">
              <w:r w:rsidRPr="0044182F">
                <w:rPr>
                  <w:b/>
                </w:rPr>
                <w:t>Actors</w:t>
              </w:r>
            </w:ins>
          </w:p>
        </w:tc>
        <w:tc>
          <w:tcPr>
            <w:tcW w:w="3964" w:type="dxa"/>
            <w:vAlign w:val="center"/>
          </w:tcPr>
          <w:p w14:paraId="0428BCC9" w14:textId="77777777" w:rsidR="005D5AD6" w:rsidRPr="002F6C1D" w:rsidRDefault="005D5AD6" w:rsidP="00D26F74">
            <w:pPr>
              <w:rPr>
                <w:ins w:id="5568" w:author="Rafi Aziizi" w:date="2021-11-12T14:55:00Z"/>
              </w:rPr>
            </w:pPr>
            <w:ins w:id="5569" w:author="Rafi Aziizi" w:date="2021-11-12T14:55:00Z">
              <w:r>
                <w:t>Bag.IT, Guru BK.</w:t>
              </w:r>
            </w:ins>
          </w:p>
        </w:tc>
      </w:tr>
      <w:tr w:rsidR="005D5AD6" w:rsidRPr="0044182F" w14:paraId="4C3E00C3" w14:textId="77777777" w:rsidTr="00D26F74">
        <w:trPr>
          <w:jc w:val="center"/>
          <w:ins w:id="5570" w:author="Rafi Aziizi" w:date="2021-11-12T14:55:00Z"/>
        </w:trPr>
        <w:tc>
          <w:tcPr>
            <w:tcW w:w="3827" w:type="dxa"/>
            <w:vAlign w:val="center"/>
          </w:tcPr>
          <w:p w14:paraId="6D3A9B7B" w14:textId="77777777" w:rsidR="005D5AD6" w:rsidRPr="0044182F" w:rsidRDefault="005D5AD6" w:rsidP="00D26F74">
            <w:pPr>
              <w:rPr>
                <w:ins w:id="5571" w:author="Rafi Aziizi" w:date="2021-11-12T14:55:00Z"/>
                <w:b/>
              </w:rPr>
            </w:pPr>
            <w:ins w:id="5572"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5573" w:author="Rafi Aziizi" w:date="2021-11-12T14:55:00Z"/>
                <w:i/>
                <w:iCs/>
              </w:rPr>
            </w:pPr>
            <w:ins w:id="5574" w:author="Rafi Aziizi" w:date="2021-11-12T14:55:00Z">
              <w:r>
                <w:rPr>
                  <w:i/>
                  <w:iCs/>
                </w:rPr>
                <w:t>Conditional</w:t>
              </w:r>
            </w:ins>
          </w:p>
        </w:tc>
      </w:tr>
      <w:tr w:rsidR="005D5AD6" w:rsidRPr="0044182F" w14:paraId="25994BB1" w14:textId="77777777" w:rsidTr="00D26F74">
        <w:trPr>
          <w:jc w:val="center"/>
          <w:ins w:id="5575" w:author="Rafi Aziizi" w:date="2021-11-12T14:55:00Z"/>
        </w:trPr>
        <w:tc>
          <w:tcPr>
            <w:tcW w:w="3827" w:type="dxa"/>
            <w:vAlign w:val="center"/>
          </w:tcPr>
          <w:p w14:paraId="01B0245E" w14:textId="77777777" w:rsidR="005D5AD6" w:rsidRPr="0044182F" w:rsidRDefault="005D5AD6" w:rsidP="00D26F74">
            <w:pPr>
              <w:rPr>
                <w:ins w:id="5576" w:author="Rafi Aziizi" w:date="2021-11-12T14:55:00Z"/>
                <w:b/>
              </w:rPr>
            </w:pPr>
            <w:ins w:id="5577"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5578" w:author="Rafi Aziizi" w:date="2021-11-12T14:55:00Z"/>
              </w:rPr>
            </w:pPr>
            <w:ins w:id="5579" w:author="Rafi Aziizi" w:date="2021-11-12T14:55:00Z">
              <w:r>
                <w:t>-</w:t>
              </w:r>
            </w:ins>
          </w:p>
        </w:tc>
      </w:tr>
      <w:tr w:rsidR="005D5AD6" w:rsidRPr="0081005E" w14:paraId="180FB272" w14:textId="77777777" w:rsidTr="00D26F74">
        <w:trPr>
          <w:jc w:val="center"/>
          <w:ins w:id="5580" w:author="Rafi Aziizi" w:date="2021-11-12T14:55:00Z"/>
        </w:trPr>
        <w:tc>
          <w:tcPr>
            <w:tcW w:w="3827" w:type="dxa"/>
            <w:vAlign w:val="center"/>
          </w:tcPr>
          <w:p w14:paraId="04F98FDC" w14:textId="77777777" w:rsidR="005D5AD6" w:rsidRPr="0044182F" w:rsidRDefault="005D5AD6" w:rsidP="00D26F74">
            <w:pPr>
              <w:rPr>
                <w:ins w:id="5581" w:author="Rafi Aziizi" w:date="2021-11-12T14:55:00Z"/>
                <w:b/>
              </w:rPr>
            </w:pPr>
            <w:ins w:id="5582"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5583" w:author="Rafi Aziizi" w:date="2021-11-12T14:55:00Z"/>
                <w:i/>
                <w:iCs/>
              </w:rPr>
            </w:pPr>
            <w:ins w:id="5584" w:author="Rafi Aziizi" w:date="2021-11-12T14:55:00Z">
              <w:r>
                <w:t xml:space="preserve">Data </w:t>
              </w:r>
            </w:ins>
            <w:ins w:id="5585" w:author="Rafi Aziizi" w:date="2021-11-12T14:56:00Z">
              <w:r>
                <w:t xml:space="preserve">kelas </w:t>
              </w:r>
            </w:ins>
            <w:ins w:id="5586" w:author="Rafi Aziizi" w:date="2021-11-12T14:55:00Z">
              <w:r>
                <w:t>tidak ada</w:t>
              </w:r>
            </w:ins>
          </w:p>
        </w:tc>
      </w:tr>
      <w:tr w:rsidR="005D5AD6" w:rsidRPr="0048762E" w14:paraId="5493D24F" w14:textId="77777777" w:rsidTr="00D26F74">
        <w:trPr>
          <w:jc w:val="center"/>
          <w:ins w:id="5587" w:author="Rafi Aziizi" w:date="2021-11-12T14:55:00Z"/>
        </w:trPr>
        <w:tc>
          <w:tcPr>
            <w:tcW w:w="3827" w:type="dxa"/>
            <w:vAlign w:val="center"/>
          </w:tcPr>
          <w:p w14:paraId="2D3D8E04" w14:textId="77777777" w:rsidR="005D5AD6" w:rsidRPr="0044182F" w:rsidRDefault="005D5AD6" w:rsidP="00D26F74">
            <w:pPr>
              <w:rPr>
                <w:ins w:id="5588" w:author="Rafi Aziizi" w:date="2021-11-12T14:55:00Z"/>
                <w:b/>
              </w:rPr>
            </w:pPr>
            <w:ins w:id="5589"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5590" w:author="Rafi Aziizi" w:date="2021-11-12T14:55:00Z"/>
              </w:rPr>
            </w:pPr>
            <w:ins w:id="5591" w:author="Rafi Aziizi" w:date="2021-11-12T14:55:00Z">
              <w:r>
                <w:t xml:space="preserve">Data </w:t>
              </w:r>
            </w:ins>
            <w:ins w:id="5592" w:author="Rafi Aziizi" w:date="2021-11-12T14:56:00Z">
              <w:r>
                <w:t xml:space="preserve">kelas </w:t>
              </w:r>
            </w:ins>
            <w:ins w:id="5593" w:author="Rafi Aziizi" w:date="2021-11-12T14:55:00Z">
              <w:r>
                <w:t>baru ditampilkan</w:t>
              </w:r>
            </w:ins>
          </w:p>
        </w:tc>
      </w:tr>
      <w:tr w:rsidR="005D5AD6" w:rsidRPr="0044182F" w14:paraId="56A9626A" w14:textId="77777777" w:rsidTr="00D26F74">
        <w:trPr>
          <w:jc w:val="center"/>
          <w:ins w:id="5594"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5595" w:author="Rafi Aziizi" w:date="2021-11-12T14:55:00Z"/>
                <w:b/>
              </w:rPr>
            </w:pPr>
            <w:ins w:id="5596" w:author="Rafi Aziizi" w:date="2021-11-12T14:55:00Z">
              <w:r w:rsidRPr="0044182F">
                <w:rPr>
                  <w:b/>
                </w:rPr>
                <w:t>Main Course</w:t>
              </w:r>
            </w:ins>
          </w:p>
        </w:tc>
      </w:tr>
      <w:tr w:rsidR="005D5AD6" w:rsidRPr="0044182F" w14:paraId="20997C46" w14:textId="77777777" w:rsidTr="00D26F74">
        <w:trPr>
          <w:jc w:val="center"/>
          <w:ins w:id="5597"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5598" w:author="Rafi Aziizi" w:date="2021-11-12T14:55:00Z"/>
                <w:b/>
              </w:rPr>
            </w:pPr>
            <w:ins w:id="5599"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D26F74">
            <w:pPr>
              <w:jc w:val="center"/>
              <w:rPr>
                <w:ins w:id="5600" w:author="Rafi Aziizi" w:date="2021-11-12T14:55:00Z"/>
                <w:b/>
              </w:rPr>
            </w:pPr>
            <w:ins w:id="5601" w:author="Rafi Aziizi" w:date="2021-11-12T14:55:00Z">
              <w:r w:rsidRPr="0044182F">
                <w:rPr>
                  <w:b/>
                </w:rPr>
                <w:t>Reaksi Sistem</w:t>
              </w:r>
            </w:ins>
          </w:p>
        </w:tc>
      </w:tr>
      <w:tr w:rsidR="005D5AD6" w:rsidRPr="0044182F" w14:paraId="3D6E865B" w14:textId="77777777" w:rsidTr="00D26F74">
        <w:trPr>
          <w:jc w:val="center"/>
          <w:ins w:id="5602"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5603" w:author="Rafi Aziizi" w:date="2021-11-12T14:55:00Z"/>
              </w:rPr>
              <w:pPrChange w:id="5604" w:author="chaniaayulestari@outlook.com" w:date="2021-11-12T15:25:00Z">
                <w:pPr>
                  <w:numPr>
                    <w:numId w:val="85"/>
                  </w:numPr>
                  <w:spacing w:after="160"/>
                  <w:ind w:left="720" w:hanging="360"/>
                </w:pPr>
              </w:pPrChange>
            </w:pPr>
            <w:ins w:id="5605" w:author="Rafi Aziizi" w:date="2021-11-12T14:55:00Z">
              <w:r>
                <w:t xml:space="preserve">Memasuki menu “Tambah </w:t>
              </w:r>
            </w:ins>
            <w:ins w:id="5606" w:author="Rafi Aziizi" w:date="2021-11-12T14:56:00Z">
              <w:r>
                <w:t>Kelas</w:t>
              </w:r>
            </w:ins>
            <w:ins w:id="5607" w:author="Rafi Aziizi" w:date="2021-11-12T14:55:00Z">
              <w:r>
                <w:t>”</w:t>
              </w:r>
            </w:ins>
          </w:p>
        </w:tc>
        <w:tc>
          <w:tcPr>
            <w:tcW w:w="3964" w:type="dxa"/>
            <w:vAlign w:val="center"/>
          </w:tcPr>
          <w:p w14:paraId="54F7B1D8" w14:textId="77777777" w:rsidR="005D5AD6" w:rsidRPr="0044182F" w:rsidRDefault="005D5AD6">
            <w:pPr>
              <w:pStyle w:val="ListParagraph"/>
              <w:ind w:left="309"/>
              <w:rPr>
                <w:ins w:id="5608" w:author="Rafi Aziizi" w:date="2021-11-12T14:55:00Z"/>
              </w:rPr>
              <w:pPrChange w:id="5609" w:author="chaniaayulestari@outlook.com" w:date="2021-11-12T15:25:00Z">
                <w:pPr>
                  <w:ind w:left="511"/>
                </w:pPr>
              </w:pPrChange>
            </w:pPr>
          </w:p>
        </w:tc>
      </w:tr>
      <w:tr w:rsidR="005D5AD6" w:rsidRPr="0044182F" w14:paraId="23C4F0FC" w14:textId="77777777" w:rsidTr="00D26F74">
        <w:trPr>
          <w:jc w:val="center"/>
          <w:ins w:id="5610" w:author="Rafi Aziizi" w:date="2021-11-12T14:55:00Z"/>
        </w:trPr>
        <w:tc>
          <w:tcPr>
            <w:tcW w:w="3827" w:type="dxa"/>
            <w:vAlign w:val="center"/>
          </w:tcPr>
          <w:p w14:paraId="5425378F" w14:textId="77777777" w:rsidR="005D5AD6" w:rsidRPr="0044182F" w:rsidRDefault="005D5AD6">
            <w:pPr>
              <w:pStyle w:val="ListParagraph"/>
              <w:ind w:left="309"/>
              <w:rPr>
                <w:ins w:id="5611" w:author="Rafi Aziizi" w:date="2021-11-12T14:55:00Z"/>
              </w:rPr>
              <w:pPrChange w:id="5612" w:author="chaniaayulestari@outlook.com"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5613" w:author="Rafi Aziizi" w:date="2021-11-12T14:55:00Z"/>
              </w:rPr>
              <w:pPrChange w:id="5614" w:author="chaniaayulestari@outlook.com" w:date="2021-11-12T15:25:00Z">
                <w:pPr>
                  <w:numPr>
                    <w:numId w:val="85"/>
                  </w:numPr>
                  <w:spacing w:after="160"/>
                  <w:ind w:left="511" w:hanging="360"/>
                </w:pPr>
              </w:pPrChange>
            </w:pPr>
            <w:ins w:id="5615" w:author="Rafi Aziizi" w:date="2021-11-12T14:55:00Z">
              <w:r>
                <w:t xml:space="preserve">Menampilkan form tambah data </w:t>
              </w:r>
            </w:ins>
            <w:ins w:id="5616" w:author="Rafi Aziizi" w:date="2021-11-12T14:56:00Z">
              <w:r>
                <w:t>kelas</w:t>
              </w:r>
            </w:ins>
          </w:p>
        </w:tc>
      </w:tr>
      <w:tr w:rsidR="005D5AD6" w:rsidRPr="0044182F" w14:paraId="691BBF1F" w14:textId="77777777" w:rsidTr="00D26F74">
        <w:trPr>
          <w:jc w:val="center"/>
          <w:ins w:id="5617"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5618" w:author="Rafi Aziizi" w:date="2021-11-12T14:55:00Z"/>
              </w:rPr>
              <w:pPrChange w:id="5619" w:author="chaniaayulestari@outlook.com" w:date="2021-11-12T15:25:00Z">
                <w:pPr>
                  <w:pStyle w:val="ListParagraph"/>
                  <w:numPr>
                    <w:numId w:val="85"/>
                  </w:numPr>
                  <w:ind w:hanging="360"/>
                </w:pPr>
              </w:pPrChange>
            </w:pPr>
            <w:ins w:id="5620" w:author="Rafi Aziizi" w:date="2021-11-12T14:55:00Z">
              <w:r>
                <w:t xml:space="preserve">Mengisi form tambah data </w:t>
              </w:r>
            </w:ins>
            <w:ins w:id="5621" w:author="Rafi Aziizi" w:date="2021-11-12T14:56:00Z">
              <w:r>
                <w:t>kelas</w:t>
              </w:r>
            </w:ins>
          </w:p>
        </w:tc>
        <w:tc>
          <w:tcPr>
            <w:tcW w:w="3964" w:type="dxa"/>
            <w:vAlign w:val="center"/>
          </w:tcPr>
          <w:p w14:paraId="06DD0BD6" w14:textId="77777777" w:rsidR="005D5AD6" w:rsidRDefault="005D5AD6">
            <w:pPr>
              <w:pStyle w:val="ListParagraph"/>
              <w:spacing w:after="160"/>
              <w:ind w:left="309"/>
              <w:rPr>
                <w:ins w:id="5622" w:author="Rafi Aziizi" w:date="2021-11-12T14:55:00Z"/>
              </w:rPr>
              <w:pPrChange w:id="5623" w:author="chaniaayulestari@outlook.com" w:date="2021-11-12T15:25:00Z">
                <w:pPr>
                  <w:spacing w:after="160"/>
                  <w:ind w:left="511"/>
                </w:pPr>
              </w:pPrChange>
            </w:pPr>
          </w:p>
        </w:tc>
      </w:tr>
      <w:tr w:rsidR="005D5AD6" w:rsidRPr="0044182F" w14:paraId="0EE682E9" w14:textId="77777777" w:rsidTr="00D26F74">
        <w:trPr>
          <w:jc w:val="center"/>
          <w:ins w:id="5624" w:author="Rafi Aziizi" w:date="2021-11-12T14:55:00Z"/>
        </w:trPr>
        <w:tc>
          <w:tcPr>
            <w:tcW w:w="3827" w:type="dxa"/>
            <w:vAlign w:val="center"/>
          </w:tcPr>
          <w:p w14:paraId="687FF2CF" w14:textId="77777777" w:rsidR="005D5AD6" w:rsidRDefault="005D5AD6">
            <w:pPr>
              <w:pStyle w:val="ListParagraph"/>
              <w:ind w:left="309"/>
              <w:rPr>
                <w:ins w:id="5625" w:author="Rafi Aziizi" w:date="2021-11-12T14:55:00Z"/>
              </w:rPr>
              <w:pPrChange w:id="5626" w:author="chaniaayulestari@outlook.com"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5627" w:author="Rafi Aziizi" w:date="2021-11-12T14:55:00Z"/>
              </w:rPr>
              <w:pPrChange w:id="5628" w:author="chaniaayulestari@outlook.com" w:date="2021-11-12T15:25:00Z">
                <w:pPr>
                  <w:pStyle w:val="ListParagraph"/>
                  <w:numPr>
                    <w:numId w:val="85"/>
                  </w:numPr>
                  <w:spacing w:after="160"/>
                  <w:ind w:hanging="360"/>
                </w:pPr>
              </w:pPrChange>
            </w:pPr>
            <w:ins w:id="5629" w:author="Rafi Aziizi" w:date="2021-11-12T14:55:00Z">
              <w:r>
                <w:t xml:space="preserve">Menyimpan data </w:t>
              </w:r>
            </w:ins>
            <w:ins w:id="5630" w:author="Rafi Aziizi" w:date="2021-11-12T14:56:00Z">
              <w:r>
                <w:t xml:space="preserve">kelas </w:t>
              </w:r>
            </w:ins>
            <w:ins w:id="5631" w:author="Rafi Aziizi" w:date="2021-11-12T14:55:00Z">
              <w:r>
                <w:t xml:space="preserve">baru pada </w:t>
              </w:r>
              <w:r w:rsidRPr="00C70CAF">
                <w:rPr>
                  <w:i/>
                  <w:iCs/>
                </w:rPr>
                <w:t>database</w:t>
              </w:r>
            </w:ins>
          </w:p>
        </w:tc>
      </w:tr>
      <w:tr w:rsidR="005D5AD6" w:rsidRPr="001B1AF9" w14:paraId="6B0FF735" w14:textId="77777777" w:rsidTr="00D26F74">
        <w:trPr>
          <w:jc w:val="center"/>
          <w:ins w:id="5632"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5633" w:author="Rafi Aziizi" w:date="2021-11-12T14:55:00Z"/>
                <w:b/>
                <w:bCs/>
              </w:rPr>
            </w:pPr>
            <w:ins w:id="5634" w:author="Rafi Aziizi" w:date="2021-11-12T14:55:00Z">
              <w:r w:rsidRPr="001B1AF9">
                <w:rPr>
                  <w:b/>
                  <w:bCs/>
                </w:rPr>
                <w:t>Skenario Eksepsi (Optional)</w:t>
              </w:r>
            </w:ins>
          </w:p>
        </w:tc>
      </w:tr>
      <w:tr w:rsidR="005D5AD6" w:rsidRPr="001B1AF9" w14:paraId="7CDE4142" w14:textId="77777777" w:rsidTr="00D26F74">
        <w:trPr>
          <w:jc w:val="center"/>
          <w:ins w:id="5635"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5636" w:author="Rafi Aziizi" w:date="2021-11-12T14:55:00Z"/>
                <w:b/>
                <w:bCs/>
              </w:rPr>
            </w:pPr>
            <w:ins w:id="5637"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5638" w:author="Rafi Aziizi" w:date="2021-11-12T14:55:00Z"/>
                <w:b/>
                <w:bCs/>
              </w:rPr>
            </w:pPr>
            <w:ins w:id="5639" w:author="Rafi Aziizi" w:date="2021-11-12T14:55:00Z">
              <w:r w:rsidRPr="001B1AF9">
                <w:rPr>
                  <w:b/>
                  <w:bCs/>
                </w:rPr>
                <w:t>Reaksi Sistem</w:t>
              </w:r>
            </w:ins>
          </w:p>
        </w:tc>
      </w:tr>
      <w:tr w:rsidR="005D5AD6" w14:paraId="1E83F530" w14:textId="77777777" w:rsidTr="00D26F74">
        <w:trPr>
          <w:jc w:val="center"/>
          <w:ins w:id="5640" w:author="Rafi Aziizi" w:date="2021-11-12T14:55:00Z"/>
        </w:trPr>
        <w:tc>
          <w:tcPr>
            <w:tcW w:w="3827" w:type="dxa"/>
            <w:vAlign w:val="center"/>
          </w:tcPr>
          <w:p w14:paraId="757A7D94" w14:textId="5B0B49FE" w:rsidR="005D5AD6" w:rsidRDefault="005D5AD6">
            <w:pPr>
              <w:ind w:left="25"/>
              <w:rPr>
                <w:ins w:id="5641" w:author="Rafi Aziizi" w:date="2021-11-12T14:55:00Z"/>
              </w:rPr>
              <w:pPrChange w:id="5642" w:author="chaniaayulestari@outlook.com" w:date="2021-11-12T15:25:00Z">
                <w:pPr>
                  <w:ind w:left="360"/>
                </w:pPr>
              </w:pPrChange>
            </w:pPr>
            <w:ins w:id="5643" w:author="Rafi Aziizi" w:date="2021-11-12T14:55:00Z">
              <w:r>
                <w:t xml:space="preserve">3a. Tidak memasukan data secara lengkap pada form tambah data </w:t>
              </w:r>
            </w:ins>
            <w:ins w:id="5644" w:author="Rafi Aziizi" w:date="2021-11-12T14:56:00Z">
              <w:r>
                <w:t>kelas</w:t>
              </w:r>
            </w:ins>
          </w:p>
        </w:tc>
        <w:tc>
          <w:tcPr>
            <w:tcW w:w="3964" w:type="dxa"/>
            <w:vAlign w:val="center"/>
          </w:tcPr>
          <w:p w14:paraId="773099AA" w14:textId="77777777" w:rsidR="005D5AD6" w:rsidRDefault="005D5AD6">
            <w:pPr>
              <w:pStyle w:val="ListParagraph"/>
              <w:spacing w:after="160"/>
              <w:ind w:left="25"/>
              <w:rPr>
                <w:ins w:id="5645" w:author="Rafi Aziizi" w:date="2021-11-12T14:55:00Z"/>
              </w:rPr>
              <w:pPrChange w:id="5646" w:author="chaniaayulestari@outlook.com" w:date="2021-11-12T15:25:00Z">
                <w:pPr>
                  <w:pStyle w:val="ListParagraph"/>
                  <w:spacing w:after="160"/>
                  <w:ind w:left="468"/>
                </w:pPr>
              </w:pPrChange>
            </w:pPr>
          </w:p>
        </w:tc>
      </w:tr>
      <w:tr w:rsidR="005D5AD6" w14:paraId="76EE5A8A" w14:textId="77777777" w:rsidTr="00D26F74">
        <w:trPr>
          <w:jc w:val="center"/>
          <w:ins w:id="5647" w:author="Rafi Aziizi" w:date="2021-11-12T14:55:00Z"/>
        </w:trPr>
        <w:tc>
          <w:tcPr>
            <w:tcW w:w="3827" w:type="dxa"/>
            <w:vAlign w:val="center"/>
          </w:tcPr>
          <w:p w14:paraId="4761F19A" w14:textId="77777777" w:rsidR="005D5AD6" w:rsidRDefault="005D5AD6">
            <w:pPr>
              <w:pStyle w:val="ListParagraph"/>
              <w:ind w:left="25"/>
              <w:rPr>
                <w:ins w:id="5648" w:author="Rafi Aziizi" w:date="2021-11-12T14:55:00Z"/>
              </w:rPr>
              <w:pPrChange w:id="5649" w:author="chaniaayulestari@outlook.com" w:date="2021-11-12T15:25:00Z">
                <w:pPr>
                  <w:pStyle w:val="ListParagraph"/>
                  <w:ind w:left="450"/>
                </w:pPr>
              </w:pPrChange>
            </w:pPr>
          </w:p>
        </w:tc>
        <w:tc>
          <w:tcPr>
            <w:tcW w:w="3964" w:type="dxa"/>
            <w:vAlign w:val="center"/>
          </w:tcPr>
          <w:p w14:paraId="137E7F82" w14:textId="4DA4DB68" w:rsidR="005D5AD6" w:rsidRDefault="005D5AD6">
            <w:pPr>
              <w:spacing w:after="160"/>
              <w:ind w:left="25"/>
              <w:rPr>
                <w:ins w:id="5650" w:author="Rafi Aziizi" w:date="2021-11-12T14:55:00Z"/>
              </w:rPr>
              <w:pPrChange w:id="5651" w:author="chaniaayulestari@outlook.com" w:date="2021-11-12T15:25:00Z">
                <w:pPr>
                  <w:spacing w:after="160"/>
                  <w:ind w:left="360"/>
                </w:pPr>
              </w:pPrChange>
            </w:pPr>
            <w:ins w:id="5652" w:author="Rafi Aziizi" w:date="2021-11-12T14:55:00Z">
              <w:r>
                <w:t xml:space="preserve">3b. Menampilkan pemberitahuan melalui notifikasi bahwa data </w:t>
              </w:r>
            </w:ins>
            <w:ins w:id="5653" w:author="Rafi Aziizi" w:date="2021-11-12T14:56:00Z">
              <w:r>
                <w:t xml:space="preserve">kelas </w:t>
              </w:r>
            </w:ins>
            <w:ins w:id="5654" w:author="Rafi Aziizi" w:date="2021-11-12T14:55:00Z">
              <w:r>
                <w:t>tidak memenuhi persyaratan dan gagal ditambahkan</w:t>
              </w:r>
            </w:ins>
          </w:p>
        </w:tc>
      </w:tr>
    </w:tbl>
    <w:p w14:paraId="311468CE" w14:textId="77777777" w:rsidR="005D5AD6" w:rsidRDefault="005D5AD6" w:rsidP="005D5AD6">
      <w:pPr>
        <w:ind w:left="66"/>
        <w:rPr>
          <w:ins w:id="5655" w:author="Rafi Aziizi" w:date="2021-11-12T14:55:00Z"/>
        </w:rPr>
      </w:pPr>
    </w:p>
    <w:p w14:paraId="7705664C" w14:textId="35C377E8" w:rsidR="005D5AD6" w:rsidRDefault="005D5AD6" w:rsidP="005D5AD6">
      <w:pPr>
        <w:ind w:left="66"/>
        <w:rPr>
          <w:ins w:id="5656" w:author="chaniaayulestari@outlook.com" w:date="2021-11-12T16:28:00Z"/>
        </w:rPr>
      </w:pPr>
      <w:ins w:id="5657" w:author="Rafi Aziizi" w:date="2021-11-12T14:55:00Z">
        <w:r>
          <w:t xml:space="preserve">b. Skenario Hapus </w:t>
        </w:r>
      </w:ins>
      <w:ins w:id="5658" w:author="Rafi Aziizi" w:date="2021-11-12T14:57:00Z">
        <w:r>
          <w:t>Kelas</w:t>
        </w:r>
      </w:ins>
    </w:p>
    <w:p w14:paraId="26DBC9FD" w14:textId="565B5D10" w:rsidR="00885B6D" w:rsidDel="00A25E3C" w:rsidRDefault="00885B6D">
      <w:pPr>
        <w:ind w:left="66"/>
        <w:jc w:val="center"/>
        <w:rPr>
          <w:ins w:id="5659" w:author="Rafi Aziizi" w:date="2021-11-12T14:55:00Z"/>
          <w:del w:id="5660" w:author="chaniaayulestari@outlook.com" w:date="2021-11-13T14:06:00Z"/>
        </w:rPr>
        <w:pPrChange w:id="5661" w:author="chaniaayulestari@outlook.com" w:date="2021-11-13T14:06:00Z">
          <w:pPr>
            <w:ind w:left="66"/>
          </w:pPr>
        </w:pPrChange>
      </w:pPr>
    </w:p>
    <w:p w14:paraId="38D1D055" w14:textId="2A8D53A5" w:rsidR="00A25E3C" w:rsidRDefault="00A25E3C">
      <w:pPr>
        <w:pStyle w:val="Caption"/>
        <w:keepNext/>
        <w:jc w:val="center"/>
        <w:rPr>
          <w:ins w:id="5662" w:author="chaniaayulestari@outlook.com" w:date="2021-11-13T14:06:00Z"/>
        </w:rPr>
        <w:pPrChange w:id="5663" w:author="chaniaayulestari@outlook.com" w:date="2021-11-13T14:06:00Z">
          <w:pPr/>
        </w:pPrChange>
      </w:pPr>
      <w:bookmarkStart w:id="5664" w:name="_Toc87950183"/>
      <w:ins w:id="5665" w:author="chaniaayulestari@outlook.com" w:date="2021-11-13T14:06:00Z">
        <w:r>
          <w:t xml:space="preserve">Tabel 3. </w:t>
        </w:r>
      </w:ins>
      <w:ins w:id="5666" w:author="Rafi Aziizi" w:date="2021-11-14T11:08:00Z">
        <w:r w:rsidR="001B2DEA">
          <w:fldChar w:fldCharType="begin"/>
        </w:r>
        <w:r w:rsidR="001B2DEA">
          <w:instrText xml:space="preserve"> SEQ Tabel_3. \* ARABIC </w:instrText>
        </w:r>
      </w:ins>
      <w:r w:rsidR="001B2DEA">
        <w:fldChar w:fldCharType="separate"/>
      </w:r>
      <w:ins w:id="5667" w:author="Rafi Aziizi" w:date="2021-11-14T11:08:00Z">
        <w:r w:rsidR="001B2DEA">
          <w:rPr>
            <w:noProof/>
          </w:rPr>
          <w:t>29</w:t>
        </w:r>
        <w:r w:rsidR="001B2DEA">
          <w:fldChar w:fldCharType="end"/>
        </w:r>
      </w:ins>
      <w:ins w:id="5668" w:author="chaniaayulestari@outlook.com" w:date="2021-11-13T14:06:00Z">
        <w:del w:id="5669" w:author="Rafi Aziizi" w:date="2021-11-14T09:52:00Z">
          <w:r w:rsidDel="003640C9">
            <w:fldChar w:fldCharType="begin"/>
          </w:r>
          <w:r w:rsidDel="003640C9">
            <w:delInstrText xml:space="preserve"> SEQ Tabel_3. \* ARABIC </w:delInstrText>
          </w:r>
        </w:del>
      </w:ins>
      <w:del w:id="5670" w:author="Rafi Aziizi" w:date="2021-11-14T09:52:00Z">
        <w:r w:rsidDel="003640C9">
          <w:fldChar w:fldCharType="end"/>
        </w:r>
      </w:del>
      <w:ins w:id="5671" w:author="chaniaayulestari@outlook.com" w:date="2021-11-13T14:06:00Z">
        <w:r>
          <w:t xml:space="preserve"> Skenario Hapus Kelas</w:t>
        </w:r>
        <w:bookmarkEnd w:id="566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5672" w:author="Rafi Aziizi" w:date="2021-11-12T14:55:00Z"/>
        </w:trPr>
        <w:tc>
          <w:tcPr>
            <w:tcW w:w="3827" w:type="dxa"/>
            <w:shd w:val="clear" w:color="auto" w:fill="F2EE98"/>
            <w:vAlign w:val="center"/>
          </w:tcPr>
          <w:p w14:paraId="25326C0B" w14:textId="77777777" w:rsidR="005D5AD6" w:rsidRPr="0044182F" w:rsidRDefault="005D5AD6" w:rsidP="00D26F74">
            <w:pPr>
              <w:rPr>
                <w:ins w:id="5673" w:author="Rafi Aziizi" w:date="2021-11-12T14:55:00Z"/>
                <w:b/>
              </w:rPr>
            </w:pPr>
            <w:ins w:id="5674"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5675" w:author="Rafi Aziizi" w:date="2021-11-12T14:55:00Z"/>
              </w:rPr>
            </w:pPr>
            <w:ins w:id="5676" w:author="Rafi Aziizi" w:date="2021-11-12T14:55:00Z">
              <w:r>
                <w:t xml:space="preserve">Hapus </w:t>
              </w:r>
            </w:ins>
            <w:ins w:id="5677" w:author="Rafi Aziizi" w:date="2021-11-12T14:57:00Z">
              <w:r>
                <w:t>Kelas</w:t>
              </w:r>
            </w:ins>
          </w:p>
        </w:tc>
      </w:tr>
      <w:tr w:rsidR="005D5AD6" w:rsidRPr="002F6C1D" w14:paraId="4A83A182" w14:textId="77777777" w:rsidTr="00D26F74">
        <w:trPr>
          <w:jc w:val="center"/>
          <w:ins w:id="5678" w:author="Rafi Aziizi" w:date="2021-11-12T14:55:00Z"/>
        </w:trPr>
        <w:tc>
          <w:tcPr>
            <w:tcW w:w="3827" w:type="dxa"/>
            <w:vAlign w:val="center"/>
          </w:tcPr>
          <w:p w14:paraId="661CA8D4" w14:textId="77777777" w:rsidR="005D5AD6" w:rsidRPr="0044182F" w:rsidRDefault="005D5AD6" w:rsidP="00D26F74">
            <w:pPr>
              <w:rPr>
                <w:ins w:id="5679" w:author="Rafi Aziizi" w:date="2021-11-12T14:55:00Z"/>
                <w:b/>
              </w:rPr>
            </w:pPr>
            <w:ins w:id="5680" w:author="Rafi Aziizi" w:date="2021-11-12T14:55:00Z">
              <w:r w:rsidRPr="0044182F">
                <w:rPr>
                  <w:b/>
                </w:rPr>
                <w:t>ID</w:t>
              </w:r>
            </w:ins>
          </w:p>
        </w:tc>
        <w:tc>
          <w:tcPr>
            <w:tcW w:w="3964" w:type="dxa"/>
            <w:vAlign w:val="center"/>
          </w:tcPr>
          <w:p w14:paraId="7485C280" w14:textId="707B88FC" w:rsidR="005D5AD6" w:rsidRPr="002F6C1D" w:rsidRDefault="005D5AD6" w:rsidP="00D26F74">
            <w:pPr>
              <w:rPr>
                <w:ins w:id="5681" w:author="Rafi Aziizi" w:date="2021-11-12T14:55:00Z"/>
              </w:rPr>
            </w:pPr>
            <w:ins w:id="5682" w:author="Rafi Aziizi" w:date="2021-11-12T14:55:00Z">
              <w:r>
                <w:t>RC1</w:t>
              </w:r>
            </w:ins>
            <w:ins w:id="5683" w:author="Rafi Aziizi" w:date="2021-11-12T14:57:00Z">
              <w:r>
                <w:t>5</w:t>
              </w:r>
            </w:ins>
            <w:ins w:id="5684" w:author="Rafi Aziizi" w:date="2021-11-13T06:56:00Z">
              <w:r w:rsidR="005049EC">
                <w:t>.2</w:t>
              </w:r>
            </w:ins>
          </w:p>
        </w:tc>
      </w:tr>
      <w:tr w:rsidR="005D5AD6" w:rsidRPr="000C722D" w14:paraId="54907D8A" w14:textId="77777777" w:rsidTr="00D26F74">
        <w:trPr>
          <w:jc w:val="center"/>
          <w:ins w:id="5685" w:author="Rafi Aziizi" w:date="2021-11-12T14:55:00Z"/>
        </w:trPr>
        <w:tc>
          <w:tcPr>
            <w:tcW w:w="3827" w:type="dxa"/>
            <w:vAlign w:val="center"/>
          </w:tcPr>
          <w:p w14:paraId="36D7DF8E" w14:textId="77777777" w:rsidR="005D5AD6" w:rsidRPr="0044182F" w:rsidRDefault="005D5AD6" w:rsidP="00D26F74">
            <w:pPr>
              <w:rPr>
                <w:ins w:id="5686" w:author="Rafi Aziizi" w:date="2021-11-12T14:55:00Z"/>
                <w:b/>
              </w:rPr>
            </w:pPr>
            <w:ins w:id="5687" w:author="Rafi Aziizi" w:date="2021-11-12T14:55:00Z">
              <w:r w:rsidRPr="0044182F">
                <w:rPr>
                  <w:b/>
                </w:rPr>
                <w:t>Description</w:t>
              </w:r>
            </w:ins>
          </w:p>
        </w:tc>
        <w:tc>
          <w:tcPr>
            <w:tcW w:w="3964" w:type="dxa"/>
          </w:tcPr>
          <w:p w14:paraId="12A81092" w14:textId="2ECE2011" w:rsidR="005D5AD6" w:rsidRPr="000C722D" w:rsidRDefault="005D5AD6" w:rsidP="00D26F74">
            <w:pPr>
              <w:rPr>
                <w:ins w:id="5688" w:author="Rafi Aziizi" w:date="2021-11-12T14:55:00Z"/>
              </w:rPr>
            </w:pPr>
            <w:ins w:id="5689" w:author="Rafi Aziizi" w:date="2021-11-12T14:55:00Z">
              <w:r>
                <w:t xml:space="preserve">Use case ini merupakan use case generalisasi dari kelola </w:t>
              </w:r>
            </w:ins>
            <w:ins w:id="5690" w:author="Rafi Aziizi" w:date="2021-11-12T14:57:00Z">
              <w:r>
                <w:t>kelas</w:t>
              </w:r>
            </w:ins>
            <w:ins w:id="5691" w:author="Rafi Aziizi" w:date="2021-11-12T14:55:00Z">
              <w:r>
                <w:t xml:space="preserve"> untuk menghapus data </w:t>
              </w:r>
            </w:ins>
            <w:ins w:id="5692" w:author="Rafi Aziizi" w:date="2021-11-12T14:57:00Z">
              <w:r>
                <w:t>kelas</w:t>
              </w:r>
            </w:ins>
            <w:ins w:id="5693" w:author="Rafi Aziizi" w:date="2021-11-12T14:55:00Z">
              <w:r>
                <w:t>.</w:t>
              </w:r>
            </w:ins>
          </w:p>
        </w:tc>
      </w:tr>
      <w:tr w:rsidR="005D5AD6" w:rsidRPr="002F6C1D" w14:paraId="21E2F5E8" w14:textId="77777777" w:rsidTr="00D26F74">
        <w:trPr>
          <w:jc w:val="center"/>
          <w:ins w:id="5694" w:author="Rafi Aziizi" w:date="2021-11-12T14:55:00Z"/>
        </w:trPr>
        <w:tc>
          <w:tcPr>
            <w:tcW w:w="3827" w:type="dxa"/>
            <w:vAlign w:val="center"/>
          </w:tcPr>
          <w:p w14:paraId="462D026E" w14:textId="77777777" w:rsidR="005D5AD6" w:rsidRPr="0044182F" w:rsidRDefault="005D5AD6" w:rsidP="00D26F74">
            <w:pPr>
              <w:rPr>
                <w:ins w:id="5695" w:author="Rafi Aziizi" w:date="2021-11-12T14:55:00Z"/>
                <w:b/>
              </w:rPr>
            </w:pPr>
            <w:ins w:id="5696" w:author="Rafi Aziizi" w:date="2021-11-12T14:55:00Z">
              <w:r w:rsidRPr="0044182F">
                <w:rPr>
                  <w:b/>
                </w:rPr>
                <w:t>Actors</w:t>
              </w:r>
            </w:ins>
          </w:p>
        </w:tc>
        <w:tc>
          <w:tcPr>
            <w:tcW w:w="3964" w:type="dxa"/>
            <w:vAlign w:val="center"/>
          </w:tcPr>
          <w:p w14:paraId="47C313FF" w14:textId="77777777" w:rsidR="005D5AD6" w:rsidRPr="002F6C1D" w:rsidRDefault="005D5AD6" w:rsidP="00D26F74">
            <w:pPr>
              <w:rPr>
                <w:ins w:id="5697" w:author="Rafi Aziizi" w:date="2021-11-12T14:55:00Z"/>
              </w:rPr>
            </w:pPr>
            <w:ins w:id="5698" w:author="Rafi Aziizi" w:date="2021-11-12T14:55:00Z">
              <w:r>
                <w:t>Bag.IT, Guru BK.</w:t>
              </w:r>
            </w:ins>
          </w:p>
        </w:tc>
      </w:tr>
      <w:tr w:rsidR="005D5AD6" w:rsidRPr="0044182F" w14:paraId="3D3ECCBA" w14:textId="77777777" w:rsidTr="00D26F74">
        <w:trPr>
          <w:jc w:val="center"/>
          <w:ins w:id="5699" w:author="Rafi Aziizi" w:date="2021-11-12T14:55:00Z"/>
        </w:trPr>
        <w:tc>
          <w:tcPr>
            <w:tcW w:w="3827" w:type="dxa"/>
            <w:vAlign w:val="center"/>
          </w:tcPr>
          <w:p w14:paraId="1B0077B6" w14:textId="77777777" w:rsidR="005D5AD6" w:rsidRPr="0044182F" w:rsidRDefault="005D5AD6" w:rsidP="00D26F74">
            <w:pPr>
              <w:rPr>
                <w:ins w:id="5700" w:author="Rafi Aziizi" w:date="2021-11-12T14:55:00Z"/>
                <w:b/>
              </w:rPr>
            </w:pPr>
            <w:ins w:id="5701"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5702" w:author="Rafi Aziizi" w:date="2021-11-12T14:55:00Z"/>
                <w:i/>
                <w:iCs/>
              </w:rPr>
            </w:pPr>
            <w:ins w:id="5703" w:author="Rafi Aziizi" w:date="2021-11-12T14:55:00Z">
              <w:r>
                <w:rPr>
                  <w:i/>
                  <w:iCs/>
                </w:rPr>
                <w:t>Conditional</w:t>
              </w:r>
            </w:ins>
          </w:p>
        </w:tc>
      </w:tr>
      <w:tr w:rsidR="005D5AD6" w:rsidRPr="0044182F" w14:paraId="0404F9D0" w14:textId="77777777" w:rsidTr="00D26F74">
        <w:trPr>
          <w:jc w:val="center"/>
          <w:ins w:id="5704" w:author="Rafi Aziizi" w:date="2021-11-12T14:55:00Z"/>
        </w:trPr>
        <w:tc>
          <w:tcPr>
            <w:tcW w:w="3827" w:type="dxa"/>
            <w:vAlign w:val="center"/>
          </w:tcPr>
          <w:p w14:paraId="2D40C4A0" w14:textId="77777777" w:rsidR="005D5AD6" w:rsidRPr="0044182F" w:rsidRDefault="005D5AD6" w:rsidP="00D26F74">
            <w:pPr>
              <w:rPr>
                <w:ins w:id="5705" w:author="Rafi Aziizi" w:date="2021-11-12T14:55:00Z"/>
                <w:b/>
              </w:rPr>
            </w:pPr>
            <w:ins w:id="5706"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5707" w:author="Rafi Aziizi" w:date="2021-11-12T14:55:00Z"/>
              </w:rPr>
            </w:pPr>
            <w:ins w:id="5708" w:author="Rafi Aziizi" w:date="2021-11-12T14:55:00Z">
              <w:r>
                <w:t>-</w:t>
              </w:r>
            </w:ins>
          </w:p>
        </w:tc>
      </w:tr>
      <w:tr w:rsidR="005D5AD6" w:rsidRPr="0081005E" w14:paraId="3BFE182B" w14:textId="77777777" w:rsidTr="00D26F74">
        <w:trPr>
          <w:jc w:val="center"/>
          <w:ins w:id="5709" w:author="Rafi Aziizi" w:date="2021-11-12T14:55:00Z"/>
        </w:trPr>
        <w:tc>
          <w:tcPr>
            <w:tcW w:w="3827" w:type="dxa"/>
            <w:vAlign w:val="center"/>
          </w:tcPr>
          <w:p w14:paraId="4DF0413B" w14:textId="77777777" w:rsidR="005D5AD6" w:rsidRPr="0044182F" w:rsidRDefault="005D5AD6" w:rsidP="00D26F74">
            <w:pPr>
              <w:rPr>
                <w:ins w:id="5710" w:author="Rafi Aziizi" w:date="2021-11-12T14:55:00Z"/>
                <w:b/>
              </w:rPr>
            </w:pPr>
            <w:ins w:id="5711"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5712" w:author="Rafi Aziizi" w:date="2021-11-12T14:55:00Z"/>
                <w:i/>
                <w:iCs/>
              </w:rPr>
            </w:pPr>
            <w:ins w:id="5713" w:author="Rafi Aziizi" w:date="2021-11-12T14:55:00Z">
              <w:r>
                <w:t xml:space="preserve">Data </w:t>
              </w:r>
            </w:ins>
            <w:ins w:id="5714" w:author="Rafi Aziizi" w:date="2021-11-12T14:57:00Z">
              <w:r>
                <w:t xml:space="preserve">kelas </w:t>
              </w:r>
            </w:ins>
            <w:ins w:id="5715" w:author="Rafi Aziizi" w:date="2021-11-12T14:55:00Z">
              <w:r>
                <w:t>aktif</w:t>
              </w:r>
            </w:ins>
          </w:p>
        </w:tc>
      </w:tr>
      <w:tr w:rsidR="005D5AD6" w:rsidRPr="0048762E" w14:paraId="2F1980BF" w14:textId="77777777" w:rsidTr="00D26F74">
        <w:trPr>
          <w:jc w:val="center"/>
          <w:ins w:id="5716" w:author="Rafi Aziizi" w:date="2021-11-12T14:55:00Z"/>
        </w:trPr>
        <w:tc>
          <w:tcPr>
            <w:tcW w:w="3827" w:type="dxa"/>
            <w:vAlign w:val="center"/>
          </w:tcPr>
          <w:p w14:paraId="1DF20CE7" w14:textId="77777777" w:rsidR="005D5AD6" w:rsidRPr="0044182F" w:rsidRDefault="005D5AD6" w:rsidP="00D26F74">
            <w:pPr>
              <w:rPr>
                <w:ins w:id="5717" w:author="Rafi Aziizi" w:date="2021-11-12T14:55:00Z"/>
                <w:b/>
              </w:rPr>
            </w:pPr>
            <w:ins w:id="5718"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5719" w:author="Rafi Aziizi" w:date="2021-11-12T14:55:00Z"/>
              </w:rPr>
            </w:pPr>
            <w:ins w:id="5720" w:author="Rafi Aziizi" w:date="2021-11-12T15:00:00Z">
              <w:r>
                <w:t>Data kelas terhapus</w:t>
              </w:r>
            </w:ins>
          </w:p>
        </w:tc>
      </w:tr>
      <w:tr w:rsidR="005D5AD6" w:rsidRPr="0044182F" w14:paraId="6F379C86" w14:textId="77777777" w:rsidTr="00D26F74">
        <w:trPr>
          <w:jc w:val="center"/>
          <w:ins w:id="5721"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5722" w:author="Rafi Aziizi" w:date="2021-11-12T14:55:00Z"/>
                <w:b/>
              </w:rPr>
            </w:pPr>
            <w:ins w:id="5723" w:author="Rafi Aziizi" w:date="2021-11-12T14:55:00Z">
              <w:r w:rsidRPr="0044182F">
                <w:rPr>
                  <w:b/>
                </w:rPr>
                <w:t>Main Course</w:t>
              </w:r>
            </w:ins>
          </w:p>
        </w:tc>
      </w:tr>
      <w:tr w:rsidR="005D5AD6" w:rsidRPr="0044182F" w14:paraId="124DA87C" w14:textId="77777777" w:rsidTr="00D26F74">
        <w:trPr>
          <w:jc w:val="center"/>
          <w:ins w:id="5724"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5725" w:author="Rafi Aziizi" w:date="2021-11-12T14:55:00Z"/>
                <w:b/>
              </w:rPr>
            </w:pPr>
            <w:ins w:id="5726"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D26F74">
            <w:pPr>
              <w:jc w:val="center"/>
              <w:rPr>
                <w:ins w:id="5727" w:author="Rafi Aziizi" w:date="2021-11-12T14:55:00Z"/>
                <w:b/>
              </w:rPr>
            </w:pPr>
            <w:ins w:id="5728" w:author="Rafi Aziizi" w:date="2021-11-12T14:55:00Z">
              <w:r w:rsidRPr="0044182F">
                <w:rPr>
                  <w:b/>
                </w:rPr>
                <w:t>Reaksi Sistem</w:t>
              </w:r>
            </w:ins>
          </w:p>
        </w:tc>
      </w:tr>
      <w:tr w:rsidR="005D5AD6" w:rsidRPr="0044182F" w14:paraId="0E4715D6" w14:textId="77777777" w:rsidTr="00D26F74">
        <w:trPr>
          <w:jc w:val="center"/>
          <w:ins w:id="5729"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5730" w:author="Rafi Aziizi" w:date="2021-11-12T14:55:00Z"/>
              </w:rPr>
              <w:pPrChange w:id="5731" w:author="chaniaayulestari@outlook.com" w:date="2021-11-12T15:25:00Z">
                <w:pPr>
                  <w:numPr>
                    <w:numId w:val="84"/>
                  </w:numPr>
                  <w:spacing w:after="160"/>
                  <w:ind w:left="720" w:hanging="360"/>
                </w:pPr>
              </w:pPrChange>
            </w:pPr>
            <w:ins w:id="5732" w:author="Rafi Aziizi" w:date="2021-11-12T14:55:00Z">
              <w:r>
                <w:t xml:space="preserve">Memasuki menu “Data </w:t>
              </w:r>
            </w:ins>
            <w:ins w:id="5733" w:author="Rafi Aziizi" w:date="2021-11-12T15:00:00Z">
              <w:r>
                <w:t>Kelas</w:t>
              </w:r>
            </w:ins>
            <w:ins w:id="5734" w:author="Rafi Aziizi" w:date="2021-11-12T14:55:00Z">
              <w:r>
                <w:t>”</w:t>
              </w:r>
            </w:ins>
          </w:p>
        </w:tc>
        <w:tc>
          <w:tcPr>
            <w:tcW w:w="3964" w:type="dxa"/>
            <w:vAlign w:val="center"/>
          </w:tcPr>
          <w:p w14:paraId="2600F86C" w14:textId="77777777" w:rsidR="005D5AD6" w:rsidRPr="0044182F" w:rsidRDefault="005D5AD6">
            <w:pPr>
              <w:pStyle w:val="ListParagraph"/>
              <w:ind w:left="450"/>
              <w:rPr>
                <w:ins w:id="5735" w:author="Rafi Aziizi" w:date="2021-11-12T14:55:00Z"/>
              </w:rPr>
              <w:pPrChange w:id="5736" w:author="chaniaayulestari@outlook.com" w:date="2021-11-12T15:26:00Z">
                <w:pPr>
                  <w:ind w:left="511"/>
                </w:pPr>
              </w:pPrChange>
            </w:pPr>
          </w:p>
        </w:tc>
      </w:tr>
      <w:tr w:rsidR="005D5AD6" w:rsidRPr="0044182F" w14:paraId="6759BA8E" w14:textId="77777777" w:rsidTr="00D26F74">
        <w:trPr>
          <w:jc w:val="center"/>
          <w:ins w:id="5737" w:author="Rafi Aziizi" w:date="2021-11-12T14:55:00Z"/>
        </w:trPr>
        <w:tc>
          <w:tcPr>
            <w:tcW w:w="3827" w:type="dxa"/>
            <w:vAlign w:val="center"/>
          </w:tcPr>
          <w:p w14:paraId="581D7AF9" w14:textId="77777777" w:rsidR="005D5AD6" w:rsidRPr="0044182F" w:rsidRDefault="005D5AD6">
            <w:pPr>
              <w:pStyle w:val="ListParagraph"/>
              <w:ind w:left="450"/>
              <w:rPr>
                <w:ins w:id="5738" w:author="Rafi Aziizi" w:date="2021-11-12T14:55:00Z"/>
              </w:rPr>
              <w:pPrChange w:id="5739" w:author="chaniaayulestari@outlook.com"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5740" w:author="Rafi Aziizi" w:date="2021-11-12T14:55:00Z"/>
              </w:rPr>
              <w:pPrChange w:id="5741" w:author="chaniaayulestari@outlook.com" w:date="2021-11-12T15:25:00Z">
                <w:pPr>
                  <w:numPr>
                    <w:numId w:val="84"/>
                  </w:numPr>
                  <w:spacing w:after="160"/>
                  <w:ind w:left="511" w:hanging="360"/>
                </w:pPr>
              </w:pPrChange>
            </w:pPr>
            <w:ins w:id="5742" w:author="Rafi Aziizi" w:date="2021-11-12T14:55:00Z">
              <w:r>
                <w:t xml:space="preserve">Menampilkan seluruh data </w:t>
              </w:r>
            </w:ins>
            <w:ins w:id="5743" w:author="Rafi Aziizi" w:date="2021-11-12T14:58:00Z">
              <w:r>
                <w:t>kelas</w:t>
              </w:r>
            </w:ins>
          </w:p>
        </w:tc>
      </w:tr>
      <w:tr w:rsidR="005D5AD6" w:rsidRPr="0044182F" w14:paraId="6CE7EFDC" w14:textId="77777777" w:rsidTr="00D26F74">
        <w:trPr>
          <w:jc w:val="center"/>
          <w:ins w:id="5744"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5745" w:author="Rafi Aziizi" w:date="2021-11-12T14:55:00Z"/>
              </w:rPr>
              <w:pPrChange w:id="5746" w:author="chaniaayulestari@outlook.com" w:date="2021-11-12T15:25:00Z">
                <w:pPr>
                  <w:pStyle w:val="ListParagraph"/>
                  <w:numPr>
                    <w:numId w:val="84"/>
                  </w:numPr>
                  <w:ind w:hanging="360"/>
                </w:pPr>
              </w:pPrChange>
            </w:pPr>
            <w:ins w:id="5747" w:author="Rafi Aziizi" w:date="2021-11-12T14:55:00Z">
              <w:r>
                <w:t xml:space="preserve">Menghapus data </w:t>
              </w:r>
            </w:ins>
            <w:ins w:id="5748" w:author="Rafi Aziizi" w:date="2021-11-12T14:58:00Z">
              <w:r>
                <w:t xml:space="preserve">kelas </w:t>
              </w:r>
            </w:ins>
            <w:ins w:id="5749" w:author="Rafi Aziizi" w:date="2021-11-12T14:55:00Z">
              <w:r>
                <w:t>tertentu</w:t>
              </w:r>
            </w:ins>
          </w:p>
        </w:tc>
        <w:tc>
          <w:tcPr>
            <w:tcW w:w="3964" w:type="dxa"/>
            <w:vAlign w:val="center"/>
          </w:tcPr>
          <w:p w14:paraId="3384135F" w14:textId="77777777" w:rsidR="005D5AD6" w:rsidRDefault="005D5AD6">
            <w:pPr>
              <w:pStyle w:val="ListParagraph"/>
              <w:spacing w:after="160"/>
              <w:ind w:left="450"/>
              <w:rPr>
                <w:ins w:id="5750" w:author="Rafi Aziizi" w:date="2021-11-12T14:55:00Z"/>
              </w:rPr>
              <w:pPrChange w:id="5751" w:author="chaniaayulestari@outlook.com" w:date="2021-11-12T15:26:00Z">
                <w:pPr>
                  <w:spacing w:after="160"/>
                  <w:ind w:left="511"/>
                </w:pPr>
              </w:pPrChange>
            </w:pPr>
          </w:p>
        </w:tc>
      </w:tr>
      <w:tr w:rsidR="005D5AD6" w:rsidRPr="0044182F" w14:paraId="6C2ED999" w14:textId="77777777" w:rsidTr="00D26F74">
        <w:trPr>
          <w:jc w:val="center"/>
          <w:ins w:id="5752" w:author="Rafi Aziizi" w:date="2021-11-12T14:55:00Z"/>
        </w:trPr>
        <w:tc>
          <w:tcPr>
            <w:tcW w:w="3827" w:type="dxa"/>
            <w:vAlign w:val="center"/>
          </w:tcPr>
          <w:p w14:paraId="18E9CEA6" w14:textId="77777777" w:rsidR="005D5AD6" w:rsidRDefault="005D5AD6">
            <w:pPr>
              <w:pStyle w:val="ListParagraph"/>
              <w:ind w:left="450"/>
              <w:rPr>
                <w:ins w:id="5753" w:author="Rafi Aziizi" w:date="2021-11-12T14:55:00Z"/>
              </w:rPr>
              <w:pPrChange w:id="5754" w:author="chaniaayulestari@outlook.com"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5755" w:author="Rafi Aziizi" w:date="2021-11-12T14:55:00Z"/>
              </w:rPr>
              <w:pPrChange w:id="5756" w:author="chaniaayulestari@outlook.com" w:date="2021-11-12T15:25:00Z">
                <w:pPr>
                  <w:pStyle w:val="ListParagraph"/>
                  <w:numPr>
                    <w:numId w:val="84"/>
                  </w:numPr>
                  <w:spacing w:after="160"/>
                  <w:ind w:hanging="360"/>
                </w:pPr>
              </w:pPrChange>
            </w:pPr>
            <w:ins w:id="5757" w:author="Rafi Aziizi" w:date="2021-11-12T14:55:00Z">
              <w:r>
                <w:t xml:space="preserve">Melakukan </w:t>
              </w:r>
            </w:ins>
            <w:ins w:id="5758" w:author="Rafi Aziizi" w:date="2021-11-12T14:58:00Z">
              <w:r>
                <w:t>penghapusan</w:t>
              </w:r>
            </w:ins>
            <w:ins w:id="5759" w:author="Rafi Aziizi" w:date="2021-11-12T14:55:00Z">
              <w:r>
                <w:t xml:space="preserve"> data </w:t>
              </w:r>
            </w:ins>
            <w:ins w:id="5760" w:author="Rafi Aziizi" w:date="2021-11-12T14:58:00Z">
              <w:r>
                <w:t>kelas</w:t>
              </w:r>
            </w:ins>
            <w:ins w:id="5761" w:author="Rafi Aziizi" w:date="2021-11-12T14:55:00Z">
              <w:r>
                <w:t xml:space="preserve"> pada </w:t>
              </w:r>
              <w:r w:rsidRPr="00C70CAF">
                <w:rPr>
                  <w:i/>
                  <w:iCs/>
                </w:rPr>
                <w:t>database</w:t>
              </w:r>
            </w:ins>
          </w:p>
        </w:tc>
      </w:tr>
      <w:tr w:rsidR="005D5AD6" w:rsidRPr="001B1AF9" w14:paraId="3A0D2EA6" w14:textId="77777777" w:rsidTr="00D26F74">
        <w:trPr>
          <w:jc w:val="center"/>
          <w:ins w:id="5762"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5763" w:author="Rafi Aziizi" w:date="2021-11-12T14:55:00Z"/>
                <w:b/>
                <w:bCs/>
              </w:rPr>
            </w:pPr>
            <w:ins w:id="5764" w:author="Rafi Aziizi" w:date="2021-11-12T14:55:00Z">
              <w:r w:rsidRPr="001B1AF9">
                <w:rPr>
                  <w:b/>
                  <w:bCs/>
                </w:rPr>
                <w:t>Skenario Eksepsi (Optional)</w:t>
              </w:r>
            </w:ins>
          </w:p>
        </w:tc>
      </w:tr>
      <w:tr w:rsidR="005D5AD6" w:rsidRPr="001B1AF9" w14:paraId="7C2346ED" w14:textId="77777777" w:rsidTr="00D26F74">
        <w:trPr>
          <w:jc w:val="center"/>
          <w:ins w:id="5765"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5766" w:author="Rafi Aziizi" w:date="2021-11-12T14:55:00Z"/>
                <w:b/>
                <w:bCs/>
              </w:rPr>
            </w:pPr>
            <w:ins w:id="5767"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5768" w:author="Rafi Aziizi" w:date="2021-11-12T14:55:00Z"/>
                <w:b/>
                <w:bCs/>
              </w:rPr>
            </w:pPr>
            <w:ins w:id="5769" w:author="Rafi Aziizi" w:date="2021-11-12T14:55:00Z">
              <w:r w:rsidRPr="001B1AF9">
                <w:rPr>
                  <w:b/>
                  <w:bCs/>
                </w:rPr>
                <w:t>Reaksi Sistem</w:t>
              </w:r>
            </w:ins>
          </w:p>
        </w:tc>
      </w:tr>
      <w:tr w:rsidR="005D5AD6" w14:paraId="70938B4C" w14:textId="77777777" w:rsidTr="00D26F74">
        <w:trPr>
          <w:jc w:val="center"/>
          <w:ins w:id="5770" w:author="Rafi Aziizi" w:date="2021-11-12T14:55:00Z"/>
        </w:trPr>
        <w:tc>
          <w:tcPr>
            <w:tcW w:w="3827" w:type="dxa"/>
            <w:vAlign w:val="center"/>
          </w:tcPr>
          <w:p w14:paraId="7064E543" w14:textId="0280EC7B" w:rsidR="005D5AD6" w:rsidRDefault="005D5AD6">
            <w:pPr>
              <w:ind w:left="25"/>
              <w:rPr>
                <w:ins w:id="5771" w:author="Rafi Aziizi" w:date="2021-11-12T14:55:00Z"/>
              </w:rPr>
              <w:pPrChange w:id="5772" w:author="chaniaayulestari@outlook.com" w:date="2021-11-12T15:26:00Z">
                <w:pPr>
                  <w:ind w:left="360"/>
                </w:pPr>
              </w:pPrChange>
            </w:pPr>
            <w:ins w:id="5773" w:author="Rafi Aziizi" w:date="2021-11-12T14:55:00Z">
              <w:r>
                <w:t xml:space="preserve">3a. Tidak memasukan secara benar data </w:t>
              </w:r>
            </w:ins>
            <w:ins w:id="5774" w:author="Rafi Aziizi" w:date="2021-11-12T15:01:00Z">
              <w:r>
                <w:t>kelas</w:t>
              </w:r>
            </w:ins>
            <w:ins w:id="5775" w:author="Rafi Aziizi" w:date="2021-11-12T14:55:00Z">
              <w:r>
                <w:t xml:space="preserve"> yang akan dihapus</w:t>
              </w:r>
            </w:ins>
          </w:p>
        </w:tc>
        <w:tc>
          <w:tcPr>
            <w:tcW w:w="3964" w:type="dxa"/>
            <w:vAlign w:val="center"/>
          </w:tcPr>
          <w:p w14:paraId="69BC1C38" w14:textId="77777777" w:rsidR="005D5AD6" w:rsidRDefault="005D5AD6">
            <w:pPr>
              <w:pStyle w:val="ListParagraph"/>
              <w:spacing w:after="160"/>
              <w:ind w:left="25"/>
              <w:rPr>
                <w:ins w:id="5776" w:author="Rafi Aziizi" w:date="2021-11-12T14:55:00Z"/>
              </w:rPr>
              <w:pPrChange w:id="5777" w:author="chaniaayulestari@outlook.com" w:date="2021-11-12T15:26:00Z">
                <w:pPr>
                  <w:pStyle w:val="ListParagraph"/>
                  <w:spacing w:after="160"/>
                  <w:ind w:left="468"/>
                </w:pPr>
              </w:pPrChange>
            </w:pPr>
          </w:p>
        </w:tc>
      </w:tr>
      <w:tr w:rsidR="005D5AD6" w14:paraId="1E828025" w14:textId="77777777" w:rsidTr="00D26F74">
        <w:trPr>
          <w:jc w:val="center"/>
          <w:ins w:id="5778" w:author="Rafi Aziizi" w:date="2021-11-12T14:55:00Z"/>
        </w:trPr>
        <w:tc>
          <w:tcPr>
            <w:tcW w:w="3827" w:type="dxa"/>
            <w:vAlign w:val="center"/>
          </w:tcPr>
          <w:p w14:paraId="6753E595" w14:textId="77777777" w:rsidR="005D5AD6" w:rsidRDefault="005D5AD6">
            <w:pPr>
              <w:pStyle w:val="ListParagraph"/>
              <w:ind w:left="25"/>
              <w:rPr>
                <w:ins w:id="5779" w:author="Rafi Aziizi" w:date="2021-11-12T14:55:00Z"/>
              </w:rPr>
              <w:pPrChange w:id="5780" w:author="chaniaayulestari@outlook.com" w:date="2021-11-12T15:26:00Z">
                <w:pPr>
                  <w:pStyle w:val="ListParagraph"/>
                  <w:ind w:left="450"/>
                </w:pPr>
              </w:pPrChange>
            </w:pPr>
          </w:p>
        </w:tc>
        <w:tc>
          <w:tcPr>
            <w:tcW w:w="3964" w:type="dxa"/>
            <w:vAlign w:val="center"/>
          </w:tcPr>
          <w:p w14:paraId="189B7274" w14:textId="0C469F83" w:rsidR="005D5AD6" w:rsidRDefault="005D5AD6">
            <w:pPr>
              <w:spacing w:after="160"/>
              <w:ind w:left="25"/>
              <w:rPr>
                <w:ins w:id="5781" w:author="Rafi Aziizi" w:date="2021-11-12T14:55:00Z"/>
              </w:rPr>
              <w:pPrChange w:id="5782" w:author="chaniaayulestari@outlook.com" w:date="2021-11-12T15:26:00Z">
                <w:pPr>
                  <w:spacing w:after="160"/>
                  <w:ind w:left="360"/>
                </w:pPr>
              </w:pPrChange>
            </w:pPr>
            <w:ins w:id="5783" w:author="Rafi Aziizi" w:date="2021-11-12T14:55:00Z">
              <w:r>
                <w:t xml:space="preserve">3b. Menampilkan pemberitahuan melalui notifikasi bahwa data </w:t>
              </w:r>
            </w:ins>
            <w:ins w:id="5784" w:author="Rafi Aziizi" w:date="2021-11-12T15:01:00Z">
              <w:r>
                <w:t xml:space="preserve">kelas </w:t>
              </w:r>
            </w:ins>
            <w:ins w:id="5785" w:author="Rafi Aziizi" w:date="2021-11-12T14:55:00Z">
              <w:r>
                <w:t>tidak memenuhi persyaratan dan gagal dihapuskan</w:t>
              </w:r>
            </w:ins>
          </w:p>
        </w:tc>
      </w:tr>
    </w:tbl>
    <w:p w14:paraId="0F7AC12B" w14:textId="77777777" w:rsidR="005D5AD6" w:rsidRDefault="005D5AD6" w:rsidP="005D5AD6">
      <w:pPr>
        <w:ind w:left="66"/>
        <w:rPr>
          <w:ins w:id="5786" w:author="Rafi Aziizi" w:date="2021-11-12T14:55:00Z"/>
        </w:rPr>
      </w:pPr>
    </w:p>
    <w:p w14:paraId="73514B29" w14:textId="58E0A60E" w:rsidR="005D5AD6" w:rsidRDefault="005D5AD6" w:rsidP="005D5AD6">
      <w:pPr>
        <w:ind w:left="66"/>
        <w:rPr>
          <w:ins w:id="5787" w:author="chaniaayulestari@outlook.com" w:date="2021-11-12T16:28:00Z"/>
        </w:rPr>
      </w:pPr>
      <w:ins w:id="5788" w:author="Rafi Aziizi" w:date="2021-11-12T14:55:00Z">
        <w:r>
          <w:t xml:space="preserve">c. Skenario Edit </w:t>
        </w:r>
      </w:ins>
      <w:ins w:id="5789" w:author="Rafi Aziizi" w:date="2021-11-12T15:02:00Z">
        <w:r>
          <w:t>Kelas</w:t>
        </w:r>
      </w:ins>
    </w:p>
    <w:p w14:paraId="3D4F5B4D" w14:textId="478C5CF7" w:rsidR="00885B6D" w:rsidDel="00A25E3C" w:rsidRDefault="00885B6D">
      <w:pPr>
        <w:ind w:left="66"/>
        <w:jc w:val="center"/>
        <w:rPr>
          <w:ins w:id="5790" w:author="Rafi Aziizi" w:date="2021-11-12T14:55:00Z"/>
          <w:del w:id="5791" w:author="chaniaayulestari@outlook.com" w:date="2021-11-13T14:06:00Z"/>
        </w:rPr>
        <w:pPrChange w:id="5792" w:author="chaniaayulestari@outlook.com" w:date="2021-11-13T14:07:00Z">
          <w:pPr>
            <w:ind w:left="66"/>
          </w:pPr>
        </w:pPrChange>
      </w:pPr>
    </w:p>
    <w:p w14:paraId="295E261C" w14:textId="677D8C9C" w:rsidR="00A25E3C" w:rsidRDefault="00A25E3C">
      <w:pPr>
        <w:pStyle w:val="Caption"/>
        <w:keepNext/>
        <w:jc w:val="center"/>
        <w:rPr>
          <w:ins w:id="5793" w:author="chaniaayulestari@outlook.com" w:date="2021-11-13T14:07:00Z"/>
        </w:rPr>
        <w:pPrChange w:id="5794" w:author="chaniaayulestari@outlook.com" w:date="2021-11-13T14:07:00Z">
          <w:pPr/>
        </w:pPrChange>
      </w:pPr>
      <w:bookmarkStart w:id="5795" w:name="_Toc87950184"/>
      <w:ins w:id="5796" w:author="chaniaayulestari@outlook.com" w:date="2021-11-13T14:07:00Z">
        <w:r>
          <w:t xml:space="preserve">Tabel 3. </w:t>
        </w:r>
      </w:ins>
      <w:ins w:id="5797" w:author="Rafi Aziizi" w:date="2021-11-14T11:08:00Z">
        <w:r w:rsidR="001B2DEA">
          <w:fldChar w:fldCharType="begin"/>
        </w:r>
        <w:r w:rsidR="001B2DEA">
          <w:instrText xml:space="preserve"> SEQ Tabel_3. \* ARABIC </w:instrText>
        </w:r>
      </w:ins>
      <w:r w:rsidR="001B2DEA">
        <w:fldChar w:fldCharType="separate"/>
      </w:r>
      <w:ins w:id="5798" w:author="Rafi Aziizi" w:date="2021-11-14T11:08:00Z">
        <w:r w:rsidR="001B2DEA">
          <w:rPr>
            <w:noProof/>
          </w:rPr>
          <w:t>30</w:t>
        </w:r>
        <w:r w:rsidR="001B2DEA">
          <w:fldChar w:fldCharType="end"/>
        </w:r>
      </w:ins>
      <w:ins w:id="5799" w:author="chaniaayulestari@outlook.com" w:date="2021-11-13T14:07:00Z">
        <w:del w:id="5800" w:author="Rafi Aziizi" w:date="2021-11-14T09:52:00Z">
          <w:r w:rsidDel="003640C9">
            <w:fldChar w:fldCharType="begin"/>
          </w:r>
          <w:r w:rsidDel="003640C9">
            <w:delInstrText xml:space="preserve"> SEQ Tabel_3. \* ARABIC </w:delInstrText>
          </w:r>
        </w:del>
      </w:ins>
      <w:del w:id="5801" w:author="Rafi Aziizi" w:date="2021-11-14T09:52:00Z">
        <w:r w:rsidDel="003640C9">
          <w:fldChar w:fldCharType="end"/>
        </w:r>
      </w:del>
      <w:ins w:id="5802" w:author="chaniaayulestari@outlook.com" w:date="2021-11-13T14:07:00Z">
        <w:r>
          <w:t xml:space="preserve"> Skenario Edit Kelas</w:t>
        </w:r>
        <w:bookmarkEnd w:id="579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5803" w:author="Rafi Aziizi" w:date="2021-11-12T14:55:00Z"/>
        </w:trPr>
        <w:tc>
          <w:tcPr>
            <w:tcW w:w="3827" w:type="dxa"/>
            <w:shd w:val="clear" w:color="auto" w:fill="F2EE98"/>
            <w:vAlign w:val="center"/>
          </w:tcPr>
          <w:p w14:paraId="10BD5B1C" w14:textId="77777777" w:rsidR="005D5AD6" w:rsidRPr="0044182F" w:rsidRDefault="005D5AD6" w:rsidP="00D26F74">
            <w:pPr>
              <w:rPr>
                <w:ins w:id="5804" w:author="Rafi Aziizi" w:date="2021-11-12T14:55:00Z"/>
                <w:b/>
              </w:rPr>
            </w:pPr>
            <w:ins w:id="5805"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5806" w:author="Rafi Aziizi" w:date="2021-11-12T14:55:00Z"/>
              </w:rPr>
            </w:pPr>
            <w:ins w:id="5807" w:author="Rafi Aziizi" w:date="2021-11-12T14:55:00Z">
              <w:r>
                <w:t xml:space="preserve">Edit </w:t>
              </w:r>
            </w:ins>
            <w:ins w:id="5808" w:author="Rafi Aziizi" w:date="2021-11-12T15:01:00Z">
              <w:r>
                <w:t>Kelas</w:t>
              </w:r>
            </w:ins>
          </w:p>
        </w:tc>
      </w:tr>
      <w:tr w:rsidR="005D5AD6" w:rsidRPr="002F6C1D" w14:paraId="6AE376BE" w14:textId="77777777" w:rsidTr="00D26F74">
        <w:trPr>
          <w:jc w:val="center"/>
          <w:ins w:id="5809" w:author="Rafi Aziizi" w:date="2021-11-12T14:55:00Z"/>
        </w:trPr>
        <w:tc>
          <w:tcPr>
            <w:tcW w:w="3827" w:type="dxa"/>
            <w:vAlign w:val="center"/>
          </w:tcPr>
          <w:p w14:paraId="2F2F89A6" w14:textId="77777777" w:rsidR="005D5AD6" w:rsidRPr="0044182F" w:rsidRDefault="005D5AD6" w:rsidP="00D26F74">
            <w:pPr>
              <w:rPr>
                <w:ins w:id="5810" w:author="Rafi Aziizi" w:date="2021-11-12T14:55:00Z"/>
                <w:b/>
              </w:rPr>
            </w:pPr>
            <w:ins w:id="5811" w:author="Rafi Aziizi" w:date="2021-11-12T14:55:00Z">
              <w:r w:rsidRPr="0044182F">
                <w:rPr>
                  <w:b/>
                </w:rPr>
                <w:t>ID</w:t>
              </w:r>
            </w:ins>
          </w:p>
        </w:tc>
        <w:tc>
          <w:tcPr>
            <w:tcW w:w="3964" w:type="dxa"/>
            <w:vAlign w:val="center"/>
          </w:tcPr>
          <w:p w14:paraId="4DC07208" w14:textId="01E0F747" w:rsidR="005D5AD6" w:rsidRPr="002F6C1D" w:rsidRDefault="005D5AD6" w:rsidP="00D26F74">
            <w:pPr>
              <w:rPr>
                <w:ins w:id="5812" w:author="Rafi Aziizi" w:date="2021-11-12T14:55:00Z"/>
              </w:rPr>
            </w:pPr>
            <w:ins w:id="5813" w:author="Rafi Aziizi" w:date="2021-11-12T14:55:00Z">
              <w:r>
                <w:t>RC1</w:t>
              </w:r>
            </w:ins>
            <w:ins w:id="5814" w:author="Rafi Aziizi" w:date="2021-11-12T15:02:00Z">
              <w:r>
                <w:t>5</w:t>
              </w:r>
            </w:ins>
            <w:ins w:id="5815" w:author="Rafi Aziizi" w:date="2021-11-13T06:56:00Z">
              <w:r w:rsidR="005049EC">
                <w:t>.3</w:t>
              </w:r>
            </w:ins>
          </w:p>
        </w:tc>
      </w:tr>
      <w:tr w:rsidR="005D5AD6" w:rsidRPr="000C722D" w14:paraId="74D68512" w14:textId="77777777" w:rsidTr="00D26F74">
        <w:trPr>
          <w:jc w:val="center"/>
          <w:ins w:id="5816" w:author="Rafi Aziizi" w:date="2021-11-12T14:55:00Z"/>
        </w:trPr>
        <w:tc>
          <w:tcPr>
            <w:tcW w:w="3827" w:type="dxa"/>
            <w:vAlign w:val="center"/>
          </w:tcPr>
          <w:p w14:paraId="334F4F0F" w14:textId="77777777" w:rsidR="005D5AD6" w:rsidRPr="0044182F" w:rsidRDefault="005D5AD6" w:rsidP="00D26F74">
            <w:pPr>
              <w:rPr>
                <w:ins w:id="5817" w:author="Rafi Aziizi" w:date="2021-11-12T14:55:00Z"/>
                <w:b/>
              </w:rPr>
            </w:pPr>
            <w:ins w:id="5818" w:author="Rafi Aziizi" w:date="2021-11-12T14:55:00Z">
              <w:r w:rsidRPr="0044182F">
                <w:rPr>
                  <w:b/>
                </w:rPr>
                <w:t>Description</w:t>
              </w:r>
            </w:ins>
          </w:p>
        </w:tc>
        <w:tc>
          <w:tcPr>
            <w:tcW w:w="3964" w:type="dxa"/>
          </w:tcPr>
          <w:p w14:paraId="0498CBFE" w14:textId="6570C93A" w:rsidR="005D5AD6" w:rsidRPr="000C722D" w:rsidRDefault="005D5AD6" w:rsidP="00D26F74">
            <w:pPr>
              <w:rPr>
                <w:ins w:id="5819" w:author="Rafi Aziizi" w:date="2021-11-12T14:55:00Z"/>
              </w:rPr>
            </w:pPr>
            <w:ins w:id="5820" w:author="Rafi Aziizi" w:date="2021-11-12T14:55:00Z">
              <w:r>
                <w:t xml:space="preserve">Use case ini merupakan use case generalisasi dari kelola </w:t>
              </w:r>
            </w:ins>
            <w:ins w:id="5821" w:author="Rafi Aziizi" w:date="2021-11-12T15:02:00Z">
              <w:r>
                <w:t>kelas</w:t>
              </w:r>
            </w:ins>
            <w:ins w:id="5822" w:author="Rafi Aziizi" w:date="2021-11-12T14:55:00Z">
              <w:r>
                <w:t xml:space="preserve"> untuk memperbaharui data </w:t>
              </w:r>
            </w:ins>
            <w:ins w:id="5823" w:author="Rafi Aziizi" w:date="2021-11-12T15:02:00Z">
              <w:r>
                <w:t>kelas</w:t>
              </w:r>
            </w:ins>
            <w:ins w:id="5824" w:author="Rafi Aziizi" w:date="2021-11-12T14:55:00Z">
              <w:r>
                <w:t>.</w:t>
              </w:r>
            </w:ins>
          </w:p>
        </w:tc>
      </w:tr>
      <w:tr w:rsidR="005D5AD6" w:rsidRPr="002F6C1D" w14:paraId="5F045F81" w14:textId="77777777" w:rsidTr="00D26F74">
        <w:trPr>
          <w:jc w:val="center"/>
          <w:ins w:id="5825" w:author="Rafi Aziizi" w:date="2021-11-12T14:55:00Z"/>
        </w:trPr>
        <w:tc>
          <w:tcPr>
            <w:tcW w:w="3827" w:type="dxa"/>
            <w:vAlign w:val="center"/>
          </w:tcPr>
          <w:p w14:paraId="64BBED69" w14:textId="77777777" w:rsidR="005D5AD6" w:rsidRPr="0044182F" w:rsidRDefault="005D5AD6" w:rsidP="00D26F74">
            <w:pPr>
              <w:rPr>
                <w:ins w:id="5826" w:author="Rafi Aziizi" w:date="2021-11-12T14:55:00Z"/>
                <w:b/>
              </w:rPr>
            </w:pPr>
            <w:ins w:id="5827" w:author="Rafi Aziizi" w:date="2021-11-12T14:55:00Z">
              <w:r w:rsidRPr="0044182F">
                <w:rPr>
                  <w:b/>
                </w:rPr>
                <w:t>Actors</w:t>
              </w:r>
            </w:ins>
          </w:p>
        </w:tc>
        <w:tc>
          <w:tcPr>
            <w:tcW w:w="3964" w:type="dxa"/>
            <w:vAlign w:val="center"/>
          </w:tcPr>
          <w:p w14:paraId="188FC850" w14:textId="77777777" w:rsidR="005D5AD6" w:rsidRPr="002F6C1D" w:rsidRDefault="005D5AD6" w:rsidP="00D26F74">
            <w:pPr>
              <w:rPr>
                <w:ins w:id="5828" w:author="Rafi Aziizi" w:date="2021-11-12T14:55:00Z"/>
              </w:rPr>
            </w:pPr>
            <w:ins w:id="5829" w:author="Rafi Aziizi" w:date="2021-11-12T14:55:00Z">
              <w:r>
                <w:t>Bag.IT, Guru BK.</w:t>
              </w:r>
            </w:ins>
          </w:p>
        </w:tc>
      </w:tr>
      <w:tr w:rsidR="005D5AD6" w:rsidRPr="0044182F" w14:paraId="3AE5E927" w14:textId="77777777" w:rsidTr="00D26F74">
        <w:trPr>
          <w:jc w:val="center"/>
          <w:ins w:id="5830" w:author="Rafi Aziizi" w:date="2021-11-12T14:55:00Z"/>
        </w:trPr>
        <w:tc>
          <w:tcPr>
            <w:tcW w:w="3827" w:type="dxa"/>
            <w:vAlign w:val="center"/>
          </w:tcPr>
          <w:p w14:paraId="45D0CBC7" w14:textId="77777777" w:rsidR="005D5AD6" w:rsidRPr="0044182F" w:rsidRDefault="005D5AD6" w:rsidP="00D26F74">
            <w:pPr>
              <w:rPr>
                <w:ins w:id="5831" w:author="Rafi Aziizi" w:date="2021-11-12T14:55:00Z"/>
                <w:b/>
              </w:rPr>
            </w:pPr>
            <w:ins w:id="5832"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5833" w:author="Rafi Aziizi" w:date="2021-11-12T14:55:00Z"/>
                <w:i/>
                <w:iCs/>
              </w:rPr>
            </w:pPr>
            <w:ins w:id="5834" w:author="Rafi Aziizi" w:date="2021-11-12T14:55:00Z">
              <w:r>
                <w:rPr>
                  <w:i/>
                  <w:iCs/>
                </w:rPr>
                <w:t>Conditional</w:t>
              </w:r>
            </w:ins>
          </w:p>
        </w:tc>
      </w:tr>
      <w:tr w:rsidR="005D5AD6" w:rsidRPr="0044182F" w14:paraId="17B205FB" w14:textId="77777777" w:rsidTr="00D26F74">
        <w:trPr>
          <w:jc w:val="center"/>
          <w:ins w:id="5835" w:author="Rafi Aziizi" w:date="2021-11-12T14:55:00Z"/>
        </w:trPr>
        <w:tc>
          <w:tcPr>
            <w:tcW w:w="3827" w:type="dxa"/>
            <w:vAlign w:val="center"/>
          </w:tcPr>
          <w:p w14:paraId="212E5AC1" w14:textId="77777777" w:rsidR="005D5AD6" w:rsidRPr="0044182F" w:rsidRDefault="005D5AD6" w:rsidP="00D26F74">
            <w:pPr>
              <w:rPr>
                <w:ins w:id="5836" w:author="Rafi Aziizi" w:date="2021-11-12T14:55:00Z"/>
                <w:b/>
              </w:rPr>
            </w:pPr>
            <w:ins w:id="5837"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5838" w:author="Rafi Aziizi" w:date="2021-11-12T14:55:00Z"/>
              </w:rPr>
            </w:pPr>
            <w:ins w:id="5839" w:author="Rafi Aziizi" w:date="2021-11-12T14:55:00Z">
              <w:r>
                <w:t>-</w:t>
              </w:r>
            </w:ins>
          </w:p>
        </w:tc>
      </w:tr>
      <w:tr w:rsidR="005D5AD6" w:rsidRPr="0081005E" w14:paraId="667D0B2D" w14:textId="77777777" w:rsidTr="00D26F74">
        <w:trPr>
          <w:jc w:val="center"/>
          <w:ins w:id="5840" w:author="Rafi Aziizi" w:date="2021-11-12T14:55:00Z"/>
        </w:trPr>
        <w:tc>
          <w:tcPr>
            <w:tcW w:w="3827" w:type="dxa"/>
            <w:vAlign w:val="center"/>
          </w:tcPr>
          <w:p w14:paraId="239C28C8" w14:textId="77777777" w:rsidR="005D5AD6" w:rsidRPr="0044182F" w:rsidRDefault="005D5AD6" w:rsidP="00D26F74">
            <w:pPr>
              <w:rPr>
                <w:ins w:id="5841" w:author="Rafi Aziizi" w:date="2021-11-12T14:55:00Z"/>
                <w:b/>
              </w:rPr>
            </w:pPr>
            <w:ins w:id="5842"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5843" w:author="Rafi Aziizi" w:date="2021-11-12T14:55:00Z"/>
                <w:i/>
                <w:iCs/>
              </w:rPr>
            </w:pPr>
            <w:ins w:id="5844" w:author="Rafi Aziizi" w:date="2021-11-12T14:55:00Z">
              <w:r>
                <w:t xml:space="preserve">Data </w:t>
              </w:r>
            </w:ins>
            <w:ins w:id="5845" w:author="Rafi Aziizi" w:date="2021-11-12T15:02:00Z">
              <w:r>
                <w:t xml:space="preserve">kelas </w:t>
              </w:r>
            </w:ins>
            <w:ins w:id="5846" w:author="Rafi Aziizi" w:date="2021-11-12T14:55:00Z">
              <w:r>
                <w:t>belum diperbaharui</w:t>
              </w:r>
            </w:ins>
          </w:p>
        </w:tc>
      </w:tr>
      <w:tr w:rsidR="005D5AD6" w:rsidRPr="0048762E" w14:paraId="25700E93" w14:textId="77777777" w:rsidTr="00D26F74">
        <w:trPr>
          <w:jc w:val="center"/>
          <w:ins w:id="5847" w:author="Rafi Aziizi" w:date="2021-11-12T14:55:00Z"/>
        </w:trPr>
        <w:tc>
          <w:tcPr>
            <w:tcW w:w="3827" w:type="dxa"/>
            <w:vAlign w:val="center"/>
          </w:tcPr>
          <w:p w14:paraId="6622AF29" w14:textId="77777777" w:rsidR="005D5AD6" w:rsidRPr="0044182F" w:rsidRDefault="005D5AD6" w:rsidP="00D26F74">
            <w:pPr>
              <w:rPr>
                <w:ins w:id="5848" w:author="Rafi Aziizi" w:date="2021-11-12T14:55:00Z"/>
                <w:b/>
              </w:rPr>
            </w:pPr>
            <w:ins w:id="5849"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5850" w:author="Rafi Aziizi" w:date="2021-11-12T14:55:00Z"/>
              </w:rPr>
            </w:pPr>
            <w:ins w:id="5851" w:author="Rafi Aziizi" w:date="2021-11-12T14:55:00Z">
              <w:r>
                <w:t xml:space="preserve">Perubahan data identitas </w:t>
              </w:r>
            </w:ins>
            <w:ins w:id="5852" w:author="Rafi Aziizi" w:date="2021-11-12T15:02:00Z">
              <w:r>
                <w:t>kelas</w:t>
              </w:r>
            </w:ins>
          </w:p>
        </w:tc>
      </w:tr>
      <w:tr w:rsidR="005D5AD6" w:rsidRPr="0044182F" w14:paraId="347342F7" w14:textId="77777777" w:rsidTr="00D26F74">
        <w:trPr>
          <w:jc w:val="center"/>
          <w:ins w:id="5853"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5854" w:author="Rafi Aziizi" w:date="2021-11-12T14:55:00Z"/>
                <w:b/>
              </w:rPr>
            </w:pPr>
            <w:ins w:id="5855" w:author="Rafi Aziizi" w:date="2021-11-12T14:55:00Z">
              <w:r w:rsidRPr="0044182F">
                <w:rPr>
                  <w:b/>
                </w:rPr>
                <w:t>Main Course</w:t>
              </w:r>
            </w:ins>
          </w:p>
        </w:tc>
      </w:tr>
      <w:tr w:rsidR="005D5AD6" w:rsidRPr="0044182F" w14:paraId="03068BBE" w14:textId="77777777" w:rsidTr="00D26F74">
        <w:trPr>
          <w:jc w:val="center"/>
          <w:ins w:id="5856"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5857" w:author="Rafi Aziizi" w:date="2021-11-12T14:55:00Z"/>
                <w:b/>
              </w:rPr>
            </w:pPr>
            <w:ins w:id="5858"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D26F74">
            <w:pPr>
              <w:jc w:val="center"/>
              <w:rPr>
                <w:ins w:id="5859" w:author="Rafi Aziizi" w:date="2021-11-12T14:55:00Z"/>
                <w:b/>
              </w:rPr>
            </w:pPr>
            <w:ins w:id="5860" w:author="Rafi Aziizi" w:date="2021-11-12T14:55:00Z">
              <w:r w:rsidRPr="0044182F">
                <w:rPr>
                  <w:b/>
                </w:rPr>
                <w:t>Reaksi Sistem</w:t>
              </w:r>
            </w:ins>
          </w:p>
        </w:tc>
      </w:tr>
      <w:tr w:rsidR="005D5AD6" w:rsidRPr="0044182F" w14:paraId="2B05367E" w14:textId="77777777" w:rsidTr="00D26F74">
        <w:trPr>
          <w:jc w:val="center"/>
          <w:ins w:id="5861"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5862" w:author="Rafi Aziizi" w:date="2021-11-12T14:55:00Z"/>
              </w:rPr>
              <w:pPrChange w:id="5863" w:author="chaniaayulestari@outlook.com" w:date="2021-11-12T15:26:00Z">
                <w:pPr>
                  <w:numPr>
                    <w:numId w:val="83"/>
                  </w:numPr>
                  <w:spacing w:after="160"/>
                  <w:ind w:left="720" w:hanging="360"/>
                </w:pPr>
              </w:pPrChange>
            </w:pPr>
            <w:ins w:id="5864" w:author="Rafi Aziizi" w:date="2021-11-12T14:55:00Z">
              <w:r>
                <w:t xml:space="preserve">Memasuki menu “Data </w:t>
              </w:r>
            </w:ins>
            <w:ins w:id="5865" w:author="Rafi Aziizi" w:date="2021-11-12T15:02:00Z">
              <w:r>
                <w:t>Kelas</w:t>
              </w:r>
            </w:ins>
            <w:ins w:id="5866" w:author="Rafi Aziizi" w:date="2021-11-12T14:55:00Z">
              <w:r>
                <w:t>”</w:t>
              </w:r>
            </w:ins>
          </w:p>
        </w:tc>
        <w:tc>
          <w:tcPr>
            <w:tcW w:w="3964" w:type="dxa"/>
            <w:vAlign w:val="center"/>
          </w:tcPr>
          <w:p w14:paraId="7C963F3E" w14:textId="77777777" w:rsidR="005D5AD6" w:rsidRPr="0044182F" w:rsidRDefault="005D5AD6">
            <w:pPr>
              <w:pStyle w:val="ListParagraph"/>
              <w:ind w:left="450"/>
              <w:rPr>
                <w:ins w:id="5867" w:author="Rafi Aziizi" w:date="2021-11-12T14:55:00Z"/>
              </w:rPr>
              <w:pPrChange w:id="5868" w:author="chaniaayulestari@outlook.com" w:date="2021-11-12T15:26:00Z">
                <w:pPr>
                  <w:ind w:left="511"/>
                </w:pPr>
              </w:pPrChange>
            </w:pPr>
          </w:p>
        </w:tc>
      </w:tr>
      <w:tr w:rsidR="005D5AD6" w:rsidRPr="0044182F" w14:paraId="232F17F6" w14:textId="77777777" w:rsidTr="00D26F74">
        <w:trPr>
          <w:jc w:val="center"/>
          <w:ins w:id="5869" w:author="Rafi Aziizi" w:date="2021-11-12T14:55:00Z"/>
        </w:trPr>
        <w:tc>
          <w:tcPr>
            <w:tcW w:w="3827" w:type="dxa"/>
            <w:vAlign w:val="center"/>
          </w:tcPr>
          <w:p w14:paraId="02085B1D" w14:textId="77777777" w:rsidR="005D5AD6" w:rsidRPr="0044182F" w:rsidRDefault="005D5AD6">
            <w:pPr>
              <w:pStyle w:val="ListParagraph"/>
              <w:ind w:left="450"/>
              <w:rPr>
                <w:ins w:id="5870" w:author="Rafi Aziizi" w:date="2021-11-12T14:55:00Z"/>
              </w:rPr>
              <w:pPrChange w:id="5871" w:author="chaniaayulestari@outlook.com"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5872" w:author="Rafi Aziizi" w:date="2021-11-12T14:55:00Z"/>
              </w:rPr>
              <w:pPrChange w:id="5873" w:author="chaniaayulestari@outlook.com" w:date="2021-11-12T15:26:00Z">
                <w:pPr>
                  <w:numPr>
                    <w:numId w:val="83"/>
                  </w:numPr>
                  <w:spacing w:after="160"/>
                  <w:ind w:left="511" w:hanging="360"/>
                </w:pPr>
              </w:pPrChange>
            </w:pPr>
            <w:ins w:id="5874" w:author="Rafi Aziizi" w:date="2021-11-12T14:55:00Z">
              <w:r>
                <w:t xml:space="preserve">Menampilkan seluruh data </w:t>
              </w:r>
            </w:ins>
            <w:ins w:id="5875" w:author="Rafi Aziizi" w:date="2021-11-12T15:02:00Z">
              <w:r>
                <w:t>kelas</w:t>
              </w:r>
            </w:ins>
          </w:p>
        </w:tc>
      </w:tr>
      <w:tr w:rsidR="005D5AD6" w:rsidRPr="0044182F" w14:paraId="0D0A6DEB" w14:textId="77777777" w:rsidTr="00D26F74">
        <w:trPr>
          <w:jc w:val="center"/>
          <w:ins w:id="5876"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5877" w:author="Rafi Aziizi" w:date="2021-11-12T14:55:00Z"/>
              </w:rPr>
              <w:pPrChange w:id="5878" w:author="chaniaayulestari@outlook.com" w:date="2021-11-12T15:26:00Z">
                <w:pPr>
                  <w:pStyle w:val="ListParagraph"/>
                  <w:numPr>
                    <w:numId w:val="83"/>
                  </w:numPr>
                  <w:ind w:hanging="360"/>
                </w:pPr>
              </w:pPrChange>
            </w:pPr>
            <w:ins w:id="5879" w:author="Rafi Aziizi" w:date="2021-11-12T14:55:00Z">
              <w:r>
                <w:t xml:space="preserve">Menekan tombol “Profile </w:t>
              </w:r>
            </w:ins>
            <w:ins w:id="5880" w:author="Rafi Aziizi" w:date="2021-11-12T15:02:00Z">
              <w:r>
                <w:t>Kelas</w:t>
              </w:r>
            </w:ins>
            <w:ins w:id="5881" w:author="Rafi Aziizi" w:date="2021-11-12T14:55:00Z">
              <w:r>
                <w:t>”</w:t>
              </w:r>
            </w:ins>
          </w:p>
        </w:tc>
        <w:tc>
          <w:tcPr>
            <w:tcW w:w="3964" w:type="dxa"/>
            <w:vAlign w:val="center"/>
          </w:tcPr>
          <w:p w14:paraId="6756EE8C" w14:textId="77777777" w:rsidR="005D5AD6" w:rsidRDefault="005D5AD6">
            <w:pPr>
              <w:pStyle w:val="ListParagraph"/>
              <w:spacing w:after="160"/>
              <w:ind w:left="450"/>
              <w:rPr>
                <w:ins w:id="5882" w:author="Rafi Aziizi" w:date="2021-11-12T14:55:00Z"/>
              </w:rPr>
              <w:pPrChange w:id="5883" w:author="chaniaayulestari@outlook.com" w:date="2021-11-12T15:26:00Z">
                <w:pPr>
                  <w:spacing w:after="160"/>
                  <w:ind w:left="511"/>
                </w:pPr>
              </w:pPrChange>
            </w:pPr>
          </w:p>
        </w:tc>
      </w:tr>
      <w:tr w:rsidR="005D5AD6" w:rsidRPr="0044182F" w14:paraId="2560C866" w14:textId="77777777" w:rsidTr="00D26F74">
        <w:trPr>
          <w:jc w:val="center"/>
          <w:ins w:id="5884" w:author="Rafi Aziizi" w:date="2021-11-12T14:55:00Z"/>
        </w:trPr>
        <w:tc>
          <w:tcPr>
            <w:tcW w:w="3827" w:type="dxa"/>
            <w:vAlign w:val="center"/>
          </w:tcPr>
          <w:p w14:paraId="642789EA" w14:textId="77777777" w:rsidR="005D5AD6" w:rsidRDefault="005D5AD6">
            <w:pPr>
              <w:rPr>
                <w:ins w:id="5885" w:author="Rafi Aziizi" w:date="2021-11-12T14:55:00Z"/>
              </w:rPr>
              <w:pPrChange w:id="5886" w:author="chaniaayulestari@outlook.com"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5887" w:author="Rafi Aziizi" w:date="2021-11-12T14:55:00Z"/>
              </w:rPr>
              <w:pPrChange w:id="5888" w:author="chaniaayulestari@outlook.com" w:date="2021-11-12T15:26:00Z">
                <w:pPr>
                  <w:pStyle w:val="ListParagraph"/>
                  <w:numPr>
                    <w:numId w:val="83"/>
                  </w:numPr>
                  <w:spacing w:after="160"/>
                  <w:ind w:hanging="360"/>
                </w:pPr>
              </w:pPrChange>
            </w:pPr>
            <w:ins w:id="5889" w:author="Rafi Aziizi" w:date="2021-11-12T14:55:00Z">
              <w:r>
                <w:t xml:space="preserve">Menampilkan data identitas </w:t>
              </w:r>
            </w:ins>
            <w:ins w:id="5890" w:author="Rafi Aziizi" w:date="2021-11-12T15:02:00Z">
              <w:r>
                <w:t xml:space="preserve">kelas </w:t>
              </w:r>
            </w:ins>
            <w:ins w:id="5891" w:author="Rafi Aziizi" w:date="2021-11-12T14:55:00Z">
              <w:r>
                <w:t>secara keseluruhan</w:t>
              </w:r>
            </w:ins>
          </w:p>
        </w:tc>
      </w:tr>
      <w:tr w:rsidR="005D5AD6" w:rsidRPr="0044182F" w14:paraId="399D8C52" w14:textId="77777777" w:rsidTr="00D26F74">
        <w:trPr>
          <w:jc w:val="center"/>
          <w:ins w:id="5892" w:author="Rafi Aziizi" w:date="2021-11-12T14:55:00Z"/>
        </w:trPr>
        <w:tc>
          <w:tcPr>
            <w:tcW w:w="3827" w:type="dxa"/>
            <w:vAlign w:val="center"/>
          </w:tcPr>
          <w:p w14:paraId="0CF4B744" w14:textId="72B13F46" w:rsidR="005D5AD6" w:rsidRDefault="005D5AD6">
            <w:pPr>
              <w:pStyle w:val="ListParagraph"/>
              <w:numPr>
                <w:ilvl w:val="0"/>
                <w:numId w:val="94"/>
              </w:numPr>
              <w:ind w:left="450"/>
              <w:rPr>
                <w:ins w:id="5893" w:author="Rafi Aziizi" w:date="2021-11-12T14:55:00Z"/>
              </w:rPr>
              <w:pPrChange w:id="5894" w:author="chaniaayulestari@outlook.com" w:date="2021-11-12T15:26:00Z">
                <w:pPr>
                  <w:pStyle w:val="ListParagraph"/>
                  <w:numPr>
                    <w:numId w:val="83"/>
                  </w:numPr>
                  <w:ind w:hanging="360"/>
                </w:pPr>
              </w:pPrChange>
            </w:pPr>
            <w:ins w:id="5895" w:author="Rafi Aziizi" w:date="2021-11-12T14:55:00Z">
              <w:r>
                <w:t xml:space="preserve">Melakukan perubahan data </w:t>
              </w:r>
            </w:ins>
            <w:ins w:id="5896" w:author="Rafi Aziizi" w:date="2021-11-12T15:02:00Z">
              <w:r>
                <w:t>kelas</w:t>
              </w:r>
            </w:ins>
          </w:p>
        </w:tc>
        <w:tc>
          <w:tcPr>
            <w:tcW w:w="3964" w:type="dxa"/>
            <w:vAlign w:val="center"/>
          </w:tcPr>
          <w:p w14:paraId="232766C0" w14:textId="77777777" w:rsidR="005D5AD6" w:rsidRDefault="005D5AD6">
            <w:pPr>
              <w:pStyle w:val="ListParagraph"/>
              <w:spacing w:after="160"/>
              <w:ind w:left="450"/>
              <w:rPr>
                <w:ins w:id="5897" w:author="Rafi Aziizi" w:date="2021-11-12T14:55:00Z"/>
              </w:rPr>
              <w:pPrChange w:id="5898" w:author="chaniaayulestari@outlook.com" w:date="2021-11-12T15:26:00Z">
                <w:pPr>
                  <w:spacing w:after="160"/>
                </w:pPr>
              </w:pPrChange>
            </w:pPr>
          </w:p>
        </w:tc>
      </w:tr>
      <w:tr w:rsidR="005D5AD6" w:rsidRPr="0044182F" w14:paraId="14F97D99" w14:textId="77777777" w:rsidTr="00D26F74">
        <w:trPr>
          <w:jc w:val="center"/>
          <w:ins w:id="5899" w:author="Rafi Aziizi" w:date="2021-11-12T14:55:00Z"/>
        </w:trPr>
        <w:tc>
          <w:tcPr>
            <w:tcW w:w="3827" w:type="dxa"/>
            <w:vAlign w:val="center"/>
          </w:tcPr>
          <w:p w14:paraId="6C1D04F2" w14:textId="77777777" w:rsidR="005D5AD6" w:rsidRDefault="005D5AD6">
            <w:pPr>
              <w:pStyle w:val="ListParagraph"/>
              <w:ind w:left="450"/>
              <w:rPr>
                <w:ins w:id="5900" w:author="Rafi Aziizi" w:date="2021-11-12T14:55:00Z"/>
              </w:rPr>
              <w:pPrChange w:id="5901" w:author="chaniaayulestari@outlook.com"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5902" w:author="Rafi Aziizi" w:date="2021-11-12T14:55:00Z"/>
              </w:rPr>
              <w:pPrChange w:id="5903" w:author="chaniaayulestari@outlook.com" w:date="2021-11-12T15:26:00Z">
                <w:pPr>
                  <w:pStyle w:val="ListParagraph"/>
                  <w:numPr>
                    <w:numId w:val="83"/>
                  </w:numPr>
                  <w:spacing w:after="160"/>
                  <w:ind w:hanging="360"/>
                </w:pPr>
              </w:pPrChange>
            </w:pPr>
            <w:ins w:id="5904" w:author="Rafi Aziizi" w:date="2021-11-12T14:55:00Z">
              <w:r>
                <w:t xml:space="preserve">Menyimpan data </w:t>
              </w:r>
            </w:ins>
            <w:ins w:id="5905" w:author="Rafi Aziizi" w:date="2021-11-12T15:02:00Z">
              <w:r>
                <w:t xml:space="preserve">kelas </w:t>
              </w:r>
            </w:ins>
            <w:ins w:id="5906" w:author="Rafi Aziizi" w:date="2021-11-12T14:55:00Z">
              <w:r>
                <w:t xml:space="preserve">terbaru pada </w:t>
              </w:r>
              <w:r w:rsidRPr="00C70CAF">
                <w:rPr>
                  <w:i/>
                  <w:iCs/>
                </w:rPr>
                <w:t>database</w:t>
              </w:r>
            </w:ins>
          </w:p>
        </w:tc>
      </w:tr>
      <w:tr w:rsidR="005D5AD6" w:rsidRPr="001B1AF9" w14:paraId="305CED3B" w14:textId="77777777" w:rsidTr="00D26F74">
        <w:trPr>
          <w:jc w:val="center"/>
          <w:ins w:id="5907"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5908" w:author="Rafi Aziizi" w:date="2021-11-12T14:55:00Z"/>
                <w:b/>
                <w:bCs/>
              </w:rPr>
            </w:pPr>
            <w:ins w:id="5909" w:author="Rafi Aziizi" w:date="2021-11-12T14:55:00Z">
              <w:r w:rsidRPr="001B1AF9">
                <w:rPr>
                  <w:b/>
                  <w:bCs/>
                </w:rPr>
                <w:t>Skenario Eksepsi (Optional)</w:t>
              </w:r>
            </w:ins>
          </w:p>
        </w:tc>
      </w:tr>
      <w:tr w:rsidR="005D5AD6" w:rsidRPr="001B1AF9" w14:paraId="5E730D22" w14:textId="77777777" w:rsidTr="00D26F74">
        <w:trPr>
          <w:jc w:val="center"/>
          <w:ins w:id="5910"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5911" w:author="Rafi Aziizi" w:date="2021-11-12T14:55:00Z"/>
                <w:b/>
                <w:bCs/>
              </w:rPr>
            </w:pPr>
            <w:ins w:id="5912"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5913" w:author="Rafi Aziizi" w:date="2021-11-12T14:55:00Z"/>
                <w:b/>
                <w:bCs/>
              </w:rPr>
            </w:pPr>
            <w:ins w:id="5914" w:author="Rafi Aziizi" w:date="2021-11-12T14:55:00Z">
              <w:r w:rsidRPr="001B1AF9">
                <w:rPr>
                  <w:b/>
                  <w:bCs/>
                </w:rPr>
                <w:t>Reaksi Sistem</w:t>
              </w:r>
            </w:ins>
          </w:p>
        </w:tc>
      </w:tr>
      <w:tr w:rsidR="005D5AD6" w14:paraId="14ACDC63" w14:textId="77777777" w:rsidTr="00D26F74">
        <w:trPr>
          <w:jc w:val="center"/>
          <w:ins w:id="5915" w:author="Rafi Aziizi" w:date="2021-11-12T14:55:00Z"/>
        </w:trPr>
        <w:tc>
          <w:tcPr>
            <w:tcW w:w="3827" w:type="dxa"/>
            <w:vAlign w:val="center"/>
          </w:tcPr>
          <w:p w14:paraId="7ECBBC58" w14:textId="6F7FF8F7" w:rsidR="005D5AD6" w:rsidRDefault="005D5AD6">
            <w:pPr>
              <w:ind w:left="25"/>
              <w:rPr>
                <w:ins w:id="5916" w:author="Rafi Aziizi" w:date="2021-11-12T14:55:00Z"/>
              </w:rPr>
              <w:pPrChange w:id="5917" w:author="chaniaayulestari@outlook.com" w:date="2021-11-12T15:27:00Z">
                <w:pPr>
                  <w:ind w:left="360"/>
                </w:pPr>
              </w:pPrChange>
            </w:pPr>
            <w:ins w:id="5918" w:author="Rafi Aziizi" w:date="2021-11-12T14:55:00Z">
              <w:r>
                <w:t xml:space="preserve">5a. Tidak memasukan secara benar data </w:t>
              </w:r>
            </w:ins>
            <w:ins w:id="5919" w:author="Rafi Aziizi" w:date="2021-11-12T15:02:00Z">
              <w:r>
                <w:t xml:space="preserve">kelas </w:t>
              </w:r>
            </w:ins>
            <w:ins w:id="5920" w:author="Rafi Aziizi" w:date="2021-11-12T14:55:00Z">
              <w:r>
                <w:t>yang akan diperbaharui</w:t>
              </w:r>
            </w:ins>
          </w:p>
        </w:tc>
        <w:tc>
          <w:tcPr>
            <w:tcW w:w="3964" w:type="dxa"/>
            <w:vAlign w:val="center"/>
          </w:tcPr>
          <w:p w14:paraId="69058ADB" w14:textId="77777777" w:rsidR="005D5AD6" w:rsidRDefault="005D5AD6">
            <w:pPr>
              <w:pStyle w:val="ListParagraph"/>
              <w:spacing w:after="160"/>
              <w:ind w:left="25"/>
              <w:rPr>
                <w:ins w:id="5921" w:author="Rafi Aziizi" w:date="2021-11-12T14:55:00Z"/>
              </w:rPr>
              <w:pPrChange w:id="5922" w:author="chaniaayulestari@outlook.com" w:date="2021-11-12T15:27:00Z">
                <w:pPr>
                  <w:pStyle w:val="ListParagraph"/>
                  <w:spacing w:after="160"/>
                  <w:ind w:left="468"/>
                </w:pPr>
              </w:pPrChange>
            </w:pPr>
          </w:p>
        </w:tc>
      </w:tr>
      <w:tr w:rsidR="005D5AD6" w14:paraId="64B59725" w14:textId="77777777" w:rsidTr="00D26F74">
        <w:trPr>
          <w:jc w:val="center"/>
          <w:ins w:id="5923" w:author="Rafi Aziizi" w:date="2021-11-12T14:55:00Z"/>
        </w:trPr>
        <w:tc>
          <w:tcPr>
            <w:tcW w:w="3827" w:type="dxa"/>
            <w:vAlign w:val="center"/>
          </w:tcPr>
          <w:p w14:paraId="468F79DC" w14:textId="77777777" w:rsidR="005D5AD6" w:rsidRDefault="005D5AD6">
            <w:pPr>
              <w:pStyle w:val="ListParagraph"/>
              <w:ind w:left="25"/>
              <w:rPr>
                <w:ins w:id="5924" w:author="Rafi Aziizi" w:date="2021-11-12T14:55:00Z"/>
              </w:rPr>
              <w:pPrChange w:id="5925" w:author="chaniaayulestari@outlook.com" w:date="2021-11-12T15:27:00Z">
                <w:pPr>
                  <w:pStyle w:val="ListParagraph"/>
                  <w:ind w:left="450"/>
                </w:pPr>
              </w:pPrChange>
            </w:pPr>
          </w:p>
        </w:tc>
        <w:tc>
          <w:tcPr>
            <w:tcW w:w="3964" w:type="dxa"/>
            <w:vAlign w:val="center"/>
          </w:tcPr>
          <w:p w14:paraId="0942DA19" w14:textId="265B57E3" w:rsidR="005D5AD6" w:rsidRDefault="00D04EA5">
            <w:pPr>
              <w:spacing w:after="160"/>
              <w:ind w:left="25"/>
              <w:rPr>
                <w:ins w:id="5926" w:author="Rafi Aziizi" w:date="2021-11-12T14:55:00Z"/>
              </w:rPr>
              <w:pPrChange w:id="5927" w:author="chaniaayulestari@outlook.com" w:date="2021-11-12T15:27:00Z">
                <w:pPr>
                  <w:spacing w:after="160"/>
                  <w:ind w:left="360"/>
                </w:pPr>
              </w:pPrChange>
            </w:pPr>
            <w:ins w:id="5928" w:author="chaniaayulestari@outlook.com" w:date="2021-11-12T15:26:00Z">
              <w:r>
                <w:t>5</w:t>
              </w:r>
            </w:ins>
            <w:ins w:id="5929" w:author="Rafi Aziizi" w:date="2021-11-12T14:55:00Z">
              <w:del w:id="5930" w:author="chaniaayulestari@outlook.com" w:date="2021-11-12T15:26:00Z">
                <w:r w:rsidR="005D5AD6" w:rsidDel="00D04EA5">
                  <w:delText>3</w:delText>
                </w:r>
              </w:del>
              <w:r w:rsidR="005D5AD6">
                <w:t xml:space="preserve">b. Menampilkan pemberitahuan melalui notifikasi bahwa data </w:t>
              </w:r>
            </w:ins>
            <w:ins w:id="5931" w:author="Rafi Aziizi" w:date="2021-11-12T15:02:00Z">
              <w:r w:rsidR="005D5AD6">
                <w:t xml:space="preserve">kelas </w:t>
              </w:r>
            </w:ins>
            <w:ins w:id="5932" w:author="Rafi Aziizi" w:date="2021-11-12T14:55:00Z">
              <w:r w:rsidR="005D5AD6">
                <w:lastRenderedPageBreak/>
                <w:t>tidak memenuhi persyaratan dan gagal diperbaharui</w:t>
              </w:r>
            </w:ins>
          </w:p>
        </w:tc>
      </w:tr>
    </w:tbl>
    <w:p w14:paraId="3B2EA914" w14:textId="0F5C02E0" w:rsidR="005D5AD6" w:rsidRDefault="005D5AD6">
      <w:pPr>
        <w:ind w:left="66"/>
        <w:rPr>
          <w:ins w:id="5933" w:author="chaniaayulestari@outlook.com" w:date="2021-11-12T15:27:00Z"/>
        </w:rPr>
      </w:pPr>
    </w:p>
    <w:p w14:paraId="5455BCA9" w14:textId="4C5C1798" w:rsidR="00D04EA5" w:rsidDel="005049EC" w:rsidRDefault="00D04EA5" w:rsidP="00D04EA5">
      <w:pPr>
        <w:ind w:left="66"/>
        <w:rPr>
          <w:ins w:id="5934" w:author="chaniaayulestari@outlook.com" w:date="2021-11-12T15:27:00Z"/>
          <w:del w:id="5935" w:author="Rafi Aziizi" w:date="2021-11-13T06:56:00Z"/>
        </w:rPr>
      </w:pPr>
      <w:ins w:id="5936" w:author="chaniaayulestari@outlook.com" w:date="2021-11-12T15:27:00Z">
        <w:r>
          <w:t xml:space="preserve">d. Skenario </w:t>
        </w:r>
      </w:ins>
      <w:ins w:id="5937" w:author="chaniaayulestari@outlook.com" w:date="2021-11-12T15:28:00Z">
        <w:r>
          <w:t>Lihat Kelas</w:t>
        </w:r>
      </w:ins>
    </w:p>
    <w:p w14:paraId="57E70272" w14:textId="04020953" w:rsidR="00D04EA5" w:rsidDel="00D04EA5" w:rsidRDefault="00D04EA5">
      <w:pPr>
        <w:ind w:left="66"/>
        <w:rPr>
          <w:del w:id="5938" w:author="chaniaayulestari@outlook.com" w:date="2021-11-12T15:28:00Z"/>
        </w:rPr>
        <w:pPrChange w:id="5939" w:author="Rafi Aziizi" w:date="2021-11-13T06:56:00Z">
          <w:pPr>
            <w:pStyle w:val="ListParagraph"/>
            <w:numPr>
              <w:numId w:val="25"/>
            </w:numPr>
            <w:ind w:left="426" w:hanging="360"/>
          </w:pPr>
        </w:pPrChange>
      </w:pPr>
    </w:p>
    <w:p w14:paraId="7C44A7AC" w14:textId="1CB1C00F" w:rsidR="00117601" w:rsidRDefault="00117601">
      <w:pPr>
        <w:ind w:left="66"/>
        <w:pPrChange w:id="5940" w:author="Rafi Aziizi" w:date="2021-11-13T06:56:00Z">
          <w:pPr>
            <w:pStyle w:val="Caption"/>
            <w:keepNext/>
            <w:jc w:val="center"/>
          </w:pPr>
        </w:pPrChange>
      </w:pPr>
      <w:del w:id="5941" w:author="chaniaayulestari@outlook.com"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p>
    <w:p w14:paraId="663F8D50" w14:textId="400168F0" w:rsidR="00A25E3C" w:rsidRDefault="00A25E3C">
      <w:pPr>
        <w:pStyle w:val="Caption"/>
        <w:keepNext/>
        <w:jc w:val="center"/>
        <w:rPr>
          <w:ins w:id="5942" w:author="chaniaayulestari@outlook.com" w:date="2021-11-13T14:07:00Z"/>
        </w:rPr>
        <w:pPrChange w:id="5943" w:author="chaniaayulestari@outlook.com" w:date="2021-11-13T14:07:00Z">
          <w:pPr/>
        </w:pPrChange>
      </w:pPr>
      <w:bookmarkStart w:id="5944" w:name="_Toc87950185"/>
      <w:ins w:id="5945" w:author="chaniaayulestari@outlook.com" w:date="2021-11-13T14:07:00Z">
        <w:r>
          <w:t xml:space="preserve">Tabel 3. </w:t>
        </w:r>
      </w:ins>
      <w:ins w:id="5946" w:author="Rafi Aziizi" w:date="2021-11-14T11:08:00Z">
        <w:r w:rsidR="001B2DEA">
          <w:fldChar w:fldCharType="begin"/>
        </w:r>
        <w:r w:rsidR="001B2DEA">
          <w:instrText xml:space="preserve"> SEQ Tabel_3. \* ARABIC </w:instrText>
        </w:r>
      </w:ins>
      <w:r w:rsidR="001B2DEA">
        <w:fldChar w:fldCharType="separate"/>
      </w:r>
      <w:ins w:id="5947" w:author="Rafi Aziizi" w:date="2021-11-14T11:08:00Z">
        <w:r w:rsidR="001B2DEA">
          <w:rPr>
            <w:noProof/>
          </w:rPr>
          <w:t>31</w:t>
        </w:r>
        <w:r w:rsidR="001B2DEA">
          <w:fldChar w:fldCharType="end"/>
        </w:r>
      </w:ins>
      <w:ins w:id="5948" w:author="chaniaayulestari@outlook.com" w:date="2021-11-13T14:07:00Z">
        <w:del w:id="5949" w:author="Rafi Aziizi" w:date="2021-11-14T09:52:00Z">
          <w:r w:rsidDel="003640C9">
            <w:fldChar w:fldCharType="begin"/>
          </w:r>
          <w:r w:rsidDel="003640C9">
            <w:delInstrText xml:space="preserve"> SEQ Tabel_3. \* ARABIC </w:delInstrText>
          </w:r>
        </w:del>
      </w:ins>
      <w:del w:id="5950" w:author="Rafi Aziizi" w:date="2021-11-14T09:52:00Z">
        <w:r w:rsidDel="003640C9">
          <w:fldChar w:fldCharType="end"/>
        </w:r>
      </w:del>
      <w:ins w:id="5951" w:author="chaniaayulestari@outlook.com" w:date="2021-11-13T14:07:00Z">
        <w:r>
          <w:t xml:space="preserve"> Skenario Lihat Kelas</w:t>
        </w:r>
        <w:bookmarkEnd w:id="594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5952" w:author="Rafi Aziizi" w:date="2021-11-12T14:53:00Z">
              <w:r w:rsidDel="005D5AD6">
                <w:delText xml:space="preserve">Kelola </w:delText>
              </w:r>
            </w:del>
            <w:ins w:id="5953" w:author="Rafi Aziizi" w:date="2021-11-12T14:53:00Z">
              <w:r w:rsidR="005D5AD6">
                <w:t xml:space="preserve">Lihat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5954"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5955" w:author="Rafi Aziizi" w:date="2021-11-12T14:54:00Z">
              <w:r>
                <w:t>Use case ini merupakan use case generalisasi dari kelola walikelas untuk melihat data walikelas.</w:t>
              </w:r>
            </w:ins>
            <w:del w:id="5956"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5957" w:author="Rafi Aziizi" w:date="2021-11-12T14:54:00Z">
              <w:r w:rsidDel="005D5AD6">
                <w:delText>Data tetap pada kondisi biasa</w:delText>
              </w:r>
            </w:del>
            <w:ins w:id="5958"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5959" w:author="Rafi Aziizi" w:date="2021-11-12T14:54:00Z">
              <w:r w:rsidDel="005D5AD6">
                <w:delText>telah dikelola atau diedit</w:delText>
              </w:r>
            </w:del>
            <w:ins w:id="5960"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5961" w:author="Rafi Aziizi" w:date="2021-11-12T10:47:00Z">
              <w:r w:rsidDel="007C5FA9">
                <w:delText>Aktor masuk kedalam</w:delText>
              </w:r>
            </w:del>
            <w:ins w:id="5962" w:author="Rafi Aziizi" w:date="2021-11-12T10:47:00Z">
              <w:r w:rsidR="007C5FA9">
                <w:t>mem</w:t>
              </w:r>
            </w:ins>
            <w:ins w:id="5963" w:author="Rafi Aziizi" w:date="2021-11-12T14:54:00Z">
              <w:r w:rsidR="005D5AD6">
                <w:t>a</w:t>
              </w:r>
            </w:ins>
            <w:ins w:id="5964"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5965" w:author="Rafi Aziizi" w:date="2021-11-12T14:53:00Z">
              <w:r>
                <w:t xml:space="preserve">2a. Memasukan data </w:t>
              </w:r>
            </w:ins>
            <w:ins w:id="5966" w:author="Rafi Aziizi" w:date="2021-11-12T14:54:00Z">
              <w:r>
                <w:t>kelas</w:t>
              </w:r>
            </w:ins>
            <w:ins w:id="5967" w:author="Rafi Aziizi" w:date="2021-11-12T14:53:00Z">
              <w:r>
                <w:t xml:space="preserve"> yang tidak ada didalam sistem</w:t>
              </w:r>
            </w:ins>
            <w:del w:id="5968"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5969" w:author="Rafi Aziizi" w:date="2021-11-12T14:53:00Z">
              <w:r>
                <w:t xml:space="preserve">2b. Menampilkan pemberitahuan melalui notifikasi bahwa data </w:t>
              </w:r>
            </w:ins>
            <w:ins w:id="5970" w:author="Rafi Aziizi" w:date="2021-11-12T14:54:00Z">
              <w:r>
                <w:t>kelas</w:t>
              </w:r>
            </w:ins>
            <w:ins w:id="5971" w:author="Rafi Aziizi" w:date="2021-11-12T14:53:00Z">
              <w:r>
                <w:t xml:space="preserve"> tidak ditemukan</w:t>
              </w:r>
            </w:ins>
            <w:del w:id="5972" w:author="Rafi Aziizi" w:date="2021-11-12T14:53:00Z">
              <w:r w:rsidDel="00393C0D">
                <w:delText>3b. Menampilkan pemberitahuan melalui notifikasi bahwa terdapat kendala apabila melakukan kesalahan dalam pengelolaan data kelas</w:delText>
              </w:r>
            </w:del>
          </w:p>
        </w:tc>
      </w:tr>
    </w:tbl>
    <w:p w14:paraId="1B94F349" w14:textId="64684FDF" w:rsidR="00FF653C" w:rsidRDefault="00FF653C" w:rsidP="00FF653C">
      <w:pPr>
        <w:ind w:left="66"/>
        <w:rPr>
          <w:ins w:id="5973" w:author="Rafi Aziizi" w:date="2021-11-14T12:05:00Z"/>
        </w:rPr>
      </w:pPr>
    </w:p>
    <w:p w14:paraId="27B3D9AA" w14:textId="2DB5D4CF" w:rsidR="00AE0E68" w:rsidRDefault="00AE0E68" w:rsidP="00AE0E68">
      <w:pPr>
        <w:ind w:left="66"/>
        <w:rPr>
          <w:ins w:id="5974" w:author="Rafi Aziizi" w:date="2021-11-14T12:05:00Z"/>
        </w:rPr>
      </w:pPr>
      <w:ins w:id="5975" w:author="Rafi Aziizi" w:date="2021-11-14T12:05:00Z">
        <w:r>
          <w:t xml:space="preserve">e. Skenario Cetak Riwayat Absensi Anggota </w:t>
        </w:r>
      </w:ins>
      <w:ins w:id="5976" w:author="Rafi Aziizi" w:date="2021-11-14T12:06:00Z">
        <w:r>
          <w:t>Kelas</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1BD8062A" w14:textId="77777777" w:rsidTr="004A4F76">
        <w:trPr>
          <w:gridAfter w:val="1"/>
          <w:wAfter w:w="6" w:type="dxa"/>
          <w:jc w:val="center"/>
          <w:ins w:id="5977" w:author="Rafi Aziizi" w:date="2021-11-14T12:05:00Z"/>
        </w:trPr>
        <w:tc>
          <w:tcPr>
            <w:tcW w:w="3823" w:type="dxa"/>
            <w:shd w:val="clear" w:color="auto" w:fill="F2EE98"/>
          </w:tcPr>
          <w:p w14:paraId="39B20E73" w14:textId="77777777" w:rsidR="00AE0E68" w:rsidRPr="0044182F" w:rsidRDefault="00AE0E68" w:rsidP="004A4F76">
            <w:pPr>
              <w:rPr>
                <w:ins w:id="5978" w:author="Rafi Aziizi" w:date="2021-11-14T12:05:00Z"/>
                <w:b/>
              </w:rPr>
            </w:pPr>
            <w:ins w:id="5979" w:author="Rafi Aziizi" w:date="2021-11-14T12:05:00Z">
              <w:r w:rsidRPr="0044182F">
                <w:rPr>
                  <w:b/>
                </w:rPr>
                <w:lastRenderedPageBreak/>
                <w:t>Name</w:t>
              </w:r>
            </w:ins>
          </w:p>
        </w:tc>
        <w:tc>
          <w:tcPr>
            <w:tcW w:w="4104" w:type="dxa"/>
            <w:shd w:val="clear" w:color="auto" w:fill="F2EE98"/>
            <w:vAlign w:val="center"/>
          </w:tcPr>
          <w:p w14:paraId="7EE11463" w14:textId="0DEAEA46" w:rsidR="00AE0E68" w:rsidRPr="00A46E0B" w:rsidRDefault="00AE0E68" w:rsidP="004A4F76">
            <w:pPr>
              <w:rPr>
                <w:ins w:id="5980" w:author="Rafi Aziizi" w:date="2021-11-14T12:05:00Z"/>
              </w:rPr>
            </w:pPr>
            <w:ins w:id="5981" w:author="Rafi Aziizi" w:date="2021-11-14T12:05:00Z">
              <w:r>
                <w:t xml:space="preserve">Cetak Riwayat Absensi </w:t>
              </w:r>
            </w:ins>
            <w:ins w:id="5982" w:author="Rafi Aziizi" w:date="2021-11-14T12:06:00Z">
              <w:r>
                <w:t>Anggota Kelas</w:t>
              </w:r>
            </w:ins>
          </w:p>
        </w:tc>
      </w:tr>
      <w:tr w:rsidR="00AE0E68" w:rsidRPr="002F6C1D" w14:paraId="5AB0B04D" w14:textId="77777777" w:rsidTr="004A4F76">
        <w:trPr>
          <w:gridAfter w:val="1"/>
          <w:wAfter w:w="6" w:type="dxa"/>
          <w:jc w:val="center"/>
          <w:ins w:id="5983" w:author="Rafi Aziizi" w:date="2021-11-14T12:05:00Z"/>
        </w:trPr>
        <w:tc>
          <w:tcPr>
            <w:tcW w:w="3823" w:type="dxa"/>
          </w:tcPr>
          <w:p w14:paraId="497137D3" w14:textId="77777777" w:rsidR="00AE0E68" w:rsidRPr="0044182F" w:rsidRDefault="00AE0E68" w:rsidP="004A4F76">
            <w:pPr>
              <w:rPr>
                <w:ins w:id="5984" w:author="Rafi Aziizi" w:date="2021-11-14T12:05:00Z"/>
                <w:b/>
              </w:rPr>
            </w:pPr>
            <w:ins w:id="5985" w:author="Rafi Aziizi" w:date="2021-11-14T12:05:00Z">
              <w:r w:rsidRPr="0044182F">
                <w:rPr>
                  <w:b/>
                </w:rPr>
                <w:t>ID</w:t>
              </w:r>
            </w:ins>
          </w:p>
        </w:tc>
        <w:tc>
          <w:tcPr>
            <w:tcW w:w="4104" w:type="dxa"/>
            <w:vAlign w:val="center"/>
          </w:tcPr>
          <w:p w14:paraId="177766D5" w14:textId="16C4F623" w:rsidR="00AE0E68" w:rsidRPr="002F6C1D" w:rsidRDefault="00AE0E68" w:rsidP="004A4F76">
            <w:pPr>
              <w:rPr>
                <w:ins w:id="5986" w:author="Rafi Aziizi" w:date="2021-11-14T12:05:00Z"/>
              </w:rPr>
            </w:pPr>
            <w:ins w:id="5987" w:author="Rafi Aziizi" w:date="2021-11-14T12:05:00Z">
              <w:r>
                <w:t>RC1</w:t>
              </w:r>
            </w:ins>
            <w:ins w:id="5988" w:author="Rafi Aziizi" w:date="2021-11-14T12:06:00Z">
              <w:r>
                <w:t>5.5</w:t>
              </w:r>
            </w:ins>
          </w:p>
        </w:tc>
      </w:tr>
      <w:tr w:rsidR="00AE0E68" w:rsidRPr="000C722D" w14:paraId="76E31D34" w14:textId="77777777" w:rsidTr="004A4F76">
        <w:trPr>
          <w:gridAfter w:val="1"/>
          <w:wAfter w:w="6" w:type="dxa"/>
          <w:jc w:val="center"/>
          <w:ins w:id="5989" w:author="Rafi Aziizi" w:date="2021-11-14T12:05:00Z"/>
        </w:trPr>
        <w:tc>
          <w:tcPr>
            <w:tcW w:w="3823" w:type="dxa"/>
          </w:tcPr>
          <w:p w14:paraId="47685948" w14:textId="77777777" w:rsidR="00AE0E68" w:rsidRPr="0044182F" w:rsidRDefault="00AE0E68" w:rsidP="004A4F76">
            <w:pPr>
              <w:rPr>
                <w:ins w:id="5990" w:author="Rafi Aziizi" w:date="2021-11-14T12:05:00Z"/>
                <w:b/>
              </w:rPr>
            </w:pPr>
            <w:ins w:id="5991" w:author="Rafi Aziizi" w:date="2021-11-14T12:05:00Z">
              <w:r w:rsidRPr="0044182F">
                <w:rPr>
                  <w:b/>
                </w:rPr>
                <w:t>Description</w:t>
              </w:r>
            </w:ins>
          </w:p>
        </w:tc>
        <w:tc>
          <w:tcPr>
            <w:tcW w:w="4104" w:type="dxa"/>
          </w:tcPr>
          <w:p w14:paraId="0935FACC" w14:textId="77777777" w:rsidR="00AE0E68" w:rsidRPr="000C722D" w:rsidRDefault="00AE0E68" w:rsidP="004A4F76">
            <w:pPr>
              <w:rPr>
                <w:ins w:id="5992" w:author="Rafi Aziizi" w:date="2021-11-14T12:05:00Z"/>
              </w:rPr>
            </w:pPr>
            <w:ins w:id="5993" w:author="Rafi Aziizi" w:date="2021-11-14T12:05:00Z">
              <w:r>
                <w:t xml:space="preserve">Use case ini akan dijalankan apabila admin ingin mencetak riwayat absensi siswa dalam periode tertentu </w:t>
              </w:r>
            </w:ins>
          </w:p>
        </w:tc>
      </w:tr>
      <w:tr w:rsidR="00AE0E68" w:rsidRPr="002F6C1D" w14:paraId="030A409D" w14:textId="77777777" w:rsidTr="004A4F76">
        <w:trPr>
          <w:gridAfter w:val="1"/>
          <w:wAfter w:w="6" w:type="dxa"/>
          <w:jc w:val="center"/>
          <w:ins w:id="5994" w:author="Rafi Aziizi" w:date="2021-11-14T12:05:00Z"/>
        </w:trPr>
        <w:tc>
          <w:tcPr>
            <w:tcW w:w="3823" w:type="dxa"/>
          </w:tcPr>
          <w:p w14:paraId="01E43D78" w14:textId="77777777" w:rsidR="00AE0E68" w:rsidRPr="0044182F" w:rsidRDefault="00AE0E68" w:rsidP="004A4F76">
            <w:pPr>
              <w:rPr>
                <w:ins w:id="5995" w:author="Rafi Aziizi" w:date="2021-11-14T12:05:00Z"/>
                <w:b/>
              </w:rPr>
            </w:pPr>
            <w:ins w:id="5996" w:author="Rafi Aziizi" w:date="2021-11-14T12:05:00Z">
              <w:r w:rsidRPr="0044182F">
                <w:rPr>
                  <w:b/>
                </w:rPr>
                <w:t>Actors</w:t>
              </w:r>
            </w:ins>
          </w:p>
        </w:tc>
        <w:tc>
          <w:tcPr>
            <w:tcW w:w="4104" w:type="dxa"/>
            <w:vAlign w:val="center"/>
          </w:tcPr>
          <w:p w14:paraId="2C16D586" w14:textId="77777777" w:rsidR="00AE0E68" w:rsidRPr="002F6C1D" w:rsidRDefault="00AE0E68" w:rsidP="004A4F76">
            <w:pPr>
              <w:rPr>
                <w:ins w:id="5997" w:author="Rafi Aziizi" w:date="2021-11-14T12:05:00Z"/>
              </w:rPr>
            </w:pPr>
            <w:ins w:id="5998" w:author="Rafi Aziizi" w:date="2021-11-14T12:05:00Z">
              <w:r>
                <w:t>Bag. IT, Guru BK</w:t>
              </w:r>
            </w:ins>
          </w:p>
        </w:tc>
      </w:tr>
      <w:tr w:rsidR="00AE0E68" w:rsidRPr="007B7AB3" w14:paraId="683E6C48" w14:textId="77777777" w:rsidTr="004A4F76">
        <w:trPr>
          <w:gridAfter w:val="1"/>
          <w:wAfter w:w="6" w:type="dxa"/>
          <w:jc w:val="center"/>
          <w:ins w:id="5999" w:author="Rafi Aziizi" w:date="2021-11-14T12:05:00Z"/>
        </w:trPr>
        <w:tc>
          <w:tcPr>
            <w:tcW w:w="3823" w:type="dxa"/>
          </w:tcPr>
          <w:p w14:paraId="3B5D83BA" w14:textId="77777777" w:rsidR="00AE0E68" w:rsidRPr="0044182F" w:rsidRDefault="00AE0E68" w:rsidP="004A4F76">
            <w:pPr>
              <w:rPr>
                <w:ins w:id="6000" w:author="Rafi Aziizi" w:date="2021-11-14T12:05:00Z"/>
                <w:b/>
              </w:rPr>
            </w:pPr>
            <w:ins w:id="6001" w:author="Rafi Aziizi" w:date="2021-11-14T12:05:00Z">
              <w:r w:rsidRPr="0044182F">
                <w:rPr>
                  <w:b/>
                </w:rPr>
                <w:t>Frequency of Use</w:t>
              </w:r>
            </w:ins>
          </w:p>
        </w:tc>
        <w:tc>
          <w:tcPr>
            <w:tcW w:w="4104" w:type="dxa"/>
            <w:vAlign w:val="center"/>
          </w:tcPr>
          <w:p w14:paraId="0D93555C" w14:textId="77777777" w:rsidR="00AE0E68" w:rsidRPr="007B7AB3" w:rsidRDefault="00AE0E68" w:rsidP="004A4F76">
            <w:pPr>
              <w:rPr>
                <w:ins w:id="6002" w:author="Rafi Aziizi" w:date="2021-11-14T12:05:00Z"/>
                <w:i/>
                <w:iCs/>
              </w:rPr>
            </w:pPr>
            <w:ins w:id="6003" w:author="Rafi Aziizi" w:date="2021-11-14T12:05:00Z">
              <w:r>
                <w:rPr>
                  <w:i/>
                  <w:iCs/>
                </w:rPr>
                <w:t>Conditional</w:t>
              </w:r>
            </w:ins>
          </w:p>
        </w:tc>
      </w:tr>
      <w:tr w:rsidR="00AE0E68" w:rsidRPr="0044182F" w14:paraId="3E8EE806" w14:textId="77777777" w:rsidTr="004A4F76">
        <w:trPr>
          <w:gridAfter w:val="1"/>
          <w:wAfter w:w="6" w:type="dxa"/>
          <w:jc w:val="center"/>
          <w:ins w:id="6004" w:author="Rafi Aziizi" w:date="2021-11-14T12:05:00Z"/>
        </w:trPr>
        <w:tc>
          <w:tcPr>
            <w:tcW w:w="3823" w:type="dxa"/>
          </w:tcPr>
          <w:p w14:paraId="3DCCF965" w14:textId="77777777" w:rsidR="00AE0E68" w:rsidRPr="0044182F" w:rsidRDefault="00AE0E68" w:rsidP="004A4F76">
            <w:pPr>
              <w:rPr>
                <w:ins w:id="6005" w:author="Rafi Aziizi" w:date="2021-11-14T12:05:00Z"/>
                <w:b/>
              </w:rPr>
            </w:pPr>
            <w:ins w:id="6006" w:author="Rafi Aziizi" w:date="2021-11-14T12:05:00Z">
              <w:r w:rsidRPr="0044182F">
                <w:rPr>
                  <w:b/>
                </w:rPr>
                <w:t>Triggers</w:t>
              </w:r>
            </w:ins>
          </w:p>
        </w:tc>
        <w:tc>
          <w:tcPr>
            <w:tcW w:w="4104" w:type="dxa"/>
            <w:vAlign w:val="center"/>
          </w:tcPr>
          <w:p w14:paraId="7B887F77" w14:textId="1B53B11D" w:rsidR="00AE0E68" w:rsidRPr="0044182F" w:rsidRDefault="00AE0E68" w:rsidP="004A4F76">
            <w:pPr>
              <w:rPr>
                <w:ins w:id="6007" w:author="Rafi Aziizi" w:date="2021-11-14T12:05:00Z"/>
              </w:rPr>
            </w:pPr>
            <w:ins w:id="6008" w:author="Rafi Aziizi" w:date="2021-11-14T12:08:00Z">
              <w:r>
                <w:t>Cetak laporan riwayat absensi anggota kelas</w:t>
              </w:r>
            </w:ins>
          </w:p>
        </w:tc>
      </w:tr>
      <w:tr w:rsidR="00AE0E68" w:rsidRPr="00435CA8" w14:paraId="6643315C" w14:textId="77777777" w:rsidTr="004A4F76">
        <w:trPr>
          <w:gridAfter w:val="1"/>
          <w:wAfter w:w="6" w:type="dxa"/>
          <w:jc w:val="center"/>
          <w:ins w:id="6009" w:author="Rafi Aziizi" w:date="2021-11-14T12:05:00Z"/>
        </w:trPr>
        <w:tc>
          <w:tcPr>
            <w:tcW w:w="3823" w:type="dxa"/>
          </w:tcPr>
          <w:p w14:paraId="0B680852" w14:textId="77777777" w:rsidR="00AE0E68" w:rsidRPr="0044182F" w:rsidRDefault="00AE0E68" w:rsidP="004A4F76">
            <w:pPr>
              <w:rPr>
                <w:ins w:id="6010" w:author="Rafi Aziizi" w:date="2021-11-14T12:05:00Z"/>
                <w:b/>
              </w:rPr>
            </w:pPr>
            <w:ins w:id="6011" w:author="Rafi Aziizi" w:date="2021-11-14T12:05:00Z">
              <w:r w:rsidRPr="0044182F">
                <w:rPr>
                  <w:b/>
                </w:rPr>
                <w:t>Pre-Conditions</w:t>
              </w:r>
            </w:ins>
          </w:p>
        </w:tc>
        <w:tc>
          <w:tcPr>
            <w:tcW w:w="4104" w:type="dxa"/>
            <w:vAlign w:val="center"/>
          </w:tcPr>
          <w:p w14:paraId="3113F8F9" w14:textId="77777777" w:rsidR="00AE0E68" w:rsidRPr="00435CA8" w:rsidRDefault="00AE0E68" w:rsidP="004A4F76">
            <w:pPr>
              <w:rPr>
                <w:ins w:id="6012" w:author="Rafi Aziizi" w:date="2021-11-14T12:05:00Z"/>
              </w:rPr>
            </w:pPr>
            <w:ins w:id="6013" w:author="Rafi Aziizi" w:date="2021-11-14T12:05:00Z">
              <w:r>
                <w:t>dokumen belum tercetak</w:t>
              </w:r>
            </w:ins>
          </w:p>
        </w:tc>
      </w:tr>
      <w:tr w:rsidR="00AE0E68" w:rsidRPr="0048762E" w14:paraId="2C8E1943" w14:textId="77777777" w:rsidTr="004A4F76">
        <w:trPr>
          <w:gridAfter w:val="1"/>
          <w:wAfter w:w="6" w:type="dxa"/>
          <w:jc w:val="center"/>
          <w:ins w:id="6014" w:author="Rafi Aziizi" w:date="2021-11-14T12:05:00Z"/>
        </w:trPr>
        <w:tc>
          <w:tcPr>
            <w:tcW w:w="3823" w:type="dxa"/>
          </w:tcPr>
          <w:p w14:paraId="3AC98C82" w14:textId="77777777" w:rsidR="00AE0E68" w:rsidRPr="0044182F" w:rsidRDefault="00AE0E68" w:rsidP="004A4F76">
            <w:pPr>
              <w:rPr>
                <w:ins w:id="6015" w:author="Rafi Aziizi" w:date="2021-11-14T12:05:00Z"/>
                <w:b/>
              </w:rPr>
            </w:pPr>
            <w:ins w:id="6016" w:author="Rafi Aziizi" w:date="2021-11-14T12:05:00Z">
              <w:r w:rsidRPr="0044182F">
                <w:rPr>
                  <w:b/>
                </w:rPr>
                <w:t>Post-Conditions</w:t>
              </w:r>
            </w:ins>
          </w:p>
        </w:tc>
        <w:tc>
          <w:tcPr>
            <w:tcW w:w="4104" w:type="dxa"/>
            <w:vAlign w:val="center"/>
          </w:tcPr>
          <w:p w14:paraId="61203B41" w14:textId="77777777" w:rsidR="00AE0E68" w:rsidRPr="0048762E" w:rsidRDefault="00AE0E68" w:rsidP="004A4F76">
            <w:pPr>
              <w:rPr>
                <w:ins w:id="6017" w:author="Rafi Aziizi" w:date="2021-11-14T12:05:00Z"/>
              </w:rPr>
            </w:pPr>
            <w:ins w:id="6018" w:author="Rafi Aziizi" w:date="2021-11-14T12:05:00Z">
              <w:r>
                <w:t xml:space="preserve">dokumen sudah tercetak </w:t>
              </w:r>
            </w:ins>
          </w:p>
        </w:tc>
      </w:tr>
      <w:tr w:rsidR="00AE0E68" w:rsidRPr="0044182F" w14:paraId="5FB11482" w14:textId="77777777" w:rsidTr="004A4F76">
        <w:trPr>
          <w:gridAfter w:val="1"/>
          <w:wAfter w:w="6" w:type="dxa"/>
          <w:jc w:val="center"/>
          <w:ins w:id="6019" w:author="Rafi Aziizi" w:date="2021-11-14T12:05:00Z"/>
        </w:trPr>
        <w:tc>
          <w:tcPr>
            <w:tcW w:w="7927" w:type="dxa"/>
            <w:gridSpan w:val="2"/>
            <w:shd w:val="clear" w:color="auto" w:fill="F2EE98"/>
          </w:tcPr>
          <w:p w14:paraId="626BE15A" w14:textId="77777777" w:rsidR="00AE0E68" w:rsidRPr="0044182F" w:rsidRDefault="00AE0E68" w:rsidP="004A4F76">
            <w:pPr>
              <w:jc w:val="center"/>
              <w:rPr>
                <w:ins w:id="6020" w:author="Rafi Aziizi" w:date="2021-11-14T12:05:00Z"/>
                <w:b/>
              </w:rPr>
            </w:pPr>
            <w:ins w:id="6021" w:author="Rafi Aziizi" w:date="2021-11-14T12:05:00Z">
              <w:r w:rsidRPr="0044182F">
                <w:rPr>
                  <w:b/>
                </w:rPr>
                <w:t>Main Course</w:t>
              </w:r>
            </w:ins>
          </w:p>
        </w:tc>
      </w:tr>
      <w:tr w:rsidR="00AE0E68" w:rsidRPr="0044182F" w14:paraId="3CB0B7EA" w14:textId="77777777" w:rsidTr="004A4F76">
        <w:trPr>
          <w:jc w:val="center"/>
          <w:ins w:id="6022" w:author="Rafi Aziizi" w:date="2021-11-14T12:05:00Z"/>
        </w:trPr>
        <w:tc>
          <w:tcPr>
            <w:tcW w:w="3823" w:type="dxa"/>
            <w:shd w:val="clear" w:color="auto" w:fill="F2EE98"/>
            <w:vAlign w:val="center"/>
          </w:tcPr>
          <w:p w14:paraId="276C9EC3" w14:textId="77777777" w:rsidR="00AE0E68" w:rsidRPr="0044182F" w:rsidRDefault="00AE0E68" w:rsidP="004A4F76">
            <w:pPr>
              <w:jc w:val="center"/>
              <w:rPr>
                <w:ins w:id="6023" w:author="Rafi Aziizi" w:date="2021-11-14T12:05:00Z"/>
                <w:b/>
              </w:rPr>
            </w:pPr>
            <w:ins w:id="6024" w:author="Rafi Aziizi" w:date="2021-11-14T12:05:00Z">
              <w:r>
                <w:rPr>
                  <w:b/>
                </w:rPr>
                <w:t>Aksi Aktor</w:t>
              </w:r>
            </w:ins>
          </w:p>
        </w:tc>
        <w:tc>
          <w:tcPr>
            <w:tcW w:w="4110" w:type="dxa"/>
            <w:gridSpan w:val="2"/>
            <w:shd w:val="clear" w:color="auto" w:fill="F2EE98"/>
            <w:vAlign w:val="center"/>
          </w:tcPr>
          <w:p w14:paraId="0D136906" w14:textId="77777777" w:rsidR="00AE0E68" w:rsidRPr="0044182F" w:rsidRDefault="00AE0E68" w:rsidP="004A4F76">
            <w:pPr>
              <w:jc w:val="center"/>
              <w:rPr>
                <w:ins w:id="6025" w:author="Rafi Aziizi" w:date="2021-11-14T12:05:00Z"/>
                <w:b/>
              </w:rPr>
            </w:pPr>
            <w:ins w:id="6026" w:author="Rafi Aziizi" w:date="2021-11-14T12:05:00Z">
              <w:r w:rsidRPr="0044182F">
                <w:rPr>
                  <w:b/>
                </w:rPr>
                <w:t>Reaksi Sistem</w:t>
              </w:r>
            </w:ins>
          </w:p>
        </w:tc>
      </w:tr>
      <w:tr w:rsidR="00AE0E68" w:rsidRPr="0044182F" w14:paraId="763802A1" w14:textId="77777777" w:rsidTr="004A4F76">
        <w:trPr>
          <w:jc w:val="center"/>
          <w:ins w:id="6027" w:author="Rafi Aziizi" w:date="2021-11-14T12:05:00Z"/>
        </w:trPr>
        <w:tc>
          <w:tcPr>
            <w:tcW w:w="3823" w:type="dxa"/>
            <w:vAlign w:val="center"/>
          </w:tcPr>
          <w:p w14:paraId="628C5057" w14:textId="77777777" w:rsidR="00AE0E68" w:rsidRPr="0044182F" w:rsidRDefault="00AE0E68" w:rsidP="00AE0E68">
            <w:pPr>
              <w:pStyle w:val="ListParagraph"/>
              <w:numPr>
                <w:ilvl w:val="0"/>
                <w:numId w:val="129"/>
              </w:numPr>
              <w:rPr>
                <w:ins w:id="6028" w:author="Rafi Aziizi" w:date="2021-11-14T12:05:00Z"/>
              </w:rPr>
            </w:pPr>
            <w:ins w:id="6029" w:author="Rafi Aziizi" w:date="2021-11-14T12:05:00Z">
              <w:r>
                <w:t xml:space="preserve">Aktor menekan </w:t>
              </w:r>
              <w:r>
                <w:rPr>
                  <w:i/>
                  <w:iCs/>
                </w:rPr>
                <w:t>button “</w:t>
              </w:r>
              <w:r>
                <w:t>cetak</w:t>
              </w:r>
              <w:r>
                <w:rPr>
                  <w:i/>
                  <w:iCs/>
                </w:rPr>
                <w:t>”</w:t>
              </w:r>
            </w:ins>
          </w:p>
        </w:tc>
        <w:tc>
          <w:tcPr>
            <w:tcW w:w="4110" w:type="dxa"/>
            <w:gridSpan w:val="2"/>
            <w:vAlign w:val="center"/>
          </w:tcPr>
          <w:p w14:paraId="3BF30C9F" w14:textId="77777777" w:rsidR="00AE0E68" w:rsidRPr="0044182F" w:rsidRDefault="00AE0E68" w:rsidP="004A4F76">
            <w:pPr>
              <w:spacing w:after="160"/>
              <w:ind w:left="382"/>
              <w:rPr>
                <w:ins w:id="6030" w:author="Rafi Aziizi" w:date="2021-11-14T12:05:00Z"/>
              </w:rPr>
            </w:pPr>
            <w:ins w:id="6031" w:author="Rafi Aziizi" w:date="2021-11-14T12:05:00Z">
              <w:r>
                <w:t xml:space="preserve">. </w:t>
              </w:r>
            </w:ins>
          </w:p>
        </w:tc>
      </w:tr>
      <w:tr w:rsidR="00AE0E68" w14:paraId="5BFD789F" w14:textId="77777777" w:rsidTr="004A4F76">
        <w:trPr>
          <w:jc w:val="center"/>
          <w:ins w:id="6032" w:author="Rafi Aziizi" w:date="2021-11-14T12:05:00Z"/>
        </w:trPr>
        <w:tc>
          <w:tcPr>
            <w:tcW w:w="3823" w:type="dxa"/>
            <w:vAlign w:val="center"/>
          </w:tcPr>
          <w:p w14:paraId="5DC9D6A5" w14:textId="77777777" w:rsidR="00AE0E68" w:rsidRPr="0044182F" w:rsidRDefault="00AE0E68" w:rsidP="004A4F76">
            <w:pPr>
              <w:pStyle w:val="ListParagraph"/>
              <w:ind w:left="450"/>
              <w:rPr>
                <w:ins w:id="6033" w:author="Rafi Aziizi" w:date="2021-11-14T12:05:00Z"/>
              </w:rPr>
            </w:pPr>
          </w:p>
        </w:tc>
        <w:tc>
          <w:tcPr>
            <w:tcW w:w="4110" w:type="dxa"/>
            <w:gridSpan w:val="2"/>
            <w:vAlign w:val="center"/>
          </w:tcPr>
          <w:p w14:paraId="233C5109" w14:textId="77777777" w:rsidR="00AE0E68" w:rsidRDefault="00AE0E68" w:rsidP="00AE0E68">
            <w:pPr>
              <w:pStyle w:val="ListParagraph"/>
              <w:numPr>
                <w:ilvl w:val="0"/>
                <w:numId w:val="129"/>
              </w:numPr>
              <w:spacing w:after="160"/>
              <w:rPr>
                <w:ins w:id="6034" w:author="Rafi Aziizi" w:date="2021-11-14T12:05:00Z"/>
              </w:rPr>
            </w:pPr>
            <w:ins w:id="6035" w:author="Rafi Aziizi" w:date="2021-11-14T12:05:00Z">
              <w:r>
                <w:t>Sistem mencetak laporan riwayat absensi siswa</w:t>
              </w:r>
            </w:ins>
          </w:p>
        </w:tc>
      </w:tr>
    </w:tbl>
    <w:p w14:paraId="10CD1BE5" w14:textId="77777777" w:rsidR="00AE0E68" w:rsidRDefault="00AE0E68" w:rsidP="00FF653C">
      <w:pPr>
        <w:ind w:left="66"/>
      </w:pPr>
    </w:p>
    <w:p w14:paraId="134AECD0" w14:textId="0AA76D96" w:rsidR="00270503" w:rsidRDefault="00270503" w:rsidP="00FF2590">
      <w:pPr>
        <w:pStyle w:val="ListParagraph"/>
        <w:numPr>
          <w:ilvl w:val="0"/>
          <w:numId w:val="25"/>
        </w:numPr>
        <w:ind w:left="426"/>
        <w:rPr>
          <w:ins w:id="6036" w:author="chaniaayulestari@outlook.com" w:date="2021-11-12T16:29:00Z"/>
        </w:rPr>
      </w:pPr>
      <w:r>
        <w:t>Skenario Kelola Admin</w:t>
      </w:r>
    </w:p>
    <w:p w14:paraId="1F8C6D98" w14:textId="2493A52D" w:rsidR="00885B6D" w:rsidRDefault="00885B6D">
      <w:pPr>
        <w:ind w:firstLine="426"/>
        <w:rPr>
          <w:ins w:id="6037" w:author="chaniaayulestari@outlook.com" w:date="2021-11-12T16:29:00Z"/>
        </w:rPr>
        <w:pPrChange w:id="6038" w:author="chaniaayulestari@outlook.com" w:date="2021-11-12T16:29:00Z">
          <w:pPr>
            <w:pStyle w:val="ListParagraph"/>
            <w:numPr>
              <w:numId w:val="25"/>
            </w:numPr>
            <w:ind w:hanging="360"/>
          </w:pPr>
        </w:pPrChange>
      </w:pPr>
      <w:ins w:id="6039" w:author="chaniaayulestari@outlook.com" w:date="2021-11-12T16:29:00Z">
        <w:r>
          <w:t>Pada skenario kelola admin terdapat 4 generalisasi data yaitu tambah admin, hapus admin, edit admin dan lihat admin. Hal tersebut dijelaskan pada poin-poin dibawah ini :</w:t>
        </w:r>
      </w:ins>
    </w:p>
    <w:p w14:paraId="0B5ABE4D" w14:textId="04A55554" w:rsidR="00D04EA5" w:rsidRDefault="00D04EA5" w:rsidP="00D04EA5">
      <w:pPr>
        <w:pStyle w:val="ListParagraph"/>
        <w:numPr>
          <w:ilvl w:val="0"/>
          <w:numId w:val="95"/>
        </w:numPr>
        <w:ind w:left="426"/>
        <w:rPr>
          <w:ins w:id="6040" w:author="chaniaayulestari@outlook.com" w:date="2021-11-12T16:30:00Z"/>
        </w:rPr>
      </w:pPr>
      <w:ins w:id="6041" w:author="chaniaayulestari@outlook.com" w:date="2021-11-12T15:28:00Z">
        <w:r>
          <w:t>Skenario Tambah Admin</w:t>
        </w:r>
      </w:ins>
    </w:p>
    <w:p w14:paraId="0F46420D" w14:textId="64E3E04E" w:rsidR="00A25E3C" w:rsidRDefault="00A25E3C">
      <w:pPr>
        <w:pStyle w:val="Caption"/>
        <w:keepNext/>
        <w:jc w:val="center"/>
        <w:rPr>
          <w:ins w:id="6042" w:author="chaniaayulestari@outlook.com" w:date="2021-11-13T14:07:00Z"/>
        </w:rPr>
        <w:pPrChange w:id="6043" w:author="chaniaayulestari@outlook.com" w:date="2021-11-13T14:07:00Z">
          <w:pPr/>
        </w:pPrChange>
      </w:pPr>
      <w:bookmarkStart w:id="6044" w:name="_Toc87950186"/>
      <w:ins w:id="6045" w:author="chaniaayulestari@outlook.com" w:date="2021-11-13T14:07:00Z">
        <w:r>
          <w:t xml:space="preserve">Tabel 3. </w:t>
        </w:r>
      </w:ins>
      <w:ins w:id="6046" w:author="Rafi Aziizi" w:date="2021-11-14T11:08:00Z">
        <w:r w:rsidR="001B2DEA">
          <w:fldChar w:fldCharType="begin"/>
        </w:r>
        <w:r w:rsidR="001B2DEA">
          <w:instrText xml:space="preserve"> SEQ Tabel_3. \* ARABIC </w:instrText>
        </w:r>
      </w:ins>
      <w:r w:rsidR="001B2DEA">
        <w:fldChar w:fldCharType="separate"/>
      </w:r>
      <w:ins w:id="6047" w:author="Rafi Aziizi" w:date="2021-11-14T11:08:00Z">
        <w:r w:rsidR="001B2DEA">
          <w:rPr>
            <w:noProof/>
          </w:rPr>
          <w:t>32</w:t>
        </w:r>
        <w:r w:rsidR="001B2DEA">
          <w:fldChar w:fldCharType="end"/>
        </w:r>
      </w:ins>
      <w:ins w:id="6048" w:author="chaniaayulestari@outlook.com" w:date="2021-11-13T14:07:00Z">
        <w:del w:id="6049" w:author="Rafi Aziizi" w:date="2021-11-14T09:52:00Z">
          <w:r w:rsidDel="003640C9">
            <w:fldChar w:fldCharType="begin"/>
          </w:r>
          <w:r w:rsidDel="003640C9">
            <w:delInstrText xml:space="preserve"> SEQ Tabel_3. \* ARABIC </w:delInstrText>
          </w:r>
        </w:del>
      </w:ins>
      <w:del w:id="6050" w:author="Rafi Aziizi" w:date="2021-11-14T09:52:00Z">
        <w:r w:rsidDel="003640C9">
          <w:fldChar w:fldCharType="end"/>
        </w:r>
      </w:del>
      <w:ins w:id="6051" w:author="chaniaayulestari@outlook.com" w:date="2021-11-13T14:07:00Z">
        <w:r>
          <w:t xml:space="preserve"> Skenario Tambah Admin</w:t>
        </w:r>
        <w:bookmarkEnd w:id="604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6052" w:author="chaniaayulestari@outlook.com" w:date="2021-11-12T15:40:00Z"/>
        </w:trPr>
        <w:tc>
          <w:tcPr>
            <w:tcW w:w="3827" w:type="dxa"/>
            <w:shd w:val="clear" w:color="auto" w:fill="F2EE98"/>
            <w:vAlign w:val="center"/>
          </w:tcPr>
          <w:p w14:paraId="5350314F" w14:textId="77777777" w:rsidR="00767FB7" w:rsidRPr="0044182F" w:rsidRDefault="00767FB7" w:rsidP="00D26F74">
            <w:pPr>
              <w:rPr>
                <w:ins w:id="6053" w:author="chaniaayulestari@outlook.com" w:date="2021-11-12T15:40:00Z"/>
                <w:b/>
              </w:rPr>
            </w:pPr>
            <w:ins w:id="6054" w:author="chaniaayulestari@outlook.com"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6055" w:author="chaniaayulestari@outlook.com" w:date="2021-11-12T15:40:00Z"/>
              </w:rPr>
            </w:pPr>
            <w:ins w:id="6056" w:author="chaniaayulestari@outlook.com" w:date="2021-11-12T15:40:00Z">
              <w:r>
                <w:t xml:space="preserve">Tambah </w:t>
              </w:r>
            </w:ins>
            <w:ins w:id="6057" w:author="chaniaayulestari@outlook.com" w:date="2021-11-12T15:42:00Z">
              <w:r>
                <w:t>Admin</w:t>
              </w:r>
            </w:ins>
          </w:p>
        </w:tc>
      </w:tr>
      <w:tr w:rsidR="00767FB7" w:rsidRPr="002F6C1D" w14:paraId="74C3FD5B" w14:textId="77777777" w:rsidTr="00D26F74">
        <w:trPr>
          <w:jc w:val="center"/>
          <w:ins w:id="6058" w:author="chaniaayulestari@outlook.com" w:date="2021-11-12T15:40:00Z"/>
        </w:trPr>
        <w:tc>
          <w:tcPr>
            <w:tcW w:w="3827" w:type="dxa"/>
            <w:vAlign w:val="center"/>
          </w:tcPr>
          <w:p w14:paraId="1876BF0B" w14:textId="77777777" w:rsidR="00767FB7" w:rsidRPr="0044182F" w:rsidRDefault="00767FB7" w:rsidP="00D26F74">
            <w:pPr>
              <w:rPr>
                <w:ins w:id="6059" w:author="chaniaayulestari@outlook.com" w:date="2021-11-12T15:40:00Z"/>
                <w:b/>
              </w:rPr>
            </w:pPr>
            <w:ins w:id="6060" w:author="chaniaayulestari@outlook.com" w:date="2021-11-12T15:40:00Z">
              <w:r w:rsidRPr="0044182F">
                <w:rPr>
                  <w:b/>
                </w:rPr>
                <w:t>ID</w:t>
              </w:r>
            </w:ins>
          </w:p>
        </w:tc>
        <w:tc>
          <w:tcPr>
            <w:tcW w:w="3964" w:type="dxa"/>
            <w:vAlign w:val="center"/>
          </w:tcPr>
          <w:p w14:paraId="1E8BD055" w14:textId="79DA33FB" w:rsidR="00767FB7" w:rsidRPr="002F6C1D" w:rsidRDefault="00767FB7" w:rsidP="00D26F74">
            <w:pPr>
              <w:rPr>
                <w:ins w:id="6061" w:author="chaniaayulestari@outlook.com" w:date="2021-11-12T15:40:00Z"/>
              </w:rPr>
            </w:pPr>
            <w:ins w:id="6062" w:author="chaniaayulestari@outlook.com" w:date="2021-11-12T15:40:00Z">
              <w:r>
                <w:t>RC1</w:t>
              </w:r>
            </w:ins>
            <w:ins w:id="6063" w:author="chaniaayulestari@outlook.com" w:date="2021-11-12T15:43:00Z">
              <w:r>
                <w:t>6</w:t>
              </w:r>
            </w:ins>
            <w:ins w:id="6064" w:author="Rafi Aziizi" w:date="2021-11-13T06:57:00Z">
              <w:r w:rsidR="005049EC">
                <w:t>.1</w:t>
              </w:r>
            </w:ins>
          </w:p>
        </w:tc>
      </w:tr>
      <w:tr w:rsidR="00767FB7" w:rsidRPr="000C722D" w14:paraId="49628D02" w14:textId="77777777" w:rsidTr="00D26F74">
        <w:trPr>
          <w:jc w:val="center"/>
          <w:ins w:id="6065" w:author="chaniaayulestari@outlook.com" w:date="2021-11-12T15:40:00Z"/>
        </w:trPr>
        <w:tc>
          <w:tcPr>
            <w:tcW w:w="3827" w:type="dxa"/>
            <w:vAlign w:val="center"/>
          </w:tcPr>
          <w:p w14:paraId="1DDB79E8" w14:textId="77777777" w:rsidR="00767FB7" w:rsidRPr="0044182F" w:rsidRDefault="00767FB7" w:rsidP="00D26F74">
            <w:pPr>
              <w:rPr>
                <w:ins w:id="6066" w:author="chaniaayulestari@outlook.com" w:date="2021-11-12T15:40:00Z"/>
                <w:b/>
              </w:rPr>
            </w:pPr>
            <w:ins w:id="6067" w:author="chaniaayulestari@outlook.com" w:date="2021-11-12T15:40:00Z">
              <w:r w:rsidRPr="0044182F">
                <w:rPr>
                  <w:b/>
                </w:rPr>
                <w:t>Description</w:t>
              </w:r>
            </w:ins>
          </w:p>
        </w:tc>
        <w:tc>
          <w:tcPr>
            <w:tcW w:w="3964" w:type="dxa"/>
          </w:tcPr>
          <w:p w14:paraId="07E077DA" w14:textId="0DBA0357" w:rsidR="00767FB7" w:rsidRPr="000C722D" w:rsidRDefault="00767FB7" w:rsidP="00D26F74">
            <w:pPr>
              <w:rPr>
                <w:ins w:id="6068" w:author="chaniaayulestari@outlook.com" w:date="2021-11-12T15:40:00Z"/>
              </w:rPr>
            </w:pPr>
            <w:ins w:id="6069" w:author="chaniaayulestari@outlook.com" w:date="2021-11-12T15:40:00Z">
              <w:r>
                <w:t xml:space="preserve">Use case ini merupakan use case generalisasi dari kelola </w:t>
              </w:r>
            </w:ins>
            <w:ins w:id="6070" w:author="chaniaayulestari@outlook.com" w:date="2021-11-12T15:45:00Z">
              <w:r w:rsidR="009F78F1">
                <w:t>admin</w:t>
              </w:r>
            </w:ins>
            <w:ins w:id="6071" w:author="chaniaayulestari@outlook.com" w:date="2021-11-12T15:40:00Z">
              <w:r>
                <w:t xml:space="preserve"> untuk menambah data </w:t>
              </w:r>
            </w:ins>
            <w:ins w:id="6072" w:author="chaniaayulestari@outlook.com" w:date="2021-11-12T15:45:00Z">
              <w:r w:rsidR="009F78F1">
                <w:t>admin</w:t>
              </w:r>
            </w:ins>
          </w:p>
        </w:tc>
      </w:tr>
      <w:tr w:rsidR="00767FB7" w:rsidRPr="002F6C1D" w14:paraId="588BA9B1" w14:textId="77777777" w:rsidTr="00D26F74">
        <w:trPr>
          <w:jc w:val="center"/>
          <w:ins w:id="6073" w:author="chaniaayulestari@outlook.com" w:date="2021-11-12T15:40:00Z"/>
        </w:trPr>
        <w:tc>
          <w:tcPr>
            <w:tcW w:w="3827" w:type="dxa"/>
            <w:vAlign w:val="center"/>
          </w:tcPr>
          <w:p w14:paraId="64C86303" w14:textId="77777777" w:rsidR="00767FB7" w:rsidRPr="0044182F" w:rsidRDefault="00767FB7" w:rsidP="00D26F74">
            <w:pPr>
              <w:rPr>
                <w:ins w:id="6074" w:author="chaniaayulestari@outlook.com" w:date="2021-11-12T15:40:00Z"/>
                <w:b/>
              </w:rPr>
            </w:pPr>
            <w:ins w:id="6075" w:author="chaniaayulestari@outlook.com" w:date="2021-11-12T15:40:00Z">
              <w:r w:rsidRPr="0044182F">
                <w:rPr>
                  <w:b/>
                </w:rPr>
                <w:t>Actors</w:t>
              </w:r>
            </w:ins>
          </w:p>
        </w:tc>
        <w:tc>
          <w:tcPr>
            <w:tcW w:w="3964" w:type="dxa"/>
            <w:vAlign w:val="center"/>
          </w:tcPr>
          <w:p w14:paraId="768B4965" w14:textId="77777777" w:rsidR="00767FB7" w:rsidRPr="002F6C1D" w:rsidRDefault="00767FB7" w:rsidP="00D26F74">
            <w:pPr>
              <w:rPr>
                <w:ins w:id="6076" w:author="chaniaayulestari@outlook.com" w:date="2021-11-12T15:40:00Z"/>
              </w:rPr>
            </w:pPr>
            <w:ins w:id="6077" w:author="chaniaayulestari@outlook.com" w:date="2021-11-12T15:40:00Z">
              <w:r>
                <w:t>Bag.IT, Guru BK.</w:t>
              </w:r>
            </w:ins>
          </w:p>
        </w:tc>
      </w:tr>
      <w:tr w:rsidR="00767FB7" w:rsidRPr="0044182F" w14:paraId="073F59D6" w14:textId="77777777" w:rsidTr="00D26F74">
        <w:trPr>
          <w:jc w:val="center"/>
          <w:ins w:id="6078" w:author="chaniaayulestari@outlook.com" w:date="2021-11-12T15:40:00Z"/>
        </w:trPr>
        <w:tc>
          <w:tcPr>
            <w:tcW w:w="3827" w:type="dxa"/>
            <w:vAlign w:val="center"/>
          </w:tcPr>
          <w:p w14:paraId="00F9CAD7" w14:textId="77777777" w:rsidR="00767FB7" w:rsidRPr="0044182F" w:rsidRDefault="00767FB7" w:rsidP="00D26F74">
            <w:pPr>
              <w:rPr>
                <w:ins w:id="6079" w:author="chaniaayulestari@outlook.com" w:date="2021-11-12T15:40:00Z"/>
                <w:b/>
              </w:rPr>
            </w:pPr>
            <w:ins w:id="6080" w:author="chaniaayulestari@outlook.com" w:date="2021-11-12T15:40:00Z">
              <w:r w:rsidRPr="0044182F">
                <w:rPr>
                  <w:b/>
                </w:rPr>
                <w:lastRenderedPageBreak/>
                <w:t>Frequency of Use</w:t>
              </w:r>
            </w:ins>
          </w:p>
        </w:tc>
        <w:tc>
          <w:tcPr>
            <w:tcW w:w="3964" w:type="dxa"/>
            <w:vAlign w:val="center"/>
          </w:tcPr>
          <w:p w14:paraId="09E73DED" w14:textId="77777777" w:rsidR="00767FB7" w:rsidRPr="007B7AB3" w:rsidRDefault="00767FB7" w:rsidP="00D26F74">
            <w:pPr>
              <w:rPr>
                <w:ins w:id="6081" w:author="chaniaayulestari@outlook.com" w:date="2021-11-12T15:40:00Z"/>
                <w:i/>
                <w:iCs/>
              </w:rPr>
            </w:pPr>
            <w:ins w:id="6082" w:author="chaniaayulestari@outlook.com" w:date="2021-11-12T15:40:00Z">
              <w:r>
                <w:rPr>
                  <w:i/>
                  <w:iCs/>
                </w:rPr>
                <w:t>Conditional</w:t>
              </w:r>
            </w:ins>
          </w:p>
        </w:tc>
      </w:tr>
      <w:tr w:rsidR="00767FB7" w:rsidRPr="0044182F" w14:paraId="716A4270" w14:textId="77777777" w:rsidTr="00D26F74">
        <w:trPr>
          <w:jc w:val="center"/>
          <w:ins w:id="6083" w:author="chaniaayulestari@outlook.com" w:date="2021-11-12T15:40:00Z"/>
        </w:trPr>
        <w:tc>
          <w:tcPr>
            <w:tcW w:w="3827" w:type="dxa"/>
            <w:vAlign w:val="center"/>
          </w:tcPr>
          <w:p w14:paraId="24661038" w14:textId="77777777" w:rsidR="00767FB7" w:rsidRPr="0044182F" w:rsidRDefault="00767FB7" w:rsidP="00D26F74">
            <w:pPr>
              <w:rPr>
                <w:ins w:id="6084" w:author="chaniaayulestari@outlook.com" w:date="2021-11-12T15:40:00Z"/>
                <w:b/>
              </w:rPr>
            </w:pPr>
            <w:ins w:id="6085" w:author="chaniaayulestari@outlook.com" w:date="2021-11-12T15:40:00Z">
              <w:r w:rsidRPr="0044182F">
                <w:rPr>
                  <w:b/>
                </w:rPr>
                <w:t>Triggers</w:t>
              </w:r>
            </w:ins>
          </w:p>
        </w:tc>
        <w:tc>
          <w:tcPr>
            <w:tcW w:w="3964" w:type="dxa"/>
            <w:vAlign w:val="center"/>
          </w:tcPr>
          <w:p w14:paraId="7A88E947" w14:textId="77777777" w:rsidR="00767FB7" w:rsidRPr="0044182F" w:rsidRDefault="00767FB7" w:rsidP="00D26F74">
            <w:pPr>
              <w:rPr>
                <w:ins w:id="6086" w:author="chaniaayulestari@outlook.com" w:date="2021-11-12T15:40:00Z"/>
              </w:rPr>
            </w:pPr>
            <w:ins w:id="6087" w:author="chaniaayulestari@outlook.com" w:date="2021-11-12T15:40:00Z">
              <w:r>
                <w:t>-</w:t>
              </w:r>
            </w:ins>
          </w:p>
        </w:tc>
      </w:tr>
      <w:tr w:rsidR="00767FB7" w:rsidRPr="0081005E" w14:paraId="0B058BA8" w14:textId="77777777" w:rsidTr="00D26F74">
        <w:trPr>
          <w:jc w:val="center"/>
          <w:ins w:id="6088" w:author="chaniaayulestari@outlook.com" w:date="2021-11-12T15:40:00Z"/>
        </w:trPr>
        <w:tc>
          <w:tcPr>
            <w:tcW w:w="3827" w:type="dxa"/>
            <w:vAlign w:val="center"/>
          </w:tcPr>
          <w:p w14:paraId="1483ABAA" w14:textId="77777777" w:rsidR="00767FB7" w:rsidRPr="0044182F" w:rsidRDefault="00767FB7" w:rsidP="00D26F74">
            <w:pPr>
              <w:rPr>
                <w:ins w:id="6089" w:author="chaniaayulestari@outlook.com" w:date="2021-11-12T15:40:00Z"/>
                <w:b/>
              </w:rPr>
            </w:pPr>
            <w:ins w:id="6090" w:author="chaniaayulestari@outlook.com" w:date="2021-11-12T15:40:00Z">
              <w:r w:rsidRPr="0044182F">
                <w:rPr>
                  <w:b/>
                </w:rPr>
                <w:t>Pre-Conditions</w:t>
              </w:r>
            </w:ins>
          </w:p>
        </w:tc>
        <w:tc>
          <w:tcPr>
            <w:tcW w:w="3964" w:type="dxa"/>
            <w:vAlign w:val="center"/>
          </w:tcPr>
          <w:p w14:paraId="1A5D5EAB" w14:textId="30394E9B" w:rsidR="00767FB7" w:rsidRPr="0081005E" w:rsidRDefault="00767FB7" w:rsidP="00D26F74">
            <w:pPr>
              <w:rPr>
                <w:ins w:id="6091" w:author="chaniaayulestari@outlook.com" w:date="2021-11-12T15:40:00Z"/>
                <w:i/>
                <w:iCs/>
              </w:rPr>
            </w:pPr>
            <w:ins w:id="6092" w:author="chaniaayulestari@outlook.com" w:date="2021-11-12T15:40:00Z">
              <w:r>
                <w:t xml:space="preserve">Data </w:t>
              </w:r>
            </w:ins>
            <w:ins w:id="6093" w:author="chaniaayulestari@outlook.com" w:date="2021-11-12T15:46:00Z">
              <w:r w:rsidR="009F78F1">
                <w:t>admin</w:t>
              </w:r>
            </w:ins>
            <w:ins w:id="6094" w:author="chaniaayulestari@outlook.com" w:date="2021-11-12T15:40:00Z">
              <w:r>
                <w:t xml:space="preserve"> tidak ada</w:t>
              </w:r>
            </w:ins>
          </w:p>
        </w:tc>
      </w:tr>
      <w:tr w:rsidR="00767FB7" w:rsidRPr="0048762E" w14:paraId="543AA49B" w14:textId="77777777" w:rsidTr="00D26F74">
        <w:trPr>
          <w:jc w:val="center"/>
          <w:ins w:id="6095" w:author="chaniaayulestari@outlook.com" w:date="2021-11-12T15:40:00Z"/>
        </w:trPr>
        <w:tc>
          <w:tcPr>
            <w:tcW w:w="3827" w:type="dxa"/>
            <w:vAlign w:val="center"/>
          </w:tcPr>
          <w:p w14:paraId="6ECB7515" w14:textId="77777777" w:rsidR="00767FB7" w:rsidRPr="0044182F" w:rsidRDefault="00767FB7" w:rsidP="00D26F74">
            <w:pPr>
              <w:rPr>
                <w:ins w:id="6096" w:author="chaniaayulestari@outlook.com" w:date="2021-11-12T15:40:00Z"/>
                <w:b/>
              </w:rPr>
            </w:pPr>
            <w:ins w:id="6097" w:author="chaniaayulestari@outlook.com" w:date="2021-11-12T15:40:00Z">
              <w:r w:rsidRPr="0044182F">
                <w:rPr>
                  <w:b/>
                </w:rPr>
                <w:t>Post-Conditions</w:t>
              </w:r>
            </w:ins>
          </w:p>
        </w:tc>
        <w:tc>
          <w:tcPr>
            <w:tcW w:w="3964" w:type="dxa"/>
            <w:vAlign w:val="center"/>
          </w:tcPr>
          <w:p w14:paraId="0E57AAA8" w14:textId="6BC58DE5" w:rsidR="00767FB7" w:rsidRPr="0048762E" w:rsidRDefault="00767FB7" w:rsidP="00D26F74">
            <w:pPr>
              <w:rPr>
                <w:ins w:id="6098" w:author="chaniaayulestari@outlook.com" w:date="2021-11-12T15:40:00Z"/>
              </w:rPr>
            </w:pPr>
            <w:ins w:id="6099" w:author="chaniaayulestari@outlook.com" w:date="2021-11-12T15:40:00Z">
              <w:r>
                <w:t xml:space="preserve">Data </w:t>
              </w:r>
            </w:ins>
            <w:ins w:id="6100" w:author="chaniaayulestari@outlook.com" w:date="2021-11-12T15:46:00Z">
              <w:r w:rsidR="009F78F1">
                <w:t>admin</w:t>
              </w:r>
            </w:ins>
            <w:ins w:id="6101" w:author="chaniaayulestari@outlook.com" w:date="2021-11-12T15:40:00Z">
              <w:r>
                <w:t xml:space="preserve"> baru ditampilkan</w:t>
              </w:r>
            </w:ins>
          </w:p>
        </w:tc>
      </w:tr>
      <w:tr w:rsidR="00767FB7" w:rsidRPr="0044182F" w14:paraId="1A89B3E3" w14:textId="77777777" w:rsidTr="00D26F74">
        <w:trPr>
          <w:jc w:val="center"/>
          <w:ins w:id="6102" w:author="chaniaayulestari@outlook.com"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6103" w:author="chaniaayulestari@outlook.com" w:date="2021-11-12T15:40:00Z"/>
                <w:b/>
              </w:rPr>
            </w:pPr>
            <w:ins w:id="6104" w:author="chaniaayulestari@outlook.com" w:date="2021-11-12T15:40:00Z">
              <w:r w:rsidRPr="0044182F">
                <w:rPr>
                  <w:b/>
                </w:rPr>
                <w:t>Main Course</w:t>
              </w:r>
            </w:ins>
          </w:p>
        </w:tc>
      </w:tr>
      <w:tr w:rsidR="00767FB7" w:rsidRPr="0044182F" w14:paraId="488730BD" w14:textId="77777777" w:rsidTr="00D26F74">
        <w:trPr>
          <w:jc w:val="center"/>
          <w:ins w:id="6105" w:author="chaniaayulestari@outlook.com" w:date="2021-11-12T15:40:00Z"/>
        </w:trPr>
        <w:tc>
          <w:tcPr>
            <w:tcW w:w="3827" w:type="dxa"/>
            <w:shd w:val="clear" w:color="auto" w:fill="F2EE98"/>
            <w:vAlign w:val="center"/>
          </w:tcPr>
          <w:p w14:paraId="2FC6BDD1" w14:textId="77777777" w:rsidR="00767FB7" w:rsidRPr="0044182F" w:rsidRDefault="00767FB7" w:rsidP="00D26F74">
            <w:pPr>
              <w:jc w:val="center"/>
              <w:rPr>
                <w:ins w:id="6106" w:author="chaniaayulestari@outlook.com" w:date="2021-11-12T15:40:00Z"/>
                <w:b/>
              </w:rPr>
            </w:pPr>
            <w:ins w:id="6107" w:author="chaniaayulestari@outlook.com" w:date="2021-11-12T15:40:00Z">
              <w:r w:rsidRPr="0044182F">
                <w:rPr>
                  <w:b/>
                </w:rPr>
                <w:t>Aksi Aktor</w:t>
              </w:r>
            </w:ins>
          </w:p>
        </w:tc>
        <w:tc>
          <w:tcPr>
            <w:tcW w:w="3964" w:type="dxa"/>
            <w:shd w:val="clear" w:color="auto" w:fill="F2EE98"/>
            <w:vAlign w:val="center"/>
          </w:tcPr>
          <w:p w14:paraId="766CD729" w14:textId="77777777" w:rsidR="00767FB7" w:rsidRPr="0044182F" w:rsidRDefault="00767FB7" w:rsidP="00D26F74">
            <w:pPr>
              <w:jc w:val="center"/>
              <w:rPr>
                <w:ins w:id="6108" w:author="chaniaayulestari@outlook.com" w:date="2021-11-12T15:40:00Z"/>
                <w:b/>
              </w:rPr>
            </w:pPr>
            <w:ins w:id="6109" w:author="chaniaayulestari@outlook.com" w:date="2021-11-12T15:40:00Z">
              <w:r w:rsidRPr="0044182F">
                <w:rPr>
                  <w:b/>
                </w:rPr>
                <w:t>Reaksi Sistem</w:t>
              </w:r>
            </w:ins>
          </w:p>
        </w:tc>
      </w:tr>
      <w:tr w:rsidR="00767FB7" w:rsidRPr="0044182F" w14:paraId="23F09E4E" w14:textId="77777777" w:rsidTr="00D26F74">
        <w:trPr>
          <w:jc w:val="center"/>
          <w:ins w:id="6110" w:author="chaniaayulestari@outlook.com"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6111" w:author="chaniaayulestari@outlook.com" w:date="2021-11-12T15:40:00Z"/>
              </w:rPr>
            </w:pPr>
            <w:ins w:id="6112" w:author="chaniaayulestari@outlook.com" w:date="2021-11-12T15:40:00Z">
              <w:r>
                <w:t xml:space="preserve">Memasuki menu “Tambah </w:t>
              </w:r>
            </w:ins>
            <w:ins w:id="6113" w:author="chaniaayulestari@outlook.com" w:date="2021-11-12T15:46:00Z">
              <w:r w:rsidR="009F78F1">
                <w:t>Admin</w:t>
              </w:r>
            </w:ins>
            <w:ins w:id="6114" w:author="chaniaayulestari@outlook.com" w:date="2021-11-12T15:40:00Z">
              <w:r>
                <w:t>”</w:t>
              </w:r>
            </w:ins>
          </w:p>
        </w:tc>
        <w:tc>
          <w:tcPr>
            <w:tcW w:w="3964" w:type="dxa"/>
            <w:vAlign w:val="center"/>
          </w:tcPr>
          <w:p w14:paraId="23A249A9" w14:textId="77777777" w:rsidR="00767FB7" w:rsidRPr="0044182F" w:rsidRDefault="00767FB7" w:rsidP="00D26F74">
            <w:pPr>
              <w:pStyle w:val="ListParagraph"/>
              <w:ind w:left="309"/>
              <w:rPr>
                <w:ins w:id="6115" w:author="chaniaayulestari@outlook.com" w:date="2021-11-12T15:40:00Z"/>
              </w:rPr>
            </w:pPr>
          </w:p>
        </w:tc>
      </w:tr>
      <w:tr w:rsidR="00767FB7" w:rsidRPr="0044182F" w14:paraId="5F4840D6" w14:textId="77777777" w:rsidTr="00D26F74">
        <w:trPr>
          <w:jc w:val="center"/>
          <w:ins w:id="6116" w:author="chaniaayulestari@outlook.com" w:date="2021-11-12T15:40:00Z"/>
        </w:trPr>
        <w:tc>
          <w:tcPr>
            <w:tcW w:w="3827" w:type="dxa"/>
            <w:vAlign w:val="center"/>
          </w:tcPr>
          <w:p w14:paraId="60F5DBDE" w14:textId="77777777" w:rsidR="00767FB7" w:rsidRPr="0044182F" w:rsidRDefault="00767FB7" w:rsidP="00D26F74">
            <w:pPr>
              <w:pStyle w:val="ListParagraph"/>
              <w:ind w:left="309"/>
              <w:rPr>
                <w:ins w:id="6117" w:author="chaniaayulestari@outlook.com"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6118" w:author="chaniaayulestari@outlook.com" w:date="2021-11-12T15:40:00Z"/>
              </w:rPr>
            </w:pPr>
            <w:ins w:id="6119" w:author="chaniaayulestari@outlook.com" w:date="2021-11-12T15:40:00Z">
              <w:r>
                <w:t xml:space="preserve">Menampilkan form tambah data </w:t>
              </w:r>
            </w:ins>
            <w:ins w:id="6120" w:author="chaniaayulestari@outlook.com" w:date="2021-11-12T15:47:00Z">
              <w:r w:rsidR="009F78F1">
                <w:t>admin</w:t>
              </w:r>
            </w:ins>
          </w:p>
        </w:tc>
      </w:tr>
      <w:tr w:rsidR="00767FB7" w:rsidRPr="0044182F" w14:paraId="44C18705" w14:textId="77777777" w:rsidTr="00D26F74">
        <w:trPr>
          <w:jc w:val="center"/>
          <w:ins w:id="6121" w:author="chaniaayulestari@outlook.com"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6122" w:author="chaniaayulestari@outlook.com" w:date="2021-11-12T15:40:00Z"/>
              </w:rPr>
            </w:pPr>
            <w:ins w:id="6123" w:author="chaniaayulestari@outlook.com" w:date="2021-11-12T15:40:00Z">
              <w:r>
                <w:t xml:space="preserve">Mengisi form tambah data </w:t>
              </w:r>
            </w:ins>
            <w:ins w:id="6124" w:author="chaniaayulestari@outlook.com"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6125" w:author="chaniaayulestari@outlook.com" w:date="2021-11-12T15:40:00Z"/>
              </w:rPr>
            </w:pPr>
          </w:p>
        </w:tc>
      </w:tr>
      <w:tr w:rsidR="00767FB7" w:rsidRPr="0044182F" w14:paraId="13AA8584" w14:textId="77777777" w:rsidTr="00D26F74">
        <w:trPr>
          <w:jc w:val="center"/>
          <w:ins w:id="6126" w:author="chaniaayulestari@outlook.com" w:date="2021-11-12T15:40:00Z"/>
        </w:trPr>
        <w:tc>
          <w:tcPr>
            <w:tcW w:w="3827" w:type="dxa"/>
            <w:vAlign w:val="center"/>
          </w:tcPr>
          <w:p w14:paraId="4F65A2C8" w14:textId="77777777" w:rsidR="00767FB7" w:rsidRDefault="00767FB7" w:rsidP="00D26F74">
            <w:pPr>
              <w:pStyle w:val="ListParagraph"/>
              <w:ind w:left="309"/>
              <w:rPr>
                <w:ins w:id="6127" w:author="chaniaayulestari@outlook.com"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6128" w:author="chaniaayulestari@outlook.com" w:date="2021-11-12T15:40:00Z"/>
              </w:rPr>
            </w:pPr>
            <w:ins w:id="6129" w:author="chaniaayulestari@outlook.com" w:date="2021-11-12T15:40:00Z">
              <w:r>
                <w:t xml:space="preserve">Menyimpan data </w:t>
              </w:r>
            </w:ins>
            <w:ins w:id="6130" w:author="chaniaayulestari@outlook.com" w:date="2021-11-12T15:47:00Z">
              <w:r w:rsidR="009F78F1">
                <w:t xml:space="preserve">admin </w:t>
              </w:r>
            </w:ins>
            <w:ins w:id="6131" w:author="chaniaayulestari@outlook.com" w:date="2021-11-12T15:40:00Z">
              <w:r>
                <w:t xml:space="preserve">baru pada </w:t>
              </w:r>
              <w:r w:rsidRPr="00C70CAF">
                <w:rPr>
                  <w:i/>
                  <w:iCs/>
                </w:rPr>
                <w:t>database</w:t>
              </w:r>
            </w:ins>
          </w:p>
        </w:tc>
      </w:tr>
      <w:tr w:rsidR="00767FB7" w:rsidRPr="001B1AF9" w14:paraId="5ADA4BA1" w14:textId="77777777" w:rsidTr="00D26F74">
        <w:trPr>
          <w:jc w:val="center"/>
          <w:ins w:id="6132" w:author="chaniaayulestari@outlook.com"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6133" w:author="chaniaayulestari@outlook.com" w:date="2021-11-12T15:40:00Z"/>
                <w:b/>
                <w:bCs/>
              </w:rPr>
            </w:pPr>
            <w:ins w:id="6134" w:author="chaniaayulestari@outlook.com" w:date="2021-11-12T15:40:00Z">
              <w:r w:rsidRPr="001B1AF9">
                <w:rPr>
                  <w:b/>
                  <w:bCs/>
                </w:rPr>
                <w:t>Skenario Eksepsi (Optional)</w:t>
              </w:r>
            </w:ins>
          </w:p>
        </w:tc>
      </w:tr>
      <w:tr w:rsidR="00767FB7" w:rsidRPr="001B1AF9" w14:paraId="228EA41D" w14:textId="77777777" w:rsidTr="00D26F74">
        <w:trPr>
          <w:jc w:val="center"/>
          <w:ins w:id="6135" w:author="chaniaayulestari@outlook.com"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6136" w:author="chaniaayulestari@outlook.com" w:date="2021-11-12T15:40:00Z"/>
                <w:b/>
                <w:bCs/>
              </w:rPr>
            </w:pPr>
            <w:ins w:id="6137" w:author="chaniaayulestari@outlook.com" w:date="2021-11-12T15:40:00Z">
              <w:r w:rsidRPr="001B1AF9">
                <w:rPr>
                  <w:b/>
                  <w:bCs/>
                </w:rPr>
                <w:t>Aksi Aktor</w:t>
              </w:r>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6138" w:author="chaniaayulestari@outlook.com" w:date="2021-11-12T15:40:00Z"/>
                <w:b/>
                <w:bCs/>
              </w:rPr>
            </w:pPr>
            <w:ins w:id="6139" w:author="chaniaayulestari@outlook.com" w:date="2021-11-12T15:40:00Z">
              <w:r w:rsidRPr="001B1AF9">
                <w:rPr>
                  <w:b/>
                  <w:bCs/>
                </w:rPr>
                <w:t>Reaksi Sistem</w:t>
              </w:r>
            </w:ins>
          </w:p>
        </w:tc>
      </w:tr>
      <w:tr w:rsidR="00767FB7" w14:paraId="705B9A96" w14:textId="77777777" w:rsidTr="00D26F74">
        <w:trPr>
          <w:jc w:val="center"/>
          <w:ins w:id="6140" w:author="chaniaayulestari@outlook.com" w:date="2021-11-12T15:40:00Z"/>
        </w:trPr>
        <w:tc>
          <w:tcPr>
            <w:tcW w:w="3827" w:type="dxa"/>
            <w:vAlign w:val="center"/>
          </w:tcPr>
          <w:p w14:paraId="553AA122" w14:textId="4225B789" w:rsidR="00767FB7" w:rsidRDefault="00767FB7" w:rsidP="00D26F74">
            <w:pPr>
              <w:ind w:left="25"/>
              <w:rPr>
                <w:ins w:id="6141" w:author="chaniaayulestari@outlook.com" w:date="2021-11-12T15:40:00Z"/>
              </w:rPr>
            </w:pPr>
            <w:ins w:id="6142" w:author="chaniaayulestari@outlook.com" w:date="2021-11-12T15:40:00Z">
              <w:r>
                <w:t xml:space="preserve">3a. Tidak memasukan data secara lengkap pada form tambah data </w:t>
              </w:r>
            </w:ins>
            <w:ins w:id="6143" w:author="chaniaayulestari@outlook.com"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6144" w:author="chaniaayulestari@outlook.com" w:date="2021-11-12T15:40:00Z"/>
              </w:rPr>
            </w:pPr>
          </w:p>
        </w:tc>
      </w:tr>
      <w:tr w:rsidR="00767FB7" w14:paraId="152F1741" w14:textId="77777777" w:rsidTr="00D26F74">
        <w:trPr>
          <w:jc w:val="center"/>
          <w:ins w:id="6145" w:author="chaniaayulestari@outlook.com" w:date="2021-11-12T15:40:00Z"/>
        </w:trPr>
        <w:tc>
          <w:tcPr>
            <w:tcW w:w="3827" w:type="dxa"/>
            <w:vAlign w:val="center"/>
          </w:tcPr>
          <w:p w14:paraId="054666B4" w14:textId="77777777" w:rsidR="00767FB7" w:rsidRDefault="00767FB7" w:rsidP="00D26F74">
            <w:pPr>
              <w:pStyle w:val="ListParagraph"/>
              <w:ind w:left="25"/>
              <w:rPr>
                <w:ins w:id="6146" w:author="chaniaayulestari@outlook.com" w:date="2021-11-12T15:40:00Z"/>
              </w:rPr>
            </w:pPr>
          </w:p>
        </w:tc>
        <w:tc>
          <w:tcPr>
            <w:tcW w:w="3964" w:type="dxa"/>
            <w:vAlign w:val="center"/>
          </w:tcPr>
          <w:p w14:paraId="78DEC4C1" w14:textId="785BCC1F" w:rsidR="00767FB7" w:rsidRDefault="00767FB7" w:rsidP="00D26F74">
            <w:pPr>
              <w:spacing w:after="160"/>
              <w:ind w:left="25"/>
              <w:rPr>
                <w:ins w:id="6147" w:author="chaniaayulestari@outlook.com" w:date="2021-11-12T15:40:00Z"/>
              </w:rPr>
            </w:pPr>
            <w:ins w:id="6148" w:author="chaniaayulestari@outlook.com" w:date="2021-11-12T15:40:00Z">
              <w:r>
                <w:t xml:space="preserve">3b. Menampilkan pemberitahuan melalui notifikasi bahwa </w:t>
              </w:r>
            </w:ins>
            <w:ins w:id="6149" w:author="chaniaayulestari@outlook.com" w:date="2021-11-12T15:47:00Z">
              <w:r w:rsidR="009F78F1">
                <w:t>data admin gagal ditambahkan</w:t>
              </w:r>
            </w:ins>
          </w:p>
        </w:tc>
      </w:tr>
    </w:tbl>
    <w:p w14:paraId="4A9BC4E5" w14:textId="77777777" w:rsidR="00767FB7" w:rsidRDefault="00767FB7" w:rsidP="00767FB7">
      <w:pPr>
        <w:ind w:left="66"/>
        <w:rPr>
          <w:ins w:id="6150" w:author="chaniaayulestari@outlook.com" w:date="2021-11-12T15:40:00Z"/>
        </w:rPr>
      </w:pPr>
    </w:p>
    <w:p w14:paraId="5D3CD77D" w14:textId="54CEE3B0" w:rsidR="00D04EA5" w:rsidRDefault="00D04EA5" w:rsidP="00D04EA5">
      <w:pPr>
        <w:pStyle w:val="ListParagraph"/>
        <w:numPr>
          <w:ilvl w:val="0"/>
          <w:numId w:val="95"/>
        </w:numPr>
        <w:ind w:left="426"/>
        <w:rPr>
          <w:ins w:id="6151" w:author="chaniaayulestari@outlook.com" w:date="2021-11-12T16:30:00Z"/>
        </w:rPr>
      </w:pPr>
      <w:ins w:id="6152" w:author="chaniaayulestari@outlook.com" w:date="2021-11-12T15:28:00Z">
        <w:r>
          <w:t>Skenario Hapus Admin</w:t>
        </w:r>
      </w:ins>
    </w:p>
    <w:p w14:paraId="6D367C8C" w14:textId="12BC0D03" w:rsidR="00A25E3C" w:rsidRDefault="00A25E3C">
      <w:pPr>
        <w:pStyle w:val="Caption"/>
        <w:keepNext/>
        <w:jc w:val="center"/>
        <w:rPr>
          <w:ins w:id="6153" w:author="chaniaayulestari@outlook.com" w:date="2021-11-13T14:08:00Z"/>
        </w:rPr>
        <w:pPrChange w:id="6154" w:author="chaniaayulestari@outlook.com" w:date="2021-11-13T14:08:00Z">
          <w:pPr/>
        </w:pPrChange>
      </w:pPr>
      <w:bookmarkStart w:id="6155" w:name="_Toc87950187"/>
      <w:ins w:id="6156" w:author="chaniaayulestari@outlook.com" w:date="2021-11-13T14:08:00Z">
        <w:r>
          <w:t xml:space="preserve">Tabel 3. </w:t>
        </w:r>
      </w:ins>
      <w:ins w:id="6157" w:author="Rafi Aziizi" w:date="2021-11-14T11:08:00Z">
        <w:r w:rsidR="001B2DEA">
          <w:fldChar w:fldCharType="begin"/>
        </w:r>
        <w:r w:rsidR="001B2DEA">
          <w:instrText xml:space="preserve"> SEQ Tabel_3. \* ARABIC </w:instrText>
        </w:r>
      </w:ins>
      <w:r w:rsidR="001B2DEA">
        <w:fldChar w:fldCharType="separate"/>
      </w:r>
      <w:ins w:id="6158" w:author="Rafi Aziizi" w:date="2021-11-14T11:08:00Z">
        <w:r w:rsidR="001B2DEA">
          <w:rPr>
            <w:noProof/>
          </w:rPr>
          <w:t>33</w:t>
        </w:r>
        <w:r w:rsidR="001B2DEA">
          <w:fldChar w:fldCharType="end"/>
        </w:r>
      </w:ins>
      <w:ins w:id="6159" w:author="chaniaayulestari@outlook.com" w:date="2021-11-13T14:08:00Z">
        <w:del w:id="6160" w:author="Rafi Aziizi" w:date="2021-11-14T09:52:00Z">
          <w:r w:rsidDel="003640C9">
            <w:fldChar w:fldCharType="begin"/>
          </w:r>
          <w:r w:rsidDel="003640C9">
            <w:delInstrText xml:space="preserve"> SEQ Tabel_3. \* ARABIC </w:delInstrText>
          </w:r>
        </w:del>
      </w:ins>
      <w:del w:id="6161" w:author="Rafi Aziizi" w:date="2021-11-14T09:52:00Z">
        <w:r w:rsidDel="003640C9">
          <w:fldChar w:fldCharType="end"/>
        </w:r>
      </w:del>
      <w:ins w:id="6162" w:author="chaniaayulestari@outlook.com" w:date="2021-11-13T14:08:00Z">
        <w:r>
          <w:t xml:space="preserve"> Skenario Hapus Admin</w:t>
        </w:r>
        <w:bookmarkEnd w:id="615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6163" w:author="chaniaayulestari@outlook.com" w:date="2021-11-12T15:48:00Z"/>
        </w:trPr>
        <w:tc>
          <w:tcPr>
            <w:tcW w:w="3827" w:type="dxa"/>
            <w:shd w:val="clear" w:color="auto" w:fill="F2EE98"/>
            <w:vAlign w:val="center"/>
          </w:tcPr>
          <w:p w14:paraId="537B5557" w14:textId="77777777" w:rsidR="009F78F1" w:rsidRPr="0044182F" w:rsidRDefault="009F78F1" w:rsidP="00D26F74">
            <w:pPr>
              <w:rPr>
                <w:ins w:id="6164" w:author="chaniaayulestari@outlook.com" w:date="2021-11-12T15:48:00Z"/>
                <w:b/>
              </w:rPr>
            </w:pPr>
            <w:ins w:id="6165" w:author="chaniaayulestari@outlook.com"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6166" w:author="chaniaayulestari@outlook.com" w:date="2021-11-12T15:48:00Z"/>
              </w:rPr>
            </w:pPr>
            <w:ins w:id="6167" w:author="chaniaayulestari@outlook.com" w:date="2021-11-12T15:48:00Z">
              <w:r>
                <w:t xml:space="preserve">Hapus </w:t>
              </w:r>
            </w:ins>
            <w:ins w:id="6168" w:author="chaniaayulestari@outlook.com" w:date="2021-11-12T15:50:00Z">
              <w:r>
                <w:t>Admin</w:t>
              </w:r>
            </w:ins>
          </w:p>
        </w:tc>
      </w:tr>
      <w:tr w:rsidR="009F78F1" w:rsidRPr="002F6C1D" w14:paraId="0821C31C" w14:textId="77777777" w:rsidTr="00D26F74">
        <w:trPr>
          <w:jc w:val="center"/>
          <w:ins w:id="6169" w:author="chaniaayulestari@outlook.com" w:date="2021-11-12T15:48:00Z"/>
        </w:trPr>
        <w:tc>
          <w:tcPr>
            <w:tcW w:w="3827" w:type="dxa"/>
            <w:vAlign w:val="center"/>
          </w:tcPr>
          <w:p w14:paraId="1EFA2410" w14:textId="77777777" w:rsidR="009F78F1" w:rsidRPr="0044182F" w:rsidRDefault="009F78F1" w:rsidP="00D26F74">
            <w:pPr>
              <w:rPr>
                <w:ins w:id="6170" w:author="chaniaayulestari@outlook.com" w:date="2021-11-12T15:48:00Z"/>
                <w:b/>
              </w:rPr>
            </w:pPr>
            <w:ins w:id="6171" w:author="chaniaayulestari@outlook.com" w:date="2021-11-12T15:48:00Z">
              <w:r w:rsidRPr="0044182F">
                <w:rPr>
                  <w:b/>
                </w:rPr>
                <w:t>ID</w:t>
              </w:r>
            </w:ins>
          </w:p>
        </w:tc>
        <w:tc>
          <w:tcPr>
            <w:tcW w:w="3964" w:type="dxa"/>
            <w:vAlign w:val="center"/>
          </w:tcPr>
          <w:p w14:paraId="7D462C63" w14:textId="4D2DE518" w:rsidR="009F78F1" w:rsidRPr="002F6C1D" w:rsidRDefault="009F78F1" w:rsidP="00D26F74">
            <w:pPr>
              <w:rPr>
                <w:ins w:id="6172" w:author="chaniaayulestari@outlook.com" w:date="2021-11-12T15:48:00Z"/>
              </w:rPr>
            </w:pPr>
            <w:ins w:id="6173" w:author="chaniaayulestari@outlook.com" w:date="2021-11-12T15:48:00Z">
              <w:r>
                <w:t>RC1</w:t>
              </w:r>
            </w:ins>
            <w:ins w:id="6174" w:author="chaniaayulestari@outlook.com" w:date="2021-11-12T15:50:00Z">
              <w:r>
                <w:t>6</w:t>
              </w:r>
            </w:ins>
            <w:ins w:id="6175" w:author="Rafi Aziizi" w:date="2021-11-13T06:57:00Z">
              <w:r w:rsidR="005049EC">
                <w:t>.2</w:t>
              </w:r>
            </w:ins>
          </w:p>
        </w:tc>
      </w:tr>
      <w:tr w:rsidR="009F78F1" w:rsidRPr="000C722D" w14:paraId="6E1AC976" w14:textId="77777777" w:rsidTr="00D26F74">
        <w:trPr>
          <w:jc w:val="center"/>
          <w:ins w:id="6176" w:author="chaniaayulestari@outlook.com" w:date="2021-11-12T15:48:00Z"/>
        </w:trPr>
        <w:tc>
          <w:tcPr>
            <w:tcW w:w="3827" w:type="dxa"/>
            <w:vAlign w:val="center"/>
          </w:tcPr>
          <w:p w14:paraId="1246C771" w14:textId="77777777" w:rsidR="009F78F1" w:rsidRPr="0044182F" w:rsidRDefault="009F78F1" w:rsidP="00D26F74">
            <w:pPr>
              <w:rPr>
                <w:ins w:id="6177" w:author="chaniaayulestari@outlook.com" w:date="2021-11-12T15:48:00Z"/>
                <w:b/>
              </w:rPr>
            </w:pPr>
            <w:ins w:id="6178" w:author="chaniaayulestari@outlook.com" w:date="2021-11-12T15:48:00Z">
              <w:r w:rsidRPr="0044182F">
                <w:rPr>
                  <w:b/>
                </w:rPr>
                <w:lastRenderedPageBreak/>
                <w:t>Description</w:t>
              </w:r>
            </w:ins>
          </w:p>
        </w:tc>
        <w:tc>
          <w:tcPr>
            <w:tcW w:w="3964" w:type="dxa"/>
          </w:tcPr>
          <w:p w14:paraId="405DEB5B" w14:textId="6E67D1F8" w:rsidR="009F78F1" w:rsidRPr="000C722D" w:rsidRDefault="009F78F1" w:rsidP="00D26F74">
            <w:pPr>
              <w:rPr>
                <w:ins w:id="6179" w:author="chaniaayulestari@outlook.com" w:date="2021-11-12T15:48:00Z"/>
              </w:rPr>
            </w:pPr>
            <w:ins w:id="6180" w:author="chaniaayulestari@outlook.com" w:date="2021-11-12T15:48:00Z">
              <w:r>
                <w:t>Use case ini merupakan use case generalisasi dari kelola admin untuk menghapus data admin.</w:t>
              </w:r>
            </w:ins>
          </w:p>
        </w:tc>
      </w:tr>
      <w:tr w:rsidR="009F78F1" w:rsidRPr="002F6C1D" w14:paraId="53BC2536" w14:textId="77777777" w:rsidTr="00D26F74">
        <w:trPr>
          <w:jc w:val="center"/>
          <w:ins w:id="6181" w:author="chaniaayulestari@outlook.com" w:date="2021-11-12T15:48:00Z"/>
        </w:trPr>
        <w:tc>
          <w:tcPr>
            <w:tcW w:w="3827" w:type="dxa"/>
            <w:vAlign w:val="center"/>
          </w:tcPr>
          <w:p w14:paraId="14AFB80B" w14:textId="77777777" w:rsidR="009F78F1" w:rsidRPr="0044182F" w:rsidRDefault="009F78F1" w:rsidP="00D26F74">
            <w:pPr>
              <w:rPr>
                <w:ins w:id="6182" w:author="chaniaayulestari@outlook.com" w:date="2021-11-12T15:48:00Z"/>
                <w:b/>
              </w:rPr>
            </w:pPr>
            <w:ins w:id="6183" w:author="chaniaayulestari@outlook.com" w:date="2021-11-12T15:48:00Z">
              <w:r w:rsidRPr="0044182F">
                <w:rPr>
                  <w:b/>
                </w:rPr>
                <w:t>Actors</w:t>
              </w:r>
            </w:ins>
          </w:p>
        </w:tc>
        <w:tc>
          <w:tcPr>
            <w:tcW w:w="3964" w:type="dxa"/>
            <w:vAlign w:val="center"/>
          </w:tcPr>
          <w:p w14:paraId="3434415C" w14:textId="77777777" w:rsidR="009F78F1" w:rsidRPr="002F6C1D" w:rsidRDefault="009F78F1" w:rsidP="00D26F74">
            <w:pPr>
              <w:rPr>
                <w:ins w:id="6184" w:author="chaniaayulestari@outlook.com" w:date="2021-11-12T15:48:00Z"/>
              </w:rPr>
            </w:pPr>
            <w:ins w:id="6185" w:author="chaniaayulestari@outlook.com" w:date="2021-11-12T15:48:00Z">
              <w:r>
                <w:t>Bag.IT, Guru BK.</w:t>
              </w:r>
            </w:ins>
          </w:p>
        </w:tc>
      </w:tr>
      <w:tr w:rsidR="009F78F1" w:rsidRPr="007B7AB3" w14:paraId="7FAABBB5" w14:textId="77777777" w:rsidTr="00D26F74">
        <w:trPr>
          <w:jc w:val="center"/>
          <w:ins w:id="6186" w:author="chaniaayulestari@outlook.com" w:date="2021-11-12T15:48:00Z"/>
        </w:trPr>
        <w:tc>
          <w:tcPr>
            <w:tcW w:w="3827" w:type="dxa"/>
            <w:vAlign w:val="center"/>
          </w:tcPr>
          <w:p w14:paraId="73EC6AB2" w14:textId="77777777" w:rsidR="009F78F1" w:rsidRPr="0044182F" w:rsidRDefault="009F78F1" w:rsidP="00D26F74">
            <w:pPr>
              <w:rPr>
                <w:ins w:id="6187" w:author="chaniaayulestari@outlook.com" w:date="2021-11-12T15:48:00Z"/>
                <w:b/>
              </w:rPr>
            </w:pPr>
            <w:ins w:id="6188" w:author="chaniaayulestari@outlook.com" w:date="2021-11-12T15:48:00Z">
              <w:r w:rsidRPr="0044182F">
                <w:rPr>
                  <w:b/>
                </w:rPr>
                <w:t>Frequency of Use</w:t>
              </w:r>
            </w:ins>
          </w:p>
        </w:tc>
        <w:tc>
          <w:tcPr>
            <w:tcW w:w="3964" w:type="dxa"/>
            <w:vAlign w:val="center"/>
          </w:tcPr>
          <w:p w14:paraId="4FC625F3" w14:textId="77777777" w:rsidR="009F78F1" w:rsidRPr="007B7AB3" w:rsidRDefault="009F78F1" w:rsidP="00D26F74">
            <w:pPr>
              <w:rPr>
                <w:ins w:id="6189" w:author="chaniaayulestari@outlook.com" w:date="2021-11-12T15:48:00Z"/>
                <w:i/>
                <w:iCs/>
              </w:rPr>
            </w:pPr>
            <w:ins w:id="6190" w:author="chaniaayulestari@outlook.com" w:date="2021-11-12T15:48:00Z">
              <w:r>
                <w:rPr>
                  <w:i/>
                  <w:iCs/>
                </w:rPr>
                <w:t>Conditional</w:t>
              </w:r>
            </w:ins>
          </w:p>
        </w:tc>
      </w:tr>
      <w:tr w:rsidR="009F78F1" w:rsidRPr="0044182F" w14:paraId="03FD86C6" w14:textId="77777777" w:rsidTr="00D26F74">
        <w:trPr>
          <w:jc w:val="center"/>
          <w:ins w:id="6191" w:author="chaniaayulestari@outlook.com" w:date="2021-11-12T15:48:00Z"/>
        </w:trPr>
        <w:tc>
          <w:tcPr>
            <w:tcW w:w="3827" w:type="dxa"/>
            <w:vAlign w:val="center"/>
          </w:tcPr>
          <w:p w14:paraId="53F00630" w14:textId="77777777" w:rsidR="009F78F1" w:rsidRPr="0044182F" w:rsidRDefault="009F78F1" w:rsidP="00D26F74">
            <w:pPr>
              <w:rPr>
                <w:ins w:id="6192" w:author="chaniaayulestari@outlook.com" w:date="2021-11-12T15:48:00Z"/>
                <w:b/>
              </w:rPr>
            </w:pPr>
            <w:ins w:id="6193" w:author="chaniaayulestari@outlook.com" w:date="2021-11-12T15:48:00Z">
              <w:r w:rsidRPr="0044182F">
                <w:rPr>
                  <w:b/>
                </w:rPr>
                <w:t>Triggers</w:t>
              </w:r>
            </w:ins>
          </w:p>
        </w:tc>
        <w:tc>
          <w:tcPr>
            <w:tcW w:w="3964" w:type="dxa"/>
            <w:vAlign w:val="center"/>
          </w:tcPr>
          <w:p w14:paraId="3A2A4DF5" w14:textId="77777777" w:rsidR="009F78F1" w:rsidRPr="0044182F" w:rsidRDefault="009F78F1" w:rsidP="00D26F74">
            <w:pPr>
              <w:rPr>
                <w:ins w:id="6194" w:author="chaniaayulestari@outlook.com" w:date="2021-11-12T15:48:00Z"/>
              </w:rPr>
            </w:pPr>
            <w:ins w:id="6195" w:author="chaniaayulestari@outlook.com" w:date="2021-11-12T15:48:00Z">
              <w:r>
                <w:t>-</w:t>
              </w:r>
            </w:ins>
          </w:p>
        </w:tc>
      </w:tr>
      <w:tr w:rsidR="009F78F1" w:rsidRPr="0081005E" w14:paraId="33A0D482" w14:textId="77777777" w:rsidTr="00D26F74">
        <w:trPr>
          <w:jc w:val="center"/>
          <w:ins w:id="6196" w:author="chaniaayulestari@outlook.com" w:date="2021-11-12T15:48:00Z"/>
        </w:trPr>
        <w:tc>
          <w:tcPr>
            <w:tcW w:w="3827" w:type="dxa"/>
            <w:vAlign w:val="center"/>
          </w:tcPr>
          <w:p w14:paraId="30281A72" w14:textId="77777777" w:rsidR="009F78F1" w:rsidRPr="0044182F" w:rsidRDefault="009F78F1" w:rsidP="00D26F74">
            <w:pPr>
              <w:rPr>
                <w:ins w:id="6197" w:author="chaniaayulestari@outlook.com" w:date="2021-11-12T15:48:00Z"/>
                <w:b/>
              </w:rPr>
            </w:pPr>
            <w:ins w:id="6198" w:author="chaniaayulestari@outlook.com" w:date="2021-11-12T15:48:00Z">
              <w:r w:rsidRPr="0044182F">
                <w:rPr>
                  <w:b/>
                </w:rPr>
                <w:t>Pre-Conditions</w:t>
              </w:r>
            </w:ins>
          </w:p>
        </w:tc>
        <w:tc>
          <w:tcPr>
            <w:tcW w:w="3964" w:type="dxa"/>
            <w:vAlign w:val="center"/>
          </w:tcPr>
          <w:p w14:paraId="0D8B49F4" w14:textId="601BFA99" w:rsidR="009F78F1" w:rsidRPr="0081005E" w:rsidRDefault="009F78F1" w:rsidP="00D26F74">
            <w:pPr>
              <w:rPr>
                <w:ins w:id="6199" w:author="chaniaayulestari@outlook.com" w:date="2021-11-12T15:48:00Z"/>
                <w:i/>
                <w:iCs/>
              </w:rPr>
            </w:pPr>
            <w:ins w:id="6200" w:author="chaniaayulestari@outlook.com" w:date="2021-11-12T15:48:00Z">
              <w:r>
                <w:t>Data admin belum terh</w:t>
              </w:r>
            </w:ins>
            <w:ins w:id="6201" w:author="chaniaayulestari@outlook.com" w:date="2021-11-12T15:49:00Z">
              <w:r>
                <w:t>apus</w:t>
              </w:r>
            </w:ins>
          </w:p>
        </w:tc>
      </w:tr>
      <w:tr w:rsidR="009F78F1" w:rsidRPr="0048762E" w14:paraId="167A3802" w14:textId="77777777" w:rsidTr="00D26F74">
        <w:trPr>
          <w:jc w:val="center"/>
          <w:ins w:id="6202" w:author="chaniaayulestari@outlook.com" w:date="2021-11-12T15:48:00Z"/>
        </w:trPr>
        <w:tc>
          <w:tcPr>
            <w:tcW w:w="3827" w:type="dxa"/>
            <w:vAlign w:val="center"/>
          </w:tcPr>
          <w:p w14:paraId="3C0541EA" w14:textId="77777777" w:rsidR="009F78F1" w:rsidRPr="0044182F" w:rsidRDefault="009F78F1" w:rsidP="00D26F74">
            <w:pPr>
              <w:rPr>
                <w:ins w:id="6203" w:author="chaniaayulestari@outlook.com" w:date="2021-11-12T15:48:00Z"/>
                <w:b/>
              </w:rPr>
            </w:pPr>
            <w:ins w:id="6204" w:author="chaniaayulestari@outlook.com" w:date="2021-11-12T15:48:00Z">
              <w:r w:rsidRPr="0044182F">
                <w:rPr>
                  <w:b/>
                </w:rPr>
                <w:t>Post-Conditions</w:t>
              </w:r>
            </w:ins>
          </w:p>
        </w:tc>
        <w:tc>
          <w:tcPr>
            <w:tcW w:w="3964" w:type="dxa"/>
            <w:vAlign w:val="center"/>
          </w:tcPr>
          <w:p w14:paraId="30BE7AD0" w14:textId="35D1C48C" w:rsidR="009F78F1" w:rsidRPr="0048762E" w:rsidRDefault="009F78F1" w:rsidP="00D26F74">
            <w:pPr>
              <w:rPr>
                <w:ins w:id="6205" w:author="chaniaayulestari@outlook.com" w:date="2021-11-12T15:48:00Z"/>
              </w:rPr>
            </w:pPr>
            <w:ins w:id="6206" w:author="chaniaayulestari@outlook.com" w:date="2021-11-12T15:48:00Z">
              <w:r>
                <w:t xml:space="preserve">Data </w:t>
              </w:r>
            </w:ins>
            <w:ins w:id="6207" w:author="chaniaayulestari@outlook.com" w:date="2021-11-12T15:49:00Z">
              <w:r>
                <w:t>admin</w:t>
              </w:r>
            </w:ins>
            <w:ins w:id="6208" w:author="chaniaayulestari@outlook.com" w:date="2021-11-12T15:48:00Z">
              <w:r>
                <w:t xml:space="preserve"> terhapus</w:t>
              </w:r>
            </w:ins>
          </w:p>
        </w:tc>
      </w:tr>
      <w:tr w:rsidR="009F78F1" w:rsidRPr="0044182F" w14:paraId="0A03E790" w14:textId="77777777" w:rsidTr="00D26F74">
        <w:trPr>
          <w:jc w:val="center"/>
          <w:ins w:id="6209" w:author="chaniaayulestari@outlook.com"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6210" w:author="chaniaayulestari@outlook.com" w:date="2021-11-12T15:48:00Z"/>
                <w:b/>
              </w:rPr>
            </w:pPr>
            <w:ins w:id="6211" w:author="chaniaayulestari@outlook.com" w:date="2021-11-12T15:48:00Z">
              <w:r w:rsidRPr="0044182F">
                <w:rPr>
                  <w:b/>
                </w:rPr>
                <w:t>Main Course</w:t>
              </w:r>
            </w:ins>
          </w:p>
        </w:tc>
      </w:tr>
      <w:tr w:rsidR="009F78F1" w:rsidRPr="0044182F" w14:paraId="14710190" w14:textId="77777777" w:rsidTr="00D26F74">
        <w:trPr>
          <w:jc w:val="center"/>
          <w:ins w:id="6212" w:author="chaniaayulestari@outlook.com" w:date="2021-11-12T15:48:00Z"/>
        </w:trPr>
        <w:tc>
          <w:tcPr>
            <w:tcW w:w="3827" w:type="dxa"/>
            <w:shd w:val="clear" w:color="auto" w:fill="F2EE98"/>
            <w:vAlign w:val="center"/>
          </w:tcPr>
          <w:p w14:paraId="52D723A7" w14:textId="77777777" w:rsidR="009F78F1" w:rsidRPr="0044182F" w:rsidRDefault="009F78F1" w:rsidP="00D26F74">
            <w:pPr>
              <w:jc w:val="center"/>
              <w:rPr>
                <w:ins w:id="6213" w:author="chaniaayulestari@outlook.com" w:date="2021-11-12T15:48:00Z"/>
                <w:b/>
              </w:rPr>
            </w:pPr>
            <w:ins w:id="6214" w:author="chaniaayulestari@outlook.com" w:date="2021-11-12T15:48:00Z">
              <w:r w:rsidRPr="0044182F">
                <w:rPr>
                  <w:b/>
                </w:rPr>
                <w:t>Aksi Aktor</w:t>
              </w:r>
            </w:ins>
          </w:p>
        </w:tc>
        <w:tc>
          <w:tcPr>
            <w:tcW w:w="3964" w:type="dxa"/>
            <w:shd w:val="clear" w:color="auto" w:fill="F2EE98"/>
            <w:vAlign w:val="center"/>
          </w:tcPr>
          <w:p w14:paraId="227F9B2E" w14:textId="77777777" w:rsidR="009F78F1" w:rsidRPr="0044182F" w:rsidRDefault="009F78F1" w:rsidP="00D26F74">
            <w:pPr>
              <w:jc w:val="center"/>
              <w:rPr>
                <w:ins w:id="6215" w:author="chaniaayulestari@outlook.com" w:date="2021-11-12T15:48:00Z"/>
                <w:b/>
              </w:rPr>
            </w:pPr>
            <w:ins w:id="6216" w:author="chaniaayulestari@outlook.com" w:date="2021-11-12T15:48:00Z">
              <w:r w:rsidRPr="0044182F">
                <w:rPr>
                  <w:b/>
                </w:rPr>
                <w:t>Reaksi Sistem</w:t>
              </w:r>
            </w:ins>
          </w:p>
        </w:tc>
      </w:tr>
      <w:tr w:rsidR="009F78F1" w:rsidRPr="0044182F" w14:paraId="467D86E9" w14:textId="77777777" w:rsidTr="00D26F74">
        <w:trPr>
          <w:jc w:val="center"/>
          <w:ins w:id="6217" w:author="chaniaayulestari@outlook.com" w:date="2021-11-12T15:48:00Z"/>
        </w:trPr>
        <w:tc>
          <w:tcPr>
            <w:tcW w:w="3827" w:type="dxa"/>
            <w:vAlign w:val="center"/>
          </w:tcPr>
          <w:p w14:paraId="4E55C096" w14:textId="71D06303" w:rsidR="009F78F1" w:rsidRPr="0044182F" w:rsidRDefault="009F78F1">
            <w:pPr>
              <w:numPr>
                <w:ilvl w:val="0"/>
                <w:numId w:val="98"/>
              </w:numPr>
              <w:spacing w:after="160"/>
              <w:rPr>
                <w:ins w:id="6218" w:author="chaniaayulestari@outlook.com" w:date="2021-11-12T15:48:00Z"/>
              </w:rPr>
              <w:pPrChange w:id="6219" w:author="chaniaayulestari@outlook.com" w:date="2021-11-12T15:25:00Z">
                <w:pPr>
                  <w:numPr>
                    <w:numId w:val="84"/>
                  </w:numPr>
                  <w:spacing w:after="160"/>
                  <w:ind w:left="720" w:hanging="360"/>
                </w:pPr>
              </w:pPrChange>
            </w:pPr>
            <w:ins w:id="6220" w:author="chaniaayulestari@outlook.com" w:date="2021-11-12T15:48:00Z">
              <w:r>
                <w:t xml:space="preserve">Memasuki menu “Data </w:t>
              </w:r>
            </w:ins>
            <w:ins w:id="6221" w:author="chaniaayulestari@outlook.com" w:date="2021-11-12T15:49:00Z">
              <w:r>
                <w:t>admin</w:t>
              </w:r>
            </w:ins>
            <w:ins w:id="6222" w:author="chaniaayulestari@outlook.com" w:date="2021-11-12T15:48:00Z">
              <w:r>
                <w:t>”</w:t>
              </w:r>
            </w:ins>
          </w:p>
        </w:tc>
        <w:tc>
          <w:tcPr>
            <w:tcW w:w="3964" w:type="dxa"/>
            <w:vAlign w:val="center"/>
          </w:tcPr>
          <w:p w14:paraId="4ACA1B13" w14:textId="77777777" w:rsidR="009F78F1" w:rsidRPr="0044182F" w:rsidRDefault="009F78F1">
            <w:pPr>
              <w:pStyle w:val="ListParagraph"/>
              <w:ind w:left="450"/>
              <w:rPr>
                <w:ins w:id="6223" w:author="chaniaayulestari@outlook.com" w:date="2021-11-12T15:48:00Z"/>
              </w:rPr>
              <w:pPrChange w:id="6224" w:author="chaniaayulestari@outlook.com" w:date="2021-11-12T15:26:00Z">
                <w:pPr>
                  <w:ind w:left="511"/>
                </w:pPr>
              </w:pPrChange>
            </w:pPr>
          </w:p>
        </w:tc>
      </w:tr>
      <w:tr w:rsidR="009F78F1" w:rsidRPr="0044182F" w14:paraId="7F28D24C" w14:textId="77777777" w:rsidTr="00D26F74">
        <w:trPr>
          <w:jc w:val="center"/>
          <w:ins w:id="6225" w:author="chaniaayulestari@outlook.com" w:date="2021-11-12T15:48:00Z"/>
        </w:trPr>
        <w:tc>
          <w:tcPr>
            <w:tcW w:w="3827" w:type="dxa"/>
            <w:vAlign w:val="center"/>
          </w:tcPr>
          <w:p w14:paraId="58AD7EC5" w14:textId="77777777" w:rsidR="009F78F1" w:rsidRPr="0044182F" w:rsidRDefault="009F78F1">
            <w:pPr>
              <w:pStyle w:val="ListParagraph"/>
              <w:ind w:left="450"/>
              <w:rPr>
                <w:ins w:id="6226" w:author="chaniaayulestari@outlook.com" w:date="2021-11-12T15:48:00Z"/>
              </w:rPr>
              <w:pPrChange w:id="6227" w:author="chaniaayulestari@outlook.com"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6228" w:author="chaniaayulestari@outlook.com" w:date="2021-11-12T15:48:00Z"/>
              </w:rPr>
              <w:pPrChange w:id="6229" w:author="chaniaayulestari@outlook.com" w:date="2021-11-12T15:25:00Z">
                <w:pPr>
                  <w:numPr>
                    <w:numId w:val="84"/>
                  </w:numPr>
                  <w:spacing w:after="160"/>
                  <w:ind w:left="511" w:hanging="360"/>
                </w:pPr>
              </w:pPrChange>
            </w:pPr>
            <w:ins w:id="6230" w:author="chaniaayulestari@outlook.com" w:date="2021-11-12T15:48:00Z">
              <w:r>
                <w:t xml:space="preserve">Menampilkan seluruh </w:t>
              </w:r>
            </w:ins>
            <w:ins w:id="6231" w:author="chaniaayulestari@outlook.com" w:date="2021-11-12T15:49:00Z">
              <w:r>
                <w:t>data admin</w:t>
              </w:r>
            </w:ins>
          </w:p>
        </w:tc>
      </w:tr>
      <w:tr w:rsidR="009F78F1" w14:paraId="03CCDE76" w14:textId="77777777" w:rsidTr="00D26F74">
        <w:trPr>
          <w:jc w:val="center"/>
          <w:ins w:id="6232" w:author="chaniaayulestari@outlook.com" w:date="2021-11-12T15:48:00Z"/>
        </w:trPr>
        <w:tc>
          <w:tcPr>
            <w:tcW w:w="3827" w:type="dxa"/>
            <w:vAlign w:val="center"/>
          </w:tcPr>
          <w:p w14:paraId="5C18B946" w14:textId="68789A53" w:rsidR="009F78F1" w:rsidRPr="0044182F" w:rsidRDefault="009F78F1">
            <w:pPr>
              <w:pStyle w:val="ListParagraph"/>
              <w:numPr>
                <w:ilvl w:val="0"/>
                <w:numId w:val="98"/>
              </w:numPr>
              <w:ind w:left="450"/>
              <w:rPr>
                <w:ins w:id="6233" w:author="chaniaayulestari@outlook.com" w:date="2021-11-12T15:48:00Z"/>
              </w:rPr>
              <w:pPrChange w:id="6234" w:author="chaniaayulestari@outlook.com" w:date="2021-11-12T15:25:00Z">
                <w:pPr>
                  <w:pStyle w:val="ListParagraph"/>
                  <w:numPr>
                    <w:numId w:val="84"/>
                  </w:numPr>
                  <w:ind w:hanging="360"/>
                </w:pPr>
              </w:pPrChange>
            </w:pPr>
            <w:ins w:id="6235" w:author="chaniaayulestari@outlook.com" w:date="2021-11-12T15:48:00Z">
              <w:r>
                <w:t xml:space="preserve">Menghapus data </w:t>
              </w:r>
            </w:ins>
            <w:ins w:id="6236" w:author="chaniaayulestari@outlook.com" w:date="2021-11-12T15:49:00Z">
              <w:r>
                <w:t>admin</w:t>
              </w:r>
            </w:ins>
            <w:ins w:id="6237" w:author="chaniaayulestari@outlook.com" w:date="2021-11-12T15:48:00Z">
              <w:r>
                <w:t xml:space="preserve"> tertentu</w:t>
              </w:r>
            </w:ins>
          </w:p>
        </w:tc>
        <w:tc>
          <w:tcPr>
            <w:tcW w:w="3964" w:type="dxa"/>
            <w:vAlign w:val="center"/>
          </w:tcPr>
          <w:p w14:paraId="3B88A273" w14:textId="77777777" w:rsidR="009F78F1" w:rsidRDefault="009F78F1">
            <w:pPr>
              <w:pStyle w:val="ListParagraph"/>
              <w:spacing w:after="160"/>
              <w:ind w:left="450"/>
              <w:rPr>
                <w:ins w:id="6238" w:author="chaniaayulestari@outlook.com" w:date="2021-11-12T15:48:00Z"/>
              </w:rPr>
              <w:pPrChange w:id="6239" w:author="chaniaayulestari@outlook.com" w:date="2021-11-12T15:26:00Z">
                <w:pPr>
                  <w:spacing w:after="160"/>
                  <w:ind w:left="511"/>
                </w:pPr>
              </w:pPrChange>
            </w:pPr>
          </w:p>
        </w:tc>
      </w:tr>
      <w:tr w:rsidR="009F78F1" w14:paraId="78579B40" w14:textId="77777777" w:rsidTr="00D26F74">
        <w:trPr>
          <w:jc w:val="center"/>
          <w:ins w:id="6240" w:author="chaniaayulestari@outlook.com" w:date="2021-11-12T15:48:00Z"/>
        </w:trPr>
        <w:tc>
          <w:tcPr>
            <w:tcW w:w="3827" w:type="dxa"/>
            <w:vAlign w:val="center"/>
          </w:tcPr>
          <w:p w14:paraId="657F0FAF" w14:textId="77777777" w:rsidR="009F78F1" w:rsidRDefault="009F78F1">
            <w:pPr>
              <w:pStyle w:val="ListParagraph"/>
              <w:ind w:left="450"/>
              <w:rPr>
                <w:ins w:id="6241" w:author="chaniaayulestari@outlook.com" w:date="2021-11-12T15:48:00Z"/>
              </w:rPr>
              <w:pPrChange w:id="6242" w:author="chaniaayulestari@outlook.com"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6243" w:author="chaniaayulestari@outlook.com" w:date="2021-11-12T15:48:00Z"/>
              </w:rPr>
              <w:pPrChange w:id="6244" w:author="chaniaayulestari@outlook.com" w:date="2021-11-12T15:25:00Z">
                <w:pPr>
                  <w:pStyle w:val="ListParagraph"/>
                  <w:numPr>
                    <w:numId w:val="84"/>
                  </w:numPr>
                  <w:spacing w:after="160"/>
                  <w:ind w:hanging="360"/>
                </w:pPr>
              </w:pPrChange>
            </w:pPr>
            <w:ins w:id="6245" w:author="chaniaayulestari@outlook.com" w:date="2021-11-12T15:48:00Z">
              <w:r>
                <w:t xml:space="preserve">Melakukan penghapusan data </w:t>
              </w:r>
            </w:ins>
            <w:ins w:id="6246" w:author="chaniaayulestari@outlook.com" w:date="2021-11-12T15:49:00Z">
              <w:r>
                <w:t>admin</w:t>
              </w:r>
            </w:ins>
            <w:ins w:id="6247" w:author="chaniaayulestari@outlook.com" w:date="2021-11-12T15:48:00Z">
              <w:r>
                <w:t xml:space="preserve"> pada </w:t>
              </w:r>
              <w:r w:rsidRPr="00C70CAF">
                <w:rPr>
                  <w:i/>
                  <w:iCs/>
                </w:rPr>
                <w:t>database</w:t>
              </w:r>
            </w:ins>
          </w:p>
        </w:tc>
      </w:tr>
      <w:tr w:rsidR="009F78F1" w:rsidRPr="001B1AF9" w14:paraId="19F7F8DB" w14:textId="77777777" w:rsidTr="00D26F74">
        <w:trPr>
          <w:jc w:val="center"/>
          <w:ins w:id="6248" w:author="chaniaayulestari@outlook.com"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6249" w:author="chaniaayulestari@outlook.com" w:date="2021-11-12T15:48:00Z"/>
                <w:b/>
                <w:bCs/>
              </w:rPr>
            </w:pPr>
            <w:ins w:id="6250" w:author="chaniaayulestari@outlook.com" w:date="2021-11-12T15:48:00Z">
              <w:r w:rsidRPr="001B1AF9">
                <w:rPr>
                  <w:b/>
                  <w:bCs/>
                </w:rPr>
                <w:t>Skenario Eksepsi (Optional)</w:t>
              </w:r>
            </w:ins>
          </w:p>
        </w:tc>
      </w:tr>
      <w:tr w:rsidR="009F78F1" w:rsidRPr="001B1AF9" w14:paraId="6787D77E" w14:textId="77777777" w:rsidTr="00D26F74">
        <w:trPr>
          <w:jc w:val="center"/>
          <w:ins w:id="6251" w:author="chaniaayulestari@outlook.com"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6252" w:author="chaniaayulestari@outlook.com" w:date="2021-11-12T15:48:00Z"/>
                <w:b/>
                <w:bCs/>
              </w:rPr>
            </w:pPr>
            <w:ins w:id="6253" w:author="chaniaayulestari@outlook.com" w:date="2021-11-12T15:48:00Z">
              <w:r w:rsidRPr="001B1AF9">
                <w:rPr>
                  <w:b/>
                  <w:bCs/>
                </w:rPr>
                <w:t>Aksi Aktor</w:t>
              </w:r>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6254" w:author="chaniaayulestari@outlook.com" w:date="2021-11-12T15:48:00Z"/>
                <w:b/>
                <w:bCs/>
              </w:rPr>
            </w:pPr>
            <w:ins w:id="6255" w:author="chaniaayulestari@outlook.com" w:date="2021-11-12T15:48:00Z">
              <w:r w:rsidRPr="001B1AF9">
                <w:rPr>
                  <w:b/>
                  <w:bCs/>
                </w:rPr>
                <w:t>Reaksi Sistem</w:t>
              </w:r>
            </w:ins>
          </w:p>
        </w:tc>
      </w:tr>
      <w:tr w:rsidR="009F78F1" w14:paraId="66BAD1D7" w14:textId="77777777" w:rsidTr="00D26F74">
        <w:trPr>
          <w:jc w:val="center"/>
          <w:ins w:id="6256" w:author="chaniaayulestari@outlook.com" w:date="2021-11-12T15:48:00Z"/>
        </w:trPr>
        <w:tc>
          <w:tcPr>
            <w:tcW w:w="3827" w:type="dxa"/>
            <w:vAlign w:val="center"/>
          </w:tcPr>
          <w:p w14:paraId="6162EAB1" w14:textId="3DB990DE" w:rsidR="009F78F1" w:rsidRDefault="009F78F1">
            <w:pPr>
              <w:ind w:left="25"/>
              <w:rPr>
                <w:ins w:id="6257" w:author="chaniaayulestari@outlook.com" w:date="2021-11-12T15:48:00Z"/>
              </w:rPr>
              <w:pPrChange w:id="6258" w:author="chaniaayulestari@outlook.com" w:date="2021-11-12T15:26:00Z">
                <w:pPr>
                  <w:ind w:left="360"/>
                </w:pPr>
              </w:pPrChange>
            </w:pPr>
            <w:ins w:id="6259" w:author="chaniaayulestari@outlook.com" w:date="2021-11-12T15:48:00Z">
              <w:r>
                <w:t xml:space="preserve">3a. Tidak memasukan secara benar data </w:t>
              </w:r>
            </w:ins>
            <w:ins w:id="6260" w:author="chaniaayulestari@outlook.com" w:date="2021-11-12T15:49:00Z">
              <w:r>
                <w:t>admin</w:t>
              </w:r>
            </w:ins>
            <w:ins w:id="6261" w:author="chaniaayulestari@outlook.com" w:date="2021-11-12T15:48:00Z">
              <w:r>
                <w:t xml:space="preserve"> yang akan dihapus</w:t>
              </w:r>
            </w:ins>
          </w:p>
        </w:tc>
        <w:tc>
          <w:tcPr>
            <w:tcW w:w="3964" w:type="dxa"/>
            <w:vAlign w:val="center"/>
          </w:tcPr>
          <w:p w14:paraId="2AD2740D" w14:textId="77777777" w:rsidR="009F78F1" w:rsidRDefault="009F78F1">
            <w:pPr>
              <w:pStyle w:val="ListParagraph"/>
              <w:spacing w:after="160"/>
              <w:ind w:left="25"/>
              <w:rPr>
                <w:ins w:id="6262" w:author="chaniaayulestari@outlook.com" w:date="2021-11-12T15:48:00Z"/>
              </w:rPr>
              <w:pPrChange w:id="6263" w:author="chaniaayulestari@outlook.com" w:date="2021-11-12T15:26:00Z">
                <w:pPr>
                  <w:pStyle w:val="ListParagraph"/>
                  <w:spacing w:after="160"/>
                  <w:ind w:left="468"/>
                </w:pPr>
              </w:pPrChange>
            </w:pPr>
          </w:p>
        </w:tc>
      </w:tr>
      <w:tr w:rsidR="009F78F1" w14:paraId="223BFB48" w14:textId="77777777" w:rsidTr="00D26F74">
        <w:trPr>
          <w:jc w:val="center"/>
          <w:ins w:id="6264" w:author="chaniaayulestari@outlook.com" w:date="2021-11-12T15:48:00Z"/>
        </w:trPr>
        <w:tc>
          <w:tcPr>
            <w:tcW w:w="3827" w:type="dxa"/>
            <w:vAlign w:val="center"/>
          </w:tcPr>
          <w:p w14:paraId="28110B02" w14:textId="77777777" w:rsidR="009F78F1" w:rsidRDefault="009F78F1">
            <w:pPr>
              <w:pStyle w:val="ListParagraph"/>
              <w:ind w:left="25"/>
              <w:rPr>
                <w:ins w:id="6265" w:author="chaniaayulestari@outlook.com" w:date="2021-11-12T15:48:00Z"/>
              </w:rPr>
              <w:pPrChange w:id="6266" w:author="chaniaayulestari@outlook.com" w:date="2021-11-12T15:26:00Z">
                <w:pPr>
                  <w:pStyle w:val="ListParagraph"/>
                  <w:ind w:left="450"/>
                </w:pPr>
              </w:pPrChange>
            </w:pPr>
          </w:p>
        </w:tc>
        <w:tc>
          <w:tcPr>
            <w:tcW w:w="3964" w:type="dxa"/>
            <w:vAlign w:val="center"/>
          </w:tcPr>
          <w:p w14:paraId="30E026C4" w14:textId="6181277D" w:rsidR="009F78F1" w:rsidRDefault="009F78F1">
            <w:pPr>
              <w:spacing w:after="160"/>
              <w:ind w:left="25"/>
              <w:rPr>
                <w:ins w:id="6267" w:author="chaniaayulestari@outlook.com" w:date="2021-11-12T15:48:00Z"/>
              </w:rPr>
              <w:pPrChange w:id="6268" w:author="chaniaayulestari@outlook.com" w:date="2021-11-12T15:26:00Z">
                <w:pPr>
                  <w:spacing w:after="160"/>
                  <w:ind w:left="360"/>
                </w:pPr>
              </w:pPrChange>
            </w:pPr>
            <w:ins w:id="6269" w:author="chaniaayulestari@outlook.com" w:date="2021-11-12T15:48:00Z">
              <w:r>
                <w:t xml:space="preserve">3b. Menampilkan pemberitahuan melalui notifikasi bahwa data </w:t>
              </w:r>
            </w:ins>
            <w:ins w:id="6270" w:author="chaniaayulestari@outlook.com" w:date="2021-11-12T15:49:00Z">
              <w:r>
                <w:t>admin</w:t>
              </w:r>
            </w:ins>
            <w:ins w:id="6271" w:author="chaniaayulestari@outlook.com" w:date="2021-11-12T15:48:00Z">
              <w:r>
                <w:t xml:space="preserve"> </w:t>
              </w:r>
            </w:ins>
            <w:ins w:id="6272" w:author="chaniaayulestari@outlook.com" w:date="2021-11-12T15:49:00Z">
              <w:r>
                <w:t>gagal ditambahkan</w:t>
              </w:r>
            </w:ins>
          </w:p>
        </w:tc>
      </w:tr>
    </w:tbl>
    <w:p w14:paraId="6D763334" w14:textId="77777777" w:rsidR="009F78F1" w:rsidRDefault="009F78F1">
      <w:pPr>
        <w:ind w:left="66"/>
        <w:rPr>
          <w:ins w:id="6273" w:author="chaniaayulestari@outlook.com" w:date="2021-11-12T15:28:00Z"/>
        </w:rPr>
        <w:pPrChange w:id="6274" w:author="chaniaayulestari@outlook.com"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6275" w:author="chaniaayulestari@outlook.com" w:date="2021-11-12T16:30:00Z"/>
        </w:rPr>
      </w:pPr>
      <w:ins w:id="6276" w:author="chaniaayulestari@outlook.com" w:date="2021-11-12T15:28:00Z">
        <w:r>
          <w:t>Skenarion Edit</w:t>
        </w:r>
      </w:ins>
      <w:ins w:id="6277" w:author="chaniaayulestari@outlook.com" w:date="2021-11-12T15:51:00Z">
        <w:r w:rsidR="009F78F1">
          <w:t xml:space="preserve"> Admin</w:t>
        </w:r>
      </w:ins>
    </w:p>
    <w:p w14:paraId="5E4DF138" w14:textId="635B51E7" w:rsidR="00A25E3C" w:rsidRDefault="00A25E3C">
      <w:pPr>
        <w:pStyle w:val="Caption"/>
        <w:keepNext/>
        <w:jc w:val="center"/>
        <w:rPr>
          <w:ins w:id="6278" w:author="chaniaayulestari@outlook.com" w:date="2021-11-13T14:08:00Z"/>
        </w:rPr>
        <w:pPrChange w:id="6279" w:author="chaniaayulestari@outlook.com" w:date="2021-11-13T14:08:00Z">
          <w:pPr/>
        </w:pPrChange>
      </w:pPr>
      <w:bookmarkStart w:id="6280" w:name="_Toc87950188"/>
      <w:ins w:id="6281" w:author="chaniaayulestari@outlook.com" w:date="2021-11-13T14:08:00Z">
        <w:r>
          <w:t xml:space="preserve">Tabel 3. </w:t>
        </w:r>
      </w:ins>
      <w:ins w:id="6282" w:author="Rafi Aziizi" w:date="2021-11-14T11:08:00Z">
        <w:r w:rsidR="001B2DEA">
          <w:fldChar w:fldCharType="begin"/>
        </w:r>
        <w:r w:rsidR="001B2DEA">
          <w:instrText xml:space="preserve"> SEQ Tabel_3. \* ARABIC </w:instrText>
        </w:r>
      </w:ins>
      <w:r w:rsidR="001B2DEA">
        <w:fldChar w:fldCharType="separate"/>
      </w:r>
      <w:ins w:id="6283" w:author="Rafi Aziizi" w:date="2021-11-14T11:08:00Z">
        <w:r w:rsidR="001B2DEA">
          <w:rPr>
            <w:noProof/>
          </w:rPr>
          <w:t>34</w:t>
        </w:r>
        <w:r w:rsidR="001B2DEA">
          <w:fldChar w:fldCharType="end"/>
        </w:r>
      </w:ins>
      <w:ins w:id="6284" w:author="chaniaayulestari@outlook.com" w:date="2021-11-13T14:08:00Z">
        <w:del w:id="6285" w:author="Rafi Aziizi" w:date="2021-11-14T09:52:00Z">
          <w:r w:rsidDel="003640C9">
            <w:fldChar w:fldCharType="begin"/>
          </w:r>
          <w:r w:rsidDel="003640C9">
            <w:delInstrText xml:space="preserve"> SEQ Tabel_3. \* ARABIC </w:delInstrText>
          </w:r>
        </w:del>
      </w:ins>
      <w:del w:id="6286" w:author="Rafi Aziizi" w:date="2021-11-14T09:52:00Z">
        <w:r w:rsidDel="003640C9">
          <w:fldChar w:fldCharType="end"/>
        </w:r>
      </w:del>
      <w:ins w:id="6287" w:author="chaniaayulestari@outlook.com" w:date="2021-11-13T14:08:00Z">
        <w:r>
          <w:t xml:space="preserve"> Skenario Edit Admin</w:t>
        </w:r>
        <w:bookmarkEnd w:id="628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6288" w:author="chaniaayulestari@outlook.com" w:date="2021-11-12T15:50:00Z"/>
        </w:trPr>
        <w:tc>
          <w:tcPr>
            <w:tcW w:w="3827" w:type="dxa"/>
            <w:shd w:val="clear" w:color="auto" w:fill="F2EE98"/>
            <w:vAlign w:val="center"/>
          </w:tcPr>
          <w:p w14:paraId="7CD33683" w14:textId="77777777" w:rsidR="009F78F1" w:rsidRPr="0044182F" w:rsidRDefault="009F78F1" w:rsidP="00D26F74">
            <w:pPr>
              <w:rPr>
                <w:ins w:id="6289" w:author="chaniaayulestari@outlook.com" w:date="2021-11-12T15:50:00Z"/>
                <w:b/>
              </w:rPr>
            </w:pPr>
            <w:ins w:id="6290" w:author="chaniaayulestari@outlook.com"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6291" w:author="chaniaayulestari@outlook.com" w:date="2021-11-12T15:50:00Z"/>
              </w:rPr>
            </w:pPr>
            <w:ins w:id="6292" w:author="chaniaayulestari@outlook.com" w:date="2021-11-12T15:50:00Z">
              <w:r>
                <w:t xml:space="preserve">Edit </w:t>
              </w:r>
            </w:ins>
            <w:ins w:id="6293" w:author="chaniaayulestari@outlook.com" w:date="2021-11-12T15:51:00Z">
              <w:r>
                <w:t>Admin</w:t>
              </w:r>
            </w:ins>
          </w:p>
        </w:tc>
      </w:tr>
      <w:tr w:rsidR="009F78F1" w:rsidRPr="002F6C1D" w14:paraId="1985CF0E" w14:textId="77777777" w:rsidTr="00D26F74">
        <w:trPr>
          <w:jc w:val="center"/>
          <w:ins w:id="6294" w:author="chaniaayulestari@outlook.com" w:date="2021-11-12T15:50:00Z"/>
        </w:trPr>
        <w:tc>
          <w:tcPr>
            <w:tcW w:w="3827" w:type="dxa"/>
            <w:vAlign w:val="center"/>
          </w:tcPr>
          <w:p w14:paraId="6530D673" w14:textId="77777777" w:rsidR="009F78F1" w:rsidRPr="0044182F" w:rsidRDefault="009F78F1" w:rsidP="00D26F74">
            <w:pPr>
              <w:rPr>
                <w:ins w:id="6295" w:author="chaniaayulestari@outlook.com" w:date="2021-11-12T15:50:00Z"/>
                <w:b/>
              </w:rPr>
            </w:pPr>
            <w:ins w:id="6296" w:author="chaniaayulestari@outlook.com" w:date="2021-11-12T15:50:00Z">
              <w:r w:rsidRPr="0044182F">
                <w:rPr>
                  <w:b/>
                </w:rPr>
                <w:t>ID</w:t>
              </w:r>
            </w:ins>
          </w:p>
        </w:tc>
        <w:tc>
          <w:tcPr>
            <w:tcW w:w="3964" w:type="dxa"/>
            <w:vAlign w:val="center"/>
          </w:tcPr>
          <w:p w14:paraId="1D9FE0F5" w14:textId="3A43728A" w:rsidR="009F78F1" w:rsidRPr="002F6C1D" w:rsidRDefault="009F78F1" w:rsidP="00D26F74">
            <w:pPr>
              <w:rPr>
                <w:ins w:id="6297" w:author="chaniaayulestari@outlook.com" w:date="2021-11-12T15:50:00Z"/>
              </w:rPr>
            </w:pPr>
            <w:ins w:id="6298" w:author="chaniaayulestari@outlook.com" w:date="2021-11-12T15:50:00Z">
              <w:r>
                <w:t>RC16</w:t>
              </w:r>
            </w:ins>
            <w:ins w:id="6299" w:author="Rafi Aziizi" w:date="2021-11-13T06:57:00Z">
              <w:r w:rsidR="005049EC">
                <w:t>.3</w:t>
              </w:r>
            </w:ins>
          </w:p>
        </w:tc>
      </w:tr>
      <w:tr w:rsidR="009F78F1" w:rsidRPr="000C722D" w14:paraId="4C8A645F" w14:textId="77777777" w:rsidTr="00D26F74">
        <w:trPr>
          <w:jc w:val="center"/>
          <w:ins w:id="6300" w:author="chaniaayulestari@outlook.com" w:date="2021-11-12T15:50:00Z"/>
        </w:trPr>
        <w:tc>
          <w:tcPr>
            <w:tcW w:w="3827" w:type="dxa"/>
            <w:vAlign w:val="center"/>
          </w:tcPr>
          <w:p w14:paraId="3D64FA78" w14:textId="77777777" w:rsidR="009F78F1" w:rsidRPr="0044182F" w:rsidRDefault="009F78F1" w:rsidP="00D26F74">
            <w:pPr>
              <w:rPr>
                <w:ins w:id="6301" w:author="chaniaayulestari@outlook.com" w:date="2021-11-12T15:50:00Z"/>
                <w:b/>
              </w:rPr>
            </w:pPr>
            <w:ins w:id="6302" w:author="chaniaayulestari@outlook.com" w:date="2021-11-12T15:50:00Z">
              <w:r w:rsidRPr="0044182F">
                <w:rPr>
                  <w:b/>
                </w:rPr>
                <w:lastRenderedPageBreak/>
                <w:t>Description</w:t>
              </w:r>
            </w:ins>
          </w:p>
        </w:tc>
        <w:tc>
          <w:tcPr>
            <w:tcW w:w="3964" w:type="dxa"/>
          </w:tcPr>
          <w:p w14:paraId="65E991C7" w14:textId="18C9F13F" w:rsidR="009F78F1" w:rsidRPr="000C722D" w:rsidRDefault="009F78F1" w:rsidP="00D26F74">
            <w:pPr>
              <w:rPr>
                <w:ins w:id="6303" w:author="chaniaayulestari@outlook.com" w:date="2021-11-12T15:50:00Z"/>
              </w:rPr>
            </w:pPr>
            <w:ins w:id="6304" w:author="chaniaayulestari@outlook.com" w:date="2021-11-12T15:50:00Z">
              <w:r>
                <w:t xml:space="preserve">Use case ini merupakan use case generalisasi dari kelola </w:t>
              </w:r>
            </w:ins>
            <w:ins w:id="6305" w:author="chaniaayulestari@outlook.com" w:date="2021-11-12T15:51:00Z">
              <w:r>
                <w:t>admin</w:t>
              </w:r>
            </w:ins>
            <w:ins w:id="6306" w:author="chaniaayulestari@outlook.com" w:date="2021-11-12T15:50:00Z">
              <w:r>
                <w:t xml:space="preserve"> untuk memperbaharui data </w:t>
              </w:r>
            </w:ins>
            <w:ins w:id="6307" w:author="chaniaayulestari@outlook.com" w:date="2021-11-12T15:51:00Z">
              <w:r w:rsidR="00722680">
                <w:t>admin.</w:t>
              </w:r>
            </w:ins>
          </w:p>
        </w:tc>
      </w:tr>
      <w:tr w:rsidR="009F78F1" w:rsidRPr="002F6C1D" w14:paraId="684087C1" w14:textId="77777777" w:rsidTr="00D26F74">
        <w:trPr>
          <w:jc w:val="center"/>
          <w:ins w:id="6308" w:author="chaniaayulestari@outlook.com" w:date="2021-11-12T15:50:00Z"/>
        </w:trPr>
        <w:tc>
          <w:tcPr>
            <w:tcW w:w="3827" w:type="dxa"/>
            <w:vAlign w:val="center"/>
          </w:tcPr>
          <w:p w14:paraId="74396B9F" w14:textId="77777777" w:rsidR="009F78F1" w:rsidRPr="0044182F" w:rsidRDefault="009F78F1" w:rsidP="00D26F74">
            <w:pPr>
              <w:rPr>
                <w:ins w:id="6309" w:author="chaniaayulestari@outlook.com" w:date="2021-11-12T15:50:00Z"/>
                <w:b/>
              </w:rPr>
            </w:pPr>
            <w:ins w:id="6310" w:author="chaniaayulestari@outlook.com" w:date="2021-11-12T15:50:00Z">
              <w:r w:rsidRPr="0044182F">
                <w:rPr>
                  <w:b/>
                </w:rPr>
                <w:t>Actors</w:t>
              </w:r>
            </w:ins>
          </w:p>
        </w:tc>
        <w:tc>
          <w:tcPr>
            <w:tcW w:w="3964" w:type="dxa"/>
            <w:vAlign w:val="center"/>
          </w:tcPr>
          <w:p w14:paraId="59E2AE2B" w14:textId="77777777" w:rsidR="009F78F1" w:rsidRPr="002F6C1D" w:rsidRDefault="009F78F1" w:rsidP="00D26F74">
            <w:pPr>
              <w:rPr>
                <w:ins w:id="6311" w:author="chaniaayulestari@outlook.com" w:date="2021-11-12T15:50:00Z"/>
              </w:rPr>
            </w:pPr>
            <w:ins w:id="6312" w:author="chaniaayulestari@outlook.com" w:date="2021-11-12T15:50:00Z">
              <w:r>
                <w:t>Bag.IT, Guru BK.</w:t>
              </w:r>
            </w:ins>
          </w:p>
        </w:tc>
      </w:tr>
      <w:tr w:rsidR="009F78F1" w:rsidRPr="007B7AB3" w14:paraId="15E043F1" w14:textId="77777777" w:rsidTr="00D26F74">
        <w:trPr>
          <w:jc w:val="center"/>
          <w:ins w:id="6313" w:author="chaniaayulestari@outlook.com" w:date="2021-11-12T15:50:00Z"/>
        </w:trPr>
        <w:tc>
          <w:tcPr>
            <w:tcW w:w="3827" w:type="dxa"/>
            <w:vAlign w:val="center"/>
          </w:tcPr>
          <w:p w14:paraId="0EA4D2AE" w14:textId="77777777" w:rsidR="009F78F1" w:rsidRPr="0044182F" w:rsidRDefault="009F78F1" w:rsidP="00D26F74">
            <w:pPr>
              <w:rPr>
                <w:ins w:id="6314" w:author="chaniaayulestari@outlook.com" w:date="2021-11-12T15:50:00Z"/>
                <w:b/>
              </w:rPr>
            </w:pPr>
            <w:ins w:id="6315" w:author="chaniaayulestari@outlook.com" w:date="2021-11-12T15:50:00Z">
              <w:r w:rsidRPr="0044182F">
                <w:rPr>
                  <w:b/>
                </w:rPr>
                <w:t>Frequency of Use</w:t>
              </w:r>
            </w:ins>
          </w:p>
        </w:tc>
        <w:tc>
          <w:tcPr>
            <w:tcW w:w="3964" w:type="dxa"/>
            <w:vAlign w:val="center"/>
          </w:tcPr>
          <w:p w14:paraId="64330F56" w14:textId="77777777" w:rsidR="009F78F1" w:rsidRPr="007B7AB3" w:rsidRDefault="009F78F1" w:rsidP="00D26F74">
            <w:pPr>
              <w:rPr>
                <w:ins w:id="6316" w:author="chaniaayulestari@outlook.com" w:date="2021-11-12T15:50:00Z"/>
                <w:i/>
                <w:iCs/>
              </w:rPr>
            </w:pPr>
            <w:ins w:id="6317" w:author="chaniaayulestari@outlook.com" w:date="2021-11-12T15:50:00Z">
              <w:r>
                <w:rPr>
                  <w:i/>
                  <w:iCs/>
                </w:rPr>
                <w:t>Conditional</w:t>
              </w:r>
            </w:ins>
          </w:p>
        </w:tc>
      </w:tr>
      <w:tr w:rsidR="009F78F1" w:rsidRPr="0044182F" w14:paraId="706C99BE" w14:textId="77777777" w:rsidTr="00D26F74">
        <w:trPr>
          <w:jc w:val="center"/>
          <w:ins w:id="6318" w:author="chaniaayulestari@outlook.com" w:date="2021-11-12T15:50:00Z"/>
        </w:trPr>
        <w:tc>
          <w:tcPr>
            <w:tcW w:w="3827" w:type="dxa"/>
            <w:vAlign w:val="center"/>
          </w:tcPr>
          <w:p w14:paraId="579B2507" w14:textId="77777777" w:rsidR="009F78F1" w:rsidRPr="0044182F" w:rsidRDefault="009F78F1" w:rsidP="00D26F74">
            <w:pPr>
              <w:rPr>
                <w:ins w:id="6319" w:author="chaniaayulestari@outlook.com" w:date="2021-11-12T15:50:00Z"/>
                <w:b/>
              </w:rPr>
            </w:pPr>
            <w:ins w:id="6320" w:author="chaniaayulestari@outlook.com" w:date="2021-11-12T15:50:00Z">
              <w:r w:rsidRPr="0044182F">
                <w:rPr>
                  <w:b/>
                </w:rPr>
                <w:t>Triggers</w:t>
              </w:r>
            </w:ins>
          </w:p>
        </w:tc>
        <w:tc>
          <w:tcPr>
            <w:tcW w:w="3964" w:type="dxa"/>
            <w:vAlign w:val="center"/>
          </w:tcPr>
          <w:p w14:paraId="75E86B63" w14:textId="77777777" w:rsidR="009F78F1" w:rsidRPr="0044182F" w:rsidRDefault="009F78F1" w:rsidP="00D26F74">
            <w:pPr>
              <w:rPr>
                <w:ins w:id="6321" w:author="chaniaayulestari@outlook.com" w:date="2021-11-12T15:50:00Z"/>
              </w:rPr>
            </w:pPr>
            <w:ins w:id="6322" w:author="chaniaayulestari@outlook.com" w:date="2021-11-12T15:50:00Z">
              <w:r>
                <w:t>-</w:t>
              </w:r>
            </w:ins>
          </w:p>
        </w:tc>
      </w:tr>
      <w:tr w:rsidR="009F78F1" w:rsidRPr="0081005E" w14:paraId="0375FCFE" w14:textId="77777777" w:rsidTr="00D26F74">
        <w:trPr>
          <w:jc w:val="center"/>
          <w:ins w:id="6323" w:author="chaniaayulestari@outlook.com" w:date="2021-11-12T15:50:00Z"/>
        </w:trPr>
        <w:tc>
          <w:tcPr>
            <w:tcW w:w="3827" w:type="dxa"/>
            <w:vAlign w:val="center"/>
          </w:tcPr>
          <w:p w14:paraId="1152F3B4" w14:textId="77777777" w:rsidR="009F78F1" w:rsidRPr="0044182F" w:rsidRDefault="009F78F1" w:rsidP="00D26F74">
            <w:pPr>
              <w:rPr>
                <w:ins w:id="6324" w:author="chaniaayulestari@outlook.com" w:date="2021-11-12T15:50:00Z"/>
                <w:b/>
              </w:rPr>
            </w:pPr>
            <w:ins w:id="6325" w:author="chaniaayulestari@outlook.com" w:date="2021-11-12T15:50:00Z">
              <w:r w:rsidRPr="0044182F">
                <w:rPr>
                  <w:b/>
                </w:rPr>
                <w:t>Pre-Conditions</w:t>
              </w:r>
            </w:ins>
          </w:p>
        </w:tc>
        <w:tc>
          <w:tcPr>
            <w:tcW w:w="3964" w:type="dxa"/>
            <w:vAlign w:val="center"/>
          </w:tcPr>
          <w:p w14:paraId="365C0699" w14:textId="75D416B4" w:rsidR="009F78F1" w:rsidRPr="0081005E" w:rsidRDefault="009F78F1" w:rsidP="00D26F74">
            <w:pPr>
              <w:rPr>
                <w:ins w:id="6326" w:author="chaniaayulestari@outlook.com" w:date="2021-11-12T15:50:00Z"/>
                <w:i/>
                <w:iCs/>
              </w:rPr>
            </w:pPr>
            <w:ins w:id="6327" w:author="chaniaayulestari@outlook.com" w:date="2021-11-12T15:50:00Z">
              <w:r>
                <w:t xml:space="preserve">Data </w:t>
              </w:r>
            </w:ins>
            <w:ins w:id="6328" w:author="chaniaayulestari@outlook.com" w:date="2021-11-12T15:51:00Z">
              <w:r w:rsidR="00722680">
                <w:t>admin</w:t>
              </w:r>
            </w:ins>
            <w:ins w:id="6329" w:author="chaniaayulestari@outlook.com" w:date="2021-11-12T15:50:00Z">
              <w:r>
                <w:t xml:space="preserve"> belum diperbaharui</w:t>
              </w:r>
            </w:ins>
          </w:p>
        </w:tc>
      </w:tr>
      <w:tr w:rsidR="009F78F1" w:rsidRPr="0048762E" w14:paraId="34570B31" w14:textId="77777777" w:rsidTr="00D26F74">
        <w:trPr>
          <w:jc w:val="center"/>
          <w:ins w:id="6330" w:author="chaniaayulestari@outlook.com" w:date="2021-11-12T15:50:00Z"/>
        </w:trPr>
        <w:tc>
          <w:tcPr>
            <w:tcW w:w="3827" w:type="dxa"/>
            <w:vAlign w:val="center"/>
          </w:tcPr>
          <w:p w14:paraId="607754D8" w14:textId="77777777" w:rsidR="009F78F1" w:rsidRPr="0044182F" w:rsidRDefault="009F78F1" w:rsidP="00D26F74">
            <w:pPr>
              <w:rPr>
                <w:ins w:id="6331" w:author="chaniaayulestari@outlook.com" w:date="2021-11-12T15:50:00Z"/>
                <w:b/>
              </w:rPr>
            </w:pPr>
            <w:ins w:id="6332" w:author="chaniaayulestari@outlook.com" w:date="2021-11-12T15:50:00Z">
              <w:r w:rsidRPr="0044182F">
                <w:rPr>
                  <w:b/>
                </w:rPr>
                <w:t>Post-Conditions</w:t>
              </w:r>
            </w:ins>
          </w:p>
        </w:tc>
        <w:tc>
          <w:tcPr>
            <w:tcW w:w="3964" w:type="dxa"/>
            <w:vAlign w:val="center"/>
          </w:tcPr>
          <w:p w14:paraId="5CFEC1A0" w14:textId="0562B960" w:rsidR="009F78F1" w:rsidRPr="0048762E" w:rsidRDefault="009F78F1" w:rsidP="00D26F74">
            <w:pPr>
              <w:rPr>
                <w:ins w:id="6333" w:author="chaniaayulestari@outlook.com" w:date="2021-11-12T15:50:00Z"/>
              </w:rPr>
            </w:pPr>
            <w:ins w:id="6334" w:author="chaniaayulestari@outlook.com" w:date="2021-11-12T15:50:00Z">
              <w:r>
                <w:t xml:space="preserve">Perubahan data identitas </w:t>
              </w:r>
            </w:ins>
            <w:ins w:id="6335" w:author="chaniaayulestari@outlook.com" w:date="2021-11-12T15:51:00Z">
              <w:r w:rsidR="00722680">
                <w:t>admin</w:t>
              </w:r>
            </w:ins>
          </w:p>
        </w:tc>
      </w:tr>
      <w:tr w:rsidR="009F78F1" w:rsidRPr="0044182F" w14:paraId="7D8BDF89" w14:textId="77777777" w:rsidTr="00D26F74">
        <w:trPr>
          <w:jc w:val="center"/>
          <w:ins w:id="6336" w:author="chaniaayulestari@outlook.com"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6337" w:author="chaniaayulestari@outlook.com" w:date="2021-11-12T15:50:00Z"/>
                <w:b/>
              </w:rPr>
            </w:pPr>
            <w:ins w:id="6338" w:author="chaniaayulestari@outlook.com" w:date="2021-11-12T15:50:00Z">
              <w:r w:rsidRPr="0044182F">
                <w:rPr>
                  <w:b/>
                </w:rPr>
                <w:t>Main Course</w:t>
              </w:r>
            </w:ins>
          </w:p>
        </w:tc>
      </w:tr>
      <w:tr w:rsidR="009F78F1" w:rsidRPr="0044182F" w14:paraId="2585A6BF" w14:textId="77777777" w:rsidTr="00D26F74">
        <w:trPr>
          <w:jc w:val="center"/>
          <w:ins w:id="6339" w:author="chaniaayulestari@outlook.com" w:date="2021-11-12T15:50:00Z"/>
        </w:trPr>
        <w:tc>
          <w:tcPr>
            <w:tcW w:w="3827" w:type="dxa"/>
            <w:shd w:val="clear" w:color="auto" w:fill="F2EE98"/>
            <w:vAlign w:val="center"/>
          </w:tcPr>
          <w:p w14:paraId="7A0B8F64" w14:textId="77777777" w:rsidR="009F78F1" w:rsidRPr="0044182F" w:rsidRDefault="009F78F1" w:rsidP="00D26F74">
            <w:pPr>
              <w:jc w:val="center"/>
              <w:rPr>
                <w:ins w:id="6340" w:author="chaniaayulestari@outlook.com" w:date="2021-11-12T15:50:00Z"/>
                <w:b/>
              </w:rPr>
            </w:pPr>
            <w:ins w:id="6341" w:author="chaniaayulestari@outlook.com" w:date="2021-11-12T15:50:00Z">
              <w:r w:rsidRPr="0044182F">
                <w:rPr>
                  <w:b/>
                </w:rPr>
                <w:t>Aksi Aktor</w:t>
              </w:r>
            </w:ins>
          </w:p>
        </w:tc>
        <w:tc>
          <w:tcPr>
            <w:tcW w:w="3964" w:type="dxa"/>
            <w:shd w:val="clear" w:color="auto" w:fill="F2EE98"/>
            <w:vAlign w:val="center"/>
          </w:tcPr>
          <w:p w14:paraId="2888DCA6" w14:textId="77777777" w:rsidR="009F78F1" w:rsidRPr="0044182F" w:rsidRDefault="009F78F1" w:rsidP="00D26F74">
            <w:pPr>
              <w:jc w:val="center"/>
              <w:rPr>
                <w:ins w:id="6342" w:author="chaniaayulestari@outlook.com" w:date="2021-11-12T15:50:00Z"/>
                <w:b/>
              </w:rPr>
            </w:pPr>
            <w:ins w:id="6343" w:author="chaniaayulestari@outlook.com" w:date="2021-11-12T15:50:00Z">
              <w:r w:rsidRPr="0044182F">
                <w:rPr>
                  <w:b/>
                </w:rPr>
                <w:t>Reaksi Sistem</w:t>
              </w:r>
            </w:ins>
          </w:p>
        </w:tc>
      </w:tr>
      <w:tr w:rsidR="009F78F1" w:rsidRPr="0044182F" w14:paraId="4277E3F2" w14:textId="77777777" w:rsidTr="00D26F74">
        <w:trPr>
          <w:jc w:val="center"/>
          <w:ins w:id="6344" w:author="chaniaayulestari@outlook.com" w:date="2021-11-12T15:50:00Z"/>
        </w:trPr>
        <w:tc>
          <w:tcPr>
            <w:tcW w:w="3827" w:type="dxa"/>
            <w:vAlign w:val="center"/>
          </w:tcPr>
          <w:p w14:paraId="135AAA15" w14:textId="34622554" w:rsidR="009F78F1" w:rsidRPr="0044182F" w:rsidRDefault="009F78F1">
            <w:pPr>
              <w:numPr>
                <w:ilvl w:val="0"/>
                <w:numId w:val="99"/>
              </w:numPr>
              <w:spacing w:after="160"/>
              <w:rPr>
                <w:ins w:id="6345" w:author="chaniaayulestari@outlook.com" w:date="2021-11-12T15:50:00Z"/>
              </w:rPr>
              <w:pPrChange w:id="6346" w:author="chaniaayulestari@outlook.com" w:date="2021-11-12T15:26:00Z">
                <w:pPr>
                  <w:numPr>
                    <w:numId w:val="83"/>
                  </w:numPr>
                  <w:spacing w:after="160"/>
                  <w:ind w:left="720" w:hanging="360"/>
                </w:pPr>
              </w:pPrChange>
            </w:pPr>
            <w:ins w:id="6347" w:author="chaniaayulestari@outlook.com" w:date="2021-11-12T15:50:00Z">
              <w:r>
                <w:t xml:space="preserve">Memasuki menu “Data </w:t>
              </w:r>
            </w:ins>
            <w:ins w:id="6348" w:author="chaniaayulestari@outlook.com" w:date="2021-11-12T15:51:00Z">
              <w:r w:rsidR="00722680">
                <w:t>Admin”</w:t>
              </w:r>
            </w:ins>
          </w:p>
        </w:tc>
        <w:tc>
          <w:tcPr>
            <w:tcW w:w="3964" w:type="dxa"/>
            <w:vAlign w:val="center"/>
          </w:tcPr>
          <w:p w14:paraId="183BA00D" w14:textId="77777777" w:rsidR="009F78F1" w:rsidRPr="0044182F" w:rsidRDefault="009F78F1">
            <w:pPr>
              <w:pStyle w:val="ListParagraph"/>
              <w:ind w:left="450"/>
              <w:rPr>
                <w:ins w:id="6349" w:author="chaniaayulestari@outlook.com" w:date="2021-11-12T15:50:00Z"/>
              </w:rPr>
              <w:pPrChange w:id="6350" w:author="chaniaayulestari@outlook.com" w:date="2021-11-12T15:26:00Z">
                <w:pPr>
                  <w:ind w:left="511"/>
                </w:pPr>
              </w:pPrChange>
            </w:pPr>
          </w:p>
        </w:tc>
      </w:tr>
      <w:tr w:rsidR="009F78F1" w:rsidRPr="0044182F" w14:paraId="12BD5319" w14:textId="77777777" w:rsidTr="00D26F74">
        <w:trPr>
          <w:jc w:val="center"/>
          <w:ins w:id="6351" w:author="chaniaayulestari@outlook.com" w:date="2021-11-12T15:50:00Z"/>
        </w:trPr>
        <w:tc>
          <w:tcPr>
            <w:tcW w:w="3827" w:type="dxa"/>
            <w:vAlign w:val="center"/>
          </w:tcPr>
          <w:p w14:paraId="0C7090DC" w14:textId="77777777" w:rsidR="009F78F1" w:rsidRPr="0044182F" w:rsidRDefault="009F78F1">
            <w:pPr>
              <w:pStyle w:val="ListParagraph"/>
              <w:ind w:left="450"/>
              <w:rPr>
                <w:ins w:id="6352" w:author="chaniaayulestari@outlook.com" w:date="2021-11-12T15:50:00Z"/>
              </w:rPr>
              <w:pPrChange w:id="6353" w:author="chaniaayulestari@outlook.com"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6354" w:author="chaniaayulestari@outlook.com" w:date="2021-11-12T15:50:00Z"/>
              </w:rPr>
              <w:pPrChange w:id="6355" w:author="chaniaayulestari@outlook.com" w:date="2021-11-12T15:26:00Z">
                <w:pPr>
                  <w:numPr>
                    <w:numId w:val="83"/>
                  </w:numPr>
                  <w:spacing w:after="160"/>
                  <w:ind w:left="511" w:hanging="360"/>
                </w:pPr>
              </w:pPrChange>
            </w:pPr>
            <w:ins w:id="6356" w:author="chaniaayulestari@outlook.com" w:date="2021-11-12T15:50:00Z">
              <w:r>
                <w:t xml:space="preserve">Menampilkan seluruh data </w:t>
              </w:r>
            </w:ins>
            <w:ins w:id="6357" w:author="chaniaayulestari@outlook.com" w:date="2021-11-12T15:51:00Z">
              <w:r w:rsidR="00722680">
                <w:t>admin</w:t>
              </w:r>
            </w:ins>
          </w:p>
        </w:tc>
      </w:tr>
      <w:tr w:rsidR="009F78F1" w14:paraId="763BD08B" w14:textId="77777777" w:rsidTr="00D26F74">
        <w:trPr>
          <w:jc w:val="center"/>
          <w:ins w:id="6358" w:author="chaniaayulestari@outlook.com" w:date="2021-11-12T15:50:00Z"/>
        </w:trPr>
        <w:tc>
          <w:tcPr>
            <w:tcW w:w="3827" w:type="dxa"/>
            <w:vAlign w:val="center"/>
          </w:tcPr>
          <w:p w14:paraId="0429A0D4" w14:textId="526AADBA" w:rsidR="009F78F1" w:rsidRPr="0044182F" w:rsidRDefault="009F78F1">
            <w:pPr>
              <w:pStyle w:val="ListParagraph"/>
              <w:numPr>
                <w:ilvl w:val="0"/>
                <w:numId w:val="99"/>
              </w:numPr>
              <w:ind w:left="450"/>
              <w:rPr>
                <w:ins w:id="6359" w:author="chaniaayulestari@outlook.com" w:date="2021-11-12T15:50:00Z"/>
              </w:rPr>
              <w:pPrChange w:id="6360" w:author="chaniaayulestari@outlook.com" w:date="2021-11-12T15:26:00Z">
                <w:pPr>
                  <w:pStyle w:val="ListParagraph"/>
                  <w:numPr>
                    <w:numId w:val="83"/>
                  </w:numPr>
                  <w:ind w:hanging="360"/>
                </w:pPr>
              </w:pPrChange>
            </w:pPr>
            <w:ins w:id="6361" w:author="chaniaayulestari@outlook.com" w:date="2021-11-12T15:50:00Z">
              <w:r>
                <w:t xml:space="preserve">Menekan tombol “Profile </w:t>
              </w:r>
            </w:ins>
            <w:ins w:id="6362" w:author="chaniaayulestari@outlook.com" w:date="2021-11-12T15:51:00Z">
              <w:r w:rsidR="00722680">
                <w:t>Admin</w:t>
              </w:r>
            </w:ins>
            <w:ins w:id="6363" w:author="chaniaayulestari@outlook.com" w:date="2021-11-12T15:50:00Z">
              <w:r>
                <w:t>”</w:t>
              </w:r>
            </w:ins>
          </w:p>
        </w:tc>
        <w:tc>
          <w:tcPr>
            <w:tcW w:w="3964" w:type="dxa"/>
            <w:vAlign w:val="center"/>
          </w:tcPr>
          <w:p w14:paraId="4C0BA813" w14:textId="77777777" w:rsidR="009F78F1" w:rsidRDefault="009F78F1">
            <w:pPr>
              <w:pStyle w:val="ListParagraph"/>
              <w:spacing w:after="160"/>
              <w:ind w:left="450"/>
              <w:rPr>
                <w:ins w:id="6364" w:author="chaniaayulestari@outlook.com" w:date="2021-11-12T15:50:00Z"/>
              </w:rPr>
              <w:pPrChange w:id="6365" w:author="chaniaayulestari@outlook.com" w:date="2021-11-12T15:26:00Z">
                <w:pPr>
                  <w:spacing w:after="160"/>
                  <w:ind w:left="511"/>
                </w:pPr>
              </w:pPrChange>
            </w:pPr>
          </w:p>
        </w:tc>
      </w:tr>
      <w:tr w:rsidR="009F78F1" w14:paraId="61985C43" w14:textId="77777777" w:rsidTr="00D26F74">
        <w:trPr>
          <w:jc w:val="center"/>
          <w:ins w:id="6366" w:author="chaniaayulestari@outlook.com" w:date="2021-11-12T15:50:00Z"/>
        </w:trPr>
        <w:tc>
          <w:tcPr>
            <w:tcW w:w="3827" w:type="dxa"/>
            <w:vAlign w:val="center"/>
          </w:tcPr>
          <w:p w14:paraId="6FBC570F" w14:textId="77777777" w:rsidR="009F78F1" w:rsidRDefault="009F78F1">
            <w:pPr>
              <w:rPr>
                <w:ins w:id="6367" w:author="chaniaayulestari@outlook.com" w:date="2021-11-12T15:50:00Z"/>
              </w:rPr>
              <w:pPrChange w:id="6368" w:author="chaniaayulestari@outlook.com"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6369" w:author="chaniaayulestari@outlook.com" w:date="2021-11-12T15:50:00Z"/>
              </w:rPr>
              <w:pPrChange w:id="6370" w:author="chaniaayulestari@outlook.com" w:date="2021-11-12T15:26:00Z">
                <w:pPr>
                  <w:pStyle w:val="ListParagraph"/>
                  <w:numPr>
                    <w:numId w:val="83"/>
                  </w:numPr>
                  <w:spacing w:after="160"/>
                  <w:ind w:hanging="360"/>
                </w:pPr>
              </w:pPrChange>
            </w:pPr>
            <w:ins w:id="6371" w:author="chaniaayulestari@outlook.com" w:date="2021-11-12T15:50:00Z">
              <w:r>
                <w:t xml:space="preserve">Menampilkan data identitas </w:t>
              </w:r>
            </w:ins>
            <w:ins w:id="6372" w:author="chaniaayulestari@outlook.com" w:date="2021-11-12T15:52:00Z">
              <w:r w:rsidR="00722680">
                <w:t>admin</w:t>
              </w:r>
            </w:ins>
            <w:ins w:id="6373" w:author="chaniaayulestari@outlook.com" w:date="2021-11-12T15:50:00Z">
              <w:r>
                <w:t xml:space="preserve"> secara keseluruhan</w:t>
              </w:r>
            </w:ins>
          </w:p>
        </w:tc>
      </w:tr>
      <w:tr w:rsidR="009F78F1" w14:paraId="1E9C3952" w14:textId="77777777" w:rsidTr="00D26F74">
        <w:trPr>
          <w:jc w:val="center"/>
          <w:ins w:id="6374" w:author="chaniaayulestari@outlook.com" w:date="2021-11-12T15:50:00Z"/>
        </w:trPr>
        <w:tc>
          <w:tcPr>
            <w:tcW w:w="3827" w:type="dxa"/>
            <w:vAlign w:val="center"/>
          </w:tcPr>
          <w:p w14:paraId="2D184FF5" w14:textId="22013CD4" w:rsidR="009F78F1" w:rsidRDefault="009F78F1">
            <w:pPr>
              <w:pStyle w:val="ListParagraph"/>
              <w:numPr>
                <w:ilvl w:val="0"/>
                <w:numId w:val="99"/>
              </w:numPr>
              <w:ind w:left="450"/>
              <w:rPr>
                <w:ins w:id="6375" w:author="chaniaayulestari@outlook.com" w:date="2021-11-12T15:50:00Z"/>
              </w:rPr>
              <w:pPrChange w:id="6376" w:author="chaniaayulestari@outlook.com" w:date="2021-11-12T15:26:00Z">
                <w:pPr>
                  <w:pStyle w:val="ListParagraph"/>
                  <w:numPr>
                    <w:numId w:val="83"/>
                  </w:numPr>
                  <w:ind w:hanging="360"/>
                </w:pPr>
              </w:pPrChange>
            </w:pPr>
            <w:ins w:id="6377" w:author="chaniaayulestari@outlook.com" w:date="2021-11-12T15:50:00Z">
              <w:r>
                <w:t xml:space="preserve">Melakukan perubahan data </w:t>
              </w:r>
            </w:ins>
            <w:ins w:id="6378" w:author="chaniaayulestari@outlook.com" w:date="2021-11-12T15:52:00Z">
              <w:r w:rsidR="00722680">
                <w:t>admin</w:t>
              </w:r>
            </w:ins>
          </w:p>
        </w:tc>
        <w:tc>
          <w:tcPr>
            <w:tcW w:w="3964" w:type="dxa"/>
            <w:vAlign w:val="center"/>
          </w:tcPr>
          <w:p w14:paraId="18C026C6" w14:textId="77777777" w:rsidR="009F78F1" w:rsidRDefault="009F78F1">
            <w:pPr>
              <w:pStyle w:val="ListParagraph"/>
              <w:spacing w:after="160"/>
              <w:ind w:left="450"/>
              <w:rPr>
                <w:ins w:id="6379" w:author="chaniaayulestari@outlook.com" w:date="2021-11-12T15:50:00Z"/>
              </w:rPr>
              <w:pPrChange w:id="6380" w:author="chaniaayulestari@outlook.com" w:date="2021-11-12T15:26:00Z">
                <w:pPr>
                  <w:spacing w:after="160"/>
                </w:pPr>
              </w:pPrChange>
            </w:pPr>
          </w:p>
        </w:tc>
      </w:tr>
      <w:tr w:rsidR="009F78F1" w14:paraId="4BD12EDF" w14:textId="77777777" w:rsidTr="00D26F74">
        <w:trPr>
          <w:jc w:val="center"/>
          <w:ins w:id="6381" w:author="chaniaayulestari@outlook.com" w:date="2021-11-12T15:50:00Z"/>
        </w:trPr>
        <w:tc>
          <w:tcPr>
            <w:tcW w:w="3827" w:type="dxa"/>
            <w:vAlign w:val="center"/>
          </w:tcPr>
          <w:p w14:paraId="6A4FCBE3" w14:textId="77777777" w:rsidR="009F78F1" w:rsidRDefault="009F78F1">
            <w:pPr>
              <w:pStyle w:val="ListParagraph"/>
              <w:ind w:left="450"/>
              <w:rPr>
                <w:ins w:id="6382" w:author="chaniaayulestari@outlook.com" w:date="2021-11-12T15:50:00Z"/>
              </w:rPr>
              <w:pPrChange w:id="6383" w:author="chaniaayulestari@outlook.com"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6384" w:author="chaniaayulestari@outlook.com" w:date="2021-11-12T15:50:00Z"/>
              </w:rPr>
              <w:pPrChange w:id="6385" w:author="chaniaayulestari@outlook.com" w:date="2021-11-12T15:26:00Z">
                <w:pPr>
                  <w:pStyle w:val="ListParagraph"/>
                  <w:numPr>
                    <w:numId w:val="83"/>
                  </w:numPr>
                  <w:spacing w:after="160"/>
                  <w:ind w:hanging="360"/>
                </w:pPr>
              </w:pPrChange>
            </w:pPr>
            <w:ins w:id="6386" w:author="chaniaayulestari@outlook.com" w:date="2021-11-12T15:50:00Z">
              <w:r>
                <w:t xml:space="preserve">Menyimpan data </w:t>
              </w:r>
            </w:ins>
            <w:ins w:id="6387" w:author="chaniaayulestari@outlook.com" w:date="2021-11-12T15:52:00Z">
              <w:r w:rsidR="00722680">
                <w:t xml:space="preserve">admin </w:t>
              </w:r>
            </w:ins>
            <w:ins w:id="6388" w:author="chaniaayulestari@outlook.com" w:date="2021-11-12T15:50:00Z">
              <w:r>
                <w:t xml:space="preserve">terbaru pada </w:t>
              </w:r>
              <w:r w:rsidRPr="00C70CAF">
                <w:rPr>
                  <w:i/>
                  <w:iCs/>
                </w:rPr>
                <w:t>database</w:t>
              </w:r>
            </w:ins>
          </w:p>
        </w:tc>
      </w:tr>
      <w:tr w:rsidR="009F78F1" w:rsidRPr="001B1AF9" w14:paraId="217DEC6A" w14:textId="77777777" w:rsidTr="00D26F74">
        <w:trPr>
          <w:jc w:val="center"/>
          <w:ins w:id="6389" w:author="chaniaayulestari@outlook.com"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6390" w:author="chaniaayulestari@outlook.com" w:date="2021-11-12T15:50:00Z"/>
                <w:b/>
                <w:bCs/>
              </w:rPr>
            </w:pPr>
            <w:ins w:id="6391" w:author="chaniaayulestari@outlook.com" w:date="2021-11-12T15:50:00Z">
              <w:r w:rsidRPr="001B1AF9">
                <w:rPr>
                  <w:b/>
                  <w:bCs/>
                </w:rPr>
                <w:t>Skenario Eksepsi (Optional)</w:t>
              </w:r>
            </w:ins>
          </w:p>
        </w:tc>
      </w:tr>
      <w:tr w:rsidR="009F78F1" w:rsidRPr="001B1AF9" w14:paraId="776DCCC2" w14:textId="77777777" w:rsidTr="00D26F74">
        <w:trPr>
          <w:jc w:val="center"/>
          <w:ins w:id="6392" w:author="chaniaayulestari@outlook.com"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6393" w:author="chaniaayulestari@outlook.com" w:date="2021-11-12T15:50:00Z"/>
                <w:b/>
                <w:bCs/>
              </w:rPr>
            </w:pPr>
            <w:ins w:id="6394" w:author="chaniaayulestari@outlook.com" w:date="2021-11-12T15:50:00Z">
              <w:r w:rsidRPr="001B1AF9">
                <w:rPr>
                  <w:b/>
                  <w:bCs/>
                </w:rPr>
                <w:t>Aksi Aktor</w:t>
              </w:r>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6395" w:author="chaniaayulestari@outlook.com" w:date="2021-11-12T15:50:00Z"/>
                <w:b/>
                <w:bCs/>
              </w:rPr>
            </w:pPr>
            <w:ins w:id="6396" w:author="chaniaayulestari@outlook.com" w:date="2021-11-12T15:50:00Z">
              <w:r w:rsidRPr="001B1AF9">
                <w:rPr>
                  <w:b/>
                  <w:bCs/>
                </w:rPr>
                <w:t>Reaksi Sistem</w:t>
              </w:r>
            </w:ins>
          </w:p>
        </w:tc>
      </w:tr>
      <w:tr w:rsidR="009F78F1" w14:paraId="73D4ECC5" w14:textId="77777777" w:rsidTr="00D26F74">
        <w:trPr>
          <w:jc w:val="center"/>
          <w:ins w:id="6397" w:author="chaniaayulestari@outlook.com" w:date="2021-11-12T15:50:00Z"/>
        </w:trPr>
        <w:tc>
          <w:tcPr>
            <w:tcW w:w="3827" w:type="dxa"/>
            <w:vAlign w:val="center"/>
          </w:tcPr>
          <w:p w14:paraId="4A551FEB" w14:textId="6908E699" w:rsidR="009F78F1" w:rsidRDefault="009F78F1">
            <w:pPr>
              <w:ind w:left="25"/>
              <w:rPr>
                <w:ins w:id="6398" w:author="chaniaayulestari@outlook.com" w:date="2021-11-12T15:50:00Z"/>
              </w:rPr>
              <w:pPrChange w:id="6399" w:author="chaniaayulestari@outlook.com" w:date="2021-11-12T15:27:00Z">
                <w:pPr>
                  <w:ind w:left="360"/>
                </w:pPr>
              </w:pPrChange>
            </w:pPr>
            <w:ins w:id="6400" w:author="chaniaayulestari@outlook.com" w:date="2021-11-12T15:50:00Z">
              <w:r>
                <w:t xml:space="preserve">5a. Tidak memasukan secara benar data </w:t>
              </w:r>
            </w:ins>
            <w:ins w:id="6401" w:author="chaniaayulestari@outlook.com" w:date="2021-11-12T15:52:00Z">
              <w:r w:rsidR="00722680">
                <w:t xml:space="preserve">admin </w:t>
              </w:r>
            </w:ins>
            <w:ins w:id="6402" w:author="chaniaayulestari@outlook.com" w:date="2021-11-12T15:50:00Z">
              <w:r>
                <w:t>yang akan diperbaharui</w:t>
              </w:r>
            </w:ins>
          </w:p>
        </w:tc>
        <w:tc>
          <w:tcPr>
            <w:tcW w:w="3964" w:type="dxa"/>
            <w:vAlign w:val="center"/>
          </w:tcPr>
          <w:p w14:paraId="3EB65483" w14:textId="77777777" w:rsidR="009F78F1" w:rsidRDefault="009F78F1">
            <w:pPr>
              <w:pStyle w:val="ListParagraph"/>
              <w:spacing w:after="160"/>
              <w:ind w:left="25"/>
              <w:rPr>
                <w:ins w:id="6403" w:author="chaniaayulestari@outlook.com" w:date="2021-11-12T15:50:00Z"/>
              </w:rPr>
              <w:pPrChange w:id="6404" w:author="chaniaayulestari@outlook.com" w:date="2021-11-12T15:27:00Z">
                <w:pPr>
                  <w:pStyle w:val="ListParagraph"/>
                  <w:spacing w:after="160"/>
                  <w:ind w:left="468"/>
                </w:pPr>
              </w:pPrChange>
            </w:pPr>
          </w:p>
        </w:tc>
      </w:tr>
      <w:tr w:rsidR="009F78F1" w14:paraId="7B570621" w14:textId="77777777" w:rsidTr="00D26F74">
        <w:trPr>
          <w:jc w:val="center"/>
          <w:ins w:id="6405" w:author="chaniaayulestari@outlook.com" w:date="2021-11-12T15:50:00Z"/>
        </w:trPr>
        <w:tc>
          <w:tcPr>
            <w:tcW w:w="3827" w:type="dxa"/>
            <w:vAlign w:val="center"/>
          </w:tcPr>
          <w:p w14:paraId="4A8C30D6" w14:textId="77777777" w:rsidR="009F78F1" w:rsidRDefault="009F78F1">
            <w:pPr>
              <w:pStyle w:val="ListParagraph"/>
              <w:ind w:left="25"/>
              <w:rPr>
                <w:ins w:id="6406" w:author="chaniaayulestari@outlook.com" w:date="2021-11-12T15:50:00Z"/>
              </w:rPr>
              <w:pPrChange w:id="6407" w:author="chaniaayulestari@outlook.com" w:date="2021-11-12T15:27:00Z">
                <w:pPr>
                  <w:pStyle w:val="ListParagraph"/>
                  <w:ind w:left="450"/>
                </w:pPr>
              </w:pPrChange>
            </w:pPr>
          </w:p>
        </w:tc>
        <w:tc>
          <w:tcPr>
            <w:tcW w:w="3964" w:type="dxa"/>
            <w:vAlign w:val="center"/>
          </w:tcPr>
          <w:p w14:paraId="7F3A518A" w14:textId="2EB56178" w:rsidR="009F78F1" w:rsidRDefault="009F78F1">
            <w:pPr>
              <w:spacing w:after="160"/>
              <w:ind w:left="25"/>
              <w:rPr>
                <w:ins w:id="6408" w:author="chaniaayulestari@outlook.com" w:date="2021-11-12T15:50:00Z"/>
              </w:rPr>
              <w:pPrChange w:id="6409" w:author="chaniaayulestari@outlook.com" w:date="2021-11-12T15:27:00Z">
                <w:pPr>
                  <w:spacing w:after="160"/>
                  <w:ind w:left="360"/>
                </w:pPr>
              </w:pPrChange>
            </w:pPr>
            <w:ins w:id="6410" w:author="chaniaayulestari@outlook.com" w:date="2021-11-12T15:50:00Z">
              <w:r>
                <w:t xml:space="preserve">5b. Menampilkan pemberitahuan melalui notifikasi bahwa data </w:t>
              </w:r>
            </w:ins>
            <w:ins w:id="6411" w:author="chaniaayulestari@outlook.com" w:date="2021-11-12T15:52:00Z">
              <w:r w:rsidR="00722680">
                <w:t>admin</w:t>
              </w:r>
            </w:ins>
            <w:ins w:id="6412" w:author="chaniaayulestari@outlook.com" w:date="2021-11-12T15:50:00Z">
              <w:r>
                <w:t xml:space="preserve"> gagal diperbaharui</w:t>
              </w:r>
            </w:ins>
          </w:p>
        </w:tc>
      </w:tr>
    </w:tbl>
    <w:p w14:paraId="445D3D7D" w14:textId="77777777" w:rsidR="009F78F1" w:rsidRDefault="009F78F1">
      <w:pPr>
        <w:ind w:left="66"/>
        <w:rPr>
          <w:ins w:id="6413" w:author="chaniaayulestari@outlook.com" w:date="2021-11-12T15:29:00Z"/>
        </w:rPr>
        <w:pPrChange w:id="6414" w:author="chaniaayulestari@outlook.com"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6415" w:author="Rafi Aziizi" w:date="2021-11-12T16:56:00Z"/>
        </w:rPr>
        <w:pPrChange w:id="6416" w:author="chaniaayulestari@outlook.com" w:date="2021-11-12T15:28:00Z">
          <w:pPr>
            <w:pStyle w:val="ListParagraph"/>
            <w:numPr>
              <w:numId w:val="25"/>
            </w:numPr>
            <w:ind w:left="426" w:hanging="360"/>
          </w:pPr>
        </w:pPrChange>
      </w:pPr>
      <w:ins w:id="6417" w:author="chaniaayulestari@outlook.com" w:date="2021-11-12T15:29:00Z">
        <w:r>
          <w:t xml:space="preserve">Skenario Lihat </w:t>
        </w:r>
      </w:ins>
      <w:ins w:id="6418" w:author="chaniaayulestari@outlook.com" w:date="2021-11-12T15:52:00Z">
        <w:r w:rsidR="00722680">
          <w:t>Ad</w:t>
        </w:r>
      </w:ins>
      <w:ins w:id="6419" w:author="chaniaayulestari@outlook.com" w:date="2021-11-12T15:53:00Z">
        <w:r w:rsidR="00722680">
          <w:t>min</w:t>
        </w:r>
      </w:ins>
    </w:p>
    <w:p w14:paraId="7ADA136F" w14:textId="1DA49AFE" w:rsidR="00117601" w:rsidRDefault="00117601">
      <w:pPr>
        <w:pStyle w:val="ListParagraph"/>
        <w:numPr>
          <w:ilvl w:val="0"/>
          <w:numId w:val="95"/>
        </w:numPr>
        <w:ind w:left="426"/>
        <w:pPrChange w:id="6420" w:author="Rafi Aziizi" w:date="2021-11-12T16:56:00Z">
          <w:pPr>
            <w:pStyle w:val="Caption"/>
            <w:keepNext/>
            <w:jc w:val="center"/>
          </w:pPr>
        </w:pPrChange>
      </w:pPr>
      <w:del w:id="6421" w:author="chaniaayulestari@outlook.com"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p>
    <w:p w14:paraId="56BBF5A3" w14:textId="6BFE3AB9" w:rsidR="00A25E3C" w:rsidRDefault="00A25E3C">
      <w:pPr>
        <w:pStyle w:val="Caption"/>
        <w:keepNext/>
        <w:jc w:val="center"/>
        <w:rPr>
          <w:ins w:id="6422" w:author="chaniaayulestari@outlook.com" w:date="2021-11-13T14:08:00Z"/>
        </w:rPr>
        <w:pPrChange w:id="6423" w:author="chaniaayulestari@outlook.com" w:date="2021-11-13T14:08:00Z">
          <w:pPr/>
        </w:pPrChange>
      </w:pPr>
      <w:bookmarkStart w:id="6424" w:name="_Toc87950189"/>
      <w:ins w:id="6425" w:author="chaniaayulestari@outlook.com" w:date="2021-11-13T14:08:00Z">
        <w:r>
          <w:t xml:space="preserve">Tabel 3. </w:t>
        </w:r>
      </w:ins>
      <w:ins w:id="6426" w:author="Rafi Aziizi" w:date="2021-11-14T11:08:00Z">
        <w:r w:rsidR="001B2DEA">
          <w:fldChar w:fldCharType="begin"/>
        </w:r>
        <w:r w:rsidR="001B2DEA">
          <w:instrText xml:space="preserve"> SEQ Tabel_3. \* ARABIC </w:instrText>
        </w:r>
      </w:ins>
      <w:r w:rsidR="001B2DEA">
        <w:fldChar w:fldCharType="separate"/>
      </w:r>
      <w:ins w:id="6427" w:author="Rafi Aziizi" w:date="2021-11-14T11:08:00Z">
        <w:r w:rsidR="001B2DEA">
          <w:rPr>
            <w:noProof/>
          </w:rPr>
          <w:t>35</w:t>
        </w:r>
        <w:r w:rsidR="001B2DEA">
          <w:fldChar w:fldCharType="end"/>
        </w:r>
      </w:ins>
      <w:ins w:id="6428" w:author="chaniaayulestari@outlook.com" w:date="2021-11-13T14:08:00Z">
        <w:del w:id="6429" w:author="Rafi Aziizi" w:date="2021-11-14T09:52:00Z">
          <w:r w:rsidDel="003640C9">
            <w:fldChar w:fldCharType="begin"/>
          </w:r>
          <w:r w:rsidDel="003640C9">
            <w:delInstrText xml:space="preserve"> SEQ Tabel_3. \* ARABIC </w:delInstrText>
          </w:r>
        </w:del>
      </w:ins>
      <w:del w:id="6430" w:author="Rafi Aziizi" w:date="2021-11-14T09:52:00Z">
        <w:r w:rsidDel="003640C9">
          <w:fldChar w:fldCharType="end"/>
        </w:r>
      </w:del>
      <w:ins w:id="6431" w:author="chaniaayulestari@outlook.com" w:date="2021-11-13T14:08:00Z">
        <w:r>
          <w:t xml:space="preserve"> Skenario Lihat Admin</w:t>
        </w:r>
        <w:bookmarkEnd w:id="642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6432" w:author="chaniaayulestari@outlook.com" w:date="2021-11-12T15:55:00Z"/>
        </w:trPr>
        <w:tc>
          <w:tcPr>
            <w:tcW w:w="3827" w:type="dxa"/>
            <w:shd w:val="clear" w:color="auto" w:fill="F2EE98"/>
            <w:vAlign w:val="center"/>
          </w:tcPr>
          <w:p w14:paraId="1972FDD3" w14:textId="77777777" w:rsidR="00722680" w:rsidRPr="0044182F" w:rsidRDefault="00722680" w:rsidP="00D26F74">
            <w:pPr>
              <w:rPr>
                <w:ins w:id="6433" w:author="chaniaayulestari@outlook.com" w:date="2021-11-12T15:55:00Z"/>
                <w:b/>
              </w:rPr>
            </w:pPr>
            <w:ins w:id="6434" w:author="chaniaayulestari@outlook.com"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6435" w:author="chaniaayulestari@outlook.com" w:date="2021-11-12T15:55:00Z"/>
              </w:rPr>
            </w:pPr>
            <w:ins w:id="6436" w:author="chaniaayulestari@outlook.com" w:date="2021-11-12T15:55:00Z">
              <w:r>
                <w:t>Lihat Admin</w:t>
              </w:r>
            </w:ins>
          </w:p>
        </w:tc>
      </w:tr>
      <w:tr w:rsidR="00722680" w:rsidRPr="002F6C1D" w14:paraId="157CA002" w14:textId="77777777" w:rsidTr="00D26F74">
        <w:trPr>
          <w:jc w:val="center"/>
          <w:ins w:id="6437" w:author="chaniaayulestari@outlook.com" w:date="2021-11-12T15:55:00Z"/>
        </w:trPr>
        <w:tc>
          <w:tcPr>
            <w:tcW w:w="3827" w:type="dxa"/>
            <w:vAlign w:val="center"/>
          </w:tcPr>
          <w:p w14:paraId="216D16CB" w14:textId="77777777" w:rsidR="00722680" w:rsidRPr="0044182F" w:rsidRDefault="00722680" w:rsidP="00D26F74">
            <w:pPr>
              <w:rPr>
                <w:ins w:id="6438" w:author="chaniaayulestari@outlook.com" w:date="2021-11-12T15:55:00Z"/>
                <w:b/>
              </w:rPr>
            </w:pPr>
            <w:ins w:id="6439" w:author="chaniaayulestari@outlook.com" w:date="2021-11-12T15:55:00Z">
              <w:r w:rsidRPr="0044182F">
                <w:rPr>
                  <w:b/>
                </w:rPr>
                <w:t>ID</w:t>
              </w:r>
            </w:ins>
          </w:p>
        </w:tc>
        <w:tc>
          <w:tcPr>
            <w:tcW w:w="3964" w:type="dxa"/>
            <w:vAlign w:val="center"/>
          </w:tcPr>
          <w:p w14:paraId="711032E0" w14:textId="08A56DD7" w:rsidR="00722680" w:rsidRPr="002F6C1D" w:rsidRDefault="00722680" w:rsidP="00D26F74">
            <w:pPr>
              <w:rPr>
                <w:ins w:id="6440" w:author="chaniaayulestari@outlook.com" w:date="2021-11-12T15:55:00Z"/>
              </w:rPr>
            </w:pPr>
            <w:ins w:id="6441" w:author="chaniaayulestari@outlook.com" w:date="2021-11-12T15:55:00Z">
              <w:r>
                <w:t>RC16</w:t>
              </w:r>
            </w:ins>
            <w:ins w:id="6442" w:author="Rafi Aziizi" w:date="2021-11-13T06:57:00Z">
              <w:r w:rsidR="005049EC">
                <w:t>.4</w:t>
              </w:r>
            </w:ins>
          </w:p>
        </w:tc>
      </w:tr>
      <w:tr w:rsidR="00722680" w:rsidRPr="000C722D" w14:paraId="6FB7A4C3" w14:textId="77777777" w:rsidTr="00D26F74">
        <w:trPr>
          <w:jc w:val="center"/>
          <w:ins w:id="6443" w:author="chaniaayulestari@outlook.com" w:date="2021-11-12T15:55:00Z"/>
        </w:trPr>
        <w:tc>
          <w:tcPr>
            <w:tcW w:w="3827" w:type="dxa"/>
            <w:vAlign w:val="center"/>
          </w:tcPr>
          <w:p w14:paraId="69131E1A" w14:textId="77777777" w:rsidR="00722680" w:rsidRPr="0044182F" w:rsidRDefault="00722680" w:rsidP="00D26F74">
            <w:pPr>
              <w:rPr>
                <w:ins w:id="6444" w:author="chaniaayulestari@outlook.com" w:date="2021-11-12T15:55:00Z"/>
                <w:b/>
              </w:rPr>
            </w:pPr>
            <w:ins w:id="6445" w:author="chaniaayulestari@outlook.com" w:date="2021-11-12T15:55:00Z">
              <w:r w:rsidRPr="0044182F">
                <w:rPr>
                  <w:b/>
                </w:rPr>
                <w:t>Description</w:t>
              </w:r>
            </w:ins>
          </w:p>
        </w:tc>
        <w:tc>
          <w:tcPr>
            <w:tcW w:w="3964" w:type="dxa"/>
          </w:tcPr>
          <w:p w14:paraId="1D76C030" w14:textId="6F0BB557" w:rsidR="00722680" w:rsidRPr="000C722D" w:rsidRDefault="00722680" w:rsidP="00D26F74">
            <w:pPr>
              <w:rPr>
                <w:ins w:id="6446" w:author="chaniaayulestari@outlook.com" w:date="2021-11-12T15:55:00Z"/>
              </w:rPr>
            </w:pPr>
            <w:ins w:id="6447" w:author="chaniaayulestari@outlook.com" w:date="2021-11-12T15:55:00Z">
              <w:r>
                <w:t>Use case ini merupakan use case generalisasi dari kelola admin untuk melihat data admin.</w:t>
              </w:r>
            </w:ins>
          </w:p>
        </w:tc>
      </w:tr>
      <w:tr w:rsidR="00722680" w:rsidRPr="002F6C1D" w14:paraId="5BDFA3D7" w14:textId="77777777" w:rsidTr="00D26F74">
        <w:trPr>
          <w:jc w:val="center"/>
          <w:ins w:id="6448" w:author="chaniaayulestari@outlook.com" w:date="2021-11-12T15:55:00Z"/>
        </w:trPr>
        <w:tc>
          <w:tcPr>
            <w:tcW w:w="3827" w:type="dxa"/>
            <w:vAlign w:val="center"/>
          </w:tcPr>
          <w:p w14:paraId="7338B6EF" w14:textId="77777777" w:rsidR="00722680" w:rsidRPr="0044182F" w:rsidRDefault="00722680" w:rsidP="00D26F74">
            <w:pPr>
              <w:rPr>
                <w:ins w:id="6449" w:author="chaniaayulestari@outlook.com" w:date="2021-11-12T15:55:00Z"/>
                <w:b/>
              </w:rPr>
            </w:pPr>
            <w:ins w:id="6450" w:author="chaniaayulestari@outlook.com" w:date="2021-11-12T15:55:00Z">
              <w:r w:rsidRPr="0044182F">
                <w:rPr>
                  <w:b/>
                </w:rPr>
                <w:t>Actors</w:t>
              </w:r>
            </w:ins>
          </w:p>
        </w:tc>
        <w:tc>
          <w:tcPr>
            <w:tcW w:w="3964" w:type="dxa"/>
            <w:vAlign w:val="center"/>
          </w:tcPr>
          <w:p w14:paraId="61CEF6D1" w14:textId="77777777" w:rsidR="00722680" w:rsidRPr="002F6C1D" w:rsidRDefault="00722680" w:rsidP="00D26F74">
            <w:pPr>
              <w:rPr>
                <w:ins w:id="6451" w:author="chaniaayulestari@outlook.com" w:date="2021-11-12T15:55:00Z"/>
              </w:rPr>
            </w:pPr>
            <w:ins w:id="6452" w:author="chaniaayulestari@outlook.com" w:date="2021-11-12T15:55:00Z">
              <w:r>
                <w:t>Bag.IT, Guru BK.</w:t>
              </w:r>
            </w:ins>
          </w:p>
        </w:tc>
      </w:tr>
      <w:tr w:rsidR="00722680" w:rsidRPr="007B7AB3" w14:paraId="7D7512FD" w14:textId="77777777" w:rsidTr="00D26F74">
        <w:trPr>
          <w:jc w:val="center"/>
          <w:ins w:id="6453" w:author="chaniaayulestari@outlook.com" w:date="2021-11-12T15:55:00Z"/>
        </w:trPr>
        <w:tc>
          <w:tcPr>
            <w:tcW w:w="3827" w:type="dxa"/>
            <w:vAlign w:val="center"/>
          </w:tcPr>
          <w:p w14:paraId="2D9D48DF" w14:textId="77777777" w:rsidR="00722680" w:rsidRPr="0044182F" w:rsidRDefault="00722680" w:rsidP="00D26F74">
            <w:pPr>
              <w:rPr>
                <w:ins w:id="6454" w:author="chaniaayulestari@outlook.com" w:date="2021-11-12T15:55:00Z"/>
                <w:b/>
              </w:rPr>
            </w:pPr>
            <w:ins w:id="6455" w:author="chaniaayulestari@outlook.com" w:date="2021-11-12T15:55:00Z">
              <w:r w:rsidRPr="0044182F">
                <w:rPr>
                  <w:b/>
                </w:rPr>
                <w:t>Frequency of Use</w:t>
              </w:r>
            </w:ins>
          </w:p>
        </w:tc>
        <w:tc>
          <w:tcPr>
            <w:tcW w:w="3964" w:type="dxa"/>
            <w:vAlign w:val="center"/>
          </w:tcPr>
          <w:p w14:paraId="06015DB8" w14:textId="77777777" w:rsidR="00722680" w:rsidRPr="007B7AB3" w:rsidRDefault="00722680" w:rsidP="00D26F74">
            <w:pPr>
              <w:rPr>
                <w:ins w:id="6456" w:author="chaniaayulestari@outlook.com" w:date="2021-11-12T15:55:00Z"/>
                <w:i/>
                <w:iCs/>
              </w:rPr>
            </w:pPr>
            <w:ins w:id="6457" w:author="chaniaayulestari@outlook.com" w:date="2021-11-12T15:55:00Z">
              <w:r>
                <w:rPr>
                  <w:i/>
                  <w:iCs/>
                </w:rPr>
                <w:t>Conditional</w:t>
              </w:r>
            </w:ins>
          </w:p>
        </w:tc>
      </w:tr>
      <w:tr w:rsidR="00722680" w:rsidRPr="0044182F" w14:paraId="57A2D202" w14:textId="77777777" w:rsidTr="00D26F74">
        <w:trPr>
          <w:jc w:val="center"/>
          <w:ins w:id="6458" w:author="chaniaayulestari@outlook.com" w:date="2021-11-12T15:55:00Z"/>
        </w:trPr>
        <w:tc>
          <w:tcPr>
            <w:tcW w:w="3827" w:type="dxa"/>
            <w:vAlign w:val="center"/>
          </w:tcPr>
          <w:p w14:paraId="0F666821" w14:textId="77777777" w:rsidR="00722680" w:rsidRPr="0044182F" w:rsidRDefault="00722680" w:rsidP="00D26F74">
            <w:pPr>
              <w:rPr>
                <w:ins w:id="6459" w:author="chaniaayulestari@outlook.com" w:date="2021-11-12T15:55:00Z"/>
                <w:b/>
              </w:rPr>
            </w:pPr>
            <w:ins w:id="6460" w:author="chaniaayulestari@outlook.com" w:date="2021-11-12T15:55:00Z">
              <w:r w:rsidRPr="0044182F">
                <w:rPr>
                  <w:b/>
                </w:rPr>
                <w:t>Triggers</w:t>
              </w:r>
            </w:ins>
          </w:p>
        </w:tc>
        <w:tc>
          <w:tcPr>
            <w:tcW w:w="3964" w:type="dxa"/>
            <w:vAlign w:val="center"/>
          </w:tcPr>
          <w:p w14:paraId="66B562F9" w14:textId="77777777" w:rsidR="00722680" w:rsidRPr="0044182F" w:rsidRDefault="00722680" w:rsidP="00D26F74">
            <w:pPr>
              <w:rPr>
                <w:ins w:id="6461" w:author="chaniaayulestari@outlook.com" w:date="2021-11-12T15:55:00Z"/>
              </w:rPr>
            </w:pPr>
            <w:ins w:id="6462" w:author="chaniaayulestari@outlook.com" w:date="2021-11-12T15:55:00Z">
              <w:r>
                <w:t>-</w:t>
              </w:r>
            </w:ins>
          </w:p>
        </w:tc>
      </w:tr>
      <w:tr w:rsidR="00722680" w:rsidRPr="0081005E" w14:paraId="6BE7C630" w14:textId="77777777" w:rsidTr="00D26F74">
        <w:trPr>
          <w:jc w:val="center"/>
          <w:ins w:id="6463" w:author="chaniaayulestari@outlook.com" w:date="2021-11-12T15:55:00Z"/>
        </w:trPr>
        <w:tc>
          <w:tcPr>
            <w:tcW w:w="3827" w:type="dxa"/>
            <w:vAlign w:val="center"/>
          </w:tcPr>
          <w:p w14:paraId="1C5F719E" w14:textId="77777777" w:rsidR="00722680" w:rsidRPr="0044182F" w:rsidRDefault="00722680" w:rsidP="00D26F74">
            <w:pPr>
              <w:rPr>
                <w:ins w:id="6464" w:author="chaniaayulestari@outlook.com" w:date="2021-11-12T15:55:00Z"/>
                <w:b/>
              </w:rPr>
            </w:pPr>
            <w:ins w:id="6465" w:author="chaniaayulestari@outlook.com" w:date="2021-11-12T15:55:00Z">
              <w:r w:rsidRPr="0044182F">
                <w:rPr>
                  <w:b/>
                </w:rPr>
                <w:t>Pre-Conditions</w:t>
              </w:r>
            </w:ins>
          </w:p>
        </w:tc>
        <w:tc>
          <w:tcPr>
            <w:tcW w:w="3964" w:type="dxa"/>
            <w:vAlign w:val="center"/>
          </w:tcPr>
          <w:p w14:paraId="14967A8A" w14:textId="77777777" w:rsidR="00722680" w:rsidRPr="0081005E" w:rsidRDefault="00722680" w:rsidP="00D26F74">
            <w:pPr>
              <w:rPr>
                <w:ins w:id="6466" w:author="chaniaayulestari@outlook.com" w:date="2021-11-12T15:55:00Z"/>
                <w:i/>
                <w:iCs/>
              </w:rPr>
            </w:pPr>
            <w:ins w:id="6467" w:author="chaniaayulestari@outlook.com" w:date="2021-11-12T15:55:00Z">
              <w:r>
                <w:t>null</w:t>
              </w:r>
            </w:ins>
          </w:p>
        </w:tc>
      </w:tr>
      <w:tr w:rsidR="00722680" w:rsidRPr="0048762E" w14:paraId="018D0FAE" w14:textId="77777777" w:rsidTr="00D26F74">
        <w:trPr>
          <w:jc w:val="center"/>
          <w:ins w:id="6468" w:author="chaniaayulestari@outlook.com" w:date="2021-11-12T15:55:00Z"/>
        </w:trPr>
        <w:tc>
          <w:tcPr>
            <w:tcW w:w="3827" w:type="dxa"/>
            <w:vAlign w:val="center"/>
          </w:tcPr>
          <w:p w14:paraId="35AB1946" w14:textId="77777777" w:rsidR="00722680" w:rsidRPr="0044182F" w:rsidRDefault="00722680" w:rsidP="00D26F74">
            <w:pPr>
              <w:rPr>
                <w:ins w:id="6469" w:author="chaniaayulestari@outlook.com" w:date="2021-11-12T15:55:00Z"/>
                <w:b/>
              </w:rPr>
            </w:pPr>
            <w:ins w:id="6470" w:author="chaniaayulestari@outlook.com" w:date="2021-11-12T15:55:00Z">
              <w:r w:rsidRPr="0044182F">
                <w:rPr>
                  <w:b/>
                </w:rPr>
                <w:t>Post-Conditions</w:t>
              </w:r>
            </w:ins>
          </w:p>
        </w:tc>
        <w:tc>
          <w:tcPr>
            <w:tcW w:w="3964" w:type="dxa"/>
            <w:vAlign w:val="center"/>
          </w:tcPr>
          <w:p w14:paraId="7FF55364" w14:textId="3E073C04" w:rsidR="00722680" w:rsidRPr="0048762E" w:rsidRDefault="00722680" w:rsidP="00D26F74">
            <w:pPr>
              <w:rPr>
                <w:ins w:id="6471" w:author="chaniaayulestari@outlook.com" w:date="2021-11-12T15:55:00Z"/>
              </w:rPr>
            </w:pPr>
            <w:ins w:id="6472" w:author="chaniaayulestari@outlook.com" w:date="2021-11-12T15:55:00Z">
              <w:r>
                <w:t>Data admin ditampilkan</w:t>
              </w:r>
            </w:ins>
          </w:p>
        </w:tc>
      </w:tr>
      <w:tr w:rsidR="00722680" w:rsidRPr="0044182F" w14:paraId="447AFD5F" w14:textId="77777777" w:rsidTr="00D26F74">
        <w:trPr>
          <w:jc w:val="center"/>
          <w:ins w:id="6473" w:author="chaniaayulestari@outlook.com"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6474" w:author="chaniaayulestari@outlook.com" w:date="2021-11-12T15:55:00Z"/>
                <w:b/>
              </w:rPr>
            </w:pPr>
            <w:ins w:id="6475" w:author="chaniaayulestari@outlook.com" w:date="2021-11-12T15:55:00Z">
              <w:r w:rsidRPr="0044182F">
                <w:rPr>
                  <w:b/>
                </w:rPr>
                <w:t>Main Course</w:t>
              </w:r>
            </w:ins>
          </w:p>
        </w:tc>
      </w:tr>
      <w:tr w:rsidR="00722680" w:rsidRPr="0044182F" w14:paraId="5C2E1498" w14:textId="77777777" w:rsidTr="00D26F74">
        <w:trPr>
          <w:jc w:val="center"/>
          <w:ins w:id="6476" w:author="chaniaayulestari@outlook.com" w:date="2021-11-12T15:55:00Z"/>
        </w:trPr>
        <w:tc>
          <w:tcPr>
            <w:tcW w:w="3827" w:type="dxa"/>
            <w:shd w:val="clear" w:color="auto" w:fill="F2EE98"/>
            <w:vAlign w:val="center"/>
          </w:tcPr>
          <w:p w14:paraId="3D5706CE" w14:textId="77777777" w:rsidR="00722680" w:rsidRPr="0044182F" w:rsidRDefault="00722680" w:rsidP="00D26F74">
            <w:pPr>
              <w:jc w:val="center"/>
              <w:rPr>
                <w:ins w:id="6477" w:author="chaniaayulestari@outlook.com" w:date="2021-11-12T15:55:00Z"/>
                <w:b/>
              </w:rPr>
            </w:pPr>
            <w:ins w:id="6478" w:author="chaniaayulestari@outlook.com" w:date="2021-11-12T15:55:00Z">
              <w:r w:rsidRPr="0044182F">
                <w:rPr>
                  <w:b/>
                </w:rPr>
                <w:t>Aksi Aktor</w:t>
              </w:r>
            </w:ins>
          </w:p>
        </w:tc>
        <w:tc>
          <w:tcPr>
            <w:tcW w:w="3964" w:type="dxa"/>
            <w:shd w:val="clear" w:color="auto" w:fill="F2EE98"/>
            <w:vAlign w:val="center"/>
          </w:tcPr>
          <w:p w14:paraId="4EACF489" w14:textId="77777777" w:rsidR="00722680" w:rsidRPr="0044182F" w:rsidRDefault="00722680" w:rsidP="00D26F74">
            <w:pPr>
              <w:jc w:val="center"/>
              <w:rPr>
                <w:ins w:id="6479" w:author="chaniaayulestari@outlook.com" w:date="2021-11-12T15:55:00Z"/>
                <w:b/>
              </w:rPr>
            </w:pPr>
            <w:ins w:id="6480" w:author="chaniaayulestari@outlook.com" w:date="2021-11-12T15:55:00Z">
              <w:r w:rsidRPr="0044182F">
                <w:rPr>
                  <w:b/>
                </w:rPr>
                <w:t>Reaksi Sistem</w:t>
              </w:r>
            </w:ins>
          </w:p>
        </w:tc>
      </w:tr>
      <w:tr w:rsidR="00722680" w:rsidRPr="0044182F" w14:paraId="1AA7E047" w14:textId="77777777" w:rsidTr="00D26F74">
        <w:trPr>
          <w:jc w:val="center"/>
          <w:ins w:id="6481" w:author="chaniaayulestari@outlook.com" w:date="2021-11-12T15:55:00Z"/>
        </w:trPr>
        <w:tc>
          <w:tcPr>
            <w:tcW w:w="3827" w:type="dxa"/>
            <w:vAlign w:val="center"/>
          </w:tcPr>
          <w:p w14:paraId="6ED8E97A" w14:textId="0FA7986E" w:rsidR="00722680" w:rsidRPr="0044182F" w:rsidRDefault="00722680" w:rsidP="00722680">
            <w:pPr>
              <w:numPr>
                <w:ilvl w:val="0"/>
                <w:numId w:val="100"/>
              </w:numPr>
              <w:spacing w:after="160"/>
              <w:rPr>
                <w:ins w:id="6482" w:author="chaniaayulestari@outlook.com" w:date="2021-11-12T15:55:00Z"/>
              </w:rPr>
            </w:pPr>
            <w:ins w:id="6483" w:author="chaniaayulestari@outlook.com" w:date="2021-11-12T15:55:00Z">
              <w:r>
                <w:t>memasuki menu “Data Admin”</w:t>
              </w:r>
            </w:ins>
          </w:p>
        </w:tc>
        <w:tc>
          <w:tcPr>
            <w:tcW w:w="3964" w:type="dxa"/>
            <w:vAlign w:val="center"/>
          </w:tcPr>
          <w:p w14:paraId="1281DA7E" w14:textId="77777777" w:rsidR="00722680" w:rsidRPr="0044182F" w:rsidRDefault="00722680" w:rsidP="00D26F74">
            <w:pPr>
              <w:ind w:left="511"/>
              <w:rPr>
                <w:ins w:id="6484" w:author="chaniaayulestari@outlook.com" w:date="2021-11-12T15:55:00Z"/>
              </w:rPr>
            </w:pPr>
          </w:p>
        </w:tc>
      </w:tr>
      <w:tr w:rsidR="00722680" w:rsidRPr="0044182F" w14:paraId="766EC392" w14:textId="77777777" w:rsidTr="00D26F74">
        <w:trPr>
          <w:jc w:val="center"/>
          <w:ins w:id="6485" w:author="chaniaayulestari@outlook.com" w:date="2021-11-12T15:55:00Z"/>
        </w:trPr>
        <w:tc>
          <w:tcPr>
            <w:tcW w:w="3827" w:type="dxa"/>
            <w:vAlign w:val="center"/>
          </w:tcPr>
          <w:p w14:paraId="3553C8BA" w14:textId="77777777" w:rsidR="00722680" w:rsidRPr="0044182F" w:rsidRDefault="00722680" w:rsidP="00D26F74">
            <w:pPr>
              <w:ind w:left="510"/>
              <w:rPr>
                <w:ins w:id="6486" w:author="chaniaayulestari@outlook.com"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6487" w:author="chaniaayulestari@outlook.com" w:date="2021-11-12T15:55:00Z"/>
              </w:rPr>
            </w:pPr>
            <w:ins w:id="6488" w:author="chaniaayulestari@outlook.com" w:date="2021-11-12T15:55:00Z">
              <w:r>
                <w:t>Menampilkan seluruh data admin</w:t>
              </w:r>
            </w:ins>
          </w:p>
        </w:tc>
      </w:tr>
      <w:tr w:rsidR="00722680" w:rsidRPr="001B1AF9" w14:paraId="63EDB614" w14:textId="77777777" w:rsidTr="00D26F74">
        <w:trPr>
          <w:jc w:val="center"/>
          <w:ins w:id="6489" w:author="chaniaayulestari@outlook.com"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6490" w:author="chaniaayulestari@outlook.com" w:date="2021-11-12T15:55:00Z"/>
                <w:b/>
                <w:bCs/>
              </w:rPr>
            </w:pPr>
            <w:ins w:id="6491" w:author="chaniaayulestari@outlook.com" w:date="2021-11-12T15:55:00Z">
              <w:r w:rsidRPr="001B1AF9">
                <w:rPr>
                  <w:b/>
                  <w:bCs/>
                </w:rPr>
                <w:t>Skenario Eksepsi (Optional)</w:t>
              </w:r>
            </w:ins>
          </w:p>
        </w:tc>
      </w:tr>
      <w:tr w:rsidR="00722680" w:rsidRPr="001B1AF9" w14:paraId="136D345B" w14:textId="77777777" w:rsidTr="00D26F74">
        <w:trPr>
          <w:jc w:val="center"/>
          <w:ins w:id="6492" w:author="chaniaayulestari@outlook.com"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6493" w:author="chaniaayulestari@outlook.com" w:date="2021-11-12T15:55:00Z"/>
                <w:b/>
                <w:bCs/>
              </w:rPr>
            </w:pPr>
            <w:ins w:id="6494" w:author="chaniaayulestari@outlook.com" w:date="2021-11-12T15:55:00Z">
              <w:r w:rsidRPr="001B1AF9">
                <w:rPr>
                  <w:b/>
                  <w:bCs/>
                </w:rPr>
                <w:t>Aksi Aktor</w:t>
              </w:r>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6495" w:author="chaniaayulestari@outlook.com" w:date="2021-11-12T15:55:00Z"/>
                <w:b/>
                <w:bCs/>
              </w:rPr>
            </w:pPr>
            <w:ins w:id="6496" w:author="chaniaayulestari@outlook.com" w:date="2021-11-12T15:55:00Z">
              <w:r w:rsidRPr="001B1AF9">
                <w:rPr>
                  <w:b/>
                  <w:bCs/>
                </w:rPr>
                <w:t>Reaksi Sistem</w:t>
              </w:r>
            </w:ins>
          </w:p>
        </w:tc>
      </w:tr>
      <w:tr w:rsidR="00722680" w14:paraId="7FB8B7B8" w14:textId="77777777" w:rsidTr="00D26F74">
        <w:trPr>
          <w:jc w:val="center"/>
          <w:ins w:id="6497" w:author="chaniaayulestari@outlook.com" w:date="2021-11-12T15:55:00Z"/>
        </w:trPr>
        <w:tc>
          <w:tcPr>
            <w:tcW w:w="3827" w:type="dxa"/>
            <w:vAlign w:val="center"/>
          </w:tcPr>
          <w:p w14:paraId="5F7E3D15" w14:textId="556B7505" w:rsidR="00722680" w:rsidRDefault="00722680" w:rsidP="00D26F74">
            <w:pPr>
              <w:pStyle w:val="ListParagraph"/>
              <w:ind w:left="455"/>
              <w:rPr>
                <w:ins w:id="6498" w:author="chaniaayulestari@outlook.com" w:date="2021-11-12T15:55:00Z"/>
              </w:rPr>
            </w:pPr>
            <w:ins w:id="6499" w:author="chaniaayulestari@outlook.com" w:date="2021-11-12T15:55:00Z">
              <w:r>
                <w:t xml:space="preserve">2a. Memasukan data </w:t>
              </w:r>
            </w:ins>
            <w:ins w:id="6500" w:author="chaniaayulestari@outlook.com" w:date="2021-11-12T15:56:00Z">
              <w:r>
                <w:t>admin</w:t>
              </w:r>
            </w:ins>
            <w:ins w:id="6501" w:author="chaniaayulestari@outlook.com" w:date="2021-11-12T15:55:00Z">
              <w:r>
                <w:t xml:space="preserve"> yang tidak ada didalam sistem</w:t>
              </w:r>
            </w:ins>
          </w:p>
        </w:tc>
        <w:tc>
          <w:tcPr>
            <w:tcW w:w="3964" w:type="dxa"/>
            <w:vAlign w:val="center"/>
          </w:tcPr>
          <w:p w14:paraId="08FA270C" w14:textId="77777777" w:rsidR="00722680" w:rsidRDefault="00722680" w:rsidP="00D26F74">
            <w:pPr>
              <w:pStyle w:val="ListParagraph"/>
              <w:spacing w:after="160"/>
              <w:ind w:left="468"/>
              <w:rPr>
                <w:ins w:id="6502" w:author="chaniaayulestari@outlook.com" w:date="2021-11-12T15:55:00Z"/>
              </w:rPr>
            </w:pPr>
          </w:p>
        </w:tc>
      </w:tr>
      <w:tr w:rsidR="00722680" w14:paraId="27ED6479" w14:textId="77777777" w:rsidTr="00D26F74">
        <w:trPr>
          <w:jc w:val="center"/>
          <w:ins w:id="6503" w:author="chaniaayulestari@outlook.com" w:date="2021-11-12T15:55:00Z"/>
        </w:trPr>
        <w:tc>
          <w:tcPr>
            <w:tcW w:w="3827" w:type="dxa"/>
            <w:vAlign w:val="center"/>
          </w:tcPr>
          <w:p w14:paraId="6C6D0F2B" w14:textId="77777777" w:rsidR="00722680" w:rsidRDefault="00722680" w:rsidP="00D26F74">
            <w:pPr>
              <w:pStyle w:val="ListParagraph"/>
              <w:ind w:left="450"/>
              <w:rPr>
                <w:ins w:id="6504" w:author="chaniaayulestari@outlook.com" w:date="2021-11-12T15:55:00Z"/>
              </w:rPr>
            </w:pPr>
          </w:p>
        </w:tc>
        <w:tc>
          <w:tcPr>
            <w:tcW w:w="3964" w:type="dxa"/>
            <w:vAlign w:val="center"/>
          </w:tcPr>
          <w:p w14:paraId="2EEBD23E" w14:textId="42720845" w:rsidR="00722680" w:rsidRDefault="00722680" w:rsidP="00D26F74">
            <w:pPr>
              <w:pStyle w:val="ListParagraph"/>
              <w:spacing w:after="160"/>
              <w:ind w:left="468"/>
              <w:rPr>
                <w:ins w:id="6505" w:author="chaniaayulestari@outlook.com" w:date="2021-11-12T15:55:00Z"/>
              </w:rPr>
            </w:pPr>
            <w:ins w:id="6506" w:author="chaniaayulestari@outlook.com" w:date="2021-11-12T15:55:00Z">
              <w:r>
                <w:t xml:space="preserve">2b. Menampilkan pemberitahuan melalui notifikasi bahwa data </w:t>
              </w:r>
            </w:ins>
            <w:ins w:id="6507" w:author="chaniaayulestari@outlook.com" w:date="2021-11-12T15:56:00Z">
              <w:r>
                <w:t xml:space="preserve">admin </w:t>
              </w:r>
            </w:ins>
            <w:ins w:id="6508" w:author="chaniaayulestari@outlook.com" w:date="2021-11-12T15:55:00Z">
              <w:r>
                <w:t>tidak ditemukan</w:t>
              </w:r>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6509" w:author="chaniaayulestari@outlook.com" w:date="2021-11-12T16:30:00Z"/>
        </w:rPr>
      </w:pPr>
      <w:r>
        <w:t>Skenario Kelola Semester</w:t>
      </w:r>
    </w:p>
    <w:p w14:paraId="31030BDA" w14:textId="3F578258" w:rsidR="00885B6D" w:rsidRDefault="00885B6D">
      <w:pPr>
        <w:ind w:left="66" w:firstLine="360"/>
        <w:rPr>
          <w:ins w:id="6510" w:author="chaniaayulestari@outlook.com" w:date="2021-11-12T16:30:00Z"/>
        </w:rPr>
        <w:pPrChange w:id="6511" w:author="chaniaayulestari@outlook.com" w:date="2021-11-12T16:30:00Z">
          <w:pPr>
            <w:pStyle w:val="ListParagraph"/>
            <w:numPr>
              <w:numId w:val="25"/>
            </w:numPr>
            <w:ind w:hanging="360"/>
          </w:pPr>
        </w:pPrChange>
      </w:pPr>
      <w:ins w:id="6512" w:author="chaniaayulestari@outlook.com" w:date="2021-11-12T16:30:00Z">
        <w:r>
          <w:lastRenderedPageBreak/>
          <w:t>Pada skenario kelola admin terdapat 4 generalisasi data yaitu tambah se</w:t>
        </w:r>
      </w:ins>
      <w:ins w:id="6513" w:author="chaniaayulestari@outlook.com" w:date="2021-11-12T16:31:00Z">
        <w:r>
          <w:t>mester</w:t>
        </w:r>
      </w:ins>
      <w:ins w:id="6514" w:author="chaniaayulestari@outlook.com" w:date="2021-11-12T16:30:00Z">
        <w:r>
          <w:t xml:space="preserve">, hapus </w:t>
        </w:r>
      </w:ins>
      <w:ins w:id="6515" w:author="chaniaayulestari@outlook.com" w:date="2021-11-12T16:31:00Z">
        <w:r>
          <w:t>semester</w:t>
        </w:r>
      </w:ins>
      <w:ins w:id="6516" w:author="chaniaayulestari@outlook.com" w:date="2021-11-12T16:30:00Z">
        <w:r>
          <w:t xml:space="preserve">, edit </w:t>
        </w:r>
      </w:ins>
      <w:ins w:id="6517" w:author="chaniaayulestari@outlook.com" w:date="2021-11-12T16:31:00Z">
        <w:r>
          <w:t xml:space="preserve">semester </w:t>
        </w:r>
      </w:ins>
      <w:ins w:id="6518" w:author="chaniaayulestari@outlook.com" w:date="2021-11-12T16:30:00Z">
        <w:r>
          <w:t xml:space="preserve">dan lihat </w:t>
        </w:r>
      </w:ins>
      <w:ins w:id="6519" w:author="chaniaayulestari@outlook.com" w:date="2021-11-12T16:31:00Z">
        <w:r>
          <w:t>semester</w:t>
        </w:r>
      </w:ins>
      <w:ins w:id="6520" w:author="chaniaayulestari@outlook.com" w:date="2021-11-12T16:30:00Z">
        <w:r>
          <w:t>. Hal tersebut dijelaskan pada poin-poin dibawah ini :</w:t>
        </w:r>
      </w:ins>
    </w:p>
    <w:p w14:paraId="64F357D2" w14:textId="1B3032F4" w:rsidR="00521E25" w:rsidDel="0027153E" w:rsidRDefault="00521E25" w:rsidP="00521E25">
      <w:pPr>
        <w:pStyle w:val="ListParagraph"/>
        <w:numPr>
          <w:ilvl w:val="0"/>
          <w:numId w:val="97"/>
        </w:numPr>
        <w:ind w:left="426"/>
        <w:rPr>
          <w:ins w:id="6521" w:author="chaniaayulestari@outlook.com" w:date="2021-11-12T16:31:00Z"/>
          <w:del w:id="6522" w:author="Rafi Aziizi" w:date="2021-11-12T16:56:00Z"/>
        </w:rPr>
      </w:pPr>
      <w:ins w:id="6523" w:author="chaniaayulestari@outlook.com" w:date="2021-11-12T15:29:00Z">
        <w:r>
          <w:t xml:space="preserve">Skenario Tambah </w:t>
        </w:r>
      </w:ins>
      <w:ins w:id="6524" w:author="chaniaayulestari@outlook.com" w:date="2021-11-12T15:56:00Z">
        <w:r w:rsidR="00EC162F">
          <w:t>Semester</w:t>
        </w:r>
      </w:ins>
    </w:p>
    <w:p w14:paraId="231F6AF9" w14:textId="77777777" w:rsidR="00885B6D" w:rsidRDefault="00885B6D">
      <w:pPr>
        <w:pStyle w:val="ListParagraph"/>
        <w:numPr>
          <w:ilvl w:val="0"/>
          <w:numId w:val="97"/>
        </w:numPr>
        <w:ind w:left="426"/>
        <w:rPr>
          <w:ins w:id="6525" w:author="chaniaayulestari@outlook.com" w:date="2021-11-12T15:58:00Z"/>
        </w:rPr>
      </w:pPr>
    </w:p>
    <w:p w14:paraId="3316BCE7" w14:textId="05532858" w:rsidR="00A25E3C" w:rsidRDefault="00A25E3C">
      <w:pPr>
        <w:pStyle w:val="Caption"/>
        <w:keepNext/>
        <w:jc w:val="center"/>
        <w:rPr>
          <w:ins w:id="6526" w:author="chaniaayulestari@outlook.com" w:date="2021-11-13T14:09:00Z"/>
        </w:rPr>
        <w:pPrChange w:id="6527" w:author="chaniaayulestari@outlook.com" w:date="2021-11-13T14:09:00Z">
          <w:pPr/>
        </w:pPrChange>
      </w:pPr>
      <w:bookmarkStart w:id="6528" w:name="_Toc87950190"/>
      <w:ins w:id="6529" w:author="chaniaayulestari@outlook.com" w:date="2021-11-13T14:09:00Z">
        <w:r>
          <w:t xml:space="preserve">Tabel 3. </w:t>
        </w:r>
      </w:ins>
      <w:ins w:id="6530" w:author="Rafi Aziizi" w:date="2021-11-14T11:08:00Z">
        <w:r w:rsidR="001B2DEA">
          <w:fldChar w:fldCharType="begin"/>
        </w:r>
        <w:r w:rsidR="001B2DEA">
          <w:instrText xml:space="preserve"> SEQ Tabel_3. \* ARABIC </w:instrText>
        </w:r>
      </w:ins>
      <w:r w:rsidR="001B2DEA">
        <w:fldChar w:fldCharType="separate"/>
      </w:r>
      <w:ins w:id="6531" w:author="Rafi Aziizi" w:date="2021-11-14T11:08:00Z">
        <w:r w:rsidR="001B2DEA">
          <w:rPr>
            <w:noProof/>
          </w:rPr>
          <w:t>36</w:t>
        </w:r>
        <w:r w:rsidR="001B2DEA">
          <w:fldChar w:fldCharType="end"/>
        </w:r>
      </w:ins>
      <w:ins w:id="6532" w:author="chaniaayulestari@outlook.com" w:date="2021-11-13T14:09:00Z">
        <w:del w:id="6533" w:author="Rafi Aziizi" w:date="2021-11-14T09:52:00Z">
          <w:r w:rsidDel="003640C9">
            <w:fldChar w:fldCharType="begin"/>
          </w:r>
          <w:r w:rsidDel="003640C9">
            <w:delInstrText xml:space="preserve"> SEQ Tabel_3. \* ARABIC </w:delInstrText>
          </w:r>
        </w:del>
      </w:ins>
      <w:del w:id="6534" w:author="Rafi Aziizi" w:date="2021-11-14T09:52:00Z">
        <w:r w:rsidDel="003640C9">
          <w:fldChar w:fldCharType="end"/>
        </w:r>
      </w:del>
      <w:ins w:id="6535" w:author="chaniaayulestari@outlook.com" w:date="2021-11-13T14:09:00Z">
        <w:r>
          <w:t xml:space="preserve"> Skenario Tambah Semester</w:t>
        </w:r>
        <w:bookmarkEnd w:id="652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6536" w:author="chaniaayulestari@outlook.com" w:date="2021-11-12T15:58:00Z"/>
        </w:trPr>
        <w:tc>
          <w:tcPr>
            <w:tcW w:w="3827" w:type="dxa"/>
            <w:shd w:val="clear" w:color="auto" w:fill="F2EE98"/>
            <w:vAlign w:val="center"/>
          </w:tcPr>
          <w:p w14:paraId="696F94D7" w14:textId="77777777" w:rsidR="00EC162F" w:rsidRPr="0044182F" w:rsidRDefault="00EC162F" w:rsidP="00D26F74">
            <w:pPr>
              <w:rPr>
                <w:ins w:id="6537" w:author="chaniaayulestari@outlook.com" w:date="2021-11-12T15:58:00Z"/>
                <w:b/>
              </w:rPr>
            </w:pPr>
            <w:ins w:id="6538" w:author="chaniaayulestari@outlook.com"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6539" w:author="chaniaayulestari@outlook.com" w:date="2021-11-12T15:58:00Z"/>
              </w:rPr>
            </w:pPr>
            <w:ins w:id="6540" w:author="chaniaayulestari@outlook.com" w:date="2021-11-12T15:58:00Z">
              <w:r>
                <w:t>Tambah Semester</w:t>
              </w:r>
            </w:ins>
          </w:p>
        </w:tc>
      </w:tr>
      <w:tr w:rsidR="00EC162F" w:rsidRPr="002F6C1D" w14:paraId="7626EC9B" w14:textId="77777777" w:rsidTr="00D26F74">
        <w:trPr>
          <w:jc w:val="center"/>
          <w:ins w:id="6541" w:author="chaniaayulestari@outlook.com" w:date="2021-11-12T15:58:00Z"/>
        </w:trPr>
        <w:tc>
          <w:tcPr>
            <w:tcW w:w="3827" w:type="dxa"/>
            <w:vAlign w:val="center"/>
          </w:tcPr>
          <w:p w14:paraId="68104155" w14:textId="77777777" w:rsidR="00EC162F" w:rsidRPr="0044182F" w:rsidRDefault="00EC162F" w:rsidP="00D26F74">
            <w:pPr>
              <w:rPr>
                <w:ins w:id="6542" w:author="chaniaayulestari@outlook.com" w:date="2021-11-12T15:58:00Z"/>
                <w:b/>
              </w:rPr>
            </w:pPr>
            <w:ins w:id="6543" w:author="chaniaayulestari@outlook.com" w:date="2021-11-12T15:58:00Z">
              <w:r w:rsidRPr="0044182F">
                <w:rPr>
                  <w:b/>
                </w:rPr>
                <w:t>ID</w:t>
              </w:r>
            </w:ins>
          </w:p>
        </w:tc>
        <w:tc>
          <w:tcPr>
            <w:tcW w:w="3964" w:type="dxa"/>
            <w:vAlign w:val="center"/>
          </w:tcPr>
          <w:p w14:paraId="52A745A0" w14:textId="63339F7D" w:rsidR="00EC162F" w:rsidRPr="002F6C1D" w:rsidRDefault="00EC162F" w:rsidP="00D26F74">
            <w:pPr>
              <w:rPr>
                <w:ins w:id="6544" w:author="chaniaayulestari@outlook.com" w:date="2021-11-12T15:58:00Z"/>
              </w:rPr>
            </w:pPr>
            <w:ins w:id="6545" w:author="chaniaayulestari@outlook.com" w:date="2021-11-12T15:58:00Z">
              <w:r>
                <w:t>RC17</w:t>
              </w:r>
            </w:ins>
            <w:ins w:id="6546" w:author="Rafi Aziizi" w:date="2021-11-13T06:58:00Z">
              <w:r w:rsidR="005049EC">
                <w:t>.1</w:t>
              </w:r>
            </w:ins>
          </w:p>
        </w:tc>
      </w:tr>
      <w:tr w:rsidR="00EC162F" w:rsidRPr="000C722D" w14:paraId="23CDA11C" w14:textId="77777777" w:rsidTr="00D26F74">
        <w:trPr>
          <w:jc w:val="center"/>
          <w:ins w:id="6547" w:author="chaniaayulestari@outlook.com" w:date="2021-11-12T15:58:00Z"/>
        </w:trPr>
        <w:tc>
          <w:tcPr>
            <w:tcW w:w="3827" w:type="dxa"/>
            <w:vAlign w:val="center"/>
          </w:tcPr>
          <w:p w14:paraId="4E4FDC36" w14:textId="77777777" w:rsidR="00EC162F" w:rsidRPr="0044182F" w:rsidRDefault="00EC162F" w:rsidP="00D26F74">
            <w:pPr>
              <w:rPr>
                <w:ins w:id="6548" w:author="chaniaayulestari@outlook.com" w:date="2021-11-12T15:58:00Z"/>
                <w:b/>
              </w:rPr>
            </w:pPr>
            <w:ins w:id="6549" w:author="chaniaayulestari@outlook.com" w:date="2021-11-12T15:58:00Z">
              <w:r w:rsidRPr="0044182F">
                <w:rPr>
                  <w:b/>
                </w:rPr>
                <w:t>Description</w:t>
              </w:r>
            </w:ins>
          </w:p>
        </w:tc>
        <w:tc>
          <w:tcPr>
            <w:tcW w:w="3964" w:type="dxa"/>
          </w:tcPr>
          <w:p w14:paraId="68BFDEA7" w14:textId="1E72A07C" w:rsidR="00EC162F" w:rsidRPr="000C722D" w:rsidRDefault="00EC162F" w:rsidP="00D26F74">
            <w:pPr>
              <w:rPr>
                <w:ins w:id="6550" w:author="chaniaayulestari@outlook.com" w:date="2021-11-12T15:58:00Z"/>
              </w:rPr>
            </w:pPr>
            <w:ins w:id="6551" w:author="chaniaayulestari@outlook.com" w:date="2021-11-12T15:58:00Z">
              <w:r>
                <w:t>Use case ini merupakan use case generalisasi dari kelola semester untuk menambah data semester</w:t>
              </w:r>
            </w:ins>
          </w:p>
        </w:tc>
      </w:tr>
      <w:tr w:rsidR="00EC162F" w:rsidRPr="002F6C1D" w14:paraId="223FA420" w14:textId="77777777" w:rsidTr="00D26F74">
        <w:trPr>
          <w:jc w:val="center"/>
          <w:ins w:id="6552" w:author="chaniaayulestari@outlook.com" w:date="2021-11-12T15:58:00Z"/>
        </w:trPr>
        <w:tc>
          <w:tcPr>
            <w:tcW w:w="3827" w:type="dxa"/>
            <w:vAlign w:val="center"/>
          </w:tcPr>
          <w:p w14:paraId="22AA6CFD" w14:textId="77777777" w:rsidR="00EC162F" w:rsidRPr="0044182F" w:rsidRDefault="00EC162F" w:rsidP="00D26F74">
            <w:pPr>
              <w:rPr>
                <w:ins w:id="6553" w:author="chaniaayulestari@outlook.com" w:date="2021-11-12T15:58:00Z"/>
                <w:b/>
              </w:rPr>
            </w:pPr>
            <w:ins w:id="6554" w:author="chaniaayulestari@outlook.com" w:date="2021-11-12T15:58:00Z">
              <w:r w:rsidRPr="0044182F">
                <w:rPr>
                  <w:b/>
                </w:rPr>
                <w:t>Actors</w:t>
              </w:r>
            </w:ins>
          </w:p>
        </w:tc>
        <w:tc>
          <w:tcPr>
            <w:tcW w:w="3964" w:type="dxa"/>
            <w:vAlign w:val="center"/>
          </w:tcPr>
          <w:p w14:paraId="7F23FA20" w14:textId="77777777" w:rsidR="00EC162F" w:rsidRPr="002F6C1D" w:rsidRDefault="00EC162F" w:rsidP="00D26F74">
            <w:pPr>
              <w:rPr>
                <w:ins w:id="6555" w:author="chaniaayulestari@outlook.com" w:date="2021-11-12T15:58:00Z"/>
              </w:rPr>
            </w:pPr>
            <w:ins w:id="6556" w:author="chaniaayulestari@outlook.com" w:date="2021-11-12T15:58:00Z">
              <w:r>
                <w:t>Bag.IT, Guru BK.</w:t>
              </w:r>
            </w:ins>
          </w:p>
        </w:tc>
      </w:tr>
      <w:tr w:rsidR="00EC162F" w:rsidRPr="007B7AB3" w14:paraId="3DC5ABD0" w14:textId="77777777" w:rsidTr="00D26F74">
        <w:trPr>
          <w:jc w:val="center"/>
          <w:ins w:id="6557" w:author="chaniaayulestari@outlook.com" w:date="2021-11-12T15:58:00Z"/>
        </w:trPr>
        <w:tc>
          <w:tcPr>
            <w:tcW w:w="3827" w:type="dxa"/>
            <w:vAlign w:val="center"/>
          </w:tcPr>
          <w:p w14:paraId="7E8814E5" w14:textId="77777777" w:rsidR="00EC162F" w:rsidRPr="0044182F" w:rsidRDefault="00EC162F" w:rsidP="00D26F74">
            <w:pPr>
              <w:rPr>
                <w:ins w:id="6558" w:author="chaniaayulestari@outlook.com" w:date="2021-11-12T15:58:00Z"/>
                <w:b/>
              </w:rPr>
            </w:pPr>
            <w:ins w:id="6559" w:author="chaniaayulestari@outlook.com" w:date="2021-11-12T15:58:00Z">
              <w:r w:rsidRPr="0044182F">
                <w:rPr>
                  <w:b/>
                </w:rPr>
                <w:t>Frequency of Use</w:t>
              </w:r>
            </w:ins>
          </w:p>
        </w:tc>
        <w:tc>
          <w:tcPr>
            <w:tcW w:w="3964" w:type="dxa"/>
            <w:vAlign w:val="center"/>
          </w:tcPr>
          <w:p w14:paraId="45969B03" w14:textId="77777777" w:rsidR="00EC162F" w:rsidRPr="007B7AB3" w:rsidRDefault="00EC162F" w:rsidP="00D26F74">
            <w:pPr>
              <w:rPr>
                <w:ins w:id="6560" w:author="chaniaayulestari@outlook.com" w:date="2021-11-12T15:58:00Z"/>
                <w:i/>
                <w:iCs/>
              </w:rPr>
            </w:pPr>
            <w:ins w:id="6561" w:author="chaniaayulestari@outlook.com" w:date="2021-11-12T15:58:00Z">
              <w:r>
                <w:rPr>
                  <w:i/>
                  <w:iCs/>
                </w:rPr>
                <w:t>Conditional</w:t>
              </w:r>
            </w:ins>
          </w:p>
        </w:tc>
      </w:tr>
      <w:tr w:rsidR="00EC162F" w:rsidRPr="0044182F" w14:paraId="5537A23C" w14:textId="77777777" w:rsidTr="00D26F74">
        <w:trPr>
          <w:jc w:val="center"/>
          <w:ins w:id="6562" w:author="chaniaayulestari@outlook.com" w:date="2021-11-12T15:58:00Z"/>
        </w:trPr>
        <w:tc>
          <w:tcPr>
            <w:tcW w:w="3827" w:type="dxa"/>
            <w:vAlign w:val="center"/>
          </w:tcPr>
          <w:p w14:paraId="635D2FB7" w14:textId="77777777" w:rsidR="00EC162F" w:rsidRPr="0044182F" w:rsidRDefault="00EC162F" w:rsidP="00D26F74">
            <w:pPr>
              <w:rPr>
                <w:ins w:id="6563" w:author="chaniaayulestari@outlook.com" w:date="2021-11-12T15:58:00Z"/>
                <w:b/>
              </w:rPr>
            </w:pPr>
            <w:ins w:id="6564" w:author="chaniaayulestari@outlook.com" w:date="2021-11-12T15:58:00Z">
              <w:r w:rsidRPr="0044182F">
                <w:rPr>
                  <w:b/>
                </w:rPr>
                <w:t>Triggers</w:t>
              </w:r>
            </w:ins>
          </w:p>
        </w:tc>
        <w:tc>
          <w:tcPr>
            <w:tcW w:w="3964" w:type="dxa"/>
            <w:vAlign w:val="center"/>
          </w:tcPr>
          <w:p w14:paraId="08FC6191" w14:textId="77777777" w:rsidR="00EC162F" w:rsidRPr="0044182F" w:rsidRDefault="00EC162F" w:rsidP="00D26F74">
            <w:pPr>
              <w:rPr>
                <w:ins w:id="6565" w:author="chaniaayulestari@outlook.com" w:date="2021-11-12T15:58:00Z"/>
              </w:rPr>
            </w:pPr>
            <w:ins w:id="6566" w:author="chaniaayulestari@outlook.com" w:date="2021-11-12T15:58:00Z">
              <w:r>
                <w:t>-</w:t>
              </w:r>
            </w:ins>
          </w:p>
        </w:tc>
      </w:tr>
      <w:tr w:rsidR="00EC162F" w:rsidRPr="0081005E" w14:paraId="5AA5C33B" w14:textId="77777777" w:rsidTr="00D26F74">
        <w:trPr>
          <w:jc w:val="center"/>
          <w:ins w:id="6567" w:author="chaniaayulestari@outlook.com" w:date="2021-11-12T15:58:00Z"/>
        </w:trPr>
        <w:tc>
          <w:tcPr>
            <w:tcW w:w="3827" w:type="dxa"/>
            <w:vAlign w:val="center"/>
          </w:tcPr>
          <w:p w14:paraId="5257B83B" w14:textId="77777777" w:rsidR="00EC162F" w:rsidRPr="0044182F" w:rsidRDefault="00EC162F" w:rsidP="00D26F74">
            <w:pPr>
              <w:rPr>
                <w:ins w:id="6568" w:author="chaniaayulestari@outlook.com" w:date="2021-11-12T15:58:00Z"/>
                <w:b/>
              </w:rPr>
            </w:pPr>
            <w:ins w:id="6569" w:author="chaniaayulestari@outlook.com" w:date="2021-11-12T15:58:00Z">
              <w:r w:rsidRPr="0044182F">
                <w:rPr>
                  <w:b/>
                </w:rPr>
                <w:t>Pre-Conditions</w:t>
              </w:r>
            </w:ins>
          </w:p>
        </w:tc>
        <w:tc>
          <w:tcPr>
            <w:tcW w:w="3964" w:type="dxa"/>
            <w:vAlign w:val="center"/>
          </w:tcPr>
          <w:p w14:paraId="0A438082" w14:textId="76AC1200" w:rsidR="00EC162F" w:rsidRPr="0081005E" w:rsidRDefault="00EC162F" w:rsidP="00D26F74">
            <w:pPr>
              <w:rPr>
                <w:ins w:id="6570" w:author="chaniaayulestari@outlook.com" w:date="2021-11-12T15:58:00Z"/>
                <w:i/>
                <w:iCs/>
              </w:rPr>
            </w:pPr>
            <w:ins w:id="6571" w:author="chaniaayulestari@outlook.com" w:date="2021-11-12T15:58:00Z">
              <w:r>
                <w:t>Data semester tidak ada</w:t>
              </w:r>
            </w:ins>
          </w:p>
        </w:tc>
      </w:tr>
      <w:tr w:rsidR="00EC162F" w:rsidRPr="0048762E" w14:paraId="01F01CAE" w14:textId="77777777" w:rsidTr="00D26F74">
        <w:trPr>
          <w:jc w:val="center"/>
          <w:ins w:id="6572" w:author="chaniaayulestari@outlook.com" w:date="2021-11-12T15:58:00Z"/>
        </w:trPr>
        <w:tc>
          <w:tcPr>
            <w:tcW w:w="3827" w:type="dxa"/>
            <w:vAlign w:val="center"/>
          </w:tcPr>
          <w:p w14:paraId="243F9DA1" w14:textId="77777777" w:rsidR="00EC162F" w:rsidRPr="0044182F" w:rsidRDefault="00EC162F" w:rsidP="00D26F74">
            <w:pPr>
              <w:rPr>
                <w:ins w:id="6573" w:author="chaniaayulestari@outlook.com" w:date="2021-11-12T15:58:00Z"/>
                <w:b/>
              </w:rPr>
            </w:pPr>
            <w:ins w:id="6574" w:author="chaniaayulestari@outlook.com" w:date="2021-11-12T15:58:00Z">
              <w:r w:rsidRPr="0044182F">
                <w:rPr>
                  <w:b/>
                </w:rPr>
                <w:t>Post-Conditions</w:t>
              </w:r>
            </w:ins>
          </w:p>
        </w:tc>
        <w:tc>
          <w:tcPr>
            <w:tcW w:w="3964" w:type="dxa"/>
            <w:vAlign w:val="center"/>
          </w:tcPr>
          <w:p w14:paraId="378EF23F" w14:textId="601F8087" w:rsidR="00EC162F" w:rsidRPr="0048762E" w:rsidRDefault="00EC162F" w:rsidP="00D26F74">
            <w:pPr>
              <w:rPr>
                <w:ins w:id="6575" w:author="chaniaayulestari@outlook.com" w:date="2021-11-12T15:58:00Z"/>
              </w:rPr>
            </w:pPr>
            <w:ins w:id="6576" w:author="chaniaayulestari@outlook.com" w:date="2021-11-12T15:58:00Z">
              <w:r>
                <w:t xml:space="preserve">Data </w:t>
              </w:r>
            </w:ins>
            <w:ins w:id="6577" w:author="chaniaayulestari@outlook.com" w:date="2021-11-12T15:59:00Z">
              <w:r>
                <w:t>semester</w:t>
              </w:r>
            </w:ins>
            <w:ins w:id="6578" w:author="chaniaayulestari@outlook.com" w:date="2021-11-12T15:58:00Z">
              <w:r>
                <w:t xml:space="preserve"> baru ditampilkan</w:t>
              </w:r>
            </w:ins>
          </w:p>
        </w:tc>
      </w:tr>
      <w:tr w:rsidR="00EC162F" w:rsidRPr="0044182F" w14:paraId="64D67E03" w14:textId="77777777" w:rsidTr="00D26F74">
        <w:trPr>
          <w:jc w:val="center"/>
          <w:ins w:id="6579" w:author="chaniaayulestari@outlook.com"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6580" w:author="chaniaayulestari@outlook.com" w:date="2021-11-12T15:58:00Z"/>
                <w:b/>
              </w:rPr>
            </w:pPr>
            <w:ins w:id="6581" w:author="chaniaayulestari@outlook.com" w:date="2021-11-12T15:58:00Z">
              <w:r w:rsidRPr="0044182F">
                <w:rPr>
                  <w:b/>
                </w:rPr>
                <w:t>Main Course</w:t>
              </w:r>
            </w:ins>
          </w:p>
        </w:tc>
      </w:tr>
      <w:tr w:rsidR="00EC162F" w:rsidRPr="0044182F" w14:paraId="045EDE90" w14:textId="77777777" w:rsidTr="00D26F74">
        <w:trPr>
          <w:jc w:val="center"/>
          <w:ins w:id="6582" w:author="chaniaayulestari@outlook.com" w:date="2021-11-12T15:58:00Z"/>
        </w:trPr>
        <w:tc>
          <w:tcPr>
            <w:tcW w:w="3827" w:type="dxa"/>
            <w:shd w:val="clear" w:color="auto" w:fill="F2EE98"/>
            <w:vAlign w:val="center"/>
          </w:tcPr>
          <w:p w14:paraId="13AD193A" w14:textId="77777777" w:rsidR="00EC162F" w:rsidRPr="0044182F" w:rsidRDefault="00EC162F" w:rsidP="00D26F74">
            <w:pPr>
              <w:jc w:val="center"/>
              <w:rPr>
                <w:ins w:id="6583" w:author="chaniaayulestari@outlook.com" w:date="2021-11-12T15:58:00Z"/>
                <w:b/>
              </w:rPr>
            </w:pPr>
            <w:ins w:id="6584" w:author="chaniaayulestari@outlook.com" w:date="2021-11-12T15:58:00Z">
              <w:r w:rsidRPr="0044182F">
                <w:rPr>
                  <w:b/>
                </w:rPr>
                <w:t>Aksi Aktor</w:t>
              </w:r>
            </w:ins>
          </w:p>
        </w:tc>
        <w:tc>
          <w:tcPr>
            <w:tcW w:w="3964" w:type="dxa"/>
            <w:shd w:val="clear" w:color="auto" w:fill="F2EE98"/>
            <w:vAlign w:val="center"/>
          </w:tcPr>
          <w:p w14:paraId="72AD7B44" w14:textId="77777777" w:rsidR="00EC162F" w:rsidRPr="0044182F" w:rsidRDefault="00EC162F" w:rsidP="00D26F74">
            <w:pPr>
              <w:jc w:val="center"/>
              <w:rPr>
                <w:ins w:id="6585" w:author="chaniaayulestari@outlook.com" w:date="2021-11-12T15:58:00Z"/>
                <w:b/>
              </w:rPr>
            </w:pPr>
            <w:ins w:id="6586" w:author="chaniaayulestari@outlook.com" w:date="2021-11-12T15:58:00Z">
              <w:r w:rsidRPr="0044182F">
                <w:rPr>
                  <w:b/>
                </w:rPr>
                <w:t>Reaksi Sistem</w:t>
              </w:r>
            </w:ins>
          </w:p>
        </w:tc>
      </w:tr>
      <w:tr w:rsidR="00EC162F" w:rsidRPr="0044182F" w14:paraId="2A15A160" w14:textId="77777777" w:rsidTr="00D26F74">
        <w:trPr>
          <w:jc w:val="center"/>
          <w:ins w:id="6587" w:author="chaniaayulestari@outlook.com"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6588" w:author="chaniaayulestari@outlook.com" w:date="2021-11-12T15:58:00Z"/>
              </w:rPr>
            </w:pPr>
            <w:ins w:id="6589" w:author="chaniaayulestari@outlook.com" w:date="2021-11-12T15:58:00Z">
              <w:r>
                <w:t xml:space="preserve">Memasuki menu “Tambah </w:t>
              </w:r>
            </w:ins>
            <w:ins w:id="6590" w:author="chaniaayulestari@outlook.com" w:date="2021-11-12T15:59:00Z">
              <w:r>
                <w:t>Semester</w:t>
              </w:r>
            </w:ins>
            <w:ins w:id="6591" w:author="chaniaayulestari@outlook.com" w:date="2021-11-12T15:58:00Z">
              <w:r>
                <w:t>”</w:t>
              </w:r>
            </w:ins>
          </w:p>
        </w:tc>
        <w:tc>
          <w:tcPr>
            <w:tcW w:w="3964" w:type="dxa"/>
            <w:vAlign w:val="center"/>
          </w:tcPr>
          <w:p w14:paraId="24C80FDF" w14:textId="77777777" w:rsidR="00EC162F" w:rsidRPr="0044182F" w:rsidRDefault="00EC162F" w:rsidP="00D26F74">
            <w:pPr>
              <w:pStyle w:val="ListParagraph"/>
              <w:ind w:left="309"/>
              <w:rPr>
                <w:ins w:id="6592" w:author="chaniaayulestari@outlook.com" w:date="2021-11-12T15:58:00Z"/>
              </w:rPr>
            </w:pPr>
          </w:p>
        </w:tc>
      </w:tr>
      <w:tr w:rsidR="00EC162F" w:rsidRPr="0044182F" w14:paraId="037C2608" w14:textId="77777777" w:rsidTr="00D26F74">
        <w:trPr>
          <w:jc w:val="center"/>
          <w:ins w:id="6593" w:author="chaniaayulestari@outlook.com" w:date="2021-11-12T15:58:00Z"/>
        </w:trPr>
        <w:tc>
          <w:tcPr>
            <w:tcW w:w="3827" w:type="dxa"/>
            <w:vAlign w:val="center"/>
          </w:tcPr>
          <w:p w14:paraId="1ADC9EAB" w14:textId="77777777" w:rsidR="00EC162F" w:rsidRPr="0044182F" w:rsidRDefault="00EC162F" w:rsidP="00D26F74">
            <w:pPr>
              <w:pStyle w:val="ListParagraph"/>
              <w:ind w:left="309"/>
              <w:rPr>
                <w:ins w:id="6594" w:author="chaniaayulestari@outlook.com"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6595" w:author="chaniaayulestari@outlook.com" w:date="2021-11-12T15:58:00Z"/>
              </w:rPr>
            </w:pPr>
            <w:ins w:id="6596" w:author="chaniaayulestari@outlook.com" w:date="2021-11-12T15:58:00Z">
              <w:r>
                <w:t xml:space="preserve">Menampilkan form tambah data </w:t>
              </w:r>
            </w:ins>
            <w:ins w:id="6597" w:author="chaniaayulestari@outlook.com" w:date="2021-11-12T15:59:00Z">
              <w:r>
                <w:t>semester</w:t>
              </w:r>
            </w:ins>
          </w:p>
        </w:tc>
      </w:tr>
      <w:tr w:rsidR="00EC162F" w14:paraId="6D43EE32" w14:textId="77777777" w:rsidTr="00D26F74">
        <w:trPr>
          <w:jc w:val="center"/>
          <w:ins w:id="6598" w:author="chaniaayulestari@outlook.com"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6599" w:author="chaniaayulestari@outlook.com" w:date="2021-11-12T15:58:00Z"/>
              </w:rPr>
            </w:pPr>
            <w:ins w:id="6600" w:author="chaniaayulestari@outlook.com" w:date="2021-11-12T15:58:00Z">
              <w:r>
                <w:t xml:space="preserve">Mengisi form tambah </w:t>
              </w:r>
            </w:ins>
            <w:ins w:id="6601" w:author="chaniaayulestari@outlook.com"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6602" w:author="chaniaayulestari@outlook.com" w:date="2021-11-12T15:58:00Z"/>
              </w:rPr>
            </w:pPr>
          </w:p>
        </w:tc>
      </w:tr>
      <w:tr w:rsidR="00EC162F" w14:paraId="6E2CEB7F" w14:textId="77777777" w:rsidTr="00D26F74">
        <w:trPr>
          <w:jc w:val="center"/>
          <w:ins w:id="6603" w:author="chaniaayulestari@outlook.com" w:date="2021-11-12T15:58:00Z"/>
        </w:trPr>
        <w:tc>
          <w:tcPr>
            <w:tcW w:w="3827" w:type="dxa"/>
            <w:vAlign w:val="center"/>
          </w:tcPr>
          <w:p w14:paraId="6215E35B" w14:textId="77777777" w:rsidR="00EC162F" w:rsidRDefault="00EC162F" w:rsidP="00D26F74">
            <w:pPr>
              <w:pStyle w:val="ListParagraph"/>
              <w:ind w:left="309"/>
              <w:rPr>
                <w:ins w:id="6604" w:author="chaniaayulestari@outlook.com"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6605" w:author="chaniaayulestari@outlook.com" w:date="2021-11-12T15:58:00Z"/>
              </w:rPr>
            </w:pPr>
            <w:ins w:id="6606" w:author="chaniaayulestari@outlook.com" w:date="2021-11-12T15:58:00Z">
              <w:r>
                <w:t xml:space="preserve">Menyimpan data </w:t>
              </w:r>
            </w:ins>
            <w:ins w:id="6607" w:author="chaniaayulestari@outlook.com" w:date="2021-11-12T15:59:00Z">
              <w:r>
                <w:t xml:space="preserve">semester </w:t>
              </w:r>
            </w:ins>
            <w:ins w:id="6608" w:author="chaniaayulestari@outlook.com" w:date="2021-11-12T15:58:00Z">
              <w:r>
                <w:t xml:space="preserve">baru pada </w:t>
              </w:r>
              <w:r w:rsidRPr="00C70CAF">
                <w:rPr>
                  <w:i/>
                  <w:iCs/>
                </w:rPr>
                <w:t>database</w:t>
              </w:r>
            </w:ins>
          </w:p>
        </w:tc>
      </w:tr>
      <w:tr w:rsidR="00EC162F" w:rsidRPr="001B1AF9" w14:paraId="33B9687F" w14:textId="77777777" w:rsidTr="00D26F74">
        <w:trPr>
          <w:jc w:val="center"/>
          <w:ins w:id="6609" w:author="chaniaayulestari@outlook.com"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6610" w:author="chaniaayulestari@outlook.com" w:date="2021-11-12T15:58:00Z"/>
                <w:b/>
                <w:bCs/>
              </w:rPr>
            </w:pPr>
            <w:ins w:id="6611" w:author="chaniaayulestari@outlook.com" w:date="2021-11-12T15:58:00Z">
              <w:r w:rsidRPr="001B1AF9">
                <w:rPr>
                  <w:b/>
                  <w:bCs/>
                </w:rPr>
                <w:t>Skenario Eksepsi (Optional)</w:t>
              </w:r>
            </w:ins>
          </w:p>
        </w:tc>
      </w:tr>
      <w:tr w:rsidR="00EC162F" w:rsidRPr="001B1AF9" w14:paraId="6ACDE496" w14:textId="77777777" w:rsidTr="00D26F74">
        <w:trPr>
          <w:jc w:val="center"/>
          <w:ins w:id="6612" w:author="chaniaayulestari@outlook.com"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6613" w:author="chaniaayulestari@outlook.com" w:date="2021-11-12T15:58:00Z"/>
                <w:b/>
                <w:bCs/>
              </w:rPr>
            </w:pPr>
            <w:ins w:id="6614" w:author="chaniaayulestari@outlook.com" w:date="2021-11-12T15:58:00Z">
              <w:r w:rsidRPr="001B1AF9">
                <w:rPr>
                  <w:b/>
                  <w:bCs/>
                </w:rPr>
                <w:t>Aksi Aktor</w:t>
              </w:r>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6615" w:author="chaniaayulestari@outlook.com" w:date="2021-11-12T15:58:00Z"/>
                <w:b/>
                <w:bCs/>
              </w:rPr>
            </w:pPr>
            <w:ins w:id="6616" w:author="chaniaayulestari@outlook.com" w:date="2021-11-12T15:58:00Z">
              <w:r w:rsidRPr="001B1AF9">
                <w:rPr>
                  <w:b/>
                  <w:bCs/>
                </w:rPr>
                <w:t>Reaksi Sistem</w:t>
              </w:r>
            </w:ins>
          </w:p>
        </w:tc>
      </w:tr>
      <w:tr w:rsidR="00EC162F" w14:paraId="0A623D47" w14:textId="77777777" w:rsidTr="00D26F74">
        <w:trPr>
          <w:jc w:val="center"/>
          <w:ins w:id="6617" w:author="chaniaayulestari@outlook.com" w:date="2021-11-12T15:58:00Z"/>
        </w:trPr>
        <w:tc>
          <w:tcPr>
            <w:tcW w:w="3827" w:type="dxa"/>
            <w:vAlign w:val="center"/>
          </w:tcPr>
          <w:p w14:paraId="77C73C7C" w14:textId="1F420C97" w:rsidR="00EC162F" w:rsidRDefault="00EC162F" w:rsidP="00D26F74">
            <w:pPr>
              <w:ind w:left="25"/>
              <w:rPr>
                <w:ins w:id="6618" w:author="chaniaayulestari@outlook.com" w:date="2021-11-12T15:58:00Z"/>
              </w:rPr>
            </w:pPr>
            <w:ins w:id="6619" w:author="chaniaayulestari@outlook.com" w:date="2021-11-12T15:58:00Z">
              <w:r>
                <w:lastRenderedPageBreak/>
                <w:t xml:space="preserve">3a. Tidak memasukan data secara lengkap pada form tambah data </w:t>
              </w:r>
            </w:ins>
            <w:ins w:id="6620" w:author="chaniaayulestari@outlook.com" w:date="2021-11-12T15:59:00Z">
              <w:r>
                <w:t>semester</w:t>
              </w:r>
            </w:ins>
          </w:p>
        </w:tc>
        <w:tc>
          <w:tcPr>
            <w:tcW w:w="3964" w:type="dxa"/>
            <w:vAlign w:val="center"/>
          </w:tcPr>
          <w:p w14:paraId="316853C3" w14:textId="77777777" w:rsidR="00EC162F" w:rsidRDefault="00EC162F" w:rsidP="00D26F74">
            <w:pPr>
              <w:pStyle w:val="ListParagraph"/>
              <w:spacing w:after="160"/>
              <w:ind w:left="25"/>
              <w:rPr>
                <w:ins w:id="6621" w:author="chaniaayulestari@outlook.com" w:date="2021-11-12T15:58:00Z"/>
              </w:rPr>
            </w:pPr>
          </w:p>
        </w:tc>
      </w:tr>
      <w:tr w:rsidR="00EC162F" w14:paraId="17E155CF" w14:textId="77777777" w:rsidTr="00D26F74">
        <w:trPr>
          <w:jc w:val="center"/>
          <w:ins w:id="6622" w:author="chaniaayulestari@outlook.com" w:date="2021-11-12T15:58:00Z"/>
        </w:trPr>
        <w:tc>
          <w:tcPr>
            <w:tcW w:w="3827" w:type="dxa"/>
            <w:vAlign w:val="center"/>
          </w:tcPr>
          <w:p w14:paraId="75D593AC" w14:textId="77777777" w:rsidR="00EC162F" w:rsidRDefault="00EC162F" w:rsidP="00D26F74">
            <w:pPr>
              <w:pStyle w:val="ListParagraph"/>
              <w:ind w:left="25"/>
              <w:rPr>
                <w:ins w:id="6623" w:author="chaniaayulestari@outlook.com" w:date="2021-11-12T15:58:00Z"/>
              </w:rPr>
            </w:pPr>
          </w:p>
        </w:tc>
        <w:tc>
          <w:tcPr>
            <w:tcW w:w="3964" w:type="dxa"/>
            <w:vAlign w:val="center"/>
          </w:tcPr>
          <w:p w14:paraId="1D8F273F" w14:textId="2EA999E9" w:rsidR="00EC162F" w:rsidRDefault="00EC162F" w:rsidP="00D26F74">
            <w:pPr>
              <w:spacing w:after="160"/>
              <w:ind w:left="25"/>
              <w:rPr>
                <w:ins w:id="6624" w:author="chaniaayulestari@outlook.com" w:date="2021-11-12T15:58:00Z"/>
              </w:rPr>
            </w:pPr>
            <w:ins w:id="6625" w:author="chaniaayulestari@outlook.com" w:date="2021-11-12T15:58:00Z">
              <w:r>
                <w:t xml:space="preserve">3b. Menampilkan pemberitahuan melalui notifikasi bahwa data </w:t>
              </w:r>
            </w:ins>
            <w:ins w:id="6626" w:author="chaniaayulestari@outlook.com" w:date="2021-11-12T15:59:00Z">
              <w:r>
                <w:t xml:space="preserve">semester </w:t>
              </w:r>
            </w:ins>
            <w:ins w:id="6627" w:author="chaniaayulestari@outlook.com" w:date="2021-11-12T15:58:00Z">
              <w:r>
                <w:t>gagal ditambahkan</w:t>
              </w:r>
            </w:ins>
          </w:p>
        </w:tc>
      </w:tr>
    </w:tbl>
    <w:p w14:paraId="795501F8" w14:textId="77777777" w:rsidR="00EC162F" w:rsidRDefault="00EC162F">
      <w:pPr>
        <w:ind w:left="66"/>
        <w:rPr>
          <w:ins w:id="6628" w:author="chaniaayulestari@outlook.com" w:date="2021-11-12T15:29:00Z"/>
        </w:rPr>
        <w:pPrChange w:id="6629" w:author="chaniaayulestari@outlook.com"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6630" w:author="chaniaayulestari@outlook.com" w:date="2021-11-12T16:31:00Z"/>
          <w:del w:id="6631" w:author="Rafi Aziizi" w:date="2021-11-13T06:58:00Z"/>
        </w:rPr>
      </w:pPr>
      <w:ins w:id="6632" w:author="chaniaayulestari@outlook.com" w:date="2021-11-12T15:29:00Z">
        <w:r>
          <w:t xml:space="preserve">Skenario Hapus </w:t>
        </w:r>
      </w:ins>
      <w:ins w:id="6633" w:author="chaniaayulestari@outlook.com" w:date="2021-11-12T15:56:00Z">
        <w:r w:rsidR="00EC162F">
          <w:t>Semester</w:t>
        </w:r>
      </w:ins>
    </w:p>
    <w:p w14:paraId="44A2C905" w14:textId="77777777" w:rsidR="00885B6D" w:rsidRDefault="00885B6D">
      <w:pPr>
        <w:pStyle w:val="ListParagraph"/>
        <w:numPr>
          <w:ilvl w:val="0"/>
          <w:numId w:val="97"/>
        </w:numPr>
        <w:ind w:left="426"/>
        <w:rPr>
          <w:ins w:id="6634" w:author="chaniaayulestari@outlook.com" w:date="2021-11-12T16:01:00Z"/>
        </w:rPr>
      </w:pPr>
    </w:p>
    <w:p w14:paraId="7E62F6C5" w14:textId="68563578" w:rsidR="00A25E3C" w:rsidRDefault="00A25E3C">
      <w:pPr>
        <w:pStyle w:val="Caption"/>
        <w:keepNext/>
        <w:jc w:val="center"/>
        <w:rPr>
          <w:ins w:id="6635" w:author="chaniaayulestari@outlook.com" w:date="2021-11-13T14:09:00Z"/>
        </w:rPr>
        <w:pPrChange w:id="6636" w:author="chaniaayulestari@outlook.com" w:date="2021-11-13T14:09:00Z">
          <w:pPr/>
        </w:pPrChange>
      </w:pPr>
      <w:bookmarkStart w:id="6637" w:name="_Toc87950191"/>
      <w:ins w:id="6638" w:author="chaniaayulestari@outlook.com" w:date="2021-11-13T14:09:00Z">
        <w:r>
          <w:t xml:space="preserve">Tabel 3. </w:t>
        </w:r>
      </w:ins>
      <w:ins w:id="6639" w:author="Rafi Aziizi" w:date="2021-11-14T11:08:00Z">
        <w:r w:rsidR="001B2DEA">
          <w:fldChar w:fldCharType="begin"/>
        </w:r>
        <w:r w:rsidR="001B2DEA">
          <w:instrText xml:space="preserve"> SEQ Tabel_3. \* ARABIC </w:instrText>
        </w:r>
      </w:ins>
      <w:r w:rsidR="001B2DEA">
        <w:fldChar w:fldCharType="separate"/>
      </w:r>
      <w:ins w:id="6640" w:author="Rafi Aziizi" w:date="2021-11-14T11:08:00Z">
        <w:r w:rsidR="001B2DEA">
          <w:rPr>
            <w:noProof/>
          </w:rPr>
          <w:t>37</w:t>
        </w:r>
        <w:r w:rsidR="001B2DEA">
          <w:fldChar w:fldCharType="end"/>
        </w:r>
      </w:ins>
      <w:ins w:id="6641" w:author="chaniaayulestari@outlook.com" w:date="2021-11-13T14:09:00Z">
        <w:del w:id="6642" w:author="Rafi Aziizi" w:date="2021-11-14T09:52:00Z">
          <w:r w:rsidDel="003640C9">
            <w:fldChar w:fldCharType="begin"/>
          </w:r>
          <w:r w:rsidDel="003640C9">
            <w:delInstrText xml:space="preserve"> SEQ Tabel_3. \* ARABIC </w:delInstrText>
          </w:r>
        </w:del>
      </w:ins>
      <w:del w:id="6643" w:author="Rafi Aziizi" w:date="2021-11-14T09:52:00Z">
        <w:r w:rsidDel="003640C9">
          <w:fldChar w:fldCharType="end"/>
        </w:r>
      </w:del>
      <w:ins w:id="6644" w:author="chaniaayulestari@outlook.com" w:date="2021-11-13T14:09:00Z">
        <w:r>
          <w:t xml:space="preserve"> Skenario Hapus Semester</w:t>
        </w:r>
        <w:bookmarkEnd w:id="66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6645" w:author="chaniaayulestari@outlook.com" w:date="2021-11-12T16:01:00Z"/>
        </w:trPr>
        <w:tc>
          <w:tcPr>
            <w:tcW w:w="3827" w:type="dxa"/>
            <w:shd w:val="clear" w:color="auto" w:fill="F2EE98"/>
            <w:vAlign w:val="center"/>
          </w:tcPr>
          <w:p w14:paraId="7BF72414" w14:textId="77777777" w:rsidR="00EC162F" w:rsidRPr="0044182F" w:rsidRDefault="00EC162F" w:rsidP="00D26F74">
            <w:pPr>
              <w:rPr>
                <w:ins w:id="6646" w:author="chaniaayulestari@outlook.com" w:date="2021-11-12T16:01:00Z"/>
                <w:b/>
              </w:rPr>
            </w:pPr>
            <w:ins w:id="6647" w:author="chaniaayulestari@outlook.com"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6648" w:author="chaniaayulestari@outlook.com" w:date="2021-11-12T16:01:00Z"/>
              </w:rPr>
            </w:pPr>
            <w:ins w:id="6649" w:author="chaniaayulestari@outlook.com" w:date="2021-11-12T16:01:00Z">
              <w:r>
                <w:t>Hapus Semester</w:t>
              </w:r>
            </w:ins>
          </w:p>
        </w:tc>
      </w:tr>
      <w:tr w:rsidR="00EC162F" w:rsidRPr="002F6C1D" w14:paraId="57386DF5" w14:textId="77777777" w:rsidTr="00D26F74">
        <w:trPr>
          <w:jc w:val="center"/>
          <w:ins w:id="6650" w:author="chaniaayulestari@outlook.com" w:date="2021-11-12T16:01:00Z"/>
        </w:trPr>
        <w:tc>
          <w:tcPr>
            <w:tcW w:w="3827" w:type="dxa"/>
            <w:vAlign w:val="center"/>
          </w:tcPr>
          <w:p w14:paraId="56C6E7A3" w14:textId="77777777" w:rsidR="00EC162F" w:rsidRPr="0044182F" w:rsidRDefault="00EC162F" w:rsidP="00D26F74">
            <w:pPr>
              <w:rPr>
                <w:ins w:id="6651" w:author="chaniaayulestari@outlook.com" w:date="2021-11-12T16:01:00Z"/>
                <w:b/>
              </w:rPr>
            </w:pPr>
            <w:ins w:id="6652" w:author="chaniaayulestari@outlook.com" w:date="2021-11-12T16:01:00Z">
              <w:r w:rsidRPr="0044182F">
                <w:rPr>
                  <w:b/>
                </w:rPr>
                <w:t>ID</w:t>
              </w:r>
            </w:ins>
          </w:p>
        </w:tc>
        <w:tc>
          <w:tcPr>
            <w:tcW w:w="3964" w:type="dxa"/>
            <w:vAlign w:val="center"/>
          </w:tcPr>
          <w:p w14:paraId="27B14889" w14:textId="4AB47197" w:rsidR="00EC162F" w:rsidRPr="002F6C1D" w:rsidRDefault="00EC162F" w:rsidP="00D26F74">
            <w:pPr>
              <w:rPr>
                <w:ins w:id="6653" w:author="chaniaayulestari@outlook.com" w:date="2021-11-12T16:01:00Z"/>
              </w:rPr>
            </w:pPr>
            <w:ins w:id="6654" w:author="chaniaayulestari@outlook.com" w:date="2021-11-12T16:01:00Z">
              <w:r>
                <w:t>RC1</w:t>
              </w:r>
              <w:r w:rsidR="00626CCC">
                <w:t>7</w:t>
              </w:r>
            </w:ins>
            <w:ins w:id="6655" w:author="Rafi Aziizi" w:date="2021-11-13T06:58:00Z">
              <w:r w:rsidR="005049EC">
                <w:t>.2</w:t>
              </w:r>
            </w:ins>
          </w:p>
        </w:tc>
      </w:tr>
      <w:tr w:rsidR="00EC162F" w:rsidRPr="000C722D" w14:paraId="305E30D4" w14:textId="77777777" w:rsidTr="00D26F74">
        <w:trPr>
          <w:jc w:val="center"/>
          <w:ins w:id="6656" w:author="chaniaayulestari@outlook.com" w:date="2021-11-12T16:01:00Z"/>
        </w:trPr>
        <w:tc>
          <w:tcPr>
            <w:tcW w:w="3827" w:type="dxa"/>
            <w:vAlign w:val="center"/>
          </w:tcPr>
          <w:p w14:paraId="2ADF4711" w14:textId="77777777" w:rsidR="00EC162F" w:rsidRPr="0044182F" w:rsidRDefault="00EC162F" w:rsidP="00D26F74">
            <w:pPr>
              <w:rPr>
                <w:ins w:id="6657" w:author="chaniaayulestari@outlook.com" w:date="2021-11-12T16:01:00Z"/>
                <w:b/>
              </w:rPr>
            </w:pPr>
            <w:ins w:id="6658" w:author="chaniaayulestari@outlook.com" w:date="2021-11-12T16:01:00Z">
              <w:r w:rsidRPr="0044182F">
                <w:rPr>
                  <w:b/>
                </w:rPr>
                <w:t>Description</w:t>
              </w:r>
            </w:ins>
          </w:p>
        </w:tc>
        <w:tc>
          <w:tcPr>
            <w:tcW w:w="3964" w:type="dxa"/>
          </w:tcPr>
          <w:p w14:paraId="52B622B4" w14:textId="6D00FADC" w:rsidR="00EC162F" w:rsidRPr="000C722D" w:rsidRDefault="00EC162F" w:rsidP="00D26F74">
            <w:pPr>
              <w:rPr>
                <w:ins w:id="6659" w:author="chaniaayulestari@outlook.com" w:date="2021-11-12T16:01:00Z"/>
              </w:rPr>
            </w:pPr>
            <w:ins w:id="6660" w:author="chaniaayulestari@outlook.com" w:date="2021-11-12T16:01:00Z">
              <w:r>
                <w:t>Use case ini merupakan use case generalisasi dari kelola admin untuk menghapus data</w:t>
              </w:r>
              <w:r w:rsidR="00626CCC">
                <w:t xml:space="preserve"> semester</w:t>
              </w:r>
              <w:r>
                <w:t>.</w:t>
              </w:r>
            </w:ins>
          </w:p>
        </w:tc>
      </w:tr>
      <w:tr w:rsidR="00EC162F" w:rsidRPr="002F6C1D" w14:paraId="054A3F7D" w14:textId="77777777" w:rsidTr="00D26F74">
        <w:trPr>
          <w:jc w:val="center"/>
          <w:ins w:id="6661" w:author="chaniaayulestari@outlook.com" w:date="2021-11-12T16:01:00Z"/>
        </w:trPr>
        <w:tc>
          <w:tcPr>
            <w:tcW w:w="3827" w:type="dxa"/>
            <w:vAlign w:val="center"/>
          </w:tcPr>
          <w:p w14:paraId="2883FBE6" w14:textId="77777777" w:rsidR="00EC162F" w:rsidRPr="0044182F" w:rsidRDefault="00EC162F" w:rsidP="00D26F74">
            <w:pPr>
              <w:rPr>
                <w:ins w:id="6662" w:author="chaniaayulestari@outlook.com" w:date="2021-11-12T16:01:00Z"/>
                <w:b/>
              </w:rPr>
            </w:pPr>
            <w:ins w:id="6663" w:author="chaniaayulestari@outlook.com" w:date="2021-11-12T16:01:00Z">
              <w:r w:rsidRPr="0044182F">
                <w:rPr>
                  <w:b/>
                </w:rPr>
                <w:t>Actors</w:t>
              </w:r>
            </w:ins>
          </w:p>
        </w:tc>
        <w:tc>
          <w:tcPr>
            <w:tcW w:w="3964" w:type="dxa"/>
            <w:vAlign w:val="center"/>
          </w:tcPr>
          <w:p w14:paraId="6A6379F3" w14:textId="77777777" w:rsidR="00EC162F" w:rsidRPr="002F6C1D" w:rsidRDefault="00EC162F" w:rsidP="00D26F74">
            <w:pPr>
              <w:rPr>
                <w:ins w:id="6664" w:author="chaniaayulestari@outlook.com" w:date="2021-11-12T16:01:00Z"/>
              </w:rPr>
            </w:pPr>
            <w:ins w:id="6665" w:author="chaniaayulestari@outlook.com" w:date="2021-11-12T16:01:00Z">
              <w:r>
                <w:t>Bag.IT, Guru BK.</w:t>
              </w:r>
            </w:ins>
          </w:p>
        </w:tc>
      </w:tr>
      <w:tr w:rsidR="00EC162F" w:rsidRPr="007B7AB3" w14:paraId="01506A6D" w14:textId="77777777" w:rsidTr="00D26F74">
        <w:trPr>
          <w:jc w:val="center"/>
          <w:ins w:id="6666" w:author="chaniaayulestari@outlook.com" w:date="2021-11-12T16:01:00Z"/>
        </w:trPr>
        <w:tc>
          <w:tcPr>
            <w:tcW w:w="3827" w:type="dxa"/>
            <w:vAlign w:val="center"/>
          </w:tcPr>
          <w:p w14:paraId="0C725A95" w14:textId="77777777" w:rsidR="00EC162F" w:rsidRPr="0044182F" w:rsidRDefault="00EC162F" w:rsidP="00D26F74">
            <w:pPr>
              <w:rPr>
                <w:ins w:id="6667" w:author="chaniaayulestari@outlook.com" w:date="2021-11-12T16:01:00Z"/>
                <w:b/>
              </w:rPr>
            </w:pPr>
            <w:ins w:id="6668" w:author="chaniaayulestari@outlook.com" w:date="2021-11-12T16:01:00Z">
              <w:r w:rsidRPr="0044182F">
                <w:rPr>
                  <w:b/>
                </w:rPr>
                <w:t>Frequency of Use</w:t>
              </w:r>
            </w:ins>
          </w:p>
        </w:tc>
        <w:tc>
          <w:tcPr>
            <w:tcW w:w="3964" w:type="dxa"/>
            <w:vAlign w:val="center"/>
          </w:tcPr>
          <w:p w14:paraId="1A09B423" w14:textId="77777777" w:rsidR="00EC162F" w:rsidRPr="007B7AB3" w:rsidRDefault="00EC162F" w:rsidP="00D26F74">
            <w:pPr>
              <w:rPr>
                <w:ins w:id="6669" w:author="chaniaayulestari@outlook.com" w:date="2021-11-12T16:01:00Z"/>
                <w:i/>
                <w:iCs/>
              </w:rPr>
            </w:pPr>
            <w:ins w:id="6670" w:author="chaniaayulestari@outlook.com" w:date="2021-11-12T16:01:00Z">
              <w:r>
                <w:rPr>
                  <w:i/>
                  <w:iCs/>
                </w:rPr>
                <w:t>Conditional</w:t>
              </w:r>
            </w:ins>
          </w:p>
        </w:tc>
      </w:tr>
      <w:tr w:rsidR="00EC162F" w:rsidRPr="0044182F" w14:paraId="70F4D4CC" w14:textId="77777777" w:rsidTr="00D26F74">
        <w:trPr>
          <w:jc w:val="center"/>
          <w:ins w:id="6671" w:author="chaniaayulestari@outlook.com" w:date="2021-11-12T16:01:00Z"/>
        </w:trPr>
        <w:tc>
          <w:tcPr>
            <w:tcW w:w="3827" w:type="dxa"/>
            <w:vAlign w:val="center"/>
          </w:tcPr>
          <w:p w14:paraId="050F848F" w14:textId="77777777" w:rsidR="00EC162F" w:rsidRPr="0044182F" w:rsidRDefault="00EC162F" w:rsidP="00D26F74">
            <w:pPr>
              <w:rPr>
                <w:ins w:id="6672" w:author="chaniaayulestari@outlook.com" w:date="2021-11-12T16:01:00Z"/>
                <w:b/>
              </w:rPr>
            </w:pPr>
            <w:ins w:id="6673" w:author="chaniaayulestari@outlook.com" w:date="2021-11-12T16:01:00Z">
              <w:r w:rsidRPr="0044182F">
                <w:rPr>
                  <w:b/>
                </w:rPr>
                <w:t>Triggers</w:t>
              </w:r>
            </w:ins>
          </w:p>
        </w:tc>
        <w:tc>
          <w:tcPr>
            <w:tcW w:w="3964" w:type="dxa"/>
            <w:vAlign w:val="center"/>
          </w:tcPr>
          <w:p w14:paraId="3F5D14D4" w14:textId="77777777" w:rsidR="00EC162F" w:rsidRPr="0044182F" w:rsidRDefault="00EC162F" w:rsidP="00D26F74">
            <w:pPr>
              <w:rPr>
                <w:ins w:id="6674" w:author="chaniaayulestari@outlook.com" w:date="2021-11-12T16:01:00Z"/>
              </w:rPr>
            </w:pPr>
            <w:ins w:id="6675" w:author="chaniaayulestari@outlook.com" w:date="2021-11-12T16:01:00Z">
              <w:r>
                <w:t>-</w:t>
              </w:r>
            </w:ins>
          </w:p>
        </w:tc>
      </w:tr>
      <w:tr w:rsidR="00EC162F" w:rsidRPr="0081005E" w14:paraId="2A911FE2" w14:textId="77777777" w:rsidTr="00D26F74">
        <w:trPr>
          <w:jc w:val="center"/>
          <w:ins w:id="6676" w:author="chaniaayulestari@outlook.com" w:date="2021-11-12T16:01:00Z"/>
        </w:trPr>
        <w:tc>
          <w:tcPr>
            <w:tcW w:w="3827" w:type="dxa"/>
            <w:vAlign w:val="center"/>
          </w:tcPr>
          <w:p w14:paraId="7B949782" w14:textId="77777777" w:rsidR="00EC162F" w:rsidRPr="0044182F" w:rsidRDefault="00EC162F" w:rsidP="00D26F74">
            <w:pPr>
              <w:rPr>
                <w:ins w:id="6677" w:author="chaniaayulestari@outlook.com" w:date="2021-11-12T16:01:00Z"/>
                <w:b/>
              </w:rPr>
            </w:pPr>
            <w:ins w:id="6678" w:author="chaniaayulestari@outlook.com" w:date="2021-11-12T16:01:00Z">
              <w:r w:rsidRPr="0044182F">
                <w:rPr>
                  <w:b/>
                </w:rPr>
                <w:t>Pre-Conditions</w:t>
              </w:r>
            </w:ins>
          </w:p>
        </w:tc>
        <w:tc>
          <w:tcPr>
            <w:tcW w:w="3964" w:type="dxa"/>
            <w:vAlign w:val="center"/>
          </w:tcPr>
          <w:p w14:paraId="0E854ABE" w14:textId="57369395" w:rsidR="00EC162F" w:rsidRPr="0081005E" w:rsidRDefault="00EC162F" w:rsidP="00D26F74">
            <w:pPr>
              <w:rPr>
                <w:ins w:id="6679" w:author="chaniaayulestari@outlook.com" w:date="2021-11-12T16:01:00Z"/>
                <w:i/>
                <w:iCs/>
              </w:rPr>
            </w:pPr>
            <w:ins w:id="6680" w:author="chaniaayulestari@outlook.com" w:date="2021-11-12T16:01:00Z">
              <w:r>
                <w:t xml:space="preserve">Data </w:t>
              </w:r>
              <w:r w:rsidR="00626CCC">
                <w:t xml:space="preserve">semester </w:t>
              </w:r>
              <w:r>
                <w:t>belum terhapus</w:t>
              </w:r>
            </w:ins>
          </w:p>
        </w:tc>
      </w:tr>
      <w:tr w:rsidR="00EC162F" w:rsidRPr="0048762E" w14:paraId="6EFF3324" w14:textId="77777777" w:rsidTr="00D26F74">
        <w:trPr>
          <w:jc w:val="center"/>
          <w:ins w:id="6681" w:author="chaniaayulestari@outlook.com" w:date="2021-11-12T16:01:00Z"/>
        </w:trPr>
        <w:tc>
          <w:tcPr>
            <w:tcW w:w="3827" w:type="dxa"/>
            <w:vAlign w:val="center"/>
          </w:tcPr>
          <w:p w14:paraId="1C80F82C" w14:textId="77777777" w:rsidR="00EC162F" w:rsidRPr="0044182F" w:rsidRDefault="00EC162F" w:rsidP="00D26F74">
            <w:pPr>
              <w:rPr>
                <w:ins w:id="6682" w:author="chaniaayulestari@outlook.com" w:date="2021-11-12T16:01:00Z"/>
                <w:b/>
              </w:rPr>
            </w:pPr>
            <w:ins w:id="6683" w:author="chaniaayulestari@outlook.com" w:date="2021-11-12T16:01:00Z">
              <w:r w:rsidRPr="0044182F">
                <w:rPr>
                  <w:b/>
                </w:rPr>
                <w:t>Post-Conditions</w:t>
              </w:r>
            </w:ins>
          </w:p>
        </w:tc>
        <w:tc>
          <w:tcPr>
            <w:tcW w:w="3964" w:type="dxa"/>
            <w:vAlign w:val="center"/>
          </w:tcPr>
          <w:p w14:paraId="1ABD6603" w14:textId="4F406993" w:rsidR="00EC162F" w:rsidRPr="0048762E" w:rsidRDefault="00EC162F" w:rsidP="00D26F74">
            <w:pPr>
              <w:rPr>
                <w:ins w:id="6684" w:author="chaniaayulestari@outlook.com" w:date="2021-11-12T16:01:00Z"/>
              </w:rPr>
            </w:pPr>
            <w:ins w:id="6685" w:author="chaniaayulestari@outlook.com" w:date="2021-11-12T16:01:00Z">
              <w:r>
                <w:t xml:space="preserve">Data </w:t>
              </w:r>
            </w:ins>
            <w:ins w:id="6686" w:author="chaniaayulestari@outlook.com" w:date="2021-11-12T16:02:00Z">
              <w:r w:rsidR="00626CCC">
                <w:t>semester</w:t>
              </w:r>
            </w:ins>
            <w:ins w:id="6687" w:author="chaniaayulestari@outlook.com" w:date="2021-11-12T16:01:00Z">
              <w:r>
                <w:t xml:space="preserve"> terhapus</w:t>
              </w:r>
            </w:ins>
          </w:p>
        </w:tc>
      </w:tr>
      <w:tr w:rsidR="00EC162F" w:rsidRPr="0044182F" w14:paraId="43F903E0" w14:textId="77777777" w:rsidTr="00D26F74">
        <w:trPr>
          <w:jc w:val="center"/>
          <w:ins w:id="6688" w:author="chaniaayulestari@outlook.com"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6689" w:author="chaniaayulestari@outlook.com" w:date="2021-11-12T16:01:00Z"/>
                <w:b/>
              </w:rPr>
            </w:pPr>
            <w:ins w:id="6690" w:author="chaniaayulestari@outlook.com" w:date="2021-11-12T16:01:00Z">
              <w:r w:rsidRPr="0044182F">
                <w:rPr>
                  <w:b/>
                </w:rPr>
                <w:t>Main Course</w:t>
              </w:r>
            </w:ins>
          </w:p>
        </w:tc>
      </w:tr>
      <w:tr w:rsidR="00EC162F" w:rsidRPr="0044182F" w14:paraId="397D7439" w14:textId="77777777" w:rsidTr="00D26F74">
        <w:trPr>
          <w:jc w:val="center"/>
          <w:ins w:id="6691" w:author="chaniaayulestari@outlook.com" w:date="2021-11-12T16:01:00Z"/>
        </w:trPr>
        <w:tc>
          <w:tcPr>
            <w:tcW w:w="3827" w:type="dxa"/>
            <w:shd w:val="clear" w:color="auto" w:fill="F2EE98"/>
            <w:vAlign w:val="center"/>
          </w:tcPr>
          <w:p w14:paraId="43167673" w14:textId="77777777" w:rsidR="00EC162F" w:rsidRPr="0044182F" w:rsidRDefault="00EC162F" w:rsidP="00D26F74">
            <w:pPr>
              <w:jc w:val="center"/>
              <w:rPr>
                <w:ins w:id="6692" w:author="chaniaayulestari@outlook.com" w:date="2021-11-12T16:01:00Z"/>
                <w:b/>
              </w:rPr>
            </w:pPr>
            <w:ins w:id="6693" w:author="chaniaayulestari@outlook.com" w:date="2021-11-12T16:01:00Z">
              <w:r w:rsidRPr="0044182F">
                <w:rPr>
                  <w:b/>
                </w:rPr>
                <w:t>Aksi Aktor</w:t>
              </w:r>
            </w:ins>
          </w:p>
        </w:tc>
        <w:tc>
          <w:tcPr>
            <w:tcW w:w="3964" w:type="dxa"/>
            <w:shd w:val="clear" w:color="auto" w:fill="F2EE98"/>
            <w:vAlign w:val="center"/>
          </w:tcPr>
          <w:p w14:paraId="4FCAFDF5" w14:textId="77777777" w:rsidR="00EC162F" w:rsidRPr="0044182F" w:rsidRDefault="00EC162F" w:rsidP="00D26F74">
            <w:pPr>
              <w:jc w:val="center"/>
              <w:rPr>
                <w:ins w:id="6694" w:author="chaniaayulestari@outlook.com" w:date="2021-11-12T16:01:00Z"/>
                <w:b/>
              </w:rPr>
            </w:pPr>
            <w:ins w:id="6695" w:author="chaniaayulestari@outlook.com" w:date="2021-11-12T16:01:00Z">
              <w:r w:rsidRPr="0044182F">
                <w:rPr>
                  <w:b/>
                </w:rPr>
                <w:t>Reaksi Sistem</w:t>
              </w:r>
            </w:ins>
          </w:p>
        </w:tc>
      </w:tr>
      <w:tr w:rsidR="00EC162F" w:rsidRPr="0044182F" w14:paraId="127DDD9D" w14:textId="77777777" w:rsidTr="00D26F74">
        <w:trPr>
          <w:jc w:val="center"/>
          <w:ins w:id="6696" w:author="chaniaayulestari@outlook.com" w:date="2021-11-12T16:01:00Z"/>
        </w:trPr>
        <w:tc>
          <w:tcPr>
            <w:tcW w:w="3827" w:type="dxa"/>
            <w:vAlign w:val="center"/>
          </w:tcPr>
          <w:p w14:paraId="1CE08ED8" w14:textId="4DB7F0EB" w:rsidR="00EC162F" w:rsidRPr="0044182F" w:rsidRDefault="00EC162F">
            <w:pPr>
              <w:numPr>
                <w:ilvl w:val="0"/>
                <w:numId w:val="101"/>
              </w:numPr>
              <w:spacing w:after="160"/>
              <w:rPr>
                <w:ins w:id="6697" w:author="chaniaayulestari@outlook.com" w:date="2021-11-12T16:01:00Z"/>
              </w:rPr>
              <w:pPrChange w:id="6698" w:author="chaniaayulestari@outlook.com" w:date="2021-11-12T15:25:00Z">
                <w:pPr>
                  <w:numPr>
                    <w:numId w:val="84"/>
                  </w:numPr>
                  <w:spacing w:after="160"/>
                  <w:ind w:left="720" w:hanging="360"/>
                </w:pPr>
              </w:pPrChange>
            </w:pPr>
            <w:ins w:id="6699" w:author="chaniaayulestari@outlook.com" w:date="2021-11-12T16:01:00Z">
              <w:r>
                <w:t xml:space="preserve">Memasuki menu “Data </w:t>
              </w:r>
            </w:ins>
            <w:ins w:id="6700" w:author="chaniaayulestari@outlook.com" w:date="2021-11-12T16:02:00Z">
              <w:r w:rsidR="00626CCC">
                <w:t>Semester</w:t>
              </w:r>
            </w:ins>
            <w:ins w:id="6701" w:author="chaniaayulestari@outlook.com" w:date="2021-11-12T16:01:00Z">
              <w:r>
                <w:t>”</w:t>
              </w:r>
            </w:ins>
          </w:p>
        </w:tc>
        <w:tc>
          <w:tcPr>
            <w:tcW w:w="3964" w:type="dxa"/>
            <w:vAlign w:val="center"/>
          </w:tcPr>
          <w:p w14:paraId="6DD4A9AA" w14:textId="77777777" w:rsidR="00EC162F" w:rsidRPr="0044182F" w:rsidRDefault="00EC162F">
            <w:pPr>
              <w:pStyle w:val="ListParagraph"/>
              <w:ind w:left="450"/>
              <w:rPr>
                <w:ins w:id="6702" w:author="chaniaayulestari@outlook.com" w:date="2021-11-12T16:01:00Z"/>
              </w:rPr>
              <w:pPrChange w:id="6703" w:author="chaniaayulestari@outlook.com" w:date="2021-11-12T15:26:00Z">
                <w:pPr>
                  <w:ind w:left="511"/>
                </w:pPr>
              </w:pPrChange>
            </w:pPr>
          </w:p>
        </w:tc>
      </w:tr>
      <w:tr w:rsidR="00EC162F" w:rsidRPr="0044182F" w14:paraId="087D8CA7" w14:textId="77777777" w:rsidTr="00D26F74">
        <w:trPr>
          <w:jc w:val="center"/>
          <w:ins w:id="6704" w:author="chaniaayulestari@outlook.com" w:date="2021-11-12T16:01:00Z"/>
        </w:trPr>
        <w:tc>
          <w:tcPr>
            <w:tcW w:w="3827" w:type="dxa"/>
            <w:vAlign w:val="center"/>
          </w:tcPr>
          <w:p w14:paraId="01AB9772" w14:textId="77777777" w:rsidR="00EC162F" w:rsidRPr="0044182F" w:rsidRDefault="00EC162F">
            <w:pPr>
              <w:pStyle w:val="ListParagraph"/>
              <w:ind w:left="450"/>
              <w:rPr>
                <w:ins w:id="6705" w:author="chaniaayulestari@outlook.com" w:date="2021-11-12T16:01:00Z"/>
              </w:rPr>
              <w:pPrChange w:id="6706" w:author="chaniaayulestari@outlook.com"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6707" w:author="chaniaayulestari@outlook.com" w:date="2021-11-12T16:01:00Z"/>
              </w:rPr>
              <w:pPrChange w:id="6708" w:author="chaniaayulestari@outlook.com" w:date="2021-11-12T15:25:00Z">
                <w:pPr>
                  <w:numPr>
                    <w:numId w:val="84"/>
                  </w:numPr>
                  <w:spacing w:after="160"/>
                  <w:ind w:left="511" w:hanging="360"/>
                </w:pPr>
              </w:pPrChange>
            </w:pPr>
            <w:ins w:id="6709" w:author="chaniaayulestari@outlook.com" w:date="2021-11-12T16:01:00Z">
              <w:r>
                <w:t>Menampilkan seluruh data admin</w:t>
              </w:r>
            </w:ins>
          </w:p>
        </w:tc>
      </w:tr>
      <w:tr w:rsidR="00EC162F" w14:paraId="7C756AD3" w14:textId="77777777" w:rsidTr="00D26F74">
        <w:trPr>
          <w:jc w:val="center"/>
          <w:ins w:id="6710" w:author="chaniaayulestari@outlook.com" w:date="2021-11-12T16:01:00Z"/>
        </w:trPr>
        <w:tc>
          <w:tcPr>
            <w:tcW w:w="3827" w:type="dxa"/>
            <w:vAlign w:val="center"/>
          </w:tcPr>
          <w:p w14:paraId="53899219" w14:textId="77777777" w:rsidR="00EC162F" w:rsidRPr="0044182F" w:rsidRDefault="00EC162F">
            <w:pPr>
              <w:pStyle w:val="ListParagraph"/>
              <w:numPr>
                <w:ilvl w:val="0"/>
                <w:numId w:val="101"/>
              </w:numPr>
              <w:ind w:left="450"/>
              <w:rPr>
                <w:ins w:id="6711" w:author="chaniaayulestari@outlook.com" w:date="2021-11-12T16:01:00Z"/>
              </w:rPr>
              <w:pPrChange w:id="6712" w:author="chaniaayulestari@outlook.com" w:date="2021-11-12T15:25:00Z">
                <w:pPr>
                  <w:pStyle w:val="ListParagraph"/>
                  <w:numPr>
                    <w:numId w:val="84"/>
                  </w:numPr>
                  <w:ind w:hanging="360"/>
                </w:pPr>
              </w:pPrChange>
            </w:pPr>
            <w:ins w:id="6713" w:author="chaniaayulestari@outlook.com" w:date="2021-11-12T16:01:00Z">
              <w:r>
                <w:t>Menghapus data admin tertentu</w:t>
              </w:r>
            </w:ins>
          </w:p>
        </w:tc>
        <w:tc>
          <w:tcPr>
            <w:tcW w:w="3964" w:type="dxa"/>
            <w:vAlign w:val="center"/>
          </w:tcPr>
          <w:p w14:paraId="5FB6A218" w14:textId="77777777" w:rsidR="00EC162F" w:rsidRDefault="00EC162F">
            <w:pPr>
              <w:pStyle w:val="ListParagraph"/>
              <w:spacing w:after="160"/>
              <w:ind w:left="450"/>
              <w:rPr>
                <w:ins w:id="6714" w:author="chaniaayulestari@outlook.com" w:date="2021-11-12T16:01:00Z"/>
              </w:rPr>
              <w:pPrChange w:id="6715" w:author="chaniaayulestari@outlook.com" w:date="2021-11-12T15:26:00Z">
                <w:pPr>
                  <w:spacing w:after="160"/>
                  <w:ind w:left="511"/>
                </w:pPr>
              </w:pPrChange>
            </w:pPr>
          </w:p>
        </w:tc>
      </w:tr>
      <w:tr w:rsidR="00EC162F" w14:paraId="6A98C40D" w14:textId="77777777" w:rsidTr="00D26F74">
        <w:trPr>
          <w:jc w:val="center"/>
          <w:ins w:id="6716" w:author="chaniaayulestari@outlook.com" w:date="2021-11-12T16:01:00Z"/>
        </w:trPr>
        <w:tc>
          <w:tcPr>
            <w:tcW w:w="3827" w:type="dxa"/>
            <w:vAlign w:val="center"/>
          </w:tcPr>
          <w:p w14:paraId="3F902760" w14:textId="77777777" w:rsidR="00EC162F" w:rsidRDefault="00EC162F">
            <w:pPr>
              <w:pStyle w:val="ListParagraph"/>
              <w:ind w:left="450"/>
              <w:rPr>
                <w:ins w:id="6717" w:author="chaniaayulestari@outlook.com" w:date="2021-11-12T16:01:00Z"/>
              </w:rPr>
              <w:pPrChange w:id="6718" w:author="chaniaayulestari@outlook.com"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6719" w:author="chaniaayulestari@outlook.com" w:date="2021-11-12T16:01:00Z"/>
              </w:rPr>
              <w:pPrChange w:id="6720" w:author="chaniaayulestari@outlook.com" w:date="2021-11-12T15:25:00Z">
                <w:pPr>
                  <w:pStyle w:val="ListParagraph"/>
                  <w:numPr>
                    <w:numId w:val="84"/>
                  </w:numPr>
                  <w:spacing w:after="160"/>
                  <w:ind w:hanging="360"/>
                </w:pPr>
              </w:pPrChange>
            </w:pPr>
            <w:ins w:id="6721" w:author="chaniaayulestari@outlook.com" w:date="2021-11-12T16:01:00Z">
              <w:r>
                <w:t xml:space="preserve">Melakukan penghapusan data </w:t>
              </w:r>
            </w:ins>
            <w:ins w:id="6722" w:author="chaniaayulestari@outlook.com" w:date="2021-11-12T16:03:00Z">
              <w:r w:rsidR="00626CCC">
                <w:t>semester</w:t>
              </w:r>
            </w:ins>
            <w:ins w:id="6723" w:author="chaniaayulestari@outlook.com" w:date="2021-11-12T16:01:00Z">
              <w:r>
                <w:t xml:space="preserve"> pada </w:t>
              </w:r>
              <w:r w:rsidRPr="00C70CAF">
                <w:rPr>
                  <w:i/>
                  <w:iCs/>
                </w:rPr>
                <w:t>database</w:t>
              </w:r>
            </w:ins>
          </w:p>
        </w:tc>
      </w:tr>
      <w:tr w:rsidR="00EC162F" w:rsidRPr="001B1AF9" w14:paraId="5A590FFF" w14:textId="77777777" w:rsidTr="00D26F74">
        <w:trPr>
          <w:jc w:val="center"/>
          <w:ins w:id="6724" w:author="chaniaayulestari@outlook.com"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6725" w:author="chaniaayulestari@outlook.com" w:date="2021-11-12T16:01:00Z"/>
                <w:b/>
                <w:bCs/>
              </w:rPr>
            </w:pPr>
            <w:ins w:id="6726" w:author="chaniaayulestari@outlook.com" w:date="2021-11-12T16:01:00Z">
              <w:r w:rsidRPr="001B1AF9">
                <w:rPr>
                  <w:b/>
                  <w:bCs/>
                </w:rPr>
                <w:t>Skenario Eksepsi (Optional)</w:t>
              </w:r>
            </w:ins>
          </w:p>
        </w:tc>
      </w:tr>
      <w:tr w:rsidR="00EC162F" w:rsidRPr="001B1AF9" w14:paraId="059B8535" w14:textId="77777777" w:rsidTr="00D26F74">
        <w:trPr>
          <w:jc w:val="center"/>
          <w:ins w:id="6727" w:author="chaniaayulestari@outlook.com"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6728" w:author="chaniaayulestari@outlook.com" w:date="2021-11-12T16:01:00Z"/>
                <w:b/>
                <w:bCs/>
              </w:rPr>
            </w:pPr>
            <w:ins w:id="6729" w:author="chaniaayulestari@outlook.com" w:date="2021-11-12T16:01:00Z">
              <w:r w:rsidRPr="001B1AF9">
                <w:rPr>
                  <w:b/>
                  <w:bCs/>
                </w:rPr>
                <w:lastRenderedPageBreak/>
                <w:t>Aksi Aktor</w:t>
              </w:r>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6730" w:author="chaniaayulestari@outlook.com" w:date="2021-11-12T16:01:00Z"/>
                <w:b/>
                <w:bCs/>
              </w:rPr>
            </w:pPr>
            <w:ins w:id="6731" w:author="chaniaayulestari@outlook.com" w:date="2021-11-12T16:01:00Z">
              <w:r w:rsidRPr="001B1AF9">
                <w:rPr>
                  <w:b/>
                  <w:bCs/>
                </w:rPr>
                <w:t>Reaksi Sistem</w:t>
              </w:r>
            </w:ins>
          </w:p>
        </w:tc>
      </w:tr>
      <w:tr w:rsidR="00EC162F" w14:paraId="39D10962" w14:textId="77777777" w:rsidTr="00D26F74">
        <w:trPr>
          <w:jc w:val="center"/>
          <w:ins w:id="6732" w:author="chaniaayulestari@outlook.com" w:date="2021-11-12T16:01:00Z"/>
        </w:trPr>
        <w:tc>
          <w:tcPr>
            <w:tcW w:w="3827" w:type="dxa"/>
            <w:vAlign w:val="center"/>
          </w:tcPr>
          <w:p w14:paraId="3A51F1D6" w14:textId="6C47B3A6" w:rsidR="00EC162F" w:rsidRDefault="00EC162F">
            <w:pPr>
              <w:ind w:left="25"/>
              <w:rPr>
                <w:ins w:id="6733" w:author="chaniaayulestari@outlook.com" w:date="2021-11-12T16:01:00Z"/>
              </w:rPr>
              <w:pPrChange w:id="6734" w:author="chaniaayulestari@outlook.com" w:date="2021-11-12T15:26:00Z">
                <w:pPr>
                  <w:ind w:left="360"/>
                </w:pPr>
              </w:pPrChange>
            </w:pPr>
            <w:ins w:id="6735" w:author="chaniaayulestari@outlook.com" w:date="2021-11-12T16:01:00Z">
              <w:r>
                <w:t xml:space="preserve">3a. Tidak memasukan secara benar data </w:t>
              </w:r>
            </w:ins>
            <w:ins w:id="6736" w:author="chaniaayulestari@outlook.com" w:date="2021-11-12T16:03:00Z">
              <w:r w:rsidR="00626CCC">
                <w:t>semester</w:t>
              </w:r>
            </w:ins>
            <w:ins w:id="6737" w:author="chaniaayulestari@outlook.com" w:date="2021-11-12T16:01:00Z">
              <w:r>
                <w:t xml:space="preserve"> yang akan dihapus</w:t>
              </w:r>
            </w:ins>
          </w:p>
        </w:tc>
        <w:tc>
          <w:tcPr>
            <w:tcW w:w="3964" w:type="dxa"/>
            <w:vAlign w:val="center"/>
          </w:tcPr>
          <w:p w14:paraId="74B75F54" w14:textId="77777777" w:rsidR="00EC162F" w:rsidRDefault="00EC162F">
            <w:pPr>
              <w:pStyle w:val="ListParagraph"/>
              <w:spacing w:after="160"/>
              <w:ind w:left="25"/>
              <w:rPr>
                <w:ins w:id="6738" w:author="chaniaayulestari@outlook.com" w:date="2021-11-12T16:01:00Z"/>
              </w:rPr>
              <w:pPrChange w:id="6739" w:author="chaniaayulestari@outlook.com" w:date="2021-11-12T15:26:00Z">
                <w:pPr>
                  <w:pStyle w:val="ListParagraph"/>
                  <w:spacing w:after="160"/>
                  <w:ind w:left="468"/>
                </w:pPr>
              </w:pPrChange>
            </w:pPr>
          </w:p>
        </w:tc>
      </w:tr>
      <w:tr w:rsidR="00EC162F" w14:paraId="454C99E2" w14:textId="77777777" w:rsidTr="00D26F74">
        <w:trPr>
          <w:jc w:val="center"/>
          <w:ins w:id="6740" w:author="chaniaayulestari@outlook.com" w:date="2021-11-12T16:01:00Z"/>
        </w:trPr>
        <w:tc>
          <w:tcPr>
            <w:tcW w:w="3827" w:type="dxa"/>
            <w:vAlign w:val="center"/>
          </w:tcPr>
          <w:p w14:paraId="2361D5C9" w14:textId="77777777" w:rsidR="00EC162F" w:rsidRDefault="00EC162F">
            <w:pPr>
              <w:pStyle w:val="ListParagraph"/>
              <w:ind w:left="25"/>
              <w:rPr>
                <w:ins w:id="6741" w:author="chaniaayulestari@outlook.com" w:date="2021-11-12T16:01:00Z"/>
              </w:rPr>
              <w:pPrChange w:id="6742" w:author="chaniaayulestari@outlook.com" w:date="2021-11-12T15:26:00Z">
                <w:pPr>
                  <w:pStyle w:val="ListParagraph"/>
                  <w:ind w:left="450"/>
                </w:pPr>
              </w:pPrChange>
            </w:pPr>
          </w:p>
        </w:tc>
        <w:tc>
          <w:tcPr>
            <w:tcW w:w="3964" w:type="dxa"/>
            <w:vAlign w:val="center"/>
          </w:tcPr>
          <w:p w14:paraId="7B534A0C" w14:textId="38D89727" w:rsidR="00EC162F" w:rsidRDefault="00EC162F">
            <w:pPr>
              <w:spacing w:after="160"/>
              <w:ind w:left="25"/>
              <w:rPr>
                <w:ins w:id="6743" w:author="chaniaayulestari@outlook.com" w:date="2021-11-12T16:01:00Z"/>
              </w:rPr>
              <w:pPrChange w:id="6744" w:author="chaniaayulestari@outlook.com" w:date="2021-11-12T15:26:00Z">
                <w:pPr>
                  <w:spacing w:after="160"/>
                  <w:ind w:left="360"/>
                </w:pPr>
              </w:pPrChange>
            </w:pPr>
            <w:ins w:id="6745" w:author="chaniaayulestari@outlook.com" w:date="2021-11-12T16:01:00Z">
              <w:r>
                <w:t xml:space="preserve">3b. Menampilkan pemberitahuan melalui notifikasi bahwa data </w:t>
              </w:r>
            </w:ins>
            <w:ins w:id="6746" w:author="chaniaayulestari@outlook.com" w:date="2021-11-12T16:03:00Z">
              <w:r w:rsidR="00626CCC">
                <w:t>semester</w:t>
              </w:r>
            </w:ins>
            <w:ins w:id="6747" w:author="chaniaayulestari@outlook.com" w:date="2021-11-12T16:01:00Z">
              <w:r>
                <w:t xml:space="preserve"> gagal ditambahkan</w:t>
              </w:r>
            </w:ins>
          </w:p>
        </w:tc>
      </w:tr>
    </w:tbl>
    <w:p w14:paraId="43B17265" w14:textId="77777777" w:rsidR="00EC162F" w:rsidRDefault="00EC162F">
      <w:pPr>
        <w:ind w:left="66"/>
        <w:rPr>
          <w:ins w:id="6748" w:author="chaniaayulestari@outlook.com" w:date="2021-11-12T15:29:00Z"/>
        </w:rPr>
        <w:pPrChange w:id="6749" w:author="chaniaayulestari@outlook.com"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6750" w:author="chaniaayulestari@outlook.com" w:date="2021-11-12T16:03:00Z"/>
        </w:rPr>
      </w:pPr>
      <w:ins w:id="6751" w:author="chaniaayulestari@outlook.com" w:date="2021-11-12T15:29:00Z">
        <w:r>
          <w:t>Skenarion Edit</w:t>
        </w:r>
      </w:ins>
      <w:ins w:id="6752" w:author="chaniaayulestari@outlook.com" w:date="2021-11-12T15:56:00Z">
        <w:r w:rsidR="00EC162F">
          <w:t xml:space="preserve"> Semester</w:t>
        </w:r>
      </w:ins>
    </w:p>
    <w:p w14:paraId="10FEF8A6" w14:textId="67F3FFC8" w:rsidR="00B01799" w:rsidRDefault="00B01799">
      <w:pPr>
        <w:pStyle w:val="Caption"/>
        <w:keepNext/>
        <w:jc w:val="center"/>
        <w:rPr>
          <w:ins w:id="6753" w:author="chaniaayulestari@outlook.com" w:date="2021-11-13T14:10:00Z"/>
        </w:rPr>
        <w:pPrChange w:id="6754" w:author="chaniaayulestari@outlook.com" w:date="2021-11-13T14:10:00Z">
          <w:pPr/>
        </w:pPrChange>
      </w:pPr>
      <w:bookmarkStart w:id="6755" w:name="_Toc87950192"/>
      <w:ins w:id="6756" w:author="chaniaayulestari@outlook.com" w:date="2021-11-13T14:10:00Z">
        <w:r>
          <w:t xml:space="preserve">Tabel 3. </w:t>
        </w:r>
      </w:ins>
      <w:ins w:id="6757" w:author="Rafi Aziizi" w:date="2021-11-14T11:08:00Z">
        <w:r w:rsidR="001B2DEA">
          <w:fldChar w:fldCharType="begin"/>
        </w:r>
        <w:r w:rsidR="001B2DEA">
          <w:instrText xml:space="preserve"> SEQ Tabel_3. \* ARABIC </w:instrText>
        </w:r>
      </w:ins>
      <w:r w:rsidR="001B2DEA">
        <w:fldChar w:fldCharType="separate"/>
      </w:r>
      <w:ins w:id="6758" w:author="Rafi Aziizi" w:date="2021-11-14T11:08:00Z">
        <w:r w:rsidR="001B2DEA">
          <w:rPr>
            <w:noProof/>
          </w:rPr>
          <w:t>38</w:t>
        </w:r>
        <w:r w:rsidR="001B2DEA">
          <w:fldChar w:fldCharType="end"/>
        </w:r>
      </w:ins>
      <w:ins w:id="6759" w:author="chaniaayulestari@outlook.com" w:date="2021-11-13T14:10:00Z">
        <w:del w:id="6760" w:author="Rafi Aziizi" w:date="2021-11-14T09:52:00Z">
          <w:r w:rsidDel="003640C9">
            <w:fldChar w:fldCharType="begin"/>
          </w:r>
          <w:r w:rsidDel="003640C9">
            <w:delInstrText xml:space="preserve"> SEQ Tabel_3. \* ARABIC </w:delInstrText>
          </w:r>
        </w:del>
      </w:ins>
      <w:del w:id="6761" w:author="Rafi Aziizi" w:date="2021-11-14T09:52:00Z">
        <w:r w:rsidDel="003640C9">
          <w:fldChar w:fldCharType="end"/>
        </w:r>
      </w:del>
      <w:ins w:id="6762" w:author="chaniaayulestari@outlook.com" w:date="2021-11-13T14:10:00Z">
        <w:r>
          <w:t xml:space="preserve"> Skenario Edit Semester</w:t>
        </w:r>
        <w:bookmarkEnd w:id="675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6763" w:author="chaniaayulestari@outlook.com" w:date="2021-11-12T16:03:00Z"/>
        </w:trPr>
        <w:tc>
          <w:tcPr>
            <w:tcW w:w="3827" w:type="dxa"/>
            <w:shd w:val="clear" w:color="auto" w:fill="F2EE98"/>
            <w:vAlign w:val="center"/>
          </w:tcPr>
          <w:p w14:paraId="074B2C4B" w14:textId="77777777" w:rsidR="00626CCC" w:rsidRPr="0044182F" w:rsidRDefault="00626CCC" w:rsidP="00D26F74">
            <w:pPr>
              <w:rPr>
                <w:ins w:id="6764" w:author="chaniaayulestari@outlook.com" w:date="2021-11-12T16:03:00Z"/>
                <w:b/>
              </w:rPr>
            </w:pPr>
            <w:ins w:id="6765" w:author="chaniaayulestari@outlook.com"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6766" w:author="chaniaayulestari@outlook.com" w:date="2021-11-12T16:03:00Z"/>
              </w:rPr>
            </w:pPr>
            <w:ins w:id="6767" w:author="chaniaayulestari@outlook.com" w:date="2021-11-12T16:03:00Z">
              <w:r>
                <w:t xml:space="preserve">Edit </w:t>
              </w:r>
            </w:ins>
            <w:ins w:id="6768" w:author="chaniaayulestari@outlook.com" w:date="2021-11-12T16:04:00Z">
              <w:r>
                <w:t>Semester</w:t>
              </w:r>
            </w:ins>
          </w:p>
        </w:tc>
      </w:tr>
      <w:tr w:rsidR="00626CCC" w:rsidRPr="002F6C1D" w14:paraId="32CA3A8E" w14:textId="77777777" w:rsidTr="00D26F74">
        <w:trPr>
          <w:jc w:val="center"/>
          <w:ins w:id="6769" w:author="chaniaayulestari@outlook.com" w:date="2021-11-12T16:03:00Z"/>
        </w:trPr>
        <w:tc>
          <w:tcPr>
            <w:tcW w:w="3827" w:type="dxa"/>
            <w:vAlign w:val="center"/>
          </w:tcPr>
          <w:p w14:paraId="27AE711B" w14:textId="77777777" w:rsidR="00626CCC" w:rsidRPr="0044182F" w:rsidRDefault="00626CCC" w:rsidP="00D26F74">
            <w:pPr>
              <w:rPr>
                <w:ins w:id="6770" w:author="chaniaayulestari@outlook.com" w:date="2021-11-12T16:03:00Z"/>
                <w:b/>
              </w:rPr>
            </w:pPr>
            <w:ins w:id="6771" w:author="chaniaayulestari@outlook.com" w:date="2021-11-12T16:03:00Z">
              <w:r w:rsidRPr="0044182F">
                <w:rPr>
                  <w:b/>
                </w:rPr>
                <w:t>ID</w:t>
              </w:r>
            </w:ins>
          </w:p>
        </w:tc>
        <w:tc>
          <w:tcPr>
            <w:tcW w:w="3964" w:type="dxa"/>
            <w:vAlign w:val="center"/>
          </w:tcPr>
          <w:p w14:paraId="6A35F378" w14:textId="74792871" w:rsidR="00626CCC" w:rsidRPr="002F6C1D" w:rsidRDefault="00626CCC" w:rsidP="00D26F74">
            <w:pPr>
              <w:rPr>
                <w:ins w:id="6772" w:author="chaniaayulestari@outlook.com" w:date="2021-11-12T16:03:00Z"/>
              </w:rPr>
            </w:pPr>
            <w:ins w:id="6773" w:author="chaniaayulestari@outlook.com" w:date="2021-11-12T16:03:00Z">
              <w:r>
                <w:t>RC1</w:t>
              </w:r>
            </w:ins>
            <w:ins w:id="6774" w:author="Rafi Aziizi" w:date="2021-11-13T06:58:00Z">
              <w:r w:rsidR="005049EC">
                <w:t>7.3</w:t>
              </w:r>
            </w:ins>
            <w:ins w:id="6775" w:author="chaniaayulestari@outlook.com" w:date="2021-11-12T16:03:00Z">
              <w:del w:id="6776" w:author="Rafi Aziizi" w:date="2021-11-13T06:58:00Z">
                <w:r w:rsidDel="005049EC">
                  <w:delText>6</w:delText>
                </w:r>
              </w:del>
            </w:ins>
          </w:p>
        </w:tc>
      </w:tr>
      <w:tr w:rsidR="00626CCC" w:rsidRPr="000C722D" w14:paraId="0BA97349" w14:textId="77777777" w:rsidTr="00D26F74">
        <w:trPr>
          <w:jc w:val="center"/>
          <w:ins w:id="6777" w:author="chaniaayulestari@outlook.com" w:date="2021-11-12T16:03:00Z"/>
        </w:trPr>
        <w:tc>
          <w:tcPr>
            <w:tcW w:w="3827" w:type="dxa"/>
            <w:vAlign w:val="center"/>
          </w:tcPr>
          <w:p w14:paraId="13352C03" w14:textId="77777777" w:rsidR="00626CCC" w:rsidRPr="0044182F" w:rsidRDefault="00626CCC" w:rsidP="00D26F74">
            <w:pPr>
              <w:rPr>
                <w:ins w:id="6778" w:author="chaniaayulestari@outlook.com" w:date="2021-11-12T16:03:00Z"/>
                <w:b/>
              </w:rPr>
            </w:pPr>
            <w:ins w:id="6779" w:author="chaniaayulestari@outlook.com" w:date="2021-11-12T16:03:00Z">
              <w:r w:rsidRPr="0044182F">
                <w:rPr>
                  <w:b/>
                </w:rPr>
                <w:t>Description</w:t>
              </w:r>
            </w:ins>
          </w:p>
        </w:tc>
        <w:tc>
          <w:tcPr>
            <w:tcW w:w="3964" w:type="dxa"/>
          </w:tcPr>
          <w:p w14:paraId="79E61B12" w14:textId="3874171E" w:rsidR="00626CCC" w:rsidRPr="000C722D" w:rsidRDefault="00626CCC" w:rsidP="00D26F74">
            <w:pPr>
              <w:rPr>
                <w:ins w:id="6780" w:author="chaniaayulestari@outlook.com" w:date="2021-11-12T16:03:00Z"/>
              </w:rPr>
            </w:pPr>
            <w:ins w:id="6781" w:author="chaniaayulestari@outlook.com" w:date="2021-11-12T16:03:00Z">
              <w:r>
                <w:t xml:space="preserve">Use case ini merupakan use case generalisasi dari kelola </w:t>
              </w:r>
            </w:ins>
            <w:ins w:id="6782" w:author="chaniaayulestari@outlook.com" w:date="2021-11-12T16:04:00Z">
              <w:r>
                <w:t>semester</w:t>
              </w:r>
            </w:ins>
            <w:ins w:id="6783" w:author="chaniaayulestari@outlook.com" w:date="2021-11-12T16:03:00Z">
              <w:r>
                <w:t xml:space="preserve"> untuk memperbaharui data </w:t>
              </w:r>
            </w:ins>
            <w:ins w:id="6784" w:author="chaniaayulestari@outlook.com" w:date="2021-11-12T16:04:00Z">
              <w:r>
                <w:t>semester</w:t>
              </w:r>
            </w:ins>
            <w:ins w:id="6785" w:author="chaniaayulestari@outlook.com" w:date="2021-11-12T16:03:00Z">
              <w:r>
                <w:t>.</w:t>
              </w:r>
            </w:ins>
          </w:p>
        </w:tc>
      </w:tr>
      <w:tr w:rsidR="00626CCC" w:rsidRPr="002F6C1D" w14:paraId="3577911C" w14:textId="77777777" w:rsidTr="00D26F74">
        <w:trPr>
          <w:jc w:val="center"/>
          <w:ins w:id="6786" w:author="chaniaayulestari@outlook.com" w:date="2021-11-12T16:03:00Z"/>
        </w:trPr>
        <w:tc>
          <w:tcPr>
            <w:tcW w:w="3827" w:type="dxa"/>
            <w:vAlign w:val="center"/>
          </w:tcPr>
          <w:p w14:paraId="7EB860CD" w14:textId="77777777" w:rsidR="00626CCC" w:rsidRPr="0044182F" w:rsidRDefault="00626CCC" w:rsidP="00D26F74">
            <w:pPr>
              <w:rPr>
                <w:ins w:id="6787" w:author="chaniaayulestari@outlook.com" w:date="2021-11-12T16:03:00Z"/>
                <w:b/>
              </w:rPr>
            </w:pPr>
            <w:ins w:id="6788" w:author="chaniaayulestari@outlook.com" w:date="2021-11-12T16:03:00Z">
              <w:r w:rsidRPr="0044182F">
                <w:rPr>
                  <w:b/>
                </w:rPr>
                <w:t>Actors</w:t>
              </w:r>
            </w:ins>
          </w:p>
        </w:tc>
        <w:tc>
          <w:tcPr>
            <w:tcW w:w="3964" w:type="dxa"/>
            <w:vAlign w:val="center"/>
          </w:tcPr>
          <w:p w14:paraId="02669BE7" w14:textId="77777777" w:rsidR="00626CCC" w:rsidRPr="002F6C1D" w:rsidRDefault="00626CCC" w:rsidP="00D26F74">
            <w:pPr>
              <w:rPr>
                <w:ins w:id="6789" w:author="chaniaayulestari@outlook.com" w:date="2021-11-12T16:03:00Z"/>
              </w:rPr>
            </w:pPr>
            <w:ins w:id="6790" w:author="chaniaayulestari@outlook.com" w:date="2021-11-12T16:03:00Z">
              <w:r>
                <w:t>Bag.IT, Guru BK.</w:t>
              </w:r>
            </w:ins>
          </w:p>
        </w:tc>
      </w:tr>
      <w:tr w:rsidR="00626CCC" w:rsidRPr="007B7AB3" w14:paraId="28B3D482" w14:textId="77777777" w:rsidTr="00D26F74">
        <w:trPr>
          <w:jc w:val="center"/>
          <w:ins w:id="6791" w:author="chaniaayulestari@outlook.com" w:date="2021-11-12T16:03:00Z"/>
        </w:trPr>
        <w:tc>
          <w:tcPr>
            <w:tcW w:w="3827" w:type="dxa"/>
            <w:vAlign w:val="center"/>
          </w:tcPr>
          <w:p w14:paraId="4706AEBF" w14:textId="77777777" w:rsidR="00626CCC" w:rsidRPr="0044182F" w:rsidRDefault="00626CCC" w:rsidP="00D26F74">
            <w:pPr>
              <w:rPr>
                <w:ins w:id="6792" w:author="chaniaayulestari@outlook.com" w:date="2021-11-12T16:03:00Z"/>
                <w:b/>
              </w:rPr>
            </w:pPr>
            <w:ins w:id="6793" w:author="chaniaayulestari@outlook.com" w:date="2021-11-12T16:03:00Z">
              <w:r w:rsidRPr="0044182F">
                <w:rPr>
                  <w:b/>
                </w:rPr>
                <w:t>Frequency of Use</w:t>
              </w:r>
            </w:ins>
          </w:p>
        </w:tc>
        <w:tc>
          <w:tcPr>
            <w:tcW w:w="3964" w:type="dxa"/>
            <w:vAlign w:val="center"/>
          </w:tcPr>
          <w:p w14:paraId="666AC27B" w14:textId="77777777" w:rsidR="00626CCC" w:rsidRPr="007B7AB3" w:rsidRDefault="00626CCC" w:rsidP="00D26F74">
            <w:pPr>
              <w:rPr>
                <w:ins w:id="6794" w:author="chaniaayulestari@outlook.com" w:date="2021-11-12T16:03:00Z"/>
                <w:i/>
                <w:iCs/>
              </w:rPr>
            </w:pPr>
            <w:ins w:id="6795" w:author="chaniaayulestari@outlook.com" w:date="2021-11-12T16:03:00Z">
              <w:r>
                <w:rPr>
                  <w:i/>
                  <w:iCs/>
                </w:rPr>
                <w:t>Conditional</w:t>
              </w:r>
            </w:ins>
          </w:p>
        </w:tc>
      </w:tr>
      <w:tr w:rsidR="00626CCC" w:rsidRPr="0044182F" w14:paraId="45A5E8E2" w14:textId="77777777" w:rsidTr="00D26F74">
        <w:trPr>
          <w:jc w:val="center"/>
          <w:ins w:id="6796" w:author="chaniaayulestari@outlook.com" w:date="2021-11-12T16:03:00Z"/>
        </w:trPr>
        <w:tc>
          <w:tcPr>
            <w:tcW w:w="3827" w:type="dxa"/>
            <w:vAlign w:val="center"/>
          </w:tcPr>
          <w:p w14:paraId="15EC4151" w14:textId="77777777" w:rsidR="00626CCC" w:rsidRPr="0044182F" w:rsidRDefault="00626CCC" w:rsidP="00D26F74">
            <w:pPr>
              <w:rPr>
                <w:ins w:id="6797" w:author="chaniaayulestari@outlook.com" w:date="2021-11-12T16:03:00Z"/>
                <w:b/>
              </w:rPr>
            </w:pPr>
            <w:ins w:id="6798" w:author="chaniaayulestari@outlook.com" w:date="2021-11-12T16:03:00Z">
              <w:r w:rsidRPr="0044182F">
                <w:rPr>
                  <w:b/>
                </w:rPr>
                <w:t>Triggers</w:t>
              </w:r>
            </w:ins>
          </w:p>
        </w:tc>
        <w:tc>
          <w:tcPr>
            <w:tcW w:w="3964" w:type="dxa"/>
            <w:vAlign w:val="center"/>
          </w:tcPr>
          <w:p w14:paraId="23927BD9" w14:textId="77777777" w:rsidR="00626CCC" w:rsidRPr="0044182F" w:rsidRDefault="00626CCC" w:rsidP="00D26F74">
            <w:pPr>
              <w:rPr>
                <w:ins w:id="6799" w:author="chaniaayulestari@outlook.com" w:date="2021-11-12T16:03:00Z"/>
              </w:rPr>
            </w:pPr>
            <w:ins w:id="6800" w:author="chaniaayulestari@outlook.com" w:date="2021-11-12T16:03:00Z">
              <w:r>
                <w:t>-</w:t>
              </w:r>
            </w:ins>
          </w:p>
        </w:tc>
      </w:tr>
      <w:tr w:rsidR="00626CCC" w:rsidRPr="0081005E" w14:paraId="6E800C66" w14:textId="77777777" w:rsidTr="00D26F74">
        <w:trPr>
          <w:jc w:val="center"/>
          <w:ins w:id="6801" w:author="chaniaayulestari@outlook.com" w:date="2021-11-12T16:03:00Z"/>
        </w:trPr>
        <w:tc>
          <w:tcPr>
            <w:tcW w:w="3827" w:type="dxa"/>
            <w:vAlign w:val="center"/>
          </w:tcPr>
          <w:p w14:paraId="08E3F0A9" w14:textId="77777777" w:rsidR="00626CCC" w:rsidRPr="0044182F" w:rsidRDefault="00626CCC" w:rsidP="00D26F74">
            <w:pPr>
              <w:rPr>
                <w:ins w:id="6802" w:author="chaniaayulestari@outlook.com" w:date="2021-11-12T16:03:00Z"/>
                <w:b/>
              </w:rPr>
            </w:pPr>
            <w:ins w:id="6803" w:author="chaniaayulestari@outlook.com" w:date="2021-11-12T16:03:00Z">
              <w:r w:rsidRPr="0044182F">
                <w:rPr>
                  <w:b/>
                </w:rPr>
                <w:t>Pre-Conditions</w:t>
              </w:r>
            </w:ins>
          </w:p>
        </w:tc>
        <w:tc>
          <w:tcPr>
            <w:tcW w:w="3964" w:type="dxa"/>
            <w:vAlign w:val="center"/>
          </w:tcPr>
          <w:p w14:paraId="2B942C9B" w14:textId="192B44B4" w:rsidR="00626CCC" w:rsidRPr="0081005E" w:rsidRDefault="00626CCC" w:rsidP="00D26F74">
            <w:pPr>
              <w:rPr>
                <w:ins w:id="6804" w:author="chaniaayulestari@outlook.com" w:date="2021-11-12T16:03:00Z"/>
                <w:i/>
                <w:iCs/>
              </w:rPr>
            </w:pPr>
            <w:ins w:id="6805" w:author="chaniaayulestari@outlook.com" w:date="2021-11-12T16:03:00Z">
              <w:r>
                <w:t xml:space="preserve">Data </w:t>
              </w:r>
            </w:ins>
            <w:ins w:id="6806" w:author="chaniaayulestari@outlook.com" w:date="2021-11-12T16:04:00Z">
              <w:r>
                <w:t>semester</w:t>
              </w:r>
            </w:ins>
            <w:ins w:id="6807" w:author="chaniaayulestari@outlook.com" w:date="2021-11-12T16:03:00Z">
              <w:r>
                <w:t xml:space="preserve"> belum diperbaharui</w:t>
              </w:r>
            </w:ins>
          </w:p>
        </w:tc>
      </w:tr>
      <w:tr w:rsidR="00626CCC" w:rsidRPr="0048762E" w14:paraId="7DB59233" w14:textId="77777777" w:rsidTr="00D26F74">
        <w:trPr>
          <w:jc w:val="center"/>
          <w:ins w:id="6808" w:author="chaniaayulestari@outlook.com" w:date="2021-11-12T16:03:00Z"/>
        </w:trPr>
        <w:tc>
          <w:tcPr>
            <w:tcW w:w="3827" w:type="dxa"/>
            <w:vAlign w:val="center"/>
          </w:tcPr>
          <w:p w14:paraId="416899F1" w14:textId="77777777" w:rsidR="00626CCC" w:rsidRPr="0044182F" w:rsidRDefault="00626CCC" w:rsidP="00D26F74">
            <w:pPr>
              <w:rPr>
                <w:ins w:id="6809" w:author="chaniaayulestari@outlook.com" w:date="2021-11-12T16:03:00Z"/>
                <w:b/>
              </w:rPr>
            </w:pPr>
            <w:ins w:id="6810" w:author="chaniaayulestari@outlook.com" w:date="2021-11-12T16:03:00Z">
              <w:r w:rsidRPr="0044182F">
                <w:rPr>
                  <w:b/>
                </w:rPr>
                <w:t>Post-Conditions</w:t>
              </w:r>
            </w:ins>
          </w:p>
        </w:tc>
        <w:tc>
          <w:tcPr>
            <w:tcW w:w="3964" w:type="dxa"/>
            <w:vAlign w:val="center"/>
          </w:tcPr>
          <w:p w14:paraId="64E69A2D" w14:textId="7C983C7C" w:rsidR="00626CCC" w:rsidRPr="0048762E" w:rsidRDefault="00626CCC" w:rsidP="00D26F74">
            <w:pPr>
              <w:rPr>
                <w:ins w:id="6811" w:author="chaniaayulestari@outlook.com" w:date="2021-11-12T16:03:00Z"/>
              </w:rPr>
            </w:pPr>
            <w:ins w:id="6812" w:author="chaniaayulestari@outlook.com" w:date="2021-11-12T16:03:00Z">
              <w:r>
                <w:t xml:space="preserve">Perubahan data identitas </w:t>
              </w:r>
            </w:ins>
            <w:ins w:id="6813" w:author="chaniaayulestari@outlook.com" w:date="2021-11-12T16:05:00Z">
              <w:r>
                <w:t>semester</w:t>
              </w:r>
            </w:ins>
          </w:p>
        </w:tc>
      </w:tr>
      <w:tr w:rsidR="00626CCC" w:rsidRPr="0044182F" w14:paraId="31A1BEF0" w14:textId="77777777" w:rsidTr="00D26F74">
        <w:trPr>
          <w:jc w:val="center"/>
          <w:ins w:id="6814" w:author="chaniaayulestari@outlook.com"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6815" w:author="chaniaayulestari@outlook.com" w:date="2021-11-12T16:03:00Z"/>
                <w:b/>
              </w:rPr>
            </w:pPr>
            <w:ins w:id="6816" w:author="chaniaayulestari@outlook.com" w:date="2021-11-12T16:03:00Z">
              <w:r w:rsidRPr="0044182F">
                <w:rPr>
                  <w:b/>
                </w:rPr>
                <w:t>Main Course</w:t>
              </w:r>
            </w:ins>
          </w:p>
        </w:tc>
      </w:tr>
      <w:tr w:rsidR="00626CCC" w:rsidRPr="0044182F" w14:paraId="72926AA2" w14:textId="77777777" w:rsidTr="00D26F74">
        <w:trPr>
          <w:jc w:val="center"/>
          <w:ins w:id="6817" w:author="chaniaayulestari@outlook.com" w:date="2021-11-12T16:03:00Z"/>
        </w:trPr>
        <w:tc>
          <w:tcPr>
            <w:tcW w:w="3827" w:type="dxa"/>
            <w:shd w:val="clear" w:color="auto" w:fill="F2EE98"/>
            <w:vAlign w:val="center"/>
          </w:tcPr>
          <w:p w14:paraId="2526D41B" w14:textId="77777777" w:rsidR="00626CCC" w:rsidRPr="0044182F" w:rsidRDefault="00626CCC" w:rsidP="00D26F74">
            <w:pPr>
              <w:jc w:val="center"/>
              <w:rPr>
                <w:ins w:id="6818" w:author="chaniaayulestari@outlook.com" w:date="2021-11-12T16:03:00Z"/>
                <w:b/>
              </w:rPr>
            </w:pPr>
            <w:ins w:id="6819" w:author="chaniaayulestari@outlook.com" w:date="2021-11-12T16:03:00Z">
              <w:r w:rsidRPr="0044182F">
                <w:rPr>
                  <w:b/>
                </w:rPr>
                <w:t>Aksi Aktor</w:t>
              </w:r>
            </w:ins>
          </w:p>
        </w:tc>
        <w:tc>
          <w:tcPr>
            <w:tcW w:w="3964" w:type="dxa"/>
            <w:shd w:val="clear" w:color="auto" w:fill="F2EE98"/>
            <w:vAlign w:val="center"/>
          </w:tcPr>
          <w:p w14:paraId="5DA3DE42" w14:textId="77777777" w:rsidR="00626CCC" w:rsidRPr="0044182F" w:rsidRDefault="00626CCC" w:rsidP="00D26F74">
            <w:pPr>
              <w:jc w:val="center"/>
              <w:rPr>
                <w:ins w:id="6820" w:author="chaniaayulestari@outlook.com" w:date="2021-11-12T16:03:00Z"/>
                <w:b/>
              </w:rPr>
            </w:pPr>
            <w:ins w:id="6821" w:author="chaniaayulestari@outlook.com" w:date="2021-11-12T16:03:00Z">
              <w:r w:rsidRPr="0044182F">
                <w:rPr>
                  <w:b/>
                </w:rPr>
                <w:t>Reaksi Sistem</w:t>
              </w:r>
            </w:ins>
          </w:p>
        </w:tc>
      </w:tr>
      <w:tr w:rsidR="00626CCC" w:rsidRPr="0044182F" w14:paraId="2E6AD915" w14:textId="77777777" w:rsidTr="00D26F74">
        <w:trPr>
          <w:jc w:val="center"/>
          <w:ins w:id="6822" w:author="chaniaayulestari@outlook.com" w:date="2021-11-12T16:03:00Z"/>
        </w:trPr>
        <w:tc>
          <w:tcPr>
            <w:tcW w:w="3827" w:type="dxa"/>
            <w:vAlign w:val="center"/>
          </w:tcPr>
          <w:p w14:paraId="7611AED3" w14:textId="22938A56" w:rsidR="00626CCC" w:rsidRPr="0044182F" w:rsidRDefault="00626CCC" w:rsidP="00626CCC">
            <w:pPr>
              <w:numPr>
                <w:ilvl w:val="0"/>
                <w:numId w:val="102"/>
              </w:numPr>
              <w:spacing w:after="160"/>
              <w:rPr>
                <w:ins w:id="6823" w:author="chaniaayulestari@outlook.com" w:date="2021-11-12T16:03:00Z"/>
              </w:rPr>
            </w:pPr>
            <w:ins w:id="6824" w:author="chaniaayulestari@outlook.com" w:date="2021-11-12T16:03:00Z">
              <w:r>
                <w:t xml:space="preserve">Memasuki menu “Data </w:t>
              </w:r>
            </w:ins>
            <w:ins w:id="6825" w:author="chaniaayulestari@outlook.com" w:date="2021-11-12T16:05:00Z">
              <w:r>
                <w:t>Semester</w:t>
              </w:r>
            </w:ins>
            <w:ins w:id="6826" w:author="chaniaayulestari@outlook.com" w:date="2021-11-12T16:03:00Z">
              <w:r>
                <w:t>”</w:t>
              </w:r>
            </w:ins>
          </w:p>
        </w:tc>
        <w:tc>
          <w:tcPr>
            <w:tcW w:w="3964" w:type="dxa"/>
            <w:vAlign w:val="center"/>
          </w:tcPr>
          <w:p w14:paraId="1F6CDD19" w14:textId="77777777" w:rsidR="00626CCC" w:rsidRPr="0044182F" w:rsidRDefault="00626CCC" w:rsidP="00D26F74">
            <w:pPr>
              <w:pStyle w:val="ListParagraph"/>
              <w:ind w:left="450"/>
              <w:rPr>
                <w:ins w:id="6827" w:author="chaniaayulestari@outlook.com" w:date="2021-11-12T16:03:00Z"/>
              </w:rPr>
            </w:pPr>
          </w:p>
        </w:tc>
      </w:tr>
      <w:tr w:rsidR="00626CCC" w:rsidRPr="0044182F" w14:paraId="7F1B0D48" w14:textId="77777777" w:rsidTr="00D26F74">
        <w:trPr>
          <w:jc w:val="center"/>
          <w:ins w:id="6828" w:author="chaniaayulestari@outlook.com" w:date="2021-11-12T16:03:00Z"/>
        </w:trPr>
        <w:tc>
          <w:tcPr>
            <w:tcW w:w="3827" w:type="dxa"/>
            <w:vAlign w:val="center"/>
          </w:tcPr>
          <w:p w14:paraId="5416BBAA" w14:textId="77777777" w:rsidR="00626CCC" w:rsidRPr="0044182F" w:rsidRDefault="00626CCC" w:rsidP="00D26F74">
            <w:pPr>
              <w:pStyle w:val="ListParagraph"/>
              <w:ind w:left="450"/>
              <w:rPr>
                <w:ins w:id="6829" w:author="chaniaayulestari@outlook.com"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6830" w:author="chaniaayulestari@outlook.com" w:date="2021-11-12T16:03:00Z"/>
              </w:rPr>
            </w:pPr>
            <w:ins w:id="6831" w:author="chaniaayulestari@outlook.com" w:date="2021-11-12T16:03:00Z">
              <w:r>
                <w:t xml:space="preserve">Menampilkan seluruh data </w:t>
              </w:r>
            </w:ins>
            <w:ins w:id="6832" w:author="chaniaayulestari@outlook.com" w:date="2021-11-12T16:05:00Z">
              <w:r>
                <w:t>semester</w:t>
              </w:r>
            </w:ins>
          </w:p>
        </w:tc>
      </w:tr>
      <w:tr w:rsidR="00626CCC" w14:paraId="3FE125F0" w14:textId="77777777" w:rsidTr="00D26F74">
        <w:trPr>
          <w:jc w:val="center"/>
          <w:ins w:id="6833" w:author="chaniaayulestari@outlook.com"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6834" w:author="chaniaayulestari@outlook.com" w:date="2021-11-12T16:03:00Z"/>
              </w:rPr>
            </w:pPr>
            <w:ins w:id="6835" w:author="chaniaayulestari@outlook.com" w:date="2021-11-12T16:03:00Z">
              <w:r>
                <w:t>Menekan tombol “</w:t>
              </w:r>
            </w:ins>
            <w:ins w:id="6836" w:author="chaniaayulestari@outlook.com" w:date="2021-11-12T16:05:00Z">
              <w:r>
                <w:t>Edit Semester</w:t>
              </w:r>
            </w:ins>
            <w:ins w:id="6837" w:author="chaniaayulestari@outlook.com" w:date="2021-11-12T16:03:00Z">
              <w:r>
                <w:t>”</w:t>
              </w:r>
            </w:ins>
          </w:p>
        </w:tc>
        <w:tc>
          <w:tcPr>
            <w:tcW w:w="3964" w:type="dxa"/>
            <w:vAlign w:val="center"/>
          </w:tcPr>
          <w:p w14:paraId="6F7D959A" w14:textId="77777777" w:rsidR="00626CCC" w:rsidRDefault="00626CCC" w:rsidP="00D26F74">
            <w:pPr>
              <w:pStyle w:val="ListParagraph"/>
              <w:spacing w:after="160"/>
              <w:ind w:left="450"/>
              <w:rPr>
                <w:ins w:id="6838" w:author="chaniaayulestari@outlook.com" w:date="2021-11-12T16:03:00Z"/>
              </w:rPr>
            </w:pPr>
          </w:p>
        </w:tc>
      </w:tr>
      <w:tr w:rsidR="00626CCC" w14:paraId="7FE75C2D" w14:textId="77777777" w:rsidTr="00D26F74">
        <w:trPr>
          <w:jc w:val="center"/>
          <w:ins w:id="6839" w:author="chaniaayulestari@outlook.com" w:date="2021-11-12T16:03:00Z"/>
        </w:trPr>
        <w:tc>
          <w:tcPr>
            <w:tcW w:w="3827" w:type="dxa"/>
            <w:vAlign w:val="center"/>
          </w:tcPr>
          <w:p w14:paraId="3B793EBB" w14:textId="77777777" w:rsidR="00626CCC" w:rsidRDefault="00626CCC" w:rsidP="00D26F74">
            <w:pPr>
              <w:rPr>
                <w:ins w:id="6840" w:author="chaniaayulestari@outlook.com"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6841" w:author="chaniaayulestari@outlook.com" w:date="2021-11-12T16:03:00Z"/>
              </w:rPr>
            </w:pPr>
            <w:ins w:id="6842" w:author="chaniaayulestari@outlook.com" w:date="2021-11-12T16:03:00Z">
              <w:r>
                <w:t xml:space="preserve">Menampilkan data </w:t>
              </w:r>
            </w:ins>
            <w:ins w:id="6843" w:author="chaniaayulestari@outlook.com" w:date="2021-11-12T16:06:00Z">
              <w:r>
                <w:t>semster</w:t>
              </w:r>
            </w:ins>
          </w:p>
        </w:tc>
      </w:tr>
      <w:tr w:rsidR="00626CCC" w14:paraId="2F49B99A" w14:textId="77777777" w:rsidTr="00D26F74">
        <w:trPr>
          <w:jc w:val="center"/>
          <w:ins w:id="6844" w:author="chaniaayulestari@outlook.com" w:date="2021-11-12T16:03:00Z"/>
        </w:trPr>
        <w:tc>
          <w:tcPr>
            <w:tcW w:w="3827" w:type="dxa"/>
            <w:vAlign w:val="center"/>
          </w:tcPr>
          <w:p w14:paraId="69C834D0" w14:textId="77777777" w:rsidR="00626CCC" w:rsidRDefault="00626CCC" w:rsidP="00626CCC">
            <w:pPr>
              <w:pStyle w:val="ListParagraph"/>
              <w:numPr>
                <w:ilvl w:val="0"/>
                <w:numId w:val="102"/>
              </w:numPr>
              <w:ind w:left="450"/>
              <w:rPr>
                <w:ins w:id="6845" w:author="chaniaayulestari@outlook.com" w:date="2021-11-12T16:03:00Z"/>
              </w:rPr>
            </w:pPr>
            <w:ins w:id="6846" w:author="chaniaayulestari@outlook.com" w:date="2021-11-12T16:03:00Z">
              <w:r>
                <w:lastRenderedPageBreak/>
                <w:t>Melakukan perubahan data admin</w:t>
              </w:r>
            </w:ins>
          </w:p>
        </w:tc>
        <w:tc>
          <w:tcPr>
            <w:tcW w:w="3964" w:type="dxa"/>
            <w:vAlign w:val="center"/>
          </w:tcPr>
          <w:p w14:paraId="409F032D" w14:textId="77777777" w:rsidR="00626CCC" w:rsidRDefault="00626CCC" w:rsidP="00D26F74">
            <w:pPr>
              <w:pStyle w:val="ListParagraph"/>
              <w:spacing w:after="160"/>
              <w:ind w:left="450"/>
              <w:rPr>
                <w:ins w:id="6847" w:author="chaniaayulestari@outlook.com" w:date="2021-11-12T16:03:00Z"/>
              </w:rPr>
            </w:pPr>
          </w:p>
        </w:tc>
      </w:tr>
      <w:tr w:rsidR="00626CCC" w14:paraId="427AB3B9" w14:textId="77777777" w:rsidTr="00D26F74">
        <w:trPr>
          <w:jc w:val="center"/>
          <w:ins w:id="6848" w:author="chaniaayulestari@outlook.com" w:date="2021-11-12T16:03:00Z"/>
        </w:trPr>
        <w:tc>
          <w:tcPr>
            <w:tcW w:w="3827" w:type="dxa"/>
            <w:vAlign w:val="center"/>
          </w:tcPr>
          <w:p w14:paraId="3A622422" w14:textId="77777777" w:rsidR="00626CCC" w:rsidRDefault="00626CCC" w:rsidP="00D26F74">
            <w:pPr>
              <w:pStyle w:val="ListParagraph"/>
              <w:ind w:left="450"/>
              <w:rPr>
                <w:ins w:id="6849" w:author="chaniaayulestari@outlook.com"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6850" w:author="chaniaayulestari@outlook.com" w:date="2021-11-12T16:03:00Z"/>
              </w:rPr>
            </w:pPr>
            <w:ins w:id="6851" w:author="chaniaayulestari@outlook.com" w:date="2021-11-12T16:03:00Z">
              <w:r>
                <w:t xml:space="preserve">Menyimpan data </w:t>
              </w:r>
            </w:ins>
            <w:ins w:id="6852" w:author="chaniaayulestari@outlook.com" w:date="2021-11-12T16:06:00Z">
              <w:r>
                <w:t>semester</w:t>
              </w:r>
            </w:ins>
            <w:ins w:id="6853" w:author="chaniaayulestari@outlook.com" w:date="2021-11-12T16:03:00Z">
              <w:r>
                <w:t xml:space="preserve"> terbaru pada </w:t>
              </w:r>
              <w:r w:rsidRPr="00C70CAF">
                <w:rPr>
                  <w:i/>
                  <w:iCs/>
                </w:rPr>
                <w:t>database</w:t>
              </w:r>
            </w:ins>
          </w:p>
        </w:tc>
      </w:tr>
      <w:tr w:rsidR="00626CCC" w:rsidRPr="001B1AF9" w14:paraId="5360B870" w14:textId="77777777" w:rsidTr="00D26F74">
        <w:trPr>
          <w:jc w:val="center"/>
          <w:ins w:id="6854" w:author="chaniaayulestari@outlook.com"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6855" w:author="chaniaayulestari@outlook.com" w:date="2021-11-12T16:03:00Z"/>
                <w:b/>
                <w:bCs/>
              </w:rPr>
            </w:pPr>
            <w:ins w:id="6856" w:author="chaniaayulestari@outlook.com" w:date="2021-11-12T16:03:00Z">
              <w:r w:rsidRPr="001B1AF9">
                <w:rPr>
                  <w:b/>
                  <w:bCs/>
                </w:rPr>
                <w:t>Skenario Eksepsi (Optional)</w:t>
              </w:r>
            </w:ins>
          </w:p>
        </w:tc>
      </w:tr>
      <w:tr w:rsidR="00626CCC" w:rsidRPr="001B1AF9" w14:paraId="3799A167" w14:textId="77777777" w:rsidTr="00D26F74">
        <w:trPr>
          <w:jc w:val="center"/>
          <w:ins w:id="6857" w:author="chaniaayulestari@outlook.com"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6858" w:author="chaniaayulestari@outlook.com" w:date="2021-11-12T16:03:00Z"/>
                <w:b/>
                <w:bCs/>
              </w:rPr>
            </w:pPr>
            <w:ins w:id="6859" w:author="chaniaayulestari@outlook.com" w:date="2021-11-12T16:03:00Z">
              <w:r w:rsidRPr="001B1AF9">
                <w:rPr>
                  <w:b/>
                  <w:bCs/>
                </w:rPr>
                <w:t>Aksi Aktor</w:t>
              </w:r>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6860" w:author="chaniaayulestari@outlook.com" w:date="2021-11-12T16:03:00Z"/>
                <w:b/>
                <w:bCs/>
              </w:rPr>
            </w:pPr>
            <w:ins w:id="6861" w:author="chaniaayulestari@outlook.com" w:date="2021-11-12T16:03:00Z">
              <w:r w:rsidRPr="001B1AF9">
                <w:rPr>
                  <w:b/>
                  <w:bCs/>
                </w:rPr>
                <w:t>Reaksi Sistem</w:t>
              </w:r>
            </w:ins>
          </w:p>
        </w:tc>
      </w:tr>
      <w:tr w:rsidR="00626CCC" w14:paraId="57FAAB82" w14:textId="77777777" w:rsidTr="00D26F74">
        <w:trPr>
          <w:jc w:val="center"/>
          <w:ins w:id="6862" w:author="chaniaayulestari@outlook.com" w:date="2021-11-12T16:03:00Z"/>
        </w:trPr>
        <w:tc>
          <w:tcPr>
            <w:tcW w:w="3827" w:type="dxa"/>
            <w:vAlign w:val="center"/>
          </w:tcPr>
          <w:p w14:paraId="1BD1B567" w14:textId="06EC936B" w:rsidR="00626CCC" w:rsidRDefault="00626CCC" w:rsidP="00D26F74">
            <w:pPr>
              <w:ind w:left="25"/>
              <w:rPr>
                <w:ins w:id="6863" w:author="chaniaayulestari@outlook.com" w:date="2021-11-12T16:03:00Z"/>
              </w:rPr>
            </w:pPr>
            <w:ins w:id="6864" w:author="chaniaayulestari@outlook.com" w:date="2021-11-12T16:03:00Z">
              <w:r>
                <w:t xml:space="preserve">5a. Tidak memasukan secara benar data </w:t>
              </w:r>
            </w:ins>
            <w:ins w:id="6865" w:author="chaniaayulestari@outlook.com" w:date="2021-11-12T16:06:00Z">
              <w:r>
                <w:t>semester</w:t>
              </w:r>
            </w:ins>
            <w:ins w:id="6866" w:author="chaniaayulestari@outlook.com" w:date="2021-11-12T16:03:00Z">
              <w:r>
                <w:t xml:space="preserve"> yang akan diperbaharui</w:t>
              </w:r>
            </w:ins>
          </w:p>
        </w:tc>
        <w:tc>
          <w:tcPr>
            <w:tcW w:w="3964" w:type="dxa"/>
            <w:vAlign w:val="center"/>
          </w:tcPr>
          <w:p w14:paraId="5728EC36" w14:textId="77777777" w:rsidR="00626CCC" w:rsidRDefault="00626CCC" w:rsidP="00D26F74">
            <w:pPr>
              <w:pStyle w:val="ListParagraph"/>
              <w:spacing w:after="160"/>
              <w:ind w:left="25"/>
              <w:rPr>
                <w:ins w:id="6867" w:author="chaniaayulestari@outlook.com" w:date="2021-11-12T16:03:00Z"/>
              </w:rPr>
            </w:pPr>
          </w:p>
        </w:tc>
      </w:tr>
      <w:tr w:rsidR="00626CCC" w14:paraId="0344E19E" w14:textId="77777777" w:rsidTr="00D26F74">
        <w:trPr>
          <w:jc w:val="center"/>
          <w:ins w:id="6868" w:author="chaniaayulestari@outlook.com" w:date="2021-11-12T16:03:00Z"/>
        </w:trPr>
        <w:tc>
          <w:tcPr>
            <w:tcW w:w="3827" w:type="dxa"/>
            <w:vAlign w:val="center"/>
          </w:tcPr>
          <w:p w14:paraId="4692768A" w14:textId="77777777" w:rsidR="00626CCC" w:rsidRDefault="00626CCC" w:rsidP="00D26F74">
            <w:pPr>
              <w:pStyle w:val="ListParagraph"/>
              <w:ind w:left="25"/>
              <w:rPr>
                <w:ins w:id="6869" w:author="chaniaayulestari@outlook.com" w:date="2021-11-12T16:03:00Z"/>
              </w:rPr>
            </w:pPr>
          </w:p>
        </w:tc>
        <w:tc>
          <w:tcPr>
            <w:tcW w:w="3964" w:type="dxa"/>
            <w:vAlign w:val="center"/>
          </w:tcPr>
          <w:p w14:paraId="7BDA5D94" w14:textId="3BB552E0" w:rsidR="00626CCC" w:rsidRDefault="00626CCC" w:rsidP="00D26F74">
            <w:pPr>
              <w:spacing w:after="160"/>
              <w:ind w:left="25"/>
              <w:rPr>
                <w:ins w:id="6870" w:author="chaniaayulestari@outlook.com" w:date="2021-11-12T16:03:00Z"/>
              </w:rPr>
            </w:pPr>
            <w:ins w:id="6871" w:author="chaniaayulestari@outlook.com" w:date="2021-11-12T16:03:00Z">
              <w:r>
                <w:t xml:space="preserve">5b. Menampilkan pemberitahuan melalui notifikasi bahwa data </w:t>
              </w:r>
            </w:ins>
            <w:ins w:id="6872" w:author="chaniaayulestari@outlook.com" w:date="2021-11-12T16:06:00Z">
              <w:r>
                <w:t>semester</w:t>
              </w:r>
            </w:ins>
            <w:ins w:id="6873" w:author="chaniaayulestari@outlook.com" w:date="2021-11-12T16:03:00Z">
              <w:r>
                <w:t xml:space="preserve"> gagal diperbaharui</w:t>
              </w:r>
            </w:ins>
          </w:p>
        </w:tc>
      </w:tr>
    </w:tbl>
    <w:p w14:paraId="4EBEC2FC" w14:textId="77777777" w:rsidR="00626CCC" w:rsidRDefault="00626CCC">
      <w:pPr>
        <w:ind w:left="66"/>
        <w:rPr>
          <w:ins w:id="6874" w:author="chaniaayulestari@outlook.com" w:date="2021-11-12T15:29:00Z"/>
        </w:rPr>
        <w:pPrChange w:id="6875" w:author="chaniaayulestari@outlook.com"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6876" w:author="chaniaayulestari@outlook.com" w:date="2021-11-12T16:31:00Z"/>
          <w:del w:id="6877" w:author="Rafi Aziizi" w:date="2021-11-13T07:01:00Z"/>
        </w:rPr>
      </w:pPr>
      <w:ins w:id="6878" w:author="chaniaayulestari@outlook.com" w:date="2021-11-12T15:29:00Z">
        <w:r>
          <w:t xml:space="preserve">Skenario Lihat </w:t>
        </w:r>
      </w:ins>
      <w:ins w:id="6879" w:author="chaniaayulestari@outlook.com" w:date="2021-11-12T15:56:00Z">
        <w:r w:rsidR="00EC162F">
          <w:t>Semester</w:t>
        </w:r>
      </w:ins>
    </w:p>
    <w:p w14:paraId="7EA7F1B0" w14:textId="77777777" w:rsidR="00885B6D" w:rsidRDefault="00885B6D">
      <w:pPr>
        <w:pStyle w:val="ListParagraph"/>
        <w:numPr>
          <w:ilvl w:val="0"/>
          <w:numId w:val="97"/>
        </w:numPr>
        <w:ind w:left="426"/>
        <w:rPr>
          <w:ins w:id="6880" w:author="chaniaayulestari@outlook.com" w:date="2021-11-12T15:29:00Z"/>
        </w:rPr>
        <w:pPrChange w:id="6881" w:author="Rafi Aziizi" w:date="2021-11-13T07:01:00Z">
          <w:pPr>
            <w:pStyle w:val="ListParagraph"/>
            <w:numPr>
              <w:numId w:val="25"/>
            </w:numPr>
            <w:ind w:hanging="360"/>
          </w:pPr>
        </w:pPrChange>
      </w:pPr>
    </w:p>
    <w:p w14:paraId="156EE457" w14:textId="29BBC137" w:rsidR="00B01799" w:rsidRDefault="00B01799">
      <w:pPr>
        <w:pStyle w:val="Caption"/>
        <w:keepNext/>
        <w:jc w:val="center"/>
        <w:rPr>
          <w:ins w:id="6882" w:author="chaniaayulestari@outlook.com" w:date="2021-11-13T14:10:00Z"/>
        </w:rPr>
        <w:pPrChange w:id="6883" w:author="chaniaayulestari@outlook.com" w:date="2021-11-13T14:10:00Z">
          <w:pPr/>
        </w:pPrChange>
      </w:pPr>
      <w:bookmarkStart w:id="6884" w:name="_Toc87950193"/>
      <w:ins w:id="6885" w:author="chaniaayulestari@outlook.com" w:date="2021-11-13T14:10:00Z">
        <w:r>
          <w:t xml:space="preserve">Tabel 3. </w:t>
        </w:r>
      </w:ins>
      <w:ins w:id="6886" w:author="Rafi Aziizi" w:date="2021-11-14T11:08:00Z">
        <w:r w:rsidR="001B2DEA">
          <w:fldChar w:fldCharType="begin"/>
        </w:r>
        <w:r w:rsidR="001B2DEA">
          <w:instrText xml:space="preserve"> SEQ Tabel_3. \* ARABIC </w:instrText>
        </w:r>
      </w:ins>
      <w:r w:rsidR="001B2DEA">
        <w:fldChar w:fldCharType="separate"/>
      </w:r>
      <w:ins w:id="6887" w:author="Rafi Aziizi" w:date="2021-11-14T11:08:00Z">
        <w:r w:rsidR="001B2DEA">
          <w:rPr>
            <w:noProof/>
          </w:rPr>
          <w:t>39</w:t>
        </w:r>
        <w:r w:rsidR="001B2DEA">
          <w:fldChar w:fldCharType="end"/>
        </w:r>
      </w:ins>
      <w:ins w:id="6888" w:author="chaniaayulestari@outlook.com" w:date="2021-11-13T14:10:00Z">
        <w:del w:id="6889" w:author="Rafi Aziizi" w:date="2021-11-14T09:52:00Z">
          <w:r w:rsidDel="003640C9">
            <w:fldChar w:fldCharType="begin"/>
          </w:r>
          <w:r w:rsidDel="003640C9">
            <w:delInstrText xml:space="preserve"> SEQ Tabel_3. \* ARABIC </w:delInstrText>
          </w:r>
        </w:del>
      </w:ins>
      <w:del w:id="6890" w:author="Rafi Aziizi" w:date="2021-11-14T09:52:00Z">
        <w:r w:rsidDel="003640C9">
          <w:fldChar w:fldCharType="end"/>
        </w:r>
      </w:del>
      <w:ins w:id="6891" w:author="chaniaayulestari@outlook.com" w:date="2021-11-13T14:10:00Z">
        <w:r>
          <w:t xml:space="preserve"> Skenario Lihat Semester</w:t>
        </w:r>
        <w:bookmarkEnd w:id="688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6892" w:author="chaniaayulestari@outlook.com" w:date="2021-11-12T16:08:00Z"/>
        </w:trPr>
        <w:tc>
          <w:tcPr>
            <w:tcW w:w="3827" w:type="dxa"/>
            <w:shd w:val="clear" w:color="auto" w:fill="F2EE98"/>
            <w:vAlign w:val="center"/>
          </w:tcPr>
          <w:p w14:paraId="22B5D635" w14:textId="77777777" w:rsidR="00BB5EB6" w:rsidRPr="0044182F" w:rsidRDefault="00BB5EB6" w:rsidP="00D26F74">
            <w:pPr>
              <w:rPr>
                <w:ins w:id="6893" w:author="chaniaayulestari@outlook.com" w:date="2021-11-12T16:08:00Z"/>
                <w:b/>
              </w:rPr>
            </w:pPr>
            <w:ins w:id="6894" w:author="chaniaayulestari@outlook.com"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6895" w:author="chaniaayulestari@outlook.com" w:date="2021-11-12T16:08:00Z"/>
              </w:rPr>
            </w:pPr>
            <w:ins w:id="6896" w:author="chaniaayulestari@outlook.com" w:date="2021-11-12T16:08:00Z">
              <w:r>
                <w:t>Lihat Semester</w:t>
              </w:r>
            </w:ins>
          </w:p>
        </w:tc>
      </w:tr>
      <w:tr w:rsidR="00BB5EB6" w:rsidRPr="002F6C1D" w14:paraId="1AE5D9D6" w14:textId="77777777" w:rsidTr="00D26F74">
        <w:trPr>
          <w:jc w:val="center"/>
          <w:ins w:id="6897" w:author="chaniaayulestari@outlook.com" w:date="2021-11-12T16:08:00Z"/>
        </w:trPr>
        <w:tc>
          <w:tcPr>
            <w:tcW w:w="3827" w:type="dxa"/>
            <w:vAlign w:val="center"/>
          </w:tcPr>
          <w:p w14:paraId="1B3945E5" w14:textId="77777777" w:rsidR="00BB5EB6" w:rsidRPr="0044182F" w:rsidRDefault="00BB5EB6" w:rsidP="00D26F74">
            <w:pPr>
              <w:rPr>
                <w:ins w:id="6898" w:author="chaniaayulestari@outlook.com" w:date="2021-11-12T16:08:00Z"/>
                <w:b/>
              </w:rPr>
            </w:pPr>
            <w:ins w:id="6899" w:author="chaniaayulestari@outlook.com" w:date="2021-11-12T16:08:00Z">
              <w:r w:rsidRPr="0044182F">
                <w:rPr>
                  <w:b/>
                </w:rPr>
                <w:t>ID</w:t>
              </w:r>
            </w:ins>
          </w:p>
        </w:tc>
        <w:tc>
          <w:tcPr>
            <w:tcW w:w="3964" w:type="dxa"/>
            <w:vAlign w:val="center"/>
          </w:tcPr>
          <w:p w14:paraId="7F3B2420" w14:textId="130B22AD" w:rsidR="00BB5EB6" w:rsidRPr="002F6C1D" w:rsidRDefault="00BB5EB6" w:rsidP="00D26F74">
            <w:pPr>
              <w:rPr>
                <w:ins w:id="6900" w:author="chaniaayulestari@outlook.com" w:date="2021-11-12T16:08:00Z"/>
              </w:rPr>
            </w:pPr>
            <w:ins w:id="6901" w:author="chaniaayulestari@outlook.com" w:date="2021-11-12T16:08:00Z">
              <w:r>
                <w:t>RC17</w:t>
              </w:r>
            </w:ins>
            <w:ins w:id="6902" w:author="Rafi Aziizi" w:date="2021-11-13T07:01:00Z">
              <w:r w:rsidR="005049EC">
                <w:t>.4</w:t>
              </w:r>
            </w:ins>
          </w:p>
        </w:tc>
      </w:tr>
      <w:tr w:rsidR="00BB5EB6" w:rsidRPr="000C722D" w14:paraId="45B1948F" w14:textId="77777777" w:rsidTr="00D26F74">
        <w:trPr>
          <w:jc w:val="center"/>
          <w:ins w:id="6903" w:author="chaniaayulestari@outlook.com" w:date="2021-11-12T16:08:00Z"/>
        </w:trPr>
        <w:tc>
          <w:tcPr>
            <w:tcW w:w="3827" w:type="dxa"/>
            <w:vAlign w:val="center"/>
          </w:tcPr>
          <w:p w14:paraId="7EE2A41B" w14:textId="77777777" w:rsidR="00BB5EB6" w:rsidRPr="0044182F" w:rsidRDefault="00BB5EB6" w:rsidP="00D26F74">
            <w:pPr>
              <w:rPr>
                <w:ins w:id="6904" w:author="chaniaayulestari@outlook.com" w:date="2021-11-12T16:08:00Z"/>
                <w:b/>
              </w:rPr>
            </w:pPr>
            <w:ins w:id="6905" w:author="chaniaayulestari@outlook.com" w:date="2021-11-12T16:08:00Z">
              <w:r w:rsidRPr="0044182F">
                <w:rPr>
                  <w:b/>
                </w:rPr>
                <w:t>Description</w:t>
              </w:r>
            </w:ins>
          </w:p>
        </w:tc>
        <w:tc>
          <w:tcPr>
            <w:tcW w:w="3964" w:type="dxa"/>
          </w:tcPr>
          <w:p w14:paraId="57BE96F2" w14:textId="49C56CAF" w:rsidR="00BB5EB6" w:rsidRPr="000C722D" w:rsidRDefault="00BB5EB6" w:rsidP="00D26F74">
            <w:pPr>
              <w:rPr>
                <w:ins w:id="6906" w:author="chaniaayulestari@outlook.com" w:date="2021-11-12T16:08:00Z"/>
              </w:rPr>
            </w:pPr>
            <w:ins w:id="6907" w:author="chaniaayulestari@outlook.com" w:date="2021-11-12T16:08:00Z">
              <w:r>
                <w:t>Use case ini merupakan use case generalisasi dari kelola semester untuk melihat data semester.</w:t>
              </w:r>
            </w:ins>
          </w:p>
        </w:tc>
      </w:tr>
      <w:tr w:rsidR="00BB5EB6" w:rsidRPr="002F6C1D" w14:paraId="23C8FAE8" w14:textId="77777777" w:rsidTr="00D26F74">
        <w:trPr>
          <w:jc w:val="center"/>
          <w:ins w:id="6908" w:author="chaniaayulestari@outlook.com" w:date="2021-11-12T16:08:00Z"/>
        </w:trPr>
        <w:tc>
          <w:tcPr>
            <w:tcW w:w="3827" w:type="dxa"/>
            <w:vAlign w:val="center"/>
          </w:tcPr>
          <w:p w14:paraId="489D1933" w14:textId="77777777" w:rsidR="00BB5EB6" w:rsidRPr="0044182F" w:rsidRDefault="00BB5EB6" w:rsidP="00D26F74">
            <w:pPr>
              <w:rPr>
                <w:ins w:id="6909" w:author="chaniaayulestari@outlook.com" w:date="2021-11-12T16:08:00Z"/>
                <w:b/>
              </w:rPr>
            </w:pPr>
            <w:ins w:id="6910" w:author="chaniaayulestari@outlook.com" w:date="2021-11-12T16:08:00Z">
              <w:r w:rsidRPr="0044182F">
                <w:rPr>
                  <w:b/>
                </w:rPr>
                <w:t>Actors</w:t>
              </w:r>
            </w:ins>
          </w:p>
        </w:tc>
        <w:tc>
          <w:tcPr>
            <w:tcW w:w="3964" w:type="dxa"/>
            <w:vAlign w:val="center"/>
          </w:tcPr>
          <w:p w14:paraId="4DDC9EE8" w14:textId="77777777" w:rsidR="00BB5EB6" w:rsidRPr="002F6C1D" w:rsidRDefault="00BB5EB6" w:rsidP="00D26F74">
            <w:pPr>
              <w:rPr>
                <w:ins w:id="6911" w:author="chaniaayulestari@outlook.com" w:date="2021-11-12T16:08:00Z"/>
              </w:rPr>
            </w:pPr>
            <w:ins w:id="6912" w:author="chaniaayulestari@outlook.com" w:date="2021-11-12T16:08:00Z">
              <w:r>
                <w:t>Bag.IT, Guru BK.</w:t>
              </w:r>
            </w:ins>
          </w:p>
        </w:tc>
      </w:tr>
      <w:tr w:rsidR="00BB5EB6" w:rsidRPr="007B7AB3" w14:paraId="5834FF6A" w14:textId="77777777" w:rsidTr="00D26F74">
        <w:trPr>
          <w:jc w:val="center"/>
          <w:ins w:id="6913" w:author="chaniaayulestari@outlook.com" w:date="2021-11-12T16:08:00Z"/>
        </w:trPr>
        <w:tc>
          <w:tcPr>
            <w:tcW w:w="3827" w:type="dxa"/>
            <w:vAlign w:val="center"/>
          </w:tcPr>
          <w:p w14:paraId="704E5AD7" w14:textId="77777777" w:rsidR="00BB5EB6" w:rsidRPr="0044182F" w:rsidRDefault="00BB5EB6" w:rsidP="00D26F74">
            <w:pPr>
              <w:rPr>
                <w:ins w:id="6914" w:author="chaniaayulestari@outlook.com" w:date="2021-11-12T16:08:00Z"/>
                <w:b/>
              </w:rPr>
            </w:pPr>
            <w:ins w:id="6915" w:author="chaniaayulestari@outlook.com" w:date="2021-11-12T16:08:00Z">
              <w:r w:rsidRPr="0044182F">
                <w:rPr>
                  <w:b/>
                </w:rPr>
                <w:t>Frequency of Use</w:t>
              </w:r>
            </w:ins>
          </w:p>
        </w:tc>
        <w:tc>
          <w:tcPr>
            <w:tcW w:w="3964" w:type="dxa"/>
            <w:vAlign w:val="center"/>
          </w:tcPr>
          <w:p w14:paraId="08FFCBAA" w14:textId="77777777" w:rsidR="00BB5EB6" w:rsidRPr="007B7AB3" w:rsidRDefault="00BB5EB6" w:rsidP="00D26F74">
            <w:pPr>
              <w:rPr>
                <w:ins w:id="6916" w:author="chaniaayulestari@outlook.com" w:date="2021-11-12T16:08:00Z"/>
                <w:i/>
                <w:iCs/>
              </w:rPr>
            </w:pPr>
            <w:ins w:id="6917" w:author="chaniaayulestari@outlook.com" w:date="2021-11-12T16:08:00Z">
              <w:r>
                <w:rPr>
                  <w:i/>
                  <w:iCs/>
                </w:rPr>
                <w:t>Conditional</w:t>
              </w:r>
            </w:ins>
          </w:p>
        </w:tc>
      </w:tr>
      <w:tr w:rsidR="00BB5EB6" w:rsidRPr="0044182F" w14:paraId="3988ECAE" w14:textId="77777777" w:rsidTr="00D26F74">
        <w:trPr>
          <w:jc w:val="center"/>
          <w:ins w:id="6918" w:author="chaniaayulestari@outlook.com" w:date="2021-11-12T16:08:00Z"/>
        </w:trPr>
        <w:tc>
          <w:tcPr>
            <w:tcW w:w="3827" w:type="dxa"/>
            <w:vAlign w:val="center"/>
          </w:tcPr>
          <w:p w14:paraId="04376A5E" w14:textId="77777777" w:rsidR="00BB5EB6" w:rsidRPr="0044182F" w:rsidRDefault="00BB5EB6" w:rsidP="00D26F74">
            <w:pPr>
              <w:rPr>
                <w:ins w:id="6919" w:author="chaniaayulestari@outlook.com" w:date="2021-11-12T16:08:00Z"/>
                <w:b/>
              </w:rPr>
            </w:pPr>
            <w:ins w:id="6920" w:author="chaniaayulestari@outlook.com" w:date="2021-11-12T16:08:00Z">
              <w:r w:rsidRPr="0044182F">
                <w:rPr>
                  <w:b/>
                </w:rPr>
                <w:t>Triggers</w:t>
              </w:r>
            </w:ins>
          </w:p>
        </w:tc>
        <w:tc>
          <w:tcPr>
            <w:tcW w:w="3964" w:type="dxa"/>
            <w:vAlign w:val="center"/>
          </w:tcPr>
          <w:p w14:paraId="5CF837FE" w14:textId="77777777" w:rsidR="00BB5EB6" w:rsidRPr="0044182F" w:rsidRDefault="00BB5EB6" w:rsidP="00D26F74">
            <w:pPr>
              <w:rPr>
                <w:ins w:id="6921" w:author="chaniaayulestari@outlook.com" w:date="2021-11-12T16:08:00Z"/>
              </w:rPr>
            </w:pPr>
            <w:ins w:id="6922" w:author="chaniaayulestari@outlook.com" w:date="2021-11-12T16:08:00Z">
              <w:r>
                <w:t>-</w:t>
              </w:r>
            </w:ins>
          </w:p>
        </w:tc>
      </w:tr>
      <w:tr w:rsidR="00BB5EB6" w:rsidRPr="0081005E" w14:paraId="68DB01A5" w14:textId="77777777" w:rsidTr="00D26F74">
        <w:trPr>
          <w:jc w:val="center"/>
          <w:ins w:id="6923" w:author="chaniaayulestari@outlook.com" w:date="2021-11-12T16:08:00Z"/>
        </w:trPr>
        <w:tc>
          <w:tcPr>
            <w:tcW w:w="3827" w:type="dxa"/>
            <w:vAlign w:val="center"/>
          </w:tcPr>
          <w:p w14:paraId="54ECAE25" w14:textId="77777777" w:rsidR="00BB5EB6" w:rsidRPr="0044182F" w:rsidRDefault="00BB5EB6" w:rsidP="00D26F74">
            <w:pPr>
              <w:rPr>
                <w:ins w:id="6924" w:author="chaniaayulestari@outlook.com" w:date="2021-11-12T16:08:00Z"/>
                <w:b/>
              </w:rPr>
            </w:pPr>
            <w:ins w:id="6925" w:author="chaniaayulestari@outlook.com" w:date="2021-11-12T16:08:00Z">
              <w:r w:rsidRPr="0044182F">
                <w:rPr>
                  <w:b/>
                </w:rPr>
                <w:t>Pre-Conditions</w:t>
              </w:r>
            </w:ins>
          </w:p>
        </w:tc>
        <w:tc>
          <w:tcPr>
            <w:tcW w:w="3964" w:type="dxa"/>
            <w:vAlign w:val="center"/>
          </w:tcPr>
          <w:p w14:paraId="16E1A09A" w14:textId="77777777" w:rsidR="00BB5EB6" w:rsidRPr="0081005E" w:rsidRDefault="00BB5EB6" w:rsidP="00D26F74">
            <w:pPr>
              <w:rPr>
                <w:ins w:id="6926" w:author="chaniaayulestari@outlook.com" w:date="2021-11-12T16:08:00Z"/>
                <w:i/>
                <w:iCs/>
              </w:rPr>
            </w:pPr>
            <w:ins w:id="6927" w:author="chaniaayulestari@outlook.com" w:date="2021-11-12T16:08:00Z">
              <w:r>
                <w:t>null</w:t>
              </w:r>
            </w:ins>
          </w:p>
        </w:tc>
      </w:tr>
      <w:tr w:rsidR="00BB5EB6" w:rsidRPr="0048762E" w14:paraId="3799C7AE" w14:textId="77777777" w:rsidTr="00D26F74">
        <w:trPr>
          <w:jc w:val="center"/>
          <w:ins w:id="6928" w:author="chaniaayulestari@outlook.com" w:date="2021-11-12T16:08:00Z"/>
        </w:trPr>
        <w:tc>
          <w:tcPr>
            <w:tcW w:w="3827" w:type="dxa"/>
            <w:vAlign w:val="center"/>
          </w:tcPr>
          <w:p w14:paraId="34DAFEA5" w14:textId="77777777" w:rsidR="00BB5EB6" w:rsidRPr="0044182F" w:rsidRDefault="00BB5EB6" w:rsidP="00D26F74">
            <w:pPr>
              <w:rPr>
                <w:ins w:id="6929" w:author="chaniaayulestari@outlook.com" w:date="2021-11-12T16:08:00Z"/>
                <w:b/>
              </w:rPr>
            </w:pPr>
            <w:ins w:id="6930" w:author="chaniaayulestari@outlook.com" w:date="2021-11-12T16:08:00Z">
              <w:r w:rsidRPr="0044182F">
                <w:rPr>
                  <w:b/>
                </w:rPr>
                <w:t>Post-Conditions</w:t>
              </w:r>
            </w:ins>
          </w:p>
        </w:tc>
        <w:tc>
          <w:tcPr>
            <w:tcW w:w="3964" w:type="dxa"/>
            <w:vAlign w:val="center"/>
          </w:tcPr>
          <w:p w14:paraId="5067C267" w14:textId="007A23A3" w:rsidR="00BB5EB6" w:rsidRPr="0048762E" w:rsidRDefault="00BB5EB6" w:rsidP="00D26F74">
            <w:pPr>
              <w:rPr>
                <w:ins w:id="6931" w:author="chaniaayulestari@outlook.com" w:date="2021-11-12T16:08:00Z"/>
              </w:rPr>
            </w:pPr>
            <w:ins w:id="6932" w:author="chaniaayulestari@outlook.com" w:date="2021-11-12T16:08:00Z">
              <w:r>
                <w:t xml:space="preserve">Data </w:t>
              </w:r>
            </w:ins>
            <w:ins w:id="6933" w:author="chaniaayulestari@outlook.com" w:date="2021-11-12T16:09:00Z">
              <w:r>
                <w:t xml:space="preserve">semester </w:t>
              </w:r>
            </w:ins>
            <w:ins w:id="6934" w:author="chaniaayulestari@outlook.com" w:date="2021-11-12T16:08:00Z">
              <w:r>
                <w:t>ditampilkan</w:t>
              </w:r>
            </w:ins>
          </w:p>
        </w:tc>
      </w:tr>
      <w:tr w:rsidR="00BB5EB6" w:rsidRPr="0044182F" w14:paraId="652EFD3E" w14:textId="77777777" w:rsidTr="00D26F74">
        <w:trPr>
          <w:jc w:val="center"/>
          <w:ins w:id="6935" w:author="chaniaayulestari@outlook.com"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6936" w:author="chaniaayulestari@outlook.com" w:date="2021-11-12T16:08:00Z"/>
                <w:b/>
              </w:rPr>
            </w:pPr>
            <w:ins w:id="6937" w:author="chaniaayulestari@outlook.com" w:date="2021-11-12T16:08:00Z">
              <w:r w:rsidRPr="0044182F">
                <w:rPr>
                  <w:b/>
                </w:rPr>
                <w:t>Main Course</w:t>
              </w:r>
            </w:ins>
          </w:p>
        </w:tc>
      </w:tr>
      <w:tr w:rsidR="00BB5EB6" w:rsidRPr="0044182F" w14:paraId="6A879C95" w14:textId="77777777" w:rsidTr="00D26F74">
        <w:trPr>
          <w:jc w:val="center"/>
          <w:ins w:id="6938" w:author="chaniaayulestari@outlook.com" w:date="2021-11-12T16:08:00Z"/>
        </w:trPr>
        <w:tc>
          <w:tcPr>
            <w:tcW w:w="3827" w:type="dxa"/>
            <w:shd w:val="clear" w:color="auto" w:fill="F2EE98"/>
            <w:vAlign w:val="center"/>
          </w:tcPr>
          <w:p w14:paraId="56B617DA" w14:textId="77777777" w:rsidR="00BB5EB6" w:rsidRPr="0044182F" w:rsidRDefault="00BB5EB6" w:rsidP="00D26F74">
            <w:pPr>
              <w:jc w:val="center"/>
              <w:rPr>
                <w:ins w:id="6939" w:author="chaniaayulestari@outlook.com" w:date="2021-11-12T16:08:00Z"/>
                <w:b/>
              </w:rPr>
            </w:pPr>
            <w:ins w:id="6940" w:author="chaniaayulestari@outlook.com" w:date="2021-11-12T16:08:00Z">
              <w:r w:rsidRPr="0044182F">
                <w:rPr>
                  <w:b/>
                </w:rPr>
                <w:t>Aksi Aktor</w:t>
              </w:r>
            </w:ins>
          </w:p>
        </w:tc>
        <w:tc>
          <w:tcPr>
            <w:tcW w:w="3964" w:type="dxa"/>
            <w:shd w:val="clear" w:color="auto" w:fill="F2EE98"/>
            <w:vAlign w:val="center"/>
          </w:tcPr>
          <w:p w14:paraId="22BDE85A" w14:textId="77777777" w:rsidR="00BB5EB6" w:rsidRPr="0044182F" w:rsidRDefault="00BB5EB6" w:rsidP="00D26F74">
            <w:pPr>
              <w:jc w:val="center"/>
              <w:rPr>
                <w:ins w:id="6941" w:author="chaniaayulestari@outlook.com" w:date="2021-11-12T16:08:00Z"/>
                <w:b/>
              </w:rPr>
            </w:pPr>
            <w:ins w:id="6942" w:author="chaniaayulestari@outlook.com" w:date="2021-11-12T16:08:00Z">
              <w:r w:rsidRPr="0044182F">
                <w:rPr>
                  <w:b/>
                </w:rPr>
                <w:t>Reaksi Sistem</w:t>
              </w:r>
            </w:ins>
          </w:p>
        </w:tc>
      </w:tr>
      <w:tr w:rsidR="00BB5EB6" w:rsidRPr="0044182F" w14:paraId="1FD93715" w14:textId="77777777" w:rsidTr="00D26F74">
        <w:trPr>
          <w:jc w:val="center"/>
          <w:ins w:id="6943" w:author="chaniaayulestari@outlook.com" w:date="2021-11-12T16:08:00Z"/>
        </w:trPr>
        <w:tc>
          <w:tcPr>
            <w:tcW w:w="3827" w:type="dxa"/>
            <w:vAlign w:val="center"/>
          </w:tcPr>
          <w:p w14:paraId="6F8F02CD" w14:textId="1C79DB99" w:rsidR="00BB5EB6" w:rsidRPr="0044182F" w:rsidRDefault="00BB5EB6" w:rsidP="00BB5EB6">
            <w:pPr>
              <w:numPr>
                <w:ilvl w:val="0"/>
                <w:numId w:val="103"/>
              </w:numPr>
              <w:spacing w:after="160"/>
              <w:rPr>
                <w:ins w:id="6944" w:author="chaniaayulestari@outlook.com" w:date="2021-11-12T16:08:00Z"/>
              </w:rPr>
            </w:pPr>
            <w:ins w:id="6945" w:author="chaniaayulestari@outlook.com" w:date="2021-11-12T16:08:00Z">
              <w:r>
                <w:t>memasuki menu “</w:t>
              </w:r>
            </w:ins>
            <w:ins w:id="6946" w:author="chaniaayulestari@outlook.com" w:date="2021-11-12T16:09:00Z">
              <w:r>
                <w:t>Kelola Semester</w:t>
              </w:r>
            </w:ins>
            <w:ins w:id="6947" w:author="chaniaayulestari@outlook.com" w:date="2021-11-12T16:08:00Z">
              <w:r>
                <w:t>”</w:t>
              </w:r>
            </w:ins>
          </w:p>
        </w:tc>
        <w:tc>
          <w:tcPr>
            <w:tcW w:w="3964" w:type="dxa"/>
            <w:vAlign w:val="center"/>
          </w:tcPr>
          <w:p w14:paraId="5C6B6A48" w14:textId="77777777" w:rsidR="00BB5EB6" w:rsidRPr="0044182F" w:rsidRDefault="00BB5EB6" w:rsidP="00D26F74">
            <w:pPr>
              <w:ind w:left="511"/>
              <w:rPr>
                <w:ins w:id="6948" w:author="chaniaayulestari@outlook.com" w:date="2021-11-12T16:08:00Z"/>
              </w:rPr>
            </w:pPr>
          </w:p>
        </w:tc>
      </w:tr>
      <w:tr w:rsidR="00BB5EB6" w:rsidRPr="0044182F" w14:paraId="503E9FE3" w14:textId="77777777" w:rsidTr="00D26F74">
        <w:trPr>
          <w:jc w:val="center"/>
          <w:ins w:id="6949" w:author="chaniaayulestari@outlook.com" w:date="2021-11-12T16:08:00Z"/>
        </w:trPr>
        <w:tc>
          <w:tcPr>
            <w:tcW w:w="3827" w:type="dxa"/>
            <w:vAlign w:val="center"/>
          </w:tcPr>
          <w:p w14:paraId="6B22DBD2" w14:textId="77777777" w:rsidR="00BB5EB6" w:rsidRPr="0044182F" w:rsidRDefault="00BB5EB6" w:rsidP="00D26F74">
            <w:pPr>
              <w:ind w:left="510"/>
              <w:rPr>
                <w:ins w:id="6950" w:author="chaniaayulestari@outlook.com"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6951" w:author="chaniaayulestari@outlook.com" w:date="2021-11-12T16:08:00Z"/>
              </w:rPr>
            </w:pPr>
            <w:ins w:id="6952" w:author="chaniaayulestari@outlook.com" w:date="2021-11-12T16:08:00Z">
              <w:r>
                <w:t xml:space="preserve">Menampilkan seluruh data </w:t>
              </w:r>
            </w:ins>
            <w:ins w:id="6953" w:author="chaniaayulestari@outlook.com" w:date="2021-11-12T16:09:00Z">
              <w:r>
                <w:t>semester</w:t>
              </w:r>
            </w:ins>
          </w:p>
        </w:tc>
      </w:tr>
      <w:tr w:rsidR="00BB5EB6" w:rsidRPr="001B1AF9" w14:paraId="4CF766A3" w14:textId="77777777" w:rsidTr="00D26F74">
        <w:trPr>
          <w:jc w:val="center"/>
          <w:ins w:id="6954" w:author="chaniaayulestari@outlook.com"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6955" w:author="chaniaayulestari@outlook.com" w:date="2021-11-12T16:08:00Z"/>
                <w:b/>
                <w:bCs/>
              </w:rPr>
            </w:pPr>
            <w:ins w:id="6956" w:author="chaniaayulestari@outlook.com" w:date="2021-11-12T16:08:00Z">
              <w:r w:rsidRPr="001B1AF9">
                <w:rPr>
                  <w:b/>
                  <w:bCs/>
                </w:rPr>
                <w:t>Skenario Eksepsi (Optional)</w:t>
              </w:r>
            </w:ins>
          </w:p>
        </w:tc>
      </w:tr>
      <w:tr w:rsidR="00BB5EB6" w:rsidRPr="001B1AF9" w14:paraId="3F74BE9B" w14:textId="77777777" w:rsidTr="00D26F74">
        <w:trPr>
          <w:jc w:val="center"/>
          <w:ins w:id="6957" w:author="chaniaayulestari@outlook.com"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6958" w:author="chaniaayulestari@outlook.com" w:date="2021-11-12T16:08:00Z"/>
                <w:b/>
                <w:bCs/>
              </w:rPr>
            </w:pPr>
            <w:ins w:id="6959" w:author="chaniaayulestari@outlook.com" w:date="2021-11-12T16:08:00Z">
              <w:r w:rsidRPr="001B1AF9">
                <w:rPr>
                  <w:b/>
                  <w:bCs/>
                </w:rPr>
                <w:t>Aksi Aktor</w:t>
              </w:r>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6960" w:author="chaniaayulestari@outlook.com" w:date="2021-11-12T16:08:00Z"/>
                <w:b/>
                <w:bCs/>
              </w:rPr>
            </w:pPr>
            <w:ins w:id="6961" w:author="chaniaayulestari@outlook.com" w:date="2021-11-12T16:08:00Z">
              <w:r w:rsidRPr="001B1AF9">
                <w:rPr>
                  <w:b/>
                  <w:bCs/>
                </w:rPr>
                <w:t>Reaksi Sistem</w:t>
              </w:r>
            </w:ins>
          </w:p>
        </w:tc>
      </w:tr>
      <w:tr w:rsidR="00BB5EB6" w14:paraId="784FA07D" w14:textId="77777777" w:rsidTr="00D26F74">
        <w:trPr>
          <w:jc w:val="center"/>
          <w:ins w:id="6962" w:author="chaniaayulestari@outlook.com" w:date="2021-11-12T16:08:00Z"/>
        </w:trPr>
        <w:tc>
          <w:tcPr>
            <w:tcW w:w="3827" w:type="dxa"/>
            <w:vAlign w:val="center"/>
          </w:tcPr>
          <w:p w14:paraId="7CC126BB" w14:textId="5E5EB912" w:rsidR="00BB5EB6" w:rsidRDefault="00BB5EB6" w:rsidP="00D26F74">
            <w:pPr>
              <w:pStyle w:val="ListParagraph"/>
              <w:ind w:left="455"/>
              <w:rPr>
                <w:ins w:id="6963" w:author="chaniaayulestari@outlook.com" w:date="2021-11-12T16:08:00Z"/>
              </w:rPr>
            </w:pPr>
            <w:ins w:id="6964" w:author="chaniaayulestari@outlook.com" w:date="2021-11-12T16:08:00Z">
              <w:r>
                <w:t xml:space="preserve">2a. Memasukan data </w:t>
              </w:r>
            </w:ins>
            <w:ins w:id="6965" w:author="chaniaayulestari@outlook.com" w:date="2021-11-12T16:09:00Z">
              <w:r>
                <w:t xml:space="preserve">semester </w:t>
              </w:r>
            </w:ins>
            <w:ins w:id="6966" w:author="chaniaayulestari@outlook.com" w:date="2021-11-12T16:08:00Z">
              <w:r>
                <w:t>yang tidak ada didalam sistem</w:t>
              </w:r>
            </w:ins>
          </w:p>
        </w:tc>
        <w:tc>
          <w:tcPr>
            <w:tcW w:w="3964" w:type="dxa"/>
            <w:vAlign w:val="center"/>
          </w:tcPr>
          <w:p w14:paraId="18F7DFC1" w14:textId="77777777" w:rsidR="00BB5EB6" w:rsidRDefault="00BB5EB6" w:rsidP="00D26F74">
            <w:pPr>
              <w:pStyle w:val="ListParagraph"/>
              <w:spacing w:after="160"/>
              <w:ind w:left="468"/>
              <w:rPr>
                <w:ins w:id="6967" w:author="chaniaayulestari@outlook.com" w:date="2021-11-12T16:08:00Z"/>
              </w:rPr>
            </w:pPr>
          </w:p>
        </w:tc>
      </w:tr>
      <w:tr w:rsidR="00BB5EB6" w14:paraId="20E35A9E" w14:textId="77777777" w:rsidTr="00D26F74">
        <w:trPr>
          <w:jc w:val="center"/>
          <w:ins w:id="6968" w:author="chaniaayulestari@outlook.com" w:date="2021-11-12T16:08:00Z"/>
        </w:trPr>
        <w:tc>
          <w:tcPr>
            <w:tcW w:w="3827" w:type="dxa"/>
            <w:vAlign w:val="center"/>
          </w:tcPr>
          <w:p w14:paraId="21CCD027" w14:textId="77777777" w:rsidR="00BB5EB6" w:rsidRDefault="00BB5EB6" w:rsidP="00D26F74">
            <w:pPr>
              <w:pStyle w:val="ListParagraph"/>
              <w:ind w:left="450"/>
              <w:rPr>
                <w:ins w:id="6969" w:author="chaniaayulestari@outlook.com" w:date="2021-11-12T16:08:00Z"/>
              </w:rPr>
            </w:pPr>
          </w:p>
        </w:tc>
        <w:tc>
          <w:tcPr>
            <w:tcW w:w="3964" w:type="dxa"/>
            <w:vAlign w:val="center"/>
          </w:tcPr>
          <w:p w14:paraId="495A1BA5" w14:textId="1150F1FB" w:rsidR="00BB5EB6" w:rsidRDefault="00BB5EB6" w:rsidP="00D26F74">
            <w:pPr>
              <w:pStyle w:val="ListParagraph"/>
              <w:spacing w:after="160"/>
              <w:ind w:left="468"/>
              <w:rPr>
                <w:ins w:id="6970" w:author="chaniaayulestari@outlook.com" w:date="2021-11-12T16:08:00Z"/>
              </w:rPr>
            </w:pPr>
            <w:ins w:id="6971" w:author="chaniaayulestari@outlook.com" w:date="2021-11-12T16:08:00Z">
              <w:r>
                <w:t xml:space="preserve">2b. Menampilkan pemberitahuan melalui notifikasi bahwa data </w:t>
              </w:r>
            </w:ins>
            <w:ins w:id="6972" w:author="chaniaayulestari@outlook.com" w:date="2021-11-12T16:09:00Z">
              <w:r>
                <w:t>semester</w:t>
              </w:r>
            </w:ins>
            <w:ins w:id="6973" w:author="chaniaayulestari@outlook.com" w:date="2021-11-12T16:08:00Z">
              <w:r>
                <w:t xml:space="preserve"> tidak ditemukan</w:t>
              </w:r>
            </w:ins>
          </w:p>
        </w:tc>
      </w:tr>
    </w:tbl>
    <w:p w14:paraId="14B9EA4D" w14:textId="19B1E913" w:rsidR="00521E25" w:rsidDel="00B01799" w:rsidRDefault="00521E25" w:rsidP="00443E24">
      <w:pPr>
        <w:rPr>
          <w:del w:id="6974" w:author="chaniaayulestari@outlook.com" w:date="2021-11-12T16:07:00Z"/>
        </w:rPr>
      </w:pPr>
    </w:p>
    <w:p w14:paraId="59473666" w14:textId="62F985FE" w:rsidR="00B01799" w:rsidDel="001C07F1" w:rsidRDefault="00B01799">
      <w:pPr>
        <w:ind w:left="66"/>
        <w:rPr>
          <w:ins w:id="6975" w:author="chaniaayulestari@outlook.com" w:date="2021-11-13T14:11:00Z"/>
          <w:del w:id="6976" w:author="chaniaayulestari@outlook.com" w:date="2021-11-14T02:51:00Z"/>
        </w:rPr>
      </w:pPr>
    </w:p>
    <w:p w14:paraId="16FBA5B6" w14:textId="19965DBB" w:rsidR="00B01799" w:rsidDel="001C07F1" w:rsidRDefault="00B01799">
      <w:pPr>
        <w:ind w:left="66"/>
        <w:rPr>
          <w:ins w:id="6977" w:author="chaniaayulestari@outlook.com" w:date="2021-11-13T14:11:00Z"/>
          <w:del w:id="6978" w:author="chaniaayulestari@outlook.com" w:date="2021-11-14T02:51:00Z"/>
        </w:rPr>
        <w:pPrChange w:id="6979" w:author="chaniaayulestari@outlook.com" w:date="2021-11-12T15:29:00Z">
          <w:pPr>
            <w:pStyle w:val="ListParagraph"/>
            <w:numPr>
              <w:numId w:val="25"/>
            </w:numPr>
            <w:ind w:left="426" w:hanging="360"/>
          </w:pPr>
        </w:pPrChange>
      </w:pPr>
    </w:p>
    <w:p w14:paraId="2B1FB2CF" w14:textId="77777777" w:rsidR="00443E24" w:rsidRDefault="00443E24" w:rsidP="00443E24"/>
    <w:p w14:paraId="3E188483" w14:textId="03CBBDD2" w:rsidR="00BB5EB6" w:rsidDel="00927D1D" w:rsidRDefault="00BB5EB6" w:rsidP="00FF2590">
      <w:pPr>
        <w:pStyle w:val="ListParagraph"/>
        <w:numPr>
          <w:ilvl w:val="0"/>
          <w:numId w:val="25"/>
        </w:numPr>
        <w:ind w:left="426"/>
        <w:rPr>
          <w:ins w:id="6980" w:author="chaniaayulestari@outlook.com" w:date="2021-11-12T16:31:00Z"/>
          <w:del w:id="6981" w:author="Rafi Aziizi" w:date="2021-11-14T09:44:00Z"/>
        </w:rPr>
      </w:pPr>
      <w:ins w:id="6982" w:author="chaniaayulestari@outlook.com" w:date="2021-11-12T16:11:00Z">
        <w:del w:id="6983" w:author="Rafi Aziizi" w:date="2021-11-14T09:44:00Z">
          <w:r w:rsidDel="00927D1D">
            <w:delText>Skenario Absen</w:delText>
          </w:r>
        </w:del>
      </w:ins>
    </w:p>
    <w:p w14:paraId="59BEE867" w14:textId="74332E9B" w:rsidR="00B01799" w:rsidDel="00927D1D" w:rsidRDefault="00B01799">
      <w:pPr>
        <w:pStyle w:val="Caption"/>
        <w:keepNext/>
        <w:jc w:val="center"/>
        <w:rPr>
          <w:ins w:id="6984" w:author="chaniaayulestari@outlook.com" w:date="2021-11-13T14:10:00Z"/>
          <w:del w:id="6985" w:author="Rafi Aziizi" w:date="2021-11-14T09:44:00Z"/>
        </w:rPr>
        <w:pPrChange w:id="6986" w:author="chaniaayulestari@outlook.com" w:date="2021-11-13T14:11:00Z">
          <w:pPr/>
        </w:pPrChange>
      </w:pPr>
      <w:ins w:id="6987" w:author="chaniaayulestari@outlook.com" w:date="2021-11-13T14:10:00Z">
        <w:del w:id="6988" w:author="Rafi Aziizi" w:date="2021-11-14T09:44:00Z">
          <w:r w:rsidDel="00927D1D">
            <w:delText xml:space="preserve">Tabel 3. </w:delText>
          </w:r>
          <w:r w:rsidDel="00927D1D">
            <w:fldChar w:fldCharType="begin"/>
          </w:r>
          <w:r w:rsidDel="00927D1D">
            <w:delInstrText xml:space="preserve"> SEQ Tabel_3. \* ARABIC </w:delInstrText>
          </w:r>
        </w:del>
      </w:ins>
      <w:del w:id="6989" w:author="Rafi Aziizi" w:date="2021-11-14T09:44:00Z">
        <w:r w:rsidDel="00927D1D">
          <w:fldChar w:fldCharType="separate"/>
        </w:r>
      </w:del>
      <w:ins w:id="6990" w:author="chaniaayulestari@outlook.com" w:date="2021-11-14T09:28:00Z">
        <w:del w:id="6991" w:author="Rafi Aziizi" w:date="2021-11-14T09:44:00Z">
          <w:r w:rsidR="0024161C" w:rsidDel="00927D1D">
            <w:rPr>
              <w:noProof/>
            </w:rPr>
            <w:delText>40</w:delText>
          </w:r>
        </w:del>
      </w:ins>
      <w:ins w:id="6992" w:author="chaniaayulestari@outlook.com" w:date="2021-11-13T14:10:00Z">
        <w:del w:id="6993" w:author="Rafi Aziizi" w:date="2021-11-14T09:44:00Z">
          <w:r w:rsidDel="00927D1D">
            <w:fldChar w:fldCharType="end"/>
          </w:r>
          <w:r w:rsidDel="00927D1D">
            <w:delText xml:space="preserve"> Skenario Absen</w:delText>
          </w:r>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rsidDel="00927D1D" w14:paraId="47D032ED" w14:textId="406A7586" w:rsidTr="00D26F74">
        <w:trPr>
          <w:jc w:val="center"/>
          <w:ins w:id="6994" w:author="chaniaayulestari@outlook.com" w:date="2021-11-12T16:11:00Z"/>
          <w:del w:id="6995" w:author="Rafi Aziizi" w:date="2021-11-14T09:44:00Z"/>
        </w:trPr>
        <w:tc>
          <w:tcPr>
            <w:tcW w:w="3827" w:type="dxa"/>
            <w:shd w:val="clear" w:color="auto" w:fill="F2EE98"/>
            <w:vAlign w:val="center"/>
          </w:tcPr>
          <w:p w14:paraId="2B1E6A02" w14:textId="2DC8B1D3" w:rsidR="00BB5EB6" w:rsidRPr="0044182F" w:rsidDel="00927D1D" w:rsidRDefault="00BB5EB6" w:rsidP="00D26F74">
            <w:pPr>
              <w:rPr>
                <w:ins w:id="6996" w:author="chaniaayulestari@outlook.com" w:date="2021-11-12T16:11:00Z"/>
                <w:del w:id="6997" w:author="Rafi Aziizi" w:date="2021-11-14T09:44:00Z"/>
                <w:b/>
              </w:rPr>
            </w:pPr>
            <w:ins w:id="6998" w:author="chaniaayulestari@outlook.com" w:date="2021-11-12T16:11:00Z">
              <w:del w:id="6999" w:author="Rafi Aziizi" w:date="2021-11-14T09:44:00Z">
                <w:r w:rsidRPr="0044182F" w:rsidDel="00927D1D">
                  <w:rPr>
                    <w:b/>
                  </w:rPr>
                  <w:delText>Name</w:delText>
                </w:r>
              </w:del>
            </w:ins>
          </w:p>
        </w:tc>
        <w:tc>
          <w:tcPr>
            <w:tcW w:w="3964" w:type="dxa"/>
            <w:shd w:val="clear" w:color="auto" w:fill="F2EE98"/>
            <w:vAlign w:val="center"/>
          </w:tcPr>
          <w:p w14:paraId="48D5A964" w14:textId="3BBF9957" w:rsidR="00BB5EB6" w:rsidRPr="00A46E0B" w:rsidDel="00927D1D" w:rsidRDefault="00BB5EB6" w:rsidP="00D26F74">
            <w:pPr>
              <w:rPr>
                <w:ins w:id="7000" w:author="chaniaayulestari@outlook.com" w:date="2021-11-12T16:11:00Z"/>
                <w:del w:id="7001" w:author="Rafi Aziizi" w:date="2021-11-14T09:44:00Z"/>
              </w:rPr>
            </w:pPr>
            <w:ins w:id="7002" w:author="chaniaayulestari@outlook.com" w:date="2021-11-12T16:11:00Z">
              <w:del w:id="7003" w:author="Rafi Aziizi" w:date="2021-11-14T09:44:00Z">
                <w:r w:rsidDel="00927D1D">
                  <w:delText>Absen</w:delText>
                </w:r>
              </w:del>
            </w:ins>
          </w:p>
        </w:tc>
      </w:tr>
      <w:tr w:rsidR="00BB5EB6" w:rsidRPr="002F6C1D" w:rsidDel="00927D1D" w14:paraId="491E8523" w14:textId="7848FD30" w:rsidTr="00D26F74">
        <w:trPr>
          <w:jc w:val="center"/>
          <w:ins w:id="7004" w:author="chaniaayulestari@outlook.com" w:date="2021-11-12T16:11:00Z"/>
          <w:del w:id="7005" w:author="Rafi Aziizi" w:date="2021-11-14T09:44:00Z"/>
        </w:trPr>
        <w:tc>
          <w:tcPr>
            <w:tcW w:w="3827" w:type="dxa"/>
            <w:vAlign w:val="center"/>
          </w:tcPr>
          <w:p w14:paraId="193E8085" w14:textId="4EAD26A5" w:rsidR="00BB5EB6" w:rsidRPr="0044182F" w:rsidDel="00927D1D" w:rsidRDefault="00BB5EB6" w:rsidP="00D26F74">
            <w:pPr>
              <w:rPr>
                <w:ins w:id="7006" w:author="chaniaayulestari@outlook.com" w:date="2021-11-12T16:11:00Z"/>
                <w:del w:id="7007" w:author="Rafi Aziizi" w:date="2021-11-14T09:44:00Z"/>
                <w:b/>
              </w:rPr>
            </w:pPr>
            <w:ins w:id="7008" w:author="chaniaayulestari@outlook.com" w:date="2021-11-12T16:11:00Z">
              <w:del w:id="7009" w:author="Rafi Aziizi" w:date="2021-11-14T09:44:00Z">
                <w:r w:rsidRPr="0044182F" w:rsidDel="00927D1D">
                  <w:rPr>
                    <w:b/>
                  </w:rPr>
                  <w:delText>ID</w:delText>
                </w:r>
              </w:del>
            </w:ins>
          </w:p>
        </w:tc>
        <w:tc>
          <w:tcPr>
            <w:tcW w:w="3964" w:type="dxa"/>
            <w:vAlign w:val="center"/>
          </w:tcPr>
          <w:p w14:paraId="0DD540AA" w14:textId="0275B262" w:rsidR="00BB5EB6" w:rsidRPr="002F6C1D" w:rsidDel="00927D1D" w:rsidRDefault="00BB5EB6" w:rsidP="00D26F74">
            <w:pPr>
              <w:rPr>
                <w:ins w:id="7010" w:author="chaniaayulestari@outlook.com" w:date="2021-11-12T16:11:00Z"/>
                <w:del w:id="7011" w:author="Rafi Aziizi" w:date="2021-11-14T09:44:00Z"/>
              </w:rPr>
            </w:pPr>
            <w:ins w:id="7012" w:author="chaniaayulestari@outlook.com" w:date="2021-11-12T16:11:00Z">
              <w:del w:id="7013" w:author="Rafi Aziizi" w:date="2021-11-14T09:44:00Z">
                <w:r w:rsidDel="00927D1D">
                  <w:delText>RC18</w:delText>
                </w:r>
              </w:del>
            </w:ins>
          </w:p>
        </w:tc>
      </w:tr>
      <w:tr w:rsidR="00BB5EB6" w:rsidRPr="000C722D" w:rsidDel="00927D1D" w14:paraId="7DA82E73" w14:textId="738E9437" w:rsidTr="00D26F74">
        <w:trPr>
          <w:jc w:val="center"/>
          <w:ins w:id="7014" w:author="chaniaayulestari@outlook.com" w:date="2021-11-12T16:11:00Z"/>
          <w:del w:id="7015" w:author="Rafi Aziizi" w:date="2021-11-14T09:44:00Z"/>
        </w:trPr>
        <w:tc>
          <w:tcPr>
            <w:tcW w:w="3827" w:type="dxa"/>
            <w:vAlign w:val="center"/>
          </w:tcPr>
          <w:p w14:paraId="32E65F37" w14:textId="0973FBD7" w:rsidR="00BB5EB6" w:rsidRPr="0044182F" w:rsidDel="00927D1D" w:rsidRDefault="00BB5EB6" w:rsidP="00D26F74">
            <w:pPr>
              <w:rPr>
                <w:ins w:id="7016" w:author="chaniaayulestari@outlook.com" w:date="2021-11-12T16:11:00Z"/>
                <w:del w:id="7017" w:author="Rafi Aziizi" w:date="2021-11-14T09:44:00Z"/>
                <w:b/>
              </w:rPr>
            </w:pPr>
            <w:ins w:id="7018" w:author="chaniaayulestari@outlook.com" w:date="2021-11-12T16:11:00Z">
              <w:del w:id="7019" w:author="Rafi Aziizi" w:date="2021-11-14T09:44:00Z">
                <w:r w:rsidRPr="0044182F" w:rsidDel="00927D1D">
                  <w:rPr>
                    <w:b/>
                  </w:rPr>
                  <w:delText>Description</w:delText>
                </w:r>
              </w:del>
            </w:ins>
          </w:p>
        </w:tc>
        <w:tc>
          <w:tcPr>
            <w:tcW w:w="3964" w:type="dxa"/>
          </w:tcPr>
          <w:p w14:paraId="4ADF901B" w14:textId="730A7745" w:rsidR="00BB5EB6" w:rsidRPr="000C722D" w:rsidDel="00927D1D" w:rsidRDefault="00BB5EB6" w:rsidP="00D26F74">
            <w:pPr>
              <w:rPr>
                <w:ins w:id="7020" w:author="chaniaayulestari@outlook.com" w:date="2021-11-12T16:11:00Z"/>
                <w:del w:id="7021" w:author="Rafi Aziizi" w:date="2021-11-14T09:44:00Z"/>
              </w:rPr>
            </w:pPr>
            <w:ins w:id="7022" w:author="chaniaayulestari@outlook.com" w:date="2021-11-12T16:11:00Z">
              <w:del w:id="7023" w:author="Rafi Aziizi" w:date="2021-11-14T09:44:00Z">
                <w:r w:rsidDel="00927D1D">
                  <w:delText xml:space="preserve">Use case ini merupakan use case </w:delText>
                </w:r>
              </w:del>
            </w:ins>
            <w:ins w:id="7024" w:author="chaniaayulestari@outlook.com" w:date="2021-11-12T16:12:00Z">
              <w:del w:id="7025" w:author="Rafi Aziizi" w:date="2021-11-14T09:44:00Z">
                <w:r w:rsidR="00D0720D" w:rsidDel="00927D1D">
                  <w:delText xml:space="preserve">yang meenggambarkan proses </w:delText>
                </w:r>
                <w:r w:rsidR="00D0720D" w:rsidRPr="00D0720D" w:rsidDel="00927D1D">
                  <w:rPr>
                    <w:i/>
                    <w:iCs/>
                    <w:rPrChange w:id="7026" w:author="chaniaayulestari@outlook.com" w:date="2021-11-12T16:12:00Z">
                      <w:rPr/>
                    </w:rPrChange>
                  </w:rPr>
                  <w:delText>scanning</w:delText>
                </w:r>
                <w:r w:rsidR="00D0720D" w:rsidDel="00927D1D">
                  <w:delText xml:space="preserve"> kartu RFID oleh siswa</w:delText>
                </w:r>
              </w:del>
            </w:ins>
          </w:p>
        </w:tc>
      </w:tr>
      <w:tr w:rsidR="00BB5EB6" w:rsidRPr="002F6C1D" w:rsidDel="00927D1D" w14:paraId="7799A41D" w14:textId="5FFA0C66" w:rsidTr="00D26F74">
        <w:trPr>
          <w:jc w:val="center"/>
          <w:ins w:id="7027" w:author="chaniaayulestari@outlook.com" w:date="2021-11-12T16:11:00Z"/>
          <w:del w:id="7028" w:author="Rafi Aziizi" w:date="2021-11-14T09:44:00Z"/>
        </w:trPr>
        <w:tc>
          <w:tcPr>
            <w:tcW w:w="3827" w:type="dxa"/>
            <w:vAlign w:val="center"/>
          </w:tcPr>
          <w:p w14:paraId="380AFF65" w14:textId="0066F728" w:rsidR="00BB5EB6" w:rsidRPr="0044182F" w:rsidDel="00927D1D" w:rsidRDefault="00BB5EB6" w:rsidP="00D26F74">
            <w:pPr>
              <w:rPr>
                <w:ins w:id="7029" w:author="chaniaayulestari@outlook.com" w:date="2021-11-12T16:11:00Z"/>
                <w:del w:id="7030" w:author="Rafi Aziizi" w:date="2021-11-14T09:44:00Z"/>
                <w:b/>
              </w:rPr>
            </w:pPr>
            <w:ins w:id="7031" w:author="chaniaayulestari@outlook.com" w:date="2021-11-12T16:11:00Z">
              <w:del w:id="7032" w:author="Rafi Aziizi" w:date="2021-11-14T09:44:00Z">
                <w:r w:rsidRPr="0044182F" w:rsidDel="00927D1D">
                  <w:rPr>
                    <w:b/>
                  </w:rPr>
                  <w:delText>Actors</w:delText>
                </w:r>
              </w:del>
            </w:ins>
          </w:p>
        </w:tc>
        <w:tc>
          <w:tcPr>
            <w:tcW w:w="3964" w:type="dxa"/>
            <w:vAlign w:val="center"/>
          </w:tcPr>
          <w:p w14:paraId="18F484DC" w14:textId="559C15B8" w:rsidR="00BB5EB6" w:rsidRPr="002F6C1D" w:rsidDel="00927D1D" w:rsidRDefault="00D0720D" w:rsidP="00D26F74">
            <w:pPr>
              <w:rPr>
                <w:ins w:id="7033" w:author="chaniaayulestari@outlook.com" w:date="2021-11-12T16:11:00Z"/>
                <w:del w:id="7034" w:author="Rafi Aziizi" w:date="2021-11-14T09:44:00Z"/>
              </w:rPr>
            </w:pPr>
            <w:ins w:id="7035" w:author="chaniaayulestari@outlook.com" w:date="2021-11-12T16:12:00Z">
              <w:del w:id="7036" w:author="Rafi Aziizi" w:date="2021-11-14T09:44:00Z">
                <w:r w:rsidDel="00927D1D">
                  <w:delText>siswa</w:delText>
                </w:r>
              </w:del>
            </w:ins>
          </w:p>
        </w:tc>
      </w:tr>
      <w:tr w:rsidR="00BB5EB6" w:rsidRPr="007B7AB3" w:rsidDel="00927D1D" w14:paraId="2991A53D" w14:textId="7B85997A" w:rsidTr="00D26F74">
        <w:trPr>
          <w:jc w:val="center"/>
          <w:ins w:id="7037" w:author="chaniaayulestari@outlook.com" w:date="2021-11-12T16:11:00Z"/>
          <w:del w:id="7038" w:author="Rafi Aziizi" w:date="2021-11-14T09:44:00Z"/>
        </w:trPr>
        <w:tc>
          <w:tcPr>
            <w:tcW w:w="3827" w:type="dxa"/>
            <w:vAlign w:val="center"/>
          </w:tcPr>
          <w:p w14:paraId="5C39F594" w14:textId="0D5D94F3" w:rsidR="00BB5EB6" w:rsidRPr="0044182F" w:rsidDel="00927D1D" w:rsidRDefault="00BB5EB6" w:rsidP="00D26F74">
            <w:pPr>
              <w:rPr>
                <w:ins w:id="7039" w:author="chaniaayulestari@outlook.com" w:date="2021-11-12T16:11:00Z"/>
                <w:del w:id="7040" w:author="Rafi Aziizi" w:date="2021-11-14T09:44:00Z"/>
                <w:b/>
              </w:rPr>
            </w:pPr>
            <w:ins w:id="7041" w:author="chaniaayulestari@outlook.com" w:date="2021-11-12T16:11:00Z">
              <w:del w:id="7042" w:author="Rafi Aziizi" w:date="2021-11-14T09:44:00Z">
                <w:r w:rsidRPr="0044182F" w:rsidDel="00927D1D">
                  <w:rPr>
                    <w:b/>
                  </w:rPr>
                  <w:delText>Frequency of Use</w:delText>
                </w:r>
              </w:del>
            </w:ins>
          </w:p>
        </w:tc>
        <w:tc>
          <w:tcPr>
            <w:tcW w:w="3964" w:type="dxa"/>
            <w:vAlign w:val="center"/>
          </w:tcPr>
          <w:p w14:paraId="368F1126" w14:textId="499BDD4C" w:rsidR="00BB5EB6" w:rsidRPr="007B7AB3" w:rsidDel="00927D1D" w:rsidRDefault="00BB5EB6" w:rsidP="00D26F74">
            <w:pPr>
              <w:rPr>
                <w:ins w:id="7043" w:author="chaniaayulestari@outlook.com" w:date="2021-11-12T16:11:00Z"/>
                <w:del w:id="7044" w:author="Rafi Aziizi" w:date="2021-11-14T09:44:00Z"/>
                <w:i/>
                <w:iCs/>
              </w:rPr>
            </w:pPr>
            <w:ins w:id="7045" w:author="chaniaayulestari@outlook.com" w:date="2021-11-12T16:11:00Z">
              <w:del w:id="7046" w:author="Rafi Aziizi" w:date="2021-11-14T09:44:00Z">
                <w:r w:rsidDel="00927D1D">
                  <w:rPr>
                    <w:i/>
                    <w:iCs/>
                  </w:rPr>
                  <w:delText>Conditional</w:delText>
                </w:r>
              </w:del>
            </w:ins>
          </w:p>
        </w:tc>
      </w:tr>
      <w:tr w:rsidR="00BB5EB6" w:rsidRPr="00FF653C" w:rsidDel="00927D1D" w14:paraId="14109A4F" w14:textId="4E6F444F" w:rsidTr="00D26F74">
        <w:trPr>
          <w:jc w:val="center"/>
          <w:ins w:id="7047" w:author="chaniaayulestari@outlook.com" w:date="2021-11-12T16:11:00Z"/>
          <w:del w:id="7048" w:author="Rafi Aziizi" w:date="2021-11-14T09:44:00Z"/>
        </w:trPr>
        <w:tc>
          <w:tcPr>
            <w:tcW w:w="3827" w:type="dxa"/>
            <w:vAlign w:val="center"/>
          </w:tcPr>
          <w:p w14:paraId="537CE51C" w14:textId="5E981465" w:rsidR="00BB5EB6" w:rsidRPr="0044182F" w:rsidDel="00927D1D" w:rsidRDefault="00BB5EB6" w:rsidP="00D26F74">
            <w:pPr>
              <w:rPr>
                <w:ins w:id="7049" w:author="chaniaayulestari@outlook.com" w:date="2021-11-12T16:11:00Z"/>
                <w:del w:id="7050" w:author="Rafi Aziizi" w:date="2021-11-14T09:44:00Z"/>
                <w:b/>
              </w:rPr>
            </w:pPr>
            <w:ins w:id="7051" w:author="chaniaayulestari@outlook.com" w:date="2021-11-12T16:11:00Z">
              <w:del w:id="7052" w:author="Rafi Aziizi" w:date="2021-11-14T09:44:00Z">
                <w:r w:rsidRPr="0044182F" w:rsidDel="00927D1D">
                  <w:rPr>
                    <w:b/>
                  </w:rPr>
                  <w:delText>Triggers</w:delText>
                </w:r>
              </w:del>
            </w:ins>
          </w:p>
        </w:tc>
        <w:tc>
          <w:tcPr>
            <w:tcW w:w="3964" w:type="dxa"/>
            <w:vAlign w:val="center"/>
          </w:tcPr>
          <w:p w14:paraId="796E35BD" w14:textId="557040B5" w:rsidR="00BB5EB6" w:rsidRPr="00FF653C" w:rsidDel="00927D1D" w:rsidRDefault="00BB5EB6" w:rsidP="00D26F74">
            <w:pPr>
              <w:rPr>
                <w:ins w:id="7053" w:author="chaniaayulestari@outlook.com" w:date="2021-11-12T16:11:00Z"/>
                <w:del w:id="7054" w:author="Rafi Aziizi" w:date="2021-11-14T09:44:00Z"/>
              </w:rPr>
            </w:pPr>
            <w:ins w:id="7055" w:author="chaniaayulestari@outlook.com" w:date="2021-11-12T16:11:00Z">
              <w:del w:id="7056" w:author="Rafi Aziizi" w:date="2021-11-14T09:44:00Z">
                <w:r w:rsidDel="00927D1D">
                  <w:delText xml:space="preserve">Siswa melakukan </w:delText>
                </w:r>
                <w:r w:rsidDel="00927D1D">
                  <w:rPr>
                    <w:i/>
                    <w:iCs/>
                  </w:rPr>
                  <w:delText xml:space="preserve">scanning </w:delText>
                </w:r>
                <w:r w:rsidDel="00927D1D">
                  <w:delText>kartu</w:delText>
                </w:r>
              </w:del>
            </w:ins>
          </w:p>
        </w:tc>
      </w:tr>
      <w:tr w:rsidR="00BB5EB6" w:rsidRPr="0081005E" w:rsidDel="00927D1D" w14:paraId="7315223E" w14:textId="570F4658" w:rsidTr="00D26F74">
        <w:trPr>
          <w:jc w:val="center"/>
          <w:ins w:id="7057" w:author="chaniaayulestari@outlook.com" w:date="2021-11-12T16:11:00Z"/>
          <w:del w:id="7058" w:author="Rafi Aziizi" w:date="2021-11-14T09:44:00Z"/>
        </w:trPr>
        <w:tc>
          <w:tcPr>
            <w:tcW w:w="3827" w:type="dxa"/>
            <w:vAlign w:val="center"/>
          </w:tcPr>
          <w:p w14:paraId="5BFC8BE9" w14:textId="126B2396" w:rsidR="00BB5EB6" w:rsidRPr="0044182F" w:rsidDel="00927D1D" w:rsidRDefault="00BB5EB6" w:rsidP="00D26F74">
            <w:pPr>
              <w:rPr>
                <w:ins w:id="7059" w:author="chaniaayulestari@outlook.com" w:date="2021-11-12T16:11:00Z"/>
                <w:del w:id="7060" w:author="Rafi Aziizi" w:date="2021-11-14T09:44:00Z"/>
                <w:b/>
              </w:rPr>
            </w:pPr>
            <w:ins w:id="7061" w:author="chaniaayulestari@outlook.com" w:date="2021-11-12T16:11:00Z">
              <w:del w:id="7062" w:author="Rafi Aziizi" w:date="2021-11-14T09:44:00Z">
                <w:r w:rsidRPr="0044182F" w:rsidDel="00927D1D">
                  <w:rPr>
                    <w:b/>
                  </w:rPr>
                  <w:delText>Pre-Conditions</w:delText>
                </w:r>
              </w:del>
            </w:ins>
          </w:p>
        </w:tc>
        <w:tc>
          <w:tcPr>
            <w:tcW w:w="3964" w:type="dxa"/>
            <w:vAlign w:val="center"/>
          </w:tcPr>
          <w:p w14:paraId="029040DD" w14:textId="5C26C98E" w:rsidR="00BB5EB6" w:rsidRPr="0081005E" w:rsidDel="00927D1D" w:rsidRDefault="00BB5EB6" w:rsidP="00D26F74">
            <w:pPr>
              <w:rPr>
                <w:ins w:id="7063" w:author="chaniaayulestari@outlook.com" w:date="2021-11-12T16:11:00Z"/>
                <w:del w:id="7064" w:author="Rafi Aziizi" w:date="2021-11-14T09:44:00Z"/>
                <w:i/>
                <w:iCs/>
              </w:rPr>
            </w:pPr>
            <w:ins w:id="7065" w:author="chaniaayulestari@outlook.com" w:date="2021-11-12T16:11:00Z">
              <w:del w:id="7066" w:author="Rafi Aziizi" w:date="2021-11-14T09:44:00Z">
                <w:r w:rsidDel="00927D1D">
                  <w:delText>Data absensi harian tidak masuk database</w:delText>
                </w:r>
              </w:del>
            </w:ins>
          </w:p>
        </w:tc>
      </w:tr>
      <w:tr w:rsidR="00BB5EB6" w:rsidRPr="0048762E" w:rsidDel="00927D1D" w14:paraId="2C3A3130" w14:textId="04BE62CB" w:rsidTr="00D26F74">
        <w:trPr>
          <w:jc w:val="center"/>
          <w:ins w:id="7067" w:author="chaniaayulestari@outlook.com" w:date="2021-11-12T16:11:00Z"/>
          <w:del w:id="7068" w:author="Rafi Aziizi" w:date="2021-11-14T09:44:00Z"/>
        </w:trPr>
        <w:tc>
          <w:tcPr>
            <w:tcW w:w="3827" w:type="dxa"/>
            <w:vAlign w:val="center"/>
          </w:tcPr>
          <w:p w14:paraId="0CCF9B11" w14:textId="2D9766E1" w:rsidR="00BB5EB6" w:rsidRPr="0044182F" w:rsidDel="00927D1D" w:rsidRDefault="00BB5EB6" w:rsidP="00D26F74">
            <w:pPr>
              <w:rPr>
                <w:ins w:id="7069" w:author="chaniaayulestari@outlook.com" w:date="2021-11-12T16:11:00Z"/>
                <w:del w:id="7070" w:author="Rafi Aziizi" w:date="2021-11-14T09:44:00Z"/>
                <w:b/>
              </w:rPr>
            </w:pPr>
            <w:ins w:id="7071" w:author="chaniaayulestari@outlook.com" w:date="2021-11-12T16:11:00Z">
              <w:del w:id="7072" w:author="Rafi Aziizi" w:date="2021-11-14T09:44:00Z">
                <w:r w:rsidRPr="0044182F" w:rsidDel="00927D1D">
                  <w:rPr>
                    <w:b/>
                  </w:rPr>
                  <w:delText>Post-Conditions</w:delText>
                </w:r>
              </w:del>
            </w:ins>
          </w:p>
        </w:tc>
        <w:tc>
          <w:tcPr>
            <w:tcW w:w="3964" w:type="dxa"/>
            <w:vAlign w:val="center"/>
          </w:tcPr>
          <w:p w14:paraId="137C8D02" w14:textId="5DE71285" w:rsidR="00BB5EB6" w:rsidRPr="0048762E" w:rsidDel="00927D1D" w:rsidRDefault="00BB5EB6" w:rsidP="00D26F74">
            <w:pPr>
              <w:rPr>
                <w:ins w:id="7073" w:author="chaniaayulestari@outlook.com" w:date="2021-11-12T16:11:00Z"/>
                <w:del w:id="7074" w:author="Rafi Aziizi" w:date="2021-11-14T09:44:00Z"/>
              </w:rPr>
            </w:pPr>
            <w:ins w:id="7075" w:author="chaniaayulestari@outlook.com" w:date="2021-11-12T16:11:00Z">
              <w:del w:id="7076" w:author="Rafi Aziizi" w:date="2021-11-14T09:44:00Z">
                <w:r w:rsidDel="00927D1D">
                  <w:delText xml:space="preserve">Data telah disimpan, </w:delText>
                </w:r>
              </w:del>
            </w:ins>
            <w:ins w:id="7077" w:author="chaniaayulestari@outlook.com" w:date="2021-11-12T16:13:00Z">
              <w:del w:id="7078" w:author="Rafi Aziizi" w:date="2021-11-14T09:44:00Z">
                <w:r w:rsidR="00D0720D" w:rsidDel="00927D1D">
                  <w:delText>oleh database</w:delText>
                </w:r>
              </w:del>
            </w:ins>
          </w:p>
        </w:tc>
      </w:tr>
      <w:tr w:rsidR="00BB5EB6" w:rsidRPr="0044182F" w:rsidDel="00927D1D" w14:paraId="26249867" w14:textId="1139A366" w:rsidTr="00D26F74">
        <w:trPr>
          <w:jc w:val="center"/>
          <w:ins w:id="7079" w:author="chaniaayulestari@outlook.com" w:date="2021-11-12T16:11:00Z"/>
          <w:del w:id="7080" w:author="Rafi Aziizi" w:date="2021-11-14T09:44:00Z"/>
        </w:trPr>
        <w:tc>
          <w:tcPr>
            <w:tcW w:w="7791" w:type="dxa"/>
            <w:gridSpan w:val="2"/>
            <w:shd w:val="clear" w:color="auto" w:fill="F2EE98"/>
            <w:vAlign w:val="center"/>
          </w:tcPr>
          <w:p w14:paraId="4F7DBF66" w14:textId="46D26A02" w:rsidR="00BB5EB6" w:rsidRPr="0044182F" w:rsidDel="00927D1D" w:rsidRDefault="00BB5EB6" w:rsidP="00D26F74">
            <w:pPr>
              <w:jc w:val="center"/>
              <w:rPr>
                <w:ins w:id="7081" w:author="chaniaayulestari@outlook.com" w:date="2021-11-12T16:11:00Z"/>
                <w:del w:id="7082" w:author="Rafi Aziizi" w:date="2021-11-14T09:44:00Z"/>
                <w:b/>
              </w:rPr>
            </w:pPr>
            <w:ins w:id="7083" w:author="chaniaayulestari@outlook.com" w:date="2021-11-12T16:11:00Z">
              <w:del w:id="7084" w:author="Rafi Aziizi" w:date="2021-11-14T09:44:00Z">
                <w:r w:rsidRPr="0044182F" w:rsidDel="00927D1D">
                  <w:rPr>
                    <w:b/>
                  </w:rPr>
                  <w:delText>Main Course</w:delText>
                </w:r>
              </w:del>
            </w:ins>
          </w:p>
        </w:tc>
      </w:tr>
      <w:tr w:rsidR="00BB5EB6" w:rsidRPr="0044182F" w:rsidDel="00927D1D" w14:paraId="63DF2327" w14:textId="078576B4" w:rsidTr="00D26F74">
        <w:trPr>
          <w:jc w:val="center"/>
          <w:ins w:id="7085" w:author="chaniaayulestari@outlook.com" w:date="2021-11-12T16:11:00Z"/>
          <w:del w:id="7086" w:author="Rafi Aziizi" w:date="2021-11-14T09:44:00Z"/>
        </w:trPr>
        <w:tc>
          <w:tcPr>
            <w:tcW w:w="3827" w:type="dxa"/>
            <w:shd w:val="clear" w:color="auto" w:fill="F2EE98"/>
            <w:vAlign w:val="center"/>
          </w:tcPr>
          <w:p w14:paraId="64F773EB" w14:textId="4DC16944" w:rsidR="00BB5EB6" w:rsidRPr="0044182F" w:rsidDel="00927D1D" w:rsidRDefault="00BB5EB6" w:rsidP="00D26F74">
            <w:pPr>
              <w:jc w:val="center"/>
              <w:rPr>
                <w:ins w:id="7087" w:author="chaniaayulestari@outlook.com" w:date="2021-11-12T16:11:00Z"/>
                <w:del w:id="7088" w:author="Rafi Aziizi" w:date="2021-11-14T09:44:00Z"/>
                <w:b/>
              </w:rPr>
            </w:pPr>
            <w:ins w:id="7089" w:author="chaniaayulestari@outlook.com" w:date="2021-11-12T16:11:00Z">
              <w:del w:id="7090" w:author="Rafi Aziizi" w:date="2021-11-14T09:44:00Z">
                <w:r w:rsidRPr="0044182F" w:rsidDel="00927D1D">
                  <w:rPr>
                    <w:b/>
                  </w:rPr>
                  <w:delText>Aksi Aktor</w:delText>
                </w:r>
              </w:del>
            </w:ins>
          </w:p>
        </w:tc>
        <w:tc>
          <w:tcPr>
            <w:tcW w:w="3964" w:type="dxa"/>
            <w:shd w:val="clear" w:color="auto" w:fill="F2EE98"/>
            <w:vAlign w:val="center"/>
          </w:tcPr>
          <w:p w14:paraId="0426E9AC" w14:textId="0C7F379F" w:rsidR="00BB5EB6" w:rsidRPr="0044182F" w:rsidDel="00927D1D" w:rsidRDefault="00BB5EB6" w:rsidP="00D26F74">
            <w:pPr>
              <w:jc w:val="center"/>
              <w:rPr>
                <w:ins w:id="7091" w:author="chaniaayulestari@outlook.com" w:date="2021-11-12T16:11:00Z"/>
                <w:del w:id="7092" w:author="Rafi Aziizi" w:date="2021-11-14T09:44:00Z"/>
                <w:b/>
              </w:rPr>
            </w:pPr>
            <w:ins w:id="7093" w:author="chaniaayulestari@outlook.com" w:date="2021-11-12T16:11:00Z">
              <w:del w:id="7094" w:author="Rafi Aziizi" w:date="2021-11-14T09:44:00Z">
                <w:r w:rsidRPr="0044182F" w:rsidDel="00927D1D">
                  <w:rPr>
                    <w:b/>
                  </w:rPr>
                  <w:delText>Reaksi Sistem</w:delText>
                </w:r>
              </w:del>
            </w:ins>
          </w:p>
        </w:tc>
      </w:tr>
      <w:tr w:rsidR="00BB5EB6" w:rsidRPr="0044182F" w:rsidDel="00927D1D" w14:paraId="5F2C91C3" w14:textId="1D189EAD" w:rsidTr="00D26F74">
        <w:trPr>
          <w:jc w:val="center"/>
          <w:ins w:id="7095" w:author="chaniaayulestari@outlook.com" w:date="2021-11-12T16:11:00Z"/>
          <w:del w:id="7096" w:author="Rafi Aziizi" w:date="2021-11-14T09:44:00Z"/>
        </w:trPr>
        <w:tc>
          <w:tcPr>
            <w:tcW w:w="3827" w:type="dxa"/>
            <w:vAlign w:val="center"/>
          </w:tcPr>
          <w:p w14:paraId="02548DCD" w14:textId="54F6249B" w:rsidR="00BB5EB6" w:rsidRPr="0044182F" w:rsidDel="00927D1D" w:rsidRDefault="00D0720D" w:rsidP="00BB5EB6">
            <w:pPr>
              <w:numPr>
                <w:ilvl w:val="0"/>
                <w:numId w:val="34"/>
              </w:numPr>
              <w:spacing w:after="160"/>
              <w:rPr>
                <w:ins w:id="7097" w:author="chaniaayulestari@outlook.com" w:date="2021-11-12T16:11:00Z"/>
                <w:del w:id="7098" w:author="Rafi Aziizi" w:date="2021-11-14T09:44:00Z"/>
              </w:rPr>
            </w:pPr>
            <w:ins w:id="7099" w:author="chaniaayulestari@outlook.com" w:date="2021-11-12T16:13:00Z">
              <w:del w:id="7100" w:author="Rafi Aziizi" w:date="2021-11-14T09:44:00Z">
                <w:r w:rsidDel="00927D1D">
                  <w:delText xml:space="preserve">Siswa melakukan scan kartu </w:delText>
                </w:r>
              </w:del>
            </w:ins>
          </w:p>
        </w:tc>
        <w:tc>
          <w:tcPr>
            <w:tcW w:w="3964" w:type="dxa"/>
            <w:vAlign w:val="center"/>
          </w:tcPr>
          <w:p w14:paraId="00D0A3E7" w14:textId="01E72F92" w:rsidR="00BB5EB6" w:rsidRPr="0044182F" w:rsidDel="00927D1D" w:rsidRDefault="00BB5EB6" w:rsidP="00D26F74">
            <w:pPr>
              <w:ind w:left="511"/>
              <w:rPr>
                <w:ins w:id="7101" w:author="chaniaayulestari@outlook.com" w:date="2021-11-12T16:11:00Z"/>
                <w:del w:id="7102" w:author="Rafi Aziizi" w:date="2021-11-14T09:44:00Z"/>
              </w:rPr>
            </w:pPr>
          </w:p>
        </w:tc>
      </w:tr>
      <w:tr w:rsidR="00BB5EB6" w:rsidRPr="0044182F" w:rsidDel="00927D1D" w14:paraId="75F1368B" w14:textId="0FA8E45C" w:rsidTr="00D26F74">
        <w:trPr>
          <w:jc w:val="center"/>
          <w:ins w:id="7103" w:author="chaniaayulestari@outlook.com" w:date="2021-11-12T16:11:00Z"/>
          <w:del w:id="7104" w:author="Rafi Aziizi" w:date="2021-11-14T09:44:00Z"/>
        </w:trPr>
        <w:tc>
          <w:tcPr>
            <w:tcW w:w="3827" w:type="dxa"/>
            <w:vAlign w:val="center"/>
          </w:tcPr>
          <w:p w14:paraId="4BE0C332" w14:textId="548C13E3" w:rsidR="00BB5EB6" w:rsidRPr="0044182F" w:rsidDel="00927D1D" w:rsidRDefault="00BB5EB6" w:rsidP="00D26F74">
            <w:pPr>
              <w:ind w:left="510"/>
              <w:rPr>
                <w:ins w:id="7105" w:author="chaniaayulestari@outlook.com" w:date="2021-11-12T16:11:00Z"/>
                <w:del w:id="7106" w:author="Rafi Aziizi" w:date="2021-11-14T09:44:00Z"/>
              </w:rPr>
            </w:pPr>
          </w:p>
        </w:tc>
        <w:tc>
          <w:tcPr>
            <w:tcW w:w="3964" w:type="dxa"/>
            <w:vAlign w:val="center"/>
          </w:tcPr>
          <w:p w14:paraId="08AD2857" w14:textId="6A99218C" w:rsidR="00BB5EB6" w:rsidRPr="0044182F" w:rsidDel="00927D1D" w:rsidRDefault="00D0720D" w:rsidP="00BB5EB6">
            <w:pPr>
              <w:numPr>
                <w:ilvl w:val="0"/>
                <w:numId w:val="34"/>
              </w:numPr>
              <w:spacing w:after="160"/>
              <w:ind w:left="511"/>
              <w:rPr>
                <w:ins w:id="7107" w:author="chaniaayulestari@outlook.com" w:date="2021-11-12T16:11:00Z"/>
                <w:del w:id="7108" w:author="Rafi Aziizi" w:date="2021-11-14T09:44:00Z"/>
              </w:rPr>
            </w:pPr>
            <w:ins w:id="7109" w:author="chaniaayulestari@outlook.com" w:date="2021-11-12T16:13:00Z">
              <w:del w:id="7110" w:author="Rafi Aziizi" w:date="2021-11-14T09:44:00Z">
                <w:r w:rsidDel="00927D1D">
                  <w:delText>Menyimpan data hasil scan ke dalam database</w:delText>
                </w:r>
              </w:del>
            </w:ins>
          </w:p>
        </w:tc>
      </w:tr>
      <w:tr w:rsidR="00BB5EB6" w:rsidDel="00927D1D" w14:paraId="6F400D1C" w14:textId="1FD801CB" w:rsidTr="00D26F74">
        <w:trPr>
          <w:jc w:val="center"/>
          <w:ins w:id="7111" w:author="chaniaayulestari@outlook.com" w:date="2021-11-12T16:11:00Z"/>
          <w:del w:id="7112" w:author="Rafi Aziizi" w:date="2021-11-14T09:44:00Z"/>
        </w:trPr>
        <w:tc>
          <w:tcPr>
            <w:tcW w:w="3827" w:type="dxa"/>
            <w:vAlign w:val="center"/>
          </w:tcPr>
          <w:p w14:paraId="1C55F269" w14:textId="5D4D517F" w:rsidR="00BB5EB6" w:rsidDel="00927D1D" w:rsidRDefault="00BB5EB6" w:rsidP="00D26F74">
            <w:pPr>
              <w:pStyle w:val="ListParagraph"/>
              <w:ind w:left="450"/>
              <w:rPr>
                <w:ins w:id="7113" w:author="chaniaayulestari@outlook.com" w:date="2021-11-12T16:11:00Z"/>
                <w:del w:id="7114" w:author="Rafi Aziizi" w:date="2021-11-14T09:44:00Z"/>
              </w:rPr>
            </w:pPr>
          </w:p>
        </w:tc>
        <w:tc>
          <w:tcPr>
            <w:tcW w:w="3964" w:type="dxa"/>
            <w:vAlign w:val="center"/>
          </w:tcPr>
          <w:p w14:paraId="28416157" w14:textId="78102E95" w:rsidR="00BB5EB6" w:rsidDel="00927D1D" w:rsidRDefault="00D0720D" w:rsidP="00BB5EB6">
            <w:pPr>
              <w:pStyle w:val="ListParagraph"/>
              <w:numPr>
                <w:ilvl w:val="0"/>
                <w:numId w:val="34"/>
              </w:numPr>
              <w:spacing w:after="160"/>
              <w:ind w:left="468"/>
              <w:rPr>
                <w:ins w:id="7115" w:author="chaniaayulestari@outlook.com" w:date="2021-11-12T16:11:00Z"/>
                <w:del w:id="7116" w:author="Rafi Aziizi" w:date="2021-11-14T09:44:00Z"/>
              </w:rPr>
            </w:pPr>
            <w:ins w:id="7117" w:author="chaniaayulestari@outlook.com" w:date="2021-11-12T16:14:00Z">
              <w:del w:id="7118" w:author="Rafi Aziizi" w:date="2021-11-14T09:44:00Z">
                <w:r w:rsidDel="00927D1D">
                  <w:delText>Menampilkan data hasil absensi</w:delText>
                </w:r>
              </w:del>
            </w:ins>
          </w:p>
        </w:tc>
      </w:tr>
    </w:tbl>
    <w:p w14:paraId="1C1D46DC" w14:textId="63A2CBD8" w:rsidR="00BB5EB6" w:rsidDel="00927D1D" w:rsidRDefault="00BB5EB6">
      <w:pPr>
        <w:rPr>
          <w:ins w:id="7119" w:author="chaniaayulestari@outlook.com" w:date="2021-11-12T16:11:00Z"/>
          <w:del w:id="7120" w:author="Rafi Aziizi" w:date="2021-11-14T09:44:00Z"/>
        </w:rPr>
        <w:pPrChange w:id="7121" w:author="Rafi Aziizi" w:date="2021-11-14T09:44:00Z">
          <w:pPr>
            <w:pStyle w:val="ListParagraph"/>
            <w:numPr>
              <w:numId w:val="25"/>
            </w:numPr>
            <w:ind w:left="426" w:hanging="360"/>
          </w:pPr>
        </w:pPrChange>
      </w:pPr>
    </w:p>
    <w:p w14:paraId="14059A1C" w14:textId="424FE3ED" w:rsidR="00270503" w:rsidDel="00927D1D" w:rsidRDefault="00270503" w:rsidP="00FF2590">
      <w:pPr>
        <w:pStyle w:val="ListParagraph"/>
        <w:numPr>
          <w:ilvl w:val="0"/>
          <w:numId w:val="25"/>
        </w:numPr>
        <w:ind w:left="426"/>
        <w:rPr>
          <w:del w:id="7122" w:author="Rafi Aziizi" w:date="2021-11-13T07:01:00Z"/>
        </w:rPr>
      </w:pPr>
      <w:commentRangeStart w:id="7123"/>
      <w:r>
        <w:t>Skenario Kelola Absensi</w:t>
      </w:r>
      <w:commentRangeEnd w:id="7123"/>
      <w:r w:rsidR="002E2EFB">
        <w:rPr>
          <w:rStyle w:val="CommentReference"/>
        </w:rPr>
        <w:commentReference w:id="7123"/>
      </w:r>
    </w:p>
    <w:p w14:paraId="0DE7C91A" w14:textId="77777777" w:rsidR="00927D1D" w:rsidRDefault="00927D1D">
      <w:pPr>
        <w:pStyle w:val="ListParagraph"/>
        <w:numPr>
          <w:ilvl w:val="0"/>
          <w:numId w:val="25"/>
        </w:numPr>
        <w:ind w:left="426"/>
        <w:rPr>
          <w:ins w:id="7124" w:author="Rafi Aziizi" w:date="2021-11-14T09:45:00Z"/>
        </w:rPr>
      </w:pPr>
    </w:p>
    <w:p w14:paraId="0A67BB49" w14:textId="0E598FFB" w:rsidR="00927D1D" w:rsidRDefault="00927D1D">
      <w:pPr>
        <w:ind w:firstLine="426"/>
        <w:rPr>
          <w:ins w:id="7125" w:author="Rafi Aziizi" w:date="2021-11-14T09:43:00Z"/>
        </w:rPr>
        <w:pPrChange w:id="7126" w:author="Rafi Aziizi" w:date="2021-11-14T09:55:00Z">
          <w:pPr>
            <w:pStyle w:val="ListParagraph"/>
            <w:numPr>
              <w:numId w:val="25"/>
            </w:numPr>
            <w:ind w:left="426" w:hanging="360"/>
          </w:pPr>
        </w:pPrChange>
      </w:pPr>
      <w:ins w:id="7127" w:author="Rafi Aziizi" w:date="2021-11-14T09:46:00Z">
        <w:r>
          <w:t xml:space="preserve">Pada skenario </w:t>
        </w:r>
        <w:r w:rsidR="003640C9">
          <w:t xml:space="preserve">kelola </w:t>
        </w:r>
        <w:r>
          <w:t xml:space="preserve">absensi terdapat 3 generalisasi data yaitu lihat absensi, edit absensi dan </w:t>
        </w:r>
        <w:r w:rsidR="002D3759">
          <w:t>tambah absensi</w:t>
        </w:r>
        <w:r>
          <w:t>. Hal tersebut dijelaskan pada poin-poin dibawah ini :</w:t>
        </w:r>
      </w:ins>
    </w:p>
    <w:p w14:paraId="702188A3" w14:textId="3C8E6A1F" w:rsidR="00117601" w:rsidDel="003640C9" w:rsidRDefault="00927D1D" w:rsidP="003640C9">
      <w:pPr>
        <w:ind w:firstLine="426"/>
        <w:rPr>
          <w:del w:id="7128" w:author="Rafi Aziizi" w:date="2021-11-14T09:49:00Z"/>
        </w:rPr>
      </w:pPr>
      <w:ins w:id="7129" w:author="Rafi Aziizi" w:date="2021-11-14T09:43:00Z">
        <w:r>
          <w:t xml:space="preserve">a. Lihat Absensi </w:t>
        </w:r>
      </w:ins>
      <w:del w:id="7130" w:author="chaniaayulestari@outlook.com" w:date="2021-11-12T16:31:00Z">
        <w:r w:rsidR="00117601"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R="00117601" w:rsidDel="00885B6D">
          <w:delText xml:space="preserve"> </w:delText>
        </w:r>
        <w:r w:rsidR="00117601" w:rsidRPr="00336DE4" w:rsidDel="00885B6D">
          <w:delText xml:space="preserve">Skenario Use Case Kelola </w:delText>
        </w:r>
        <w:r w:rsidR="00117601" w:rsidDel="00885B6D">
          <w:delText>Absensi</w:delText>
        </w:r>
      </w:del>
    </w:p>
    <w:p w14:paraId="5D0ED30B" w14:textId="77777777" w:rsidR="003640C9" w:rsidRDefault="003640C9">
      <w:pPr>
        <w:ind w:firstLine="426"/>
        <w:rPr>
          <w:ins w:id="7131" w:author="Rafi Aziizi" w:date="2021-11-14T09:49:00Z"/>
        </w:rPr>
        <w:pPrChange w:id="7132" w:author="Rafi Aziizi" w:date="2021-11-14T09:43:00Z">
          <w:pPr>
            <w:pStyle w:val="Caption"/>
            <w:keepNext/>
            <w:jc w:val="center"/>
          </w:pPr>
        </w:pPrChange>
      </w:pPr>
    </w:p>
    <w:p w14:paraId="65B8F511" w14:textId="21F15D80" w:rsidR="00B01799" w:rsidRDefault="003640C9">
      <w:pPr>
        <w:pStyle w:val="Caption"/>
        <w:jc w:val="center"/>
        <w:rPr>
          <w:ins w:id="7133" w:author="chaniaayulestari@outlook.com" w:date="2021-11-13T14:11:00Z"/>
        </w:rPr>
        <w:pPrChange w:id="7134" w:author="Rafi Aziizi" w:date="2021-11-14T09:49:00Z">
          <w:pPr/>
        </w:pPrChange>
      </w:pPr>
      <w:bookmarkStart w:id="7135" w:name="_Toc87950194"/>
      <w:ins w:id="7136" w:author="Rafi Aziizi" w:date="2021-11-14T09:49:00Z">
        <w:r>
          <w:t xml:space="preserve">Tabel 3. </w:t>
        </w:r>
      </w:ins>
      <w:ins w:id="7137" w:author="Rafi Aziizi" w:date="2021-11-14T11:08:00Z">
        <w:r w:rsidR="001B2DEA">
          <w:fldChar w:fldCharType="begin"/>
        </w:r>
        <w:r w:rsidR="001B2DEA">
          <w:instrText xml:space="preserve"> SEQ Tabel_3. \* ARABIC </w:instrText>
        </w:r>
      </w:ins>
      <w:r w:rsidR="001B2DEA">
        <w:fldChar w:fldCharType="separate"/>
      </w:r>
      <w:ins w:id="7138" w:author="Rafi Aziizi" w:date="2021-11-14T11:08:00Z">
        <w:r w:rsidR="001B2DEA">
          <w:rPr>
            <w:noProof/>
          </w:rPr>
          <w:t>40</w:t>
        </w:r>
        <w:r w:rsidR="001B2DEA">
          <w:fldChar w:fldCharType="end"/>
        </w:r>
      </w:ins>
      <w:ins w:id="7139" w:author="Rafi Aziizi" w:date="2021-11-14T09:49:00Z">
        <w:r>
          <w:t xml:space="preserve"> Skenario Lihat Absensi</w:t>
        </w:r>
      </w:ins>
      <w:bookmarkEnd w:id="7135"/>
      <w:ins w:id="7140" w:author="chaniaayulestari@outlook.com" w:date="2021-11-13T14:11:00Z">
        <w:del w:id="7141" w:author="Rafi Aziizi" w:date="2021-11-14T09:49:00Z">
          <w:r w:rsidR="00B01799" w:rsidDel="003640C9">
            <w:delText xml:space="preserve">Tabel 3. </w:delText>
          </w:r>
          <w:r w:rsidR="00B01799" w:rsidDel="003640C9">
            <w:fldChar w:fldCharType="begin"/>
          </w:r>
          <w:r w:rsidR="00B01799" w:rsidDel="003640C9">
            <w:delInstrText xml:space="preserve"> SEQ Tabel_3. \* ARABIC </w:delInstrText>
          </w:r>
        </w:del>
      </w:ins>
      <w:del w:id="7142" w:author="Rafi Aziizi" w:date="2021-11-14T09:49:00Z">
        <w:r w:rsidR="00B01799" w:rsidDel="003640C9">
          <w:fldChar w:fldCharType="separate"/>
        </w:r>
      </w:del>
      <w:ins w:id="7143" w:author="chaniaayulestari@outlook.com" w:date="2021-11-14T09:28:00Z">
        <w:del w:id="7144" w:author="Rafi Aziizi" w:date="2021-11-14T09:49:00Z">
          <w:r w:rsidR="0024161C" w:rsidDel="003640C9">
            <w:rPr>
              <w:noProof/>
            </w:rPr>
            <w:delText>41</w:delText>
          </w:r>
        </w:del>
      </w:ins>
      <w:ins w:id="7145" w:author="chaniaayulestari@outlook.com" w:date="2021-11-13T14:11:00Z">
        <w:del w:id="7146" w:author="Rafi Aziizi" w:date="2021-11-14T09:49:00Z">
          <w:r w:rsidR="00B01799" w:rsidDel="003640C9">
            <w:fldChar w:fldCharType="end"/>
          </w:r>
          <w:r w:rsidR="00B01799" w:rsidDel="003640C9">
            <w:delText xml:space="preserve"> Skenario Kelola Absensi</w:delText>
          </w:r>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89C18C4" w:rsidR="00FF653C" w:rsidRPr="00A46E0B" w:rsidRDefault="00FF653C" w:rsidP="003E4796">
            <w:del w:id="7147" w:author="chaniaayulestari@outlook.com" w:date="2021-11-14T09:29:00Z">
              <w:r w:rsidDel="006D7796">
                <w:delText xml:space="preserve">Kelola </w:delText>
              </w:r>
            </w:del>
            <w:ins w:id="7148" w:author="chaniaayulestari@outlook.com" w:date="2021-11-14T09:29:00Z">
              <w:r w:rsidR="006D7796">
                <w:t xml:space="preserve">Melihat  </w:t>
              </w:r>
            </w:ins>
            <w:r>
              <w:t>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3FA0AFEE" w:rsidR="00FF653C" w:rsidRPr="002F6C1D" w:rsidRDefault="00FF653C" w:rsidP="003E4796">
            <w:r>
              <w:t>RC</w:t>
            </w:r>
            <w:r w:rsidR="00443E24">
              <w:t>1</w:t>
            </w:r>
            <w:ins w:id="7149" w:author="Rafi Aziizi" w:date="2021-11-14T09:44:00Z">
              <w:r w:rsidR="00927D1D">
                <w:t>8.1</w:t>
              </w:r>
            </w:ins>
            <w:ins w:id="7150" w:author="chaniaayulestari@outlook.com" w:date="2021-11-12T16:14:00Z">
              <w:del w:id="7151" w:author="Rafi Aziizi" w:date="2021-11-14T09:44:00Z">
                <w:r w:rsidR="00D0720D" w:rsidDel="00927D1D">
                  <w:delText>9</w:delText>
                </w:r>
              </w:del>
            </w:ins>
            <w:ins w:id="7152" w:author="chaniaayulestari@outlook.com" w:date="2021-11-14T09:29:00Z">
              <w:del w:id="7153" w:author="Rafi Aziizi" w:date="2021-11-14T09:44:00Z">
                <w:r w:rsidR="006D7796" w:rsidDel="00927D1D">
                  <w:delText>.1</w:delText>
                </w:r>
              </w:del>
            </w:ins>
            <w:del w:id="7154" w:author="chaniaayulestari@outlook.com"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lastRenderedPageBreak/>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7155"/>
            <w:r>
              <w:t>absen</w:t>
            </w:r>
            <w:commentRangeEnd w:id="7155"/>
            <w:r w:rsidR="0036406D">
              <w:rPr>
                <w:rStyle w:val="CommentReference"/>
              </w:rPr>
              <w:commentReference w:id="7155"/>
            </w:r>
          </w:p>
        </w:tc>
      </w:tr>
    </w:tbl>
    <w:p w14:paraId="528CC1AE" w14:textId="77777777" w:rsidR="003640C9" w:rsidRDefault="003640C9">
      <w:pPr>
        <w:pStyle w:val="ListParagraph"/>
        <w:ind w:left="360"/>
        <w:rPr>
          <w:ins w:id="7156" w:author="Rafi Aziizi" w:date="2021-11-14T09:51:00Z"/>
        </w:rPr>
        <w:pPrChange w:id="7157" w:author="Rafi Aziizi" w:date="2021-11-14T09:51:00Z">
          <w:pPr>
            <w:pStyle w:val="ListParagraph"/>
            <w:numPr>
              <w:ilvl w:val="1"/>
              <w:numId w:val="9"/>
            </w:numPr>
            <w:ind w:left="0" w:firstLine="360"/>
          </w:pPr>
        </w:pPrChange>
      </w:pPr>
    </w:p>
    <w:p w14:paraId="70D75524" w14:textId="7A315B69" w:rsidR="00927D1D" w:rsidRDefault="00927D1D" w:rsidP="00932121">
      <w:pPr>
        <w:pStyle w:val="ListParagraph"/>
        <w:numPr>
          <w:ilvl w:val="1"/>
          <w:numId w:val="127"/>
        </w:numPr>
        <w:ind w:left="0" w:firstLine="360"/>
        <w:rPr>
          <w:ins w:id="7158" w:author="Rafi Aziizi" w:date="2021-11-14T09:48:00Z"/>
        </w:rPr>
      </w:pPr>
      <w:ins w:id="7159" w:author="Rafi Aziizi" w:date="2021-11-14T09:43:00Z">
        <w:r>
          <w:t>Edit Absensi</w:t>
        </w:r>
      </w:ins>
    </w:p>
    <w:p w14:paraId="252AD758" w14:textId="50DF06C6" w:rsidR="003640C9" w:rsidRDefault="003640C9">
      <w:pPr>
        <w:pStyle w:val="Caption"/>
        <w:jc w:val="center"/>
        <w:rPr>
          <w:ins w:id="7160" w:author="Rafi Aziizi" w:date="2021-11-14T09:47:00Z"/>
        </w:rPr>
        <w:pPrChange w:id="7161" w:author="Rafi Aziizi" w:date="2021-11-14T09:51:00Z">
          <w:pPr>
            <w:pStyle w:val="ListParagraph"/>
            <w:numPr>
              <w:ilvl w:val="1"/>
              <w:numId w:val="9"/>
            </w:numPr>
            <w:ind w:left="0" w:firstLine="360"/>
          </w:pPr>
        </w:pPrChange>
      </w:pPr>
      <w:bookmarkStart w:id="7162" w:name="_Toc87950195"/>
      <w:ins w:id="7163" w:author="Rafi Aziizi" w:date="2021-11-14T09:48:00Z">
        <w:r>
          <w:t xml:space="preserve">Tabel 3. </w:t>
        </w:r>
      </w:ins>
      <w:ins w:id="7164" w:author="Rafi Aziizi" w:date="2021-11-14T11:08:00Z">
        <w:r w:rsidR="001B2DEA">
          <w:fldChar w:fldCharType="begin"/>
        </w:r>
        <w:r w:rsidR="001B2DEA">
          <w:instrText xml:space="preserve"> SEQ Tabel_3. \* ARABIC </w:instrText>
        </w:r>
      </w:ins>
      <w:r w:rsidR="001B2DEA">
        <w:fldChar w:fldCharType="separate"/>
      </w:r>
      <w:ins w:id="7165" w:author="Rafi Aziizi" w:date="2021-11-14T11:08:00Z">
        <w:r w:rsidR="001B2DEA">
          <w:rPr>
            <w:noProof/>
          </w:rPr>
          <w:t>41</w:t>
        </w:r>
        <w:r w:rsidR="001B2DEA">
          <w:fldChar w:fldCharType="end"/>
        </w:r>
      </w:ins>
      <w:ins w:id="7166" w:author="Rafi Aziizi" w:date="2021-11-14T09:49:00Z">
        <w:r>
          <w:t xml:space="preserve"> Skenario Edit Absensi</w:t>
        </w:r>
      </w:ins>
      <w:bookmarkEnd w:id="716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3640C9" w:rsidRPr="00A46E0B" w14:paraId="6062540B" w14:textId="77777777" w:rsidTr="00590A19">
        <w:trPr>
          <w:jc w:val="center"/>
          <w:ins w:id="7167" w:author="Rafi Aziizi" w:date="2021-11-14T09:47:00Z"/>
        </w:trPr>
        <w:tc>
          <w:tcPr>
            <w:tcW w:w="3827" w:type="dxa"/>
            <w:shd w:val="clear" w:color="auto" w:fill="F2EE98"/>
            <w:vAlign w:val="center"/>
          </w:tcPr>
          <w:p w14:paraId="66188117" w14:textId="77777777" w:rsidR="003640C9" w:rsidRPr="0044182F" w:rsidRDefault="003640C9" w:rsidP="00590A19">
            <w:pPr>
              <w:rPr>
                <w:ins w:id="7168" w:author="Rafi Aziizi" w:date="2021-11-14T09:47:00Z"/>
                <w:b/>
              </w:rPr>
            </w:pPr>
            <w:ins w:id="7169" w:author="Rafi Aziizi" w:date="2021-11-14T09:47:00Z">
              <w:r w:rsidRPr="0044182F">
                <w:rPr>
                  <w:b/>
                </w:rPr>
                <w:t>Name</w:t>
              </w:r>
            </w:ins>
          </w:p>
        </w:tc>
        <w:tc>
          <w:tcPr>
            <w:tcW w:w="3964" w:type="dxa"/>
            <w:shd w:val="clear" w:color="auto" w:fill="F2EE98"/>
            <w:vAlign w:val="center"/>
          </w:tcPr>
          <w:p w14:paraId="551D4EBC" w14:textId="45DF9798" w:rsidR="003640C9" w:rsidRPr="00A46E0B" w:rsidRDefault="003640C9" w:rsidP="00590A19">
            <w:pPr>
              <w:rPr>
                <w:ins w:id="7170" w:author="Rafi Aziizi" w:date="2021-11-14T09:47:00Z"/>
              </w:rPr>
            </w:pPr>
            <w:ins w:id="7171" w:author="Rafi Aziizi" w:date="2021-11-14T09:47:00Z">
              <w:r>
                <w:t>Edit  Absensi</w:t>
              </w:r>
            </w:ins>
          </w:p>
        </w:tc>
      </w:tr>
      <w:tr w:rsidR="003640C9" w:rsidRPr="002F6C1D" w14:paraId="40BB8A63" w14:textId="77777777" w:rsidTr="00590A19">
        <w:trPr>
          <w:jc w:val="center"/>
          <w:ins w:id="7172" w:author="Rafi Aziizi" w:date="2021-11-14T09:47:00Z"/>
        </w:trPr>
        <w:tc>
          <w:tcPr>
            <w:tcW w:w="3827" w:type="dxa"/>
            <w:vAlign w:val="center"/>
          </w:tcPr>
          <w:p w14:paraId="373F0A5B" w14:textId="77777777" w:rsidR="003640C9" w:rsidRPr="0044182F" w:rsidRDefault="003640C9" w:rsidP="00590A19">
            <w:pPr>
              <w:rPr>
                <w:ins w:id="7173" w:author="Rafi Aziizi" w:date="2021-11-14T09:47:00Z"/>
                <w:b/>
              </w:rPr>
            </w:pPr>
            <w:ins w:id="7174" w:author="Rafi Aziizi" w:date="2021-11-14T09:47:00Z">
              <w:r w:rsidRPr="0044182F">
                <w:rPr>
                  <w:b/>
                </w:rPr>
                <w:t>ID</w:t>
              </w:r>
            </w:ins>
          </w:p>
        </w:tc>
        <w:tc>
          <w:tcPr>
            <w:tcW w:w="3964" w:type="dxa"/>
            <w:vAlign w:val="center"/>
          </w:tcPr>
          <w:p w14:paraId="087D0F2B" w14:textId="12D6BEBF" w:rsidR="003640C9" w:rsidRPr="002F6C1D" w:rsidRDefault="003640C9" w:rsidP="00590A19">
            <w:pPr>
              <w:rPr>
                <w:ins w:id="7175" w:author="Rafi Aziizi" w:date="2021-11-14T09:47:00Z"/>
              </w:rPr>
            </w:pPr>
            <w:ins w:id="7176" w:author="Rafi Aziizi" w:date="2021-11-14T09:47:00Z">
              <w:r>
                <w:t>RC18.</w:t>
              </w:r>
            </w:ins>
            <w:ins w:id="7177" w:author="Rafi Aziizi" w:date="2021-11-14T09:50:00Z">
              <w:r>
                <w:t>2</w:t>
              </w:r>
            </w:ins>
          </w:p>
        </w:tc>
      </w:tr>
      <w:tr w:rsidR="003640C9" w:rsidRPr="000C722D" w14:paraId="55B86722" w14:textId="77777777" w:rsidTr="00590A19">
        <w:trPr>
          <w:jc w:val="center"/>
          <w:ins w:id="7178" w:author="Rafi Aziizi" w:date="2021-11-14T09:47:00Z"/>
        </w:trPr>
        <w:tc>
          <w:tcPr>
            <w:tcW w:w="3827" w:type="dxa"/>
            <w:vAlign w:val="center"/>
          </w:tcPr>
          <w:p w14:paraId="75B8C06B" w14:textId="77777777" w:rsidR="003640C9" w:rsidRPr="0044182F" w:rsidRDefault="003640C9" w:rsidP="00590A19">
            <w:pPr>
              <w:rPr>
                <w:ins w:id="7179" w:author="Rafi Aziizi" w:date="2021-11-14T09:47:00Z"/>
                <w:b/>
              </w:rPr>
            </w:pPr>
            <w:ins w:id="7180" w:author="Rafi Aziizi" w:date="2021-11-14T09:47:00Z">
              <w:r w:rsidRPr="0044182F">
                <w:rPr>
                  <w:b/>
                </w:rPr>
                <w:t>Description</w:t>
              </w:r>
            </w:ins>
          </w:p>
        </w:tc>
        <w:tc>
          <w:tcPr>
            <w:tcW w:w="3964" w:type="dxa"/>
          </w:tcPr>
          <w:p w14:paraId="4BBABB83" w14:textId="77777777" w:rsidR="003640C9" w:rsidRPr="000C722D" w:rsidRDefault="003640C9" w:rsidP="00590A19">
            <w:pPr>
              <w:rPr>
                <w:ins w:id="7181" w:author="Rafi Aziizi" w:date="2021-11-14T09:47:00Z"/>
              </w:rPr>
            </w:pPr>
            <w:ins w:id="7182" w:author="Rafi Aziizi" w:date="2021-11-14T09:47:00Z">
              <w:r>
                <w:t>Use case ini merupakan use case generalisasi dari menambah, melihat, dan mengubah data absensi</w:t>
              </w:r>
            </w:ins>
          </w:p>
        </w:tc>
      </w:tr>
      <w:tr w:rsidR="003640C9" w:rsidRPr="002F6C1D" w14:paraId="657976D3" w14:textId="77777777" w:rsidTr="00590A19">
        <w:trPr>
          <w:jc w:val="center"/>
          <w:ins w:id="7183" w:author="Rafi Aziizi" w:date="2021-11-14T09:47:00Z"/>
        </w:trPr>
        <w:tc>
          <w:tcPr>
            <w:tcW w:w="3827" w:type="dxa"/>
            <w:vAlign w:val="center"/>
          </w:tcPr>
          <w:p w14:paraId="1E595553" w14:textId="77777777" w:rsidR="003640C9" w:rsidRPr="0044182F" w:rsidRDefault="003640C9" w:rsidP="00590A19">
            <w:pPr>
              <w:rPr>
                <w:ins w:id="7184" w:author="Rafi Aziizi" w:date="2021-11-14T09:47:00Z"/>
                <w:b/>
              </w:rPr>
            </w:pPr>
            <w:ins w:id="7185" w:author="Rafi Aziizi" w:date="2021-11-14T09:47:00Z">
              <w:r w:rsidRPr="0044182F">
                <w:rPr>
                  <w:b/>
                </w:rPr>
                <w:t>Actors</w:t>
              </w:r>
            </w:ins>
          </w:p>
        </w:tc>
        <w:tc>
          <w:tcPr>
            <w:tcW w:w="3964" w:type="dxa"/>
            <w:vAlign w:val="center"/>
          </w:tcPr>
          <w:p w14:paraId="642B200D" w14:textId="77777777" w:rsidR="003640C9" w:rsidRPr="002F6C1D" w:rsidRDefault="003640C9" w:rsidP="00590A19">
            <w:pPr>
              <w:rPr>
                <w:ins w:id="7186" w:author="Rafi Aziizi" w:date="2021-11-14T09:47:00Z"/>
              </w:rPr>
            </w:pPr>
            <w:ins w:id="7187" w:author="Rafi Aziizi" w:date="2021-11-14T09:47:00Z">
              <w:r>
                <w:t>Bag.IT, Guru BK.</w:t>
              </w:r>
            </w:ins>
          </w:p>
        </w:tc>
      </w:tr>
      <w:tr w:rsidR="003640C9" w:rsidRPr="007B7AB3" w14:paraId="2CE3C658" w14:textId="77777777" w:rsidTr="00590A19">
        <w:trPr>
          <w:jc w:val="center"/>
          <w:ins w:id="7188" w:author="Rafi Aziizi" w:date="2021-11-14T09:47:00Z"/>
        </w:trPr>
        <w:tc>
          <w:tcPr>
            <w:tcW w:w="3827" w:type="dxa"/>
            <w:vAlign w:val="center"/>
          </w:tcPr>
          <w:p w14:paraId="7FD07043" w14:textId="77777777" w:rsidR="003640C9" w:rsidRPr="0044182F" w:rsidRDefault="003640C9" w:rsidP="00590A19">
            <w:pPr>
              <w:rPr>
                <w:ins w:id="7189" w:author="Rafi Aziizi" w:date="2021-11-14T09:47:00Z"/>
                <w:b/>
              </w:rPr>
            </w:pPr>
            <w:ins w:id="7190" w:author="Rafi Aziizi" w:date="2021-11-14T09:47:00Z">
              <w:r w:rsidRPr="0044182F">
                <w:rPr>
                  <w:b/>
                </w:rPr>
                <w:t>Frequency of Use</w:t>
              </w:r>
            </w:ins>
          </w:p>
        </w:tc>
        <w:tc>
          <w:tcPr>
            <w:tcW w:w="3964" w:type="dxa"/>
            <w:vAlign w:val="center"/>
          </w:tcPr>
          <w:p w14:paraId="7A6FC4F4" w14:textId="77777777" w:rsidR="003640C9" w:rsidRPr="007B7AB3" w:rsidRDefault="003640C9" w:rsidP="00590A19">
            <w:pPr>
              <w:rPr>
                <w:ins w:id="7191" w:author="Rafi Aziizi" w:date="2021-11-14T09:47:00Z"/>
                <w:i/>
                <w:iCs/>
              </w:rPr>
            </w:pPr>
            <w:ins w:id="7192" w:author="Rafi Aziizi" w:date="2021-11-14T09:47:00Z">
              <w:r>
                <w:rPr>
                  <w:i/>
                  <w:iCs/>
                </w:rPr>
                <w:t>Conditional</w:t>
              </w:r>
            </w:ins>
          </w:p>
        </w:tc>
      </w:tr>
      <w:tr w:rsidR="003640C9" w:rsidRPr="0044182F" w14:paraId="36AD81C4" w14:textId="77777777" w:rsidTr="00590A19">
        <w:trPr>
          <w:jc w:val="center"/>
          <w:ins w:id="7193" w:author="Rafi Aziizi" w:date="2021-11-14T09:47:00Z"/>
        </w:trPr>
        <w:tc>
          <w:tcPr>
            <w:tcW w:w="3827" w:type="dxa"/>
            <w:vAlign w:val="center"/>
          </w:tcPr>
          <w:p w14:paraId="393CE1A1" w14:textId="77777777" w:rsidR="003640C9" w:rsidRPr="0044182F" w:rsidRDefault="003640C9" w:rsidP="00590A19">
            <w:pPr>
              <w:rPr>
                <w:ins w:id="7194" w:author="Rafi Aziizi" w:date="2021-11-14T09:47:00Z"/>
                <w:b/>
              </w:rPr>
            </w:pPr>
            <w:ins w:id="7195" w:author="Rafi Aziizi" w:date="2021-11-14T09:47:00Z">
              <w:r w:rsidRPr="0044182F">
                <w:rPr>
                  <w:b/>
                </w:rPr>
                <w:t>Triggers</w:t>
              </w:r>
            </w:ins>
          </w:p>
        </w:tc>
        <w:tc>
          <w:tcPr>
            <w:tcW w:w="3964" w:type="dxa"/>
            <w:vAlign w:val="center"/>
          </w:tcPr>
          <w:p w14:paraId="6FA8B826" w14:textId="3AFFAE7B" w:rsidR="003640C9" w:rsidRPr="00FF653C" w:rsidRDefault="003640C9" w:rsidP="00590A19">
            <w:pPr>
              <w:rPr>
                <w:ins w:id="7196" w:author="Rafi Aziizi" w:date="2021-11-14T09:47:00Z"/>
              </w:rPr>
            </w:pPr>
            <w:ins w:id="7197" w:author="Rafi Aziizi" w:date="2021-11-14T09:50:00Z">
              <w:r>
                <w:t>-</w:t>
              </w:r>
            </w:ins>
          </w:p>
        </w:tc>
      </w:tr>
      <w:tr w:rsidR="003640C9" w:rsidRPr="0081005E" w14:paraId="56847139" w14:textId="77777777" w:rsidTr="00590A19">
        <w:trPr>
          <w:jc w:val="center"/>
          <w:ins w:id="7198" w:author="Rafi Aziizi" w:date="2021-11-14T09:47:00Z"/>
        </w:trPr>
        <w:tc>
          <w:tcPr>
            <w:tcW w:w="3827" w:type="dxa"/>
            <w:vAlign w:val="center"/>
          </w:tcPr>
          <w:p w14:paraId="39580EB3" w14:textId="77777777" w:rsidR="003640C9" w:rsidRPr="0044182F" w:rsidRDefault="003640C9" w:rsidP="00590A19">
            <w:pPr>
              <w:rPr>
                <w:ins w:id="7199" w:author="Rafi Aziizi" w:date="2021-11-14T09:47:00Z"/>
                <w:b/>
              </w:rPr>
            </w:pPr>
            <w:ins w:id="7200" w:author="Rafi Aziizi" w:date="2021-11-14T09:47:00Z">
              <w:r w:rsidRPr="0044182F">
                <w:rPr>
                  <w:b/>
                </w:rPr>
                <w:t>Pre-Conditions</w:t>
              </w:r>
            </w:ins>
          </w:p>
        </w:tc>
        <w:tc>
          <w:tcPr>
            <w:tcW w:w="3964" w:type="dxa"/>
            <w:vAlign w:val="center"/>
          </w:tcPr>
          <w:p w14:paraId="0238C259" w14:textId="39D888C2" w:rsidR="003640C9" w:rsidRPr="0081005E" w:rsidRDefault="003640C9" w:rsidP="00590A19">
            <w:pPr>
              <w:rPr>
                <w:ins w:id="7201" w:author="Rafi Aziizi" w:date="2021-11-14T09:47:00Z"/>
                <w:i/>
                <w:iCs/>
              </w:rPr>
            </w:pPr>
            <w:ins w:id="7202" w:author="Rafi Aziizi" w:date="2021-11-14T09:50:00Z">
              <w:r>
                <w:t>Status absensi siswa belum diperbaharui</w:t>
              </w:r>
            </w:ins>
          </w:p>
        </w:tc>
      </w:tr>
      <w:tr w:rsidR="003640C9" w:rsidRPr="0048762E" w14:paraId="36DF4CA8" w14:textId="77777777" w:rsidTr="00590A19">
        <w:trPr>
          <w:jc w:val="center"/>
          <w:ins w:id="7203" w:author="Rafi Aziizi" w:date="2021-11-14T09:47:00Z"/>
        </w:trPr>
        <w:tc>
          <w:tcPr>
            <w:tcW w:w="3827" w:type="dxa"/>
            <w:vAlign w:val="center"/>
          </w:tcPr>
          <w:p w14:paraId="31F88DF3" w14:textId="77777777" w:rsidR="003640C9" w:rsidRPr="0044182F" w:rsidRDefault="003640C9" w:rsidP="003640C9">
            <w:pPr>
              <w:rPr>
                <w:ins w:id="7204" w:author="Rafi Aziizi" w:date="2021-11-14T09:47:00Z"/>
                <w:b/>
              </w:rPr>
            </w:pPr>
            <w:ins w:id="7205" w:author="Rafi Aziizi" w:date="2021-11-14T09:47:00Z">
              <w:r w:rsidRPr="0044182F">
                <w:rPr>
                  <w:b/>
                </w:rPr>
                <w:t>Post-Conditions</w:t>
              </w:r>
            </w:ins>
          </w:p>
        </w:tc>
        <w:tc>
          <w:tcPr>
            <w:tcW w:w="3964" w:type="dxa"/>
            <w:vAlign w:val="center"/>
          </w:tcPr>
          <w:p w14:paraId="276A5F86" w14:textId="2F8CA260" w:rsidR="003640C9" w:rsidRPr="0048762E" w:rsidRDefault="003640C9" w:rsidP="003640C9">
            <w:pPr>
              <w:rPr>
                <w:ins w:id="7206" w:author="Rafi Aziizi" w:date="2021-11-14T09:47:00Z"/>
              </w:rPr>
            </w:pPr>
            <w:ins w:id="7207" w:author="Rafi Aziizi" w:date="2021-11-14T09:50:00Z">
              <w:r>
                <w:t>Status absensi siswa sudah diperbaharui</w:t>
              </w:r>
            </w:ins>
          </w:p>
        </w:tc>
      </w:tr>
      <w:tr w:rsidR="003640C9" w:rsidRPr="0044182F" w14:paraId="3DFB5D18" w14:textId="77777777" w:rsidTr="00590A19">
        <w:trPr>
          <w:jc w:val="center"/>
          <w:ins w:id="7208" w:author="Rafi Aziizi" w:date="2021-11-14T09:47:00Z"/>
        </w:trPr>
        <w:tc>
          <w:tcPr>
            <w:tcW w:w="7791" w:type="dxa"/>
            <w:gridSpan w:val="2"/>
            <w:shd w:val="clear" w:color="auto" w:fill="F2EE98"/>
            <w:vAlign w:val="center"/>
          </w:tcPr>
          <w:p w14:paraId="2F8C8C9E" w14:textId="77777777" w:rsidR="003640C9" w:rsidRPr="0044182F" w:rsidRDefault="003640C9" w:rsidP="003640C9">
            <w:pPr>
              <w:jc w:val="center"/>
              <w:rPr>
                <w:ins w:id="7209" w:author="Rafi Aziizi" w:date="2021-11-14T09:47:00Z"/>
                <w:b/>
              </w:rPr>
            </w:pPr>
            <w:ins w:id="7210" w:author="Rafi Aziizi" w:date="2021-11-14T09:47:00Z">
              <w:r w:rsidRPr="0044182F">
                <w:rPr>
                  <w:b/>
                </w:rPr>
                <w:t>Main Course</w:t>
              </w:r>
            </w:ins>
          </w:p>
        </w:tc>
      </w:tr>
      <w:tr w:rsidR="003640C9" w:rsidRPr="0044182F" w14:paraId="0A73233E" w14:textId="77777777" w:rsidTr="00590A19">
        <w:trPr>
          <w:jc w:val="center"/>
          <w:ins w:id="7211" w:author="Rafi Aziizi" w:date="2021-11-14T09:47:00Z"/>
        </w:trPr>
        <w:tc>
          <w:tcPr>
            <w:tcW w:w="3827" w:type="dxa"/>
            <w:shd w:val="clear" w:color="auto" w:fill="F2EE98"/>
            <w:vAlign w:val="center"/>
          </w:tcPr>
          <w:p w14:paraId="6F2F376F" w14:textId="77777777" w:rsidR="003640C9" w:rsidRPr="0044182F" w:rsidRDefault="003640C9" w:rsidP="003640C9">
            <w:pPr>
              <w:jc w:val="center"/>
              <w:rPr>
                <w:ins w:id="7212" w:author="Rafi Aziizi" w:date="2021-11-14T09:47:00Z"/>
                <w:b/>
              </w:rPr>
            </w:pPr>
            <w:ins w:id="7213" w:author="Rafi Aziizi" w:date="2021-11-14T09:47:00Z">
              <w:r w:rsidRPr="0044182F">
                <w:rPr>
                  <w:b/>
                </w:rPr>
                <w:t>Aksi Aktor</w:t>
              </w:r>
            </w:ins>
          </w:p>
        </w:tc>
        <w:tc>
          <w:tcPr>
            <w:tcW w:w="3964" w:type="dxa"/>
            <w:shd w:val="clear" w:color="auto" w:fill="F2EE98"/>
            <w:vAlign w:val="center"/>
          </w:tcPr>
          <w:p w14:paraId="016E95BD" w14:textId="77777777" w:rsidR="003640C9" w:rsidRPr="0044182F" w:rsidRDefault="003640C9" w:rsidP="003640C9">
            <w:pPr>
              <w:jc w:val="center"/>
              <w:rPr>
                <w:ins w:id="7214" w:author="Rafi Aziizi" w:date="2021-11-14T09:47:00Z"/>
                <w:b/>
              </w:rPr>
            </w:pPr>
            <w:ins w:id="7215" w:author="Rafi Aziizi" w:date="2021-11-14T09:47:00Z">
              <w:r w:rsidRPr="0044182F">
                <w:rPr>
                  <w:b/>
                </w:rPr>
                <w:t>Reaksi Sistem</w:t>
              </w:r>
            </w:ins>
          </w:p>
        </w:tc>
      </w:tr>
      <w:tr w:rsidR="003640C9" w:rsidRPr="0044182F" w14:paraId="3D124900" w14:textId="77777777" w:rsidTr="00590A19">
        <w:trPr>
          <w:jc w:val="center"/>
          <w:ins w:id="7216" w:author="Rafi Aziizi" w:date="2021-11-14T09:47:00Z"/>
        </w:trPr>
        <w:tc>
          <w:tcPr>
            <w:tcW w:w="3827" w:type="dxa"/>
            <w:vAlign w:val="center"/>
          </w:tcPr>
          <w:p w14:paraId="7E1BC21C" w14:textId="77777777" w:rsidR="003640C9" w:rsidRPr="0044182F" w:rsidRDefault="003640C9" w:rsidP="003640C9">
            <w:pPr>
              <w:numPr>
                <w:ilvl w:val="0"/>
                <w:numId w:val="126"/>
              </w:numPr>
              <w:spacing w:after="160"/>
              <w:rPr>
                <w:ins w:id="7217" w:author="Rafi Aziizi" w:date="2021-11-14T09:47:00Z"/>
              </w:rPr>
            </w:pPr>
            <w:ins w:id="7218" w:author="Rafi Aziizi" w:date="2021-11-14T09:47:00Z">
              <w:r>
                <w:t>Guru BK/Bagian IT dengan hak aksesnya masuk kedalam sistem dan memiliki menu “Data Absen”</w:t>
              </w:r>
            </w:ins>
          </w:p>
        </w:tc>
        <w:tc>
          <w:tcPr>
            <w:tcW w:w="3964" w:type="dxa"/>
            <w:vAlign w:val="center"/>
          </w:tcPr>
          <w:p w14:paraId="09F2A78C" w14:textId="77777777" w:rsidR="003640C9" w:rsidRPr="0044182F" w:rsidRDefault="003640C9" w:rsidP="003640C9">
            <w:pPr>
              <w:ind w:left="511"/>
              <w:rPr>
                <w:ins w:id="7219" w:author="Rafi Aziizi" w:date="2021-11-14T09:47:00Z"/>
              </w:rPr>
            </w:pPr>
          </w:p>
        </w:tc>
      </w:tr>
      <w:tr w:rsidR="003640C9" w:rsidRPr="0044182F" w14:paraId="3839DE14" w14:textId="77777777" w:rsidTr="00590A19">
        <w:trPr>
          <w:jc w:val="center"/>
          <w:ins w:id="7220" w:author="Rafi Aziizi" w:date="2021-11-14T09:47:00Z"/>
        </w:trPr>
        <w:tc>
          <w:tcPr>
            <w:tcW w:w="3827" w:type="dxa"/>
            <w:vAlign w:val="center"/>
          </w:tcPr>
          <w:p w14:paraId="0187661C" w14:textId="77777777" w:rsidR="003640C9" w:rsidRPr="0044182F" w:rsidRDefault="003640C9" w:rsidP="003640C9">
            <w:pPr>
              <w:ind w:left="510"/>
              <w:rPr>
                <w:ins w:id="7221" w:author="Rafi Aziizi" w:date="2021-11-14T09:47:00Z"/>
              </w:rPr>
            </w:pPr>
          </w:p>
        </w:tc>
        <w:tc>
          <w:tcPr>
            <w:tcW w:w="3964" w:type="dxa"/>
            <w:vAlign w:val="center"/>
          </w:tcPr>
          <w:p w14:paraId="4265033C" w14:textId="77777777" w:rsidR="003640C9" w:rsidRPr="0044182F" w:rsidRDefault="003640C9" w:rsidP="003640C9">
            <w:pPr>
              <w:numPr>
                <w:ilvl w:val="0"/>
                <w:numId w:val="126"/>
              </w:numPr>
              <w:spacing w:after="160"/>
              <w:ind w:left="511"/>
              <w:rPr>
                <w:ins w:id="7222" w:author="Rafi Aziizi" w:date="2021-11-14T09:47:00Z"/>
              </w:rPr>
            </w:pPr>
            <w:ins w:id="7223" w:author="Rafi Aziizi" w:date="2021-11-14T09:47:00Z">
              <w:r>
                <w:t xml:space="preserve">Menampilkan seluruh data </w:t>
              </w:r>
              <w:commentRangeStart w:id="7224"/>
              <w:r>
                <w:t>absen</w:t>
              </w:r>
              <w:commentRangeEnd w:id="7224"/>
              <w:r>
                <w:rPr>
                  <w:rStyle w:val="CommentReference"/>
                </w:rPr>
                <w:commentReference w:id="7224"/>
              </w:r>
            </w:ins>
          </w:p>
        </w:tc>
      </w:tr>
      <w:tr w:rsidR="003640C9" w14:paraId="154B493F" w14:textId="77777777" w:rsidTr="00590A19">
        <w:trPr>
          <w:jc w:val="center"/>
          <w:ins w:id="7225" w:author="Rafi Aziizi" w:date="2021-11-14T09:47:00Z"/>
        </w:trPr>
        <w:tc>
          <w:tcPr>
            <w:tcW w:w="3827" w:type="dxa"/>
            <w:vAlign w:val="center"/>
          </w:tcPr>
          <w:p w14:paraId="1F097CEF" w14:textId="77777777" w:rsidR="003640C9" w:rsidRPr="0044182F" w:rsidRDefault="003640C9" w:rsidP="003640C9">
            <w:pPr>
              <w:pStyle w:val="ListParagraph"/>
              <w:numPr>
                <w:ilvl w:val="0"/>
                <w:numId w:val="126"/>
              </w:numPr>
              <w:ind w:left="450"/>
              <w:rPr>
                <w:ins w:id="7226" w:author="Rafi Aziizi" w:date="2021-11-14T09:47:00Z"/>
              </w:rPr>
            </w:pPr>
            <w:ins w:id="7227" w:author="Rafi Aziizi" w:date="2021-11-14T09:47:00Z">
              <w:r>
                <w:lastRenderedPageBreak/>
                <w:t xml:space="preserve">Mengelola data lalu menekan </w:t>
              </w:r>
              <w:r>
                <w:rPr>
                  <w:i/>
                  <w:iCs/>
                </w:rPr>
                <w:t>button “Update”</w:t>
              </w:r>
            </w:ins>
          </w:p>
        </w:tc>
        <w:tc>
          <w:tcPr>
            <w:tcW w:w="3964" w:type="dxa"/>
            <w:vAlign w:val="center"/>
          </w:tcPr>
          <w:p w14:paraId="4A0AA43B" w14:textId="77777777" w:rsidR="003640C9" w:rsidRDefault="003640C9" w:rsidP="003640C9">
            <w:pPr>
              <w:spacing w:after="160"/>
              <w:rPr>
                <w:ins w:id="7228" w:author="Rafi Aziizi" w:date="2021-11-14T09:47:00Z"/>
              </w:rPr>
            </w:pPr>
          </w:p>
        </w:tc>
      </w:tr>
      <w:tr w:rsidR="003640C9" w14:paraId="1E42E0B7" w14:textId="77777777" w:rsidTr="00590A19">
        <w:trPr>
          <w:jc w:val="center"/>
          <w:ins w:id="7229" w:author="Rafi Aziizi" w:date="2021-11-14T09:47:00Z"/>
        </w:trPr>
        <w:tc>
          <w:tcPr>
            <w:tcW w:w="3827" w:type="dxa"/>
            <w:vAlign w:val="center"/>
          </w:tcPr>
          <w:p w14:paraId="0445B940" w14:textId="77777777" w:rsidR="003640C9" w:rsidRDefault="003640C9" w:rsidP="003640C9">
            <w:pPr>
              <w:pStyle w:val="ListParagraph"/>
              <w:ind w:left="450"/>
              <w:rPr>
                <w:ins w:id="7230" w:author="Rafi Aziizi" w:date="2021-11-14T09:47:00Z"/>
              </w:rPr>
            </w:pPr>
          </w:p>
        </w:tc>
        <w:tc>
          <w:tcPr>
            <w:tcW w:w="3964" w:type="dxa"/>
            <w:vAlign w:val="center"/>
          </w:tcPr>
          <w:p w14:paraId="01E08B0B" w14:textId="77777777" w:rsidR="003640C9" w:rsidRDefault="003640C9">
            <w:pPr>
              <w:pStyle w:val="ListParagraph"/>
              <w:keepNext/>
              <w:numPr>
                <w:ilvl w:val="0"/>
                <w:numId w:val="126"/>
              </w:numPr>
              <w:spacing w:after="160"/>
              <w:ind w:left="468"/>
              <w:rPr>
                <w:ins w:id="7231" w:author="Rafi Aziizi" w:date="2021-11-14T09:47:00Z"/>
              </w:rPr>
              <w:pPrChange w:id="7232" w:author="Rafi Aziizi" w:date="2021-11-14T09:48:00Z">
                <w:pPr>
                  <w:pStyle w:val="ListParagraph"/>
                  <w:numPr>
                    <w:numId w:val="126"/>
                  </w:numPr>
                  <w:spacing w:after="160"/>
                  <w:ind w:left="468" w:hanging="360"/>
                </w:pPr>
              </w:pPrChange>
            </w:pPr>
            <w:ins w:id="7233" w:author="Rafi Aziizi" w:date="2021-11-14T09:47:00Z">
              <w:r>
                <w:t xml:space="preserve">Menyimpan data hasil pengelolaan kedalam </w:t>
              </w:r>
              <w:r>
                <w:rPr>
                  <w:i/>
                  <w:iCs/>
                </w:rPr>
                <w:t>database</w:t>
              </w:r>
              <w:r>
                <w:t>.</w:t>
              </w:r>
            </w:ins>
          </w:p>
        </w:tc>
      </w:tr>
    </w:tbl>
    <w:p w14:paraId="6B3E261C" w14:textId="77777777" w:rsidR="003640C9" w:rsidRDefault="003640C9">
      <w:pPr>
        <w:pStyle w:val="ListParagraph"/>
        <w:ind w:left="360"/>
        <w:rPr>
          <w:ins w:id="7234" w:author="Rafi Aziizi" w:date="2021-11-14T09:51:00Z"/>
        </w:rPr>
        <w:pPrChange w:id="7235" w:author="Rafi Aziizi" w:date="2021-11-14T09:51:00Z">
          <w:pPr>
            <w:pStyle w:val="ListParagraph"/>
            <w:numPr>
              <w:ilvl w:val="1"/>
              <w:numId w:val="9"/>
            </w:numPr>
            <w:ind w:left="0" w:firstLine="360"/>
          </w:pPr>
        </w:pPrChange>
      </w:pPr>
    </w:p>
    <w:p w14:paraId="65507961" w14:textId="5C48AC49" w:rsidR="00927D1D" w:rsidRDefault="00927D1D">
      <w:pPr>
        <w:pStyle w:val="ListParagraph"/>
        <w:numPr>
          <w:ilvl w:val="1"/>
          <w:numId w:val="127"/>
        </w:numPr>
        <w:ind w:left="0" w:firstLine="360"/>
        <w:rPr>
          <w:ins w:id="7236" w:author="Rafi Aziizi" w:date="2021-11-14T09:42:00Z"/>
        </w:rPr>
        <w:pPrChange w:id="7237" w:author="Rafi Aziizi" w:date="2021-11-14T09:52:00Z">
          <w:pPr>
            <w:pStyle w:val="Caption"/>
            <w:keepNext/>
            <w:jc w:val="center"/>
          </w:pPr>
        </w:pPrChange>
      </w:pPr>
      <w:ins w:id="7238" w:author="Rafi Aziizi" w:date="2021-11-14T09:43:00Z">
        <w:r>
          <w:t>Tambah Absensi</w:t>
        </w:r>
      </w:ins>
    </w:p>
    <w:p w14:paraId="51B50D26" w14:textId="4A178AEF" w:rsidR="003640C9" w:rsidRDefault="003640C9">
      <w:pPr>
        <w:pStyle w:val="Caption"/>
        <w:keepNext/>
        <w:jc w:val="center"/>
        <w:rPr>
          <w:ins w:id="7239" w:author="Rafi Aziizi" w:date="2021-11-14T09:52:00Z"/>
        </w:rPr>
        <w:pPrChange w:id="7240" w:author="Rafi Aziizi" w:date="2021-11-14T09:52:00Z">
          <w:pPr/>
        </w:pPrChange>
      </w:pPr>
      <w:bookmarkStart w:id="7241" w:name="_Toc87950196"/>
      <w:ins w:id="7242" w:author="Rafi Aziizi" w:date="2021-11-14T09:52:00Z">
        <w:r>
          <w:t xml:space="preserve">Tabel 3. </w:t>
        </w:r>
      </w:ins>
      <w:ins w:id="7243" w:author="Rafi Aziizi" w:date="2021-11-14T11:08:00Z">
        <w:r w:rsidR="001B2DEA">
          <w:fldChar w:fldCharType="begin"/>
        </w:r>
        <w:r w:rsidR="001B2DEA">
          <w:instrText xml:space="preserve"> SEQ Tabel_3. \* ARABIC </w:instrText>
        </w:r>
      </w:ins>
      <w:r w:rsidR="001B2DEA">
        <w:fldChar w:fldCharType="separate"/>
      </w:r>
      <w:ins w:id="7244" w:author="Rafi Aziizi" w:date="2021-11-14T11:08:00Z">
        <w:r w:rsidR="001B2DEA">
          <w:rPr>
            <w:noProof/>
          </w:rPr>
          <w:t>42</w:t>
        </w:r>
        <w:r w:rsidR="001B2DEA">
          <w:fldChar w:fldCharType="end"/>
        </w:r>
      </w:ins>
      <w:ins w:id="7245" w:author="Rafi Aziizi" w:date="2021-11-14T09:52:00Z">
        <w:r>
          <w:t xml:space="preserve"> Tambah Absensi</w:t>
        </w:r>
        <w:bookmarkEnd w:id="724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27D1D" w:rsidRPr="00A46E0B" w14:paraId="144D9C8D" w14:textId="77777777" w:rsidTr="00590A19">
        <w:trPr>
          <w:jc w:val="center"/>
          <w:ins w:id="7246" w:author="Rafi Aziizi" w:date="2021-11-14T09:42:00Z"/>
        </w:trPr>
        <w:tc>
          <w:tcPr>
            <w:tcW w:w="3827" w:type="dxa"/>
            <w:shd w:val="clear" w:color="auto" w:fill="F2EE98"/>
            <w:vAlign w:val="center"/>
          </w:tcPr>
          <w:p w14:paraId="5B4D779F" w14:textId="77777777" w:rsidR="00927D1D" w:rsidRPr="0044182F" w:rsidRDefault="00927D1D" w:rsidP="00590A19">
            <w:pPr>
              <w:rPr>
                <w:ins w:id="7247" w:author="Rafi Aziizi" w:date="2021-11-14T09:42:00Z"/>
                <w:b/>
              </w:rPr>
            </w:pPr>
            <w:ins w:id="7248" w:author="Rafi Aziizi" w:date="2021-11-14T09:42:00Z">
              <w:r w:rsidRPr="0044182F">
                <w:rPr>
                  <w:b/>
                </w:rPr>
                <w:t>Name</w:t>
              </w:r>
            </w:ins>
          </w:p>
        </w:tc>
        <w:tc>
          <w:tcPr>
            <w:tcW w:w="3964" w:type="dxa"/>
            <w:shd w:val="clear" w:color="auto" w:fill="F2EE98"/>
            <w:vAlign w:val="center"/>
          </w:tcPr>
          <w:p w14:paraId="45F2F27E" w14:textId="2C6B9643" w:rsidR="00927D1D" w:rsidRPr="00A46E0B" w:rsidRDefault="00927D1D" w:rsidP="00590A19">
            <w:pPr>
              <w:rPr>
                <w:ins w:id="7249" w:author="Rafi Aziizi" w:date="2021-11-14T09:42:00Z"/>
              </w:rPr>
            </w:pPr>
            <w:ins w:id="7250" w:author="Rafi Aziizi" w:date="2021-11-14T09:43:00Z">
              <w:r>
                <w:t xml:space="preserve">Tambah </w:t>
              </w:r>
            </w:ins>
            <w:ins w:id="7251" w:author="Rafi Aziizi" w:date="2021-11-14T09:42:00Z">
              <w:r>
                <w:t>Absen</w:t>
              </w:r>
            </w:ins>
            <w:ins w:id="7252" w:author="Rafi Aziizi" w:date="2021-11-14T09:43:00Z">
              <w:r>
                <w:t>si</w:t>
              </w:r>
            </w:ins>
          </w:p>
        </w:tc>
      </w:tr>
      <w:tr w:rsidR="00927D1D" w:rsidRPr="002F6C1D" w14:paraId="32693722" w14:textId="77777777" w:rsidTr="00590A19">
        <w:trPr>
          <w:jc w:val="center"/>
          <w:ins w:id="7253" w:author="Rafi Aziizi" w:date="2021-11-14T09:42:00Z"/>
        </w:trPr>
        <w:tc>
          <w:tcPr>
            <w:tcW w:w="3827" w:type="dxa"/>
            <w:vAlign w:val="center"/>
          </w:tcPr>
          <w:p w14:paraId="007B795C" w14:textId="77777777" w:rsidR="00927D1D" w:rsidRPr="0044182F" w:rsidRDefault="00927D1D" w:rsidP="00590A19">
            <w:pPr>
              <w:rPr>
                <w:ins w:id="7254" w:author="Rafi Aziizi" w:date="2021-11-14T09:42:00Z"/>
                <w:b/>
              </w:rPr>
            </w:pPr>
            <w:ins w:id="7255" w:author="Rafi Aziizi" w:date="2021-11-14T09:42:00Z">
              <w:r w:rsidRPr="0044182F">
                <w:rPr>
                  <w:b/>
                </w:rPr>
                <w:t>ID</w:t>
              </w:r>
            </w:ins>
          </w:p>
        </w:tc>
        <w:tc>
          <w:tcPr>
            <w:tcW w:w="3964" w:type="dxa"/>
            <w:vAlign w:val="center"/>
          </w:tcPr>
          <w:p w14:paraId="1BEB7160" w14:textId="4DD0F5D0" w:rsidR="00927D1D" w:rsidRPr="002F6C1D" w:rsidRDefault="00927D1D" w:rsidP="00590A19">
            <w:pPr>
              <w:rPr>
                <w:ins w:id="7256" w:author="Rafi Aziizi" w:date="2021-11-14T09:42:00Z"/>
              </w:rPr>
            </w:pPr>
            <w:ins w:id="7257" w:author="Rafi Aziizi" w:date="2021-11-14T09:42:00Z">
              <w:r>
                <w:t>RC1</w:t>
              </w:r>
            </w:ins>
            <w:ins w:id="7258" w:author="Rafi Aziizi" w:date="2021-11-14T09:45:00Z">
              <w:r>
                <w:t>8.3</w:t>
              </w:r>
            </w:ins>
          </w:p>
        </w:tc>
      </w:tr>
      <w:tr w:rsidR="00927D1D" w:rsidRPr="000C722D" w14:paraId="56F2701B" w14:textId="77777777" w:rsidTr="00590A19">
        <w:trPr>
          <w:jc w:val="center"/>
          <w:ins w:id="7259" w:author="Rafi Aziizi" w:date="2021-11-14T09:42:00Z"/>
        </w:trPr>
        <w:tc>
          <w:tcPr>
            <w:tcW w:w="3827" w:type="dxa"/>
            <w:vAlign w:val="center"/>
          </w:tcPr>
          <w:p w14:paraId="0974EEBB" w14:textId="77777777" w:rsidR="00927D1D" w:rsidRPr="0044182F" w:rsidRDefault="00927D1D" w:rsidP="00590A19">
            <w:pPr>
              <w:rPr>
                <w:ins w:id="7260" w:author="Rafi Aziizi" w:date="2021-11-14T09:42:00Z"/>
                <w:b/>
              </w:rPr>
            </w:pPr>
            <w:ins w:id="7261" w:author="Rafi Aziizi" w:date="2021-11-14T09:42:00Z">
              <w:r w:rsidRPr="0044182F">
                <w:rPr>
                  <w:b/>
                </w:rPr>
                <w:t>Description</w:t>
              </w:r>
            </w:ins>
          </w:p>
        </w:tc>
        <w:tc>
          <w:tcPr>
            <w:tcW w:w="3964" w:type="dxa"/>
          </w:tcPr>
          <w:p w14:paraId="65F72FD2" w14:textId="77777777" w:rsidR="00927D1D" w:rsidRPr="000C722D" w:rsidRDefault="00927D1D" w:rsidP="00590A19">
            <w:pPr>
              <w:rPr>
                <w:ins w:id="7262" w:author="Rafi Aziizi" w:date="2021-11-14T09:42:00Z"/>
              </w:rPr>
            </w:pPr>
            <w:ins w:id="7263" w:author="Rafi Aziizi" w:date="2021-11-14T09:42:00Z">
              <w:r>
                <w:t xml:space="preserve">Use case ini merupakan use case yang meenggambarkan proses </w:t>
              </w:r>
              <w:r w:rsidRPr="00022F71">
                <w:rPr>
                  <w:i/>
                  <w:iCs/>
                </w:rPr>
                <w:t>scanning</w:t>
              </w:r>
              <w:r>
                <w:t xml:space="preserve"> kartu RFID oleh siswa</w:t>
              </w:r>
            </w:ins>
          </w:p>
        </w:tc>
      </w:tr>
      <w:tr w:rsidR="00927D1D" w:rsidRPr="002F6C1D" w14:paraId="3A26AE01" w14:textId="77777777" w:rsidTr="00590A19">
        <w:trPr>
          <w:jc w:val="center"/>
          <w:ins w:id="7264" w:author="Rafi Aziizi" w:date="2021-11-14T09:42:00Z"/>
        </w:trPr>
        <w:tc>
          <w:tcPr>
            <w:tcW w:w="3827" w:type="dxa"/>
            <w:vAlign w:val="center"/>
          </w:tcPr>
          <w:p w14:paraId="2DC391AE" w14:textId="77777777" w:rsidR="00927D1D" w:rsidRPr="0044182F" w:rsidRDefault="00927D1D" w:rsidP="00590A19">
            <w:pPr>
              <w:rPr>
                <w:ins w:id="7265" w:author="Rafi Aziizi" w:date="2021-11-14T09:42:00Z"/>
                <w:b/>
              </w:rPr>
            </w:pPr>
            <w:ins w:id="7266" w:author="Rafi Aziizi" w:date="2021-11-14T09:42:00Z">
              <w:r w:rsidRPr="0044182F">
                <w:rPr>
                  <w:b/>
                </w:rPr>
                <w:t>Actors</w:t>
              </w:r>
            </w:ins>
          </w:p>
        </w:tc>
        <w:tc>
          <w:tcPr>
            <w:tcW w:w="3964" w:type="dxa"/>
            <w:vAlign w:val="center"/>
          </w:tcPr>
          <w:p w14:paraId="42B879D5" w14:textId="77777777" w:rsidR="00927D1D" w:rsidRPr="002F6C1D" w:rsidRDefault="00927D1D" w:rsidP="00590A19">
            <w:pPr>
              <w:rPr>
                <w:ins w:id="7267" w:author="Rafi Aziizi" w:date="2021-11-14T09:42:00Z"/>
              </w:rPr>
            </w:pPr>
            <w:ins w:id="7268" w:author="Rafi Aziizi" w:date="2021-11-14T09:42:00Z">
              <w:r>
                <w:t>siswa</w:t>
              </w:r>
            </w:ins>
          </w:p>
        </w:tc>
      </w:tr>
      <w:tr w:rsidR="00927D1D" w:rsidRPr="007B7AB3" w14:paraId="3CFB8DCB" w14:textId="77777777" w:rsidTr="00590A19">
        <w:trPr>
          <w:jc w:val="center"/>
          <w:ins w:id="7269" w:author="Rafi Aziizi" w:date="2021-11-14T09:42:00Z"/>
        </w:trPr>
        <w:tc>
          <w:tcPr>
            <w:tcW w:w="3827" w:type="dxa"/>
            <w:vAlign w:val="center"/>
          </w:tcPr>
          <w:p w14:paraId="78EE3D18" w14:textId="77777777" w:rsidR="00927D1D" w:rsidRPr="0044182F" w:rsidRDefault="00927D1D" w:rsidP="00590A19">
            <w:pPr>
              <w:rPr>
                <w:ins w:id="7270" w:author="Rafi Aziizi" w:date="2021-11-14T09:42:00Z"/>
                <w:b/>
              </w:rPr>
            </w:pPr>
            <w:ins w:id="7271" w:author="Rafi Aziizi" w:date="2021-11-14T09:42:00Z">
              <w:r w:rsidRPr="0044182F">
                <w:rPr>
                  <w:b/>
                </w:rPr>
                <w:t>Frequency of Use</w:t>
              </w:r>
            </w:ins>
          </w:p>
        </w:tc>
        <w:tc>
          <w:tcPr>
            <w:tcW w:w="3964" w:type="dxa"/>
            <w:vAlign w:val="center"/>
          </w:tcPr>
          <w:p w14:paraId="66AAAEAA" w14:textId="77777777" w:rsidR="00927D1D" w:rsidRPr="007B7AB3" w:rsidRDefault="00927D1D" w:rsidP="00590A19">
            <w:pPr>
              <w:rPr>
                <w:ins w:id="7272" w:author="Rafi Aziizi" w:date="2021-11-14T09:42:00Z"/>
                <w:i/>
                <w:iCs/>
              </w:rPr>
            </w:pPr>
            <w:ins w:id="7273" w:author="Rafi Aziizi" w:date="2021-11-14T09:42:00Z">
              <w:r>
                <w:rPr>
                  <w:i/>
                  <w:iCs/>
                </w:rPr>
                <w:t>Conditional</w:t>
              </w:r>
            </w:ins>
          </w:p>
        </w:tc>
      </w:tr>
      <w:tr w:rsidR="00927D1D" w:rsidRPr="00FF653C" w14:paraId="5862FEF1" w14:textId="77777777" w:rsidTr="00590A19">
        <w:trPr>
          <w:jc w:val="center"/>
          <w:ins w:id="7274" w:author="Rafi Aziizi" w:date="2021-11-14T09:42:00Z"/>
        </w:trPr>
        <w:tc>
          <w:tcPr>
            <w:tcW w:w="3827" w:type="dxa"/>
            <w:vAlign w:val="center"/>
          </w:tcPr>
          <w:p w14:paraId="197B7D04" w14:textId="77777777" w:rsidR="00927D1D" w:rsidRPr="0044182F" w:rsidRDefault="00927D1D" w:rsidP="00590A19">
            <w:pPr>
              <w:rPr>
                <w:ins w:id="7275" w:author="Rafi Aziizi" w:date="2021-11-14T09:42:00Z"/>
                <w:b/>
              </w:rPr>
            </w:pPr>
            <w:ins w:id="7276" w:author="Rafi Aziizi" w:date="2021-11-14T09:42:00Z">
              <w:r w:rsidRPr="0044182F">
                <w:rPr>
                  <w:b/>
                </w:rPr>
                <w:t>Triggers</w:t>
              </w:r>
            </w:ins>
          </w:p>
        </w:tc>
        <w:tc>
          <w:tcPr>
            <w:tcW w:w="3964" w:type="dxa"/>
            <w:vAlign w:val="center"/>
          </w:tcPr>
          <w:p w14:paraId="3177B4E2" w14:textId="77777777" w:rsidR="00927D1D" w:rsidRPr="00FF653C" w:rsidRDefault="00927D1D" w:rsidP="00590A19">
            <w:pPr>
              <w:rPr>
                <w:ins w:id="7277" w:author="Rafi Aziizi" w:date="2021-11-14T09:42:00Z"/>
              </w:rPr>
            </w:pPr>
            <w:ins w:id="7278" w:author="Rafi Aziizi" w:date="2021-11-14T09:42:00Z">
              <w:r>
                <w:t xml:space="preserve">Siswa melakukan </w:t>
              </w:r>
              <w:r>
                <w:rPr>
                  <w:i/>
                  <w:iCs/>
                </w:rPr>
                <w:t xml:space="preserve">scanning </w:t>
              </w:r>
              <w:r>
                <w:t>kartu</w:t>
              </w:r>
            </w:ins>
          </w:p>
        </w:tc>
      </w:tr>
      <w:tr w:rsidR="00927D1D" w:rsidRPr="0081005E" w14:paraId="5536D0D6" w14:textId="77777777" w:rsidTr="00590A19">
        <w:trPr>
          <w:jc w:val="center"/>
          <w:ins w:id="7279" w:author="Rafi Aziizi" w:date="2021-11-14T09:42:00Z"/>
        </w:trPr>
        <w:tc>
          <w:tcPr>
            <w:tcW w:w="3827" w:type="dxa"/>
            <w:vAlign w:val="center"/>
          </w:tcPr>
          <w:p w14:paraId="68DB5045" w14:textId="77777777" w:rsidR="00927D1D" w:rsidRPr="0044182F" w:rsidRDefault="00927D1D" w:rsidP="00590A19">
            <w:pPr>
              <w:rPr>
                <w:ins w:id="7280" w:author="Rafi Aziizi" w:date="2021-11-14T09:42:00Z"/>
                <w:b/>
              </w:rPr>
            </w:pPr>
            <w:ins w:id="7281" w:author="Rafi Aziizi" w:date="2021-11-14T09:42:00Z">
              <w:r w:rsidRPr="0044182F">
                <w:rPr>
                  <w:b/>
                </w:rPr>
                <w:t>Pre-Conditions</w:t>
              </w:r>
            </w:ins>
          </w:p>
        </w:tc>
        <w:tc>
          <w:tcPr>
            <w:tcW w:w="3964" w:type="dxa"/>
            <w:vAlign w:val="center"/>
          </w:tcPr>
          <w:p w14:paraId="40A35669" w14:textId="77777777" w:rsidR="00927D1D" w:rsidRPr="0081005E" w:rsidRDefault="00927D1D" w:rsidP="00590A19">
            <w:pPr>
              <w:rPr>
                <w:ins w:id="7282" w:author="Rafi Aziizi" w:date="2021-11-14T09:42:00Z"/>
                <w:i/>
                <w:iCs/>
              </w:rPr>
            </w:pPr>
            <w:ins w:id="7283" w:author="Rafi Aziizi" w:date="2021-11-14T09:42:00Z">
              <w:r>
                <w:t>Data absensi harian tidak masuk database</w:t>
              </w:r>
            </w:ins>
          </w:p>
        </w:tc>
      </w:tr>
      <w:tr w:rsidR="00927D1D" w:rsidRPr="0048762E" w14:paraId="540B1701" w14:textId="77777777" w:rsidTr="00590A19">
        <w:trPr>
          <w:jc w:val="center"/>
          <w:ins w:id="7284" w:author="Rafi Aziizi" w:date="2021-11-14T09:42:00Z"/>
        </w:trPr>
        <w:tc>
          <w:tcPr>
            <w:tcW w:w="3827" w:type="dxa"/>
            <w:vAlign w:val="center"/>
          </w:tcPr>
          <w:p w14:paraId="32F681A7" w14:textId="77777777" w:rsidR="00927D1D" w:rsidRPr="0044182F" w:rsidRDefault="00927D1D" w:rsidP="00590A19">
            <w:pPr>
              <w:rPr>
                <w:ins w:id="7285" w:author="Rafi Aziizi" w:date="2021-11-14T09:42:00Z"/>
                <w:b/>
              </w:rPr>
            </w:pPr>
            <w:ins w:id="7286" w:author="Rafi Aziizi" w:date="2021-11-14T09:42:00Z">
              <w:r w:rsidRPr="0044182F">
                <w:rPr>
                  <w:b/>
                </w:rPr>
                <w:t>Post-Conditions</w:t>
              </w:r>
            </w:ins>
          </w:p>
        </w:tc>
        <w:tc>
          <w:tcPr>
            <w:tcW w:w="3964" w:type="dxa"/>
            <w:vAlign w:val="center"/>
          </w:tcPr>
          <w:p w14:paraId="35D8AA54" w14:textId="77777777" w:rsidR="00927D1D" w:rsidRPr="0048762E" w:rsidRDefault="00927D1D" w:rsidP="00590A19">
            <w:pPr>
              <w:rPr>
                <w:ins w:id="7287" w:author="Rafi Aziizi" w:date="2021-11-14T09:42:00Z"/>
              </w:rPr>
            </w:pPr>
            <w:ins w:id="7288" w:author="Rafi Aziizi" w:date="2021-11-14T09:42:00Z">
              <w:r>
                <w:t>Data telah disimpan, oleh database</w:t>
              </w:r>
            </w:ins>
          </w:p>
        </w:tc>
      </w:tr>
      <w:tr w:rsidR="00927D1D" w:rsidRPr="0044182F" w14:paraId="354C4B3B" w14:textId="77777777" w:rsidTr="00590A19">
        <w:trPr>
          <w:jc w:val="center"/>
          <w:ins w:id="7289" w:author="Rafi Aziizi" w:date="2021-11-14T09:42:00Z"/>
        </w:trPr>
        <w:tc>
          <w:tcPr>
            <w:tcW w:w="7791" w:type="dxa"/>
            <w:gridSpan w:val="2"/>
            <w:shd w:val="clear" w:color="auto" w:fill="F2EE98"/>
            <w:vAlign w:val="center"/>
          </w:tcPr>
          <w:p w14:paraId="487E6DEF" w14:textId="77777777" w:rsidR="00927D1D" w:rsidRPr="0044182F" w:rsidRDefault="00927D1D" w:rsidP="00590A19">
            <w:pPr>
              <w:jc w:val="center"/>
              <w:rPr>
                <w:ins w:id="7290" w:author="Rafi Aziizi" w:date="2021-11-14T09:42:00Z"/>
                <w:b/>
              </w:rPr>
            </w:pPr>
            <w:ins w:id="7291" w:author="Rafi Aziizi" w:date="2021-11-14T09:42:00Z">
              <w:r w:rsidRPr="0044182F">
                <w:rPr>
                  <w:b/>
                </w:rPr>
                <w:t>Main Course</w:t>
              </w:r>
            </w:ins>
          </w:p>
        </w:tc>
      </w:tr>
      <w:tr w:rsidR="00927D1D" w:rsidRPr="0044182F" w14:paraId="7FC10265" w14:textId="77777777" w:rsidTr="00590A19">
        <w:trPr>
          <w:jc w:val="center"/>
          <w:ins w:id="7292" w:author="Rafi Aziizi" w:date="2021-11-14T09:42:00Z"/>
        </w:trPr>
        <w:tc>
          <w:tcPr>
            <w:tcW w:w="3827" w:type="dxa"/>
            <w:shd w:val="clear" w:color="auto" w:fill="F2EE98"/>
            <w:vAlign w:val="center"/>
          </w:tcPr>
          <w:p w14:paraId="4AEEF55E" w14:textId="77777777" w:rsidR="00927D1D" w:rsidRPr="0044182F" w:rsidRDefault="00927D1D" w:rsidP="00590A19">
            <w:pPr>
              <w:jc w:val="center"/>
              <w:rPr>
                <w:ins w:id="7293" w:author="Rafi Aziizi" w:date="2021-11-14T09:42:00Z"/>
                <w:b/>
              </w:rPr>
            </w:pPr>
            <w:ins w:id="7294" w:author="Rafi Aziizi" w:date="2021-11-14T09:42:00Z">
              <w:r w:rsidRPr="0044182F">
                <w:rPr>
                  <w:b/>
                </w:rPr>
                <w:t>Aksi Aktor</w:t>
              </w:r>
            </w:ins>
          </w:p>
        </w:tc>
        <w:tc>
          <w:tcPr>
            <w:tcW w:w="3964" w:type="dxa"/>
            <w:shd w:val="clear" w:color="auto" w:fill="F2EE98"/>
            <w:vAlign w:val="center"/>
          </w:tcPr>
          <w:p w14:paraId="4C47F64F" w14:textId="77777777" w:rsidR="00927D1D" w:rsidRPr="0044182F" w:rsidRDefault="00927D1D" w:rsidP="00590A19">
            <w:pPr>
              <w:jc w:val="center"/>
              <w:rPr>
                <w:ins w:id="7295" w:author="Rafi Aziizi" w:date="2021-11-14T09:42:00Z"/>
                <w:b/>
              </w:rPr>
            </w:pPr>
            <w:ins w:id="7296" w:author="Rafi Aziizi" w:date="2021-11-14T09:42:00Z">
              <w:r w:rsidRPr="0044182F">
                <w:rPr>
                  <w:b/>
                </w:rPr>
                <w:t>Reaksi Sistem</w:t>
              </w:r>
            </w:ins>
          </w:p>
        </w:tc>
      </w:tr>
      <w:tr w:rsidR="00927D1D" w:rsidRPr="0044182F" w14:paraId="05C19374" w14:textId="77777777" w:rsidTr="00590A19">
        <w:trPr>
          <w:jc w:val="center"/>
          <w:ins w:id="7297" w:author="Rafi Aziizi" w:date="2021-11-14T09:42:00Z"/>
        </w:trPr>
        <w:tc>
          <w:tcPr>
            <w:tcW w:w="3827" w:type="dxa"/>
            <w:vAlign w:val="center"/>
          </w:tcPr>
          <w:p w14:paraId="2A85EAC2" w14:textId="77777777" w:rsidR="00927D1D" w:rsidRPr="0044182F" w:rsidRDefault="00927D1D" w:rsidP="00927D1D">
            <w:pPr>
              <w:numPr>
                <w:ilvl w:val="0"/>
                <w:numId w:val="125"/>
              </w:numPr>
              <w:spacing w:after="160"/>
              <w:rPr>
                <w:ins w:id="7298" w:author="Rafi Aziizi" w:date="2021-11-14T09:42:00Z"/>
              </w:rPr>
            </w:pPr>
            <w:ins w:id="7299" w:author="Rafi Aziizi" w:date="2021-11-14T09:42:00Z">
              <w:r>
                <w:t xml:space="preserve">Siswa melakukan scan kartu </w:t>
              </w:r>
            </w:ins>
          </w:p>
        </w:tc>
        <w:tc>
          <w:tcPr>
            <w:tcW w:w="3964" w:type="dxa"/>
            <w:vAlign w:val="center"/>
          </w:tcPr>
          <w:p w14:paraId="6E8BD6EF" w14:textId="77777777" w:rsidR="00927D1D" w:rsidRPr="0044182F" w:rsidRDefault="00927D1D" w:rsidP="00590A19">
            <w:pPr>
              <w:ind w:left="511"/>
              <w:rPr>
                <w:ins w:id="7300" w:author="Rafi Aziizi" w:date="2021-11-14T09:42:00Z"/>
              </w:rPr>
            </w:pPr>
          </w:p>
        </w:tc>
      </w:tr>
      <w:tr w:rsidR="00927D1D" w:rsidRPr="0044182F" w14:paraId="009ACEA3" w14:textId="77777777" w:rsidTr="00590A19">
        <w:trPr>
          <w:jc w:val="center"/>
          <w:ins w:id="7301" w:author="Rafi Aziizi" w:date="2021-11-14T09:42:00Z"/>
        </w:trPr>
        <w:tc>
          <w:tcPr>
            <w:tcW w:w="3827" w:type="dxa"/>
            <w:vAlign w:val="center"/>
          </w:tcPr>
          <w:p w14:paraId="6E4269BB" w14:textId="77777777" w:rsidR="00927D1D" w:rsidRPr="0044182F" w:rsidRDefault="00927D1D" w:rsidP="00590A19">
            <w:pPr>
              <w:ind w:left="510"/>
              <w:rPr>
                <w:ins w:id="7302" w:author="Rafi Aziizi" w:date="2021-11-14T09:42:00Z"/>
              </w:rPr>
            </w:pPr>
          </w:p>
        </w:tc>
        <w:tc>
          <w:tcPr>
            <w:tcW w:w="3964" w:type="dxa"/>
            <w:vAlign w:val="center"/>
          </w:tcPr>
          <w:p w14:paraId="04DF2BAA" w14:textId="77777777" w:rsidR="00927D1D" w:rsidRPr="0044182F" w:rsidRDefault="00927D1D" w:rsidP="00927D1D">
            <w:pPr>
              <w:numPr>
                <w:ilvl w:val="0"/>
                <w:numId w:val="125"/>
              </w:numPr>
              <w:spacing w:after="160"/>
              <w:ind w:left="511"/>
              <w:rPr>
                <w:ins w:id="7303" w:author="Rafi Aziizi" w:date="2021-11-14T09:42:00Z"/>
              </w:rPr>
            </w:pPr>
            <w:ins w:id="7304" w:author="Rafi Aziizi" w:date="2021-11-14T09:42:00Z">
              <w:r>
                <w:t>Menyimpan data hasil scan ke dalam database</w:t>
              </w:r>
            </w:ins>
          </w:p>
        </w:tc>
      </w:tr>
      <w:tr w:rsidR="00927D1D" w14:paraId="57C02AB9" w14:textId="77777777" w:rsidTr="00590A19">
        <w:trPr>
          <w:jc w:val="center"/>
          <w:ins w:id="7305" w:author="Rafi Aziizi" w:date="2021-11-14T09:42:00Z"/>
        </w:trPr>
        <w:tc>
          <w:tcPr>
            <w:tcW w:w="3827" w:type="dxa"/>
            <w:vAlign w:val="center"/>
          </w:tcPr>
          <w:p w14:paraId="4DF5E754" w14:textId="77777777" w:rsidR="00927D1D" w:rsidRDefault="00927D1D" w:rsidP="00590A19">
            <w:pPr>
              <w:pStyle w:val="ListParagraph"/>
              <w:ind w:left="450"/>
              <w:rPr>
                <w:ins w:id="7306" w:author="Rafi Aziizi" w:date="2021-11-14T09:42:00Z"/>
              </w:rPr>
            </w:pPr>
          </w:p>
        </w:tc>
        <w:tc>
          <w:tcPr>
            <w:tcW w:w="3964" w:type="dxa"/>
            <w:vAlign w:val="center"/>
          </w:tcPr>
          <w:p w14:paraId="6DB8707C" w14:textId="77777777" w:rsidR="00927D1D" w:rsidRDefault="00927D1D" w:rsidP="00927D1D">
            <w:pPr>
              <w:pStyle w:val="ListParagraph"/>
              <w:numPr>
                <w:ilvl w:val="0"/>
                <w:numId w:val="125"/>
              </w:numPr>
              <w:spacing w:after="160"/>
              <w:ind w:left="468"/>
              <w:rPr>
                <w:ins w:id="7307" w:author="Rafi Aziizi" w:date="2021-11-14T09:42:00Z"/>
              </w:rPr>
            </w:pPr>
            <w:ins w:id="7308" w:author="Rafi Aziizi" w:date="2021-11-14T09:42:00Z">
              <w:r>
                <w:t>Menampilkan data hasil absensi</w:t>
              </w:r>
            </w:ins>
          </w:p>
        </w:tc>
      </w:tr>
    </w:tbl>
    <w:p w14:paraId="36909FD5" w14:textId="77777777" w:rsidR="00927D1D" w:rsidRDefault="00927D1D" w:rsidP="00FF653C">
      <w:pPr>
        <w:ind w:left="66"/>
      </w:pPr>
    </w:p>
    <w:p w14:paraId="1CD92157" w14:textId="3A5109A3" w:rsidR="00270503" w:rsidDel="009B533F" w:rsidRDefault="00270503">
      <w:pPr>
        <w:pStyle w:val="ListParagraph"/>
        <w:numPr>
          <w:ilvl w:val="0"/>
          <w:numId w:val="25"/>
        </w:numPr>
        <w:ind w:left="426"/>
        <w:rPr>
          <w:del w:id="7309" w:author="chaniaayulestari@outlook.com" w:date="2021-11-13T14:11:00Z"/>
        </w:rPr>
      </w:pPr>
      <w:commentRangeStart w:id="7310"/>
      <w:r>
        <w:t>Skenario Laporan Absensi</w:t>
      </w:r>
      <w:commentRangeEnd w:id="7310"/>
      <w:r w:rsidR="00B84F62">
        <w:rPr>
          <w:rStyle w:val="CommentReference"/>
        </w:rPr>
        <w:commentReference w:id="7310"/>
      </w:r>
    </w:p>
    <w:p w14:paraId="51EB8A41" w14:textId="77777777" w:rsidR="009B533F" w:rsidRDefault="009B533F" w:rsidP="00FF2590">
      <w:pPr>
        <w:pStyle w:val="ListParagraph"/>
        <w:numPr>
          <w:ilvl w:val="0"/>
          <w:numId w:val="25"/>
        </w:numPr>
        <w:ind w:left="426"/>
        <w:rPr>
          <w:ins w:id="7311" w:author="chaniaayulestari@outlook.com" w:date="2021-11-14T09:20:00Z"/>
        </w:rPr>
      </w:pPr>
    </w:p>
    <w:p w14:paraId="3D946302" w14:textId="51E24373" w:rsidR="009B533F" w:rsidRDefault="009B533F">
      <w:pPr>
        <w:ind w:firstLine="426"/>
        <w:rPr>
          <w:ins w:id="7312" w:author="chaniaayulestari@outlook.com" w:date="2021-11-14T09:20:00Z"/>
        </w:rPr>
        <w:pPrChange w:id="7313" w:author="chaniaayulestari@outlook.com" w:date="2021-11-14T09:20:00Z">
          <w:pPr>
            <w:pStyle w:val="ListParagraph"/>
            <w:numPr>
              <w:numId w:val="25"/>
            </w:numPr>
            <w:ind w:hanging="360"/>
          </w:pPr>
        </w:pPrChange>
      </w:pPr>
      <w:ins w:id="7314" w:author="chaniaayulestari@outlook.com" w:date="2021-11-14T09:20:00Z">
        <w:r>
          <w:t xml:space="preserve">Pada skenario laporan absensi terdapat 2 generalisasi data yaitu lihat data </w:t>
        </w:r>
      </w:ins>
      <w:ins w:id="7315" w:author="chaniaayulestari@outlook.com" w:date="2021-11-14T09:21:00Z">
        <w:r>
          <w:t>laporan absensi</w:t>
        </w:r>
      </w:ins>
      <w:ins w:id="7316" w:author="chaniaayulestari@outlook.com" w:date="2021-11-14T09:20:00Z">
        <w:r>
          <w:t xml:space="preserve">, dan </w:t>
        </w:r>
      </w:ins>
      <w:ins w:id="7317" w:author="chaniaayulestari@outlook.com" w:date="2021-11-14T09:21:00Z">
        <w:r>
          <w:t>tambah history laporan absen</w:t>
        </w:r>
      </w:ins>
      <w:ins w:id="7318" w:author="chaniaayulestari@outlook.com" w:date="2021-11-14T09:20:00Z">
        <w:r>
          <w:t>. Hal tersebut dijelaskan pada poin-poin dibawah ini :</w:t>
        </w:r>
      </w:ins>
    </w:p>
    <w:p w14:paraId="28229780" w14:textId="02EA202B" w:rsidR="00117601" w:rsidRDefault="00927D1D">
      <w:pPr>
        <w:ind w:firstLine="426"/>
        <w:pPrChange w:id="7319" w:author="Rafi Aziizi" w:date="2021-11-14T09:42:00Z">
          <w:pPr>
            <w:pStyle w:val="Caption"/>
            <w:keepNext/>
            <w:jc w:val="center"/>
          </w:pPr>
        </w:pPrChange>
      </w:pPr>
      <w:ins w:id="7320" w:author="Rafi Aziizi" w:date="2021-11-14T09:42:00Z">
        <w:r>
          <w:lastRenderedPageBreak/>
          <w:t xml:space="preserve">a. </w:t>
        </w:r>
      </w:ins>
      <w:ins w:id="7321" w:author="chaniaayulestari@outlook.com" w:date="2021-11-14T09:21:00Z">
        <w:r w:rsidR="009B533F">
          <w:t>Skenario Lihat</w:t>
        </w:r>
      </w:ins>
      <w:ins w:id="7322" w:author="Rafi Aziizi" w:date="2021-11-14T09:42:00Z">
        <w:r>
          <w:t xml:space="preserve"> </w:t>
        </w:r>
      </w:ins>
      <w:ins w:id="7323" w:author="chaniaayulestari@outlook.com" w:date="2021-11-14T09:21:00Z">
        <w:r w:rsidR="009B533F">
          <w:t xml:space="preserve">Laporan </w:t>
        </w:r>
      </w:ins>
      <w:ins w:id="7324" w:author="chaniaayulestari@outlook.com" w:date="2021-11-14T09:22:00Z">
        <w:r w:rsidR="009B533F">
          <w:t>Absen</w:t>
        </w:r>
      </w:ins>
      <w:del w:id="7325" w:author="chaniaayulestari@outlook.com" w:date="2021-11-12T16:31:00Z">
        <w:r w:rsidR="00117601" w:rsidDel="00885B6D">
          <w:delText xml:space="preserve">Table 3. </w:delText>
        </w:r>
        <w:r w:rsidR="006720D0" w:rsidDel="00885B6D">
          <w:fldChar w:fldCharType="begin"/>
        </w:r>
        <w:r w:rsidR="006720D0" w:rsidRPr="003160CF" w:rsidDel="00885B6D">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R="00117601" w:rsidDel="00885B6D">
          <w:delText xml:space="preserve"> </w:delText>
        </w:r>
        <w:r w:rsidR="00117601" w:rsidRPr="00D7394F" w:rsidDel="00885B6D">
          <w:delText>Skenario Use Case Laporan Absen</w:delText>
        </w:r>
      </w:del>
    </w:p>
    <w:p w14:paraId="4BC5473C" w14:textId="2779EE3C" w:rsidR="00B01799" w:rsidRDefault="00B01799">
      <w:pPr>
        <w:pStyle w:val="Caption"/>
        <w:keepNext/>
        <w:jc w:val="center"/>
        <w:rPr>
          <w:ins w:id="7326" w:author="chaniaayulestari@outlook.com" w:date="2021-11-13T14:12:00Z"/>
        </w:rPr>
        <w:pPrChange w:id="7327" w:author="chaniaayulestari@outlook.com" w:date="2021-11-13T14:12:00Z">
          <w:pPr/>
        </w:pPrChange>
      </w:pPr>
      <w:bookmarkStart w:id="7328" w:name="_Toc87950197"/>
      <w:ins w:id="7329" w:author="chaniaayulestari@outlook.com" w:date="2021-11-13T14:12:00Z">
        <w:r>
          <w:t xml:space="preserve">Tabel 3. </w:t>
        </w:r>
      </w:ins>
      <w:ins w:id="7330" w:author="Rafi Aziizi" w:date="2021-11-14T11:08:00Z">
        <w:r w:rsidR="001B2DEA">
          <w:fldChar w:fldCharType="begin"/>
        </w:r>
        <w:r w:rsidR="001B2DEA">
          <w:instrText xml:space="preserve"> SEQ Tabel_3. \* ARABIC </w:instrText>
        </w:r>
      </w:ins>
      <w:r w:rsidR="001B2DEA">
        <w:fldChar w:fldCharType="separate"/>
      </w:r>
      <w:ins w:id="7331" w:author="Rafi Aziizi" w:date="2021-11-14T11:08:00Z">
        <w:r w:rsidR="001B2DEA">
          <w:rPr>
            <w:noProof/>
          </w:rPr>
          <w:t>43</w:t>
        </w:r>
        <w:r w:rsidR="001B2DEA">
          <w:fldChar w:fldCharType="end"/>
        </w:r>
      </w:ins>
      <w:ins w:id="7332" w:author="chaniaayulestari@outlook.com" w:date="2021-11-13T14:12:00Z">
        <w:del w:id="7333" w:author="Rafi Aziizi" w:date="2021-11-14T09:52:00Z">
          <w:r w:rsidDel="003640C9">
            <w:fldChar w:fldCharType="begin"/>
          </w:r>
          <w:r w:rsidDel="003640C9">
            <w:delInstrText xml:space="preserve"> SEQ Tabel_3. \* ARABIC </w:delInstrText>
          </w:r>
        </w:del>
      </w:ins>
      <w:del w:id="7334" w:author="Rafi Aziizi" w:date="2021-11-14T09:52:00Z">
        <w:r w:rsidDel="003640C9">
          <w:fldChar w:fldCharType="separate"/>
        </w:r>
      </w:del>
      <w:ins w:id="7335" w:author="chaniaayulestari@outlook.com" w:date="2021-11-14T09:28:00Z">
        <w:del w:id="7336" w:author="Rafi Aziizi" w:date="2021-11-14T09:52:00Z">
          <w:r w:rsidR="0024161C" w:rsidDel="003640C9">
            <w:rPr>
              <w:noProof/>
            </w:rPr>
            <w:delText>42</w:delText>
          </w:r>
        </w:del>
      </w:ins>
      <w:ins w:id="7337" w:author="chaniaayulestari@outlook.com" w:date="2021-11-13T14:12:00Z">
        <w:del w:id="7338" w:author="Rafi Aziizi" w:date="2021-11-14T09:52:00Z">
          <w:r w:rsidDel="003640C9">
            <w:fldChar w:fldCharType="end"/>
          </w:r>
        </w:del>
        <w:r>
          <w:t xml:space="preserve"> Skenario </w:t>
        </w:r>
      </w:ins>
      <w:ins w:id="7339" w:author="chaniaayulestari@outlook.com" w:date="2021-11-14T09:17:00Z">
        <w:r w:rsidR="009B533F">
          <w:t xml:space="preserve">Lihat </w:t>
        </w:r>
      </w:ins>
      <w:ins w:id="7340" w:author="chaniaayulestari@outlook.com" w:date="2021-11-13T14:12:00Z">
        <w:r>
          <w:t>Laporan Absensi</w:t>
        </w:r>
        <w:bookmarkEnd w:id="732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422A0ACF" w:rsidR="00435CA8" w:rsidRPr="00A46E0B" w:rsidRDefault="009B533F" w:rsidP="003E4796">
            <w:ins w:id="7341" w:author="chaniaayulestari@outlook.com" w:date="2021-11-14T09:17:00Z">
              <w:r>
                <w:t xml:space="preserve">Lihat </w:t>
              </w:r>
            </w:ins>
            <w:r w:rsidR="00435CA8">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2F3067E8" w:rsidR="00435CA8" w:rsidRPr="002F6C1D" w:rsidRDefault="00435CA8" w:rsidP="003E4796">
            <w:r>
              <w:t>RC</w:t>
            </w:r>
            <w:ins w:id="7342" w:author="Rafi Aziizi" w:date="2021-11-14T09:45:00Z">
              <w:r w:rsidR="00927D1D">
                <w:t>19</w:t>
              </w:r>
            </w:ins>
            <w:ins w:id="7343" w:author="chaniaayulestari@outlook.com" w:date="2021-11-14T08:45:00Z">
              <w:del w:id="7344" w:author="Rafi Aziizi" w:date="2021-11-14T09:45:00Z">
                <w:r w:rsidR="006C5155" w:rsidDel="00927D1D">
                  <w:delText>20</w:delText>
                </w:r>
              </w:del>
            </w:ins>
            <w:ins w:id="7345" w:author="chaniaayulestari@outlook.com" w:date="2021-11-14T09:17:00Z">
              <w:r w:rsidR="009B533F">
                <w:t>.1</w:t>
              </w:r>
            </w:ins>
            <w:del w:id="7346" w:author="chaniaayulestari@outlook.com" w:date="2021-11-14T08:45:00Z">
              <w:r w:rsidDel="006C5155">
                <w:delText>1</w:delText>
              </w:r>
              <w:r w:rsidR="00443E24" w:rsidDel="006C5155">
                <w:delText>9</w:delText>
              </w:r>
            </w:del>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37B5182E" w:rsidR="00435CA8" w:rsidRPr="00435CA8" w:rsidRDefault="00435CA8" w:rsidP="003E4796">
            <w:del w:id="7347" w:author="chaniaayulestari@outlook.com" w:date="2021-11-14T09:18:00Z">
              <w:r w:rsidRPr="00435CA8" w:rsidDel="009B533F">
                <w:delText>Guru B</w:delText>
              </w:r>
              <w:r w:rsidDel="009B533F">
                <w:delText>K</w:delText>
              </w:r>
              <w:r w:rsidRPr="00435CA8" w:rsidDel="009B533F">
                <w:delText xml:space="preserve"> belum menerima laporan absensi</w:delText>
              </w:r>
            </w:del>
            <w:ins w:id="7348" w:author="chaniaayulestari@outlook.com" w:date="2021-11-14T09:18:00Z">
              <w:r w:rsidR="009B533F">
                <w:t xml:space="preserve">Laporan absen belum dibuat </w:t>
              </w:r>
            </w:ins>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B912D29" w:rsidR="00435CA8" w:rsidRPr="0048762E" w:rsidRDefault="00435CA8" w:rsidP="003E4796">
            <w:del w:id="7349" w:author="chaniaayulestari@outlook.com" w:date="2021-11-14T09:18:00Z">
              <w:r w:rsidDel="009B533F">
                <w:delText>Guru BK telah menerima laporan absensi</w:delText>
              </w:r>
            </w:del>
            <w:ins w:id="7350" w:author="chaniaayulestari@outlook.com" w:date="2021-11-14T09:18:00Z">
              <w:r w:rsidR="009B533F">
                <w:t>Laporan absen sudah dibuat</w:t>
              </w:r>
            </w:ins>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bl>
    <w:p w14:paraId="75803AAF" w14:textId="191F4630" w:rsidR="009B533F" w:rsidRDefault="009B533F" w:rsidP="009B533F">
      <w:pPr>
        <w:rPr>
          <w:ins w:id="7351" w:author="chaniaayulestari@outlook.com" w:date="2021-11-14T09:22:00Z"/>
        </w:rPr>
      </w:pPr>
    </w:p>
    <w:p w14:paraId="726BEAEC" w14:textId="706A9FEF" w:rsidR="009B533F" w:rsidRDefault="009B533F" w:rsidP="009B533F">
      <w:pPr>
        <w:pStyle w:val="ListParagraph"/>
        <w:numPr>
          <w:ilvl w:val="0"/>
          <w:numId w:val="124"/>
        </w:numPr>
        <w:ind w:left="426"/>
        <w:rPr>
          <w:ins w:id="7352" w:author="chaniaayulestari@outlook.com" w:date="2021-11-14T09:22:00Z"/>
        </w:rPr>
      </w:pPr>
      <w:ins w:id="7353" w:author="chaniaayulestari@outlook.com" w:date="2021-11-14T09:22:00Z">
        <w:r>
          <w:t xml:space="preserve">Skenario </w:t>
        </w:r>
      </w:ins>
      <w:ins w:id="7354" w:author="chaniaayulestari@outlook.com" w:date="2021-11-14T09:23:00Z">
        <w:r w:rsidR="0024161C">
          <w:t xml:space="preserve">Tambah History </w:t>
        </w:r>
      </w:ins>
      <w:ins w:id="7355" w:author="chaniaayulestari@outlook.com" w:date="2021-11-14T09:22:00Z">
        <w:r>
          <w:t>Laporan Absen</w:t>
        </w:r>
      </w:ins>
    </w:p>
    <w:p w14:paraId="1AB2D22E" w14:textId="03EDAEAB" w:rsidR="0024161C" w:rsidRDefault="0024161C">
      <w:pPr>
        <w:pStyle w:val="Caption"/>
        <w:keepNext/>
        <w:jc w:val="center"/>
        <w:rPr>
          <w:ins w:id="7356" w:author="chaniaayulestari@outlook.com" w:date="2021-11-14T09:28:00Z"/>
        </w:rPr>
        <w:pPrChange w:id="7357" w:author="chaniaayulestari@outlook.com" w:date="2021-11-14T09:28:00Z">
          <w:pPr/>
        </w:pPrChange>
      </w:pPr>
      <w:bookmarkStart w:id="7358" w:name="_Toc87950198"/>
      <w:ins w:id="7359" w:author="chaniaayulestari@outlook.com" w:date="2021-11-14T09:28:00Z">
        <w:r>
          <w:lastRenderedPageBreak/>
          <w:t xml:space="preserve">Tabel 3. </w:t>
        </w:r>
      </w:ins>
      <w:ins w:id="7360" w:author="Rafi Aziizi" w:date="2021-11-14T11:08:00Z">
        <w:r w:rsidR="001B2DEA">
          <w:fldChar w:fldCharType="begin"/>
        </w:r>
        <w:r w:rsidR="001B2DEA">
          <w:instrText xml:space="preserve"> SEQ Tabel_3. \* ARABIC </w:instrText>
        </w:r>
      </w:ins>
      <w:r w:rsidR="001B2DEA">
        <w:fldChar w:fldCharType="separate"/>
      </w:r>
      <w:ins w:id="7361" w:author="Rafi Aziizi" w:date="2021-11-14T11:08:00Z">
        <w:r w:rsidR="001B2DEA">
          <w:rPr>
            <w:noProof/>
          </w:rPr>
          <w:t>44</w:t>
        </w:r>
        <w:r w:rsidR="001B2DEA">
          <w:fldChar w:fldCharType="end"/>
        </w:r>
      </w:ins>
      <w:ins w:id="7362" w:author="chaniaayulestari@outlook.com" w:date="2021-11-14T09:28:00Z">
        <w:del w:id="7363" w:author="Rafi Aziizi" w:date="2021-11-14T09:52:00Z">
          <w:r w:rsidDel="003640C9">
            <w:fldChar w:fldCharType="begin"/>
          </w:r>
          <w:r w:rsidDel="003640C9">
            <w:delInstrText xml:space="preserve"> SEQ Tabel_3. \* ARABIC </w:delInstrText>
          </w:r>
        </w:del>
      </w:ins>
      <w:del w:id="7364" w:author="Rafi Aziizi" w:date="2021-11-14T09:52:00Z">
        <w:r w:rsidDel="003640C9">
          <w:fldChar w:fldCharType="separate"/>
        </w:r>
      </w:del>
      <w:ins w:id="7365" w:author="chaniaayulestari@outlook.com" w:date="2021-11-14T09:28:00Z">
        <w:del w:id="7366" w:author="Rafi Aziizi" w:date="2021-11-14T09:52:00Z">
          <w:r w:rsidDel="003640C9">
            <w:rPr>
              <w:noProof/>
            </w:rPr>
            <w:delText>43</w:delText>
          </w:r>
          <w:r w:rsidDel="003640C9">
            <w:fldChar w:fldCharType="end"/>
          </w:r>
        </w:del>
        <w:r>
          <w:t xml:space="preserve"> Skenario Tambah History Laporan Absen</w:t>
        </w:r>
        <w:bookmarkEnd w:id="735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B533F" w:rsidRPr="00A46E0B" w14:paraId="73AB99FF" w14:textId="77777777" w:rsidTr="00590A19">
        <w:trPr>
          <w:jc w:val="center"/>
          <w:ins w:id="7367" w:author="chaniaayulestari@outlook.com" w:date="2021-11-14T09:22:00Z"/>
        </w:trPr>
        <w:tc>
          <w:tcPr>
            <w:tcW w:w="3827" w:type="dxa"/>
            <w:shd w:val="clear" w:color="auto" w:fill="F2EE98"/>
            <w:vAlign w:val="center"/>
          </w:tcPr>
          <w:p w14:paraId="41C56F3E" w14:textId="77777777" w:rsidR="009B533F" w:rsidRPr="0044182F" w:rsidRDefault="009B533F" w:rsidP="00590A19">
            <w:pPr>
              <w:rPr>
                <w:ins w:id="7368" w:author="chaniaayulestari@outlook.com" w:date="2021-11-14T09:22:00Z"/>
                <w:b/>
              </w:rPr>
            </w:pPr>
            <w:ins w:id="7369" w:author="chaniaayulestari@outlook.com" w:date="2021-11-14T09:22:00Z">
              <w:r w:rsidRPr="0044182F">
                <w:rPr>
                  <w:b/>
                </w:rPr>
                <w:t>Name</w:t>
              </w:r>
            </w:ins>
          </w:p>
        </w:tc>
        <w:tc>
          <w:tcPr>
            <w:tcW w:w="3964" w:type="dxa"/>
            <w:shd w:val="clear" w:color="auto" w:fill="F2EE98"/>
            <w:vAlign w:val="center"/>
          </w:tcPr>
          <w:p w14:paraId="4E4978C9" w14:textId="65DAB547" w:rsidR="009B533F" w:rsidRPr="00A46E0B" w:rsidRDefault="0024161C" w:rsidP="00590A19">
            <w:pPr>
              <w:rPr>
                <w:ins w:id="7370" w:author="chaniaayulestari@outlook.com" w:date="2021-11-14T09:22:00Z"/>
              </w:rPr>
            </w:pPr>
            <w:ins w:id="7371" w:author="chaniaayulestari@outlook.com" w:date="2021-11-14T09:23:00Z">
              <w:r>
                <w:t xml:space="preserve">Tambah History </w:t>
              </w:r>
            </w:ins>
            <w:ins w:id="7372" w:author="chaniaayulestari@outlook.com" w:date="2021-11-14T09:22:00Z">
              <w:r w:rsidR="009B533F">
                <w:t>Laporan Absensi</w:t>
              </w:r>
            </w:ins>
          </w:p>
        </w:tc>
      </w:tr>
      <w:tr w:rsidR="009B533F" w:rsidRPr="002F6C1D" w14:paraId="696528A2" w14:textId="77777777" w:rsidTr="00590A19">
        <w:trPr>
          <w:jc w:val="center"/>
          <w:ins w:id="7373" w:author="chaniaayulestari@outlook.com" w:date="2021-11-14T09:22:00Z"/>
        </w:trPr>
        <w:tc>
          <w:tcPr>
            <w:tcW w:w="3827" w:type="dxa"/>
            <w:vAlign w:val="center"/>
          </w:tcPr>
          <w:p w14:paraId="193FC9D2" w14:textId="77777777" w:rsidR="009B533F" w:rsidRPr="0044182F" w:rsidRDefault="009B533F" w:rsidP="00590A19">
            <w:pPr>
              <w:rPr>
                <w:ins w:id="7374" w:author="chaniaayulestari@outlook.com" w:date="2021-11-14T09:22:00Z"/>
                <w:b/>
              </w:rPr>
            </w:pPr>
            <w:ins w:id="7375" w:author="chaniaayulestari@outlook.com" w:date="2021-11-14T09:22:00Z">
              <w:r w:rsidRPr="0044182F">
                <w:rPr>
                  <w:b/>
                </w:rPr>
                <w:t>ID</w:t>
              </w:r>
            </w:ins>
          </w:p>
        </w:tc>
        <w:tc>
          <w:tcPr>
            <w:tcW w:w="3964" w:type="dxa"/>
            <w:vAlign w:val="center"/>
          </w:tcPr>
          <w:p w14:paraId="3F2E2C45" w14:textId="2BA4C10D" w:rsidR="009B533F" w:rsidRPr="002F6C1D" w:rsidRDefault="009B533F" w:rsidP="00590A19">
            <w:pPr>
              <w:rPr>
                <w:ins w:id="7376" w:author="chaniaayulestari@outlook.com" w:date="2021-11-14T09:22:00Z"/>
              </w:rPr>
            </w:pPr>
            <w:ins w:id="7377" w:author="chaniaayulestari@outlook.com" w:date="2021-11-14T09:22:00Z">
              <w:r>
                <w:t>RC</w:t>
              </w:r>
            </w:ins>
            <w:ins w:id="7378" w:author="Rafi Aziizi" w:date="2021-11-14T09:45:00Z">
              <w:r w:rsidR="00927D1D">
                <w:t>19</w:t>
              </w:r>
            </w:ins>
            <w:ins w:id="7379" w:author="chaniaayulestari@outlook.com" w:date="2021-11-14T09:22:00Z">
              <w:del w:id="7380" w:author="Rafi Aziizi" w:date="2021-11-14T09:45:00Z">
                <w:r w:rsidDel="00927D1D">
                  <w:delText>20</w:delText>
                </w:r>
              </w:del>
              <w:r>
                <w:t>.</w:t>
              </w:r>
            </w:ins>
            <w:ins w:id="7381" w:author="chaniaayulestari@outlook.com" w:date="2021-11-14T09:23:00Z">
              <w:r w:rsidR="0024161C">
                <w:t>2</w:t>
              </w:r>
            </w:ins>
          </w:p>
        </w:tc>
      </w:tr>
      <w:tr w:rsidR="009B533F" w:rsidRPr="000C722D" w14:paraId="17768094" w14:textId="77777777" w:rsidTr="00590A19">
        <w:trPr>
          <w:jc w:val="center"/>
          <w:ins w:id="7382" w:author="chaniaayulestari@outlook.com" w:date="2021-11-14T09:22:00Z"/>
        </w:trPr>
        <w:tc>
          <w:tcPr>
            <w:tcW w:w="3827" w:type="dxa"/>
            <w:vAlign w:val="center"/>
          </w:tcPr>
          <w:p w14:paraId="68D4B953" w14:textId="77777777" w:rsidR="009B533F" w:rsidRPr="0044182F" w:rsidRDefault="009B533F" w:rsidP="00590A19">
            <w:pPr>
              <w:rPr>
                <w:ins w:id="7383" w:author="chaniaayulestari@outlook.com" w:date="2021-11-14T09:22:00Z"/>
                <w:b/>
              </w:rPr>
            </w:pPr>
            <w:ins w:id="7384" w:author="chaniaayulestari@outlook.com" w:date="2021-11-14T09:22:00Z">
              <w:r w:rsidRPr="0044182F">
                <w:rPr>
                  <w:b/>
                </w:rPr>
                <w:t>Description</w:t>
              </w:r>
            </w:ins>
          </w:p>
        </w:tc>
        <w:tc>
          <w:tcPr>
            <w:tcW w:w="3964" w:type="dxa"/>
          </w:tcPr>
          <w:p w14:paraId="43D68343" w14:textId="615174A9" w:rsidR="009B533F" w:rsidRPr="000C722D" w:rsidRDefault="009B533F" w:rsidP="00590A19">
            <w:pPr>
              <w:rPr>
                <w:ins w:id="7385" w:author="chaniaayulestari@outlook.com" w:date="2021-11-14T09:22:00Z"/>
              </w:rPr>
            </w:pPr>
            <w:ins w:id="7386" w:author="chaniaayulestari@outlook.com" w:date="2021-11-14T09:22:00Z">
              <w:r>
                <w:t xml:space="preserve">Use case ini merupakan use case yang berisikan </w:t>
              </w:r>
            </w:ins>
            <w:ins w:id="7387" w:author="chaniaayulestari@outlook.com" w:date="2021-11-14T09:24:00Z">
              <w:r w:rsidR="0024161C">
                <w:t xml:space="preserve">history </w:t>
              </w:r>
            </w:ins>
            <w:ins w:id="7388" w:author="chaniaayulestari@outlook.com" w:date="2021-11-14T09:22:00Z">
              <w:r>
                <w:t xml:space="preserve">data laporan absen </w:t>
              </w:r>
            </w:ins>
          </w:p>
        </w:tc>
      </w:tr>
      <w:tr w:rsidR="009B533F" w:rsidRPr="002F6C1D" w14:paraId="781A2218" w14:textId="77777777" w:rsidTr="00590A19">
        <w:trPr>
          <w:jc w:val="center"/>
          <w:ins w:id="7389" w:author="chaniaayulestari@outlook.com" w:date="2021-11-14T09:22:00Z"/>
        </w:trPr>
        <w:tc>
          <w:tcPr>
            <w:tcW w:w="3827" w:type="dxa"/>
            <w:vAlign w:val="center"/>
          </w:tcPr>
          <w:p w14:paraId="382F5C12" w14:textId="77777777" w:rsidR="009B533F" w:rsidRPr="0044182F" w:rsidRDefault="009B533F" w:rsidP="00590A19">
            <w:pPr>
              <w:rPr>
                <w:ins w:id="7390" w:author="chaniaayulestari@outlook.com" w:date="2021-11-14T09:22:00Z"/>
                <w:b/>
              </w:rPr>
            </w:pPr>
            <w:ins w:id="7391" w:author="chaniaayulestari@outlook.com" w:date="2021-11-14T09:22:00Z">
              <w:r w:rsidRPr="0044182F">
                <w:rPr>
                  <w:b/>
                </w:rPr>
                <w:t>Actors</w:t>
              </w:r>
            </w:ins>
          </w:p>
        </w:tc>
        <w:tc>
          <w:tcPr>
            <w:tcW w:w="3964" w:type="dxa"/>
            <w:vAlign w:val="center"/>
          </w:tcPr>
          <w:p w14:paraId="0BEC021F" w14:textId="77777777" w:rsidR="009B533F" w:rsidRPr="002F6C1D" w:rsidRDefault="009B533F" w:rsidP="00590A19">
            <w:pPr>
              <w:rPr>
                <w:ins w:id="7392" w:author="chaniaayulestari@outlook.com" w:date="2021-11-14T09:22:00Z"/>
              </w:rPr>
            </w:pPr>
            <w:ins w:id="7393" w:author="chaniaayulestari@outlook.com" w:date="2021-11-14T09:22:00Z">
              <w:r>
                <w:t>Guru BK.</w:t>
              </w:r>
            </w:ins>
          </w:p>
        </w:tc>
      </w:tr>
      <w:tr w:rsidR="009B533F" w:rsidRPr="007B7AB3" w14:paraId="7F395ABA" w14:textId="77777777" w:rsidTr="00590A19">
        <w:trPr>
          <w:jc w:val="center"/>
          <w:ins w:id="7394" w:author="chaniaayulestari@outlook.com" w:date="2021-11-14T09:22:00Z"/>
        </w:trPr>
        <w:tc>
          <w:tcPr>
            <w:tcW w:w="3827" w:type="dxa"/>
            <w:vAlign w:val="center"/>
          </w:tcPr>
          <w:p w14:paraId="1D9AF3D3" w14:textId="77777777" w:rsidR="009B533F" w:rsidRPr="0044182F" w:rsidRDefault="009B533F" w:rsidP="00590A19">
            <w:pPr>
              <w:rPr>
                <w:ins w:id="7395" w:author="chaniaayulestari@outlook.com" w:date="2021-11-14T09:22:00Z"/>
                <w:b/>
              </w:rPr>
            </w:pPr>
            <w:ins w:id="7396" w:author="chaniaayulestari@outlook.com" w:date="2021-11-14T09:22:00Z">
              <w:r w:rsidRPr="0044182F">
                <w:rPr>
                  <w:b/>
                </w:rPr>
                <w:t>Frequency of Use</w:t>
              </w:r>
            </w:ins>
          </w:p>
        </w:tc>
        <w:tc>
          <w:tcPr>
            <w:tcW w:w="3964" w:type="dxa"/>
            <w:vAlign w:val="center"/>
          </w:tcPr>
          <w:p w14:paraId="5C8897EE" w14:textId="77777777" w:rsidR="009B533F" w:rsidRPr="007B7AB3" w:rsidRDefault="009B533F" w:rsidP="00590A19">
            <w:pPr>
              <w:rPr>
                <w:ins w:id="7397" w:author="chaniaayulestari@outlook.com" w:date="2021-11-14T09:22:00Z"/>
                <w:i/>
                <w:iCs/>
              </w:rPr>
            </w:pPr>
            <w:ins w:id="7398" w:author="chaniaayulestari@outlook.com" w:date="2021-11-14T09:22:00Z">
              <w:r>
                <w:rPr>
                  <w:i/>
                  <w:iCs/>
                </w:rPr>
                <w:t>Conditional</w:t>
              </w:r>
            </w:ins>
          </w:p>
        </w:tc>
      </w:tr>
      <w:tr w:rsidR="009B533F" w:rsidRPr="0044182F" w14:paraId="040B039C" w14:textId="77777777" w:rsidTr="00590A19">
        <w:trPr>
          <w:jc w:val="center"/>
          <w:ins w:id="7399" w:author="chaniaayulestari@outlook.com" w:date="2021-11-14T09:22:00Z"/>
        </w:trPr>
        <w:tc>
          <w:tcPr>
            <w:tcW w:w="3827" w:type="dxa"/>
            <w:vAlign w:val="center"/>
          </w:tcPr>
          <w:p w14:paraId="565A8688" w14:textId="77777777" w:rsidR="009B533F" w:rsidRPr="0044182F" w:rsidRDefault="009B533F" w:rsidP="00590A19">
            <w:pPr>
              <w:rPr>
                <w:ins w:id="7400" w:author="chaniaayulestari@outlook.com" w:date="2021-11-14T09:22:00Z"/>
                <w:b/>
              </w:rPr>
            </w:pPr>
            <w:ins w:id="7401" w:author="chaniaayulestari@outlook.com" w:date="2021-11-14T09:22:00Z">
              <w:r w:rsidRPr="0044182F">
                <w:rPr>
                  <w:b/>
                </w:rPr>
                <w:t>Triggers</w:t>
              </w:r>
            </w:ins>
          </w:p>
        </w:tc>
        <w:tc>
          <w:tcPr>
            <w:tcW w:w="3964" w:type="dxa"/>
            <w:vAlign w:val="center"/>
          </w:tcPr>
          <w:p w14:paraId="69E7FE13" w14:textId="751E68E2" w:rsidR="009B533F" w:rsidRPr="0044182F" w:rsidRDefault="009B533F" w:rsidP="00590A19">
            <w:pPr>
              <w:rPr>
                <w:ins w:id="7402" w:author="chaniaayulestari@outlook.com" w:date="2021-11-14T09:22:00Z"/>
              </w:rPr>
            </w:pPr>
            <w:ins w:id="7403" w:author="chaniaayulestari@outlook.com" w:date="2021-11-14T09:22:00Z">
              <w:r>
                <w:t xml:space="preserve">Use case dijalankan jika </w:t>
              </w:r>
            </w:ins>
            <w:ins w:id="7404" w:author="chaniaayulestari@outlook.com" w:date="2021-11-14T09:24:00Z">
              <w:r w:rsidR="0024161C">
                <w:t xml:space="preserve">admin ingin mengganti periode semester </w:t>
              </w:r>
            </w:ins>
          </w:p>
        </w:tc>
      </w:tr>
      <w:tr w:rsidR="009B533F" w:rsidRPr="0081005E" w14:paraId="478BF4B6" w14:textId="77777777" w:rsidTr="00590A19">
        <w:trPr>
          <w:jc w:val="center"/>
          <w:ins w:id="7405" w:author="chaniaayulestari@outlook.com" w:date="2021-11-14T09:22:00Z"/>
        </w:trPr>
        <w:tc>
          <w:tcPr>
            <w:tcW w:w="3827" w:type="dxa"/>
            <w:vAlign w:val="center"/>
          </w:tcPr>
          <w:p w14:paraId="35962FF2" w14:textId="77777777" w:rsidR="009B533F" w:rsidRPr="0044182F" w:rsidRDefault="009B533F" w:rsidP="00590A19">
            <w:pPr>
              <w:rPr>
                <w:ins w:id="7406" w:author="chaniaayulestari@outlook.com" w:date="2021-11-14T09:22:00Z"/>
                <w:b/>
              </w:rPr>
            </w:pPr>
            <w:ins w:id="7407" w:author="chaniaayulestari@outlook.com" w:date="2021-11-14T09:22:00Z">
              <w:r w:rsidRPr="0044182F">
                <w:rPr>
                  <w:b/>
                </w:rPr>
                <w:t>Pre-Conditions</w:t>
              </w:r>
            </w:ins>
          </w:p>
        </w:tc>
        <w:tc>
          <w:tcPr>
            <w:tcW w:w="3964" w:type="dxa"/>
            <w:vAlign w:val="center"/>
          </w:tcPr>
          <w:p w14:paraId="5DBA1A33" w14:textId="71C2A4D5" w:rsidR="009B533F" w:rsidRPr="00435CA8" w:rsidRDefault="0024161C" w:rsidP="00590A19">
            <w:pPr>
              <w:rPr>
                <w:ins w:id="7408" w:author="chaniaayulestari@outlook.com" w:date="2021-11-14T09:22:00Z"/>
              </w:rPr>
            </w:pPr>
            <w:ins w:id="7409" w:author="chaniaayulestari@outlook.com" w:date="2021-11-14T09:25:00Z">
              <w:r>
                <w:t>Laporan absen belum mempunyai history</w:t>
              </w:r>
            </w:ins>
            <w:ins w:id="7410" w:author="chaniaayulestari@outlook.com" w:date="2021-11-14T09:22:00Z">
              <w:r w:rsidR="009B533F">
                <w:t xml:space="preserve"> </w:t>
              </w:r>
            </w:ins>
          </w:p>
        </w:tc>
      </w:tr>
      <w:tr w:rsidR="009B533F" w:rsidRPr="0048762E" w14:paraId="54768932" w14:textId="77777777" w:rsidTr="00590A19">
        <w:trPr>
          <w:jc w:val="center"/>
          <w:ins w:id="7411" w:author="chaniaayulestari@outlook.com" w:date="2021-11-14T09:22:00Z"/>
        </w:trPr>
        <w:tc>
          <w:tcPr>
            <w:tcW w:w="3827" w:type="dxa"/>
            <w:vAlign w:val="center"/>
          </w:tcPr>
          <w:p w14:paraId="5F37D051" w14:textId="77777777" w:rsidR="009B533F" w:rsidRPr="0044182F" w:rsidRDefault="009B533F" w:rsidP="00590A19">
            <w:pPr>
              <w:rPr>
                <w:ins w:id="7412" w:author="chaniaayulestari@outlook.com" w:date="2021-11-14T09:22:00Z"/>
                <w:b/>
              </w:rPr>
            </w:pPr>
            <w:ins w:id="7413" w:author="chaniaayulestari@outlook.com" w:date="2021-11-14T09:22:00Z">
              <w:r w:rsidRPr="0044182F">
                <w:rPr>
                  <w:b/>
                </w:rPr>
                <w:t>Post-Conditions</w:t>
              </w:r>
            </w:ins>
          </w:p>
        </w:tc>
        <w:tc>
          <w:tcPr>
            <w:tcW w:w="3964" w:type="dxa"/>
            <w:vAlign w:val="center"/>
          </w:tcPr>
          <w:p w14:paraId="7B3FAA55" w14:textId="6452B91B" w:rsidR="009B533F" w:rsidRPr="0048762E" w:rsidRDefault="0024161C" w:rsidP="00590A19">
            <w:pPr>
              <w:rPr>
                <w:ins w:id="7414" w:author="chaniaayulestari@outlook.com" w:date="2021-11-14T09:22:00Z"/>
              </w:rPr>
            </w:pPr>
            <w:ins w:id="7415" w:author="chaniaayulestari@outlook.com" w:date="2021-11-14T09:25:00Z">
              <w:r>
                <w:t>Laporan absen sudah mempunyai history</w:t>
              </w:r>
            </w:ins>
          </w:p>
        </w:tc>
      </w:tr>
      <w:tr w:rsidR="009B533F" w:rsidRPr="0044182F" w14:paraId="03836C59" w14:textId="77777777" w:rsidTr="00590A19">
        <w:trPr>
          <w:jc w:val="center"/>
          <w:ins w:id="7416" w:author="chaniaayulestari@outlook.com" w:date="2021-11-14T09:22:00Z"/>
        </w:trPr>
        <w:tc>
          <w:tcPr>
            <w:tcW w:w="7791" w:type="dxa"/>
            <w:gridSpan w:val="2"/>
            <w:shd w:val="clear" w:color="auto" w:fill="F2EE98"/>
            <w:vAlign w:val="center"/>
          </w:tcPr>
          <w:p w14:paraId="627A28FD" w14:textId="77777777" w:rsidR="009B533F" w:rsidRPr="0044182F" w:rsidRDefault="009B533F" w:rsidP="00590A19">
            <w:pPr>
              <w:jc w:val="center"/>
              <w:rPr>
                <w:ins w:id="7417" w:author="chaniaayulestari@outlook.com" w:date="2021-11-14T09:22:00Z"/>
                <w:b/>
              </w:rPr>
            </w:pPr>
            <w:ins w:id="7418" w:author="chaniaayulestari@outlook.com" w:date="2021-11-14T09:22:00Z">
              <w:r w:rsidRPr="0044182F">
                <w:rPr>
                  <w:b/>
                </w:rPr>
                <w:t>Main Course</w:t>
              </w:r>
            </w:ins>
          </w:p>
        </w:tc>
      </w:tr>
      <w:tr w:rsidR="009B533F" w:rsidRPr="0044182F" w14:paraId="04D7FE8F" w14:textId="77777777" w:rsidTr="00590A19">
        <w:trPr>
          <w:jc w:val="center"/>
          <w:ins w:id="7419" w:author="chaniaayulestari@outlook.com" w:date="2021-11-14T09:22:00Z"/>
        </w:trPr>
        <w:tc>
          <w:tcPr>
            <w:tcW w:w="3827" w:type="dxa"/>
            <w:shd w:val="clear" w:color="auto" w:fill="F2EE98"/>
            <w:vAlign w:val="center"/>
          </w:tcPr>
          <w:p w14:paraId="63E03E2A" w14:textId="77777777" w:rsidR="009B533F" w:rsidRPr="0044182F" w:rsidRDefault="009B533F" w:rsidP="00590A19">
            <w:pPr>
              <w:jc w:val="center"/>
              <w:rPr>
                <w:ins w:id="7420" w:author="chaniaayulestari@outlook.com" w:date="2021-11-14T09:22:00Z"/>
                <w:b/>
              </w:rPr>
            </w:pPr>
            <w:ins w:id="7421" w:author="chaniaayulestari@outlook.com" w:date="2021-11-14T09:22:00Z">
              <w:r w:rsidRPr="0044182F">
                <w:rPr>
                  <w:b/>
                </w:rPr>
                <w:t>Aksi Aktor</w:t>
              </w:r>
            </w:ins>
          </w:p>
        </w:tc>
        <w:tc>
          <w:tcPr>
            <w:tcW w:w="3964" w:type="dxa"/>
            <w:shd w:val="clear" w:color="auto" w:fill="F2EE98"/>
            <w:vAlign w:val="center"/>
          </w:tcPr>
          <w:p w14:paraId="2CBDB510" w14:textId="77777777" w:rsidR="009B533F" w:rsidRPr="0044182F" w:rsidRDefault="009B533F" w:rsidP="00590A19">
            <w:pPr>
              <w:jc w:val="center"/>
              <w:rPr>
                <w:ins w:id="7422" w:author="chaniaayulestari@outlook.com" w:date="2021-11-14T09:22:00Z"/>
                <w:b/>
              </w:rPr>
            </w:pPr>
            <w:ins w:id="7423" w:author="chaniaayulestari@outlook.com" w:date="2021-11-14T09:22:00Z">
              <w:r w:rsidRPr="0044182F">
                <w:rPr>
                  <w:b/>
                </w:rPr>
                <w:t>Reaksi Sistem</w:t>
              </w:r>
            </w:ins>
          </w:p>
        </w:tc>
      </w:tr>
      <w:tr w:rsidR="009B533F" w:rsidRPr="0044182F" w14:paraId="3033F143" w14:textId="77777777" w:rsidTr="00590A19">
        <w:trPr>
          <w:jc w:val="center"/>
          <w:ins w:id="7424" w:author="chaniaayulestari@outlook.com" w:date="2021-11-14T09:22:00Z"/>
        </w:trPr>
        <w:tc>
          <w:tcPr>
            <w:tcW w:w="3827" w:type="dxa"/>
            <w:vAlign w:val="center"/>
          </w:tcPr>
          <w:p w14:paraId="6D4D5BF5" w14:textId="7F9ED663" w:rsidR="009B533F" w:rsidRPr="0044182F" w:rsidRDefault="0024161C" w:rsidP="009B533F">
            <w:pPr>
              <w:numPr>
                <w:ilvl w:val="0"/>
                <w:numId w:val="35"/>
              </w:numPr>
              <w:spacing w:after="160"/>
              <w:rPr>
                <w:ins w:id="7425" w:author="chaniaayulestari@outlook.com" w:date="2021-11-14T09:22:00Z"/>
              </w:rPr>
            </w:pPr>
            <w:ins w:id="7426" w:author="chaniaayulestari@outlook.com" w:date="2021-11-14T09:25:00Z">
              <w:r>
                <w:t xml:space="preserve">Guru BK menekan </w:t>
              </w:r>
              <w:r w:rsidRPr="0024161C">
                <w:rPr>
                  <w:i/>
                  <w:iCs/>
                  <w:rPrChange w:id="7427" w:author="chaniaayulestari@outlook.com" w:date="2021-11-14T09:25:00Z">
                    <w:rPr/>
                  </w:rPrChange>
                </w:rPr>
                <w:t>button</w:t>
              </w:r>
            </w:ins>
            <w:ins w:id="7428" w:author="chaniaayulestari@outlook.com" w:date="2021-11-14T09:26:00Z">
              <w:r>
                <w:t xml:space="preserve"> “simpan Laporan Absen”</w:t>
              </w:r>
            </w:ins>
            <w:ins w:id="7429" w:author="chaniaayulestari@outlook.com" w:date="2021-11-14T09:25:00Z">
              <w:r>
                <w:t xml:space="preserve"> </w:t>
              </w:r>
            </w:ins>
          </w:p>
        </w:tc>
        <w:tc>
          <w:tcPr>
            <w:tcW w:w="3964" w:type="dxa"/>
            <w:vAlign w:val="center"/>
          </w:tcPr>
          <w:p w14:paraId="4BCDC60E" w14:textId="77777777" w:rsidR="009B533F" w:rsidRPr="0044182F" w:rsidRDefault="009B533F" w:rsidP="00590A19">
            <w:pPr>
              <w:ind w:left="511"/>
              <w:rPr>
                <w:ins w:id="7430" w:author="chaniaayulestari@outlook.com" w:date="2021-11-14T09:22:00Z"/>
              </w:rPr>
            </w:pPr>
          </w:p>
        </w:tc>
      </w:tr>
      <w:tr w:rsidR="009B533F" w:rsidRPr="0044182F" w14:paraId="1D3D146F" w14:textId="77777777" w:rsidTr="00590A19">
        <w:trPr>
          <w:jc w:val="center"/>
          <w:ins w:id="7431" w:author="chaniaayulestari@outlook.com" w:date="2021-11-14T09:22:00Z"/>
        </w:trPr>
        <w:tc>
          <w:tcPr>
            <w:tcW w:w="3827" w:type="dxa"/>
            <w:vAlign w:val="center"/>
          </w:tcPr>
          <w:p w14:paraId="53BB5993" w14:textId="77777777" w:rsidR="009B533F" w:rsidRPr="0044182F" w:rsidRDefault="009B533F" w:rsidP="00590A19">
            <w:pPr>
              <w:ind w:left="510"/>
              <w:rPr>
                <w:ins w:id="7432" w:author="chaniaayulestari@outlook.com" w:date="2021-11-14T09:22:00Z"/>
              </w:rPr>
            </w:pPr>
          </w:p>
        </w:tc>
        <w:tc>
          <w:tcPr>
            <w:tcW w:w="3964" w:type="dxa"/>
            <w:vAlign w:val="center"/>
          </w:tcPr>
          <w:p w14:paraId="55684C1F" w14:textId="0564E7CE" w:rsidR="009B533F" w:rsidRPr="0024161C" w:rsidRDefault="0024161C" w:rsidP="009B533F">
            <w:pPr>
              <w:numPr>
                <w:ilvl w:val="0"/>
                <w:numId w:val="35"/>
              </w:numPr>
              <w:spacing w:after="160"/>
              <w:ind w:left="511"/>
              <w:rPr>
                <w:ins w:id="7433" w:author="chaniaayulestari@outlook.com" w:date="2021-11-14T09:22:00Z"/>
                <w:i/>
                <w:iCs/>
                <w:rPrChange w:id="7434" w:author="chaniaayulestari@outlook.com" w:date="2021-11-14T09:27:00Z">
                  <w:rPr>
                    <w:ins w:id="7435" w:author="chaniaayulestari@outlook.com" w:date="2021-11-14T09:22:00Z"/>
                  </w:rPr>
                </w:rPrChange>
              </w:rPr>
            </w:pPr>
            <w:ins w:id="7436" w:author="chaniaayulestari@outlook.com" w:date="2021-11-14T09:27:00Z">
              <w:r>
                <w:rPr>
                  <w:i/>
                  <w:iCs/>
                </w:rPr>
                <w:t xml:space="preserve">Database </w:t>
              </w:r>
              <w:r>
                <w:t xml:space="preserve"> menyimpan laporan absen kedalam history</w:t>
              </w:r>
            </w:ins>
          </w:p>
        </w:tc>
      </w:tr>
    </w:tbl>
    <w:p w14:paraId="5FD46678" w14:textId="77777777" w:rsidR="009B533F" w:rsidRDefault="009B533F">
      <w:pPr>
        <w:pPrChange w:id="7437" w:author="chaniaayulestari@outlook.com" w:date="2021-11-14T09:22:00Z">
          <w:pPr>
            <w:pStyle w:val="ListParagraph"/>
            <w:ind w:left="426"/>
          </w:pPr>
        </w:pPrChange>
      </w:pPr>
    </w:p>
    <w:p w14:paraId="53ACE3D7" w14:textId="4A097399" w:rsidR="00B84F62" w:rsidRDefault="00B84F62">
      <w:pPr>
        <w:pStyle w:val="ListParagraph"/>
        <w:numPr>
          <w:ilvl w:val="0"/>
          <w:numId w:val="25"/>
        </w:numPr>
        <w:ind w:left="426"/>
        <w:rPr>
          <w:ins w:id="7438" w:author="chaniaayulestari@outlook.com" w:date="2021-11-14T08:51:00Z"/>
        </w:rPr>
      </w:pPr>
      <w:ins w:id="7439" w:author="chaniaayulestari@outlook.com" w:date="2021-11-14T08:51:00Z">
        <w:r>
          <w:t xml:space="preserve">Skenario Cetak Laporan Absen </w:t>
        </w:r>
      </w:ins>
    </w:p>
    <w:p w14:paraId="3D079550" w14:textId="3A02A7C9" w:rsidR="00DD38C3" w:rsidRDefault="00DD38C3">
      <w:pPr>
        <w:pStyle w:val="Caption"/>
        <w:keepNext/>
        <w:jc w:val="center"/>
        <w:rPr>
          <w:ins w:id="7440" w:author="chaniaayulestari@outlook.com" w:date="2021-11-14T08:56:00Z"/>
        </w:rPr>
        <w:pPrChange w:id="7441" w:author="chaniaayulestari@outlook.com" w:date="2021-11-14T08:56:00Z">
          <w:pPr/>
        </w:pPrChange>
      </w:pPr>
      <w:bookmarkStart w:id="7442" w:name="_Toc87950199"/>
      <w:ins w:id="7443" w:author="chaniaayulestari@outlook.com" w:date="2021-11-14T08:56:00Z">
        <w:r>
          <w:t xml:space="preserve">Tabel 3. </w:t>
        </w:r>
      </w:ins>
      <w:ins w:id="7444" w:author="Rafi Aziizi" w:date="2021-11-14T11:08:00Z">
        <w:r w:rsidR="001B2DEA">
          <w:fldChar w:fldCharType="begin"/>
        </w:r>
        <w:r w:rsidR="001B2DEA">
          <w:instrText xml:space="preserve"> SEQ Tabel_3. \* ARABIC </w:instrText>
        </w:r>
      </w:ins>
      <w:r w:rsidR="001B2DEA">
        <w:fldChar w:fldCharType="separate"/>
      </w:r>
      <w:ins w:id="7445" w:author="Rafi Aziizi" w:date="2021-11-14T11:08:00Z">
        <w:r w:rsidR="001B2DEA">
          <w:rPr>
            <w:noProof/>
          </w:rPr>
          <w:t>45</w:t>
        </w:r>
        <w:r w:rsidR="001B2DEA">
          <w:fldChar w:fldCharType="end"/>
        </w:r>
      </w:ins>
      <w:ins w:id="7446" w:author="chaniaayulestari@outlook.com" w:date="2021-11-14T08:56:00Z">
        <w:del w:id="7447" w:author="Rafi Aziizi" w:date="2021-11-14T09:52:00Z">
          <w:r w:rsidDel="003640C9">
            <w:fldChar w:fldCharType="begin"/>
          </w:r>
          <w:r w:rsidDel="003640C9">
            <w:delInstrText xml:space="preserve"> SEQ Tabel_3. \* ARABIC </w:delInstrText>
          </w:r>
        </w:del>
      </w:ins>
      <w:del w:id="7448" w:author="Rafi Aziizi" w:date="2021-11-14T09:52:00Z">
        <w:r w:rsidDel="003640C9">
          <w:fldChar w:fldCharType="separate"/>
        </w:r>
      </w:del>
      <w:ins w:id="7449" w:author="chaniaayulestari@outlook.com" w:date="2021-11-14T09:28:00Z">
        <w:del w:id="7450" w:author="Rafi Aziizi" w:date="2021-11-14T09:52:00Z">
          <w:r w:rsidR="0024161C" w:rsidDel="003640C9">
            <w:rPr>
              <w:noProof/>
            </w:rPr>
            <w:delText>44</w:delText>
          </w:r>
        </w:del>
      </w:ins>
      <w:ins w:id="7451" w:author="chaniaayulestari@outlook.com" w:date="2021-11-14T08:56:00Z">
        <w:del w:id="7452" w:author="Rafi Aziizi" w:date="2021-11-14T09:52:00Z">
          <w:r w:rsidDel="003640C9">
            <w:fldChar w:fldCharType="end"/>
          </w:r>
        </w:del>
        <w:r>
          <w:t xml:space="preserve"> Skenario Cetak Laporan Absen</w:t>
        </w:r>
        <w:bookmarkEnd w:id="7442"/>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B84F62" w:rsidRPr="00A46E0B" w14:paraId="0FFCEE9F" w14:textId="77777777" w:rsidTr="00590A19">
        <w:trPr>
          <w:gridAfter w:val="1"/>
          <w:wAfter w:w="6" w:type="dxa"/>
          <w:jc w:val="center"/>
          <w:ins w:id="7453" w:author="chaniaayulestari@outlook.com" w:date="2021-11-14T08:52:00Z"/>
        </w:trPr>
        <w:tc>
          <w:tcPr>
            <w:tcW w:w="3823" w:type="dxa"/>
            <w:shd w:val="clear" w:color="auto" w:fill="F2EE98"/>
          </w:tcPr>
          <w:p w14:paraId="7060588E" w14:textId="77777777" w:rsidR="00B84F62" w:rsidRPr="0044182F" w:rsidRDefault="00B84F62" w:rsidP="00590A19">
            <w:pPr>
              <w:rPr>
                <w:ins w:id="7454" w:author="chaniaayulestari@outlook.com" w:date="2021-11-14T08:52:00Z"/>
                <w:b/>
              </w:rPr>
            </w:pPr>
            <w:ins w:id="7455" w:author="chaniaayulestari@outlook.com" w:date="2021-11-14T08:52:00Z">
              <w:r w:rsidRPr="0044182F">
                <w:rPr>
                  <w:b/>
                </w:rPr>
                <w:t>Name</w:t>
              </w:r>
            </w:ins>
          </w:p>
        </w:tc>
        <w:tc>
          <w:tcPr>
            <w:tcW w:w="4104" w:type="dxa"/>
            <w:shd w:val="clear" w:color="auto" w:fill="F2EE98"/>
            <w:vAlign w:val="center"/>
          </w:tcPr>
          <w:p w14:paraId="3B3233E0" w14:textId="0B0B46DC" w:rsidR="00B84F62" w:rsidRPr="00A46E0B" w:rsidRDefault="00B84F62" w:rsidP="00590A19">
            <w:pPr>
              <w:rPr>
                <w:ins w:id="7456" w:author="chaniaayulestari@outlook.com" w:date="2021-11-14T08:52:00Z"/>
              </w:rPr>
            </w:pPr>
            <w:ins w:id="7457" w:author="chaniaayulestari@outlook.com" w:date="2021-11-14T08:52:00Z">
              <w:r>
                <w:t>Cetak Laporan Absen</w:t>
              </w:r>
            </w:ins>
          </w:p>
        </w:tc>
      </w:tr>
      <w:tr w:rsidR="00B84F62" w:rsidRPr="002F6C1D" w14:paraId="5C5EE504" w14:textId="77777777" w:rsidTr="00590A19">
        <w:trPr>
          <w:gridAfter w:val="1"/>
          <w:wAfter w:w="6" w:type="dxa"/>
          <w:jc w:val="center"/>
          <w:ins w:id="7458" w:author="chaniaayulestari@outlook.com" w:date="2021-11-14T08:52:00Z"/>
        </w:trPr>
        <w:tc>
          <w:tcPr>
            <w:tcW w:w="3823" w:type="dxa"/>
          </w:tcPr>
          <w:p w14:paraId="755AFFDB" w14:textId="77777777" w:rsidR="00B84F62" w:rsidRPr="0044182F" w:rsidRDefault="00B84F62" w:rsidP="00590A19">
            <w:pPr>
              <w:rPr>
                <w:ins w:id="7459" w:author="chaniaayulestari@outlook.com" w:date="2021-11-14T08:52:00Z"/>
                <w:b/>
              </w:rPr>
            </w:pPr>
            <w:ins w:id="7460" w:author="chaniaayulestari@outlook.com" w:date="2021-11-14T08:52:00Z">
              <w:r w:rsidRPr="0044182F">
                <w:rPr>
                  <w:b/>
                </w:rPr>
                <w:t>ID</w:t>
              </w:r>
            </w:ins>
          </w:p>
        </w:tc>
        <w:tc>
          <w:tcPr>
            <w:tcW w:w="4104" w:type="dxa"/>
            <w:vAlign w:val="center"/>
          </w:tcPr>
          <w:p w14:paraId="3F167A4E" w14:textId="6A8EE2AA" w:rsidR="00B84F62" w:rsidRPr="002F6C1D" w:rsidRDefault="00B84F62" w:rsidP="00590A19">
            <w:pPr>
              <w:rPr>
                <w:ins w:id="7461" w:author="chaniaayulestari@outlook.com" w:date="2021-11-14T08:52:00Z"/>
              </w:rPr>
            </w:pPr>
            <w:ins w:id="7462" w:author="chaniaayulestari@outlook.com" w:date="2021-11-14T08:52:00Z">
              <w:r>
                <w:t>RC2</w:t>
              </w:r>
            </w:ins>
            <w:ins w:id="7463" w:author="Rafi Aziizi" w:date="2021-11-14T09:45:00Z">
              <w:r w:rsidR="00927D1D">
                <w:t>0</w:t>
              </w:r>
            </w:ins>
            <w:ins w:id="7464" w:author="chaniaayulestari@outlook.com" w:date="2021-11-14T08:52:00Z">
              <w:del w:id="7465" w:author="Rafi Aziizi" w:date="2021-11-14T09:45:00Z">
                <w:r w:rsidDel="00927D1D">
                  <w:delText>1</w:delText>
                </w:r>
              </w:del>
            </w:ins>
          </w:p>
        </w:tc>
      </w:tr>
      <w:tr w:rsidR="00B84F62" w:rsidRPr="000C722D" w14:paraId="5A4EA867" w14:textId="77777777" w:rsidTr="00590A19">
        <w:trPr>
          <w:gridAfter w:val="1"/>
          <w:wAfter w:w="6" w:type="dxa"/>
          <w:jc w:val="center"/>
          <w:ins w:id="7466" w:author="chaniaayulestari@outlook.com" w:date="2021-11-14T08:52:00Z"/>
        </w:trPr>
        <w:tc>
          <w:tcPr>
            <w:tcW w:w="3823" w:type="dxa"/>
          </w:tcPr>
          <w:p w14:paraId="3F84ACC2" w14:textId="77777777" w:rsidR="00B84F62" w:rsidRPr="0044182F" w:rsidRDefault="00B84F62" w:rsidP="00590A19">
            <w:pPr>
              <w:rPr>
                <w:ins w:id="7467" w:author="chaniaayulestari@outlook.com" w:date="2021-11-14T08:52:00Z"/>
                <w:b/>
              </w:rPr>
            </w:pPr>
            <w:ins w:id="7468" w:author="chaniaayulestari@outlook.com" w:date="2021-11-14T08:52:00Z">
              <w:r w:rsidRPr="0044182F">
                <w:rPr>
                  <w:b/>
                </w:rPr>
                <w:t>Description</w:t>
              </w:r>
            </w:ins>
          </w:p>
        </w:tc>
        <w:tc>
          <w:tcPr>
            <w:tcW w:w="4104" w:type="dxa"/>
          </w:tcPr>
          <w:p w14:paraId="5FE4744D" w14:textId="50DAC557" w:rsidR="00B84F62" w:rsidRPr="000C722D" w:rsidRDefault="00B84F62" w:rsidP="00590A19">
            <w:pPr>
              <w:rPr>
                <w:ins w:id="7469" w:author="chaniaayulestari@outlook.com" w:date="2021-11-14T08:52:00Z"/>
              </w:rPr>
            </w:pPr>
            <w:ins w:id="7470" w:author="chaniaayulestari@outlook.com" w:date="2021-11-14T08:52:00Z">
              <w:r>
                <w:t xml:space="preserve">Use </w:t>
              </w:r>
            </w:ins>
            <w:ins w:id="7471" w:author="Rafi Aziizi" w:date="2021-11-14T11:59:00Z">
              <w:r w:rsidR="00932121">
                <w:t xml:space="preserve">case </w:t>
              </w:r>
            </w:ins>
            <w:ins w:id="7472" w:author="chaniaayulestari@outlook.com" w:date="2021-11-14T08:52:00Z">
              <w:r>
                <w:t xml:space="preserve">ini akan dijalankan apabila admin ingin mencetak laporan absen dalam periode tertentu </w:t>
              </w:r>
            </w:ins>
          </w:p>
        </w:tc>
      </w:tr>
      <w:tr w:rsidR="00B84F62" w:rsidRPr="002F6C1D" w14:paraId="3EECAADE" w14:textId="77777777" w:rsidTr="00590A19">
        <w:trPr>
          <w:gridAfter w:val="1"/>
          <w:wAfter w:w="6" w:type="dxa"/>
          <w:jc w:val="center"/>
          <w:ins w:id="7473" w:author="chaniaayulestari@outlook.com" w:date="2021-11-14T08:52:00Z"/>
        </w:trPr>
        <w:tc>
          <w:tcPr>
            <w:tcW w:w="3823" w:type="dxa"/>
          </w:tcPr>
          <w:p w14:paraId="169F6FFB" w14:textId="77777777" w:rsidR="00B84F62" w:rsidRPr="0044182F" w:rsidRDefault="00B84F62" w:rsidP="00590A19">
            <w:pPr>
              <w:rPr>
                <w:ins w:id="7474" w:author="chaniaayulestari@outlook.com" w:date="2021-11-14T08:52:00Z"/>
                <w:b/>
              </w:rPr>
            </w:pPr>
            <w:ins w:id="7475" w:author="chaniaayulestari@outlook.com" w:date="2021-11-14T08:52:00Z">
              <w:r w:rsidRPr="0044182F">
                <w:rPr>
                  <w:b/>
                </w:rPr>
                <w:t>Actors</w:t>
              </w:r>
            </w:ins>
          </w:p>
        </w:tc>
        <w:tc>
          <w:tcPr>
            <w:tcW w:w="4104" w:type="dxa"/>
            <w:vAlign w:val="center"/>
          </w:tcPr>
          <w:p w14:paraId="7D97AD9F" w14:textId="16B5866F" w:rsidR="00B84F62" w:rsidRPr="002F6C1D" w:rsidRDefault="00B84F62" w:rsidP="00590A19">
            <w:pPr>
              <w:rPr>
                <w:ins w:id="7476" w:author="chaniaayulestari@outlook.com" w:date="2021-11-14T08:52:00Z"/>
              </w:rPr>
            </w:pPr>
            <w:ins w:id="7477" w:author="chaniaayulestari@outlook.com" w:date="2021-11-14T08:52:00Z">
              <w:del w:id="7478" w:author="Rafi Aziizi" w:date="2021-11-14T12:01:00Z">
                <w:r w:rsidDel="00AE0E68">
                  <w:delText xml:space="preserve">Bag. IT, </w:delText>
                </w:r>
              </w:del>
              <w:r>
                <w:t>Guru BK</w:t>
              </w:r>
            </w:ins>
          </w:p>
        </w:tc>
      </w:tr>
      <w:tr w:rsidR="00B84F62" w:rsidRPr="007B7AB3" w14:paraId="2D7038A4" w14:textId="77777777" w:rsidTr="00590A19">
        <w:trPr>
          <w:gridAfter w:val="1"/>
          <w:wAfter w:w="6" w:type="dxa"/>
          <w:jc w:val="center"/>
          <w:ins w:id="7479" w:author="chaniaayulestari@outlook.com" w:date="2021-11-14T08:52:00Z"/>
        </w:trPr>
        <w:tc>
          <w:tcPr>
            <w:tcW w:w="3823" w:type="dxa"/>
          </w:tcPr>
          <w:p w14:paraId="1863D51A" w14:textId="77777777" w:rsidR="00B84F62" w:rsidRPr="0044182F" w:rsidRDefault="00B84F62" w:rsidP="00590A19">
            <w:pPr>
              <w:rPr>
                <w:ins w:id="7480" w:author="chaniaayulestari@outlook.com" w:date="2021-11-14T08:52:00Z"/>
                <w:b/>
              </w:rPr>
            </w:pPr>
            <w:ins w:id="7481" w:author="chaniaayulestari@outlook.com" w:date="2021-11-14T08:52:00Z">
              <w:r w:rsidRPr="0044182F">
                <w:rPr>
                  <w:b/>
                </w:rPr>
                <w:t>Frequency of Use</w:t>
              </w:r>
            </w:ins>
          </w:p>
        </w:tc>
        <w:tc>
          <w:tcPr>
            <w:tcW w:w="4104" w:type="dxa"/>
            <w:vAlign w:val="center"/>
          </w:tcPr>
          <w:p w14:paraId="48F300BD" w14:textId="77777777" w:rsidR="00B84F62" w:rsidRPr="007B7AB3" w:rsidRDefault="00B84F62" w:rsidP="00590A19">
            <w:pPr>
              <w:rPr>
                <w:ins w:id="7482" w:author="chaniaayulestari@outlook.com" w:date="2021-11-14T08:52:00Z"/>
                <w:i/>
                <w:iCs/>
              </w:rPr>
            </w:pPr>
            <w:ins w:id="7483" w:author="chaniaayulestari@outlook.com" w:date="2021-11-14T08:52:00Z">
              <w:r>
                <w:rPr>
                  <w:i/>
                  <w:iCs/>
                </w:rPr>
                <w:t>Conditional</w:t>
              </w:r>
            </w:ins>
          </w:p>
        </w:tc>
      </w:tr>
      <w:tr w:rsidR="00B84F62" w:rsidRPr="0044182F" w14:paraId="1FECDAF3" w14:textId="77777777" w:rsidTr="00590A19">
        <w:trPr>
          <w:gridAfter w:val="1"/>
          <w:wAfter w:w="6" w:type="dxa"/>
          <w:jc w:val="center"/>
          <w:ins w:id="7484" w:author="chaniaayulestari@outlook.com" w:date="2021-11-14T08:52:00Z"/>
        </w:trPr>
        <w:tc>
          <w:tcPr>
            <w:tcW w:w="3823" w:type="dxa"/>
          </w:tcPr>
          <w:p w14:paraId="4539A739" w14:textId="77777777" w:rsidR="00B84F62" w:rsidRPr="0044182F" w:rsidRDefault="00B84F62" w:rsidP="00590A19">
            <w:pPr>
              <w:rPr>
                <w:ins w:id="7485" w:author="chaniaayulestari@outlook.com" w:date="2021-11-14T08:52:00Z"/>
                <w:b/>
              </w:rPr>
            </w:pPr>
            <w:ins w:id="7486" w:author="chaniaayulestari@outlook.com" w:date="2021-11-14T08:52:00Z">
              <w:r w:rsidRPr="0044182F">
                <w:rPr>
                  <w:b/>
                </w:rPr>
                <w:t>Triggers</w:t>
              </w:r>
            </w:ins>
          </w:p>
        </w:tc>
        <w:tc>
          <w:tcPr>
            <w:tcW w:w="4104" w:type="dxa"/>
            <w:vAlign w:val="center"/>
          </w:tcPr>
          <w:p w14:paraId="4FD0FFA9" w14:textId="6764C648" w:rsidR="00B84F62" w:rsidRPr="0044182F" w:rsidRDefault="00B84F62" w:rsidP="00590A19">
            <w:pPr>
              <w:rPr>
                <w:ins w:id="7487" w:author="chaniaayulestari@outlook.com" w:date="2021-11-14T08:52:00Z"/>
              </w:rPr>
            </w:pPr>
            <w:ins w:id="7488" w:author="chaniaayulestari@outlook.com" w:date="2021-11-14T08:53:00Z">
              <w:r>
                <w:t>C</w:t>
              </w:r>
            </w:ins>
            <w:ins w:id="7489" w:author="chaniaayulestari@outlook.com" w:date="2021-11-14T08:52:00Z">
              <w:r>
                <w:t xml:space="preserve">etak laporan </w:t>
              </w:r>
            </w:ins>
          </w:p>
        </w:tc>
      </w:tr>
      <w:tr w:rsidR="00B84F62" w:rsidRPr="00435CA8" w14:paraId="4190F9C5" w14:textId="77777777" w:rsidTr="00590A19">
        <w:trPr>
          <w:gridAfter w:val="1"/>
          <w:wAfter w:w="6" w:type="dxa"/>
          <w:jc w:val="center"/>
          <w:ins w:id="7490" w:author="chaniaayulestari@outlook.com" w:date="2021-11-14T08:52:00Z"/>
        </w:trPr>
        <w:tc>
          <w:tcPr>
            <w:tcW w:w="3823" w:type="dxa"/>
          </w:tcPr>
          <w:p w14:paraId="5C986CF9" w14:textId="77777777" w:rsidR="00B84F62" w:rsidRPr="0044182F" w:rsidRDefault="00B84F62" w:rsidP="00590A19">
            <w:pPr>
              <w:rPr>
                <w:ins w:id="7491" w:author="chaniaayulestari@outlook.com" w:date="2021-11-14T08:52:00Z"/>
                <w:b/>
              </w:rPr>
            </w:pPr>
            <w:ins w:id="7492" w:author="chaniaayulestari@outlook.com" w:date="2021-11-14T08:52:00Z">
              <w:r w:rsidRPr="0044182F">
                <w:rPr>
                  <w:b/>
                </w:rPr>
                <w:lastRenderedPageBreak/>
                <w:t>Pre-Conditions</w:t>
              </w:r>
            </w:ins>
          </w:p>
        </w:tc>
        <w:tc>
          <w:tcPr>
            <w:tcW w:w="4104" w:type="dxa"/>
            <w:vAlign w:val="center"/>
          </w:tcPr>
          <w:p w14:paraId="5E997E59" w14:textId="5019064F" w:rsidR="00B84F62" w:rsidRPr="00435CA8" w:rsidRDefault="00DD38C3" w:rsidP="00590A19">
            <w:pPr>
              <w:rPr>
                <w:ins w:id="7493" w:author="chaniaayulestari@outlook.com" w:date="2021-11-14T08:52:00Z"/>
              </w:rPr>
            </w:pPr>
            <w:ins w:id="7494" w:author="chaniaayulestari@outlook.com" w:date="2021-11-14T08:54:00Z">
              <w:r>
                <w:t>dokumen belum tercetak</w:t>
              </w:r>
            </w:ins>
          </w:p>
        </w:tc>
      </w:tr>
      <w:tr w:rsidR="00B84F62" w:rsidRPr="0048762E" w14:paraId="72E77444" w14:textId="77777777" w:rsidTr="00590A19">
        <w:trPr>
          <w:gridAfter w:val="1"/>
          <w:wAfter w:w="6" w:type="dxa"/>
          <w:jc w:val="center"/>
          <w:ins w:id="7495" w:author="chaniaayulestari@outlook.com" w:date="2021-11-14T08:52:00Z"/>
        </w:trPr>
        <w:tc>
          <w:tcPr>
            <w:tcW w:w="3823" w:type="dxa"/>
          </w:tcPr>
          <w:p w14:paraId="71CAC172" w14:textId="77777777" w:rsidR="00B84F62" w:rsidRPr="0044182F" w:rsidRDefault="00B84F62" w:rsidP="00590A19">
            <w:pPr>
              <w:rPr>
                <w:ins w:id="7496" w:author="chaniaayulestari@outlook.com" w:date="2021-11-14T08:52:00Z"/>
                <w:b/>
              </w:rPr>
            </w:pPr>
            <w:ins w:id="7497" w:author="chaniaayulestari@outlook.com" w:date="2021-11-14T08:52:00Z">
              <w:r w:rsidRPr="0044182F">
                <w:rPr>
                  <w:b/>
                </w:rPr>
                <w:t>Post-Conditions</w:t>
              </w:r>
            </w:ins>
          </w:p>
        </w:tc>
        <w:tc>
          <w:tcPr>
            <w:tcW w:w="4104" w:type="dxa"/>
            <w:vAlign w:val="center"/>
          </w:tcPr>
          <w:p w14:paraId="0A6C2C2D" w14:textId="6FC4A6DF" w:rsidR="00B84F62" w:rsidRPr="0048762E" w:rsidRDefault="00DD38C3" w:rsidP="00590A19">
            <w:pPr>
              <w:rPr>
                <w:ins w:id="7498" w:author="chaniaayulestari@outlook.com" w:date="2021-11-14T08:52:00Z"/>
              </w:rPr>
            </w:pPr>
            <w:ins w:id="7499" w:author="chaniaayulestari@outlook.com" w:date="2021-11-14T08:54:00Z">
              <w:r>
                <w:t>dokumen sudah tercetak</w:t>
              </w:r>
            </w:ins>
            <w:ins w:id="7500" w:author="chaniaayulestari@outlook.com" w:date="2021-11-14T08:53:00Z">
              <w:r>
                <w:t xml:space="preserve"> </w:t>
              </w:r>
            </w:ins>
          </w:p>
        </w:tc>
      </w:tr>
      <w:tr w:rsidR="00B84F62" w:rsidRPr="0044182F" w14:paraId="04B32125" w14:textId="77777777" w:rsidTr="00590A19">
        <w:trPr>
          <w:gridAfter w:val="1"/>
          <w:wAfter w:w="6" w:type="dxa"/>
          <w:jc w:val="center"/>
          <w:ins w:id="7501" w:author="chaniaayulestari@outlook.com" w:date="2021-11-14T08:52:00Z"/>
        </w:trPr>
        <w:tc>
          <w:tcPr>
            <w:tcW w:w="7927" w:type="dxa"/>
            <w:gridSpan w:val="2"/>
            <w:shd w:val="clear" w:color="auto" w:fill="F2EE98"/>
          </w:tcPr>
          <w:p w14:paraId="34643E34" w14:textId="77777777" w:rsidR="00B84F62" w:rsidRPr="0044182F" w:rsidRDefault="00B84F62" w:rsidP="00590A19">
            <w:pPr>
              <w:jc w:val="center"/>
              <w:rPr>
                <w:ins w:id="7502" w:author="chaniaayulestari@outlook.com" w:date="2021-11-14T08:52:00Z"/>
                <w:b/>
              </w:rPr>
            </w:pPr>
            <w:ins w:id="7503" w:author="chaniaayulestari@outlook.com" w:date="2021-11-14T08:52:00Z">
              <w:r w:rsidRPr="0044182F">
                <w:rPr>
                  <w:b/>
                </w:rPr>
                <w:t>Main Course</w:t>
              </w:r>
            </w:ins>
          </w:p>
        </w:tc>
      </w:tr>
      <w:tr w:rsidR="00B84F62" w:rsidRPr="0044182F" w14:paraId="3D080F4D" w14:textId="77777777" w:rsidTr="00590A19">
        <w:trPr>
          <w:jc w:val="center"/>
          <w:ins w:id="7504" w:author="chaniaayulestari@outlook.com" w:date="2021-11-14T08:52:00Z"/>
        </w:trPr>
        <w:tc>
          <w:tcPr>
            <w:tcW w:w="3823" w:type="dxa"/>
            <w:shd w:val="clear" w:color="auto" w:fill="F2EE98"/>
            <w:vAlign w:val="center"/>
          </w:tcPr>
          <w:p w14:paraId="670B2A28" w14:textId="30917818" w:rsidR="00B84F62" w:rsidRPr="0044182F" w:rsidRDefault="00DD38C3" w:rsidP="00590A19">
            <w:pPr>
              <w:jc w:val="center"/>
              <w:rPr>
                <w:ins w:id="7505" w:author="chaniaayulestari@outlook.com" w:date="2021-11-14T08:52:00Z"/>
                <w:b/>
              </w:rPr>
            </w:pPr>
            <w:ins w:id="7506" w:author="chaniaayulestari@outlook.com" w:date="2021-11-14T08:54:00Z">
              <w:r>
                <w:rPr>
                  <w:b/>
                </w:rPr>
                <w:t>Aksi Aktor</w:t>
              </w:r>
            </w:ins>
          </w:p>
        </w:tc>
        <w:tc>
          <w:tcPr>
            <w:tcW w:w="4110" w:type="dxa"/>
            <w:gridSpan w:val="2"/>
            <w:shd w:val="clear" w:color="auto" w:fill="F2EE98"/>
            <w:vAlign w:val="center"/>
          </w:tcPr>
          <w:p w14:paraId="325D36B2" w14:textId="77777777" w:rsidR="00B84F62" w:rsidRPr="0044182F" w:rsidRDefault="00B84F62" w:rsidP="00590A19">
            <w:pPr>
              <w:jc w:val="center"/>
              <w:rPr>
                <w:ins w:id="7507" w:author="chaniaayulestari@outlook.com" w:date="2021-11-14T08:52:00Z"/>
                <w:b/>
              </w:rPr>
            </w:pPr>
            <w:ins w:id="7508" w:author="chaniaayulestari@outlook.com" w:date="2021-11-14T08:52:00Z">
              <w:r w:rsidRPr="0044182F">
                <w:rPr>
                  <w:b/>
                </w:rPr>
                <w:t>Reaksi Sistem</w:t>
              </w:r>
            </w:ins>
          </w:p>
        </w:tc>
      </w:tr>
      <w:tr w:rsidR="00B84F62" w:rsidRPr="0044182F" w14:paraId="60D110E3" w14:textId="77777777" w:rsidTr="00590A19">
        <w:trPr>
          <w:jc w:val="center"/>
          <w:ins w:id="7509" w:author="chaniaayulestari@outlook.com" w:date="2021-11-14T08:52:00Z"/>
        </w:trPr>
        <w:tc>
          <w:tcPr>
            <w:tcW w:w="3823" w:type="dxa"/>
            <w:vAlign w:val="center"/>
          </w:tcPr>
          <w:p w14:paraId="793FBF22" w14:textId="1EBA2228" w:rsidR="00B84F62" w:rsidRPr="0044182F" w:rsidRDefault="00DD38C3">
            <w:pPr>
              <w:pStyle w:val="ListParagraph"/>
              <w:numPr>
                <w:ilvl w:val="0"/>
                <w:numId w:val="128"/>
              </w:numPr>
              <w:ind w:left="592"/>
              <w:rPr>
                <w:ins w:id="7510" w:author="chaniaayulestari@outlook.com" w:date="2021-11-14T08:52:00Z"/>
              </w:rPr>
              <w:pPrChange w:id="7511" w:author="chaniaayulestari@outlook.com" w:date="2021-11-14T08:54:00Z">
                <w:pPr>
                  <w:pStyle w:val="ListParagraph"/>
                  <w:ind w:left="443"/>
                </w:pPr>
              </w:pPrChange>
            </w:pPr>
            <w:ins w:id="7512" w:author="chaniaayulestari@outlook.com" w:date="2021-11-14T08:54:00Z">
              <w:r>
                <w:t xml:space="preserve">Aktor menekan </w:t>
              </w:r>
              <w:r>
                <w:rPr>
                  <w:i/>
                  <w:iCs/>
                </w:rPr>
                <w:t>button “</w:t>
              </w:r>
              <w:r>
                <w:t>cetak</w:t>
              </w:r>
              <w:r>
                <w:rPr>
                  <w:i/>
                  <w:iCs/>
                </w:rPr>
                <w:t>”</w:t>
              </w:r>
            </w:ins>
          </w:p>
        </w:tc>
        <w:tc>
          <w:tcPr>
            <w:tcW w:w="4110" w:type="dxa"/>
            <w:gridSpan w:val="2"/>
            <w:vAlign w:val="center"/>
          </w:tcPr>
          <w:p w14:paraId="1D94641B" w14:textId="7CB38615" w:rsidR="00B84F62" w:rsidRPr="0044182F" w:rsidRDefault="00B84F62">
            <w:pPr>
              <w:spacing w:after="160"/>
              <w:ind w:left="382"/>
              <w:rPr>
                <w:ins w:id="7513" w:author="chaniaayulestari@outlook.com" w:date="2021-11-14T08:52:00Z"/>
              </w:rPr>
              <w:pPrChange w:id="7514" w:author="chaniaayulestari@outlook.com" w:date="2021-11-14T08:54:00Z">
                <w:pPr>
                  <w:numPr>
                    <w:numId w:val="37"/>
                  </w:numPr>
                  <w:spacing w:after="160"/>
                  <w:ind w:left="382" w:hanging="360"/>
                </w:pPr>
              </w:pPrChange>
            </w:pPr>
            <w:ins w:id="7515" w:author="chaniaayulestari@outlook.com" w:date="2021-11-14T08:52:00Z">
              <w:r>
                <w:t xml:space="preserve">. </w:t>
              </w:r>
            </w:ins>
          </w:p>
        </w:tc>
      </w:tr>
      <w:tr w:rsidR="00B84F62" w14:paraId="78F49D89" w14:textId="77777777" w:rsidTr="00590A19">
        <w:trPr>
          <w:jc w:val="center"/>
          <w:ins w:id="7516" w:author="chaniaayulestari@outlook.com" w:date="2021-11-14T08:52:00Z"/>
        </w:trPr>
        <w:tc>
          <w:tcPr>
            <w:tcW w:w="3823" w:type="dxa"/>
            <w:vAlign w:val="center"/>
          </w:tcPr>
          <w:p w14:paraId="4F81AD54" w14:textId="77777777" w:rsidR="00B84F62" w:rsidRPr="0044182F" w:rsidRDefault="00B84F62" w:rsidP="00590A19">
            <w:pPr>
              <w:pStyle w:val="ListParagraph"/>
              <w:ind w:left="450"/>
              <w:rPr>
                <w:ins w:id="7517" w:author="chaniaayulestari@outlook.com" w:date="2021-11-14T08:52:00Z"/>
              </w:rPr>
            </w:pPr>
          </w:p>
        </w:tc>
        <w:tc>
          <w:tcPr>
            <w:tcW w:w="4110" w:type="dxa"/>
            <w:gridSpan w:val="2"/>
            <w:vAlign w:val="center"/>
          </w:tcPr>
          <w:p w14:paraId="3CE359B1" w14:textId="421C6ED0" w:rsidR="00B84F62" w:rsidRDefault="00DD38C3">
            <w:pPr>
              <w:pStyle w:val="ListParagraph"/>
              <w:numPr>
                <w:ilvl w:val="0"/>
                <w:numId w:val="128"/>
              </w:numPr>
              <w:spacing w:after="160"/>
              <w:rPr>
                <w:ins w:id="7518" w:author="chaniaayulestari@outlook.com" w:date="2021-11-14T08:52:00Z"/>
              </w:rPr>
              <w:pPrChange w:id="7519" w:author="chaniaayulestari@outlook.com" w:date="2021-11-14T08:55:00Z">
                <w:pPr>
                  <w:pStyle w:val="ListParagraph"/>
                  <w:numPr>
                    <w:numId w:val="37"/>
                  </w:numPr>
                  <w:spacing w:after="160"/>
                  <w:ind w:left="382" w:hanging="360"/>
                </w:pPr>
              </w:pPrChange>
            </w:pPr>
            <w:ins w:id="7520" w:author="chaniaayulestari@outlook.com" w:date="2021-11-14T08:55:00Z">
              <w:r>
                <w:t>Sistem mencetak laporan</w:t>
              </w:r>
            </w:ins>
          </w:p>
        </w:tc>
      </w:tr>
    </w:tbl>
    <w:p w14:paraId="67A4886D" w14:textId="77777777" w:rsidR="00B84F62" w:rsidRDefault="00B84F62">
      <w:pPr>
        <w:ind w:left="66"/>
        <w:rPr>
          <w:ins w:id="7521" w:author="chaniaayulestari@outlook.com" w:date="2021-11-14T08:51:00Z"/>
        </w:rPr>
        <w:pPrChange w:id="7522" w:author="chaniaayulestari@outlook.com" w:date="2021-11-14T08:52:00Z">
          <w:pPr>
            <w:pStyle w:val="ListParagraph"/>
            <w:numPr>
              <w:numId w:val="25"/>
            </w:numPr>
            <w:ind w:left="426" w:hanging="360"/>
          </w:pPr>
        </w:pPrChange>
      </w:pPr>
    </w:p>
    <w:p w14:paraId="4B700244" w14:textId="646D6447" w:rsidR="00270503" w:rsidDel="00B01799" w:rsidRDefault="00270503" w:rsidP="00FF2590">
      <w:pPr>
        <w:pStyle w:val="ListParagraph"/>
        <w:numPr>
          <w:ilvl w:val="0"/>
          <w:numId w:val="25"/>
        </w:numPr>
        <w:ind w:left="426"/>
        <w:rPr>
          <w:del w:id="7523" w:author="chaniaayulestari@outlook.com" w:date="2021-11-13T14:12:00Z"/>
        </w:rPr>
      </w:pPr>
      <w:r>
        <w:t>Skenario Notifikasi</w:t>
      </w:r>
    </w:p>
    <w:p w14:paraId="29892DAC" w14:textId="3006C6F8" w:rsidR="00117601" w:rsidRDefault="00117601">
      <w:pPr>
        <w:pStyle w:val="ListParagraph"/>
        <w:numPr>
          <w:ilvl w:val="0"/>
          <w:numId w:val="25"/>
        </w:numPr>
        <w:ind w:left="426"/>
        <w:pPrChange w:id="7524" w:author="chaniaayulestari@outlook.com" w:date="2021-11-13T14:12:00Z">
          <w:pPr>
            <w:pStyle w:val="Caption"/>
            <w:keepNext/>
            <w:jc w:val="center"/>
          </w:pPr>
        </w:pPrChange>
      </w:pPr>
      <w:del w:id="7525"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p>
    <w:p w14:paraId="5A0A132E" w14:textId="7CB18A38" w:rsidR="00B01799" w:rsidRDefault="00B01799">
      <w:pPr>
        <w:pStyle w:val="Caption"/>
        <w:keepNext/>
        <w:jc w:val="center"/>
        <w:rPr>
          <w:ins w:id="7526" w:author="chaniaayulestari@outlook.com" w:date="2021-11-13T14:13:00Z"/>
        </w:rPr>
        <w:pPrChange w:id="7527" w:author="chaniaayulestari@outlook.com" w:date="2021-11-13T14:13:00Z">
          <w:pPr/>
        </w:pPrChange>
      </w:pPr>
      <w:bookmarkStart w:id="7528" w:name="_Toc87950200"/>
      <w:ins w:id="7529" w:author="chaniaayulestari@outlook.com" w:date="2021-11-13T14:13:00Z">
        <w:r>
          <w:t xml:space="preserve">Tabel 3. </w:t>
        </w:r>
      </w:ins>
      <w:ins w:id="7530" w:author="Rafi Aziizi" w:date="2021-11-14T11:08:00Z">
        <w:r w:rsidR="001B2DEA">
          <w:fldChar w:fldCharType="begin"/>
        </w:r>
        <w:r w:rsidR="001B2DEA">
          <w:instrText xml:space="preserve"> SEQ Tabel_3. \* ARABIC </w:instrText>
        </w:r>
      </w:ins>
      <w:r w:rsidR="001B2DEA">
        <w:fldChar w:fldCharType="separate"/>
      </w:r>
      <w:ins w:id="7531" w:author="Rafi Aziizi" w:date="2021-11-14T11:08:00Z">
        <w:r w:rsidR="001B2DEA">
          <w:rPr>
            <w:noProof/>
          </w:rPr>
          <w:t>46</w:t>
        </w:r>
        <w:r w:rsidR="001B2DEA">
          <w:fldChar w:fldCharType="end"/>
        </w:r>
      </w:ins>
      <w:ins w:id="7532" w:author="chaniaayulestari@outlook.com" w:date="2021-11-13T14:13:00Z">
        <w:del w:id="7533" w:author="Rafi Aziizi" w:date="2021-11-14T09:52:00Z">
          <w:r w:rsidDel="003640C9">
            <w:fldChar w:fldCharType="begin"/>
          </w:r>
          <w:r w:rsidDel="003640C9">
            <w:delInstrText xml:space="preserve"> SEQ Tabel_3. \* ARABIC </w:delInstrText>
          </w:r>
        </w:del>
      </w:ins>
      <w:del w:id="7534" w:author="Rafi Aziizi" w:date="2021-11-14T09:52:00Z">
        <w:r w:rsidDel="003640C9">
          <w:fldChar w:fldCharType="separate"/>
        </w:r>
      </w:del>
      <w:ins w:id="7535" w:author="chaniaayulestari@outlook.com" w:date="2021-11-14T09:28:00Z">
        <w:del w:id="7536" w:author="Rafi Aziizi" w:date="2021-11-14T09:52:00Z">
          <w:r w:rsidR="0024161C" w:rsidDel="003640C9">
            <w:rPr>
              <w:noProof/>
            </w:rPr>
            <w:delText>45</w:delText>
          </w:r>
        </w:del>
      </w:ins>
      <w:ins w:id="7537" w:author="chaniaayulestari@outlook.com" w:date="2021-11-13T14:25:00Z">
        <w:del w:id="7538" w:author="Rafi Aziizi" w:date="2021-11-14T09:52:00Z">
          <w:r w:rsidR="00456266" w:rsidDel="003640C9">
            <w:rPr>
              <w:noProof/>
            </w:rPr>
            <w:delText>43</w:delText>
          </w:r>
        </w:del>
      </w:ins>
      <w:ins w:id="7539" w:author="chaniaayulestari@outlook.com" w:date="2021-11-13T14:13:00Z">
        <w:del w:id="7540" w:author="Rafi Aziizi" w:date="2021-11-14T09:52:00Z">
          <w:r w:rsidDel="003640C9">
            <w:fldChar w:fldCharType="end"/>
          </w:r>
        </w:del>
        <w:r>
          <w:t xml:space="preserve"> Skenario Notifikasi</w:t>
        </w:r>
        <w:bookmarkEnd w:id="7528"/>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541" w:author="chaniaayulestari@outlook.com"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7542">
          <w:tblGrid>
            <w:gridCol w:w="2896"/>
            <w:gridCol w:w="2001"/>
            <w:gridCol w:w="1029"/>
            <w:gridCol w:w="2001"/>
          </w:tblGrid>
        </w:tblGridChange>
      </w:tblGrid>
      <w:tr w:rsidR="000B2B6A" w:rsidRPr="00A46E0B" w14:paraId="29A9A639" w14:textId="77777777" w:rsidTr="00B01799">
        <w:trPr>
          <w:gridAfter w:val="1"/>
          <w:wAfter w:w="6" w:type="dxa"/>
          <w:jc w:val="center"/>
          <w:trPrChange w:id="7543" w:author="chaniaayulestari@outlook.com" w:date="2021-11-13T14:12:00Z">
            <w:trPr>
              <w:jc w:val="center"/>
            </w:trPr>
          </w:trPrChange>
        </w:trPr>
        <w:tc>
          <w:tcPr>
            <w:tcW w:w="3823" w:type="dxa"/>
            <w:shd w:val="clear" w:color="auto" w:fill="F2EE98"/>
            <w:tcPrChange w:id="7544" w:author="chaniaayulestari@outlook.com"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7545" w:author="chaniaayulestari@outlook.com" w:date="2021-11-13T14:12:00Z">
              <w:tcPr>
                <w:tcW w:w="3030" w:type="dxa"/>
                <w:gridSpan w:val="2"/>
                <w:shd w:val="clear" w:color="auto" w:fill="F2EE98"/>
                <w:vAlign w:val="center"/>
              </w:tcPr>
            </w:tcPrChange>
          </w:tcPr>
          <w:p w14:paraId="2BEFCD74" w14:textId="6FD3575D" w:rsidR="000B2B6A" w:rsidRPr="00A46E0B" w:rsidRDefault="000B2B6A" w:rsidP="003E4796">
            <w:r>
              <w:t xml:space="preserve">Notifikasi </w:t>
            </w:r>
          </w:p>
        </w:tc>
      </w:tr>
      <w:tr w:rsidR="000B2B6A" w:rsidRPr="002F6C1D" w14:paraId="5F7A2110" w14:textId="77777777" w:rsidTr="00B01799">
        <w:trPr>
          <w:gridAfter w:val="1"/>
          <w:wAfter w:w="6" w:type="dxa"/>
          <w:jc w:val="center"/>
          <w:trPrChange w:id="7546" w:author="chaniaayulestari@outlook.com" w:date="2021-11-13T14:12:00Z">
            <w:trPr>
              <w:jc w:val="center"/>
            </w:trPr>
          </w:trPrChange>
        </w:trPr>
        <w:tc>
          <w:tcPr>
            <w:tcW w:w="3823" w:type="dxa"/>
            <w:tcPrChange w:id="7547" w:author="chaniaayulestari@outlook.com"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7548" w:author="chaniaayulestari@outlook.com" w:date="2021-11-13T14:12:00Z">
              <w:tcPr>
                <w:tcW w:w="3030" w:type="dxa"/>
                <w:gridSpan w:val="2"/>
                <w:vAlign w:val="center"/>
              </w:tcPr>
            </w:tcPrChange>
          </w:tcPr>
          <w:p w14:paraId="6C38F0C8" w14:textId="069A96E3" w:rsidR="000B2B6A" w:rsidRPr="002F6C1D" w:rsidRDefault="000B2B6A" w:rsidP="003E4796">
            <w:r>
              <w:t>RC</w:t>
            </w:r>
            <w:r w:rsidR="007B6A3E">
              <w:t>2</w:t>
            </w:r>
            <w:ins w:id="7549" w:author="Rafi Aziizi" w:date="2021-11-14T09:45:00Z">
              <w:r w:rsidR="00927D1D">
                <w:t>1</w:t>
              </w:r>
            </w:ins>
            <w:ins w:id="7550" w:author="chaniaayulestari@outlook.com" w:date="2021-11-14T08:51:00Z">
              <w:del w:id="7551" w:author="Rafi Aziizi" w:date="2021-11-14T09:45:00Z">
                <w:r w:rsidR="00B84F62" w:rsidDel="00927D1D">
                  <w:delText>2</w:delText>
                </w:r>
              </w:del>
            </w:ins>
            <w:del w:id="7552" w:author="chaniaayulestari@outlook.com" w:date="2021-11-14T08:50:00Z">
              <w:r w:rsidR="007B6A3E" w:rsidDel="00B84F62">
                <w:delText>0</w:delText>
              </w:r>
            </w:del>
          </w:p>
        </w:tc>
      </w:tr>
      <w:tr w:rsidR="000B2B6A" w:rsidRPr="000C722D" w14:paraId="3815BCDA" w14:textId="77777777" w:rsidTr="00B01799">
        <w:trPr>
          <w:gridAfter w:val="1"/>
          <w:wAfter w:w="6" w:type="dxa"/>
          <w:jc w:val="center"/>
          <w:trPrChange w:id="7553" w:author="chaniaayulestari@outlook.com" w:date="2021-11-13T14:12:00Z">
            <w:trPr>
              <w:jc w:val="center"/>
            </w:trPr>
          </w:trPrChange>
        </w:trPr>
        <w:tc>
          <w:tcPr>
            <w:tcW w:w="3823" w:type="dxa"/>
            <w:tcPrChange w:id="7554" w:author="chaniaayulestari@outlook.com"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7555" w:author="chaniaayulestari@outlook.com" w:date="2021-11-13T14:12:00Z">
              <w:tcPr>
                <w:tcW w:w="3030" w:type="dxa"/>
                <w:gridSpan w:val="2"/>
              </w:tcPr>
            </w:tcPrChange>
          </w:tcPr>
          <w:p w14:paraId="7874E8D9" w14:textId="0DCD074D" w:rsidR="000B2B6A" w:rsidRPr="000C722D" w:rsidRDefault="000B2B6A" w:rsidP="003E4796">
            <w:r>
              <w:t>Use ini akan dijalankan apabila terdapat keadaan dimana terdapat siswa yang berstatus alpha lebih dari sama dengan 3 kali</w:t>
            </w:r>
            <w:r w:rsidR="0087570E">
              <w:t>, 6 kali hingga 9 kali</w:t>
            </w:r>
            <w:r>
              <w:t>.</w:t>
            </w:r>
          </w:p>
        </w:tc>
      </w:tr>
      <w:tr w:rsidR="000B2B6A" w:rsidRPr="002F6C1D" w14:paraId="071702DF" w14:textId="77777777" w:rsidTr="00B01799">
        <w:trPr>
          <w:gridAfter w:val="1"/>
          <w:wAfter w:w="6" w:type="dxa"/>
          <w:jc w:val="center"/>
          <w:trPrChange w:id="7556" w:author="chaniaayulestari@outlook.com" w:date="2021-11-13T14:12:00Z">
            <w:trPr>
              <w:jc w:val="center"/>
            </w:trPr>
          </w:trPrChange>
        </w:trPr>
        <w:tc>
          <w:tcPr>
            <w:tcW w:w="3823" w:type="dxa"/>
            <w:tcPrChange w:id="7557" w:author="chaniaayulestari@outlook.com"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7558" w:author="chaniaayulestari@outlook.com" w:date="2021-11-13T14:12:00Z">
              <w:tcPr>
                <w:tcW w:w="3030" w:type="dxa"/>
                <w:gridSpan w:val="2"/>
                <w:vAlign w:val="center"/>
              </w:tcPr>
            </w:tcPrChange>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B01799">
        <w:trPr>
          <w:gridAfter w:val="1"/>
          <w:wAfter w:w="6" w:type="dxa"/>
          <w:jc w:val="center"/>
          <w:trPrChange w:id="7559" w:author="chaniaayulestari@outlook.com" w:date="2021-11-13T14:12:00Z">
            <w:trPr>
              <w:jc w:val="center"/>
            </w:trPr>
          </w:trPrChange>
        </w:trPr>
        <w:tc>
          <w:tcPr>
            <w:tcW w:w="3823" w:type="dxa"/>
            <w:tcPrChange w:id="7560" w:author="chaniaayulestari@outlook.com" w:date="2021-11-13T14:12: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4104" w:type="dxa"/>
            <w:vAlign w:val="center"/>
            <w:tcPrChange w:id="7561" w:author="chaniaayulestari@outlook.com"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7562" w:author="chaniaayulestari@outlook.com" w:date="2021-11-13T14:12:00Z">
            <w:trPr>
              <w:jc w:val="center"/>
            </w:trPr>
          </w:trPrChange>
        </w:trPr>
        <w:tc>
          <w:tcPr>
            <w:tcW w:w="3823" w:type="dxa"/>
            <w:tcPrChange w:id="7563" w:author="chaniaayulestari@outlook.com"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7564" w:author="chaniaayulestari@outlook.com" w:date="2021-11-13T14:12:00Z">
              <w:tcPr>
                <w:tcW w:w="3030" w:type="dxa"/>
                <w:gridSpan w:val="2"/>
                <w:vAlign w:val="center"/>
              </w:tcPr>
            </w:tcPrChange>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B01799">
        <w:trPr>
          <w:gridAfter w:val="1"/>
          <w:wAfter w:w="6" w:type="dxa"/>
          <w:jc w:val="center"/>
          <w:trPrChange w:id="7565" w:author="chaniaayulestari@outlook.com" w:date="2021-11-13T14:12:00Z">
            <w:trPr>
              <w:jc w:val="center"/>
            </w:trPr>
          </w:trPrChange>
        </w:trPr>
        <w:tc>
          <w:tcPr>
            <w:tcW w:w="3823" w:type="dxa"/>
            <w:tcPrChange w:id="7566" w:author="chaniaayulestari@outlook.com"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7567" w:author="chaniaayulestari@outlook.com" w:date="2021-11-13T14:12:00Z">
              <w:tcPr>
                <w:tcW w:w="3030" w:type="dxa"/>
                <w:gridSpan w:val="2"/>
                <w:vAlign w:val="center"/>
              </w:tcPr>
            </w:tcPrChange>
          </w:tcPr>
          <w:p w14:paraId="51D79D68" w14:textId="37FEF489" w:rsidR="000B2B6A" w:rsidRPr="00435CA8" w:rsidRDefault="00B956F6" w:rsidP="003E4796">
            <w:r>
              <w:t>Siswa tidak melakukan absensi.</w:t>
            </w:r>
          </w:p>
        </w:tc>
      </w:tr>
      <w:tr w:rsidR="000B2B6A" w:rsidRPr="0048762E" w14:paraId="2B1CE62C" w14:textId="77777777" w:rsidTr="00B01799">
        <w:trPr>
          <w:gridAfter w:val="1"/>
          <w:wAfter w:w="6" w:type="dxa"/>
          <w:jc w:val="center"/>
          <w:trPrChange w:id="7568" w:author="chaniaayulestari@outlook.com" w:date="2021-11-13T14:12:00Z">
            <w:trPr>
              <w:jc w:val="center"/>
            </w:trPr>
          </w:trPrChange>
        </w:trPr>
        <w:tc>
          <w:tcPr>
            <w:tcW w:w="3823" w:type="dxa"/>
            <w:tcPrChange w:id="7569" w:author="chaniaayulestari@outlook.com"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7570" w:author="chaniaayulestari@outlook.com"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EC162F">
        <w:trPr>
          <w:gridAfter w:val="1"/>
          <w:wAfter w:w="6" w:type="dxa"/>
          <w:jc w:val="center"/>
          <w:trPrChange w:id="7571" w:author="chaniaayulestari@outlook.com" w:date="2021-11-12T15:57:00Z">
            <w:trPr>
              <w:jc w:val="center"/>
            </w:trPr>
          </w:trPrChange>
        </w:trPr>
        <w:tc>
          <w:tcPr>
            <w:tcW w:w="7927" w:type="dxa"/>
            <w:gridSpan w:val="2"/>
            <w:shd w:val="clear" w:color="auto" w:fill="F2EE98"/>
            <w:tcPrChange w:id="7572" w:author="chaniaayulestari@outlook.com"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7573" w:author="chaniaayulestari@outlook.com" w:date="2021-11-13T14:12:00Z">
            <w:trPr>
              <w:gridAfter w:val="0"/>
              <w:wAfter w:w="2001" w:type="dxa"/>
              <w:jc w:val="center"/>
            </w:trPr>
          </w:trPrChange>
        </w:trPr>
        <w:tc>
          <w:tcPr>
            <w:tcW w:w="3823" w:type="dxa"/>
            <w:shd w:val="clear" w:color="auto" w:fill="F2EE98"/>
            <w:vAlign w:val="center"/>
            <w:tcPrChange w:id="7574" w:author="chaniaayulestari@outlook.com" w:date="2021-11-13T14:12:00Z">
              <w:tcPr>
                <w:tcW w:w="2896" w:type="dxa"/>
                <w:shd w:val="clear" w:color="auto" w:fill="F2EE98"/>
                <w:vAlign w:val="center"/>
              </w:tcPr>
            </w:tcPrChange>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4110" w:type="dxa"/>
            <w:gridSpan w:val="2"/>
            <w:shd w:val="clear" w:color="auto" w:fill="F2EE98"/>
            <w:vAlign w:val="center"/>
            <w:tcPrChange w:id="7575" w:author="chaniaayulestari@outlook.com"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B01799">
        <w:trPr>
          <w:jc w:val="center"/>
          <w:trPrChange w:id="7576" w:author="chaniaayulestari@outlook.com" w:date="2021-11-13T14:12:00Z">
            <w:trPr>
              <w:gridAfter w:val="0"/>
              <w:wAfter w:w="2001" w:type="dxa"/>
              <w:jc w:val="center"/>
            </w:trPr>
          </w:trPrChange>
        </w:trPr>
        <w:tc>
          <w:tcPr>
            <w:tcW w:w="3823" w:type="dxa"/>
            <w:vAlign w:val="center"/>
            <w:tcPrChange w:id="7577" w:author="chaniaayulestari@outlook.com"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7578" w:author="chaniaayulestari@outlook.com"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r>
              <w:t>Mengakses</w:t>
            </w:r>
            <w:del w:id="7579"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7580" w:author="Rafi Aziizi" w:date="2021-11-12T11:24:00Z">
              <w:r>
                <w:t xml:space="preserve"> data absensi yang memiliki status alpha lebih </w:t>
              </w:r>
            </w:ins>
            <w:ins w:id="7581" w:author="Rafi Aziizi" w:date="2021-11-12T11:25:00Z">
              <w:r>
                <w:t>dari sama dengan 3 kali dan kelipatan 3</w:t>
              </w:r>
            </w:ins>
            <w:del w:id="7582" w:author="Rafi Aziizi" w:date="2021-11-12T11:24:00Z">
              <w:r w:rsidDel="0036406D">
                <w:delText>a</w:delText>
              </w:r>
            </w:del>
            <w:r>
              <w:t xml:space="preserve">. </w:t>
            </w:r>
          </w:p>
        </w:tc>
      </w:tr>
      <w:tr w:rsidR="0036406D" w14:paraId="3ADC163B" w14:textId="77777777" w:rsidTr="00B01799">
        <w:trPr>
          <w:jc w:val="center"/>
          <w:trPrChange w:id="7583" w:author="chaniaayulestari@outlook.com" w:date="2021-11-13T14:12:00Z">
            <w:trPr>
              <w:gridAfter w:val="0"/>
              <w:wAfter w:w="2001" w:type="dxa"/>
              <w:jc w:val="center"/>
            </w:trPr>
          </w:trPrChange>
        </w:trPr>
        <w:tc>
          <w:tcPr>
            <w:tcW w:w="3823" w:type="dxa"/>
            <w:vAlign w:val="center"/>
            <w:tcPrChange w:id="7584" w:author="chaniaayulestari@outlook.com"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7585" w:author="chaniaayulestari@outlook.com"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B01799">
        <w:trPr>
          <w:jc w:val="center"/>
          <w:trPrChange w:id="7586" w:author="chaniaayulestari@outlook.com" w:date="2021-11-13T14:12:00Z">
            <w:trPr>
              <w:gridAfter w:val="0"/>
              <w:wAfter w:w="2001" w:type="dxa"/>
              <w:jc w:val="center"/>
            </w:trPr>
          </w:trPrChange>
        </w:trPr>
        <w:tc>
          <w:tcPr>
            <w:tcW w:w="3823" w:type="dxa"/>
            <w:vAlign w:val="center"/>
            <w:tcPrChange w:id="7587" w:author="chaniaayulestari@outlook.com" w:date="2021-11-13T14:12:00Z">
              <w:tcPr>
                <w:tcW w:w="2896" w:type="dxa"/>
                <w:vAlign w:val="center"/>
              </w:tcPr>
            </w:tcPrChange>
          </w:tcPr>
          <w:p w14:paraId="284DB737" w14:textId="3AAF58D7" w:rsidR="0036406D" w:rsidRDefault="0036406D" w:rsidP="00FF2590">
            <w:pPr>
              <w:pStyle w:val="ListParagraph"/>
              <w:numPr>
                <w:ilvl w:val="0"/>
                <w:numId w:val="37"/>
              </w:numPr>
              <w:ind w:left="301"/>
            </w:pPr>
            <w:r>
              <w:t>Menerima notifikasi dari sistem</w:t>
            </w:r>
          </w:p>
        </w:tc>
        <w:tc>
          <w:tcPr>
            <w:tcW w:w="4110" w:type="dxa"/>
            <w:gridSpan w:val="2"/>
            <w:vAlign w:val="center"/>
            <w:tcPrChange w:id="7588" w:author="chaniaayulestari@outlook.com"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AEEFBB9" w14:textId="701B33D4" w:rsidR="00DD38C3" w:rsidRDefault="00DD38C3">
      <w:pPr>
        <w:pStyle w:val="ListParagraph"/>
        <w:numPr>
          <w:ilvl w:val="0"/>
          <w:numId w:val="25"/>
        </w:numPr>
        <w:ind w:left="426"/>
        <w:rPr>
          <w:ins w:id="7589" w:author="chaniaayulestari@outlook.com" w:date="2021-11-14T08:57:00Z"/>
        </w:rPr>
      </w:pPr>
      <w:ins w:id="7590" w:author="chaniaayulestari@outlook.com" w:date="2021-11-14T08:56:00Z">
        <w:r>
          <w:t xml:space="preserve">Kelola </w:t>
        </w:r>
      </w:ins>
      <w:ins w:id="7591" w:author="chaniaayulestari@outlook.com" w:date="2021-11-14T09:20:00Z">
        <w:r w:rsidR="009B533F">
          <w:t xml:space="preserve">Data </w:t>
        </w:r>
      </w:ins>
      <w:ins w:id="7592" w:author="chaniaayulestari@outlook.com" w:date="2021-11-14T08:56:00Z">
        <w:r>
          <w:t>Siswa Ber</w:t>
        </w:r>
      </w:ins>
      <w:ins w:id="7593" w:author="chaniaayulestari@outlook.com" w:date="2021-11-14T08:57:00Z">
        <w:r>
          <w:t>masalah</w:t>
        </w:r>
      </w:ins>
    </w:p>
    <w:p w14:paraId="43D93F54" w14:textId="0DD12B74" w:rsidR="00DD38C3" w:rsidRDefault="00DD38C3">
      <w:pPr>
        <w:ind w:firstLine="426"/>
        <w:rPr>
          <w:ins w:id="7594" w:author="chaniaayulestari@outlook.com" w:date="2021-11-14T08:57:00Z"/>
        </w:rPr>
        <w:pPrChange w:id="7595" w:author="chaniaayulestari@outlook.com" w:date="2021-11-14T08:57:00Z">
          <w:pPr>
            <w:pStyle w:val="ListParagraph"/>
            <w:numPr>
              <w:numId w:val="25"/>
            </w:numPr>
            <w:ind w:hanging="360"/>
          </w:pPr>
        </w:pPrChange>
      </w:pPr>
      <w:ins w:id="7596" w:author="chaniaayulestari@outlook.com" w:date="2021-11-14T08:57:00Z">
        <w:r>
          <w:t xml:space="preserve">Pada skenario kelola </w:t>
        </w:r>
        <w:del w:id="7597" w:author="Rafi Aziizi" w:date="2021-11-14T09:56:00Z">
          <w:r w:rsidDel="00590A19">
            <w:delText>admin</w:delText>
          </w:r>
        </w:del>
      </w:ins>
      <w:ins w:id="7598" w:author="Rafi Aziizi" w:date="2021-11-14T09:56:00Z">
        <w:r w:rsidR="00590A19">
          <w:t>data siswa bermasalah</w:t>
        </w:r>
      </w:ins>
      <w:ins w:id="7599" w:author="chaniaayulestari@outlook.com" w:date="2021-11-14T08:57:00Z">
        <w:r>
          <w:t xml:space="preserve"> terdapat</w:t>
        </w:r>
      </w:ins>
      <w:ins w:id="7600" w:author="chaniaayulestari@outlook.com" w:date="2021-11-14T09:20:00Z">
        <w:r w:rsidR="009B533F">
          <w:t xml:space="preserve"> 2</w:t>
        </w:r>
      </w:ins>
      <w:ins w:id="7601" w:author="chaniaayulestari@outlook.com" w:date="2021-11-14T08:57:00Z">
        <w:r>
          <w:t xml:space="preserve"> generalisasi data yaitu </w:t>
        </w:r>
      </w:ins>
      <w:ins w:id="7602" w:author="chaniaayulestari@outlook.com" w:date="2021-11-14T09:19:00Z">
        <w:r w:rsidR="009B533F">
          <w:t>lihat data siswa bermasalah,</w:t>
        </w:r>
      </w:ins>
      <w:ins w:id="7603" w:author="chaniaayulestari@outlook.com" w:date="2021-11-14T08:57:00Z">
        <w:r>
          <w:t xml:space="preserve"> </w:t>
        </w:r>
      </w:ins>
      <w:ins w:id="7604" w:author="chaniaayulestari@outlook.com" w:date="2021-11-14T09:20:00Z">
        <w:r w:rsidR="009B533F">
          <w:t xml:space="preserve">dan </w:t>
        </w:r>
      </w:ins>
      <w:ins w:id="7605" w:author="chaniaayulestari@outlook.com" w:date="2021-11-14T08:57:00Z">
        <w:r>
          <w:t xml:space="preserve">edit </w:t>
        </w:r>
      </w:ins>
      <w:ins w:id="7606" w:author="chaniaayulestari@outlook.com" w:date="2021-11-14T09:20:00Z">
        <w:r w:rsidR="009B533F">
          <w:t>data siswa bermas</w:t>
        </w:r>
      </w:ins>
      <w:ins w:id="7607" w:author="Rafi Aziizi" w:date="2021-11-14T09:56:00Z">
        <w:r w:rsidR="007404DC">
          <w:t>a</w:t>
        </w:r>
      </w:ins>
      <w:ins w:id="7608" w:author="chaniaayulestari@outlook.com" w:date="2021-11-14T09:20:00Z">
        <w:r w:rsidR="009B533F">
          <w:t>lah</w:t>
        </w:r>
      </w:ins>
      <w:ins w:id="7609" w:author="chaniaayulestari@outlook.com" w:date="2021-11-14T08:57:00Z">
        <w:r>
          <w:t>. Hal tersebut dijelaskan pada poin-poin dibawah ini :</w:t>
        </w:r>
      </w:ins>
    </w:p>
    <w:p w14:paraId="17C08492" w14:textId="641DF580" w:rsidR="0008435D" w:rsidRDefault="00702C53">
      <w:pPr>
        <w:ind w:firstLine="426"/>
        <w:rPr>
          <w:ins w:id="7610" w:author="chaniaayulestari@outlook.com" w:date="2021-11-14T09:00:00Z"/>
        </w:rPr>
        <w:pPrChange w:id="7611" w:author="Rafi Aziizi" w:date="2021-11-14T12:23:00Z">
          <w:pPr>
            <w:pStyle w:val="ListParagraph"/>
            <w:numPr>
              <w:numId w:val="122"/>
            </w:numPr>
            <w:ind w:left="426" w:hanging="360"/>
          </w:pPr>
        </w:pPrChange>
      </w:pPr>
      <w:ins w:id="7612" w:author="Rafi Aziizi" w:date="2021-11-14T12:23:00Z">
        <w:r>
          <w:t xml:space="preserve">a. </w:t>
        </w:r>
      </w:ins>
      <w:ins w:id="7613" w:author="chaniaayulestari@outlook.com" w:date="2021-11-14T09:02:00Z">
        <w:r w:rsidR="0008435D">
          <w:t xml:space="preserve">Lihat </w:t>
        </w:r>
      </w:ins>
      <w:ins w:id="7614" w:author="chaniaayulestari@outlook.com" w:date="2021-11-14T09:00:00Z">
        <w:r w:rsidR="0008435D">
          <w:t>Laporan Siswa Bermasalah</w:t>
        </w:r>
      </w:ins>
    </w:p>
    <w:p w14:paraId="633371CE" w14:textId="097E6AA8" w:rsidR="001B4CFD" w:rsidRDefault="001B4CFD">
      <w:pPr>
        <w:pStyle w:val="Caption"/>
        <w:keepNext/>
        <w:jc w:val="center"/>
        <w:rPr>
          <w:ins w:id="7615" w:author="chaniaayulestari@outlook.com" w:date="2021-11-14T09:06:00Z"/>
        </w:rPr>
        <w:pPrChange w:id="7616" w:author="chaniaayulestari@outlook.com" w:date="2021-11-14T09:06:00Z">
          <w:pPr/>
        </w:pPrChange>
      </w:pPr>
      <w:bookmarkStart w:id="7617" w:name="_Toc87950201"/>
      <w:ins w:id="7618" w:author="chaniaayulestari@outlook.com" w:date="2021-11-14T09:06:00Z">
        <w:r>
          <w:t xml:space="preserve">Tabel 3. </w:t>
        </w:r>
      </w:ins>
      <w:ins w:id="7619" w:author="Rafi Aziizi" w:date="2021-11-14T11:08:00Z">
        <w:r w:rsidR="001B2DEA">
          <w:fldChar w:fldCharType="begin"/>
        </w:r>
        <w:r w:rsidR="001B2DEA">
          <w:instrText xml:space="preserve"> SEQ Tabel_3. \* ARABIC </w:instrText>
        </w:r>
      </w:ins>
      <w:r w:rsidR="001B2DEA">
        <w:fldChar w:fldCharType="separate"/>
      </w:r>
      <w:ins w:id="7620" w:author="Rafi Aziizi" w:date="2021-11-14T11:08:00Z">
        <w:r w:rsidR="001B2DEA">
          <w:rPr>
            <w:noProof/>
          </w:rPr>
          <w:t>47</w:t>
        </w:r>
        <w:r w:rsidR="001B2DEA">
          <w:fldChar w:fldCharType="end"/>
        </w:r>
      </w:ins>
      <w:ins w:id="7621" w:author="chaniaayulestari@outlook.com" w:date="2021-11-14T09:06:00Z">
        <w:del w:id="7622" w:author="Rafi Aziizi" w:date="2021-11-14T09:52:00Z">
          <w:r w:rsidDel="003640C9">
            <w:fldChar w:fldCharType="begin"/>
          </w:r>
          <w:r w:rsidDel="003640C9">
            <w:delInstrText xml:space="preserve"> SEQ Tabel_3. \* ARABIC </w:delInstrText>
          </w:r>
        </w:del>
      </w:ins>
      <w:del w:id="7623" w:author="Rafi Aziizi" w:date="2021-11-14T09:52:00Z">
        <w:r w:rsidDel="003640C9">
          <w:fldChar w:fldCharType="separate"/>
        </w:r>
      </w:del>
      <w:ins w:id="7624" w:author="chaniaayulestari@outlook.com" w:date="2021-11-14T09:28:00Z">
        <w:del w:id="7625" w:author="Rafi Aziizi" w:date="2021-11-14T09:52:00Z">
          <w:r w:rsidR="0024161C" w:rsidDel="003640C9">
            <w:rPr>
              <w:noProof/>
            </w:rPr>
            <w:delText>46</w:delText>
          </w:r>
        </w:del>
      </w:ins>
      <w:ins w:id="7626" w:author="chaniaayulestari@outlook.com" w:date="2021-11-14T09:06:00Z">
        <w:del w:id="7627" w:author="Rafi Aziizi" w:date="2021-11-14T09:52:00Z">
          <w:r w:rsidDel="003640C9">
            <w:fldChar w:fldCharType="end"/>
          </w:r>
        </w:del>
        <w:r>
          <w:t xml:space="preserve"> S</w:t>
        </w:r>
      </w:ins>
      <w:ins w:id="7628" w:author="Rafi Aziizi" w:date="2021-11-14T09:55:00Z">
        <w:r w:rsidR="00590A19">
          <w:t>ke</w:t>
        </w:r>
      </w:ins>
      <w:ins w:id="7629" w:author="chaniaayulestari@outlook.com" w:date="2021-11-14T09:06:00Z">
        <w:del w:id="7630" w:author="Rafi Aziizi" w:date="2021-11-14T09:55:00Z">
          <w:r w:rsidDel="00590A19">
            <w:delText>eka</w:delText>
          </w:r>
        </w:del>
        <w:r>
          <w:t>n</w:t>
        </w:r>
      </w:ins>
      <w:ins w:id="7631" w:author="Rafi Aziizi" w:date="2021-11-14T09:55:00Z">
        <w:r w:rsidR="00590A19">
          <w:t>a</w:t>
        </w:r>
      </w:ins>
      <w:ins w:id="7632" w:author="chaniaayulestari@outlook.com" w:date="2021-11-14T09:06:00Z">
        <w:r>
          <w:t>rio Lihat Laporan Siswa Bermasalah</w:t>
        </w:r>
        <w:bookmarkEnd w:id="7617"/>
      </w:ins>
    </w:p>
    <w:tbl>
      <w:tblPr>
        <w:tblW w:w="7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633" w:author="chaniaayulestari@outlook.com" w:date="2021-11-14T09:15:00Z">
          <w:tblPr>
            <w:tblW w:w="7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746"/>
        <w:gridCol w:w="17"/>
        <w:gridCol w:w="3929"/>
        <w:tblGridChange w:id="7634">
          <w:tblGrid>
            <w:gridCol w:w="113"/>
            <w:gridCol w:w="3633"/>
            <w:gridCol w:w="17"/>
            <w:gridCol w:w="64"/>
            <w:gridCol w:w="3865"/>
            <w:gridCol w:w="99"/>
            <w:gridCol w:w="113"/>
          </w:tblGrid>
        </w:tblGridChange>
      </w:tblGrid>
      <w:tr w:rsidR="0008435D" w:rsidRPr="00A46E0B" w14:paraId="48EBCF21" w14:textId="77777777" w:rsidTr="00937698">
        <w:trPr>
          <w:jc w:val="center"/>
          <w:ins w:id="7635" w:author="chaniaayulestari@outlook.com" w:date="2021-11-14T09:00:00Z"/>
          <w:trPrChange w:id="7636" w:author="chaniaayulestari@outlook.com" w:date="2021-11-14T09:15:00Z">
            <w:trPr>
              <w:gridAfter w:val="0"/>
              <w:wAfter w:w="113" w:type="dxa"/>
              <w:jc w:val="center"/>
            </w:trPr>
          </w:trPrChange>
        </w:trPr>
        <w:tc>
          <w:tcPr>
            <w:tcW w:w="3763" w:type="dxa"/>
            <w:gridSpan w:val="2"/>
            <w:shd w:val="clear" w:color="auto" w:fill="F2EE98"/>
            <w:vAlign w:val="center"/>
            <w:tcPrChange w:id="7637" w:author="chaniaayulestari@outlook.com" w:date="2021-11-14T09:15:00Z">
              <w:tcPr>
                <w:tcW w:w="3827" w:type="dxa"/>
                <w:gridSpan w:val="4"/>
                <w:shd w:val="clear" w:color="auto" w:fill="F2EE98"/>
                <w:vAlign w:val="center"/>
              </w:tcPr>
            </w:tcPrChange>
          </w:tcPr>
          <w:p w14:paraId="5D9D4E1B" w14:textId="77777777" w:rsidR="0008435D" w:rsidRPr="0044182F" w:rsidRDefault="0008435D" w:rsidP="00590A19">
            <w:pPr>
              <w:rPr>
                <w:ins w:id="7638" w:author="chaniaayulestari@outlook.com" w:date="2021-11-14T09:00:00Z"/>
                <w:b/>
              </w:rPr>
            </w:pPr>
            <w:ins w:id="7639" w:author="chaniaayulestari@outlook.com" w:date="2021-11-14T09:00:00Z">
              <w:r w:rsidRPr="0044182F">
                <w:rPr>
                  <w:b/>
                </w:rPr>
                <w:t>Name</w:t>
              </w:r>
            </w:ins>
          </w:p>
        </w:tc>
        <w:tc>
          <w:tcPr>
            <w:tcW w:w="3929" w:type="dxa"/>
            <w:shd w:val="clear" w:color="auto" w:fill="F2EE98"/>
            <w:vAlign w:val="center"/>
            <w:tcPrChange w:id="7640" w:author="chaniaayulestari@outlook.com" w:date="2021-11-14T09:15:00Z">
              <w:tcPr>
                <w:tcW w:w="3964" w:type="dxa"/>
                <w:gridSpan w:val="2"/>
                <w:shd w:val="clear" w:color="auto" w:fill="F2EE98"/>
                <w:vAlign w:val="center"/>
              </w:tcPr>
            </w:tcPrChange>
          </w:tcPr>
          <w:p w14:paraId="76CA45FC" w14:textId="77777777" w:rsidR="0008435D" w:rsidRPr="00A46E0B" w:rsidRDefault="0008435D" w:rsidP="00590A19">
            <w:pPr>
              <w:rPr>
                <w:ins w:id="7641" w:author="chaniaayulestari@outlook.com" w:date="2021-11-14T09:00:00Z"/>
              </w:rPr>
            </w:pPr>
            <w:ins w:id="7642" w:author="chaniaayulestari@outlook.com" w:date="2021-11-14T09:00:00Z">
              <w:r>
                <w:t>Lihat Data Siswa Bermasalah</w:t>
              </w:r>
            </w:ins>
          </w:p>
        </w:tc>
      </w:tr>
      <w:tr w:rsidR="0008435D" w:rsidRPr="002F6C1D" w14:paraId="63E2E424" w14:textId="77777777" w:rsidTr="00937698">
        <w:trPr>
          <w:jc w:val="center"/>
          <w:ins w:id="7643" w:author="chaniaayulestari@outlook.com" w:date="2021-11-14T09:00:00Z"/>
          <w:trPrChange w:id="7644" w:author="chaniaayulestari@outlook.com" w:date="2021-11-14T09:15:00Z">
            <w:trPr>
              <w:gridAfter w:val="0"/>
              <w:wAfter w:w="113" w:type="dxa"/>
              <w:jc w:val="center"/>
            </w:trPr>
          </w:trPrChange>
        </w:trPr>
        <w:tc>
          <w:tcPr>
            <w:tcW w:w="3763" w:type="dxa"/>
            <w:gridSpan w:val="2"/>
            <w:vAlign w:val="center"/>
            <w:tcPrChange w:id="7645" w:author="chaniaayulestari@outlook.com" w:date="2021-11-14T09:15:00Z">
              <w:tcPr>
                <w:tcW w:w="3827" w:type="dxa"/>
                <w:gridSpan w:val="4"/>
                <w:vAlign w:val="center"/>
              </w:tcPr>
            </w:tcPrChange>
          </w:tcPr>
          <w:p w14:paraId="19760520" w14:textId="77777777" w:rsidR="0008435D" w:rsidRPr="0044182F" w:rsidRDefault="0008435D" w:rsidP="00590A19">
            <w:pPr>
              <w:rPr>
                <w:ins w:id="7646" w:author="chaniaayulestari@outlook.com" w:date="2021-11-14T09:00:00Z"/>
                <w:b/>
              </w:rPr>
            </w:pPr>
            <w:ins w:id="7647" w:author="chaniaayulestari@outlook.com" w:date="2021-11-14T09:00:00Z">
              <w:r w:rsidRPr="0044182F">
                <w:rPr>
                  <w:b/>
                </w:rPr>
                <w:t>ID</w:t>
              </w:r>
            </w:ins>
          </w:p>
        </w:tc>
        <w:tc>
          <w:tcPr>
            <w:tcW w:w="3929" w:type="dxa"/>
            <w:vAlign w:val="center"/>
            <w:tcPrChange w:id="7648" w:author="chaniaayulestari@outlook.com" w:date="2021-11-14T09:15:00Z">
              <w:tcPr>
                <w:tcW w:w="3964" w:type="dxa"/>
                <w:gridSpan w:val="2"/>
                <w:vAlign w:val="center"/>
              </w:tcPr>
            </w:tcPrChange>
          </w:tcPr>
          <w:p w14:paraId="5FAF51D3" w14:textId="739B30FE" w:rsidR="0008435D" w:rsidRPr="002F6C1D" w:rsidRDefault="0008435D" w:rsidP="00590A19">
            <w:pPr>
              <w:rPr>
                <w:ins w:id="7649" w:author="chaniaayulestari@outlook.com" w:date="2021-11-14T09:00:00Z"/>
              </w:rPr>
            </w:pPr>
            <w:ins w:id="7650" w:author="chaniaayulestari@outlook.com" w:date="2021-11-14T09:00:00Z">
              <w:r>
                <w:t>RC2</w:t>
              </w:r>
            </w:ins>
            <w:ins w:id="7651" w:author="Rafi Aziizi" w:date="2021-11-14T09:45:00Z">
              <w:r w:rsidR="00927D1D">
                <w:t>2</w:t>
              </w:r>
            </w:ins>
            <w:ins w:id="7652" w:author="chaniaayulestari@outlook.com" w:date="2021-11-14T09:00:00Z">
              <w:del w:id="7653" w:author="Rafi Aziizi" w:date="2021-11-14T09:45:00Z">
                <w:r w:rsidDel="00927D1D">
                  <w:delText>3</w:delText>
                </w:r>
              </w:del>
              <w:r>
                <w:t>.1</w:t>
              </w:r>
            </w:ins>
          </w:p>
        </w:tc>
      </w:tr>
      <w:tr w:rsidR="0008435D" w:rsidRPr="000C722D" w14:paraId="60628369" w14:textId="77777777" w:rsidTr="00937698">
        <w:trPr>
          <w:jc w:val="center"/>
          <w:ins w:id="7654" w:author="chaniaayulestari@outlook.com" w:date="2021-11-14T09:00:00Z"/>
          <w:trPrChange w:id="7655" w:author="chaniaayulestari@outlook.com" w:date="2021-11-14T09:15:00Z">
            <w:trPr>
              <w:gridAfter w:val="0"/>
              <w:wAfter w:w="113" w:type="dxa"/>
              <w:jc w:val="center"/>
            </w:trPr>
          </w:trPrChange>
        </w:trPr>
        <w:tc>
          <w:tcPr>
            <w:tcW w:w="3763" w:type="dxa"/>
            <w:gridSpan w:val="2"/>
            <w:vAlign w:val="center"/>
            <w:tcPrChange w:id="7656" w:author="chaniaayulestari@outlook.com" w:date="2021-11-14T09:15:00Z">
              <w:tcPr>
                <w:tcW w:w="3827" w:type="dxa"/>
                <w:gridSpan w:val="4"/>
                <w:vAlign w:val="center"/>
              </w:tcPr>
            </w:tcPrChange>
          </w:tcPr>
          <w:p w14:paraId="125726C7" w14:textId="77777777" w:rsidR="0008435D" w:rsidRPr="0044182F" w:rsidRDefault="0008435D" w:rsidP="00590A19">
            <w:pPr>
              <w:rPr>
                <w:ins w:id="7657" w:author="chaniaayulestari@outlook.com" w:date="2021-11-14T09:00:00Z"/>
                <w:b/>
              </w:rPr>
            </w:pPr>
            <w:ins w:id="7658" w:author="chaniaayulestari@outlook.com" w:date="2021-11-14T09:00:00Z">
              <w:r w:rsidRPr="0044182F">
                <w:rPr>
                  <w:b/>
                </w:rPr>
                <w:t>Description</w:t>
              </w:r>
            </w:ins>
          </w:p>
        </w:tc>
        <w:tc>
          <w:tcPr>
            <w:tcW w:w="3929" w:type="dxa"/>
            <w:tcPrChange w:id="7659" w:author="chaniaayulestari@outlook.com" w:date="2021-11-14T09:15:00Z">
              <w:tcPr>
                <w:tcW w:w="3964" w:type="dxa"/>
                <w:gridSpan w:val="2"/>
              </w:tcPr>
            </w:tcPrChange>
          </w:tcPr>
          <w:p w14:paraId="347750C6" w14:textId="56159B04" w:rsidR="0008435D" w:rsidRPr="000C722D" w:rsidRDefault="0008435D" w:rsidP="00590A19">
            <w:pPr>
              <w:rPr>
                <w:ins w:id="7660" w:author="chaniaayulestari@outlook.com" w:date="2021-11-14T09:00:00Z"/>
              </w:rPr>
            </w:pPr>
            <w:ins w:id="7661" w:author="chaniaayulestari@outlook.com" w:date="2021-11-14T09:00:00Z">
              <w:r>
                <w:t>Use case ini merupakan use case yang berisikan data absen siswa bermasalah</w:t>
              </w:r>
            </w:ins>
            <w:ins w:id="7662" w:author="chaniaayulestari@outlook.com" w:date="2021-11-14T09:02:00Z">
              <w:r>
                <w:t xml:space="preserve"> </w:t>
              </w:r>
            </w:ins>
          </w:p>
        </w:tc>
      </w:tr>
      <w:tr w:rsidR="0008435D" w:rsidRPr="002F6C1D" w14:paraId="42724EC5" w14:textId="77777777" w:rsidTr="00937698">
        <w:trPr>
          <w:jc w:val="center"/>
          <w:ins w:id="7663" w:author="chaniaayulestari@outlook.com" w:date="2021-11-14T09:00:00Z"/>
          <w:trPrChange w:id="7664" w:author="chaniaayulestari@outlook.com" w:date="2021-11-14T09:15:00Z">
            <w:trPr>
              <w:gridAfter w:val="0"/>
              <w:wAfter w:w="113" w:type="dxa"/>
              <w:jc w:val="center"/>
            </w:trPr>
          </w:trPrChange>
        </w:trPr>
        <w:tc>
          <w:tcPr>
            <w:tcW w:w="3763" w:type="dxa"/>
            <w:gridSpan w:val="2"/>
            <w:vAlign w:val="center"/>
            <w:tcPrChange w:id="7665" w:author="chaniaayulestari@outlook.com" w:date="2021-11-14T09:15:00Z">
              <w:tcPr>
                <w:tcW w:w="3827" w:type="dxa"/>
                <w:gridSpan w:val="4"/>
                <w:vAlign w:val="center"/>
              </w:tcPr>
            </w:tcPrChange>
          </w:tcPr>
          <w:p w14:paraId="3E5837EC" w14:textId="77777777" w:rsidR="0008435D" w:rsidRPr="0044182F" w:rsidRDefault="0008435D" w:rsidP="00590A19">
            <w:pPr>
              <w:rPr>
                <w:ins w:id="7666" w:author="chaniaayulestari@outlook.com" w:date="2021-11-14T09:00:00Z"/>
                <w:b/>
              </w:rPr>
            </w:pPr>
            <w:ins w:id="7667" w:author="chaniaayulestari@outlook.com" w:date="2021-11-14T09:00:00Z">
              <w:r w:rsidRPr="0044182F">
                <w:rPr>
                  <w:b/>
                </w:rPr>
                <w:t>Actors</w:t>
              </w:r>
            </w:ins>
          </w:p>
        </w:tc>
        <w:tc>
          <w:tcPr>
            <w:tcW w:w="3929" w:type="dxa"/>
            <w:vAlign w:val="center"/>
            <w:tcPrChange w:id="7668" w:author="chaniaayulestari@outlook.com" w:date="2021-11-14T09:15:00Z">
              <w:tcPr>
                <w:tcW w:w="3964" w:type="dxa"/>
                <w:gridSpan w:val="2"/>
                <w:vAlign w:val="center"/>
              </w:tcPr>
            </w:tcPrChange>
          </w:tcPr>
          <w:p w14:paraId="59663E56" w14:textId="77777777" w:rsidR="0008435D" w:rsidRPr="002F6C1D" w:rsidRDefault="0008435D" w:rsidP="00590A19">
            <w:pPr>
              <w:rPr>
                <w:ins w:id="7669" w:author="chaniaayulestari@outlook.com" w:date="2021-11-14T09:00:00Z"/>
              </w:rPr>
            </w:pPr>
            <w:ins w:id="7670" w:author="chaniaayulestari@outlook.com" w:date="2021-11-14T09:00:00Z">
              <w:r>
                <w:t>Bag. IT, Guru BK.</w:t>
              </w:r>
            </w:ins>
          </w:p>
        </w:tc>
      </w:tr>
      <w:tr w:rsidR="0008435D" w:rsidRPr="007B7AB3" w14:paraId="2FA0D2A5" w14:textId="77777777" w:rsidTr="00937698">
        <w:trPr>
          <w:jc w:val="center"/>
          <w:ins w:id="7671" w:author="chaniaayulestari@outlook.com" w:date="2021-11-14T09:00:00Z"/>
          <w:trPrChange w:id="7672" w:author="chaniaayulestari@outlook.com" w:date="2021-11-14T09:15:00Z">
            <w:trPr>
              <w:gridAfter w:val="0"/>
              <w:wAfter w:w="113" w:type="dxa"/>
              <w:jc w:val="center"/>
            </w:trPr>
          </w:trPrChange>
        </w:trPr>
        <w:tc>
          <w:tcPr>
            <w:tcW w:w="3763" w:type="dxa"/>
            <w:gridSpan w:val="2"/>
            <w:vAlign w:val="center"/>
            <w:tcPrChange w:id="7673" w:author="chaniaayulestari@outlook.com" w:date="2021-11-14T09:15:00Z">
              <w:tcPr>
                <w:tcW w:w="3827" w:type="dxa"/>
                <w:gridSpan w:val="4"/>
                <w:vAlign w:val="center"/>
              </w:tcPr>
            </w:tcPrChange>
          </w:tcPr>
          <w:p w14:paraId="3644BA20" w14:textId="77777777" w:rsidR="0008435D" w:rsidRPr="0044182F" w:rsidRDefault="0008435D" w:rsidP="00590A19">
            <w:pPr>
              <w:rPr>
                <w:ins w:id="7674" w:author="chaniaayulestari@outlook.com" w:date="2021-11-14T09:00:00Z"/>
                <w:b/>
              </w:rPr>
            </w:pPr>
            <w:ins w:id="7675" w:author="chaniaayulestari@outlook.com" w:date="2021-11-14T09:00:00Z">
              <w:r w:rsidRPr="0044182F">
                <w:rPr>
                  <w:b/>
                </w:rPr>
                <w:t>Frequency of Use</w:t>
              </w:r>
            </w:ins>
          </w:p>
        </w:tc>
        <w:tc>
          <w:tcPr>
            <w:tcW w:w="3929" w:type="dxa"/>
            <w:vAlign w:val="center"/>
            <w:tcPrChange w:id="7676" w:author="chaniaayulestari@outlook.com" w:date="2021-11-14T09:15:00Z">
              <w:tcPr>
                <w:tcW w:w="3964" w:type="dxa"/>
                <w:gridSpan w:val="2"/>
                <w:vAlign w:val="center"/>
              </w:tcPr>
            </w:tcPrChange>
          </w:tcPr>
          <w:p w14:paraId="05A5404F" w14:textId="77777777" w:rsidR="0008435D" w:rsidRPr="007B7AB3" w:rsidRDefault="0008435D" w:rsidP="00590A19">
            <w:pPr>
              <w:rPr>
                <w:ins w:id="7677" w:author="chaniaayulestari@outlook.com" w:date="2021-11-14T09:00:00Z"/>
                <w:i/>
                <w:iCs/>
              </w:rPr>
            </w:pPr>
            <w:ins w:id="7678" w:author="chaniaayulestari@outlook.com" w:date="2021-11-14T09:00:00Z">
              <w:r>
                <w:rPr>
                  <w:i/>
                  <w:iCs/>
                </w:rPr>
                <w:t>Conditional</w:t>
              </w:r>
            </w:ins>
          </w:p>
        </w:tc>
      </w:tr>
      <w:tr w:rsidR="0008435D" w:rsidRPr="0044182F" w14:paraId="160ABD65" w14:textId="77777777" w:rsidTr="00937698">
        <w:trPr>
          <w:jc w:val="center"/>
          <w:ins w:id="7679" w:author="chaniaayulestari@outlook.com" w:date="2021-11-14T09:00:00Z"/>
          <w:trPrChange w:id="7680" w:author="chaniaayulestari@outlook.com" w:date="2021-11-14T09:15:00Z">
            <w:trPr>
              <w:gridAfter w:val="0"/>
              <w:wAfter w:w="113" w:type="dxa"/>
              <w:jc w:val="center"/>
            </w:trPr>
          </w:trPrChange>
        </w:trPr>
        <w:tc>
          <w:tcPr>
            <w:tcW w:w="3763" w:type="dxa"/>
            <w:gridSpan w:val="2"/>
            <w:vAlign w:val="center"/>
            <w:tcPrChange w:id="7681" w:author="chaniaayulestari@outlook.com" w:date="2021-11-14T09:15:00Z">
              <w:tcPr>
                <w:tcW w:w="3827" w:type="dxa"/>
                <w:gridSpan w:val="4"/>
                <w:vAlign w:val="center"/>
              </w:tcPr>
            </w:tcPrChange>
          </w:tcPr>
          <w:p w14:paraId="47BDC368" w14:textId="77777777" w:rsidR="0008435D" w:rsidRPr="0044182F" w:rsidRDefault="0008435D" w:rsidP="00590A19">
            <w:pPr>
              <w:rPr>
                <w:ins w:id="7682" w:author="chaniaayulestari@outlook.com" w:date="2021-11-14T09:00:00Z"/>
                <w:b/>
              </w:rPr>
            </w:pPr>
            <w:ins w:id="7683" w:author="chaniaayulestari@outlook.com" w:date="2021-11-14T09:00:00Z">
              <w:r w:rsidRPr="0044182F">
                <w:rPr>
                  <w:b/>
                </w:rPr>
                <w:t>Triggers</w:t>
              </w:r>
            </w:ins>
          </w:p>
        </w:tc>
        <w:tc>
          <w:tcPr>
            <w:tcW w:w="3929" w:type="dxa"/>
            <w:vAlign w:val="center"/>
            <w:tcPrChange w:id="7684" w:author="chaniaayulestari@outlook.com" w:date="2021-11-14T09:15:00Z">
              <w:tcPr>
                <w:tcW w:w="3964" w:type="dxa"/>
                <w:gridSpan w:val="2"/>
                <w:vAlign w:val="center"/>
              </w:tcPr>
            </w:tcPrChange>
          </w:tcPr>
          <w:p w14:paraId="55FE40DA" w14:textId="77777777" w:rsidR="0008435D" w:rsidRPr="0044182F" w:rsidRDefault="0008435D" w:rsidP="00590A19">
            <w:pPr>
              <w:rPr>
                <w:ins w:id="7685" w:author="chaniaayulestari@outlook.com" w:date="2021-11-14T09:00:00Z"/>
              </w:rPr>
            </w:pPr>
            <w:ins w:id="7686" w:author="chaniaayulestari@outlook.com" w:date="2021-11-14T09:00:00Z">
              <w:r>
                <w:t>Use case dijalankan jika terdapat notifikasi bahwa terdapat siswa yang bermasalah</w:t>
              </w:r>
            </w:ins>
          </w:p>
        </w:tc>
      </w:tr>
      <w:tr w:rsidR="0008435D" w:rsidRPr="00435CA8" w14:paraId="30552818" w14:textId="77777777" w:rsidTr="00937698">
        <w:trPr>
          <w:jc w:val="center"/>
          <w:ins w:id="7687" w:author="chaniaayulestari@outlook.com" w:date="2021-11-14T09:00:00Z"/>
          <w:trPrChange w:id="7688" w:author="chaniaayulestari@outlook.com" w:date="2021-11-14T09:15:00Z">
            <w:trPr>
              <w:gridAfter w:val="0"/>
              <w:wAfter w:w="113" w:type="dxa"/>
              <w:jc w:val="center"/>
            </w:trPr>
          </w:trPrChange>
        </w:trPr>
        <w:tc>
          <w:tcPr>
            <w:tcW w:w="3763" w:type="dxa"/>
            <w:gridSpan w:val="2"/>
            <w:vAlign w:val="center"/>
            <w:tcPrChange w:id="7689" w:author="chaniaayulestari@outlook.com" w:date="2021-11-14T09:15:00Z">
              <w:tcPr>
                <w:tcW w:w="3827" w:type="dxa"/>
                <w:gridSpan w:val="4"/>
                <w:vAlign w:val="center"/>
              </w:tcPr>
            </w:tcPrChange>
          </w:tcPr>
          <w:p w14:paraId="35108922" w14:textId="77777777" w:rsidR="0008435D" w:rsidRPr="0044182F" w:rsidRDefault="0008435D" w:rsidP="00590A19">
            <w:pPr>
              <w:rPr>
                <w:ins w:id="7690" w:author="chaniaayulestari@outlook.com" w:date="2021-11-14T09:00:00Z"/>
                <w:b/>
              </w:rPr>
            </w:pPr>
            <w:ins w:id="7691" w:author="chaniaayulestari@outlook.com" w:date="2021-11-14T09:00:00Z">
              <w:r w:rsidRPr="0044182F">
                <w:rPr>
                  <w:b/>
                </w:rPr>
                <w:t>Pre-Conditions</w:t>
              </w:r>
            </w:ins>
          </w:p>
        </w:tc>
        <w:tc>
          <w:tcPr>
            <w:tcW w:w="3929" w:type="dxa"/>
            <w:vAlign w:val="center"/>
            <w:tcPrChange w:id="7692" w:author="chaniaayulestari@outlook.com" w:date="2021-11-14T09:15:00Z">
              <w:tcPr>
                <w:tcW w:w="3964" w:type="dxa"/>
                <w:gridSpan w:val="2"/>
                <w:vAlign w:val="center"/>
              </w:tcPr>
            </w:tcPrChange>
          </w:tcPr>
          <w:p w14:paraId="5669B517" w14:textId="77777777" w:rsidR="0008435D" w:rsidRPr="00435CA8" w:rsidRDefault="0008435D" w:rsidP="00590A19">
            <w:pPr>
              <w:rPr>
                <w:ins w:id="7693" w:author="chaniaayulestari@outlook.com" w:date="2021-11-14T09:00:00Z"/>
              </w:rPr>
            </w:pPr>
            <w:ins w:id="7694" w:author="chaniaayulestari@outlook.com" w:date="2021-11-14T09:00:00Z">
              <w:r>
                <w:t>Tidak terdapat data siswa bermasalah</w:t>
              </w:r>
            </w:ins>
          </w:p>
        </w:tc>
      </w:tr>
      <w:tr w:rsidR="0008435D" w:rsidRPr="0048762E" w14:paraId="1260065F" w14:textId="77777777" w:rsidTr="00937698">
        <w:trPr>
          <w:jc w:val="center"/>
          <w:ins w:id="7695" w:author="chaniaayulestari@outlook.com" w:date="2021-11-14T09:00:00Z"/>
          <w:trPrChange w:id="7696" w:author="chaniaayulestari@outlook.com" w:date="2021-11-14T09:15:00Z">
            <w:trPr>
              <w:gridAfter w:val="0"/>
              <w:wAfter w:w="113" w:type="dxa"/>
              <w:jc w:val="center"/>
            </w:trPr>
          </w:trPrChange>
        </w:trPr>
        <w:tc>
          <w:tcPr>
            <w:tcW w:w="3763" w:type="dxa"/>
            <w:gridSpan w:val="2"/>
            <w:vAlign w:val="center"/>
            <w:tcPrChange w:id="7697" w:author="chaniaayulestari@outlook.com" w:date="2021-11-14T09:15:00Z">
              <w:tcPr>
                <w:tcW w:w="3827" w:type="dxa"/>
                <w:gridSpan w:val="4"/>
                <w:vAlign w:val="center"/>
              </w:tcPr>
            </w:tcPrChange>
          </w:tcPr>
          <w:p w14:paraId="4DEFFA68" w14:textId="77777777" w:rsidR="0008435D" w:rsidRPr="0044182F" w:rsidRDefault="0008435D" w:rsidP="00590A19">
            <w:pPr>
              <w:rPr>
                <w:ins w:id="7698" w:author="chaniaayulestari@outlook.com" w:date="2021-11-14T09:00:00Z"/>
                <w:b/>
              </w:rPr>
            </w:pPr>
            <w:ins w:id="7699" w:author="chaniaayulestari@outlook.com" w:date="2021-11-14T09:00:00Z">
              <w:r w:rsidRPr="0044182F">
                <w:rPr>
                  <w:b/>
                </w:rPr>
                <w:t>Post-Conditions</w:t>
              </w:r>
            </w:ins>
          </w:p>
        </w:tc>
        <w:tc>
          <w:tcPr>
            <w:tcW w:w="3929" w:type="dxa"/>
            <w:vAlign w:val="center"/>
            <w:tcPrChange w:id="7700" w:author="chaniaayulestari@outlook.com" w:date="2021-11-14T09:15:00Z">
              <w:tcPr>
                <w:tcW w:w="3964" w:type="dxa"/>
                <w:gridSpan w:val="2"/>
                <w:vAlign w:val="center"/>
              </w:tcPr>
            </w:tcPrChange>
          </w:tcPr>
          <w:p w14:paraId="0A6651E2" w14:textId="77777777" w:rsidR="0008435D" w:rsidRPr="0048762E" w:rsidRDefault="0008435D" w:rsidP="00590A19">
            <w:pPr>
              <w:rPr>
                <w:ins w:id="7701" w:author="chaniaayulestari@outlook.com" w:date="2021-11-14T09:00:00Z"/>
              </w:rPr>
            </w:pPr>
            <w:ins w:id="7702" w:author="chaniaayulestari@outlook.com" w:date="2021-11-14T09:00:00Z">
              <w:r>
                <w:t xml:space="preserve">sistem menampilkan data siswa bermasalah </w:t>
              </w:r>
            </w:ins>
          </w:p>
        </w:tc>
      </w:tr>
      <w:tr w:rsidR="0008435D" w:rsidRPr="0044182F" w14:paraId="432DB7B5" w14:textId="77777777" w:rsidTr="00937698">
        <w:trPr>
          <w:jc w:val="center"/>
          <w:ins w:id="7703" w:author="chaniaayulestari@outlook.com" w:date="2021-11-14T09:00:00Z"/>
          <w:trPrChange w:id="7704" w:author="chaniaayulestari@outlook.com" w:date="2021-11-14T09:15:00Z">
            <w:trPr>
              <w:gridAfter w:val="0"/>
              <w:wAfter w:w="113" w:type="dxa"/>
              <w:jc w:val="center"/>
            </w:trPr>
          </w:trPrChange>
        </w:trPr>
        <w:tc>
          <w:tcPr>
            <w:tcW w:w="7692" w:type="dxa"/>
            <w:gridSpan w:val="3"/>
            <w:shd w:val="clear" w:color="auto" w:fill="F2EE98"/>
            <w:vAlign w:val="center"/>
            <w:tcPrChange w:id="7705" w:author="chaniaayulestari@outlook.com" w:date="2021-11-14T09:15:00Z">
              <w:tcPr>
                <w:tcW w:w="7791" w:type="dxa"/>
                <w:gridSpan w:val="6"/>
                <w:shd w:val="clear" w:color="auto" w:fill="F2EE98"/>
                <w:vAlign w:val="center"/>
              </w:tcPr>
            </w:tcPrChange>
          </w:tcPr>
          <w:p w14:paraId="08E137FE" w14:textId="77777777" w:rsidR="0008435D" w:rsidRPr="0044182F" w:rsidRDefault="0008435D" w:rsidP="00590A19">
            <w:pPr>
              <w:jc w:val="center"/>
              <w:rPr>
                <w:ins w:id="7706" w:author="chaniaayulestari@outlook.com" w:date="2021-11-14T09:00:00Z"/>
                <w:b/>
              </w:rPr>
            </w:pPr>
            <w:ins w:id="7707" w:author="chaniaayulestari@outlook.com" w:date="2021-11-14T09:00:00Z">
              <w:r w:rsidRPr="0044182F">
                <w:rPr>
                  <w:b/>
                </w:rPr>
                <w:t>Main Course</w:t>
              </w:r>
            </w:ins>
          </w:p>
        </w:tc>
      </w:tr>
      <w:tr w:rsidR="0008435D" w:rsidRPr="0044182F" w14:paraId="6552824A" w14:textId="77777777" w:rsidTr="00937698">
        <w:trPr>
          <w:jc w:val="center"/>
          <w:ins w:id="7708" w:author="chaniaayulestari@outlook.com" w:date="2021-11-14T09:00:00Z"/>
          <w:trPrChange w:id="7709" w:author="chaniaayulestari@outlook.com" w:date="2021-11-14T09:15:00Z">
            <w:trPr>
              <w:gridAfter w:val="0"/>
              <w:wAfter w:w="113" w:type="dxa"/>
              <w:jc w:val="center"/>
            </w:trPr>
          </w:trPrChange>
        </w:trPr>
        <w:tc>
          <w:tcPr>
            <w:tcW w:w="3763" w:type="dxa"/>
            <w:gridSpan w:val="2"/>
            <w:shd w:val="clear" w:color="auto" w:fill="F2EE98"/>
            <w:vAlign w:val="center"/>
            <w:tcPrChange w:id="7710" w:author="chaniaayulestari@outlook.com" w:date="2021-11-14T09:15:00Z">
              <w:tcPr>
                <w:tcW w:w="3827" w:type="dxa"/>
                <w:gridSpan w:val="4"/>
                <w:shd w:val="clear" w:color="auto" w:fill="F2EE98"/>
                <w:vAlign w:val="center"/>
              </w:tcPr>
            </w:tcPrChange>
          </w:tcPr>
          <w:p w14:paraId="4BED6994" w14:textId="77777777" w:rsidR="0008435D" w:rsidRPr="0044182F" w:rsidRDefault="0008435D" w:rsidP="00590A19">
            <w:pPr>
              <w:jc w:val="center"/>
              <w:rPr>
                <w:ins w:id="7711" w:author="chaniaayulestari@outlook.com" w:date="2021-11-14T09:00:00Z"/>
                <w:b/>
              </w:rPr>
            </w:pPr>
            <w:ins w:id="7712" w:author="chaniaayulestari@outlook.com" w:date="2021-11-14T09:00:00Z">
              <w:r w:rsidRPr="0044182F">
                <w:rPr>
                  <w:b/>
                </w:rPr>
                <w:t>Aksi Aktor</w:t>
              </w:r>
            </w:ins>
          </w:p>
        </w:tc>
        <w:tc>
          <w:tcPr>
            <w:tcW w:w="3929" w:type="dxa"/>
            <w:shd w:val="clear" w:color="auto" w:fill="F2EE98"/>
            <w:vAlign w:val="center"/>
            <w:tcPrChange w:id="7713" w:author="chaniaayulestari@outlook.com" w:date="2021-11-14T09:15:00Z">
              <w:tcPr>
                <w:tcW w:w="3964" w:type="dxa"/>
                <w:gridSpan w:val="2"/>
                <w:shd w:val="clear" w:color="auto" w:fill="F2EE98"/>
                <w:vAlign w:val="center"/>
              </w:tcPr>
            </w:tcPrChange>
          </w:tcPr>
          <w:p w14:paraId="6DF82FE6" w14:textId="77777777" w:rsidR="0008435D" w:rsidRPr="0044182F" w:rsidRDefault="0008435D" w:rsidP="00590A19">
            <w:pPr>
              <w:jc w:val="center"/>
              <w:rPr>
                <w:ins w:id="7714" w:author="chaniaayulestari@outlook.com" w:date="2021-11-14T09:00:00Z"/>
                <w:b/>
              </w:rPr>
            </w:pPr>
            <w:ins w:id="7715" w:author="chaniaayulestari@outlook.com" w:date="2021-11-14T09:00:00Z">
              <w:r w:rsidRPr="0044182F">
                <w:rPr>
                  <w:b/>
                </w:rPr>
                <w:t>Reaksi Sistem</w:t>
              </w:r>
            </w:ins>
          </w:p>
        </w:tc>
      </w:tr>
      <w:tr w:rsidR="0008435D" w:rsidRPr="0044182F" w14:paraId="2AF4EE42" w14:textId="77777777" w:rsidTr="00937698">
        <w:trPr>
          <w:jc w:val="center"/>
          <w:ins w:id="7716" w:author="chaniaayulestari@outlook.com" w:date="2021-11-14T09:00:00Z"/>
          <w:trPrChange w:id="7717" w:author="chaniaayulestari@outlook.com" w:date="2021-11-14T09:15:00Z">
            <w:trPr>
              <w:gridAfter w:val="0"/>
              <w:wAfter w:w="113" w:type="dxa"/>
              <w:jc w:val="center"/>
            </w:trPr>
          </w:trPrChange>
        </w:trPr>
        <w:tc>
          <w:tcPr>
            <w:tcW w:w="3763" w:type="dxa"/>
            <w:gridSpan w:val="2"/>
            <w:vAlign w:val="center"/>
            <w:tcPrChange w:id="7718" w:author="chaniaayulestari@outlook.com" w:date="2021-11-14T09:15:00Z">
              <w:tcPr>
                <w:tcW w:w="3827" w:type="dxa"/>
                <w:gridSpan w:val="4"/>
                <w:vAlign w:val="center"/>
              </w:tcPr>
            </w:tcPrChange>
          </w:tcPr>
          <w:p w14:paraId="295D34EA" w14:textId="77777777" w:rsidR="0008435D" w:rsidRPr="0044182F" w:rsidRDefault="0008435D" w:rsidP="0008435D">
            <w:pPr>
              <w:numPr>
                <w:ilvl w:val="0"/>
                <w:numId w:val="38"/>
              </w:numPr>
              <w:spacing w:after="160"/>
              <w:ind w:left="592"/>
              <w:rPr>
                <w:ins w:id="7719" w:author="chaniaayulestari@outlook.com" w:date="2021-11-14T09:00:00Z"/>
              </w:rPr>
            </w:pPr>
            <w:ins w:id="7720" w:author="chaniaayulestari@outlook.com" w:date="2021-11-14T09:00:00Z">
              <w:r>
                <w:t>Aktor mengakses dengan hak akses yang dimiliki kedalam sistem dan memilih menu “Laporan Siswa Bermasalah”.</w:t>
              </w:r>
            </w:ins>
          </w:p>
        </w:tc>
        <w:tc>
          <w:tcPr>
            <w:tcW w:w="3929" w:type="dxa"/>
            <w:vAlign w:val="center"/>
            <w:tcPrChange w:id="7721" w:author="chaniaayulestari@outlook.com" w:date="2021-11-14T09:15:00Z">
              <w:tcPr>
                <w:tcW w:w="3964" w:type="dxa"/>
                <w:gridSpan w:val="2"/>
                <w:vAlign w:val="center"/>
              </w:tcPr>
            </w:tcPrChange>
          </w:tcPr>
          <w:p w14:paraId="77C3BB4A" w14:textId="77777777" w:rsidR="0008435D" w:rsidRPr="0044182F" w:rsidRDefault="0008435D" w:rsidP="00590A19">
            <w:pPr>
              <w:ind w:left="511"/>
              <w:rPr>
                <w:ins w:id="7722" w:author="chaniaayulestari@outlook.com" w:date="2021-11-14T09:00:00Z"/>
              </w:rPr>
            </w:pPr>
          </w:p>
        </w:tc>
      </w:tr>
      <w:tr w:rsidR="0008435D" w:rsidRPr="0044182F" w14:paraId="7B545370" w14:textId="77777777" w:rsidTr="00937698">
        <w:trPr>
          <w:jc w:val="center"/>
          <w:ins w:id="7723" w:author="chaniaayulestari@outlook.com" w:date="2021-11-14T09:00:00Z"/>
          <w:trPrChange w:id="7724" w:author="chaniaayulestari@outlook.com" w:date="2021-11-14T09:15:00Z">
            <w:trPr>
              <w:gridAfter w:val="0"/>
              <w:wAfter w:w="113" w:type="dxa"/>
              <w:jc w:val="center"/>
            </w:trPr>
          </w:trPrChange>
        </w:trPr>
        <w:tc>
          <w:tcPr>
            <w:tcW w:w="3763" w:type="dxa"/>
            <w:gridSpan w:val="2"/>
            <w:vAlign w:val="center"/>
            <w:tcPrChange w:id="7725" w:author="chaniaayulestari@outlook.com" w:date="2021-11-14T09:15:00Z">
              <w:tcPr>
                <w:tcW w:w="3827" w:type="dxa"/>
                <w:gridSpan w:val="4"/>
                <w:vAlign w:val="center"/>
              </w:tcPr>
            </w:tcPrChange>
          </w:tcPr>
          <w:p w14:paraId="116534DE" w14:textId="77777777" w:rsidR="0008435D" w:rsidRPr="0044182F" w:rsidRDefault="0008435D" w:rsidP="00590A19">
            <w:pPr>
              <w:ind w:left="510"/>
              <w:rPr>
                <w:ins w:id="7726" w:author="chaniaayulestari@outlook.com" w:date="2021-11-14T09:00:00Z"/>
              </w:rPr>
            </w:pPr>
          </w:p>
        </w:tc>
        <w:tc>
          <w:tcPr>
            <w:tcW w:w="3929" w:type="dxa"/>
            <w:vAlign w:val="center"/>
            <w:tcPrChange w:id="7727" w:author="chaniaayulestari@outlook.com" w:date="2021-11-14T09:15:00Z">
              <w:tcPr>
                <w:tcW w:w="3964" w:type="dxa"/>
                <w:gridSpan w:val="2"/>
                <w:vAlign w:val="center"/>
              </w:tcPr>
            </w:tcPrChange>
          </w:tcPr>
          <w:p w14:paraId="72A9E8C9" w14:textId="77777777" w:rsidR="0008435D" w:rsidRPr="0044182F" w:rsidRDefault="0008435D" w:rsidP="0008435D">
            <w:pPr>
              <w:numPr>
                <w:ilvl w:val="0"/>
                <w:numId w:val="38"/>
              </w:numPr>
              <w:spacing w:after="160"/>
              <w:ind w:left="511"/>
              <w:rPr>
                <w:ins w:id="7728" w:author="chaniaayulestari@outlook.com" w:date="2021-11-14T09:00:00Z"/>
              </w:rPr>
            </w:pPr>
            <w:ins w:id="7729" w:author="chaniaayulestari@outlook.com" w:date="2021-11-14T09:00:00Z">
              <w:r>
                <w:t xml:space="preserve">Mengakses </w:t>
              </w:r>
              <w:r w:rsidRPr="00435CA8">
                <w:rPr>
                  <w:i/>
                  <w:iCs/>
                </w:rPr>
                <w:t>database</w:t>
              </w:r>
              <w:r>
                <w:t xml:space="preserve"> </w:t>
              </w:r>
            </w:ins>
          </w:p>
        </w:tc>
      </w:tr>
      <w:tr w:rsidR="0008435D" w14:paraId="77095C04" w14:textId="77777777" w:rsidTr="00937698">
        <w:trPr>
          <w:jc w:val="center"/>
          <w:ins w:id="7730" w:author="chaniaayulestari@outlook.com" w:date="2021-11-14T09:00:00Z"/>
          <w:trPrChange w:id="7731" w:author="chaniaayulestari@outlook.com" w:date="2021-11-14T09:15:00Z">
            <w:trPr>
              <w:gridAfter w:val="0"/>
              <w:wAfter w:w="113" w:type="dxa"/>
              <w:jc w:val="center"/>
            </w:trPr>
          </w:trPrChange>
        </w:trPr>
        <w:tc>
          <w:tcPr>
            <w:tcW w:w="3763" w:type="dxa"/>
            <w:gridSpan w:val="2"/>
            <w:vAlign w:val="center"/>
            <w:tcPrChange w:id="7732" w:author="chaniaayulestari@outlook.com" w:date="2021-11-14T09:15:00Z">
              <w:tcPr>
                <w:tcW w:w="3827" w:type="dxa"/>
                <w:gridSpan w:val="4"/>
                <w:vAlign w:val="center"/>
              </w:tcPr>
            </w:tcPrChange>
          </w:tcPr>
          <w:p w14:paraId="6D11E998" w14:textId="77777777" w:rsidR="0008435D" w:rsidRPr="0044182F" w:rsidRDefault="0008435D" w:rsidP="00590A19">
            <w:pPr>
              <w:pStyle w:val="ListParagraph"/>
              <w:ind w:left="450"/>
              <w:rPr>
                <w:ins w:id="7733" w:author="chaniaayulestari@outlook.com" w:date="2021-11-14T09:00:00Z"/>
              </w:rPr>
            </w:pPr>
          </w:p>
        </w:tc>
        <w:tc>
          <w:tcPr>
            <w:tcW w:w="3929" w:type="dxa"/>
            <w:vAlign w:val="center"/>
            <w:tcPrChange w:id="7734" w:author="chaniaayulestari@outlook.com" w:date="2021-11-14T09:15:00Z">
              <w:tcPr>
                <w:tcW w:w="3964" w:type="dxa"/>
                <w:gridSpan w:val="2"/>
                <w:vAlign w:val="center"/>
              </w:tcPr>
            </w:tcPrChange>
          </w:tcPr>
          <w:p w14:paraId="633B5A70" w14:textId="77777777" w:rsidR="0008435D" w:rsidRDefault="0008435D" w:rsidP="0008435D">
            <w:pPr>
              <w:pStyle w:val="ListParagraph"/>
              <w:numPr>
                <w:ilvl w:val="0"/>
                <w:numId w:val="38"/>
              </w:numPr>
              <w:spacing w:after="160"/>
              <w:ind w:left="464"/>
              <w:rPr>
                <w:ins w:id="7735" w:author="chaniaayulestari@outlook.com" w:date="2021-11-14T09:00:00Z"/>
              </w:rPr>
            </w:pPr>
            <w:ins w:id="7736" w:author="chaniaayulestari@outlook.com" w:date="2021-11-14T09:00:00Z">
              <w:r>
                <w:t>Menampilkan Data Laporan Siswa Bermasalah</w:t>
              </w:r>
            </w:ins>
          </w:p>
        </w:tc>
      </w:tr>
      <w:tr w:rsidR="00937698" w14:paraId="617BA45A" w14:textId="77777777" w:rsidTr="00937698">
        <w:trPr>
          <w:jc w:val="center"/>
          <w:ins w:id="7737" w:author="chaniaayulestari@outlook.com" w:date="2021-11-14T09:15:00Z"/>
        </w:trPr>
        <w:tc>
          <w:tcPr>
            <w:tcW w:w="3763" w:type="dxa"/>
            <w:gridSpan w:val="2"/>
            <w:vAlign w:val="center"/>
          </w:tcPr>
          <w:p w14:paraId="16BA266C" w14:textId="0CE59994" w:rsidR="00937698" w:rsidRPr="0044182F" w:rsidRDefault="00937698" w:rsidP="00590A19">
            <w:pPr>
              <w:pStyle w:val="ListParagraph"/>
              <w:ind w:left="450"/>
              <w:rPr>
                <w:ins w:id="7738" w:author="chaniaayulestari@outlook.com" w:date="2021-11-14T09:15:00Z"/>
              </w:rPr>
            </w:pPr>
            <w:ins w:id="7739" w:author="chaniaayulestari@outlook.com" w:date="2021-11-14T09:15:00Z">
              <w:r>
                <w:t>4. Menerima Data Sis</w:t>
              </w:r>
            </w:ins>
            <w:ins w:id="7740" w:author="chaniaayulestari@outlook.com" w:date="2021-11-14T09:16:00Z">
              <w:r>
                <w:t>wa bermasalah</w:t>
              </w:r>
            </w:ins>
          </w:p>
        </w:tc>
        <w:tc>
          <w:tcPr>
            <w:tcW w:w="3929" w:type="dxa"/>
            <w:vAlign w:val="center"/>
          </w:tcPr>
          <w:p w14:paraId="7E60C53D" w14:textId="77777777" w:rsidR="00937698" w:rsidRDefault="00937698">
            <w:pPr>
              <w:pStyle w:val="ListParagraph"/>
              <w:spacing w:after="160"/>
              <w:ind w:left="464"/>
              <w:rPr>
                <w:ins w:id="7741" w:author="chaniaayulestari@outlook.com" w:date="2021-11-14T09:15:00Z"/>
              </w:rPr>
              <w:pPrChange w:id="7742" w:author="chaniaayulestari@outlook.com" w:date="2021-11-14T09:15:00Z">
                <w:pPr>
                  <w:pStyle w:val="ListParagraph"/>
                  <w:numPr>
                    <w:numId w:val="38"/>
                  </w:numPr>
                  <w:spacing w:after="160"/>
                  <w:ind w:left="464" w:hanging="360"/>
                </w:pPr>
              </w:pPrChange>
            </w:pPr>
          </w:p>
        </w:tc>
      </w:tr>
      <w:tr w:rsidR="00937698" w:rsidRPr="001B1AF9" w14:paraId="0C618851" w14:textId="77777777" w:rsidTr="00937698">
        <w:trPr>
          <w:jc w:val="center"/>
          <w:ins w:id="7743" w:author="chaniaayulestari@outlook.com" w:date="2021-11-14T09:14:00Z"/>
          <w:trPrChange w:id="7744" w:author="chaniaayulestari@outlook.com" w:date="2021-11-14T09:15:00Z">
            <w:trPr>
              <w:gridBefore w:val="1"/>
              <w:wBefore w:w="113" w:type="dxa"/>
              <w:jc w:val="center"/>
            </w:trPr>
          </w:trPrChange>
        </w:trPr>
        <w:tc>
          <w:tcPr>
            <w:tcW w:w="7692" w:type="dxa"/>
            <w:gridSpan w:val="3"/>
            <w:shd w:val="clear" w:color="auto" w:fill="F2EE98"/>
            <w:vAlign w:val="center"/>
            <w:tcPrChange w:id="7745" w:author="chaniaayulestari@outlook.com" w:date="2021-11-14T09:15:00Z">
              <w:tcPr>
                <w:tcW w:w="7791" w:type="dxa"/>
                <w:gridSpan w:val="6"/>
                <w:shd w:val="clear" w:color="auto" w:fill="F2EE98"/>
                <w:vAlign w:val="center"/>
              </w:tcPr>
            </w:tcPrChange>
          </w:tcPr>
          <w:p w14:paraId="211DB97C" w14:textId="77777777" w:rsidR="00937698" w:rsidRPr="001B1AF9" w:rsidRDefault="00937698" w:rsidP="00590A19">
            <w:pPr>
              <w:pStyle w:val="ListParagraph"/>
              <w:spacing w:after="160"/>
              <w:ind w:left="468"/>
              <w:jc w:val="center"/>
              <w:rPr>
                <w:ins w:id="7746" w:author="chaniaayulestari@outlook.com" w:date="2021-11-14T09:14:00Z"/>
                <w:b/>
                <w:bCs/>
              </w:rPr>
            </w:pPr>
            <w:ins w:id="7747" w:author="chaniaayulestari@outlook.com" w:date="2021-11-14T09:14:00Z">
              <w:r w:rsidRPr="001B1AF9">
                <w:rPr>
                  <w:b/>
                  <w:bCs/>
                </w:rPr>
                <w:t>Skenario Eksepsi (Optional)</w:t>
              </w:r>
            </w:ins>
          </w:p>
        </w:tc>
      </w:tr>
      <w:tr w:rsidR="00937698" w:rsidRPr="001B1AF9" w14:paraId="56847C6A" w14:textId="77777777" w:rsidTr="00937698">
        <w:trPr>
          <w:jc w:val="center"/>
          <w:ins w:id="7748" w:author="chaniaayulestari@outlook.com" w:date="2021-11-14T09:14:00Z"/>
        </w:trPr>
        <w:tc>
          <w:tcPr>
            <w:tcW w:w="3746" w:type="dxa"/>
            <w:shd w:val="clear" w:color="auto" w:fill="F2EE98"/>
            <w:vAlign w:val="center"/>
          </w:tcPr>
          <w:p w14:paraId="14B73CBB" w14:textId="77777777" w:rsidR="00937698" w:rsidRPr="001B1AF9" w:rsidRDefault="00937698" w:rsidP="00590A19">
            <w:pPr>
              <w:pStyle w:val="ListParagraph"/>
              <w:ind w:left="450"/>
              <w:jc w:val="center"/>
              <w:rPr>
                <w:ins w:id="7749" w:author="chaniaayulestari@outlook.com" w:date="2021-11-14T09:14:00Z"/>
                <w:b/>
                <w:bCs/>
              </w:rPr>
            </w:pPr>
            <w:ins w:id="7750" w:author="chaniaayulestari@outlook.com" w:date="2021-11-14T09:14:00Z">
              <w:r w:rsidRPr="001B1AF9">
                <w:rPr>
                  <w:b/>
                  <w:bCs/>
                </w:rPr>
                <w:t>Aksi Aktor</w:t>
              </w:r>
            </w:ins>
          </w:p>
        </w:tc>
        <w:tc>
          <w:tcPr>
            <w:tcW w:w="3946" w:type="dxa"/>
            <w:gridSpan w:val="2"/>
            <w:shd w:val="clear" w:color="auto" w:fill="F2EE98"/>
            <w:vAlign w:val="center"/>
          </w:tcPr>
          <w:p w14:paraId="54A19957" w14:textId="77777777" w:rsidR="00937698" w:rsidRPr="001B1AF9" w:rsidRDefault="00937698" w:rsidP="00590A19">
            <w:pPr>
              <w:pStyle w:val="ListParagraph"/>
              <w:spacing w:after="160"/>
              <w:ind w:left="468"/>
              <w:jc w:val="center"/>
              <w:rPr>
                <w:ins w:id="7751" w:author="chaniaayulestari@outlook.com" w:date="2021-11-14T09:14:00Z"/>
                <w:b/>
                <w:bCs/>
              </w:rPr>
            </w:pPr>
            <w:ins w:id="7752" w:author="chaniaayulestari@outlook.com" w:date="2021-11-14T09:14:00Z">
              <w:r w:rsidRPr="001B1AF9">
                <w:rPr>
                  <w:b/>
                  <w:bCs/>
                </w:rPr>
                <w:t>Reaksi Sistem</w:t>
              </w:r>
            </w:ins>
          </w:p>
        </w:tc>
      </w:tr>
      <w:tr w:rsidR="00937698" w14:paraId="519F4093" w14:textId="77777777" w:rsidTr="00937698">
        <w:trPr>
          <w:jc w:val="center"/>
          <w:ins w:id="7753" w:author="chaniaayulestari@outlook.com" w:date="2021-11-14T09:14:00Z"/>
        </w:trPr>
        <w:tc>
          <w:tcPr>
            <w:tcW w:w="3746" w:type="dxa"/>
            <w:vAlign w:val="center"/>
          </w:tcPr>
          <w:p w14:paraId="33A5D83C" w14:textId="77777777" w:rsidR="00937698" w:rsidRDefault="00937698" w:rsidP="00590A19">
            <w:pPr>
              <w:pStyle w:val="ListParagraph"/>
              <w:ind w:left="455"/>
              <w:rPr>
                <w:ins w:id="7754" w:author="chaniaayulestari@outlook.com" w:date="2021-11-14T09:14:00Z"/>
              </w:rPr>
            </w:pPr>
          </w:p>
        </w:tc>
        <w:tc>
          <w:tcPr>
            <w:tcW w:w="3946" w:type="dxa"/>
            <w:gridSpan w:val="2"/>
            <w:vAlign w:val="center"/>
          </w:tcPr>
          <w:p w14:paraId="7C653495" w14:textId="77777777" w:rsidR="00937698" w:rsidRDefault="00937698" w:rsidP="00590A19">
            <w:pPr>
              <w:pStyle w:val="ListParagraph"/>
              <w:spacing w:after="160"/>
              <w:ind w:left="0"/>
              <w:rPr>
                <w:ins w:id="7755" w:author="chaniaayulestari@outlook.com" w:date="2021-11-14T09:14:00Z"/>
              </w:rPr>
            </w:pPr>
            <w:ins w:id="7756" w:author="chaniaayulestari@outlook.com" w:date="2021-11-14T09:14:00Z">
              <w:r>
                <w:t>2a. Memeriksa data ternyata terdapat siswa yang berstatus alpha lebih dari 3 kali, 6 kali dan 9 kali yang kemudian memanggil notifikasi siswa bermasalah.</w:t>
              </w:r>
            </w:ins>
          </w:p>
        </w:tc>
      </w:tr>
      <w:tr w:rsidR="00937698" w14:paraId="156B9D75" w14:textId="77777777" w:rsidTr="00937698">
        <w:trPr>
          <w:jc w:val="center"/>
          <w:ins w:id="7757" w:author="chaniaayulestari@outlook.com" w:date="2021-11-14T09:14:00Z"/>
        </w:trPr>
        <w:tc>
          <w:tcPr>
            <w:tcW w:w="3746" w:type="dxa"/>
            <w:vAlign w:val="center"/>
          </w:tcPr>
          <w:p w14:paraId="657D1866" w14:textId="77777777" w:rsidR="00937698" w:rsidRDefault="00937698" w:rsidP="00590A19">
            <w:pPr>
              <w:pStyle w:val="ListParagraph"/>
              <w:ind w:left="450"/>
              <w:rPr>
                <w:ins w:id="7758" w:author="chaniaayulestari@outlook.com" w:date="2021-11-14T09:14:00Z"/>
              </w:rPr>
            </w:pPr>
          </w:p>
        </w:tc>
        <w:tc>
          <w:tcPr>
            <w:tcW w:w="3946" w:type="dxa"/>
            <w:gridSpan w:val="2"/>
            <w:vAlign w:val="center"/>
          </w:tcPr>
          <w:p w14:paraId="0B1DE876" w14:textId="77777777" w:rsidR="00937698" w:rsidRDefault="00937698" w:rsidP="00590A19">
            <w:pPr>
              <w:pStyle w:val="ListParagraph"/>
              <w:spacing w:after="160"/>
              <w:ind w:left="0"/>
              <w:rPr>
                <w:ins w:id="7759" w:author="chaniaayulestari@outlook.com" w:date="2021-11-14T09:14:00Z"/>
              </w:rPr>
            </w:pPr>
            <w:ins w:id="7760" w:author="chaniaayulestari@outlook.com" w:date="2021-11-14T09:14:00Z">
              <w:r>
                <w:t>3a. Menampilkan data siswa yang berstatus alpha</w:t>
              </w:r>
            </w:ins>
          </w:p>
        </w:tc>
      </w:tr>
      <w:tr w:rsidR="00937698" w14:paraId="2D9E6C72" w14:textId="77777777" w:rsidTr="00937698">
        <w:trPr>
          <w:jc w:val="center"/>
          <w:ins w:id="7761" w:author="chaniaayulestari@outlook.com" w:date="2021-11-14T09:14:00Z"/>
        </w:trPr>
        <w:tc>
          <w:tcPr>
            <w:tcW w:w="3746" w:type="dxa"/>
            <w:vAlign w:val="center"/>
          </w:tcPr>
          <w:p w14:paraId="5C8459E2" w14:textId="77777777" w:rsidR="00937698" w:rsidRDefault="00937698" w:rsidP="00590A19">
            <w:pPr>
              <w:pStyle w:val="ListParagraph"/>
              <w:ind w:left="167"/>
              <w:rPr>
                <w:ins w:id="7762" w:author="chaniaayulestari@outlook.com" w:date="2021-11-14T09:14:00Z"/>
              </w:rPr>
            </w:pPr>
            <w:ins w:id="7763" w:author="chaniaayulestari@outlook.com" w:date="2021-11-14T09:14:00Z">
              <w:r>
                <w:t>4a. Guru BK menerima data siswa bermasalah</w:t>
              </w:r>
            </w:ins>
          </w:p>
        </w:tc>
        <w:tc>
          <w:tcPr>
            <w:tcW w:w="3946" w:type="dxa"/>
            <w:gridSpan w:val="2"/>
            <w:vAlign w:val="center"/>
          </w:tcPr>
          <w:p w14:paraId="5C791EC6" w14:textId="77777777" w:rsidR="00937698" w:rsidRDefault="00937698" w:rsidP="00590A19">
            <w:pPr>
              <w:pStyle w:val="ListParagraph"/>
              <w:spacing w:after="160"/>
              <w:ind w:left="180"/>
              <w:rPr>
                <w:ins w:id="7764" w:author="chaniaayulestari@outlook.com" w:date="2021-11-14T09:14:00Z"/>
              </w:rPr>
            </w:pPr>
          </w:p>
        </w:tc>
      </w:tr>
    </w:tbl>
    <w:p w14:paraId="199C273C" w14:textId="670A42F0" w:rsidR="0008435D" w:rsidDel="00590A19" w:rsidRDefault="00702C53">
      <w:pPr>
        <w:rPr>
          <w:ins w:id="7765" w:author="chaniaayulestari@outlook.com" w:date="2021-11-14T08:59:00Z"/>
          <w:del w:id="7766" w:author="Rafi Aziizi" w:date="2021-11-14T09:56:00Z"/>
        </w:rPr>
        <w:pPrChange w:id="7767" w:author="Rafi Aziizi" w:date="2021-11-14T12:23:00Z">
          <w:pPr>
            <w:pStyle w:val="ListParagraph"/>
            <w:numPr>
              <w:numId w:val="122"/>
            </w:numPr>
            <w:ind w:left="426" w:hanging="360"/>
          </w:pPr>
        </w:pPrChange>
      </w:pPr>
      <w:ins w:id="7768" w:author="Rafi Aziizi" w:date="2021-11-14T12:23:00Z">
        <w:r>
          <w:t xml:space="preserve">        b. </w:t>
        </w:r>
      </w:ins>
    </w:p>
    <w:p w14:paraId="55BEEFB0" w14:textId="3DA5B84F" w:rsidR="00270503" w:rsidDel="0008435D" w:rsidRDefault="00270503">
      <w:pPr>
        <w:rPr>
          <w:del w:id="7769" w:author="chaniaayulestari@outlook.com" w:date="2021-11-13T14:13:00Z"/>
        </w:rPr>
        <w:pPrChange w:id="7770" w:author="Rafi Aziizi" w:date="2021-11-14T12:23:00Z">
          <w:pPr>
            <w:pStyle w:val="ListParagraph"/>
          </w:pPr>
        </w:pPrChange>
      </w:pPr>
      <w:del w:id="7771" w:author="chaniaayulestari@outlook.com" w:date="2021-11-14T08:59:00Z">
        <w:r w:rsidDel="0008435D">
          <w:delText xml:space="preserve">Skenario </w:delText>
        </w:r>
      </w:del>
      <w:ins w:id="7772" w:author="chaniaayulestari@outlook.com" w:date="2021-11-14T09:05:00Z">
        <w:r w:rsidR="001B4CFD">
          <w:t>Edit</w:t>
        </w:r>
      </w:ins>
      <w:ins w:id="7773" w:author="chaniaayulestari@outlook.com" w:date="2021-11-14T08:59:00Z">
        <w:r w:rsidR="0008435D">
          <w:t xml:space="preserve"> </w:t>
        </w:r>
      </w:ins>
      <w:r>
        <w:t>Laporan Siswa Bermasalah</w:t>
      </w:r>
    </w:p>
    <w:p w14:paraId="3E180D8F" w14:textId="5E3B11A7" w:rsidR="0008435D" w:rsidRDefault="0008435D">
      <w:pPr>
        <w:rPr>
          <w:ins w:id="7774" w:author="chaniaayulestari@outlook.com" w:date="2021-11-14T08:59:00Z"/>
        </w:rPr>
        <w:pPrChange w:id="7775" w:author="Rafi Aziizi" w:date="2021-11-14T12:23:00Z">
          <w:pPr>
            <w:pStyle w:val="ListParagraph"/>
            <w:numPr>
              <w:numId w:val="25"/>
            </w:numPr>
            <w:ind w:left="426" w:hanging="360"/>
          </w:pPr>
        </w:pPrChange>
      </w:pPr>
    </w:p>
    <w:p w14:paraId="5A07C1AC" w14:textId="4FAA9C4C" w:rsidR="00117601" w:rsidDel="0008435D" w:rsidRDefault="00117601">
      <w:pPr>
        <w:pStyle w:val="ListParagraph"/>
        <w:jc w:val="center"/>
        <w:rPr>
          <w:del w:id="7776" w:author="chaniaayulestari@outlook.com" w:date="2021-11-14T08:59:00Z"/>
        </w:rPr>
        <w:pPrChange w:id="7777" w:author="chaniaayulestari@outlook.com" w:date="2021-11-14T09:00:00Z">
          <w:pPr>
            <w:pStyle w:val="Caption"/>
            <w:keepNext/>
            <w:jc w:val="center"/>
          </w:pPr>
        </w:pPrChange>
      </w:pPr>
      <w:del w:id="7778" w:author="chaniaayulestari@outlook.com" w:date="2021-11-12T16:32:00Z">
        <w:r w:rsidDel="00885B6D">
          <w:delText xml:space="preserve">Table 3. </w:delText>
        </w:r>
        <w:r w:rsidR="006720D0" w:rsidDel="00885B6D">
          <w:fldChar w:fldCharType="begin"/>
        </w:r>
        <w:r w:rsidR="006720D0" w:rsidRPr="0008435D" w:rsidDel="00885B6D">
          <w:rPr>
            <w:rPrChange w:id="7779" w:author="chaniaayulestari@outlook.com" w:date="2021-11-14T09:00:00Z">
              <w:rPr>
                <w:i w:val="0"/>
                <w:iCs w:val="0"/>
              </w:rPr>
            </w:rPrChange>
          </w:rPr>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p>
    <w:p w14:paraId="13AE7A46" w14:textId="5E0E4B74" w:rsidR="00B01799" w:rsidRDefault="00B01799">
      <w:pPr>
        <w:pStyle w:val="Caption"/>
        <w:jc w:val="center"/>
        <w:rPr>
          <w:ins w:id="7780" w:author="chaniaayulestari@outlook.com" w:date="2021-11-13T14:13:00Z"/>
        </w:rPr>
        <w:pPrChange w:id="7781" w:author="Rafi Aziizi" w:date="2021-11-14T09:56:00Z">
          <w:pPr/>
        </w:pPrChange>
      </w:pPr>
      <w:bookmarkStart w:id="7782" w:name="_Toc87950202"/>
      <w:ins w:id="7783" w:author="chaniaayulestari@outlook.com" w:date="2021-11-13T14:13:00Z">
        <w:r>
          <w:t xml:space="preserve">Tabel 3. </w:t>
        </w:r>
      </w:ins>
      <w:ins w:id="7784" w:author="Rafi Aziizi" w:date="2021-11-14T11:08:00Z">
        <w:r w:rsidR="001B2DEA">
          <w:fldChar w:fldCharType="begin"/>
        </w:r>
        <w:r w:rsidR="001B2DEA">
          <w:instrText xml:space="preserve"> SEQ Tabel_3. \* ARABIC </w:instrText>
        </w:r>
      </w:ins>
      <w:r w:rsidR="001B2DEA">
        <w:fldChar w:fldCharType="separate"/>
      </w:r>
      <w:ins w:id="7785" w:author="Rafi Aziizi" w:date="2021-11-14T11:08:00Z">
        <w:r w:rsidR="001B2DEA">
          <w:rPr>
            <w:noProof/>
          </w:rPr>
          <w:t>48</w:t>
        </w:r>
        <w:r w:rsidR="001B2DEA">
          <w:fldChar w:fldCharType="end"/>
        </w:r>
      </w:ins>
      <w:ins w:id="7786" w:author="chaniaayulestari@outlook.com" w:date="2021-11-13T14:13:00Z">
        <w:del w:id="7787" w:author="Rafi Aziizi" w:date="2021-11-14T09:52:00Z">
          <w:r w:rsidDel="003640C9">
            <w:fldChar w:fldCharType="begin"/>
          </w:r>
          <w:r w:rsidDel="003640C9">
            <w:delInstrText xml:space="preserve"> SEQ Tabel_3. \* ARABIC </w:delInstrText>
          </w:r>
        </w:del>
      </w:ins>
      <w:del w:id="7788" w:author="Rafi Aziizi" w:date="2021-11-14T09:52:00Z">
        <w:r w:rsidDel="003640C9">
          <w:fldChar w:fldCharType="separate"/>
        </w:r>
      </w:del>
      <w:ins w:id="7789" w:author="chaniaayulestari@outlook.com" w:date="2021-11-14T09:28:00Z">
        <w:del w:id="7790" w:author="Rafi Aziizi" w:date="2021-11-14T09:52:00Z">
          <w:r w:rsidR="0024161C" w:rsidDel="003640C9">
            <w:rPr>
              <w:noProof/>
            </w:rPr>
            <w:delText>47</w:delText>
          </w:r>
        </w:del>
      </w:ins>
      <w:ins w:id="7791" w:author="chaniaayulestari@outlook.com" w:date="2021-11-13T14:25:00Z">
        <w:del w:id="7792" w:author="Rafi Aziizi" w:date="2021-11-14T09:52:00Z">
          <w:r w:rsidR="00456266" w:rsidDel="003640C9">
            <w:rPr>
              <w:noProof/>
            </w:rPr>
            <w:delText>44</w:delText>
          </w:r>
        </w:del>
      </w:ins>
      <w:ins w:id="7793" w:author="chaniaayulestari@outlook.com" w:date="2021-11-13T14:13:00Z">
        <w:del w:id="7794" w:author="Rafi Aziizi" w:date="2021-11-14T09:52:00Z">
          <w:r w:rsidDel="003640C9">
            <w:fldChar w:fldCharType="end"/>
          </w:r>
        </w:del>
        <w:r>
          <w:t xml:space="preserve"> Skenario</w:t>
        </w:r>
      </w:ins>
      <w:ins w:id="7795" w:author="chaniaayulestari@outlook.com" w:date="2021-11-14T09:05:00Z">
        <w:r w:rsidR="001B4CFD">
          <w:t xml:space="preserve"> Edit</w:t>
        </w:r>
      </w:ins>
      <w:ins w:id="7796" w:author="chaniaayulestari@outlook.com" w:date="2021-11-13T14:13:00Z">
        <w:r>
          <w:t xml:space="preserve"> Laporan Siswa Ber</w:t>
        </w:r>
        <w:del w:id="7797" w:author="chaniaayulestari@outlook.com" w:date="2021-11-14T09:00:00Z">
          <w:r w:rsidDel="0008435D">
            <w:delText>m</w:delText>
          </w:r>
        </w:del>
        <w:r>
          <w:t>masalah</w:t>
        </w:r>
        <w:bookmarkEnd w:id="778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E86FD86" w:rsidR="00EB6AD3" w:rsidRPr="00A46E0B" w:rsidRDefault="00B066BC" w:rsidP="003E4796">
            <w:ins w:id="7798" w:author="chaniaayulestari@outlook.com" w:date="2021-11-14T07:16:00Z">
              <w:del w:id="7799" w:author="chaniaayulestari@outlook.com" w:date="2021-11-14T09:06:00Z">
                <w:r w:rsidDel="001B4CFD">
                  <w:delText>Lihat</w:delText>
                </w:r>
              </w:del>
            </w:ins>
            <w:ins w:id="7800" w:author="chaniaayulestari@outlook.com" w:date="2021-11-14T09:06:00Z">
              <w:r w:rsidR="001B4CFD">
                <w:t>Edit</w:t>
              </w:r>
            </w:ins>
            <w:ins w:id="7801" w:author="chaniaayulestari@outlook.com" w:date="2021-11-14T07:16:00Z">
              <w:r>
                <w:t xml:space="preserve"> </w:t>
              </w:r>
            </w:ins>
            <w:del w:id="7802" w:author="chaniaayulestari@outlook.com" w:date="2021-11-14T07:17:00Z">
              <w:r w:rsidR="00EB6AD3" w:rsidDel="00B066BC">
                <w:delText xml:space="preserve">Laporan </w:delText>
              </w:r>
            </w:del>
            <w:ins w:id="7803" w:author="chaniaayulestari@outlook.com" w:date="2021-11-14T07:17:00Z">
              <w:r>
                <w:t xml:space="preserve">Data </w:t>
              </w:r>
            </w:ins>
            <w:r w:rsidR="00EB6AD3">
              <w:t>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3B378C3" w:rsidR="00EB6AD3" w:rsidRPr="002F6C1D" w:rsidRDefault="00EB6AD3" w:rsidP="003E4796">
            <w:r>
              <w:t>RC</w:t>
            </w:r>
            <w:r w:rsidR="0087570E">
              <w:t>2</w:t>
            </w:r>
            <w:ins w:id="7804" w:author="Rafi Aziizi" w:date="2021-11-14T09:45:00Z">
              <w:r w:rsidR="00927D1D">
                <w:t>2</w:t>
              </w:r>
            </w:ins>
            <w:ins w:id="7805" w:author="chaniaayulestari@outlook.com" w:date="2021-11-14T06:33:00Z">
              <w:del w:id="7806" w:author="Rafi Aziizi" w:date="2021-11-14T09:45:00Z">
                <w:r w:rsidR="008C0CCB" w:rsidDel="00927D1D">
                  <w:delText>3</w:delText>
                </w:r>
              </w:del>
            </w:ins>
            <w:ins w:id="7807" w:author="chaniaayulestari@outlook.com" w:date="2021-11-14T07:16:00Z">
              <w:r w:rsidR="00B066BC">
                <w:t>.</w:t>
              </w:r>
            </w:ins>
            <w:ins w:id="7808" w:author="chaniaayulestari@outlook.com" w:date="2021-11-14T09:06:00Z">
              <w:r w:rsidR="001B4CFD">
                <w:t>2</w:t>
              </w:r>
            </w:ins>
            <w:ins w:id="7809" w:author="chaniaayulestari@outlook.com" w:date="2021-11-14T07:16:00Z">
              <w:del w:id="7810" w:author="chaniaayulestari@outlook.com" w:date="2021-11-14T09:06:00Z">
                <w:r w:rsidR="00B066BC" w:rsidDel="001B4CFD">
                  <w:delText>1</w:delText>
                </w:r>
              </w:del>
            </w:ins>
            <w:del w:id="7811" w:author="chaniaayulestari@outlook.com" w:date="2021-11-14T06:33:00Z">
              <w:r w:rsidR="0087570E" w:rsidDel="008C0CCB">
                <w:delText>1</w:delText>
              </w:r>
            </w:del>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402EC7E3" w:rsidR="00EB6AD3" w:rsidRPr="000C722D" w:rsidRDefault="00EB6AD3" w:rsidP="003E4796">
            <w:r>
              <w:t xml:space="preserve">Use case ini merupakan use case yang berisikan data absen siswa </w:t>
            </w:r>
            <w:r w:rsidR="009B6B0A">
              <w:t>bermasalah</w:t>
            </w:r>
            <w:ins w:id="7812" w:author="chaniaayulestari@outlook.com" w:date="2021-11-14T09:06:00Z">
              <w:r w:rsidR="001B4CFD">
                <w:t xml:space="preserve"> </w:t>
              </w:r>
            </w:ins>
            <w:ins w:id="7813" w:author="chaniaayulestari@outlook.com" w:date="2021-11-14T09:07:00Z">
              <w:r w:rsidR="001B4CFD">
                <w:t>dimana admin dapat melakukan edit data</w:t>
              </w:r>
            </w:ins>
            <w:ins w:id="7814" w:author="chaniaayulestari@outlook.com" w:date="2021-11-14T09:06:00Z">
              <w:r w:rsidR="001B4CFD">
                <w:t xml:space="preserve"> </w:t>
              </w:r>
            </w:ins>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lastRenderedPageBreak/>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54DC79B1" w:rsidR="00EB6AD3" w:rsidRPr="00435CA8" w:rsidRDefault="00B956F6" w:rsidP="003E4796">
            <w:del w:id="7815" w:author="chaniaayulestari@outlook.com" w:date="2021-11-14T09:07:00Z">
              <w:r w:rsidDel="001B4CFD">
                <w:delText>Tidak terdapat data siswa bermasalah</w:delText>
              </w:r>
            </w:del>
            <w:ins w:id="7816" w:author="chaniaayulestari@outlook.com" w:date="2021-11-14T09:07:00Z">
              <w:r w:rsidR="001B4CFD">
                <w:t xml:space="preserve">siswa masih dalam status bermasalah </w:t>
              </w:r>
            </w:ins>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E4E2B42" w:rsidR="00EB6AD3" w:rsidRPr="0048762E" w:rsidRDefault="009B6B0A" w:rsidP="003E4796">
            <w:del w:id="7817" w:author="chaniaayulestari@outlook.com" w:date="2021-11-14T09:07:00Z">
              <w:r w:rsidDel="001B4CFD">
                <w:delText xml:space="preserve">sistem menampilkan data siswa </w:delText>
              </w:r>
            </w:del>
            <w:ins w:id="7818" w:author="chaniaayulestari@outlook.com" w:date="2021-11-14T09:07:00Z">
              <w:r w:rsidR="001B4CFD">
                <w:t>status siswa telah ditangani</w:t>
              </w:r>
            </w:ins>
            <w:del w:id="7819" w:author="chaniaayulestari@outlook.com" w:date="2021-11-14T09:07:00Z">
              <w:r w:rsidDel="001B4CFD">
                <w:delText>bermasalah</w:delText>
              </w:r>
            </w:del>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pPr>
              <w:pStyle w:val="ListParagraph"/>
              <w:numPr>
                <w:ilvl w:val="0"/>
                <w:numId w:val="123"/>
              </w:numPr>
              <w:spacing w:after="160"/>
              <w:ind w:left="383"/>
              <w:pPrChange w:id="7820" w:author="chaniaayulestari@outlook.com" w:date="2021-11-14T09:09:00Z">
                <w:pPr>
                  <w:numPr>
                    <w:numId w:val="38"/>
                  </w:numPr>
                  <w:spacing w:after="160"/>
                  <w:ind w:left="592" w:hanging="360"/>
                </w:pPr>
              </w:pPrChange>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pPr>
              <w:pStyle w:val="ListParagraph"/>
              <w:pPrChange w:id="7821" w:author="chaniaayulestari@outlook.com" w:date="2021-11-14T09:09:00Z">
                <w:pPr>
                  <w:ind w:left="511"/>
                </w:pPr>
              </w:pPrChange>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pPr>
              <w:pStyle w:val="ListParagraph"/>
              <w:pPrChange w:id="7822" w:author="chaniaayulestari@outlook.com" w:date="2021-11-14T09:09:00Z">
                <w:pPr>
                  <w:ind w:left="510"/>
                </w:pPr>
              </w:pPrChange>
            </w:pPr>
          </w:p>
        </w:tc>
        <w:tc>
          <w:tcPr>
            <w:tcW w:w="3964" w:type="dxa"/>
            <w:vAlign w:val="center"/>
          </w:tcPr>
          <w:p w14:paraId="7B74B93D" w14:textId="77777777" w:rsidR="00EB6AD3" w:rsidRPr="0044182F" w:rsidRDefault="00EB6AD3">
            <w:pPr>
              <w:pStyle w:val="ListParagraph"/>
              <w:numPr>
                <w:ilvl w:val="0"/>
                <w:numId w:val="123"/>
              </w:numPr>
              <w:spacing w:after="160"/>
              <w:pPrChange w:id="7823" w:author="chaniaayulestari@outlook.com" w:date="2021-11-14T09:09:00Z">
                <w:pPr>
                  <w:numPr>
                    <w:numId w:val="38"/>
                  </w:numPr>
                  <w:spacing w:after="160"/>
                  <w:ind w:left="511" w:hanging="360"/>
                </w:pPr>
              </w:pPrChange>
            </w:pPr>
            <w:r>
              <w:t xml:space="preserve">Mengakses </w:t>
            </w:r>
            <w:r w:rsidRPr="001B4CFD">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pPr>
              <w:pStyle w:val="ListParagraph"/>
              <w:pPrChange w:id="7824" w:author="chaniaayulestari@outlook.com" w:date="2021-11-14T09:09:00Z">
                <w:pPr>
                  <w:pStyle w:val="ListParagraph"/>
                  <w:ind w:left="450"/>
                </w:pPr>
              </w:pPrChange>
            </w:pPr>
          </w:p>
        </w:tc>
        <w:tc>
          <w:tcPr>
            <w:tcW w:w="3964" w:type="dxa"/>
            <w:vAlign w:val="center"/>
          </w:tcPr>
          <w:p w14:paraId="6A373360" w14:textId="240FEC51" w:rsidR="00EB6AD3" w:rsidRDefault="009B6B0A">
            <w:pPr>
              <w:pStyle w:val="ListParagraph"/>
              <w:numPr>
                <w:ilvl w:val="0"/>
                <w:numId w:val="123"/>
              </w:numPr>
              <w:spacing w:after="160"/>
              <w:pPrChange w:id="7825" w:author="chaniaayulestari@outlook.com" w:date="2021-11-14T09:09:00Z">
                <w:pPr>
                  <w:pStyle w:val="ListParagraph"/>
                  <w:numPr>
                    <w:numId w:val="38"/>
                  </w:numPr>
                  <w:spacing w:after="160"/>
                  <w:ind w:left="464" w:hanging="360"/>
                </w:pPr>
              </w:pPrChange>
            </w:pPr>
            <w:r>
              <w:t xml:space="preserve">Menampilkan </w:t>
            </w:r>
            <w:r w:rsidR="00B956F6">
              <w:t>Data Laporan Siswa Bermasalah</w:t>
            </w:r>
          </w:p>
        </w:tc>
      </w:tr>
      <w:tr w:rsidR="00EB6AD3" w14:paraId="4FD931EF" w14:textId="77777777" w:rsidTr="003E4796">
        <w:trPr>
          <w:jc w:val="center"/>
        </w:trPr>
        <w:tc>
          <w:tcPr>
            <w:tcW w:w="3827" w:type="dxa"/>
            <w:vAlign w:val="center"/>
          </w:tcPr>
          <w:p w14:paraId="3299CDA7" w14:textId="35F24A2C" w:rsidR="00EB6AD3" w:rsidRDefault="00EB6AD3">
            <w:pPr>
              <w:pStyle w:val="ListParagraph"/>
              <w:numPr>
                <w:ilvl w:val="0"/>
                <w:numId w:val="123"/>
              </w:numPr>
              <w:pPrChange w:id="7826" w:author="chaniaayulestari@outlook.com" w:date="2021-11-14T09:09:00Z">
                <w:pPr>
                  <w:pStyle w:val="ListParagraph"/>
                  <w:numPr>
                    <w:numId w:val="38"/>
                  </w:numPr>
                  <w:ind w:left="592" w:hanging="360"/>
                </w:pPr>
              </w:pPrChange>
            </w:pPr>
            <w:del w:id="7827" w:author="chaniaayulestari@outlook.com" w:date="2021-11-14T09:10:00Z">
              <w:r w:rsidDel="00937698">
                <w:delText xml:space="preserve">Menerima </w:delText>
              </w:r>
              <w:r w:rsidR="006D1D4A" w:rsidDel="00937698">
                <w:delText>l</w:delText>
              </w:r>
              <w:r w:rsidR="00B956F6" w:rsidDel="00937698">
                <w:delText xml:space="preserve">aporan </w:delText>
              </w:r>
              <w:r w:rsidR="006D1D4A" w:rsidDel="00937698">
                <w:delText>s</w:delText>
              </w:r>
              <w:r w:rsidR="00B956F6" w:rsidDel="00937698">
                <w:delText xml:space="preserve">iswa </w:delText>
              </w:r>
              <w:r w:rsidR="006D1D4A" w:rsidDel="00937698">
                <w:delText>b</w:delText>
              </w:r>
              <w:r w:rsidR="00B956F6" w:rsidDel="00937698">
                <w:delText>ermasalah dari sistem.</w:delText>
              </w:r>
            </w:del>
            <w:ins w:id="7828" w:author="chaniaayulestari@outlook.com" w:date="2021-11-14T09:11:00Z">
              <w:r w:rsidR="00937698">
                <w:t xml:space="preserve">Ubah status siswa </w:t>
              </w:r>
            </w:ins>
          </w:p>
        </w:tc>
        <w:tc>
          <w:tcPr>
            <w:tcW w:w="3964" w:type="dxa"/>
            <w:vAlign w:val="center"/>
          </w:tcPr>
          <w:p w14:paraId="51735037" w14:textId="77777777" w:rsidR="00EB6AD3" w:rsidRDefault="00EB6AD3">
            <w:pPr>
              <w:pStyle w:val="ListParagraph"/>
              <w:spacing w:after="160"/>
              <w:pPrChange w:id="7829" w:author="chaniaayulestari@outlook.com" w:date="2021-11-14T09:09:00Z">
                <w:pPr>
                  <w:pStyle w:val="ListParagraph"/>
                  <w:spacing w:after="160"/>
                  <w:ind w:left="468"/>
                </w:pPr>
              </w:pPrChange>
            </w:pPr>
          </w:p>
        </w:tc>
      </w:tr>
      <w:tr w:rsidR="006D1D4A" w14:paraId="7CC4003C" w14:textId="77777777" w:rsidTr="003E4796">
        <w:trPr>
          <w:jc w:val="center"/>
        </w:trPr>
        <w:tc>
          <w:tcPr>
            <w:tcW w:w="3827" w:type="dxa"/>
            <w:vAlign w:val="center"/>
          </w:tcPr>
          <w:p w14:paraId="1C31FEFA" w14:textId="2B143D7F" w:rsidR="006D1D4A" w:rsidRDefault="006D1D4A">
            <w:pPr>
              <w:pStyle w:val="ListParagraph"/>
              <w:pPrChange w:id="7830" w:author="chaniaayulestari@outlook.com" w:date="2021-11-14T09:11:00Z">
                <w:pPr>
                  <w:pStyle w:val="ListParagraph"/>
                  <w:numPr>
                    <w:numId w:val="38"/>
                  </w:numPr>
                  <w:ind w:left="592" w:hanging="360"/>
                </w:pPr>
              </w:pPrChange>
            </w:pPr>
            <w:del w:id="7831" w:author="chaniaayulestari@outlook.com" w:date="2021-11-14T09:11:00Z">
              <w:r w:rsidDel="00937698">
                <w:delText>Mengelola laporan siswa bermasalah</w:delText>
              </w:r>
            </w:del>
          </w:p>
        </w:tc>
        <w:tc>
          <w:tcPr>
            <w:tcW w:w="3964" w:type="dxa"/>
            <w:vAlign w:val="center"/>
          </w:tcPr>
          <w:p w14:paraId="450F7338" w14:textId="3382B3DA" w:rsidR="006D1D4A" w:rsidRDefault="00937698">
            <w:pPr>
              <w:pStyle w:val="ListParagraph"/>
              <w:numPr>
                <w:ilvl w:val="0"/>
                <w:numId w:val="123"/>
              </w:numPr>
              <w:spacing w:after="160"/>
              <w:pPrChange w:id="7832" w:author="chaniaayulestari@outlook.com" w:date="2021-11-14T09:11:00Z">
                <w:pPr>
                  <w:pStyle w:val="ListParagraph"/>
                  <w:spacing w:after="160"/>
                  <w:ind w:left="468"/>
                </w:pPr>
              </w:pPrChange>
            </w:pPr>
            <w:ins w:id="7833" w:author="chaniaayulestari@outlook.com" w:date="2021-11-14T09:11:00Z">
              <w:r>
                <w:t>S</w:t>
              </w:r>
            </w:ins>
            <w:ins w:id="7834" w:author="chaniaayulestari@outlook.com" w:date="2021-11-14T09:13:00Z">
              <w:r>
                <w:t>i</w:t>
              </w:r>
            </w:ins>
            <w:ins w:id="7835" w:author="chaniaayulestari@outlook.com" w:date="2021-11-14T09:12:00Z">
              <w:r>
                <w:t>mpa</w:t>
              </w:r>
            </w:ins>
            <w:ins w:id="7836" w:author="chaniaayulestari@outlook.com" w:date="2021-11-14T09:13:00Z">
              <w:r>
                <w:t>n</w:t>
              </w:r>
            </w:ins>
            <w:ins w:id="7837" w:author="chaniaayulestari@outlook.com" w:date="2021-11-14T09:12:00Z">
              <w:r>
                <w:t xml:space="preserve"> data baru</w:t>
              </w:r>
            </w:ins>
          </w:p>
        </w:tc>
      </w:tr>
      <w:tr w:rsidR="00EB6AD3" w:rsidRPr="001B1AF9" w:rsidDel="00937698" w14:paraId="508AB1FF" w14:textId="567A1928" w:rsidTr="003E4796">
        <w:trPr>
          <w:jc w:val="center"/>
          <w:del w:id="7838" w:author="chaniaayulestari@outlook.com" w:date="2021-11-14T09:15:00Z"/>
        </w:trPr>
        <w:tc>
          <w:tcPr>
            <w:tcW w:w="7791" w:type="dxa"/>
            <w:gridSpan w:val="2"/>
            <w:shd w:val="clear" w:color="auto" w:fill="F2EE98"/>
            <w:vAlign w:val="center"/>
          </w:tcPr>
          <w:p w14:paraId="5A5D8380" w14:textId="77AD82A6" w:rsidR="00EB6AD3" w:rsidRPr="001B1AF9" w:rsidDel="00937698" w:rsidRDefault="00EB6AD3" w:rsidP="003E4796">
            <w:pPr>
              <w:pStyle w:val="ListParagraph"/>
              <w:spacing w:after="160"/>
              <w:ind w:left="468"/>
              <w:jc w:val="center"/>
              <w:rPr>
                <w:del w:id="7839" w:author="chaniaayulestari@outlook.com" w:date="2021-11-14T09:15:00Z"/>
                <w:b/>
                <w:bCs/>
              </w:rPr>
            </w:pPr>
            <w:del w:id="7840" w:author="chaniaayulestari@outlook.com" w:date="2021-11-14T09:15:00Z">
              <w:r w:rsidRPr="001B1AF9" w:rsidDel="00937698">
                <w:rPr>
                  <w:b/>
                  <w:bCs/>
                </w:rPr>
                <w:delText>Skenario Eksepsi (Optional)</w:delText>
              </w:r>
            </w:del>
          </w:p>
        </w:tc>
      </w:tr>
      <w:tr w:rsidR="00EB6AD3" w:rsidRPr="001B1AF9" w:rsidDel="00937698" w14:paraId="534D52F0" w14:textId="400A68F5" w:rsidTr="003E4796">
        <w:trPr>
          <w:jc w:val="center"/>
          <w:del w:id="7841" w:author="chaniaayulestari@outlook.com" w:date="2021-11-14T09:15:00Z"/>
        </w:trPr>
        <w:tc>
          <w:tcPr>
            <w:tcW w:w="3827" w:type="dxa"/>
            <w:shd w:val="clear" w:color="auto" w:fill="F2EE98"/>
            <w:vAlign w:val="center"/>
          </w:tcPr>
          <w:p w14:paraId="73DB5E13" w14:textId="7152C4C8" w:rsidR="00EB6AD3" w:rsidRPr="001B1AF9" w:rsidDel="00937698" w:rsidRDefault="00EB6AD3" w:rsidP="003E4796">
            <w:pPr>
              <w:pStyle w:val="ListParagraph"/>
              <w:ind w:left="450"/>
              <w:jc w:val="center"/>
              <w:rPr>
                <w:del w:id="7842" w:author="chaniaayulestari@outlook.com" w:date="2021-11-14T09:15:00Z"/>
                <w:b/>
                <w:bCs/>
              </w:rPr>
            </w:pPr>
            <w:del w:id="7843" w:author="chaniaayulestari@outlook.com" w:date="2021-11-14T09:15:00Z">
              <w:r w:rsidRPr="001B1AF9" w:rsidDel="00937698">
                <w:rPr>
                  <w:b/>
                  <w:bCs/>
                </w:rPr>
                <w:delText>Aksi Aktor</w:delText>
              </w:r>
            </w:del>
          </w:p>
        </w:tc>
        <w:tc>
          <w:tcPr>
            <w:tcW w:w="3964" w:type="dxa"/>
            <w:shd w:val="clear" w:color="auto" w:fill="F2EE98"/>
            <w:vAlign w:val="center"/>
          </w:tcPr>
          <w:p w14:paraId="41B4E1F5" w14:textId="0DACFA49" w:rsidR="00EB6AD3" w:rsidRPr="001B1AF9" w:rsidDel="00937698" w:rsidRDefault="00EB6AD3" w:rsidP="003E4796">
            <w:pPr>
              <w:pStyle w:val="ListParagraph"/>
              <w:spacing w:after="160"/>
              <w:ind w:left="468"/>
              <w:jc w:val="center"/>
              <w:rPr>
                <w:del w:id="7844" w:author="chaniaayulestari@outlook.com" w:date="2021-11-14T09:15:00Z"/>
                <w:b/>
                <w:bCs/>
              </w:rPr>
            </w:pPr>
            <w:del w:id="7845" w:author="chaniaayulestari@outlook.com" w:date="2021-11-14T09:15:00Z">
              <w:r w:rsidRPr="001B1AF9" w:rsidDel="00937698">
                <w:rPr>
                  <w:b/>
                  <w:bCs/>
                </w:rPr>
                <w:delText>Reaksi Sistem</w:delText>
              </w:r>
            </w:del>
          </w:p>
        </w:tc>
      </w:tr>
      <w:tr w:rsidR="00EB6AD3" w:rsidDel="00937698" w14:paraId="04CDCE9C" w14:textId="22195F78" w:rsidTr="003E4796">
        <w:trPr>
          <w:jc w:val="center"/>
          <w:del w:id="7846" w:author="chaniaayulestari@outlook.com" w:date="2021-11-14T09:15:00Z"/>
        </w:trPr>
        <w:tc>
          <w:tcPr>
            <w:tcW w:w="3827" w:type="dxa"/>
            <w:vAlign w:val="center"/>
          </w:tcPr>
          <w:p w14:paraId="5873A058" w14:textId="6A695FCF" w:rsidR="00EB6AD3" w:rsidDel="00937698" w:rsidRDefault="00EB6AD3" w:rsidP="003E4796">
            <w:pPr>
              <w:pStyle w:val="ListParagraph"/>
              <w:ind w:left="455"/>
              <w:rPr>
                <w:del w:id="7847" w:author="chaniaayulestari@outlook.com" w:date="2021-11-14T09:15:00Z"/>
              </w:rPr>
            </w:pPr>
          </w:p>
        </w:tc>
        <w:tc>
          <w:tcPr>
            <w:tcW w:w="3964" w:type="dxa"/>
            <w:vAlign w:val="center"/>
          </w:tcPr>
          <w:p w14:paraId="66DB4408" w14:textId="5FB0F0F9" w:rsidR="00EB6AD3" w:rsidDel="00937698" w:rsidRDefault="00B956F6" w:rsidP="00C62E02">
            <w:pPr>
              <w:pStyle w:val="ListParagraph"/>
              <w:spacing w:after="160"/>
              <w:ind w:left="0"/>
              <w:rPr>
                <w:del w:id="7848" w:author="chaniaayulestari@outlook.com" w:date="2021-11-14T09:15:00Z"/>
              </w:rPr>
            </w:pPr>
            <w:del w:id="7849" w:author="chaniaayulestari@outlook.com" w:date="2021-11-14T09:15:00Z">
              <w:r w:rsidDel="00937698">
                <w:delText>2</w:delText>
              </w:r>
              <w:r w:rsidR="00EB6AD3" w:rsidDel="00937698">
                <w:delText>a. Memeriksa data ternyata terdapat siswa yang berstatus alpha</w:delText>
              </w:r>
              <w:r w:rsidR="009B6B0A" w:rsidDel="00937698">
                <w:delText xml:space="preserve"> lebih dari 3</w:delText>
              </w:r>
              <w:r w:rsidR="00C62E02" w:rsidDel="00937698">
                <w:delText xml:space="preserve"> kali</w:delText>
              </w:r>
              <w:r w:rsidR="006D1D4A" w:rsidDel="00937698">
                <w:delText>, 6 kali dan 9 kali yang kemudian memanggil notifikasi siswa bermasalah</w:delText>
              </w:r>
              <w:r w:rsidR="00C62E02" w:rsidDel="00937698">
                <w:delText>.</w:delText>
              </w:r>
            </w:del>
          </w:p>
        </w:tc>
      </w:tr>
      <w:tr w:rsidR="00EB6AD3" w:rsidDel="00937698" w14:paraId="605A2CD7" w14:textId="061BBC57" w:rsidTr="003E4796">
        <w:trPr>
          <w:jc w:val="center"/>
          <w:del w:id="7850" w:author="chaniaayulestari@outlook.com" w:date="2021-11-14T09:15:00Z"/>
        </w:trPr>
        <w:tc>
          <w:tcPr>
            <w:tcW w:w="3827" w:type="dxa"/>
            <w:vAlign w:val="center"/>
          </w:tcPr>
          <w:p w14:paraId="667BF922" w14:textId="42703E5C" w:rsidR="00EB6AD3" w:rsidDel="00937698" w:rsidRDefault="00EB6AD3" w:rsidP="003E4796">
            <w:pPr>
              <w:pStyle w:val="ListParagraph"/>
              <w:ind w:left="450"/>
              <w:rPr>
                <w:del w:id="7851" w:author="chaniaayulestari@outlook.com" w:date="2021-11-14T09:15:00Z"/>
              </w:rPr>
            </w:pPr>
          </w:p>
        </w:tc>
        <w:tc>
          <w:tcPr>
            <w:tcW w:w="3964" w:type="dxa"/>
            <w:vAlign w:val="center"/>
          </w:tcPr>
          <w:p w14:paraId="3D116B9D" w14:textId="3FBE6454" w:rsidR="00EB6AD3" w:rsidDel="00937698" w:rsidRDefault="00EB6AD3" w:rsidP="00C62E02">
            <w:pPr>
              <w:pStyle w:val="ListParagraph"/>
              <w:spacing w:after="160"/>
              <w:ind w:left="0"/>
              <w:rPr>
                <w:del w:id="7852" w:author="chaniaayulestari@outlook.com" w:date="2021-11-14T09:15:00Z"/>
              </w:rPr>
            </w:pPr>
            <w:del w:id="7853" w:author="chaniaayulestari@outlook.com" w:date="2021-11-14T09:15:00Z">
              <w:r w:rsidDel="00937698">
                <w:delText xml:space="preserve">3a. Menampilkan laporan </w:delText>
              </w:r>
            </w:del>
            <w:ins w:id="7854" w:author="chaniaayulestari@outlook.com" w:date="2021-11-14T07:17:00Z">
              <w:del w:id="7855" w:author="chaniaayulestari@outlook.com" w:date="2021-11-14T09:15:00Z">
                <w:r w:rsidR="00B066BC" w:rsidDel="00937698">
                  <w:delText xml:space="preserve">data </w:delText>
                </w:r>
              </w:del>
            </w:ins>
            <w:del w:id="7856" w:author="chaniaayulestari@outlook.com" w:date="2021-11-14T09:15:00Z">
              <w:r w:rsidDel="00937698">
                <w:delText>siswa yang berstatus alpha</w:delText>
              </w:r>
            </w:del>
          </w:p>
        </w:tc>
      </w:tr>
      <w:tr w:rsidR="00EB6AD3" w:rsidDel="00937698" w14:paraId="19BFE78D" w14:textId="70467502" w:rsidTr="003E4796">
        <w:trPr>
          <w:jc w:val="center"/>
          <w:del w:id="7857" w:author="chaniaayulestari@outlook.com" w:date="2021-11-14T09:15:00Z"/>
        </w:trPr>
        <w:tc>
          <w:tcPr>
            <w:tcW w:w="3827" w:type="dxa"/>
            <w:vAlign w:val="center"/>
          </w:tcPr>
          <w:p w14:paraId="7E7726E4" w14:textId="44ABF540" w:rsidR="00EB6AD3" w:rsidDel="00937698" w:rsidRDefault="00EB6AD3" w:rsidP="00C62E02">
            <w:pPr>
              <w:pStyle w:val="ListParagraph"/>
              <w:ind w:left="167"/>
              <w:rPr>
                <w:del w:id="7858" w:author="chaniaayulestari@outlook.com" w:date="2021-11-14T09:15:00Z"/>
              </w:rPr>
            </w:pPr>
            <w:del w:id="7859" w:author="chaniaayulestari@outlook.com" w:date="2021-11-14T09:15:00Z">
              <w:r w:rsidDel="00937698">
                <w:delText>4a. Guru BK menerima Laporan dari sistem</w:delText>
              </w:r>
            </w:del>
            <w:ins w:id="7860" w:author="chaniaayulestari@outlook.com" w:date="2021-11-14T07:17:00Z">
              <w:del w:id="7861" w:author="chaniaayulestari@outlook.com" w:date="2021-11-14T09:15:00Z">
                <w:r w:rsidR="00B066BC" w:rsidDel="00937698">
                  <w:delText>data siswa bermasalah</w:delText>
                </w:r>
              </w:del>
            </w:ins>
          </w:p>
        </w:tc>
        <w:tc>
          <w:tcPr>
            <w:tcW w:w="3964" w:type="dxa"/>
            <w:vAlign w:val="center"/>
          </w:tcPr>
          <w:p w14:paraId="3C1C0385" w14:textId="13EC6E0C" w:rsidR="00EB6AD3" w:rsidDel="00937698" w:rsidRDefault="00EB6AD3" w:rsidP="003E4796">
            <w:pPr>
              <w:pStyle w:val="ListParagraph"/>
              <w:spacing w:after="160"/>
              <w:ind w:left="180"/>
              <w:rPr>
                <w:del w:id="7862" w:author="chaniaayulestari@outlook.com" w:date="2021-11-14T09:15:00Z"/>
              </w:rPr>
            </w:pPr>
          </w:p>
        </w:tc>
      </w:tr>
    </w:tbl>
    <w:p w14:paraId="08C4D650" w14:textId="77777777" w:rsidR="00EB6AD3" w:rsidRDefault="00EB6AD3" w:rsidP="00EB6AD3">
      <w:pPr>
        <w:pStyle w:val="ListParagraph"/>
        <w:ind w:left="426"/>
      </w:pPr>
    </w:p>
    <w:p w14:paraId="2A8BE431" w14:textId="79826535" w:rsidR="00926DA8" w:rsidRDefault="00926DA8" w:rsidP="00932121">
      <w:pPr>
        <w:pStyle w:val="Heading3"/>
        <w:numPr>
          <w:ilvl w:val="0"/>
          <w:numId w:val="127"/>
        </w:numPr>
        <w:tabs>
          <w:tab w:val="left" w:pos="851"/>
        </w:tabs>
        <w:ind w:left="426" w:hanging="426"/>
      </w:pPr>
      <w:bookmarkStart w:id="7863" w:name="_heading=h.nmf14n"/>
      <w:bookmarkStart w:id="7864" w:name="_heading=h.37m2jsg"/>
      <w:bookmarkStart w:id="7865" w:name="_Toc80034250"/>
      <w:bookmarkStart w:id="7866" w:name="_Toc87896439"/>
      <w:bookmarkEnd w:id="7863"/>
      <w:bookmarkEnd w:id="7864"/>
      <w:r>
        <w:t>Sequence Diagram</w:t>
      </w:r>
      <w:bookmarkEnd w:id="7865"/>
      <w:bookmarkEnd w:id="7866"/>
    </w:p>
    <w:p w14:paraId="7FA41AB2" w14:textId="4057E4F1" w:rsidR="004A229B" w:rsidRDefault="004A229B" w:rsidP="004A229B">
      <w:pPr>
        <w:ind w:firstLine="851"/>
        <w:rPr>
          <w:ins w:id="7867" w:author="Rafi Aziizi" w:date="2021-11-13T12:19:00Z"/>
        </w:rPr>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6F30D219" w14:textId="39E9219B" w:rsidR="00AB33B3" w:rsidRPr="00111278" w:rsidRDefault="00AB33B3" w:rsidP="00AB33B3">
      <w:pPr>
        <w:pStyle w:val="ListParagraph"/>
        <w:numPr>
          <w:ilvl w:val="0"/>
          <w:numId w:val="42"/>
        </w:numPr>
        <w:ind w:left="426"/>
        <w:rPr>
          <w:ins w:id="7868" w:author="Rafi Aziizi" w:date="2021-11-13T12:19:00Z"/>
          <w:b/>
          <w:bCs/>
          <w:lang w:val="id-ID"/>
        </w:rPr>
      </w:pPr>
      <w:ins w:id="7869" w:author="Rafi Aziizi" w:date="2021-11-13T12:20:00Z">
        <w:r>
          <w:rPr>
            <w:b/>
            <w:bCs/>
          </w:rPr>
          <w:t>Dashboard</w:t>
        </w:r>
      </w:ins>
    </w:p>
    <w:p w14:paraId="3EF908C3" w14:textId="49A1B0D3" w:rsidR="00AB33B3" w:rsidRDefault="00AB33B3" w:rsidP="00AB33B3">
      <w:pPr>
        <w:ind w:firstLine="426"/>
        <w:rPr>
          <w:ins w:id="7870" w:author="Rafi Aziizi" w:date="2021-11-13T12:19:00Z"/>
        </w:rPr>
      </w:pPr>
      <w:ins w:id="7871" w:author="Rafi Aziizi" w:date="2021-11-13T12:19:00Z">
        <w:r w:rsidRPr="005B28D5">
          <w:rPr>
            <w:i/>
          </w:rPr>
          <w:t>Sequence diagram</w:t>
        </w:r>
        <w:r>
          <w:t xml:space="preserve"> ini menjelaskan interaksi admin dengan sistem dalam </w:t>
        </w:r>
        <w:r w:rsidRPr="005B28D5">
          <w:rPr>
            <w:lang w:val="id-ID"/>
          </w:rPr>
          <w:t>melihat</w:t>
        </w:r>
      </w:ins>
      <w:ins w:id="7872" w:author="Rafi Aziizi" w:date="2021-11-13T12:20:00Z">
        <w:r>
          <w:t xml:space="preserve"> dashboard berdasarkan data absen</w:t>
        </w:r>
      </w:ins>
      <w:ins w:id="7873"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ins w:id="7874" w:author="Rafi Aziizi" w:date="2021-11-13T12:20:00Z">
        <w:r>
          <w:t xml:space="preserve">Sistem menampilkan </w:t>
        </w:r>
      </w:ins>
      <w:ins w:id="7875" w:author="Rafi Aziizi" w:date="2021-11-13T12:21:00Z">
        <w:r>
          <w:t xml:space="preserve">dashboard </w:t>
        </w:r>
      </w:ins>
      <w:ins w:id="7876" w:author="Rafi Aziizi" w:date="2021-11-13T12:20:00Z">
        <w:r>
          <w:t xml:space="preserve">dalam bentuk </w:t>
        </w:r>
      </w:ins>
      <w:ins w:id="7877" w:author="Rafi Aziizi" w:date="2021-11-13T12:21:00Z">
        <w:r>
          <w:t xml:space="preserve">grafik dan angka. </w:t>
        </w:r>
      </w:ins>
      <w:ins w:id="7878" w:author="Rafi Aziizi" w:date="2021-11-13T12:19:00Z">
        <w:r w:rsidRPr="005B28D5">
          <w:rPr>
            <w:i/>
          </w:rPr>
          <w:t>Sequence diagram</w:t>
        </w:r>
        <w:r>
          <w:t xml:space="preserve"> kelola </w:t>
        </w:r>
      </w:ins>
      <w:ins w:id="7879" w:author="Rafi Aziizi" w:date="2021-11-13T12:20:00Z">
        <w:r>
          <w:t>dashboard</w:t>
        </w:r>
      </w:ins>
      <w:ins w:id="7880" w:author="Rafi Aziizi" w:date="2021-11-13T12:19:00Z">
        <w:r>
          <w:t xml:space="preserve"> ditunjukkan pada</w:t>
        </w:r>
        <w:r w:rsidRPr="005B28D5">
          <w:rPr>
            <w:lang w:val="id-ID"/>
          </w:rPr>
          <w:t xml:space="preserve"> </w:t>
        </w:r>
      </w:ins>
      <w:ins w:id="7881" w:author="Rafi Aziizi" w:date="2021-11-14T10:12:00Z">
        <w:r w:rsidR="00ED47C8">
          <w:t>gambar dibawa</w:t>
        </w:r>
      </w:ins>
      <w:ins w:id="7882" w:author="Rafi Aziizi" w:date="2021-11-14T10:13:00Z">
        <w:r w:rsidR="00ED47C8">
          <w:t>h ini :</w:t>
        </w:r>
      </w:ins>
    </w:p>
    <w:p w14:paraId="72D1FF2C" w14:textId="0CD6EE2C" w:rsidR="00AB33B3" w:rsidRDefault="00AB33B3" w:rsidP="00BC4146">
      <w:pPr>
        <w:pStyle w:val="ListParagraph"/>
        <w:numPr>
          <w:ilvl w:val="0"/>
          <w:numId w:val="117"/>
        </w:numPr>
        <w:ind w:left="426"/>
        <w:rPr>
          <w:ins w:id="7883" w:author="chaniaayulestari@outlook.com" w:date="2021-11-13T13:12:00Z"/>
        </w:rPr>
      </w:pPr>
      <w:ins w:id="7884" w:author="Rafi Aziizi" w:date="2021-11-13T12:19:00Z">
        <w:r>
          <w:rPr>
            <w:noProof/>
          </w:rPr>
          <w:t>Lihat Dashboard</w:t>
        </w:r>
      </w:ins>
    </w:p>
    <w:p w14:paraId="3A70D684" w14:textId="681A616F" w:rsidR="00D87377" w:rsidRDefault="00BC4146">
      <w:pPr>
        <w:keepNext/>
        <w:ind w:left="66"/>
        <w:rPr>
          <w:ins w:id="7885" w:author="chaniaayulestari@outlook.com" w:date="2021-11-13T20:06:00Z"/>
        </w:rPr>
      </w:pPr>
      <w:ins w:id="7886" w:author="chaniaayulestari@outlook.com" w:date="2021-11-13T13:12:00Z">
        <w:r>
          <w:rPr>
            <w:noProof/>
          </w:rPr>
          <w:lastRenderedPageBreak/>
          <w:drawing>
            <wp:inline distT="0" distB="0" distL="0" distR="0" wp14:anchorId="621548BC" wp14:editId="0DE20735">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68A10342" w14:textId="394039B0" w:rsidR="00CA43C8" w:rsidRDefault="00D87377">
      <w:pPr>
        <w:pStyle w:val="Caption"/>
        <w:jc w:val="center"/>
        <w:rPr>
          <w:ins w:id="7887" w:author="chaniaayulestari@outlook.com" w:date="2021-11-13T14:52:00Z"/>
        </w:rPr>
        <w:pPrChange w:id="7888" w:author="chaniaayulestari@outlook.com" w:date="2021-11-13T20:06:00Z">
          <w:pPr>
            <w:ind w:left="66"/>
          </w:pPr>
        </w:pPrChange>
      </w:pPr>
      <w:bookmarkStart w:id="7889" w:name="_Toc87894971"/>
      <w:ins w:id="7890" w:author="chaniaayulestari@outlook.com" w:date="2021-11-13T20:06:00Z">
        <w:r>
          <w:t xml:space="preserve">Gambar 3. </w:t>
        </w:r>
        <w:r>
          <w:fldChar w:fldCharType="begin"/>
        </w:r>
        <w:r>
          <w:instrText xml:space="preserve"> SEQ Gambar___3. \* ARABIC </w:instrText>
        </w:r>
      </w:ins>
      <w:r>
        <w:fldChar w:fldCharType="separate"/>
      </w:r>
      <w:ins w:id="7891" w:author="Rafi Aziizi" w:date="2021-11-15T16:05:00Z">
        <w:r w:rsidR="00BF7B94">
          <w:rPr>
            <w:noProof/>
          </w:rPr>
          <w:t>7</w:t>
        </w:r>
      </w:ins>
      <w:ins w:id="7892" w:author="chaniaayulestari@outlook.com" w:date="2021-11-13T21:25:00Z">
        <w:del w:id="7893" w:author="Rafi Aziizi" w:date="2021-11-14T09:53:00Z">
          <w:r w:rsidR="00B46735" w:rsidDel="00590A19">
            <w:rPr>
              <w:noProof/>
            </w:rPr>
            <w:delText>6</w:delText>
          </w:r>
        </w:del>
      </w:ins>
      <w:ins w:id="7894" w:author="chaniaayulestari@outlook.com" w:date="2021-11-13T20:06:00Z">
        <w:r>
          <w:fldChar w:fldCharType="end"/>
        </w:r>
        <w:r>
          <w:t xml:space="preserve"> Sequence Diagram Lihat Dashboard</w:t>
        </w:r>
      </w:ins>
      <w:bookmarkEnd w:id="7889"/>
    </w:p>
    <w:p w14:paraId="2C7BCAFA" w14:textId="38D0FE67" w:rsidR="00BC4146" w:rsidDel="00D87377" w:rsidRDefault="00BC4146">
      <w:pPr>
        <w:pStyle w:val="Caption"/>
        <w:jc w:val="center"/>
        <w:rPr>
          <w:ins w:id="7895" w:author="Rafi Aziizi" w:date="2021-11-13T12:19:00Z"/>
          <w:del w:id="7896" w:author="chaniaayulestari@outlook.com" w:date="2021-11-13T20:05:00Z"/>
        </w:rPr>
        <w:pPrChange w:id="7897" w:author="chaniaayulestari@outlook.com" w:date="2021-11-13T14:52:00Z">
          <w:pPr>
            <w:pStyle w:val="ListParagraph"/>
            <w:numPr>
              <w:numId w:val="117"/>
            </w:numPr>
            <w:ind w:hanging="360"/>
          </w:pPr>
        </w:pPrChange>
      </w:pPr>
    </w:p>
    <w:p w14:paraId="06F6C493" w14:textId="41F36C87" w:rsidR="00AB33B3" w:rsidDel="00AB33B3" w:rsidRDefault="00AB33B3">
      <w:pPr>
        <w:pStyle w:val="ListParagraph"/>
        <w:numPr>
          <w:ilvl w:val="0"/>
          <w:numId w:val="117"/>
        </w:numPr>
        <w:rPr>
          <w:del w:id="7898" w:author="Rafi Aziizi" w:date="2021-11-13T12:19:00Z"/>
        </w:rPr>
        <w:pPrChange w:id="7899"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68E0684B" w:rsidR="005B28D5" w:rsidRDefault="005B28D5" w:rsidP="005B28D5">
      <w:pPr>
        <w:ind w:firstLine="426"/>
        <w:rPr>
          <w:ins w:id="7900" w:author="Rafi Aziizi" w:date="2021-11-13T11:34:00Z"/>
        </w:rPr>
      </w:pPr>
      <w:r w:rsidRPr="005B28D5">
        <w:rPr>
          <w:i/>
        </w:rPr>
        <w:t>Sequence diagram</w:t>
      </w:r>
      <w:r>
        <w:t xml:space="preserve"> ini menjelaskan interaksi admin dengan sistem dalam </w:t>
      </w:r>
      <w:r w:rsidRPr="005B28D5">
        <w:rPr>
          <w:lang w:val="id-ID"/>
        </w:rPr>
        <w:t>melihat</w:t>
      </w:r>
      <w:ins w:id="7901" w:author="Rafi Aziizi" w:date="2021-11-13T12:10:00Z">
        <w:r w:rsidR="004822D0">
          <w:t>, menambah</w:t>
        </w:r>
      </w:ins>
      <w:r w:rsidRPr="005B28D5">
        <w:rPr>
          <w:lang w:val="id-ID"/>
        </w:rPr>
        <w:t xml:space="preserve">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dapat merubah status absensi melalui kelola absensi. </w:t>
      </w:r>
      <w:r w:rsidRPr="005B28D5">
        <w:rPr>
          <w:i/>
        </w:rPr>
        <w:t>Sequence diagram</w:t>
      </w:r>
      <w:r>
        <w:t xml:space="preserve"> kelola absensi ditunjukkan </w:t>
      </w:r>
      <w:ins w:id="7902" w:author="Rafi Aziizi" w:date="2021-11-14T10:13:00Z">
        <w:r w:rsidR="00ED47C8">
          <w:t>pada</w:t>
        </w:r>
        <w:r w:rsidR="00ED47C8" w:rsidRPr="005B28D5">
          <w:rPr>
            <w:lang w:val="id-ID"/>
          </w:rPr>
          <w:t xml:space="preserve"> </w:t>
        </w:r>
        <w:r w:rsidR="00ED47C8">
          <w:t>gambar dibawah ini :</w:t>
        </w:r>
      </w:ins>
      <w:del w:id="7903" w:author="Rafi Aziizi" w:date="2021-11-14T10:13:00Z">
        <w:r w:rsidDel="00ED47C8">
          <w:delText>pada</w:delText>
        </w:r>
        <w:r w:rsidRPr="005B28D5" w:rsidDel="00ED47C8">
          <w:rPr>
            <w:lang w:val="id-ID"/>
          </w:rPr>
          <w:delText xml:space="preserve"> Gambar</w:delText>
        </w:r>
        <w:r w:rsidR="00194DFD" w:rsidDel="00ED47C8">
          <w:delText xml:space="preserve"> 3.9.</w:delText>
        </w:r>
      </w:del>
    </w:p>
    <w:p w14:paraId="5C1232FA" w14:textId="35468CF2" w:rsidR="00FF5489" w:rsidRPr="002040D9" w:rsidRDefault="00D87377" w:rsidP="00BC4146">
      <w:pPr>
        <w:pStyle w:val="ListParagraph"/>
        <w:numPr>
          <w:ilvl w:val="0"/>
          <w:numId w:val="117"/>
        </w:numPr>
        <w:ind w:left="426"/>
        <w:rPr>
          <w:ins w:id="7904" w:author="chaniaayulestari@outlook.com" w:date="2021-11-13T14:14:00Z"/>
          <w:b/>
          <w:bCs/>
          <w:rPrChange w:id="7905" w:author="chaniaayulestari@outlook.com" w:date="2021-11-13T15:19:00Z">
            <w:rPr>
              <w:ins w:id="7906" w:author="chaniaayulestari@outlook.com" w:date="2021-11-13T14:14:00Z"/>
            </w:rPr>
          </w:rPrChange>
        </w:rPr>
      </w:pPr>
      <w:ins w:id="7907" w:author="chaniaayulestari@outlook.com" w:date="2021-11-13T13:13:00Z">
        <w:del w:id="7908" w:author="Rafi Aziizi" w:date="2021-11-14T09:57:00Z">
          <w:r w:rsidDel="007404DC">
            <w:rPr>
              <w:noProof/>
            </w:rPr>
            <w:drawing>
              <wp:inline distT="0" distB="0" distL="0" distR="0" wp14:anchorId="5ADAA1E0" wp14:editId="333B2564">
                <wp:extent cx="5039995" cy="37644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764478"/>
                        </a:xfrm>
                        <a:prstGeom prst="rect">
                          <a:avLst/>
                        </a:prstGeom>
                        <a:noFill/>
                        <a:ln>
                          <a:noFill/>
                        </a:ln>
                      </pic:spPr>
                    </pic:pic>
                  </a:graphicData>
                </a:graphic>
              </wp:inline>
            </w:drawing>
          </w:r>
        </w:del>
      </w:ins>
      <w:ins w:id="7909" w:author="Rafi Aziizi" w:date="2021-11-13T11:34:00Z">
        <w:r w:rsidR="00FF5489" w:rsidRPr="002040D9">
          <w:rPr>
            <w:b/>
            <w:bCs/>
            <w:noProof/>
            <w:rPrChange w:id="7910" w:author="chaniaayulestari@outlook.com" w:date="2021-11-13T15:19:00Z">
              <w:rPr>
                <w:noProof/>
              </w:rPr>
            </w:rPrChange>
          </w:rPr>
          <w:t>Lihat Absen</w:t>
        </w:r>
      </w:ins>
    </w:p>
    <w:p w14:paraId="21A615B0" w14:textId="67EED4FF" w:rsidR="00133A99" w:rsidDel="000D70CD" w:rsidRDefault="00F151BC" w:rsidP="00133A99">
      <w:pPr>
        <w:ind w:left="66"/>
        <w:rPr>
          <w:ins w:id="7911" w:author="chaniaayulestari@outlook.com" w:date="2021-11-13T13:14:00Z"/>
          <w:del w:id="7912" w:author="Rafi Aziizi" w:date="2021-11-13T18:14:00Z"/>
        </w:rPr>
      </w:pPr>
      <w:ins w:id="7913" w:author="chaniaayulestari@outlook.com" w:date="2021-11-13T20:07:00Z">
        <w:r>
          <w:rPr>
            <w:noProof/>
          </w:rPr>
          <mc:AlternateContent>
            <mc:Choice Requires="wps">
              <w:drawing>
                <wp:anchor distT="0" distB="0" distL="114300" distR="114300" simplePos="0" relativeHeight="251738624" behindDoc="0" locked="0" layoutInCell="1" allowOverlap="1" wp14:anchorId="4DCF8E9D" wp14:editId="24944A30">
                  <wp:simplePos x="0" y="0"/>
                  <wp:positionH relativeFrom="column">
                    <wp:posOffset>8255</wp:posOffset>
                  </wp:positionH>
                  <wp:positionV relativeFrom="paragraph">
                    <wp:posOffset>3611245</wp:posOffset>
                  </wp:positionV>
                  <wp:extent cx="5039995" cy="163830"/>
                  <wp:effectExtent l="635" t="1270" r="0" b="0"/>
                  <wp:wrapNone/>
                  <wp:docPr id="409"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63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9EEAD0" w14:textId="1C7D8BFA" w:rsidR="00ED34E2" w:rsidRPr="00546414" w:rsidRDefault="00ED34E2">
                              <w:pPr>
                                <w:pStyle w:val="Caption"/>
                                <w:jc w:val="center"/>
                                <w:rPr>
                                  <w:noProof/>
                                </w:rPr>
                                <w:pPrChange w:id="7914" w:author="chaniaayulestari@outlook.com" w:date="2021-11-13T20:07:00Z">
                                  <w:pPr>
                                    <w:pStyle w:val="ListParagraph"/>
                                    <w:numPr>
                                      <w:numId w:val="117"/>
                                    </w:numPr>
                                    <w:ind w:left="426" w:hanging="360"/>
                                  </w:pPr>
                                </w:pPrChange>
                              </w:pPr>
                              <w:bookmarkStart w:id="7915" w:name="_Toc87729254"/>
                              <w:bookmarkStart w:id="7916" w:name="_Toc87894972"/>
                              <w:ins w:id="7917" w:author="chaniaayulestari@outlook.com" w:date="2021-11-13T20:07:00Z">
                                <w:r>
                                  <w:t xml:space="preserve">Gambar 3. </w:t>
                                </w:r>
                                <w:r>
                                  <w:fldChar w:fldCharType="begin"/>
                                </w:r>
                                <w:r>
                                  <w:instrText xml:space="preserve"> SEQ Gambar___3. \* ARABIC </w:instrText>
                                </w:r>
                              </w:ins>
                              <w:r>
                                <w:fldChar w:fldCharType="separate"/>
                              </w:r>
                              <w:ins w:id="7918" w:author="Rafi Aziizi" w:date="2021-11-15T16:05:00Z">
                                <w:r w:rsidR="00BF7B94">
                                  <w:rPr>
                                    <w:noProof/>
                                  </w:rPr>
                                  <w:t>8</w:t>
                                </w:r>
                              </w:ins>
                              <w:ins w:id="7919" w:author="chaniaayulestari@outlook.com" w:date="2021-11-13T21:25:00Z">
                                <w:del w:id="7920" w:author="Rafi Aziizi" w:date="2021-11-14T09:53:00Z">
                                  <w:r w:rsidDel="00590A19">
                                    <w:rPr>
                                      <w:noProof/>
                                    </w:rPr>
                                    <w:delText>7</w:delText>
                                  </w:r>
                                </w:del>
                              </w:ins>
                              <w:ins w:id="7921" w:author="chaniaayulestari@outlook.com" w:date="2021-11-13T20:07:00Z">
                                <w:r>
                                  <w:fldChar w:fldCharType="end"/>
                                </w:r>
                                <w:r>
                                  <w:t xml:space="preserve"> </w:t>
                                </w:r>
                                <w:r w:rsidRPr="00DE4162">
                                  <w:t xml:space="preserve">Sequence Diagram </w:t>
                                </w:r>
                                <w:r>
                                  <w:t>Lihat Absen</w:t>
                                </w:r>
                              </w:ins>
                              <w:bookmarkEnd w:id="7915"/>
                              <w:bookmarkEnd w:id="791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F8E9D" id="Text Box 181" o:spid="_x0000_s1041" type="#_x0000_t202" style="position:absolute;left:0;text-align:left;margin-left:.65pt;margin-top:284.35pt;width:396.85pt;height:12.9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" stroked="f">
                  <v:textbox inset="0,0,0,0">
                    <w:txbxContent>
                      <w:p w14:paraId="2E9EEAD0" w14:textId="1C7D8BFA" w:rsidR="00ED34E2" w:rsidRPr="00546414" w:rsidRDefault="00ED34E2">
                        <w:pPr>
                          <w:pStyle w:val="Caption"/>
                          <w:jc w:val="center"/>
                          <w:rPr>
                            <w:noProof/>
                          </w:rPr>
                          <w:pPrChange w:id="7922" w:author="chaniaayulestari@outlook.com" w:date="2021-11-13T20:07:00Z">
                            <w:pPr>
                              <w:pStyle w:val="ListParagraph"/>
                              <w:numPr>
                                <w:numId w:val="117"/>
                              </w:numPr>
                              <w:ind w:left="426" w:hanging="360"/>
                            </w:pPr>
                          </w:pPrChange>
                        </w:pPr>
                        <w:bookmarkStart w:id="7923" w:name="_Toc87729254"/>
                        <w:bookmarkStart w:id="7924" w:name="_Toc87894972"/>
                        <w:ins w:id="7925" w:author="chaniaayulestari@outlook.com" w:date="2021-11-13T20:07:00Z">
                          <w:r>
                            <w:t xml:space="preserve">Gambar 3. </w:t>
                          </w:r>
                          <w:r>
                            <w:fldChar w:fldCharType="begin"/>
                          </w:r>
                          <w:r>
                            <w:instrText xml:space="preserve"> SEQ Gambar___3. \* ARABIC </w:instrText>
                          </w:r>
                        </w:ins>
                        <w:r>
                          <w:fldChar w:fldCharType="separate"/>
                        </w:r>
                        <w:ins w:id="7926" w:author="Rafi Aziizi" w:date="2021-11-15T16:05:00Z">
                          <w:r w:rsidR="00BF7B94">
                            <w:rPr>
                              <w:noProof/>
                            </w:rPr>
                            <w:t>8</w:t>
                          </w:r>
                        </w:ins>
                        <w:ins w:id="7927" w:author="chaniaayulestari@outlook.com" w:date="2021-11-13T21:25:00Z">
                          <w:del w:id="7928" w:author="Rafi Aziizi" w:date="2021-11-14T09:53:00Z">
                            <w:r w:rsidDel="00590A19">
                              <w:rPr>
                                <w:noProof/>
                              </w:rPr>
                              <w:delText>7</w:delText>
                            </w:r>
                          </w:del>
                        </w:ins>
                        <w:ins w:id="7929" w:author="chaniaayulestari@outlook.com" w:date="2021-11-13T20:07:00Z">
                          <w:r>
                            <w:fldChar w:fldCharType="end"/>
                          </w:r>
                          <w:r>
                            <w:t xml:space="preserve"> </w:t>
                          </w:r>
                          <w:r w:rsidRPr="00DE4162">
                            <w:t xml:space="preserve">Sequence Diagram </w:t>
                          </w:r>
                          <w:r>
                            <w:t>Lihat Absen</w:t>
                          </w:r>
                        </w:ins>
                        <w:bookmarkEnd w:id="7923"/>
                        <w:bookmarkEnd w:id="7924"/>
                      </w:p>
                    </w:txbxContent>
                  </v:textbox>
                </v:shape>
              </w:pict>
            </mc:Fallback>
          </mc:AlternateContent>
        </w:r>
      </w:ins>
      <w:ins w:id="7930" w:author="Rafi Aziizi" w:date="2021-11-14T09:58:00Z">
        <w:r w:rsidR="007404DC">
          <w:rPr>
            <w:noProof/>
          </w:rPr>
          <w:drawing>
            <wp:inline distT="0" distB="0" distL="0" distR="0" wp14:anchorId="0E460D6D" wp14:editId="7F163C73">
              <wp:extent cx="4862512" cy="36317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05501" cy="3663829"/>
                      </a:xfrm>
                      <a:prstGeom prst="rect">
                        <a:avLst/>
                      </a:prstGeom>
                      <a:noFill/>
                      <a:ln>
                        <a:noFill/>
                      </a:ln>
                    </pic:spPr>
                  </pic:pic>
                </a:graphicData>
              </a:graphic>
            </wp:inline>
          </w:drawing>
        </w:r>
      </w:ins>
    </w:p>
    <w:p w14:paraId="7AB18509" w14:textId="1C612C4B" w:rsidR="00133A99" w:rsidDel="000D70CD" w:rsidRDefault="00133A99">
      <w:pPr>
        <w:rPr>
          <w:ins w:id="7931" w:author="chaniaayulestari@outlook.com" w:date="2021-11-13T13:14:00Z"/>
          <w:del w:id="7932" w:author="Rafi Aziizi" w:date="2021-11-13T18:14:00Z"/>
        </w:rPr>
        <w:pPrChange w:id="7933" w:author="Rafi Aziizi" w:date="2021-11-13T18:14:00Z">
          <w:pPr>
            <w:ind w:left="66"/>
          </w:pPr>
        </w:pPrChange>
      </w:pPr>
    </w:p>
    <w:p w14:paraId="30A7AF7F" w14:textId="56ED049F" w:rsidR="00133A99" w:rsidDel="000D70CD" w:rsidRDefault="00133A99">
      <w:pPr>
        <w:rPr>
          <w:ins w:id="7934" w:author="chaniaayulestari@outlook.com" w:date="2021-11-13T13:14:00Z"/>
          <w:del w:id="7935" w:author="Rafi Aziizi" w:date="2021-11-13T18:14:00Z"/>
        </w:rPr>
        <w:pPrChange w:id="7936" w:author="Rafi Aziizi" w:date="2021-11-13T18:14:00Z">
          <w:pPr>
            <w:ind w:left="66"/>
          </w:pPr>
        </w:pPrChange>
      </w:pPr>
    </w:p>
    <w:p w14:paraId="421C8B96" w14:textId="5DD73D9F" w:rsidR="00133A99" w:rsidDel="000D70CD" w:rsidRDefault="00133A99">
      <w:pPr>
        <w:rPr>
          <w:ins w:id="7937" w:author="chaniaayulestari@outlook.com" w:date="2021-11-13T13:14:00Z"/>
          <w:del w:id="7938" w:author="Rafi Aziizi" w:date="2021-11-13T18:14:00Z"/>
        </w:rPr>
        <w:pPrChange w:id="7939" w:author="Rafi Aziizi" w:date="2021-11-13T18:14:00Z">
          <w:pPr>
            <w:ind w:left="66"/>
          </w:pPr>
        </w:pPrChange>
      </w:pPr>
    </w:p>
    <w:p w14:paraId="66CB05E6" w14:textId="2563F240" w:rsidR="00133A99" w:rsidDel="000D70CD" w:rsidRDefault="00133A99">
      <w:pPr>
        <w:rPr>
          <w:ins w:id="7940" w:author="chaniaayulestari@outlook.com" w:date="2021-11-13T13:14:00Z"/>
          <w:del w:id="7941" w:author="Rafi Aziizi" w:date="2021-11-13T18:14:00Z"/>
        </w:rPr>
        <w:pPrChange w:id="7942" w:author="Rafi Aziizi" w:date="2021-11-13T18:14:00Z">
          <w:pPr>
            <w:ind w:left="66"/>
          </w:pPr>
        </w:pPrChange>
      </w:pPr>
    </w:p>
    <w:p w14:paraId="5A1BACCB" w14:textId="065153E6" w:rsidR="00133A99" w:rsidDel="000D70CD" w:rsidRDefault="00133A99">
      <w:pPr>
        <w:rPr>
          <w:ins w:id="7943" w:author="chaniaayulestari@outlook.com" w:date="2021-11-13T13:14:00Z"/>
          <w:del w:id="7944" w:author="Rafi Aziizi" w:date="2021-11-13T18:14:00Z"/>
        </w:rPr>
        <w:pPrChange w:id="7945" w:author="Rafi Aziizi" w:date="2021-11-13T18:14:00Z">
          <w:pPr>
            <w:ind w:left="66"/>
          </w:pPr>
        </w:pPrChange>
      </w:pPr>
    </w:p>
    <w:p w14:paraId="6AD4A660" w14:textId="790C5F70" w:rsidR="00133A99" w:rsidDel="000D70CD" w:rsidRDefault="00133A99">
      <w:pPr>
        <w:rPr>
          <w:ins w:id="7946" w:author="chaniaayulestari@outlook.com" w:date="2021-11-13T13:14:00Z"/>
          <w:del w:id="7947" w:author="Rafi Aziizi" w:date="2021-11-13T18:14:00Z"/>
        </w:rPr>
        <w:pPrChange w:id="7948" w:author="Rafi Aziizi" w:date="2021-11-13T18:14:00Z">
          <w:pPr>
            <w:ind w:left="66"/>
          </w:pPr>
        </w:pPrChange>
      </w:pPr>
    </w:p>
    <w:p w14:paraId="39035A05" w14:textId="6AB6576D" w:rsidR="00133A99" w:rsidDel="000D70CD" w:rsidRDefault="00133A99">
      <w:pPr>
        <w:rPr>
          <w:ins w:id="7949" w:author="chaniaayulestari@outlook.com" w:date="2021-11-13T13:14:00Z"/>
          <w:del w:id="7950" w:author="Rafi Aziizi" w:date="2021-11-13T18:14:00Z"/>
        </w:rPr>
        <w:pPrChange w:id="7951" w:author="Rafi Aziizi" w:date="2021-11-13T18:14:00Z">
          <w:pPr>
            <w:ind w:left="66"/>
          </w:pPr>
        </w:pPrChange>
      </w:pPr>
    </w:p>
    <w:p w14:paraId="366C1DC7" w14:textId="7044E7A8" w:rsidR="00133A99" w:rsidDel="000D70CD" w:rsidRDefault="00133A99">
      <w:pPr>
        <w:rPr>
          <w:ins w:id="7952" w:author="chaniaayulestari@outlook.com" w:date="2021-11-13T13:14:00Z"/>
          <w:del w:id="7953" w:author="Rafi Aziizi" w:date="2021-11-13T18:14:00Z"/>
        </w:rPr>
        <w:pPrChange w:id="7954" w:author="Rafi Aziizi" w:date="2021-11-13T18:14:00Z">
          <w:pPr>
            <w:ind w:left="66"/>
          </w:pPr>
        </w:pPrChange>
      </w:pPr>
    </w:p>
    <w:p w14:paraId="7D5AD70C" w14:textId="1E7809ED" w:rsidR="00133A99" w:rsidDel="000D70CD" w:rsidRDefault="00133A99">
      <w:pPr>
        <w:rPr>
          <w:ins w:id="7955" w:author="chaniaayulestari@outlook.com" w:date="2021-11-13T13:14:00Z"/>
          <w:del w:id="7956" w:author="Rafi Aziizi" w:date="2021-11-13T18:14:00Z"/>
        </w:rPr>
        <w:pPrChange w:id="7957" w:author="Rafi Aziizi" w:date="2021-11-13T18:14:00Z">
          <w:pPr>
            <w:ind w:left="66"/>
          </w:pPr>
        </w:pPrChange>
      </w:pPr>
    </w:p>
    <w:p w14:paraId="07BB925B" w14:textId="7E21802B" w:rsidR="00133A99" w:rsidDel="000D70CD" w:rsidRDefault="00133A99">
      <w:pPr>
        <w:rPr>
          <w:ins w:id="7958" w:author="chaniaayulestari@outlook.com" w:date="2021-11-13T13:14:00Z"/>
          <w:del w:id="7959" w:author="Rafi Aziizi" w:date="2021-11-13T18:14:00Z"/>
        </w:rPr>
        <w:pPrChange w:id="7960" w:author="Rafi Aziizi" w:date="2021-11-13T18:14:00Z">
          <w:pPr>
            <w:ind w:left="66"/>
          </w:pPr>
        </w:pPrChange>
      </w:pPr>
    </w:p>
    <w:p w14:paraId="58ED8946" w14:textId="663EDEDD" w:rsidR="00133A99" w:rsidDel="000D70CD" w:rsidRDefault="00133A99">
      <w:pPr>
        <w:rPr>
          <w:ins w:id="7961" w:author="chaniaayulestari@outlook.com" w:date="2021-11-13T14:21:00Z"/>
          <w:del w:id="7962" w:author="Rafi Aziizi" w:date="2021-11-13T18:14:00Z"/>
        </w:rPr>
        <w:pPrChange w:id="7963" w:author="Rafi Aziizi" w:date="2021-11-13T18:14:00Z">
          <w:pPr>
            <w:ind w:left="66"/>
          </w:pPr>
        </w:pPrChange>
      </w:pPr>
    </w:p>
    <w:p w14:paraId="1259EBE1" w14:textId="14F8BE32" w:rsidR="00D21903" w:rsidDel="000D70CD" w:rsidRDefault="00D21903">
      <w:pPr>
        <w:rPr>
          <w:ins w:id="7964" w:author="chaniaayulestari@outlook.com" w:date="2021-11-13T14:21:00Z"/>
          <w:del w:id="7965" w:author="Rafi Aziizi" w:date="2021-11-13T18:14:00Z"/>
        </w:rPr>
        <w:pPrChange w:id="7966" w:author="Rafi Aziizi" w:date="2021-11-13T18:14:00Z">
          <w:pPr>
            <w:ind w:left="66"/>
          </w:pPr>
        </w:pPrChange>
      </w:pPr>
    </w:p>
    <w:p w14:paraId="7F8A960A" w14:textId="25A54BF3" w:rsidR="00D21903" w:rsidDel="000D70CD" w:rsidRDefault="00D21903">
      <w:pPr>
        <w:rPr>
          <w:ins w:id="7967" w:author="chaniaayulestari@outlook.com" w:date="2021-11-13T14:21:00Z"/>
          <w:del w:id="7968" w:author="Rafi Aziizi" w:date="2021-11-13T18:14:00Z"/>
        </w:rPr>
        <w:pPrChange w:id="7969" w:author="Rafi Aziizi" w:date="2021-11-13T18:14:00Z">
          <w:pPr>
            <w:ind w:left="66"/>
          </w:pPr>
        </w:pPrChange>
      </w:pPr>
    </w:p>
    <w:p w14:paraId="71C0E014" w14:textId="2300FEF2" w:rsidR="00D21903" w:rsidDel="007404DC" w:rsidRDefault="00D21903">
      <w:pPr>
        <w:ind w:left="66"/>
        <w:rPr>
          <w:ins w:id="7970" w:author="chaniaayulestari@outlook.com" w:date="2021-11-13T14:21:00Z"/>
          <w:del w:id="7971" w:author="Rafi Aziizi" w:date="2021-11-14T09:57:00Z"/>
        </w:rPr>
      </w:pPr>
    </w:p>
    <w:p w14:paraId="23B85CF1" w14:textId="784140AF" w:rsidR="00D21903" w:rsidDel="007404DC" w:rsidRDefault="00D21903">
      <w:pPr>
        <w:ind w:left="66"/>
        <w:rPr>
          <w:ins w:id="7972" w:author="chaniaayulestari@outlook.com" w:date="2021-11-13T20:07:00Z"/>
          <w:del w:id="7973" w:author="Rafi Aziizi" w:date="2021-11-14T09:57:00Z"/>
        </w:rPr>
      </w:pPr>
    </w:p>
    <w:p w14:paraId="671B070D" w14:textId="7A5B714E" w:rsidR="00D87377" w:rsidDel="007404DC" w:rsidRDefault="00D87377">
      <w:pPr>
        <w:ind w:left="66"/>
        <w:rPr>
          <w:ins w:id="7974" w:author="chaniaayulestari@outlook.com" w:date="2021-11-13T20:07:00Z"/>
          <w:del w:id="7975" w:author="Rafi Aziizi" w:date="2021-11-14T09:57:00Z"/>
        </w:rPr>
      </w:pPr>
    </w:p>
    <w:p w14:paraId="5F1C5E86" w14:textId="2116C7BB" w:rsidR="00D87377" w:rsidDel="007404DC" w:rsidRDefault="00D87377">
      <w:pPr>
        <w:ind w:left="66"/>
        <w:rPr>
          <w:ins w:id="7976" w:author="chaniaayulestari@outlook.com" w:date="2021-11-13T20:07:00Z"/>
          <w:del w:id="7977" w:author="Rafi Aziizi" w:date="2021-11-14T09:57:00Z"/>
        </w:rPr>
      </w:pPr>
    </w:p>
    <w:p w14:paraId="1BA971E3" w14:textId="01F9174C" w:rsidR="00D87377" w:rsidDel="007404DC" w:rsidRDefault="00D87377">
      <w:pPr>
        <w:ind w:left="66"/>
        <w:rPr>
          <w:ins w:id="7978" w:author="chaniaayulestari@outlook.com" w:date="2021-11-13T20:07:00Z"/>
          <w:del w:id="7979" w:author="Rafi Aziizi" w:date="2021-11-14T09:57:00Z"/>
        </w:rPr>
      </w:pPr>
    </w:p>
    <w:p w14:paraId="097F6697" w14:textId="4BFF613A" w:rsidR="00D87377" w:rsidDel="007404DC" w:rsidRDefault="00D87377">
      <w:pPr>
        <w:ind w:left="66"/>
        <w:rPr>
          <w:ins w:id="7980" w:author="chaniaayulestari@outlook.com" w:date="2021-11-13T20:07:00Z"/>
          <w:del w:id="7981" w:author="Rafi Aziizi" w:date="2021-11-14T09:57:00Z"/>
        </w:rPr>
      </w:pPr>
    </w:p>
    <w:p w14:paraId="517A3709" w14:textId="1F41C4C4" w:rsidR="00D87377" w:rsidDel="007404DC" w:rsidRDefault="00D87377">
      <w:pPr>
        <w:ind w:left="66"/>
        <w:rPr>
          <w:ins w:id="7982" w:author="chaniaayulestari@outlook.com" w:date="2021-11-13T20:07:00Z"/>
          <w:del w:id="7983" w:author="Rafi Aziizi" w:date="2021-11-14T09:57:00Z"/>
        </w:rPr>
      </w:pPr>
    </w:p>
    <w:p w14:paraId="477E384B" w14:textId="392663C0" w:rsidR="00D87377" w:rsidDel="007404DC" w:rsidRDefault="00D87377">
      <w:pPr>
        <w:ind w:left="66"/>
        <w:rPr>
          <w:ins w:id="7984" w:author="chaniaayulestari@outlook.com" w:date="2021-11-13T20:07:00Z"/>
          <w:del w:id="7985" w:author="Rafi Aziizi" w:date="2021-11-14T09:57:00Z"/>
        </w:rPr>
      </w:pPr>
    </w:p>
    <w:p w14:paraId="1DF1C495" w14:textId="10CDA0B5" w:rsidR="00D87377" w:rsidDel="007404DC" w:rsidRDefault="00D87377">
      <w:pPr>
        <w:ind w:left="66"/>
        <w:rPr>
          <w:ins w:id="7986" w:author="chaniaayulestari@outlook.com" w:date="2021-11-13T20:07:00Z"/>
          <w:del w:id="7987" w:author="Rafi Aziizi" w:date="2021-11-14T09:57:00Z"/>
        </w:rPr>
      </w:pPr>
    </w:p>
    <w:p w14:paraId="697C57CD" w14:textId="3B9AFF12" w:rsidR="00D87377" w:rsidDel="007404DC" w:rsidRDefault="00D87377">
      <w:pPr>
        <w:ind w:left="66"/>
        <w:rPr>
          <w:ins w:id="7988" w:author="chaniaayulestari@outlook.com" w:date="2021-11-13T20:07:00Z"/>
          <w:del w:id="7989" w:author="Rafi Aziizi" w:date="2021-11-14T09:57:00Z"/>
        </w:rPr>
      </w:pPr>
    </w:p>
    <w:p w14:paraId="7DE0B4C7" w14:textId="44381BAC" w:rsidR="00D87377" w:rsidDel="007404DC" w:rsidRDefault="00D87377">
      <w:pPr>
        <w:ind w:left="66"/>
        <w:rPr>
          <w:ins w:id="7990" w:author="chaniaayulestari@outlook.com" w:date="2021-11-13T20:07:00Z"/>
          <w:del w:id="7991" w:author="Rafi Aziizi" w:date="2021-11-14T09:57:00Z"/>
        </w:rPr>
      </w:pPr>
    </w:p>
    <w:p w14:paraId="593D0E20" w14:textId="1653D445" w:rsidR="00D87377" w:rsidRDefault="00D87377">
      <w:pPr>
        <w:ind w:left="66"/>
        <w:rPr>
          <w:ins w:id="7992" w:author="chaniaayulestari@outlook.com" w:date="2021-11-13T20:07:00Z"/>
        </w:rPr>
      </w:pPr>
    </w:p>
    <w:p w14:paraId="29030B19" w14:textId="74CD821D" w:rsidR="00D87377" w:rsidDel="007404DC" w:rsidRDefault="00D87377">
      <w:pPr>
        <w:ind w:left="66"/>
        <w:rPr>
          <w:ins w:id="7993" w:author="chaniaayulestari@outlook.com" w:date="2021-11-13T20:07:00Z"/>
          <w:del w:id="7994" w:author="Rafi Aziizi" w:date="2021-11-14T09:58:00Z"/>
        </w:rPr>
      </w:pPr>
    </w:p>
    <w:p w14:paraId="0B05900B" w14:textId="7EB82872" w:rsidR="00D87377" w:rsidRDefault="00D87377">
      <w:pPr>
        <w:rPr>
          <w:ins w:id="7995" w:author="Rafi Aziizi" w:date="2021-11-13T11:34:00Z"/>
        </w:rPr>
        <w:pPrChange w:id="7996" w:author="Rafi Aziizi" w:date="2021-11-14T09:58:00Z">
          <w:pPr>
            <w:pStyle w:val="ListParagraph"/>
            <w:numPr>
              <w:numId w:val="117"/>
            </w:numPr>
            <w:ind w:hanging="360"/>
          </w:pPr>
        </w:pPrChange>
      </w:pPr>
    </w:p>
    <w:p w14:paraId="413A946F" w14:textId="5616AF9B" w:rsidR="00FF5489" w:rsidRDefault="00B449BC" w:rsidP="00BC4146">
      <w:pPr>
        <w:pStyle w:val="ListParagraph"/>
        <w:numPr>
          <w:ilvl w:val="0"/>
          <w:numId w:val="117"/>
        </w:numPr>
        <w:ind w:left="426"/>
        <w:rPr>
          <w:ins w:id="7997" w:author="Rafi Aziizi" w:date="2021-11-13T18:17:00Z"/>
          <w:b/>
          <w:bCs/>
        </w:rPr>
      </w:pPr>
      <w:ins w:id="7998" w:author="chaniaayulestari@outlook.com" w:date="2021-11-13T15:59:00Z">
        <w:del w:id="7999" w:author="Rafi Aziizi" w:date="2021-11-13T18:17:00Z">
          <w:r w:rsidDel="000D70CD">
            <w:rPr>
              <w:noProof/>
            </w:rPr>
            <w:drawing>
              <wp:anchor distT="0" distB="0" distL="114300" distR="114300" simplePos="0" relativeHeight="251822080" behindDoc="1" locked="0" layoutInCell="1" allowOverlap="1" wp14:anchorId="182ADC44" wp14:editId="131A00CA">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000" w:author="Rafi Aziizi" w:date="2021-11-13T11:34:00Z">
        <w:r w:rsidR="00FF5489" w:rsidRPr="002040D9">
          <w:rPr>
            <w:b/>
            <w:bCs/>
            <w:rPrChange w:id="8001" w:author="chaniaayulestari@outlook.com" w:date="2021-11-13T15:19:00Z">
              <w:rPr/>
            </w:rPrChange>
          </w:rPr>
          <w:t>Edit Absen</w:t>
        </w:r>
      </w:ins>
    </w:p>
    <w:p w14:paraId="6C311C7A" w14:textId="77777777" w:rsidR="001D04A6" w:rsidRDefault="000D70CD">
      <w:pPr>
        <w:keepNext/>
        <w:rPr>
          <w:ins w:id="8002" w:author="chaniaayulestari@outlook.com" w:date="2021-11-13T20:10:00Z"/>
        </w:rPr>
      </w:pPr>
      <w:ins w:id="8003" w:author="Rafi Aziizi" w:date="2021-11-13T18:17:00Z">
        <w:r>
          <w:rPr>
            <w:noProof/>
          </w:rPr>
          <w:drawing>
            <wp:inline distT="0" distB="0" distL="0" distR="0" wp14:anchorId="6D0FEEE8" wp14:editId="679D0658">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1ADE42A4" w14:textId="029D6F07" w:rsidR="001D04A6" w:rsidDel="007404DC" w:rsidRDefault="001D04A6">
      <w:pPr>
        <w:pStyle w:val="Caption"/>
        <w:jc w:val="center"/>
        <w:rPr>
          <w:ins w:id="8004" w:author="chaniaayulestari@outlook.com" w:date="2021-11-13T20:09:00Z"/>
          <w:del w:id="8005" w:author="Rafi Aziizi" w:date="2021-11-14T09:58:00Z"/>
        </w:rPr>
        <w:pPrChange w:id="8006" w:author="chaniaayulestari@outlook.com" w:date="2021-11-13T20:10:00Z">
          <w:pPr/>
        </w:pPrChange>
      </w:pPr>
      <w:bookmarkStart w:id="8007" w:name="_Toc87894973"/>
      <w:ins w:id="8008" w:author="chaniaayulestari@outlook.com" w:date="2021-11-13T20:10:00Z">
        <w:r>
          <w:t xml:space="preserve">Gambar 3. </w:t>
        </w:r>
        <w:r>
          <w:fldChar w:fldCharType="begin"/>
        </w:r>
        <w:r>
          <w:instrText xml:space="preserve"> SEQ Gambar___3. \* ARABIC </w:instrText>
        </w:r>
      </w:ins>
      <w:r>
        <w:fldChar w:fldCharType="separate"/>
      </w:r>
      <w:ins w:id="8009" w:author="Rafi Aziizi" w:date="2021-11-15T16:05:00Z">
        <w:r w:rsidR="00BF7B94">
          <w:rPr>
            <w:noProof/>
          </w:rPr>
          <w:t>9</w:t>
        </w:r>
      </w:ins>
      <w:ins w:id="8010" w:author="chaniaayulestari@outlook.com" w:date="2021-11-13T21:25:00Z">
        <w:del w:id="8011" w:author="Rafi Aziizi" w:date="2021-11-14T09:53:00Z">
          <w:r w:rsidR="00B46735" w:rsidDel="00590A19">
            <w:rPr>
              <w:noProof/>
            </w:rPr>
            <w:delText>8</w:delText>
          </w:r>
        </w:del>
      </w:ins>
      <w:ins w:id="8012" w:author="chaniaayulestari@outlook.com" w:date="2021-11-13T20:10:00Z">
        <w:r>
          <w:fldChar w:fldCharType="end"/>
        </w:r>
        <w:r>
          <w:t xml:space="preserve"> </w:t>
        </w:r>
        <w:r w:rsidRPr="005538A0">
          <w:t>Sequence Diagram</w:t>
        </w:r>
        <w:r>
          <w:t xml:space="preserve"> Edit Absen</w:t>
        </w:r>
      </w:ins>
      <w:bookmarkEnd w:id="8007"/>
    </w:p>
    <w:p w14:paraId="456DF2C3" w14:textId="76874CD7" w:rsidR="00B449BC" w:rsidDel="000D70CD" w:rsidRDefault="00B449BC">
      <w:pPr>
        <w:ind w:left="66"/>
        <w:rPr>
          <w:ins w:id="8013" w:author="chaniaayulestari@outlook.com" w:date="2021-11-13T16:00:00Z"/>
          <w:del w:id="8014" w:author="Rafi Aziizi" w:date="2021-11-13T18:17:00Z"/>
          <w:b/>
          <w:bCs/>
        </w:rPr>
      </w:pPr>
    </w:p>
    <w:p w14:paraId="77547725" w14:textId="3F9BD223" w:rsidR="00B449BC" w:rsidDel="000D70CD" w:rsidRDefault="00B449BC">
      <w:pPr>
        <w:ind w:left="66"/>
        <w:rPr>
          <w:ins w:id="8015" w:author="chaniaayulestari@outlook.com" w:date="2021-11-13T16:00:00Z"/>
          <w:del w:id="8016" w:author="Rafi Aziizi" w:date="2021-11-13T18:17:00Z"/>
          <w:b/>
          <w:bCs/>
        </w:rPr>
      </w:pPr>
    </w:p>
    <w:p w14:paraId="545A4F9F" w14:textId="57D95045" w:rsidR="00133A99" w:rsidDel="000D70CD" w:rsidRDefault="00133A99">
      <w:pPr>
        <w:ind w:left="66"/>
        <w:rPr>
          <w:ins w:id="8017" w:author="chaniaayulestari@outlook.com" w:date="2021-11-13T16:00:00Z"/>
          <w:del w:id="8018" w:author="Rafi Aziizi" w:date="2021-11-13T18:17:00Z"/>
          <w:b/>
          <w:bCs/>
        </w:rPr>
      </w:pPr>
    </w:p>
    <w:p w14:paraId="4D91D036" w14:textId="46E952D0" w:rsidR="00B449BC" w:rsidDel="000D70CD" w:rsidRDefault="00B449BC">
      <w:pPr>
        <w:ind w:left="66"/>
        <w:rPr>
          <w:ins w:id="8019" w:author="chaniaayulestari@outlook.com" w:date="2021-11-13T16:00:00Z"/>
          <w:del w:id="8020" w:author="Rafi Aziizi" w:date="2021-11-13T18:17:00Z"/>
          <w:b/>
          <w:bCs/>
        </w:rPr>
      </w:pPr>
    </w:p>
    <w:p w14:paraId="012E52FD" w14:textId="001AD70C" w:rsidR="00B449BC" w:rsidDel="000D70CD" w:rsidRDefault="00B449BC">
      <w:pPr>
        <w:ind w:left="66"/>
        <w:rPr>
          <w:ins w:id="8021" w:author="chaniaayulestari@outlook.com" w:date="2021-11-13T16:00:00Z"/>
          <w:del w:id="8022" w:author="Rafi Aziizi" w:date="2021-11-13T18:17:00Z"/>
          <w:b/>
          <w:bCs/>
        </w:rPr>
      </w:pPr>
    </w:p>
    <w:p w14:paraId="4C7BC0BC" w14:textId="20B8A6E7" w:rsidR="00B449BC" w:rsidDel="000D70CD" w:rsidRDefault="00B449BC">
      <w:pPr>
        <w:ind w:left="66"/>
        <w:rPr>
          <w:ins w:id="8023" w:author="chaniaayulestari@outlook.com" w:date="2021-11-13T16:00:00Z"/>
          <w:del w:id="8024" w:author="Rafi Aziizi" w:date="2021-11-13T18:17:00Z"/>
          <w:b/>
          <w:bCs/>
        </w:rPr>
      </w:pPr>
    </w:p>
    <w:p w14:paraId="39C13EA5" w14:textId="66E7A098" w:rsidR="00B449BC" w:rsidDel="000D70CD" w:rsidRDefault="00B449BC">
      <w:pPr>
        <w:ind w:left="66"/>
        <w:rPr>
          <w:ins w:id="8025" w:author="chaniaayulestari@outlook.com" w:date="2021-11-13T16:00:00Z"/>
          <w:del w:id="8026" w:author="Rafi Aziizi" w:date="2021-11-13T18:17:00Z"/>
          <w:b/>
          <w:bCs/>
        </w:rPr>
      </w:pPr>
    </w:p>
    <w:p w14:paraId="524DD1E1" w14:textId="0E79778A" w:rsidR="00B449BC" w:rsidDel="000D70CD" w:rsidRDefault="00B449BC">
      <w:pPr>
        <w:ind w:left="66"/>
        <w:rPr>
          <w:ins w:id="8027" w:author="chaniaayulestari@outlook.com" w:date="2021-11-13T16:00:00Z"/>
          <w:del w:id="8028" w:author="Rafi Aziizi" w:date="2021-11-13T18:17:00Z"/>
          <w:b/>
          <w:bCs/>
        </w:rPr>
      </w:pPr>
    </w:p>
    <w:p w14:paraId="64EB9198" w14:textId="3C3D515B" w:rsidR="00B449BC" w:rsidRDefault="00B449BC">
      <w:pPr>
        <w:pStyle w:val="Caption"/>
        <w:jc w:val="center"/>
        <w:rPr>
          <w:ins w:id="8029" w:author="chaniaayulestari@outlook.com" w:date="2021-11-13T16:00:00Z"/>
        </w:rPr>
        <w:pPrChange w:id="8030" w:author="Rafi Aziizi" w:date="2021-11-14T09:58:00Z">
          <w:pPr>
            <w:ind w:left="66"/>
          </w:pPr>
        </w:pPrChange>
      </w:pPr>
    </w:p>
    <w:p w14:paraId="1766E16F" w14:textId="0CD91B3B" w:rsidR="00B449BC" w:rsidDel="000D70CD" w:rsidRDefault="00B449BC" w:rsidP="00133A99">
      <w:pPr>
        <w:ind w:left="66"/>
        <w:rPr>
          <w:ins w:id="8031" w:author="chaniaayulestari@outlook.com" w:date="2021-11-13T16:00:00Z"/>
          <w:del w:id="8032" w:author="Rafi Aziizi" w:date="2021-11-13T18:17:00Z"/>
          <w:b/>
          <w:bCs/>
        </w:rPr>
      </w:pPr>
    </w:p>
    <w:p w14:paraId="03D642D2" w14:textId="2B5D53E6" w:rsidR="00B449BC" w:rsidDel="000D70CD" w:rsidRDefault="00B449BC">
      <w:pPr>
        <w:rPr>
          <w:ins w:id="8033" w:author="chaniaayulestari@outlook.com" w:date="2021-11-13T16:00:00Z"/>
          <w:del w:id="8034" w:author="Rafi Aziizi" w:date="2021-11-13T18:17:00Z"/>
          <w:b/>
          <w:bCs/>
        </w:rPr>
        <w:pPrChange w:id="8035" w:author="Rafi Aziizi" w:date="2021-11-13T18:17:00Z">
          <w:pPr>
            <w:ind w:left="66"/>
          </w:pPr>
        </w:pPrChange>
      </w:pPr>
    </w:p>
    <w:p w14:paraId="7635BCC6" w14:textId="366863A4" w:rsidR="00B449BC" w:rsidDel="000D70CD" w:rsidRDefault="00B449BC">
      <w:pPr>
        <w:rPr>
          <w:ins w:id="8036" w:author="chaniaayulestari@outlook.com" w:date="2021-11-13T16:00:00Z"/>
          <w:del w:id="8037" w:author="Rafi Aziizi" w:date="2021-11-13T18:17:00Z"/>
          <w:b/>
          <w:bCs/>
        </w:rPr>
        <w:pPrChange w:id="8038" w:author="Rafi Aziizi" w:date="2021-11-13T18:17:00Z">
          <w:pPr>
            <w:ind w:left="66"/>
          </w:pPr>
        </w:pPrChange>
      </w:pPr>
    </w:p>
    <w:p w14:paraId="0B3FEE55" w14:textId="5DC3502F" w:rsidR="00B449BC" w:rsidDel="000D70CD" w:rsidRDefault="00B449BC">
      <w:pPr>
        <w:rPr>
          <w:ins w:id="8039" w:author="chaniaayulestari@outlook.com" w:date="2021-11-13T16:00:00Z"/>
          <w:del w:id="8040" w:author="Rafi Aziizi" w:date="2021-11-13T18:17:00Z"/>
          <w:b/>
          <w:bCs/>
        </w:rPr>
        <w:pPrChange w:id="8041" w:author="Rafi Aziizi" w:date="2021-11-13T18:17:00Z">
          <w:pPr>
            <w:ind w:left="66"/>
          </w:pPr>
        </w:pPrChange>
      </w:pPr>
    </w:p>
    <w:p w14:paraId="5358E8CF" w14:textId="69EEA9B4" w:rsidR="00B449BC" w:rsidRPr="002040D9" w:rsidDel="001D04A6" w:rsidRDefault="00B449BC">
      <w:pPr>
        <w:rPr>
          <w:ins w:id="8042" w:author="Rafi Aziizi" w:date="2021-11-13T12:05:00Z"/>
          <w:del w:id="8043" w:author="chaniaayulestari@outlook.com" w:date="2021-11-13T20:09:00Z"/>
          <w:b/>
          <w:bCs/>
          <w:rPrChange w:id="8044" w:author="chaniaayulestari@outlook.com" w:date="2021-11-13T15:19:00Z">
            <w:rPr>
              <w:ins w:id="8045" w:author="Rafi Aziizi" w:date="2021-11-13T12:05:00Z"/>
              <w:del w:id="8046" w:author="chaniaayulestari@outlook.com" w:date="2021-11-13T20:09:00Z"/>
            </w:rPr>
          </w:rPrChange>
        </w:rPr>
        <w:pPrChange w:id="8047"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8048" w:author="chaniaayulestari@outlook.com" w:date="2021-11-13T15:19:00Z"/>
          <w:b/>
          <w:bCs/>
          <w:rPrChange w:id="8049" w:author="chaniaayulestari@outlook.com" w:date="2021-11-13T15:19:00Z">
            <w:rPr>
              <w:ins w:id="8050" w:author="chaniaayulestari@outlook.com" w:date="2021-11-13T15:19:00Z"/>
            </w:rPr>
          </w:rPrChange>
        </w:rPr>
      </w:pPr>
      <w:ins w:id="8051" w:author="Rafi Aziizi" w:date="2021-11-13T12:05:00Z">
        <w:r w:rsidRPr="002040D9">
          <w:rPr>
            <w:b/>
            <w:bCs/>
            <w:rPrChange w:id="8052" w:author="chaniaayulestari@outlook.com" w:date="2021-11-13T15:19:00Z">
              <w:rPr/>
            </w:rPrChange>
          </w:rPr>
          <w:t>Tambah Absen</w:t>
        </w:r>
      </w:ins>
    </w:p>
    <w:p w14:paraId="27F7F552" w14:textId="0102BDB9" w:rsidR="007404DC" w:rsidRDefault="00F151BC">
      <w:pPr>
        <w:keepNext/>
        <w:rPr>
          <w:ins w:id="8053" w:author="Rafi Aziizi" w:date="2021-11-14T10:01:00Z"/>
        </w:rPr>
        <w:pPrChange w:id="8054" w:author="Rafi Aziizi" w:date="2021-11-14T10:01:00Z">
          <w:pPr/>
        </w:pPrChange>
      </w:pPr>
      <w:ins w:id="8055" w:author="chaniaayulestari@outlook.com" w:date="2021-11-13T15:24:00Z">
        <w:del w:id="8056" w:author="Rafi Aziizi" w:date="2021-11-14T10:01:00Z">
          <w:r>
            <w:rPr>
              <w:noProof/>
            </w:rPr>
            <mc:AlternateContent>
              <mc:Choice Requires="wps">
                <w:drawing>
                  <wp:anchor distT="0" distB="0" distL="114300" distR="114300" simplePos="0" relativeHeight="251734528" behindDoc="1" locked="0" layoutInCell="1" allowOverlap="1" wp14:anchorId="7DEF5363" wp14:editId="55142600">
                    <wp:simplePos x="0" y="0"/>
                    <wp:positionH relativeFrom="margin">
                      <wp:align>right</wp:align>
                    </wp:positionH>
                    <wp:positionV relativeFrom="paragraph">
                      <wp:posOffset>1862455</wp:posOffset>
                    </wp:positionV>
                    <wp:extent cx="5039995" cy="635"/>
                    <wp:effectExtent l="0" t="0" r="0" b="0"/>
                    <wp:wrapNone/>
                    <wp:docPr id="407"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4BF8A9F4" w14:textId="631703DD" w:rsidR="00ED34E2" w:rsidRPr="0082367A" w:rsidRDefault="00ED34E2">
                                <w:pPr>
                                  <w:pStyle w:val="Caption"/>
                                  <w:rPr>
                                    <w:noProof/>
                                  </w:rPr>
                                  <w:pPrChange w:id="8057" w:author="Rafi Aziizi" w:date="2021-11-14T10:01:00Z">
                                    <w:pPr/>
                                  </w:pPrChange>
                                </w:pPr>
                                <w:bookmarkStart w:id="8058" w:name="_Toc87729212"/>
                                <w:ins w:id="8059" w:author="chaniaayulestari@outlook.com" w:date="2021-11-13T15:24:00Z">
                                  <w:del w:id="8060" w:author="Rafi Aziizi" w:date="2021-11-14T10:01:00Z">
                                    <w:r w:rsidDel="007404DC">
                                      <w:delText xml:space="preserve">Gambar 3. </w:delText>
                                    </w:r>
                                    <w:r w:rsidDel="007404DC">
                                      <w:fldChar w:fldCharType="begin"/>
                                    </w:r>
                                    <w:r w:rsidDel="007404DC">
                                      <w:delInstrText xml:space="preserve"> SEQ Gambar__3. \* ARABIC </w:delInstrText>
                                    </w:r>
                                  </w:del>
                                </w:ins>
                                <w:del w:id="8061" w:author="Rafi Aziizi" w:date="2021-11-14T10:01:00Z">
                                  <w:r w:rsidDel="007404DC">
                                    <w:fldChar w:fldCharType="separate"/>
                                  </w:r>
                                </w:del>
                                <w:ins w:id="8062" w:author="chaniaayulestari@outlook.com" w:date="2021-11-13T19:48:00Z">
                                  <w:del w:id="8063" w:author="Rafi Aziizi" w:date="2021-11-14T10:01:00Z">
                                    <w:r w:rsidDel="007404DC">
                                      <w:rPr>
                                        <w:noProof/>
                                      </w:rPr>
                                      <w:delText>8</w:delText>
                                    </w:r>
                                  </w:del>
                                </w:ins>
                                <w:ins w:id="8064" w:author="chaniaayulestari@outlook.com" w:date="2021-11-13T15:24:00Z">
                                  <w:del w:id="8065" w:author="Rafi Aziizi" w:date="2021-11-14T10:01:00Z">
                                    <w:r w:rsidDel="007404DC">
                                      <w:fldChar w:fldCharType="end"/>
                                    </w:r>
                                    <w:r w:rsidDel="007404DC">
                                      <w:delText xml:space="preserve"> Sequence Diagram Tambah</w:delText>
                                    </w:r>
                                  </w:del>
                                </w:ins>
                                <w:ins w:id="8066" w:author="chaniaayulestari@outlook.com" w:date="2021-11-13T20:12:00Z">
                                  <w:del w:id="8067" w:author="Rafi Aziizi" w:date="2021-11-14T10:01:00Z">
                                    <w:r w:rsidDel="007404DC">
                                      <w:delText xml:space="preserve"> </w:delText>
                                    </w:r>
                                  </w:del>
                                </w:ins>
                                <w:ins w:id="8068" w:author="chaniaayulestari@outlook.com" w:date="2021-11-13T15:24:00Z">
                                  <w:del w:id="8069" w:author="Rafi Aziizi" w:date="2021-11-14T10:01:00Z">
                                    <w:r w:rsidDel="007404DC">
                                      <w:delText>Absen</w:delText>
                                    </w:r>
                                  </w:del>
                                </w:ins>
                                <w:bookmarkEnd w:id="8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EF5363" id="Text Box 397" o:spid="_x0000_s1042" type="#_x0000_t202" style="position:absolute;left:0;text-align:left;margin-left:345.65pt;margin-top:146.65pt;width:396.85pt;height:.05pt;z-index:-251581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" stroked="f">
                    <v:textbox style="mso-fit-shape-to-text:t" inset="0,0,0,0">
                      <w:txbxContent>
                        <w:p w14:paraId="4BF8A9F4" w14:textId="631703DD" w:rsidR="00ED34E2" w:rsidRPr="0082367A" w:rsidRDefault="00ED34E2">
                          <w:pPr>
                            <w:pStyle w:val="Caption"/>
                            <w:rPr>
                              <w:noProof/>
                            </w:rPr>
                            <w:pPrChange w:id="8070" w:author="Rafi Aziizi" w:date="2021-11-14T10:01:00Z">
                              <w:pPr/>
                            </w:pPrChange>
                          </w:pPr>
                          <w:bookmarkStart w:id="8071" w:name="_Toc87729212"/>
                          <w:ins w:id="8072" w:author="chaniaayulestari@outlook.com" w:date="2021-11-13T15:24:00Z">
                            <w:del w:id="8073" w:author="Rafi Aziizi" w:date="2021-11-14T10:01:00Z">
                              <w:r w:rsidDel="007404DC">
                                <w:delText xml:space="preserve">Gambar 3. </w:delText>
                              </w:r>
                              <w:r w:rsidDel="007404DC">
                                <w:fldChar w:fldCharType="begin"/>
                              </w:r>
                              <w:r w:rsidDel="007404DC">
                                <w:delInstrText xml:space="preserve"> SEQ Gambar__3. \* ARABIC </w:delInstrText>
                              </w:r>
                            </w:del>
                          </w:ins>
                          <w:del w:id="8074" w:author="Rafi Aziizi" w:date="2021-11-14T10:01:00Z">
                            <w:r w:rsidDel="007404DC">
                              <w:fldChar w:fldCharType="separate"/>
                            </w:r>
                          </w:del>
                          <w:ins w:id="8075" w:author="chaniaayulestari@outlook.com" w:date="2021-11-13T19:48:00Z">
                            <w:del w:id="8076" w:author="Rafi Aziizi" w:date="2021-11-14T10:01:00Z">
                              <w:r w:rsidDel="007404DC">
                                <w:rPr>
                                  <w:noProof/>
                                </w:rPr>
                                <w:delText>8</w:delText>
                              </w:r>
                            </w:del>
                          </w:ins>
                          <w:ins w:id="8077" w:author="chaniaayulestari@outlook.com" w:date="2021-11-13T15:24:00Z">
                            <w:del w:id="8078" w:author="Rafi Aziizi" w:date="2021-11-14T10:01:00Z">
                              <w:r w:rsidDel="007404DC">
                                <w:fldChar w:fldCharType="end"/>
                              </w:r>
                              <w:r w:rsidDel="007404DC">
                                <w:delText xml:space="preserve"> Sequence Diagram Tambah</w:delText>
                              </w:r>
                            </w:del>
                          </w:ins>
                          <w:ins w:id="8079" w:author="chaniaayulestari@outlook.com" w:date="2021-11-13T20:12:00Z">
                            <w:del w:id="8080" w:author="Rafi Aziizi" w:date="2021-11-14T10:01:00Z">
                              <w:r w:rsidDel="007404DC">
                                <w:delText xml:space="preserve"> </w:delText>
                              </w:r>
                            </w:del>
                          </w:ins>
                          <w:ins w:id="8081" w:author="chaniaayulestari@outlook.com" w:date="2021-11-13T15:24:00Z">
                            <w:del w:id="8082" w:author="Rafi Aziizi" w:date="2021-11-14T10:01:00Z">
                              <w:r w:rsidDel="007404DC">
                                <w:delText>Absen</w:delText>
                              </w:r>
                            </w:del>
                          </w:ins>
                          <w:bookmarkEnd w:id="8071"/>
                        </w:p>
                      </w:txbxContent>
                    </v:textbox>
                    <w10:wrap anchorx="margin"/>
                  </v:shape>
                </w:pict>
              </mc:Fallback>
            </mc:AlternateContent>
          </w:r>
        </w:del>
      </w:ins>
      <w:ins w:id="8083" w:author="chaniaayulestari@outlook.com" w:date="2021-11-13T15:23:00Z">
        <w:r w:rsidR="001C352C">
          <w:rPr>
            <w:noProof/>
          </w:rPr>
          <w:drawing>
            <wp:inline distT="0" distB="0" distL="0" distR="0" wp14:anchorId="66B7B370" wp14:editId="0E094A52">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056E28B7" w14:textId="419E86AA" w:rsidR="001C352C" w:rsidDel="007404DC" w:rsidRDefault="007404DC">
      <w:pPr>
        <w:pStyle w:val="Caption"/>
        <w:jc w:val="center"/>
        <w:rPr>
          <w:ins w:id="8084" w:author="chaniaayulestari@outlook.com" w:date="2021-11-13T15:23:00Z"/>
          <w:del w:id="8085" w:author="Rafi Aziizi" w:date="2021-11-14T10:01:00Z"/>
        </w:rPr>
        <w:pPrChange w:id="8086" w:author="Rafi Aziizi" w:date="2021-11-14T10:01:00Z">
          <w:pPr/>
        </w:pPrChange>
      </w:pPr>
      <w:bookmarkStart w:id="8087" w:name="_Toc87894974"/>
      <w:ins w:id="8088" w:author="Rafi Aziizi" w:date="2021-11-14T10:01:00Z">
        <w:r>
          <w:t xml:space="preserve">Gambar   3. </w:t>
        </w:r>
        <w:r>
          <w:fldChar w:fldCharType="begin"/>
        </w:r>
        <w:r>
          <w:instrText xml:space="preserve"> SEQ Gambar___3. \* ARABIC </w:instrText>
        </w:r>
      </w:ins>
      <w:r>
        <w:fldChar w:fldCharType="separate"/>
      </w:r>
      <w:ins w:id="8089" w:author="Rafi Aziizi" w:date="2021-11-15T16:05:00Z">
        <w:r w:rsidR="00BF7B94">
          <w:rPr>
            <w:noProof/>
          </w:rPr>
          <w:t>10</w:t>
        </w:r>
      </w:ins>
      <w:ins w:id="8090" w:author="Rafi Aziizi" w:date="2021-11-14T10:01:00Z">
        <w:r>
          <w:fldChar w:fldCharType="end"/>
        </w:r>
        <w:r>
          <w:t xml:space="preserve"> Sequence Diagram Tambah Absen</w:t>
        </w:r>
      </w:ins>
      <w:bookmarkEnd w:id="8087"/>
    </w:p>
    <w:p w14:paraId="5A590B36" w14:textId="3A2E2922" w:rsidR="001C352C" w:rsidDel="000D70CD" w:rsidRDefault="001C352C" w:rsidP="002040D9">
      <w:pPr>
        <w:rPr>
          <w:ins w:id="8091" w:author="chaniaayulestari@outlook.com" w:date="2021-11-13T15:23:00Z"/>
          <w:del w:id="8092" w:author="Rafi Aziizi" w:date="2021-11-13T18:17:00Z"/>
        </w:rPr>
      </w:pPr>
    </w:p>
    <w:p w14:paraId="7A46BA8C" w14:textId="1C2D3C90" w:rsidR="002040D9" w:rsidDel="000D70CD" w:rsidRDefault="002040D9" w:rsidP="002040D9">
      <w:pPr>
        <w:rPr>
          <w:ins w:id="8093" w:author="chaniaayulestari@outlook.com" w:date="2021-11-13T15:24:00Z"/>
          <w:del w:id="8094" w:author="Rafi Aziizi" w:date="2021-11-13T18:17:00Z"/>
        </w:rPr>
      </w:pPr>
    </w:p>
    <w:p w14:paraId="698CAE5F" w14:textId="0E792C11" w:rsidR="001C352C" w:rsidDel="000D70CD" w:rsidRDefault="001C352C" w:rsidP="002040D9">
      <w:pPr>
        <w:rPr>
          <w:ins w:id="8095" w:author="chaniaayulestari@outlook.com" w:date="2021-11-13T15:24:00Z"/>
          <w:del w:id="8096" w:author="Rafi Aziizi" w:date="2021-11-13T18:17:00Z"/>
        </w:rPr>
      </w:pPr>
    </w:p>
    <w:p w14:paraId="0C0C588E" w14:textId="599C5427" w:rsidR="001C352C" w:rsidDel="000D70CD" w:rsidRDefault="001C352C" w:rsidP="002040D9">
      <w:pPr>
        <w:rPr>
          <w:ins w:id="8097" w:author="chaniaayulestari@outlook.com" w:date="2021-11-13T15:24:00Z"/>
          <w:del w:id="8098" w:author="Rafi Aziizi" w:date="2021-11-13T18:17:00Z"/>
        </w:rPr>
      </w:pPr>
    </w:p>
    <w:p w14:paraId="3B0DAD19" w14:textId="5D553D0C" w:rsidR="001C352C" w:rsidDel="000D70CD" w:rsidRDefault="001C352C" w:rsidP="002040D9">
      <w:pPr>
        <w:rPr>
          <w:ins w:id="8099" w:author="chaniaayulestari@outlook.com" w:date="2021-11-13T15:24:00Z"/>
          <w:del w:id="8100" w:author="Rafi Aziizi" w:date="2021-11-13T18:17:00Z"/>
        </w:rPr>
      </w:pPr>
    </w:p>
    <w:p w14:paraId="70F813FF" w14:textId="78241E10" w:rsidR="001C352C" w:rsidDel="000D70CD" w:rsidRDefault="001C352C" w:rsidP="002040D9">
      <w:pPr>
        <w:rPr>
          <w:ins w:id="8101" w:author="chaniaayulestari@outlook.com" w:date="2021-11-13T15:24:00Z"/>
          <w:del w:id="8102" w:author="Rafi Aziizi" w:date="2021-11-13T18:17:00Z"/>
        </w:rPr>
      </w:pPr>
    </w:p>
    <w:p w14:paraId="1CA2328B" w14:textId="208FA242" w:rsidR="001C352C" w:rsidRDefault="001C352C">
      <w:pPr>
        <w:pStyle w:val="Caption"/>
        <w:jc w:val="center"/>
        <w:rPr>
          <w:ins w:id="8103" w:author="chaniaayulestari@outlook.com" w:date="2021-11-13T15:24:00Z"/>
        </w:rPr>
        <w:pPrChange w:id="8104" w:author="Rafi Aziizi" w:date="2021-11-14T10:01:00Z">
          <w:pPr/>
        </w:pPrChange>
      </w:pPr>
    </w:p>
    <w:p w14:paraId="1A9DF161" w14:textId="61D1B319" w:rsidR="002040D9" w:rsidDel="002040D9" w:rsidRDefault="002040D9">
      <w:pPr>
        <w:rPr>
          <w:ins w:id="8105" w:author="Rafi Aziizi" w:date="2021-11-13T11:34:00Z"/>
          <w:del w:id="8106" w:author="chaniaayulestari@outlook.com" w:date="2021-11-13T15:19:00Z"/>
        </w:rPr>
        <w:pPrChange w:id="8107" w:author="chaniaayulestari@outlook.com"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8108" w:author="Rafi Aziizi" w:date="2021-11-13T11:34:00Z"/>
          <w:lang w:eastAsia="en-US"/>
        </w:rPr>
      </w:pPr>
    </w:p>
    <w:p w14:paraId="0EBE1D09" w14:textId="4A3029E1" w:rsidR="005B28D5" w:rsidRPr="005B28D5" w:rsidDel="00FE2102" w:rsidRDefault="00F151BC">
      <w:pPr>
        <w:rPr>
          <w:del w:id="8109" w:author="chaniaayulestari@outlook.com" w:date="2021-11-12T16:36:00Z"/>
          <w:lang w:val="id-ID"/>
        </w:rPr>
      </w:pPr>
      <w:del w:id="8110" w:author="chaniaayulestari@outlook.com" w:date="2021-11-12T16:32:00Z">
        <w:r>
          <w:rPr>
            <w:noProof/>
          </w:rPr>
          <mc:AlternateContent>
            <mc:Choice Requires="wps">
              <w:drawing>
                <wp:anchor distT="0" distB="0" distL="114300" distR="114300" simplePos="0" relativeHeight="251641344" behindDoc="1" locked="0" layoutInCell="1" allowOverlap="1" wp14:anchorId="281628E2" wp14:editId="7CF7D195">
                  <wp:simplePos x="0" y="0"/>
                  <wp:positionH relativeFrom="column">
                    <wp:posOffset>19050</wp:posOffset>
                  </wp:positionH>
                  <wp:positionV relativeFrom="paragraph">
                    <wp:posOffset>3518535</wp:posOffset>
                  </wp:positionV>
                  <wp:extent cx="5039995" cy="635"/>
                  <wp:effectExtent l="0" t="0" r="0" b="0"/>
                  <wp:wrapNone/>
                  <wp:docPr id="40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BE2E597" w14:textId="7DE6C345" w:rsidR="00ED34E2" w:rsidRPr="00EC77EA" w:rsidRDefault="00ED34E2" w:rsidP="005700E8">
                              <w:pPr>
                                <w:pStyle w:val="Caption"/>
                                <w:jc w:val="center"/>
                                <w:rPr>
                                  <w:noProof/>
                                  <w:sz w:val="24"/>
                                  <w:szCs w:val="24"/>
                                </w:rPr>
                              </w:pPr>
                              <w:r>
                                <w:t xml:space="preserve">Gambar 3. </w:t>
                              </w:r>
                              <w:ins w:id="8111" w:author="chaniaayulestari@outlook.com" w:date="2021-11-13T13:45:00Z">
                                <w:r>
                                  <w:fldChar w:fldCharType="begin"/>
                                </w:r>
                                <w:r>
                                  <w:instrText xml:space="preserve"> SEQ Gambar_3. \* ARABIC </w:instrText>
                                </w:r>
                              </w:ins>
                              <w:r>
                                <w:fldChar w:fldCharType="separate"/>
                              </w:r>
                              <w:ins w:id="8112" w:author="chaniaayulestari@outlook.com" w:date="2021-11-13T13:45:00Z">
                                <w:r>
                                  <w:rPr>
                                    <w:noProof/>
                                  </w:rPr>
                                  <w:t>9</w:t>
                                </w:r>
                                <w:r>
                                  <w:fldChar w:fldCharType="end"/>
                                </w:r>
                              </w:ins>
                              <w:del w:id="811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1628E2" id="Text Box 61" o:spid="_x0000_s1043" type="#_x0000_t202" style="position:absolute;left:0;text-align:left;margin-left:1.5pt;margin-top:277.05pt;width:396.85pt;height:.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" stroked="f">
                  <v:textbox style="mso-fit-shape-to-text:t" inset="0,0,0,0">
                    <w:txbxContent>
                      <w:p w14:paraId="7BE2E597" w14:textId="7DE6C345" w:rsidR="00ED34E2" w:rsidRPr="00EC77EA" w:rsidRDefault="00ED34E2" w:rsidP="005700E8">
                        <w:pPr>
                          <w:pStyle w:val="Caption"/>
                          <w:jc w:val="center"/>
                          <w:rPr>
                            <w:noProof/>
                            <w:sz w:val="24"/>
                            <w:szCs w:val="24"/>
                          </w:rPr>
                        </w:pPr>
                        <w:r>
                          <w:t xml:space="preserve">Gambar 3. </w:t>
                        </w:r>
                        <w:ins w:id="8114" w:author="chaniaayulestari@outlook.com" w:date="2021-11-13T13:45:00Z">
                          <w:r>
                            <w:fldChar w:fldCharType="begin"/>
                          </w:r>
                          <w:r>
                            <w:instrText xml:space="preserve"> SEQ Gambar_3. \* ARABIC </w:instrText>
                          </w:r>
                        </w:ins>
                        <w:r>
                          <w:fldChar w:fldCharType="separate"/>
                        </w:r>
                        <w:ins w:id="8115" w:author="chaniaayulestari@outlook.com" w:date="2021-11-13T13:45:00Z">
                          <w:r>
                            <w:rPr>
                              <w:noProof/>
                            </w:rPr>
                            <w:t>9</w:t>
                          </w:r>
                          <w:r>
                            <w:fldChar w:fldCharType="end"/>
                          </w:r>
                        </w:ins>
                        <w:del w:id="81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v:textbox>
                </v:shape>
              </w:pict>
            </mc:Fallback>
          </mc:AlternateContent>
        </w:r>
        <w:r w:rsidR="005700E8" w:rsidDel="001D69DE">
          <w:rPr>
            <w:noProof/>
          </w:rPr>
          <w:drawing>
            <wp:inline distT="0" distB="0" distL="0" distR="0" wp14:anchorId="3639D6E3" wp14:editId="1574D1EE">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8117" w:author="Rafi Aziizi" w:date="2021-11-13T11:34:00Z"/>
          <w:lang w:val="id-ID"/>
        </w:rPr>
        <w:pPrChange w:id="8118" w:author="Rafi Aziizi" w:date="2021-11-13T11:34:00Z">
          <w:pPr>
            <w:jc w:val="center"/>
          </w:pPr>
        </w:pPrChange>
      </w:pPr>
    </w:p>
    <w:p w14:paraId="77A79A41" w14:textId="28FF2FB6" w:rsidR="005700E8" w:rsidDel="0036406D" w:rsidRDefault="005700E8" w:rsidP="0083024D">
      <w:pPr>
        <w:jc w:val="center"/>
        <w:rPr>
          <w:del w:id="8119" w:author="Rafi Aziizi" w:date="2021-11-12T11:29:00Z"/>
          <w:lang w:val="id-ID"/>
        </w:rPr>
      </w:pPr>
    </w:p>
    <w:p w14:paraId="53AD121F" w14:textId="60D62C23" w:rsidR="005700E8" w:rsidDel="0036406D" w:rsidRDefault="005700E8" w:rsidP="0083024D">
      <w:pPr>
        <w:jc w:val="center"/>
        <w:rPr>
          <w:del w:id="8120" w:author="Rafi Aziizi" w:date="2021-11-12T11:29:00Z"/>
          <w:lang w:val="id-ID"/>
        </w:rPr>
      </w:pPr>
    </w:p>
    <w:p w14:paraId="7389788D" w14:textId="13681E73" w:rsidR="005700E8" w:rsidDel="0036406D" w:rsidRDefault="005700E8" w:rsidP="0083024D">
      <w:pPr>
        <w:jc w:val="center"/>
        <w:rPr>
          <w:del w:id="8121" w:author="Rafi Aziizi" w:date="2021-11-12T11:29:00Z"/>
          <w:lang w:val="id-ID"/>
        </w:rPr>
      </w:pPr>
    </w:p>
    <w:p w14:paraId="40C2E0DE" w14:textId="1C64CC30" w:rsidR="005700E8" w:rsidDel="0036406D" w:rsidRDefault="005700E8" w:rsidP="0083024D">
      <w:pPr>
        <w:jc w:val="center"/>
        <w:rPr>
          <w:del w:id="8122" w:author="Rafi Aziizi" w:date="2021-11-12T11:29:00Z"/>
          <w:lang w:val="id-ID"/>
        </w:rPr>
      </w:pPr>
    </w:p>
    <w:p w14:paraId="2DF53938" w14:textId="61FA1FEF" w:rsidR="005700E8" w:rsidDel="0036406D" w:rsidRDefault="005700E8" w:rsidP="0083024D">
      <w:pPr>
        <w:jc w:val="center"/>
        <w:rPr>
          <w:del w:id="8123" w:author="Rafi Aziizi" w:date="2021-11-12T11:29:00Z"/>
          <w:lang w:val="id-ID"/>
        </w:rPr>
      </w:pPr>
    </w:p>
    <w:p w14:paraId="3DC40498" w14:textId="53A7ED23" w:rsidR="005700E8" w:rsidDel="0036406D" w:rsidRDefault="005700E8" w:rsidP="0083024D">
      <w:pPr>
        <w:jc w:val="center"/>
        <w:rPr>
          <w:del w:id="8124" w:author="Rafi Aziizi" w:date="2021-11-12T11:29:00Z"/>
          <w:lang w:val="id-ID"/>
        </w:rPr>
      </w:pPr>
    </w:p>
    <w:p w14:paraId="74542003" w14:textId="6C414555" w:rsidR="005700E8" w:rsidDel="0036406D" w:rsidRDefault="005700E8" w:rsidP="0083024D">
      <w:pPr>
        <w:jc w:val="center"/>
        <w:rPr>
          <w:del w:id="8125" w:author="Rafi Aziizi" w:date="2021-11-12T11:29:00Z"/>
          <w:lang w:val="id-ID"/>
        </w:rPr>
      </w:pPr>
    </w:p>
    <w:p w14:paraId="3F6F395B" w14:textId="1F0DC41E" w:rsidR="005700E8" w:rsidDel="0036406D" w:rsidRDefault="005700E8" w:rsidP="0083024D">
      <w:pPr>
        <w:jc w:val="center"/>
        <w:rPr>
          <w:del w:id="8126" w:author="Rafi Aziizi" w:date="2021-11-12T11:29:00Z"/>
          <w:lang w:val="id-ID"/>
        </w:rPr>
      </w:pPr>
    </w:p>
    <w:p w14:paraId="546878AF" w14:textId="6E297EA6" w:rsidR="005700E8" w:rsidDel="0036406D" w:rsidRDefault="005700E8" w:rsidP="0083024D">
      <w:pPr>
        <w:jc w:val="center"/>
        <w:rPr>
          <w:del w:id="8127" w:author="Rafi Aziizi" w:date="2021-11-12T11:29:00Z"/>
          <w:lang w:val="id-ID"/>
        </w:rPr>
      </w:pPr>
    </w:p>
    <w:p w14:paraId="33E9F13E" w14:textId="30D89976" w:rsidR="005700E8" w:rsidDel="007C5FA9" w:rsidRDefault="005700E8" w:rsidP="0083024D">
      <w:pPr>
        <w:jc w:val="center"/>
        <w:rPr>
          <w:del w:id="8128" w:author="Rafi Aziizi" w:date="2021-11-12T10:48:00Z"/>
          <w:lang w:val="id-ID"/>
        </w:rPr>
      </w:pPr>
    </w:p>
    <w:p w14:paraId="008417B7" w14:textId="668E84C5" w:rsidR="005700E8" w:rsidDel="007C5FA9" w:rsidRDefault="005700E8" w:rsidP="0083024D">
      <w:pPr>
        <w:jc w:val="center"/>
        <w:rPr>
          <w:del w:id="8129" w:author="Rafi Aziizi" w:date="2021-11-12T10:48:00Z"/>
          <w:lang w:val="id-ID"/>
        </w:rPr>
      </w:pPr>
    </w:p>
    <w:p w14:paraId="24DC2B13" w14:textId="48EC98A5" w:rsidR="005700E8" w:rsidRPr="005700E8" w:rsidDel="0036406D" w:rsidRDefault="005700E8" w:rsidP="005700E8">
      <w:pPr>
        <w:rPr>
          <w:del w:id="8130"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8131" w:author="Rafi Aziizi" w:date="2021-11-13T12:03:00Z">
            <w:rPr>
              <w:lang w:val="id-ID"/>
            </w:rPr>
          </w:rPrChange>
        </w:rPr>
      </w:pPr>
      <w:r w:rsidRPr="004822D0">
        <w:rPr>
          <w:b/>
          <w:bCs/>
          <w:rPrChange w:id="8132" w:author="Rafi Aziizi" w:date="2021-11-13T12:03:00Z">
            <w:rPr/>
          </w:rPrChange>
        </w:rPr>
        <w:t>Kelola Admin</w:t>
      </w:r>
    </w:p>
    <w:p w14:paraId="07B3073C" w14:textId="05208B33" w:rsidR="000B5DA5" w:rsidDel="001D04A6" w:rsidRDefault="005B28D5">
      <w:pPr>
        <w:ind w:firstLine="426"/>
        <w:rPr>
          <w:del w:id="8133" w:author="Rafi Aziizi" w:date="2021-11-13T11:29:00Z"/>
        </w:rPr>
      </w:pPr>
      <w:r w:rsidRPr="005B28D5">
        <w:rPr>
          <w:i/>
        </w:rPr>
        <w:t>Sequence diagram</w:t>
      </w:r>
      <w:r>
        <w:t xml:space="preserve"> ini menjelaskan interaksi admin dengan sistem dalam </w:t>
      </w:r>
      <w:r w:rsidRPr="005B28D5">
        <w:rPr>
          <w:lang w:val="id-ID"/>
        </w:rPr>
        <w:t>melihat</w:t>
      </w:r>
      <w:r>
        <w:t>, menghapus, menamba</w:t>
      </w:r>
      <w:ins w:id="8134" w:author="Rafi Aziizi" w:date="2021-11-13T12:13:00Z">
        <w:r w:rsidR="004822D0">
          <w:t xml:space="preserve">h, </w:t>
        </w:r>
      </w:ins>
      <w:del w:id="8135" w:author="Rafi Aziizi" w:date="2021-11-13T12:13:00Z">
        <w:r w:rsidDel="004822D0">
          <w:delText>h</w:delText>
        </w:r>
        <w:r w:rsidRPr="005B28D5" w:rsidDel="004822D0">
          <w:rPr>
            <w:lang w:val="id-ID"/>
          </w:rPr>
          <w:delText xml:space="preserve"> </w:delText>
        </w:r>
        <w:r w:rsidDel="004822D0">
          <w:delText xml:space="preserve">maupun </w:delText>
        </w:r>
      </w:del>
      <w:r>
        <w:t>memperbaharui</w:t>
      </w:r>
      <w:ins w:id="8136" w:author="Rafi Aziizi" w:date="2021-11-13T12:13:00Z">
        <w:r w:rsidR="004822D0">
          <w:t>, maupun melihat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w:t>
      </w:r>
      <w:ins w:id="8137" w:author="Rafi Aziizi" w:date="2021-11-14T10:13:00Z">
        <w:r w:rsidR="00ED47C8">
          <w:t>pada</w:t>
        </w:r>
        <w:r w:rsidR="00ED47C8" w:rsidRPr="005B28D5">
          <w:rPr>
            <w:lang w:val="id-ID"/>
          </w:rPr>
          <w:t xml:space="preserve"> </w:t>
        </w:r>
        <w:r w:rsidR="00ED47C8">
          <w:t>gambar dibawah ini :</w:t>
        </w:r>
      </w:ins>
      <w:del w:id="8138" w:author="Rafi Aziizi" w:date="2021-11-14T10:13:00Z">
        <w:r w:rsidDel="00ED47C8">
          <w:delText>pada</w:delText>
        </w:r>
        <w:r w:rsidRPr="005B28D5" w:rsidDel="00ED47C8">
          <w:rPr>
            <w:lang w:val="id-ID"/>
          </w:rPr>
          <w:delText xml:space="preserve"> Gambar</w:delText>
        </w:r>
        <w:r w:rsidR="00194DFD" w:rsidDel="00ED47C8">
          <w:delText xml:space="preserve"> 3.10.</w:delText>
        </w:r>
      </w:del>
    </w:p>
    <w:p w14:paraId="3F1A89D5" w14:textId="78268BB7" w:rsidR="001D04A6" w:rsidDel="007404DC" w:rsidRDefault="001D04A6">
      <w:pPr>
        <w:ind w:firstLine="426"/>
        <w:rPr>
          <w:ins w:id="8139" w:author="chaniaayulestari@outlook.com" w:date="2021-11-13T20:10:00Z"/>
          <w:del w:id="8140" w:author="Rafi Aziizi" w:date="2021-11-14T09:58:00Z"/>
        </w:rPr>
      </w:pPr>
    </w:p>
    <w:p w14:paraId="79CAD56D" w14:textId="756AB0CE" w:rsidR="001D04A6" w:rsidDel="007404DC" w:rsidRDefault="001D04A6">
      <w:pPr>
        <w:ind w:firstLine="426"/>
        <w:rPr>
          <w:ins w:id="8141" w:author="chaniaayulestari@outlook.com" w:date="2021-11-13T20:10:00Z"/>
          <w:del w:id="8142" w:author="Rafi Aziizi" w:date="2021-11-14T09:58:00Z"/>
        </w:rPr>
      </w:pPr>
    </w:p>
    <w:p w14:paraId="190DB291" w14:textId="3D883586" w:rsidR="001D04A6" w:rsidDel="007404DC" w:rsidRDefault="001D04A6">
      <w:pPr>
        <w:ind w:firstLine="426"/>
        <w:rPr>
          <w:ins w:id="8143" w:author="chaniaayulestari@outlook.com" w:date="2021-11-13T20:10:00Z"/>
          <w:del w:id="8144" w:author="Rafi Aziizi" w:date="2021-11-14T09:58:00Z"/>
        </w:rPr>
      </w:pPr>
    </w:p>
    <w:p w14:paraId="2D7A2F25" w14:textId="77777777" w:rsidR="001D04A6" w:rsidDel="007404DC" w:rsidRDefault="001D04A6">
      <w:pPr>
        <w:ind w:firstLine="426"/>
        <w:rPr>
          <w:ins w:id="8145" w:author="chaniaayulestari@outlook.com" w:date="2021-11-13T20:10:00Z"/>
          <w:del w:id="8146" w:author="Rafi Aziizi" w:date="2021-11-14T09:58:00Z"/>
        </w:rPr>
      </w:pPr>
    </w:p>
    <w:p w14:paraId="368D0DE1" w14:textId="4BEFCDEE" w:rsidR="00FF5489" w:rsidDel="007404DC" w:rsidRDefault="00FF5489">
      <w:pPr>
        <w:ind w:firstLine="426"/>
        <w:rPr>
          <w:ins w:id="8147" w:author="chaniaayulestari@outlook.com" w:date="2021-11-14T08:46:00Z"/>
          <w:del w:id="8148" w:author="Rafi Aziizi" w:date="2021-11-14T09:58:00Z"/>
        </w:rPr>
      </w:pPr>
    </w:p>
    <w:p w14:paraId="49BC0850" w14:textId="4D97D1A2" w:rsidR="006C5155" w:rsidRDefault="006C5155">
      <w:pPr>
        <w:rPr>
          <w:ins w:id="8149" w:author="chaniaayulestari@outlook.com" w:date="2021-11-14T08:46:00Z"/>
        </w:rPr>
        <w:pPrChange w:id="8150" w:author="Rafi Aziizi" w:date="2021-11-14T09:58:00Z">
          <w:pPr>
            <w:ind w:firstLine="426"/>
          </w:pPr>
        </w:pPrChange>
      </w:pPr>
    </w:p>
    <w:p w14:paraId="54521542" w14:textId="6C0663E9" w:rsidR="006C5155" w:rsidDel="006C5155" w:rsidRDefault="006C5155">
      <w:pPr>
        <w:ind w:firstLine="426"/>
        <w:rPr>
          <w:ins w:id="8151" w:author="Rafi Aziizi" w:date="2021-11-13T11:29:00Z"/>
          <w:del w:id="8152" w:author="chaniaayulestari@outlook.com" w:date="2021-11-14T08:46:00Z"/>
        </w:rPr>
        <w:pPrChange w:id="8153" w:author="chaniaayulestari@outlook.com" w:date="2021-11-13T15:27:00Z">
          <w:pPr/>
        </w:pPrChange>
      </w:pPr>
    </w:p>
    <w:p w14:paraId="0049A577" w14:textId="7FF41B37" w:rsidR="00194DFD" w:rsidRPr="002040D9" w:rsidDel="00FF5489" w:rsidRDefault="001C352C">
      <w:pPr>
        <w:pStyle w:val="ListParagraph"/>
        <w:ind w:left="426"/>
        <w:rPr>
          <w:del w:id="8154" w:author="Rafi Aziizi" w:date="2021-11-13T11:30:00Z"/>
          <w:b/>
          <w:bCs/>
          <w:rPrChange w:id="8155" w:author="chaniaayulestari@outlook.com" w:date="2021-11-13T15:20:00Z">
            <w:rPr>
              <w:del w:id="8156" w:author="Rafi Aziizi" w:date="2021-11-13T11:30:00Z"/>
            </w:rPr>
          </w:rPrChange>
        </w:rPr>
        <w:pPrChange w:id="8157" w:author="chaniaayulestari@outlook.com" w:date="2021-11-13T14:45:00Z">
          <w:pPr>
            <w:pStyle w:val="ListParagraph"/>
          </w:pPr>
        </w:pPrChange>
      </w:pPr>
      <w:ins w:id="8158" w:author="chaniaayulestari@outlook.com" w:date="2021-11-13T15:26:00Z">
        <w:del w:id="8159" w:author="Rafi Aziizi" w:date="2021-11-13T18:20:00Z">
          <w:r w:rsidDel="000D70CD">
            <w:rPr>
              <w:noProof/>
            </w:rPr>
            <w:drawing>
              <wp:anchor distT="0" distB="0" distL="114300" distR="114300" simplePos="0" relativeHeight="251797504" behindDoc="1" locked="0" layoutInCell="1" allowOverlap="1" wp14:anchorId="1B4FA11A" wp14:editId="3DA65C65">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8160" w:author="Rafi Aziizi" w:date="2021-11-13T11:30:00Z">
        <w:r w:rsidR="00F151BC">
          <w:rPr>
            <w:noProof/>
          </w:rPr>
          <mc:AlternateContent>
            <mc:Choice Requires="wps">
              <w:drawing>
                <wp:anchor distT="0" distB="0" distL="114300" distR="114300" simplePos="0" relativeHeight="251642368" behindDoc="1" locked="0" layoutInCell="1" allowOverlap="1" wp14:anchorId="0E3CCF82" wp14:editId="0BD8319D">
                  <wp:simplePos x="0" y="0"/>
                  <wp:positionH relativeFrom="column">
                    <wp:posOffset>19050</wp:posOffset>
                  </wp:positionH>
                  <wp:positionV relativeFrom="paragraph">
                    <wp:posOffset>5193665</wp:posOffset>
                  </wp:positionV>
                  <wp:extent cx="5039995" cy="635"/>
                  <wp:effectExtent l="0" t="0" r="0" b="0"/>
                  <wp:wrapNone/>
                  <wp:docPr id="40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64DB2BC9" w14:textId="0AF16528" w:rsidR="00ED34E2" w:rsidRPr="00350773" w:rsidRDefault="00ED34E2" w:rsidP="00194DFD">
                              <w:pPr>
                                <w:pStyle w:val="Caption"/>
                                <w:jc w:val="center"/>
                                <w:rPr>
                                  <w:noProof/>
                                  <w:sz w:val="24"/>
                                  <w:szCs w:val="24"/>
                                </w:rPr>
                              </w:pPr>
                              <w:r>
                                <w:t xml:space="preserve">Gambar 3. </w:t>
                              </w:r>
                              <w:ins w:id="8161" w:author="chaniaayulestari@outlook.com" w:date="2021-11-13T13:45:00Z">
                                <w:r>
                                  <w:fldChar w:fldCharType="begin"/>
                                </w:r>
                                <w:r>
                                  <w:instrText xml:space="preserve"> SEQ Gambar_3. \* ARABIC </w:instrText>
                                </w:r>
                              </w:ins>
                              <w:r>
                                <w:fldChar w:fldCharType="separate"/>
                              </w:r>
                              <w:ins w:id="8162" w:author="chaniaayulestari@outlook.com" w:date="2021-11-13T13:45:00Z">
                                <w:r>
                                  <w:rPr>
                                    <w:noProof/>
                                  </w:rPr>
                                  <w:t>10</w:t>
                                </w:r>
                                <w:r>
                                  <w:fldChar w:fldCharType="end"/>
                                </w:r>
                              </w:ins>
                              <w:del w:id="816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3CCF82" id="Text Box 62" o:spid="_x0000_s1044" type="#_x0000_t202" style="position:absolute;left:0;text-align:left;margin-left:1.5pt;margin-top:408.95pt;width:396.85pt;height:.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" stroked="f">
                  <v:textbox style="mso-fit-shape-to-text:t" inset="0,0,0,0">
                    <w:txbxContent>
                      <w:p w14:paraId="64DB2BC9" w14:textId="0AF16528" w:rsidR="00ED34E2" w:rsidRPr="00350773" w:rsidRDefault="00ED34E2" w:rsidP="00194DFD">
                        <w:pPr>
                          <w:pStyle w:val="Caption"/>
                          <w:jc w:val="center"/>
                          <w:rPr>
                            <w:noProof/>
                            <w:sz w:val="24"/>
                            <w:szCs w:val="24"/>
                          </w:rPr>
                        </w:pPr>
                        <w:r>
                          <w:t xml:space="preserve">Gambar 3. </w:t>
                        </w:r>
                        <w:ins w:id="8164" w:author="chaniaayulestari@outlook.com" w:date="2021-11-13T13:45:00Z">
                          <w:r>
                            <w:fldChar w:fldCharType="begin"/>
                          </w:r>
                          <w:r>
                            <w:instrText xml:space="preserve"> SEQ Gambar_3. \* ARABIC </w:instrText>
                          </w:r>
                        </w:ins>
                        <w:r>
                          <w:fldChar w:fldCharType="separate"/>
                        </w:r>
                        <w:ins w:id="8165" w:author="chaniaayulestari@outlook.com" w:date="2021-11-13T13:45:00Z">
                          <w:r>
                            <w:rPr>
                              <w:noProof/>
                            </w:rPr>
                            <w:t>10</w:t>
                          </w:r>
                          <w:r>
                            <w:fldChar w:fldCharType="end"/>
                          </w:r>
                        </w:ins>
                        <w:del w:id="816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v:textbox>
                </v:shape>
              </w:pict>
            </mc:Fallback>
          </mc:AlternateContent>
        </w:r>
        <w:r w:rsidR="00194DFD" w:rsidRPr="002040D9" w:rsidDel="00FF5489">
          <w:rPr>
            <w:b/>
            <w:bCs/>
            <w:noProof/>
            <w:rPrChange w:id="8167" w:author="chaniaayulestari@outlook.com" w:date="2021-11-13T15:20:00Z">
              <w:rPr>
                <w:noProof/>
              </w:rPr>
            </w:rPrChange>
          </w:rPr>
          <w:drawing>
            <wp:anchor distT="0" distB="0" distL="114300" distR="114300" simplePos="0" relativeHeight="251779072" behindDoc="1" locked="0" layoutInCell="1" allowOverlap="1" wp14:anchorId="3E94CB68" wp14:editId="32336CBA">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8168" w:author="chaniaayulestari@outlook.com" w:date="2021-11-13T15:32:00Z"/>
          <w:b/>
          <w:bCs/>
        </w:rPr>
      </w:pPr>
      <w:ins w:id="8169" w:author="Rafi Aziizi" w:date="2021-11-13T11:30:00Z">
        <w:r w:rsidRPr="002040D9">
          <w:rPr>
            <w:b/>
            <w:bCs/>
            <w:noProof/>
            <w:rPrChange w:id="8170" w:author="chaniaayulestari@outlook.com" w:date="2021-11-13T15:20:00Z">
              <w:rPr>
                <w:noProof/>
              </w:rPr>
            </w:rPrChange>
          </w:rPr>
          <w:t>Lihat Admin</w:t>
        </w:r>
      </w:ins>
    </w:p>
    <w:p w14:paraId="7CC8F280" w14:textId="6412770A" w:rsidR="001D04A6" w:rsidRDefault="000D70CD">
      <w:pPr>
        <w:keepNext/>
        <w:rPr>
          <w:ins w:id="8171" w:author="chaniaayulestari@outlook.com" w:date="2021-11-13T20:11:00Z"/>
        </w:rPr>
        <w:pPrChange w:id="8172" w:author="chaniaayulestari@outlook.com" w:date="2021-11-13T20:11:00Z">
          <w:pPr/>
        </w:pPrChange>
      </w:pPr>
      <w:ins w:id="8173" w:author="Rafi Aziizi" w:date="2021-11-13T18:20:00Z">
        <w:r>
          <w:rPr>
            <w:noProof/>
          </w:rPr>
          <w:lastRenderedPageBreak/>
          <w:drawing>
            <wp:inline distT="0" distB="0" distL="0" distR="0" wp14:anchorId="0F898EB5" wp14:editId="79DEF3D5">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871E8A1" w14:textId="21C56E22" w:rsidR="001C352C" w:rsidRDefault="001D04A6">
      <w:pPr>
        <w:pStyle w:val="Caption"/>
        <w:jc w:val="center"/>
        <w:rPr>
          <w:ins w:id="8174" w:author="chaniaayulestari@outlook.com" w:date="2021-11-13T15:26:00Z"/>
          <w:b/>
          <w:bCs/>
        </w:rPr>
        <w:pPrChange w:id="8175" w:author="chaniaayulestari@outlook.com" w:date="2021-11-13T20:11:00Z">
          <w:pPr>
            <w:pStyle w:val="ListParagraph"/>
            <w:ind w:left="426"/>
          </w:pPr>
        </w:pPrChange>
      </w:pPr>
      <w:bookmarkStart w:id="8176" w:name="_Toc87894975"/>
      <w:ins w:id="8177" w:author="chaniaayulestari@outlook.com" w:date="2021-11-13T20:11:00Z">
        <w:r>
          <w:t xml:space="preserve">Gambar 3. </w:t>
        </w:r>
        <w:r>
          <w:fldChar w:fldCharType="begin"/>
        </w:r>
        <w:r>
          <w:instrText xml:space="preserve"> SEQ Gambar___3. \* ARABIC </w:instrText>
        </w:r>
      </w:ins>
      <w:r>
        <w:fldChar w:fldCharType="separate"/>
      </w:r>
      <w:ins w:id="8178" w:author="Rafi Aziizi" w:date="2021-11-15T16:05:00Z">
        <w:r w:rsidR="00BF7B94">
          <w:rPr>
            <w:noProof/>
          </w:rPr>
          <w:t>11</w:t>
        </w:r>
      </w:ins>
      <w:ins w:id="8179" w:author="chaniaayulestari@outlook.com" w:date="2021-11-13T21:25:00Z">
        <w:del w:id="8180" w:author="Rafi Aziizi" w:date="2021-11-14T09:53:00Z">
          <w:r w:rsidR="00B46735" w:rsidDel="00590A19">
            <w:rPr>
              <w:noProof/>
            </w:rPr>
            <w:delText>9</w:delText>
          </w:r>
        </w:del>
      </w:ins>
      <w:ins w:id="8181" w:author="chaniaayulestari@outlook.com" w:date="2021-11-13T20:11:00Z">
        <w:r>
          <w:fldChar w:fldCharType="end"/>
        </w:r>
        <w:r>
          <w:t xml:space="preserve"> </w:t>
        </w:r>
        <w:r w:rsidRPr="00760B74">
          <w:t>Sequence Diagram</w:t>
        </w:r>
        <w:r>
          <w:t xml:space="preserve"> Lihat Data Admin</w:t>
        </w:r>
      </w:ins>
      <w:bookmarkEnd w:id="8176"/>
    </w:p>
    <w:p w14:paraId="1B9BE752" w14:textId="63D764C9" w:rsidR="001C352C" w:rsidRPr="000D70CD" w:rsidDel="000D70CD" w:rsidRDefault="001C352C">
      <w:pPr>
        <w:rPr>
          <w:ins w:id="8182" w:author="chaniaayulestari@outlook.com" w:date="2021-11-13T15:26:00Z"/>
          <w:del w:id="8183" w:author="Rafi Aziizi" w:date="2021-11-13T18:20:00Z"/>
          <w:b/>
          <w:bCs/>
          <w:rPrChange w:id="8184" w:author="Rafi Aziizi" w:date="2021-11-13T18:20:00Z">
            <w:rPr>
              <w:ins w:id="8185" w:author="chaniaayulestari@outlook.com" w:date="2021-11-13T15:26:00Z"/>
              <w:del w:id="8186" w:author="Rafi Aziizi" w:date="2021-11-13T18:20:00Z"/>
            </w:rPr>
          </w:rPrChange>
        </w:rPr>
        <w:pPrChange w:id="8187" w:author="Rafi Aziizi" w:date="2021-11-13T18:20:00Z">
          <w:pPr>
            <w:pStyle w:val="ListParagraph"/>
            <w:ind w:left="426"/>
          </w:pPr>
        </w:pPrChange>
      </w:pPr>
    </w:p>
    <w:p w14:paraId="1A8C04EC" w14:textId="404E6B99" w:rsidR="001C352C" w:rsidDel="000D70CD" w:rsidRDefault="001C352C">
      <w:pPr>
        <w:rPr>
          <w:ins w:id="8188" w:author="chaniaayulestari@outlook.com" w:date="2021-11-13T15:26:00Z"/>
          <w:del w:id="8189" w:author="Rafi Aziizi" w:date="2021-11-13T18:20:00Z"/>
        </w:rPr>
        <w:pPrChange w:id="8190" w:author="Rafi Aziizi" w:date="2021-11-13T18:20:00Z">
          <w:pPr>
            <w:pStyle w:val="ListParagraph"/>
            <w:ind w:left="426"/>
          </w:pPr>
        </w:pPrChange>
      </w:pPr>
    </w:p>
    <w:p w14:paraId="51FCAE64" w14:textId="1B82B389" w:rsidR="001C352C" w:rsidDel="000D70CD" w:rsidRDefault="001C352C">
      <w:pPr>
        <w:rPr>
          <w:ins w:id="8191" w:author="chaniaayulestari@outlook.com" w:date="2021-11-13T15:26:00Z"/>
          <w:del w:id="8192" w:author="Rafi Aziizi" w:date="2021-11-13T18:20:00Z"/>
        </w:rPr>
        <w:pPrChange w:id="8193" w:author="Rafi Aziizi" w:date="2021-11-13T18:20:00Z">
          <w:pPr>
            <w:pStyle w:val="ListParagraph"/>
            <w:ind w:left="426"/>
          </w:pPr>
        </w:pPrChange>
      </w:pPr>
    </w:p>
    <w:p w14:paraId="5469D84F" w14:textId="002E5847" w:rsidR="001C352C" w:rsidDel="000D70CD" w:rsidRDefault="001C352C">
      <w:pPr>
        <w:rPr>
          <w:ins w:id="8194" w:author="chaniaayulestari@outlook.com" w:date="2021-11-13T15:26:00Z"/>
          <w:del w:id="8195" w:author="Rafi Aziizi" w:date="2021-11-13T18:20:00Z"/>
        </w:rPr>
        <w:pPrChange w:id="8196" w:author="Rafi Aziizi" w:date="2021-11-13T18:20:00Z">
          <w:pPr>
            <w:pStyle w:val="ListParagraph"/>
            <w:ind w:left="426"/>
          </w:pPr>
        </w:pPrChange>
      </w:pPr>
    </w:p>
    <w:p w14:paraId="31DFFB64" w14:textId="0CFD568A" w:rsidR="001C352C" w:rsidDel="000D70CD" w:rsidRDefault="001C352C">
      <w:pPr>
        <w:rPr>
          <w:ins w:id="8197" w:author="chaniaayulestari@outlook.com" w:date="2021-11-13T15:26:00Z"/>
          <w:del w:id="8198" w:author="Rafi Aziizi" w:date="2021-11-13T18:20:00Z"/>
        </w:rPr>
        <w:pPrChange w:id="8199" w:author="Rafi Aziizi" w:date="2021-11-13T18:20:00Z">
          <w:pPr>
            <w:pStyle w:val="ListParagraph"/>
            <w:ind w:left="426"/>
          </w:pPr>
        </w:pPrChange>
      </w:pPr>
    </w:p>
    <w:p w14:paraId="5E47A980" w14:textId="6DEDAF31" w:rsidR="001C352C" w:rsidDel="000D70CD" w:rsidRDefault="001C352C">
      <w:pPr>
        <w:rPr>
          <w:ins w:id="8200" w:author="chaniaayulestari@outlook.com" w:date="2021-11-13T15:26:00Z"/>
          <w:del w:id="8201" w:author="Rafi Aziizi" w:date="2021-11-13T18:20:00Z"/>
        </w:rPr>
        <w:pPrChange w:id="8202" w:author="Rafi Aziizi" w:date="2021-11-13T18:20:00Z">
          <w:pPr>
            <w:pStyle w:val="ListParagraph"/>
            <w:ind w:left="426"/>
          </w:pPr>
        </w:pPrChange>
      </w:pPr>
    </w:p>
    <w:p w14:paraId="3F764BEE" w14:textId="5266E8D2" w:rsidR="001C352C" w:rsidDel="000D70CD" w:rsidRDefault="001C352C">
      <w:pPr>
        <w:rPr>
          <w:ins w:id="8203" w:author="chaniaayulestari@outlook.com" w:date="2021-11-13T15:26:00Z"/>
          <w:del w:id="8204" w:author="Rafi Aziizi" w:date="2021-11-13T18:20:00Z"/>
        </w:rPr>
        <w:pPrChange w:id="8205" w:author="Rafi Aziizi" w:date="2021-11-13T18:20:00Z">
          <w:pPr>
            <w:pStyle w:val="ListParagraph"/>
            <w:ind w:left="426"/>
          </w:pPr>
        </w:pPrChange>
      </w:pPr>
    </w:p>
    <w:p w14:paraId="4A8DD54E" w14:textId="50FE9EEC" w:rsidR="001C352C" w:rsidDel="000D70CD" w:rsidRDefault="001C352C">
      <w:pPr>
        <w:rPr>
          <w:ins w:id="8206" w:author="chaniaayulestari@outlook.com" w:date="2021-11-13T15:26:00Z"/>
          <w:del w:id="8207" w:author="Rafi Aziizi" w:date="2021-11-13T18:20:00Z"/>
        </w:rPr>
        <w:pPrChange w:id="8208" w:author="Rafi Aziizi" w:date="2021-11-13T18:20:00Z">
          <w:pPr>
            <w:pStyle w:val="ListParagraph"/>
            <w:ind w:left="426"/>
          </w:pPr>
        </w:pPrChange>
      </w:pPr>
    </w:p>
    <w:p w14:paraId="40CF3DC3" w14:textId="5323AD62" w:rsidR="001C352C" w:rsidDel="000D70CD" w:rsidRDefault="001C352C">
      <w:pPr>
        <w:rPr>
          <w:ins w:id="8209" w:author="chaniaayulestari@outlook.com" w:date="2021-11-13T15:26:00Z"/>
          <w:del w:id="8210" w:author="Rafi Aziizi" w:date="2021-11-13T18:20:00Z"/>
        </w:rPr>
        <w:pPrChange w:id="8211" w:author="Rafi Aziizi" w:date="2021-11-13T18:20:00Z">
          <w:pPr>
            <w:pStyle w:val="ListParagraph"/>
            <w:ind w:left="426"/>
          </w:pPr>
        </w:pPrChange>
      </w:pPr>
    </w:p>
    <w:p w14:paraId="1F34445E" w14:textId="1ABF66CA" w:rsidR="001C352C" w:rsidDel="000D70CD" w:rsidRDefault="001C352C">
      <w:pPr>
        <w:rPr>
          <w:ins w:id="8212" w:author="chaniaayulestari@outlook.com" w:date="2021-11-13T15:26:00Z"/>
          <w:del w:id="8213" w:author="Rafi Aziizi" w:date="2021-11-13T18:20:00Z"/>
        </w:rPr>
        <w:pPrChange w:id="8214" w:author="Rafi Aziizi" w:date="2021-11-13T18:20:00Z">
          <w:pPr>
            <w:pStyle w:val="ListParagraph"/>
            <w:ind w:left="426"/>
          </w:pPr>
        </w:pPrChange>
      </w:pPr>
    </w:p>
    <w:p w14:paraId="4082EE55" w14:textId="3BD71339" w:rsidR="001C352C" w:rsidDel="000D70CD" w:rsidRDefault="001C352C">
      <w:pPr>
        <w:rPr>
          <w:ins w:id="8215" w:author="chaniaayulestari@outlook.com" w:date="2021-11-13T15:26:00Z"/>
          <w:del w:id="8216" w:author="Rafi Aziizi" w:date="2021-11-13T18:20:00Z"/>
        </w:rPr>
        <w:pPrChange w:id="8217" w:author="Rafi Aziizi" w:date="2021-11-13T18:20:00Z">
          <w:pPr>
            <w:pStyle w:val="ListParagraph"/>
            <w:ind w:left="426"/>
          </w:pPr>
        </w:pPrChange>
      </w:pPr>
    </w:p>
    <w:p w14:paraId="200759DE" w14:textId="754A2BE3" w:rsidR="001C352C" w:rsidDel="000D70CD" w:rsidRDefault="001C352C">
      <w:pPr>
        <w:rPr>
          <w:ins w:id="8218" w:author="chaniaayulestari@outlook.com" w:date="2021-11-13T15:26:00Z"/>
          <w:del w:id="8219" w:author="Rafi Aziizi" w:date="2021-11-13T18:21:00Z"/>
        </w:rPr>
        <w:pPrChange w:id="8220" w:author="Rafi Aziizi" w:date="2021-11-13T18:20:00Z">
          <w:pPr>
            <w:pStyle w:val="ListParagraph"/>
            <w:ind w:left="426"/>
          </w:pPr>
        </w:pPrChange>
      </w:pPr>
    </w:p>
    <w:p w14:paraId="47539331" w14:textId="256AA349" w:rsidR="001C352C" w:rsidDel="000D70CD" w:rsidRDefault="001C352C" w:rsidP="001C352C">
      <w:pPr>
        <w:pStyle w:val="ListParagraph"/>
        <w:ind w:left="426"/>
        <w:rPr>
          <w:ins w:id="8221" w:author="chaniaayulestari@outlook.com" w:date="2021-11-13T16:01:00Z"/>
          <w:del w:id="8222" w:author="Rafi Aziizi" w:date="2021-11-13T18:21:00Z"/>
          <w:b/>
          <w:bCs/>
        </w:rPr>
      </w:pPr>
    </w:p>
    <w:p w14:paraId="0706E111" w14:textId="2DF50FD6" w:rsidR="00B449BC" w:rsidDel="000D70CD" w:rsidRDefault="00B449BC" w:rsidP="001C352C">
      <w:pPr>
        <w:pStyle w:val="ListParagraph"/>
        <w:ind w:left="426"/>
        <w:rPr>
          <w:ins w:id="8223" w:author="chaniaayulestari@outlook.com" w:date="2021-11-13T16:01:00Z"/>
          <w:del w:id="8224" w:author="Rafi Aziizi" w:date="2021-11-13T18:21:00Z"/>
          <w:b/>
          <w:bCs/>
        </w:rPr>
      </w:pPr>
    </w:p>
    <w:p w14:paraId="2D6D433C" w14:textId="3ACD0FA6" w:rsidR="00B449BC" w:rsidRPr="000D70CD" w:rsidDel="001D04A6" w:rsidRDefault="00B449BC">
      <w:pPr>
        <w:rPr>
          <w:ins w:id="8225" w:author="Rafi Aziizi" w:date="2021-11-13T11:30:00Z"/>
          <w:del w:id="8226" w:author="chaniaayulestari@outlook.com" w:date="2021-11-13T20:11:00Z"/>
          <w:b/>
          <w:bCs/>
          <w:rPrChange w:id="8227" w:author="Rafi Aziizi" w:date="2021-11-13T18:21:00Z">
            <w:rPr>
              <w:ins w:id="8228" w:author="Rafi Aziizi" w:date="2021-11-13T11:30:00Z"/>
              <w:del w:id="8229" w:author="chaniaayulestari@outlook.com" w:date="2021-11-13T20:11:00Z"/>
            </w:rPr>
          </w:rPrChange>
        </w:rPr>
        <w:pPrChange w:id="8230" w:author="Rafi Aziizi" w:date="2021-11-13T18:21:00Z">
          <w:pPr>
            <w:pStyle w:val="ListParagraph"/>
            <w:numPr>
              <w:numId w:val="117"/>
            </w:numPr>
            <w:ind w:hanging="360"/>
          </w:pPr>
        </w:pPrChange>
      </w:pPr>
    </w:p>
    <w:p w14:paraId="2E38C906" w14:textId="5E953BEA" w:rsidR="00FF5489" w:rsidRDefault="00B449BC" w:rsidP="004D38D8">
      <w:pPr>
        <w:pStyle w:val="ListParagraph"/>
        <w:numPr>
          <w:ilvl w:val="0"/>
          <w:numId w:val="117"/>
        </w:numPr>
        <w:ind w:left="426"/>
        <w:rPr>
          <w:ins w:id="8231" w:author="chaniaayulestari@outlook.com" w:date="2021-11-13T15:24:00Z"/>
          <w:b/>
          <w:bCs/>
        </w:rPr>
      </w:pPr>
      <w:ins w:id="8232" w:author="chaniaayulestari@outlook.com" w:date="2021-11-13T16:01:00Z">
        <w:del w:id="8233" w:author="Rafi Aziizi" w:date="2021-11-13T18:21:00Z">
          <w:r w:rsidDel="000D70CD">
            <w:rPr>
              <w:noProof/>
            </w:rPr>
            <w:drawing>
              <wp:inline distT="0" distB="0" distL="0" distR="0" wp14:anchorId="4B7003C4" wp14:editId="793D3187">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ins w:id="8234" w:author="Rafi Aziizi" w:date="2021-11-13T11:30:00Z">
        <w:r w:rsidR="00FF5489" w:rsidRPr="002040D9">
          <w:rPr>
            <w:b/>
            <w:bCs/>
            <w:rPrChange w:id="8235" w:author="chaniaayulestari@outlook.com" w:date="2021-11-13T15:20:00Z">
              <w:rPr/>
            </w:rPrChange>
          </w:rPr>
          <w:t>Hapus Admi</w:t>
        </w:r>
      </w:ins>
      <w:ins w:id="8236" w:author="Rafi Aziizi" w:date="2021-11-14T09:59:00Z">
        <w:r w:rsidR="007404DC">
          <w:rPr>
            <w:b/>
            <w:bCs/>
          </w:rPr>
          <w:t>n</w:t>
        </w:r>
      </w:ins>
    </w:p>
    <w:p w14:paraId="7B733A1A" w14:textId="77777777" w:rsidR="007404DC" w:rsidRDefault="007404DC">
      <w:pPr>
        <w:keepNext/>
        <w:rPr>
          <w:ins w:id="8237" w:author="Rafi Aziizi" w:date="2021-11-14T09:59:00Z"/>
        </w:rPr>
      </w:pPr>
    </w:p>
    <w:p w14:paraId="1C1A8DC0" w14:textId="2C1D4F2D" w:rsidR="001D04A6" w:rsidRDefault="004628FB">
      <w:pPr>
        <w:keepNext/>
        <w:rPr>
          <w:ins w:id="8238" w:author="chaniaayulestari@outlook.com" w:date="2021-11-13T20:12:00Z"/>
        </w:rPr>
        <w:pPrChange w:id="8239" w:author="chaniaayulestari@outlook.com" w:date="2021-11-13T20:12:00Z">
          <w:pPr/>
        </w:pPrChange>
      </w:pPr>
      <w:ins w:id="8240" w:author="Rafi Aziizi" w:date="2021-11-13T18:21:00Z">
        <w:r>
          <w:rPr>
            <w:noProof/>
          </w:rPr>
          <w:drawing>
            <wp:anchor distT="0" distB="0" distL="114300" distR="114300" simplePos="0" relativeHeight="251736064" behindDoc="1" locked="0" layoutInCell="1" allowOverlap="1" wp14:anchorId="70416D6D" wp14:editId="3BA211B0">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3C85B1E" w14:textId="77777777" w:rsidR="004628FB" w:rsidRDefault="004628FB" w:rsidP="001D04A6">
      <w:pPr>
        <w:pStyle w:val="Caption"/>
        <w:rPr>
          <w:ins w:id="8241" w:author="chaniaayulestari@outlook.com" w:date="2021-11-13T20:15:00Z"/>
        </w:rPr>
      </w:pPr>
    </w:p>
    <w:p w14:paraId="091930F6" w14:textId="77777777" w:rsidR="004628FB" w:rsidRDefault="004628FB" w:rsidP="001D04A6">
      <w:pPr>
        <w:pStyle w:val="Caption"/>
        <w:rPr>
          <w:ins w:id="8242" w:author="chaniaayulestari@outlook.com" w:date="2021-11-13T20:15:00Z"/>
        </w:rPr>
      </w:pPr>
    </w:p>
    <w:p w14:paraId="64523550" w14:textId="77777777" w:rsidR="004628FB" w:rsidRDefault="004628FB" w:rsidP="001D04A6">
      <w:pPr>
        <w:pStyle w:val="Caption"/>
        <w:rPr>
          <w:ins w:id="8243" w:author="chaniaayulestari@outlook.com" w:date="2021-11-13T20:15:00Z"/>
        </w:rPr>
      </w:pPr>
    </w:p>
    <w:p w14:paraId="254977B6" w14:textId="77777777" w:rsidR="004628FB" w:rsidRDefault="004628FB" w:rsidP="001D04A6">
      <w:pPr>
        <w:pStyle w:val="Caption"/>
        <w:rPr>
          <w:ins w:id="8244" w:author="chaniaayulestari@outlook.com" w:date="2021-11-13T20:15:00Z"/>
        </w:rPr>
      </w:pPr>
    </w:p>
    <w:p w14:paraId="35E8E8B7" w14:textId="77777777" w:rsidR="004628FB" w:rsidRDefault="004628FB" w:rsidP="001D04A6">
      <w:pPr>
        <w:pStyle w:val="Caption"/>
        <w:rPr>
          <w:ins w:id="8245" w:author="chaniaayulestari@outlook.com" w:date="2021-11-13T20:15:00Z"/>
        </w:rPr>
      </w:pPr>
    </w:p>
    <w:p w14:paraId="5397E233" w14:textId="77777777" w:rsidR="004628FB" w:rsidRDefault="004628FB" w:rsidP="001D04A6">
      <w:pPr>
        <w:pStyle w:val="Caption"/>
        <w:rPr>
          <w:ins w:id="8246" w:author="chaniaayulestari@outlook.com" w:date="2021-11-13T20:15:00Z"/>
        </w:rPr>
      </w:pPr>
    </w:p>
    <w:p w14:paraId="60270B20" w14:textId="77777777" w:rsidR="004628FB" w:rsidRDefault="004628FB" w:rsidP="001D04A6">
      <w:pPr>
        <w:pStyle w:val="Caption"/>
        <w:rPr>
          <w:ins w:id="8247" w:author="chaniaayulestari@outlook.com" w:date="2021-11-13T20:15:00Z"/>
        </w:rPr>
      </w:pPr>
    </w:p>
    <w:p w14:paraId="1A66C5E2" w14:textId="77777777" w:rsidR="004628FB" w:rsidRDefault="004628FB" w:rsidP="001D04A6">
      <w:pPr>
        <w:pStyle w:val="Caption"/>
        <w:rPr>
          <w:ins w:id="8248" w:author="chaniaayulestari@outlook.com" w:date="2021-11-13T20:15:00Z"/>
        </w:rPr>
      </w:pPr>
    </w:p>
    <w:p w14:paraId="7964DD0E" w14:textId="77777777" w:rsidR="004628FB" w:rsidRDefault="004628FB" w:rsidP="001D04A6">
      <w:pPr>
        <w:pStyle w:val="Caption"/>
        <w:rPr>
          <w:ins w:id="8249" w:author="chaniaayulestari@outlook.com" w:date="2021-11-13T20:15:00Z"/>
        </w:rPr>
      </w:pPr>
    </w:p>
    <w:p w14:paraId="57A482A1" w14:textId="77777777" w:rsidR="004628FB" w:rsidRDefault="004628FB" w:rsidP="001D04A6">
      <w:pPr>
        <w:pStyle w:val="Caption"/>
        <w:rPr>
          <w:ins w:id="8250" w:author="chaniaayulestari@outlook.com" w:date="2021-11-13T20:15:00Z"/>
        </w:rPr>
      </w:pPr>
    </w:p>
    <w:p w14:paraId="37C260F0" w14:textId="77777777" w:rsidR="004628FB" w:rsidRDefault="004628FB" w:rsidP="001D04A6">
      <w:pPr>
        <w:pStyle w:val="Caption"/>
        <w:rPr>
          <w:ins w:id="8251" w:author="chaniaayulestari@outlook.com" w:date="2021-11-13T20:15:00Z"/>
        </w:rPr>
      </w:pPr>
    </w:p>
    <w:p w14:paraId="213F22E2" w14:textId="77777777" w:rsidR="004628FB" w:rsidRDefault="004628FB" w:rsidP="001D04A6">
      <w:pPr>
        <w:pStyle w:val="Caption"/>
        <w:rPr>
          <w:ins w:id="8252" w:author="chaniaayulestari@outlook.com" w:date="2021-11-13T20:15:00Z"/>
        </w:rPr>
      </w:pPr>
    </w:p>
    <w:p w14:paraId="7CF6D3A1" w14:textId="77777777" w:rsidR="004628FB" w:rsidRDefault="004628FB" w:rsidP="001D04A6">
      <w:pPr>
        <w:pStyle w:val="Caption"/>
        <w:rPr>
          <w:ins w:id="8253" w:author="chaniaayulestari@outlook.com" w:date="2021-11-13T20:15:00Z"/>
        </w:rPr>
      </w:pPr>
    </w:p>
    <w:p w14:paraId="25E832BD" w14:textId="291EC6EB" w:rsidR="00B449BC" w:rsidRDefault="001D04A6">
      <w:pPr>
        <w:pStyle w:val="Caption"/>
        <w:jc w:val="center"/>
        <w:rPr>
          <w:ins w:id="8254" w:author="chaniaayulestari@outlook.com" w:date="2021-11-13T16:02:00Z"/>
          <w:b/>
          <w:bCs/>
        </w:rPr>
        <w:pPrChange w:id="8255" w:author="chaniaayulestari@outlook.com" w:date="2021-11-13T20:15:00Z">
          <w:pPr>
            <w:pStyle w:val="ListParagraph"/>
            <w:ind w:left="426"/>
          </w:pPr>
        </w:pPrChange>
      </w:pPr>
      <w:bookmarkStart w:id="8256" w:name="_Toc87894976"/>
      <w:ins w:id="8257" w:author="chaniaayulestari@outlook.com" w:date="2021-11-13T20:12:00Z">
        <w:r>
          <w:t xml:space="preserve">Gambar 3. </w:t>
        </w:r>
        <w:r>
          <w:fldChar w:fldCharType="begin"/>
        </w:r>
        <w:r>
          <w:instrText xml:space="preserve"> SEQ Gambar___3. \* ARABIC </w:instrText>
        </w:r>
      </w:ins>
      <w:r>
        <w:fldChar w:fldCharType="separate"/>
      </w:r>
      <w:ins w:id="8258" w:author="Rafi Aziizi" w:date="2021-11-15T16:05:00Z">
        <w:r w:rsidR="00BF7B94">
          <w:rPr>
            <w:noProof/>
          </w:rPr>
          <w:t>12</w:t>
        </w:r>
      </w:ins>
      <w:ins w:id="8259" w:author="chaniaayulestari@outlook.com" w:date="2021-11-13T21:25:00Z">
        <w:del w:id="8260" w:author="Rafi Aziizi" w:date="2021-11-14T09:53:00Z">
          <w:r w:rsidR="00B46735" w:rsidDel="00590A19">
            <w:rPr>
              <w:noProof/>
            </w:rPr>
            <w:delText>10</w:delText>
          </w:r>
        </w:del>
      </w:ins>
      <w:ins w:id="8261" w:author="chaniaayulestari@outlook.com" w:date="2021-11-13T20:12:00Z">
        <w:r>
          <w:fldChar w:fldCharType="end"/>
        </w:r>
        <w:r>
          <w:t xml:space="preserve"> </w:t>
        </w:r>
        <w:r w:rsidRPr="003F003E">
          <w:t xml:space="preserve">Sequence Diagram </w:t>
        </w:r>
        <w:r>
          <w:t>Data Admin</w:t>
        </w:r>
      </w:ins>
      <w:bookmarkEnd w:id="8256"/>
    </w:p>
    <w:p w14:paraId="11273D15" w14:textId="1038BCDD" w:rsidR="00B449BC" w:rsidDel="004628FB" w:rsidRDefault="00B449BC">
      <w:pPr>
        <w:rPr>
          <w:del w:id="8262" w:author="Rafi Aziizi" w:date="2021-11-13T18:22:00Z"/>
          <w:b/>
          <w:bCs/>
        </w:rPr>
      </w:pPr>
    </w:p>
    <w:p w14:paraId="53D49F49" w14:textId="1C3209C3" w:rsidR="001C352C" w:rsidDel="000D70CD" w:rsidRDefault="001C352C">
      <w:pPr>
        <w:rPr>
          <w:ins w:id="8263" w:author="chaniaayulestari@outlook.com" w:date="2021-11-13T16:02:00Z"/>
          <w:del w:id="8264" w:author="Rafi Aziizi" w:date="2021-11-13T18:22:00Z"/>
        </w:rPr>
        <w:pPrChange w:id="8265" w:author="Rafi Aziizi" w:date="2021-11-13T18:22:00Z">
          <w:pPr>
            <w:pStyle w:val="ListParagraph"/>
            <w:ind w:left="426"/>
          </w:pPr>
        </w:pPrChange>
      </w:pPr>
    </w:p>
    <w:p w14:paraId="6FF63923" w14:textId="46AD2DCB" w:rsidR="00B449BC" w:rsidDel="000D70CD" w:rsidRDefault="00B449BC">
      <w:pPr>
        <w:rPr>
          <w:ins w:id="8266" w:author="chaniaayulestari@outlook.com" w:date="2021-11-13T16:02:00Z"/>
          <w:del w:id="8267" w:author="Rafi Aziizi" w:date="2021-11-13T18:22:00Z"/>
        </w:rPr>
        <w:pPrChange w:id="8268" w:author="Rafi Aziizi" w:date="2021-11-13T18:22:00Z">
          <w:pPr>
            <w:pStyle w:val="ListParagraph"/>
            <w:ind w:left="426"/>
          </w:pPr>
        </w:pPrChange>
      </w:pPr>
    </w:p>
    <w:p w14:paraId="5188CC25" w14:textId="7CC2A82C" w:rsidR="00B449BC" w:rsidDel="000D70CD" w:rsidRDefault="00B449BC">
      <w:pPr>
        <w:rPr>
          <w:ins w:id="8269" w:author="chaniaayulestari@outlook.com" w:date="2021-11-13T16:02:00Z"/>
          <w:del w:id="8270" w:author="Rafi Aziizi" w:date="2021-11-13T18:22:00Z"/>
        </w:rPr>
        <w:pPrChange w:id="8271" w:author="Rafi Aziizi" w:date="2021-11-13T18:22:00Z">
          <w:pPr>
            <w:pStyle w:val="ListParagraph"/>
            <w:ind w:left="426"/>
          </w:pPr>
        </w:pPrChange>
      </w:pPr>
    </w:p>
    <w:p w14:paraId="6301F63D" w14:textId="52BAA19C" w:rsidR="00B449BC" w:rsidDel="000D70CD" w:rsidRDefault="00B449BC">
      <w:pPr>
        <w:rPr>
          <w:ins w:id="8272" w:author="chaniaayulestari@outlook.com" w:date="2021-11-13T16:02:00Z"/>
          <w:del w:id="8273" w:author="Rafi Aziizi" w:date="2021-11-13T18:22:00Z"/>
        </w:rPr>
        <w:pPrChange w:id="8274" w:author="Rafi Aziizi" w:date="2021-11-13T18:22:00Z">
          <w:pPr>
            <w:pStyle w:val="ListParagraph"/>
            <w:ind w:left="426"/>
          </w:pPr>
        </w:pPrChange>
      </w:pPr>
    </w:p>
    <w:p w14:paraId="73BA460F" w14:textId="5CD6C0CD" w:rsidR="00B449BC" w:rsidDel="000D70CD" w:rsidRDefault="00B449BC">
      <w:pPr>
        <w:rPr>
          <w:ins w:id="8275" w:author="chaniaayulestari@outlook.com" w:date="2021-11-13T16:02:00Z"/>
          <w:del w:id="8276" w:author="Rafi Aziizi" w:date="2021-11-13T18:22:00Z"/>
        </w:rPr>
        <w:pPrChange w:id="8277" w:author="Rafi Aziizi" w:date="2021-11-13T18:22:00Z">
          <w:pPr>
            <w:pStyle w:val="ListParagraph"/>
            <w:ind w:left="426"/>
          </w:pPr>
        </w:pPrChange>
      </w:pPr>
    </w:p>
    <w:p w14:paraId="4ECDBEDD" w14:textId="35AF5E3A" w:rsidR="00B449BC" w:rsidDel="000D70CD" w:rsidRDefault="00B449BC">
      <w:pPr>
        <w:rPr>
          <w:ins w:id="8278" w:author="chaniaayulestari@outlook.com" w:date="2021-11-13T16:02:00Z"/>
          <w:del w:id="8279" w:author="Rafi Aziizi" w:date="2021-11-13T18:22:00Z"/>
        </w:rPr>
        <w:pPrChange w:id="8280" w:author="Rafi Aziizi" w:date="2021-11-13T18:22:00Z">
          <w:pPr>
            <w:pStyle w:val="ListParagraph"/>
            <w:ind w:left="426"/>
          </w:pPr>
        </w:pPrChange>
      </w:pPr>
    </w:p>
    <w:p w14:paraId="565BECAA" w14:textId="23BEA42C" w:rsidR="00B449BC" w:rsidDel="000D70CD" w:rsidRDefault="00B449BC">
      <w:pPr>
        <w:rPr>
          <w:ins w:id="8281" w:author="chaniaayulestari@outlook.com" w:date="2021-11-13T16:02:00Z"/>
          <w:del w:id="8282" w:author="Rafi Aziizi" w:date="2021-11-13T18:22:00Z"/>
        </w:rPr>
        <w:pPrChange w:id="8283" w:author="Rafi Aziizi" w:date="2021-11-13T18:22:00Z">
          <w:pPr>
            <w:pStyle w:val="ListParagraph"/>
            <w:ind w:left="426"/>
          </w:pPr>
        </w:pPrChange>
      </w:pPr>
    </w:p>
    <w:p w14:paraId="68E105B5" w14:textId="63AD024D" w:rsidR="00B449BC" w:rsidDel="000D70CD" w:rsidRDefault="00B449BC">
      <w:pPr>
        <w:rPr>
          <w:ins w:id="8284" w:author="chaniaayulestari@outlook.com" w:date="2021-11-13T16:02:00Z"/>
          <w:del w:id="8285" w:author="Rafi Aziizi" w:date="2021-11-13T18:22:00Z"/>
        </w:rPr>
        <w:pPrChange w:id="8286" w:author="Rafi Aziizi" w:date="2021-11-13T18:22:00Z">
          <w:pPr>
            <w:pStyle w:val="ListParagraph"/>
            <w:ind w:left="426"/>
          </w:pPr>
        </w:pPrChange>
      </w:pPr>
    </w:p>
    <w:p w14:paraId="1F417542" w14:textId="7F3E2766" w:rsidR="00B449BC" w:rsidDel="000D70CD" w:rsidRDefault="00B449BC">
      <w:pPr>
        <w:rPr>
          <w:ins w:id="8287" w:author="chaniaayulestari@outlook.com" w:date="2021-11-13T16:02:00Z"/>
          <w:del w:id="8288" w:author="Rafi Aziizi" w:date="2021-11-13T18:22:00Z"/>
        </w:rPr>
        <w:pPrChange w:id="8289" w:author="Rafi Aziizi" w:date="2021-11-13T18:22:00Z">
          <w:pPr>
            <w:pStyle w:val="ListParagraph"/>
            <w:ind w:left="426"/>
          </w:pPr>
        </w:pPrChange>
      </w:pPr>
    </w:p>
    <w:p w14:paraId="79B31B92" w14:textId="0E7A75AF" w:rsidR="00B449BC" w:rsidDel="000D70CD" w:rsidRDefault="00B449BC">
      <w:pPr>
        <w:rPr>
          <w:ins w:id="8290" w:author="chaniaayulestari@outlook.com" w:date="2021-11-13T16:02:00Z"/>
          <w:del w:id="8291" w:author="Rafi Aziizi" w:date="2021-11-13T18:22:00Z"/>
        </w:rPr>
        <w:pPrChange w:id="8292" w:author="Rafi Aziizi" w:date="2021-11-13T18:22:00Z">
          <w:pPr>
            <w:pStyle w:val="ListParagraph"/>
            <w:ind w:left="426"/>
          </w:pPr>
        </w:pPrChange>
      </w:pPr>
    </w:p>
    <w:p w14:paraId="114131A7" w14:textId="0B017758" w:rsidR="00B449BC" w:rsidDel="000D70CD" w:rsidRDefault="00B449BC">
      <w:pPr>
        <w:rPr>
          <w:ins w:id="8293" w:author="chaniaayulestari@outlook.com" w:date="2021-11-13T16:02:00Z"/>
          <w:del w:id="8294" w:author="Rafi Aziizi" w:date="2021-11-13T18:22:00Z"/>
        </w:rPr>
        <w:pPrChange w:id="8295" w:author="Rafi Aziizi" w:date="2021-11-13T18:22:00Z">
          <w:pPr>
            <w:pStyle w:val="ListParagraph"/>
            <w:ind w:left="426"/>
          </w:pPr>
        </w:pPrChange>
      </w:pPr>
    </w:p>
    <w:p w14:paraId="4C581847" w14:textId="524C2A5B" w:rsidR="00B449BC" w:rsidDel="000D70CD" w:rsidRDefault="00B449BC">
      <w:pPr>
        <w:rPr>
          <w:ins w:id="8296" w:author="chaniaayulestari@outlook.com" w:date="2021-11-13T16:02:00Z"/>
          <w:del w:id="8297" w:author="Rafi Aziizi" w:date="2021-11-13T18:22:00Z"/>
        </w:rPr>
        <w:pPrChange w:id="8298" w:author="Rafi Aziizi" w:date="2021-11-13T18:22:00Z">
          <w:pPr>
            <w:pStyle w:val="ListParagraph"/>
            <w:ind w:left="426"/>
          </w:pPr>
        </w:pPrChange>
      </w:pPr>
    </w:p>
    <w:p w14:paraId="2C51B31A" w14:textId="214741C6" w:rsidR="00B449BC" w:rsidDel="000D70CD" w:rsidRDefault="00B449BC">
      <w:pPr>
        <w:rPr>
          <w:ins w:id="8299" w:author="chaniaayulestari@outlook.com" w:date="2021-11-13T16:02:00Z"/>
          <w:del w:id="8300" w:author="Rafi Aziizi" w:date="2021-11-13T18:22:00Z"/>
        </w:rPr>
        <w:pPrChange w:id="8301" w:author="Rafi Aziizi" w:date="2021-11-13T18:22:00Z">
          <w:pPr>
            <w:pStyle w:val="ListParagraph"/>
            <w:ind w:left="426"/>
          </w:pPr>
        </w:pPrChange>
      </w:pPr>
    </w:p>
    <w:p w14:paraId="54829DFA" w14:textId="2154E531" w:rsidR="00B449BC" w:rsidRPr="000D70CD" w:rsidDel="004628FB" w:rsidRDefault="00B449BC">
      <w:pPr>
        <w:rPr>
          <w:ins w:id="8302" w:author="Rafi Aziizi" w:date="2021-11-13T11:30:00Z"/>
          <w:del w:id="8303" w:author="chaniaayulestari@outlook.com" w:date="2021-11-13T20:16:00Z"/>
          <w:b/>
          <w:bCs/>
          <w:rPrChange w:id="8304" w:author="Rafi Aziizi" w:date="2021-11-13T18:22:00Z">
            <w:rPr>
              <w:ins w:id="8305" w:author="Rafi Aziizi" w:date="2021-11-13T11:30:00Z"/>
              <w:del w:id="8306" w:author="chaniaayulestari@outlook.com" w:date="2021-11-13T20:16:00Z"/>
            </w:rPr>
          </w:rPrChange>
        </w:rPr>
        <w:pPrChange w:id="8307"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8308" w:author="chaniaayulestari@outlook.com" w:date="2021-11-13T15:25:00Z"/>
          <w:b/>
          <w:bCs/>
        </w:rPr>
      </w:pPr>
      <w:ins w:id="8309" w:author="chaniaayulestari@outlook.com" w:date="2021-11-13T16:03:00Z">
        <w:del w:id="8310" w:author="Rafi Aziizi" w:date="2021-11-13T18:22:00Z">
          <w:r w:rsidDel="000D70CD">
            <w:rPr>
              <w:noProof/>
            </w:rPr>
            <w:drawing>
              <wp:inline distT="0" distB="0" distL="0" distR="0" wp14:anchorId="3F21B1A2" wp14:editId="538D5A56">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8311" w:author="Rafi Aziizi" w:date="2021-11-13T11:30:00Z">
        <w:r w:rsidR="00FF5489" w:rsidRPr="002040D9">
          <w:rPr>
            <w:b/>
            <w:bCs/>
            <w:rPrChange w:id="8312" w:author="chaniaayulestari@outlook.com" w:date="2021-11-13T15:20:00Z">
              <w:rPr/>
            </w:rPrChange>
          </w:rPr>
          <w:t>Edit Admin</w:t>
        </w:r>
      </w:ins>
    </w:p>
    <w:p w14:paraId="3E9CAAD9" w14:textId="77777777" w:rsidR="006A1DDD" w:rsidRDefault="000D70CD">
      <w:pPr>
        <w:keepNext/>
        <w:jc w:val="center"/>
        <w:rPr>
          <w:ins w:id="8313" w:author="chaniaayulestari@outlook.com" w:date="2021-11-13T20:18:00Z"/>
        </w:rPr>
      </w:pPr>
      <w:ins w:id="8314" w:author="Rafi Aziizi" w:date="2021-11-13T18:22:00Z">
        <w:r>
          <w:rPr>
            <w:noProof/>
          </w:rPr>
          <w:drawing>
            <wp:inline distT="0" distB="0" distL="0" distR="0" wp14:anchorId="0D124D9E" wp14:editId="70CF876E">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9519817" w14:textId="1E29DC4D" w:rsidR="004628FB" w:rsidRDefault="006A1DDD">
      <w:pPr>
        <w:pStyle w:val="Caption"/>
        <w:jc w:val="center"/>
        <w:rPr>
          <w:ins w:id="8315" w:author="chaniaayulestari@outlook.com" w:date="2021-11-13T20:17:00Z"/>
        </w:rPr>
        <w:pPrChange w:id="8316" w:author="chaniaayulestari@outlook.com" w:date="2021-11-13T20:18:00Z">
          <w:pPr>
            <w:jc w:val="center"/>
          </w:pPr>
        </w:pPrChange>
      </w:pPr>
      <w:bookmarkStart w:id="8317" w:name="_Toc87894977"/>
      <w:ins w:id="8318" w:author="chaniaayulestari@outlook.com" w:date="2021-11-13T20:18:00Z">
        <w:r>
          <w:t xml:space="preserve">Gambar 3. </w:t>
        </w:r>
        <w:r>
          <w:fldChar w:fldCharType="begin"/>
        </w:r>
        <w:r>
          <w:instrText xml:space="preserve"> SEQ Gambar___3. \* ARABIC </w:instrText>
        </w:r>
      </w:ins>
      <w:r>
        <w:fldChar w:fldCharType="separate"/>
      </w:r>
      <w:ins w:id="8319" w:author="Rafi Aziizi" w:date="2021-11-15T16:05:00Z">
        <w:r w:rsidR="00BF7B94">
          <w:rPr>
            <w:noProof/>
          </w:rPr>
          <w:t>13</w:t>
        </w:r>
      </w:ins>
      <w:ins w:id="8320" w:author="chaniaayulestari@outlook.com" w:date="2021-11-13T21:25:00Z">
        <w:del w:id="8321" w:author="Rafi Aziizi" w:date="2021-11-14T09:53:00Z">
          <w:r w:rsidR="00B46735" w:rsidDel="00590A19">
            <w:rPr>
              <w:noProof/>
            </w:rPr>
            <w:delText>11</w:delText>
          </w:r>
        </w:del>
      </w:ins>
      <w:ins w:id="8322" w:author="chaniaayulestari@outlook.com" w:date="2021-11-13T20:18:00Z">
        <w:r>
          <w:fldChar w:fldCharType="end"/>
        </w:r>
        <w:r>
          <w:t xml:space="preserve"> </w:t>
        </w:r>
        <w:r w:rsidRPr="006B31BB">
          <w:t>Sequence Diagram</w:t>
        </w:r>
        <w:r>
          <w:t xml:space="preserve"> Edit Data Admin</w:t>
        </w:r>
      </w:ins>
      <w:bookmarkEnd w:id="8317"/>
    </w:p>
    <w:p w14:paraId="752447BB" w14:textId="1736D928" w:rsidR="00B449BC" w:rsidDel="000D70CD" w:rsidRDefault="00B449BC" w:rsidP="001C352C">
      <w:pPr>
        <w:pStyle w:val="ListParagraph"/>
        <w:ind w:left="426"/>
        <w:rPr>
          <w:ins w:id="8323" w:author="chaniaayulestari@outlook.com" w:date="2021-11-13T16:04:00Z"/>
          <w:del w:id="8324" w:author="Rafi Aziizi" w:date="2021-11-13T18:22:00Z"/>
          <w:b/>
          <w:bCs/>
        </w:rPr>
      </w:pPr>
    </w:p>
    <w:p w14:paraId="714820FC" w14:textId="2E3580B7" w:rsidR="00B449BC" w:rsidDel="000D70CD" w:rsidRDefault="00B449BC" w:rsidP="001C352C">
      <w:pPr>
        <w:pStyle w:val="ListParagraph"/>
        <w:ind w:left="426"/>
        <w:rPr>
          <w:ins w:id="8325" w:author="chaniaayulestari@outlook.com" w:date="2021-11-13T16:04:00Z"/>
          <w:del w:id="8326" w:author="Rafi Aziizi" w:date="2021-11-13T18:22:00Z"/>
          <w:b/>
          <w:bCs/>
        </w:rPr>
      </w:pPr>
    </w:p>
    <w:p w14:paraId="641FF3AE" w14:textId="31260EA0" w:rsidR="00FF5489" w:rsidRDefault="00FF5489" w:rsidP="004D38D8">
      <w:pPr>
        <w:pStyle w:val="ListParagraph"/>
        <w:numPr>
          <w:ilvl w:val="0"/>
          <w:numId w:val="117"/>
        </w:numPr>
        <w:ind w:left="426"/>
        <w:rPr>
          <w:ins w:id="8327" w:author="chaniaayulestari@outlook.com" w:date="2021-11-13T15:25:00Z"/>
          <w:b/>
          <w:bCs/>
        </w:rPr>
      </w:pPr>
      <w:ins w:id="8328" w:author="Rafi Aziizi" w:date="2021-11-13T11:30:00Z">
        <w:r w:rsidRPr="002040D9">
          <w:rPr>
            <w:b/>
            <w:bCs/>
            <w:rPrChange w:id="8329" w:author="chaniaayulestari@outlook.com" w:date="2021-11-13T15:20:00Z">
              <w:rPr/>
            </w:rPrChange>
          </w:rPr>
          <w:t>Tambah Admin</w:t>
        </w:r>
      </w:ins>
    </w:p>
    <w:p w14:paraId="30B11FDA" w14:textId="77777777" w:rsidR="006A1DDD" w:rsidRDefault="00642D81">
      <w:pPr>
        <w:keepNext/>
        <w:rPr>
          <w:ins w:id="8330" w:author="chaniaayulestari@outlook.com" w:date="2021-11-13T20:19:00Z"/>
        </w:rPr>
        <w:pPrChange w:id="8331" w:author="chaniaayulestari@outlook.com" w:date="2021-11-13T20:19:00Z">
          <w:pPr/>
        </w:pPrChange>
      </w:pPr>
      <w:ins w:id="8332" w:author="chaniaayulestari@outlook.com" w:date="2021-11-13T15:43:00Z">
        <w:r>
          <w:rPr>
            <w:noProof/>
          </w:rPr>
          <w:drawing>
            <wp:inline distT="0" distB="0" distL="0" distR="0" wp14:anchorId="6FA2FC01" wp14:editId="648B8045">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AEDF4EF" w14:textId="692DF324" w:rsidR="00642D81" w:rsidDel="007404DC" w:rsidRDefault="006A1DDD">
      <w:pPr>
        <w:pStyle w:val="Caption"/>
        <w:jc w:val="center"/>
        <w:rPr>
          <w:ins w:id="8333" w:author="chaniaayulestari@outlook.com" w:date="2021-11-13T15:44:00Z"/>
          <w:del w:id="8334" w:author="Rafi Aziizi" w:date="2021-11-14T09:59:00Z"/>
          <w:b/>
          <w:bCs/>
        </w:rPr>
        <w:pPrChange w:id="8335" w:author="chaniaayulestari@outlook.com" w:date="2021-11-13T20:19:00Z">
          <w:pPr/>
        </w:pPrChange>
      </w:pPr>
      <w:bookmarkStart w:id="8336" w:name="_Toc87894978"/>
      <w:ins w:id="8337" w:author="chaniaayulestari@outlook.com" w:date="2021-11-13T20:19:00Z">
        <w:r>
          <w:t xml:space="preserve">Gambar 3. </w:t>
        </w:r>
        <w:r>
          <w:fldChar w:fldCharType="begin"/>
        </w:r>
        <w:r>
          <w:instrText xml:space="preserve"> SEQ Gambar___3. \* ARABIC </w:instrText>
        </w:r>
      </w:ins>
      <w:r>
        <w:fldChar w:fldCharType="separate"/>
      </w:r>
      <w:ins w:id="8338" w:author="Rafi Aziizi" w:date="2021-11-15T16:05:00Z">
        <w:r w:rsidR="00BF7B94">
          <w:rPr>
            <w:noProof/>
          </w:rPr>
          <w:t>14</w:t>
        </w:r>
      </w:ins>
      <w:ins w:id="8339" w:author="chaniaayulestari@outlook.com" w:date="2021-11-13T21:25:00Z">
        <w:del w:id="8340" w:author="Rafi Aziizi" w:date="2021-11-14T09:53:00Z">
          <w:r w:rsidR="00B46735" w:rsidDel="00590A19">
            <w:rPr>
              <w:noProof/>
            </w:rPr>
            <w:delText>12</w:delText>
          </w:r>
        </w:del>
      </w:ins>
      <w:ins w:id="8341" w:author="chaniaayulestari@outlook.com" w:date="2021-11-13T20:19:00Z">
        <w:r>
          <w:fldChar w:fldCharType="end"/>
        </w:r>
        <w:r>
          <w:t xml:space="preserve"> </w:t>
        </w:r>
        <w:r w:rsidRPr="00820241">
          <w:t xml:space="preserve">Sequence Diagram </w:t>
        </w:r>
        <w:r>
          <w:t>Tambah Data Admin</w:t>
        </w:r>
      </w:ins>
      <w:bookmarkEnd w:id="8336"/>
    </w:p>
    <w:p w14:paraId="417BF347" w14:textId="7828466E" w:rsidR="00642D81" w:rsidDel="006A1DDD" w:rsidRDefault="00642D81" w:rsidP="001C352C">
      <w:pPr>
        <w:rPr>
          <w:del w:id="8342" w:author="Rafi Aziizi" w:date="2021-11-13T18:23:00Z"/>
          <w:b/>
          <w:bCs/>
        </w:rPr>
      </w:pPr>
    </w:p>
    <w:p w14:paraId="3C22DDBA" w14:textId="20A0F47A" w:rsidR="006A1DDD" w:rsidDel="007404DC" w:rsidRDefault="006A1DDD" w:rsidP="001C352C">
      <w:pPr>
        <w:rPr>
          <w:ins w:id="8343" w:author="chaniaayulestari@outlook.com" w:date="2021-11-13T20:18:00Z"/>
          <w:del w:id="8344" w:author="Rafi Aziizi" w:date="2021-11-14T09:59:00Z"/>
          <w:b/>
          <w:bCs/>
        </w:rPr>
      </w:pPr>
    </w:p>
    <w:p w14:paraId="59CF9FDF" w14:textId="0D3506A8" w:rsidR="006A1DDD" w:rsidDel="007404DC" w:rsidRDefault="006A1DDD" w:rsidP="001C352C">
      <w:pPr>
        <w:rPr>
          <w:ins w:id="8345" w:author="chaniaayulestari@outlook.com" w:date="2021-11-13T20:18:00Z"/>
          <w:del w:id="8346" w:author="Rafi Aziizi" w:date="2021-11-14T09:59:00Z"/>
          <w:b/>
          <w:bCs/>
        </w:rPr>
      </w:pPr>
    </w:p>
    <w:p w14:paraId="464D09F0" w14:textId="77777777" w:rsidR="006A1DDD" w:rsidRDefault="006A1DDD">
      <w:pPr>
        <w:pStyle w:val="Caption"/>
        <w:jc w:val="center"/>
        <w:rPr>
          <w:ins w:id="8347" w:author="chaniaayulestari@outlook.com" w:date="2021-11-13T20:18:00Z"/>
        </w:rPr>
        <w:pPrChange w:id="8348" w:author="Rafi Aziizi" w:date="2021-11-14T09:59:00Z">
          <w:pPr/>
        </w:pPrChange>
      </w:pPr>
    </w:p>
    <w:p w14:paraId="27E058F1" w14:textId="15F7DA47" w:rsidR="00642D81" w:rsidDel="000D70CD" w:rsidRDefault="00642D81" w:rsidP="001C352C">
      <w:pPr>
        <w:rPr>
          <w:ins w:id="8349" w:author="chaniaayulestari@outlook.com" w:date="2021-11-13T15:44:00Z"/>
          <w:del w:id="8350" w:author="Rafi Aziizi" w:date="2021-11-13T18:23:00Z"/>
          <w:b/>
          <w:bCs/>
        </w:rPr>
      </w:pPr>
    </w:p>
    <w:p w14:paraId="54A78F4C" w14:textId="607D9DB9" w:rsidR="00642D81" w:rsidDel="000D70CD" w:rsidRDefault="00642D81" w:rsidP="001C352C">
      <w:pPr>
        <w:rPr>
          <w:ins w:id="8351" w:author="chaniaayulestari@outlook.com" w:date="2021-11-13T15:44:00Z"/>
          <w:del w:id="8352" w:author="Rafi Aziizi" w:date="2021-11-13T18:23:00Z"/>
          <w:b/>
          <w:bCs/>
        </w:rPr>
      </w:pPr>
    </w:p>
    <w:p w14:paraId="6BABDFF6" w14:textId="4E18AA6F" w:rsidR="00642D81" w:rsidDel="000D70CD" w:rsidRDefault="00642D81" w:rsidP="001C352C">
      <w:pPr>
        <w:rPr>
          <w:ins w:id="8353" w:author="chaniaayulestari@outlook.com" w:date="2021-11-13T15:44:00Z"/>
          <w:del w:id="8354" w:author="Rafi Aziizi" w:date="2021-11-13T18:23:00Z"/>
          <w:b/>
          <w:bCs/>
        </w:rPr>
      </w:pPr>
    </w:p>
    <w:p w14:paraId="2EBD7427" w14:textId="234F3134" w:rsidR="00642D81" w:rsidDel="000D70CD" w:rsidRDefault="00642D81" w:rsidP="001C352C">
      <w:pPr>
        <w:rPr>
          <w:ins w:id="8355" w:author="chaniaayulestari@outlook.com" w:date="2021-11-13T15:44:00Z"/>
          <w:del w:id="8356" w:author="Rafi Aziizi" w:date="2021-11-13T18:23:00Z"/>
          <w:b/>
          <w:bCs/>
        </w:rPr>
      </w:pPr>
    </w:p>
    <w:p w14:paraId="53FE4407" w14:textId="301F594E" w:rsidR="00642D81" w:rsidDel="000D70CD" w:rsidRDefault="00642D81" w:rsidP="001C352C">
      <w:pPr>
        <w:rPr>
          <w:ins w:id="8357" w:author="chaniaayulestari@outlook.com" w:date="2021-11-13T15:44:00Z"/>
          <w:del w:id="8358" w:author="Rafi Aziizi" w:date="2021-11-13T18:23:00Z"/>
          <w:b/>
          <w:bCs/>
        </w:rPr>
      </w:pPr>
    </w:p>
    <w:p w14:paraId="68037DAD" w14:textId="3DB1CEC4" w:rsidR="00642D81" w:rsidDel="000D70CD" w:rsidRDefault="00642D81" w:rsidP="001C352C">
      <w:pPr>
        <w:rPr>
          <w:ins w:id="8359" w:author="chaniaayulestari@outlook.com" w:date="2021-11-13T15:44:00Z"/>
          <w:del w:id="8360" w:author="Rafi Aziizi" w:date="2021-11-13T18:23:00Z"/>
          <w:b/>
          <w:bCs/>
        </w:rPr>
      </w:pPr>
    </w:p>
    <w:p w14:paraId="3AEF2160" w14:textId="69560F57" w:rsidR="00642D81" w:rsidDel="000D70CD" w:rsidRDefault="00642D81" w:rsidP="001C352C">
      <w:pPr>
        <w:rPr>
          <w:ins w:id="8361" w:author="chaniaayulestari@outlook.com" w:date="2021-11-13T15:45:00Z"/>
          <w:del w:id="8362" w:author="Rafi Aziizi" w:date="2021-11-13T18:23:00Z"/>
          <w:b/>
          <w:bCs/>
        </w:rPr>
      </w:pPr>
    </w:p>
    <w:p w14:paraId="79D308F5" w14:textId="25976A27" w:rsidR="00642D81" w:rsidDel="000D70CD" w:rsidRDefault="00642D81" w:rsidP="001C352C">
      <w:pPr>
        <w:rPr>
          <w:ins w:id="8363" w:author="chaniaayulestari@outlook.com" w:date="2021-11-13T15:45:00Z"/>
          <w:del w:id="8364" w:author="Rafi Aziizi" w:date="2021-11-13T18:23:00Z"/>
          <w:b/>
          <w:bCs/>
        </w:rPr>
      </w:pPr>
    </w:p>
    <w:p w14:paraId="48326E13" w14:textId="3CD02313" w:rsidR="00642D81" w:rsidDel="000D70CD" w:rsidRDefault="00642D81" w:rsidP="001C352C">
      <w:pPr>
        <w:rPr>
          <w:ins w:id="8365" w:author="chaniaayulestari@outlook.com" w:date="2021-11-13T15:45:00Z"/>
          <w:del w:id="8366" w:author="Rafi Aziizi" w:date="2021-11-13T18:23:00Z"/>
          <w:b/>
          <w:bCs/>
        </w:rPr>
      </w:pPr>
    </w:p>
    <w:p w14:paraId="3FB002DD" w14:textId="17DE5FA1" w:rsidR="00642D81" w:rsidDel="000D70CD" w:rsidRDefault="00642D81" w:rsidP="001C352C">
      <w:pPr>
        <w:rPr>
          <w:ins w:id="8367" w:author="chaniaayulestari@outlook.com" w:date="2021-11-13T15:45:00Z"/>
          <w:del w:id="8368" w:author="Rafi Aziizi" w:date="2021-11-13T18:23:00Z"/>
          <w:b/>
          <w:bCs/>
        </w:rPr>
      </w:pPr>
    </w:p>
    <w:p w14:paraId="3AE4CDF7" w14:textId="49076127" w:rsidR="00642D81" w:rsidDel="000D70CD" w:rsidRDefault="00642D81" w:rsidP="001C352C">
      <w:pPr>
        <w:rPr>
          <w:ins w:id="8369" w:author="chaniaayulestari@outlook.com" w:date="2021-11-13T15:45:00Z"/>
          <w:del w:id="8370" w:author="Rafi Aziizi" w:date="2021-11-13T18:23:00Z"/>
          <w:b/>
          <w:bCs/>
        </w:rPr>
      </w:pPr>
    </w:p>
    <w:p w14:paraId="7FAA0998" w14:textId="3B2701D1" w:rsidR="00642D81" w:rsidDel="000D70CD" w:rsidRDefault="00642D81" w:rsidP="001C352C">
      <w:pPr>
        <w:rPr>
          <w:ins w:id="8371" w:author="chaniaayulestari@outlook.com" w:date="2021-11-13T15:45:00Z"/>
          <w:del w:id="8372" w:author="Rafi Aziizi" w:date="2021-11-13T18:23:00Z"/>
          <w:b/>
          <w:bCs/>
        </w:rPr>
      </w:pPr>
    </w:p>
    <w:p w14:paraId="1560959D" w14:textId="6B4932C7" w:rsidR="00642D81" w:rsidDel="00936E48" w:rsidRDefault="00642D81" w:rsidP="001C352C">
      <w:pPr>
        <w:rPr>
          <w:ins w:id="8373" w:author="chaniaayulestari@outlook.com" w:date="2021-11-13T15:46:00Z"/>
          <w:del w:id="8374" w:author="chaniaayulestari@outlook.com" w:date="2021-11-14T02:12:00Z"/>
          <w:b/>
          <w:bCs/>
        </w:rPr>
      </w:pPr>
    </w:p>
    <w:p w14:paraId="7BEC6C1D" w14:textId="22D31E86" w:rsidR="00642D81" w:rsidRPr="001C352C" w:rsidDel="00642D81" w:rsidRDefault="000749AF">
      <w:pPr>
        <w:rPr>
          <w:ins w:id="8375" w:author="Rafi Aziizi" w:date="2021-11-13T11:37:00Z"/>
          <w:del w:id="8376" w:author="chaniaayulestari@outlook.com" w:date="2021-11-13T15:45:00Z"/>
          <w:b/>
          <w:bCs/>
          <w:rPrChange w:id="8377" w:author="chaniaayulestari@outlook.com" w:date="2021-11-13T15:25:00Z">
            <w:rPr>
              <w:ins w:id="8378" w:author="Rafi Aziizi" w:date="2021-11-13T11:37:00Z"/>
              <w:del w:id="8379" w:author="chaniaayulestari@outlook.com" w:date="2021-11-13T15:45:00Z"/>
            </w:rPr>
          </w:rPrChange>
        </w:rPr>
        <w:pPrChange w:id="8380" w:author="chaniaayulestari@outlook.com" w:date="2021-11-13T15:25:00Z">
          <w:pPr>
            <w:pStyle w:val="ListParagraph"/>
            <w:numPr>
              <w:numId w:val="117"/>
            </w:numPr>
            <w:ind w:hanging="360"/>
          </w:pPr>
        </w:pPrChange>
      </w:pPr>
      <w:ins w:id="8381" w:author="chaniaayulestari@outlook.com" w:date="2021-11-13T16:05:00Z">
        <w:del w:id="8382" w:author="Rafi Aziizi" w:date="2021-11-13T18:23:00Z">
          <w:r w:rsidDel="000D70CD">
            <w:rPr>
              <w:noProof/>
            </w:rPr>
            <w:drawing>
              <wp:anchor distT="0" distB="0" distL="114300" distR="114300" simplePos="0" relativeHeight="251803648" behindDoc="1" locked="0" layoutInCell="1" allowOverlap="1" wp14:anchorId="4ACDAE67" wp14:editId="56C4B3E7">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8383" w:author="chaniaayulestari@outlook.com" w:date="2021-11-13T16:04:00Z"/>
          <w:b/>
          <w:bCs/>
        </w:rPr>
      </w:pPr>
      <w:ins w:id="8384" w:author="Rafi Aziizi" w:date="2021-11-13T11:37:00Z">
        <w:r w:rsidRPr="002040D9">
          <w:rPr>
            <w:b/>
            <w:bCs/>
            <w:rPrChange w:id="8385" w:author="chaniaayulestari@outlook.com" w:date="2021-11-13T15:20:00Z">
              <w:rPr/>
            </w:rPrChange>
          </w:rPr>
          <w:t>Lihat Profile Admin</w:t>
        </w:r>
      </w:ins>
    </w:p>
    <w:p w14:paraId="29556294" w14:textId="77777777" w:rsidR="006A1DDD" w:rsidRDefault="000D70CD">
      <w:pPr>
        <w:keepNext/>
        <w:ind w:left="66"/>
        <w:rPr>
          <w:ins w:id="8386" w:author="chaniaayulestari@outlook.com" w:date="2021-11-13T20:19:00Z"/>
        </w:rPr>
        <w:pPrChange w:id="8387" w:author="chaniaayulestari@outlook.com" w:date="2021-11-13T20:19:00Z">
          <w:pPr>
            <w:ind w:left="66"/>
          </w:pPr>
        </w:pPrChange>
      </w:pPr>
      <w:ins w:id="8388" w:author="Rafi Aziizi" w:date="2021-11-13T18:23:00Z">
        <w:r>
          <w:rPr>
            <w:noProof/>
          </w:rPr>
          <w:lastRenderedPageBreak/>
          <w:drawing>
            <wp:inline distT="0" distB="0" distL="0" distR="0" wp14:anchorId="0D139437" wp14:editId="533680C7">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ins>
    </w:p>
    <w:p w14:paraId="3BEA2854" w14:textId="14968E77" w:rsidR="00B449BC" w:rsidRPr="00B449BC" w:rsidRDefault="006A1DDD">
      <w:pPr>
        <w:pStyle w:val="Caption"/>
        <w:jc w:val="center"/>
        <w:rPr>
          <w:ins w:id="8389" w:author="chaniaayulestari@outlook.com" w:date="2021-11-13T15:25:00Z"/>
          <w:b/>
          <w:bCs/>
          <w:rPrChange w:id="8390" w:author="chaniaayulestari@outlook.com" w:date="2021-11-13T16:04:00Z">
            <w:rPr>
              <w:ins w:id="8391" w:author="chaniaayulestari@outlook.com" w:date="2021-11-13T15:25:00Z"/>
            </w:rPr>
          </w:rPrChange>
        </w:rPr>
        <w:pPrChange w:id="8392" w:author="chaniaayulestari@outlook.com" w:date="2021-11-13T20:19:00Z">
          <w:pPr>
            <w:pStyle w:val="ListParagraph"/>
            <w:numPr>
              <w:numId w:val="117"/>
            </w:numPr>
            <w:ind w:left="426" w:hanging="360"/>
          </w:pPr>
        </w:pPrChange>
      </w:pPr>
      <w:bookmarkStart w:id="8393" w:name="_Toc87894979"/>
      <w:ins w:id="8394" w:author="chaniaayulestari@outlook.com" w:date="2021-11-13T20:19:00Z">
        <w:r>
          <w:t xml:space="preserve">Gambar 3. </w:t>
        </w:r>
        <w:r>
          <w:fldChar w:fldCharType="begin"/>
        </w:r>
        <w:r>
          <w:instrText xml:space="preserve"> SEQ Gambar___3. \* ARABIC </w:instrText>
        </w:r>
      </w:ins>
      <w:r>
        <w:fldChar w:fldCharType="separate"/>
      </w:r>
      <w:ins w:id="8395" w:author="Rafi Aziizi" w:date="2021-11-15T16:05:00Z">
        <w:r w:rsidR="00BF7B94">
          <w:rPr>
            <w:noProof/>
          </w:rPr>
          <w:t>15</w:t>
        </w:r>
      </w:ins>
      <w:ins w:id="8396" w:author="chaniaayulestari@outlook.com" w:date="2021-11-13T21:25:00Z">
        <w:del w:id="8397" w:author="Rafi Aziizi" w:date="2021-11-14T09:53:00Z">
          <w:r w:rsidR="00B46735" w:rsidDel="00590A19">
            <w:rPr>
              <w:noProof/>
            </w:rPr>
            <w:delText>13</w:delText>
          </w:r>
        </w:del>
      </w:ins>
      <w:ins w:id="8398" w:author="chaniaayulestari@outlook.com" w:date="2021-11-13T20:19:00Z">
        <w:r>
          <w:fldChar w:fldCharType="end"/>
        </w:r>
        <w:r>
          <w:t xml:space="preserve"> </w:t>
        </w:r>
        <w:r w:rsidRPr="00380F32">
          <w:t>Sequence Diagram</w:t>
        </w:r>
        <w:r>
          <w:t xml:space="preserve"> Lihat Profile Admin</w:t>
        </w:r>
      </w:ins>
      <w:bookmarkEnd w:id="8393"/>
    </w:p>
    <w:p w14:paraId="7116B5A8" w14:textId="4A9F4C24" w:rsidR="001C352C" w:rsidDel="000D70CD" w:rsidRDefault="001C352C" w:rsidP="00642D81">
      <w:pPr>
        <w:rPr>
          <w:ins w:id="8399" w:author="chaniaayulestari@outlook.com" w:date="2021-11-13T16:05:00Z"/>
          <w:del w:id="8400" w:author="Rafi Aziizi" w:date="2021-11-13T18:23:00Z"/>
          <w:b/>
          <w:bCs/>
        </w:rPr>
      </w:pPr>
    </w:p>
    <w:p w14:paraId="19BF18A2" w14:textId="6C4E5C59" w:rsidR="000749AF" w:rsidDel="000D70CD" w:rsidRDefault="000749AF" w:rsidP="00642D81">
      <w:pPr>
        <w:rPr>
          <w:ins w:id="8401" w:author="chaniaayulestari@outlook.com" w:date="2021-11-13T16:05:00Z"/>
          <w:del w:id="8402" w:author="Rafi Aziizi" w:date="2021-11-13T18:23:00Z"/>
          <w:b/>
          <w:bCs/>
        </w:rPr>
      </w:pPr>
    </w:p>
    <w:p w14:paraId="2C656426" w14:textId="1539BCC5" w:rsidR="000749AF" w:rsidDel="000D70CD" w:rsidRDefault="000749AF" w:rsidP="00642D81">
      <w:pPr>
        <w:rPr>
          <w:ins w:id="8403" w:author="chaniaayulestari@outlook.com" w:date="2021-11-13T16:05:00Z"/>
          <w:del w:id="8404" w:author="Rafi Aziizi" w:date="2021-11-13T18:23:00Z"/>
          <w:b/>
          <w:bCs/>
        </w:rPr>
      </w:pPr>
    </w:p>
    <w:p w14:paraId="027DDF6E" w14:textId="630B7D8C" w:rsidR="000749AF" w:rsidDel="000D70CD" w:rsidRDefault="000749AF" w:rsidP="00642D81">
      <w:pPr>
        <w:rPr>
          <w:ins w:id="8405" w:author="chaniaayulestari@outlook.com" w:date="2021-11-13T16:05:00Z"/>
          <w:del w:id="8406" w:author="Rafi Aziizi" w:date="2021-11-13T18:23:00Z"/>
          <w:b/>
          <w:bCs/>
        </w:rPr>
      </w:pPr>
    </w:p>
    <w:p w14:paraId="0CE3C778" w14:textId="4ADC559A" w:rsidR="000749AF" w:rsidDel="000D70CD" w:rsidRDefault="000749AF" w:rsidP="00642D81">
      <w:pPr>
        <w:rPr>
          <w:ins w:id="8407" w:author="chaniaayulestari@outlook.com" w:date="2021-11-13T16:05:00Z"/>
          <w:del w:id="8408" w:author="Rafi Aziizi" w:date="2021-11-13T18:23:00Z"/>
          <w:b/>
          <w:bCs/>
        </w:rPr>
      </w:pPr>
    </w:p>
    <w:p w14:paraId="45E5AB38" w14:textId="01CCC473" w:rsidR="000749AF" w:rsidDel="000D70CD" w:rsidRDefault="000749AF" w:rsidP="00642D81">
      <w:pPr>
        <w:rPr>
          <w:ins w:id="8409" w:author="chaniaayulestari@outlook.com" w:date="2021-11-13T16:05:00Z"/>
          <w:del w:id="8410" w:author="Rafi Aziizi" w:date="2021-11-13T18:23:00Z"/>
          <w:b/>
          <w:bCs/>
        </w:rPr>
      </w:pPr>
    </w:p>
    <w:p w14:paraId="1DBFCF30" w14:textId="2799188A" w:rsidR="000749AF" w:rsidDel="000D70CD" w:rsidRDefault="000749AF" w:rsidP="00642D81">
      <w:pPr>
        <w:rPr>
          <w:ins w:id="8411" w:author="chaniaayulestari@outlook.com" w:date="2021-11-13T16:05:00Z"/>
          <w:del w:id="8412" w:author="Rafi Aziizi" w:date="2021-11-13T18:23:00Z"/>
          <w:b/>
          <w:bCs/>
        </w:rPr>
      </w:pPr>
    </w:p>
    <w:p w14:paraId="5273E6B7" w14:textId="374F38C8" w:rsidR="000749AF" w:rsidDel="000D70CD" w:rsidRDefault="000749AF" w:rsidP="00642D81">
      <w:pPr>
        <w:rPr>
          <w:ins w:id="8413" w:author="chaniaayulestari@outlook.com" w:date="2021-11-13T16:05:00Z"/>
          <w:del w:id="8414" w:author="Rafi Aziizi" w:date="2021-11-13T18:23:00Z"/>
          <w:b/>
          <w:bCs/>
        </w:rPr>
      </w:pPr>
    </w:p>
    <w:p w14:paraId="5CD7A958" w14:textId="7542288B" w:rsidR="000749AF" w:rsidDel="000D70CD" w:rsidRDefault="000749AF" w:rsidP="00642D81">
      <w:pPr>
        <w:rPr>
          <w:ins w:id="8415" w:author="chaniaayulestari@outlook.com" w:date="2021-11-13T16:05:00Z"/>
          <w:del w:id="8416" w:author="Rafi Aziizi" w:date="2021-11-13T18:23:00Z"/>
          <w:b/>
          <w:bCs/>
        </w:rPr>
      </w:pPr>
    </w:p>
    <w:p w14:paraId="089F03E1" w14:textId="061A5F2D" w:rsidR="000749AF" w:rsidDel="000D70CD" w:rsidRDefault="000749AF" w:rsidP="00642D81">
      <w:pPr>
        <w:rPr>
          <w:ins w:id="8417" w:author="chaniaayulestari@outlook.com" w:date="2021-11-13T16:05:00Z"/>
          <w:del w:id="8418" w:author="Rafi Aziizi" w:date="2021-11-13T18:23:00Z"/>
          <w:b/>
          <w:bCs/>
        </w:rPr>
      </w:pPr>
    </w:p>
    <w:p w14:paraId="45856DEC" w14:textId="3CC1EC6F" w:rsidR="000749AF" w:rsidDel="000D70CD" w:rsidRDefault="000749AF" w:rsidP="00642D81">
      <w:pPr>
        <w:rPr>
          <w:ins w:id="8419" w:author="chaniaayulestari@outlook.com" w:date="2021-11-13T16:05:00Z"/>
          <w:del w:id="8420" w:author="Rafi Aziizi" w:date="2021-11-13T18:23:00Z"/>
          <w:b/>
          <w:bCs/>
        </w:rPr>
      </w:pPr>
    </w:p>
    <w:p w14:paraId="0B5D67FD" w14:textId="769822CE" w:rsidR="000749AF" w:rsidDel="000D70CD" w:rsidRDefault="000749AF" w:rsidP="00642D81">
      <w:pPr>
        <w:rPr>
          <w:ins w:id="8421" w:author="chaniaayulestari@outlook.com" w:date="2021-11-13T16:06:00Z"/>
          <w:del w:id="8422" w:author="Rafi Aziizi" w:date="2021-11-13T18:23:00Z"/>
          <w:b/>
          <w:bCs/>
        </w:rPr>
      </w:pPr>
    </w:p>
    <w:p w14:paraId="41CFB849" w14:textId="03ACEC03" w:rsidR="000749AF" w:rsidRPr="00642D81" w:rsidDel="006A1DDD" w:rsidRDefault="000749AF">
      <w:pPr>
        <w:rPr>
          <w:ins w:id="8423" w:author="Rafi Aziizi" w:date="2021-11-13T11:30:00Z"/>
          <w:del w:id="8424" w:author="chaniaayulestari@outlook.com" w:date="2021-11-13T20:19:00Z"/>
          <w:b/>
          <w:bCs/>
          <w:rPrChange w:id="8425" w:author="chaniaayulestari@outlook.com" w:date="2021-11-13T15:43:00Z">
            <w:rPr>
              <w:ins w:id="8426" w:author="Rafi Aziizi" w:date="2021-11-13T11:30:00Z"/>
              <w:del w:id="8427" w:author="chaniaayulestari@outlook.com" w:date="2021-11-13T20:19:00Z"/>
            </w:rPr>
          </w:rPrChange>
        </w:rPr>
        <w:pPrChange w:id="8428" w:author="chaniaayulestari@outlook.com" w:date="2021-11-13T15:43:00Z">
          <w:pPr>
            <w:pStyle w:val="ListParagraph"/>
          </w:pPr>
        </w:pPrChange>
      </w:pPr>
    </w:p>
    <w:p w14:paraId="319160BD" w14:textId="21DEFEE6" w:rsidR="00194DFD" w:rsidRPr="00FF5489" w:rsidDel="001D69DE" w:rsidRDefault="00194DFD">
      <w:pPr>
        <w:rPr>
          <w:del w:id="8429" w:author="chaniaayulestari@outlook.com" w:date="2021-11-12T16:32:00Z"/>
          <w:lang w:val="id-ID"/>
        </w:rPr>
        <w:pPrChange w:id="8430" w:author="Rafi Aziizi" w:date="2021-11-13T11:30:00Z">
          <w:pPr>
            <w:jc w:val="center"/>
          </w:pPr>
        </w:pPrChange>
      </w:pPr>
    </w:p>
    <w:p w14:paraId="728AB439" w14:textId="1A20C37D" w:rsidR="00194DFD" w:rsidDel="001D69DE" w:rsidRDefault="00194DFD">
      <w:pPr>
        <w:rPr>
          <w:del w:id="8431" w:author="chaniaayulestari@outlook.com" w:date="2021-11-12T16:32:00Z"/>
          <w:lang w:val="id-ID"/>
        </w:rPr>
        <w:pPrChange w:id="8432" w:author="Rafi Aziizi" w:date="2021-11-13T11:30:00Z">
          <w:pPr>
            <w:jc w:val="center"/>
          </w:pPr>
        </w:pPrChange>
      </w:pPr>
    </w:p>
    <w:p w14:paraId="461C3476" w14:textId="75F85039" w:rsidR="00194DFD" w:rsidDel="001D69DE" w:rsidRDefault="00194DFD">
      <w:pPr>
        <w:rPr>
          <w:del w:id="8433" w:author="chaniaayulestari@outlook.com" w:date="2021-11-12T16:32:00Z"/>
          <w:lang w:val="id-ID"/>
        </w:rPr>
        <w:pPrChange w:id="8434" w:author="Rafi Aziizi" w:date="2021-11-13T11:30:00Z">
          <w:pPr>
            <w:jc w:val="center"/>
          </w:pPr>
        </w:pPrChange>
      </w:pPr>
    </w:p>
    <w:p w14:paraId="275454CD" w14:textId="522A954A" w:rsidR="00194DFD" w:rsidDel="001D69DE" w:rsidRDefault="00194DFD">
      <w:pPr>
        <w:rPr>
          <w:del w:id="8435" w:author="chaniaayulestari@outlook.com" w:date="2021-11-12T16:32:00Z"/>
          <w:lang w:val="id-ID"/>
        </w:rPr>
        <w:pPrChange w:id="8436" w:author="Rafi Aziizi" w:date="2021-11-13T11:30:00Z">
          <w:pPr>
            <w:jc w:val="center"/>
          </w:pPr>
        </w:pPrChange>
      </w:pPr>
    </w:p>
    <w:p w14:paraId="3BB6E794" w14:textId="46AE1804" w:rsidR="00194DFD" w:rsidDel="001D69DE" w:rsidRDefault="00194DFD">
      <w:pPr>
        <w:rPr>
          <w:del w:id="8437" w:author="chaniaayulestari@outlook.com" w:date="2021-11-12T16:32:00Z"/>
          <w:lang w:val="id-ID"/>
        </w:rPr>
        <w:pPrChange w:id="8438" w:author="Rafi Aziizi" w:date="2021-11-13T11:30:00Z">
          <w:pPr>
            <w:jc w:val="center"/>
          </w:pPr>
        </w:pPrChange>
      </w:pPr>
    </w:p>
    <w:p w14:paraId="6D479EE7" w14:textId="1FDC2D05" w:rsidR="00194DFD" w:rsidDel="001D69DE" w:rsidRDefault="00194DFD">
      <w:pPr>
        <w:rPr>
          <w:del w:id="8439" w:author="chaniaayulestari@outlook.com" w:date="2021-11-12T16:32:00Z"/>
          <w:lang w:val="id-ID"/>
        </w:rPr>
        <w:pPrChange w:id="8440" w:author="Rafi Aziizi" w:date="2021-11-13T11:30:00Z">
          <w:pPr>
            <w:jc w:val="center"/>
          </w:pPr>
        </w:pPrChange>
      </w:pPr>
    </w:p>
    <w:p w14:paraId="18435296" w14:textId="5CB7CAF1" w:rsidR="00194DFD" w:rsidDel="001D69DE" w:rsidRDefault="00194DFD">
      <w:pPr>
        <w:rPr>
          <w:del w:id="8441" w:author="chaniaayulestari@outlook.com" w:date="2021-11-12T16:32:00Z"/>
          <w:lang w:val="id-ID"/>
        </w:rPr>
        <w:pPrChange w:id="8442" w:author="Rafi Aziizi" w:date="2021-11-13T11:30:00Z">
          <w:pPr>
            <w:jc w:val="center"/>
          </w:pPr>
        </w:pPrChange>
      </w:pPr>
    </w:p>
    <w:p w14:paraId="1E4BF3EC" w14:textId="11F16D40" w:rsidR="00194DFD" w:rsidDel="001D69DE" w:rsidRDefault="00194DFD">
      <w:pPr>
        <w:rPr>
          <w:del w:id="8443" w:author="chaniaayulestari@outlook.com" w:date="2021-11-12T16:32:00Z"/>
          <w:lang w:val="id-ID"/>
        </w:rPr>
        <w:pPrChange w:id="8444" w:author="Rafi Aziizi" w:date="2021-11-13T11:30:00Z">
          <w:pPr>
            <w:jc w:val="center"/>
          </w:pPr>
        </w:pPrChange>
      </w:pPr>
    </w:p>
    <w:p w14:paraId="4AB1B7E8" w14:textId="75F8E0BA" w:rsidR="00194DFD" w:rsidDel="001D69DE" w:rsidRDefault="00194DFD">
      <w:pPr>
        <w:rPr>
          <w:del w:id="8445" w:author="chaniaayulestari@outlook.com" w:date="2021-11-12T16:32:00Z"/>
          <w:lang w:val="id-ID"/>
        </w:rPr>
        <w:pPrChange w:id="8446" w:author="Rafi Aziizi" w:date="2021-11-13T11:30:00Z">
          <w:pPr>
            <w:jc w:val="center"/>
          </w:pPr>
        </w:pPrChange>
      </w:pPr>
    </w:p>
    <w:p w14:paraId="53D1442A" w14:textId="67D22D6A" w:rsidR="00194DFD" w:rsidDel="001D69DE" w:rsidRDefault="00194DFD">
      <w:pPr>
        <w:rPr>
          <w:del w:id="8447" w:author="chaniaayulestari@outlook.com" w:date="2021-11-12T16:32:00Z"/>
          <w:lang w:val="id-ID"/>
        </w:rPr>
        <w:pPrChange w:id="8448" w:author="Rafi Aziizi" w:date="2021-11-13T11:30:00Z">
          <w:pPr>
            <w:jc w:val="center"/>
          </w:pPr>
        </w:pPrChange>
      </w:pPr>
    </w:p>
    <w:p w14:paraId="54F98F40" w14:textId="05252071" w:rsidR="00194DFD" w:rsidDel="001D69DE" w:rsidRDefault="00194DFD">
      <w:pPr>
        <w:rPr>
          <w:del w:id="8449" w:author="chaniaayulestari@outlook.com" w:date="2021-11-12T16:32:00Z"/>
          <w:lang w:val="id-ID"/>
        </w:rPr>
        <w:pPrChange w:id="8450" w:author="Rafi Aziizi" w:date="2021-11-13T11:30:00Z">
          <w:pPr>
            <w:jc w:val="center"/>
          </w:pPr>
        </w:pPrChange>
      </w:pPr>
    </w:p>
    <w:p w14:paraId="7036845E" w14:textId="7C5A35DC" w:rsidR="00194DFD" w:rsidDel="001D69DE" w:rsidRDefault="00194DFD">
      <w:pPr>
        <w:rPr>
          <w:del w:id="8451" w:author="chaniaayulestari@outlook.com" w:date="2021-11-12T16:32:00Z"/>
          <w:lang w:val="id-ID"/>
        </w:rPr>
        <w:pPrChange w:id="8452" w:author="Rafi Aziizi" w:date="2021-11-13T11:30:00Z">
          <w:pPr>
            <w:jc w:val="center"/>
          </w:pPr>
        </w:pPrChange>
      </w:pPr>
    </w:p>
    <w:p w14:paraId="4D82C6F2" w14:textId="2BD13C93" w:rsidR="00194DFD" w:rsidDel="001D69DE" w:rsidRDefault="00194DFD">
      <w:pPr>
        <w:rPr>
          <w:del w:id="8453" w:author="chaniaayulestari@outlook.com" w:date="2021-11-12T16:32:00Z"/>
          <w:lang w:val="id-ID"/>
        </w:rPr>
        <w:pPrChange w:id="8454" w:author="Rafi Aziizi" w:date="2021-11-13T11:30:00Z">
          <w:pPr>
            <w:jc w:val="center"/>
          </w:pPr>
        </w:pPrChange>
      </w:pPr>
    </w:p>
    <w:p w14:paraId="676185D6" w14:textId="150D8C6D" w:rsidR="00194DFD" w:rsidDel="001D69DE" w:rsidRDefault="00194DFD">
      <w:pPr>
        <w:rPr>
          <w:del w:id="8455" w:author="chaniaayulestari@outlook.com" w:date="2021-11-12T16:32:00Z"/>
          <w:lang w:val="id-ID"/>
        </w:rPr>
        <w:pPrChange w:id="8456" w:author="Rafi Aziizi" w:date="2021-11-13T11:30:00Z">
          <w:pPr>
            <w:jc w:val="center"/>
          </w:pPr>
        </w:pPrChange>
      </w:pPr>
    </w:p>
    <w:p w14:paraId="0E04502E" w14:textId="43D0EDD7" w:rsidR="00194DFD" w:rsidDel="001D69DE" w:rsidRDefault="00194DFD">
      <w:pPr>
        <w:rPr>
          <w:del w:id="8457" w:author="chaniaayulestari@outlook.com" w:date="2021-11-12T16:32:00Z"/>
          <w:lang w:val="id-ID"/>
        </w:rPr>
        <w:pPrChange w:id="8458" w:author="Rafi Aziizi" w:date="2021-11-13T11:30:00Z">
          <w:pPr>
            <w:jc w:val="center"/>
          </w:pPr>
        </w:pPrChange>
      </w:pPr>
    </w:p>
    <w:p w14:paraId="3A8B473B" w14:textId="41412C71" w:rsidR="00194DFD" w:rsidDel="001D69DE" w:rsidRDefault="00194DFD">
      <w:pPr>
        <w:rPr>
          <w:del w:id="8459" w:author="chaniaayulestari@outlook.com" w:date="2021-11-12T16:32:00Z"/>
          <w:lang w:val="id-ID"/>
        </w:rPr>
        <w:pPrChange w:id="8460" w:author="Rafi Aziizi" w:date="2021-11-13T11:30:00Z">
          <w:pPr>
            <w:jc w:val="center"/>
          </w:pPr>
        </w:pPrChange>
      </w:pPr>
    </w:p>
    <w:p w14:paraId="6CAB6A9E" w14:textId="10C234B3" w:rsidR="00194DFD" w:rsidDel="001D69DE" w:rsidRDefault="00194DFD">
      <w:pPr>
        <w:rPr>
          <w:del w:id="8461" w:author="chaniaayulestari@outlook.com" w:date="2021-11-12T16:32:00Z"/>
          <w:lang w:val="id-ID"/>
        </w:rPr>
        <w:pPrChange w:id="8462" w:author="Rafi Aziizi" w:date="2021-11-13T11:30:00Z">
          <w:pPr>
            <w:tabs>
              <w:tab w:val="left" w:pos="5107"/>
            </w:tabs>
            <w:jc w:val="left"/>
          </w:pPr>
        </w:pPrChange>
      </w:pPr>
      <w:del w:id="8463" w:author="chaniaayulestari@outlook.com" w:date="2021-11-12T16:32:00Z">
        <w:r w:rsidDel="001D69DE">
          <w:rPr>
            <w:lang w:val="id-ID"/>
          </w:rPr>
          <w:tab/>
        </w:r>
      </w:del>
    </w:p>
    <w:p w14:paraId="5E4AC0B5" w14:textId="056C6676" w:rsidR="00194DFD" w:rsidDel="001D69DE" w:rsidRDefault="00194DFD">
      <w:pPr>
        <w:rPr>
          <w:del w:id="8464" w:author="chaniaayulestari@outlook.com" w:date="2021-11-12T16:32:00Z"/>
          <w:lang w:val="id-ID"/>
        </w:rPr>
        <w:pPrChange w:id="8465" w:author="Rafi Aziizi" w:date="2021-11-13T11:30:00Z">
          <w:pPr>
            <w:jc w:val="center"/>
          </w:pPr>
        </w:pPrChange>
      </w:pPr>
    </w:p>
    <w:p w14:paraId="5915CF44" w14:textId="1525037B" w:rsidR="00A2766B" w:rsidDel="00FF5489" w:rsidRDefault="00A2766B">
      <w:pPr>
        <w:rPr>
          <w:del w:id="8466" w:author="Rafi Aziizi" w:date="2021-11-13T11:30:00Z"/>
          <w:lang w:val="id-ID"/>
        </w:rPr>
        <w:pPrChange w:id="8467" w:author="Rafi Aziizi" w:date="2021-11-13T11:30:00Z">
          <w:pPr>
            <w:jc w:val="center"/>
          </w:pPr>
        </w:pPrChange>
      </w:pPr>
    </w:p>
    <w:p w14:paraId="2092E2AC" w14:textId="48034380" w:rsidR="00194DFD" w:rsidRPr="004A229B" w:rsidDel="00FF5489" w:rsidRDefault="00194DFD">
      <w:pPr>
        <w:rPr>
          <w:del w:id="8468" w:author="Rafi Aziizi" w:date="2021-11-13T11:30:00Z"/>
          <w:lang w:val="id-ID"/>
        </w:rPr>
        <w:pPrChange w:id="8469"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8470" w:author="Rafi Aziizi" w:date="2021-11-13T12:03:00Z">
            <w:rPr>
              <w:lang w:val="id-ID"/>
            </w:rPr>
          </w:rPrChange>
        </w:rPr>
      </w:pPr>
      <w:r w:rsidRPr="004822D0">
        <w:rPr>
          <w:b/>
          <w:bCs/>
          <w:rPrChange w:id="8471" w:author="Rafi Aziizi" w:date="2021-11-13T12:03:00Z">
            <w:rPr/>
          </w:rPrChange>
        </w:rPr>
        <w:t>Kelola Guru</w:t>
      </w:r>
    </w:p>
    <w:p w14:paraId="616033B7" w14:textId="7829C01F" w:rsidR="005B28D5" w:rsidDel="006A1DDD" w:rsidRDefault="005B28D5">
      <w:pPr>
        <w:ind w:firstLine="426"/>
        <w:rPr>
          <w:del w:id="8472"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ins w:id="8473" w:author="Rafi Aziizi" w:date="2021-11-13T12:13:00Z">
        <w:r w:rsidR="004822D0">
          <w:t xml:space="preserve">, memperbaharui, maupun melihat profile </w:t>
        </w:r>
      </w:ins>
      <w:del w:id="8474"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w:t>
      </w:r>
      <w:ins w:id="8475" w:author="Rafi Aziizi" w:date="2021-11-14T10:13:00Z">
        <w:r w:rsidR="00ED47C8">
          <w:t>pada</w:t>
        </w:r>
        <w:r w:rsidR="00ED47C8" w:rsidRPr="005B28D5">
          <w:rPr>
            <w:lang w:val="id-ID"/>
          </w:rPr>
          <w:t xml:space="preserve"> </w:t>
        </w:r>
        <w:r w:rsidR="00ED47C8">
          <w:t>gambar dibawah ini :</w:t>
        </w:r>
      </w:ins>
      <w:del w:id="8476" w:author="Rafi Aziizi" w:date="2021-11-14T10:13:00Z">
        <w:r w:rsidDel="00ED47C8">
          <w:delText>pada</w:delText>
        </w:r>
        <w:r w:rsidRPr="005B28D5" w:rsidDel="00ED47C8">
          <w:rPr>
            <w:lang w:val="id-ID"/>
          </w:rPr>
          <w:delText xml:space="preserve"> Gambar</w:delText>
        </w:r>
        <w:r w:rsidR="00194DFD" w:rsidDel="00ED47C8">
          <w:delText xml:space="preserve"> 3.11</w:delText>
        </w:r>
      </w:del>
      <w:del w:id="8477" w:author="Rafi Aziizi" w:date="2021-11-12T10:48:00Z">
        <w:r w:rsidR="00194DFD" w:rsidDel="007C5FA9">
          <w:delText>.</w:delText>
        </w:r>
      </w:del>
    </w:p>
    <w:p w14:paraId="05D90BF8" w14:textId="72ACDF6A" w:rsidR="006A1DDD" w:rsidDel="007404DC" w:rsidRDefault="006A1DDD" w:rsidP="005B28D5">
      <w:pPr>
        <w:ind w:firstLine="426"/>
        <w:rPr>
          <w:ins w:id="8478" w:author="chaniaayulestari@outlook.com" w:date="2021-11-13T20:19:00Z"/>
          <w:del w:id="8479" w:author="Rafi Aziizi" w:date="2021-11-14T09:59:00Z"/>
        </w:rPr>
      </w:pPr>
    </w:p>
    <w:p w14:paraId="6D03D9CB" w14:textId="47C73D5A" w:rsidR="006A1DDD" w:rsidDel="007404DC" w:rsidRDefault="006A1DDD" w:rsidP="005B28D5">
      <w:pPr>
        <w:ind w:firstLine="426"/>
        <w:rPr>
          <w:ins w:id="8480" w:author="chaniaayulestari@outlook.com" w:date="2021-11-13T20:19:00Z"/>
          <w:del w:id="8481" w:author="Rafi Aziizi" w:date="2021-11-14T09:59:00Z"/>
        </w:rPr>
      </w:pPr>
    </w:p>
    <w:p w14:paraId="4189823B" w14:textId="5355F7C9" w:rsidR="006A1DDD" w:rsidDel="007404DC" w:rsidRDefault="006A1DDD" w:rsidP="005B28D5">
      <w:pPr>
        <w:ind w:firstLine="426"/>
        <w:rPr>
          <w:ins w:id="8482" w:author="chaniaayulestari@outlook.com" w:date="2021-11-13T20:19:00Z"/>
          <w:del w:id="8483" w:author="Rafi Aziizi" w:date="2021-11-14T09:59:00Z"/>
        </w:rPr>
      </w:pPr>
    </w:p>
    <w:p w14:paraId="240FB882" w14:textId="0A260894" w:rsidR="006A1DDD" w:rsidDel="007404DC" w:rsidRDefault="006A1DDD" w:rsidP="005B28D5">
      <w:pPr>
        <w:ind w:firstLine="426"/>
        <w:rPr>
          <w:ins w:id="8484" w:author="chaniaayulestari@outlook.com" w:date="2021-11-13T20:19:00Z"/>
          <w:del w:id="8485" w:author="Rafi Aziizi" w:date="2021-11-14T09:59:00Z"/>
        </w:rPr>
      </w:pPr>
    </w:p>
    <w:p w14:paraId="7023D5D4" w14:textId="29CF0B78" w:rsidR="006A1DDD" w:rsidDel="007404DC" w:rsidRDefault="006A1DDD" w:rsidP="005B28D5">
      <w:pPr>
        <w:ind w:firstLine="426"/>
        <w:rPr>
          <w:ins w:id="8486" w:author="chaniaayulestari@outlook.com" w:date="2021-11-13T20:19:00Z"/>
          <w:del w:id="8487" w:author="Rafi Aziizi" w:date="2021-11-14T09:59:00Z"/>
        </w:rPr>
      </w:pPr>
    </w:p>
    <w:p w14:paraId="06F7D257" w14:textId="6C4CFB9D" w:rsidR="006A1DDD" w:rsidDel="007404DC" w:rsidRDefault="006A1DDD" w:rsidP="005B28D5">
      <w:pPr>
        <w:ind w:firstLine="426"/>
        <w:rPr>
          <w:ins w:id="8488" w:author="chaniaayulestari@outlook.com" w:date="2021-11-13T20:19:00Z"/>
          <w:del w:id="8489" w:author="Rafi Aziizi" w:date="2021-11-14T09:59:00Z"/>
        </w:rPr>
      </w:pPr>
    </w:p>
    <w:p w14:paraId="605DB616" w14:textId="722DF35A" w:rsidR="006A1DDD" w:rsidDel="007404DC" w:rsidRDefault="006A1DDD" w:rsidP="005B28D5">
      <w:pPr>
        <w:ind w:firstLine="426"/>
        <w:rPr>
          <w:ins w:id="8490" w:author="chaniaayulestari@outlook.com" w:date="2021-11-14T02:13:00Z"/>
          <w:del w:id="8491" w:author="Rafi Aziizi" w:date="2021-11-14T09:59:00Z"/>
        </w:rPr>
      </w:pPr>
    </w:p>
    <w:p w14:paraId="67DDB5A9" w14:textId="77777777" w:rsidR="00936E48" w:rsidDel="007404DC" w:rsidRDefault="00936E48" w:rsidP="005B28D5">
      <w:pPr>
        <w:ind w:firstLine="426"/>
        <w:rPr>
          <w:ins w:id="8492" w:author="chaniaayulestari@outlook.com" w:date="2021-11-13T20:19:00Z"/>
          <w:del w:id="8493" w:author="Rafi Aziizi" w:date="2021-11-14T09:59:00Z"/>
        </w:rPr>
      </w:pPr>
    </w:p>
    <w:p w14:paraId="7AECB7DB" w14:textId="66563C46" w:rsidR="006A1DDD" w:rsidDel="007404DC" w:rsidRDefault="006A1DDD" w:rsidP="005B28D5">
      <w:pPr>
        <w:ind w:firstLine="426"/>
        <w:rPr>
          <w:ins w:id="8494" w:author="chaniaayulestari@outlook.com" w:date="2021-11-13T20:20:00Z"/>
          <w:del w:id="8495" w:author="Rafi Aziizi" w:date="2021-11-14T09:59:00Z"/>
        </w:rPr>
      </w:pPr>
    </w:p>
    <w:p w14:paraId="1553430B" w14:textId="363FA8E8" w:rsidR="006A1DDD" w:rsidDel="007404DC" w:rsidRDefault="006A1DDD" w:rsidP="005B28D5">
      <w:pPr>
        <w:ind w:firstLine="426"/>
        <w:rPr>
          <w:ins w:id="8496" w:author="chaniaayulestari@outlook.com" w:date="2021-11-13T20:20:00Z"/>
          <w:del w:id="8497" w:author="Rafi Aziizi" w:date="2021-11-14T09:59:00Z"/>
        </w:rPr>
      </w:pPr>
    </w:p>
    <w:p w14:paraId="433F90B1" w14:textId="77777777" w:rsidR="006A1DDD" w:rsidRPr="00194DFD" w:rsidDel="007404DC" w:rsidRDefault="006A1DDD" w:rsidP="005B28D5">
      <w:pPr>
        <w:ind w:firstLine="426"/>
        <w:rPr>
          <w:ins w:id="8498" w:author="chaniaayulestari@outlook.com" w:date="2021-11-13T20:19:00Z"/>
          <w:del w:id="8499" w:author="Rafi Aziizi" w:date="2021-11-14T09:59:00Z"/>
        </w:rPr>
      </w:pPr>
    </w:p>
    <w:p w14:paraId="6A0DE143" w14:textId="6F3E26C5" w:rsidR="005B28D5" w:rsidDel="007C5FA9" w:rsidRDefault="005B28D5">
      <w:pPr>
        <w:rPr>
          <w:del w:id="8500" w:author="Rafi Aziizi" w:date="2021-11-12T10:48:00Z"/>
          <w:lang w:val="id-ID"/>
        </w:rPr>
        <w:pPrChange w:id="8501" w:author="Rafi Aziizi" w:date="2021-11-14T09:59:00Z">
          <w:pPr>
            <w:ind w:left="66"/>
          </w:pPr>
        </w:pPrChange>
      </w:pPr>
    </w:p>
    <w:p w14:paraId="4AC535D6" w14:textId="3E62568B" w:rsidR="00194DFD" w:rsidDel="007C5FA9" w:rsidRDefault="00194DFD">
      <w:pPr>
        <w:rPr>
          <w:del w:id="8502" w:author="Rafi Aziizi" w:date="2021-11-12T10:48:00Z"/>
          <w:lang w:val="id-ID"/>
        </w:rPr>
        <w:pPrChange w:id="8503" w:author="Rafi Aziizi" w:date="2021-11-14T09:59:00Z">
          <w:pPr>
            <w:ind w:left="66"/>
          </w:pPr>
        </w:pPrChange>
      </w:pPr>
    </w:p>
    <w:p w14:paraId="7EE36F90" w14:textId="5D9ED974" w:rsidR="00194DFD" w:rsidDel="007C5FA9" w:rsidRDefault="00194DFD">
      <w:pPr>
        <w:rPr>
          <w:del w:id="8504" w:author="Rafi Aziizi" w:date="2021-11-12T10:48:00Z"/>
          <w:lang w:val="id-ID"/>
        </w:rPr>
        <w:pPrChange w:id="8505" w:author="Rafi Aziizi" w:date="2021-11-14T09:59:00Z">
          <w:pPr>
            <w:ind w:left="66"/>
          </w:pPr>
        </w:pPrChange>
      </w:pPr>
    </w:p>
    <w:p w14:paraId="7244AF3F" w14:textId="32091181" w:rsidR="00194DFD" w:rsidDel="007C5FA9" w:rsidRDefault="00194DFD">
      <w:pPr>
        <w:rPr>
          <w:del w:id="8506" w:author="Rafi Aziizi" w:date="2021-11-12T10:48:00Z"/>
          <w:lang w:val="id-ID"/>
        </w:rPr>
        <w:pPrChange w:id="8507" w:author="Rafi Aziizi" w:date="2021-11-14T09:59:00Z">
          <w:pPr>
            <w:ind w:left="66"/>
          </w:pPr>
        </w:pPrChange>
      </w:pPr>
    </w:p>
    <w:p w14:paraId="456E347B" w14:textId="2FE032BE" w:rsidR="00194DFD" w:rsidRDefault="00194DFD">
      <w:pPr>
        <w:rPr>
          <w:lang w:val="id-ID"/>
        </w:rPr>
        <w:pPrChange w:id="8508" w:author="Rafi Aziizi" w:date="2021-11-14T09:59:00Z">
          <w:pPr>
            <w:ind w:left="66"/>
          </w:pPr>
        </w:pPrChange>
      </w:pPr>
    </w:p>
    <w:p w14:paraId="30500D0D" w14:textId="69956FE6" w:rsidR="00FF5489" w:rsidRDefault="000749AF" w:rsidP="002040D9">
      <w:pPr>
        <w:pStyle w:val="ListParagraph"/>
        <w:numPr>
          <w:ilvl w:val="0"/>
          <w:numId w:val="117"/>
        </w:numPr>
        <w:ind w:left="426"/>
        <w:rPr>
          <w:ins w:id="8509" w:author="chaniaayulestari@outlook.com" w:date="2021-11-13T15:47:00Z"/>
          <w:b/>
          <w:bCs/>
        </w:rPr>
      </w:pPr>
      <w:ins w:id="8510" w:author="chaniaayulestari@outlook.com" w:date="2021-11-13T15:47:00Z">
        <w:del w:id="8511" w:author="Rafi Aziizi" w:date="2021-11-13T18:24:00Z">
          <w:r w:rsidDel="000D70CD">
            <w:rPr>
              <w:noProof/>
            </w:rPr>
            <w:drawing>
              <wp:inline distT="0" distB="0" distL="0" distR="0" wp14:anchorId="24CA25C8" wp14:editId="6CF746A7">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8512" w:author="Rafi Aziizi" w:date="2021-11-13T11:31:00Z">
        <w:r w:rsidR="00FF5489" w:rsidRPr="002040D9">
          <w:rPr>
            <w:b/>
            <w:bCs/>
            <w:noProof/>
            <w:rPrChange w:id="8513" w:author="chaniaayulestari@outlook.com" w:date="2021-11-13T15:20:00Z">
              <w:rPr>
                <w:noProof/>
              </w:rPr>
            </w:rPrChange>
          </w:rPr>
          <w:t xml:space="preserve">Lihat </w:t>
        </w:r>
      </w:ins>
      <w:ins w:id="8514" w:author="Rafi Aziizi" w:date="2021-11-13T11:32:00Z">
        <w:r w:rsidR="00FF5489" w:rsidRPr="002040D9">
          <w:rPr>
            <w:b/>
            <w:bCs/>
            <w:noProof/>
            <w:rPrChange w:id="8515" w:author="chaniaayulestari@outlook.com" w:date="2021-11-13T15:20:00Z">
              <w:rPr>
                <w:noProof/>
              </w:rPr>
            </w:rPrChange>
          </w:rPr>
          <w:t>Guru</w:t>
        </w:r>
      </w:ins>
    </w:p>
    <w:p w14:paraId="3B69460A" w14:textId="77777777" w:rsidR="006A1DDD" w:rsidRDefault="000D70CD">
      <w:pPr>
        <w:keepNext/>
        <w:ind w:left="66"/>
        <w:rPr>
          <w:ins w:id="8516" w:author="chaniaayulestari@outlook.com" w:date="2021-11-13T20:20:00Z"/>
        </w:rPr>
      </w:pPr>
      <w:ins w:id="8517" w:author="Rafi Aziizi" w:date="2021-11-13T18:24:00Z">
        <w:r>
          <w:rPr>
            <w:noProof/>
          </w:rPr>
          <w:lastRenderedPageBreak/>
          <w:drawing>
            <wp:inline distT="0" distB="0" distL="0" distR="0" wp14:anchorId="69E30AEB" wp14:editId="655E783D">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1327113F" w14:textId="71BCAAD9" w:rsidR="000749AF" w:rsidRDefault="006A1DDD">
      <w:pPr>
        <w:pStyle w:val="Caption"/>
        <w:jc w:val="center"/>
        <w:rPr>
          <w:ins w:id="8518" w:author="chaniaayulestari@outlook.com" w:date="2021-11-13T16:08:00Z"/>
        </w:rPr>
        <w:pPrChange w:id="8519" w:author="chaniaayulestari@outlook.com" w:date="2021-11-13T20:20:00Z">
          <w:pPr>
            <w:keepNext/>
            <w:ind w:left="66"/>
          </w:pPr>
        </w:pPrChange>
      </w:pPr>
      <w:bookmarkStart w:id="8520" w:name="_Toc87894980"/>
      <w:ins w:id="8521" w:author="chaniaayulestari@outlook.com" w:date="2021-11-13T20:20:00Z">
        <w:r>
          <w:t xml:space="preserve">Gambar 3. </w:t>
        </w:r>
        <w:r>
          <w:fldChar w:fldCharType="begin"/>
        </w:r>
        <w:r>
          <w:instrText xml:space="preserve"> SEQ Gambar___3. \* ARABIC </w:instrText>
        </w:r>
      </w:ins>
      <w:r>
        <w:fldChar w:fldCharType="separate"/>
      </w:r>
      <w:ins w:id="8522" w:author="Rafi Aziizi" w:date="2021-11-15T16:05:00Z">
        <w:r w:rsidR="00BF7B94">
          <w:rPr>
            <w:noProof/>
          </w:rPr>
          <w:t>16</w:t>
        </w:r>
      </w:ins>
      <w:ins w:id="8523" w:author="chaniaayulestari@outlook.com" w:date="2021-11-13T21:25:00Z">
        <w:del w:id="8524" w:author="Rafi Aziizi" w:date="2021-11-14T09:53:00Z">
          <w:r w:rsidR="00B46735" w:rsidDel="00590A19">
            <w:rPr>
              <w:noProof/>
            </w:rPr>
            <w:delText>14</w:delText>
          </w:r>
        </w:del>
      </w:ins>
      <w:ins w:id="8525" w:author="chaniaayulestari@outlook.com" w:date="2021-11-13T20:20:00Z">
        <w:r>
          <w:fldChar w:fldCharType="end"/>
        </w:r>
        <w:r>
          <w:t xml:space="preserve"> </w:t>
        </w:r>
        <w:r w:rsidRPr="00DE06DE">
          <w:t>Sequence Diagra</w:t>
        </w:r>
        <w:r>
          <w:t>m Lihat Data Guru</w:t>
        </w:r>
      </w:ins>
      <w:bookmarkEnd w:id="8520"/>
    </w:p>
    <w:p w14:paraId="4EB3CC0E" w14:textId="43AC1375" w:rsidR="000749AF" w:rsidDel="000D70CD" w:rsidRDefault="000749AF" w:rsidP="000749AF">
      <w:pPr>
        <w:keepNext/>
        <w:ind w:left="66"/>
        <w:rPr>
          <w:ins w:id="8526" w:author="chaniaayulestari@outlook.com" w:date="2021-11-13T16:08:00Z"/>
          <w:del w:id="8527" w:author="Rafi Aziizi" w:date="2021-11-13T18:24:00Z"/>
        </w:rPr>
      </w:pPr>
    </w:p>
    <w:p w14:paraId="66B2D05A" w14:textId="3B733D5B" w:rsidR="000749AF" w:rsidDel="000D70CD" w:rsidRDefault="000749AF" w:rsidP="000749AF">
      <w:pPr>
        <w:keepNext/>
        <w:ind w:left="66"/>
        <w:rPr>
          <w:ins w:id="8528" w:author="chaniaayulestari@outlook.com" w:date="2021-11-13T16:08:00Z"/>
          <w:del w:id="8529" w:author="Rafi Aziizi" w:date="2021-11-13T18:24:00Z"/>
        </w:rPr>
      </w:pPr>
    </w:p>
    <w:p w14:paraId="33A81937" w14:textId="4F059B55" w:rsidR="000749AF" w:rsidDel="000D70CD" w:rsidRDefault="000749AF" w:rsidP="000749AF">
      <w:pPr>
        <w:keepNext/>
        <w:ind w:left="66"/>
        <w:rPr>
          <w:ins w:id="8530" w:author="chaniaayulestari@outlook.com" w:date="2021-11-13T16:08:00Z"/>
          <w:del w:id="8531" w:author="Rafi Aziizi" w:date="2021-11-13T18:24:00Z"/>
        </w:rPr>
      </w:pPr>
    </w:p>
    <w:p w14:paraId="64AD3A94" w14:textId="2524EC77" w:rsidR="000749AF" w:rsidDel="000D70CD" w:rsidRDefault="000749AF" w:rsidP="000749AF">
      <w:pPr>
        <w:keepNext/>
        <w:ind w:left="66"/>
        <w:rPr>
          <w:ins w:id="8532" w:author="chaniaayulestari@outlook.com" w:date="2021-11-13T16:08:00Z"/>
          <w:del w:id="8533" w:author="Rafi Aziizi" w:date="2021-11-13T18:24:00Z"/>
        </w:rPr>
      </w:pPr>
    </w:p>
    <w:p w14:paraId="62CFBD8B" w14:textId="149049E1" w:rsidR="000749AF" w:rsidDel="000D70CD" w:rsidRDefault="000749AF" w:rsidP="000749AF">
      <w:pPr>
        <w:keepNext/>
        <w:ind w:left="66"/>
        <w:rPr>
          <w:ins w:id="8534" w:author="chaniaayulestari@outlook.com" w:date="2021-11-13T16:08:00Z"/>
          <w:del w:id="8535" w:author="Rafi Aziizi" w:date="2021-11-13T18:24:00Z"/>
        </w:rPr>
      </w:pPr>
    </w:p>
    <w:p w14:paraId="6FFEAB2F" w14:textId="7E6EFC80" w:rsidR="000749AF" w:rsidDel="000D70CD" w:rsidRDefault="000749AF" w:rsidP="000749AF">
      <w:pPr>
        <w:keepNext/>
        <w:ind w:left="66"/>
        <w:rPr>
          <w:ins w:id="8536" w:author="chaniaayulestari@outlook.com" w:date="2021-11-13T16:08:00Z"/>
          <w:del w:id="8537" w:author="Rafi Aziizi" w:date="2021-11-13T18:24:00Z"/>
        </w:rPr>
      </w:pPr>
    </w:p>
    <w:p w14:paraId="703819F0" w14:textId="02D9AA72" w:rsidR="000749AF" w:rsidDel="000D70CD" w:rsidRDefault="000749AF" w:rsidP="000749AF">
      <w:pPr>
        <w:keepNext/>
        <w:ind w:left="66"/>
        <w:rPr>
          <w:ins w:id="8538" w:author="chaniaayulestari@outlook.com" w:date="2021-11-13T16:08:00Z"/>
          <w:del w:id="8539" w:author="Rafi Aziizi" w:date="2021-11-13T18:24:00Z"/>
        </w:rPr>
      </w:pPr>
    </w:p>
    <w:p w14:paraId="6C979AF0" w14:textId="736C9946" w:rsidR="000749AF" w:rsidDel="000D70CD" w:rsidRDefault="000749AF" w:rsidP="000749AF">
      <w:pPr>
        <w:keepNext/>
        <w:ind w:left="66"/>
        <w:rPr>
          <w:ins w:id="8540" w:author="chaniaayulestari@outlook.com" w:date="2021-11-13T16:08:00Z"/>
          <w:del w:id="8541" w:author="Rafi Aziizi" w:date="2021-11-13T18:24:00Z"/>
        </w:rPr>
      </w:pPr>
    </w:p>
    <w:p w14:paraId="56A28F24" w14:textId="284105AC" w:rsidR="000749AF" w:rsidDel="000D70CD" w:rsidRDefault="000749AF" w:rsidP="000749AF">
      <w:pPr>
        <w:keepNext/>
        <w:ind w:left="66"/>
        <w:rPr>
          <w:ins w:id="8542" w:author="chaniaayulestari@outlook.com" w:date="2021-11-13T16:08:00Z"/>
          <w:del w:id="8543" w:author="Rafi Aziizi" w:date="2021-11-13T18:24:00Z"/>
        </w:rPr>
      </w:pPr>
    </w:p>
    <w:p w14:paraId="4B6C796C" w14:textId="61836FF9" w:rsidR="000749AF" w:rsidDel="000D70CD" w:rsidRDefault="000749AF" w:rsidP="000749AF">
      <w:pPr>
        <w:keepNext/>
        <w:ind w:left="66"/>
        <w:rPr>
          <w:ins w:id="8544" w:author="chaniaayulestari@outlook.com" w:date="2021-11-13T16:08:00Z"/>
          <w:del w:id="8545" w:author="Rafi Aziizi" w:date="2021-11-13T18:24:00Z"/>
        </w:rPr>
      </w:pPr>
    </w:p>
    <w:p w14:paraId="76E69730" w14:textId="0A6B9128" w:rsidR="000749AF" w:rsidDel="000D70CD" w:rsidRDefault="000749AF" w:rsidP="000749AF">
      <w:pPr>
        <w:keepNext/>
        <w:ind w:left="66"/>
        <w:rPr>
          <w:ins w:id="8546" w:author="chaniaayulestari@outlook.com" w:date="2021-11-13T16:08:00Z"/>
          <w:del w:id="8547" w:author="Rafi Aziizi" w:date="2021-11-13T18:24:00Z"/>
        </w:rPr>
      </w:pPr>
    </w:p>
    <w:p w14:paraId="7B5D020A" w14:textId="5BAC5C02" w:rsidR="000749AF" w:rsidDel="000D70CD" w:rsidRDefault="000749AF">
      <w:pPr>
        <w:keepNext/>
        <w:ind w:left="66"/>
        <w:rPr>
          <w:ins w:id="8548" w:author="chaniaayulestari@outlook.com" w:date="2021-11-13T16:07:00Z"/>
          <w:del w:id="8549" w:author="Rafi Aziizi" w:date="2021-11-13T18:24:00Z"/>
        </w:rPr>
        <w:pPrChange w:id="8550" w:author="chaniaayulestari@outlook.com" w:date="2021-11-13T16:07:00Z">
          <w:pPr>
            <w:ind w:left="66"/>
          </w:pPr>
        </w:pPrChange>
      </w:pPr>
    </w:p>
    <w:p w14:paraId="24AF754A" w14:textId="375C1641" w:rsidR="00642D81" w:rsidRPr="00642D81" w:rsidDel="006A1DDD" w:rsidRDefault="00642D81">
      <w:pPr>
        <w:pStyle w:val="Caption"/>
        <w:jc w:val="center"/>
        <w:rPr>
          <w:ins w:id="8551" w:author="Rafi Aziizi" w:date="2021-11-13T11:31:00Z"/>
          <w:del w:id="8552" w:author="chaniaayulestari@outlook.com" w:date="2021-11-13T20:20:00Z"/>
          <w:b/>
          <w:bCs/>
          <w:rPrChange w:id="8553" w:author="chaniaayulestari@outlook.com" w:date="2021-11-13T15:47:00Z">
            <w:rPr>
              <w:ins w:id="8554" w:author="Rafi Aziizi" w:date="2021-11-13T11:31:00Z"/>
              <w:del w:id="8555" w:author="chaniaayulestari@outlook.com" w:date="2021-11-13T20:20:00Z"/>
            </w:rPr>
          </w:rPrChange>
        </w:rPr>
        <w:pPrChange w:id="8556" w:author="chaniaayulestari@outlook.com" w:date="2021-11-13T16:07:00Z">
          <w:pPr>
            <w:pStyle w:val="ListParagraph"/>
            <w:numPr>
              <w:numId w:val="117"/>
            </w:numPr>
            <w:ind w:hanging="360"/>
          </w:pPr>
        </w:pPrChange>
      </w:pPr>
    </w:p>
    <w:p w14:paraId="0A118291" w14:textId="6283197E" w:rsidR="00FF5489" w:rsidRDefault="000749AF" w:rsidP="002040D9">
      <w:pPr>
        <w:pStyle w:val="ListParagraph"/>
        <w:numPr>
          <w:ilvl w:val="0"/>
          <w:numId w:val="117"/>
        </w:numPr>
        <w:ind w:left="426"/>
        <w:rPr>
          <w:ins w:id="8557" w:author="chaniaayulestari@outlook.com" w:date="2021-11-13T15:47:00Z"/>
          <w:b/>
          <w:bCs/>
        </w:rPr>
      </w:pPr>
      <w:ins w:id="8558" w:author="chaniaayulestari@outlook.com" w:date="2021-11-13T16:07:00Z">
        <w:del w:id="8559" w:author="Rafi Aziizi" w:date="2021-11-13T18:24:00Z">
          <w:r w:rsidDel="000D70CD">
            <w:rPr>
              <w:noProof/>
            </w:rPr>
            <w:drawing>
              <wp:inline distT="0" distB="0" distL="0" distR="0" wp14:anchorId="4D256BBD" wp14:editId="7437BADC">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ins w:id="8560" w:author="Rafi Aziizi" w:date="2021-11-13T11:31:00Z">
        <w:r w:rsidR="00FF5489" w:rsidRPr="002040D9">
          <w:rPr>
            <w:b/>
            <w:bCs/>
            <w:rPrChange w:id="8561" w:author="chaniaayulestari@outlook.com" w:date="2021-11-13T15:20:00Z">
              <w:rPr/>
            </w:rPrChange>
          </w:rPr>
          <w:t xml:space="preserve">Hapus </w:t>
        </w:r>
      </w:ins>
      <w:ins w:id="8562" w:author="Rafi Aziizi" w:date="2021-11-13T11:32:00Z">
        <w:r w:rsidR="00FF5489" w:rsidRPr="002040D9">
          <w:rPr>
            <w:b/>
            <w:bCs/>
            <w:rPrChange w:id="8563" w:author="chaniaayulestari@outlook.com" w:date="2021-11-13T15:20:00Z">
              <w:rPr/>
            </w:rPrChange>
          </w:rPr>
          <w:t>Guru</w:t>
        </w:r>
      </w:ins>
    </w:p>
    <w:p w14:paraId="76F4A515" w14:textId="77777777" w:rsidR="006A1DDD" w:rsidRDefault="000D70CD">
      <w:pPr>
        <w:keepNext/>
        <w:rPr>
          <w:ins w:id="8564" w:author="chaniaayulestari@outlook.com" w:date="2021-11-13T20:20:00Z"/>
        </w:rPr>
        <w:pPrChange w:id="8565" w:author="chaniaayulestari@outlook.com" w:date="2021-11-13T20:20:00Z">
          <w:pPr/>
        </w:pPrChange>
      </w:pPr>
      <w:ins w:id="8566" w:author="Rafi Aziizi" w:date="2021-11-13T18:24:00Z">
        <w:r>
          <w:rPr>
            <w:noProof/>
          </w:rPr>
          <w:drawing>
            <wp:inline distT="0" distB="0" distL="0" distR="0" wp14:anchorId="61B750BD" wp14:editId="1908900C">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3AE793B5" w14:textId="53FD1F78" w:rsidR="000749AF" w:rsidDel="007404DC" w:rsidRDefault="006A1DDD">
      <w:pPr>
        <w:pStyle w:val="Caption"/>
        <w:jc w:val="center"/>
        <w:rPr>
          <w:ins w:id="8567" w:author="chaniaayulestari@outlook.com" w:date="2021-11-13T16:07:00Z"/>
          <w:del w:id="8568" w:author="Rafi Aziizi" w:date="2021-11-14T09:59:00Z"/>
          <w:b/>
          <w:bCs/>
        </w:rPr>
        <w:pPrChange w:id="8569" w:author="chaniaayulestari@outlook.com" w:date="2021-11-13T20:21:00Z">
          <w:pPr>
            <w:pStyle w:val="ListParagraph"/>
            <w:ind w:left="426"/>
          </w:pPr>
        </w:pPrChange>
      </w:pPr>
      <w:bookmarkStart w:id="8570" w:name="_Toc87894981"/>
      <w:ins w:id="8571" w:author="chaniaayulestari@outlook.com" w:date="2021-11-13T20:20:00Z">
        <w:r>
          <w:t xml:space="preserve">Gambar 3. </w:t>
        </w:r>
        <w:r>
          <w:fldChar w:fldCharType="begin"/>
        </w:r>
        <w:r>
          <w:instrText xml:space="preserve"> SEQ Gambar___3. \* ARABIC </w:instrText>
        </w:r>
      </w:ins>
      <w:r>
        <w:fldChar w:fldCharType="separate"/>
      </w:r>
      <w:ins w:id="8572" w:author="Rafi Aziizi" w:date="2021-11-15T16:05:00Z">
        <w:r w:rsidR="00BF7B94">
          <w:rPr>
            <w:noProof/>
          </w:rPr>
          <w:t>17</w:t>
        </w:r>
      </w:ins>
      <w:ins w:id="8573" w:author="chaniaayulestari@outlook.com" w:date="2021-11-13T21:25:00Z">
        <w:del w:id="8574" w:author="Rafi Aziizi" w:date="2021-11-14T09:53:00Z">
          <w:r w:rsidR="00B46735" w:rsidDel="00590A19">
            <w:rPr>
              <w:noProof/>
            </w:rPr>
            <w:delText>15</w:delText>
          </w:r>
        </w:del>
      </w:ins>
      <w:ins w:id="8575" w:author="chaniaayulestari@outlook.com" w:date="2021-11-13T20:20:00Z">
        <w:r>
          <w:fldChar w:fldCharType="end"/>
        </w:r>
        <w:r>
          <w:t xml:space="preserve"> </w:t>
        </w:r>
        <w:r w:rsidRPr="007579B8">
          <w:t xml:space="preserve">Sequence Diagram </w:t>
        </w:r>
        <w:r>
          <w:t>Hapus Data Guru</w:t>
        </w:r>
      </w:ins>
      <w:bookmarkEnd w:id="8570"/>
    </w:p>
    <w:p w14:paraId="488040DA" w14:textId="3B90A573" w:rsidR="000749AF" w:rsidDel="006A1DDD" w:rsidRDefault="000749AF">
      <w:pPr>
        <w:rPr>
          <w:del w:id="8576" w:author="Rafi Aziizi" w:date="2021-11-13T18:24:00Z"/>
          <w:b/>
          <w:bCs/>
        </w:rPr>
      </w:pPr>
    </w:p>
    <w:p w14:paraId="372802CC" w14:textId="150013AB" w:rsidR="006A1DDD" w:rsidDel="007404DC" w:rsidRDefault="006A1DDD" w:rsidP="00642D81">
      <w:pPr>
        <w:pStyle w:val="ListParagraph"/>
        <w:ind w:left="426"/>
        <w:rPr>
          <w:ins w:id="8577" w:author="chaniaayulestari@outlook.com" w:date="2021-11-13T20:21:00Z"/>
          <w:del w:id="8578" w:author="Rafi Aziizi" w:date="2021-11-14T09:59:00Z"/>
          <w:b/>
          <w:bCs/>
        </w:rPr>
      </w:pPr>
    </w:p>
    <w:p w14:paraId="3EFF4C81" w14:textId="6326D258" w:rsidR="006A1DDD" w:rsidDel="007404DC" w:rsidRDefault="006A1DDD" w:rsidP="00642D81">
      <w:pPr>
        <w:pStyle w:val="ListParagraph"/>
        <w:ind w:left="426"/>
        <w:rPr>
          <w:ins w:id="8579" w:author="chaniaayulestari@outlook.com" w:date="2021-11-13T20:21:00Z"/>
          <w:del w:id="8580" w:author="Rafi Aziizi" w:date="2021-11-14T09:59:00Z"/>
          <w:b/>
          <w:bCs/>
        </w:rPr>
      </w:pPr>
    </w:p>
    <w:p w14:paraId="63605FDF" w14:textId="034AC90E" w:rsidR="006A1DDD" w:rsidDel="007404DC" w:rsidRDefault="006A1DDD" w:rsidP="00642D81">
      <w:pPr>
        <w:pStyle w:val="ListParagraph"/>
        <w:ind w:left="426"/>
        <w:rPr>
          <w:ins w:id="8581" w:author="chaniaayulestari@outlook.com" w:date="2021-11-13T20:21:00Z"/>
          <w:del w:id="8582" w:author="Rafi Aziizi" w:date="2021-11-14T09:59:00Z"/>
          <w:b/>
          <w:bCs/>
        </w:rPr>
      </w:pPr>
    </w:p>
    <w:p w14:paraId="670FC5CC" w14:textId="77777777" w:rsidR="006A1DDD" w:rsidDel="007404DC" w:rsidRDefault="006A1DDD" w:rsidP="00642D81">
      <w:pPr>
        <w:pStyle w:val="ListParagraph"/>
        <w:ind w:left="426"/>
        <w:rPr>
          <w:ins w:id="8583" w:author="chaniaayulestari@outlook.com" w:date="2021-11-13T20:21:00Z"/>
          <w:del w:id="8584" w:author="Rafi Aziizi" w:date="2021-11-14T09:59:00Z"/>
          <w:b/>
          <w:bCs/>
        </w:rPr>
      </w:pPr>
    </w:p>
    <w:p w14:paraId="13DF8CD8" w14:textId="49EDEE46" w:rsidR="00642D81" w:rsidRPr="000D70CD" w:rsidDel="000D70CD" w:rsidRDefault="00642D81">
      <w:pPr>
        <w:rPr>
          <w:ins w:id="8585" w:author="chaniaayulestari@outlook.com" w:date="2021-11-13T16:09:00Z"/>
          <w:del w:id="8586" w:author="Rafi Aziizi" w:date="2021-11-13T18:24:00Z"/>
          <w:b/>
          <w:bCs/>
          <w:rPrChange w:id="8587" w:author="Rafi Aziizi" w:date="2021-11-13T18:24:00Z">
            <w:rPr>
              <w:ins w:id="8588" w:author="chaniaayulestari@outlook.com" w:date="2021-11-13T16:09:00Z"/>
              <w:del w:id="8589" w:author="Rafi Aziizi" w:date="2021-11-13T18:24:00Z"/>
            </w:rPr>
          </w:rPrChange>
        </w:rPr>
        <w:pPrChange w:id="8590" w:author="Rafi Aziizi" w:date="2021-11-13T18:24:00Z">
          <w:pPr>
            <w:pStyle w:val="ListParagraph"/>
            <w:ind w:left="426"/>
          </w:pPr>
        </w:pPrChange>
      </w:pPr>
    </w:p>
    <w:p w14:paraId="42AB2E22" w14:textId="47DAD523" w:rsidR="000749AF" w:rsidDel="000D70CD" w:rsidRDefault="000749AF">
      <w:pPr>
        <w:rPr>
          <w:ins w:id="8591" w:author="chaniaayulestari@outlook.com" w:date="2021-11-13T16:09:00Z"/>
          <w:del w:id="8592" w:author="Rafi Aziizi" w:date="2021-11-13T18:24:00Z"/>
        </w:rPr>
        <w:pPrChange w:id="8593" w:author="Rafi Aziizi" w:date="2021-11-13T18:24:00Z">
          <w:pPr>
            <w:pStyle w:val="ListParagraph"/>
            <w:ind w:left="426"/>
          </w:pPr>
        </w:pPrChange>
      </w:pPr>
    </w:p>
    <w:p w14:paraId="3B441D5D" w14:textId="312F7429" w:rsidR="000749AF" w:rsidDel="000D70CD" w:rsidRDefault="000749AF">
      <w:pPr>
        <w:rPr>
          <w:ins w:id="8594" w:author="chaniaayulestari@outlook.com" w:date="2021-11-13T16:09:00Z"/>
          <w:del w:id="8595" w:author="Rafi Aziizi" w:date="2021-11-13T18:24:00Z"/>
        </w:rPr>
        <w:pPrChange w:id="8596" w:author="Rafi Aziizi" w:date="2021-11-13T18:24:00Z">
          <w:pPr>
            <w:pStyle w:val="ListParagraph"/>
            <w:ind w:left="426"/>
          </w:pPr>
        </w:pPrChange>
      </w:pPr>
    </w:p>
    <w:p w14:paraId="5F665AA7" w14:textId="04881793" w:rsidR="000749AF" w:rsidDel="000D70CD" w:rsidRDefault="000749AF">
      <w:pPr>
        <w:rPr>
          <w:ins w:id="8597" w:author="chaniaayulestari@outlook.com" w:date="2021-11-13T16:09:00Z"/>
          <w:del w:id="8598" w:author="Rafi Aziizi" w:date="2021-11-13T18:24:00Z"/>
        </w:rPr>
        <w:pPrChange w:id="8599" w:author="Rafi Aziizi" w:date="2021-11-13T18:24:00Z">
          <w:pPr>
            <w:pStyle w:val="ListParagraph"/>
            <w:ind w:left="426"/>
          </w:pPr>
        </w:pPrChange>
      </w:pPr>
    </w:p>
    <w:p w14:paraId="38698EF0" w14:textId="73FD0B3C" w:rsidR="000749AF" w:rsidDel="000D70CD" w:rsidRDefault="000749AF">
      <w:pPr>
        <w:rPr>
          <w:ins w:id="8600" w:author="chaniaayulestari@outlook.com" w:date="2021-11-13T16:09:00Z"/>
          <w:del w:id="8601" w:author="Rafi Aziizi" w:date="2021-11-13T18:24:00Z"/>
        </w:rPr>
        <w:pPrChange w:id="8602" w:author="Rafi Aziizi" w:date="2021-11-13T18:24:00Z">
          <w:pPr>
            <w:pStyle w:val="ListParagraph"/>
            <w:ind w:left="426"/>
          </w:pPr>
        </w:pPrChange>
      </w:pPr>
    </w:p>
    <w:p w14:paraId="645B56AA" w14:textId="4DA4FCC6" w:rsidR="000749AF" w:rsidDel="000D70CD" w:rsidRDefault="000749AF">
      <w:pPr>
        <w:rPr>
          <w:ins w:id="8603" w:author="chaniaayulestari@outlook.com" w:date="2021-11-13T16:09:00Z"/>
          <w:del w:id="8604" w:author="Rafi Aziizi" w:date="2021-11-13T18:24:00Z"/>
        </w:rPr>
        <w:pPrChange w:id="8605" w:author="Rafi Aziizi" w:date="2021-11-13T18:24:00Z">
          <w:pPr>
            <w:pStyle w:val="ListParagraph"/>
            <w:ind w:left="426"/>
          </w:pPr>
        </w:pPrChange>
      </w:pPr>
    </w:p>
    <w:p w14:paraId="0D8221A7" w14:textId="4D821B0F" w:rsidR="000749AF" w:rsidDel="000D70CD" w:rsidRDefault="000749AF">
      <w:pPr>
        <w:rPr>
          <w:ins w:id="8606" w:author="chaniaayulestari@outlook.com" w:date="2021-11-13T16:09:00Z"/>
          <w:del w:id="8607" w:author="Rafi Aziizi" w:date="2021-11-13T18:24:00Z"/>
        </w:rPr>
        <w:pPrChange w:id="8608" w:author="Rafi Aziizi" w:date="2021-11-13T18:24:00Z">
          <w:pPr>
            <w:pStyle w:val="ListParagraph"/>
            <w:ind w:left="426"/>
          </w:pPr>
        </w:pPrChange>
      </w:pPr>
    </w:p>
    <w:p w14:paraId="5EF44C37" w14:textId="77777777" w:rsidR="000749AF" w:rsidRPr="002040D9" w:rsidRDefault="000749AF">
      <w:pPr>
        <w:pStyle w:val="Caption"/>
        <w:jc w:val="center"/>
        <w:rPr>
          <w:ins w:id="8609" w:author="Rafi Aziizi" w:date="2021-11-13T11:31:00Z"/>
        </w:rPr>
        <w:pPrChange w:id="8610" w:author="Rafi Aziizi" w:date="2021-11-14T09:59:00Z">
          <w:pPr>
            <w:pStyle w:val="ListParagraph"/>
            <w:numPr>
              <w:numId w:val="117"/>
            </w:numPr>
            <w:ind w:hanging="360"/>
          </w:pPr>
        </w:pPrChange>
      </w:pPr>
    </w:p>
    <w:p w14:paraId="7854D9D1" w14:textId="77777777" w:rsidR="006A1DDD" w:rsidRDefault="00B81365" w:rsidP="006A1DDD">
      <w:pPr>
        <w:pStyle w:val="ListParagraph"/>
        <w:numPr>
          <w:ilvl w:val="0"/>
          <w:numId w:val="117"/>
        </w:numPr>
        <w:ind w:left="426"/>
        <w:rPr>
          <w:ins w:id="8611" w:author="chaniaayulestari@outlook.com" w:date="2021-11-13T20:22:00Z"/>
          <w:b/>
          <w:bCs/>
        </w:rPr>
      </w:pPr>
      <w:ins w:id="8612" w:author="chaniaayulestari@outlook.com" w:date="2021-11-13T16:10:00Z">
        <w:del w:id="8613" w:author="Rafi Aziizi" w:date="2021-11-13T18:24:00Z">
          <w:r w:rsidDel="000D70CD">
            <w:rPr>
              <w:noProof/>
            </w:rPr>
            <w:drawing>
              <wp:inline distT="0" distB="0" distL="0" distR="0" wp14:anchorId="2119971C" wp14:editId="788AD53A">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8614" w:author="Rafi Aziizi" w:date="2021-11-13T11:31:00Z">
        <w:r w:rsidR="00FF5489" w:rsidRPr="002040D9">
          <w:rPr>
            <w:b/>
            <w:bCs/>
            <w:rPrChange w:id="8615" w:author="chaniaayulestari@outlook.com" w:date="2021-11-13T15:20:00Z">
              <w:rPr/>
            </w:rPrChange>
          </w:rPr>
          <w:t xml:space="preserve">Edit </w:t>
        </w:r>
      </w:ins>
      <w:ins w:id="8616" w:author="Rafi Aziizi" w:date="2021-11-13T11:32:00Z">
        <w:r w:rsidR="00FF5489" w:rsidRPr="002040D9">
          <w:rPr>
            <w:b/>
            <w:bCs/>
            <w:rPrChange w:id="8617" w:author="chaniaayulestari@outlook.com" w:date="2021-11-13T15:20:00Z">
              <w:rPr/>
            </w:rPrChange>
          </w:rPr>
          <w:t>Guru</w:t>
        </w:r>
      </w:ins>
    </w:p>
    <w:p w14:paraId="6B74929C" w14:textId="52324436" w:rsidR="006A1DDD" w:rsidRDefault="000D70CD" w:rsidP="006A1DDD">
      <w:pPr>
        <w:pStyle w:val="ListParagraph"/>
        <w:ind w:left="426"/>
        <w:rPr>
          <w:ins w:id="8618" w:author="chaniaayulestari@outlook.com" w:date="2021-11-13T20:22:00Z"/>
          <w:b/>
          <w:bCs/>
        </w:rPr>
      </w:pPr>
      <w:ins w:id="8619" w:author="Rafi Aziizi" w:date="2021-11-13T18:25:00Z">
        <w:r>
          <w:rPr>
            <w:noProof/>
          </w:rPr>
          <w:drawing>
            <wp:anchor distT="0" distB="0" distL="114300" distR="114300" simplePos="0" relativeHeight="251828224" behindDoc="1" locked="0" layoutInCell="1" allowOverlap="1" wp14:anchorId="5938921A" wp14:editId="01230D1B">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5478202" w14:textId="3F8BD8E7" w:rsidR="006A1DDD" w:rsidRDefault="006A1DDD" w:rsidP="006A1DDD">
      <w:pPr>
        <w:pStyle w:val="ListParagraph"/>
        <w:ind w:left="426"/>
        <w:rPr>
          <w:ins w:id="8620" w:author="chaniaayulestari@outlook.com" w:date="2021-11-13T20:22:00Z"/>
          <w:b/>
          <w:bCs/>
        </w:rPr>
      </w:pPr>
    </w:p>
    <w:p w14:paraId="730CE976" w14:textId="4CE2903F" w:rsidR="006A1DDD" w:rsidRDefault="006A1DDD" w:rsidP="006A1DDD">
      <w:pPr>
        <w:pStyle w:val="ListParagraph"/>
        <w:ind w:left="426"/>
        <w:rPr>
          <w:ins w:id="8621" w:author="chaniaayulestari@outlook.com" w:date="2021-11-13T20:22:00Z"/>
          <w:b/>
          <w:bCs/>
        </w:rPr>
      </w:pPr>
    </w:p>
    <w:p w14:paraId="2AC48E24" w14:textId="518DB8F8" w:rsidR="006A1DDD" w:rsidRDefault="006A1DDD" w:rsidP="006A1DDD">
      <w:pPr>
        <w:pStyle w:val="ListParagraph"/>
        <w:ind w:left="426"/>
        <w:rPr>
          <w:ins w:id="8622" w:author="chaniaayulestari@outlook.com" w:date="2021-11-13T20:22:00Z"/>
          <w:b/>
          <w:bCs/>
        </w:rPr>
      </w:pPr>
    </w:p>
    <w:p w14:paraId="44FDDD48" w14:textId="5A1EEF2B" w:rsidR="006A1DDD" w:rsidRDefault="006A1DDD" w:rsidP="006A1DDD">
      <w:pPr>
        <w:pStyle w:val="ListParagraph"/>
        <w:ind w:left="426"/>
        <w:rPr>
          <w:ins w:id="8623" w:author="chaniaayulestari@outlook.com" w:date="2021-11-13T20:22:00Z"/>
          <w:b/>
          <w:bCs/>
        </w:rPr>
      </w:pPr>
    </w:p>
    <w:p w14:paraId="6FCA208E" w14:textId="384FE2EB" w:rsidR="006A1DDD" w:rsidRDefault="006A1DDD" w:rsidP="006A1DDD">
      <w:pPr>
        <w:pStyle w:val="ListParagraph"/>
        <w:ind w:left="426"/>
        <w:rPr>
          <w:ins w:id="8624" w:author="chaniaayulestari@outlook.com" w:date="2021-11-13T20:22:00Z"/>
          <w:b/>
          <w:bCs/>
        </w:rPr>
      </w:pPr>
    </w:p>
    <w:p w14:paraId="6BC12A9C" w14:textId="6C8C8952" w:rsidR="006A1DDD" w:rsidRDefault="006A1DDD" w:rsidP="006A1DDD">
      <w:pPr>
        <w:pStyle w:val="ListParagraph"/>
        <w:ind w:left="426"/>
        <w:rPr>
          <w:ins w:id="8625" w:author="chaniaayulestari@outlook.com" w:date="2021-11-13T20:22:00Z"/>
          <w:b/>
          <w:bCs/>
        </w:rPr>
      </w:pPr>
    </w:p>
    <w:p w14:paraId="667D094B" w14:textId="43B9EDC1" w:rsidR="006A1DDD" w:rsidRPr="006A1DDD" w:rsidRDefault="00F151BC">
      <w:pPr>
        <w:pStyle w:val="ListParagraph"/>
        <w:ind w:left="426"/>
        <w:rPr>
          <w:ins w:id="8626" w:author="chaniaayulestari@outlook.com" w:date="2021-11-13T20:22:00Z"/>
          <w:b/>
          <w:bCs/>
          <w:rPrChange w:id="8627" w:author="chaniaayulestari@outlook.com" w:date="2021-11-13T20:22:00Z">
            <w:rPr>
              <w:ins w:id="8628" w:author="chaniaayulestari@outlook.com" w:date="2021-11-13T20:22:00Z"/>
            </w:rPr>
          </w:rPrChange>
        </w:rPr>
        <w:pPrChange w:id="8629" w:author="chaniaayulestari@outlook.com" w:date="2021-11-13T20:22:00Z">
          <w:pPr/>
        </w:pPrChange>
      </w:pPr>
      <w:ins w:id="8630" w:author="chaniaayulestari@outlook.com" w:date="2021-11-13T20:23:00Z">
        <w:r>
          <w:rPr>
            <w:noProof/>
          </w:rPr>
          <mc:AlternateContent>
            <mc:Choice Requires="wps">
              <w:drawing>
                <wp:anchor distT="0" distB="0" distL="114300" distR="114300" simplePos="0" relativeHeight="251739648" behindDoc="0" locked="0" layoutInCell="1" allowOverlap="1" wp14:anchorId="35312314" wp14:editId="7424D2DA">
                  <wp:simplePos x="0" y="0"/>
                  <wp:positionH relativeFrom="column">
                    <wp:posOffset>-5080</wp:posOffset>
                  </wp:positionH>
                  <wp:positionV relativeFrom="paragraph">
                    <wp:posOffset>55880</wp:posOffset>
                  </wp:positionV>
                  <wp:extent cx="5039995" cy="162560"/>
                  <wp:effectExtent l="0" t="0" r="1905" b="635"/>
                  <wp:wrapNone/>
                  <wp:docPr id="401"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1B77E7" w14:textId="35FA53E4" w:rsidR="00ED34E2" w:rsidRPr="00C41BDA" w:rsidRDefault="00ED34E2">
                              <w:pPr>
                                <w:pStyle w:val="Caption"/>
                                <w:jc w:val="center"/>
                                <w:rPr>
                                  <w:noProof/>
                                </w:rPr>
                                <w:pPrChange w:id="8631" w:author="chaniaayulestari@outlook.com" w:date="2021-11-13T20:23:00Z">
                                  <w:pPr>
                                    <w:pStyle w:val="ListParagraph"/>
                                    <w:ind w:left="426"/>
                                  </w:pPr>
                                </w:pPrChange>
                              </w:pPr>
                              <w:bookmarkStart w:id="8632" w:name="_Toc87729263"/>
                              <w:bookmarkStart w:id="8633" w:name="_Toc87894982"/>
                              <w:ins w:id="8634" w:author="chaniaayulestari@outlook.com" w:date="2021-11-13T20:23:00Z">
                                <w:r>
                                  <w:t xml:space="preserve">Gambar 3. </w:t>
                                </w:r>
                                <w:r>
                                  <w:fldChar w:fldCharType="begin"/>
                                </w:r>
                                <w:r>
                                  <w:instrText xml:space="preserve"> SEQ Gambar___3. \* ARABIC </w:instrText>
                                </w:r>
                              </w:ins>
                              <w:r>
                                <w:fldChar w:fldCharType="separate"/>
                              </w:r>
                              <w:ins w:id="8635" w:author="Rafi Aziizi" w:date="2021-11-15T16:05:00Z">
                                <w:r w:rsidR="00BF7B94">
                                  <w:rPr>
                                    <w:noProof/>
                                  </w:rPr>
                                  <w:t>18</w:t>
                                </w:r>
                              </w:ins>
                              <w:ins w:id="8636" w:author="chaniaayulestari@outlook.com" w:date="2021-11-13T21:25:00Z">
                                <w:del w:id="8637" w:author="Rafi Aziizi" w:date="2021-11-14T09:53:00Z">
                                  <w:r w:rsidDel="00590A19">
                                    <w:rPr>
                                      <w:noProof/>
                                    </w:rPr>
                                    <w:delText>16</w:delText>
                                  </w:r>
                                </w:del>
                              </w:ins>
                              <w:ins w:id="8638" w:author="chaniaayulestari@outlook.com" w:date="2021-11-13T20:23:00Z">
                                <w:r>
                                  <w:fldChar w:fldCharType="end"/>
                                </w:r>
                                <w:r>
                                  <w:t xml:space="preserve"> </w:t>
                                </w:r>
                                <w:r w:rsidRPr="00D90AB4">
                                  <w:t xml:space="preserve">Sequence Diagram </w:t>
                                </w:r>
                                <w:r>
                                  <w:t>Edit Data Guru</w:t>
                                </w:r>
                              </w:ins>
                              <w:bookmarkEnd w:id="8632"/>
                              <w:bookmarkEnd w:id="863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12314" id="Text Box 182" o:spid="_x0000_s1045" type="#_x0000_t202" style="position:absolute;left:0;text-align:left;margin-left:-.4pt;margin-top:4.4pt;width:396.85pt;height:12.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" stroked="f">
                  <v:textbox inset="0,0,0,0">
                    <w:txbxContent>
                      <w:p w14:paraId="391B77E7" w14:textId="35FA53E4" w:rsidR="00ED34E2" w:rsidRPr="00C41BDA" w:rsidRDefault="00ED34E2">
                        <w:pPr>
                          <w:pStyle w:val="Caption"/>
                          <w:jc w:val="center"/>
                          <w:rPr>
                            <w:noProof/>
                          </w:rPr>
                          <w:pPrChange w:id="8639" w:author="chaniaayulestari@outlook.com" w:date="2021-11-13T20:23:00Z">
                            <w:pPr>
                              <w:pStyle w:val="ListParagraph"/>
                              <w:ind w:left="426"/>
                            </w:pPr>
                          </w:pPrChange>
                        </w:pPr>
                        <w:bookmarkStart w:id="8640" w:name="_Toc87729263"/>
                        <w:bookmarkStart w:id="8641" w:name="_Toc87894982"/>
                        <w:ins w:id="8642" w:author="chaniaayulestari@outlook.com" w:date="2021-11-13T20:23:00Z">
                          <w:r>
                            <w:t xml:space="preserve">Gambar 3. </w:t>
                          </w:r>
                          <w:r>
                            <w:fldChar w:fldCharType="begin"/>
                          </w:r>
                          <w:r>
                            <w:instrText xml:space="preserve"> SEQ Gambar___3. \* ARABIC </w:instrText>
                          </w:r>
                        </w:ins>
                        <w:r>
                          <w:fldChar w:fldCharType="separate"/>
                        </w:r>
                        <w:ins w:id="8643" w:author="Rafi Aziizi" w:date="2021-11-15T16:05:00Z">
                          <w:r w:rsidR="00BF7B94">
                            <w:rPr>
                              <w:noProof/>
                            </w:rPr>
                            <w:t>18</w:t>
                          </w:r>
                        </w:ins>
                        <w:ins w:id="8644" w:author="chaniaayulestari@outlook.com" w:date="2021-11-13T21:25:00Z">
                          <w:del w:id="8645" w:author="Rafi Aziizi" w:date="2021-11-14T09:53:00Z">
                            <w:r w:rsidDel="00590A19">
                              <w:rPr>
                                <w:noProof/>
                              </w:rPr>
                              <w:delText>16</w:delText>
                            </w:r>
                          </w:del>
                        </w:ins>
                        <w:ins w:id="8646" w:author="chaniaayulestari@outlook.com" w:date="2021-11-13T20:23:00Z">
                          <w:r>
                            <w:fldChar w:fldCharType="end"/>
                          </w:r>
                          <w:r>
                            <w:t xml:space="preserve"> </w:t>
                          </w:r>
                          <w:r w:rsidRPr="00D90AB4">
                            <w:t xml:space="preserve">Sequence Diagram </w:t>
                          </w:r>
                          <w:r>
                            <w:t>Edit Data Guru</w:t>
                          </w:r>
                        </w:ins>
                        <w:bookmarkEnd w:id="8640"/>
                        <w:bookmarkEnd w:id="8641"/>
                      </w:p>
                    </w:txbxContent>
                  </v:textbox>
                </v:shape>
              </w:pict>
            </mc:Fallback>
          </mc:AlternateContent>
        </w:r>
      </w:ins>
    </w:p>
    <w:p w14:paraId="445BCA0F" w14:textId="0417D3F4" w:rsidR="00642D81" w:rsidDel="006A1DDD" w:rsidRDefault="00642D81">
      <w:pPr>
        <w:pStyle w:val="Caption"/>
        <w:rPr>
          <w:del w:id="8647" w:author="chaniaayulestari@outlook.com" w:date="2021-11-13T20:22:00Z"/>
          <w:b/>
          <w:bCs/>
        </w:rPr>
        <w:pPrChange w:id="8648" w:author="chaniaayulestari@outlook.com" w:date="2021-11-13T20:22:00Z">
          <w:pPr/>
        </w:pPrChange>
      </w:pPr>
    </w:p>
    <w:p w14:paraId="6E991198" w14:textId="236FE526" w:rsidR="00B81365" w:rsidDel="000D70CD" w:rsidRDefault="00B81365">
      <w:pPr>
        <w:rPr>
          <w:ins w:id="8649" w:author="chaniaayulestari@outlook.com" w:date="2021-11-13T16:10:00Z"/>
          <w:del w:id="8650" w:author="Rafi Aziizi" w:date="2021-11-13T18:25:00Z"/>
          <w:b/>
          <w:bCs/>
        </w:rPr>
        <w:pPrChange w:id="8651" w:author="Rafi Aziizi" w:date="2021-11-13T18:25:00Z">
          <w:pPr>
            <w:pStyle w:val="ListParagraph"/>
            <w:ind w:left="426"/>
          </w:pPr>
        </w:pPrChange>
      </w:pPr>
    </w:p>
    <w:p w14:paraId="284593AC" w14:textId="16B6AEA3" w:rsidR="00B81365" w:rsidDel="000D70CD" w:rsidRDefault="00B81365">
      <w:pPr>
        <w:rPr>
          <w:ins w:id="8652" w:author="chaniaayulestari@outlook.com" w:date="2021-11-13T16:10:00Z"/>
          <w:del w:id="8653" w:author="Rafi Aziizi" w:date="2021-11-13T18:25:00Z"/>
          <w:b/>
          <w:bCs/>
        </w:rPr>
        <w:pPrChange w:id="8654" w:author="Rafi Aziizi" w:date="2021-11-13T18:25:00Z">
          <w:pPr>
            <w:pStyle w:val="ListParagraph"/>
            <w:ind w:left="426"/>
          </w:pPr>
        </w:pPrChange>
      </w:pPr>
    </w:p>
    <w:p w14:paraId="5A14CED6" w14:textId="79564FCB" w:rsidR="00B81365" w:rsidDel="000D70CD" w:rsidRDefault="00B81365">
      <w:pPr>
        <w:rPr>
          <w:ins w:id="8655" w:author="chaniaayulestari@outlook.com" w:date="2021-11-13T16:10:00Z"/>
          <w:del w:id="8656" w:author="Rafi Aziizi" w:date="2021-11-13T18:25:00Z"/>
          <w:b/>
          <w:bCs/>
        </w:rPr>
        <w:pPrChange w:id="8657" w:author="Rafi Aziizi" w:date="2021-11-13T18:25:00Z">
          <w:pPr>
            <w:pStyle w:val="ListParagraph"/>
            <w:ind w:left="426"/>
          </w:pPr>
        </w:pPrChange>
      </w:pPr>
    </w:p>
    <w:p w14:paraId="6F23D2E4" w14:textId="7F4021DE" w:rsidR="00B81365" w:rsidDel="000D70CD" w:rsidRDefault="00B81365">
      <w:pPr>
        <w:rPr>
          <w:ins w:id="8658" w:author="chaniaayulestari@outlook.com" w:date="2021-11-13T16:10:00Z"/>
          <w:del w:id="8659" w:author="Rafi Aziizi" w:date="2021-11-13T18:25:00Z"/>
          <w:b/>
          <w:bCs/>
        </w:rPr>
        <w:pPrChange w:id="8660" w:author="Rafi Aziizi" w:date="2021-11-13T18:25:00Z">
          <w:pPr>
            <w:pStyle w:val="ListParagraph"/>
            <w:ind w:left="426"/>
          </w:pPr>
        </w:pPrChange>
      </w:pPr>
    </w:p>
    <w:p w14:paraId="5D74D465" w14:textId="5A603D0E" w:rsidR="00B81365" w:rsidDel="000D70CD" w:rsidRDefault="00B81365">
      <w:pPr>
        <w:rPr>
          <w:ins w:id="8661" w:author="chaniaayulestari@outlook.com" w:date="2021-11-13T16:10:00Z"/>
          <w:del w:id="8662" w:author="Rafi Aziizi" w:date="2021-11-13T18:25:00Z"/>
          <w:b/>
          <w:bCs/>
        </w:rPr>
        <w:pPrChange w:id="8663" w:author="Rafi Aziizi" w:date="2021-11-13T18:25:00Z">
          <w:pPr>
            <w:pStyle w:val="ListParagraph"/>
            <w:ind w:left="426"/>
          </w:pPr>
        </w:pPrChange>
      </w:pPr>
    </w:p>
    <w:p w14:paraId="6B567788" w14:textId="39132238" w:rsidR="00B81365" w:rsidDel="000D70CD" w:rsidRDefault="00B81365">
      <w:pPr>
        <w:rPr>
          <w:ins w:id="8664" w:author="chaniaayulestari@outlook.com" w:date="2021-11-13T16:10:00Z"/>
          <w:del w:id="8665" w:author="Rafi Aziizi" w:date="2021-11-13T18:25:00Z"/>
          <w:b/>
          <w:bCs/>
        </w:rPr>
        <w:pPrChange w:id="8666" w:author="Rafi Aziizi" w:date="2021-11-13T18:25:00Z">
          <w:pPr>
            <w:pStyle w:val="ListParagraph"/>
            <w:ind w:left="426"/>
          </w:pPr>
        </w:pPrChange>
      </w:pPr>
    </w:p>
    <w:p w14:paraId="4B473998" w14:textId="513F7537" w:rsidR="00B81365" w:rsidRPr="002040D9" w:rsidDel="006A1DDD" w:rsidRDefault="00B81365">
      <w:pPr>
        <w:rPr>
          <w:ins w:id="8667" w:author="Rafi Aziizi" w:date="2021-11-13T11:31:00Z"/>
          <w:del w:id="8668" w:author="chaniaayulestari@outlook.com" w:date="2021-11-13T20:22:00Z"/>
          <w:b/>
          <w:bCs/>
          <w:rPrChange w:id="8669" w:author="chaniaayulestari@outlook.com" w:date="2021-11-13T15:20:00Z">
            <w:rPr>
              <w:ins w:id="8670" w:author="Rafi Aziizi" w:date="2021-11-13T11:31:00Z"/>
              <w:del w:id="8671" w:author="chaniaayulestari@outlook.com" w:date="2021-11-13T20:22:00Z"/>
            </w:rPr>
          </w:rPrChange>
        </w:rPr>
        <w:pPrChange w:id="8672"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8673" w:author="chaniaayulestari@outlook.com" w:date="2021-11-13T15:47:00Z"/>
          <w:b/>
          <w:bCs/>
        </w:rPr>
      </w:pPr>
      <w:ins w:id="8674" w:author="chaniaayulestari@outlook.com" w:date="2021-11-13T16:11:00Z">
        <w:del w:id="8675" w:author="Rafi Aziizi" w:date="2021-11-13T18:25:00Z">
          <w:r w:rsidDel="000D70CD">
            <w:rPr>
              <w:noProof/>
            </w:rPr>
            <w:drawing>
              <wp:inline distT="0" distB="0" distL="0" distR="0" wp14:anchorId="20E7E0C9" wp14:editId="38BA822D">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ins w:id="8676" w:author="Rafi Aziizi" w:date="2021-11-13T11:31:00Z">
        <w:r w:rsidR="00FF5489" w:rsidRPr="002040D9">
          <w:rPr>
            <w:b/>
            <w:bCs/>
            <w:rPrChange w:id="8677" w:author="chaniaayulestari@outlook.com" w:date="2021-11-13T15:20:00Z">
              <w:rPr/>
            </w:rPrChange>
          </w:rPr>
          <w:t xml:space="preserve">Tambah </w:t>
        </w:r>
      </w:ins>
      <w:ins w:id="8678" w:author="Rafi Aziizi" w:date="2021-11-13T11:32:00Z">
        <w:r w:rsidR="00FF5489" w:rsidRPr="002040D9">
          <w:rPr>
            <w:b/>
            <w:bCs/>
            <w:rPrChange w:id="8679" w:author="chaniaayulestari@outlook.com" w:date="2021-11-13T15:20:00Z">
              <w:rPr/>
            </w:rPrChange>
          </w:rPr>
          <w:t>Guru</w:t>
        </w:r>
      </w:ins>
    </w:p>
    <w:p w14:paraId="08CF18E0" w14:textId="77777777" w:rsidR="006A1DDD" w:rsidRDefault="000D70CD">
      <w:pPr>
        <w:keepNext/>
        <w:rPr>
          <w:ins w:id="8680" w:author="chaniaayulestari@outlook.com" w:date="2021-11-13T20:23:00Z"/>
        </w:rPr>
        <w:pPrChange w:id="8681" w:author="chaniaayulestari@outlook.com" w:date="2021-11-13T20:23:00Z">
          <w:pPr/>
        </w:pPrChange>
      </w:pPr>
      <w:ins w:id="8682" w:author="Rafi Aziizi" w:date="2021-11-13T18:25:00Z">
        <w:r>
          <w:rPr>
            <w:noProof/>
          </w:rPr>
          <w:drawing>
            <wp:inline distT="0" distB="0" distL="0" distR="0" wp14:anchorId="7E9BC821" wp14:editId="6620C91F">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3CB7EDA" w14:textId="3FF7D0B9" w:rsidR="00642D81" w:rsidRDefault="006A1DDD">
      <w:pPr>
        <w:pStyle w:val="Caption"/>
        <w:jc w:val="center"/>
        <w:rPr>
          <w:ins w:id="8683" w:author="chaniaayulestari@outlook.com" w:date="2021-11-13T16:10:00Z"/>
          <w:b/>
          <w:bCs/>
        </w:rPr>
        <w:pPrChange w:id="8684" w:author="chaniaayulestari@outlook.com" w:date="2021-11-13T20:23:00Z">
          <w:pPr>
            <w:pStyle w:val="ListParagraph"/>
            <w:ind w:left="426"/>
          </w:pPr>
        </w:pPrChange>
      </w:pPr>
      <w:bookmarkStart w:id="8685" w:name="_Toc87894983"/>
      <w:ins w:id="8686" w:author="chaniaayulestari@outlook.com" w:date="2021-11-13T20:23:00Z">
        <w:r>
          <w:t xml:space="preserve">Gambar 3. </w:t>
        </w:r>
        <w:r>
          <w:fldChar w:fldCharType="begin"/>
        </w:r>
        <w:r>
          <w:instrText xml:space="preserve"> SEQ Gambar___3. \* ARABIC </w:instrText>
        </w:r>
      </w:ins>
      <w:r>
        <w:fldChar w:fldCharType="separate"/>
      </w:r>
      <w:ins w:id="8687" w:author="Rafi Aziizi" w:date="2021-11-15T16:05:00Z">
        <w:r w:rsidR="00BF7B94">
          <w:rPr>
            <w:noProof/>
          </w:rPr>
          <w:t>19</w:t>
        </w:r>
      </w:ins>
      <w:ins w:id="8688" w:author="chaniaayulestari@outlook.com" w:date="2021-11-13T21:25:00Z">
        <w:del w:id="8689" w:author="Rafi Aziizi" w:date="2021-11-14T09:53:00Z">
          <w:r w:rsidR="00B46735" w:rsidDel="00590A19">
            <w:rPr>
              <w:noProof/>
            </w:rPr>
            <w:delText>17</w:delText>
          </w:r>
        </w:del>
      </w:ins>
      <w:ins w:id="8690" w:author="chaniaayulestari@outlook.com" w:date="2021-11-13T20:23:00Z">
        <w:r>
          <w:fldChar w:fldCharType="end"/>
        </w:r>
        <w:r>
          <w:t xml:space="preserve"> </w:t>
        </w:r>
        <w:r w:rsidRPr="00D715A1">
          <w:t xml:space="preserve">Sequence Diagram </w:t>
        </w:r>
        <w:r>
          <w:t xml:space="preserve"> Tambah Data Guru</w:t>
        </w:r>
      </w:ins>
      <w:bookmarkEnd w:id="8685"/>
    </w:p>
    <w:p w14:paraId="30CDFF6E" w14:textId="5A65F87E" w:rsidR="00B81365" w:rsidDel="00224DD9" w:rsidRDefault="00B81365">
      <w:pPr>
        <w:rPr>
          <w:del w:id="8691" w:author="Rafi Aziizi" w:date="2021-11-13T18:25:00Z"/>
          <w:b/>
          <w:bCs/>
        </w:rPr>
      </w:pPr>
    </w:p>
    <w:p w14:paraId="14FAD8A3" w14:textId="77777777" w:rsidR="00224DD9" w:rsidRDefault="00224DD9" w:rsidP="00642D81">
      <w:pPr>
        <w:pStyle w:val="ListParagraph"/>
        <w:ind w:left="426"/>
        <w:rPr>
          <w:ins w:id="8692" w:author="chaniaayulestari@outlook.com" w:date="2021-11-13T19:42:00Z"/>
          <w:b/>
          <w:bCs/>
        </w:rPr>
      </w:pPr>
    </w:p>
    <w:p w14:paraId="74F93E98" w14:textId="18E33EE3" w:rsidR="00B81365" w:rsidDel="000D70CD" w:rsidRDefault="00B81365" w:rsidP="00642D81">
      <w:pPr>
        <w:pStyle w:val="ListParagraph"/>
        <w:ind w:left="426"/>
        <w:rPr>
          <w:ins w:id="8693" w:author="chaniaayulestari@outlook.com" w:date="2021-11-13T16:10:00Z"/>
          <w:del w:id="8694" w:author="Rafi Aziizi" w:date="2021-11-13T18:25:00Z"/>
          <w:b/>
          <w:bCs/>
        </w:rPr>
      </w:pPr>
    </w:p>
    <w:p w14:paraId="60F05312" w14:textId="7EAFB3C0" w:rsidR="00B81365" w:rsidDel="000D70CD" w:rsidRDefault="00B81365" w:rsidP="00642D81">
      <w:pPr>
        <w:pStyle w:val="ListParagraph"/>
        <w:ind w:left="426"/>
        <w:rPr>
          <w:ins w:id="8695" w:author="chaniaayulestari@outlook.com" w:date="2021-11-13T16:10:00Z"/>
          <w:del w:id="8696" w:author="Rafi Aziizi" w:date="2021-11-13T18:25:00Z"/>
          <w:b/>
          <w:bCs/>
        </w:rPr>
      </w:pPr>
    </w:p>
    <w:p w14:paraId="358FC144" w14:textId="035B4209" w:rsidR="00B81365" w:rsidRPr="000D70CD" w:rsidDel="000D70CD" w:rsidRDefault="00B81365">
      <w:pPr>
        <w:rPr>
          <w:ins w:id="8697" w:author="chaniaayulestari@outlook.com" w:date="2021-11-13T16:10:00Z"/>
          <w:del w:id="8698" w:author="Rafi Aziizi" w:date="2021-11-13T18:25:00Z"/>
          <w:b/>
          <w:bCs/>
          <w:rPrChange w:id="8699" w:author="Rafi Aziizi" w:date="2021-11-13T18:25:00Z">
            <w:rPr>
              <w:ins w:id="8700" w:author="chaniaayulestari@outlook.com" w:date="2021-11-13T16:10:00Z"/>
              <w:del w:id="8701" w:author="Rafi Aziizi" w:date="2021-11-13T18:25:00Z"/>
            </w:rPr>
          </w:rPrChange>
        </w:rPr>
        <w:pPrChange w:id="8702" w:author="Rafi Aziizi" w:date="2021-11-13T18:25:00Z">
          <w:pPr>
            <w:pStyle w:val="ListParagraph"/>
            <w:ind w:left="426"/>
          </w:pPr>
        </w:pPrChange>
      </w:pPr>
    </w:p>
    <w:p w14:paraId="0932F562" w14:textId="5F011295" w:rsidR="00B81365" w:rsidDel="000D70CD" w:rsidRDefault="00B81365">
      <w:pPr>
        <w:rPr>
          <w:ins w:id="8703" w:author="chaniaayulestari@outlook.com" w:date="2021-11-13T16:10:00Z"/>
          <w:del w:id="8704" w:author="Rafi Aziizi" w:date="2021-11-13T18:25:00Z"/>
        </w:rPr>
        <w:pPrChange w:id="8705" w:author="Rafi Aziizi" w:date="2021-11-13T18:25:00Z">
          <w:pPr>
            <w:pStyle w:val="ListParagraph"/>
            <w:ind w:left="426"/>
          </w:pPr>
        </w:pPrChange>
      </w:pPr>
    </w:p>
    <w:p w14:paraId="27F9E08B" w14:textId="4732CAA0" w:rsidR="00B81365" w:rsidDel="000D70CD" w:rsidRDefault="00B81365">
      <w:pPr>
        <w:rPr>
          <w:ins w:id="8706" w:author="chaniaayulestari@outlook.com" w:date="2021-11-13T16:11:00Z"/>
          <w:del w:id="8707" w:author="Rafi Aziizi" w:date="2021-11-13T18:25:00Z"/>
        </w:rPr>
        <w:pPrChange w:id="8708" w:author="Rafi Aziizi" w:date="2021-11-13T18:25:00Z">
          <w:pPr>
            <w:pStyle w:val="ListParagraph"/>
            <w:ind w:left="426"/>
          </w:pPr>
        </w:pPrChange>
      </w:pPr>
    </w:p>
    <w:p w14:paraId="7DDCC8A6" w14:textId="02943691" w:rsidR="00B81365" w:rsidDel="000D70CD" w:rsidRDefault="00B81365">
      <w:pPr>
        <w:rPr>
          <w:ins w:id="8709" w:author="chaniaayulestari@outlook.com" w:date="2021-11-13T16:11:00Z"/>
          <w:del w:id="8710" w:author="Rafi Aziizi" w:date="2021-11-13T18:25:00Z"/>
        </w:rPr>
        <w:pPrChange w:id="8711" w:author="Rafi Aziizi" w:date="2021-11-13T18:25:00Z">
          <w:pPr>
            <w:pStyle w:val="ListParagraph"/>
            <w:ind w:left="426"/>
          </w:pPr>
        </w:pPrChange>
      </w:pPr>
    </w:p>
    <w:p w14:paraId="486618AE" w14:textId="0AFE155F" w:rsidR="00B81365" w:rsidDel="000D70CD" w:rsidRDefault="00B81365">
      <w:pPr>
        <w:rPr>
          <w:ins w:id="8712" w:author="chaniaayulestari@outlook.com" w:date="2021-11-13T16:11:00Z"/>
          <w:del w:id="8713" w:author="Rafi Aziizi" w:date="2021-11-13T18:25:00Z"/>
        </w:rPr>
        <w:pPrChange w:id="8714" w:author="Rafi Aziizi" w:date="2021-11-13T18:25:00Z">
          <w:pPr>
            <w:pStyle w:val="ListParagraph"/>
            <w:ind w:left="426"/>
          </w:pPr>
        </w:pPrChange>
      </w:pPr>
    </w:p>
    <w:p w14:paraId="5ECEBA91" w14:textId="508695EF" w:rsidR="00B81365" w:rsidDel="000D70CD" w:rsidRDefault="00B81365">
      <w:pPr>
        <w:rPr>
          <w:ins w:id="8715" w:author="chaniaayulestari@outlook.com" w:date="2021-11-13T16:11:00Z"/>
          <w:del w:id="8716" w:author="Rafi Aziizi" w:date="2021-11-13T18:25:00Z"/>
        </w:rPr>
        <w:pPrChange w:id="8717" w:author="Rafi Aziizi" w:date="2021-11-13T18:25:00Z">
          <w:pPr>
            <w:pStyle w:val="ListParagraph"/>
            <w:ind w:left="426"/>
          </w:pPr>
        </w:pPrChange>
      </w:pPr>
    </w:p>
    <w:p w14:paraId="6FEE14BE" w14:textId="5632DA0A" w:rsidR="00B81365" w:rsidDel="000D70CD" w:rsidRDefault="00B81365">
      <w:pPr>
        <w:rPr>
          <w:ins w:id="8718" w:author="chaniaayulestari@outlook.com" w:date="2021-11-13T16:11:00Z"/>
          <w:del w:id="8719" w:author="Rafi Aziizi" w:date="2021-11-13T18:25:00Z"/>
        </w:rPr>
        <w:pPrChange w:id="8720" w:author="Rafi Aziizi" w:date="2021-11-13T18:25:00Z">
          <w:pPr>
            <w:pStyle w:val="ListParagraph"/>
            <w:ind w:left="426"/>
          </w:pPr>
        </w:pPrChange>
      </w:pPr>
    </w:p>
    <w:p w14:paraId="2FCED9DC" w14:textId="77E39596" w:rsidR="00B81365" w:rsidDel="000D70CD" w:rsidRDefault="00B81365">
      <w:pPr>
        <w:rPr>
          <w:ins w:id="8721" w:author="chaniaayulestari@outlook.com" w:date="2021-11-13T16:11:00Z"/>
          <w:del w:id="8722" w:author="Rafi Aziizi" w:date="2021-11-13T18:25:00Z"/>
        </w:rPr>
        <w:pPrChange w:id="8723" w:author="Rafi Aziizi" w:date="2021-11-13T18:25:00Z">
          <w:pPr>
            <w:pStyle w:val="ListParagraph"/>
            <w:ind w:left="426"/>
          </w:pPr>
        </w:pPrChange>
      </w:pPr>
    </w:p>
    <w:p w14:paraId="6B111F70" w14:textId="70EE812B" w:rsidR="00B81365" w:rsidDel="000D70CD" w:rsidRDefault="00B81365">
      <w:pPr>
        <w:rPr>
          <w:ins w:id="8724" w:author="chaniaayulestari@outlook.com" w:date="2021-11-13T16:11:00Z"/>
          <w:del w:id="8725" w:author="Rafi Aziizi" w:date="2021-11-13T18:25:00Z"/>
        </w:rPr>
        <w:pPrChange w:id="8726" w:author="Rafi Aziizi" w:date="2021-11-13T18:25:00Z">
          <w:pPr>
            <w:pStyle w:val="ListParagraph"/>
            <w:ind w:left="426"/>
          </w:pPr>
        </w:pPrChange>
      </w:pPr>
    </w:p>
    <w:p w14:paraId="321F8861" w14:textId="08DE3B32" w:rsidR="00B81365" w:rsidDel="000D70CD" w:rsidRDefault="00B81365">
      <w:pPr>
        <w:rPr>
          <w:ins w:id="8727" w:author="chaniaayulestari@outlook.com" w:date="2021-11-13T16:11:00Z"/>
          <w:del w:id="8728" w:author="Rafi Aziizi" w:date="2021-11-13T18:25:00Z"/>
        </w:rPr>
        <w:pPrChange w:id="8729" w:author="Rafi Aziizi" w:date="2021-11-13T18:25:00Z">
          <w:pPr>
            <w:pStyle w:val="ListParagraph"/>
            <w:ind w:left="426"/>
          </w:pPr>
        </w:pPrChange>
      </w:pPr>
    </w:p>
    <w:p w14:paraId="1AA2E0B2" w14:textId="5091A848" w:rsidR="00B81365" w:rsidDel="000D70CD" w:rsidRDefault="00B81365">
      <w:pPr>
        <w:rPr>
          <w:ins w:id="8730" w:author="chaniaayulestari@outlook.com" w:date="2021-11-13T16:11:00Z"/>
          <w:del w:id="8731" w:author="Rafi Aziizi" w:date="2021-11-13T18:25:00Z"/>
        </w:rPr>
        <w:pPrChange w:id="8732" w:author="Rafi Aziizi" w:date="2021-11-13T18:25:00Z">
          <w:pPr>
            <w:pStyle w:val="ListParagraph"/>
            <w:ind w:left="426"/>
          </w:pPr>
        </w:pPrChange>
      </w:pPr>
    </w:p>
    <w:p w14:paraId="1CB0966C" w14:textId="7EF1B80E" w:rsidR="00B81365" w:rsidDel="000D70CD" w:rsidRDefault="00B81365">
      <w:pPr>
        <w:rPr>
          <w:ins w:id="8733" w:author="chaniaayulestari@outlook.com" w:date="2021-11-13T16:11:00Z"/>
          <w:del w:id="8734" w:author="Rafi Aziizi" w:date="2021-11-13T18:25:00Z"/>
        </w:rPr>
        <w:pPrChange w:id="8735" w:author="Rafi Aziizi" w:date="2021-11-13T18:25:00Z">
          <w:pPr>
            <w:pStyle w:val="ListParagraph"/>
            <w:ind w:left="426"/>
          </w:pPr>
        </w:pPrChange>
      </w:pPr>
    </w:p>
    <w:p w14:paraId="0E596F00" w14:textId="1A2EF27D" w:rsidR="00B81365" w:rsidDel="000D70CD" w:rsidRDefault="00B81365">
      <w:pPr>
        <w:rPr>
          <w:ins w:id="8736" w:author="chaniaayulestari@outlook.com" w:date="2021-11-13T16:10:00Z"/>
          <w:del w:id="8737" w:author="Rafi Aziizi" w:date="2021-11-13T18:25:00Z"/>
        </w:rPr>
        <w:pPrChange w:id="8738" w:author="Rafi Aziizi" w:date="2021-11-13T18:25:00Z">
          <w:pPr>
            <w:pStyle w:val="ListParagraph"/>
            <w:ind w:left="426"/>
          </w:pPr>
        </w:pPrChange>
      </w:pPr>
    </w:p>
    <w:p w14:paraId="6FE98DE3" w14:textId="1881815E" w:rsidR="00B81365" w:rsidDel="000D70CD" w:rsidRDefault="00B81365">
      <w:pPr>
        <w:rPr>
          <w:ins w:id="8739" w:author="chaniaayulestari@outlook.com" w:date="2021-11-13T16:10:00Z"/>
          <w:del w:id="8740" w:author="Rafi Aziizi" w:date="2021-11-13T18:25:00Z"/>
        </w:rPr>
        <w:pPrChange w:id="8741" w:author="Rafi Aziizi" w:date="2021-11-13T18:25:00Z">
          <w:pPr>
            <w:pStyle w:val="ListParagraph"/>
            <w:ind w:left="426"/>
          </w:pPr>
        </w:pPrChange>
      </w:pPr>
    </w:p>
    <w:p w14:paraId="70212AC5" w14:textId="5DFBF51D" w:rsidR="00B81365" w:rsidDel="000D70CD" w:rsidRDefault="00B81365" w:rsidP="00642D81">
      <w:pPr>
        <w:pStyle w:val="ListParagraph"/>
        <w:ind w:left="426"/>
        <w:rPr>
          <w:ins w:id="8742" w:author="chaniaayulestari@outlook.com" w:date="2021-11-13T16:12:00Z"/>
          <w:del w:id="8743" w:author="Rafi Aziizi" w:date="2021-11-13T18:25:00Z"/>
          <w:b/>
          <w:bCs/>
        </w:rPr>
      </w:pPr>
    </w:p>
    <w:p w14:paraId="25F75325" w14:textId="1C3D84B7" w:rsidR="00B81365" w:rsidRPr="000D70CD" w:rsidDel="000D70CD" w:rsidRDefault="00B81365">
      <w:pPr>
        <w:rPr>
          <w:ins w:id="8744" w:author="chaniaayulestari@outlook.com" w:date="2021-11-13T16:12:00Z"/>
          <w:del w:id="8745" w:author="Rafi Aziizi" w:date="2021-11-13T18:25:00Z"/>
          <w:b/>
          <w:bCs/>
          <w:rPrChange w:id="8746" w:author="Rafi Aziizi" w:date="2021-11-13T18:25:00Z">
            <w:rPr>
              <w:ins w:id="8747" w:author="chaniaayulestari@outlook.com" w:date="2021-11-13T16:12:00Z"/>
              <w:del w:id="8748" w:author="Rafi Aziizi" w:date="2021-11-13T18:25:00Z"/>
            </w:rPr>
          </w:rPrChange>
        </w:rPr>
        <w:pPrChange w:id="8749" w:author="Rafi Aziizi" w:date="2021-11-13T18:25:00Z">
          <w:pPr>
            <w:pStyle w:val="ListParagraph"/>
            <w:ind w:left="426"/>
          </w:pPr>
        </w:pPrChange>
      </w:pPr>
    </w:p>
    <w:p w14:paraId="7F1924E3" w14:textId="77777777" w:rsidR="00B81365" w:rsidRPr="000D70CD" w:rsidRDefault="00B81365">
      <w:pPr>
        <w:rPr>
          <w:ins w:id="8750" w:author="Rafi Aziizi" w:date="2021-11-13T11:34:00Z"/>
          <w:b/>
          <w:bCs/>
          <w:rPrChange w:id="8751" w:author="Rafi Aziizi" w:date="2021-11-13T18:25:00Z">
            <w:rPr>
              <w:ins w:id="8752" w:author="Rafi Aziizi" w:date="2021-11-13T11:34:00Z"/>
            </w:rPr>
          </w:rPrChange>
        </w:rPr>
        <w:pPrChange w:id="8753"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8754" w:author="Rafi Aziizi" w:date="2021-11-13T18:25:00Z"/>
          <w:b/>
          <w:bCs/>
        </w:rPr>
      </w:pPr>
      <w:ins w:id="8755" w:author="chaniaayulestari@outlook.com" w:date="2021-11-13T16:12:00Z">
        <w:del w:id="8756" w:author="Rafi Aziizi" w:date="2021-11-13T18:25:00Z">
          <w:r w:rsidDel="000D70CD">
            <w:rPr>
              <w:noProof/>
            </w:rPr>
            <w:drawing>
              <wp:anchor distT="0" distB="0" distL="114300" distR="114300" simplePos="0" relativeHeight="251809792" behindDoc="1" locked="0" layoutInCell="1" allowOverlap="1" wp14:anchorId="6FE02B4E" wp14:editId="12D0883A">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757" w:author="Rafi Aziizi" w:date="2021-11-13T11:34:00Z">
        <w:r w:rsidR="00FF5489" w:rsidRPr="002040D9">
          <w:rPr>
            <w:b/>
            <w:bCs/>
            <w:rPrChange w:id="8758" w:author="chaniaayulestari@outlook.com" w:date="2021-11-13T15:20:00Z">
              <w:rPr/>
            </w:rPrChange>
          </w:rPr>
          <w:t>Lihat Profile Guru</w:t>
        </w:r>
      </w:ins>
    </w:p>
    <w:p w14:paraId="51E42B7D" w14:textId="77777777" w:rsidR="006A1DDD" w:rsidRDefault="000D70CD">
      <w:pPr>
        <w:keepNext/>
        <w:rPr>
          <w:ins w:id="8759" w:author="chaniaayulestari@outlook.com" w:date="2021-11-13T20:24:00Z"/>
        </w:rPr>
        <w:pPrChange w:id="8760" w:author="chaniaayulestari@outlook.com" w:date="2021-11-13T20:24:00Z">
          <w:pPr/>
        </w:pPrChange>
      </w:pPr>
      <w:ins w:id="8761" w:author="Rafi Aziizi" w:date="2021-11-13T18:25:00Z">
        <w:r>
          <w:rPr>
            <w:noProof/>
          </w:rPr>
          <w:lastRenderedPageBreak/>
          <w:drawing>
            <wp:inline distT="0" distB="0" distL="0" distR="0" wp14:anchorId="2A58E6C5" wp14:editId="6506C401">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2EB33675" w14:textId="708AE594" w:rsidR="000D70CD" w:rsidRPr="000D70CD" w:rsidRDefault="006A1DDD">
      <w:pPr>
        <w:pStyle w:val="Caption"/>
        <w:jc w:val="center"/>
        <w:rPr>
          <w:ins w:id="8762" w:author="chaniaayulestari@outlook.com" w:date="2021-11-13T15:48:00Z"/>
          <w:b/>
          <w:bCs/>
          <w:rPrChange w:id="8763" w:author="Rafi Aziizi" w:date="2021-11-13T18:25:00Z">
            <w:rPr>
              <w:ins w:id="8764" w:author="chaniaayulestari@outlook.com" w:date="2021-11-13T15:48:00Z"/>
            </w:rPr>
          </w:rPrChange>
        </w:rPr>
        <w:pPrChange w:id="8765" w:author="chaniaayulestari@outlook.com" w:date="2021-11-13T20:24:00Z">
          <w:pPr>
            <w:pStyle w:val="ListParagraph"/>
            <w:numPr>
              <w:numId w:val="117"/>
            </w:numPr>
            <w:ind w:left="426" w:hanging="360"/>
          </w:pPr>
        </w:pPrChange>
      </w:pPr>
      <w:bookmarkStart w:id="8766" w:name="_Toc87894984"/>
      <w:ins w:id="8767" w:author="chaniaayulestari@outlook.com" w:date="2021-11-13T20:24:00Z">
        <w:r>
          <w:t xml:space="preserve">Gambar 3. </w:t>
        </w:r>
        <w:r>
          <w:fldChar w:fldCharType="begin"/>
        </w:r>
        <w:r>
          <w:instrText xml:space="preserve"> SEQ Gambar___3. \* ARABIC </w:instrText>
        </w:r>
      </w:ins>
      <w:r>
        <w:fldChar w:fldCharType="separate"/>
      </w:r>
      <w:ins w:id="8768" w:author="Rafi Aziizi" w:date="2021-11-15T16:05:00Z">
        <w:r w:rsidR="00BF7B94">
          <w:rPr>
            <w:noProof/>
          </w:rPr>
          <w:t>20</w:t>
        </w:r>
      </w:ins>
      <w:ins w:id="8769" w:author="chaniaayulestari@outlook.com" w:date="2021-11-13T21:25:00Z">
        <w:del w:id="8770" w:author="Rafi Aziizi" w:date="2021-11-14T09:53:00Z">
          <w:r w:rsidR="00B46735" w:rsidDel="00590A19">
            <w:rPr>
              <w:noProof/>
            </w:rPr>
            <w:delText>18</w:delText>
          </w:r>
        </w:del>
      </w:ins>
      <w:ins w:id="8771" w:author="chaniaayulestari@outlook.com" w:date="2021-11-13T20:24:00Z">
        <w:r>
          <w:fldChar w:fldCharType="end"/>
        </w:r>
        <w:r>
          <w:t xml:space="preserve"> </w:t>
        </w:r>
        <w:r w:rsidRPr="007746BF">
          <w:t xml:space="preserve">Sequence Diagram </w:t>
        </w:r>
        <w:r>
          <w:t>Lihat profile Guru</w:t>
        </w:r>
      </w:ins>
      <w:bookmarkEnd w:id="8766"/>
    </w:p>
    <w:p w14:paraId="5A120CDD" w14:textId="067C1250" w:rsidR="00642D81" w:rsidDel="000D70CD" w:rsidRDefault="00642D81" w:rsidP="00642D81">
      <w:pPr>
        <w:pStyle w:val="ListParagraph"/>
        <w:ind w:left="426"/>
        <w:rPr>
          <w:ins w:id="8772" w:author="chaniaayulestari@outlook.com" w:date="2021-11-13T16:12:00Z"/>
          <w:del w:id="8773" w:author="Rafi Aziizi" w:date="2021-11-13T18:25:00Z"/>
          <w:b/>
          <w:bCs/>
        </w:rPr>
      </w:pPr>
    </w:p>
    <w:p w14:paraId="2B359487" w14:textId="60D74327" w:rsidR="00B81365" w:rsidDel="000D70CD" w:rsidRDefault="00B81365" w:rsidP="00642D81">
      <w:pPr>
        <w:pStyle w:val="ListParagraph"/>
        <w:ind w:left="426"/>
        <w:rPr>
          <w:ins w:id="8774" w:author="chaniaayulestari@outlook.com" w:date="2021-11-13T16:12:00Z"/>
          <w:del w:id="8775" w:author="Rafi Aziizi" w:date="2021-11-13T18:25:00Z"/>
          <w:b/>
          <w:bCs/>
        </w:rPr>
      </w:pPr>
    </w:p>
    <w:p w14:paraId="45F3651D" w14:textId="3D3822EF" w:rsidR="00B81365" w:rsidDel="000D70CD" w:rsidRDefault="00B81365" w:rsidP="00642D81">
      <w:pPr>
        <w:pStyle w:val="ListParagraph"/>
        <w:ind w:left="426"/>
        <w:rPr>
          <w:ins w:id="8776" w:author="chaniaayulestari@outlook.com" w:date="2021-11-13T16:12:00Z"/>
          <w:del w:id="8777" w:author="Rafi Aziizi" w:date="2021-11-13T18:25:00Z"/>
          <w:b/>
          <w:bCs/>
        </w:rPr>
      </w:pPr>
    </w:p>
    <w:p w14:paraId="7688AA82" w14:textId="2DA0F6A7" w:rsidR="00B81365" w:rsidDel="000D70CD" w:rsidRDefault="00B81365" w:rsidP="00642D81">
      <w:pPr>
        <w:pStyle w:val="ListParagraph"/>
        <w:ind w:left="426"/>
        <w:rPr>
          <w:ins w:id="8778" w:author="chaniaayulestari@outlook.com" w:date="2021-11-13T16:12:00Z"/>
          <w:del w:id="8779" w:author="Rafi Aziizi" w:date="2021-11-13T18:25:00Z"/>
          <w:b/>
          <w:bCs/>
        </w:rPr>
      </w:pPr>
    </w:p>
    <w:p w14:paraId="15B92E2D" w14:textId="1323379E" w:rsidR="00B81365" w:rsidDel="000D70CD" w:rsidRDefault="00B81365" w:rsidP="00642D81">
      <w:pPr>
        <w:pStyle w:val="ListParagraph"/>
        <w:ind w:left="426"/>
        <w:rPr>
          <w:ins w:id="8780" w:author="chaniaayulestari@outlook.com" w:date="2021-11-13T16:12:00Z"/>
          <w:del w:id="8781" w:author="Rafi Aziizi" w:date="2021-11-13T18:25:00Z"/>
          <w:b/>
          <w:bCs/>
        </w:rPr>
      </w:pPr>
    </w:p>
    <w:p w14:paraId="6BD655E4" w14:textId="49195ECC" w:rsidR="00B81365" w:rsidDel="000D70CD" w:rsidRDefault="00B81365" w:rsidP="00642D81">
      <w:pPr>
        <w:pStyle w:val="ListParagraph"/>
        <w:ind w:left="426"/>
        <w:rPr>
          <w:ins w:id="8782" w:author="chaniaayulestari@outlook.com" w:date="2021-11-13T16:12:00Z"/>
          <w:del w:id="8783" w:author="Rafi Aziizi" w:date="2021-11-13T18:25:00Z"/>
          <w:b/>
          <w:bCs/>
        </w:rPr>
      </w:pPr>
    </w:p>
    <w:p w14:paraId="2699C6A0" w14:textId="6D568D00" w:rsidR="00B81365" w:rsidDel="000D70CD" w:rsidRDefault="00B81365" w:rsidP="00642D81">
      <w:pPr>
        <w:pStyle w:val="ListParagraph"/>
        <w:ind w:left="426"/>
        <w:rPr>
          <w:ins w:id="8784" w:author="chaniaayulestari@outlook.com" w:date="2021-11-13T16:12:00Z"/>
          <w:del w:id="8785" w:author="Rafi Aziizi" w:date="2021-11-13T18:25:00Z"/>
          <w:b/>
          <w:bCs/>
        </w:rPr>
      </w:pPr>
    </w:p>
    <w:p w14:paraId="6C35D057" w14:textId="2C6C317C" w:rsidR="00B81365" w:rsidDel="000D70CD" w:rsidRDefault="00B81365" w:rsidP="00642D81">
      <w:pPr>
        <w:pStyle w:val="ListParagraph"/>
        <w:ind w:left="426"/>
        <w:rPr>
          <w:ins w:id="8786" w:author="chaniaayulestari@outlook.com" w:date="2021-11-13T16:12:00Z"/>
          <w:del w:id="8787" w:author="Rafi Aziizi" w:date="2021-11-13T18:25:00Z"/>
          <w:b/>
          <w:bCs/>
        </w:rPr>
      </w:pPr>
    </w:p>
    <w:p w14:paraId="2E5AB377" w14:textId="4DB33EE2" w:rsidR="00B81365" w:rsidDel="000D70CD" w:rsidRDefault="00B81365" w:rsidP="00642D81">
      <w:pPr>
        <w:pStyle w:val="ListParagraph"/>
        <w:ind w:left="426"/>
        <w:rPr>
          <w:ins w:id="8788" w:author="chaniaayulestari@outlook.com" w:date="2021-11-13T16:12:00Z"/>
          <w:del w:id="8789" w:author="Rafi Aziizi" w:date="2021-11-13T18:25:00Z"/>
          <w:b/>
          <w:bCs/>
        </w:rPr>
      </w:pPr>
    </w:p>
    <w:p w14:paraId="6C363A94" w14:textId="70803FF6" w:rsidR="00B81365" w:rsidDel="000D70CD" w:rsidRDefault="00B81365" w:rsidP="00642D81">
      <w:pPr>
        <w:pStyle w:val="ListParagraph"/>
        <w:ind w:left="426"/>
        <w:rPr>
          <w:ins w:id="8790" w:author="chaniaayulestari@outlook.com" w:date="2021-11-13T16:12:00Z"/>
          <w:del w:id="8791" w:author="Rafi Aziizi" w:date="2021-11-13T18:25:00Z"/>
          <w:b/>
          <w:bCs/>
        </w:rPr>
      </w:pPr>
    </w:p>
    <w:p w14:paraId="730A55EA" w14:textId="0322B4BC" w:rsidR="00B81365" w:rsidDel="000D70CD" w:rsidRDefault="00B81365" w:rsidP="00642D81">
      <w:pPr>
        <w:pStyle w:val="ListParagraph"/>
        <w:ind w:left="426"/>
        <w:rPr>
          <w:ins w:id="8792" w:author="chaniaayulestari@outlook.com" w:date="2021-11-13T16:12:00Z"/>
          <w:del w:id="8793" w:author="Rafi Aziizi" w:date="2021-11-13T18:25:00Z"/>
          <w:b/>
          <w:bCs/>
        </w:rPr>
      </w:pPr>
    </w:p>
    <w:p w14:paraId="78710717" w14:textId="657C4738" w:rsidR="00B81365" w:rsidDel="000D70CD" w:rsidRDefault="00B81365" w:rsidP="00642D81">
      <w:pPr>
        <w:pStyle w:val="ListParagraph"/>
        <w:ind w:left="426"/>
        <w:rPr>
          <w:ins w:id="8794" w:author="chaniaayulestari@outlook.com" w:date="2021-11-13T16:12:00Z"/>
          <w:del w:id="8795" w:author="Rafi Aziizi" w:date="2021-11-13T18:25:00Z"/>
          <w:b/>
          <w:bCs/>
        </w:rPr>
      </w:pPr>
    </w:p>
    <w:p w14:paraId="1DC01F63" w14:textId="6BC50EA7" w:rsidR="00B81365" w:rsidDel="000D70CD" w:rsidRDefault="00B81365" w:rsidP="00642D81">
      <w:pPr>
        <w:pStyle w:val="ListParagraph"/>
        <w:ind w:left="426"/>
        <w:rPr>
          <w:ins w:id="8796" w:author="chaniaayulestari@outlook.com" w:date="2021-11-13T16:12:00Z"/>
          <w:del w:id="8797" w:author="Rafi Aziizi" w:date="2021-11-13T18:25:00Z"/>
          <w:b/>
          <w:bCs/>
        </w:rPr>
      </w:pPr>
    </w:p>
    <w:p w14:paraId="60B0DFE2" w14:textId="01D00F50" w:rsidR="00B81365" w:rsidDel="000D70CD" w:rsidRDefault="00B81365" w:rsidP="00642D81">
      <w:pPr>
        <w:pStyle w:val="ListParagraph"/>
        <w:ind w:left="426"/>
        <w:rPr>
          <w:ins w:id="8798" w:author="chaniaayulestari@outlook.com" w:date="2021-11-13T16:12:00Z"/>
          <w:del w:id="8799" w:author="Rafi Aziizi" w:date="2021-11-13T18:25:00Z"/>
          <w:b/>
          <w:bCs/>
        </w:rPr>
      </w:pPr>
    </w:p>
    <w:p w14:paraId="4B093EE5" w14:textId="25E8203E" w:rsidR="00B81365" w:rsidDel="000D70CD" w:rsidRDefault="00B81365" w:rsidP="00642D81">
      <w:pPr>
        <w:pStyle w:val="ListParagraph"/>
        <w:ind w:left="426"/>
        <w:rPr>
          <w:ins w:id="8800" w:author="chaniaayulestari@outlook.com" w:date="2021-11-13T16:12:00Z"/>
          <w:del w:id="8801" w:author="Rafi Aziizi" w:date="2021-11-13T18:25:00Z"/>
          <w:b/>
          <w:bCs/>
        </w:rPr>
      </w:pPr>
    </w:p>
    <w:p w14:paraId="56B28B85" w14:textId="4489F9FC" w:rsidR="00642D81" w:rsidRPr="002040D9" w:rsidDel="00642D81" w:rsidRDefault="00642D81">
      <w:pPr>
        <w:pStyle w:val="ListParagraph"/>
        <w:ind w:left="426"/>
        <w:rPr>
          <w:ins w:id="8802" w:author="Rafi Aziizi" w:date="2021-11-13T12:05:00Z"/>
          <w:del w:id="8803" w:author="chaniaayulestari@outlook.com" w:date="2021-11-13T15:48:00Z"/>
          <w:b/>
          <w:bCs/>
          <w:rPrChange w:id="8804" w:author="chaniaayulestari@outlook.com" w:date="2021-11-13T15:20:00Z">
            <w:rPr>
              <w:ins w:id="8805" w:author="Rafi Aziizi" w:date="2021-11-13T12:05:00Z"/>
              <w:del w:id="8806" w:author="chaniaayulestari@outlook.com" w:date="2021-11-13T15:48:00Z"/>
            </w:rPr>
          </w:rPrChange>
        </w:rPr>
        <w:pPrChange w:id="8807" w:author="chaniaayulestari@outlook.com"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8808" w:author="Rafi Aziizi" w:date="2021-11-13T12:05:00Z"/>
          <w:b/>
          <w:bCs/>
          <w:lang w:val="id-ID"/>
        </w:rPr>
      </w:pPr>
      <w:ins w:id="8809" w:author="Rafi Aziizi" w:date="2021-11-13T12:05:00Z">
        <w:r w:rsidRPr="000D75C7">
          <w:rPr>
            <w:b/>
            <w:bCs/>
          </w:rPr>
          <w:t xml:space="preserve">Kelola </w:t>
        </w:r>
      </w:ins>
      <w:ins w:id="8810" w:author="Rafi Aziizi" w:date="2021-11-13T12:06:00Z">
        <w:r>
          <w:rPr>
            <w:b/>
            <w:bCs/>
          </w:rPr>
          <w:t>Semester</w:t>
        </w:r>
      </w:ins>
    </w:p>
    <w:p w14:paraId="4DEF48C2" w14:textId="2CF54AFD" w:rsidR="004822D0" w:rsidRDefault="004822D0" w:rsidP="004822D0">
      <w:pPr>
        <w:ind w:firstLine="426"/>
        <w:rPr>
          <w:ins w:id="8811" w:author="chaniaayulestari@outlook.com" w:date="2021-11-13T16:14:00Z"/>
        </w:rPr>
      </w:pPr>
      <w:ins w:id="8812" w:author="Rafi Aziizi" w:date="2021-11-13T12:05: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w:t>
        </w:r>
      </w:ins>
      <w:ins w:id="8813" w:author="Rafi Aziizi" w:date="2021-11-13T12:06:00Z">
        <w:r>
          <w:t>semester</w:t>
        </w:r>
      </w:ins>
      <w:ins w:id="8814"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w:t>
        </w:r>
      </w:ins>
      <w:ins w:id="8815" w:author="Rafi Aziizi" w:date="2021-11-13T12:06:00Z">
        <w:r>
          <w:t>semester</w:t>
        </w:r>
        <w:r w:rsidRPr="005B28D5">
          <w:rPr>
            <w:lang w:val="id-ID"/>
          </w:rPr>
          <w:t xml:space="preserve"> </w:t>
        </w:r>
      </w:ins>
      <w:ins w:id="8816" w:author="Rafi Aziizi" w:date="2021-11-13T12:05:00Z">
        <w:r>
          <w:t xml:space="preserve">ditunjukkan </w:t>
        </w:r>
      </w:ins>
      <w:ins w:id="8817" w:author="Rafi Aziizi" w:date="2021-11-14T10:13:00Z">
        <w:r w:rsidR="00ED47C8">
          <w:t>pada</w:t>
        </w:r>
        <w:r w:rsidR="00ED47C8" w:rsidRPr="005B28D5">
          <w:rPr>
            <w:lang w:val="id-ID"/>
          </w:rPr>
          <w:t xml:space="preserve"> </w:t>
        </w:r>
        <w:r w:rsidR="00ED47C8">
          <w:t>gambar dibawah ini :</w:t>
        </w:r>
      </w:ins>
      <w:ins w:id="8818" w:author="chaniaayulestari@outlook.com" w:date="2021-11-14T06:37:00Z">
        <w:del w:id="8819" w:author="Rafi Aziizi" w:date="2021-11-14T10:13:00Z">
          <w:r w:rsidR="0092786F" w:rsidDel="00ED47C8">
            <w:delText>dibawah.</w:delText>
          </w:r>
        </w:del>
      </w:ins>
    </w:p>
    <w:p w14:paraId="42B0498E" w14:textId="146F0D10" w:rsidR="00B81365" w:rsidDel="0092786F" w:rsidRDefault="00B81365" w:rsidP="004822D0">
      <w:pPr>
        <w:ind w:firstLine="426"/>
        <w:rPr>
          <w:ins w:id="8820" w:author="chaniaayulestari@outlook.com" w:date="2021-11-13T16:14:00Z"/>
          <w:del w:id="8821" w:author="chaniaayulestari@outlook.com" w:date="2021-11-14T06:37:00Z"/>
        </w:rPr>
      </w:pPr>
    </w:p>
    <w:p w14:paraId="02A8BEE6" w14:textId="0354E879" w:rsidR="00B81365" w:rsidDel="0092786F" w:rsidRDefault="00B81365" w:rsidP="004822D0">
      <w:pPr>
        <w:ind w:firstLine="426"/>
        <w:rPr>
          <w:ins w:id="8822" w:author="chaniaayulestari@outlook.com" w:date="2021-11-13T16:14:00Z"/>
          <w:del w:id="8823" w:author="chaniaayulestari@outlook.com" w:date="2021-11-14T06:37:00Z"/>
        </w:rPr>
      </w:pPr>
    </w:p>
    <w:p w14:paraId="6AA8E4A4" w14:textId="6B670C46" w:rsidR="00B81365" w:rsidDel="0092786F" w:rsidRDefault="00B81365" w:rsidP="004822D0">
      <w:pPr>
        <w:ind w:firstLine="426"/>
        <w:rPr>
          <w:ins w:id="8824" w:author="chaniaayulestari@outlook.com" w:date="2021-11-13T16:14:00Z"/>
          <w:del w:id="8825" w:author="chaniaayulestari@outlook.com" w:date="2021-11-14T06:37:00Z"/>
        </w:rPr>
      </w:pPr>
    </w:p>
    <w:p w14:paraId="1533851C" w14:textId="6B4EBA9D" w:rsidR="00B81365" w:rsidDel="0092786F" w:rsidRDefault="00B81365" w:rsidP="004822D0">
      <w:pPr>
        <w:ind w:firstLine="426"/>
        <w:rPr>
          <w:ins w:id="8826" w:author="chaniaayulestari@outlook.com" w:date="2021-11-13T16:14:00Z"/>
          <w:del w:id="8827" w:author="chaniaayulestari@outlook.com" w:date="2021-11-14T06:37:00Z"/>
        </w:rPr>
      </w:pPr>
    </w:p>
    <w:p w14:paraId="5C7549C4" w14:textId="4659FA11" w:rsidR="00B81365" w:rsidDel="0092786F" w:rsidRDefault="00B81365" w:rsidP="004822D0">
      <w:pPr>
        <w:ind w:firstLine="426"/>
        <w:rPr>
          <w:ins w:id="8828" w:author="chaniaayulestari@outlook.com" w:date="2021-11-13T16:14:00Z"/>
          <w:del w:id="8829" w:author="chaniaayulestari@outlook.com" w:date="2021-11-14T06:37:00Z"/>
        </w:rPr>
      </w:pPr>
    </w:p>
    <w:p w14:paraId="68A4C650" w14:textId="04DB40B6" w:rsidR="00B81365" w:rsidDel="0092786F" w:rsidRDefault="00B81365" w:rsidP="004822D0">
      <w:pPr>
        <w:ind w:firstLine="426"/>
        <w:rPr>
          <w:ins w:id="8830" w:author="chaniaayulestari@outlook.com" w:date="2021-11-13T16:14:00Z"/>
          <w:del w:id="8831" w:author="chaniaayulestari@outlook.com" w:date="2021-11-14T06:37:00Z"/>
        </w:rPr>
      </w:pPr>
    </w:p>
    <w:p w14:paraId="3257A09A" w14:textId="6A4E341F" w:rsidR="00B81365" w:rsidDel="0092786F" w:rsidRDefault="00B81365" w:rsidP="004822D0">
      <w:pPr>
        <w:ind w:firstLine="426"/>
        <w:rPr>
          <w:ins w:id="8832" w:author="chaniaayulestari@outlook.com" w:date="2021-11-13T16:14:00Z"/>
          <w:del w:id="8833" w:author="chaniaayulestari@outlook.com" w:date="2021-11-14T06:37:00Z"/>
        </w:rPr>
      </w:pPr>
    </w:p>
    <w:p w14:paraId="608CD525" w14:textId="448451F1" w:rsidR="00B81365" w:rsidRDefault="00B81365" w:rsidP="004822D0">
      <w:pPr>
        <w:ind w:firstLine="426"/>
        <w:rPr>
          <w:ins w:id="8834" w:author="chaniaayulestari@outlook.com" w:date="2021-11-14T06:37:00Z"/>
        </w:rPr>
      </w:pPr>
    </w:p>
    <w:p w14:paraId="2348582E" w14:textId="296B9715" w:rsidR="0092786F" w:rsidRDefault="0092786F" w:rsidP="004822D0">
      <w:pPr>
        <w:ind w:firstLine="426"/>
        <w:rPr>
          <w:ins w:id="8835" w:author="chaniaayulestari@outlook.com" w:date="2021-11-14T06:37:00Z"/>
        </w:rPr>
      </w:pPr>
    </w:p>
    <w:p w14:paraId="1F8FC737" w14:textId="69DA4080" w:rsidR="0092786F" w:rsidRDefault="0092786F" w:rsidP="004822D0">
      <w:pPr>
        <w:ind w:firstLine="426"/>
        <w:rPr>
          <w:ins w:id="8836" w:author="chaniaayulestari@outlook.com" w:date="2021-11-14T06:37:00Z"/>
        </w:rPr>
      </w:pPr>
    </w:p>
    <w:p w14:paraId="74E95F30" w14:textId="37F5BBD5" w:rsidR="0092786F" w:rsidRDefault="0092786F" w:rsidP="004822D0">
      <w:pPr>
        <w:ind w:firstLine="426"/>
        <w:rPr>
          <w:ins w:id="8837" w:author="chaniaayulestari@outlook.com" w:date="2021-11-14T06:37:00Z"/>
        </w:rPr>
      </w:pPr>
    </w:p>
    <w:p w14:paraId="6933BCE8" w14:textId="00E30B05" w:rsidR="0092786F" w:rsidRDefault="0092786F" w:rsidP="004822D0">
      <w:pPr>
        <w:ind w:firstLine="426"/>
        <w:rPr>
          <w:ins w:id="8838" w:author="chaniaayulestari@outlook.com" w:date="2021-11-14T06:37:00Z"/>
        </w:rPr>
      </w:pPr>
    </w:p>
    <w:p w14:paraId="212A6029" w14:textId="71B7D837" w:rsidR="0092786F" w:rsidRDefault="0092786F" w:rsidP="004822D0">
      <w:pPr>
        <w:ind w:firstLine="426"/>
        <w:rPr>
          <w:ins w:id="8839" w:author="chaniaayulestari@outlook.com" w:date="2021-11-14T06:37:00Z"/>
        </w:rPr>
      </w:pPr>
    </w:p>
    <w:p w14:paraId="34EE9AB9" w14:textId="40B27A42" w:rsidR="0092786F" w:rsidRDefault="0092786F" w:rsidP="004822D0">
      <w:pPr>
        <w:ind w:firstLine="426"/>
        <w:rPr>
          <w:ins w:id="8840" w:author="chaniaayulestari@outlook.com" w:date="2021-11-14T06:37:00Z"/>
        </w:rPr>
      </w:pPr>
    </w:p>
    <w:p w14:paraId="1A0901A8" w14:textId="66914F0A" w:rsidR="0092786F" w:rsidRDefault="0092786F" w:rsidP="004822D0">
      <w:pPr>
        <w:ind w:firstLine="426"/>
        <w:rPr>
          <w:ins w:id="8841" w:author="chaniaayulestari@outlook.com" w:date="2021-11-14T06:37:00Z"/>
        </w:rPr>
      </w:pPr>
    </w:p>
    <w:p w14:paraId="6F9217A2" w14:textId="77777777" w:rsidR="0092786F" w:rsidRDefault="0092786F" w:rsidP="004822D0">
      <w:pPr>
        <w:ind w:firstLine="426"/>
        <w:rPr>
          <w:ins w:id="8842" w:author="chaniaayulestari@outlook.com" w:date="2021-11-13T16:14:00Z"/>
        </w:rPr>
      </w:pPr>
    </w:p>
    <w:p w14:paraId="5F114465" w14:textId="0B79DF2C" w:rsidR="00B81365" w:rsidDel="00936E48" w:rsidRDefault="00B81365" w:rsidP="004822D0">
      <w:pPr>
        <w:ind w:firstLine="426"/>
        <w:rPr>
          <w:ins w:id="8843" w:author="Rafi Aziizi" w:date="2021-11-13T12:05:00Z"/>
          <w:del w:id="8844" w:author="chaniaayulestari@outlook.com" w:date="2021-11-14T02:13:00Z"/>
          <w:lang w:val="id-ID"/>
        </w:rPr>
      </w:pPr>
    </w:p>
    <w:p w14:paraId="6FC719B5" w14:textId="599F8B81" w:rsidR="004822D0" w:rsidRDefault="006A1DDD" w:rsidP="002040D9">
      <w:pPr>
        <w:pStyle w:val="ListParagraph"/>
        <w:numPr>
          <w:ilvl w:val="0"/>
          <w:numId w:val="117"/>
        </w:numPr>
        <w:ind w:left="426"/>
        <w:rPr>
          <w:ins w:id="8845" w:author="chaniaayulestari@outlook.com" w:date="2021-11-13T16:13:00Z"/>
          <w:b/>
          <w:bCs/>
        </w:rPr>
      </w:pPr>
      <w:ins w:id="8846" w:author="Rafi Aziizi" w:date="2021-11-13T18:26:00Z">
        <w:r>
          <w:rPr>
            <w:noProof/>
          </w:rPr>
          <w:drawing>
            <wp:anchor distT="0" distB="0" distL="114300" distR="114300" simplePos="0" relativeHeight="251834368" behindDoc="1" locked="0" layoutInCell="1" allowOverlap="1" wp14:anchorId="233E0422" wp14:editId="4F9A3746">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8847" w:author="chaniaayulestari@outlook.com" w:date="2021-11-13T16:14:00Z">
        <w:del w:id="8848" w:author="Rafi Aziizi" w:date="2021-11-13T18:26:00Z">
          <w:r w:rsidR="00B81365" w:rsidDel="000D70CD">
            <w:rPr>
              <w:noProof/>
            </w:rPr>
            <w:drawing>
              <wp:inline distT="0" distB="0" distL="0" distR="0" wp14:anchorId="6CB002D4" wp14:editId="6A475B42">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8849" w:author="Rafi Aziizi" w:date="2021-11-13T12:05:00Z">
        <w:r w:rsidR="004822D0" w:rsidRPr="002040D9">
          <w:rPr>
            <w:b/>
            <w:bCs/>
            <w:noProof/>
            <w:rPrChange w:id="8850" w:author="chaniaayulestari@outlook.com" w:date="2021-11-13T15:20:00Z">
              <w:rPr>
                <w:noProof/>
              </w:rPr>
            </w:rPrChange>
          </w:rPr>
          <w:t xml:space="preserve">Lihat </w:t>
        </w:r>
      </w:ins>
      <w:ins w:id="8851" w:author="Rafi Aziizi" w:date="2021-11-13T12:06:00Z">
        <w:r w:rsidR="004822D0" w:rsidRPr="002040D9">
          <w:rPr>
            <w:b/>
            <w:bCs/>
            <w:noProof/>
            <w:rPrChange w:id="8852" w:author="chaniaayulestari@outlook.com" w:date="2021-11-13T15:20:00Z">
              <w:rPr>
                <w:noProof/>
              </w:rPr>
            </w:rPrChange>
          </w:rPr>
          <w:t>Semester</w:t>
        </w:r>
      </w:ins>
    </w:p>
    <w:p w14:paraId="648F397F" w14:textId="40CA9BBB" w:rsidR="006A1DDD" w:rsidRDefault="006A1DDD">
      <w:pPr>
        <w:rPr>
          <w:ins w:id="8853" w:author="chaniaayulestari@outlook.com" w:date="2021-11-13T20:25:00Z"/>
          <w:b/>
          <w:bCs/>
        </w:rPr>
      </w:pPr>
    </w:p>
    <w:p w14:paraId="7984807D" w14:textId="61017BA3" w:rsidR="00B81365" w:rsidDel="006A1DDD" w:rsidRDefault="00B81365">
      <w:pPr>
        <w:rPr>
          <w:del w:id="8854" w:author="Rafi Aziizi" w:date="2021-11-13T18:26:00Z"/>
          <w:b/>
          <w:bCs/>
        </w:rPr>
      </w:pPr>
    </w:p>
    <w:p w14:paraId="10F1021F" w14:textId="2BF4448A" w:rsidR="006A1DDD" w:rsidRDefault="006A1DDD" w:rsidP="00B81365">
      <w:pPr>
        <w:pStyle w:val="ListParagraph"/>
        <w:ind w:left="426"/>
        <w:rPr>
          <w:ins w:id="8855" w:author="chaniaayulestari@outlook.com" w:date="2021-11-13T20:25:00Z"/>
          <w:b/>
          <w:bCs/>
        </w:rPr>
      </w:pPr>
    </w:p>
    <w:p w14:paraId="54F61BE7" w14:textId="0099487C" w:rsidR="006A1DDD" w:rsidRDefault="006A1DDD" w:rsidP="00B81365">
      <w:pPr>
        <w:pStyle w:val="ListParagraph"/>
        <w:ind w:left="426"/>
        <w:rPr>
          <w:ins w:id="8856" w:author="chaniaayulestari@outlook.com" w:date="2021-11-13T20:25:00Z"/>
          <w:b/>
          <w:bCs/>
        </w:rPr>
      </w:pPr>
    </w:p>
    <w:p w14:paraId="137E6F2D" w14:textId="747BD8AD" w:rsidR="006A1DDD" w:rsidRDefault="006A1DDD" w:rsidP="00B81365">
      <w:pPr>
        <w:pStyle w:val="ListParagraph"/>
        <w:ind w:left="426"/>
        <w:rPr>
          <w:ins w:id="8857" w:author="chaniaayulestari@outlook.com" w:date="2021-11-13T20:25:00Z"/>
          <w:b/>
          <w:bCs/>
        </w:rPr>
      </w:pPr>
    </w:p>
    <w:p w14:paraId="4E346D8E" w14:textId="4C5BB6D4" w:rsidR="006A1DDD" w:rsidRDefault="006A1DDD" w:rsidP="00B81365">
      <w:pPr>
        <w:pStyle w:val="ListParagraph"/>
        <w:ind w:left="426"/>
        <w:rPr>
          <w:ins w:id="8858" w:author="chaniaayulestari@outlook.com" w:date="2021-11-13T20:25:00Z"/>
          <w:b/>
          <w:bCs/>
        </w:rPr>
      </w:pPr>
    </w:p>
    <w:p w14:paraId="7581BF79" w14:textId="0D9B8AB5" w:rsidR="006A1DDD" w:rsidRDefault="006A1DDD" w:rsidP="00B81365">
      <w:pPr>
        <w:pStyle w:val="ListParagraph"/>
        <w:ind w:left="426"/>
        <w:rPr>
          <w:ins w:id="8859" w:author="chaniaayulestari@outlook.com" w:date="2021-11-13T20:25:00Z"/>
          <w:b/>
          <w:bCs/>
        </w:rPr>
      </w:pPr>
    </w:p>
    <w:p w14:paraId="2324FE13" w14:textId="5D33DAD8" w:rsidR="006A1DDD" w:rsidRDefault="006A1DDD" w:rsidP="00B81365">
      <w:pPr>
        <w:pStyle w:val="ListParagraph"/>
        <w:ind w:left="426"/>
        <w:rPr>
          <w:ins w:id="8860" w:author="chaniaayulestari@outlook.com" w:date="2021-11-13T20:25:00Z"/>
          <w:b/>
          <w:bCs/>
        </w:rPr>
      </w:pPr>
    </w:p>
    <w:p w14:paraId="295F764C" w14:textId="4E4A15AE" w:rsidR="006A1DDD" w:rsidRDefault="006A1DDD" w:rsidP="00B81365">
      <w:pPr>
        <w:pStyle w:val="ListParagraph"/>
        <w:ind w:left="426"/>
        <w:rPr>
          <w:ins w:id="8861" w:author="chaniaayulestari@outlook.com" w:date="2021-11-13T20:25:00Z"/>
          <w:b/>
          <w:bCs/>
        </w:rPr>
      </w:pPr>
    </w:p>
    <w:p w14:paraId="0B2E8669" w14:textId="12E72797" w:rsidR="006A1DDD" w:rsidRDefault="006A1DDD" w:rsidP="00B81365">
      <w:pPr>
        <w:pStyle w:val="ListParagraph"/>
        <w:ind w:left="426"/>
        <w:rPr>
          <w:ins w:id="8862" w:author="chaniaayulestari@outlook.com" w:date="2021-11-13T20:25:00Z"/>
          <w:b/>
          <w:bCs/>
        </w:rPr>
      </w:pPr>
    </w:p>
    <w:p w14:paraId="48E67D3C" w14:textId="4D5F352C" w:rsidR="006A1DDD" w:rsidRDefault="006A1DDD" w:rsidP="00B81365">
      <w:pPr>
        <w:pStyle w:val="ListParagraph"/>
        <w:ind w:left="426"/>
        <w:rPr>
          <w:ins w:id="8863" w:author="chaniaayulestari@outlook.com" w:date="2021-11-13T20:25:00Z"/>
          <w:b/>
          <w:bCs/>
        </w:rPr>
      </w:pPr>
    </w:p>
    <w:p w14:paraId="5887B2AC" w14:textId="68DE5A95" w:rsidR="006A1DDD" w:rsidRDefault="006A1DDD" w:rsidP="00B81365">
      <w:pPr>
        <w:pStyle w:val="ListParagraph"/>
        <w:ind w:left="426"/>
        <w:rPr>
          <w:ins w:id="8864" w:author="chaniaayulestari@outlook.com" w:date="2021-11-13T20:25:00Z"/>
          <w:b/>
          <w:bCs/>
        </w:rPr>
      </w:pPr>
    </w:p>
    <w:p w14:paraId="3545E7C3" w14:textId="55D8F151" w:rsidR="006A1DDD" w:rsidRDefault="006A1DDD" w:rsidP="00B81365">
      <w:pPr>
        <w:pStyle w:val="ListParagraph"/>
        <w:ind w:left="426"/>
        <w:rPr>
          <w:ins w:id="8865" w:author="chaniaayulestari@outlook.com" w:date="2021-11-13T20:25:00Z"/>
          <w:b/>
          <w:bCs/>
        </w:rPr>
      </w:pPr>
    </w:p>
    <w:p w14:paraId="7EAE8338" w14:textId="07ECF089" w:rsidR="006A1DDD" w:rsidRDefault="006A1DDD" w:rsidP="00B81365">
      <w:pPr>
        <w:pStyle w:val="ListParagraph"/>
        <w:ind w:left="426"/>
        <w:rPr>
          <w:ins w:id="8866" w:author="chaniaayulestari@outlook.com" w:date="2021-11-13T20:25:00Z"/>
          <w:b/>
          <w:bCs/>
        </w:rPr>
      </w:pPr>
    </w:p>
    <w:p w14:paraId="27D46E8B" w14:textId="1BA19BDF" w:rsidR="006A1DDD" w:rsidRDefault="006A1DDD" w:rsidP="00B81365">
      <w:pPr>
        <w:pStyle w:val="ListParagraph"/>
        <w:ind w:left="426"/>
        <w:rPr>
          <w:ins w:id="8867" w:author="chaniaayulestari@outlook.com" w:date="2021-11-13T20:25:00Z"/>
          <w:b/>
          <w:bCs/>
        </w:rPr>
      </w:pPr>
    </w:p>
    <w:p w14:paraId="21E57788" w14:textId="7B2754C0" w:rsidR="006A1DDD" w:rsidRDefault="006A1DDD" w:rsidP="00B81365">
      <w:pPr>
        <w:pStyle w:val="ListParagraph"/>
        <w:ind w:left="426"/>
        <w:rPr>
          <w:ins w:id="8868" w:author="chaniaayulestari@outlook.com" w:date="2021-11-13T20:25:00Z"/>
          <w:b/>
          <w:bCs/>
        </w:rPr>
      </w:pPr>
    </w:p>
    <w:p w14:paraId="2EEB3A5E" w14:textId="112B024A" w:rsidR="006A1DDD" w:rsidRDefault="006A1DDD" w:rsidP="00B81365">
      <w:pPr>
        <w:pStyle w:val="ListParagraph"/>
        <w:ind w:left="426"/>
        <w:rPr>
          <w:ins w:id="8869" w:author="chaniaayulestari@outlook.com" w:date="2021-11-13T20:25:00Z"/>
          <w:b/>
          <w:bCs/>
        </w:rPr>
      </w:pPr>
    </w:p>
    <w:p w14:paraId="3A039811" w14:textId="77777777" w:rsidR="006A1DDD" w:rsidRDefault="006A1DDD" w:rsidP="00B81365">
      <w:pPr>
        <w:pStyle w:val="ListParagraph"/>
        <w:ind w:left="426"/>
        <w:rPr>
          <w:ins w:id="8870" w:author="chaniaayulestari@outlook.com" w:date="2021-11-13T20:25:00Z"/>
          <w:b/>
          <w:bCs/>
        </w:rPr>
      </w:pPr>
    </w:p>
    <w:p w14:paraId="24165755" w14:textId="66DBFD51" w:rsidR="00B81365" w:rsidDel="000D70CD" w:rsidRDefault="00F151BC" w:rsidP="00B81365">
      <w:pPr>
        <w:pStyle w:val="ListParagraph"/>
        <w:ind w:left="426"/>
        <w:rPr>
          <w:ins w:id="8871" w:author="chaniaayulestari@outlook.com" w:date="2021-11-13T16:14:00Z"/>
          <w:del w:id="8872" w:author="Rafi Aziizi" w:date="2021-11-13T18:26:00Z"/>
          <w:b/>
          <w:bCs/>
        </w:rPr>
      </w:pPr>
      <w:ins w:id="8873" w:author="chaniaayulestari@outlook.com" w:date="2021-11-13T20:25:00Z">
        <w:r>
          <w:rPr>
            <w:noProof/>
          </w:rPr>
          <mc:AlternateContent>
            <mc:Choice Requires="wps">
              <w:drawing>
                <wp:anchor distT="0" distB="0" distL="114300" distR="114300" simplePos="0" relativeHeight="251740672" behindDoc="0" locked="0" layoutInCell="1" allowOverlap="1" wp14:anchorId="0788F7D4" wp14:editId="4947E9AA">
                  <wp:simplePos x="0" y="0"/>
                  <wp:positionH relativeFrom="column">
                    <wp:posOffset>-36195</wp:posOffset>
                  </wp:positionH>
                  <wp:positionV relativeFrom="paragraph">
                    <wp:posOffset>61595</wp:posOffset>
                  </wp:positionV>
                  <wp:extent cx="5039995" cy="131445"/>
                  <wp:effectExtent l="3810" t="0" r="4445" b="1905"/>
                  <wp:wrapNone/>
                  <wp:docPr id="399"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98390A" w14:textId="383D8E77" w:rsidR="00ED34E2" w:rsidRPr="0083236A" w:rsidRDefault="00ED34E2">
                              <w:pPr>
                                <w:pStyle w:val="Caption"/>
                                <w:jc w:val="center"/>
                                <w:rPr>
                                  <w:noProof/>
                                </w:rPr>
                                <w:pPrChange w:id="8874" w:author="chaniaayulestari@outlook.com" w:date="2021-11-13T20:25:00Z">
                                  <w:pPr>
                                    <w:pStyle w:val="ListParagraph"/>
                                    <w:numPr>
                                      <w:numId w:val="117"/>
                                    </w:numPr>
                                    <w:ind w:left="426" w:hanging="360"/>
                                  </w:pPr>
                                </w:pPrChange>
                              </w:pPr>
                              <w:bookmarkStart w:id="8875" w:name="_Toc87729266"/>
                              <w:bookmarkStart w:id="8876" w:name="_Toc87894985"/>
                              <w:ins w:id="8877" w:author="chaniaayulestari@outlook.com" w:date="2021-11-13T20:25:00Z">
                                <w:r>
                                  <w:t xml:space="preserve">Gambar 3. </w:t>
                                </w:r>
                                <w:r>
                                  <w:fldChar w:fldCharType="begin"/>
                                </w:r>
                                <w:r>
                                  <w:instrText xml:space="preserve"> SEQ Gambar___3. \* ARABIC </w:instrText>
                                </w:r>
                              </w:ins>
                              <w:r>
                                <w:fldChar w:fldCharType="separate"/>
                              </w:r>
                              <w:ins w:id="8878" w:author="Rafi Aziizi" w:date="2021-11-15T16:05:00Z">
                                <w:r w:rsidR="00BF7B94">
                                  <w:rPr>
                                    <w:noProof/>
                                  </w:rPr>
                                  <w:t>21</w:t>
                                </w:r>
                              </w:ins>
                              <w:ins w:id="8879" w:author="chaniaayulestari@outlook.com" w:date="2021-11-13T21:25:00Z">
                                <w:del w:id="8880" w:author="Rafi Aziizi" w:date="2021-11-14T09:53:00Z">
                                  <w:r w:rsidDel="00590A19">
                                    <w:rPr>
                                      <w:noProof/>
                                    </w:rPr>
                                    <w:delText>19</w:delText>
                                  </w:r>
                                </w:del>
                              </w:ins>
                              <w:ins w:id="8881" w:author="chaniaayulestari@outlook.com" w:date="2021-11-13T20:25:00Z">
                                <w:r>
                                  <w:fldChar w:fldCharType="end"/>
                                </w:r>
                                <w:r>
                                  <w:t xml:space="preserve"> </w:t>
                                </w:r>
                                <w:r w:rsidRPr="00ED5249">
                                  <w:t xml:space="preserve">Sequence Diagram </w:t>
                                </w:r>
                                <w:r>
                                  <w:t xml:space="preserve"> Lihat Data Semester</w:t>
                                </w:r>
                              </w:ins>
                              <w:bookmarkEnd w:id="8875"/>
                              <w:bookmarkEnd w:id="88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8F7D4" id="Text Box 183" o:spid="_x0000_s1046" type="#_x0000_t202" style="position:absolute;left:0;text-align:left;margin-left:-2.85pt;margin-top:4.85pt;width:396.85pt;height:10.3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" stroked="f">
                  <v:textbox inset="0,0,0,0">
                    <w:txbxContent>
                      <w:p w14:paraId="2C98390A" w14:textId="383D8E77" w:rsidR="00ED34E2" w:rsidRPr="0083236A" w:rsidRDefault="00ED34E2">
                        <w:pPr>
                          <w:pStyle w:val="Caption"/>
                          <w:jc w:val="center"/>
                          <w:rPr>
                            <w:noProof/>
                          </w:rPr>
                          <w:pPrChange w:id="8882" w:author="chaniaayulestari@outlook.com" w:date="2021-11-13T20:25:00Z">
                            <w:pPr>
                              <w:pStyle w:val="ListParagraph"/>
                              <w:numPr>
                                <w:numId w:val="117"/>
                              </w:numPr>
                              <w:ind w:left="426" w:hanging="360"/>
                            </w:pPr>
                          </w:pPrChange>
                        </w:pPr>
                        <w:bookmarkStart w:id="8883" w:name="_Toc87729266"/>
                        <w:bookmarkStart w:id="8884" w:name="_Toc87894985"/>
                        <w:ins w:id="8885" w:author="chaniaayulestari@outlook.com" w:date="2021-11-13T20:25:00Z">
                          <w:r>
                            <w:t xml:space="preserve">Gambar 3. </w:t>
                          </w:r>
                          <w:r>
                            <w:fldChar w:fldCharType="begin"/>
                          </w:r>
                          <w:r>
                            <w:instrText xml:space="preserve"> SEQ Gambar___3. \* ARABIC </w:instrText>
                          </w:r>
                        </w:ins>
                        <w:r>
                          <w:fldChar w:fldCharType="separate"/>
                        </w:r>
                        <w:ins w:id="8886" w:author="Rafi Aziizi" w:date="2021-11-15T16:05:00Z">
                          <w:r w:rsidR="00BF7B94">
                            <w:rPr>
                              <w:noProof/>
                            </w:rPr>
                            <w:t>21</w:t>
                          </w:r>
                        </w:ins>
                        <w:ins w:id="8887" w:author="chaniaayulestari@outlook.com" w:date="2021-11-13T21:25:00Z">
                          <w:del w:id="8888" w:author="Rafi Aziizi" w:date="2021-11-14T09:53:00Z">
                            <w:r w:rsidDel="00590A19">
                              <w:rPr>
                                <w:noProof/>
                              </w:rPr>
                              <w:delText>19</w:delText>
                            </w:r>
                          </w:del>
                        </w:ins>
                        <w:ins w:id="8889" w:author="chaniaayulestari@outlook.com" w:date="2021-11-13T20:25:00Z">
                          <w:r>
                            <w:fldChar w:fldCharType="end"/>
                          </w:r>
                          <w:r>
                            <w:t xml:space="preserve"> </w:t>
                          </w:r>
                          <w:r w:rsidRPr="00ED5249">
                            <w:t xml:space="preserve">Sequence Diagram </w:t>
                          </w:r>
                          <w:r>
                            <w:t xml:space="preserve"> Lihat Data Semester</w:t>
                          </w:r>
                        </w:ins>
                        <w:bookmarkEnd w:id="8883"/>
                        <w:bookmarkEnd w:id="8884"/>
                      </w:p>
                    </w:txbxContent>
                  </v:textbox>
                </v:shape>
              </w:pict>
            </mc:Fallback>
          </mc:AlternateContent>
        </w:r>
      </w:ins>
    </w:p>
    <w:p w14:paraId="1FE0F433" w14:textId="713B1F0C" w:rsidR="00B81365" w:rsidDel="000D70CD" w:rsidRDefault="00B81365" w:rsidP="00B81365">
      <w:pPr>
        <w:pStyle w:val="ListParagraph"/>
        <w:ind w:left="426"/>
        <w:rPr>
          <w:ins w:id="8890" w:author="chaniaayulestari@outlook.com" w:date="2021-11-13T16:14:00Z"/>
          <w:del w:id="8891" w:author="Rafi Aziizi" w:date="2021-11-13T18:26:00Z"/>
          <w:b/>
          <w:bCs/>
        </w:rPr>
      </w:pPr>
    </w:p>
    <w:p w14:paraId="5D16E141" w14:textId="04230BBF" w:rsidR="00B81365" w:rsidDel="000D70CD" w:rsidRDefault="00B81365" w:rsidP="00B81365">
      <w:pPr>
        <w:pStyle w:val="ListParagraph"/>
        <w:ind w:left="426"/>
        <w:rPr>
          <w:ins w:id="8892" w:author="chaniaayulestari@outlook.com" w:date="2021-11-13T16:14:00Z"/>
          <w:del w:id="8893" w:author="Rafi Aziizi" w:date="2021-11-13T18:26:00Z"/>
          <w:b/>
          <w:bCs/>
        </w:rPr>
      </w:pPr>
    </w:p>
    <w:p w14:paraId="288E4F3C" w14:textId="4F863F94" w:rsidR="00B81365" w:rsidDel="000D70CD" w:rsidRDefault="00B81365" w:rsidP="00B81365">
      <w:pPr>
        <w:pStyle w:val="ListParagraph"/>
        <w:ind w:left="426"/>
        <w:rPr>
          <w:ins w:id="8894" w:author="chaniaayulestari@outlook.com" w:date="2021-11-13T16:14:00Z"/>
          <w:del w:id="8895" w:author="Rafi Aziizi" w:date="2021-11-13T18:26:00Z"/>
          <w:b/>
          <w:bCs/>
        </w:rPr>
      </w:pPr>
    </w:p>
    <w:p w14:paraId="040B5A92" w14:textId="6C41FC83" w:rsidR="00B81365" w:rsidDel="000D70CD" w:rsidRDefault="00B81365" w:rsidP="00B81365">
      <w:pPr>
        <w:pStyle w:val="ListParagraph"/>
        <w:ind w:left="426"/>
        <w:rPr>
          <w:ins w:id="8896" w:author="chaniaayulestari@outlook.com" w:date="2021-11-13T16:14:00Z"/>
          <w:del w:id="8897" w:author="Rafi Aziizi" w:date="2021-11-13T18:26:00Z"/>
          <w:b/>
          <w:bCs/>
        </w:rPr>
      </w:pPr>
    </w:p>
    <w:p w14:paraId="4C6E8E59" w14:textId="3A810F12" w:rsidR="00B81365" w:rsidDel="000D70CD" w:rsidRDefault="00B81365" w:rsidP="00B81365">
      <w:pPr>
        <w:pStyle w:val="ListParagraph"/>
        <w:ind w:left="426"/>
        <w:rPr>
          <w:ins w:id="8898" w:author="chaniaayulestari@outlook.com" w:date="2021-11-13T16:14:00Z"/>
          <w:del w:id="8899" w:author="Rafi Aziizi" w:date="2021-11-13T18:26:00Z"/>
          <w:b/>
          <w:bCs/>
        </w:rPr>
      </w:pPr>
    </w:p>
    <w:p w14:paraId="6DA771A2" w14:textId="042C0B85" w:rsidR="00B81365" w:rsidDel="000D70CD" w:rsidRDefault="00B81365" w:rsidP="00B81365">
      <w:pPr>
        <w:pStyle w:val="ListParagraph"/>
        <w:ind w:left="426"/>
        <w:rPr>
          <w:ins w:id="8900" w:author="chaniaayulestari@outlook.com" w:date="2021-11-13T16:14:00Z"/>
          <w:del w:id="8901" w:author="Rafi Aziizi" w:date="2021-11-13T18:26:00Z"/>
          <w:b/>
          <w:bCs/>
        </w:rPr>
      </w:pPr>
    </w:p>
    <w:p w14:paraId="029E9627" w14:textId="28C2A8F6" w:rsidR="00B81365" w:rsidDel="000D70CD" w:rsidRDefault="00B81365" w:rsidP="00B81365">
      <w:pPr>
        <w:pStyle w:val="ListParagraph"/>
        <w:ind w:left="426"/>
        <w:rPr>
          <w:ins w:id="8902" w:author="chaniaayulestari@outlook.com" w:date="2021-11-13T16:14:00Z"/>
          <w:del w:id="8903" w:author="Rafi Aziizi" w:date="2021-11-13T18:26:00Z"/>
          <w:b/>
          <w:bCs/>
        </w:rPr>
      </w:pPr>
    </w:p>
    <w:p w14:paraId="3DC5FC20" w14:textId="4ED8AF52" w:rsidR="00B81365" w:rsidDel="000D70CD" w:rsidRDefault="00B81365" w:rsidP="00B81365">
      <w:pPr>
        <w:pStyle w:val="ListParagraph"/>
        <w:ind w:left="426"/>
        <w:rPr>
          <w:ins w:id="8904" w:author="chaniaayulestari@outlook.com" w:date="2021-11-13T16:14:00Z"/>
          <w:del w:id="8905" w:author="Rafi Aziizi" w:date="2021-11-13T18:26:00Z"/>
          <w:b/>
          <w:bCs/>
        </w:rPr>
      </w:pPr>
    </w:p>
    <w:p w14:paraId="3F5EEA13" w14:textId="69CAC157" w:rsidR="00B81365" w:rsidDel="000D70CD" w:rsidRDefault="00B81365" w:rsidP="00B81365">
      <w:pPr>
        <w:pStyle w:val="ListParagraph"/>
        <w:ind w:left="426"/>
        <w:rPr>
          <w:ins w:id="8906" w:author="chaniaayulestari@outlook.com" w:date="2021-11-13T16:14:00Z"/>
          <w:del w:id="8907" w:author="Rafi Aziizi" w:date="2021-11-13T18:26:00Z"/>
          <w:b/>
          <w:bCs/>
        </w:rPr>
      </w:pPr>
    </w:p>
    <w:p w14:paraId="2D93BA14" w14:textId="22681DAB" w:rsidR="00B81365" w:rsidDel="000D70CD" w:rsidRDefault="00B81365" w:rsidP="00B81365">
      <w:pPr>
        <w:pStyle w:val="ListParagraph"/>
        <w:ind w:left="426"/>
        <w:rPr>
          <w:ins w:id="8908" w:author="chaniaayulestari@outlook.com" w:date="2021-11-13T16:14:00Z"/>
          <w:del w:id="8909" w:author="Rafi Aziizi" w:date="2021-11-13T18:26:00Z"/>
          <w:b/>
          <w:bCs/>
        </w:rPr>
      </w:pPr>
    </w:p>
    <w:p w14:paraId="6621A177" w14:textId="0F46F4A7" w:rsidR="00B81365" w:rsidDel="000D70CD" w:rsidRDefault="00B81365" w:rsidP="00B81365">
      <w:pPr>
        <w:pStyle w:val="ListParagraph"/>
        <w:ind w:left="426"/>
        <w:rPr>
          <w:ins w:id="8910" w:author="chaniaayulestari@outlook.com" w:date="2021-11-13T16:14:00Z"/>
          <w:del w:id="8911" w:author="Rafi Aziizi" w:date="2021-11-13T18:26:00Z"/>
          <w:b/>
          <w:bCs/>
        </w:rPr>
      </w:pPr>
    </w:p>
    <w:p w14:paraId="2A89D123" w14:textId="302461BE" w:rsidR="00B81365" w:rsidDel="000D70CD" w:rsidRDefault="00B81365" w:rsidP="00B81365">
      <w:pPr>
        <w:pStyle w:val="ListParagraph"/>
        <w:ind w:left="426"/>
        <w:rPr>
          <w:ins w:id="8912" w:author="chaniaayulestari@outlook.com" w:date="2021-11-13T16:14:00Z"/>
          <w:del w:id="8913" w:author="Rafi Aziizi" w:date="2021-11-13T18:26:00Z"/>
          <w:b/>
          <w:bCs/>
        </w:rPr>
      </w:pPr>
    </w:p>
    <w:p w14:paraId="342031C2" w14:textId="7EC67CE7" w:rsidR="00B81365" w:rsidDel="000D70CD" w:rsidRDefault="00B81365" w:rsidP="00B81365">
      <w:pPr>
        <w:pStyle w:val="ListParagraph"/>
        <w:ind w:left="426"/>
        <w:rPr>
          <w:ins w:id="8914" w:author="chaniaayulestari@outlook.com" w:date="2021-11-13T16:14:00Z"/>
          <w:del w:id="8915" w:author="Rafi Aziizi" w:date="2021-11-13T18:26:00Z"/>
          <w:b/>
          <w:bCs/>
        </w:rPr>
      </w:pPr>
    </w:p>
    <w:p w14:paraId="74111B9C" w14:textId="4F5D2E3A" w:rsidR="00B81365" w:rsidDel="000D70CD" w:rsidRDefault="00B81365" w:rsidP="00B81365">
      <w:pPr>
        <w:pStyle w:val="ListParagraph"/>
        <w:ind w:left="426"/>
        <w:rPr>
          <w:ins w:id="8916" w:author="chaniaayulestari@outlook.com" w:date="2021-11-13T16:14:00Z"/>
          <w:del w:id="8917" w:author="Rafi Aziizi" w:date="2021-11-13T18:26:00Z"/>
          <w:b/>
          <w:bCs/>
        </w:rPr>
      </w:pPr>
    </w:p>
    <w:p w14:paraId="44C338F8" w14:textId="106D4A07" w:rsidR="00B81365" w:rsidRPr="000D70CD" w:rsidRDefault="00B81365">
      <w:pPr>
        <w:rPr>
          <w:ins w:id="8918" w:author="chaniaayulestari@outlook.com" w:date="2021-11-13T16:14:00Z"/>
          <w:b/>
          <w:bCs/>
          <w:rPrChange w:id="8919" w:author="Rafi Aziizi" w:date="2021-11-13T18:26:00Z">
            <w:rPr>
              <w:ins w:id="8920" w:author="chaniaayulestari@outlook.com" w:date="2021-11-13T16:14:00Z"/>
            </w:rPr>
          </w:rPrChange>
        </w:rPr>
        <w:pPrChange w:id="8921" w:author="Rafi Aziizi" w:date="2021-11-13T18:26:00Z">
          <w:pPr>
            <w:pStyle w:val="ListParagraph"/>
            <w:ind w:left="426"/>
          </w:pPr>
        </w:pPrChange>
      </w:pPr>
    </w:p>
    <w:p w14:paraId="4BBDB068" w14:textId="34C399D9" w:rsidR="00B81365" w:rsidRPr="002040D9" w:rsidDel="006A1DDD" w:rsidRDefault="00B81365">
      <w:pPr>
        <w:pStyle w:val="ListParagraph"/>
        <w:ind w:left="426"/>
        <w:rPr>
          <w:ins w:id="8922" w:author="Rafi Aziizi" w:date="2021-11-13T12:05:00Z"/>
          <w:del w:id="8923" w:author="chaniaayulestari@outlook.com" w:date="2021-11-13T20:24:00Z"/>
          <w:b/>
          <w:bCs/>
          <w:rPrChange w:id="8924" w:author="chaniaayulestari@outlook.com" w:date="2021-11-13T15:20:00Z">
            <w:rPr>
              <w:ins w:id="8925" w:author="Rafi Aziizi" w:date="2021-11-13T12:05:00Z"/>
              <w:del w:id="8926" w:author="chaniaayulestari@outlook.com" w:date="2021-11-13T20:24:00Z"/>
            </w:rPr>
          </w:rPrChange>
        </w:rPr>
        <w:pPrChange w:id="8927" w:author="chaniaayulestari@outlook.com" w:date="2021-11-13T16:13:00Z">
          <w:pPr>
            <w:pStyle w:val="ListParagraph"/>
            <w:numPr>
              <w:numId w:val="117"/>
            </w:numPr>
            <w:ind w:hanging="360"/>
          </w:pPr>
        </w:pPrChange>
      </w:pPr>
    </w:p>
    <w:p w14:paraId="44322FC9" w14:textId="6B4223C8" w:rsidR="004822D0" w:rsidRDefault="004822D0" w:rsidP="002040D9">
      <w:pPr>
        <w:pStyle w:val="ListParagraph"/>
        <w:numPr>
          <w:ilvl w:val="0"/>
          <w:numId w:val="117"/>
        </w:numPr>
        <w:ind w:left="426"/>
        <w:rPr>
          <w:ins w:id="8928" w:author="chaniaayulestari@outlook.com" w:date="2021-11-13T16:13:00Z"/>
          <w:b/>
          <w:bCs/>
        </w:rPr>
      </w:pPr>
      <w:ins w:id="8929" w:author="Rafi Aziizi" w:date="2021-11-13T12:05:00Z">
        <w:r w:rsidRPr="002040D9">
          <w:rPr>
            <w:b/>
            <w:bCs/>
            <w:rPrChange w:id="8930" w:author="chaniaayulestari@outlook.com" w:date="2021-11-13T15:20:00Z">
              <w:rPr/>
            </w:rPrChange>
          </w:rPr>
          <w:t xml:space="preserve">Hapus </w:t>
        </w:r>
      </w:ins>
      <w:ins w:id="8931" w:author="Rafi Aziizi" w:date="2021-11-13T12:06:00Z">
        <w:r w:rsidRPr="002040D9">
          <w:rPr>
            <w:b/>
            <w:bCs/>
            <w:noProof/>
            <w:rPrChange w:id="8932" w:author="chaniaayulestari@outlook.com" w:date="2021-11-13T15:20:00Z">
              <w:rPr>
                <w:noProof/>
              </w:rPr>
            </w:rPrChange>
          </w:rPr>
          <w:t>Semester</w:t>
        </w:r>
      </w:ins>
    </w:p>
    <w:p w14:paraId="2DD7F176" w14:textId="77777777" w:rsidR="006A1DDD" w:rsidRDefault="00B81365">
      <w:pPr>
        <w:keepNext/>
        <w:rPr>
          <w:ins w:id="8933" w:author="chaniaayulestari@outlook.com" w:date="2021-11-13T20:26:00Z"/>
        </w:rPr>
        <w:pPrChange w:id="8934" w:author="chaniaayulestari@outlook.com" w:date="2021-11-13T20:26:00Z">
          <w:pPr/>
        </w:pPrChange>
      </w:pPr>
      <w:ins w:id="8935" w:author="chaniaayulestari@outlook.com" w:date="2021-11-13T16:15:00Z">
        <w:del w:id="8936" w:author="Rafi Aziizi" w:date="2021-11-13T18:26:00Z">
          <w:r w:rsidDel="000D70CD">
            <w:rPr>
              <w:noProof/>
            </w:rPr>
            <w:drawing>
              <wp:inline distT="0" distB="0" distL="0" distR="0" wp14:anchorId="1EC3F6C3" wp14:editId="4E84E338">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8937" w:author="Rafi Aziizi" w:date="2021-11-13T18:26:00Z">
        <w:r w:rsidR="00E51900">
          <w:rPr>
            <w:noProof/>
          </w:rPr>
          <w:drawing>
            <wp:inline distT="0" distB="0" distL="0" distR="0" wp14:anchorId="2B705091" wp14:editId="5B0DB8EE">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ins>
    </w:p>
    <w:p w14:paraId="02869ADD" w14:textId="64D91CD7" w:rsidR="00B81365" w:rsidDel="007404DC" w:rsidRDefault="006A1DDD" w:rsidP="006A1DDD">
      <w:pPr>
        <w:pStyle w:val="Caption"/>
        <w:jc w:val="center"/>
        <w:rPr>
          <w:ins w:id="8938" w:author="chaniaayulestari@outlook.com" w:date="2021-11-14T02:14:00Z"/>
          <w:del w:id="8939" w:author="Rafi Aziizi" w:date="2021-11-14T09:59:00Z"/>
        </w:rPr>
      </w:pPr>
      <w:bookmarkStart w:id="8940" w:name="_Toc87894986"/>
      <w:ins w:id="8941" w:author="chaniaayulestari@outlook.com" w:date="2021-11-13T20:26:00Z">
        <w:r>
          <w:t xml:space="preserve">Gambar 3. </w:t>
        </w:r>
        <w:r>
          <w:fldChar w:fldCharType="begin"/>
        </w:r>
        <w:r>
          <w:instrText xml:space="preserve"> SEQ Gambar___3. \* ARABIC </w:instrText>
        </w:r>
      </w:ins>
      <w:r>
        <w:fldChar w:fldCharType="separate"/>
      </w:r>
      <w:ins w:id="8942" w:author="Rafi Aziizi" w:date="2021-11-15T16:05:00Z">
        <w:r w:rsidR="00BF7B94">
          <w:rPr>
            <w:noProof/>
          </w:rPr>
          <w:t>22</w:t>
        </w:r>
      </w:ins>
      <w:ins w:id="8943" w:author="chaniaayulestari@outlook.com" w:date="2021-11-13T21:25:00Z">
        <w:del w:id="8944" w:author="Rafi Aziizi" w:date="2021-11-14T09:53:00Z">
          <w:r w:rsidR="00B46735" w:rsidDel="00590A19">
            <w:rPr>
              <w:noProof/>
            </w:rPr>
            <w:delText>20</w:delText>
          </w:r>
        </w:del>
      </w:ins>
      <w:ins w:id="8945" w:author="chaniaayulestari@outlook.com" w:date="2021-11-13T20:26:00Z">
        <w:r>
          <w:fldChar w:fldCharType="end"/>
        </w:r>
        <w:r>
          <w:t xml:space="preserve"> </w:t>
        </w:r>
        <w:r w:rsidRPr="00864638">
          <w:t xml:space="preserve">Sequence Diagram </w:t>
        </w:r>
        <w:r>
          <w:t xml:space="preserve"> Hapus Data Semester</w:t>
        </w:r>
      </w:ins>
      <w:bookmarkEnd w:id="8940"/>
    </w:p>
    <w:p w14:paraId="5B6F031A" w14:textId="77777777" w:rsidR="00936E48" w:rsidRPr="00936E48" w:rsidRDefault="00936E48">
      <w:pPr>
        <w:pStyle w:val="Caption"/>
        <w:jc w:val="center"/>
        <w:rPr>
          <w:ins w:id="8946" w:author="chaniaayulestari@outlook.com" w:date="2021-11-13T16:13:00Z"/>
        </w:rPr>
        <w:pPrChange w:id="8947" w:author="Rafi Aziizi" w:date="2021-11-14T09:59:00Z">
          <w:pPr>
            <w:pStyle w:val="ListParagraph"/>
            <w:numPr>
              <w:numId w:val="117"/>
            </w:numPr>
            <w:ind w:left="426" w:hanging="360"/>
          </w:pPr>
        </w:pPrChange>
      </w:pPr>
    </w:p>
    <w:p w14:paraId="6363B0E8" w14:textId="3C148F19" w:rsidR="00B81365" w:rsidDel="00E51900" w:rsidRDefault="00B81365" w:rsidP="00B81365">
      <w:pPr>
        <w:rPr>
          <w:ins w:id="8948" w:author="chaniaayulestari@outlook.com" w:date="2021-11-13T16:15:00Z"/>
          <w:del w:id="8949" w:author="Rafi Aziizi" w:date="2021-11-13T18:26:00Z"/>
          <w:b/>
          <w:bCs/>
        </w:rPr>
      </w:pPr>
    </w:p>
    <w:p w14:paraId="1095F569" w14:textId="7BC2803B" w:rsidR="00B81365" w:rsidDel="00E51900" w:rsidRDefault="00B81365" w:rsidP="00B81365">
      <w:pPr>
        <w:rPr>
          <w:ins w:id="8950" w:author="chaniaayulestari@outlook.com" w:date="2021-11-13T16:15:00Z"/>
          <w:del w:id="8951" w:author="Rafi Aziizi" w:date="2021-11-13T18:26:00Z"/>
          <w:b/>
          <w:bCs/>
        </w:rPr>
      </w:pPr>
    </w:p>
    <w:p w14:paraId="35829F10" w14:textId="6FBE4294" w:rsidR="00B81365" w:rsidDel="00E51900" w:rsidRDefault="00B81365" w:rsidP="00B81365">
      <w:pPr>
        <w:rPr>
          <w:ins w:id="8952" w:author="chaniaayulestari@outlook.com" w:date="2021-11-13T16:15:00Z"/>
          <w:del w:id="8953" w:author="Rafi Aziizi" w:date="2021-11-13T18:26:00Z"/>
          <w:b/>
          <w:bCs/>
        </w:rPr>
      </w:pPr>
    </w:p>
    <w:p w14:paraId="438ED9C9" w14:textId="710D1E60" w:rsidR="00B81365" w:rsidDel="00E51900" w:rsidRDefault="00B81365" w:rsidP="00B81365">
      <w:pPr>
        <w:rPr>
          <w:ins w:id="8954" w:author="chaniaayulestari@outlook.com" w:date="2021-11-13T16:15:00Z"/>
          <w:del w:id="8955" w:author="Rafi Aziizi" w:date="2021-11-13T18:26:00Z"/>
          <w:b/>
          <w:bCs/>
        </w:rPr>
      </w:pPr>
    </w:p>
    <w:p w14:paraId="418D12E4" w14:textId="1F533766" w:rsidR="00B81365" w:rsidDel="00E51900" w:rsidRDefault="00B81365" w:rsidP="00B81365">
      <w:pPr>
        <w:rPr>
          <w:ins w:id="8956" w:author="chaniaayulestari@outlook.com" w:date="2021-11-13T16:15:00Z"/>
          <w:del w:id="8957" w:author="Rafi Aziizi" w:date="2021-11-13T18:26:00Z"/>
          <w:b/>
          <w:bCs/>
        </w:rPr>
      </w:pPr>
    </w:p>
    <w:p w14:paraId="7F22A758" w14:textId="5680F488" w:rsidR="00B81365" w:rsidDel="00E51900" w:rsidRDefault="00B81365" w:rsidP="00B81365">
      <w:pPr>
        <w:rPr>
          <w:ins w:id="8958" w:author="chaniaayulestari@outlook.com" w:date="2021-11-13T16:15:00Z"/>
          <w:del w:id="8959" w:author="Rafi Aziizi" w:date="2021-11-13T18:26:00Z"/>
          <w:b/>
          <w:bCs/>
        </w:rPr>
      </w:pPr>
    </w:p>
    <w:p w14:paraId="585C2B8A" w14:textId="2C31F341" w:rsidR="00B81365" w:rsidDel="00E51900" w:rsidRDefault="00B81365" w:rsidP="00B81365">
      <w:pPr>
        <w:rPr>
          <w:ins w:id="8960" w:author="chaniaayulestari@outlook.com" w:date="2021-11-13T16:15:00Z"/>
          <w:del w:id="8961" w:author="Rafi Aziizi" w:date="2021-11-13T18:26:00Z"/>
          <w:b/>
          <w:bCs/>
        </w:rPr>
      </w:pPr>
    </w:p>
    <w:p w14:paraId="72C321E6" w14:textId="134DC308" w:rsidR="00B81365" w:rsidDel="00E51900" w:rsidRDefault="00B81365" w:rsidP="00B81365">
      <w:pPr>
        <w:rPr>
          <w:ins w:id="8962" w:author="chaniaayulestari@outlook.com" w:date="2021-11-13T16:15:00Z"/>
          <w:del w:id="8963" w:author="Rafi Aziizi" w:date="2021-11-13T18:26:00Z"/>
          <w:b/>
          <w:bCs/>
        </w:rPr>
      </w:pPr>
    </w:p>
    <w:p w14:paraId="51A0FCD8" w14:textId="293FC926" w:rsidR="00B81365" w:rsidDel="00E51900" w:rsidRDefault="00B81365" w:rsidP="00B81365">
      <w:pPr>
        <w:rPr>
          <w:ins w:id="8964" w:author="chaniaayulestari@outlook.com" w:date="2021-11-13T16:15:00Z"/>
          <w:del w:id="8965" w:author="Rafi Aziizi" w:date="2021-11-13T18:26:00Z"/>
          <w:b/>
          <w:bCs/>
        </w:rPr>
      </w:pPr>
    </w:p>
    <w:p w14:paraId="3677BAA6" w14:textId="54F3E8D2" w:rsidR="00224DD9" w:rsidRDefault="004822D0" w:rsidP="002040D9">
      <w:pPr>
        <w:pStyle w:val="ListParagraph"/>
        <w:numPr>
          <w:ilvl w:val="0"/>
          <w:numId w:val="117"/>
        </w:numPr>
        <w:ind w:left="426"/>
        <w:rPr>
          <w:ins w:id="8966" w:author="chaniaayulestari@outlook.com" w:date="2021-11-13T16:13:00Z"/>
          <w:b/>
          <w:bCs/>
        </w:rPr>
      </w:pPr>
      <w:ins w:id="8967" w:author="Rafi Aziizi" w:date="2021-11-13T12:05:00Z">
        <w:del w:id="8968" w:author="chaniaayulestari@outlook.com" w:date="2021-11-13T19:43:00Z">
          <w:r w:rsidRPr="002040D9" w:rsidDel="00224DD9">
            <w:rPr>
              <w:b/>
              <w:bCs/>
              <w:rPrChange w:id="8969" w:author="chaniaayulestari@outlook.com" w:date="2021-11-13T15:20:00Z">
                <w:rPr/>
              </w:rPrChange>
            </w:rPr>
            <w:delText xml:space="preserve">Edit </w:delText>
          </w:r>
        </w:del>
      </w:ins>
      <w:ins w:id="8970" w:author="Rafi Aziizi" w:date="2021-11-13T12:06:00Z">
        <w:del w:id="8971" w:author="chaniaayulestari@outlook.com" w:date="2021-11-13T19:43:00Z">
          <w:r w:rsidRPr="002040D9" w:rsidDel="00224DD9">
            <w:rPr>
              <w:b/>
              <w:bCs/>
              <w:noProof/>
              <w:rPrChange w:id="8972" w:author="chaniaayulestari@outlook.com" w:date="2021-11-13T15:20:00Z">
                <w:rPr>
                  <w:noProof/>
                </w:rPr>
              </w:rPrChange>
            </w:rPr>
            <w:delText>Semester</w:delText>
          </w:r>
        </w:del>
      </w:ins>
      <w:ins w:id="8973" w:author="chaniaayulestari@outlook.com" w:date="2021-11-13T19:43:00Z">
        <w:r w:rsidR="00224DD9">
          <w:rPr>
            <w:b/>
            <w:bCs/>
            <w:noProof/>
          </w:rPr>
          <w:t>Edit Semester</w:t>
        </w:r>
      </w:ins>
    </w:p>
    <w:p w14:paraId="0EBBCDAE" w14:textId="77777777" w:rsidR="006A1DDD" w:rsidRDefault="00B81365">
      <w:pPr>
        <w:keepNext/>
        <w:rPr>
          <w:ins w:id="8974" w:author="chaniaayulestari@outlook.com" w:date="2021-11-13T20:26:00Z"/>
        </w:rPr>
      </w:pPr>
      <w:ins w:id="8975" w:author="chaniaayulestari@outlook.com" w:date="2021-11-13T16:16:00Z">
        <w:r>
          <w:rPr>
            <w:noProof/>
          </w:rPr>
          <w:lastRenderedPageBreak/>
          <w:drawing>
            <wp:inline distT="0" distB="0" distL="0" distR="0" wp14:anchorId="334A34BE" wp14:editId="387C5748">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153E041" w14:textId="689420B3" w:rsidR="00B81365" w:rsidRDefault="006A1DDD">
      <w:pPr>
        <w:pStyle w:val="Caption"/>
        <w:jc w:val="center"/>
        <w:rPr>
          <w:ins w:id="8976" w:author="chaniaayulestari@outlook.com" w:date="2021-11-13T16:17:00Z"/>
        </w:rPr>
        <w:pPrChange w:id="8977" w:author="chaniaayulestari@outlook.com" w:date="2021-11-13T20:27:00Z">
          <w:pPr/>
        </w:pPrChange>
      </w:pPr>
      <w:bookmarkStart w:id="8978" w:name="_Toc87894987"/>
      <w:ins w:id="8979" w:author="chaniaayulestari@outlook.com" w:date="2021-11-13T20:26:00Z">
        <w:r>
          <w:t xml:space="preserve">Gambar 3. </w:t>
        </w:r>
        <w:r>
          <w:fldChar w:fldCharType="begin"/>
        </w:r>
        <w:r>
          <w:instrText xml:space="preserve"> SEQ Gambar___3. \* ARABIC </w:instrText>
        </w:r>
      </w:ins>
      <w:r>
        <w:fldChar w:fldCharType="separate"/>
      </w:r>
      <w:ins w:id="8980" w:author="Rafi Aziizi" w:date="2021-11-15T16:05:00Z">
        <w:r w:rsidR="00BF7B94">
          <w:rPr>
            <w:noProof/>
          </w:rPr>
          <w:t>23</w:t>
        </w:r>
      </w:ins>
      <w:ins w:id="8981" w:author="chaniaayulestari@outlook.com" w:date="2021-11-13T21:25:00Z">
        <w:del w:id="8982" w:author="Rafi Aziizi" w:date="2021-11-14T09:53:00Z">
          <w:r w:rsidR="00B46735" w:rsidDel="00590A19">
            <w:rPr>
              <w:noProof/>
            </w:rPr>
            <w:delText>21</w:delText>
          </w:r>
        </w:del>
      </w:ins>
      <w:ins w:id="8983" w:author="chaniaayulestari@outlook.com" w:date="2021-11-13T20:26:00Z">
        <w:r>
          <w:fldChar w:fldCharType="end"/>
        </w:r>
        <w:r>
          <w:t xml:space="preserve"> Sequence Diagram Edit Data Semester</w:t>
        </w:r>
      </w:ins>
      <w:bookmarkEnd w:id="8978"/>
    </w:p>
    <w:p w14:paraId="3973AE2B" w14:textId="312E2861" w:rsidR="00B81365" w:rsidRPr="00B81365" w:rsidDel="00B81365" w:rsidRDefault="002367EC">
      <w:pPr>
        <w:rPr>
          <w:ins w:id="8984" w:author="Rafi Aziizi" w:date="2021-11-13T12:05:00Z"/>
          <w:del w:id="8985" w:author="chaniaayulestari@outlook.com" w:date="2021-11-13T16:17:00Z"/>
          <w:b/>
          <w:bCs/>
          <w:rPrChange w:id="8986" w:author="chaniaayulestari@outlook.com" w:date="2021-11-13T16:13:00Z">
            <w:rPr>
              <w:ins w:id="8987" w:author="Rafi Aziizi" w:date="2021-11-13T12:05:00Z"/>
              <w:del w:id="8988" w:author="chaniaayulestari@outlook.com" w:date="2021-11-13T16:17:00Z"/>
            </w:rPr>
          </w:rPrChange>
        </w:rPr>
        <w:pPrChange w:id="8989" w:author="chaniaayulestari@outlook.com" w:date="2021-11-13T16:13:00Z">
          <w:pPr>
            <w:pStyle w:val="ListParagraph"/>
            <w:numPr>
              <w:numId w:val="117"/>
            </w:numPr>
            <w:ind w:hanging="360"/>
          </w:pPr>
        </w:pPrChange>
      </w:pPr>
      <w:ins w:id="8990" w:author="chaniaayulestari@outlook.com" w:date="2021-11-13T16:18:00Z">
        <w:del w:id="8991" w:author="Rafi Aziizi" w:date="2021-11-13T18:26:00Z">
          <w:r w:rsidDel="00E51900">
            <w:rPr>
              <w:noProof/>
            </w:rPr>
            <w:drawing>
              <wp:inline distT="0" distB="0" distL="0" distR="0" wp14:anchorId="2907211E" wp14:editId="152D3050">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8992" w:author="chaniaayulestari@outlook.com" w:date="2021-11-13T16:17:00Z"/>
          <w:b/>
          <w:bCs/>
        </w:rPr>
      </w:pPr>
      <w:ins w:id="8993" w:author="Rafi Aziizi" w:date="2021-11-13T12:05:00Z">
        <w:r w:rsidRPr="002040D9">
          <w:rPr>
            <w:b/>
            <w:bCs/>
            <w:rPrChange w:id="8994" w:author="chaniaayulestari@outlook.com" w:date="2021-11-13T15:20:00Z">
              <w:rPr/>
            </w:rPrChange>
          </w:rPr>
          <w:t xml:space="preserve">Tambah </w:t>
        </w:r>
      </w:ins>
      <w:ins w:id="8995" w:author="Rafi Aziizi" w:date="2021-11-13T12:06:00Z">
        <w:r w:rsidRPr="002040D9">
          <w:rPr>
            <w:b/>
            <w:bCs/>
            <w:noProof/>
            <w:rPrChange w:id="8996" w:author="chaniaayulestari@outlook.com" w:date="2021-11-13T15:20:00Z">
              <w:rPr>
                <w:noProof/>
              </w:rPr>
            </w:rPrChange>
          </w:rPr>
          <w:t>Semester</w:t>
        </w:r>
      </w:ins>
    </w:p>
    <w:p w14:paraId="13A393C4" w14:textId="77777777" w:rsidR="006A1DDD" w:rsidRDefault="00E51900">
      <w:pPr>
        <w:keepNext/>
        <w:ind w:left="66"/>
        <w:rPr>
          <w:ins w:id="8997" w:author="chaniaayulestari@outlook.com" w:date="2021-11-13T20:27:00Z"/>
        </w:rPr>
      </w:pPr>
      <w:ins w:id="8998" w:author="Rafi Aziizi" w:date="2021-11-13T18:26:00Z">
        <w:r>
          <w:rPr>
            <w:noProof/>
          </w:rPr>
          <w:drawing>
            <wp:inline distT="0" distB="0" distL="0" distR="0" wp14:anchorId="7A9FDDD1" wp14:editId="01A327A9">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8B9C536" w14:textId="6549767A" w:rsidR="00224DD9" w:rsidRDefault="006A1DDD" w:rsidP="006A1DDD">
      <w:pPr>
        <w:pStyle w:val="Caption"/>
        <w:jc w:val="center"/>
        <w:rPr>
          <w:ins w:id="8999" w:author="chaniaayulestari@outlook.com" w:date="2021-11-13T20:27:00Z"/>
        </w:rPr>
      </w:pPr>
      <w:bookmarkStart w:id="9000" w:name="_Toc87894988"/>
      <w:ins w:id="9001" w:author="chaniaayulestari@outlook.com" w:date="2021-11-13T20:27:00Z">
        <w:r>
          <w:t xml:space="preserve">Gambar 3. </w:t>
        </w:r>
        <w:r>
          <w:fldChar w:fldCharType="begin"/>
        </w:r>
        <w:r>
          <w:instrText xml:space="preserve"> SEQ Gambar___3. \* ARABIC </w:instrText>
        </w:r>
      </w:ins>
      <w:r>
        <w:fldChar w:fldCharType="separate"/>
      </w:r>
      <w:ins w:id="9002" w:author="Rafi Aziizi" w:date="2021-11-15T16:05:00Z">
        <w:r w:rsidR="00BF7B94">
          <w:rPr>
            <w:noProof/>
          </w:rPr>
          <w:t>24</w:t>
        </w:r>
      </w:ins>
      <w:ins w:id="9003" w:author="chaniaayulestari@outlook.com" w:date="2021-11-13T21:25:00Z">
        <w:del w:id="9004" w:author="Rafi Aziizi" w:date="2021-11-14T09:53:00Z">
          <w:r w:rsidR="00B46735" w:rsidDel="00590A19">
            <w:rPr>
              <w:noProof/>
            </w:rPr>
            <w:delText>22</w:delText>
          </w:r>
        </w:del>
      </w:ins>
      <w:ins w:id="9005" w:author="chaniaayulestari@outlook.com" w:date="2021-11-13T20:27:00Z">
        <w:r>
          <w:fldChar w:fldCharType="end"/>
        </w:r>
        <w:r>
          <w:t xml:space="preserve"> </w:t>
        </w:r>
        <w:r w:rsidRPr="00CF0B80">
          <w:t xml:space="preserve">Sequence Diagram </w:t>
        </w:r>
        <w:r>
          <w:t xml:space="preserve"> Tambah Data Semester</w:t>
        </w:r>
        <w:bookmarkEnd w:id="9000"/>
      </w:ins>
    </w:p>
    <w:p w14:paraId="13D258C9" w14:textId="77777777" w:rsidR="006A1DDD" w:rsidRPr="006A1DDD" w:rsidRDefault="006A1DDD">
      <w:pPr>
        <w:rPr>
          <w:ins w:id="9006" w:author="chaniaayulestari@outlook.com" w:date="2021-11-13T19:44:00Z"/>
        </w:rPr>
        <w:pPrChange w:id="9007" w:author="chaniaayulestari@outlook.com" w:date="2021-11-13T20:27:00Z">
          <w:pPr>
            <w:ind w:left="66"/>
          </w:pPr>
        </w:pPrChange>
      </w:pPr>
    </w:p>
    <w:p w14:paraId="6C745609" w14:textId="46157FDF" w:rsidR="002367EC" w:rsidDel="00E51900" w:rsidRDefault="002367EC" w:rsidP="00B81365">
      <w:pPr>
        <w:pStyle w:val="ListParagraph"/>
        <w:ind w:left="426"/>
        <w:rPr>
          <w:ins w:id="9008" w:author="chaniaayulestari@outlook.com" w:date="2021-11-13T16:18:00Z"/>
          <w:del w:id="9009" w:author="Rafi Aziizi" w:date="2021-11-13T18:27:00Z"/>
          <w:b/>
          <w:bCs/>
        </w:rPr>
      </w:pPr>
    </w:p>
    <w:p w14:paraId="41D7575E" w14:textId="34DFC38A" w:rsidR="002367EC" w:rsidRPr="00E51900" w:rsidDel="00E51900" w:rsidRDefault="002367EC">
      <w:pPr>
        <w:rPr>
          <w:ins w:id="9010" w:author="chaniaayulestari@outlook.com" w:date="2021-11-13T16:19:00Z"/>
          <w:del w:id="9011" w:author="Rafi Aziizi" w:date="2021-11-13T18:27:00Z"/>
          <w:b/>
          <w:bCs/>
          <w:rPrChange w:id="9012" w:author="Rafi Aziizi" w:date="2021-11-13T18:27:00Z">
            <w:rPr>
              <w:ins w:id="9013" w:author="chaniaayulestari@outlook.com" w:date="2021-11-13T16:19:00Z"/>
              <w:del w:id="9014" w:author="Rafi Aziizi" w:date="2021-11-13T18:27:00Z"/>
            </w:rPr>
          </w:rPrChange>
        </w:rPr>
        <w:pPrChange w:id="9015" w:author="Rafi Aziizi" w:date="2021-11-13T18:27:00Z">
          <w:pPr>
            <w:pStyle w:val="ListParagraph"/>
            <w:ind w:left="426"/>
          </w:pPr>
        </w:pPrChange>
      </w:pPr>
    </w:p>
    <w:p w14:paraId="08C40918" w14:textId="075D4B32" w:rsidR="002367EC" w:rsidDel="00E51900" w:rsidRDefault="002367EC">
      <w:pPr>
        <w:rPr>
          <w:ins w:id="9016" w:author="chaniaayulestari@outlook.com" w:date="2021-11-13T16:19:00Z"/>
          <w:del w:id="9017" w:author="Rafi Aziizi" w:date="2021-11-13T18:27:00Z"/>
        </w:rPr>
        <w:pPrChange w:id="9018" w:author="Rafi Aziizi" w:date="2021-11-13T18:27:00Z">
          <w:pPr>
            <w:pStyle w:val="ListParagraph"/>
            <w:ind w:left="426"/>
          </w:pPr>
        </w:pPrChange>
      </w:pPr>
    </w:p>
    <w:p w14:paraId="3202985E" w14:textId="211A6A46" w:rsidR="002367EC" w:rsidDel="00E51900" w:rsidRDefault="002367EC">
      <w:pPr>
        <w:rPr>
          <w:ins w:id="9019" w:author="chaniaayulestari@outlook.com" w:date="2021-11-13T16:19:00Z"/>
          <w:del w:id="9020" w:author="Rafi Aziizi" w:date="2021-11-13T18:27:00Z"/>
        </w:rPr>
        <w:pPrChange w:id="9021" w:author="Rafi Aziizi" w:date="2021-11-13T18:27:00Z">
          <w:pPr>
            <w:pStyle w:val="ListParagraph"/>
            <w:ind w:left="426"/>
          </w:pPr>
        </w:pPrChange>
      </w:pPr>
    </w:p>
    <w:p w14:paraId="07F67AC3" w14:textId="0D6BC03F" w:rsidR="002367EC" w:rsidDel="00E51900" w:rsidRDefault="002367EC">
      <w:pPr>
        <w:rPr>
          <w:ins w:id="9022" w:author="chaniaayulestari@outlook.com" w:date="2021-11-13T16:19:00Z"/>
          <w:del w:id="9023" w:author="Rafi Aziizi" w:date="2021-11-13T18:27:00Z"/>
        </w:rPr>
        <w:pPrChange w:id="9024" w:author="Rafi Aziizi" w:date="2021-11-13T18:27:00Z">
          <w:pPr>
            <w:pStyle w:val="ListParagraph"/>
            <w:ind w:left="426"/>
          </w:pPr>
        </w:pPrChange>
      </w:pPr>
    </w:p>
    <w:p w14:paraId="6F7DCBE8" w14:textId="79BAE8EE" w:rsidR="002367EC" w:rsidDel="00E51900" w:rsidRDefault="002367EC">
      <w:pPr>
        <w:rPr>
          <w:ins w:id="9025" w:author="chaniaayulestari@outlook.com" w:date="2021-11-13T16:19:00Z"/>
          <w:del w:id="9026" w:author="Rafi Aziizi" w:date="2021-11-13T18:27:00Z"/>
        </w:rPr>
        <w:pPrChange w:id="9027" w:author="Rafi Aziizi" w:date="2021-11-13T18:27:00Z">
          <w:pPr>
            <w:pStyle w:val="ListParagraph"/>
            <w:ind w:left="426"/>
          </w:pPr>
        </w:pPrChange>
      </w:pPr>
    </w:p>
    <w:p w14:paraId="6FF000E5" w14:textId="1286ED92" w:rsidR="002367EC" w:rsidDel="00E51900" w:rsidRDefault="002367EC">
      <w:pPr>
        <w:rPr>
          <w:ins w:id="9028" w:author="chaniaayulestari@outlook.com" w:date="2021-11-13T16:19:00Z"/>
          <w:del w:id="9029" w:author="Rafi Aziizi" w:date="2021-11-13T18:27:00Z"/>
        </w:rPr>
        <w:pPrChange w:id="9030" w:author="Rafi Aziizi" w:date="2021-11-13T18:27:00Z">
          <w:pPr>
            <w:pStyle w:val="ListParagraph"/>
            <w:ind w:left="426"/>
          </w:pPr>
        </w:pPrChange>
      </w:pPr>
    </w:p>
    <w:p w14:paraId="134F9233" w14:textId="5D54BE4C" w:rsidR="002367EC" w:rsidDel="00E51900" w:rsidRDefault="002367EC">
      <w:pPr>
        <w:rPr>
          <w:ins w:id="9031" w:author="chaniaayulestari@outlook.com" w:date="2021-11-13T16:19:00Z"/>
          <w:del w:id="9032" w:author="Rafi Aziizi" w:date="2021-11-13T18:27:00Z"/>
        </w:rPr>
        <w:pPrChange w:id="9033" w:author="Rafi Aziizi" w:date="2021-11-13T18:27:00Z">
          <w:pPr>
            <w:pStyle w:val="ListParagraph"/>
            <w:ind w:left="426"/>
          </w:pPr>
        </w:pPrChange>
      </w:pPr>
    </w:p>
    <w:p w14:paraId="4DF82432" w14:textId="171555A9" w:rsidR="002367EC" w:rsidDel="00E51900" w:rsidRDefault="002367EC">
      <w:pPr>
        <w:rPr>
          <w:ins w:id="9034" w:author="chaniaayulestari@outlook.com" w:date="2021-11-13T16:19:00Z"/>
          <w:del w:id="9035" w:author="Rafi Aziizi" w:date="2021-11-13T18:27:00Z"/>
        </w:rPr>
        <w:pPrChange w:id="9036" w:author="Rafi Aziizi" w:date="2021-11-13T18:27:00Z">
          <w:pPr>
            <w:pStyle w:val="ListParagraph"/>
            <w:ind w:left="426"/>
          </w:pPr>
        </w:pPrChange>
      </w:pPr>
    </w:p>
    <w:p w14:paraId="3FC35330" w14:textId="2883E506" w:rsidR="002367EC" w:rsidDel="00E51900" w:rsidRDefault="002367EC">
      <w:pPr>
        <w:rPr>
          <w:ins w:id="9037" w:author="chaniaayulestari@outlook.com" w:date="2021-11-13T16:19:00Z"/>
          <w:del w:id="9038" w:author="Rafi Aziizi" w:date="2021-11-13T18:27:00Z"/>
        </w:rPr>
        <w:pPrChange w:id="9039" w:author="Rafi Aziizi" w:date="2021-11-13T18:27:00Z">
          <w:pPr>
            <w:pStyle w:val="ListParagraph"/>
            <w:ind w:left="426"/>
          </w:pPr>
        </w:pPrChange>
      </w:pPr>
    </w:p>
    <w:p w14:paraId="1AEFB320" w14:textId="66F5EC99" w:rsidR="002367EC" w:rsidDel="00E51900" w:rsidRDefault="002367EC">
      <w:pPr>
        <w:rPr>
          <w:ins w:id="9040" w:author="chaniaayulestari@outlook.com" w:date="2021-11-13T16:19:00Z"/>
          <w:del w:id="9041" w:author="Rafi Aziizi" w:date="2021-11-13T18:27:00Z"/>
        </w:rPr>
        <w:pPrChange w:id="9042" w:author="Rafi Aziizi" w:date="2021-11-13T18:27:00Z">
          <w:pPr>
            <w:pStyle w:val="ListParagraph"/>
            <w:ind w:left="426"/>
          </w:pPr>
        </w:pPrChange>
      </w:pPr>
    </w:p>
    <w:p w14:paraId="2D50843F" w14:textId="0382861F" w:rsidR="002367EC" w:rsidDel="00E51900" w:rsidRDefault="002367EC">
      <w:pPr>
        <w:rPr>
          <w:ins w:id="9043" w:author="chaniaayulestari@outlook.com" w:date="2021-11-13T16:19:00Z"/>
          <w:del w:id="9044" w:author="Rafi Aziizi" w:date="2021-11-13T18:27:00Z"/>
        </w:rPr>
        <w:pPrChange w:id="9045" w:author="Rafi Aziizi" w:date="2021-11-13T18:27:00Z">
          <w:pPr>
            <w:pStyle w:val="ListParagraph"/>
            <w:ind w:left="426"/>
          </w:pPr>
        </w:pPrChange>
      </w:pPr>
    </w:p>
    <w:p w14:paraId="427BFC28" w14:textId="4A8FE9F4" w:rsidR="002367EC" w:rsidRPr="002040D9" w:rsidDel="00224DD9" w:rsidRDefault="002367EC">
      <w:pPr>
        <w:rPr>
          <w:ins w:id="9046" w:author="Rafi Aziizi" w:date="2021-11-13T11:41:00Z"/>
          <w:del w:id="9047" w:author="chaniaayulestari@outlook.com" w:date="2021-11-13T19:45:00Z"/>
        </w:rPr>
        <w:pPrChange w:id="9048"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9049" w:author="Rafi Aziizi" w:date="2021-11-13T11:41:00Z"/>
          <w:b/>
          <w:bCs/>
          <w:lang w:val="id-ID"/>
          <w:rPrChange w:id="9050" w:author="Rafi Aziizi" w:date="2021-11-13T12:03:00Z">
            <w:rPr>
              <w:ins w:id="9051" w:author="Rafi Aziizi" w:date="2021-11-13T11:41:00Z"/>
              <w:lang w:val="id-ID"/>
            </w:rPr>
          </w:rPrChange>
        </w:rPr>
      </w:pPr>
      <w:ins w:id="9052" w:author="Rafi Aziizi" w:date="2021-11-13T11:41:00Z">
        <w:r w:rsidRPr="004822D0">
          <w:rPr>
            <w:b/>
            <w:bCs/>
            <w:rPrChange w:id="9053" w:author="Rafi Aziizi" w:date="2021-11-13T12:03:00Z">
              <w:rPr/>
            </w:rPrChange>
          </w:rPr>
          <w:t>Kelola Walikelas</w:t>
        </w:r>
      </w:ins>
    </w:p>
    <w:p w14:paraId="3DB33770" w14:textId="4A2FB993" w:rsidR="00FF5489" w:rsidRDefault="00FF5489" w:rsidP="00FF5489">
      <w:pPr>
        <w:ind w:firstLine="426"/>
        <w:rPr>
          <w:ins w:id="9054" w:author="Rafi Aziizi" w:date="2021-11-13T11:41:00Z"/>
          <w:lang w:val="id-ID"/>
        </w:rPr>
      </w:pPr>
      <w:ins w:id="9055" w:author="Rafi Aziizi" w:date="2021-11-13T11:41:00Z">
        <w:r w:rsidRPr="005B28D5">
          <w:rPr>
            <w:i/>
          </w:rPr>
          <w:lastRenderedPageBreak/>
          <w:t>Sequence diagram</w:t>
        </w:r>
        <w:r>
          <w:t xml:space="preserve"> ini menjelaskan interaksi admin dengan sistem dalam </w:t>
        </w:r>
        <w:r w:rsidRPr="005B28D5">
          <w:rPr>
            <w:lang w:val="id-ID"/>
          </w:rPr>
          <w:t>melihat</w:t>
        </w:r>
        <w:r>
          <w:t>, menghapus, menambah</w:t>
        </w:r>
      </w:ins>
      <w:ins w:id="9056" w:author="Rafi Aziizi" w:date="2021-11-13T12:14:00Z">
        <w:r w:rsidR="00E8612D">
          <w:t>, memperbaharui, melihat profile, melihat anggota siswa maupun mencetak riwayat absensi anggota siswa</w:t>
        </w:r>
      </w:ins>
      <w:ins w:id="9057" w:author="Rafi Aziizi" w:date="2021-11-13T11:41:00Z">
        <w:r>
          <w:t xml:space="preserve"> data walikelas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walikelas dalam bentuk tabel. </w:t>
        </w:r>
        <w:r w:rsidRPr="005B28D5">
          <w:rPr>
            <w:i/>
          </w:rPr>
          <w:t>Sequence diagram</w:t>
        </w:r>
        <w:r>
          <w:t xml:space="preserve"> kelola </w:t>
        </w:r>
      </w:ins>
      <w:ins w:id="9058" w:author="Rafi Aziizi" w:date="2021-11-13T11:42:00Z">
        <w:r>
          <w:t>walikelas</w:t>
        </w:r>
      </w:ins>
      <w:ins w:id="9059" w:author="Rafi Aziizi" w:date="2021-11-13T11:41:00Z">
        <w:r>
          <w:t xml:space="preserve"> ditunjukkan </w:t>
        </w:r>
      </w:ins>
      <w:ins w:id="9060" w:author="Rafi Aziizi" w:date="2021-11-14T10:13:00Z">
        <w:r w:rsidR="00ED47C8">
          <w:t>pada</w:t>
        </w:r>
        <w:r w:rsidR="00ED47C8" w:rsidRPr="005B28D5">
          <w:rPr>
            <w:lang w:val="id-ID"/>
          </w:rPr>
          <w:t xml:space="preserve"> </w:t>
        </w:r>
        <w:r w:rsidR="00ED47C8">
          <w:t>gambar dibawah ini :</w:t>
        </w:r>
      </w:ins>
      <w:ins w:id="9061" w:author="chaniaayulestari@outlook.com" w:date="2021-11-14T06:37:00Z">
        <w:del w:id="9062" w:author="Rafi Aziizi" w:date="2021-11-14T10:13:00Z">
          <w:r w:rsidR="0092786F" w:rsidDel="00ED47C8">
            <w:delText>dibawah.</w:delText>
          </w:r>
        </w:del>
      </w:ins>
    </w:p>
    <w:p w14:paraId="1F629523" w14:textId="6789715E" w:rsidR="00FF5489" w:rsidRDefault="00F73148" w:rsidP="002040D9">
      <w:pPr>
        <w:pStyle w:val="ListParagraph"/>
        <w:numPr>
          <w:ilvl w:val="0"/>
          <w:numId w:val="117"/>
        </w:numPr>
        <w:ind w:left="426"/>
        <w:rPr>
          <w:ins w:id="9063" w:author="chaniaayulestari@outlook.com" w:date="2021-11-13T16:20:00Z"/>
          <w:b/>
          <w:bCs/>
        </w:rPr>
      </w:pPr>
      <w:ins w:id="9064" w:author="chaniaayulestari@outlook.com" w:date="2021-11-13T16:21:00Z">
        <w:del w:id="9065" w:author="Rafi Aziizi" w:date="2021-11-13T18:27:00Z">
          <w:r w:rsidDel="00E51900">
            <w:rPr>
              <w:noProof/>
            </w:rPr>
            <w:drawing>
              <wp:inline distT="0" distB="0" distL="0" distR="0" wp14:anchorId="54C32523" wp14:editId="6B353384">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9066" w:author="Rafi Aziizi" w:date="2021-11-13T11:41:00Z">
        <w:r w:rsidR="00FF5489" w:rsidRPr="002040D9">
          <w:rPr>
            <w:b/>
            <w:bCs/>
            <w:noProof/>
            <w:rPrChange w:id="9067" w:author="chaniaayulestari@outlook.com" w:date="2021-11-13T15:20:00Z">
              <w:rPr>
                <w:noProof/>
              </w:rPr>
            </w:rPrChange>
          </w:rPr>
          <w:t>Lihat Walikelas</w:t>
        </w:r>
      </w:ins>
    </w:p>
    <w:p w14:paraId="0D0B0238" w14:textId="77777777" w:rsidR="006A1DDD" w:rsidRDefault="00E51900">
      <w:pPr>
        <w:keepNext/>
        <w:ind w:left="66"/>
        <w:rPr>
          <w:ins w:id="9068" w:author="chaniaayulestari@outlook.com" w:date="2021-11-13T20:28:00Z"/>
        </w:rPr>
        <w:pPrChange w:id="9069" w:author="chaniaayulestari@outlook.com" w:date="2021-11-13T20:28:00Z">
          <w:pPr>
            <w:ind w:left="66"/>
          </w:pPr>
        </w:pPrChange>
      </w:pPr>
      <w:ins w:id="9070" w:author="Rafi Aziizi" w:date="2021-11-13T18:27:00Z">
        <w:r>
          <w:rPr>
            <w:noProof/>
          </w:rPr>
          <w:drawing>
            <wp:inline distT="0" distB="0" distL="0" distR="0" wp14:anchorId="7649B9C5" wp14:editId="730646D6">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2CFF5E2D" w14:textId="6EE11D9E" w:rsidR="00F73148" w:rsidRPr="00E51900" w:rsidRDefault="006A1DDD">
      <w:pPr>
        <w:pStyle w:val="Caption"/>
        <w:jc w:val="center"/>
        <w:rPr>
          <w:ins w:id="9071" w:author="chaniaayulestari@outlook.com" w:date="2021-11-13T16:21:00Z"/>
          <w:b/>
          <w:bCs/>
          <w:rPrChange w:id="9072" w:author="Rafi Aziizi" w:date="2021-11-13T18:27:00Z">
            <w:rPr>
              <w:ins w:id="9073" w:author="chaniaayulestari@outlook.com" w:date="2021-11-13T16:21:00Z"/>
            </w:rPr>
          </w:rPrChange>
        </w:rPr>
        <w:pPrChange w:id="9074" w:author="chaniaayulestari@outlook.com" w:date="2021-11-13T20:28:00Z">
          <w:pPr>
            <w:pStyle w:val="ListParagraph"/>
            <w:ind w:left="426"/>
          </w:pPr>
        </w:pPrChange>
      </w:pPr>
      <w:bookmarkStart w:id="9075" w:name="_Toc87894989"/>
      <w:ins w:id="9076" w:author="chaniaayulestari@outlook.com" w:date="2021-11-13T20:28:00Z">
        <w:r>
          <w:t xml:space="preserve">Gambar 3. </w:t>
        </w:r>
        <w:r>
          <w:fldChar w:fldCharType="begin"/>
        </w:r>
        <w:r>
          <w:instrText xml:space="preserve"> SEQ Gambar___3. \* ARABIC </w:instrText>
        </w:r>
      </w:ins>
      <w:r>
        <w:fldChar w:fldCharType="separate"/>
      </w:r>
      <w:ins w:id="9077" w:author="Rafi Aziizi" w:date="2021-11-15T16:05:00Z">
        <w:r w:rsidR="00BF7B94">
          <w:rPr>
            <w:noProof/>
          </w:rPr>
          <w:t>25</w:t>
        </w:r>
      </w:ins>
      <w:ins w:id="9078" w:author="chaniaayulestari@outlook.com" w:date="2021-11-13T21:25:00Z">
        <w:del w:id="9079" w:author="Rafi Aziizi" w:date="2021-11-14T09:53:00Z">
          <w:r w:rsidR="00B46735" w:rsidDel="00590A19">
            <w:rPr>
              <w:noProof/>
            </w:rPr>
            <w:delText>23</w:delText>
          </w:r>
        </w:del>
      </w:ins>
      <w:ins w:id="9080" w:author="chaniaayulestari@outlook.com" w:date="2021-11-13T20:28:00Z">
        <w:r>
          <w:fldChar w:fldCharType="end"/>
        </w:r>
        <w:r>
          <w:t xml:space="preserve"> </w:t>
        </w:r>
        <w:r w:rsidRPr="00851347">
          <w:t xml:space="preserve">Sequence Diagram </w:t>
        </w:r>
        <w:r>
          <w:t xml:space="preserve"> Lihat Data Walikelas</w:t>
        </w:r>
      </w:ins>
      <w:bookmarkEnd w:id="9075"/>
    </w:p>
    <w:p w14:paraId="73579328" w14:textId="033A80FE" w:rsidR="00F73148" w:rsidDel="00E51900" w:rsidRDefault="00F73148" w:rsidP="00F73148">
      <w:pPr>
        <w:pStyle w:val="ListParagraph"/>
        <w:ind w:left="426"/>
        <w:rPr>
          <w:ins w:id="9081" w:author="chaniaayulestari@outlook.com" w:date="2021-11-13T16:21:00Z"/>
          <w:del w:id="9082" w:author="Rafi Aziizi" w:date="2021-11-13T18:27:00Z"/>
          <w:b/>
          <w:bCs/>
        </w:rPr>
      </w:pPr>
    </w:p>
    <w:p w14:paraId="3E0A9516" w14:textId="76733E47" w:rsidR="00F73148" w:rsidDel="00E51900" w:rsidRDefault="00F73148" w:rsidP="00F73148">
      <w:pPr>
        <w:pStyle w:val="ListParagraph"/>
        <w:ind w:left="426"/>
        <w:rPr>
          <w:ins w:id="9083" w:author="chaniaayulestari@outlook.com" w:date="2021-11-13T16:21:00Z"/>
          <w:del w:id="9084" w:author="Rafi Aziizi" w:date="2021-11-13T18:27:00Z"/>
          <w:b/>
          <w:bCs/>
        </w:rPr>
      </w:pPr>
    </w:p>
    <w:p w14:paraId="037F9198" w14:textId="3E2917DE" w:rsidR="00F73148" w:rsidDel="00E51900" w:rsidRDefault="00F73148" w:rsidP="00F73148">
      <w:pPr>
        <w:pStyle w:val="ListParagraph"/>
        <w:ind w:left="426"/>
        <w:rPr>
          <w:ins w:id="9085" w:author="chaniaayulestari@outlook.com" w:date="2021-11-13T16:21:00Z"/>
          <w:del w:id="9086" w:author="Rafi Aziizi" w:date="2021-11-13T18:27:00Z"/>
          <w:b/>
          <w:bCs/>
        </w:rPr>
      </w:pPr>
    </w:p>
    <w:p w14:paraId="575CA956" w14:textId="4985639C" w:rsidR="00F73148" w:rsidDel="00E51900" w:rsidRDefault="00F73148" w:rsidP="00F73148">
      <w:pPr>
        <w:pStyle w:val="ListParagraph"/>
        <w:ind w:left="426"/>
        <w:rPr>
          <w:ins w:id="9087" w:author="chaniaayulestari@outlook.com" w:date="2021-11-13T16:21:00Z"/>
          <w:del w:id="9088" w:author="Rafi Aziizi" w:date="2021-11-13T18:27:00Z"/>
          <w:b/>
          <w:bCs/>
        </w:rPr>
      </w:pPr>
    </w:p>
    <w:p w14:paraId="5CEC1213" w14:textId="1D4B27D9" w:rsidR="00F73148" w:rsidDel="00E51900" w:rsidRDefault="00F73148" w:rsidP="00F73148">
      <w:pPr>
        <w:pStyle w:val="ListParagraph"/>
        <w:ind w:left="426"/>
        <w:rPr>
          <w:ins w:id="9089" w:author="chaniaayulestari@outlook.com" w:date="2021-11-13T16:21:00Z"/>
          <w:del w:id="9090" w:author="Rafi Aziizi" w:date="2021-11-13T18:27:00Z"/>
          <w:b/>
          <w:bCs/>
        </w:rPr>
      </w:pPr>
    </w:p>
    <w:p w14:paraId="74906CCA" w14:textId="674470F1" w:rsidR="00F73148" w:rsidDel="00E51900" w:rsidRDefault="00F73148" w:rsidP="00F73148">
      <w:pPr>
        <w:pStyle w:val="ListParagraph"/>
        <w:ind w:left="426"/>
        <w:rPr>
          <w:ins w:id="9091" w:author="chaniaayulestari@outlook.com" w:date="2021-11-13T16:21:00Z"/>
          <w:del w:id="9092" w:author="Rafi Aziizi" w:date="2021-11-13T18:27:00Z"/>
          <w:b/>
          <w:bCs/>
        </w:rPr>
      </w:pPr>
    </w:p>
    <w:p w14:paraId="20485D16" w14:textId="47ADC7D5" w:rsidR="00F73148" w:rsidDel="00E51900" w:rsidRDefault="00F73148" w:rsidP="00F73148">
      <w:pPr>
        <w:pStyle w:val="ListParagraph"/>
        <w:ind w:left="426"/>
        <w:rPr>
          <w:ins w:id="9093" w:author="chaniaayulestari@outlook.com" w:date="2021-11-13T16:21:00Z"/>
          <w:del w:id="9094" w:author="Rafi Aziizi" w:date="2021-11-13T18:27:00Z"/>
          <w:b/>
          <w:bCs/>
        </w:rPr>
      </w:pPr>
    </w:p>
    <w:p w14:paraId="78ACD07A" w14:textId="70D82100" w:rsidR="00F73148" w:rsidDel="00E51900" w:rsidRDefault="00F73148" w:rsidP="00F73148">
      <w:pPr>
        <w:pStyle w:val="ListParagraph"/>
        <w:ind w:left="426"/>
        <w:rPr>
          <w:ins w:id="9095" w:author="chaniaayulestari@outlook.com" w:date="2021-11-13T16:21:00Z"/>
          <w:del w:id="9096" w:author="Rafi Aziizi" w:date="2021-11-13T18:27:00Z"/>
          <w:b/>
          <w:bCs/>
        </w:rPr>
      </w:pPr>
    </w:p>
    <w:p w14:paraId="1F817D99" w14:textId="2E76E90C" w:rsidR="00F73148" w:rsidDel="00E51900" w:rsidRDefault="00F73148" w:rsidP="00F73148">
      <w:pPr>
        <w:pStyle w:val="ListParagraph"/>
        <w:ind w:left="426"/>
        <w:rPr>
          <w:ins w:id="9097" w:author="chaniaayulestari@outlook.com" w:date="2021-11-13T16:21:00Z"/>
          <w:del w:id="9098" w:author="Rafi Aziizi" w:date="2021-11-13T18:27:00Z"/>
          <w:b/>
          <w:bCs/>
        </w:rPr>
      </w:pPr>
    </w:p>
    <w:p w14:paraId="5D4D2B6B" w14:textId="22D74881" w:rsidR="00F73148" w:rsidDel="00E51900" w:rsidRDefault="00F73148" w:rsidP="00F73148">
      <w:pPr>
        <w:pStyle w:val="ListParagraph"/>
        <w:ind w:left="426"/>
        <w:rPr>
          <w:ins w:id="9099" w:author="chaniaayulestari@outlook.com" w:date="2021-11-13T16:21:00Z"/>
          <w:del w:id="9100" w:author="Rafi Aziizi" w:date="2021-11-13T18:27:00Z"/>
          <w:b/>
          <w:bCs/>
        </w:rPr>
      </w:pPr>
    </w:p>
    <w:p w14:paraId="0D965425" w14:textId="3B895ADB" w:rsidR="00F73148" w:rsidDel="00E51900" w:rsidRDefault="00F73148">
      <w:pPr>
        <w:pStyle w:val="ListParagraph"/>
        <w:tabs>
          <w:tab w:val="left" w:pos="3150"/>
        </w:tabs>
        <w:ind w:left="426"/>
        <w:rPr>
          <w:ins w:id="9101" w:author="chaniaayulestari@outlook.com" w:date="2021-11-13T16:21:00Z"/>
          <w:del w:id="9102" w:author="Rafi Aziizi" w:date="2021-11-13T18:27:00Z"/>
          <w:b/>
          <w:bCs/>
        </w:rPr>
        <w:pPrChange w:id="9103" w:author="chaniaayulestari@outlook.com" w:date="2021-11-13T16:22:00Z">
          <w:pPr>
            <w:pStyle w:val="ListParagraph"/>
            <w:ind w:left="426"/>
          </w:pPr>
        </w:pPrChange>
      </w:pPr>
      <w:ins w:id="9104" w:author="chaniaayulestari@outlook.com" w:date="2021-11-13T16:22:00Z">
        <w:del w:id="9105" w:author="Rafi Aziizi" w:date="2021-11-13T18:27:00Z">
          <w:r w:rsidDel="00E51900">
            <w:rPr>
              <w:b/>
              <w:bCs/>
            </w:rPr>
            <w:tab/>
          </w:r>
        </w:del>
      </w:ins>
    </w:p>
    <w:p w14:paraId="7BAB6509" w14:textId="1F6F444D" w:rsidR="00F73148" w:rsidDel="00E51900" w:rsidRDefault="00F73148" w:rsidP="00F73148">
      <w:pPr>
        <w:pStyle w:val="ListParagraph"/>
        <w:ind w:left="426"/>
        <w:rPr>
          <w:ins w:id="9106" w:author="chaniaayulestari@outlook.com" w:date="2021-11-13T16:21:00Z"/>
          <w:del w:id="9107" w:author="Rafi Aziizi" w:date="2021-11-13T18:27:00Z"/>
          <w:b/>
          <w:bCs/>
        </w:rPr>
      </w:pPr>
    </w:p>
    <w:p w14:paraId="0F10514F" w14:textId="0A9BEF0E" w:rsidR="00F73148" w:rsidDel="00E51900" w:rsidRDefault="00F73148" w:rsidP="00F73148">
      <w:pPr>
        <w:pStyle w:val="ListParagraph"/>
        <w:ind w:left="426"/>
        <w:rPr>
          <w:ins w:id="9108" w:author="chaniaayulestari@outlook.com" w:date="2021-11-13T16:21:00Z"/>
          <w:del w:id="9109" w:author="Rafi Aziizi" w:date="2021-11-13T18:27:00Z"/>
          <w:b/>
          <w:bCs/>
        </w:rPr>
      </w:pPr>
    </w:p>
    <w:p w14:paraId="6912E89E" w14:textId="1F024705" w:rsidR="00F73148" w:rsidRPr="002040D9" w:rsidDel="006A1DDD" w:rsidRDefault="00F73148">
      <w:pPr>
        <w:pStyle w:val="ListParagraph"/>
        <w:ind w:left="426"/>
        <w:rPr>
          <w:ins w:id="9110" w:author="Rafi Aziizi" w:date="2021-11-13T11:41:00Z"/>
          <w:del w:id="9111" w:author="chaniaayulestari@outlook.com" w:date="2021-11-13T20:28:00Z"/>
          <w:b/>
          <w:bCs/>
          <w:rPrChange w:id="9112" w:author="chaniaayulestari@outlook.com" w:date="2021-11-13T15:20:00Z">
            <w:rPr>
              <w:ins w:id="9113" w:author="Rafi Aziizi" w:date="2021-11-13T11:41:00Z"/>
              <w:del w:id="9114" w:author="chaniaayulestari@outlook.com" w:date="2021-11-13T20:28:00Z"/>
            </w:rPr>
          </w:rPrChange>
        </w:rPr>
        <w:pPrChange w:id="9115" w:author="chaniaayulestari@outlook.com" w:date="2021-11-13T16:20:00Z">
          <w:pPr>
            <w:pStyle w:val="ListParagraph"/>
            <w:numPr>
              <w:numId w:val="117"/>
            </w:numPr>
            <w:ind w:hanging="360"/>
          </w:pPr>
        </w:pPrChange>
      </w:pPr>
    </w:p>
    <w:p w14:paraId="24002434" w14:textId="5BCCB8CA" w:rsidR="00FF5489" w:rsidRDefault="00FF5489" w:rsidP="002040D9">
      <w:pPr>
        <w:pStyle w:val="ListParagraph"/>
        <w:numPr>
          <w:ilvl w:val="0"/>
          <w:numId w:val="117"/>
        </w:numPr>
        <w:ind w:left="426"/>
        <w:rPr>
          <w:ins w:id="9116" w:author="chaniaayulestari@outlook.com" w:date="2021-11-13T16:20:00Z"/>
          <w:b/>
          <w:bCs/>
        </w:rPr>
      </w:pPr>
      <w:ins w:id="9117" w:author="Rafi Aziizi" w:date="2021-11-13T11:41:00Z">
        <w:r w:rsidRPr="002040D9">
          <w:rPr>
            <w:b/>
            <w:bCs/>
            <w:rPrChange w:id="9118" w:author="chaniaayulestari@outlook.com" w:date="2021-11-13T15:20:00Z">
              <w:rPr/>
            </w:rPrChange>
          </w:rPr>
          <w:t xml:space="preserve">Hapus </w:t>
        </w:r>
        <w:r w:rsidRPr="002040D9">
          <w:rPr>
            <w:b/>
            <w:bCs/>
            <w:noProof/>
            <w:rPrChange w:id="9119" w:author="chaniaayulestari@outlook.com" w:date="2021-11-13T15:20:00Z">
              <w:rPr>
                <w:noProof/>
              </w:rPr>
            </w:rPrChange>
          </w:rPr>
          <w:t>Walikelas</w:t>
        </w:r>
      </w:ins>
    </w:p>
    <w:p w14:paraId="7DA31B0B" w14:textId="77777777" w:rsidR="006A1DDD" w:rsidRDefault="00F73148">
      <w:pPr>
        <w:keepNext/>
        <w:rPr>
          <w:ins w:id="9120" w:author="chaniaayulestari@outlook.com" w:date="2021-11-13T20:28:00Z"/>
        </w:rPr>
      </w:pPr>
      <w:ins w:id="9121" w:author="chaniaayulestari@outlook.com" w:date="2021-11-13T16:23:00Z">
        <w:r>
          <w:rPr>
            <w:noProof/>
          </w:rPr>
          <w:drawing>
            <wp:inline distT="0" distB="0" distL="0" distR="0" wp14:anchorId="4F3CF080" wp14:editId="52D87D19">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465DFF57" w14:textId="7A8377D2" w:rsidR="00F73148" w:rsidRDefault="006A1DDD">
      <w:pPr>
        <w:pStyle w:val="Caption"/>
        <w:jc w:val="center"/>
        <w:rPr>
          <w:ins w:id="9122" w:author="chaniaayulestari@outlook.com" w:date="2021-11-13T16:23:00Z"/>
        </w:rPr>
        <w:pPrChange w:id="9123" w:author="chaniaayulestari@outlook.com" w:date="2021-11-13T20:28:00Z">
          <w:pPr/>
        </w:pPrChange>
      </w:pPr>
      <w:bookmarkStart w:id="9124" w:name="_Toc87894990"/>
      <w:ins w:id="9125" w:author="chaniaayulestari@outlook.com" w:date="2021-11-13T20:28:00Z">
        <w:r>
          <w:t xml:space="preserve">Gambar 3. </w:t>
        </w:r>
        <w:r>
          <w:fldChar w:fldCharType="begin"/>
        </w:r>
        <w:r>
          <w:instrText xml:space="preserve"> SEQ Gambar___3. \* ARABIC </w:instrText>
        </w:r>
      </w:ins>
      <w:r>
        <w:fldChar w:fldCharType="separate"/>
      </w:r>
      <w:ins w:id="9126" w:author="Rafi Aziizi" w:date="2021-11-15T16:05:00Z">
        <w:r w:rsidR="00BF7B94">
          <w:rPr>
            <w:noProof/>
          </w:rPr>
          <w:t>26</w:t>
        </w:r>
      </w:ins>
      <w:ins w:id="9127" w:author="chaniaayulestari@outlook.com" w:date="2021-11-13T21:25:00Z">
        <w:del w:id="9128" w:author="Rafi Aziizi" w:date="2021-11-14T09:53:00Z">
          <w:r w:rsidR="00B46735" w:rsidDel="00590A19">
            <w:rPr>
              <w:noProof/>
            </w:rPr>
            <w:delText>24</w:delText>
          </w:r>
        </w:del>
      </w:ins>
      <w:ins w:id="9129" w:author="chaniaayulestari@outlook.com" w:date="2021-11-13T20:28:00Z">
        <w:r>
          <w:fldChar w:fldCharType="end"/>
        </w:r>
        <w:r>
          <w:t xml:space="preserve"> </w:t>
        </w:r>
        <w:r w:rsidRPr="00F741E6">
          <w:t xml:space="preserve">Sequence Diagram </w:t>
        </w:r>
        <w:r>
          <w:t xml:space="preserve"> Hapus Data Semester</w:t>
        </w:r>
      </w:ins>
      <w:bookmarkEnd w:id="9124"/>
    </w:p>
    <w:p w14:paraId="57DA126B" w14:textId="7F4489B8" w:rsidR="00F73148" w:rsidRPr="002040D9" w:rsidDel="00F73148" w:rsidRDefault="00B326A7">
      <w:pPr>
        <w:pStyle w:val="ListParagraph"/>
        <w:ind w:left="426"/>
        <w:rPr>
          <w:ins w:id="9130" w:author="Rafi Aziizi" w:date="2021-11-13T11:41:00Z"/>
          <w:del w:id="9131" w:author="chaniaayulestari@outlook.com" w:date="2021-11-13T16:23:00Z"/>
          <w:b/>
          <w:bCs/>
          <w:rPrChange w:id="9132" w:author="chaniaayulestari@outlook.com" w:date="2021-11-13T15:20:00Z">
            <w:rPr>
              <w:ins w:id="9133" w:author="Rafi Aziizi" w:date="2021-11-13T11:41:00Z"/>
              <w:del w:id="9134" w:author="chaniaayulestari@outlook.com" w:date="2021-11-13T16:23:00Z"/>
            </w:rPr>
          </w:rPrChange>
        </w:rPr>
        <w:pPrChange w:id="9135" w:author="chaniaayulestari@outlook.com" w:date="2021-11-13T16:20:00Z">
          <w:pPr>
            <w:pStyle w:val="ListParagraph"/>
            <w:numPr>
              <w:numId w:val="117"/>
            </w:numPr>
            <w:ind w:hanging="360"/>
          </w:pPr>
        </w:pPrChange>
      </w:pPr>
      <w:ins w:id="9136" w:author="chaniaayulestari@outlook.com" w:date="2021-11-13T16:24:00Z">
        <w:del w:id="9137" w:author="Rafi Aziizi" w:date="2021-11-13T18:27:00Z">
          <w:r w:rsidDel="00E51900">
            <w:rPr>
              <w:noProof/>
            </w:rPr>
            <w:lastRenderedPageBreak/>
            <w:drawing>
              <wp:inline distT="0" distB="0" distL="0" distR="0" wp14:anchorId="4FE847A0" wp14:editId="5643FD93">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9138" w:author="chaniaayulestari@outlook.com" w:date="2021-11-13T16:20:00Z"/>
          <w:b/>
          <w:bCs/>
        </w:rPr>
      </w:pPr>
      <w:ins w:id="9139" w:author="Rafi Aziizi" w:date="2021-11-13T11:41:00Z">
        <w:r w:rsidRPr="002040D9">
          <w:rPr>
            <w:b/>
            <w:bCs/>
            <w:rPrChange w:id="9140" w:author="chaniaayulestari@outlook.com" w:date="2021-11-13T15:20:00Z">
              <w:rPr/>
            </w:rPrChange>
          </w:rPr>
          <w:t xml:space="preserve">Edit </w:t>
        </w:r>
        <w:r w:rsidRPr="002040D9">
          <w:rPr>
            <w:b/>
            <w:bCs/>
            <w:noProof/>
            <w:rPrChange w:id="9141" w:author="chaniaayulestari@outlook.com" w:date="2021-11-13T15:20:00Z">
              <w:rPr>
                <w:noProof/>
              </w:rPr>
            </w:rPrChange>
          </w:rPr>
          <w:t>Walikelas</w:t>
        </w:r>
      </w:ins>
    </w:p>
    <w:p w14:paraId="4A2BF971" w14:textId="77777777" w:rsidR="006A1DDD" w:rsidRDefault="00E51900">
      <w:pPr>
        <w:keepNext/>
        <w:ind w:left="66"/>
        <w:rPr>
          <w:ins w:id="9142" w:author="chaniaayulestari@outlook.com" w:date="2021-11-13T20:29:00Z"/>
        </w:rPr>
        <w:pPrChange w:id="9143" w:author="chaniaayulestari@outlook.com" w:date="2021-11-13T20:29:00Z">
          <w:pPr>
            <w:ind w:left="66"/>
          </w:pPr>
        </w:pPrChange>
      </w:pPr>
      <w:ins w:id="9144" w:author="Rafi Aziizi" w:date="2021-11-13T18:27:00Z">
        <w:r>
          <w:rPr>
            <w:noProof/>
          </w:rPr>
          <w:drawing>
            <wp:inline distT="0" distB="0" distL="0" distR="0" wp14:anchorId="097BF12B" wp14:editId="0963D3E9">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02E09009" w14:textId="54E2D807" w:rsidR="00F73148" w:rsidRPr="00E51900" w:rsidRDefault="006A1DDD">
      <w:pPr>
        <w:pStyle w:val="Caption"/>
        <w:jc w:val="center"/>
        <w:rPr>
          <w:ins w:id="9145" w:author="Rafi Aziizi" w:date="2021-11-13T11:41:00Z"/>
          <w:b/>
          <w:bCs/>
          <w:rPrChange w:id="9146" w:author="Rafi Aziizi" w:date="2021-11-13T18:27:00Z">
            <w:rPr>
              <w:ins w:id="9147" w:author="Rafi Aziizi" w:date="2021-11-13T11:41:00Z"/>
            </w:rPr>
          </w:rPrChange>
        </w:rPr>
        <w:pPrChange w:id="9148" w:author="chaniaayulestari@outlook.com" w:date="2021-11-13T20:29:00Z">
          <w:pPr>
            <w:pStyle w:val="ListParagraph"/>
            <w:numPr>
              <w:numId w:val="117"/>
            </w:numPr>
            <w:ind w:hanging="360"/>
          </w:pPr>
        </w:pPrChange>
      </w:pPr>
      <w:bookmarkStart w:id="9149" w:name="_Toc87894991"/>
      <w:ins w:id="9150" w:author="chaniaayulestari@outlook.com" w:date="2021-11-13T20:29:00Z">
        <w:r>
          <w:t xml:space="preserve">Gambar 3. </w:t>
        </w:r>
        <w:r>
          <w:fldChar w:fldCharType="begin"/>
        </w:r>
        <w:r>
          <w:instrText xml:space="preserve"> SEQ Gambar___3. \* ARABIC </w:instrText>
        </w:r>
      </w:ins>
      <w:r>
        <w:fldChar w:fldCharType="separate"/>
      </w:r>
      <w:ins w:id="9151" w:author="Rafi Aziizi" w:date="2021-11-15T16:05:00Z">
        <w:r w:rsidR="00BF7B94">
          <w:rPr>
            <w:noProof/>
          </w:rPr>
          <w:t>27</w:t>
        </w:r>
      </w:ins>
      <w:ins w:id="9152" w:author="chaniaayulestari@outlook.com" w:date="2021-11-13T21:25:00Z">
        <w:del w:id="9153" w:author="Rafi Aziizi" w:date="2021-11-14T09:53:00Z">
          <w:r w:rsidR="00B46735" w:rsidDel="00590A19">
            <w:rPr>
              <w:noProof/>
            </w:rPr>
            <w:delText>25</w:delText>
          </w:r>
        </w:del>
      </w:ins>
      <w:ins w:id="9154" w:author="chaniaayulestari@outlook.com" w:date="2021-11-13T20:29:00Z">
        <w:r>
          <w:fldChar w:fldCharType="end"/>
        </w:r>
        <w:r>
          <w:t xml:space="preserve"> </w:t>
        </w:r>
        <w:r w:rsidRPr="009A6962">
          <w:t xml:space="preserve">Sequence Diagram </w:t>
        </w:r>
        <w:r>
          <w:t xml:space="preserve"> Edit Data Walikelas</w:t>
        </w:r>
      </w:ins>
      <w:bookmarkEnd w:id="9149"/>
    </w:p>
    <w:p w14:paraId="7F87409B" w14:textId="43FA8462" w:rsidR="00B326A7" w:rsidDel="00E51900" w:rsidRDefault="00B326A7" w:rsidP="00B326A7">
      <w:pPr>
        <w:pStyle w:val="ListParagraph"/>
        <w:ind w:left="426"/>
        <w:rPr>
          <w:ins w:id="9155" w:author="chaniaayulestari@outlook.com" w:date="2021-11-13T16:24:00Z"/>
          <w:del w:id="9156" w:author="Rafi Aziizi" w:date="2021-11-13T18:27:00Z"/>
          <w:b/>
          <w:bCs/>
        </w:rPr>
      </w:pPr>
    </w:p>
    <w:p w14:paraId="1A4F28EA" w14:textId="0A2577AC" w:rsidR="00B326A7" w:rsidDel="00E51900" w:rsidRDefault="00B326A7" w:rsidP="00B326A7">
      <w:pPr>
        <w:pStyle w:val="ListParagraph"/>
        <w:ind w:left="426"/>
        <w:rPr>
          <w:ins w:id="9157" w:author="chaniaayulestari@outlook.com" w:date="2021-11-13T16:24:00Z"/>
          <w:del w:id="9158" w:author="Rafi Aziizi" w:date="2021-11-13T18:27:00Z"/>
          <w:b/>
          <w:bCs/>
        </w:rPr>
      </w:pPr>
    </w:p>
    <w:p w14:paraId="03DE1B9C" w14:textId="5A6CAA2B" w:rsidR="00B326A7" w:rsidDel="00E51900" w:rsidRDefault="00B326A7" w:rsidP="00B326A7">
      <w:pPr>
        <w:pStyle w:val="ListParagraph"/>
        <w:ind w:left="426"/>
        <w:rPr>
          <w:ins w:id="9159" w:author="chaniaayulestari@outlook.com" w:date="2021-11-13T16:24:00Z"/>
          <w:del w:id="9160" w:author="Rafi Aziizi" w:date="2021-11-13T18:27:00Z"/>
          <w:b/>
          <w:bCs/>
        </w:rPr>
      </w:pPr>
    </w:p>
    <w:p w14:paraId="7AEDD52C" w14:textId="15C925AA" w:rsidR="00B326A7" w:rsidDel="00E51900" w:rsidRDefault="00B326A7" w:rsidP="00B326A7">
      <w:pPr>
        <w:pStyle w:val="ListParagraph"/>
        <w:ind w:left="426"/>
        <w:rPr>
          <w:ins w:id="9161" w:author="chaniaayulestari@outlook.com" w:date="2021-11-13T16:24:00Z"/>
          <w:del w:id="9162" w:author="Rafi Aziizi" w:date="2021-11-13T18:27:00Z"/>
          <w:b/>
          <w:bCs/>
        </w:rPr>
      </w:pPr>
    </w:p>
    <w:p w14:paraId="5D5E139A" w14:textId="60B6AFC4" w:rsidR="00B326A7" w:rsidDel="00E51900" w:rsidRDefault="00B326A7" w:rsidP="00B326A7">
      <w:pPr>
        <w:pStyle w:val="ListParagraph"/>
        <w:ind w:left="426"/>
        <w:rPr>
          <w:ins w:id="9163" w:author="chaniaayulestari@outlook.com" w:date="2021-11-13T16:24:00Z"/>
          <w:del w:id="9164" w:author="Rafi Aziizi" w:date="2021-11-13T18:27:00Z"/>
          <w:b/>
          <w:bCs/>
        </w:rPr>
      </w:pPr>
    </w:p>
    <w:p w14:paraId="3BF69871" w14:textId="5B81D735" w:rsidR="00B326A7" w:rsidDel="00E51900" w:rsidRDefault="00B326A7">
      <w:pPr>
        <w:pStyle w:val="ListParagraph"/>
        <w:ind w:left="426"/>
        <w:rPr>
          <w:ins w:id="9165" w:author="chaniaayulestari@outlook.com" w:date="2021-11-13T16:24:00Z"/>
          <w:del w:id="9166" w:author="Rafi Aziizi" w:date="2021-11-13T18:27:00Z"/>
          <w:b/>
          <w:bCs/>
        </w:rPr>
        <w:pPrChange w:id="9167" w:author="chaniaayulestari@outlook.com"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9168" w:author="chaniaayulestari@outlook.com" w:date="2021-11-13T16:20:00Z"/>
          <w:b/>
          <w:bCs/>
        </w:rPr>
      </w:pPr>
      <w:ins w:id="9169" w:author="Rafi Aziizi" w:date="2021-11-13T11:41:00Z">
        <w:r w:rsidRPr="002040D9">
          <w:rPr>
            <w:b/>
            <w:bCs/>
            <w:rPrChange w:id="9170" w:author="chaniaayulestari@outlook.com" w:date="2021-11-13T15:20:00Z">
              <w:rPr/>
            </w:rPrChange>
          </w:rPr>
          <w:t xml:space="preserve">Tambah </w:t>
        </w:r>
        <w:r w:rsidRPr="002040D9">
          <w:rPr>
            <w:b/>
            <w:bCs/>
            <w:noProof/>
            <w:rPrChange w:id="9171" w:author="chaniaayulestari@outlook.com" w:date="2021-11-13T15:20:00Z">
              <w:rPr>
                <w:noProof/>
              </w:rPr>
            </w:rPrChange>
          </w:rPr>
          <w:t>Walikelas</w:t>
        </w:r>
      </w:ins>
    </w:p>
    <w:p w14:paraId="0D1B8DE3" w14:textId="511D4AB8" w:rsidR="00F73148" w:rsidRPr="00F73148" w:rsidDel="00E51900" w:rsidRDefault="00F151BC">
      <w:pPr>
        <w:rPr>
          <w:ins w:id="9172" w:author="chaniaayulestari@outlook.com" w:date="2021-11-13T16:20:00Z"/>
          <w:del w:id="9173" w:author="Rafi Aziizi" w:date="2021-11-13T18:28:00Z"/>
          <w:b/>
          <w:bCs/>
          <w:rPrChange w:id="9174" w:author="chaniaayulestari@outlook.com" w:date="2021-11-13T16:20:00Z">
            <w:rPr>
              <w:ins w:id="9175" w:author="chaniaayulestari@outlook.com" w:date="2021-11-13T16:20:00Z"/>
              <w:del w:id="9176" w:author="Rafi Aziizi" w:date="2021-11-13T18:28:00Z"/>
            </w:rPr>
          </w:rPrChange>
        </w:rPr>
        <w:pPrChange w:id="9177" w:author="Rafi Aziizi" w:date="2021-11-13T18:28:00Z">
          <w:pPr>
            <w:pStyle w:val="ListParagraph"/>
            <w:numPr>
              <w:numId w:val="117"/>
            </w:numPr>
            <w:ind w:left="426" w:hanging="360"/>
          </w:pPr>
        </w:pPrChange>
      </w:pPr>
      <w:ins w:id="9178" w:author="chaniaayulestari@outlook.com" w:date="2021-11-13T20:30:00Z">
        <w:r>
          <w:rPr>
            <w:noProof/>
          </w:rPr>
          <mc:AlternateContent>
            <mc:Choice Requires="wps">
              <w:drawing>
                <wp:anchor distT="0" distB="0" distL="114300" distR="114300" simplePos="0" relativeHeight="251741696" behindDoc="0" locked="0" layoutInCell="1" allowOverlap="1" wp14:anchorId="03FFF4B5" wp14:editId="71C94307">
                  <wp:simplePos x="0" y="0"/>
                  <wp:positionH relativeFrom="column">
                    <wp:posOffset>-4445</wp:posOffset>
                  </wp:positionH>
                  <wp:positionV relativeFrom="paragraph">
                    <wp:posOffset>3812540</wp:posOffset>
                  </wp:positionV>
                  <wp:extent cx="5039995" cy="258445"/>
                  <wp:effectExtent l="0" t="0" r="1270" b="3175"/>
                  <wp:wrapNone/>
                  <wp:docPr id="397"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5B6926" w14:textId="11FF9F85" w:rsidR="00ED34E2" w:rsidRPr="009E0930" w:rsidRDefault="00ED34E2">
                              <w:pPr>
                                <w:pStyle w:val="Caption"/>
                                <w:jc w:val="center"/>
                                <w:rPr>
                                  <w:noProof/>
                                </w:rPr>
                                <w:pPrChange w:id="9179" w:author="chaniaayulestari@outlook.com" w:date="2021-11-13T20:30:00Z">
                                  <w:pPr/>
                                </w:pPrChange>
                              </w:pPr>
                              <w:bookmarkStart w:id="9180" w:name="_Toc87729273"/>
                              <w:bookmarkStart w:id="9181" w:name="_Toc87894992"/>
                              <w:ins w:id="9182" w:author="chaniaayulestari@outlook.com" w:date="2021-11-13T20:30:00Z">
                                <w:r>
                                  <w:t xml:space="preserve">Gambar 3. </w:t>
                                </w:r>
                                <w:r>
                                  <w:fldChar w:fldCharType="begin"/>
                                </w:r>
                                <w:r>
                                  <w:instrText xml:space="preserve"> SEQ Gambar___3. \* ARABIC </w:instrText>
                                </w:r>
                              </w:ins>
                              <w:r>
                                <w:fldChar w:fldCharType="separate"/>
                              </w:r>
                              <w:ins w:id="9183" w:author="Rafi Aziizi" w:date="2021-11-15T16:05:00Z">
                                <w:r w:rsidR="00BF7B94">
                                  <w:rPr>
                                    <w:noProof/>
                                  </w:rPr>
                                  <w:t>28</w:t>
                                </w:r>
                              </w:ins>
                              <w:ins w:id="9184" w:author="chaniaayulestari@outlook.com" w:date="2021-11-13T21:25:00Z">
                                <w:del w:id="9185" w:author="Rafi Aziizi" w:date="2021-11-14T09:53:00Z">
                                  <w:r w:rsidDel="00590A19">
                                    <w:rPr>
                                      <w:noProof/>
                                    </w:rPr>
                                    <w:delText>26</w:delText>
                                  </w:r>
                                </w:del>
                              </w:ins>
                              <w:ins w:id="9186" w:author="chaniaayulestari@outlook.com" w:date="2021-11-13T20:30:00Z">
                                <w:r>
                                  <w:fldChar w:fldCharType="end"/>
                                </w:r>
                                <w:r>
                                  <w:t xml:space="preserve"> </w:t>
                                </w:r>
                                <w:r w:rsidRPr="00487CE0">
                                  <w:t xml:space="preserve">Sequence Diagram </w:t>
                                </w:r>
                                <w:r>
                                  <w:t>Tambah Data Walikelas</w:t>
                                </w:r>
                              </w:ins>
                              <w:bookmarkEnd w:id="9180"/>
                              <w:bookmarkEnd w:id="91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FFF4B5" id="Text Box 184" o:spid="_x0000_s1047" type="#_x0000_t202" style="position:absolute;left:0;text-align:left;margin-left:-.35pt;margin-top:300.2pt;width:396.85pt;height:20.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" stroked="f">
                  <v:textbox style="mso-fit-shape-to-text:t" inset="0,0,0,0">
                    <w:txbxContent>
                      <w:p w14:paraId="0D5B6926" w14:textId="11FF9F85" w:rsidR="00ED34E2" w:rsidRPr="009E0930" w:rsidRDefault="00ED34E2">
                        <w:pPr>
                          <w:pStyle w:val="Caption"/>
                          <w:jc w:val="center"/>
                          <w:rPr>
                            <w:noProof/>
                          </w:rPr>
                          <w:pPrChange w:id="9187" w:author="chaniaayulestari@outlook.com" w:date="2021-11-13T20:30:00Z">
                            <w:pPr/>
                          </w:pPrChange>
                        </w:pPr>
                        <w:bookmarkStart w:id="9188" w:name="_Toc87729273"/>
                        <w:bookmarkStart w:id="9189" w:name="_Toc87894992"/>
                        <w:ins w:id="9190" w:author="chaniaayulestari@outlook.com" w:date="2021-11-13T20:30:00Z">
                          <w:r>
                            <w:t xml:space="preserve">Gambar 3. </w:t>
                          </w:r>
                          <w:r>
                            <w:fldChar w:fldCharType="begin"/>
                          </w:r>
                          <w:r>
                            <w:instrText xml:space="preserve"> SEQ Gambar___3. \* ARABIC </w:instrText>
                          </w:r>
                        </w:ins>
                        <w:r>
                          <w:fldChar w:fldCharType="separate"/>
                        </w:r>
                        <w:ins w:id="9191" w:author="Rafi Aziizi" w:date="2021-11-15T16:05:00Z">
                          <w:r w:rsidR="00BF7B94">
                            <w:rPr>
                              <w:noProof/>
                            </w:rPr>
                            <w:t>28</w:t>
                          </w:r>
                        </w:ins>
                        <w:ins w:id="9192" w:author="chaniaayulestari@outlook.com" w:date="2021-11-13T21:25:00Z">
                          <w:del w:id="9193" w:author="Rafi Aziizi" w:date="2021-11-14T09:53:00Z">
                            <w:r w:rsidDel="00590A19">
                              <w:rPr>
                                <w:noProof/>
                              </w:rPr>
                              <w:delText>26</w:delText>
                            </w:r>
                          </w:del>
                        </w:ins>
                        <w:ins w:id="9194" w:author="chaniaayulestari@outlook.com" w:date="2021-11-13T20:30:00Z">
                          <w:r>
                            <w:fldChar w:fldCharType="end"/>
                          </w:r>
                          <w:r>
                            <w:t xml:space="preserve"> </w:t>
                          </w:r>
                          <w:r w:rsidRPr="00487CE0">
                            <w:t xml:space="preserve">Sequence Diagram </w:t>
                          </w:r>
                          <w:r>
                            <w:t>Tambah Data Walikelas</w:t>
                          </w:r>
                        </w:ins>
                        <w:bookmarkEnd w:id="9188"/>
                        <w:bookmarkEnd w:id="9189"/>
                      </w:p>
                    </w:txbxContent>
                  </v:textbox>
                </v:shape>
              </w:pict>
            </mc:Fallback>
          </mc:AlternateContent>
        </w:r>
      </w:ins>
      <w:ins w:id="9195" w:author="chaniaayulestari@outlook.com" w:date="2021-11-13T16:24:00Z">
        <w:r w:rsidR="00B326A7">
          <w:rPr>
            <w:noProof/>
          </w:rPr>
          <w:drawing>
            <wp:anchor distT="0" distB="0" distL="114300" distR="114300" simplePos="0" relativeHeight="251840512" behindDoc="1" locked="0" layoutInCell="1" allowOverlap="1" wp14:anchorId="72D361F7" wp14:editId="55C54D83">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Del="00E51900" w:rsidRDefault="00F73148" w:rsidP="00F73148">
      <w:pPr>
        <w:pStyle w:val="ListParagraph"/>
        <w:ind w:left="426"/>
        <w:rPr>
          <w:ins w:id="9196" w:author="chaniaayulestari@outlook.com" w:date="2021-11-13T16:25:00Z"/>
          <w:del w:id="9197" w:author="Rafi Aziizi" w:date="2021-11-13T18:28:00Z"/>
          <w:b/>
          <w:bCs/>
        </w:rPr>
      </w:pPr>
    </w:p>
    <w:p w14:paraId="5C3CC275" w14:textId="587C69D6" w:rsidR="00B326A7" w:rsidDel="00E51900" w:rsidRDefault="00B326A7" w:rsidP="00F73148">
      <w:pPr>
        <w:pStyle w:val="ListParagraph"/>
        <w:ind w:left="426"/>
        <w:rPr>
          <w:ins w:id="9198" w:author="chaniaayulestari@outlook.com" w:date="2021-11-13T16:25:00Z"/>
          <w:del w:id="9199" w:author="Rafi Aziizi" w:date="2021-11-13T18:28:00Z"/>
          <w:b/>
          <w:bCs/>
        </w:rPr>
      </w:pPr>
    </w:p>
    <w:p w14:paraId="37F51574" w14:textId="5044CD65" w:rsidR="00B326A7" w:rsidDel="00E51900" w:rsidRDefault="00B326A7" w:rsidP="00F73148">
      <w:pPr>
        <w:pStyle w:val="ListParagraph"/>
        <w:ind w:left="426"/>
        <w:rPr>
          <w:ins w:id="9200" w:author="chaniaayulestari@outlook.com" w:date="2021-11-13T16:25:00Z"/>
          <w:del w:id="9201" w:author="Rafi Aziizi" w:date="2021-11-13T18:28:00Z"/>
          <w:b/>
          <w:bCs/>
        </w:rPr>
      </w:pPr>
    </w:p>
    <w:p w14:paraId="7A8875C1" w14:textId="601A53B0" w:rsidR="00B326A7" w:rsidDel="00E51900" w:rsidRDefault="00B326A7" w:rsidP="00F73148">
      <w:pPr>
        <w:pStyle w:val="ListParagraph"/>
        <w:ind w:left="426"/>
        <w:rPr>
          <w:ins w:id="9202" w:author="chaniaayulestari@outlook.com" w:date="2021-11-13T16:25:00Z"/>
          <w:del w:id="9203" w:author="Rafi Aziizi" w:date="2021-11-13T18:28:00Z"/>
          <w:b/>
          <w:bCs/>
        </w:rPr>
      </w:pPr>
    </w:p>
    <w:p w14:paraId="6D097A66" w14:textId="1FA997BD" w:rsidR="00B326A7" w:rsidRPr="00E51900" w:rsidRDefault="00B326A7">
      <w:pPr>
        <w:rPr>
          <w:ins w:id="9204" w:author="chaniaayulestari@outlook.com" w:date="2021-11-13T16:25:00Z"/>
          <w:b/>
          <w:bCs/>
          <w:rPrChange w:id="9205" w:author="Rafi Aziizi" w:date="2021-11-13T18:28:00Z">
            <w:rPr>
              <w:ins w:id="9206" w:author="chaniaayulestari@outlook.com" w:date="2021-11-13T16:25:00Z"/>
            </w:rPr>
          </w:rPrChange>
        </w:rPr>
        <w:pPrChange w:id="9207" w:author="Rafi Aziizi" w:date="2021-11-13T18:28:00Z">
          <w:pPr>
            <w:pStyle w:val="ListParagraph"/>
            <w:ind w:left="426"/>
          </w:pPr>
        </w:pPrChange>
      </w:pPr>
    </w:p>
    <w:p w14:paraId="482EEABA" w14:textId="562BF100" w:rsidR="00B326A7" w:rsidRDefault="00B326A7" w:rsidP="00F73148">
      <w:pPr>
        <w:pStyle w:val="ListParagraph"/>
        <w:ind w:left="426"/>
        <w:rPr>
          <w:ins w:id="9208" w:author="chaniaayulestari@outlook.com" w:date="2021-11-13T20:29:00Z"/>
          <w:b/>
          <w:bCs/>
        </w:rPr>
      </w:pPr>
    </w:p>
    <w:p w14:paraId="6EC97B11" w14:textId="428334DC" w:rsidR="006A1DDD" w:rsidRDefault="006A1DDD" w:rsidP="00F73148">
      <w:pPr>
        <w:pStyle w:val="ListParagraph"/>
        <w:ind w:left="426"/>
        <w:rPr>
          <w:ins w:id="9209" w:author="chaniaayulestari@outlook.com" w:date="2021-11-13T20:29:00Z"/>
          <w:b/>
          <w:bCs/>
        </w:rPr>
      </w:pPr>
    </w:p>
    <w:p w14:paraId="3E8FB529" w14:textId="2A25CC8C" w:rsidR="006A1DDD" w:rsidRDefault="006A1DDD" w:rsidP="00F73148">
      <w:pPr>
        <w:pStyle w:val="ListParagraph"/>
        <w:ind w:left="426"/>
        <w:rPr>
          <w:ins w:id="9210" w:author="chaniaayulestari@outlook.com" w:date="2021-11-13T20:29:00Z"/>
          <w:b/>
          <w:bCs/>
        </w:rPr>
      </w:pPr>
    </w:p>
    <w:p w14:paraId="0724EADC" w14:textId="2E529ECA" w:rsidR="006A1DDD" w:rsidRDefault="006A1DDD" w:rsidP="00F73148">
      <w:pPr>
        <w:pStyle w:val="ListParagraph"/>
        <w:ind w:left="426"/>
        <w:rPr>
          <w:ins w:id="9211" w:author="chaniaayulestari@outlook.com" w:date="2021-11-13T20:29:00Z"/>
          <w:b/>
          <w:bCs/>
        </w:rPr>
      </w:pPr>
    </w:p>
    <w:p w14:paraId="32A26CF2" w14:textId="1C3A5748" w:rsidR="006A1DDD" w:rsidRDefault="006A1DDD" w:rsidP="00F73148">
      <w:pPr>
        <w:pStyle w:val="ListParagraph"/>
        <w:ind w:left="426"/>
        <w:rPr>
          <w:ins w:id="9212" w:author="chaniaayulestari@outlook.com" w:date="2021-11-13T20:29:00Z"/>
          <w:b/>
          <w:bCs/>
        </w:rPr>
      </w:pPr>
    </w:p>
    <w:p w14:paraId="0533370F" w14:textId="18D3DC05" w:rsidR="006A1DDD" w:rsidRDefault="006A1DDD" w:rsidP="00F73148">
      <w:pPr>
        <w:pStyle w:val="ListParagraph"/>
        <w:ind w:left="426"/>
        <w:rPr>
          <w:ins w:id="9213" w:author="chaniaayulestari@outlook.com" w:date="2021-11-13T20:29:00Z"/>
          <w:b/>
          <w:bCs/>
        </w:rPr>
      </w:pPr>
    </w:p>
    <w:p w14:paraId="12AC6DAE" w14:textId="7BF87916" w:rsidR="006A1DDD" w:rsidRDefault="006A1DDD" w:rsidP="00F73148">
      <w:pPr>
        <w:pStyle w:val="ListParagraph"/>
        <w:ind w:left="426"/>
        <w:rPr>
          <w:ins w:id="9214" w:author="chaniaayulestari@outlook.com" w:date="2021-11-13T20:29:00Z"/>
          <w:b/>
          <w:bCs/>
        </w:rPr>
      </w:pPr>
    </w:p>
    <w:p w14:paraId="064A28C6" w14:textId="660AD712" w:rsidR="006A1DDD" w:rsidRDefault="006A1DDD" w:rsidP="00F73148">
      <w:pPr>
        <w:pStyle w:val="ListParagraph"/>
        <w:ind w:left="426"/>
        <w:rPr>
          <w:ins w:id="9215" w:author="chaniaayulestari@outlook.com" w:date="2021-11-13T20:29:00Z"/>
          <w:b/>
          <w:bCs/>
        </w:rPr>
      </w:pPr>
    </w:p>
    <w:p w14:paraId="48E9AEA5" w14:textId="47DDD95E" w:rsidR="006A1DDD" w:rsidRDefault="006A1DDD" w:rsidP="00F73148">
      <w:pPr>
        <w:pStyle w:val="ListParagraph"/>
        <w:ind w:left="426"/>
        <w:rPr>
          <w:ins w:id="9216" w:author="chaniaayulestari@outlook.com" w:date="2021-11-13T20:29:00Z"/>
          <w:b/>
          <w:bCs/>
        </w:rPr>
      </w:pPr>
    </w:p>
    <w:p w14:paraId="24E8B46E" w14:textId="0E5EAC2B" w:rsidR="006A1DDD" w:rsidRDefault="006A1DDD" w:rsidP="00F73148">
      <w:pPr>
        <w:pStyle w:val="ListParagraph"/>
        <w:ind w:left="426"/>
        <w:rPr>
          <w:ins w:id="9217" w:author="chaniaayulestari@outlook.com" w:date="2021-11-13T20:29:00Z"/>
          <w:b/>
          <w:bCs/>
        </w:rPr>
      </w:pPr>
    </w:p>
    <w:p w14:paraId="60FF96AE" w14:textId="48447FBB" w:rsidR="006A1DDD" w:rsidRDefault="006A1DDD" w:rsidP="00F73148">
      <w:pPr>
        <w:pStyle w:val="ListParagraph"/>
        <w:ind w:left="426"/>
        <w:rPr>
          <w:ins w:id="9218" w:author="chaniaayulestari@outlook.com" w:date="2021-11-13T20:29:00Z"/>
          <w:b/>
          <w:bCs/>
        </w:rPr>
      </w:pPr>
    </w:p>
    <w:p w14:paraId="06E4FFB4" w14:textId="1A325CE8" w:rsidR="006A1DDD" w:rsidRDefault="006A1DDD" w:rsidP="00F73148">
      <w:pPr>
        <w:pStyle w:val="ListParagraph"/>
        <w:ind w:left="426"/>
        <w:rPr>
          <w:ins w:id="9219" w:author="chaniaayulestari@outlook.com" w:date="2021-11-13T20:29:00Z"/>
          <w:b/>
          <w:bCs/>
        </w:rPr>
      </w:pPr>
    </w:p>
    <w:p w14:paraId="1922F2D2" w14:textId="6CCA2127" w:rsidR="006A1DDD" w:rsidRDefault="006A1DDD" w:rsidP="00F73148">
      <w:pPr>
        <w:pStyle w:val="ListParagraph"/>
        <w:ind w:left="426"/>
        <w:rPr>
          <w:ins w:id="9220" w:author="chaniaayulestari@outlook.com" w:date="2021-11-13T20:29:00Z"/>
          <w:b/>
          <w:bCs/>
        </w:rPr>
      </w:pPr>
    </w:p>
    <w:p w14:paraId="2166BE38" w14:textId="7D9C374B" w:rsidR="006A1DDD" w:rsidRDefault="006A1DDD" w:rsidP="00F73148">
      <w:pPr>
        <w:pStyle w:val="ListParagraph"/>
        <w:ind w:left="426"/>
        <w:rPr>
          <w:ins w:id="9221" w:author="chaniaayulestari@outlook.com" w:date="2021-11-13T20:29:00Z"/>
          <w:b/>
          <w:bCs/>
        </w:rPr>
      </w:pPr>
    </w:p>
    <w:p w14:paraId="6D0226FD" w14:textId="069EA3BC" w:rsidR="006A1DDD" w:rsidRDefault="006A1DDD" w:rsidP="00F73148">
      <w:pPr>
        <w:pStyle w:val="ListParagraph"/>
        <w:ind w:left="426"/>
        <w:rPr>
          <w:ins w:id="9222" w:author="chaniaayulestari@outlook.com" w:date="2021-11-13T20:29:00Z"/>
          <w:b/>
          <w:bCs/>
        </w:rPr>
      </w:pPr>
    </w:p>
    <w:p w14:paraId="0EFC2576" w14:textId="7A35E240" w:rsidR="006A1DDD" w:rsidRDefault="006A1DDD" w:rsidP="00F73148">
      <w:pPr>
        <w:pStyle w:val="ListParagraph"/>
        <w:ind w:left="426"/>
        <w:rPr>
          <w:ins w:id="9223" w:author="chaniaayulestari@outlook.com" w:date="2021-11-13T20:29:00Z"/>
          <w:b/>
          <w:bCs/>
        </w:rPr>
      </w:pPr>
    </w:p>
    <w:p w14:paraId="0035AEE9" w14:textId="2683C549" w:rsidR="006A1DDD" w:rsidRDefault="006A1DDD" w:rsidP="00F73148">
      <w:pPr>
        <w:pStyle w:val="ListParagraph"/>
        <w:ind w:left="426"/>
        <w:rPr>
          <w:ins w:id="9224" w:author="chaniaayulestari@outlook.com" w:date="2021-11-13T20:29:00Z"/>
          <w:b/>
          <w:bCs/>
        </w:rPr>
      </w:pPr>
    </w:p>
    <w:p w14:paraId="2834548B" w14:textId="7A9C243F" w:rsidR="006A1DDD" w:rsidRDefault="006A1DDD" w:rsidP="00F73148">
      <w:pPr>
        <w:pStyle w:val="ListParagraph"/>
        <w:ind w:left="426"/>
        <w:rPr>
          <w:ins w:id="9225" w:author="chaniaayulestari@outlook.com" w:date="2021-11-13T20:30:00Z"/>
          <w:b/>
          <w:bCs/>
        </w:rPr>
      </w:pPr>
    </w:p>
    <w:p w14:paraId="5327773A" w14:textId="2C15CD1B" w:rsidR="006A1DDD" w:rsidRDefault="006A1DDD" w:rsidP="00F73148">
      <w:pPr>
        <w:pStyle w:val="ListParagraph"/>
        <w:ind w:left="426"/>
        <w:rPr>
          <w:ins w:id="9226" w:author="chaniaayulestari@outlook.com" w:date="2021-11-13T20:30:00Z"/>
          <w:b/>
          <w:bCs/>
        </w:rPr>
      </w:pPr>
    </w:p>
    <w:p w14:paraId="5B6A40E6" w14:textId="77777777" w:rsidR="006A1DDD" w:rsidRDefault="006A1DDD" w:rsidP="00F73148">
      <w:pPr>
        <w:pStyle w:val="ListParagraph"/>
        <w:ind w:left="426"/>
        <w:rPr>
          <w:ins w:id="9227" w:author="chaniaayulestari@outlook.com" w:date="2021-11-13T16:25:00Z"/>
          <w:b/>
          <w:bCs/>
        </w:rPr>
      </w:pPr>
    </w:p>
    <w:p w14:paraId="6A2C1A5B" w14:textId="54ACFB68" w:rsidR="00B326A7" w:rsidDel="00E51900" w:rsidRDefault="00B326A7" w:rsidP="00F73148">
      <w:pPr>
        <w:pStyle w:val="ListParagraph"/>
        <w:ind w:left="426"/>
        <w:rPr>
          <w:ins w:id="9228" w:author="chaniaayulestari@outlook.com" w:date="2021-11-13T16:25:00Z"/>
          <w:del w:id="9229" w:author="Rafi Aziizi" w:date="2021-11-13T18:28:00Z"/>
          <w:b/>
          <w:bCs/>
        </w:rPr>
      </w:pPr>
    </w:p>
    <w:p w14:paraId="397AE081" w14:textId="0B35AECF" w:rsidR="00B326A7" w:rsidDel="00E51900" w:rsidRDefault="00B326A7" w:rsidP="00F73148">
      <w:pPr>
        <w:pStyle w:val="ListParagraph"/>
        <w:ind w:left="426"/>
        <w:rPr>
          <w:ins w:id="9230" w:author="chaniaayulestari@outlook.com" w:date="2021-11-13T16:25:00Z"/>
          <w:del w:id="9231" w:author="Rafi Aziizi" w:date="2021-11-13T18:28:00Z"/>
          <w:b/>
          <w:bCs/>
        </w:rPr>
      </w:pPr>
    </w:p>
    <w:p w14:paraId="34E2886F" w14:textId="257FEF80" w:rsidR="00B326A7" w:rsidDel="00E51900" w:rsidRDefault="00B326A7" w:rsidP="00F73148">
      <w:pPr>
        <w:pStyle w:val="ListParagraph"/>
        <w:ind w:left="426"/>
        <w:rPr>
          <w:ins w:id="9232" w:author="chaniaayulestari@outlook.com" w:date="2021-11-13T16:25:00Z"/>
          <w:del w:id="9233" w:author="Rafi Aziizi" w:date="2021-11-13T18:28:00Z"/>
          <w:b/>
          <w:bCs/>
        </w:rPr>
      </w:pPr>
    </w:p>
    <w:p w14:paraId="1219C990" w14:textId="3813D319" w:rsidR="00B326A7" w:rsidDel="00E51900" w:rsidRDefault="00B326A7" w:rsidP="00F73148">
      <w:pPr>
        <w:pStyle w:val="ListParagraph"/>
        <w:ind w:left="426"/>
        <w:rPr>
          <w:ins w:id="9234" w:author="chaniaayulestari@outlook.com" w:date="2021-11-13T16:25:00Z"/>
          <w:del w:id="9235" w:author="Rafi Aziizi" w:date="2021-11-13T18:28:00Z"/>
          <w:b/>
          <w:bCs/>
        </w:rPr>
      </w:pPr>
    </w:p>
    <w:p w14:paraId="43093BD9" w14:textId="6B963880" w:rsidR="00B326A7" w:rsidDel="00E51900" w:rsidRDefault="00B326A7" w:rsidP="00F73148">
      <w:pPr>
        <w:pStyle w:val="ListParagraph"/>
        <w:ind w:left="426"/>
        <w:rPr>
          <w:ins w:id="9236" w:author="chaniaayulestari@outlook.com" w:date="2021-11-13T16:25:00Z"/>
          <w:del w:id="9237" w:author="Rafi Aziizi" w:date="2021-11-13T18:28:00Z"/>
          <w:b/>
          <w:bCs/>
        </w:rPr>
      </w:pPr>
    </w:p>
    <w:p w14:paraId="301354C3" w14:textId="7D027F35" w:rsidR="00B326A7" w:rsidDel="00E51900" w:rsidRDefault="00B326A7" w:rsidP="00F73148">
      <w:pPr>
        <w:pStyle w:val="ListParagraph"/>
        <w:ind w:left="426"/>
        <w:rPr>
          <w:ins w:id="9238" w:author="chaniaayulestari@outlook.com" w:date="2021-11-13T16:25:00Z"/>
          <w:del w:id="9239" w:author="Rafi Aziizi" w:date="2021-11-13T18:28:00Z"/>
          <w:b/>
          <w:bCs/>
        </w:rPr>
      </w:pPr>
    </w:p>
    <w:p w14:paraId="66389ACE" w14:textId="63D70611" w:rsidR="00B326A7" w:rsidDel="00E51900" w:rsidRDefault="00B326A7" w:rsidP="00F73148">
      <w:pPr>
        <w:pStyle w:val="ListParagraph"/>
        <w:ind w:left="426"/>
        <w:rPr>
          <w:ins w:id="9240" w:author="chaniaayulestari@outlook.com" w:date="2021-11-13T16:25:00Z"/>
          <w:del w:id="9241" w:author="Rafi Aziizi" w:date="2021-11-13T18:28:00Z"/>
          <w:b/>
          <w:bCs/>
        </w:rPr>
      </w:pPr>
    </w:p>
    <w:p w14:paraId="6E72075B" w14:textId="4B10B715" w:rsidR="00B326A7" w:rsidDel="00E51900" w:rsidRDefault="00B326A7" w:rsidP="00F73148">
      <w:pPr>
        <w:pStyle w:val="ListParagraph"/>
        <w:ind w:left="426"/>
        <w:rPr>
          <w:ins w:id="9242" w:author="chaniaayulestari@outlook.com" w:date="2021-11-13T16:29:00Z"/>
          <w:del w:id="9243" w:author="Rafi Aziizi" w:date="2021-11-13T18:28:00Z"/>
          <w:b/>
          <w:bCs/>
        </w:rPr>
      </w:pPr>
    </w:p>
    <w:p w14:paraId="61B30F55" w14:textId="5B4C7299" w:rsidR="00B326A7" w:rsidDel="00E51900" w:rsidRDefault="00B326A7" w:rsidP="00F73148">
      <w:pPr>
        <w:pStyle w:val="ListParagraph"/>
        <w:ind w:left="426"/>
        <w:rPr>
          <w:ins w:id="9244" w:author="chaniaayulestari@outlook.com" w:date="2021-11-13T16:29:00Z"/>
          <w:del w:id="9245" w:author="Rafi Aziizi" w:date="2021-11-13T18:28:00Z"/>
          <w:b/>
          <w:bCs/>
        </w:rPr>
      </w:pPr>
    </w:p>
    <w:p w14:paraId="58E5E391" w14:textId="1ED54CD9" w:rsidR="00B326A7" w:rsidDel="00E51900" w:rsidRDefault="00B326A7" w:rsidP="00F73148">
      <w:pPr>
        <w:pStyle w:val="ListParagraph"/>
        <w:ind w:left="426"/>
        <w:rPr>
          <w:ins w:id="9246" w:author="chaniaayulestari@outlook.com" w:date="2021-11-13T16:29:00Z"/>
          <w:del w:id="9247" w:author="Rafi Aziizi" w:date="2021-11-13T18:28:00Z"/>
          <w:b/>
          <w:bCs/>
        </w:rPr>
      </w:pPr>
    </w:p>
    <w:p w14:paraId="7B039585" w14:textId="77F1DE92" w:rsidR="00B326A7" w:rsidDel="00E51900" w:rsidRDefault="00B326A7" w:rsidP="00F73148">
      <w:pPr>
        <w:pStyle w:val="ListParagraph"/>
        <w:ind w:left="426"/>
        <w:rPr>
          <w:ins w:id="9248" w:author="chaniaayulestari@outlook.com" w:date="2021-11-13T16:29:00Z"/>
          <w:del w:id="9249" w:author="Rafi Aziizi" w:date="2021-11-13T18:28:00Z"/>
          <w:b/>
          <w:bCs/>
        </w:rPr>
      </w:pPr>
    </w:p>
    <w:p w14:paraId="3BD81A1F" w14:textId="14F47AA8" w:rsidR="00B326A7" w:rsidDel="00E51900" w:rsidRDefault="00B326A7" w:rsidP="00F73148">
      <w:pPr>
        <w:pStyle w:val="ListParagraph"/>
        <w:ind w:left="426"/>
        <w:rPr>
          <w:ins w:id="9250" w:author="chaniaayulestari@outlook.com" w:date="2021-11-13T16:29:00Z"/>
          <w:del w:id="9251" w:author="Rafi Aziizi" w:date="2021-11-13T18:28:00Z"/>
          <w:b/>
          <w:bCs/>
        </w:rPr>
      </w:pPr>
    </w:p>
    <w:p w14:paraId="74E83DDA" w14:textId="02123D00" w:rsidR="00B326A7" w:rsidDel="00E51900" w:rsidRDefault="00B326A7" w:rsidP="00F73148">
      <w:pPr>
        <w:pStyle w:val="ListParagraph"/>
        <w:ind w:left="426"/>
        <w:rPr>
          <w:ins w:id="9252" w:author="chaniaayulestari@outlook.com" w:date="2021-11-13T16:29:00Z"/>
          <w:del w:id="9253" w:author="Rafi Aziizi" w:date="2021-11-13T18:28:00Z"/>
          <w:b/>
          <w:bCs/>
        </w:rPr>
      </w:pPr>
    </w:p>
    <w:p w14:paraId="00D2C8B5" w14:textId="10BAE4CC" w:rsidR="00B326A7" w:rsidDel="00E51900" w:rsidRDefault="00B326A7" w:rsidP="00F73148">
      <w:pPr>
        <w:pStyle w:val="ListParagraph"/>
        <w:ind w:left="426"/>
        <w:rPr>
          <w:ins w:id="9254" w:author="chaniaayulestari@outlook.com" w:date="2021-11-13T16:25:00Z"/>
          <w:del w:id="9255" w:author="Rafi Aziizi" w:date="2021-11-13T18:28:00Z"/>
          <w:b/>
          <w:bCs/>
        </w:rPr>
      </w:pPr>
    </w:p>
    <w:p w14:paraId="04D432AE" w14:textId="5BA8F9E7" w:rsidR="00B326A7" w:rsidRPr="002040D9" w:rsidDel="00B326A7" w:rsidRDefault="00B326A7">
      <w:pPr>
        <w:pStyle w:val="ListParagraph"/>
        <w:ind w:left="426"/>
        <w:rPr>
          <w:ins w:id="9256" w:author="Rafi Aziizi" w:date="2021-11-13T11:41:00Z"/>
          <w:del w:id="9257" w:author="chaniaayulestari@outlook.com" w:date="2021-11-13T16:25:00Z"/>
          <w:b/>
          <w:bCs/>
          <w:rPrChange w:id="9258" w:author="chaniaayulestari@outlook.com" w:date="2021-11-13T15:20:00Z">
            <w:rPr>
              <w:ins w:id="9259" w:author="Rafi Aziizi" w:date="2021-11-13T11:41:00Z"/>
              <w:del w:id="9260" w:author="chaniaayulestari@outlook.com" w:date="2021-11-13T16:25:00Z"/>
            </w:rPr>
          </w:rPrChange>
        </w:rPr>
        <w:pPrChange w:id="9261" w:author="chaniaayulestari@outlook.com"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9262" w:author="chaniaayulestari@outlook.com" w:date="2021-11-13T16:20:00Z"/>
          <w:b/>
          <w:bCs/>
        </w:rPr>
      </w:pPr>
      <w:ins w:id="9263" w:author="Rafi Aziizi" w:date="2021-11-13T11:41:00Z">
        <w:r w:rsidRPr="002040D9">
          <w:rPr>
            <w:b/>
            <w:bCs/>
            <w:rPrChange w:id="9264" w:author="chaniaayulestari@outlook.com" w:date="2021-11-13T15:20:00Z">
              <w:rPr/>
            </w:rPrChange>
          </w:rPr>
          <w:t xml:space="preserve">Lihat Profile </w:t>
        </w:r>
        <w:r w:rsidRPr="002040D9">
          <w:rPr>
            <w:b/>
            <w:bCs/>
            <w:noProof/>
            <w:rPrChange w:id="9265" w:author="chaniaayulestari@outlook.com" w:date="2021-11-13T15:20:00Z">
              <w:rPr>
                <w:noProof/>
              </w:rPr>
            </w:rPrChange>
          </w:rPr>
          <w:t>Walikelas</w:t>
        </w:r>
      </w:ins>
    </w:p>
    <w:p w14:paraId="09A977E9" w14:textId="77777777" w:rsidR="006A1DDD" w:rsidRDefault="00B326A7">
      <w:pPr>
        <w:keepNext/>
        <w:ind w:left="66"/>
        <w:rPr>
          <w:ins w:id="9266" w:author="chaniaayulestari@outlook.com" w:date="2021-11-13T20:30:00Z"/>
        </w:rPr>
      </w:pPr>
      <w:ins w:id="9267" w:author="chaniaayulestari@outlook.com" w:date="2021-11-13T16:25:00Z">
        <w:r>
          <w:rPr>
            <w:noProof/>
          </w:rPr>
          <w:drawing>
            <wp:inline distT="0" distB="0" distL="0" distR="0" wp14:anchorId="6E7CFD68" wp14:editId="0D3B7974">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5D6AA47C" w14:textId="405FBDC2" w:rsidR="00B326A7" w:rsidRDefault="006A1DDD">
      <w:pPr>
        <w:pStyle w:val="Caption"/>
        <w:jc w:val="center"/>
        <w:rPr>
          <w:ins w:id="9268" w:author="chaniaayulestari@outlook.com" w:date="2021-11-13T16:29:00Z"/>
        </w:rPr>
        <w:pPrChange w:id="9269" w:author="chaniaayulestari@outlook.com" w:date="2021-11-13T20:30:00Z">
          <w:pPr>
            <w:ind w:left="66"/>
          </w:pPr>
        </w:pPrChange>
      </w:pPr>
      <w:bookmarkStart w:id="9270" w:name="_Toc87894993"/>
      <w:ins w:id="9271" w:author="chaniaayulestari@outlook.com" w:date="2021-11-13T20:30:00Z">
        <w:r>
          <w:t xml:space="preserve">Gambar 3. </w:t>
        </w:r>
        <w:r>
          <w:fldChar w:fldCharType="begin"/>
        </w:r>
        <w:r>
          <w:instrText xml:space="preserve"> SEQ Gambar___3. \* ARABIC </w:instrText>
        </w:r>
      </w:ins>
      <w:r>
        <w:fldChar w:fldCharType="separate"/>
      </w:r>
      <w:ins w:id="9272" w:author="Rafi Aziizi" w:date="2021-11-15T16:05:00Z">
        <w:r w:rsidR="00BF7B94">
          <w:rPr>
            <w:noProof/>
          </w:rPr>
          <w:t>29</w:t>
        </w:r>
      </w:ins>
      <w:ins w:id="9273" w:author="chaniaayulestari@outlook.com" w:date="2021-11-13T21:25:00Z">
        <w:del w:id="9274" w:author="Rafi Aziizi" w:date="2021-11-14T09:53:00Z">
          <w:r w:rsidR="00B46735" w:rsidDel="00590A19">
            <w:rPr>
              <w:noProof/>
            </w:rPr>
            <w:delText>27</w:delText>
          </w:r>
        </w:del>
      </w:ins>
      <w:ins w:id="9275" w:author="chaniaayulestari@outlook.com" w:date="2021-11-13T20:30:00Z">
        <w:r>
          <w:fldChar w:fldCharType="end"/>
        </w:r>
        <w:r>
          <w:t xml:space="preserve"> </w:t>
        </w:r>
        <w:r w:rsidRPr="00D87D59">
          <w:t>Sequence Diagram</w:t>
        </w:r>
        <w:r>
          <w:t xml:space="preserve"> Lihat Profile Walikelas</w:t>
        </w:r>
      </w:ins>
      <w:bookmarkEnd w:id="9270"/>
    </w:p>
    <w:p w14:paraId="7A82F475" w14:textId="5A2ABE71" w:rsidR="00F73148" w:rsidRPr="00B326A7" w:rsidDel="006A1DDD" w:rsidRDefault="00F73148">
      <w:pPr>
        <w:pStyle w:val="Caption"/>
        <w:jc w:val="center"/>
        <w:rPr>
          <w:ins w:id="9276" w:author="Rafi Aziizi" w:date="2021-11-13T11:41:00Z"/>
          <w:del w:id="9277" w:author="chaniaayulestari@outlook.com" w:date="2021-11-13T20:30:00Z"/>
          <w:b/>
          <w:bCs/>
          <w:rPrChange w:id="9278" w:author="chaniaayulestari@outlook.com" w:date="2021-11-13T16:25:00Z">
            <w:rPr>
              <w:ins w:id="9279" w:author="Rafi Aziizi" w:date="2021-11-13T11:41:00Z"/>
              <w:del w:id="9280" w:author="chaniaayulestari@outlook.com" w:date="2021-11-13T20:30:00Z"/>
            </w:rPr>
          </w:rPrChange>
        </w:rPr>
        <w:pPrChange w:id="9281" w:author="chaniaayulestari@outlook.com" w:date="2021-11-13T16:29:00Z">
          <w:pPr>
            <w:pStyle w:val="ListParagraph"/>
            <w:numPr>
              <w:numId w:val="117"/>
            </w:numPr>
            <w:ind w:hanging="360"/>
          </w:pPr>
        </w:pPrChange>
      </w:pPr>
    </w:p>
    <w:p w14:paraId="071CB145" w14:textId="0CE9357A" w:rsidR="00FF5489" w:rsidRDefault="00FF5489" w:rsidP="002040D9">
      <w:pPr>
        <w:pStyle w:val="ListParagraph"/>
        <w:numPr>
          <w:ilvl w:val="0"/>
          <w:numId w:val="117"/>
        </w:numPr>
        <w:ind w:left="426"/>
        <w:rPr>
          <w:ins w:id="9282" w:author="chaniaayulestari@outlook.com" w:date="2021-11-13T16:20:00Z"/>
          <w:b/>
          <w:bCs/>
        </w:rPr>
      </w:pPr>
      <w:ins w:id="9283" w:author="Rafi Aziizi" w:date="2021-11-13T11:41:00Z">
        <w:r w:rsidRPr="002040D9">
          <w:rPr>
            <w:b/>
            <w:bCs/>
            <w:noProof/>
            <w:rPrChange w:id="9284" w:author="chaniaayulestari@outlook.com" w:date="2021-11-13T15:20:00Z">
              <w:rPr>
                <w:noProof/>
              </w:rPr>
            </w:rPrChange>
          </w:rPr>
          <w:t>Lihat Anggota Siswa</w:t>
        </w:r>
      </w:ins>
    </w:p>
    <w:p w14:paraId="6923AD31" w14:textId="7110CE9D" w:rsidR="00F73148" w:rsidRPr="00B326A7" w:rsidDel="00E51900" w:rsidRDefault="00F151BC">
      <w:pPr>
        <w:rPr>
          <w:ins w:id="9285" w:author="chaniaayulestari@outlook.com" w:date="2021-11-13T16:20:00Z"/>
          <w:del w:id="9286" w:author="Rafi Aziizi" w:date="2021-11-13T18:28:00Z"/>
          <w:b/>
          <w:bCs/>
          <w:rPrChange w:id="9287" w:author="chaniaayulestari@outlook.com" w:date="2021-11-13T16:26:00Z">
            <w:rPr>
              <w:ins w:id="9288" w:author="chaniaayulestari@outlook.com" w:date="2021-11-13T16:20:00Z"/>
              <w:del w:id="9289" w:author="Rafi Aziizi" w:date="2021-11-13T18:28:00Z"/>
            </w:rPr>
          </w:rPrChange>
        </w:rPr>
        <w:pPrChange w:id="9290" w:author="chaniaayulestari@outlook.com" w:date="2021-11-13T16:26:00Z">
          <w:pPr>
            <w:pStyle w:val="ListParagraph"/>
            <w:numPr>
              <w:numId w:val="117"/>
            </w:numPr>
            <w:ind w:left="426" w:hanging="360"/>
          </w:pPr>
        </w:pPrChange>
      </w:pPr>
      <w:ins w:id="9291" w:author="chaniaayulestari@outlook.com" w:date="2021-11-13T20:31:00Z">
        <w:r>
          <w:rPr>
            <w:noProof/>
          </w:rPr>
          <mc:AlternateContent>
            <mc:Choice Requires="wps">
              <w:drawing>
                <wp:anchor distT="0" distB="0" distL="114300" distR="114300" simplePos="0" relativeHeight="251742720" behindDoc="0" locked="0" layoutInCell="1" allowOverlap="1" wp14:anchorId="5289DDD5" wp14:editId="69C97816">
                  <wp:simplePos x="0" y="0"/>
                  <wp:positionH relativeFrom="column">
                    <wp:posOffset>-4445</wp:posOffset>
                  </wp:positionH>
                  <wp:positionV relativeFrom="paragraph">
                    <wp:posOffset>2584450</wp:posOffset>
                  </wp:positionV>
                  <wp:extent cx="5039995" cy="258445"/>
                  <wp:effectExtent l="0" t="635" r="1270" b="0"/>
                  <wp:wrapNone/>
                  <wp:docPr id="354"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01D22" w14:textId="3AF5CB83" w:rsidR="00ED34E2" w:rsidRPr="00A37809" w:rsidRDefault="00ED34E2">
                              <w:pPr>
                                <w:pStyle w:val="Caption"/>
                                <w:jc w:val="center"/>
                                <w:rPr>
                                  <w:noProof/>
                                </w:rPr>
                                <w:pPrChange w:id="9292" w:author="chaniaayulestari@outlook.com" w:date="2021-11-13T20:31:00Z">
                                  <w:pPr/>
                                </w:pPrChange>
                              </w:pPr>
                              <w:bookmarkStart w:id="9293" w:name="_Toc87729275"/>
                              <w:bookmarkStart w:id="9294" w:name="_Toc87894994"/>
                              <w:ins w:id="9295" w:author="chaniaayulestari@outlook.com" w:date="2021-11-13T20:31:00Z">
                                <w:r>
                                  <w:t xml:space="preserve">Gambar 3. </w:t>
                                </w:r>
                                <w:r>
                                  <w:fldChar w:fldCharType="begin"/>
                                </w:r>
                                <w:r>
                                  <w:instrText xml:space="preserve"> SEQ Gambar___3. \* ARABIC </w:instrText>
                                </w:r>
                              </w:ins>
                              <w:r>
                                <w:fldChar w:fldCharType="separate"/>
                              </w:r>
                              <w:ins w:id="9296" w:author="Rafi Aziizi" w:date="2021-11-15T16:05:00Z">
                                <w:r w:rsidR="00BF7B94">
                                  <w:rPr>
                                    <w:noProof/>
                                  </w:rPr>
                                  <w:t>30</w:t>
                                </w:r>
                              </w:ins>
                              <w:ins w:id="9297" w:author="chaniaayulestari@outlook.com" w:date="2021-11-13T21:25:00Z">
                                <w:del w:id="9298" w:author="Rafi Aziizi" w:date="2021-11-14T09:53:00Z">
                                  <w:r w:rsidDel="00590A19">
                                    <w:rPr>
                                      <w:noProof/>
                                    </w:rPr>
                                    <w:delText>28</w:delText>
                                  </w:r>
                                </w:del>
                              </w:ins>
                              <w:ins w:id="9299" w:author="chaniaayulestari@outlook.com" w:date="2021-11-13T20:31:00Z">
                                <w:r>
                                  <w:fldChar w:fldCharType="end"/>
                                </w:r>
                                <w:r>
                                  <w:t xml:space="preserve"> </w:t>
                                </w:r>
                                <w:r w:rsidRPr="00E2261A">
                                  <w:t xml:space="preserve">Sequence Diagram </w:t>
                                </w:r>
                                <w:r>
                                  <w:t>Lihat Anggota Siswa</w:t>
                                </w:r>
                              </w:ins>
                              <w:bookmarkEnd w:id="9293"/>
                              <w:bookmarkEnd w:id="929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9DDD5" id="Text Box 185" o:spid="_x0000_s1048" type="#_x0000_t202" style="position:absolute;left:0;text-align:left;margin-left:-.35pt;margin-top:203.5pt;width:396.85pt;height:20.3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" stroked="f">
                  <v:textbox style="mso-fit-shape-to-text:t" inset="0,0,0,0">
                    <w:txbxContent>
                      <w:p w14:paraId="0E101D22" w14:textId="3AF5CB83" w:rsidR="00ED34E2" w:rsidRPr="00A37809" w:rsidRDefault="00ED34E2">
                        <w:pPr>
                          <w:pStyle w:val="Caption"/>
                          <w:jc w:val="center"/>
                          <w:rPr>
                            <w:noProof/>
                          </w:rPr>
                          <w:pPrChange w:id="9300" w:author="chaniaayulestari@outlook.com" w:date="2021-11-13T20:31:00Z">
                            <w:pPr/>
                          </w:pPrChange>
                        </w:pPr>
                        <w:bookmarkStart w:id="9301" w:name="_Toc87729275"/>
                        <w:bookmarkStart w:id="9302" w:name="_Toc87894994"/>
                        <w:ins w:id="9303" w:author="chaniaayulestari@outlook.com" w:date="2021-11-13T20:31:00Z">
                          <w:r>
                            <w:t xml:space="preserve">Gambar 3. </w:t>
                          </w:r>
                          <w:r>
                            <w:fldChar w:fldCharType="begin"/>
                          </w:r>
                          <w:r>
                            <w:instrText xml:space="preserve"> SEQ Gambar___3. \* ARABIC </w:instrText>
                          </w:r>
                        </w:ins>
                        <w:r>
                          <w:fldChar w:fldCharType="separate"/>
                        </w:r>
                        <w:ins w:id="9304" w:author="Rafi Aziizi" w:date="2021-11-15T16:05:00Z">
                          <w:r w:rsidR="00BF7B94">
                            <w:rPr>
                              <w:noProof/>
                            </w:rPr>
                            <w:t>30</w:t>
                          </w:r>
                        </w:ins>
                        <w:ins w:id="9305" w:author="chaniaayulestari@outlook.com" w:date="2021-11-13T21:25:00Z">
                          <w:del w:id="9306" w:author="Rafi Aziizi" w:date="2021-11-14T09:53:00Z">
                            <w:r w:rsidDel="00590A19">
                              <w:rPr>
                                <w:noProof/>
                              </w:rPr>
                              <w:delText>28</w:delText>
                            </w:r>
                          </w:del>
                        </w:ins>
                        <w:ins w:id="9307" w:author="chaniaayulestari@outlook.com" w:date="2021-11-13T20:31:00Z">
                          <w:r>
                            <w:fldChar w:fldCharType="end"/>
                          </w:r>
                          <w:r>
                            <w:t xml:space="preserve"> </w:t>
                          </w:r>
                          <w:r w:rsidRPr="00E2261A">
                            <w:t xml:space="preserve">Sequence Diagram </w:t>
                          </w:r>
                          <w:r>
                            <w:t>Lihat Anggota Siswa</w:t>
                          </w:r>
                        </w:ins>
                        <w:bookmarkEnd w:id="9301"/>
                        <w:bookmarkEnd w:id="9302"/>
                      </w:p>
                    </w:txbxContent>
                  </v:textbox>
                </v:shape>
              </w:pict>
            </mc:Fallback>
          </mc:AlternateContent>
        </w:r>
      </w:ins>
      <w:ins w:id="9308" w:author="chaniaayulestari@outlook.com" w:date="2021-11-13T16:26:00Z">
        <w:r w:rsidR="00B326A7">
          <w:rPr>
            <w:noProof/>
          </w:rPr>
          <w:drawing>
            <wp:anchor distT="0" distB="0" distL="114300" distR="114300" simplePos="0" relativeHeight="251846656" behindDoc="1" locked="0" layoutInCell="1" allowOverlap="1" wp14:anchorId="499F7C87" wp14:editId="3DAF08F8">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29D47909" w:rsidR="00F73148" w:rsidRPr="00E51900" w:rsidDel="00E51900" w:rsidRDefault="00F73148">
      <w:pPr>
        <w:rPr>
          <w:ins w:id="9309" w:author="chaniaayulestari@outlook.com" w:date="2021-11-13T16:29:00Z"/>
          <w:del w:id="9310" w:author="Rafi Aziizi" w:date="2021-11-13T18:28:00Z"/>
          <w:b/>
          <w:bCs/>
          <w:rPrChange w:id="9311" w:author="Rafi Aziizi" w:date="2021-11-13T18:28:00Z">
            <w:rPr>
              <w:ins w:id="9312" w:author="chaniaayulestari@outlook.com" w:date="2021-11-13T16:29:00Z"/>
              <w:del w:id="9313" w:author="Rafi Aziizi" w:date="2021-11-13T18:28:00Z"/>
            </w:rPr>
          </w:rPrChange>
        </w:rPr>
        <w:pPrChange w:id="9314" w:author="Rafi Aziizi" w:date="2021-11-13T18:28:00Z">
          <w:pPr>
            <w:pStyle w:val="ListParagraph"/>
            <w:ind w:left="426"/>
          </w:pPr>
        </w:pPrChange>
      </w:pPr>
    </w:p>
    <w:p w14:paraId="67182AB8" w14:textId="57341274" w:rsidR="00753699" w:rsidDel="00E51900" w:rsidRDefault="00753699">
      <w:pPr>
        <w:rPr>
          <w:ins w:id="9315" w:author="chaniaayulestari@outlook.com" w:date="2021-11-13T16:29:00Z"/>
          <w:del w:id="9316" w:author="Rafi Aziizi" w:date="2021-11-13T18:28:00Z"/>
        </w:rPr>
        <w:pPrChange w:id="9317" w:author="Rafi Aziizi" w:date="2021-11-13T18:28:00Z">
          <w:pPr>
            <w:pStyle w:val="ListParagraph"/>
            <w:ind w:left="426"/>
          </w:pPr>
        </w:pPrChange>
      </w:pPr>
    </w:p>
    <w:p w14:paraId="18B97729" w14:textId="03B4D139" w:rsidR="00753699" w:rsidDel="00E51900" w:rsidRDefault="00753699">
      <w:pPr>
        <w:rPr>
          <w:ins w:id="9318" w:author="chaniaayulestari@outlook.com" w:date="2021-11-13T16:29:00Z"/>
          <w:del w:id="9319" w:author="Rafi Aziizi" w:date="2021-11-13T18:28:00Z"/>
        </w:rPr>
        <w:pPrChange w:id="9320" w:author="Rafi Aziizi" w:date="2021-11-13T18:28:00Z">
          <w:pPr>
            <w:pStyle w:val="ListParagraph"/>
            <w:ind w:left="426"/>
          </w:pPr>
        </w:pPrChange>
      </w:pPr>
    </w:p>
    <w:p w14:paraId="5FFDCCD5" w14:textId="4ACB2C75" w:rsidR="00753699" w:rsidDel="00E51900" w:rsidRDefault="00753699">
      <w:pPr>
        <w:rPr>
          <w:ins w:id="9321" w:author="chaniaayulestari@outlook.com" w:date="2021-11-13T16:29:00Z"/>
          <w:del w:id="9322" w:author="Rafi Aziizi" w:date="2021-11-13T18:28:00Z"/>
        </w:rPr>
        <w:pPrChange w:id="9323" w:author="Rafi Aziizi" w:date="2021-11-13T18:28:00Z">
          <w:pPr>
            <w:pStyle w:val="ListParagraph"/>
            <w:ind w:left="426"/>
          </w:pPr>
        </w:pPrChange>
      </w:pPr>
    </w:p>
    <w:p w14:paraId="142F93B9" w14:textId="6F75598C" w:rsidR="00753699" w:rsidDel="00E51900" w:rsidRDefault="00753699">
      <w:pPr>
        <w:rPr>
          <w:ins w:id="9324" w:author="chaniaayulestari@outlook.com" w:date="2021-11-13T16:29:00Z"/>
          <w:del w:id="9325" w:author="Rafi Aziizi" w:date="2021-11-13T18:28:00Z"/>
        </w:rPr>
        <w:pPrChange w:id="9326" w:author="Rafi Aziizi" w:date="2021-11-13T18:28:00Z">
          <w:pPr>
            <w:pStyle w:val="ListParagraph"/>
            <w:ind w:left="426"/>
          </w:pPr>
        </w:pPrChange>
      </w:pPr>
    </w:p>
    <w:p w14:paraId="1EB432C4" w14:textId="03F92FEC" w:rsidR="00753699" w:rsidDel="00E51900" w:rsidRDefault="00753699">
      <w:pPr>
        <w:rPr>
          <w:ins w:id="9327" w:author="chaniaayulestari@outlook.com" w:date="2021-11-13T16:29:00Z"/>
          <w:del w:id="9328" w:author="Rafi Aziizi" w:date="2021-11-13T18:28:00Z"/>
        </w:rPr>
        <w:pPrChange w:id="9329" w:author="Rafi Aziizi" w:date="2021-11-13T18:28:00Z">
          <w:pPr>
            <w:pStyle w:val="ListParagraph"/>
            <w:ind w:left="426"/>
          </w:pPr>
        </w:pPrChange>
      </w:pPr>
    </w:p>
    <w:p w14:paraId="2CE7E398" w14:textId="09B01F1E" w:rsidR="00753699" w:rsidDel="00E51900" w:rsidRDefault="00753699">
      <w:pPr>
        <w:rPr>
          <w:ins w:id="9330" w:author="chaniaayulestari@outlook.com" w:date="2021-11-13T16:29:00Z"/>
          <w:del w:id="9331" w:author="Rafi Aziizi" w:date="2021-11-13T18:28:00Z"/>
        </w:rPr>
        <w:pPrChange w:id="9332" w:author="Rafi Aziizi" w:date="2021-11-13T18:28:00Z">
          <w:pPr>
            <w:pStyle w:val="ListParagraph"/>
            <w:ind w:left="426"/>
          </w:pPr>
        </w:pPrChange>
      </w:pPr>
    </w:p>
    <w:p w14:paraId="11D6E867" w14:textId="7C9E82F1" w:rsidR="00753699" w:rsidRDefault="00753699">
      <w:pPr>
        <w:rPr>
          <w:ins w:id="9333" w:author="chaniaayulestari@outlook.com" w:date="2021-11-13T16:29:00Z"/>
        </w:rPr>
        <w:pPrChange w:id="9334" w:author="Rafi Aziizi" w:date="2021-11-13T18:28:00Z">
          <w:pPr>
            <w:pStyle w:val="ListParagraph"/>
            <w:ind w:left="426"/>
          </w:pPr>
        </w:pPrChange>
      </w:pPr>
    </w:p>
    <w:p w14:paraId="68125B59" w14:textId="0A4BAEC0" w:rsidR="00753699" w:rsidRDefault="00753699" w:rsidP="00F73148">
      <w:pPr>
        <w:pStyle w:val="ListParagraph"/>
        <w:ind w:left="426"/>
        <w:rPr>
          <w:ins w:id="9335" w:author="chaniaayulestari@outlook.com" w:date="2021-11-13T16:29:00Z"/>
          <w:b/>
          <w:bCs/>
        </w:rPr>
      </w:pPr>
    </w:p>
    <w:p w14:paraId="023AAB09" w14:textId="09FB679B" w:rsidR="00753699" w:rsidRDefault="00753699" w:rsidP="00F73148">
      <w:pPr>
        <w:pStyle w:val="ListParagraph"/>
        <w:ind w:left="426"/>
        <w:rPr>
          <w:ins w:id="9336" w:author="chaniaayulestari@outlook.com" w:date="2021-11-13T16:30:00Z"/>
          <w:b/>
          <w:bCs/>
        </w:rPr>
      </w:pPr>
    </w:p>
    <w:p w14:paraId="0CC2684C" w14:textId="1927EDEC" w:rsidR="00753699" w:rsidRDefault="00753699" w:rsidP="00F73148">
      <w:pPr>
        <w:pStyle w:val="ListParagraph"/>
        <w:ind w:left="426"/>
        <w:rPr>
          <w:ins w:id="9337" w:author="chaniaayulestari@outlook.com" w:date="2021-11-13T16:30:00Z"/>
          <w:b/>
          <w:bCs/>
        </w:rPr>
      </w:pPr>
    </w:p>
    <w:p w14:paraId="2BDF470F" w14:textId="7A0A8FBE" w:rsidR="00753699" w:rsidRDefault="00753699">
      <w:pPr>
        <w:pStyle w:val="ListParagraph"/>
        <w:ind w:left="426"/>
        <w:rPr>
          <w:ins w:id="9338" w:author="chaniaayulestari@outlook.com" w:date="2021-11-13T20:31:00Z"/>
          <w:b/>
          <w:bCs/>
        </w:rPr>
      </w:pPr>
    </w:p>
    <w:p w14:paraId="023966D6" w14:textId="6F2AC820" w:rsidR="006A1DDD" w:rsidRDefault="006A1DDD">
      <w:pPr>
        <w:pStyle w:val="ListParagraph"/>
        <w:ind w:left="426"/>
        <w:rPr>
          <w:ins w:id="9339" w:author="chaniaayulestari@outlook.com" w:date="2021-11-13T20:31:00Z"/>
          <w:b/>
          <w:bCs/>
        </w:rPr>
      </w:pPr>
    </w:p>
    <w:p w14:paraId="574C7028" w14:textId="2A779B1B" w:rsidR="006A1DDD" w:rsidRDefault="006A1DDD">
      <w:pPr>
        <w:pStyle w:val="ListParagraph"/>
        <w:ind w:left="426"/>
        <w:rPr>
          <w:ins w:id="9340" w:author="chaniaayulestari@outlook.com" w:date="2021-11-13T20:31:00Z"/>
          <w:b/>
          <w:bCs/>
        </w:rPr>
      </w:pPr>
    </w:p>
    <w:p w14:paraId="498615DA" w14:textId="38012B21" w:rsidR="006A1DDD" w:rsidRDefault="006A1DDD">
      <w:pPr>
        <w:pStyle w:val="ListParagraph"/>
        <w:ind w:left="426"/>
        <w:rPr>
          <w:ins w:id="9341" w:author="chaniaayulestari@outlook.com" w:date="2021-11-13T20:31:00Z"/>
          <w:b/>
          <w:bCs/>
        </w:rPr>
      </w:pPr>
    </w:p>
    <w:p w14:paraId="1FE07026" w14:textId="003B2F82" w:rsidR="006A1DDD" w:rsidRDefault="006A1DDD">
      <w:pPr>
        <w:pStyle w:val="ListParagraph"/>
        <w:ind w:left="426"/>
        <w:rPr>
          <w:ins w:id="9342" w:author="chaniaayulestari@outlook.com" w:date="2021-11-13T20:31:00Z"/>
          <w:b/>
          <w:bCs/>
        </w:rPr>
      </w:pPr>
    </w:p>
    <w:p w14:paraId="799A4F90" w14:textId="2FEB3024" w:rsidR="006A1DDD" w:rsidRDefault="006A1DDD">
      <w:pPr>
        <w:pStyle w:val="ListParagraph"/>
        <w:ind w:left="426"/>
        <w:rPr>
          <w:ins w:id="9343" w:author="chaniaayulestari@outlook.com" w:date="2021-11-13T20:31:00Z"/>
          <w:b/>
          <w:bCs/>
        </w:rPr>
      </w:pPr>
    </w:p>
    <w:p w14:paraId="6CA29B6F" w14:textId="3531E0AB" w:rsidR="006A1DDD" w:rsidRDefault="006A1DDD">
      <w:pPr>
        <w:pStyle w:val="ListParagraph"/>
        <w:ind w:left="426"/>
        <w:rPr>
          <w:ins w:id="9344" w:author="chaniaayulestari@outlook.com" w:date="2021-11-13T20:31:00Z"/>
          <w:b/>
          <w:bCs/>
        </w:rPr>
      </w:pPr>
    </w:p>
    <w:p w14:paraId="5584D6F6" w14:textId="64378936" w:rsidR="006A1DDD" w:rsidRDefault="006A1DDD">
      <w:pPr>
        <w:pStyle w:val="ListParagraph"/>
        <w:ind w:left="426"/>
        <w:rPr>
          <w:ins w:id="9345" w:author="chaniaayulestari@outlook.com" w:date="2021-11-13T20:31:00Z"/>
          <w:b/>
          <w:bCs/>
        </w:rPr>
      </w:pPr>
    </w:p>
    <w:p w14:paraId="4197C165" w14:textId="77777777" w:rsidR="006A1DDD" w:rsidRPr="002040D9" w:rsidRDefault="006A1DDD">
      <w:pPr>
        <w:pStyle w:val="ListParagraph"/>
        <w:ind w:left="426"/>
        <w:rPr>
          <w:ins w:id="9346" w:author="Rafi Aziizi" w:date="2021-11-13T12:12:00Z"/>
          <w:b/>
          <w:bCs/>
          <w:rPrChange w:id="9347" w:author="chaniaayulestari@outlook.com" w:date="2021-11-13T15:20:00Z">
            <w:rPr>
              <w:ins w:id="9348" w:author="Rafi Aziizi" w:date="2021-11-13T12:12:00Z"/>
            </w:rPr>
          </w:rPrChange>
        </w:rPr>
        <w:pPrChange w:id="9349" w:author="chaniaayulestari@outlook.com" w:date="2021-11-13T16:20:00Z">
          <w:pPr>
            <w:pStyle w:val="ListParagraph"/>
            <w:numPr>
              <w:numId w:val="117"/>
            </w:numPr>
            <w:ind w:hanging="360"/>
          </w:pPr>
        </w:pPrChange>
      </w:pPr>
    </w:p>
    <w:p w14:paraId="174460ED" w14:textId="60DE5957" w:rsidR="004822D0" w:rsidRDefault="00405719" w:rsidP="002040D9">
      <w:pPr>
        <w:pStyle w:val="ListParagraph"/>
        <w:numPr>
          <w:ilvl w:val="0"/>
          <w:numId w:val="117"/>
        </w:numPr>
        <w:ind w:left="426"/>
        <w:rPr>
          <w:ins w:id="9350" w:author="chaniaayulestari@outlook.com" w:date="2021-11-13T16:20:00Z"/>
          <w:b/>
          <w:bCs/>
        </w:rPr>
      </w:pPr>
      <w:ins w:id="9351" w:author="chaniaayulestari@outlook.com" w:date="2021-11-13T17:45:00Z">
        <w:del w:id="9352" w:author="Rafi Aziizi" w:date="2021-11-13T18:28:00Z">
          <w:r w:rsidDel="00E51900">
            <w:rPr>
              <w:noProof/>
            </w:rPr>
            <w:lastRenderedPageBreak/>
            <w:drawing>
              <wp:inline distT="0" distB="0" distL="0" distR="0" wp14:anchorId="5C1AA80B" wp14:editId="7EF7E3E9">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ins w:id="9353" w:author="Rafi Aziizi" w:date="2021-11-13T12:12:00Z">
        <w:r w:rsidR="004822D0" w:rsidRPr="002040D9">
          <w:rPr>
            <w:b/>
            <w:bCs/>
            <w:rPrChange w:id="9354" w:author="chaniaayulestari@outlook.com" w:date="2021-11-13T15:20:00Z">
              <w:rPr/>
            </w:rPrChange>
          </w:rPr>
          <w:t>Cetak Riwayat Absensi Anggota Siswa</w:t>
        </w:r>
      </w:ins>
    </w:p>
    <w:p w14:paraId="51CF1481" w14:textId="77777777" w:rsidR="006A1DDD" w:rsidRDefault="00E51900">
      <w:pPr>
        <w:keepNext/>
        <w:rPr>
          <w:ins w:id="9355" w:author="chaniaayulestari@outlook.com" w:date="2021-11-13T20:32:00Z"/>
        </w:rPr>
        <w:pPrChange w:id="9356" w:author="chaniaayulestari@outlook.com" w:date="2021-11-13T20:32:00Z">
          <w:pPr/>
        </w:pPrChange>
      </w:pPr>
      <w:ins w:id="9357" w:author="Rafi Aziizi" w:date="2021-11-13T18:28:00Z">
        <w:r>
          <w:rPr>
            <w:noProof/>
          </w:rPr>
          <w:drawing>
            <wp:inline distT="0" distB="0" distL="0" distR="0" wp14:anchorId="2DE738F5" wp14:editId="06EF6F56">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0412CEC6" w14:textId="3AB819DE" w:rsidR="00F73148" w:rsidRDefault="006A1DDD">
      <w:pPr>
        <w:pStyle w:val="Caption"/>
        <w:jc w:val="center"/>
        <w:rPr>
          <w:ins w:id="9358" w:author="chaniaayulestari@outlook.com" w:date="2021-11-13T16:26:00Z"/>
          <w:b/>
          <w:bCs/>
        </w:rPr>
        <w:pPrChange w:id="9359" w:author="chaniaayulestari@outlook.com" w:date="2021-11-13T20:32:00Z">
          <w:pPr>
            <w:pStyle w:val="ListParagraph"/>
            <w:ind w:left="426"/>
          </w:pPr>
        </w:pPrChange>
      </w:pPr>
      <w:bookmarkStart w:id="9360" w:name="_Toc87894995"/>
      <w:ins w:id="9361" w:author="chaniaayulestari@outlook.com" w:date="2021-11-13T20:32:00Z">
        <w:r>
          <w:t xml:space="preserve">Gambar 3. </w:t>
        </w:r>
        <w:r>
          <w:fldChar w:fldCharType="begin"/>
        </w:r>
        <w:r>
          <w:instrText xml:space="preserve"> SEQ Gambar___3. \* ARABIC </w:instrText>
        </w:r>
      </w:ins>
      <w:r>
        <w:fldChar w:fldCharType="separate"/>
      </w:r>
      <w:ins w:id="9362" w:author="Rafi Aziizi" w:date="2021-11-15T16:05:00Z">
        <w:r w:rsidR="00BF7B94">
          <w:rPr>
            <w:noProof/>
          </w:rPr>
          <w:t>31</w:t>
        </w:r>
      </w:ins>
      <w:ins w:id="9363" w:author="chaniaayulestari@outlook.com" w:date="2021-11-13T21:25:00Z">
        <w:del w:id="9364" w:author="Rafi Aziizi" w:date="2021-11-14T09:53:00Z">
          <w:r w:rsidR="00B46735" w:rsidDel="00590A19">
            <w:rPr>
              <w:noProof/>
            </w:rPr>
            <w:delText>29</w:delText>
          </w:r>
        </w:del>
      </w:ins>
      <w:ins w:id="9365" w:author="chaniaayulestari@outlook.com" w:date="2021-11-13T20:32:00Z">
        <w:r>
          <w:fldChar w:fldCharType="end"/>
        </w:r>
        <w:r>
          <w:t xml:space="preserve"> </w:t>
        </w:r>
        <w:r w:rsidRPr="001569E3">
          <w:t xml:space="preserve">Sequence Diagram </w:t>
        </w:r>
        <w:r>
          <w:t xml:space="preserve"> Cetak Rowayat Anggota Siswa</w:t>
        </w:r>
      </w:ins>
      <w:bookmarkEnd w:id="9360"/>
    </w:p>
    <w:p w14:paraId="62365A21" w14:textId="1FDDF122" w:rsidR="00B326A7" w:rsidDel="00E51900" w:rsidRDefault="00B326A7" w:rsidP="00F73148">
      <w:pPr>
        <w:pStyle w:val="ListParagraph"/>
        <w:ind w:left="426"/>
        <w:rPr>
          <w:ins w:id="9366" w:author="chaniaayulestari@outlook.com" w:date="2021-11-13T17:35:00Z"/>
          <w:del w:id="9367" w:author="Rafi Aziizi" w:date="2021-11-13T18:28:00Z"/>
          <w:b/>
          <w:bCs/>
        </w:rPr>
      </w:pPr>
    </w:p>
    <w:p w14:paraId="20787587" w14:textId="21A7C508" w:rsidR="00A9216A" w:rsidRPr="00E51900" w:rsidDel="00E51900" w:rsidRDefault="00A9216A">
      <w:pPr>
        <w:rPr>
          <w:ins w:id="9368" w:author="chaniaayulestari@outlook.com" w:date="2021-11-13T17:35:00Z"/>
          <w:del w:id="9369" w:author="Rafi Aziizi" w:date="2021-11-13T18:28:00Z"/>
          <w:b/>
          <w:bCs/>
          <w:rPrChange w:id="9370" w:author="Rafi Aziizi" w:date="2021-11-13T18:28:00Z">
            <w:rPr>
              <w:ins w:id="9371" w:author="chaniaayulestari@outlook.com" w:date="2021-11-13T17:35:00Z"/>
              <w:del w:id="9372" w:author="Rafi Aziizi" w:date="2021-11-13T18:28:00Z"/>
            </w:rPr>
          </w:rPrChange>
        </w:rPr>
        <w:pPrChange w:id="9373" w:author="Rafi Aziizi" w:date="2021-11-13T18:28:00Z">
          <w:pPr>
            <w:pStyle w:val="ListParagraph"/>
            <w:ind w:left="426"/>
          </w:pPr>
        </w:pPrChange>
      </w:pPr>
    </w:p>
    <w:p w14:paraId="136B3B74" w14:textId="47F1A8AC" w:rsidR="00A9216A" w:rsidDel="00E51900" w:rsidRDefault="00A9216A">
      <w:pPr>
        <w:rPr>
          <w:ins w:id="9374" w:author="chaniaayulestari@outlook.com" w:date="2021-11-13T17:35:00Z"/>
          <w:del w:id="9375" w:author="Rafi Aziizi" w:date="2021-11-13T18:28:00Z"/>
        </w:rPr>
        <w:pPrChange w:id="9376" w:author="Rafi Aziizi" w:date="2021-11-13T18:28:00Z">
          <w:pPr>
            <w:pStyle w:val="ListParagraph"/>
            <w:ind w:left="426"/>
          </w:pPr>
        </w:pPrChange>
      </w:pPr>
      <w:ins w:id="9377" w:author="chaniaayulestari@outlook.com" w:date="2021-11-13T17:36:00Z">
        <w:del w:id="9378" w:author="Rafi Aziizi" w:date="2021-11-13T18:28:00Z">
          <w:r w:rsidDel="00E51900">
            <w:tab/>
          </w:r>
        </w:del>
      </w:ins>
    </w:p>
    <w:p w14:paraId="5D74561A" w14:textId="1CE0AD32" w:rsidR="00A9216A" w:rsidDel="00E51900" w:rsidRDefault="00A9216A">
      <w:pPr>
        <w:rPr>
          <w:ins w:id="9379" w:author="chaniaayulestari@outlook.com" w:date="2021-11-13T17:35:00Z"/>
          <w:del w:id="9380" w:author="Rafi Aziizi" w:date="2021-11-13T18:28:00Z"/>
        </w:rPr>
        <w:pPrChange w:id="9381" w:author="Rafi Aziizi" w:date="2021-11-13T18:28:00Z">
          <w:pPr>
            <w:pStyle w:val="ListParagraph"/>
            <w:ind w:left="426"/>
          </w:pPr>
        </w:pPrChange>
      </w:pPr>
    </w:p>
    <w:p w14:paraId="59EF701B" w14:textId="7261216A" w:rsidR="00A9216A" w:rsidDel="00E51900" w:rsidRDefault="00A9216A">
      <w:pPr>
        <w:rPr>
          <w:ins w:id="9382" w:author="chaniaayulestari@outlook.com" w:date="2021-11-13T17:35:00Z"/>
          <w:del w:id="9383" w:author="Rafi Aziizi" w:date="2021-11-13T18:28:00Z"/>
        </w:rPr>
        <w:pPrChange w:id="9384" w:author="Rafi Aziizi" w:date="2021-11-13T18:28:00Z">
          <w:pPr>
            <w:pStyle w:val="ListParagraph"/>
            <w:ind w:left="426"/>
          </w:pPr>
        </w:pPrChange>
      </w:pPr>
    </w:p>
    <w:p w14:paraId="655D4E52" w14:textId="134BDFF0" w:rsidR="00A9216A" w:rsidDel="00E51900" w:rsidRDefault="00A9216A">
      <w:pPr>
        <w:rPr>
          <w:ins w:id="9385" w:author="chaniaayulestari@outlook.com" w:date="2021-11-13T17:35:00Z"/>
          <w:del w:id="9386" w:author="Rafi Aziizi" w:date="2021-11-13T18:28:00Z"/>
        </w:rPr>
        <w:pPrChange w:id="9387" w:author="Rafi Aziizi" w:date="2021-11-13T18:28:00Z">
          <w:pPr>
            <w:pStyle w:val="ListParagraph"/>
            <w:ind w:left="426"/>
          </w:pPr>
        </w:pPrChange>
      </w:pPr>
    </w:p>
    <w:p w14:paraId="23C5E1FB" w14:textId="6EA0A02D" w:rsidR="00B326A7" w:rsidRPr="002040D9" w:rsidDel="00B326A7" w:rsidRDefault="00B326A7">
      <w:pPr>
        <w:pStyle w:val="ListParagraph"/>
        <w:ind w:left="426"/>
        <w:rPr>
          <w:ins w:id="9388" w:author="Rafi Aziizi" w:date="2021-11-13T11:31:00Z"/>
          <w:del w:id="9389" w:author="chaniaayulestari@outlook.com" w:date="2021-11-13T16:26:00Z"/>
          <w:b/>
          <w:bCs/>
          <w:rPrChange w:id="9390" w:author="chaniaayulestari@outlook.com" w:date="2021-11-13T15:20:00Z">
            <w:rPr>
              <w:ins w:id="9391" w:author="Rafi Aziizi" w:date="2021-11-13T11:31:00Z"/>
              <w:del w:id="9392" w:author="chaniaayulestari@outlook.com" w:date="2021-11-13T16:26:00Z"/>
            </w:rPr>
          </w:rPrChange>
        </w:rPr>
        <w:pPrChange w:id="9393" w:author="chaniaayulestari@outlook.com" w:date="2021-11-13T16:20:00Z">
          <w:pPr>
            <w:pStyle w:val="ListParagraph"/>
            <w:numPr>
              <w:numId w:val="117"/>
            </w:numPr>
            <w:ind w:hanging="360"/>
          </w:pPr>
        </w:pPrChange>
      </w:pPr>
    </w:p>
    <w:p w14:paraId="4707779E" w14:textId="59FD654E" w:rsidR="00194DFD" w:rsidDel="00FE2102" w:rsidRDefault="00F151BC">
      <w:pPr>
        <w:rPr>
          <w:del w:id="9394" w:author="chaniaayulestari@outlook.com" w:date="2021-11-12T16:36:00Z"/>
          <w:lang w:val="id-ID"/>
        </w:rPr>
        <w:pPrChange w:id="9395" w:author="Rafi Aziizi" w:date="2021-11-13T11:31:00Z">
          <w:pPr>
            <w:ind w:left="66"/>
          </w:pPr>
        </w:pPrChange>
      </w:pPr>
      <w:del w:id="9396" w:author="chaniaayulestari@outlook.com" w:date="2021-11-12T16:36:00Z">
        <w:r>
          <w:rPr>
            <w:noProof/>
          </w:rPr>
          <mc:AlternateContent>
            <mc:Choice Requires="wps">
              <w:drawing>
                <wp:anchor distT="0" distB="0" distL="114300" distR="114300" simplePos="0" relativeHeight="251643392" behindDoc="1" locked="0" layoutInCell="1" allowOverlap="1" wp14:anchorId="17EB7AD4" wp14:editId="3E18D703">
                  <wp:simplePos x="0" y="0"/>
                  <wp:positionH relativeFrom="column">
                    <wp:posOffset>19050</wp:posOffset>
                  </wp:positionH>
                  <wp:positionV relativeFrom="paragraph">
                    <wp:posOffset>5277485</wp:posOffset>
                  </wp:positionV>
                  <wp:extent cx="5039995" cy="635"/>
                  <wp:effectExtent l="0" t="0" r="0" b="0"/>
                  <wp:wrapNone/>
                  <wp:docPr id="34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1AD26FFE" w14:textId="342ACAEC" w:rsidR="00ED34E2" w:rsidRPr="00C5067F" w:rsidRDefault="00ED34E2" w:rsidP="00194DFD">
                              <w:pPr>
                                <w:pStyle w:val="Caption"/>
                                <w:jc w:val="center"/>
                                <w:rPr>
                                  <w:noProof/>
                                  <w:sz w:val="24"/>
                                  <w:szCs w:val="24"/>
                                </w:rPr>
                              </w:pPr>
                              <w:r>
                                <w:t xml:space="preserve">Gambar 3. </w:t>
                              </w:r>
                              <w:ins w:id="9397" w:author="chaniaayulestari@outlook.com" w:date="2021-11-13T13:45:00Z">
                                <w:r>
                                  <w:fldChar w:fldCharType="begin"/>
                                </w:r>
                                <w:r>
                                  <w:instrText xml:space="preserve"> SEQ Gambar_3. \* ARABIC </w:instrText>
                                </w:r>
                              </w:ins>
                              <w:r>
                                <w:fldChar w:fldCharType="separate"/>
                              </w:r>
                              <w:ins w:id="9398" w:author="chaniaayulestari@outlook.com" w:date="2021-11-13T13:45:00Z">
                                <w:r>
                                  <w:rPr>
                                    <w:noProof/>
                                  </w:rPr>
                                  <w:t>11</w:t>
                                </w:r>
                                <w:r>
                                  <w:fldChar w:fldCharType="end"/>
                                </w:r>
                              </w:ins>
                              <w:del w:id="939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EB7AD4" id="Text Box 66" o:spid="_x0000_s1049" type="#_x0000_t202" style="position:absolute;left:0;text-align:left;margin-left:1.5pt;margin-top:415.55pt;width:396.85pt;height:.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" stroked="f">
                  <v:textbox style="mso-fit-shape-to-text:t" inset="0,0,0,0">
                    <w:txbxContent>
                      <w:p w14:paraId="1AD26FFE" w14:textId="342ACAEC" w:rsidR="00ED34E2" w:rsidRPr="00C5067F" w:rsidRDefault="00ED34E2" w:rsidP="00194DFD">
                        <w:pPr>
                          <w:pStyle w:val="Caption"/>
                          <w:jc w:val="center"/>
                          <w:rPr>
                            <w:noProof/>
                            <w:sz w:val="24"/>
                            <w:szCs w:val="24"/>
                          </w:rPr>
                        </w:pPr>
                        <w:r>
                          <w:t xml:space="preserve">Gambar 3. </w:t>
                        </w:r>
                        <w:ins w:id="9400" w:author="chaniaayulestari@outlook.com" w:date="2021-11-13T13:45:00Z">
                          <w:r>
                            <w:fldChar w:fldCharType="begin"/>
                          </w:r>
                          <w:r>
                            <w:instrText xml:space="preserve"> SEQ Gambar_3. \* ARABIC </w:instrText>
                          </w:r>
                        </w:ins>
                        <w:r>
                          <w:fldChar w:fldCharType="separate"/>
                        </w:r>
                        <w:ins w:id="9401" w:author="chaniaayulestari@outlook.com" w:date="2021-11-13T13:45:00Z">
                          <w:r>
                            <w:rPr>
                              <w:noProof/>
                            </w:rPr>
                            <w:t>11</w:t>
                          </w:r>
                          <w:r>
                            <w:fldChar w:fldCharType="end"/>
                          </w:r>
                        </w:ins>
                        <w:del w:id="940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v:textbox>
                </v:shape>
              </w:pict>
            </mc:Fallback>
          </mc:AlternateContent>
        </w:r>
      </w:del>
      <w:del w:id="9403" w:author="chaniaayulestari@outlook.com" w:date="2021-11-12T16:35:00Z">
        <w:r w:rsidR="00194DFD" w:rsidDel="00FE2102">
          <w:rPr>
            <w:noProof/>
          </w:rPr>
          <w:drawing>
            <wp:anchor distT="0" distB="0" distL="114300" distR="114300" simplePos="0" relativeHeight="251785216" behindDoc="1" locked="0" layoutInCell="1" allowOverlap="1" wp14:anchorId="3129189B" wp14:editId="2A8EFC4D">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9404" w:author="chaniaayulestari@outlook.com" w:date="2021-11-12T16:36:00Z"/>
          <w:lang w:val="id-ID"/>
        </w:rPr>
        <w:pPrChange w:id="9405" w:author="Rafi Aziizi" w:date="2021-11-13T11:31:00Z">
          <w:pPr>
            <w:ind w:left="66"/>
          </w:pPr>
        </w:pPrChange>
      </w:pPr>
    </w:p>
    <w:p w14:paraId="12D34672" w14:textId="0EDBD35F" w:rsidR="00194DFD" w:rsidDel="00FE2102" w:rsidRDefault="00194DFD">
      <w:pPr>
        <w:rPr>
          <w:del w:id="9406" w:author="chaniaayulestari@outlook.com" w:date="2021-11-12T16:36:00Z"/>
          <w:lang w:val="id-ID"/>
        </w:rPr>
        <w:pPrChange w:id="9407" w:author="Rafi Aziizi" w:date="2021-11-13T11:31:00Z">
          <w:pPr>
            <w:ind w:left="66"/>
          </w:pPr>
        </w:pPrChange>
      </w:pPr>
    </w:p>
    <w:p w14:paraId="60B5F2AA" w14:textId="2248A800" w:rsidR="00194DFD" w:rsidDel="00FE2102" w:rsidRDefault="00194DFD">
      <w:pPr>
        <w:rPr>
          <w:del w:id="9408" w:author="chaniaayulestari@outlook.com" w:date="2021-11-12T16:36:00Z"/>
          <w:lang w:val="id-ID"/>
        </w:rPr>
        <w:pPrChange w:id="9409" w:author="Rafi Aziizi" w:date="2021-11-13T11:31:00Z">
          <w:pPr>
            <w:ind w:left="66"/>
          </w:pPr>
        </w:pPrChange>
      </w:pPr>
    </w:p>
    <w:p w14:paraId="7E16EC80" w14:textId="5861BC39" w:rsidR="00194DFD" w:rsidDel="00FE2102" w:rsidRDefault="00194DFD">
      <w:pPr>
        <w:rPr>
          <w:del w:id="9410" w:author="chaniaayulestari@outlook.com" w:date="2021-11-12T16:36:00Z"/>
          <w:lang w:val="id-ID"/>
        </w:rPr>
        <w:pPrChange w:id="9411" w:author="Rafi Aziizi" w:date="2021-11-13T11:31:00Z">
          <w:pPr>
            <w:ind w:left="66"/>
          </w:pPr>
        </w:pPrChange>
      </w:pPr>
    </w:p>
    <w:p w14:paraId="3EF8B558" w14:textId="387EC7B3" w:rsidR="00194DFD" w:rsidDel="00FE2102" w:rsidRDefault="00194DFD">
      <w:pPr>
        <w:rPr>
          <w:del w:id="9412" w:author="chaniaayulestari@outlook.com" w:date="2021-11-12T16:36:00Z"/>
          <w:lang w:val="id-ID"/>
        </w:rPr>
        <w:pPrChange w:id="9413" w:author="Rafi Aziizi" w:date="2021-11-13T11:31:00Z">
          <w:pPr>
            <w:ind w:left="66"/>
          </w:pPr>
        </w:pPrChange>
      </w:pPr>
    </w:p>
    <w:p w14:paraId="67718050" w14:textId="72BFF491" w:rsidR="00194DFD" w:rsidDel="00FE2102" w:rsidRDefault="00194DFD">
      <w:pPr>
        <w:rPr>
          <w:del w:id="9414" w:author="chaniaayulestari@outlook.com" w:date="2021-11-12T16:36:00Z"/>
          <w:lang w:val="id-ID"/>
        </w:rPr>
        <w:pPrChange w:id="9415" w:author="Rafi Aziizi" w:date="2021-11-13T11:31:00Z">
          <w:pPr>
            <w:ind w:left="66"/>
          </w:pPr>
        </w:pPrChange>
      </w:pPr>
    </w:p>
    <w:p w14:paraId="2AE95BCD" w14:textId="49165703" w:rsidR="00194DFD" w:rsidDel="00FE2102" w:rsidRDefault="00194DFD">
      <w:pPr>
        <w:rPr>
          <w:del w:id="9416" w:author="chaniaayulestari@outlook.com" w:date="2021-11-12T16:36:00Z"/>
          <w:lang w:val="id-ID"/>
        </w:rPr>
        <w:pPrChange w:id="9417" w:author="Rafi Aziizi" w:date="2021-11-13T11:31:00Z">
          <w:pPr>
            <w:ind w:left="66"/>
          </w:pPr>
        </w:pPrChange>
      </w:pPr>
    </w:p>
    <w:p w14:paraId="4DE1042D" w14:textId="7914DD23" w:rsidR="00194DFD" w:rsidDel="00FE2102" w:rsidRDefault="00194DFD">
      <w:pPr>
        <w:rPr>
          <w:del w:id="9418" w:author="chaniaayulestari@outlook.com" w:date="2021-11-12T16:36:00Z"/>
          <w:lang w:val="id-ID"/>
        </w:rPr>
        <w:pPrChange w:id="9419" w:author="Rafi Aziizi" w:date="2021-11-13T11:31:00Z">
          <w:pPr>
            <w:ind w:left="66"/>
          </w:pPr>
        </w:pPrChange>
      </w:pPr>
    </w:p>
    <w:p w14:paraId="1D0EABD8" w14:textId="307479C2" w:rsidR="00194DFD" w:rsidDel="00FE2102" w:rsidRDefault="00194DFD">
      <w:pPr>
        <w:rPr>
          <w:del w:id="9420" w:author="chaniaayulestari@outlook.com" w:date="2021-11-12T16:36:00Z"/>
          <w:lang w:val="id-ID"/>
        </w:rPr>
        <w:pPrChange w:id="9421" w:author="Rafi Aziizi" w:date="2021-11-13T11:31:00Z">
          <w:pPr>
            <w:ind w:left="66"/>
          </w:pPr>
        </w:pPrChange>
      </w:pPr>
    </w:p>
    <w:p w14:paraId="64BFA6BF" w14:textId="7F6FCCA2" w:rsidR="00194DFD" w:rsidDel="00FE2102" w:rsidRDefault="00194DFD">
      <w:pPr>
        <w:rPr>
          <w:del w:id="9422" w:author="chaniaayulestari@outlook.com" w:date="2021-11-12T16:36:00Z"/>
          <w:lang w:val="id-ID"/>
        </w:rPr>
        <w:pPrChange w:id="9423" w:author="Rafi Aziizi" w:date="2021-11-13T11:31:00Z">
          <w:pPr>
            <w:ind w:left="66"/>
          </w:pPr>
        </w:pPrChange>
      </w:pPr>
    </w:p>
    <w:p w14:paraId="18A16E81" w14:textId="7F0A55CA" w:rsidR="00194DFD" w:rsidDel="00FE2102" w:rsidRDefault="00194DFD">
      <w:pPr>
        <w:rPr>
          <w:del w:id="9424" w:author="chaniaayulestari@outlook.com" w:date="2021-11-12T16:36:00Z"/>
          <w:lang w:val="id-ID"/>
        </w:rPr>
        <w:pPrChange w:id="9425" w:author="Rafi Aziizi" w:date="2021-11-13T11:31:00Z">
          <w:pPr>
            <w:ind w:left="66"/>
          </w:pPr>
        </w:pPrChange>
      </w:pPr>
    </w:p>
    <w:p w14:paraId="5483B00B" w14:textId="4A8A18CC" w:rsidR="00194DFD" w:rsidDel="00FE2102" w:rsidRDefault="00194DFD">
      <w:pPr>
        <w:rPr>
          <w:del w:id="9426" w:author="chaniaayulestari@outlook.com" w:date="2021-11-12T16:36:00Z"/>
          <w:lang w:val="id-ID"/>
        </w:rPr>
        <w:pPrChange w:id="9427" w:author="Rafi Aziizi" w:date="2021-11-13T11:31:00Z">
          <w:pPr>
            <w:ind w:left="66"/>
          </w:pPr>
        </w:pPrChange>
      </w:pPr>
    </w:p>
    <w:p w14:paraId="76993A50" w14:textId="2EE63209" w:rsidR="00194DFD" w:rsidDel="00FE2102" w:rsidRDefault="00194DFD">
      <w:pPr>
        <w:rPr>
          <w:del w:id="9428" w:author="chaniaayulestari@outlook.com" w:date="2021-11-12T16:36:00Z"/>
          <w:lang w:val="id-ID"/>
        </w:rPr>
        <w:pPrChange w:id="9429" w:author="Rafi Aziizi" w:date="2021-11-13T11:31:00Z">
          <w:pPr>
            <w:ind w:left="66"/>
          </w:pPr>
        </w:pPrChange>
      </w:pPr>
    </w:p>
    <w:p w14:paraId="291960A5" w14:textId="501A5AA3" w:rsidR="00194DFD" w:rsidDel="00FE2102" w:rsidRDefault="00194DFD">
      <w:pPr>
        <w:rPr>
          <w:del w:id="9430" w:author="chaniaayulestari@outlook.com" w:date="2021-11-12T16:36:00Z"/>
          <w:lang w:val="id-ID"/>
        </w:rPr>
        <w:pPrChange w:id="9431" w:author="Rafi Aziizi" w:date="2021-11-13T11:31:00Z">
          <w:pPr>
            <w:ind w:left="66"/>
          </w:pPr>
        </w:pPrChange>
      </w:pPr>
    </w:p>
    <w:p w14:paraId="2CBA4DF8" w14:textId="1E13F11D" w:rsidR="00194DFD" w:rsidDel="00FE2102" w:rsidRDefault="00194DFD">
      <w:pPr>
        <w:rPr>
          <w:del w:id="9432" w:author="chaniaayulestari@outlook.com" w:date="2021-11-12T16:36:00Z"/>
          <w:lang w:val="id-ID"/>
        </w:rPr>
        <w:pPrChange w:id="9433" w:author="Rafi Aziizi" w:date="2021-11-13T11:31:00Z">
          <w:pPr>
            <w:ind w:left="66"/>
          </w:pPr>
        </w:pPrChange>
      </w:pPr>
    </w:p>
    <w:p w14:paraId="004CE3C8" w14:textId="7E15AD76" w:rsidR="00194DFD" w:rsidDel="00FE2102" w:rsidRDefault="00194DFD">
      <w:pPr>
        <w:rPr>
          <w:del w:id="9434" w:author="chaniaayulestari@outlook.com" w:date="2021-11-12T16:36:00Z"/>
          <w:lang w:val="id-ID"/>
        </w:rPr>
        <w:pPrChange w:id="9435" w:author="Rafi Aziizi" w:date="2021-11-13T11:31:00Z">
          <w:pPr>
            <w:ind w:left="66"/>
          </w:pPr>
        </w:pPrChange>
      </w:pPr>
    </w:p>
    <w:p w14:paraId="2D79E7BA" w14:textId="20AC9675" w:rsidR="00194DFD" w:rsidDel="00FE2102" w:rsidRDefault="00194DFD">
      <w:pPr>
        <w:rPr>
          <w:del w:id="9436" w:author="chaniaayulestari@outlook.com" w:date="2021-11-12T16:36:00Z"/>
          <w:lang w:val="id-ID"/>
        </w:rPr>
        <w:pPrChange w:id="9437" w:author="Rafi Aziizi" w:date="2021-11-13T11:31:00Z">
          <w:pPr>
            <w:ind w:left="66"/>
          </w:pPr>
        </w:pPrChange>
      </w:pPr>
    </w:p>
    <w:p w14:paraId="106E6F87" w14:textId="1814D375" w:rsidR="00194DFD" w:rsidDel="00FE2102" w:rsidRDefault="00194DFD">
      <w:pPr>
        <w:rPr>
          <w:del w:id="9438" w:author="chaniaayulestari@outlook.com" w:date="2021-11-12T16:36:00Z"/>
          <w:lang w:val="id-ID"/>
        </w:rPr>
        <w:pPrChange w:id="9439" w:author="Rafi Aziizi" w:date="2021-11-13T11:31:00Z">
          <w:pPr>
            <w:ind w:left="66"/>
          </w:pPr>
        </w:pPrChange>
      </w:pPr>
    </w:p>
    <w:p w14:paraId="1B3B4429" w14:textId="7200F7E2" w:rsidR="00194DFD" w:rsidDel="00FE2102" w:rsidRDefault="00194DFD">
      <w:pPr>
        <w:rPr>
          <w:del w:id="9440" w:author="chaniaayulestari@outlook.com" w:date="2021-11-12T16:36:00Z"/>
          <w:lang w:val="id-ID"/>
        </w:rPr>
        <w:pPrChange w:id="9441" w:author="Rafi Aziizi" w:date="2021-11-13T11:31:00Z">
          <w:pPr>
            <w:ind w:left="66"/>
          </w:pPr>
        </w:pPrChange>
      </w:pPr>
    </w:p>
    <w:p w14:paraId="01F97FD7" w14:textId="6BBD2302" w:rsidR="00A2766B" w:rsidRPr="004A229B" w:rsidDel="00FF5489" w:rsidRDefault="00A2766B">
      <w:pPr>
        <w:rPr>
          <w:del w:id="9442" w:author="Rafi Aziizi" w:date="2021-11-13T11:31:00Z"/>
          <w:lang w:val="id-ID"/>
        </w:rPr>
        <w:pPrChange w:id="9443"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9444" w:author="Rafi Aziizi" w:date="2021-11-13T12:04:00Z">
            <w:rPr>
              <w:lang w:val="id-ID"/>
            </w:rPr>
          </w:rPrChange>
        </w:rPr>
      </w:pPr>
      <w:r w:rsidRPr="004822D0">
        <w:rPr>
          <w:b/>
          <w:bCs/>
          <w:rPrChange w:id="9445" w:author="Rafi Aziizi" w:date="2021-11-13T12:04:00Z">
            <w:rPr/>
          </w:rPrChange>
        </w:rPr>
        <w:t>Kelola Kelas</w:t>
      </w:r>
    </w:p>
    <w:p w14:paraId="7A8EBDD8" w14:textId="1F3D33BC" w:rsidR="000F4D3A" w:rsidRDefault="000F4D3A" w:rsidP="000F4D3A">
      <w:pPr>
        <w:ind w:firstLine="426"/>
      </w:pPr>
      <w:r w:rsidRPr="005B28D5">
        <w:rPr>
          <w:i/>
        </w:rPr>
        <w:t>Sequence diagram</w:t>
      </w:r>
      <w:r>
        <w:t xml:space="preserve"> ini menjelaskan interaksi admin dengan sistem </w:t>
      </w:r>
      <w:ins w:id="9446" w:author="Rafi Aziizi" w:date="2021-11-13T12:14:00Z">
        <w:r w:rsidR="00E8612D">
          <w:t xml:space="preserve">dalam </w:t>
        </w:r>
        <w:r w:rsidR="00E8612D" w:rsidRPr="005B28D5">
          <w:rPr>
            <w:lang w:val="id-ID"/>
          </w:rPr>
          <w:t>melihat</w:t>
        </w:r>
        <w:r w:rsidR="00E8612D">
          <w:t>, menghapus, menambah, memperbaharui, melihat profile, melihat anggota kelas maupun mencetak riwayat absensi anggota kelas</w:t>
        </w:r>
        <w:r w:rsidR="00E8612D" w:rsidDel="00E8612D">
          <w:t xml:space="preserve"> </w:t>
        </w:r>
      </w:ins>
      <w:del w:id="9447"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w:t>
      </w:r>
      <w:ins w:id="9448" w:author="Rafi Aziizi" w:date="2021-11-14T10:13:00Z">
        <w:r w:rsidR="00ED47C8">
          <w:t>pada</w:t>
        </w:r>
        <w:r w:rsidR="00ED47C8" w:rsidRPr="005B28D5">
          <w:rPr>
            <w:lang w:val="id-ID"/>
          </w:rPr>
          <w:t xml:space="preserve"> </w:t>
        </w:r>
        <w:r w:rsidR="00ED47C8">
          <w:t>gambar dibawah ini :</w:t>
        </w:r>
      </w:ins>
      <w:del w:id="9449" w:author="Rafi Aziizi" w:date="2021-11-14T10:13:00Z">
        <w:r w:rsidDel="00ED47C8">
          <w:delText>pada</w:delText>
        </w:r>
        <w:r w:rsidRPr="005B28D5" w:rsidDel="00ED47C8">
          <w:rPr>
            <w:lang w:val="id-ID"/>
          </w:rPr>
          <w:delText xml:space="preserve"> Gambar</w:delText>
        </w:r>
        <w:r w:rsidR="00194DFD" w:rsidDel="00ED47C8">
          <w:delText xml:space="preserve"> 3.12.</w:delText>
        </w:r>
      </w:del>
      <w:ins w:id="9450" w:author="chaniaayulestari@outlook.com" w:date="2021-11-14T06:37:00Z">
        <w:del w:id="9451" w:author="Rafi Aziizi" w:date="2021-11-14T10:13:00Z">
          <w:r w:rsidR="0092786F" w:rsidDel="00ED47C8">
            <w:delText>dibawah</w:delText>
          </w:r>
        </w:del>
      </w:ins>
    </w:p>
    <w:p w14:paraId="4A7AEA92" w14:textId="77777777" w:rsidR="006A1DDD" w:rsidRDefault="00FF5489" w:rsidP="006A1DDD">
      <w:pPr>
        <w:pStyle w:val="ListParagraph"/>
        <w:numPr>
          <w:ilvl w:val="0"/>
          <w:numId w:val="117"/>
        </w:numPr>
        <w:ind w:left="426"/>
        <w:rPr>
          <w:ins w:id="9452" w:author="chaniaayulestari@outlook.com" w:date="2021-11-13T20:33:00Z"/>
          <w:b/>
          <w:bCs/>
        </w:rPr>
      </w:pPr>
      <w:ins w:id="9453" w:author="Rafi Aziizi" w:date="2021-11-13T11:32:00Z">
        <w:r w:rsidRPr="002040D9">
          <w:rPr>
            <w:b/>
            <w:bCs/>
            <w:noProof/>
            <w:rPrChange w:id="9454" w:author="chaniaayulestari@outlook.com" w:date="2021-11-13T15:20:00Z">
              <w:rPr>
                <w:noProof/>
              </w:rPr>
            </w:rPrChange>
          </w:rPr>
          <w:t xml:space="preserve">Lihat </w:t>
        </w:r>
      </w:ins>
      <w:ins w:id="9455" w:author="Rafi Aziizi" w:date="2021-11-13T11:33:00Z">
        <w:r w:rsidRPr="002040D9">
          <w:rPr>
            <w:b/>
            <w:bCs/>
            <w:noProof/>
            <w:rPrChange w:id="9456" w:author="chaniaayulestari@outlook.com" w:date="2021-11-13T15:20:00Z">
              <w:rPr>
                <w:noProof/>
              </w:rPr>
            </w:rPrChange>
          </w:rPr>
          <w:t>Kelas</w:t>
        </w:r>
      </w:ins>
    </w:p>
    <w:p w14:paraId="52561E15" w14:textId="5DFB6019" w:rsidR="006A1DDD" w:rsidRDefault="00F151BC" w:rsidP="006A1DDD">
      <w:pPr>
        <w:rPr>
          <w:ins w:id="9457" w:author="chaniaayulestari@outlook.com" w:date="2021-11-13T20:33:00Z"/>
          <w:b/>
          <w:bCs/>
        </w:rPr>
      </w:pPr>
      <w:ins w:id="9458" w:author="chaniaayulestari@outlook.com" w:date="2021-11-13T20:33:00Z">
        <w:r>
          <w:rPr>
            <w:noProof/>
          </w:rPr>
          <mc:AlternateContent>
            <mc:Choice Requires="wps">
              <w:drawing>
                <wp:anchor distT="0" distB="0" distL="114300" distR="114300" simplePos="0" relativeHeight="251743744" behindDoc="0" locked="0" layoutInCell="1" allowOverlap="1" wp14:anchorId="5A694D7E" wp14:editId="5E00C110">
                  <wp:simplePos x="0" y="0"/>
                  <wp:positionH relativeFrom="column">
                    <wp:posOffset>-4445</wp:posOffset>
                  </wp:positionH>
                  <wp:positionV relativeFrom="paragraph">
                    <wp:posOffset>3550920</wp:posOffset>
                  </wp:positionV>
                  <wp:extent cx="5039995" cy="258445"/>
                  <wp:effectExtent l="0" t="1270" r="1270" b="0"/>
                  <wp:wrapNone/>
                  <wp:docPr id="342"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CECD57" w14:textId="58FC29ED" w:rsidR="00ED34E2" w:rsidRPr="00D84AC7" w:rsidRDefault="00ED34E2">
                              <w:pPr>
                                <w:pStyle w:val="Caption"/>
                                <w:jc w:val="center"/>
                                <w:rPr>
                                  <w:noProof/>
                                </w:rPr>
                                <w:pPrChange w:id="9459" w:author="chaniaayulestari@outlook.com" w:date="2021-11-13T20:33:00Z">
                                  <w:pPr/>
                                </w:pPrChange>
                              </w:pPr>
                              <w:bookmarkStart w:id="9460" w:name="_Toc87729277"/>
                              <w:bookmarkStart w:id="9461" w:name="_Toc87894996"/>
                              <w:ins w:id="9462" w:author="chaniaayulestari@outlook.com" w:date="2021-11-13T20:33:00Z">
                                <w:r>
                                  <w:t xml:space="preserve">Gambar 3. </w:t>
                                </w:r>
                                <w:r>
                                  <w:fldChar w:fldCharType="begin"/>
                                </w:r>
                                <w:r>
                                  <w:instrText xml:space="preserve"> SEQ Gambar___3. \* ARABIC </w:instrText>
                                </w:r>
                              </w:ins>
                              <w:r>
                                <w:fldChar w:fldCharType="separate"/>
                              </w:r>
                              <w:ins w:id="9463" w:author="Rafi Aziizi" w:date="2021-11-15T16:05:00Z">
                                <w:r w:rsidR="00BF7B94">
                                  <w:rPr>
                                    <w:noProof/>
                                  </w:rPr>
                                  <w:t>32</w:t>
                                </w:r>
                              </w:ins>
                              <w:ins w:id="9464" w:author="chaniaayulestari@outlook.com" w:date="2021-11-13T21:25:00Z">
                                <w:del w:id="9465" w:author="Rafi Aziizi" w:date="2021-11-14T09:53:00Z">
                                  <w:r w:rsidDel="00590A19">
                                    <w:rPr>
                                      <w:noProof/>
                                    </w:rPr>
                                    <w:delText>30</w:delText>
                                  </w:r>
                                </w:del>
                              </w:ins>
                              <w:ins w:id="9466" w:author="chaniaayulestari@outlook.com" w:date="2021-11-13T20:33:00Z">
                                <w:r>
                                  <w:fldChar w:fldCharType="end"/>
                                </w:r>
                                <w:r>
                                  <w:t xml:space="preserve"> </w:t>
                                </w:r>
                                <w:r w:rsidRPr="00982066">
                                  <w:t xml:space="preserve">Sequence Diagram </w:t>
                                </w:r>
                                <w:r>
                                  <w:t xml:space="preserve"> Lihat Data Kelas</w:t>
                                </w:r>
                              </w:ins>
                              <w:bookmarkEnd w:id="9460"/>
                              <w:bookmarkEnd w:id="94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694D7E" id="Text Box 186" o:spid="_x0000_s1050" type="#_x0000_t202" style="position:absolute;left:0;text-align:left;margin-left:-.35pt;margin-top:279.6pt;width:396.85pt;height:20.3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" stroked="f">
                  <v:textbox style="mso-fit-shape-to-text:t" inset="0,0,0,0">
                    <w:txbxContent>
                      <w:p w14:paraId="14CECD57" w14:textId="58FC29ED" w:rsidR="00ED34E2" w:rsidRPr="00D84AC7" w:rsidRDefault="00ED34E2">
                        <w:pPr>
                          <w:pStyle w:val="Caption"/>
                          <w:jc w:val="center"/>
                          <w:rPr>
                            <w:noProof/>
                          </w:rPr>
                          <w:pPrChange w:id="9467" w:author="chaniaayulestari@outlook.com" w:date="2021-11-13T20:33:00Z">
                            <w:pPr/>
                          </w:pPrChange>
                        </w:pPr>
                        <w:bookmarkStart w:id="9468" w:name="_Toc87729277"/>
                        <w:bookmarkStart w:id="9469" w:name="_Toc87894996"/>
                        <w:ins w:id="9470" w:author="chaniaayulestari@outlook.com" w:date="2021-11-13T20:33:00Z">
                          <w:r>
                            <w:t xml:space="preserve">Gambar 3. </w:t>
                          </w:r>
                          <w:r>
                            <w:fldChar w:fldCharType="begin"/>
                          </w:r>
                          <w:r>
                            <w:instrText xml:space="preserve"> SEQ Gambar___3. \* ARABIC </w:instrText>
                          </w:r>
                        </w:ins>
                        <w:r>
                          <w:fldChar w:fldCharType="separate"/>
                        </w:r>
                        <w:ins w:id="9471" w:author="Rafi Aziizi" w:date="2021-11-15T16:05:00Z">
                          <w:r w:rsidR="00BF7B94">
                            <w:rPr>
                              <w:noProof/>
                            </w:rPr>
                            <w:t>32</w:t>
                          </w:r>
                        </w:ins>
                        <w:ins w:id="9472" w:author="chaniaayulestari@outlook.com" w:date="2021-11-13T21:25:00Z">
                          <w:del w:id="9473" w:author="Rafi Aziizi" w:date="2021-11-14T09:53:00Z">
                            <w:r w:rsidDel="00590A19">
                              <w:rPr>
                                <w:noProof/>
                              </w:rPr>
                              <w:delText>30</w:delText>
                            </w:r>
                          </w:del>
                        </w:ins>
                        <w:ins w:id="9474" w:author="chaniaayulestari@outlook.com" w:date="2021-11-13T20:33:00Z">
                          <w:r>
                            <w:fldChar w:fldCharType="end"/>
                          </w:r>
                          <w:r>
                            <w:t xml:space="preserve"> </w:t>
                          </w:r>
                          <w:r w:rsidRPr="00982066">
                            <w:t xml:space="preserve">Sequence Diagram </w:t>
                          </w:r>
                          <w:r>
                            <w:t xml:space="preserve"> Lihat Data Kelas</w:t>
                          </w:r>
                        </w:ins>
                        <w:bookmarkEnd w:id="9468"/>
                        <w:bookmarkEnd w:id="9469"/>
                      </w:p>
                    </w:txbxContent>
                  </v:textbox>
                </v:shape>
              </w:pict>
            </mc:Fallback>
          </mc:AlternateContent>
        </w:r>
      </w:ins>
      <w:ins w:id="9475" w:author="chaniaayulestari@outlook.com" w:date="2021-11-13T16:27:00Z">
        <w:r w:rsidR="006A1DDD">
          <w:rPr>
            <w:noProof/>
          </w:rPr>
          <w:drawing>
            <wp:anchor distT="0" distB="0" distL="114300" distR="114300" simplePos="0" relativeHeight="251852800" behindDoc="1" locked="0" layoutInCell="1" allowOverlap="1" wp14:anchorId="359DD320" wp14:editId="4A71E971">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D711EC" w14:textId="215564D8" w:rsidR="006A1DDD" w:rsidRDefault="006A1DDD" w:rsidP="006A1DDD">
      <w:pPr>
        <w:rPr>
          <w:ins w:id="9476" w:author="chaniaayulestari@outlook.com" w:date="2021-11-13T20:33:00Z"/>
          <w:b/>
          <w:bCs/>
        </w:rPr>
      </w:pPr>
    </w:p>
    <w:p w14:paraId="0D873172" w14:textId="60FEBD67" w:rsidR="00753699" w:rsidRDefault="00753699" w:rsidP="006A1DDD">
      <w:pPr>
        <w:rPr>
          <w:ins w:id="9477" w:author="chaniaayulestari@outlook.com" w:date="2021-11-13T20:33:00Z"/>
          <w:b/>
          <w:bCs/>
        </w:rPr>
      </w:pPr>
    </w:p>
    <w:p w14:paraId="27B4F542" w14:textId="7AE84B56" w:rsidR="006A1DDD" w:rsidRDefault="006A1DDD" w:rsidP="006A1DDD">
      <w:pPr>
        <w:rPr>
          <w:ins w:id="9478" w:author="chaniaayulestari@outlook.com" w:date="2021-11-13T20:33:00Z"/>
          <w:b/>
          <w:bCs/>
        </w:rPr>
      </w:pPr>
    </w:p>
    <w:p w14:paraId="3C9F285D" w14:textId="40DC5705" w:rsidR="006A1DDD" w:rsidRDefault="006A1DDD" w:rsidP="006A1DDD">
      <w:pPr>
        <w:rPr>
          <w:ins w:id="9479" w:author="chaniaayulestari@outlook.com" w:date="2021-11-13T20:33:00Z"/>
          <w:b/>
          <w:bCs/>
        </w:rPr>
      </w:pPr>
    </w:p>
    <w:p w14:paraId="60032F7C" w14:textId="75418BA0" w:rsidR="006A1DDD" w:rsidRDefault="006A1DDD" w:rsidP="006A1DDD">
      <w:pPr>
        <w:rPr>
          <w:ins w:id="9480" w:author="chaniaayulestari@outlook.com" w:date="2021-11-13T20:33:00Z"/>
          <w:b/>
          <w:bCs/>
        </w:rPr>
      </w:pPr>
    </w:p>
    <w:p w14:paraId="6E966252" w14:textId="1A46E4E5" w:rsidR="006A1DDD" w:rsidRDefault="006A1DDD" w:rsidP="006A1DDD">
      <w:pPr>
        <w:rPr>
          <w:ins w:id="9481" w:author="chaniaayulestari@outlook.com" w:date="2021-11-13T20:33:00Z"/>
          <w:b/>
          <w:bCs/>
        </w:rPr>
      </w:pPr>
    </w:p>
    <w:p w14:paraId="2CC7D778" w14:textId="09A1EBDE" w:rsidR="006A1DDD" w:rsidRDefault="006A1DDD" w:rsidP="006A1DDD">
      <w:pPr>
        <w:rPr>
          <w:ins w:id="9482" w:author="chaniaayulestari@outlook.com" w:date="2021-11-13T20:33:00Z"/>
          <w:b/>
          <w:bCs/>
        </w:rPr>
      </w:pPr>
    </w:p>
    <w:p w14:paraId="23E24BE3" w14:textId="3B860BB2" w:rsidR="006A1DDD" w:rsidRDefault="006A1DDD" w:rsidP="006A1DDD">
      <w:pPr>
        <w:rPr>
          <w:ins w:id="9483" w:author="chaniaayulestari@outlook.com" w:date="2021-11-13T20:33:00Z"/>
          <w:b/>
          <w:bCs/>
        </w:rPr>
      </w:pPr>
    </w:p>
    <w:p w14:paraId="207B8967" w14:textId="3E52F0D0" w:rsidR="006A1DDD" w:rsidRDefault="006A1DDD" w:rsidP="006A1DDD">
      <w:pPr>
        <w:rPr>
          <w:ins w:id="9484" w:author="chaniaayulestari@outlook.com" w:date="2021-11-13T20:33:00Z"/>
          <w:b/>
          <w:bCs/>
        </w:rPr>
      </w:pPr>
    </w:p>
    <w:p w14:paraId="0EED1E7A" w14:textId="39B6E9AA" w:rsidR="006A1DDD" w:rsidRDefault="006A1DDD" w:rsidP="006A1DDD">
      <w:pPr>
        <w:rPr>
          <w:ins w:id="9485" w:author="chaniaayulestari@outlook.com" w:date="2021-11-13T20:33:00Z"/>
          <w:b/>
          <w:bCs/>
        </w:rPr>
      </w:pPr>
    </w:p>
    <w:p w14:paraId="392EF334" w14:textId="5934E090" w:rsidR="006A1DDD" w:rsidRDefault="006A1DDD" w:rsidP="006A1DDD">
      <w:pPr>
        <w:rPr>
          <w:ins w:id="9486" w:author="chaniaayulestari@outlook.com" w:date="2021-11-13T20:33:00Z"/>
          <w:b/>
          <w:bCs/>
        </w:rPr>
      </w:pPr>
    </w:p>
    <w:p w14:paraId="5C97E9E0" w14:textId="4AF40FFD" w:rsidR="006A1DDD" w:rsidRDefault="006A1DDD" w:rsidP="006A1DDD">
      <w:pPr>
        <w:rPr>
          <w:ins w:id="9487" w:author="chaniaayulestari@outlook.com" w:date="2021-11-13T20:33:00Z"/>
          <w:b/>
          <w:bCs/>
        </w:rPr>
      </w:pPr>
    </w:p>
    <w:p w14:paraId="1016400B" w14:textId="40A3A563" w:rsidR="006A1DDD" w:rsidRDefault="006A1DDD" w:rsidP="006A1DDD">
      <w:pPr>
        <w:rPr>
          <w:ins w:id="9488" w:author="chaniaayulestari@outlook.com" w:date="2021-11-13T20:33:00Z"/>
          <w:b/>
          <w:bCs/>
        </w:rPr>
      </w:pPr>
    </w:p>
    <w:p w14:paraId="610C9410" w14:textId="77777777" w:rsidR="006A1DDD" w:rsidRPr="006A1DDD" w:rsidRDefault="006A1DDD">
      <w:pPr>
        <w:rPr>
          <w:ins w:id="9489" w:author="chaniaayulestari@outlook.com" w:date="2021-11-13T16:31:00Z"/>
          <w:b/>
          <w:bCs/>
          <w:rPrChange w:id="9490" w:author="chaniaayulestari@outlook.com" w:date="2021-11-13T20:33:00Z">
            <w:rPr>
              <w:ins w:id="9491" w:author="chaniaayulestari@outlook.com" w:date="2021-11-13T16:31:00Z"/>
            </w:rPr>
          </w:rPrChange>
        </w:rPr>
        <w:pPrChange w:id="9492" w:author="chaniaayulestari@outlook.com" w:date="2021-11-13T20:33:00Z">
          <w:pPr>
            <w:ind w:left="66"/>
          </w:pPr>
        </w:pPrChange>
      </w:pPr>
    </w:p>
    <w:p w14:paraId="4B292402" w14:textId="6C059C5E" w:rsidR="00B326A7" w:rsidRPr="00B326A7" w:rsidDel="006A1DDD" w:rsidRDefault="00B326A7">
      <w:pPr>
        <w:pStyle w:val="Caption"/>
        <w:jc w:val="center"/>
        <w:rPr>
          <w:ins w:id="9493" w:author="Rafi Aziizi" w:date="2021-11-13T11:32:00Z"/>
          <w:del w:id="9494" w:author="chaniaayulestari@outlook.com" w:date="2021-11-13T20:32:00Z"/>
          <w:b/>
          <w:bCs/>
          <w:rPrChange w:id="9495" w:author="chaniaayulestari@outlook.com" w:date="2021-11-13T16:27:00Z">
            <w:rPr>
              <w:ins w:id="9496" w:author="Rafi Aziizi" w:date="2021-11-13T11:32:00Z"/>
              <w:del w:id="9497" w:author="chaniaayulestari@outlook.com" w:date="2021-11-13T20:32:00Z"/>
            </w:rPr>
          </w:rPrChange>
        </w:rPr>
        <w:pPrChange w:id="9498" w:author="chaniaayulestari@outlook.com" w:date="2021-11-13T16:31:00Z">
          <w:pPr>
            <w:pStyle w:val="ListParagraph"/>
            <w:numPr>
              <w:numId w:val="117"/>
            </w:numPr>
            <w:ind w:hanging="360"/>
          </w:pPr>
        </w:pPrChange>
      </w:pPr>
    </w:p>
    <w:p w14:paraId="3D5D0D63" w14:textId="3E47BFB5" w:rsidR="00FF5489" w:rsidRDefault="00FF5489" w:rsidP="002040D9">
      <w:pPr>
        <w:pStyle w:val="ListParagraph"/>
        <w:numPr>
          <w:ilvl w:val="0"/>
          <w:numId w:val="117"/>
        </w:numPr>
        <w:ind w:left="426"/>
        <w:rPr>
          <w:ins w:id="9499" w:author="chaniaayulestari@outlook.com" w:date="2021-11-13T16:27:00Z"/>
          <w:b/>
          <w:bCs/>
        </w:rPr>
      </w:pPr>
      <w:ins w:id="9500" w:author="Rafi Aziizi" w:date="2021-11-13T11:32:00Z">
        <w:r w:rsidRPr="002040D9">
          <w:rPr>
            <w:b/>
            <w:bCs/>
            <w:rPrChange w:id="9501" w:author="chaniaayulestari@outlook.com" w:date="2021-11-13T15:20:00Z">
              <w:rPr/>
            </w:rPrChange>
          </w:rPr>
          <w:t xml:space="preserve">Hapus </w:t>
        </w:r>
      </w:ins>
      <w:ins w:id="9502" w:author="Rafi Aziizi" w:date="2021-11-13T11:33:00Z">
        <w:r w:rsidRPr="002040D9">
          <w:rPr>
            <w:b/>
            <w:bCs/>
            <w:rPrChange w:id="9503" w:author="chaniaayulestari@outlook.com" w:date="2021-11-13T15:20:00Z">
              <w:rPr/>
            </w:rPrChange>
          </w:rPr>
          <w:t>Kelas</w:t>
        </w:r>
      </w:ins>
    </w:p>
    <w:p w14:paraId="784ED66F" w14:textId="61D9C278" w:rsidR="006A1DDD" w:rsidRDefault="00F151BC">
      <w:pPr>
        <w:keepNext/>
        <w:ind w:left="66"/>
        <w:rPr>
          <w:ins w:id="9504" w:author="chaniaayulestari@outlook.com" w:date="2021-11-13T20:34:00Z"/>
        </w:rPr>
        <w:pPrChange w:id="9505" w:author="chaniaayulestari@outlook.com" w:date="2021-11-13T20:34:00Z">
          <w:pPr>
            <w:ind w:left="66"/>
          </w:pPr>
        </w:pPrChange>
      </w:pPr>
      <w:del w:id="9506" w:author="Rafi Aziizi" w:date="2021-11-14T10:00:00Z">
        <w:r>
          <w:rPr>
            <w:noProof/>
          </w:rPr>
          <mc:AlternateContent>
            <mc:Choice Requires="wps">
              <w:drawing>
                <wp:inline distT="0" distB="0" distL="0" distR="0" wp14:anchorId="4102C801" wp14:editId="688F7072">
                  <wp:extent cx="5039995" cy="635"/>
                  <wp:effectExtent l="0" t="0" r="0" b="0"/>
                  <wp:docPr id="31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7EF361" w14:textId="22694754" w:rsidR="00ED34E2" w:rsidRPr="00BB3D75" w:rsidRDefault="00ED34E2">
                              <w:pPr>
                                <w:pStyle w:val="Caption"/>
                                <w:jc w:val="center"/>
                                <w:rPr>
                                  <w:noProof/>
                                </w:rPr>
                                <w:pPrChange w:id="9507" w:author="chaniaayulestari@outlook.com" w:date="2021-11-13T16:33:00Z">
                                  <w:pPr>
                                    <w:ind w:left="66"/>
                                  </w:pPr>
                                </w:pPrChange>
                              </w:pPr>
                              <w:bookmarkStart w:id="9508" w:name="_Toc87729213"/>
                              <w:ins w:id="9509" w:author="chaniaayulestari@outlook.com" w:date="2021-11-13T16:33:00Z">
                                <w:r>
                                  <w:t xml:space="preserve">Gambar 3. </w:t>
                                </w:r>
                                <w:r>
                                  <w:fldChar w:fldCharType="begin"/>
                                </w:r>
                                <w:r>
                                  <w:instrText xml:space="preserve"> SEQ Gambar__3. \* ARABIC </w:instrText>
                                </w:r>
                              </w:ins>
                              <w:r>
                                <w:fldChar w:fldCharType="separate"/>
                              </w:r>
                              <w:ins w:id="9510" w:author="chaniaayulestari@outlook.com" w:date="2021-11-13T19:48:00Z">
                                <w:r>
                                  <w:rPr>
                                    <w:noProof/>
                                  </w:rPr>
                                  <w:t>32</w:t>
                                </w:r>
                              </w:ins>
                              <w:ins w:id="9511" w:author="chaniaayulestari@outlook.com" w:date="2021-11-13T16:33:00Z">
                                <w:r>
                                  <w:fldChar w:fldCharType="end"/>
                                </w:r>
                                <w:r>
                                  <w:t xml:space="preserve"> Sequece Diagram Hapus Dat Kelas</w:t>
                                </w:r>
                              </w:ins>
                              <w:bookmarkEnd w:id="9508"/>
                            </w:p>
                          </w:txbxContent>
                        </wps:txbx>
                        <wps:bodyPr rot="0" vert="horz" wrap="square" lIns="0" tIns="0" rIns="0" bIns="0" anchor="t" anchorCtr="0" upright="1">
                          <a:spAutoFit/>
                        </wps:bodyPr>
                      </wps:wsp>
                    </a:graphicData>
                  </a:graphic>
                </wp:inline>
              </w:drawing>
            </mc:Choice>
            <mc:Fallback>
              <w:pict>
                <v:shape w14:anchorId="4102C801" id="Text Box 440" o:spid="_x0000_s1051"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" stroked="f">
                  <v:textbox style="mso-fit-shape-to-text:t" inset="0,0,0,0">
                    <w:txbxContent>
                      <w:p w14:paraId="1F7EF361" w14:textId="22694754" w:rsidR="00ED34E2" w:rsidRPr="00BB3D75" w:rsidRDefault="00ED34E2">
                        <w:pPr>
                          <w:pStyle w:val="Caption"/>
                          <w:jc w:val="center"/>
                          <w:rPr>
                            <w:noProof/>
                          </w:rPr>
                          <w:pPrChange w:id="9512" w:author="chaniaayulestari@outlook.com" w:date="2021-11-13T16:33:00Z">
                            <w:pPr>
                              <w:ind w:left="66"/>
                            </w:pPr>
                          </w:pPrChange>
                        </w:pPr>
                        <w:bookmarkStart w:id="9513" w:name="_Toc87729213"/>
                        <w:ins w:id="9514" w:author="chaniaayulestari@outlook.com" w:date="2021-11-13T16:33:00Z">
                          <w:r>
                            <w:t xml:space="preserve">Gambar 3. </w:t>
                          </w:r>
                          <w:r>
                            <w:fldChar w:fldCharType="begin"/>
                          </w:r>
                          <w:r>
                            <w:instrText xml:space="preserve"> SEQ Gambar__3. \* ARABIC </w:instrText>
                          </w:r>
                        </w:ins>
                        <w:r>
                          <w:fldChar w:fldCharType="separate"/>
                        </w:r>
                        <w:ins w:id="9515" w:author="chaniaayulestari@outlook.com" w:date="2021-11-13T19:48:00Z">
                          <w:r>
                            <w:rPr>
                              <w:noProof/>
                            </w:rPr>
                            <w:t>32</w:t>
                          </w:r>
                        </w:ins>
                        <w:ins w:id="9516" w:author="chaniaayulestari@outlook.com" w:date="2021-11-13T16:33:00Z">
                          <w:r>
                            <w:fldChar w:fldCharType="end"/>
                          </w:r>
                          <w:r>
                            <w:t xml:space="preserve"> Sequece Diagram Hapus Dat Kelas</w:t>
                          </w:r>
                        </w:ins>
                        <w:bookmarkEnd w:id="9513"/>
                      </w:p>
                    </w:txbxContent>
                  </v:textbox>
                  <w10:anchorlock/>
                </v:shape>
              </w:pict>
            </mc:Fallback>
          </mc:AlternateContent>
        </w:r>
      </w:del>
      <w:ins w:id="9517" w:author="chaniaayulestari@outlook.com" w:date="2021-11-13T16:32:00Z">
        <w:r w:rsidR="00753699">
          <w:rPr>
            <w:noProof/>
          </w:rPr>
          <w:drawing>
            <wp:inline distT="0" distB="0" distL="0" distR="0" wp14:anchorId="5D1398BD" wp14:editId="0F157B3B">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64B02224" w14:textId="336B7BC4" w:rsidR="00753699" w:rsidRDefault="006A1DDD">
      <w:pPr>
        <w:pStyle w:val="Caption"/>
        <w:jc w:val="center"/>
        <w:rPr>
          <w:ins w:id="9518" w:author="chaniaayulestari@outlook.com" w:date="2021-11-13T16:33:00Z"/>
          <w:b/>
          <w:bCs/>
        </w:rPr>
        <w:pPrChange w:id="9519" w:author="chaniaayulestari@outlook.com" w:date="2021-11-13T20:34:00Z">
          <w:pPr>
            <w:ind w:left="66"/>
          </w:pPr>
        </w:pPrChange>
      </w:pPr>
      <w:bookmarkStart w:id="9520" w:name="_Toc87894997"/>
      <w:ins w:id="9521" w:author="chaniaayulestari@outlook.com" w:date="2021-11-13T20:34:00Z">
        <w:r>
          <w:t xml:space="preserve">Gambar 3. </w:t>
        </w:r>
        <w:r>
          <w:fldChar w:fldCharType="begin"/>
        </w:r>
        <w:r>
          <w:instrText xml:space="preserve"> SEQ Gambar___3. \* ARABIC </w:instrText>
        </w:r>
      </w:ins>
      <w:r>
        <w:fldChar w:fldCharType="separate"/>
      </w:r>
      <w:ins w:id="9522" w:author="Rafi Aziizi" w:date="2021-11-15T16:05:00Z">
        <w:r w:rsidR="00BF7B94">
          <w:rPr>
            <w:noProof/>
          </w:rPr>
          <w:t>33</w:t>
        </w:r>
      </w:ins>
      <w:ins w:id="9523" w:author="chaniaayulestari@outlook.com" w:date="2021-11-13T21:25:00Z">
        <w:del w:id="9524" w:author="Rafi Aziizi" w:date="2021-11-14T09:53:00Z">
          <w:r w:rsidR="00B46735" w:rsidDel="00590A19">
            <w:rPr>
              <w:noProof/>
            </w:rPr>
            <w:delText>31</w:delText>
          </w:r>
        </w:del>
      </w:ins>
      <w:ins w:id="9525" w:author="chaniaayulestari@outlook.com" w:date="2021-11-13T20:34:00Z">
        <w:r>
          <w:fldChar w:fldCharType="end"/>
        </w:r>
        <w:r>
          <w:t xml:space="preserve"> </w:t>
        </w:r>
        <w:r w:rsidRPr="002B11CE">
          <w:t xml:space="preserve">Sequence Diagram </w:t>
        </w:r>
        <w:r>
          <w:t xml:space="preserve"> Hapus Data Kelas</w:t>
        </w:r>
      </w:ins>
      <w:bookmarkEnd w:id="9520"/>
    </w:p>
    <w:p w14:paraId="3DF7758D" w14:textId="4A07A2ED" w:rsidR="00B326A7" w:rsidDel="00E51900" w:rsidRDefault="00F151BC">
      <w:pPr>
        <w:rPr>
          <w:ins w:id="9526" w:author="chaniaayulestari@outlook.com" w:date="2021-11-13T16:33:00Z"/>
          <w:del w:id="9527" w:author="Rafi Aziizi" w:date="2021-11-13T18:29:00Z"/>
          <w:b/>
          <w:bCs/>
        </w:rPr>
        <w:pPrChange w:id="9528" w:author="Rafi Aziizi" w:date="2021-11-13T18:29:00Z">
          <w:pPr>
            <w:ind w:left="66"/>
          </w:pPr>
        </w:pPrChange>
      </w:pPr>
      <w:del w:id="9529" w:author="chaniaayulestari@outlook.com" w:date="2021-11-13T20:33:00Z">
        <w:r>
          <w:rPr>
            <w:noProof/>
          </w:rPr>
          <mc:AlternateContent>
            <mc:Choice Requires="wps">
              <w:drawing>
                <wp:inline distT="0" distB="0" distL="0" distR="0" wp14:anchorId="1771A390" wp14:editId="6080D8BD">
                  <wp:extent cx="5039995" cy="258445"/>
                  <wp:effectExtent l="0" t="0" r="0" b="0"/>
                  <wp:docPr id="289"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F2890" w14:textId="44FA8FB9" w:rsidR="00ED34E2" w:rsidRPr="00BB3D75" w:rsidRDefault="00ED34E2">
                              <w:pPr>
                                <w:pStyle w:val="Caption"/>
                                <w:jc w:val="center"/>
                                <w:rPr>
                                  <w:noProof/>
                                </w:rPr>
                                <w:pPrChange w:id="9530" w:author="chaniaayulestari@outlook.com" w:date="2021-11-13T16:33:00Z">
                                  <w:pPr>
                                    <w:ind w:left="66"/>
                                  </w:pPr>
                                </w:pPrChange>
                              </w:pPr>
                            </w:p>
                          </w:txbxContent>
                        </wps:txbx>
                        <wps:bodyPr rot="0" vert="horz" wrap="square" lIns="0" tIns="0" rIns="0" bIns="0" anchor="t" anchorCtr="0" upright="1">
                          <a:spAutoFit/>
                        </wps:bodyPr>
                      </wps:wsp>
                    </a:graphicData>
                  </a:graphic>
                </wp:inline>
              </w:drawing>
            </mc:Choice>
            <mc:Fallback>
              <w:pict>
                <v:shape w14:anchorId="1771A390" id="Text Box 508" o:spid="_x0000_s105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" stroked="f">
                  <v:textbox style="mso-fit-shape-to-text:t" inset="0,0,0,0">
                    <w:txbxContent>
                      <w:p w14:paraId="292F2890" w14:textId="44FA8FB9" w:rsidR="00ED34E2" w:rsidRPr="00BB3D75" w:rsidRDefault="00ED34E2">
                        <w:pPr>
                          <w:pStyle w:val="Caption"/>
                          <w:jc w:val="center"/>
                          <w:rPr>
                            <w:noProof/>
                          </w:rPr>
                          <w:pPrChange w:id="9531" w:author="chaniaayulestari@outlook.com" w:date="2021-11-13T16:33:00Z">
                            <w:pPr>
                              <w:ind w:left="66"/>
                            </w:pPr>
                          </w:pPrChange>
                        </w:pPr>
                      </w:p>
                    </w:txbxContent>
                  </v:textbox>
                  <w10:anchorlock/>
                </v:shape>
              </w:pict>
            </mc:Fallback>
          </mc:AlternateContent>
        </w:r>
      </w:del>
    </w:p>
    <w:p w14:paraId="5A193E89" w14:textId="481870ED" w:rsidR="00753699" w:rsidDel="00E51900" w:rsidRDefault="00753699">
      <w:pPr>
        <w:rPr>
          <w:ins w:id="9532" w:author="chaniaayulestari@outlook.com" w:date="2021-11-13T16:33:00Z"/>
          <w:del w:id="9533" w:author="Rafi Aziizi" w:date="2021-11-13T18:29:00Z"/>
          <w:b/>
          <w:bCs/>
        </w:rPr>
        <w:pPrChange w:id="9534" w:author="Rafi Aziizi" w:date="2021-11-13T18:29:00Z">
          <w:pPr>
            <w:ind w:left="66"/>
          </w:pPr>
        </w:pPrChange>
      </w:pPr>
    </w:p>
    <w:p w14:paraId="00B2E3C4" w14:textId="6CB1053E" w:rsidR="00753699" w:rsidDel="00E51900" w:rsidRDefault="00753699">
      <w:pPr>
        <w:rPr>
          <w:ins w:id="9535" w:author="chaniaayulestari@outlook.com" w:date="2021-11-13T16:33:00Z"/>
          <w:del w:id="9536" w:author="Rafi Aziizi" w:date="2021-11-13T18:29:00Z"/>
          <w:b/>
          <w:bCs/>
        </w:rPr>
        <w:pPrChange w:id="9537" w:author="Rafi Aziizi" w:date="2021-11-13T18:29:00Z">
          <w:pPr>
            <w:ind w:left="66"/>
          </w:pPr>
        </w:pPrChange>
      </w:pPr>
    </w:p>
    <w:p w14:paraId="342F1DFD" w14:textId="5E2310DC" w:rsidR="00753699" w:rsidDel="00E51900" w:rsidRDefault="00753699">
      <w:pPr>
        <w:rPr>
          <w:ins w:id="9538" w:author="chaniaayulestari@outlook.com" w:date="2021-11-13T16:33:00Z"/>
          <w:del w:id="9539" w:author="Rafi Aziizi" w:date="2021-11-13T18:29:00Z"/>
          <w:b/>
          <w:bCs/>
        </w:rPr>
        <w:pPrChange w:id="9540" w:author="Rafi Aziizi" w:date="2021-11-13T18:29:00Z">
          <w:pPr>
            <w:ind w:left="66"/>
          </w:pPr>
        </w:pPrChange>
      </w:pPr>
    </w:p>
    <w:p w14:paraId="66867ADD" w14:textId="024AB326" w:rsidR="00753699" w:rsidDel="00E51900" w:rsidRDefault="00753699">
      <w:pPr>
        <w:rPr>
          <w:ins w:id="9541" w:author="chaniaayulestari@outlook.com" w:date="2021-11-13T16:33:00Z"/>
          <w:del w:id="9542" w:author="Rafi Aziizi" w:date="2021-11-13T18:29:00Z"/>
          <w:b/>
          <w:bCs/>
        </w:rPr>
        <w:pPrChange w:id="9543" w:author="Rafi Aziizi" w:date="2021-11-13T18:29:00Z">
          <w:pPr>
            <w:ind w:left="66"/>
          </w:pPr>
        </w:pPrChange>
      </w:pPr>
    </w:p>
    <w:p w14:paraId="1F8F2D82" w14:textId="34B95B85" w:rsidR="00753699" w:rsidDel="00E51900" w:rsidRDefault="00753699">
      <w:pPr>
        <w:rPr>
          <w:ins w:id="9544" w:author="chaniaayulestari@outlook.com" w:date="2021-11-13T16:33:00Z"/>
          <w:del w:id="9545" w:author="Rafi Aziizi" w:date="2021-11-13T18:29:00Z"/>
          <w:b/>
          <w:bCs/>
        </w:rPr>
        <w:pPrChange w:id="9546" w:author="Rafi Aziizi" w:date="2021-11-13T18:29:00Z">
          <w:pPr>
            <w:ind w:left="66"/>
          </w:pPr>
        </w:pPrChange>
      </w:pPr>
    </w:p>
    <w:p w14:paraId="4EF04C4A" w14:textId="1DCCD955" w:rsidR="00753699" w:rsidRPr="00B326A7" w:rsidDel="006A1DDD" w:rsidRDefault="00753699">
      <w:pPr>
        <w:rPr>
          <w:ins w:id="9547" w:author="Rafi Aziizi" w:date="2021-11-13T11:32:00Z"/>
          <w:del w:id="9548" w:author="chaniaayulestari@outlook.com" w:date="2021-11-13T20:34:00Z"/>
          <w:b/>
          <w:bCs/>
          <w:rPrChange w:id="9549" w:author="chaniaayulestari@outlook.com" w:date="2021-11-13T16:27:00Z">
            <w:rPr>
              <w:ins w:id="9550" w:author="Rafi Aziizi" w:date="2021-11-13T11:32:00Z"/>
              <w:del w:id="9551" w:author="chaniaayulestari@outlook.com" w:date="2021-11-13T20:34:00Z"/>
            </w:rPr>
          </w:rPrChange>
        </w:rPr>
        <w:pPrChange w:id="9552"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9553" w:author="Rafi Aziizi" w:date="2021-11-13T18:30:00Z"/>
          <w:b/>
          <w:bCs/>
        </w:rPr>
      </w:pPr>
      <w:ins w:id="9554" w:author="Rafi Aziizi" w:date="2021-11-13T11:32:00Z">
        <w:r w:rsidRPr="002040D9">
          <w:rPr>
            <w:b/>
            <w:bCs/>
            <w:rPrChange w:id="9555" w:author="chaniaayulestari@outlook.com" w:date="2021-11-13T15:20:00Z">
              <w:rPr/>
            </w:rPrChange>
          </w:rPr>
          <w:t xml:space="preserve">Edit </w:t>
        </w:r>
      </w:ins>
      <w:ins w:id="9556" w:author="Rafi Aziizi" w:date="2021-11-13T11:33:00Z">
        <w:r w:rsidRPr="002040D9">
          <w:rPr>
            <w:b/>
            <w:bCs/>
            <w:rPrChange w:id="9557" w:author="chaniaayulestari@outlook.com" w:date="2021-11-13T15:20:00Z">
              <w:rPr/>
            </w:rPrChange>
          </w:rPr>
          <w:t>Kelas</w:t>
        </w:r>
      </w:ins>
    </w:p>
    <w:p w14:paraId="4A5C1C53" w14:textId="4A866078" w:rsidR="006A1DDD" w:rsidRDefault="00E51900">
      <w:pPr>
        <w:keepNext/>
        <w:rPr>
          <w:ins w:id="9558" w:author="chaniaayulestari@outlook.com" w:date="2021-11-13T20:34:00Z"/>
        </w:rPr>
        <w:pPrChange w:id="9559" w:author="chaniaayulestari@outlook.com" w:date="2021-11-13T20:34:00Z">
          <w:pPr/>
        </w:pPrChange>
      </w:pPr>
      <w:ins w:id="9560" w:author="Rafi Aziizi" w:date="2021-11-13T18:30:00Z">
        <w:r>
          <w:rPr>
            <w:noProof/>
          </w:rPr>
          <w:drawing>
            <wp:inline distT="0" distB="0" distL="0" distR="0" wp14:anchorId="0C91A733" wp14:editId="46253E7B">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392143A0" w14:textId="6F038C54" w:rsidR="00E51900" w:rsidRPr="00E51900" w:rsidRDefault="006A1DDD">
      <w:pPr>
        <w:pStyle w:val="Caption"/>
        <w:jc w:val="center"/>
        <w:rPr>
          <w:ins w:id="9561" w:author="chaniaayulestari@outlook.com" w:date="2021-11-13T16:33:00Z"/>
          <w:b/>
          <w:bCs/>
          <w:rPrChange w:id="9562" w:author="Rafi Aziizi" w:date="2021-11-13T18:30:00Z">
            <w:rPr>
              <w:ins w:id="9563" w:author="chaniaayulestari@outlook.com" w:date="2021-11-13T16:33:00Z"/>
            </w:rPr>
          </w:rPrChange>
        </w:rPr>
        <w:pPrChange w:id="9564" w:author="chaniaayulestari@outlook.com" w:date="2021-11-13T20:34:00Z">
          <w:pPr>
            <w:pStyle w:val="ListParagraph"/>
            <w:numPr>
              <w:numId w:val="117"/>
            </w:numPr>
            <w:ind w:left="426" w:hanging="360"/>
          </w:pPr>
        </w:pPrChange>
      </w:pPr>
      <w:bookmarkStart w:id="9565" w:name="_Toc87894998"/>
      <w:ins w:id="9566" w:author="chaniaayulestari@outlook.com" w:date="2021-11-13T20:34:00Z">
        <w:r>
          <w:t xml:space="preserve">Gambar 3. </w:t>
        </w:r>
        <w:r>
          <w:fldChar w:fldCharType="begin"/>
        </w:r>
        <w:r>
          <w:instrText xml:space="preserve"> SEQ Gambar___3. \* ARABIC </w:instrText>
        </w:r>
      </w:ins>
      <w:r>
        <w:fldChar w:fldCharType="separate"/>
      </w:r>
      <w:ins w:id="9567" w:author="Rafi Aziizi" w:date="2021-11-15T16:05:00Z">
        <w:r w:rsidR="00BF7B94">
          <w:rPr>
            <w:noProof/>
          </w:rPr>
          <w:t>34</w:t>
        </w:r>
      </w:ins>
      <w:ins w:id="9568" w:author="chaniaayulestari@outlook.com" w:date="2021-11-13T21:25:00Z">
        <w:del w:id="9569" w:author="Rafi Aziizi" w:date="2021-11-14T09:53:00Z">
          <w:r w:rsidR="00B46735" w:rsidDel="00590A19">
            <w:rPr>
              <w:noProof/>
            </w:rPr>
            <w:delText>32</w:delText>
          </w:r>
        </w:del>
      </w:ins>
      <w:ins w:id="9570" w:author="chaniaayulestari@outlook.com" w:date="2021-11-13T20:34:00Z">
        <w:r>
          <w:fldChar w:fldCharType="end"/>
        </w:r>
        <w:r>
          <w:t xml:space="preserve"> </w:t>
        </w:r>
        <w:r w:rsidRPr="00EC242B">
          <w:t>Sequence Diagram</w:t>
        </w:r>
        <w:r>
          <w:t xml:space="preserve"> Edit Data Kelas</w:t>
        </w:r>
      </w:ins>
      <w:bookmarkEnd w:id="9565"/>
    </w:p>
    <w:p w14:paraId="2862D41B" w14:textId="0AA4A5EC" w:rsidR="00753699" w:rsidDel="00E51900" w:rsidRDefault="00F151BC" w:rsidP="00753699">
      <w:pPr>
        <w:ind w:left="66"/>
        <w:rPr>
          <w:ins w:id="9571" w:author="chaniaayulestari@outlook.com" w:date="2021-11-13T16:34:00Z"/>
          <w:del w:id="9572" w:author="Rafi Aziizi" w:date="2021-11-13T18:30:00Z"/>
          <w:b/>
          <w:bCs/>
        </w:rPr>
      </w:pPr>
      <w:ins w:id="9573" w:author="chaniaayulestari@outlook.com" w:date="2021-11-13T20:35:00Z">
        <w:r>
          <w:rPr>
            <w:noProof/>
          </w:rPr>
          <mc:AlternateContent>
            <mc:Choice Requires="wps">
              <w:drawing>
                <wp:anchor distT="0" distB="0" distL="114300" distR="114300" simplePos="0" relativeHeight="251744768" behindDoc="0" locked="0" layoutInCell="1" allowOverlap="1" wp14:anchorId="733030BB" wp14:editId="175A9F79">
                  <wp:simplePos x="0" y="0"/>
                  <wp:positionH relativeFrom="column">
                    <wp:posOffset>-4445</wp:posOffset>
                  </wp:positionH>
                  <wp:positionV relativeFrom="paragraph">
                    <wp:posOffset>3314065</wp:posOffset>
                  </wp:positionV>
                  <wp:extent cx="5030470" cy="258445"/>
                  <wp:effectExtent l="0" t="0" r="1270" b="2540"/>
                  <wp:wrapNone/>
                  <wp:docPr id="28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04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59431C" w14:textId="2C2A1B4A" w:rsidR="00ED34E2" w:rsidRPr="006A1DDD" w:rsidRDefault="00ED34E2">
                              <w:pPr>
                                <w:pStyle w:val="Caption"/>
                                <w:jc w:val="center"/>
                                <w:rPr>
                                  <w:rPrChange w:id="9574" w:author="chaniaayulestari@outlook.com" w:date="2021-11-13T20:35:00Z">
                                    <w:rPr>
                                      <w:noProof/>
                                    </w:rPr>
                                  </w:rPrChange>
                                </w:rPr>
                                <w:pPrChange w:id="9575" w:author="chaniaayulestari@outlook.com" w:date="2021-11-13T20:35:00Z">
                                  <w:pPr>
                                    <w:pStyle w:val="ListParagraph"/>
                                    <w:numPr>
                                      <w:numId w:val="117"/>
                                    </w:numPr>
                                    <w:ind w:left="426" w:hanging="360"/>
                                  </w:pPr>
                                </w:pPrChange>
                              </w:pPr>
                              <w:bookmarkStart w:id="9576" w:name="_Toc87729280"/>
                              <w:bookmarkStart w:id="9577" w:name="_Toc87894999"/>
                              <w:ins w:id="9578" w:author="chaniaayulestari@outlook.com" w:date="2021-11-13T20:35:00Z">
                                <w:r>
                                  <w:t xml:space="preserve">Gambar 3. </w:t>
                                </w:r>
                                <w:r>
                                  <w:fldChar w:fldCharType="begin"/>
                                </w:r>
                                <w:r>
                                  <w:instrText xml:space="preserve"> SEQ Gambar___3. \* ARABIC </w:instrText>
                                </w:r>
                              </w:ins>
                              <w:r>
                                <w:fldChar w:fldCharType="separate"/>
                              </w:r>
                              <w:ins w:id="9579" w:author="Rafi Aziizi" w:date="2021-11-15T16:05:00Z">
                                <w:r w:rsidR="00BF7B94">
                                  <w:rPr>
                                    <w:noProof/>
                                  </w:rPr>
                                  <w:t>35</w:t>
                                </w:r>
                              </w:ins>
                              <w:ins w:id="9580" w:author="chaniaayulestari@outlook.com" w:date="2021-11-13T21:25:00Z">
                                <w:del w:id="9581" w:author="Rafi Aziizi" w:date="2021-11-14T09:53:00Z">
                                  <w:r w:rsidDel="00590A19">
                                    <w:rPr>
                                      <w:noProof/>
                                    </w:rPr>
                                    <w:delText>33</w:delText>
                                  </w:r>
                                </w:del>
                              </w:ins>
                              <w:ins w:id="9582" w:author="chaniaayulestari@outlook.com" w:date="2021-11-13T20:35:00Z">
                                <w:r>
                                  <w:fldChar w:fldCharType="end"/>
                                </w:r>
                                <w:r>
                                  <w:t xml:space="preserve"> </w:t>
                                </w:r>
                                <w:r w:rsidRPr="00F5260F">
                                  <w:t>Sequence Diagram</w:t>
                                </w:r>
                                <w:r>
                                  <w:t xml:space="preserve"> Tambah Data Kelas</w:t>
                                </w:r>
                              </w:ins>
                              <w:bookmarkEnd w:id="9576"/>
                              <w:bookmarkEnd w:id="95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3030BB" id="Text Box 187" o:spid="_x0000_s1053" type="#_x0000_t202" style="position:absolute;left:0;text-align:left;margin-left:-.35pt;margin-top:260.95pt;width:396.1pt;height:20.3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" stroked="f">
                  <v:textbox style="mso-fit-shape-to-text:t" inset="0,0,0,0">
                    <w:txbxContent>
                      <w:p w14:paraId="6F59431C" w14:textId="2C2A1B4A" w:rsidR="00ED34E2" w:rsidRPr="006A1DDD" w:rsidRDefault="00ED34E2">
                        <w:pPr>
                          <w:pStyle w:val="Caption"/>
                          <w:jc w:val="center"/>
                          <w:rPr>
                            <w:rPrChange w:id="9583" w:author="chaniaayulestari@outlook.com" w:date="2021-11-13T20:35:00Z">
                              <w:rPr>
                                <w:noProof/>
                              </w:rPr>
                            </w:rPrChange>
                          </w:rPr>
                          <w:pPrChange w:id="9584" w:author="chaniaayulestari@outlook.com" w:date="2021-11-13T20:35:00Z">
                            <w:pPr>
                              <w:pStyle w:val="ListParagraph"/>
                              <w:numPr>
                                <w:numId w:val="117"/>
                              </w:numPr>
                              <w:ind w:left="426" w:hanging="360"/>
                            </w:pPr>
                          </w:pPrChange>
                        </w:pPr>
                        <w:bookmarkStart w:id="9585" w:name="_Toc87729280"/>
                        <w:bookmarkStart w:id="9586" w:name="_Toc87894999"/>
                        <w:ins w:id="9587" w:author="chaniaayulestari@outlook.com" w:date="2021-11-13T20:35:00Z">
                          <w:r>
                            <w:t xml:space="preserve">Gambar 3. </w:t>
                          </w:r>
                          <w:r>
                            <w:fldChar w:fldCharType="begin"/>
                          </w:r>
                          <w:r>
                            <w:instrText xml:space="preserve"> SEQ Gambar___3. \* ARABIC </w:instrText>
                          </w:r>
                        </w:ins>
                        <w:r>
                          <w:fldChar w:fldCharType="separate"/>
                        </w:r>
                        <w:ins w:id="9588" w:author="Rafi Aziizi" w:date="2021-11-15T16:05:00Z">
                          <w:r w:rsidR="00BF7B94">
                            <w:rPr>
                              <w:noProof/>
                            </w:rPr>
                            <w:t>35</w:t>
                          </w:r>
                        </w:ins>
                        <w:ins w:id="9589" w:author="chaniaayulestari@outlook.com" w:date="2021-11-13T21:25:00Z">
                          <w:del w:id="9590" w:author="Rafi Aziizi" w:date="2021-11-14T09:53:00Z">
                            <w:r w:rsidDel="00590A19">
                              <w:rPr>
                                <w:noProof/>
                              </w:rPr>
                              <w:delText>33</w:delText>
                            </w:r>
                          </w:del>
                        </w:ins>
                        <w:ins w:id="9591" w:author="chaniaayulestari@outlook.com" w:date="2021-11-13T20:35:00Z">
                          <w:r>
                            <w:fldChar w:fldCharType="end"/>
                          </w:r>
                          <w:r>
                            <w:t xml:space="preserve"> </w:t>
                          </w:r>
                          <w:r w:rsidRPr="00F5260F">
                            <w:t>Sequence Diagram</w:t>
                          </w:r>
                          <w:r>
                            <w:t xml:space="preserve"> Tambah Data Kelas</w:t>
                          </w:r>
                        </w:ins>
                        <w:bookmarkEnd w:id="9585"/>
                        <w:bookmarkEnd w:id="9586"/>
                      </w:p>
                    </w:txbxContent>
                  </v:textbox>
                </v:shape>
              </w:pict>
            </mc:Fallback>
          </mc:AlternateContent>
        </w:r>
      </w:ins>
      <w:ins w:id="9592" w:author="Rafi Aziizi" w:date="2021-11-13T18:31:00Z">
        <w:r w:rsidR="006A1DDD">
          <w:rPr>
            <w:noProof/>
          </w:rPr>
          <w:drawing>
            <wp:anchor distT="0" distB="0" distL="114300" distR="114300" simplePos="0" relativeHeight="251858944" behindDoc="1" locked="0" layoutInCell="1" allowOverlap="1" wp14:anchorId="53382C2C" wp14:editId="1DDAC96E">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ins>
      <w:del w:id="9593" w:author="chaniaayulestari@outlook.com" w:date="2021-11-13T20:34:00Z">
        <w:r>
          <w:rPr>
            <w:noProof/>
          </w:rPr>
          <mc:AlternateContent>
            <mc:Choice Requires="wps">
              <w:drawing>
                <wp:inline distT="0" distB="0" distL="0" distR="0" wp14:anchorId="017DBC9E" wp14:editId="20BADC6A">
                  <wp:extent cx="5038725" cy="47625"/>
                  <wp:effectExtent l="0" t="0" r="0" b="0"/>
                  <wp:docPr id="117"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240F52" id="AutoShape 17"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JI/F07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ins w:id="9594" w:author="chaniaayulestari@outlook.com" w:date="2021-11-13T16:34:00Z">
        <w:del w:id="9595" w:author="Rafi Aziizi" w:date="2021-11-13T18:30:00Z">
          <w:r w:rsidR="00753699" w:rsidDel="00E51900">
            <w:rPr>
              <w:noProof/>
            </w:rPr>
            <w:drawing>
              <wp:inline distT="0" distB="0" distL="0" distR="0" wp14:anchorId="513BFAC3" wp14:editId="6D6E4525">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0C9414A6" w14:textId="0321A9B7" w:rsidR="00753699" w:rsidDel="00E51900" w:rsidRDefault="00753699" w:rsidP="00753699">
      <w:pPr>
        <w:ind w:left="66"/>
        <w:rPr>
          <w:ins w:id="9596" w:author="chaniaayulestari@outlook.com" w:date="2021-11-13T16:34:00Z"/>
          <w:del w:id="9597" w:author="Rafi Aziizi" w:date="2021-11-13T18:29:00Z"/>
          <w:b/>
          <w:bCs/>
        </w:rPr>
      </w:pPr>
    </w:p>
    <w:p w14:paraId="773AB36A" w14:textId="3D78773F" w:rsidR="00753699" w:rsidDel="00E51900" w:rsidRDefault="00753699" w:rsidP="00753699">
      <w:pPr>
        <w:ind w:left="66"/>
        <w:rPr>
          <w:ins w:id="9598" w:author="chaniaayulestari@outlook.com" w:date="2021-11-13T16:34:00Z"/>
          <w:del w:id="9599" w:author="Rafi Aziizi" w:date="2021-11-13T18:29:00Z"/>
          <w:b/>
          <w:bCs/>
        </w:rPr>
      </w:pPr>
    </w:p>
    <w:p w14:paraId="3B2582D5" w14:textId="51837458" w:rsidR="00753699" w:rsidDel="00E51900" w:rsidRDefault="00753699" w:rsidP="00753699">
      <w:pPr>
        <w:ind w:left="66"/>
        <w:rPr>
          <w:ins w:id="9600" w:author="chaniaayulestari@outlook.com" w:date="2021-11-13T16:34:00Z"/>
          <w:del w:id="9601" w:author="Rafi Aziizi" w:date="2021-11-13T18:29:00Z"/>
          <w:b/>
          <w:bCs/>
        </w:rPr>
      </w:pPr>
    </w:p>
    <w:p w14:paraId="3E040487" w14:textId="3B133740" w:rsidR="00753699" w:rsidDel="00E51900" w:rsidRDefault="00753699" w:rsidP="00753699">
      <w:pPr>
        <w:ind w:left="66"/>
        <w:rPr>
          <w:ins w:id="9602" w:author="chaniaayulestari@outlook.com" w:date="2021-11-13T16:34:00Z"/>
          <w:del w:id="9603" w:author="Rafi Aziizi" w:date="2021-11-13T18:29:00Z"/>
          <w:b/>
          <w:bCs/>
        </w:rPr>
      </w:pPr>
    </w:p>
    <w:p w14:paraId="00AE15A7" w14:textId="6B3B5F93" w:rsidR="00753699" w:rsidDel="00E51900" w:rsidRDefault="00753699" w:rsidP="00753699">
      <w:pPr>
        <w:ind w:left="66"/>
        <w:rPr>
          <w:ins w:id="9604" w:author="chaniaayulestari@outlook.com" w:date="2021-11-13T16:34:00Z"/>
          <w:del w:id="9605" w:author="Rafi Aziizi" w:date="2021-11-13T18:29:00Z"/>
          <w:b/>
          <w:bCs/>
        </w:rPr>
      </w:pPr>
    </w:p>
    <w:p w14:paraId="22AEA617" w14:textId="152FC466" w:rsidR="00FF5489" w:rsidRDefault="00F151BC" w:rsidP="002040D9">
      <w:pPr>
        <w:pStyle w:val="ListParagraph"/>
        <w:numPr>
          <w:ilvl w:val="0"/>
          <w:numId w:val="117"/>
        </w:numPr>
        <w:ind w:left="426"/>
        <w:rPr>
          <w:ins w:id="9606" w:author="chaniaayulestari@outlook.com" w:date="2021-11-13T16:35:00Z"/>
          <w:b/>
          <w:bCs/>
        </w:rPr>
      </w:pPr>
      <w:del w:id="9607" w:author="chaniaayulestari@outlook.com" w:date="2021-11-13T20:34:00Z">
        <w:r>
          <w:rPr>
            <w:noProof/>
          </w:rPr>
          <mc:AlternateContent>
            <mc:Choice Requires="wps">
              <w:drawing>
                <wp:inline distT="0" distB="0" distL="0" distR="0" wp14:anchorId="15ECE349" wp14:editId="77FBE291">
                  <wp:extent cx="5038725" cy="19050"/>
                  <wp:effectExtent l="0" t="0" r="0" b="0"/>
                  <wp:docPr id="113" name="AutoShap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3CA761" id="AutoShape 18"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SVZggO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9608" w:author="chaniaayulestari@outlook.com" w:date="2021-11-13T16:38:00Z">
        <w:del w:id="9609" w:author="Rafi Aziizi" w:date="2021-11-13T18:31:00Z">
          <w:r w:rsidR="000C638F" w:rsidDel="00E51900">
            <w:rPr>
              <w:noProof/>
            </w:rPr>
            <w:drawing>
              <wp:inline distT="0" distB="0" distL="0" distR="0" wp14:anchorId="200E77F6" wp14:editId="3A5F8185">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ins w:id="9610" w:author="Rafi Aziizi" w:date="2021-11-13T11:32:00Z">
        <w:r w:rsidR="00FF5489" w:rsidRPr="002040D9">
          <w:rPr>
            <w:b/>
            <w:bCs/>
            <w:rPrChange w:id="9611" w:author="chaniaayulestari@outlook.com" w:date="2021-11-13T15:20:00Z">
              <w:rPr/>
            </w:rPrChange>
          </w:rPr>
          <w:t xml:space="preserve">Tambah </w:t>
        </w:r>
      </w:ins>
      <w:ins w:id="9612" w:author="Rafi Aziizi" w:date="2021-11-13T11:33:00Z">
        <w:r w:rsidR="00FF5489" w:rsidRPr="002040D9">
          <w:rPr>
            <w:b/>
            <w:bCs/>
            <w:rPrChange w:id="9613" w:author="chaniaayulestari@outlook.com" w:date="2021-11-13T15:20:00Z">
              <w:rPr/>
            </w:rPrChange>
          </w:rPr>
          <w:t>Kelas</w:t>
        </w:r>
      </w:ins>
    </w:p>
    <w:p w14:paraId="6BB3B234" w14:textId="0DD215D0" w:rsidR="00753699" w:rsidRDefault="00753699" w:rsidP="00753699">
      <w:pPr>
        <w:ind w:left="66"/>
        <w:rPr>
          <w:ins w:id="9614" w:author="chaniaayulestari@outlook.com" w:date="2021-11-13T16:39:00Z"/>
          <w:b/>
          <w:bCs/>
        </w:rPr>
      </w:pPr>
    </w:p>
    <w:p w14:paraId="2416939B" w14:textId="19E81AA1" w:rsidR="000C638F" w:rsidRDefault="00F151BC" w:rsidP="00753699">
      <w:pPr>
        <w:ind w:left="66"/>
        <w:rPr>
          <w:ins w:id="9615" w:author="chaniaayulestari@outlook.com" w:date="2021-11-13T20:35:00Z"/>
        </w:rPr>
      </w:pPr>
      <w:del w:id="9616" w:author="chaniaayulestari@outlook.com" w:date="2021-11-13T20:35:00Z">
        <w:r>
          <w:rPr>
            <w:noProof/>
          </w:rPr>
          <mc:AlternateContent>
            <mc:Choice Requires="wps">
              <w:drawing>
                <wp:inline distT="0" distB="0" distL="0" distR="0" wp14:anchorId="5AAC71B0" wp14:editId="5B81B420">
                  <wp:extent cx="5030470" cy="635"/>
                  <wp:effectExtent l="0" t="0" r="0" b="0"/>
                  <wp:docPr id="285"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047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AF92A7" w14:textId="2ABF0B98" w:rsidR="00ED34E2" w:rsidRPr="00C815BF" w:rsidRDefault="00ED34E2">
                              <w:pPr>
                                <w:pStyle w:val="Caption"/>
                                <w:jc w:val="center"/>
                                <w:rPr>
                                  <w:noProof/>
                                </w:rPr>
                                <w:pPrChange w:id="9617" w:author="chaniaayulestari@outlook.com" w:date="2021-11-13T16:40:00Z">
                                  <w:pPr>
                                    <w:pStyle w:val="ListParagraph"/>
                                    <w:numPr>
                                      <w:numId w:val="117"/>
                                    </w:numPr>
                                    <w:ind w:left="426" w:hanging="360"/>
                                  </w:pPr>
                                </w:pPrChange>
                              </w:pPr>
                              <w:bookmarkStart w:id="9618" w:name="_Toc87729214"/>
                              <w:ins w:id="9619" w:author="chaniaayulestari@outlook.com" w:date="2021-11-13T16:40:00Z">
                                <w:r>
                                  <w:t xml:space="preserve">Gambar 3. </w:t>
                                </w:r>
                                <w:r>
                                  <w:fldChar w:fldCharType="begin"/>
                                </w:r>
                                <w:r>
                                  <w:instrText xml:space="preserve"> SEQ Gambar__3. \* ARABIC </w:instrText>
                                </w:r>
                              </w:ins>
                              <w:r>
                                <w:fldChar w:fldCharType="separate"/>
                              </w:r>
                              <w:ins w:id="9620" w:author="chaniaayulestari@outlook.com" w:date="2021-11-13T19:48:00Z">
                                <w:r>
                                  <w:rPr>
                                    <w:noProof/>
                                  </w:rPr>
                                  <w:t>36</w:t>
                                </w:r>
                              </w:ins>
                              <w:ins w:id="9621" w:author="chaniaayulestari@outlook.com" w:date="2021-11-13T16:40:00Z">
                                <w:r>
                                  <w:fldChar w:fldCharType="end"/>
                                </w:r>
                                <w:r>
                                  <w:t xml:space="preserve"> Sequence Diagram Tambah Data Kelas</w:t>
                                </w:r>
                              </w:ins>
                              <w:bookmarkEnd w:id="9618"/>
                            </w:p>
                          </w:txbxContent>
                        </wps:txbx>
                        <wps:bodyPr rot="0" vert="horz" wrap="square" lIns="0" tIns="0" rIns="0" bIns="0" anchor="t" anchorCtr="0" upright="1">
                          <a:spAutoFit/>
                        </wps:bodyPr>
                      </wps:wsp>
                    </a:graphicData>
                  </a:graphic>
                </wp:inline>
              </w:drawing>
            </mc:Choice>
            <mc:Fallback>
              <w:pict>
                <v:shape w14:anchorId="5AAC71B0" id="Text Box 510" o:spid="_x0000_s1054"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" stroked="f">
                  <v:textbox style="mso-fit-shape-to-text:t" inset="0,0,0,0">
                    <w:txbxContent>
                      <w:p w14:paraId="27AF92A7" w14:textId="2ABF0B98" w:rsidR="00ED34E2" w:rsidRPr="00C815BF" w:rsidRDefault="00ED34E2">
                        <w:pPr>
                          <w:pStyle w:val="Caption"/>
                          <w:jc w:val="center"/>
                          <w:rPr>
                            <w:noProof/>
                          </w:rPr>
                          <w:pPrChange w:id="9622" w:author="chaniaayulestari@outlook.com" w:date="2021-11-13T16:40:00Z">
                            <w:pPr>
                              <w:pStyle w:val="ListParagraph"/>
                              <w:numPr>
                                <w:numId w:val="117"/>
                              </w:numPr>
                              <w:ind w:left="426" w:hanging="360"/>
                            </w:pPr>
                          </w:pPrChange>
                        </w:pPr>
                        <w:bookmarkStart w:id="9623" w:name="_Toc87729214"/>
                        <w:ins w:id="9624" w:author="chaniaayulestari@outlook.com" w:date="2021-11-13T16:40:00Z">
                          <w:r>
                            <w:t xml:space="preserve">Gambar 3. </w:t>
                          </w:r>
                          <w:r>
                            <w:fldChar w:fldCharType="begin"/>
                          </w:r>
                          <w:r>
                            <w:instrText xml:space="preserve"> SEQ Gambar__3. \* ARABIC </w:instrText>
                          </w:r>
                        </w:ins>
                        <w:r>
                          <w:fldChar w:fldCharType="separate"/>
                        </w:r>
                        <w:ins w:id="9625" w:author="chaniaayulestari@outlook.com" w:date="2021-11-13T19:48:00Z">
                          <w:r>
                            <w:rPr>
                              <w:noProof/>
                            </w:rPr>
                            <w:t>36</w:t>
                          </w:r>
                        </w:ins>
                        <w:ins w:id="9626" w:author="chaniaayulestari@outlook.com" w:date="2021-11-13T16:40:00Z">
                          <w:r>
                            <w:fldChar w:fldCharType="end"/>
                          </w:r>
                          <w:r>
                            <w:t xml:space="preserve"> Sequence Diagram Tambah Data Kelas</w:t>
                          </w:r>
                        </w:ins>
                        <w:bookmarkEnd w:id="9623"/>
                      </w:p>
                    </w:txbxContent>
                  </v:textbox>
                  <w10:anchorlock/>
                </v:shape>
              </w:pict>
            </mc:Fallback>
          </mc:AlternateContent>
        </w:r>
      </w:del>
    </w:p>
    <w:p w14:paraId="08AF87DA" w14:textId="50FB7BE1" w:rsidR="006A1DDD" w:rsidRDefault="006A1DDD" w:rsidP="00753699">
      <w:pPr>
        <w:ind w:left="66"/>
        <w:rPr>
          <w:ins w:id="9627" w:author="chaniaayulestari@outlook.com" w:date="2021-11-13T20:35:00Z"/>
        </w:rPr>
      </w:pPr>
    </w:p>
    <w:p w14:paraId="5ACC3DBB" w14:textId="6869045A" w:rsidR="006A1DDD" w:rsidRDefault="006A1DDD" w:rsidP="00753699">
      <w:pPr>
        <w:ind w:left="66"/>
        <w:rPr>
          <w:ins w:id="9628" w:author="chaniaayulestari@outlook.com" w:date="2021-11-13T20:35:00Z"/>
        </w:rPr>
      </w:pPr>
    </w:p>
    <w:p w14:paraId="1FD8CD3C" w14:textId="5B4636C9" w:rsidR="006A1DDD" w:rsidRDefault="006A1DDD" w:rsidP="00753699">
      <w:pPr>
        <w:ind w:left="66"/>
        <w:rPr>
          <w:ins w:id="9629" w:author="chaniaayulestari@outlook.com" w:date="2021-11-13T20:35:00Z"/>
        </w:rPr>
      </w:pPr>
    </w:p>
    <w:p w14:paraId="2FB09B81" w14:textId="254A7F94" w:rsidR="006A1DDD" w:rsidRDefault="006A1DDD" w:rsidP="00753699">
      <w:pPr>
        <w:ind w:left="66"/>
        <w:rPr>
          <w:ins w:id="9630" w:author="chaniaayulestari@outlook.com" w:date="2021-11-13T20:35:00Z"/>
        </w:rPr>
      </w:pPr>
    </w:p>
    <w:p w14:paraId="360D10D5" w14:textId="2E4B7A78" w:rsidR="006A1DDD" w:rsidRDefault="006A1DDD" w:rsidP="00753699">
      <w:pPr>
        <w:ind w:left="66"/>
        <w:rPr>
          <w:ins w:id="9631" w:author="chaniaayulestari@outlook.com" w:date="2021-11-13T20:35:00Z"/>
        </w:rPr>
      </w:pPr>
    </w:p>
    <w:p w14:paraId="20A62530" w14:textId="20ED62E1" w:rsidR="006A1DDD" w:rsidRDefault="006A1DDD" w:rsidP="00753699">
      <w:pPr>
        <w:ind w:left="66"/>
        <w:rPr>
          <w:ins w:id="9632" w:author="chaniaayulestari@outlook.com" w:date="2021-11-13T20:35:00Z"/>
        </w:rPr>
      </w:pPr>
    </w:p>
    <w:p w14:paraId="4DF70D4E" w14:textId="19C652B0" w:rsidR="006A1DDD" w:rsidRDefault="006A1DDD" w:rsidP="00753699">
      <w:pPr>
        <w:ind w:left="66"/>
        <w:rPr>
          <w:ins w:id="9633" w:author="chaniaayulestari@outlook.com" w:date="2021-11-13T20:35:00Z"/>
        </w:rPr>
      </w:pPr>
    </w:p>
    <w:p w14:paraId="685EEC3F" w14:textId="1C9A2393" w:rsidR="006A1DDD" w:rsidRDefault="006A1DDD" w:rsidP="00753699">
      <w:pPr>
        <w:ind w:left="66"/>
        <w:rPr>
          <w:ins w:id="9634" w:author="chaniaayulestari@outlook.com" w:date="2021-11-13T20:35:00Z"/>
        </w:rPr>
      </w:pPr>
    </w:p>
    <w:p w14:paraId="60538D73" w14:textId="006666D3" w:rsidR="006A1DDD" w:rsidRDefault="006A1DDD" w:rsidP="00753699">
      <w:pPr>
        <w:ind w:left="66"/>
        <w:rPr>
          <w:ins w:id="9635" w:author="chaniaayulestari@outlook.com" w:date="2021-11-13T20:35:00Z"/>
        </w:rPr>
      </w:pPr>
    </w:p>
    <w:p w14:paraId="73834B4C" w14:textId="77777777" w:rsidR="006A1DDD" w:rsidRDefault="006A1DDD" w:rsidP="00753699">
      <w:pPr>
        <w:ind w:left="66"/>
        <w:rPr>
          <w:ins w:id="9636" w:author="chaniaayulestari@outlook.com" w:date="2021-11-13T16:39:00Z"/>
          <w:b/>
          <w:bCs/>
        </w:rPr>
      </w:pPr>
    </w:p>
    <w:p w14:paraId="7E15E19B" w14:textId="5BFD3A2A" w:rsidR="000C638F" w:rsidDel="00E51900" w:rsidRDefault="000C638F" w:rsidP="00753699">
      <w:pPr>
        <w:ind w:left="66"/>
        <w:rPr>
          <w:ins w:id="9637" w:author="chaniaayulestari@outlook.com" w:date="2021-11-13T16:39:00Z"/>
          <w:del w:id="9638" w:author="Rafi Aziizi" w:date="2021-11-13T18:31:00Z"/>
          <w:b/>
          <w:bCs/>
        </w:rPr>
      </w:pPr>
    </w:p>
    <w:p w14:paraId="5AA3AB9E" w14:textId="1CAD3753" w:rsidR="000C638F" w:rsidDel="00E51900" w:rsidRDefault="000C638F" w:rsidP="00753699">
      <w:pPr>
        <w:ind w:left="66"/>
        <w:rPr>
          <w:ins w:id="9639" w:author="chaniaayulestari@outlook.com" w:date="2021-11-13T16:39:00Z"/>
          <w:del w:id="9640" w:author="Rafi Aziizi" w:date="2021-11-13T18:31:00Z"/>
          <w:b/>
          <w:bCs/>
        </w:rPr>
      </w:pPr>
    </w:p>
    <w:p w14:paraId="7A4A4B21" w14:textId="3C302B5E" w:rsidR="000C638F" w:rsidDel="00E51900" w:rsidRDefault="000C638F" w:rsidP="00753699">
      <w:pPr>
        <w:ind w:left="66"/>
        <w:rPr>
          <w:ins w:id="9641" w:author="chaniaayulestari@outlook.com" w:date="2021-11-13T16:39:00Z"/>
          <w:del w:id="9642" w:author="Rafi Aziizi" w:date="2021-11-13T18:31:00Z"/>
          <w:b/>
          <w:bCs/>
        </w:rPr>
      </w:pPr>
    </w:p>
    <w:p w14:paraId="6A2DF985" w14:textId="1EFC822D" w:rsidR="000C638F" w:rsidDel="00E51900" w:rsidRDefault="000C638F" w:rsidP="00753699">
      <w:pPr>
        <w:ind w:left="66"/>
        <w:rPr>
          <w:ins w:id="9643" w:author="chaniaayulestari@outlook.com" w:date="2021-11-13T16:39:00Z"/>
          <w:del w:id="9644" w:author="Rafi Aziizi" w:date="2021-11-13T18:31:00Z"/>
          <w:b/>
          <w:bCs/>
        </w:rPr>
      </w:pPr>
    </w:p>
    <w:p w14:paraId="6A2B929B" w14:textId="581AC7B2" w:rsidR="000C638F" w:rsidDel="00E51900" w:rsidRDefault="000C638F" w:rsidP="00753699">
      <w:pPr>
        <w:ind w:left="66"/>
        <w:rPr>
          <w:ins w:id="9645" w:author="chaniaayulestari@outlook.com" w:date="2021-11-13T16:39:00Z"/>
          <w:del w:id="9646" w:author="Rafi Aziizi" w:date="2021-11-13T18:31:00Z"/>
          <w:b/>
          <w:bCs/>
        </w:rPr>
      </w:pPr>
    </w:p>
    <w:p w14:paraId="4A13B330" w14:textId="166BDF38" w:rsidR="000C638F" w:rsidDel="00E51900" w:rsidRDefault="000C638F" w:rsidP="00753699">
      <w:pPr>
        <w:ind w:left="66"/>
        <w:rPr>
          <w:ins w:id="9647" w:author="chaniaayulestari@outlook.com" w:date="2021-11-13T16:39:00Z"/>
          <w:del w:id="9648" w:author="Rafi Aziizi" w:date="2021-11-13T18:31:00Z"/>
          <w:b/>
          <w:bCs/>
        </w:rPr>
      </w:pPr>
    </w:p>
    <w:p w14:paraId="2B24908A" w14:textId="435F1BDE" w:rsidR="000C638F" w:rsidDel="00E51900" w:rsidRDefault="000C638F" w:rsidP="00753699">
      <w:pPr>
        <w:ind w:left="66"/>
        <w:rPr>
          <w:ins w:id="9649" w:author="chaniaayulestari@outlook.com" w:date="2021-11-13T16:39:00Z"/>
          <w:del w:id="9650" w:author="Rafi Aziizi" w:date="2021-11-13T18:31:00Z"/>
          <w:b/>
          <w:bCs/>
        </w:rPr>
      </w:pPr>
    </w:p>
    <w:p w14:paraId="39AC73F7" w14:textId="32BCFA27" w:rsidR="000C638F" w:rsidDel="00E51900" w:rsidRDefault="000C638F" w:rsidP="00753699">
      <w:pPr>
        <w:ind w:left="66"/>
        <w:rPr>
          <w:ins w:id="9651" w:author="chaniaayulestari@outlook.com" w:date="2021-11-13T16:39:00Z"/>
          <w:del w:id="9652" w:author="Rafi Aziizi" w:date="2021-11-13T18:31:00Z"/>
          <w:b/>
          <w:bCs/>
        </w:rPr>
      </w:pPr>
    </w:p>
    <w:p w14:paraId="46AF257E" w14:textId="16D5703B" w:rsidR="000C638F" w:rsidDel="00E51900" w:rsidRDefault="000C638F" w:rsidP="00753699">
      <w:pPr>
        <w:ind w:left="66"/>
        <w:rPr>
          <w:ins w:id="9653" w:author="chaniaayulestari@outlook.com" w:date="2021-11-13T16:39:00Z"/>
          <w:del w:id="9654" w:author="Rafi Aziizi" w:date="2021-11-13T18:31:00Z"/>
          <w:b/>
          <w:bCs/>
        </w:rPr>
      </w:pPr>
    </w:p>
    <w:p w14:paraId="5B09E830" w14:textId="153F348B" w:rsidR="00405719" w:rsidDel="00E51900" w:rsidRDefault="00405719">
      <w:pPr>
        <w:pStyle w:val="ListParagraph"/>
        <w:ind w:left="426"/>
        <w:rPr>
          <w:ins w:id="9655" w:author="chaniaayulestari@outlook.com" w:date="2021-11-13T17:47:00Z"/>
          <w:del w:id="9656" w:author="Rafi Aziizi" w:date="2021-11-13T18:31:00Z"/>
          <w:b/>
          <w:bCs/>
        </w:rPr>
        <w:pPrChange w:id="9657" w:author="chaniaayulestari@outlook.com"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9658" w:author="chaniaayulestari@outlook.com" w:date="2021-11-13T16:35:00Z"/>
          <w:b/>
          <w:bCs/>
        </w:rPr>
      </w:pPr>
      <w:ins w:id="9659" w:author="Rafi Aziizi" w:date="2021-11-13T11:37:00Z">
        <w:r w:rsidRPr="002040D9">
          <w:rPr>
            <w:b/>
            <w:bCs/>
            <w:rPrChange w:id="9660" w:author="chaniaayulestari@outlook.com" w:date="2021-11-13T15:20:00Z">
              <w:rPr/>
            </w:rPrChange>
          </w:rPr>
          <w:t>Lihat Profile Kelas</w:t>
        </w:r>
      </w:ins>
    </w:p>
    <w:p w14:paraId="34280C3F" w14:textId="6ADD1C93" w:rsidR="000C638F" w:rsidDel="00E51900" w:rsidRDefault="000C638F" w:rsidP="000C638F">
      <w:pPr>
        <w:rPr>
          <w:ins w:id="9661" w:author="chaniaayulestari@outlook.com" w:date="2021-11-13T16:41:00Z"/>
          <w:del w:id="9662" w:author="Rafi Aziizi" w:date="2021-11-13T18:31:00Z"/>
          <w:b/>
          <w:bCs/>
        </w:rPr>
      </w:pPr>
      <w:ins w:id="9663" w:author="chaniaayulestari@outlook.com" w:date="2021-11-13T16:41:00Z">
        <w:r>
          <w:rPr>
            <w:noProof/>
          </w:rPr>
          <w:drawing>
            <wp:anchor distT="0" distB="0" distL="114300" distR="114300" simplePos="0" relativeHeight="251865088" behindDoc="1" locked="0" layoutInCell="1" allowOverlap="1" wp14:anchorId="4DD98219" wp14:editId="7CF8A680">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6E67E865" w:rsidR="00753699" w:rsidDel="00E51900" w:rsidRDefault="00753699" w:rsidP="000C638F">
      <w:pPr>
        <w:rPr>
          <w:ins w:id="9664" w:author="chaniaayulestari@outlook.com" w:date="2021-11-13T16:42:00Z"/>
          <w:del w:id="9665" w:author="Rafi Aziizi" w:date="2021-11-13T18:31:00Z"/>
          <w:b/>
          <w:bCs/>
        </w:rPr>
      </w:pPr>
    </w:p>
    <w:p w14:paraId="18F01058" w14:textId="234B5FA8" w:rsidR="000C638F" w:rsidDel="00E51900" w:rsidRDefault="000C638F" w:rsidP="000C638F">
      <w:pPr>
        <w:rPr>
          <w:ins w:id="9666" w:author="chaniaayulestari@outlook.com" w:date="2021-11-13T16:42:00Z"/>
          <w:del w:id="9667" w:author="Rafi Aziizi" w:date="2021-11-13T18:31:00Z"/>
          <w:b/>
          <w:bCs/>
        </w:rPr>
      </w:pPr>
    </w:p>
    <w:p w14:paraId="1165EAD4" w14:textId="1DA17857" w:rsidR="000C638F" w:rsidDel="00E51900" w:rsidRDefault="000C638F" w:rsidP="000C638F">
      <w:pPr>
        <w:rPr>
          <w:ins w:id="9668" w:author="chaniaayulestari@outlook.com" w:date="2021-11-13T16:42:00Z"/>
          <w:del w:id="9669" w:author="Rafi Aziizi" w:date="2021-11-13T18:31:00Z"/>
          <w:b/>
          <w:bCs/>
        </w:rPr>
      </w:pPr>
    </w:p>
    <w:p w14:paraId="11E0B9CF" w14:textId="56925FF2" w:rsidR="000C638F" w:rsidDel="00E51900" w:rsidRDefault="000C638F" w:rsidP="000C638F">
      <w:pPr>
        <w:rPr>
          <w:ins w:id="9670" w:author="chaniaayulestari@outlook.com" w:date="2021-11-13T16:42:00Z"/>
          <w:del w:id="9671" w:author="Rafi Aziizi" w:date="2021-11-13T18:31:00Z"/>
          <w:b/>
          <w:bCs/>
        </w:rPr>
      </w:pPr>
    </w:p>
    <w:p w14:paraId="7236424F" w14:textId="4877A58C" w:rsidR="000C638F" w:rsidDel="00E51900" w:rsidRDefault="000C638F" w:rsidP="000C638F">
      <w:pPr>
        <w:rPr>
          <w:ins w:id="9672" w:author="chaniaayulestari@outlook.com" w:date="2021-11-13T16:42:00Z"/>
          <w:del w:id="9673" w:author="Rafi Aziizi" w:date="2021-11-13T18:31:00Z"/>
          <w:b/>
          <w:bCs/>
        </w:rPr>
      </w:pPr>
    </w:p>
    <w:p w14:paraId="18B5290D" w14:textId="3116D582" w:rsidR="000C638F" w:rsidDel="00E51900" w:rsidRDefault="000C638F" w:rsidP="000C638F">
      <w:pPr>
        <w:rPr>
          <w:ins w:id="9674" w:author="chaniaayulestari@outlook.com" w:date="2021-11-13T16:42:00Z"/>
          <w:del w:id="9675" w:author="Rafi Aziizi" w:date="2021-11-13T18:31:00Z"/>
          <w:b/>
          <w:bCs/>
        </w:rPr>
      </w:pPr>
    </w:p>
    <w:p w14:paraId="5BAEF11E" w14:textId="5409BA69" w:rsidR="000C638F" w:rsidDel="00E51900" w:rsidRDefault="000C638F" w:rsidP="000C638F">
      <w:pPr>
        <w:rPr>
          <w:ins w:id="9676" w:author="chaniaayulestari@outlook.com" w:date="2021-11-13T16:42:00Z"/>
          <w:del w:id="9677" w:author="Rafi Aziizi" w:date="2021-11-13T18:31:00Z"/>
          <w:b/>
          <w:bCs/>
        </w:rPr>
      </w:pPr>
    </w:p>
    <w:p w14:paraId="76EB1409" w14:textId="1441345A" w:rsidR="000C638F" w:rsidDel="00E51900" w:rsidRDefault="000C638F" w:rsidP="000C638F">
      <w:pPr>
        <w:rPr>
          <w:ins w:id="9678" w:author="chaniaayulestari@outlook.com" w:date="2021-11-13T16:42:00Z"/>
          <w:del w:id="9679" w:author="Rafi Aziizi" w:date="2021-11-13T18:31:00Z"/>
          <w:b/>
          <w:bCs/>
        </w:rPr>
      </w:pPr>
    </w:p>
    <w:p w14:paraId="68638264" w14:textId="24820AE2" w:rsidR="000C638F" w:rsidDel="00E51900" w:rsidRDefault="000C638F" w:rsidP="000C638F">
      <w:pPr>
        <w:rPr>
          <w:ins w:id="9680" w:author="chaniaayulestari@outlook.com" w:date="2021-11-13T16:42:00Z"/>
          <w:del w:id="9681" w:author="Rafi Aziizi" w:date="2021-11-13T18:31:00Z"/>
          <w:b/>
          <w:bCs/>
        </w:rPr>
      </w:pPr>
    </w:p>
    <w:p w14:paraId="063677F0" w14:textId="2BE83DB2" w:rsidR="000C638F" w:rsidDel="00E51900" w:rsidRDefault="000C638F" w:rsidP="000C638F">
      <w:pPr>
        <w:rPr>
          <w:ins w:id="9682" w:author="chaniaayulestari@outlook.com" w:date="2021-11-13T16:42:00Z"/>
          <w:del w:id="9683" w:author="Rafi Aziizi" w:date="2021-11-13T18:31:00Z"/>
          <w:b/>
          <w:bCs/>
        </w:rPr>
      </w:pPr>
    </w:p>
    <w:p w14:paraId="12D9F183" w14:textId="079394FB" w:rsidR="000C638F" w:rsidDel="00E51900" w:rsidRDefault="000C638F" w:rsidP="000C638F">
      <w:pPr>
        <w:rPr>
          <w:ins w:id="9684" w:author="chaniaayulestari@outlook.com" w:date="2021-11-13T16:42:00Z"/>
          <w:del w:id="9685" w:author="Rafi Aziizi" w:date="2021-11-13T18:31:00Z"/>
          <w:b/>
          <w:bCs/>
        </w:rPr>
      </w:pPr>
    </w:p>
    <w:p w14:paraId="485756BD" w14:textId="43C72751" w:rsidR="000C638F" w:rsidDel="00E51900" w:rsidRDefault="000C638F" w:rsidP="000C638F">
      <w:pPr>
        <w:rPr>
          <w:ins w:id="9686" w:author="chaniaayulestari@outlook.com" w:date="2021-11-13T16:42:00Z"/>
          <w:del w:id="9687" w:author="Rafi Aziizi" w:date="2021-11-13T18:31:00Z"/>
          <w:b/>
          <w:bCs/>
        </w:rPr>
      </w:pPr>
    </w:p>
    <w:p w14:paraId="097C21D8" w14:textId="4A3C28DD" w:rsidR="000C638F" w:rsidDel="00E51900" w:rsidRDefault="000C638F" w:rsidP="000C638F">
      <w:pPr>
        <w:rPr>
          <w:ins w:id="9688" w:author="chaniaayulestari@outlook.com" w:date="2021-11-13T16:42:00Z"/>
          <w:del w:id="9689" w:author="Rafi Aziizi" w:date="2021-11-13T18:31:00Z"/>
          <w:b/>
          <w:bCs/>
        </w:rPr>
      </w:pPr>
    </w:p>
    <w:p w14:paraId="61ACA2CA" w14:textId="36EE1399" w:rsidR="000C638F" w:rsidRDefault="000C638F" w:rsidP="000C638F">
      <w:pPr>
        <w:rPr>
          <w:ins w:id="9690" w:author="chaniaayulestari@outlook.com" w:date="2021-11-13T16:42:00Z"/>
          <w:b/>
          <w:bCs/>
        </w:rPr>
      </w:pPr>
    </w:p>
    <w:p w14:paraId="6672A3DB" w14:textId="11E822A3" w:rsidR="000C638F" w:rsidRDefault="00F151BC">
      <w:pPr>
        <w:rPr>
          <w:ins w:id="9691" w:author="chaniaayulestari@outlook.com" w:date="2021-11-13T20:36:00Z"/>
        </w:rPr>
      </w:pPr>
      <w:del w:id="9692" w:author="chaniaayulestari@outlook.com" w:date="2021-11-13T20:36:00Z">
        <w:r>
          <w:rPr>
            <w:noProof/>
          </w:rPr>
          <mc:AlternateContent>
            <mc:Choice Requires="wps">
              <w:drawing>
                <wp:inline distT="0" distB="0" distL="0" distR="0" wp14:anchorId="498C43AD" wp14:editId="6CBC6128">
                  <wp:extent cx="5038725" cy="47625"/>
                  <wp:effectExtent l="0" t="0" r="0" b="0"/>
                  <wp:docPr id="112" name="AutoShap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6C50F5" id="AutoShape 20"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PTuy+D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p>
    <w:p w14:paraId="54574C95" w14:textId="3421BFB4" w:rsidR="006A1DDD" w:rsidRDefault="006A1DDD">
      <w:pPr>
        <w:rPr>
          <w:ins w:id="9693" w:author="chaniaayulestari@outlook.com" w:date="2021-11-13T20:36:00Z"/>
        </w:rPr>
      </w:pPr>
    </w:p>
    <w:p w14:paraId="0DC4327D" w14:textId="3AD18D93" w:rsidR="006A1DDD" w:rsidRDefault="006A1DDD">
      <w:pPr>
        <w:rPr>
          <w:ins w:id="9694" w:author="chaniaayulestari@outlook.com" w:date="2021-11-13T20:36:00Z"/>
        </w:rPr>
      </w:pPr>
    </w:p>
    <w:p w14:paraId="143101AB" w14:textId="3719B89D" w:rsidR="006A1DDD" w:rsidRDefault="006A1DDD">
      <w:pPr>
        <w:rPr>
          <w:ins w:id="9695" w:author="chaniaayulestari@outlook.com" w:date="2021-11-13T20:36:00Z"/>
        </w:rPr>
      </w:pPr>
    </w:p>
    <w:p w14:paraId="70CC416A" w14:textId="66F66C4D" w:rsidR="006A1DDD" w:rsidRDefault="006A1DDD">
      <w:pPr>
        <w:rPr>
          <w:ins w:id="9696" w:author="chaniaayulestari@outlook.com" w:date="2021-11-13T20:36:00Z"/>
        </w:rPr>
      </w:pPr>
    </w:p>
    <w:p w14:paraId="16A5BC4A" w14:textId="6F350F17" w:rsidR="006A1DDD" w:rsidRDefault="006A1DDD">
      <w:pPr>
        <w:rPr>
          <w:ins w:id="9697" w:author="chaniaayulestari@outlook.com" w:date="2021-11-13T20:36:00Z"/>
        </w:rPr>
      </w:pPr>
    </w:p>
    <w:p w14:paraId="6190C5A3" w14:textId="09FAE7CB" w:rsidR="006A1DDD" w:rsidRDefault="006A1DDD">
      <w:pPr>
        <w:rPr>
          <w:ins w:id="9698" w:author="chaniaayulestari@outlook.com" w:date="2021-11-13T20:36:00Z"/>
        </w:rPr>
      </w:pPr>
    </w:p>
    <w:p w14:paraId="799B0799" w14:textId="4B7F62E8" w:rsidR="006A1DDD" w:rsidRDefault="006A1DDD">
      <w:pPr>
        <w:rPr>
          <w:ins w:id="9699" w:author="chaniaayulestari@outlook.com" w:date="2021-11-13T20:36:00Z"/>
        </w:rPr>
      </w:pPr>
    </w:p>
    <w:p w14:paraId="71022E87" w14:textId="7BBFDF7C" w:rsidR="006A1DDD" w:rsidRDefault="006A1DDD">
      <w:pPr>
        <w:rPr>
          <w:ins w:id="9700" w:author="chaniaayulestari@outlook.com" w:date="2021-11-13T20:37:00Z"/>
        </w:rPr>
      </w:pPr>
    </w:p>
    <w:p w14:paraId="0AED8E5D" w14:textId="567B3211" w:rsidR="006A1DDD" w:rsidRDefault="006A1DDD">
      <w:pPr>
        <w:rPr>
          <w:ins w:id="9701" w:author="chaniaayulestari@outlook.com" w:date="2021-11-13T20:37:00Z"/>
        </w:rPr>
      </w:pPr>
    </w:p>
    <w:p w14:paraId="4F3C9D6D" w14:textId="637043F9" w:rsidR="006A1DDD" w:rsidRDefault="006A1DDD">
      <w:pPr>
        <w:rPr>
          <w:ins w:id="9702" w:author="chaniaayulestari@outlook.com" w:date="2021-11-13T20:37:00Z"/>
        </w:rPr>
      </w:pPr>
    </w:p>
    <w:p w14:paraId="64EC9E71" w14:textId="64873FF9" w:rsidR="006A1DDD" w:rsidRDefault="006A1DDD">
      <w:pPr>
        <w:rPr>
          <w:ins w:id="9703" w:author="chaniaayulestari@outlook.com" w:date="2021-11-13T20:37:00Z"/>
        </w:rPr>
      </w:pPr>
    </w:p>
    <w:p w14:paraId="33AE1504" w14:textId="386900F6" w:rsidR="006A1DDD" w:rsidRDefault="006A1DDD">
      <w:pPr>
        <w:rPr>
          <w:ins w:id="9704" w:author="chaniaayulestari@outlook.com" w:date="2021-11-13T20:37:00Z"/>
        </w:rPr>
      </w:pPr>
    </w:p>
    <w:p w14:paraId="2F56B449" w14:textId="2C4F22F9" w:rsidR="006A1DDD" w:rsidRDefault="006A1DDD">
      <w:pPr>
        <w:rPr>
          <w:ins w:id="9705" w:author="chaniaayulestari@outlook.com" w:date="2021-11-13T20:37:00Z"/>
        </w:rPr>
      </w:pPr>
    </w:p>
    <w:p w14:paraId="72FD64C0" w14:textId="45E09583" w:rsidR="006A1DDD" w:rsidRDefault="00F151BC">
      <w:pPr>
        <w:rPr>
          <w:ins w:id="9706" w:author="chaniaayulestari@outlook.com" w:date="2021-11-13T20:37:00Z"/>
        </w:rPr>
      </w:pPr>
      <w:ins w:id="9707" w:author="chaniaayulestari@outlook.com" w:date="2021-11-13T20:37:00Z">
        <w:r>
          <w:rPr>
            <w:noProof/>
          </w:rPr>
          <mc:AlternateContent>
            <mc:Choice Requires="wps">
              <w:drawing>
                <wp:anchor distT="0" distB="0" distL="114300" distR="114300" simplePos="0" relativeHeight="251745792" behindDoc="0" locked="0" layoutInCell="1" allowOverlap="1" wp14:anchorId="71BCCA42" wp14:editId="29EB6078">
                  <wp:simplePos x="0" y="0"/>
                  <wp:positionH relativeFrom="column">
                    <wp:posOffset>-4445</wp:posOffset>
                  </wp:positionH>
                  <wp:positionV relativeFrom="paragraph">
                    <wp:posOffset>148590</wp:posOffset>
                  </wp:positionV>
                  <wp:extent cx="5039995" cy="258445"/>
                  <wp:effectExtent l="0" t="3175" r="1270" b="0"/>
                  <wp:wrapNone/>
                  <wp:docPr id="284"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A845B0" w14:textId="1D4F2435" w:rsidR="00ED34E2" w:rsidRPr="009D48A1" w:rsidRDefault="00ED34E2">
                              <w:pPr>
                                <w:pStyle w:val="Caption"/>
                                <w:jc w:val="center"/>
                                <w:rPr>
                                  <w:noProof/>
                                </w:rPr>
                                <w:pPrChange w:id="9708" w:author="chaniaayulestari@outlook.com" w:date="2021-11-13T20:37:00Z">
                                  <w:pPr/>
                                </w:pPrChange>
                              </w:pPr>
                              <w:bookmarkStart w:id="9709" w:name="_Toc87729281"/>
                              <w:bookmarkStart w:id="9710" w:name="_Toc87895000"/>
                              <w:ins w:id="9711" w:author="chaniaayulestari@outlook.com" w:date="2021-11-13T20:37:00Z">
                                <w:r>
                                  <w:t xml:space="preserve">Gambar 3. </w:t>
                                </w:r>
                                <w:r>
                                  <w:fldChar w:fldCharType="begin"/>
                                </w:r>
                                <w:r>
                                  <w:instrText xml:space="preserve"> SEQ Gambar___3. \* ARABIC </w:instrText>
                                </w:r>
                              </w:ins>
                              <w:r>
                                <w:fldChar w:fldCharType="separate"/>
                              </w:r>
                              <w:ins w:id="9712" w:author="Rafi Aziizi" w:date="2021-11-15T16:05:00Z">
                                <w:r w:rsidR="00BF7B94">
                                  <w:rPr>
                                    <w:noProof/>
                                  </w:rPr>
                                  <w:t>36</w:t>
                                </w:r>
                              </w:ins>
                              <w:ins w:id="9713" w:author="chaniaayulestari@outlook.com" w:date="2021-11-13T21:25:00Z">
                                <w:del w:id="9714" w:author="Rafi Aziizi" w:date="2021-11-14T09:53:00Z">
                                  <w:r w:rsidDel="00590A19">
                                    <w:rPr>
                                      <w:noProof/>
                                    </w:rPr>
                                    <w:delText>34</w:delText>
                                  </w:r>
                                </w:del>
                              </w:ins>
                              <w:ins w:id="9715" w:author="chaniaayulestari@outlook.com" w:date="2021-11-13T20:37:00Z">
                                <w:r>
                                  <w:fldChar w:fldCharType="end"/>
                                </w:r>
                                <w:r>
                                  <w:t xml:space="preserve"> </w:t>
                                </w:r>
                                <w:r w:rsidRPr="00A258CE">
                                  <w:t xml:space="preserve">Sequence Diagram </w:t>
                                </w:r>
                                <w:r>
                                  <w:t xml:space="preserve"> Lihat Profile Kelas</w:t>
                                </w:r>
                              </w:ins>
                              <w:bookmarkEnd w:id="9709"/>
                              <w:bookmarkEnd w:id="97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BCCA42" id="Text Box 188" o:spid="_x0000_s1055" type="#_x0000_t202" style="position:absolute;left:0;text-align:left;margin-left:-.35pt;margin-top:11.7pt;width:396.85pt;height:20.3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" stroked="f">
                  <v:textbox style="mso-fit-shape-to-text:t" inset="0,0,0,0">
                    <w:txbxContent>
                      <w:p w14:paraId="72A845B0" w14:textId="1D4F2435" w:rsidR="00ED34E2" w:rsidRPr="009D48A1" w:rsidRDefault="00ED34E2">
                        <w:pPr>
                          <w:pStyle w:val="Caption"/>
                          <w:jc w:val="center"/>
                          <w:rPr>
                            <w:noProof/>
                          </w:rPr>
                          <w:pPrChange w:id="9716" w:author="chaniaayulestari@outlook.com" w:date="2021-11-13T20:37:00Z">
                            <w:pPr/>
                          </w:pPrChange>
                        </w:pPr>
                        <w:bookmarkStart w:id="9717" w:name="_Toc87729281"/>
                        <w:bookmarkStart w:id="9718" w:name="_Toc87895000"/>
                        <w:ins w:id="9719" w:author="chaniaayulestari@outlook.com" w:date="2021-11-13T20:37:00Z">
                          <w:r>
                            <w:t xml:space="preserve">Gambar 3. </w:t>
                          </w:r>
                          <w:r>
                            <w:fldChar w:fldCharType="begin"/>
                          </w:r>
                          <w:r>
                            <w:instrText xml:space="preserve"> SEQ Gambar___3. \* ARABIC </w:instrText>
                          </w:r>
                        </w:ins>
                        <w:r>
                          <w:fldChar w:fldCharType="separate"/>
                        </w:r>
                        <w:ins w:id="9720" w:author="Rafi Aziizi" w:date="2021-11-15T16:05:00Z">
                          <w:r w:rsidR="00BF7B94">
                            <w:rPr>
                              <w:noProof/>
                            </w:rPr>
                            <w:t>36</w:t>
                          </w:r>
                        </w:ins>
                        <w:ins w:id="9721" w:author="chaniaayulestari@outlook.com" w:date="2021-11-13T21:25:00Z">
                          <w:del w:id="9722" w:author="Rafi Aziizi" w:date="2021-11-14T09:53:00Z">
                            <w:r w:rsidDel="00590A19">
                              <w:rPr>
                                <w:noProof/>
                              </w:rPr>
                              <w:delText>34</w:delText>
                            </w:r>
                          </w:del>
                        </w:ins>
                        <w:ins w:id="9723" w:author="chaniaayulestari@outlook.com" w:date="2021-11-13T20:37:00Z">
                          <w:r>
                            <w:fldChar w:fldCharType="end"/>
                          </w:r>
                          <w:r>
                            <w:t xml:space="preserve"> </w:t>
                          </w:r>
                          <w:r w:rsidRPr="00A258CE">
                            <w:t xml:space="preserve">Sequence Diagram </w:t>
                          </w:r>
                          <w:r>
                            <w:t xml:space="preserve"> Lihat Profile Kelas</w:t>
                          </w:r>
                        </w:ins>
                        <w:bookmarkEnd w:id="9717"/>
                        <w:bookmarkEnd w:id="9718"/>
                      </w:p>
                    </w:txbxContent>
                  </v:textbox>
                </v:shape>
              </w:pict>
            </mc:Fallback>
          </mc:AlternateContent>
        </w:r>
      </w:ins>
    </w:p>
    <w:p w14:paraId="207564A7" w14:textId="77777777" w:rsidR="006A1DDD" w:rsidRPr="000C638F" w:rsidRDefault="006A1DDD">
      <w:pPr>
        <w:rPr>
          <w:ins w:id="9724" w:author="chaniaayulestari@outlook.com" w:date="2021-11-13T16:35:00Z"/>
          <w:b/>
          <w:bCs/>
          <w:rPrChange w:id="9725" w:author="chaniaayulestari@outlook.com" w:date="2021-11-13T16:37:00Z">
            <w:rPr>
              <w:ins w:id="9726" w:author="chaniaayulestari@outlook.com" w:date="2021-11-13T16:35:00Z"/>
            </w:rPr>
          </w:rPrChange>
        </w:rPr>
        <w:pPrChange w:id="9727" w:author="chaniaayulestari@outlook.com" w:date="2021-11-13T16:37:00Z">
          <w:pPr>
            <w:pStyle w:val="ListParagraph"/>
            <w:numPr>
              <w:numId w:val="117"/>
            </w:numPr>
            <w:ind w:left="426" w:hanging="360"/>
          </w:pPr>
        </w:pPrChange>
      </w:pPr>
    </w:p>
    <w:p w14:paraId="40F380B3" w14:textId="65C26ECB" w:rsidR="00753699" w:rsidRPr="00753699" w:rsidDel="00753699" w:rsidRDefault="00753699">
      <w:pPr>
        <w:rPr>
          <w:ins w:id="9728" w:author="Rafi Aziizi" w:date="2021-11-13T11:37:00Z"/>
          <w:del w:id="9729" w:author="chaniaayulestari@outlook.com" w:date="2021-11-13T16:35:00Z"/>
          <w:b/>
          <w:bCs/>
          <w:rPrChange w:id="9730" w:author="chaniaayulestari@outlook.com" w:date="2021-11-13T16:35:00Z">
            <w:rPr>
              <w:ins w:id="9731" w:author="Rafi Aziizi" w:date="2021-11-13T11:37:00Z"/>
              <w:del w:id="9732" w:author="chaniaayulestari@outlook.com" w:date="2021-11-13T16:35:00Z"/>
            </w:rPr>
          </w:rPrChange>
        </w:rPr>
        <w:pPrChange w:id="9733" w:author="chaniaayulestari@outlook.com"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9734" w:author="chaniaayulestari@outlook.com" w:date="2021-11-13T16:35:00Z"/>
          <w:b/>
          <w:bCs/>
        </w:rPr>
      </w:pPr>
      <w:ins w:id="9735" w:author="Rafi Aziizi" w:date="2021-11-13T11:37:00Z">
        <w:r w:rsidRPr="002040D9">
          <w:rPr>
            <w:b/>
            <w:bCs/>
            <w:rPrChange w:id="9736" w:author="chaniaayulestari@outlook.com" w:date="2021-11-13T15:20:00Z">
              <w:rPr/>
            </w:rPrChange>
          </w:rPr>
          <w:t>Lihat Anggota Kelas</w:t>
        </w:r>
      </w:ins>
    </w:p>
    <w:p w14:paraId="50B1D5DE" w14:textId="47179111" w:rsidR="006A1DDD" w:rsidRDefault="00F151BC">
      <w:pPr>
        <w:keepNext/>
        <w:ind w:left="66"/>
        <w:rPr>
          <w:ins w:id="9737" w:author="chaniaayulestari@outlook.com" w:date="2021-11-13T20:37:00Z"/>
        </w:rPr>
        <w:pPrChange w:id="9738" w:author="chaniaayulestari@outlook.com" w:date="2021-11-13T20:37:00Z">
          <w:pPr>
            <w:ind w:left="66"/>
          </w:pPr>
        </w:pPrChange>
      </w:pPr>
      <w:del w:id="9739" w:author="Rafi Aziizi" w:date="2021-11-14T10:00:00Z">
        <w:r>
          <w:rPr>
            <w:noProof/>
          </w:rPr>
          <mc:AlternateContent>
            <mc:Choice Requires="wps">
              <w:drawing>
                <wp:inline distT="0" distB="0" distL="0" distR="0" wp14:anchorId="248053E4" wp14:editId="7F2199D6">
                  <wp:extent cx="5039995" cy="635"/>
                  <wp:effectExtent l="0" t="0" r="0" b="0"/>
                  <wp:docPr id="283"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98F346" w14:textId="0BFABFA2" w:rsidR="00ED34E2" w:rsidRPr="00EF6743" w:rsidRDefault="00ED34E2">
                              <w:pPr>
                                <w:pStyle w:val="Caption"/>
                                <w:jc w:val="center"/>
                                <w:rPr>
                                  <w:noProof/>
                                </w:rPr>
                                <w:pPrChange w:id="9740" w:author="chaniaayulestari@outlook.com" w:date="2021-11-13T16:43:00Z">
                                  <w:pPr>
                                    <w:ind w:left="66"/>
                                  </w:pPr>
                                </w:pPrChange>
                              </w:pPr>
                              <w:bookmarkStart w:id="9741" w:name="_Toc87729215"/>
                              <w:ins w:id="9742" w:author="chaniaayulestari@outlook.com" w:date="2021-11-13T16:43:00Z">
                                <w:r>
                                  <w:t xml:space="preserve">Gambar 3. </w:t>
                                </w:r>
                                <w:r>
                                  <w:fldChar w:fldCharType="begin"/>
                                </w:r>
                                <w:r>
                                  <w:instrText xml:space="preserve"> SEQ Gambar__3. \* ARABIC </w:instrText>
                                </w:r>
                              </w:ins>
                              <w:r>
                                <w:fldChar w:fldCharType="separate"/>
                              </w:r>
                              <w:ins w:id="9743" w:author="chaniaayulestari@outlook.com" w:date="2021-11-13T19:48:00Z">
                                <w:r>
                                  <w:rPr>
                                    <w:noProof/>
                                  </w:rPr>
                                  <w:t>38</w:t>
                                </w:r>
                              </w:ins>
                              <w:ins w:id="9744" w:author="chaniaayulestari@outlook.com" w:date="2021-11-13T16:43:00Z">
                                <w:r>
                                  <w:fldChar w:fldCharType="end"/>
                                </w:r>
                                <w:r>
                                  <w:t xml:space="preserve"> Sequence Diagram Lihat Anggota Kelas</w:t>
                                </w:r>
                              </w:ins>
                              <w:bookmarkEnd w:id="9741"/>
                            </w:p>
                          </w:txbxContent>
                        </wps:txbx>
                        <wps:bodyPr rot="0" vert="horz" wrap="square" lIns="0" tIns="0" rIns="0" bIns="0" anchor="t" anchorCtr="0" upright="1">
                          <a:spAutoFit/>
                        </wps:bodyPr>
                      </wps:wsp>
                    </a:graphicData>
                  </a:graphic>
                </wp:inline>
              </w:drawing>
            </mc:Choice>
            <mc:Fallback>
              <w:pict>
                <v:shape w14:anchorId="248053E4" id="Text Box 448" o:spid="_x0000_s105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" stroked="f">
                  <v:textbox style="mso-fit-shape-to-text:t" inset="0,0,0,0">
                    <w:txbxContent>
                      <w:p w14:paraId="1798F346" w14:textId="0BFABFA2" w:rsidR="00ED34E2" w:rsidRPr="00EF6743" w:rsidRDefault="00ED34E2">
                        <w:pPr>
                          <w:pStyle w:val="Caption"/>
                          <w:jc w:val="center"/>
                          <w:rPr>
                            <w:noProof/>
                          </w:rPr>
                          <w:pPrChange w:id="9745" w:author="chaniaayulestari@outlook.com" w:date="2021-11-13T16:43:00Z">
                            <w:pPr>
                              <w:ind w:left="66"/>
                            </w:pPr>
                          </w:pPrChange>
                        </w:pPr>
                        <w:bookmarkStart w:id="9746" w:name="_Toc87729215"/>
                        <w:ins w:id="9747" w:author="chaniaayulestari@outlook.com" w:date="2021-11-13T16:43:00Z">
                          <w:r>
                            <w:t xml:space="preserve">Gambar 3. </w:t>
                          </w:r>
                          <w:r>
                            <w:fldChar w:fldCharType="begin"/>
                          </w:r>
                          <w:r>
                            <w:instrText xml:space="preserve"> SEQ Gambar__3. \* ARABIC </w:instrText>
                          </w:r>
                        </w:ins>
                        <w:r>
                          <w:fldChar w:fldCharType="separate"/>
                        </w:r>
                        <w:ins w:id="9748" w:author="chaniaayulestari@outlook.com" w:date="2021-11-13T19:48:00Z">
                          <w:r>
                            <w:rPr>
                              <w:noProof/>
                            </w:rPr>
                            <w:t>38</w:t>
                          </w:r>
                        </w:ins>
                        <w:ins w:id="9749" w:author="chaniaayulestari@outlook.com" w:date="2021-11-13T16:43:00Z">
                          <w:r>
                            <w:fldChar w:fldCharType="end"/>
                          </w:r>
                          <w:r>
                            <w:t xml:space="preserve"> Sequence Diagram Lihat Anggota Kelas</w:t>
                          </w:r>
                        </w:ins>
                        <w:bookmarkEnd w:id="9746"/>
                      </w:p>
                    </w:txbxContent>
                  </v:textbox>
                  <w10:anchorlock/>
                </v:shape>
              </w:pict>
            </mc:Fallback>
          </mc:AlternateContent>
        </w:r>
      </w:del>
      <w:ins w:id="9750" w:author="chaniaayulestari@outlook.com" w:date="2021-11-13T20:38:00Z">
        <w:r>
          <w:rPr>
            <w:noProof/>
          </w:rPr>
          <mc:AlternateContent>
            <mc:Choice Requires="wps">
              <w:drawing>
                <wp:anchor distT="0" distB="0" distL="114300" distR="114300" simplePos="0" relativeHeight="251746816" behindDoc="0" locked="0" layoutInCell="1" allowOverlap="1" wp14:anchorId="0C26BF49" wp14:editId="2A983CDF">
                  <wp:simplePos x="0" y="0"/>
                  <wp:positionH relativeFrom="column">
                    <wp:posOffset>37465</wp:posOffset>
                  </wp:positionH>
                  <wp:positionV relativeFrom="paragraph">
                    <wp:posOffset>2656205</wp:posOffset>
                  </wp:positionV>
                  <wp:extent cx="5039995" cy="258445"/>
                  <wp:effectExtent l="1270" t="3810" r="0" b="4445"/>
                  <wp:wrapNone/>
                  <wp:docPr id="282"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84F8C2" w14:textId="3EE31459" w:rsidR="00ED34E2" w:rsidRPr="001D1B20" w:rsidRDefault="00ED34E2">
                              <w:pPr>
                                <w:pStyle w:val="Caption"/>
                                <w:jc w:val="center"/>
                                <w:pPrChange w:id="9751" w:author="chaniaayulestari@outlook.com" w:date="2021-11-13T20:38:00Z">
                                  <w:pPr>
                                    <w:keepNext/>
                                    <w:ind w:left="66"/>
                                  </w:pPr>
                                </w:pPrChange>
                              </w:pPr>
                              <w:bookmarkStart w:id="9752" w:name="_Toc87729282"/>
                              <w:bookmarkStart w:id="9753" w:name="_Toc87895001"/>
                              <w:ins w:id="9754" w:author="chaniaayulestari@outlook.com" w:date="2021-11-13T20:38:00Z">
                                <w:r>
                                  <w:t xml:space="preserve">Gambar 3. </w:t>
                                </w:r>
                                <w:r>
                                  <w:fldChar w:fldCharType="begin"/>
                                </w:r>
                                <w:r>
                                  <w:instrText xml:space="preserve"> SEQ Gambar___3. \* ARABIC </w:instrText>
                                </w:r>
                              </w:ins>
                              <w:r>
                                <w:fldChar w:fldCharType="separate"/>
                              </w:r>
                              <w:ins w:id="9755" w:author="Rafi Aziizi" w:date="2021-11-15T16:05:00Z">
                                <w:r w:rsidR="00BF7B94">
                                  <w:rPr>
                                    <w:noProof/>
                                  </w:rPr>
                                  <w:t>37</w:t>
                                </w:r>
                              </w:ins>
                              <w:ins w:id="9756" w:author="chaniaayulestari@outlook.com" w:date="2021-11-13T21:25:00Z">
                                <w:del w:id="9757" w:author="Rafi Aziizi" w:date="2021-11-14T09:53:00Z">
                                  <w:r w:rsidDel="00590A19">
                                    <w:rPr>
                                      <w:noProof/>
                                    </w:rPr>
                                    <w:delText>35</w:delText>
                                  </w:r>
                                </w:del>
                              </w:ins>
                              <w:ins w:id="9758" w:author="chaniaayulestari@outlook.com" w:date="2021-11-13T20:38:00Z">
                                <w:r>
                                  <w:fldChar w:fldCharType="end"/>
                                </w:r>
                                <w:r>
                                  <w:t xml:space="preserve"> </w:t>
                                </w:r>
                                <w:r w:rsidRPr="00E85466">
                                  <w:t xml:space="preserve">Sequence Diagram </w:t>
                                </w:r>
                                <w:r>
                                  <w:t xml:space="preserve"> Lihat Data Kelas</w:t>
                                </w:r>
                              </w:ins>
                              <w:bookmarkEnd w:id="9752"/>
                              <w:bookmarkEnd w:id="97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26BF49" id="Text Box 189" o:spid="_x0000_s1057" type="#_x0000_t202" style="position:absolute;left:0;text-align:left;margin-left:2.95pt;margin-top:209.15pt;width:396.85pt;height:20.3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" stroked="f">
                  <v:textbox style="mso-fit-shape-to-text:t" inset="0,0,0,0">
                    <w:txbxContent>
                      <w:p w14:paraId="4584F8C2" w14:textId="3EE31459" w:rsidR="00ED34E2" w:rsidRPr="001D1B20" w:rsidRDefault="00ED34E2">
                        <w:pPr>
                          <w:pStyle w:val="Caption"/>
                          <w:jc w:val="center"/>
                          <w:pPrChange w:id="9759" w:author="chaniaayulestari@outlook.com" w:date="2021-11-13T20:38:00Z">
                            <w:pPr>
                              <w:keepNext/>
                              <w:ind w:left="66"/>
                            </w:pPr>
                          </w:pPrChange>
                        </w:pPr>
                        <w:bookmarkStart w:id="9760" w:name="_Toc87729282"/>
                        <w:bookmarkStart w:id="9761" w:name="_Toc87895001"/>
                        <w:ins w:id="9762" w:author="chaniaayulestari@outlook.com" w:date="2021-11-13T20:38:00Z">
                          <w:r>
                            <w:t xml:space="preserve">Gambar 3. </w:t>
                          </w:r>
                          <w:r>
                            <w:fldChar w:fldCharType="begin"/>
                          </w:r>
                          <w:r>
                            <w:instrText xml:space="preserve"> SEQ Gambar___3. \* ARABIC </w:instrText>
                          </w:r>
                        </w:ins>
                        <w:r>
                          <w:fldChar w:fldCharType="separate"/>
                        </w:r>
                        <w:ins w:id="9763" w:author="Rafi Aziizi" w:date="2021-11-15T16:05:00Z">
                          <w:r w:rsidR="00BF7B94">
                            <w:rPr>
                              <w:noProof/>
                            </w:rPr>
                            <w:t>37</w:t>
                          </w:r>
                        </w:ins>
                        <w:ins w:id="9764" w:author="chaniaayulestari@outlook.com" w:date="2021-11-13T21:25:00Z">
                          <w:del w:id="9765" w:author="Rafi Aziizi" w:date="2021-11-14T09:53:00Z">
                            <w:r w:rsidDel="00590A19">
                              <w:rPr>
                                <w:noProof/>
                              </w:rPr>
                              <w:delText>35</w:delText>
                            </w:r>
                          </w:del>
                        </w:ins>
                        <w:ins w:id="9766" w:author="chaniaayulestari@outlook.com" w:date="2021-11-13T20:38:00Z">
                          <w:r>
                            <w:fldChar w:fldCharType="end"/>
                          </w:r>
                          <w:r>
                            <w:t xml:space="preserve"> </w:t>
                          </w:r>
                          <w:r w:rsidRPr="00E85466">
                            <w:t xml:space="preserve">Sequence Diagram </w:t>
                          </w:r>
                          <w:r>
                            <w:t xml:space="preserve"> Lihat Data Kelas</w:t>
                          </w:r>
                        </w:ins>
                        <w:bookmarkEnd w:id="9760"/>
                        <w:bookmarkEnd w:id="9761"/>
                      </w:p>
                    </w:txbxContent>
                  </v:textbox>
                </v:shape>
              </w:pict>
            </mc:Fallback>
          </mc:AlternateContent>
        </w:r>
      </w:ins>
      <w:ins w:id="9767" w:author="chaniaayulestari@outlook.com" w:date="2021-11-13T16:43:00Z">
        <w:r w:rsidR="000C638F">
          <w:rPr>
            <w:noProof/>
          </w:rPr>
          <w:drawing>
            <wp:anchor distT="0" distB="0" distL="114300" distR="114300" simplePos="0" relativeHeight="251871232" behindDoc="1" locked="0" layoutInCell="1" allowOverlap="1" wp14:anchorId="06DFED59" wp14:editId="6A187EDF">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1FCF4E92" w:rsidR="000C638F" w:rsidDel="006A1DDD" w:rsidRDefault="000C638F">
      <w:pPr>
        <w:rPr>
          <w:del w:id="9768" w:author="Rafi Aziizi" w:date="2021-11-13T18:31:00Z"/>
          <w:b/>
          <w:bCs/>
        </w:rPr>
      </w:pPr>
    </w:p>
    <w:p w14:paraId="6F05F3BA" w14:textId="77777777" w:rsidR="006A1DDD" w:rsidRDefault="006A1DDD">
      <w:pPr>
        <w:rPr>
          <w:ins w:id="9769" w:author="chaniaayulestari@outlook.com" w:date="2021-11-13T20:37:00Z"/>
          <w:b/>
          <w:bCs/>
        </w:rPr>
        <w:pPrChange w:id="9770" w:author="Rafi Aziizi" w:date="2021-11-13T18:31:00Z">
          <w:pPr>
            <w:ind w:left="66"/>
          </w:pPr>
        </w:pPrChange>
      </w:pPr>
    </w:p>
    <w:p w14:paraId="1CE134ED" w14:textId="6F6E3651" w:rsidR="000C638F" w:rsidDel="006A1DDD" w:rsidRDefault="000C638F">
      <w:pPr>
        <w:rPr>
          <w:del w:id="9771" w:author="Rafi Aziizi" w:date="2021-11-13T18:31:00Z"/>
          <w:b/>
          <w:bCs/>
        </w:rPr>
      </w:pPr>
    </w:p>
    <w:p w14:paraId="7226B7F6" w14:textId="526C3FFE" w:rsidR="006A1DDD" w:rsidRDefault="006A1DDD">
      <w:pPr>
        <w:rPr>
          <w:ins w:id="9772" w:author="chaniaayulestari@outlook.com" w:date="2021-11-13T20:37:00Z"/>
          <w:b/>
          <w:bCs/>
        </w:rPr>
      </w:pPr>
    </w:p>
    <w:p w14:paraId="1DDFD535" w14:textId="2F03153E" w:rsidR="006A1DDD" w:rsidRDefault="006A1DDD">
      <w:pPr>
        <w:rPr>
          <w:ins w:id="9773" w:author="chaniaayulestari@outlook.com" w:date="2021-11-13T20:37:00Z"/>
          <w:b/>
          <w:bCs/>
        </w:rPr>
      </w:pPr>
    </w:p>
    <w:p w14:paraId="2452ADD6" w14:textId="12E3BB12" w:rsidR="006A1DDD" w:rsidRDefault="006A1DDD">
      <w:pPr>
        <w:rPr>
          <w:ins w:id="9774" w:author="chaniaayulestari@outlook.com" w:date="2021-11-13T20:37:00Z"/>
          <w:b/>
          <w:bCs/>
        </w:rPr>
      </w:pPr>
    </w:p>
    <w:p w14:paraId="458C4A3A" w14:textId="32085EC0" w:rsidR="006A1DDD" w:rsidRDefault="006A1DDD">
      <w:pPr>
        <w:rPr>
          <w:ins w:id="9775" w:author="chaniaayulestari@outlook.com" w:date="2021-11-13T20:37:00Z"/>
          <w:b/>
          <w:bCs/>
        </w:rPr>
      </w:pPr>
    </w:p>
    <w:p w14:paraId="0627B0C3" w14:textId="3BB4E77B" w:rsidR="006A1DDD" w:rsidRDefault="006A1DDD">
      <w:pPr>
        <w:rPr>
          <w:ins w:id="9776" w:author="chaniaayulestari@outlook.com" w:date="2021-11-13T20:37:00Z"/>
          <w:b/>
          <w:bCs/>
        </w:rPr>
      </w:pPr>
    </w:p>
    <w:p w14:paraId="26212DD4" w14:textId="61E7F72E" w:rsidR="006A1DDD" w:rsidRDefault="006A1DDD">
      <w:pPr>
        <w:rPr>
          <w:ins w:id="9777" w:author="chaniaayulestari@outlook.com" w:date="2021-11-13T20:37:00Z"/>
          <w:b/>
          <w:bCs/>
        </w:rPr>
      </w:pPr>
    </w:p>
    <w:p w14:paraId="1B027F66" w14:textId="49DE1DCF" w:rsidR="006A1DDD" w:rsidRDefault="006A1DDD">
      <w:pPr>
        <w:rPr>
          <w:ins w:id="9778" w:author="chaniaayulestari@outlook.com" w:date="2021-11-13T20:37:00Z"/>
          <w:b/>
          <w:bCs/>
        </w:rPr>
      </w:pPr>
    </w:p>
    <w:p w14:paraId="692A590D" w14:textId="18A7332C" w:rsidR="006A1DDD" w:rsidRDefault="006A1DDD">
      <w:pPr>
        <w:rPr>
          <w:ins w:id="9779" w:author="chaniaayulestari@outlook.com" w:date="2021-11-13T20:37:00Z"/>
          <w:b/>
          <w:bCs/>
        </w:rPr>
      </w:pPr>
    </w:p>
    <w:p w14:paraId="6162E497" w14:textId="77777777" w:rsidR="006A1DDD" w:rsidRDefault="006A1DDD">
      <w:pPr>
        <w:rPr>
          <w:ins w:id="9780" w:author="chaniaayulestari@outlook.com" w:date="2021-11-13T20:37:00Z"/>
          <w:b/>
          <w:bCs/>
        </w:rPr>
        <w:pPrChange w:id="9781" w:author="Rafi Aziizi" w:date="2021-11-13T18:31:00Z">
          <w:pPr>
            <w:ind w:left="66"/>
          </w:pPr>
        </w:pPrChange>
      </w:pPr>
    </w:p>
    <w:p w14:paraId="6367E125" w14:textId="6F0E2F5F" w:rsidR="000C638F" w:rsidDel="00E51900" w:rsidRDefault="000C638F">
      <w:pPr>
        <w:rPr>
          <w:ins w:id="9782" w:author="chaniaayulestari@outlook.com" w:date="2021-11-13T16:43:00Z"/>
          <w:del w:id="9783" w:author="Rafi Aziizi" w:date="2021-11-13T18:31:00Z"/>
          <w:b/>
          <w:bCs/>
        </w:rPr>
        <w:pPrChange w:id="9784" w:author="Rafi Aziizi" w:date="2021-11-13T18:31:00Z">
          <w:pPr>
            <w:ind w:left="66"/>
          </w:pPr>
        </w:pPrChange>
      </w:pPr>
    </w:p>
    <w:p w14:paraId="4C33EA81" w14:textId="0E3C3B7D" w:rsidR="000C638F" w:rsidDel="00E51900" w:rsidRDefault="000C638F">
      <w:pPr>
        <w:rPr>
          <w:ins w:id="9785" w:author="chaniaayulestari@outlook.com" w:date="2021-11-13T16:43:00Z"/>
          <w:del w:id="9786" w:author="Rafi Aziizi" w:date="2021-11-13T18:31:00Z"/>
          <w:b/>
          <w:bCs/>
        </w:rPr>
        <w:pPrChange w:id="9787" w:author="Rafi Aziizi" w:date="2021-11-13T18:31:00Z">
          <w:pPr>
            <w:ind w:left="66"/>
          </w:pPr>
        </w:pPrChange>
      </w:pPr>
    </w:p>
    <w:p w14:paraId="7B341AEE" w14:textId="37C2D425" w:rsidR="000C638F" w:rsidDel="00E51900" w:rsidRDefault="000C638F">
      <w:pPr>
        <w:rPr>
          <w:ins w:id="9788" w:author="chaniaayulestari@outlook.com" w:date="2021-11-13T16:43:00Z"/>
          <w:del w:id="9789" w:author="Rafi Aziizi" w:date="2021-11-13T18:31:00Z"/>
          <w:b/>
          <w:bCs/>
        </w:rPr>
        <w:pPrChange w:id="9790" w:author="Rafi Aziizi" w:date="2021-11-13T18:31:00Z">
          <w:pPr>
            <w:ind w:left="66"/>
          </w:pPr>
        </w:pPrChange>
      </w:pPr>
    </w:p>
    <w:p w14:paraId="4D7DFF43" w14:textId="48516FF3" w:rsidR="000C638F" w:rsidDel="00E51900" w:rsidRDefault="000C638F">
      <w:pPr>
        <w:rPr>
          <w:ins w:id="9791" w:author="chaniaayulestari@outlook.com" w:date="2021-11-13T16:43:00Z"/>
          <w:del w:id="9792" w:author="Rafi Aziizi" w:date="2021-11-13T18:31:00Z"/>
          <w:b/>
          <w:bCs/>
        </w:rPr>
        <w:pPrChange w:id="9793" w:author="Rafi Aziizi" w:date="2021-11-13T18:31:00Z">
          <w:pPr>
            <w:ind w:left="66"/>
          </w:pPr>
        </w:pPrChange>
      </w:pPr>
    </w:p>
    <w:p w14:paraId="79F638A4" w14:textId="77409551" w:rsidR="000C638F" w:rsidDel="00E51900" w:rsidRDefault="000C638F">
      <w:pPr>
        <w:rPr>
          <w:ins w:id="9794" w:author="chaniaayulestari@outlook.com" w:date="2021-11-13T16:43:00Z"/>
          <w:del w:id="9795" w:author="Rafi Aziizi" w:date="2021-11-13T18:31:00Z"/>
          <w:b/>
          <w:bCs/>
        </w:rPr>
        <w:pPrChange w:id="9796" w:author="Rafi Aziizi" w:date="2021-11-13T18:31:00Z">
          <w:pPr>
            <w:ind w:left="66"/>
          </w:pPr>
        </w:pPrChange>
      </w:pPr>
    </w:p>
    <w:p w14:paraId="5E2D5F50" w14:textId="03AD2EAE" w:rsidR="000C638F" w:rsidDel="00E51900" w:rsidRDefault="000C638F">
      <w:pPr>
        <w:rPr>
          <w:ins w:id="9797" w:author="chaniaayulestari@outlook.com" w:date="2021-11-13T16:43:00Z"/>
          <w:del w:id="9798" w:author="Rafi Aziizi" w:date="2021-11-13T18:31:00Z"/>
          <w:b/>
          <w:bCs/>
        </w:rPr>
        <w:pPrChange w:id="9799" w:author="Rafi Aziizi" w:date="2021-11-13T18:31:00Z">
          <w:pPr>
            <w:ind w:left="66"/>
          </w:pPr>
        </w:pPrChange>
      </w:pPr>
    </w:p>
    <w:p w14:paraId="0592FDB8" w14:textId="627B5A53" w:rsidR="000C638F" w:rsidDel="00E51900" w:rsidRDefault="00F151BC">
      <w:pPr>
        <w:pStyle w:val="ListParagraph"/>
        <w:ind w:left="66"/>
        <w:rPr>
          <w:ins w:id="9800" w:author="chaniaayulestari@outlook.com" w:date="2021-11-13T16:43:00Z"/>
          <w:del w:id="9801" w:author="Rafi Aziizi" w:date="2021-11-13T18:31:00Z"/>
          <w:b/>
          <w:bCs/>
        </w:rPr>
        <w:pPrChange w:id="9802" w:author="Rafi Aziizi" w:date="2021-11-13T18:31:00Z">
          <w:pPr>
            <w:pStyle w:val="ListParagraph"/>
            <w:numPr>
              <w:numId w:val="117"/>
            </w:numPr>
            <w:ind w:left="426" w:hanging="360"/>
          </w:pPr>
        </w:pPrChange>
      </w:pPr>
      <w:del w:id="9803" w:author="chaniaayulestari@outlook.com" w:date="2021-11-13T20:37:00Z">
        <w:r>
          <w:rPr>
            <w:noProof/>
          </w:rPr>
          <mc:AlternateContent>
            <mc:Choice Requires="wps">
              <w:drawing>
                <wp:inline distT="0" distB="0" distL="0" distR="0" wp14:anchorId="7D9053FE" wp14:editId="7E7ED341">
                  <wp:extent cx="5039995" cy="258445"/>
                  <wp:effectExtent l="0" t="0" r="0" b="0"/>
                  <wp:docPr id="279" name="Text 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27489F" w14:textId="0F5BBA9E" w:rsidR="00ED34E2" w:rsidRPr="00EF6743" w:rsidRDefault="00ED34E2">
                              <w:pPr>
                                <w:pStyle w:val="Caption"/>
                                <w:jc w:val="center"/>
                                <w:rPr>
                                  <w:noProof/>
                                </w:rPr>
                                <w:pPrChange w:id="9804" w:author="chaniaayulestari@outlook.com" w:date="2021-11-13T16:43:00Z">
                                  <w:pPr>
                                    <w:ind w:left="66"/>
                                  </w:pPr>
                                </w:pPrChange>
                              </w:pPr>
                            </w:p>
                          </w:txbxContent>
                        </wps:txbx>
                        <wps:bodyPr rot="0" vert="horz" wrap="square" lIns="0" tIns="0" rIns="0" bIns="0" anchor="t" anchorCtr="0" upright="1">
                          <a:spAutoFit/>
                        </wps:bodyPr>
                      </wps:wsp>
                    </a:graphicData>
                  </a:graphic>
                </wp:inline>
              </w:drawing>
            </mc:Choice>
            <mc:Fallback>
              <w:pict>
                <v:shape w14:anchorId="7D9053FE" id="Text Box 511" o:spid="_x0000_s1058"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4ytUFgICAADrAwAADgAAAAAA&#10;AAAAAAAAAAAuAgAAZHJzL2Uyb0RvYy54bWxQSwECLQAUAAYACAAAACEA6sbOt94AAAAEAQAADwAA&#10;AAAAAAAAAAAAAABcBAAAZHJzL2Rvd25yZXYueG1sUEsFBgAAAAAEAAQA8wAAAGcFAAAAAA==&#10;" stroked="f">
                  <v:textbox style="mso-fit-shape-to-text:t" inset="0,0,0,0">
                    <w:txbxContent>
                      <w:p w14:paraId="5E27489F" w14:textId="0F5BBA9E" w:rsidR="00ED34E2" w:rsidRPr="00EF6743" w:rsidRDefault="00ED34E2">
                        <w:pPr>
                          <w:pStyle w:val="Caption"/>
                          <w:jc w:val="center"/>
                          <w:rPr>
                            <w:noProof/>
                          </w:rPr>
                          <w:pPrChange w:id="9805" w:author="chaniaayulestari@outlook.com" w:date="2021-11-13T16:43:00Z">
                            <w:pPr>
                              <w:ind w:left="66"/>
                            </w:pPr>
                          </w:pPrChange>
                        </w:pPr>
                      </w:p>
                    </w:txbxContent>
                  </v:textbox>
                  <w10:anchorlock/>
                </v:shape>
              </w:pict>
            </mc:Fallback>
          </mc:AlternateContent>
        </w:r>
      </w:del>
    </w:p>
    <w:p w14:paraId="1BEB677B" w14:textId="77777777" w:rsidR="000C638F" w:rsidRPr="00E51900" w:rsidRDefault="000C638F">
      <w:pPr>
        <w:rPr>
          <w:ins w:id="9806" w:author="chaniaayulestari@outlook.com" w:date="2021-11-13T16:43:00Z"/>
          <w:b/>
          <w:bCs/>
          <w:rPrChange w:id="9807" w:author="Rafi Aziizi" w:date="2021-11-13T18:31:00Z">
            <w:rPr>
              <w:ins w:id="9808" w:author="chaniaayulestari@outlook.com" w:date="2021-11-13T16:43:00Z"/>
            </w:rPr>
          </w:rPrChange>
        </w:rPr>
        <w:pPrChange w:id="9809"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9810" w:author="chaniaayulestari@outlook.com" w:date="2021-11-13T16:38:00Z"/>
          <w:b/>
          <w:bCs/>
        </w:rPr>
      </w:pPr>
      <w:ins w:id="9811" w:author="Rafi Aziizi" w:date="2021-11-13T12:12:00Z">
        <w:r w:rsidRPr="002040D9">
          <w:rPr>
            <w:b/>
            <w:bCs/>
            <w:rPrChange w:id="9812" w:author="chaniaayulestari@outlook.com" w:date="2021-11-13T15:20:00Z">
              <w:rPr/>
            </w:rPrChange>
          </w:rPr>
          <w:lastRenderedPageBreak/>
          <w:t>Cetak Riwayat Absensi Anggota Kelas</w:t>
        </w:r>
      </w:ins>
    </w:p>
    <w:p w14:paraId="7757E37F" w14:textId="77777777" w:rsidR="006A1DDD" w:rsidRDefault="00A9216A">
      <w:pPr>
        <w:keepNext/>
        <w:rPr>
          <w:ins w:id="9813" w:author="chaniaayulestari@outlook.com" w:date="2021-11-13T20:38:00Z"/>
        </w:rPr>
      </w:pPr>
      <w:ins w:id="9814" w:author="chaniaayulestari@outlook.com" w:date="2021-11-13T17:35:00Z">
        <w:r>
          <w:rPr>
            <w:noProof/>
          </w:rPr>
          <w:drawing>
            <wp:inline distT="0" distB="0" distL="0" distR="0" wp14:anchorId="06FB091C" wp14:editId="48C83350">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EBF217E" w14:textId="4A9A37FB" w:rsidR="00224DD9" w:rsidRDefault="006A1DDD">
      <w:pPr>
        <w:pStyle w:val="Caption"/>
        <w:jc w:val="center"/>
        <w:rPr>
          <w:ins w:id="9815" w:author="chaniaayulestari@outlook.com" w:date="2021-11-13T19:46:00Z"/>
        </w:rPr>
        <w:pPrChange w:id="9816" w:author="chaniaayulestari@outlook.com" w:date="2021-11-13T20:38:00Z">
          <w:pPr/>
        </w:pPrChange>
      </w:pPr>
      <w:bookmarkStart w:id="9817" w:name="_Toc87895002"/>
      <w:ins w:id="9818" w:author="chaniaayulestari@outlook.com" w:date="2021-11-13T20:38:00Z">
        <w:r>
          <w:t xml:space="preserve">Gambar 3. </w:t>
        </w:r>
        <w:r>
          <w:fldChar w:fldCharType="begin"/>
        </w:r>
        <w:r>
          <w:instrText xml:space="preserve"> SEQ Gambar___3. \* ARABIC </w:instrText>
        </w:r>
      </w:ins>
      <w:r>
        <w:fldChar w:fldCharType="separate"/>
      </w:r>
      <w:ins w:id="9819" w:author="Rafi Aziizi" w:date="2021-11-15T16:05:00Z">
        <w:r w:rsidR="00BF7B94">
          <w:rPr>
            <w:noProof/>
          </w:rPr>
          <w:t>38</w:t>
        </w:r>
      </w:ins>
      <w:ins w:id="9820" w:author="chaniaayulestari@outlook.com" w:date="2021-11-13T21:25:00Z">
        <w:del w:id="9821" w:author="Rafi Aziizi" w:date="2021-11-14T09:53:00Z">
          <w:r w:rsidR="00B46735" w:rsidDel="00590A19">
            <w:rPr>
              <w:noProof/>
            </w:rPr>
            <w:delText>36</w:delText>
          </w:r>
        </w:del>
      </w:ins>
      <w:ins w:id="9822" w:author="chaniaayulestari@outlook.com" w:date="2021-11-13T20:38:00Z">
        <w:r>
          <w:fldChar w:fldCharType="end"/>
        </w:r>
        <w:r>
          <w:t xml:space="preserve"> Sequence Diagram Cetak riwayat Absensi Anggota Kelas</w:t>
        </w:r>
      </w:ins>
      <w:bookmarkEnd w:id="9817"/>
    </w:p>
    <w:p w14:paraId="7FB15AF3" w14:textId="691F6C31" w:rsidR="000C638F" w:rsidRPr="00E51900" w:rsidDel="006A1DDD" w:rsidRDefault="000C638F">
      <w:pPr>
        <w:rPr>
          <w:ins w:id="9823" w:author="Rafi Aziizi" w:date="2021-11-13T11:32:00Z"/>
          <w:del w:id="9824" w:author="chaniaayulestari@outlook.com" w:date="2021-11-13T20:38:00Z"/>
          <w:b/>
          <w:bCs/>
          <w:rPrChange w:id="9825" w:author="Rafi Aziizi" w:date="2021-11-13T18:32:00Z">
            <w:rPr>
              <w:ins w:id="9826" w:author="Rafi Aziizi" w:date="2021-11-13T11:32:00Z"/>
              <w:del w:id="9827" w:author="chaniaayulestari@outlook.com" w:date="2021-11-13T20:38:00Z"/>
            </w:rPr>
          </w:rPrChange>
        </w:rPr>
        <w:pPrChange w:id="9828"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9829" w:author="chaniaayulestari@outlook.com" w:date="2021-11-12T16:35:00Z"/>
        </w:rPr>
      </w:pPr>
    </w:p>
    <w:p w14:paraId="1A4CD18C" w14:textId="62D36810" w:rsidR="00194DFD" w:rsidDel="00FE2102" w:rsidRDefault="00194DFD" w:rsidP="000F4D3A">
      <w:pPr>
        <w:ind w:firstLine="426"/>
        <w:rPr>
          <w:del w:id="9830" w:author="chaniaayulestari@outlook.com" w:date="2021-11-12T16:35:00Z"/>
        </w:rPr>
      </w:pPr>
    </w:p>
    <w:p w14:paraId="44480713" w14:textId="634C2373" w:rsidR="00194DFD" w:rsidDel="00FE2102" w:rsidRDefault="00194DFD" w:rsidP="000F4D3A">
      <w:pPr>
        <w:ind w:firstLine="426"/>
        <w:rPr>
          <w:del w:id="9831" w:author="chaniaayulestari@outlook.com" w:date="2021-11-12T16:35:00Z"/>
        </w:rPr>
      </w:pPr>
    </w:p>
    <w:p w14:paraId="4732517F" w14:textId="7AF8D35B" w:rsidR="00194DFD" w:rsidDel="00FE2102" w:rsidRDefault="00194DFD" w:rsidP="000F4D3A">
      <w:pPr>
        <w:ind w:firstLine="426"/>
        <w:rPr>
          <w:del w:id="9832" w:author="chaniaayulestari@outlook.com" w:date="2021-11-12T16:35:00Z"/>
        </w:rPr>
      </w:pPr>
    </w:p>
    <w:p w14:paraId="2D6A33C2" w14:textId="36D14F6F" w:rsidR="00194DFD" w:rsidRPr="00194DFD" w:rsidDel="00FE2102" w:rsidRDefault="00194DFD" w:rsidP="000F4D3A">
      <w:pPr>
        <w:ind w:firstLine="426"/>
        <w:rPr>
          <w:del w:id="9833" w:author="chaniaayulestari@outlook.com" w:date="2021-11-12T16:35:00Z"/>
        </w:rPr>
      </w:pPr>
    </w:p>
    <w:p w14:paraId="4FD1F72F" w14:textId="505765B0" w:rsidR="00194DFD" w:rsidDel="00FE2102" w:rsidRDefault="00F151BC" w:rsidP="001C1F40">
      <w:pPr>
        <w:rPr>
          <w:del w:id="9834" w:author="chaniaayulestari@outlook.com" w:date="2021-11-12T16:35:00Z"/>
          <w:lang w:val="id-ID"/>
        </w:rPr>
      </w:pPr>
      <w:del w:id="9835" w:author="chaniaayulestari@outlook.com" w:date="2021-11-12T16:35:00Z">
        <w:r>
          <w:rPr>
            <w:noProof/>
          </w:rPr>
          <mc:AlternateContent>
            <mc:Choice Requires="wps">
              <w:drawing>
                <wp:anchor distT="0" distB="0" distL="114300" distR="114300" simplePos="0" relativeHeight="251644416" behindDoc="1" locked="0" layoutInCell="1" allowOverlap="1" wp14:anchorId="17B89ECC" wp14:editId="6466A1BB">
                  <wp:simplePos x="0" y="0"/>
                  <wp:positionH relativeFrom="column">
                    <wp:posOffset>19050</wp:posOffset>
                  </wp:positionH>
                  <wp:positionV relativeFrom="paragraph">
                    <wp:posOffset>4818380</wp:posOffset>
                  </wp:positionV>
                  <wp:extent cx="5039995" cy="635"/>
                  <wp:effectExtent l="0" t="0" r="0" b="0"/>
                  <wp:wrapNone/>
                  <wp:docPr id="27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A36A4F7" w14:textId="02067B84" w:rsidR="00ED34E2" w:rsidRPr="009704AE" w:rsidRDefault="00ED34E2" w:rsidP="00194DFD">
                              <w:pPr>
                                <w:pStyle w:val="Caption"/>
                                <w:jc w:val="center"/>
                                <w:rPr>
                                  <w:noProof/>
                                  <w:sz w:val="24"/>
                                  <w:szCs w:val="24"/>
                                </w:rPr>
                              </w:pPr>
                              <w:r>
                                <w:t xml:space="preserve">Gambar 3. </w:t>
                              </w:r>
                              <w:ins w:id="9836" w:author="chaniaayulestari@outlook.com" w:date="2021-11-13T13:45:00Z">
                                <w:r>
                                  <w:fldChar w:fldCharType="begin"/>
                                </w:r>
                                <w:r>
                                  <w:instrText xml:space="preserve"> SEQ Gambar_3. \* ARABIC </w:instrText>
                                </w:r>
                              </w:ins>
                              <w:r>
                                <w:fldChar w:fldCharType="separate"/>
                              </w:r>
                              <w:ins w:id="9837" w:author="chaniaayulestari@outlook.com" w:date="2021-11-13T13:45:00Z">
                                <w:r>
                                  <w:rPr>
                                    <w:noProof/>
                                  </w:rPr>
                                  <w:t>12</w:t>
                                </w:r>
                                <w:r>
                                  <w:fldChar w:fldCharType="end"/>
                                </w:r>
                              </w:ins>
                              <w:del w:id="983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B89ECC" id="Text Box 69" o:spid="_x0000_s1059" type="#_x0000_t202" style="position:absolute;left:0;text-align:left;margin-left:1.5pt;margin-top:379.4pt;width:396.85pt;height:.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" stroked="f">
                  <v:textbox style="mso-fit-shape-to-text:t" inset="0,0,0,0">
                    <w:txbxContent>
                      <w:p w14:paraId="7A36A4F7" w14:textId="02067B84" w:rsidR="00ED34E2" w:rsidRPr="009704AE" w:rsidRDefault="00ED34E2" w:rsidP="00194DFD">
                        <w:pPr>
                          <w:pStyle w:val="Caption"/>
                          <w:jc w:val="center"/>
                          <w:rPr>
                            <w:noProof/>
                            <w:sz w:val="24"/>
                            <w:szCs w:val="24"/>
                          </w:rPr>
                        </w:pPr>
                        <w:r>
                          <w:t xml:space="preserve">Gambar 3. </w:t>
                        </w:r>
                        <w:ins w:id="9839" w:author="chaniaayulestari@outlook.com" w:date="2021-11-13T13:45:00Z">
                          <w:r>
                            <w:fldChar w:fldCharType="begin"/>
                          </w:r>
                          <w:r>
                            <w:instrText xml:space="preserve"> SEQ Gambar_3. \* ARABIC </w:instrText>
                          </w:r>
                        </w:ins>
                        <w:r>
                          <w:fldChar w:fldCharType="separate"/>
                        </w:r>
                        <w:ins w:id="9840" w:author="chaniaayulestari@outlook.com" w:date="2021-11-13T13:45:00Z">
                          <w:r>
                            <w:rPr>
                              <w:noProof/>
                            </w:rPr>
                            <w:t>12</w:t>
                          </w:r>
                          <w:r>
                            <w:fldChar w:fldCharType="end"/>
                          </w:r>
                        </w:ins>
                        <w:del w:id="98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v:textbox>
                </v:shape>
              </w:pict>
            </mc:Fallback>
          </mc:AlternateContent>
        </w:r>
        <w:r w:rsidR="00194DFD" w:rsidDel="00FE2102">
          <w:rPr>
            <w:noProof/>
          </w:rPr>
          <w:drawing>
            <wp:anchor distT="0" distB="0" distL="114300" distR="114300" simplePos="0" relativeHeight="251791360" behindDoc="1" locked="0" layoutInCell="1" allowOverlap="1" wp14:anchorId="47CA93FE" wp14:editId="43655908">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9842" w:author="chaniaayulestari@outlook.com" w:date="2021-11-12T16:35:00Z"/>
          <w:lang w:val="id-ID"/>
        </w:rPr>
      </w:pPr>
    </w:p>
    <w:p w14:paraId="73C2216F" w14:textId="2712A4E7" w:rsidR="00194DFD" w:rsidDel="00FE2102" w:rsidRDefault="00194DFD" w:rsidP="001C1F40">
      <w:pPr>
        <w:rPr>
          <w:del w:id="9843" w:author="chaniaayulestari@outlook.com" w:date="2021-11-12T16:35:00Z"/>
          <w:lang w:val="id-ID"/>
        </w:rPr>
      </w:pPr>
    </w:p>
    <w:p w14:paraId="2FF34D34" w14:textId="114CF0DC" w:rsidR="00194DFD" w:rsidDel="00FE2102" w:rsidRDefault="00194DFD" w:rsidP="001C1F40">
      <w:pPr>
        <w:rPr>
          <w:del w:id="9844" w:author="chaniaayulestari@outlook.com" w:date="2021-11-12T16:35:00Z"/>
          <w:lang w:val="id-ID"/>
        </w:rPr>
      </w:pPr>
    </w:p>
    <w:p w14:paraId="551C3D0B" w14:textId="4FC0F193" w:rsidR="00A2766B" w:rsidDel="00FE2102" w:rsidRDefault="00A2766B" w:rsidP="001C1F40">
      <w:pPr>
        <w:rPr>
          <w:del w:id="9845" w:author="chaniaayulestari@outlook.com" w:date="2021-11-12T16:35:00Z"/>
          <w:lang w:val="id-ID"/>
        </w:rPr>
      </w:pPr>
    </w:p>
    <w:p w14:paraId="75D5EFB9" w14:textId="38008372" w:rsidR="00194DFD" w:rsidDel="00FE2102" w:rsidRDefault="00194DFD" w:rsidP="001C1F40">
      <w:pPr>
        <w:rPr>
          <w:del w:id="9846" w:author="chaniaayulestari@outlook.com" w:date="2021-11-12T16:35:00Z"/>
          <w:lang w:val="id-ID"/>
        </w:rPr>
      </w:pPr>
    </w:p>
    <w:p w14:paraId="33C9A278" w14:textId="06BF8D9A" w:rsidR="00194DFD" w:rsidDel="00FE2102" w:rsidRDefault="00194DFD" w:rsidP="001C1F40">
      <w:pPr>
        <w:rPr>
          <w:del w:id="9847" w:author="chaniaayulestari@outlook.com" w:date="2021-11-12T16:35:00Z"/>
          <w:lang w:val="id-ID"/>
        </w:rPr>
      </w:pPr>
    </w:p>
    <w:p w14:paraId="6866BA35" w14:textId="7DA7F09C" w:rsidR="00194DFD" w:rsidDel="00FE2102" w:rsidRDefault="00194DFD" w:rsidP="001C1F40">
      <w:pPr>
        <w:rPr>
          <w:del w:id="9848" w:author="chaniaayulestari@outlook.com" w:date="2021-11-12T16:35:00Z"/>
          <w:lang w:val="id-ID"/>
        </w:rPr>
      </w:pPr>
    </w:p>
    <w:p w14:paraId="20C2507A" w14:textId="2EC67C32" w:rsidR="00194DFD" w:rsidDel="00FE2102" w:rsidRDefault="00194DFD" w:rsidP="001C1F40">
      <w:pPr>
        <w:rPr>
          <w:del w:id="9849" w:author="chaniaayulestari@outlook.com" w:date="2021-11-12T16:35:00Z"/>
          <w:lang w:val="id-ID"/>
        </w:rPr>
      </w:pPr>
    </w:p>
    <w:p w14:paraId="6C3863D0" w14:textId="0F9756D2" w:rsidR="00194DFD" w:rsidDel="00FE2102" w:rsidRDefault="00194DFD" w:rsidP="001C1F40">
      <w:pPr>
        <w:rPr>
          <w:del w:id="9850" w:author="chaniaayulestari@outlook.com" w:date="2021-11-12T16:35:00Z"/>
          <w:lang w:val="id-ID"/>
        </w:rPr>
      </w:pPr>
    </w:p>
    <w:p w14:paraId="7E145509" w14:textId="3BEA62CC" w:rsidR="00194DFD" w:rsidDel="00FE2102" w:rsidRDefault="00194DFD" w:rsidP="001C1F40">
      <w:pPr>
        <w:rPr>
          <w:del w:id="9851" w:author="chaniaayulestari@outlook.com" w:date="2021-11-12T16:35:00Z"/>
          <w:lang w:val="id-ID"/>
        </w:rPr>
      </w:pPr>
    </w:p>
    <w:p w14:paraId="79AB0380" w14:textId="29DD01E7" w:rsidR="00194DFD" w:rsidDel="00FE2102" w:rsidRDefault="00194DFD" w:rsidP="001C1F40">
      <w:pPr>
        <w:rPr>
          <w:del w:id="9852" w:author="chaniaayulestari@outlook.com" w:date="2021-11-12T16:35:00Z"/>
          <w:lang w:val="id-ID"/>
        </w:rPr>
      </w:pPr>
    </w:p>
    <w:p w14:paraId="41096912" w14:textId="1E9ED3EF" w:rsidR="00194DFD" w:rsidDel="00FE2102" w:rsidRDefault="00194DFD" w:rsidP="001C1F40">
      <w:pPr>
        <w:rPr>
          <w:del w:id="9853" w:author="chaniaayulestari@outlook.com" w:date="2021-11-12T16:35:00Z"/>
          <w:lang w:val="id-ID"/>
        </w:rPr>
      </w:pPr>
    </w:p>
    <w:p w14:paraId="17F04DBC" w14:textId="78E2D1F3" w:rsidR="00194DFD" w:rsidDel="00FE2102" w:rsidRDefault="00194DFD" w:rsidP="001C1F40">
      <w:pPr>
        <w:rPr>
          <w:del w:id="9854" w:author="chaniaayulestari@outlook.com" w:date="2021-11-12T16:35:00Z"/>
          <w:lang w:val="id-ID"/>
        </w:rPr>
      </w:pPr>
    </w:p>
    <w:p w14:paraId="309D615F" w14:textId="4E354992" w:rsidR="00194DFD" w:rsidDel="00FE2102" w:rsidRDefault="00194DFD" w:rsidP="001C1F40">
      <w:pPr>
        <w:rPr>
          <w:del w:id="9855" w:author="chaniaayulestari@outlook.com" w:date="2021-11-12T16:35:00Z"/>
          <w:lang w:val="id-ID"/>
        </w:rPr>
      </w:pPr>
    </w:p>
    <w:p w14:paraId="330A84E3" w14:textId="6D544665" w:rsidR="00194DFD" w:rsidDel="00FE2102" w:rsidRDefault="00194DFD" w:rsidP="001C1F40">
      <w:pPr>
        <w:rPr>
          <w:del w:id="9856" w:author="chaniaayulestari@outlook.com" w:date="2021-11-12T16:35:00Z"/>
          <w:lang w:val="id-ID"/>
        </w:rPr>
      </w:pPr>
    </w:p>
    <w:p w14:paraId="42169407" w14:textId="551D8128" w:rsidR="00194DFD" w:rsidDel="00FE2102" w:rsidRDefault="00194DFD" w:rsidP="001C1F40">
      <w:pPr>
        <w:rPr>
          <w:del w:id="9857" w:author="chaniaayulestari@outlook.com" w:date="2021-11-12T16:35:00Z"/>
          <w:lang w:val="id-ID"/>
        </w:rPr>
      </w:pPr>
    </w:p>
    <w:p w14:paraId="7844DA8D" w14:textId="67F0CE18" w:rsidR="00194DFD" w:rsidDel="00FE2102" w:rsidRDefault="00194DFD" w:rsidP="001C1F40">
      <w:pPr>
        <w:rPr>
          <w:del w:id="9858" w:author="chaniaayulestari@outlook.com" w:date="2021-11-12T16:35:00Z"/>
          <w:lang w:val="id-ID"/>
        </w:rPr>
      </w:pPr>
    </w:p>
    <w:p w14:paraId="6C8D7AD5" w14:textId="679507EE" w:rsidR="00194DFD" w:rsidDel="00FF5489" w:rsidRDefault="00194DFD" w:rsidP="001C1F40">
      <w:pPr>
        <w:rPr>
          <w:del w:id="9859"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9860" w:author="Rafi Aziizi" w:date="2021-11-13T12:04:00Z">
            <w:rPr>
              <w:lang w:val="id-ID"/>
            </w:rPr>
          </w:rPrChange>
        </w:rPr>
      </w:pPr>
      <w:r w:rsidRPr="004822D0">
        <w:rPr>
          <w:b/>
          <w:bCs/>
          <w:rPrChange w:id="9861" w:author="Rafi Aziizi" w:date="2021-11-13T12:04:00Z">
            <w:rPr/>
          </w:rPrChange>
        </w:rPr>
        <w:t>Kelola Siswa</w:t>
      </w:r>
    </w:p>
    <w:p w14:paraId="1C27BF75" w14:textId="3B139482" w:rsidR="0083024D" w:rsidDel="00FF5489" w:rsidRDefault="0083024D">
      <w:pPr>
        <w:rPr>
          <w:del w:id="9862" w:author="Rafi Aziizi" w:date="2021-11-12T10:48:00Z"/>
        </w:rPr>
      </w:pPr>
      <w:r w:rsidRPr="005B28D5">
        <w:rPr>
          <w:i/>
        </w:rPr>
        <w:t>Sequence diagram</w:t>
      </w:r>
      <w:r>
        <w:t xml:space="preserve"> ini menjelaskan interaksi admin dengan sistem </w:t>
      </w:r>
      <w:ins w:id="9863" w:author="Rafi Aziizi" w:date="2021-11-13T12:15:00Z">
        <w:r w:rsidR="00E8612D">
          <w:t xml:space="preserve">dalam </w:t>
        </w:r>
        <w:r w:rsidR="00E8612D" w:rsidRPr="005B28D5">
          <w:rPr>
            <w:lang w:val="id-ID"/>
          </w:rPr>
          <w:t>melihat</w:t>
        </w:r>
        <w:r w:rsidR="00E8612D">
          <w:t>, menghapus, menambah, memperbaharui, melihat profile, melihat riwayat absensi maupun mencetak riwayat absensi</w:t>
        </w:r>
        <w:r w:rsidR="00E8612D" w:rsidDel="00E8612D">
          <w:t xml:space="preserve"> </w:t>
        </w:r>
      </w:ins>
      <w:del w:id="9864"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w:t>
      </w:r>
      <w:ins w:id="9865" w:author="Rafi Aziizi" w:date="2021-11-14T10:13:00Z">
        <w:r w:rsidR="00ED47C8">
          <w:t>pada</w:t>
        </w:r>
        <w:r w:rsidR="00ED47C8" w:rsidRPr="005B28D5">
          <w:rPr>
            <w:lang w:val="id-ID"/>
          </w:rPr>
          <w:t xml:space="preserve"> </w:t>
        </w:r>
        <w:r w:rsidR="00ED47C8">
          <w:t>gambar dibawah ini :</w:t>
        </w:r>
      </w:ins>
      <w:del w:id="9866" w:author="Rafi Aziizi" w:date="2021-11-14T10:13:00Z">
        <w:r w:rsidDel="00ED47C8">
          <w:delText>pada</w:delText>
        </w:r>
        <w:r w:rsidRPr="005B28D5" w:rsidDel="00ED47C8">
          <w:rPr>
            <w:lang w:val="id-ID"/>
          </w:rPr>
          <w:delText xml:space="preserve"> Gambar</w:delText>
        </w:r>
        <w:r w:rsidR="00194DFD" w:rsidDel="00ED47C8">
          <w:delText xml:space="preserve"> 3.13</w:delText>
        </w:r>
      </w:del>
      <w:ins w:id="9867" w:author="chaniaayulestari@outlook.com" w:date="2021-11-13T20:40:00Z">
        <w:del w:id="9868" w:author="Rafi Aziizi" w:date="2021-11-14T10:13:00Z">
          <w:r w:rsidR="006A1DDD" w:rsidDel="00ED47C8">
            <w:delText>37</w:delText>
          </w:r>
        </w:del>
      </w:ins>
      <w:del w:id="9869" w:author="Rafi Aziizi" w:date="2021-11-14T10:13:00Z">
        <w:r w:rsidR="00194DFD" w:rsidDel="00ED47C8">
          <w:delText>.</w:delText>
        </w:r>
      </w:del>
    </w:p>
    <w:p w14:paraId="62D90B1F" w14:textId="77777777" w:rsidR="00FF5489" w:rsidRPr="00194DFD" w:rsidRDefault="00FF5489" w:rsidP="0083024D">
      <w:pPr>
        <w:ind w:firstLine="426"/>
        <w:rPr>
          <w:ins w:id="9870" w:author="Rafi Aziizi" w:date="2021-11-13T11:33:00Z"/>
        </w:rPr>
      </w:pPr>
    </w:p>
    <w:p w14:paraId="7AE4C56C" w14:textId="2D7964BD" w:rsidR="00FF5489" w:rsidRDefault="00F151BC" w:rsidP="002040D9">
      <w:pPr>
        <w:pStyle w:val="ListParagraph"/>
        <w:numPr>
          <w:ilvl w:val="0"/>
          <w:numId w:val="117"/>
        </w:numPr>
        <w:ind w:left="426"/>
        <w:rPr>
          <w:ins w:id="9871" w:author="chaniaayulestari@outlook.com" w:date="2021-11-13T16:44:00Z"/>
          <w:b/>
          <w:bCs/>
        </w:rPr>
      </w:pPr>
      <w:ins w:id="9872" w:author="chaniaayulestari@outlook.com" w:date="2021-11-13T20:39:00Z">
        <w:r>
          <w:rPr>
            <w:noProof/>
          </w:rPr>
          <mc:AlternateContent>
            <mc:Choice Requires="wps">
              <w:drawing>
                <wp:anchor distT="0" distB="0" distL="114300" distR="114300" simplePos="0" relativeHeight="251747840" behindDoc="0" locked="0" layoutInCell="1" allowOverlap="1" wp14:anchorId="1894230D" wp14:editId="13CCA8EE">
                  <wp:simplePos x="0" y="0"/>
                  <wp:positionH relativeFrom="column">
                    <wp:posOffset>-4445</wp:posOffset>
                  </wp:positionH>
                  <wp:positionV relativeFrom="paragraph">
                    <wp:posOffset>3895090</wp:posOffset>
                  </wp:positionV>
                  <wp:extent cx="5039995" cy="258445"/>
                  <wp:effectExtent l="0" t="0" r="1270" b="1905"/>
                  <wp:wrapNone/>
                  <wp:docPr id="274"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110AF" w14:textId="66BDA42B" w:rsidR="00ED34E2" w:rsidRPr="006A1DDD" w:rsidRDefault="00ED34E2">
                              <w:pPr>
                                <w:pStyle w:val="Caption"/>
                                <w:jc w:val="center"/>
                                <w:rPr>
                                  <w:rPrChange w:id="9873" w:author="chaniaayulestari@outlook.com" w:date="2021-11-13T20:40:00Z">
                                    <w:rPr>
                                      <w:noProof/>
                                    </w:rPr>
                                  </w:rPrChange>
                                </w:rPr>
                                <w:pPrChange w:id="9874" w:author="chaniaayulestari@outlook.com" w:date="2021-11-13T20:40:00Z">
                                  <w:pPr>
                                    <w:pStyle w:val="ListParagraph"/>
                                    <w:numPr>
                                      <w:numId w:val="117"/>
                                    </w:numPr>
                                    <w:ind w:left="426" w:hanging="360"/>
                                  </w:pPr>
                                </w:pPrChange>
                              </w:pPr>
                              <w:bookmarkStart w:id="9875" w:name="_Toc87729284"/>
                              <w:bookmarkStart w:id="9876" w:name="_Toc87895003"/>
                              <w:ins w:id="9877" w:author="chaniaayulestari@outlook.com" w:date="2021-11-13T20:39:00Z">
                                <w:r>
                                  <w:t xml:space="preserve">Gambar 3. </w:t>
                                </w:r>
                                <w:r>
                                  <w:fldChar w:fldCharType="begin"/>
                                </w:r>
                                <w:r>
                                  <w:instrText xml:space="preserve"> SEQ Gambar___3. \* ARABIC </w:instrText>
                                </w:r>
                              </w:ins>
                              <w:r>
                                <w:fldChar w:fldCharType="separate"/>
                              </w:r>
                              <w:ins w:id="9878" w:author="Rafi Aziizi" w:date="2021-11-15T16:05:00Z">
                                <w:r w:rsidR="00BF7B94">
                                  <w:rPr>
                                    <w:noProof/>
                                  </w:rPr>
                                  <w:t>39</w:t>
                                </w:r>
                              </w:ins>
                              <w:ins w:id="9879" w:author="chaniaayulestari@outlook.com" w:date="2021-11-13T21:25:00Z">
                                <w:del w:id="9880" w:author="Rafi Aziizi" w:date="2021-11-14T09:53:00Z">
                                  <w:r w:rsidDel="00590A19">
                                    <w:rPr>
                                      <w:noProof/>
                                    </w:rPr>
                                    <w:delText>37</w:delText>
                                  </w:r>
                                </w:del>
                              </w:ins>
                              <w:ins w:id="9881" w:author="chaniaayulestari@outlook.com" w:date="2021-11-13T20:39:00Z">
                                <w:r>
                                  <w:fldChar w:fldCharType="end"/>
                                </w:r>
                                <w:r>
                                  <w:t xml:space="preserve"> </w:t>
                                </w:r>
                                <w:r w:rsidRPr="00962FB9">
                                  <w:t>Sequence Diagram</w:t>
                                </w:r>
                                <w:r>
                                  <w:t xml:space="preserve"> Lihat</w:t>
                                </w:r>
                              </w:ins>
                              <w:ins w:id="9882" w:author="chaniaayulestari@outlook.com" w:date="2021-11-13T20:40:00Z">
                                <w:r>
                                  <w:t xml:space="preserve"> Data Siswa</w:t>
                                </w:r>
                              </w:ins>
                              <w:bookmarkEnd w:id="9875"/>
                              <w:bookmarkEnd w:id="98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94230D" id="Text Box 190" o:spid="_x0000_s1060" type="#_x0000_t202" style="position:absolute;left:0;text-align:left;margin-left:-.35pt;margin-top:306.7pt;width:396.85pt;height:20.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" stroked="f">
                  <v:textbox style="mso-fit-shape-to-text:t" inset="0,0,0,0">
                    <w:txbxContent>
                      <w:p w14:paraId="5AD110AF" w14:textId="66BDA42B" w:rsidR="00ED34E2" w:rsidRPr="006A1DDD" w:rsidRDefault="00ED34E2">
                        <w:pPr>
                          <w:pStyle w:val="Caption"/>
                          <w:jc w:val="center"/>
                          <w:rPr>
                            <w:rPrChange w:id="9883" w:author="chaniaayulestari@outlook.com" w:date="2021-11-13T20:40:00Z">
                              <w:rPr>
                                <w:noProof/>
                              </w:rPr>
                            </w:rPrChange>
                          </w:rPr>
                          <w:pPrChange w:id="9884" w:author="chaniaayulestari@outlook.com" w:date="2021-11-13T20:40:00Z">
                            <w:pPr>
                              <w:pStyle w:val="ListParagraph"/>
                              <w:numPr>
                                <w:numId w:val="117"/>
                              </w:numPr>
                              <w:ind w:left="426" w:hanging="360"/>
                            </w:pPr>
                          </w:pPrChange>
                        </w:pPr>
                        <w:bookmarkStart w:id="9885" w:name="_Toc87729284"/>
                        <w:bookmarkStart w:id="9886" w:name="_Toc87895003"/>
                        <w:ins w:id="9887" w:author="chaniaayulestari@outlook.com" w:date="2021-11-13T20:39:00Z">
                          <w:r>
                            <w:t xml:space="preserve">Gambar 3. </w:t>
                          </w:r>
                          <w:r>
                            <w:fldChar w:fldCharType="begin"/>
                          </w:r>
                          <w:r>
                            <w:instrText xml:space="preserve"> SEQ Gambar___3. \* ARABIC </w:instrText>
                          </w:r>
                        </w:ins>
                        <w:r>
                          <w:fldChar w:fldCharType="separate"/>
                        </w:r>
                        <w:ins w:id="9888" w:author="Rafi Aziizi" w:date="2021-11-15T16:05:00Z">
                          <w:r w:rsidR="00BF7B94">
                            <w:rPr>
                              <w:noProof/>
                            </w:rPr>
                            <w:t>39</w:t>
                          </w:r>
                        </w:ins>
                        <w:ins w:id="9889" w:author="chaniaayulestari@outlook.com" w:date="2021-11-13T21:25:00Z">
                          <w:del w:id="9890" w:author="Rafi Aziizi" w:date="2021-11-14T09:53:00Z">
                            <w:r w:rsidDel="00590A19">
                              <w:rPr>
                                <w:noProof/>
                              </w:rPr>
                              <w:delText>37</w:delText>
                            </w:r>
                          </w:del>
                        </w:ins>
                        <w:ins w:id="9891" w:author="chaniaayulestari@outlook.com" w:date="2021-11-13T20:39:00Z">
                          <w:r>
                            <w:fldChar w:fldCharType="end"/>
                          </w:r>
                          <w:r>
                            <w:t xml:space="preserve"> </w:t>
                          </w:r>
                          <w:r w:rsidRPr="00962FB9">
                            <w:t>Sequence Diagram</w:t>
                          </w:r>
                          <w:r>
                            <w:t xml:space="preserve"> Lihat</w:t>
                          </w:r>
                        </w:ins>
                        <w:ins w:id="9892" w:author="chaniaayulestari@outlook.com" w:date="2021-11-13T20:40:00Z">
                          <w:r>
                            <w:t xml:space="preserve"> Data Siswa</w:t>
                          </w:r>
                        </w:ins>
                        <w:bookmarkEnd w:id="9885"/>
                        <w:bookmarkEnd w:id="9886"/>
                      </w:p>
                    </w:txbxContent>
                  </v:textbox>
                </v:shape>
              </w:pict>
            </mc:Fallback>
          </mc:AlternateContent>
        </w:r>
      </w:ins>
      <w:ins w:id="9893" w:author="Rafi Aziizi" w:date="2021-11-13T18:33:00Z">
        <w:r w:rsidR="006A1DDD">
          <w:rPr>
            <w:noProof/>
          </w:rPr>
          <w:drawing>
            <wp:anchor distT="0" distB="0" distL="114300" distR="114300" simplePos="0" relativeHeight="251877376" behindDoc="1" locked="0" layoutInCell="1" allowOverlap="1" wp14:anchorId="1575EA17" wp14:editId="22156100">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9894" w:author="chaniaayulestari@outlook.com" w:date="2021-11-13T16:44:00Z">
        <w:del w:id="9895" w:author="Rafi Aziizi" w:date="2021-11-13T18:33:00Z">
          <w:r w:rsidR="00F96C5E" w:rsidDel="00E51900">
            <w:rPr>
              <w:noProof/>
            </w:rPr>
            <w:drawing>
              <wp:inline distT="0" distB="0" distL="0" distR="0" wp14:anchorId="20DBEE32" wp14:editId="2936EF5B">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9896" w:author="Rafi Aziizi" w:date="2021-11-13T11:33:00Z">
        <w:r w:rsidR="00FF5489" w:rsidRPr="002040D9">
          <w:rPr>
            <w:b/>
            <w:bCs/>
            <w:noProof/>
            <w:rPrChange w:id="9897" w:author="chaniaayulestari@outlook.com" w:date="2021-11-13T15:20:00Z">
              <w:rPr>
                <w:noProof/>
              </w:rPr>
            </w:rPrChange>
          </w:rPr>
          <w:t>Lihat Siswa</w:t>
        </w:r>
      </w:ins>
    </w:p>
    <w:p w14:paraId="76774841" w14:textId="4889491F" w:rsidR="006A1DDD" w:rsidRDefault="006A1DDD">
      <w:pPr>
        <w:ind w:left="66"/>
        <w:rPr>
          <w:ins w:id="9898" w:author="chaniaayulestari@outlook.com" w:date="2021-11-13T20:38:00Z"/>
          <w:b/>
          <w:bCs/>
        </w:rPr>
      </w:pPr>
    </w:p>
    <w:p w14:paraId="1E6BF354" w14:textId="77777777" w:rsidR="006A1DDD" w:rsidRDefault="006A1DDD">
      <w:pPr>
        <w:ind w:left="66"/>
        <w:rPr>
          <w:ins w:id="9899" w:author="chaniaayulestari@outlook.com" w:date="2021-11-13T20:38:00Z"/>
          <w:b/>
          <w:bCs/>
        </w:rPr>
      </w:pPr>
    </w:p>
    <w:p w14:paraId="175B46B2" w14:textId="77777777" w:rsidR="006A1DDD" w:rsidRDefault="006A1DDD">
      <w:pPr>
        <w:ind w:left="66"/>
        <w:rPr>
          <w:ins w:id="9900" w:author="chaniaayulestari@outlook.com" w:date="2021-11-13T20:38:00Z"/>
          <w:b/>
          <w:bCs/>
        </w:rPr>
      </w:pPr>
    </w:p>
    <w:p w14:paraId="47A9C234" w14:textId="77777777" w:rsidR="006A1DDD" w:rsidRDefault="006A1DDD">
      <w:pPr>
        <w:ind w:left="66"/>
        <w:rPr>
          <w:ins w:id="9901" w:author="chaniaayulestari@outlook.com" w:date="2021-11-13T20:38:00Z"/>
          <w:b/>
          <w:bCs/>
        </w:rPr>
      </w:pPr>
    </w:p>
    <w:p w14:paraId="567B7503" w14:textId="77777777" w:rsidR="006A1DDD" w:rsidRDefault="006A1DDD">
      <w:pPr>
        <w:ind w:left="66"/>
        <w:rPr>
          <w:ins w:id="9902" w:author="chaniaayulestari@outlook.com" w:date="2021-11-13T20:38:00Z"/>
          <w:b/>
          <w:bCs/>
        </w:rPr>
      </w:pPr>
    </w:p>
    <w:p w14:paraId="4218388D" w14:textId="77777777" w:rsidR="006A1DDD" w:rsidRDefault="006A1DDD">
      <w:pPr>
        <w:ind w:left="66"/>
        <w:rPr>
          <w:ins w:id="9903" w:author="chaniaayulestari@outlook.com" w:date="2021-11-13T20:38:00Z"/>
          <w:b/>
          <w:bCs/>
        </w:rPr>
      </w:pPr>
    </w:p>
    <w:p w14:paraId="11726E10" w14:textId="77777777" w:rsidR="006A1DDD" w:rsidRDefault="006A1DDD">
      <w:pPr>
        <w:ind w:left="66"/>
        <w:rPr>
          <w:ins w:id="9904" w:author="chaniaayulestari@outlook.com" w:date="2021-11-13T20:38:00Z"/>
          <w:b/>
          <w:bCs/>
        </w:rPr>
      </w:pPr>
    </w:p>
    <w:p w14:paraId="6F5524A9" w14:textId="77777777" w:rsidR="006A1DDD" w:rsidRDefault="006A1DDD">
      <w:pPr>
        <w:ind w:left="66"/>
        <w:rPr>
          <w:ins w:id="9905" w:author="chaniaayulestari@outlook.com" w:date="2021-11-13T20:38:00Z"/>
          <w:b/>
          <w:bCs/>
        </w:rPr>
      </w:pPr>
    </w:p>
    <w:p w14:paraId="49ACABE1" w14:textId="77777777" w:rsidR="006A1DDD" w:rsidRDefault="006A1DDD">
      <w:pPr>
        <w:ind w:left="66"/>
        <w:rPr>
          <w:ins w:id="9906" w:author="chaniaayulestari@outlook.com" w:date="2021-11-13T20:38:00Z"/>
          <w:b/>
          <w:bCs/>
        </w:rPr>
      </w:pPr>
    </w:p>
    <w:p w14:paraId="57422C95" w14:textId="61524B48" w:rsidR="00F96C5E" w:rsidDel="00E51900" w:rsidRDefault="00F96C5E" w:rsidP="00F96C5E">
      <w:pPr>
        <w:ind w:left="66"/>
        <w:rPr>
          <w:ins w:id="9907" w:author="chaniaayulestari@outlook.com" w:date="2021-11-13T16:44:00Z"/>
          <w:del w:id="9908" w:author="Rafi Aziizi" w:date="2021-11-13T18:33:00Z"/>
          <w:b/>
          <w:bCs/>
        </w:rPr>
      </w:pPr>
    </w:p>
    <w:p w14:paraId="7EA0987A" w14:textId="1FC6C7A7" w:rsidR="00F96C5E" w:rsidDel="00E51900" w:rsidRDefault="00F96C5E">
      <w:pPr>
        <w:rPr>
          <w:ins w:id="9909" w:author="chaniaayulestari@outlook.com" w:date="2021-11-13T16:44:00Z"/>
          <w:del w:id="9910" w:author="Rafi Aziizi" w:date="2021-11-13T18:33:00Z"/>
          <w:b/>
          <w:bCs/>
        </w:rPr>
        <w:pPrChange w:id="9911" w:author="Rafi Aziizi" w:date="2021-11-13T18:33:00Z">
          <w:pPr>
            <w:ind w:left="66"/>
          </w:pPr>
        </w:pPrChange>
      </w:pPr>
    </w:p>
    <w:p w14:paraId="22C96584" w14:textId="27E6212C" w:rsidR="00F96C5E" w:rsidDel="00E51900" w:rsidRDefault="00F96C5E">
      <w:pPr>
        <w:rPr>
          <w:ins w:id="9912" w:author="chaniaayulestari@outlook.com" w:date="2021-11-13T16:44:00Z"/>
          <w:del w:id="9913" w:author="Rafi Aziizi" w:date="2021-11-13T18:33:00Z"/>
          <w:b/>
          <w:bCs/>
        </w:rPr>
        <w:pPrChange w:id="9914" w:author="Rafi Aziizi" w:date="2021-11-13T18:33:00Z">
          <w:pPr>
            <w:ind w:left="66"/>
          </w:pPr>
        </w:pPrChange>
      </w:pPr>
    </w:p>
    <w:p w14:paraId="268C1F37" w14:textId="42934C22" w:rsidR="00F96C5E" w:rsidDel="00E51900" w:rsidRDefault="00F96C5E">
      <w:pPr>
        <w:rPr>
          <w:ins w:id="9915" w:author="chaniaayulestari@outlook.com" w:date="2021-11-13T16:44:00Z"/>
          <w:del w:id="9916" w:author="Rafi Aziizi" w:date="2021-11-13T18:33:00Z"/>
          <w:b/>
          <w:bCs/>
        </w:rPr>
        <w:pPrChange w:id="9917" w:author="Rafi Aziizi" w:date="2021-11-13T18:33:00Z">
          <w:pPr>
            <w:ind w:left="66"/>
          </w:pPr>
        </w:pPrChange>
      </w:pPr>
    </w:p>
    <w:p w14:paraId="69BCCC41" w14:textId="27DC8234" w:rsidR="00F96C5E" w:rsidDel="00E51900" w:rsidRDefault="00F96C5E">
      <w:pPr>
        <w:rPr>
          <w:ins w:id="9918" w:author="chaniaayulestari@outlook.com" w:date="2021-11-13T16:44:00Z"/>
          <w:del w:id="9919" w:author="Rafi Aziizi" w:date="2021-11-13T18:33:00Z"/>
          <w:b/>
          <w:bCs/>
        </w:rPr>
        <w:pPrChange w:id="9920" w:author="Rafi Aziizi" w:date="2021-11-13T18:33:00Z">
          <w:pPr>
            <w:ind w:left="66"/>
          </w:pPr>
        </w:pPrChange>
      </w:pPr>
    </w:p>
    <w:p w14:paraId="6B979827" w14:textId="517BD42A" w:rsidR="00F96C5E" w:rsidDel="00E51900" w:rsidRDefault="00F96C5E">
      <w:pPr>
        <w:rPr>
          <w:ins w:id="9921" w:author="chaniaayulestari@outlook.com" w:date="2021-11-13T16:44:00Z"/>
          <w:del w:id="9922" w:author="Rafi Aziizi" w:date="2021-11-13T18:33:00Z"/>
          <w:b/>
          <w:bCs/>
        </w:rPr>
        <w:pPrChange w:id="9923" w:author="Rafi Aziizi" w:date="2021-11-13T18:33:00Z">
          <w:pPr>
            <w:ind w:left="66"/>
          </w:pPr>
        </w:pPrChange>
      </w:pPr>
    </w:p>
    <w:p w14:paraId="05A75349" w14:textId="16872FD8" w:rsidR="00F96C5E" w:rsidDel="00E51900" w:rsidRDefault="00F96C5E">
      <w:pPr>
        <w:rPr>
          <w:ins w:id="9924" w:author="chaniaayulestari@outlook.com" w:date="2021-11-13T16:44:00Z"/>
          <w:del w:id="9925" w:author="Rafi Aziizi" w:date="2021-11-13T18:33:00Z"/>
          <w:b/>
          <w:bCs/>
        </w:rPr>
        <w:pPrChange w:id="9926" w:author="Rafi Aziizi" w:date="2021-11-13T18:33:00Z">
          <w:pPr>
            <w:ind w:left="66"/>
          </w:pPr>
        </w:pPrChange>
      </w:pPr>
    </w:p>
    <w:p w14:paraId="5BDBBC36" w14:textId="5B432A1D" w:rsidR="00F96C5E" w:rsidDel="00E51900" w:rsidRDefault="00F96C5E">
      <w:pPr>
        <w:rPr>
          <w:ins w:id="9927" w:author="chaniaayulestari@outlook.com" w:date="2021-11-13T16:44:00Z"/>
          <w:del w:id="9928" w:author="Rafi Aziizi" w:date="2021-11-13T18:33:00Z"/>
          <w:b/>
          <w:bCs/>
        </w:rPr>
        <w:pPrChange w:id="9929" w:author="Rafi Aziizi" w:date="2021-11-13T18:33:00Z">
          <w:pPr>
            <w:ind w:left="66"/>
          </w:pPr>
        </w:pPrChange>
      </w:pPr>
    </w:p>
    <w:p w14:paraId="2C70708E" w14:textId="3AB380AA" w:rsidR="00F96C5E" w:rsidDel="00E51900" w:rsidRDefault="00F96C5E">
      <w:pPr>
        <w:rPr>
          <w:ins w:id="9930" w:author="chaniaayulestari@outlook.com" w:date="2021-11-13T16:44:00Z"/>
          <w:del w:id="9931" w:author="Rafi Aziizi" w:date="2021-11-13T18:33:00Z"/>
          <w:b/>
          <w:bCs/>
        </w:rPr>
        <w:pPrChange w:id="9932" w:author="Rafi Aziizi" w:date="2021-11-13T18:33:00Z">
          <w:pPr>
            <w:ind w:left="66"/>
          </w:pPr>
        </w:pPrChange>
      </w:pPr>
    </w:p>
    <w:p w14:paraId="7B9DF415" w14:textId="135BC357" w:rsidR="00F96C5E" w:rsidDel="00E51900" w:rsidRDefault="00F96C5E">
      <w:pPr>
        <w:rPr>
          <w:ins w:id="9933" w:author="chaniaayulestari@outlook.com" w:date="2021-11-13T16:44:00Z"/>
          <w:del w:id="9934" w:author="Rafi Aziizi" w:date="2021-11-13T18:33:00Z"/>
          <w:b/>
          <w:bCs/>
        </w:rPr>
        <w:pPrChange w:id="9935" w:author="Rafi Aziizi" w:date="2021-11-13T18:33:00Z">
          <w:pPr>
            <w:ind w:left="66"/>
          </w:pPr>
        </w:pPrChange>
      </w:pPr>
    </w:p>
    <w:p w14:paraId="0A5268ED" w14:textId="4261A251" w:rsidR="00F96C5E" w:rsidDel="00E51900" w:rsidRDefault="00F96C5E">
      <w:pPr>
        <w:rPr>
          <w:ins w:id="9936" w:author="chaniaayulestari@outlook.com" w:date="2021-11-13T16:44:00Z"/>
          <w:del w:id="9937" w:author="Rafi Aziizi" w:date="2021-11-13T18:33:00Z"/>
          <w:b/>
          <w:bCs/>
        </w:rPr>
        <w:pPrChange w:id="9938" w:author="Rafi Aziizi" w:date="2021-11-13T18:33:00Z">
          <w:pPr>
            <w:ind w:left="66"/>
          </w:pPr>
        </w:pPrChange>
      </w:pPr>
    </w:p>
    <w:p w14:paraId="2F96E1B1" w14:textId="369CE2BB" w:rsidR="00F96C5E" w:rsidDel="00E51900" w:rsidRDefault="00F96C5E">
      <w:pPr>
        <w:rPr>
          <w:ins w:id="9939" w:author="chaniaayulestari@outlook.com" w:date="2021-11-13T16:44:00Z"/>
          <w:del w:id="9940" w:author="Rafi Aziizi" w:date="2021-11-13T18:33:00Z"/>
          <w:b/>
          <w:bCs/>
        </w:rPr>
        <w:pPrChange w:id="9941" w:author="Rafi Aziizi" w:date="2021-11-13T18:33:00Z">
          <w:pPr>
            <w:ind w:left="66"/>
          </w:pPr>
        </w:pPrChange>
      </w:pPr>
    </w:p>
    <w:p w14:paraId="71A0FAD5" w14:textId="3BB2E997" w:rsidR="00F96C5E" w:rsidDel="00E51900" w:rsidRDefault="00F96C5E">
      <w:pPr>
        <w:rPr>
          <w:ins w:id="9942" w:author="chaniaayulestari@outlook.com" w:date="2021-11-13T16:44:00Z"/>
          <w:del w:id="9943" w:author="Rafi Aziizi" w:date="2021-11-13T18:33:00Z"/>
          <w:b/>
          <w:bCs/>
        </w:rPr>
        <w:pPrChange w:id="9944" w:author="Rafi Aziizi" w:date="2021-11-13T18:33:00Z">
          <w:pPr>
            <w:ind w:left="66"/>
          </w:pPr>
        </w:pPrChange>
      </w:pPr>
    </w:p>
    <w:p w14:paraId="3AC2D515" w14:textId="5F756CFB" w:rsidR="00F96C5E" w:rsidRDefault="00F96C5E">
      <w:pPr>
        <w:ind w:left="66"/>
        <w:rPr>
          <w:ins w:id="9945" w:author="chaniaayulestari@outlook.com" w:date="2021-11-13T16:44:00Z"/>
          <w:b/>
          <w:bCs/>
        </w:rPr>
      </w:pPr>
    </w:p>
    <w:p w14:paraId="78F8C11B" w14:textId="27D8E5CD" w:rsidR="00F96C5E" w:rsidRDefault="00F151BC" w:rsidP="00F96C5E">
      <w:pPr>
        <w:ind w:left="66"/>
        <w:rPr>
          <w:ins w:id="9946" w:author="chaniaayulestari@outlook.com" w:date="2021-11-13T20:39:00Z"/>
        </w:rPr>
      </w:pPr>
      <w:del w:id="9947" w:author="chaniaayulestari@outlook.com" w:date="2021-11-13T20:39:00Z">
        <w:r>
          <w:rPr>
            <w:noProof/>
          </w:rPr>
          <mc:AlternateContent>
            <mc:Choice Requires="wps">
              <w:drawing>
                <wp:inline distT="0" distB="0" distL="0" distR="0" wp14:anchorId="327FAE7F" wp14:editId="2AFF8688">
                  <wp:extent cx="5038725" cy="47625"/>
                  <wp:effectExtent l="0" t="0" r="0" b="0"/>
                  <wp:docPr id="111" name="AutoShap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528AB" id="AutoShape 23"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" filled="f" stroked="f">
                  <o:lock v:ext="edit" aspectratio="t"/>
                  <w10:anchorlock/>
                </v:rect>
              </w:pict>
            </mc:Fallback>
          </mc:AlternateContent>
        </w:r>
      </w:del>
    </w:p>
    <w:p w14:paraId="3A2FBA16" w14:textId="5402BC07" w:rsidR="006A1DDD" w:rsidRDefault="006A1DDD" w:rsidP="00F96C5E">
      <w:pPr>
        <w:ind w:left="66"/>
        <w:rPr>
          <w:ins w:id="9948" w:author="chaniaayulestari@outlook.com" w:date="2021-11-13T20:39:00Z"/>
        </w:rPr>
      </w:pPr>
    </w:p>
    <w:p w14:paraId="07F430D0" w14:textId="3E014DFD" w:rsidR="006A1DDD" w:rsidRDefault="006A1DDD" w:rsidP="00F96C5E">
      <w:pPr>
        <w:ind w:left="66"/>
        <w:rPr>
          <w:ins w:id="9949" w:author="chaniaayulestari@outlook.com" w:date="2021-11-13T20:39:00Z"/>
        </w:rPr>
      </w:pPr>
    </w:p>
    <w:p w14:paraId="5319C61D" w14:textId="77777777" w:rsidR="006A1DDD" w:rsidRDefault="006A1DDD" w:rsidP="00F96C5E">
      <w:pPr>
        <w:ind w:left="66"/>
        <w:rPr>
          <w:ins w:id="9950" w:author="chaniaayulestari@outlook.com" w:date="2021-11-13T16:45:00Z"/>
          <w:b/>
          <w:bCs/>
        </w:rPr>
      </w:pPr>
    </w:p>
    <w:p w14:paraId="30862FCF" w14:textId="0FB8ABB1" w:rsidR="00F96C5E" w:rsidRPr="00F96C5E" w:rsidDel="00F96C5E" w:rsidRDefault="00F96C5E">
      <w:pPr>
        <w:ind w:left="66"/>
        <w:rPr>
          <w:ins w:id="9951" w:author="Rafi Aziizi" w:date="2021-11-13T11:33:00Z"/>
          <w:del w:id="9952" w:author="chaniaayulestari@outlook.com" w:date="2021-11-13T16:45:00Z"/>
          <w:b/>
          <w:bCs/>
          <w:rPrChange w:id="9953" w:author="chaniaayulestari@outlook.com" w:date="2021-11-13T16:44:00Z">
            <w:rPr>
              <w:ins w:id="9954" w:author="Rafi Aziizi" w:date="2021-11-13T11:33:00Z"/>
              <w:del w:id="9955" w:author="chaniaayulestari@outlook.com" w:date="2021-11-13T16:45:00Z"/>
            </w:rPr>
          </w:rPrChange>
        </w:rPr>
        <w:pPrChange w:id="9956" w:author="chaniaayulestari@outlook.com"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9957" w:author="chaniaayulestari@outlook.com" w:date="2021-11-13T16:45:00Z"/>
          <w:b/>
          <w:bCs/>
        </w:rPr>
      </w:pPr>
      <w:ins w:id="9958" w:author="Rafi Aziizi" w:date="2021-11-13T11:33:00Z">
        <w:r w:rsidRPr="002040D9">
          <w:rPr>
            <w:b/>
            <w:bCs/>
            <w:rPrChange w:id="9959" w:author="chaniaayulestari@outlook.com" w:date="2021-11-13T15:20:00Z">
              <w:rPr/>
            </w:rPrChange>
          </w:rPr>
          <w:t>Hapus Siswa</w:t>
        </w:r>
      </w:ins>
    </w:p>
    <w:p w14:paraId="43BC16CD" w14:textId="2B98B5BE" w:rsidR="006A1DDD" w:rsidRDefault="00F151BC">
      <w:pPr>
        <w:keepNext/>
        <w:ind w:left="66"/>
        <w:rPr>
          <w:ins w:id="9960" w:author="chaniaayulestari@outlook.com" w:date="2021-11-13T20:40:00Z"/>
        </w:rPr>
        <w:pPrChange w:id="9961" w:author="chaniaayulestari@outlook.com" w:date="2021-11-13T20:40:00Z">
          <w:pPr>
            <w:ind w:left="66"/>
          </w:pPr>
        </w:pPrChange>
      </w:pPr>
      <w:del w:id="9962" w:author="Rafi Aziizi" w:date="2021-11-14T10:00:00Z">
        <w:r>
          <w:rPr>
            <w:noProof/>
          </w:rPr>
          <mc:AlternateContent>
            <mc:Choice Requires="wps">
              <w:drawing>
                <wp:inline distT="0" distB="0" distL="0" distR="0" wp14:anchorId="25C35CE8" wp14:editId="3C44846A">
                  <wp:extent cx="5039995" cy="635"/>
                  <wp:effectExtent l="0" t="0" r="0" b="0"/>
                  <wp:docPr id="273"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B38272" w14:textId="3585BF6A" w:rsidR="00ED34E2" w:rsidRPr="006B1E9C" w:rsidRDefault="00ED34E2">
                              <w:pPr>
                                <w:pStyle w:val="Caption"/>
                                <w:jc w:val="center"/>
                                <w:rPr>
                                  <w:noProof/>
                                </w:rPr>
                                <w:pPrChange w:id="9963" w:author="chaniaayulestari@outlook.com" w:date="2021-11-13T16:46:00Z">
                                  <w:pPr>
                                    <w:ind w:left="66"/>
                                  </w:pPr>
                                </w:pPrChange>
                              </w:pPr>
                              <w:bookmarkStart w:id="9964" w:name="_Toc87729216"/>
                              <w:ins w:id="9965" w:author="chaniaayulestari@outlook.com" w:date="2021-11-13T16:46:00Z">
                                <w:r>
                                  <w:t xml:space="preserve">Gambar 3. </w:t>
                                </w:r>
                                <w:r>
                                  <w:fldChar w:fldCharType="begin"/>
                                </w:r>
                                <w:r>
                                  <w:instrText xml:space="preserve"> SEQ Gambar__3. \* ARABIC </w:instrText>
                                </w:r>
                              </w:ins>
                              <w:r>
                                <w:fldChar w:fldCharType="separate"/>
                              </w:r>
                              <w:ins w:id="9966" w:author="chaniaayulestari@outlook.com" w:date="2021-11-13T19:48:00Z">
                                <w:r>
                                  <w:rPr>
                                    <w:noProof/>
                                  </w:rPr>
                                  <w:t>41</w:t>
                                </w:r>
                              </w:ins>
                              <w:ins w:id="9967" w:author="chaniaayulestari@outlook.com" w:date="2021-11-13T16:46:00Z">
                                <w:r>
                                  <w:fldChar w:fldCharType="end"/>
                                </w:r>
                                <w:r>
                                  <w:t xml:space="preserve"> Sequence Diagram Hapus Data Siswa</w:t>
                                </w:r>
                              </w:ins>
                              <w:bookmarkEnd w:id="9964"/>
                            </w:p>
                          </w:txbxContent>
                        </wps:txbx>
                        <wps:bodyPr rot="0" vert="horz" wrap="square" lIns="0" tIns="0" rIns="0" bIns="0" anchor="t" anchorCtr="0" upright="1">
                          <a:spAutoFit/>
                        </wps:bodyPr>
                      </wps:wsp>
                    </a:graphicData>
                  </a:graphic>
                </wp:inline>
              </w:drawing>
            </mc:Choice>
            <mc:Fallback>
              <w:pict>
                <v:shape w14:anchorId="25C35CE8" id="Text Box 452" o:spid="_x0000_s1061"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" stroked="f">
                  <v:textbox style="mso-fit-shape-to-text:t" inset="0,0,0,0">
                    <w:txbxContent>
                      <w:p w14:paraId="1BB38272" w14:textId="3585BF6A" w:rsidR="00ED34E2" w:rsidRPr="006B1E9C" w:rsidRDefault="00ED34E2">
                        <w:pPr>
                          <w:pStyle w:val="Caption"/>
                          <w:jc w:val="center"/>
                          <w:rPr>
                            <w:noProof/>
                          </w:rPr>
                          <w:pPrChange w:id="9968" w:author="chaniaayulestari@outlook.com" w:date="2021-11-13T16:46:00Z">
                            <w:pPr>
                              <w:ind w:left="66"/>
                            </w:pPr>
                          </w:pPrChange>
                        </w:pPr>
                        <w:bookmarkStart w:id="9969" w:name="_Toc87729216"/>
                        <w:ins w:id="9970" w:author="chaniaayulestari@outlook.com" w:date="2021-11-13T16:46:00Z">
                          <w:r>
                            <w:t xml:space="preserve">Gambar 3. </w:t>
                          </w:r>
                          <w:r>
                            <w:fldChar w:fldCharType="begin"/>
                          </w:r>
                          <w:r>
                            <w:instrText xml:space="preserve"> SEQ Gambar__3. \* ARABIC </w:instrText>
                          </w:r>
                        </w:ins>
                        <w:r>
                          <w:fldChar w:fldCharType="separate"/>
                        </w:r>
                        <w:ins w:id="9971" w:author="chaniaayulestari@outlook.com" w:date="2021-11-13T19:48:00Z">
                          <w:r>
                            <w:rPr>
                              <w:noProof/>
                            </w:rPr>
                            <w:t>41</w:t>
                          </w:r>
                        </w:ins>
                        <w:ins w:id="9972" w:author="chaniaayulestari@outlook.com" w:date="2021-11-13T16:46:00Z">
                          <w:r>
                            <w:fldChar w:fldCharType="end"/>
                          </w:r>
                          <w:r>
                            <w:t xml:space="preserve"> Sequence Diagram Hapus Data Siswa</w:t>
                          </w:r>
                        </w:ins>
                        <w:bookmarkEnd w:id="9969"/>
                      </w:p>
                    </w:txbxContent>
                  </v:textbox>
                  <w10:anchorlock/>
                </v:shape>
              </w:pict>
            </mc:Fallback>
          </mc:AlternateContent>
        </w:r>
      </w:del>
      <w:ins w:id="9973" w:author="chaniaayulestari@outlook.com" w:date="2021-11-13T16:45:00Z">
        <w:del w:id="9974" w:author="Rafi Aziizi" w:date="2021-11-13T18:33:00Z">
          <w:r w:rsidR="00F96C5E" w:rsidDel="00E51900">
            <w:rPr>
              <w:noProof/>
            </w:rPr>
            <w:drawing>
              <wp:anchor distT="0" distB="0" distL="114300" distR="114300" simplePos="0" relativeHeight="251815936" behindDoc="1" locked="0" layoutInCell="1" allowOverlap="1" wp14:anchorId="3290D091" wp14:editId="3B892BEF">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9975" w:author="Rafi Aziizi" w:date="2021-11-13T18:33:00Z">
        <w:r w:rsidR="00E51900">
          <w:rPr>
            <w:noProof/>
          </w:rPr>
          <w:drawing>
            <wp:inline distT="0" distB="0" distL="0" distR="0" wp14:anchorId="793100BB" wp14:editId="18673A4E">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11C6B1CF" w14:textId="7756D1E1" w:rsidR="00F96C5E" w:rsidRPr="00F96C5E" w:rsidRDefault="006A1DDD">
      <w:pPr>
        <w:pStyle w:val="Caption"/>
        <w:jc w:val="center"/>
        <w:rPr>
          <w:ins w:id="9976" w:author="Rafi Aziizi" w:date="2021-11-13T11:33:00Z"/>
          <w:b/>
          <w:bCs/>
          <w:rPrChange w:id="9977" w:author="chaniaayulestari@outlook.com" w:date="2021-11-13T16:45:00Z">
            <w:rPr>
              <w:ins w:id="9978" w:author="Rafi Aziizi" w:date="2021-11-13T11:33:00Z"/>
            </w:rPr>
          </w:rPrChange>
        </w:rPr>
        <w:pPrChange w:id="9979" w:author="chaniaayulestari@outlook.com" w:date="2021-11-13T20:40:00Z">
          <w:pPr>
            <w:pStyle w:val="ListParagraph"/>
            <w:numPr>
              <w:numId w:val="117"/>
            </w:numPr>
            <w:ind w:hanging="360"/>
          </w:pPr>
        </w:pPrChange>
      </w:pPr>
      <w:bookmarkStart w:id="9980" w:name="_Toc87895004"/>
      <w:ins w:id="9981" w:author="chaniaayulestari@outlook.com" w:date="2021-11-13T20:40:00Z">
        <w:r>
          <w:t xml:space="preserve">Gambar 3. </w:t>
        </w:r>
        <w:r>
          <w:fldChar w:fldCharType="begin"/>
        </w:r>
        <w:r>
          <w:instrText xml:space="preserve"> SEQ Gambar___3. \* ARABIC </w:instrText>
        </w:r>
      </w:ins>
      <w:r>
        <w:fldChar w:fldCharType="separate"/>
      </w:r>
      <w:ins w:id="9982" w:author="Rafi Aziizi" w:date="2021-11-15T16:05:00Z">
        <w:r w:rsidR="00BF7B94">
          <w:rPr>
            <w:noProof/>
          </w:rPr>
          <w:t>40</w:t>
        </w:r>
      </w:ins>
      <w:ins w:id="9983" w:author="chaniaayulestari@outlook.com" w:date="2021-11-13T21:25:00Z">
        <w:del w:id="9984" w:author="Rafi Aziizi" w:date="2021-11-14T09:53:00Z">
          <w:r w:rsidR="00B46735" w:rsidDel="00590A19">
            <w:rPr>
              <w:noProof/>
            </w:rPr>
            <w:delText>38</w:delText>
          </w:r>
        </w:del>
      </w:ins>
      <w:ins w:id="9985" w:author="chaniaayulestari@outlook.com" w:date="2021-11-13T20:40:00Z">
        <w:r>
          <w:fldChar w:fldCharType="end"/>
        </w:r>
        <w:r>
          <w:t xml:space="preserve"> </w:t>
        </w:r>
        <w:r w:rsidRPr="00787F63">
          <w:t xml:space="preserve">Sequence Diagram </w:t>
        </w:r>
        <w:r>
          <w:t>Hapus Data Siswa</w:t>
        </w:r>
      </w:ins>
      <w:bookmarkEnd w:id="9980"/>
    </w:p>
    <w:p w14:paraId="574B28EE" w14:textId="1F205948" w:rsidR="00F96C5E" w:rsidRPr="00E51900" w:rsidDel="00E51900" w:rsidRDefault="00F151BC">
      <w:pPr>
        <w:rPr>
          <w:ins w:id="9986" w:author="chaniaayulestari@outlook.com" w:date="2021-11-13T16:46:00Z"/>
          <w:del w:id="9987" w:author="Rafi Aziizi" w:date="2021-11-13T18:33:00Z"/>
          <w:b/>
          <w:bCs/>
          <w:rPrChange w:id="9988" w:author="Rafi Aziizi" w:date="2021-11-13T18:33:00Z">
            <w:rPr>
              <w:ins w:id="9989" w:author="chaniaayulestari@outlook.com" w:date="2021-11-13T16:46:00Z"/>
              <w:del w:id="9990" w:author="Rafi Aziizi" w:date="2021-11-13T18:33:00Z"/>
            </w:rPr>
          </w:rPrChange>
        </w:rPr>
        <w:pPrChange w:id="9991" w:author="Rafi Aziizi" w:date="2021-11-13T18:33:00Z">
          <w:pPr>
            <w:pStyle w:val="ListParagraph"/>
            <w:ind w:left="426"/>
          </w:pPr>
        </w:pPrChange>
      </w:pPr>
      <w:del w:id="9992" w:author="chaniaayulestari@outlook.com" w:date="2021-11-13T20:40:00Z">
        <w:r>
          <w:rPr>
            <w:noProof/>
          </w:rPr>
          <mc:AlternateContent>
            <mc:Choice Requires="wps">
              <w:drawing>
                <wp:inline distT="0" distB="0" distL="0" distR="0" wp14:anchorId="2E3A085A" wp14:editId="1C05A1E4">
                  <wp:extent cx="5039995" cy="258445"/>
                  <wp:effectExtent l="0" t="0" r="0" b="0"/>
                  <wp:docPr id="27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5139A" w14:textId="55FE66A9" w:rsidR="00ED34E2" w:rsidRPr="006B1E9C" w:rsidRDefault="00ED34E2">
                              <w:pPr>
                                <w:pStyle w:val="Caption"/>
                                <w:jc w:val="center"/>
                                <w:rPr>
                                  <w:noProof/>
                                </w:rPr>
                                <w:pPrChange w:id="9993" w:author="chaniaayulestari@outlook.com" w:date="2021-11-13T16:46:00Z">
                                  <w:pPr>
                                    <w:ind w:left="66"/>
                                  </w:pPr>
                                </w:pPrChange>
                              </w:pPr>
                            </w:p>
                          </w:txbxContent>
                        </wps:txbx>
                        <wps:bodyPr rot="0" vert="horz" wrap="square" lIns="0" tIns="0" rIns="0" bIns="0" anchor="t" anchorCtr="0" upright="1">
                          <a:spAutoFit/>
                        </wps:bodyPr>
                      </wps:wsp>
                    </a:graphicData>
                  </a:graphic>
                </wp:inline>
              </w:drawing>
            </mc:Choice>
            <mc:Fallback>
              <w:pict>
                <v:shape w14:anchorId="2E3A085A" id="Text Box 112" o:spid="_x0000_s106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" stroked="f">
                  <v:textbox style="mso-fit-shape-to-text:t" inset="0,0,0,0">
                    <w:txbxContent>
                      <w:p w14:paraId="6AC5139A" w14:textId="55FE66A9" w:rsidR="00ED34E2" w:rsidRPr="006B1E9C" w:rsidRDefault="00ED34E2">
                        <w:pPr>
                          <w:pStyle w:val="Caption"/>
                          <w:jc w:val="center"/>
                          <w:rPr>
                            <w:noProof/>
                          </w:rPr>
                          <w:pPrChange w:id="9994" w:author="chaniaayulestari@outlook.com" w:date="2021-11-13T16:46:00Z">
                            <w:pPr>
                              <w:ind w:left="66"/>
                            </w:pPr>
                          </w:pPrChange>
                        </w:pPr>
                      </w:p>
                    </w:txbxContent>
                  </v:textbox>
                  <w10:anchorlock/>
                </v:shape>
              </w:pict>
            </mc:Fallback>
          </mc:AlternateContent>
        </w:r>
      </w:del>
    </w:p>
    <w:p w14:paraId="11624D52" w14:textId="033CEC9A" w:rsidR="00F96C5E" w:rsidDel="00E51900" w:rsidRDefault="00F96C5E" w:rsidP="00F96C5E">
      <w:pPr>
        <w:pStyle w:val="ListParagraph"/>
        <w:ind w:left="426"/>
        <w:rPr>
          <w:ins w:id="9995" w:author="chaniaayulestari@outlook.com" w:date="2021-11-13T16:46:00Z"/>
          <w:del w:id="9996" w:author="Rafi Aziizi" w:date="2021-11-13T18:33:00Z"/>
          <w:b/>
          <w:bCs/>
        </w:rPr>
      </w:pPr>
    </w:p>
    <w:p w14:paraId="534D910F" w14:textId="61C2C05F" w:rsidR="00F96C5E" w:rsidDel="00E51900" w:rsidRDefault="00F96C5E" w:rsidP="00F96C5E">
      <w:pPr>
        <w:pStyle w:val="ListParagraph"/>
        <w:ind w:left="426"/>
        <w:rPr>
          <w:ins w:id="9997" w:author="chaniaayulestari@outlook.com" w:date="2021-11-13T16:46:00Z"/>
          <w:del w:id="9998" w:author="Rafi Aziizi" w:date="2021-11-13T18:33:00Z"/>
          <w:b/>
          <w:bCs/>
        </w:rPr>
      </w:pPr>
    </w:p>
    <w:p w14:paraId="075AD7C7" w14:textId="4314A9E9" w:rsidR="00F96C5E" w:rsidDel="00E51900" w:rsidRDefault="00F96C5E" w:rsidP="00F96C5E">
      <w:pPr>
        <w:pStyle w:val="ListParagraph"/>
        <w:ind w:left="426"/>
        <w:rPr>
          <w:ins w:id="9999" w:author="chaniaayulestari@outlook.com" w:date="2021-11-13T16:46:00Z"/>
          <w:del w:id="10000" w:author="Rafi Aziizi" w:date="2021-11-13T18:33:00Z"/>
          <w:b/>
          <w:bCs/>
        </w:rPr>
      </w:pPr>
    </w:p>
    <w:p w14:paraId="0AC72777" w14:textId="77777777" w:rsidR="00F96C5E" w:rsidDel="00E51900" w:rsidRDefault="00F96C5E">
      <w:pPr>
        <w:pStyle w:val="ListParagraph"/>
        <w:ind w:left="426"/>
        <w:rPr>
          <w:ins w:id="10001" w:author="chaniaayulestari@outlook.com" w:date="2021-11-13T16:46:00Z"/>
          <w:del w:id="10002" w:author="Rafi Aziizi" w:date="2021-11-13T18:33:00Z"/>
          <w:b/>
          <w:bCs/>
        </w:rPr>
        <w:pPrChange w:id="10003" w:author="chaniaayulestari@outlook.com" w:date="2021-11-13T16:46:00Z">
          <w:pPr>
            <w:pStyle w:val="ListParagraph"/>
            <w:numPr>
              <w:numId w:val="117"/>
            </w:numPr>
            <w:ind w:left="426" w:hanging="360"/>
          </w:pPr>
        </w:pPrChange>
      </w:pPr>
    </w:p>
    <w:p w14:paraId="2E561C75" w14:textId="1E69C99D" w:rsidR="00F96C5E" w:rsidRDefault="00FF5489" w:rsidP="00F96C5E">
      <w:pPr>
        <w:pStyle w:val="ListParagraph"/>
        <w:numPr>
          <w:ilvl w:val="0"/>
          <w:numId w:val="117"/>
        </w:numPr>
        <w:ind w:left="426"/>
        <w:rPr>
          <w:ins w:id="10004" w:author="chaniaayulestari@outlook.com" w:date="2021-11-13T16:47:00Z"/>
          <w:b/>
          <w:bCs/>
        </w:rPr>
      </w:pPr>
      <w:ins w:id="10005" w:author="Rafi Aziizi" w:date="2021-11-13T11:33:00Z">
        <w:r w:rsidRPr="002040D9">
          <w:rPr>
            <w:b/>
            <w:bCs/>
            <w:rPrChange w:id="10006" w:author="chaniaayulestari@outlook.com" w:date="2021-11-13T15:20:00Z">
              <w:rPr/>
            </w:rPrChange>
          </w:rPr>
          <w:t>Edit Siswa</w:t>
        </w:r>
      </w:ins>
    </w:p>
    <w:p w14:paraId="47F1BB67" w14:textId="6923223D" w:rsidR="006A1DDD" w:rsidRDefault="00F151BC">
      <w:pPr>
        <w:keepNext/>
        <w:ind w:left="66"/>
        <w:rPr>
          <w:ins w:id="10007" w:author="chaniaayulestari@outlook.com" w:date="2021-11-13T20:41:00Z"/>
        </w:rPr>
        <w:pPrChange w:id="10008" w:author="chaniaayulestari@outlook.com" w:date="2021-11-13T20:41:00Z">
          <w:pPr>
            <w:ind w:left="66"/>
          </w:pPr>
        </w:pPrChange>
      </w:pPr>
      <w:del w:id="10009" w:author="Rafi Aziizi" w:date="2021-11-14T10:00:00Z">
        <w:r>
          <w:rPr>
            <w:noProof/>
          </w:rPr>
          <mc:AlternateContent>
            <mc:Choice Requires="wps">
              <w:drawing>
                <wp:inline distT="0" distB="0" distL="0" distR="0" wp14:anchorId="45C9AA73" wp14:editId="03838F75">
                  <wp:extent cx="5039995" cy="635"/>
                  <wp:effectExtent l="0" t="0" r="0" b="0"/>
                  <wp:docPr id="270" name="Text 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1B57F" w14:textId="5A5CEC1D" w:rsidR="00ED34E2" w:rsidRPr="0079373C" w:rsidRDefault="00ED34E2">
                              <w:pPr>
                                <w:pStyle w:val="Caption"/>
                                <w:jc w:val="center"/>
                                <w:rPr>
                                  <w:noProof/>
                                </w:rPr>
                                <w:pPrChange w:id="10010" w:author="chaniaayulestari@outlook.com" w:date="2021-11-13T16:48:00Z">
                                  <w:pPr>
                                    <w:ind w:left="66"/>
                                  </w:pPr>
                                </w:pPrChange>
                              </w:pPr>
                              <w:bookmarkStart w:id="10011" w:name="_Toc87729217"/>
                              <w:ins w:id="10012" w:author="chaniaayulestari@outlook.com" w:date="2021-11-13T16:48:00Z">
                                <w:r>
                                  <w:t xml:space="preserve">Gambar 3. </w:t>
                                </w:r>
                                <w:r>
                                  <w:fldChar w:fldCharType="begin"/>
                                </w:r>
                                <w:r>
                                  <w:instrText xml:space="preserve"> SEQ Gambar__3. \* ARABIC </w:instrText>
                                </w:r>
                              </w:ins>
                              <w:r>
                                <w:fldChar w:fldCharType="separate"/>
                              </w:r>
                              <w:ins w:id="10013" w:author="chaniaayulestari@outlook.com" w:date="2021-11-13T19:48:00Z">
                                <w:r>
                                  <w:rPr>
                                    <w:noProof/>
                                  </w:rPr>
                                  <w:t>43</w:t>
                                </w:r>
                              </w:ins>
                              <w:ins w:id="10014" w:author="chaniaayulestari@outlook.com" w:date="2021-11-13T16:48:00Z">
                                <w:r>
                                  <w:fldChar w:fldCharType="end"/>
                                </w:r>
                                <w:r>
                                  <w:t xml:space="preserve"> Sequence Diagram Edit Data Siswa</w:t>
                                </w:r>
                              </w:ins>
                              <w:bookmarkEnd w:id="10011"/>
                            </w:p>
                          </w:txbxContent>
                        </wps:txbx>
                        <wps:bodyPr rot="0" vert="horz" wrap="square" lIns="0" tIns="0" rIns="0" bIns="0" anchor="t" anchorCtr="0" upright="1">
                          <a:spAutoFit/>
                        </wps:bodyPr>
                      </wps:wsp>
                    </a:graphicData>
                  </a:graphic>
                </wp:inline>
              </w:drawing>
            </mc:Choice>
            <mc:Fallback>
              <w:pict>
                <v:shape w14:anchorId="45C9AA73" id="Text Box 454" o:spid="_x0000_s1063"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" stroked="f">
                  <v:textbox style="mso-fit-shape-to-text:t" inset="0,0,0,0">
                    <w:txbxContent>
                      <w:p w14:paraId="7EB1B57F" w14:textId="5A5CEC1D" w:rsidR="00ED34E2" w:rsidRPr="0079373C" w:rsidRDefault="00ED34E2">
                        <w:pPr>
                          <w:pStyle w:val="Caption"/>
                          <w:jc w:val="center"/>
                          <w:rPr>
                            <w:noProof/>
                          </w:rPr>
                          <w:pPrChange w:id="10015" w:author="chaniaayulestari@outlook.com" w:date="2021-11-13T16:48:00Z">
                            <w:pPr>
                              <w:ind w:left="66"/>
                            </w:pPr>
                          </w:pPrChange>
                        </w:pPr>
                        <w:bookmarkStart w:id="10016" w:name="_Toc87729217"/>
                        <w:ins w:id="10017" w:author="chaniaayulestari@outlook.com" w:date="2021-11-13T16:48:00Z">
                          <w:r>
                            <w:t xml:space="preserve">Gambar 3. </w:t>
                          </w:r>
                          <w:r>
                            <w:fldChar w:fldCharType="begin"/>
                          </w:r>
                          <w:r>
                            <w:instrText xml:space="preserve"> SEQ Gambar__3. \* ARABIC </w:instrText>
                          </w:r>
                        </w:ins>
                        <w:r>
                          <w:fldChar w:fldCharType="separate"/>
                        </w:r>
                        <w:ins w:id="10018" w:author="chaniaayulestari@outlook.com" w:date="2021-11-13T19:48:00Z">
                          <w:r>
                            <w:rPr>
                              <w:noProof/>
                            </w:rPr>
                            <w:t>43</w:t>
                          </w:r>
                        </w:ins>
                        <w:ins w:id="10019" w:author="chaniaayulestari@outlook.com" w:date="2021-11-13T16:48:00Z">
                          <w:r>
                            <w:fldChar w:fldCharType="end"/>
                          </w:r>
                          <w:r>
                            <w:t xml:space="preserve"> Sequence Diagram Edit Data Siswa</w:t>
                          </w:r>
                        </w:ins>
                        <w:bookmarkEnd w:id="10016"/>
                      </w:p>
                    </w:txbxContent>
                  </v:textbox>
                  <w10:anchorlock/>
                </v:shape>
              </w:pict>
            </mc:Fallback>
          </mc:AlternateContent>
        </w:r>
      </w:del>
      <w:ins w:id="10020" w:author="chaniaayulestari@outlook.com" w:date="2021-11-13T16:47:00Z">
        <w:r w:rsidR="00F96C5E">
          <w:rPr>
            <w:noProof/>
          </w:rPr>
          <w:drawing>
            <wp:inline distT="0" distB="0" distL="0" distR="0" wp14:anchorId="1C604DFD" wp14:editId="4B348AF1">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CB0DBB6" w14:textId="2FA7BB7B" w:rsidR="00F96C5E" w:rsidRPr="00F96C5E" w:rsidRDefault="006A1DDD">
      <w:pPr>
        <w:pStyle w:val="Caption"/>
        <w:jc w:val="center"/>
        <w:rPr>
          <w:ins w:id="10021" w:author="chaniaayulestari@outlook.com" w:date="2021-11-13T16:45:00Z"/>
          <w:b/>
          <w:bCs/>
          <w:rPrChange w:id="10022" w:author="chaniaayulestari@outlook.com" w:date="2021-11-13T16:47:00Z">
            <w:rPr>
              <w:ins w:id="10023" w:author="chaniaayulestari@outlook.com" w:date="2021-11-13T16:45:00Z"/>
            </w:rPr>
          </w:rPrChange>
        </w:rPr>
        <w:pPrChange w:id="10024" w:author="chaniaayulestari@outlook.com" w:date="2021-11-13T20:41:00Z">
          <w:pPr>
            <w:pStyle w:val="ListParagraph"/>
            <w:numPr>
              <w:numId w:val="117"/>
            </w:numPr>
            <w:ind w:left="426" w:hanging="360"/>
          </w:pPr>
        </w:pPrChange>
      </w:pPr>
      <w:bookmarkStart w:id="10025" w:name="_Toc87895005"/>
      <w:ins w:id="10026" w:author="chaniaayulestari@outlook.com" w:date="2021-11-13T20:41:00Z">
        <w:r>
          <w:t xml:space="preserve">Gambar 3. </w:t>
        </w:r>
        <w:r>
          <w:fldChar w:fldCharType="begin"/>
        </w:r>
        <w:r>
          <w:instrText xml:space="preserve"> SEQ Gambar___3. \* ARABIC </w:instrText>
        </w:r>
      </w:ins>
      <w:r>
        <w:fldChar w:fldCharType="separate"/>
      </w:r>
      <w:ins w:id="10027" w:author="Rafi Aziizi" w:date="2021-11-15T16:05:00Z">
        <w:r w:rsidR="00BF7B94">
          <w:rPr>
            <w:noProof/>
          </w:rPr>
          <w:t>41</w:t>
        </w:r>
      </w:ins>
      <w:ins w:id="10028" w:author="chaniaayulestari@outlook.com" w:date="2021-11-13T21:25:00Z">
        <w:del w:id="10029" w:author="Rafi Aziizi" w:date="2021-11-14T09:53:00Z">
          <w:r w:rsidR="00B46735" w:rsidDel="00590A19">
            <w:rPr>
              <w:noProof/>
            </w:rPr>
            <w:delText>39</w:delText>
          </w:r>
        </w:del>
      </w:ins>
      <w:ins w:id="10030" w:author="chaniaayulestari@outlook.com" w:date="2021-11-13T20:41:00Z">
        <w:r>
          <w:fldChar w:fldCharType="end"/>
        </w:r>
        <w:r>
          <w:t xml:space="preserve"> </w:t>
        </w:r>
        <w:r w:rsidRPr="00BE0652">
          <w:t xml:space="preserve">Sequence Diagram </w:t>
        </w:r>
        <w:r>
          <w:t>Edit Data Siswa</w:t>
        </w:r>
      </w:ins>
      <w:bookmarkEnd w:id="10025"/>
    </w:p>
    <w:p w14:paraId="2BD89197" w14:textId="4E530ED2" w:rsidR="00F96C5E" w:rsidRPr="00E51900" w:rsidDel="00E51900" w:rsidRDefault="00F151BC">
      <w:pPr>
        <w:rPr>
          <w:ins w:id="10031" w:author="chaniaayulestari@outlook.com" w:date="2021-11-13T16:47:00Z"/>
          <w:del w:id="10032" w:author="Rafi Aziizi" w:date="2021-11-13T18:34:00Z"/>
          <w:b/>
          <w:bCs/>
          <w:rPrChange w:id="10033" w:author="Rafi Aziizi" w:date="2021-11-13T18:34:00Z">
            <w:rPr>
              <w:ins w:id="10034" w:author="chaniaayulestari@outlook.com" w:date="2021-11-13T16:47:00Z"/>
              <w:del w:id="10035" w:author="Rafi Aziizi" w:date="2021-11-13T18:34:00Z"/>
            </w:rPr>
          </w:rPrChange>
        </w:rPr>
        <w:pPrChange w:id="10036" w:author="Rafi Aziizi" w:date="2021-11-13T18:34:00Z">
          <w:pPr>
            <w:pStyle w:val="ListParagraph"/>
            <w:ind w:left="426"/>
          </w:pPr>
        </w:pPrChange>
      </w:pPr>
      <w:del w:id="10037" w:author="chaniaayulestari@outlook.com" w:date="2021-11-13T20:41:00Z">
        <w:r>
          <w:rPr>
            <w:noProof/>
          </w:rPr>
          <mc:AlternateContent>
            <mc:Choice Requires="wps">
              <w:drawing>
                <wp:inline distT="0" distB="0" distL="0" distR="0" wp14:anchorId="22B993D7" wp14:editId="73F66379">
                  <wp:extent cx="5039995" cy="258445"/>
                  <wp:effectExtent l="0" t="0" r="0" b="0"/>
                  <wp:docPr id="260" name="Text 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E7E6F2" w14:textId="24F7481A" w:rsidR="00ED34E2" w:rsidRPr="0079373C" w:rsidRDefault="00ED34E2">
                              <w:pPr>
                                <w:pStyle w:val="Caption"/>
                                <w:jc w:val="center"/>
                                <w:rPr>
                                  <w:noProof/>
                                </w:rPr>
                                <w:pPrChange w:id="10038" w:author="chaniaayulestari@outlook.com" w:date="2021-11-13T16:48:00Z">
                                  <w:pPr>
                                    <w:ind w:left="66"/>
                                  </w:pPr>
                                </w:pPrChange>
                              </w:pPr>
                            </w:p>
                          </w:txbxContent>
                        </wps:txbx>
                        <wps:bodyPr rot="0" vert="horz" wrap="square" lIns="0" tIns="0" rIns="0" bIns="0" anchor="t" anchorCtr="0" upright="1">
                          <a:spAutoFit/>
                        </wps:bodyPr>
                      </wps:wsp>
                    </a:graphicData>
                  </a:graphic>
                </wp:inline>
              </w:drawing>
            </mc:Choice>
            <mc:Fallback>
              <w:pict>
                <v:shape w14:anchorId="22B993D7" id="Text Box 512" o:spid="_x0000_s106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" stroked="f">
                  <v:textbox style="mso-fit-shape-to-text:t" inset="0,0,0,0">
                    <w:txbxContent>
                      <w:p w14:paraId="39E7E6F2" w14:textId="24F7481A" w:rsidR="00ED34E2" w:rsidRPr="0079373C" w:rsidRDefault="00ED34E2">
                        <w:pPr>
                          <w:pStyle w:val="Caption"/>
                          <w:jc w:val="center"/>
                          <w:rPr>
                            <w:noProof/>
                          </w:rPr>
                          <w:pPrChange w:id="10039" w:author="chaniaayulestari@outlook.com" w:date="2021-11-13T16:48:00Z">
                            <w:pPr>
                              <w:ind w:left="66"/>
                            </w:pPr>
                          </w:pPrChange>
                        </w:pPr>
                      </w:p>
                    </w:txbxContent>
                  </v:textbox>
                  <w10:anchorlock/>
                </v:shape>
              </w:pict>
            </mc:Fallback>
          </mc:AlternateContent>
        </w:r>
      </w:del>
    </w:p>
    <w:p w14:paraId="76D066A2" w14:textId="32008C78" w:rsidR="00F96C5E" w:rsidDel="00E51900" w:rsidRDefault="00F96C5E" w:rsidP="00F96C5E">
      <w:pPr>
        <w:pStyle w:val="ListParagraph"/>
        <w:ind w:left="426"/>
        <w:rPr>
          <w:ins w:id="10040" w:author="chaniaayulestari@outlook.com" w:date="2021-11-13T16:47:00Z"/>
          <w:del w:id="10041" w:author="Rafi Aziizi" w:date="2021-11-13T18:34:00Z"/>
          <w:b/>
          <w:bCs/>
        </w:rPr>
      </w:pPr>
    </w:p>
    <w:p w14:paraId="3B0CBA22" w14:textId="5A19946F" w:rsidR="00F96C5E" w:rsidDel="00E51900" w:rsidRDefault="00F96C5E" w:rsidP="00F96C5E">
      <w:pPr>
        <w:pStyle w:val="ListParagraph"/>
        <w:ind w:left="426"/>
        <w:rPr>
          <w:ins w:id="10042" w:author="chaniaayulestari@outlook.com" w:date="2021-11-13T16:47:00Z"/>
          <w:del w:id="10043" w:author="Rafi Aziizi" w:date="2021-11-13T18:34:00Z"/>
          <w:b/>
          <w:bCs/>
        </w:rPr>
      </w:pPr>
    </w:p>
    <w:p w14:paraId="20B0162D" w14:textId="2260530C" w:rsidR="00F96C5E" w:rsidDel="00E51900" w:rsidRDefault="00F96C5E" w:rsidP="00F96C5E">
      <w:pPr>
        <w:pStyle w:val="ListParagraph"/>
        <w:ind w:left="426"/>
        <w:rPr>
          <w:ins w:id="10044" w:author="chaniaayulestari@outlook.com" w:date="2021-11-13T16:47:00Z"/>
          <w:del w:id="10045" w:author="Rafi Aziizi" w:date="2021-11-13T18:34:00Z"/>
          <w:b/>
          <w:bCs/>
        </w:rPr>
      </w:pPr>
    </w:p>
    <w:p w14:paraId="6B6D21B2" w14:textId="645EBC56" w:rsidR="00F96C5E" w:rsidDel="00E51900" w:rsidRDefault="00F96C5E" w:rsidP="00F96C5E">
      <w:pPr>
        <w:pStyle w:val="ListParagraph"/>
        <w:ind w:left="426"/>
        <w:rPr>
          <w:ins w:id="10046" w:author="chaniaayulestari@outlook.com" w:date="2021-11-13T16:47:00Z"/>
          <w:del w:id="10047" w:author="Rafi Aziizi" w:date="2021-11-13T18:34:00Z"/>
          <w:b/>
          <w:bCs/>
        </w:rPr>
      </w:pPr>
    </w:p>
    <w:p w14:paraId="6581B783" w14:textId="216C2C4D" w:rsidR="00F96C5E" w:rsidDel="00E51900" w:rsidRDefault="00F96C5E" w:rsidP="00F96C5E">
      <w:pPr>
        <w:pStyle w:val="ListParagraph"/>
        <w:ind w:left="426"/>
        <w:rPr>
          <w:ins w:id="10048" w:author="chaniaayulestari@outlook.com" w:date="2021-11-13T16:47:00Z"/>
          <w:del w:id="10049" w:author="Rafi Aziizi" w:date="2021-11-13T18:34:00Z"/>
          <w:b/>
          <w:bCs/>
        </w:rPr>
      </w:pPr>
    </w:p>
    <w:p w14:paraId="6B042B5E" w14:textId="2BB7B853" w:rsidR="00FF5489" w:rsidRDefault="00FF5489" w:rsidP="002040D9">
      <w:pPr>
        <w:pStyle w:val="ListParagraph"/>
        <w:numPr>
          <w:ilvl w:val="0"/>
          <w:numId w:val="117"/>
        </w:numPr>
        <w:ind w:left="426"/>
        <w:rPr>
          <w:ins w:id="10050" w:author="chaniaayulestari@outlook.com" w:date="2021-11-13T16:48:00Z"/>
          <w:b/>
          <w:bCs/>
        </w:rPr>
      </w:pPr>
      <w:ins w:id="10051" w:author="Rafi Aziizi" w:date="2021-11-13T11:33:00Z">
        <w:r w:rsidRPr="002040D9">
          <w:rPr>
            <w:b/>
            <w:bCs/>
            <w:rPrChange w:id="10052" w:author="chaniaayulestari@outlook.com" w:date="2021-11-13T15:20:00Z">
              <w:rPr/>
            </w:rPrChange>
          </w:rPr>
          <w:t>Tambah Siswa</w:t>
        </w:r>
      </w:ins>
    </w:p>
    <w:p w14:paraId="64C78E3D" w14:textId="3B85BF0B" w:rsidR="006A1DDD" w:rsidRDefault="00F151BC">
      <w:pPr>
        <w:keepNext/>
        <w:ind w:left="66"/>
        <w:rPr>
          <w:ins w:id="10053" w:author="chaniaayulestari@outlook.com" w:date="2021-11-13T20:41:00Z"/>
        </w:rPr>
        <w:pPrChange w:id="10054" w:author="chaniaayulestari@outlook.com" w:date="2021-11-13T20:41:00Z">
          <w:pPr>
            <w:ind w:left="66"/>
          </w:pPr>
        </w:pPrChange>
      </w:pPr>
      <w:del w:id="10055" w:author="Rafi Aziizi" w:date="2021-11-14T10:00:00Z">
        <w:r>
          <w:rPr>
            <w:noProof/>
          </w:rPr>
          <mc:AlternateContent>
            <mc:Choice Requires="wps">
              <w:drawing>
                <wp:inline distT="0" distB="0" distL="0" distR="0" wp14:anchorId="011C5213" wp14:editId="1D1B4DD6">
                  <wp:extent cx="5039995" cy="635"/>
                  <wp:effectExtent l="0" t="0" r="0" b="0"/>
                  <wp:docPr id="258"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93ACB4" w14:textId="6A80BB34" w:rsidR="00ED34E2" w:rsidRPr="00686C05" w:rsidRDefault="00ED34E2">
                              <w:pPr>
                                <w:pStyle w:val="Caption"/>
                                <w:jc w:val="center"/>
                                <w:rPr>
                                  <w:noProof/>
                                </w:rPr>
                                <w:pPrChange w:id="10056" w:author="chaniaayulestari@outlook.com" w:date="2021-11-13T16:49:00Z">
                                  <w:pPr>
                                    <w:ind w:left="66"/>
                                  </w:pPr>
                                </w:pPrChange>
                              </w:pPr>
                              <w:bookmarkStart w:id="10057" w:name="_Toc87729218"/>
                              <w:ins w:id="10058" w:author="chaniaayulestari@outlook.com" w:date="2021-11-13T16:49:00Z">
                                <w:r>
                                  <w:t xml:space="preserve">Gambar 3. </w:t>
                                </w:r>
                                <w:r>
                                  <w:fldChar w:fldCharType="begin"/>
                                </w:r>
                                <w:r>
                                  <w:instrText xml:space="preserve"> SEQ Gambar__3. \* ARABIC </w:instrText>
                                </w:r>
                              </w:ins>
                              <w:r>
                                <w:fldChar w:fldCharType="separate"/>
                              </w:r>
                              <w:ins w:id="10059" w:author="chaniaayulestari@outlook.com" w:date="2021-11-13T19:48:00Z">
                                <w:r>
                                  <w:rPr>
                                    <w:noProof/>
                                  </w:rPr>
                                  <w:t>45</w:t>
                                </w:r>
                              </w:ins>
                              <w:ins w:id="10060" w:author="chaniaayulestari@outlook.com" w:date="2021-11-13T16:49:00Z">
                                <w:r>
                                  <w:fldChar w:fldCharType="end"/>
                                </w:r>
                                <w:r>
                                  <w:t xml:space="preserve"> Sequence Diagram Tambah Data Siswa</w:t>
                                </w:r>
                              </w:ins>
                              <w:bookmarkEnd w:id="10057"/>
                            </w:p>
                          </w:txbxContent>
                        </wps:txbx>
                        <wps:bodyPr rot="0" vert="horz" wrap="square" lIns="0" tIns="0" rIns="0" bIns="0" anchor="t" anchorCtr="0" upright="1">
                          <a:spAutoFit/>
                        </wps:bodyPr>
                      </wps:wsp>
                    </a:graphicData>
                  </a:graphic>
                </wp:inline>
              </w:drawing>
            </mc:Choice>
            <mc:Fallback>
              <w:pict>
                <v:shape w14:anchorId="011C5213" id="Text Box 456" o:spid="_x0000_s106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" stroked="f">
                  <v:textbox style="mso-fit-shape-to-text:t" inset="0,0,0,0">
                    <w:txbxContent>
                      <w:p w14:paraId="6093ACB4" w14:textId="6A80BB34" w:rsidR="00ED34E2" w:rsidRPr="00686C05" w:rsidRDefault="00ED34E2">
                        <w:pPr>
                          <w:pStyle w:val="Caption"/>
                          <w:jc w:val="center"/>
                          <w:rPr>
                            <w:noProof/>
                          </w:rPr>
                          <w:pPrChange w:id="10061" w:author="chaniaayulestari@outlook.com" w:date="2021-11-13T16:49:00Z">
                            <w:pPr>
                              <w:ind w:left="66"/>
                            </w:pPr>
                          </w:pPrChange>
                        </w:pPr>
                        <w:bookmarkStart w:id="10062" w:name="_Toc87729218"/>
                        <w:ins w:id="10063" w:author="chaniaayulestari@outlook.com" w:date="2021-11-13T16:49:00Z">
                          <w:r>
                            <w:t xml:space="preserve">Gambar 3. </w:t>
                          </w:r>
                          <w:r>
                            <w:fldChar w:fldCharType="begin"/>
                          </w:r>
                          <w:r>
                            <w:instrText xml:space="preserve"> SEQ Gambar__3. \* ARABIC </w:instrText>
                          </w:r>
                        </w:ins>
                        <w:r>
                          <w:fldChar w:fldCharType="separate"/>
                        </w:r>
                        <w:ins w:id="10064" w:author="chaniaayulestari@outlook.com" w:date="2021-11-13T19:48:00Z">
                          <w:r>
                            <w:rPr>
                              <w:noProof/>
                            </w:rPr>
                            <w:t>45</w:t>
                          </w:r>
                        </w:ins>
                        <w:ins w:id="10065" w:author="chaniaayulestari@outlook.com" w:date="2021-11-13T16:49:00Z">
                          <w:r>
                            <w:fldChar w:fldCharType="end"/>
                          </w:r>
                          <w:r>
                            <w:t xml:space="preserve"> Sequence Diagram Tambah Data Siswa</w:t>
                          </w:r>
                        </w:ins>
                        <w:bookmarkEnd w:id="10062"/>
                      </w:p>
                    </w:txbxContent>
                  </v:textbox>
                  <w10:anchorlock/>
                </v:shape>
              </w:pict>
            </mc:Fallback>
          </mc:AlternateContent>
        </w:r>
      </w:del>
      <w:ins w:id="10066" w:author="chaniaayulestari@outlook.com" w:date="2021-11-13T16:48:00Z">
        <w:r w:rsidR="00F96C5E">
          <w:rPr>
            <w:noProof/>
          </w:rPr>
          <w:drawing>
            <wp:inline distT="0" distB="0" distL="0" distR="0" wp14:anchorId="19FA3A45" wp14:editId="39C319C4">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422717BA" w14:textId="31E5038F" w:rsidR="00F96C5E" w:rsidRPr="00F96C5E" w:rsidRDefault="006A1DDD">
      <w:pPr>
        <w:pStyle w:val="Caption"/>
        <w:jc w:val="center"/>
        <w:rPr>
          <w:ins w:id="10067" w:author="chaniaayulestari@outlook.com" w:date="2021-11-13T16:48:00Z"/>
          <w:b/>
          <w:bCs/>
          <w:rPrChange w:id="10068" w:author="chaniaayulestari@outlook.com" w:date="2021-11-13T16:48:00Z">
            <w:rPr>
              <w:ins w:id="10069" w:author="chaniaayulestari@outlook.com" w:date="2021-11-13T16:48:00Z"/>
            </w:rPr>
          </w:rPrChange>
        </w:rPr>
        <w:pPrChange w:id="10070" w:author="chaniaayulestari@outlook.com" w:date="2021-11-13T20:41:00Z">
          <w:pPr>
            <w:pStyle w:val="ListParagraph"/>
            <w:ind w:left="426"/>
          </w:pPr>
        </w:pPrChange>
      </w:pPr>
      <w:bookmarkStart w:id="10071" w:name="_Toc87895006"/>
      <w:ins w:id="10072" w:author="chaniaayulestari@outlook.com" w:date="2021-11-13T20:41:00Z">
        <w:r>
          <w:t xml:space="preserve">Gambar 3. </w:t>
        </w:r>
        <w:r>
          <w:fldChar w:fldCharType="begin"/>
        </w:r>
        <w:r>
          <w:instrText xml:space="preserve"> SEQ Gambar___3. \* ARABIC </w:instrText>
        </w:r>
      </w:ins>
      <w:r>
        <w:fldChar w:fldCharType="separate"/>
      </w:r>
      <w:ins w:id="10073" w:author="Rafi Aziizi" w:date="2021-11-15T16:05:00Z">
        <w:r w:rsidR="00BF7B94">
          <w:rPr>
            <w:noProof/>
          </w:rPr>
          <w:t>42</w:t>
        </w:r>
      </w:ins>
      <w:ins w:id="10074" w:author="chaniaayulestari@outlook.com" w:date="2021-11-13T21:25:00Z">
        <w:del w:id="10075" w:author="Rafi Aziizi" w:date="2021-11-14T09:53:00Z">
          <w:r w:rsidR="00B46735" w:rsidDel="00590A19">
            <w:rPr>
              <w:noProof/>
            </w:rPr>
            <w:delText>40</w:delText>
          </w:r>
        </w:del>
      </w:ins>
      <w:ins w:id="10076" w:author="chaniaayulestari@outlook.com" w:date="2021-11-13T20:41:00Z">
        <w:r>
          <w:fldChar w:fldCharType="end"/>
        </w:r>
        <w:r>
          <w:t xml:space="preserve"> Sequence Diagram Tambah Data Siswa</w:t>
        </w:r>
      </w:ins>
      <w:bookmarkEnd w:id="10071"/>
    </w:p>
    <w:p w14:paraId="797A1848" w14:textId="0A99DC97" w:rsidR="00F96C5E" w:rsidDel="006A1DDD" w:rsidRDefault="00F151BC">
      <w:pPr>
        <w:rPr>
          <w:del w:id="10077" w:author="Rafi Aziizi" w:date="2021-11-13T18:35:00Z"/>
        </w:rPr>
      </w:pPr>
      <w:del w:id="10078" w:author="chaniaayulestari@outlook.com" w:date="2021-11-13T20:41:00Z">
        <w:r>
          <w:rPr>
            <w:noProof/>
          </w:rPr>
          <mc:AlternateContent>
            <mc:Choice Requires="wps">
              <w:drawing>
                <wp:inline distT="0" distB="0" distL="0" distR="0" wp14:anchorId="3FD46D05" wp14:editId="1FC2ADFF">
                  <wp:extent cx="5039995" cy="258445"/>
                  <wp:effectExtent l="0" t="0" r="0" b="0"/>
                  <wp:docPr id="575" name="Text 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75FA4C" w14:textId="7182A564" w:rsidR="00ED34E2" w:rsidRPr="006A1DDD" w:rsidRDefault="00ED34E2">
                              <w:pPr>
                                <w:pStyle w:val="Caption"/>
                                <w:jc w:val="center"/>
                                <w:rPr>
                                  <w:rPrChange w:id="10079" w:author="chaniaayulestari@outlook.com" w:date="2021-11-13T20:41:00Z">
                                    <w:rPr>
                                      <w:noProof/>
                                    </w:rPr>
                                  </w:rPrChange>
                                </w:rPr>
                                <w:pPrChange w:id="10080" w:author="chaniaayulestari@outlook.com" w:date="2021-11-13T20:41:00Z">
                                  <w:pPr>
                                    <w:ind w:left="66"/>
                                  </w:pPr>
                                </w:pPrChange>
                              </w:pPr>
                              <w:bookmarkStart w:id="10081" w:name="_Toc87729219"/>
                              <w:ins w:id="10082" w:author="chaniaayulestari@outlook.com" w:date="2021-11-13T16:49:00Z">
                                <w:r>
                                  <w:t xml:space="preserve">Gambar 3. </w:t>
                                </w:r>
                                <w:r>
                                  <w:fldChar w:fldCharType="begin"/>
                                </w:r>
                                <w:r>
                                  <w:instrText xml:space="preserve"> SEQ Gambar__3. \* ARABIC </w:instrText>
                                </w:r>
                              </w:ins>
                              <w:r>
                                <w:fldChar w:fldCharType="separate"/>
                              </w:r>
                              <w:ins w:id="10083" w:author="chaniaayulestari@outlook.com" w:date="2021-11-13T19:48:00Z">
                                <w:r>
                                  <w:rPr>
                                    <w:noProof/>
                                  </w:rPr>
                                  <w:t>46</w:t>
                                </w:r>
                              </w:ins>
                              <w:ins w:id="10084" w:author="chaniaayulestari@outlook.com" w:date="2021-11-13T16:49:00Z">
                                <w:r>
                                  <w:fldChar w:fldCharType="end"/>
                                </w:r>
                                <w:r>
                                  <w:t xml:space="preserve"> Sequence Diagram Tambah Data Siswa</w:t>
                                </w:r>
                              </w:ins>
                              <w:bookmarkEnd w:id="10081"/>
                            </w:p>
                          </w:txbxContent>
                        </wps:txbx>
                        <wps:bodyPr rot="0" vert="horz" wrap="square" lIns="0" tIns="0" rIns="0" bIns="0" anchor="t" anchorCtr="0" upright="1">
                          <a:spAutoFit/>
                        </wps:bodyPr>
                      </wps:wsp>
                    </a:graphicData>
                  </a:graphic>
                </wp:inline>
              </w:drawing>
            </mc:Choice>
            <mc:Fallback>
              <w:pict>
                <v:shape w14:anchorId="3FD46D05" id="Text Box 514" o:spid="_x0000_s106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" stroked="f">
                  <v:textbox style="mso-fit-shape-to-text:t" inset="0,0,0,0">
                    <w:txbxContent>
                      <w:p w14:paraId="5775FA4C" w14:textId="7182A564" w:rsidR="00ED34E2" w:rsidRPr="006A1DDD" w:rsidRDefault="00ED34E2">
                        <w:pPr>
                          <w:pStyle w:val="Caption"/>
                          <w:jc w:val="center"/>
                          <w:rPr>
                            <w:rPrChange w:id="10085" w:author="chaniaayulestari@outlook.com" w:date="2021-11-13T20:41:00Z">
                              <w:rPr>
                                <w:noProof/>
                              </w:rPr>
                            </w:rPrChange>
                          </w:rPr>
                          <w:pPrChange w:id="10086" w:author="chaniaayulestari@outlook.com" w:date="2021-11-13T20:41:00Z">
                            <w:pPr>
                              <w:ind w:left="66"/>
                            </w:pPr>
                          </w:pPrChange>
                        </w:pPr>
                        <w:bookmarkStart w:id="10087" w:name="_Toc87729219"/>
                        <w:ins w:id="10088" w:author="chaniaayulestari@outlook.com" w:date="2021-11-13T16:49:00Z">
                          <w:r>
                            <w:t xml:space="preserve">Gambar 3. </w:t>
                          </w:r>
                          <w:r>
                            <w:fldChar w:fldCharType="begin"/>
                          </w:r>
                          <w:r>
                            <w:instrText xml:space="preserve"> SEQ Gambar__3. \* ARABIC </w:instrText>
                          </w:r>
                        </w:ins>
                        <w:r>
                          <w:fldChar w:fldCharType="separate"/>
                        </w:r>
                        <w:ins w:id="10089" w:author="chaniaayulestari@outlook.com" w:date="2021-11-13T19:48:00Z">
                          <w:r>
                            <w:rPr>
                              <w:noProof/>
                            </w:rPr>
                            <w:t>46</w:t>
                          </w:r>
                        </w:ins>
                        <w:ins w:id="10090" w:author="chaniaayulestari@outlook.com" w:date="2021-11-13T16:49:00Z">
                          <w:r>
                            <w:fldChar w:fldCharType="end"/>
                          </w:r>
                          <w:r>
                            <w:t xml:space="preserve"> Sequence Diagram Tambah Data Siswa</w:t>
                          </w:r>
                        </w:ins>
                        <w:bookmarkEnd w:id="10087"/>
                      </w:p>
                    </w:txbxContent>
                  </v:textbox>
                  <w10:anchorlock/>
                </v:shape>
              </w:pict>
            </mc:Fallback>
          </mc:AlternateContent>
        </w:r>
      </w:del>
    </w:p>
    <w:p w14:paraId="4A0E2F02" w14:textId="1D2E3DEA" w:rsidR="006A1DDD" w:rsidRDefault="006A1DDD">
      <w:pPr>
        <w:rPr>
          <w:ins w:id="10091" w:author="chaniaayulestari@outlook.com" w:date="2021-11-13T20:41:00Z"/>
        </w:rPr>
      </w:pPr>
    </w:p>
    <w:p w14:paraId="1209F9DA" w14:textId="77777777" w:rsidR="006A1DDD" w:rsidRPr="00E51900" w:rsidRDefault="006A1DDD">
      <w:pPr>
        <w:rPr>
          <w:ins w:id="10092" w:author="chaniaayulestari@outlook.com" w:date="2021-11-13T20:41:00Z"/>
          <w:b/>
          <w:bCs/>
          <w:rPrChange w:id="10093" w:author="Rafi Aziizi" w:date="2021-11-13T18:35:00Z">
            <w:rPr>
              <w:ins w:id="10094" w:author="chaniaayulestari@outlook.com" w:date="2021-11-13T20:41:00Z"/>
            </w:rPr>
          </w:rPrChange>
        </w:rPr>
        <w:pPrChange w:id="10095" w:author="Rafi Aziizi" w:date="2021-11-13T18:35:00Z">
          <w:pPr>
            <w:pStyle w:val="ListParagraph"/>
            <w:ind w:left="426"/>
          </w:pPr>
        </w:pPrChange>
      </w:pPr>
    </w:p>
    <w:p w14:paraId="7519EE6A" w14:textId="5A2F6068" w:rsidR="00F96C5E" w:rsidRPr="00E51900" w:rsidDel="00E51900" w:rsidRDefault="00F96C5E">
      <w:pPr>
        <w:rPr>
          <w:ins w:id="10096" w:author="chaniaayulestari@outlook.com" w:date="2021-11-13T17:00:00Z"/>
          <w:del w:id="10097" w:author="Rafi Aziizi" w:date="2021-11-13T18:35:00Z"/>
          <w:b/>
          <w:bCs/>
          <w:rPrChange w:id="10098" w:author="Rafi Aziizi" w:date="2021-11-13T18:35:00Z">
            <w:rPr>
              <w:ins w:id="10099" w:author="chaniaayulestari@outlook.com" w:date="2021-11-13T17:00:00Z"/>
              <w:del w:id="10100" w:author="Rafi Aziizi" w:date="2021-11-13T18:35:00Z"/>
            </w:rPr>
          </w:rPrChange>
        </w:rPr>
        <w:pPrChange w:id="10101" w:author="Rafi Aziizi" w:date="2021-11-13T18:35:00Z">
          <w:pPr>
            <w:pStyle w:val="ListParagraph"/>
            <w:ind w:left="426"/>
          </w:pPr>
        </w:pPrChange>
      </w:pPr>
    </w:p>
    <w:p w14:paraId="2B3FEDBE" w14:textId="66924C06" w:rsidR="00034B7C" w:rsidDel="00E51900" w:rsidRDefault="00034B7C">
      <w:pPr>
        <w:rPr>
          <w:ins w:id="10102" w:author="chaniaayulestari@outlook.com" w:date="2021-11-13T16:48:00Z"/>
          <w:del w:id="10103" w:author="Rafi Aziizi" w:date="2021-11-13T18:35:00Z"/>
        </w:rPr>
        <w:pPrChange w:id="10104" w:author="Rafi Aziizi" w:date="2021-11-13T18:35:00Z">
          <w:pPr>
            <w:pStyle w:val="ListParagraph"/>
            <w:ind w:left="426"/>
          </w:pPr>
        </w:pPrChange>
      </w:pPr>
    </w:p>
    <w:p w14:paraId="672165D4" w14:textId="157B5EA5" w:rsidR="00F96C5E" w:rsidDel="00E51900" w:rsidRDefault="00F96C5E">
      <w:pPr>
        <w:rPr>
          <w:ins w:id="10105" w:author="chaniaayulestari@outlook.com" w:date="2021-11-13T16:48:00Z"/>
          <w:del w:id="10106" w:author="Rafi Aziizi" w:date="2021-11-13T18:35:00Z"/>
        </w:rPr>
        <w:pPrChange w:id="10107" w:author="Rafi Aziizi" w:date="2021-11-13T18:35:00Z">
          <w:pPr>
            <w:pStyle w:val="ListParagraph"/>
            <w:ind w:left="426"/>
          </w:pPr>
        </w:pPrChange>
      </w:pPr>
    </w:p>
    <w:p w14:paraId="19C226A4" w14:textId="38EA98F6" w:rsidR="00F96C5E" w:rsidDel="00E51900" w:rsidRDefault="00F96C5E">
      <w:pPr>
        <w:rPr>
          <w:ins w:id="10108" w:author="chaniaayulestari@outlook.com" w:date="2021-11-13T16:48:00Z"/>
          <w:del w:id="10109" w:author="Rafi Aziizi" w:date="2021-11-13T18:35:00Z"/>
        </w:rPr>
        <w:pPrChange w:id="10110" w:author="Rafi Aziizi" w:date="2021-11-13T18:35:00Z">
          <w:pPr>
            <w:pStyle w:val="ListParagraph"/>
            <w:ind w:left="426"/>
          </w:pPr>
        </w:pPrChange>
      </w:pPr>
    </w:p>
    <w:p w14:paraId="6C422D7E" w14:textId="1AFAF7FA" w:rsidR="00F96C5E" w:rsidDel="00E51900" w:rsidRDefault="00F96C5E">
      <w:pPr>
        <w:rPr>
          <w:ins w:id="10111" w:author="chaniaayulestari@outlook.com" w:date="2021-11-13T16:48:00Z"/>
          <w:del w:id="10112" w:author="Rafi Aziizi" w:date="2021-11-13T18:35:00Z"/>
        </w:rPr>
        <w:pPrChange w:id="10113" w:author="Rafi Aziizi" w:date="2021-11-13T18:35:00Z">
          <w:pPr>
            <w:pStyle w:val="ListParagraph"/>
            <w:ind w:left="426"/>
          </w:pPr>
        </w:pPrChange>
      </w:pPr>
    </w:p>
    <w:p w14:paraId="1E80E466" w14:textId="2907E6CC" w:rsidR="00F96C5E" w:rsidDel="00E51900" w:rsidRDefault="00F96C5E">
      <w:pPr>
        <w:rPr>
          <w:ins w:id="10114" w:author="chaniaayulestari@outlook.com" w:date="2021-11-13T16:48:00Z"/>
          <w:del w:id="10115" w:author="Rafi Aziizi" w:date="2021-11-13T18:35:00Z"/>
        </w:rPr>
        <w:pPrChange w:id="10116" w:author="Rafi Aziizi" w:date="2021-11-13T18:35:00Z">
          <w:pPr>
            <w:pStyle w:val="ListParagraph"/>
            <w:ind w:left="426"/>
          </w:pPr>
        </w:pPrChange>
      </w:pPr>
    </w:p>
    <w:p w14:paraId="55264CF6" w14:textId="2F2DE3B2" w:rsidR="00F96C5E" w:rsidDel="00E51900" w:rsidRDefault="00F96C5E">
      <w:pPr>
        <w:rPr>
          <w:ins w:id="10117" w:author="chaniaayulestari@outlook.com" w:date="2021-11-13T16:48:00Z"/>
          <w:del w:id="10118" w:author="Rafi Aziizi" w:date="2021-11-13T18:35:00Z"/>
        </w:rPr>
        <w:pPrChange w:id="10119" w:author="Rafi Aziizi" w:date="2021-11-13T18:35:00Z">
          <w:pPr>
            <w:pStyle w:val="ListParagraph"/>
            <w:ind w:left="426"/>
          </w:pPr>
        </w:pPrChange>
      </w:pPr>
    </w:p>
    <w:p w14:paraId="360B20EE" w14:textId="0E84F75D" w:rsidR="00F96C5E" w:rsidDel="00E51900" w:rsidRDefault="00F96C5E">
      <w:pPr>
        <w:rPr>
          <w:ins w:id="10120" w:author="chaniaayulestari@outlook.com" w:date="2021-11-13T16:49:00Z"/>
          <w:del w:id="10121" w:author="Rafi Aziizi" w:date="2021-11-13T18:35:00Z"/>
        </w:rPr>
        <w:pPrChange w:id="10122" w:author="Rafi Aziizi" w:date="2021-11-13T18:35:00Z">
          <w:pPr>
            <w:pStyle w:val="ListParagraph"/>
            <w:ind w:left="426"/>
          </w:pPr>
        </w:pPrChange>
      </w:pPr>
    </w:p>
    <w:p w14:paraId="08EE384B" w14:textId="77777777" w:rsidR="00F96C5E" w:rsidRPr="002040D9" w:rsidRDefault="00F96C5E">
      <w:pPr>
        <w:rPr>
          <w:ins w:id="10123" w:author="Rafi Aziizi" w:date="2021-11-13T11:33:00Z"/>
        </w:rPr>
        <w:pPrChange w:id="10124"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10125" w:author="chaniaayulestari@outlook.com" w:date="2021-11-13T16:45:00Z"/>
          <w:b/>
          <w:bCs/>
        </w:rPr>
      </w:pPr>
      <w:ins w:id="10126" w:author="chaniaayulestari@outlook.com" w:date="2021-11-13T16:49:00Z">
        <w:del w:id="10127" w:author="Rafi Aziizi" w:date="2021-11-13T18:35:00Z">
          <w:r w:rsidDel="00E51900">
            <w:rPr>
              <w:noProof/>
            </w:rPr>
            <w:lastRenderedPageBreak/>
            <w:drawing>
              <wp:inline distT="0" distB="0" distL="0" distR="0" wp14:anchorId="455AEEDE" wp14:editId="0CC0425B">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ins w:id="10128" w:author="Rafi Aziizi" w:date="2021-11-13T11:33:00Z">
        <w:r w:rsidR="00FF5489" w:rsidRPr="002040D9">
          <w:rPr>
            <w:b/>
            <w:bCs/>
            <w:rPrChange w:id="10129" w:author="chaniaayulestari@outlook.com" w:date="2021-11-13T15:20:00Z">
              <w:rPr/>
            </w:rPrChange>
          </w:rPr>
          <w:t>Lihat Profile Siswa</w:t>
        </w:r>
      </w:ins>
    </w:p>
    <w:p w14:paraId="06B25161" w14:textId="3CB1DF1C" w:rsidR="00F96C5E" w:rsidDel="00E51900" w:rsidRDefault="00F151BC" w:rsidP="00F96C5E">
      <w:pPr>
        <w:ind w:left="66"/>
        <w:rPr>
          <w:ins w:id="10130" w:author="chaniaayulestari@outlook.com" w:date="2021-11-13T16:50:00Z"/>
          <w:del w:id="10131" w:author="Rafi Aziizi" w:date="2021-11-13T18:35:00Z"/>
          <w:b/>
          <w:bCs/>
        </w:rPr>
      </w:pPr>
      <w:ins w:id="10132" w:author="chaniaayulestari@outlook.com" w:date="2021-11-13T20:42:00Z">
        <w:r>
          <w:rPr>
            <w:noProof/>
          </w:rPr>
          <mc:AlternateContent>
            <mc:Choice Requires="wps">
              <w:drawing>
                <wp:anchor distT="0" distB="0" distL="114300" distR="114300" simplePos="0" relativeHeight="251748864" behindDoc="0" locked="0" layoutInCell="1" allowOverlap="1" wp14:anchorId="258C6C81" wp14:editId="2AA951BF">
                  <wp:simplePos x="0" y="0"/>
                  <wp:positionH relativeFrom="column">
                    <wp:posOffset>37465</wp:posOffset>
                  </wp:positionH>
                  <wp:positionV relativeFrom="paragraph">
                    <wp:posOffset>3804285</wp:posOffset>
                  </wp:positionV>
                  <wp:extent cx="5039995" cy="258445"/>
                  <wp:effectExtent l="1270" t="1905" r="0" b="0"/>
                  <wp:wrapNone/>
                  <wp:docPr id="57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7476CB" w14:textId="28B35FDA" w:rsidR="00ED34E2" w:rsidRPr="006A1DDD" w:rsidRDefault="00ED34E2">
                              <w:pPr>
                                <w:pStyle w:val="Caption"/>
                                <w:jc w:val="center"/>
                                <w:rPr>
                                  <w:rPrChange w:id="10133" w:author="chaniaayulestari@outlook.com" w:date="2021-11-13T20:42:00Z">
                                    <w:rPr>
                                      <w:noProof/>
                                    </w:rPr>
                                  </w:rPrChange>
                                </w:rPr>
                                <w:pPrChange w:id="10134" w:author="chaniaayulestari@outlook.com" w:date="2021-11-13T20:42:00Z">
                                  <w:pPr>
                                    <w:ind w:left="66"/>
                                  </w:pPr>
                                </w:pPrChange>
                              </w:pPr>
                              <w:bookmarkStart w:id="10135" w:name="_Toc87729288"/>
                              <w:bookmarkStart w:id="10136" w:name="_Toc87895007"/>
                              <w:ins w:id="10137" w:author="chaniaayulestari@outlook.com" w:date="2021-11-13T20:42:00Z">
                                <w:r>
                                  <w:t xml:space="preserve">Gambar 3. </w:t>
                                </w:r>
                                <w:r>
                                  <w:fldChar w:fldCharType="begin"/>
                                </w:r>
                                <w:r>
                                  <w:instrText xml:space="preserve"> SEQ Gambar___3. \* ARABIC </w:instrText>
                                </w:r>
                              </w:ins>
                              <w:r>
                                <w:fldChar w:fldCharType="separate"/>
                              </w:r>
                              <w:ins w:id="10138" w:author="Rafi Aziizi" w:date="2021-11-15T16:05:00Z">
                                <w:r w:rsidR="00BF7B94">
                                  <w:rPr>
                                    <w:noProof/>
                                  </w:rPr>
                                  <w:t>43</w:t>
                                </w:r>
                              </w:ins>
                              <w:ins w:id="10139" w:author="chaniaayulestari@outlook.com" w:date="2021-11-13T21:25:00Z">
                                <w:del w:id="10140" w:author="Rafi Aziizi" w:date="2021-11-14T09:53:00Z">
                                  <w:r w:rsidDel="00590A19">
                                    <w:rPr>
                                      <w:noProof/>
                                    </w:rPr>
                                    <w:delText>41</w:delText>
                                  </w:r>
                                </w:del>
                              </w:ins>
                              <w:ins w:id="10141" w:author="chaniaayulestari@outlook.com" w:date="2021-11-13T20:42:00Z">
                                <w:r>
                                  <w:fldChar w:fldCharType="end"/>
                                </w:r>
                                <w:r>
                                  <w:t xml:space="preserve"> </w:t>
                                </w:r>
                                <w:r w:rsidRPr="003F6ACE">
                                  <w:t>Sequence Diagram</w:t>
                                </w:r>
                                <w:r>
                                  <w:t xml:space="preserve"> Lihat Profile Siswa</w:t>
                                </w:r>
                              </w:ins>
                              <w:bookmarkEnd w:id="10135"/>
                              <w:bookmarkEnd w:id="101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8C6C81" id="Text Box 191" o:spid="_x0000_s1067" type="#_x0000_t202" style="position:absolute;left:0;text-align:left;margin-left:2.95pt;margin-top:299.55pt;width:396.85pt;height:20.3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" stroked="f">
                  <v:textbox style="mso-fit-shape-to-text:t" inset="0,0,0,0">
                    <w:txbxContent>
                      <w:p w14:paraId="6A7476CB" w14:textId="28B35FDA" w:rsidR="00ED34E2" w:rsidRPr="006A1DDD" w:rsidRDefault="00ED34E2">
                        <w:pPr>
                          <w:pStyle w:val="Caption"/>
                          <w:jc w:val="center"/>
                          <w:rPr>
                            <w:rPrChange w:id="10142" w:author="chaniaayulestari@outlook.com" w:date="2021-11-13T20:42:00Z">
                              <w:rPr>
                                <w:noProof/>
                              </w:rPr>
                            </w:rPrChange>
                          </w:rPr>
                          <w:pPrChange w:id="10143" w:author="chaniaayulestari@outlook.com" w:date="2021-11-13T20:42:00Z">
                            <w:pPr>
                              <w:ind w:left="66"/>
                            </w:pPr>
                          </w:pPrChange>
                        </w:pPr>
                        <w:bookmarkStart w:id="10144" w:name="_Toc87729288"/>
                        <w:bookmarkStart w:id="10145" w:name="_Toc87895007"/>
                        <w:ins w:id="10146" w:author="chaniaayulestari@outlook.com" w:date="2021-11-13T20:42:00Z">
                          <w:r>
                            <w:t xml:space="preserve">Gambar 3. </w:t>
                          </w:r>
                          <w:r>
                            <w:fldChar w:fldCharType="begin"/>
                          </w:r>
                          <w:r>
                            <w:instrText xml:space="preserve"> SEQ Gambar___3. \* ARABIC </w:instrText>
                          </w:r>
                        </w:ins>
                        <w:r>
                          <w:fldChar w:fldCharType="separate"/>
                        </w:r>
                        <w:ins w:id="10147" w:author="Rafi Aziizi" w:date="2021-11-15T16:05:00Z">
                          <w:r w:rsidR="00BF7B94">
                            <w:rPr>
                              <w:noProof/>
                            </w:rPr>
                            <w:t>43</w:t>
                          </w:r>
                        </w:ins>
                        <w:ins w:id="10148" w:author="chaniaayulestari@outlook.com" w:date="2021-11-13T21:25:00Z">
                          <w:del w:id="10149" w:author="Rafi Aziizi" w:date="2021-11-14T09:53:00Z">
                            <w:r w:rsidDel="00590A19">
                              <w:rPr>
                                <w:noProof/>
                              </w:rPr>
                              <w:delText>41</w:delText>
                            </w:r>
                          </w:del>
                        </w:ins>
                        <w:ins w:id="10150" w:author="chaniaayulestari@outlook.com" w:date="2021-11-13T20:42:00Z">
                          <w:r>
                            <w:fldChar w:fldCharType="end"/>
                          </w:r>
                          <w:r>
                            <w:t xml:space="preserve"> </w:t>
                          </w:r>
                          <w:r w:rsidRPr="003F6ACE">
                            <w:t>Sequence Diagram</w:t>
                          </w:r>
                          <w:r>
                            <w:t xml:space="preserve"> Lihat Profile Siswa</w:t>
                          </w:r>
                        </w:ins>
                        <w:bookmarkEnd w:id="10144"/>
                        <w:bookmarkEnd w:id="10145"/>
                      </w:p>
                    </w:txbxContent>
                  </v:textbox>
                </v:shape>
              </w:pict>
            </mc:Fallback>
          </mc:AlternateContent>
        </w:r>
      </w:ins>
      <w:ins w:id="10151" w:author="Rafi Aziizi" w:date="2021-11-13T18:35:00Z">
        <w:r w:rsidR="00E51900">
          <w:rPr>
            <w:noProof/>
          </w:rPr>
          <w:drawing>
            <wp:anchor distT="0" distB="0" distL="114300" distR="114300" simplePos="0" relativeHeight="251883520" behindDoc="1" locked="0" layoutInCell="1" allowOverlap="1" wp14:anchorId="2B656318" wp14:editId="46BE61D8">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2B45B2" w14:textId="30D6F924" w:rsidR="00F96C5E" w:rsidDel="00E51900" w:rsidRDefault="00F96C5E">
      <w:pPr>
        <w:rPr>
          <w:ins w:id="10152" w:author="chaniaayulestari@outlook.com" w:date="2021-11-13T16:50:00Z"/>
          <w:del w:id="10153" w:author="Rafi Aziizi" w:date="2021-11-13T18:35:00Z"/>
          <w:b/>
          <w:bCs/>
        </w:rPr>
        <w:pPrChange w:id="10154" w:author="Rafi Aziizi" w:date="2021-11-13T18:35:00Z">
          <w:pPr>
            <w:ind w:left="66"/>
          </w:pPr>
        </w:pPrChange>
      </w:pPr>
    </w:p>
    <w:p w14:paraId="4A8D6A11" w14:textId="42209918" w:rsidR="00F96C5E" w:rsidDel="00E51900" w:rsidRDefault="00F96C5E">
      <w:pPr>
        <w:rPr>
          <w:ins w:id="10155" w:author="chaniaayulestari@outlook.com" w:date="2021-11-13T16:50:00Z"/>
          <w:del w:id="10156" w:author="Rafi Aziizi" w:date="2021-11-13T18:35:00Z"/>
          <w:b/>
          <w:bCs/>
        </w:rPr>
        <w:pPrChange w:id="10157" w:author="Rafi Aziizi" w:date="2021-11-13T18:35:00Z">
          <w:pPr>
            <w:ind w:left="66"/>
          </w:pPr>
        </w:pPrChange>
      </w:pPr>
    </w:p>
    <w:p w14:paraId="2BEF3A8A" w14:textId="779DFE57" w:rsidR="00F96C5E" w:rsidDel="00E51900" w:rsidRDefault="00F96C5E">
      <w:pPr>
        <w:rPr>
          <w:ins w:id="10158" w:author="chaniaayulestari@outlook.com" w:date="2021-11-13T16:50:00Z"/>
          <w:del w:id="10159" w:author="Rafi Aziizi" w:date="2021-11-13T18:35:00Z"/>
          <w:b/>
          <w:bCs/>
        </w:rPr>
        <w:pPrChange w:id="10160" w:author="Rafi Aziizi" w:date="2021-11-13T18:35:00Z">
          <w:pPr>
            <w:ind w:left="66"/>
          </w:pPr>
        </w:pPrChange>
      </w:pPr>
    </w:p>
    <w:p w14:paraId="4E0B74F6" w14:textId="03333A88" w:rsidR="00F96C5E" w:rsidDel="00E51900" w:rsidRDefault="00F96C5E">
      <w:pPr>
        <w:rPr>
          <w:ins w:id="10161" w:author="chaniaayulestari@outlook.com" w:date="2021-11-13T16:50:00Z"/>
          <w:del w:id="10162" w:author="Rafi Aziizi" w:date="2021-11-13T18:35:00Z"/>
          <w:b/>
          <w:bCs/>
        </w:rPr>
        <w:pPrChange w:id="10163" w:author="Rafi Aziizi" w:date="2021-11-13T18:35:00Z">
          <w:pPr>
            <w:ind w:left="66"/>
          </w:pPr>
        </w:pPrChange>
      </w:pPr>
    </w:p>
    <w:p w14:paraId="280DFE14" w14:textId="5F592EAC" w:rsidR="00F96C5E" w:rsidDel="00E51900" w:rsidRDefault="00F96C5E">
      <w:pPr>
        <w:rPr>
          <w:ins w:id="10164" w:author="chaniaayulestari@outlook.com" w:date="2021-11-13T16:50:00Z"/>
          <w:del w:id="10165" w:author="Rafi Aziizi" w:date="2021-11-13T18:35:00Z"/>
          <w:b/>
          <w:bCs/>
        </w:rPr>
        <w:pPrChange w:id="10166" w:author="Rafi Aziizi" w:date="2021-11-13T18:35:00Z">
          <w:pPr>
            <w:ind w:left="66"/>
          </w:pPr>
        </w:pPrChange>
      </w:pPr>
    </w:p>
    <w:p w14:paraId="0F5810DA" w14:textId="7B607053" w:rsidR="00F96C5E" w:rsidDel="00E51900" w:rsidRDefault="00F96C5E">
      <w:pPr>
        <w:rPr>
          <w:ins w:id="10167" w:author="chaniaayulestari@outlook.com" w:date="2021-11-13T16:50:00Z"/>
          <w:del w:id="10168" w:author="Rafi Aziizi" w:date="2021-11-13T18:35:00Z"/>
          <w:b/>
          <w:bCs/>
        </w:rPr>
        <w:pPrChange w:id="10169" w:author="Rafi Aziizi" w:date="2021-11-13T18:35:00Z">
          <w:pPr>
            <w:ind w:left="66"/>
          </w:pPr>
        </w:pPrChange>
      </w:pPr>
    </w:p>
    <w:p w14:paraId="377BC34B" w14:textId="3DC209F4" w:rsidR="00F96C5E" w:rsidDel="00E51900" w:rsidRDefault="00F96C5E">
      <w:pPr>
        <w:rPr>
          <w:ins w:id="10170" w:author="chaniaayulestari@outlook.com" w:date="2021-11-13T16:50:00Z"/>
          <w:del w:id="10171" w:author="Rafi Aziizi" w:date="2021-11-13T18:35:00Z"/>
          <w:b/>
          <w:bCs/>
        </w:rPr>
        <w:pPrChange w:id="10172" w:author="Rafi Aziizi" w:date="2021-11-13T18:35:00Z">
          <w:pPr>
            <w:ind w:left="66"/>
          </w:pPr>
        </w:pPrChange>
      </w:pPr>
    </w:p>
    <w:p w14:paraId="7229D5FD" w14:textId="58049B66" w:rsidR="00F96C5E" w:rsidDel="00E51900" w:rsidRDefault="00F96C5E">
      <w:pPr>
        <w:rPr>
          <w:ins w:id="10173" w:author="chaniaayulestari@outlook.com" w:date="2021-11-13T16:50:00Z"/>
          <w:del w:id="10174" w:author="Rafi Aziizi" w:date="2021-11-13T18:35:00Z"/>
          <w:b/>
          <w:bCs/>
        </w:rPr>
        <w:pPrChange w:id="10175" w:author="Rafi Aziizi" w:date="2021-11-13T18:35:00Z">
          <w:pPr>
            <w:ind w:left="66"/>
          </w:pPr>
        </w:pPrChange>
      </w:pPr>
    </w:p>
    <w:p w14:paraId="7AF26E74" w14:textId="43CA7604" w:rsidR="00F96C5E" w:rsidDel="00E51900" w:rsidRDefault="00F96C5E">
      <w:pPr>
        <w:rPr>
          <w:ins w:id="10176" w:author="chaniaayulestari@outlook.com" w:date="2021-11-13T16:50:00Z"/>
          <w:del w:id="10177" w:author="Rafi Aziizi" w:date="2021-11-13T18:35:00Z"/>
          <w:b/>
          <w:bCs/>
        </w:rPr>
        <w:pPrChange w:id="10178" w:author="Rafi Aziizi" w:date="2021-11-13T18:35:00Z">
          <w:pPr>
            <w:ind w:left="66"/>
          </w:pPr>
        </w:pPrChange>
      </w:pPr>
    </w:p>
    <w:p w14:paraId="0A2D3D1A" w14:textId="491E48C0" w:rsidR="00F96C5E" w:rsidDel="00E51900" w:rsidRDefault="00F96C5E">
      <w:pPr>
        <w:rPr>
          <w:ins w:id="10179" w:author="chaniaayulestari@outlook.com" w:date="2021-11-13T16:50:00Z"/>
          <w:del w:id="10180" w:author="Rafi Aziizi" w:date="2021-11-13T18:35:00Z"/>
          <w:b/>
          <w:bCs/>
        </w:rPr>
        <w:pPrChange w:id="10181" w:author="Rafi Aziizi" w:date="2021-11-13T18:35:00Z">
          <w:pPr>
            <w:ind w:left="66"/>
          </w:pPr>
        </w:pPrChange>
      </w:pPr>
    </w:p>
    <w:p w14:paraId="4B7B01BF" w14:textId="29D9CAAA" w:rsidR="00F96C5E" w:rsidDel="00E51900" w:rsidRDefault="00F96C5E">
      <w:pPr>
        <w:rPr>
          <w:ins w:id="10182" w:author="chaniaayulestari@outlook.com" w:date="2021-11-13T16:50:00Z"/>
          <w:del w:id="10183" w:author="Rafi Aziizi" w:date="2021-11-13T18:35:00Z"/>
          <w:b/>
          <w:bCs/>
        </w:rPr>
        <w:pPrChange w:id="10184" w:author="Rafi Aziizi" w:date="2021-11-13T18:35:00Z">
          <w:pPr>
            <w:ind w:left="66"/>
          </w:pPr>
        </w:pPrChange>
      </w:pPr>
    </w:p>
    <w:p w14:paraId="71C6B3C0" w14:textId="2340983A" w:rsidR="00F96C5E" w:rsidDel="00E51900" w:rsidRDefault="00F96C5E">
      <w:pPr>
        <w:rPr>
          <w:ins w:id="10185" w:author="chaniaayulestari@outlook.com" w:date="2021-11-13T16:50:00Z"/>
          <w:del w:id="10186" w:author="Rafi Aziizi" w:date="2021-11-13T18:35:00Z"/>
          <w:b/>
          <w:bCs/>
        </w:rPr>
        <w:pPrChange w:id="10187" w:author="Rafi Aziizi" w:date="2021-11-13T18:35:00Z">
          <w:pPr>
            <w:ind w:left="66"/>
          </w:pPr>
        </w:pPrChange>
      </w:pPr>
    </w:p>
    <w:p w14:paraId="3F80AD14" w14:textId="467C9EA0" w:rsidR="00F96C5E" w:rsidRDefault="00F96C5E">
      <w:pPr>
        <w:ind w:left="66"/>
        <w:rPr>
          <w:ins w:id="10188" w:author="chaniaayulestari@outlook.com" w:date="2021-11-13T16:50:00Z"/>
          <w:b/>
          <w:bCs/>
        </w:rPr>
      </w:pPr>
    </w:p>
    <w:p w14:paraId="35DE291B" w14:textId="3346D8C5" w:rsidR="00F96C5E" w:rsidRDefault="00F151BC">
      <w:pPr>
        <w:ind w:left="66"/>
        <w:rPr>
          <w:ins w:id="10189" w:author="chaniaayulestari@outlook.com" w:date="2021-11-13T20:42:00Z"/>
        </w:rPr>
      </w:pPr>
      <w:del w:id="10190" w:author="chaniaayulestari@outlook.com" w:date="2021-11-13T20:42:00Z">
        <w:r>
          <w:rPr>
            <w:noProof/>
          </w:rPr>
          <mc:AlternateContent>
            <mc:Choice Requires="wps">
              <w:drawing>
                <wp:inline distT="0" distB="0" distL="0" distR="0" wp14:anchorId="659D0804" wp14:editId="608A435B">
                  <wp:extent cx="5038725" cy="47625"/>
                  <wp:effectExtent l="0" t="0" r="0" b="0"/>
                  <wp:docPr id="109" name="AutoShap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42C927" id="AutoShape 30"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Ov5afb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p>
    <w:p w14:paraId="343464B9" w14:textId="5908CA92" w:rsidR="006A1DDD" w:rsidRDefault="006A1DDD">
      <w:pPr>
        <w:ind w:left="66"/>
        <w:rPr>
          <w:ins w:id="10191" w:author="chaniaayulestari@outlook.com" w:date="2021-11-13T20:42:00Z"/>
        </w:rPr>
      </w:pPr>
    </w:p>
    <w:p w14:paraId="41503A2D" w14:textId="3DD4A2D8" w:rsidR="006A1DDD" w:rsidRDefault="006A1DDD">
      <w:pPr>
        <w:ind w:left="66"/>
        <w:rPr>
          <w:ins w:id="10192" w:author="chaniaayulestari@outlook.com" w:date="2021-11-13T20:42:00Z"/>
        </w:rPr>
      </w:pPr>
    </w:p>
    <w:p w14:paraId="217811C9" w14:textId="164F1347" w:rsidR="006A1DDD" w:rsidRDefault="006A1DDD">
      <w:pPr>
        <w:ind w:left="66"/>
        <w:rPr>
          <w:ins w:id="10193" w:author="chaniaayulestari@outlook.com" w:date="2021-11-13T20:42:00Z"/>
        </w:rPr>
      </w:pPr>
    </w:p>
    <w:p w14:paraId="72A35AAA" w14:textId="7FDA1DB8" w:rsidR="006A1DDD" w:rsidRDefault="006A1DDD">
      <w:pPr>
        <w:ind w:left="66"/>
        <w:rPr>
          <w:ins w:id="10194" w:author="chaniaayulestari@outlook.com" w:date="2021-11-13T20:42:00Z"/>
        </w:rPr>
      </w:pPr>
    </w:p>
    <w:p w14:paraId="6DB326AF" w14:textId="0CDFF7BF" w:rsidR="006A1DDD" w:rsidRDefault="006A1DDD">
      <w:pPr>
        <w:ind w:left="66"/>
        <w:rPr>
          <w:ins w:id="10195" w:author="chaniaayulestari@outlook.com" w:date="2021-11-13T20:42:00Z"/>
        </w:rPr>
      </w:pPr>
    </w:p>
    <w:p w14:paraId="07300AB8" w14:textId="5917EE63" w:rsidR="006A1DDD" w:rsidRDefault="006A1DDD">
      <w:pPr>
        <w:ind w:left="66"/>
        <w:rPr>
          <w:ins w:id="10196" w:author="chaniaayulestari@outlook.com" w:date="2021-11-13T20:42:00Z"/>
        </w:rPr>
      </w:pPr>
    </w:p>
    <w:p w14:paraId="062138FD" w14:textId="43940067" w:rsidR="006A1DDD" w:rsidRDefault="006A1DDD">
      <w:pPr>
        <w:ind w:left="66"/>
        <w:rPr>
          <w:ins w:id="10197" w:author="chaniaayulestari@outlook.com" w:date="2021-11-13T20:42:00Z"/>
        </w:rPr>
      </w:pPr>
    </w:p>
    <w:p w14:paraId="1FE035A1" w14:textId="77761C87" w:rsidR="006A1DDD" w:rsidRDefault="006A1DDD">
      <w:pPr>
        <w:ind w:left="66"/>
        <w:rPr>
          <w:ins w:id="10198" w:author="chaniaayulestari@outlook.com" w:date="2021-11-13T20:42:00Z"/>
        </w:rPr>
      </w:pPr>
    </w:p>
    <w:p w14:paraId="09316C58" w14:textId="03CFBED4" w:rsidR="006A1DDD" w:rsidRDefault="006A1DDD">
      <w:pPr>
        <w:ind w:left="66"/>
        <w:rPr>
          <w:ins w:id="10199" w:author="chaniaayulestari@outlook.com" w:date="2021-11-13T20:42:00Z"/>
        </w:rPr>
      </w:pPr>
    </w:p>
    <w:p w14:paraId="53D876EC" w14:textId="77777777" w:rsidR="006A1DDD" w:rsidRDefault="006A1DDD">
      <w:pPr>
        <w:ind w:left="66"/>
        <w:rPr>
          <w:ins w:id="10200" w:author="chaniaayulestari@outlook.com" w:date="2021-11-13T20:42:00Z"/>
        </w:rPr>
      </w:pPr>
    </w:p>
    <w:p w14:paraId="149020C7" w14:textId="78462F82" w:rsidR="006A1DDD" w:rsidRDefault="006A1DDD">
      <w:pPr>
        <w:ind w:left="66"/>
        <w:rPr>
          <w:ins w:id="10201" w:author="chaniaayulestari@outlook.com" w:date="2021-11-13T20:42:00Z"/>
        </w:rPr>
      </w:pPr>
    </w:p>
    <w:p w14:paraId="3799776D" w14:textId="15876B57" w:rsidR="006A1DDD" w:rsidRDefault="006A1DDD">
      <w:pPr>
        <w:ind w:left="66"/>
        <w:rPr>
          <w:ins w:id="10202" w:author="chaniaayulestari@outlook.com" w:date="2021-11-13T20:42:00Z"/>
        </w:rPr>
      </w:pPr>
    </w:p>
    <w:p w14:paraId="072D9AD0" w14:textId="7B98C57F" w:rsidR="006A1DDD" w:rsidRDefault="006A1DDD">
      <w:pPr>
        <w:ind w:left="66"/>
        <w:rPr>
          <w:ins w:id="10203" w:author="chaniaayulestari@outlook.com" w:date="2021-11-13T20:42:00Z"/>
        </w:rPr>
      </w:pPr>
    </w:p>
    <w:p w14:paraId="2EDD9239" w14:textId="77777777" w:rsidR="006A1DDD" w:rsidRPr="00F96C5E" w:rsidRDefault="006A1DDD">
      <w:pPr>
        <w:ind w:left="66"/>
        <w:rPr>
          <w:ins w:id="10204" w:author="Rafi Aziizi" w:date="2021-11-13T11:33:00Z"/>
          <w:b/>
          <w:bCs/>
          <w:rPrChange w:id="10205" w:author="chaniaayulestari@outlook.com" w:date="2021-11-13T16:49:00Z">
            <w:rPr>
              <w:ins w:id="10206" w:author="Rafi Aziizi" w:date="2021-11-13T11:33:00Z"/>
            </w:rPr>
          </w:rPrChange>
        </w:rPr>
        <w:pPrChange w:id="10207" w:author="chaniaayulestari@outlook.com" w:date="2021-11-13T16:49:00Z">
          <w:pPr>
            <w:pStyle w:val="ListParagraph"/>
            <w:numPr>
              <w:numId w:val="117"/>
            </w:numPr>
            <w:ind w:hanging="360"/>
          </w:pPr>
        </w:pPrChange>
      </w:pPr>
    </w:p>
    <w:p w14:paraId="15725EA4" w14:textId="49834C80" w:rsidR="00FF5489" w:rsidRDefault="00FF5489" w:rsidP="002040D9">
      <w:pPr>
        <w:pStyle w:val="ListParagraph"/>
        <w:numPr>
          <w:ilvl w:val="0"/>
          <w:numId w:val="117"/>
        </w:numPr>
        <w:ind w:left="426"/>
        <w:rPr>
          <w:ins w:id="10208" w:author="chaniaayulestari@outlook.com" w:date="2021-11-13T16:45:00Z"/>
          <w:b/>
          <w:bCs/>
        </w:rPr>
      </w:pPr>
      <w:ins w:id="10209" w:author="Rafi Aziizi" w:date="2021-11-13T11:33:00Z">
        <w:r w:rsidRPr="002040D9">
          <w:rPr>
            <w:b/>
            <w:bCs/>
            <w:rPrChange w:id="10210" w:author="chaniaayulestari@outlook.com" w:date="2021-11-13T15:20:00Z">
              <w:rPr/>
            </w:rPrChange>
          </w:rPr>
          <w:t>Lihat Riwayat Absensi</w:t>
        </w:r>
      </w:ins>
    </w:p>
    <w:p w14:paraId="25061CA7" w14:textId="1A8DF692" w:rsidR="006A1DDD" w:rsidRDefault="00F151BC">
      <w:pPr>
        <w:keepNext/>
        <w:rPr>
          <w:ins w:id="10211" w:author="chaniaayulestari@outlook.com" w:date="2021-11-13T20:43:00Z"/>
        </w:rPr>
        <w:pPrChange w:id="10212" w:author="chaniaayulestari@outlook.com" w:date="2021-11-13T20:43:00Z">
          <w:pPr/>
        </w:pPrChange>
      </w:pPr>
      <w:del w:id="10213" w:author="Rafi Aziizi" w:date="2021-11-14T10:00:00Z">
        <w:r>
          <w:rPr>
            <w:noProof/>
          </w:rPr>
          <mc:AlternateContent>
            <mc:Choice Requires="wps">
              <w:drawing>
                <wp:inline distT="0" distB="0" distL="0" distR="0" wp14:anchorId="0D0AF410" wp14:editId="2B489522">
                  <wp:extent cx="5039995" cy="635"/>
                  <wp:effectExtent l="0" t="0" r="0" b="0"/>
                  <wp:docPr id="573"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E176FB" w14:textId="2AC86DE7" w:rsidR="00ED34E2" w:rsidRPr="007F6EA1" w:rsidRDefault="00ED34E2">
                              <w:pPr>
                                <w:pStyle w:val="Caption"/>
                                <w:jc w:val="center"/>
                                <w:rPr>
                                  <w:noProof/>
                                </w:rPr>
                                <w:pPrChange w:id="10214" w:author="chaniaayulestari@outlook.com" w:date="2021-11-13T16:52:00Z">
                                  <w:pPr/>
                                </w:pPrChange>
                              </w:pPr>
                              <w:bookmarkStart w:id="10215" w:name="_Toc87729220"/>
                              <w:ins w:id="10216" w:author="chaniaayulestari@outlook.com" w:date="2021-11-13T16:51:00Z">
                                <w:del w:id="10217" w:author="Rafi Aziizi" w:date="2021-11-14T10:00:00Z">
                                  <w:r w:rsidDel="007404DC">
                                    <w:delText xml:space="preserve">Gambar 3. </w:delText>
                                  </w:r>
                                  <w:r w:rsidDel="007404DC">
                                    <w:fldChar w:fldCharType="begin"/>
                                  </w:r>
                                  <w:r w:rsidDel="007404DC">
                                    <w:delInstrText xml:space="preserve"> SEQ Gambar__3. \* ARABIC </w:delInstrText>
                                  </w:r>
                                </w:del>
                              </w:ins>
                              <w:del w:id="10218" w:author="Rafi Aziizi" w:date="2021-11-14T10:00:00Z">
                                <w:r w:rsidDel="007404DC">
                                  <w:fldChar w:fldCharType="separate"/>
                                </w:r>
                              </w:del>
                              <w:ins w:id="10219" w:author="chaniaayulestari@outlook.com" w:date="2021-11-13T19:48:00Z">
                                <w:del w:id="10220" w:author="Rafi Aziizi" w:date="2021-11-14T10:00:00Z">
                                  <w:r w:rsidDel="007404DC">
                                    <w:rPr>
                                      <w:noProof/>
                                    </w:rPr>
                                    <w:delText>48</w:delText>
                                  </w:r>
                                </w:del>
                              </w:ins>
                              <w:ins w:id="10221" w:author="chaniaayulestari@outlook.com" w:date="2021-11-13T16:51:00Z">
                                <w:del w:id="10222" w:author="Rafi Aziizi" w:date="2021-11-14T10:00:00Z">
                                  <w:r w:rsidDel="007404DC">
                                    <w:fldChar w:fldCharType="end"/>
                                  </w:r>
                                  <w:r w:rsidDel="007404DC">
                                    <w:delText xml:space="preserve"> Sequence Diagram Lihat Riwayat Absen</w:delText>
                                  </w:r>
                                </w:del>
                              </w:ins>
                              <w:bookmarkEnd w:id="10215"/>
                            </w:p>
                          </w:txbxContent>
                        </wps:txbx>
                        <wps:bodyPr rot="0" vert="horz" wrap="square" lIns="0" tIns="0" rIns="0" bIns="0" anchor="t" anchorCtr="0" upright="1">
                          <a:spAutoFit/>
                        </wps:bodyPr>
                      </wps:wsp>
                    </a:graphicData>
                  </a:graphic>
                </wp:inline>
              </w:drawing>
            </mc:Choice>
            <mc:Fallback>
              <w:pict>
                <v:shape w14:anchorId="0D0AF410" id="Text Box 460" o:spid="_x0000_s1068"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" stroked="f">
                  <v:textbox style="mso-fit-shape-to-text:t" inset="0,0,0,0">
                    <w:txbxContent>
                      <w:p w14:paraId="0DE176FB" w14:textId="2AC86DE7" w:rsidR="00ED34E2" w:rsidRPr="007F6EA1" w:rsidRDefault="00ED34E2">
                        <w:pPr>
                          <w:pStyle w:val="Caption"/>
                          <w:jc w:val="center"/>
                          <w:rPr>
                            <w:noProof/>
                          </w:rPr>
                          <w:pPrChange w:id="10223" w:author="chaniaayulestari@outlook.com" w:date="2021-11-13T16:52:00Z">
                            <w:pPr/>
                          </w:pPrChange>
                        </w:pPr>
                        <w:bookmarkStart w:id="10224" w:name="_Toc87729220"/>
                        <w:ins w:id="10225" w:author="chaniaayulestari@outlook.com" w:date="2021-11-13T16:51:00Z">
                          <w:del w:id="10226" w:author="Rafi Aziizi" w:date="2021-11-14T10:00:00Z">
                            <w:r w:rsidDel="007404DC">
                              <w:delText xml:space="preserve">Gambar 3. </w:delText>
                            </w:r>
                            <w:r w:rsidDel="007404DC">
                              <w:fldChar w:fldCharType="begin"/>
                            </w:r>
                            <w:r w:rsidDel="007404DC">
                              <w:delInstrText xml:space="preserve"> SEQ Gambar__3. \* ARABIC </w:delInstrText>
                            </w:r>
                          </w:del>
                        </w:ins>
                        <w:del w:id="10227" w:author="Rafi Aziizi" w:date="2021-11-14T10:00:00Z">
                          <w:r w:rsidDel="007404DC">
                            <w:fldChar w:fldCharType="separate"/>
                          </w:r>
                        </w:del>
                        <w:ins w:id="10228" w:author="chaniaayulestari@outlook.com" w:date="2021-11-13T19:48:00Z">
                          <w:del w:id="10229" w:author="Rafi Aziizi" w:date="2021-11-14T10:00:00Z">
                            <w:r w:rsidDel="007404DC">
                              <w:rPr>
                                <w:noProof/>
                              </w:rPr>
                              <w:delText>48</w:delText>
                            </w:r>
                          </w:del>
                        </w:ins>
                        <w:ins w:id="10230" w:author="chaniaayulestari@outlook.com" w:date="2021-11-13T16:51:00Z">
                          <w:del w:id="10231" w:author="Rafi Aziizi" w:date="2021-11-14T10:00:00Z">
                            <w:r w:rsidDel="007404DC">
                              <w:fldChar w:fldCharType="end"/>
                            </w:r>
                            <w:r w:rsidDel="007404DC">
                              <w:delText xml:space="preserve"> Sequence Diagram Lihat Riwayat Absen</w:delText>
                            </w:r>
                          </w:del>
                        </w:ins>
                        <w:bookmarkEnd w:id="10224"/>
                      </w:p>
                    </w:txbxContent>
                  </v:textbox>
                  <w10:anchorlock/>
                </v:shape>
              </w:pict>
            </mc:Fallback>
          </mc:AlternateContent>
        </w:r>
      </w:del>
      <w:ins w:id="10232" w:author="chaniaayulestari@outlook.com" w:date="2021-11-13T16:51:00Z">
        <w:r w:rsidR="005F2AFE">
          <w:rPr>
            <w:noProof/>
          </w:rPr>
          <w:drawing>
            <wp:inline distT="0" distB="0" distL="0" distR="0" wp14:anchorId="40793D09" wp14:editId="10BC6B92">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5056807D" w14:textId="2DE9035B" w:rsidR="00F96C5E" w:rsidRPr="005F2AFE" w:rsidDel="007404DC" w:rsidRDefault="006A1DDD">
      <w:pPr>
        <w:pStyle w:val="Caption"/>
        <w:jc w:val="center"/>
        <w:rPr>
          <w:ins w:id="10233" w:author="chaniaayulestari@outlook.com" w:date="2021-11-13T16:45:00Z"/>
          <w:del w:id="10234" w:author="Rafi Aziizi" w:date="2021-11-14T10:00:00Z"/>
          <w:b/>
          <w:bCs/>
          <w:rPrChange w:id="10235" w:author="chaniaayulestari@outlook.com" w:date="2021-11-13T16:51:00Z">
            <w:rPr>
              <w:ins w:id="10236" w:author="chaniaayulestari@outlook.com" w:date="2021-11-13T16:45:00Z"/>
              <w:del w:id="10237" w:author="Rafi Aziizi" w:date="2021-11-14T10:00:00Z"/>
            </w:rPr>
          </w:rPrChange>
        </w:rPr>
        <w:pPrChange w:id="10238" w:author="chaniaayulestari@outlook.com" w:date="2021-11-13T20:43:00Z">
          <w:pPr>
            <w:pStyle w:val="ListParagraph"/>
            <w:numPr>
              <w:numId w:val="117"/>
            </w:numPr>
            <w:ind w:left="426" w:hanging="360"/>
          </w:pPr>
        </w:pPrChange>
      </w:pPr>
      <w:bookmarkStart w:id="10239" w:name="_Toc87895008"/>
      <w:ins w:id="10240" w:author="chaniaayulestari@outlook.com" w:date="2021-11-13T20:43:00Z">
        <w:r>
          <w:t xml:space="preserve">Gambar 3. </w:t>
        </w:r>
        <w:r>
          <w:fldChar w:fldCharType="begin"/>
        </w:r>
        <w:r>
          <w:instrText xml:space="preserve"> SEQ Gambar___3. \* ARABIC </w:instrText>
        </w:r>
      </w:ins>
      <w:r>
        <w:fldChar w:fldCharType="separate"/>
      </w:r>
      <w:ins w:id="10241" w:author="Rafi Aziizi" w:date="2021-11-15T16:05:00Z">
        <w:r w:rsidR="00BF7B94">
          <w:rPr>
            <w:noProof/>
          </w:rPr>
          <w:t>44</w:t>
        </w:r>
      </w:ins>
      <w:ins w:id="10242" w:author="chaniaayulestari@outlook.com" w:date="2021-11-13T21:25:00Z">
        <w:del w:id="10243" w:author="Rafi Aziizi" w:date="2021-11-14T09:53:00Z">
          <w:r w:rsidR="00B46735" w:rsidDel="00590A19">
            <w:rPr>
              <w:noProof/>
            </w:rPr>
            <w:delText>42</w:delText>
          </w:r>
        </w:del>
      </w:ins>
      <w:ins w:id="10244" w:author="chaniaayulestari@outlook.com" w:date="2021-11-13T20:43:00Z">
        <w:r>
          <w:fldChar w:fldCharType="end"/>
        </w:r>
        <w:r>
          <w:t xml:space="preserve"> </w:t>
        </w:r>
        <w:r w:rsidRPr="00B40BE7">
          <w:t xml:space="preserve">Sequence Diagram </w:t>
        </w:r>
        <w:r>
          <w:t xml:space="preserve"> Lihat R</w:t>
        </w:r>
      </w:ins>
      <w:ins w:id="10245" w:author="Rafi Aziizi" w:date="2021-11-14T10:00:00Z">
        <w:r w:rsidR="007404DC">
          <w:t>i</w:t>
        </w:r>
      </w:ins>
      <w:ins w:id="10246" w:author="chaniaayulestari@outlook.com" w:date="2021-11-13T20:43:00Z">
        <w:del w:id="10247" w:author="Rafi Aziizi" w:date="2021-11-14T10:00:00Z">
          <w:r w:rsidDel="007404DC">
            <w:delText>O</w:delText>
          </w:r>
        </w:del>
        <w:r>
          <w:t>wayat Absen</w:t>
        </w:r>
      </w:ins>
      <w:bookmarkEnd w:id="10239"/>
    </w:p>
    <w:p w14:paraId="7D4161EB" w14:textId="2673D382" w:rsidR="00F96C5E" w:rsidDel="006A1DDD" w:rsidRDefault="00F151BC">
      <w:pPr>
        <w:rPr>
          <w:del w:id="10248" w:author="Rafi Aziizi" w:date="2021-11-13T18:35:00Z"/>
        </w:rPr>
      </w:pPr>
      <w:del w:id="10249" w:author="chaniaayulestari@outlook.com" w:date="2021-11-13T20:42:00Z">
        <w:r>
          <w:rPr>
            <w:noProof/>
          </w:rPr>
          <mc:AlternateContent>
            <mc:Choice Requires="wps">
              <w:drawing>
                <wp:inline distT="0" distB="0" distL="0" distR="0" wp14:anchorId="2DE068C8" wp14:editId="1B83B2EC">
                  <wp:extent cx="5039995" cy="258445"/>
                  <wp:effectExtent l="0" t="0" r="0" b="0"/>
                  <wp:docPr id="572"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71576" w14:textId="78F87F94" w:rsidR="00ED34E2" w:rsidRPr="007F6EA1" w:rsidRDefault="00ED34E2">
                              <w:pPr>
                                <w:pStyle w:val="Caption"/>
                                <w:jc w:val="center"/>
                                <w:rPr>
                                  <w:noProof/>
                                </w:rPr>
                                <w:pPrChange w:id="10250" w:author="chaniaayulestari@outlook.com" w:date="2021-11-13T16:52:00Z">
                                  <w:pPr/>
                                </w:pPrChange>
                              </w:pPr>
                            </w:p>
                          </w:txbxContent>
                        </wps:txbx>
                        <wps:bodyPr rot="0" vert="horz" wrap="square" lIns="0" tIns="0" rIns="0" bIns="0" anchor="t" anchorCtr="0" upright="1">
                          <a:spAutoFit/>
                        </wps:bodyPr>
                      </wps:wsp>
                    </a:graphicData>
                  </a:graphic>
                </wp:inline>
              </w:drawing>
            </mc:Choice>
            <mc:Fallback>
              <w:pict>
                <v:shape w14:anchorId="2DE068C8" id="Text Box 516" o:spid="_x0000_s106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" stroked="f">
                  <v:textbox style="mso-fit-shape-to-text:t" inset="0,0,0,0">
                    <w:txbxContent>
                      <w:p w14:paraId="2FA71576" w14:textId="78F87F94" w:rsidR="00ED34E2" w:rsidRPr="007F6EA1" w:rsidRDefault="00ED34E2">
                        <w:pPr>
                          <w:pStyle w:val="Caption"/>
                          <w:jc w:val="center"/>
                          <w:rPr>
                            <w:noProof/>
                          </w:rPr>
                          <w:pPrChange w:id="10251" w:author="chaniaayulestari@outlook.com" w:date="2021-11-13T16:52:00Z">
                            <w:pPr/>
                          </w:pPrChange>
                        </w:pPr>
                      </w:p>
                    </w:txbxContent>
                  </v:textbox>
                  <w10:anchorlock/>
                </v:shape>
              </w:pict>
            </mc:Fallback>
          </mc:AlternateContent>
        </w:r>
      </w:del>
    </w:p>
    <w:p w14:paraId="55C44E17" w14:textId="66F4A557" w:rsidR="005F2AFE" w:rsidDel="00E51900" w:rsidRDefault="005F2AFE" w:rsidP="00F96C5E">
      <w:pPr>
        <w:pStyle w:val="ListParagraph"/>
        <w:ind w:left="426"/>
        <w:rPr>
          <w:ins w:id="10252" w:author="chaniaayulestari@outlook.com" w:date="2021-11-13T16:51:00Z"/>
          <w:del w:id="10253" w:author="Rafi Aziizi" w:date="2021-11-13T18:35:00Z"/>
          <w:b/>
          <w:bCs/>
        </w:rPr>
      </w:pPr>
    </w:p>
    <w:p w14:paraId="5277E467" w14:textId="5C822F8A" w:rsidR="005F2AFE" w:rsidDel="00E51900" w:rsidRDefault="005F2AFE" w:rsidP="00F96C5E">
      <w:pPr>
        <w:pStyle w:val="ListParagraph"/>
        <w:ind w:left="426"/>
        <w:rPr>
          <w:ins w:id="10254" w:author="chaniaayulestari@outlook.com" w:date="2021-11-13T16:51:00Z"/>
          <w:del w:id="10255" w:author="Rafi Aziizi" w:date="2021-11-13T18:35:00Z"/>
          <w:b/>
          <w:bCs/>
        </w:rPr>
      </w:pPr>
    </w:p>
    <w:p w14:paraId="09669F19" w14:textId="40F22D04" w:rsidR="005F2AFE" w:rsidDel="00E51900" w:rsidRDefault="005F2AFE" w:rsidP="00F96C5E">
      <w:pPr>
        <w:pStyle w:val="ListParagraph"/>
        <w:ind w:left="426"/>
        <w:rPr>
          <w:ins w:id="10256" w:author="chaniaayulestari@outlook.com" w:date="2021-11-13T16:51:00Z"/>
          <w:del w:id="10257" w:author="Rafi Aziizi" w:date="2021-11-13T18:35:00Z"/>
          <w:b/>
          <w:bCs/>
        </w:rPr>
      </w:pPr>
    </w:p>
    <w:p w14:paraId="25B5CF5E" w14:textId="4AE1059D" w:rsidR="005F2AFE" w:rsidDel="00E51900" w:rsidRDefault="005F2AFE" w:rsidP="00F96C5E">
      <w:pPr>
        <w:pStyle w:val="ListParagraph"/>
        <w:ind w:left="426"/>
        <w:rPr>
          <w:ins w:id="10258" w:author="chaniaayulestari@outlook.com" w:date="2021-11-13T16:51:00Z"/>
          <w:del w:id="10259" w:author="Rafi Aziizi" w:date="2021-11-13T18:35:00Z"/>
          <w:b/>
          <w:bCs/>
        </w:rPr>
      </w:pPr>
    </w:p>
    <w:p w14:paraId="35A14847" w14:textId="49E9FE22" w:rsidR="005F2AFE" w:rsidRPr="00E51900" w:rsidDel="00E51900" w:rsidRDefault="005F2AFE">
      <w:pPr>
        <w:rPr>
          <w:ins w:id="10260" w:author="chaniaayulestari@outlook.com" w:date="2021-11-13T16:51:00Z"/>
          <w:del w:id="10261" w:author="Rafi Aziizi" w:date="2021-11-13T18:35:00Z"/>
          <w:b/>
          <w:bCs/>
          <w:rPrChange w:id="10262" w:author="Rafi Aziizi" w:date="2021-11-13T18:35:00Z">
            <w:rPr>
              <w:ins w:id="10263" w:author="chaniaayulestari@outlook.com" w:date="2021-11-13T16:51:00Z"/>
              <w:del w:id="10264" w:author="Rafi Aziizi" w:date="2021-11-13T18:35:00Z"/>
            </w:rPr>
          </w:rPrChange>
        </w:rPr>
        <w:pPrChange w:id="10265" w:author="Rafi Aziizi" w:date="2021-11-13T18:35:00Z">
          <w:pPr>
            <w:pStyle w:val="ListParagraph"/>
            <w:ind w:left="426"/>
          </w:pPr>
        </w:pPrChange>
      </w:pPr>
    </w:p>
    <w:p w14:paraId="5594C30E" w14:textId="30C7490D" w:rsidR="005F2AFE" w:rsidDel="00E51900" w:rsidRDefault="005F2AFE">
      <w:pPr>
        <w:rPr>
          <w:ins w:id="10266" w:author="chaniaayulestari@outlook.com" w:date="2021-11-13T16:51:00Z"/>
          <w:del w:id="10267" w:author="Rafi Aziizi" w:date="2021-11-13T18:35:00Z"/>
        </w:rPr>
        <w:pPrChange w:id="10268" w:author="Rafi Aziizi" w:date="2021-11-13T18:35:00Z">
          <w:pPr>
            <w:pStyle w:val="ListParagraph"/>
            <w:ind w:left="426"/>
          </w:pPr>
        </w:pPrChange>
      </w:pPr>
    </w:p>
    <w:p w14:paraId="2DDAB1E7" w14:textId="684A445F" w:rsidR="005F2AFE" w:rsidDel="00E51900" w:rsidRDefault="005F2AFE">
      <w:pPr>
        <w:rPr>
          <w:ins w:id="10269" w:author="chaniaayulestari@outlook.com" w:date="2021-11-13T16:51:00Z"/>
          <w:del w:id="10270" w:author="Rafi Aziizi" w:date="2021-11-13T18:35:00Z"/>
        </w:rPr>
        <w:pPrChange w:id="10271" w:author="Rafi Aziizi" w:date="2021-11-13T18:35:00Z">
          <w:pPr>
            <w:pStyle w:val="ListParagraph"/>
            <w:ind w:left="426"/>
          </w:pPr>
        </w:pPrChange>
      </w:pPr>
    </w:p>
    <w:p w14:paraId="483B8929" w14:textId="042DE9C0" w:rsidR="00A9216A" w:rsidDel="00E51900" w:rsidRDefault="00A9216A">
      <w:pPr>
        <w:rPr>
          <w:ins w:id="10272" w:author="chaniaayulestari@outlook.com" w:date="2021-11-13T17:47:00Z"/>
          <w:del w:id="10273" w:author="Rafi Aziizi" w:date="2021-11-13T18:35:00Z"/>
        </w:rPr>
        <w:pPrChange w:id="10274" w:author="Rafi Aziizi" w:date="2021-11-13T18:35:00Z">
          <w:pPr>
            <w:pStyle w:val="ListParagraph"/>
            <w:ind w:left="426"/>
          </w:pPr>
        </w:pPrChange>
      </w:pPr>
    </w:p>
    <w:p w14:paraId="520FEE6D" w14:textId="706D1A2D" w:rsidR="00405719" w:rsidDel="00E51900" w:rsidRDefault="00405719">
      <w:pPr>
        <w:rPr>
          <w:ins w:id="10275" w:author="chaniaayulestari@outlook.com" w:date="2021-11-13T17:47:00Z"/>
          <w:del w:id="10276" w:author="Rafi Aziizi" w:date="2021-11-13T18:35:00Z"/>
        </w:rPr>
        <w:pPrChange w:id="10277" w:author="Rafi Aziizi" w:date="2021-11-13T18:35:00Z">
          <w:pPr>
            <w:pStyle w:val="ListParagraph"/>
            <w:ind w:left="426"/>
          </w:pPr>
        </w:pPrChange>
      </w:pPr>
    </w:p>
    <w:p w14:paraId="0B73DC2D" w14:textId="24922FBA" w:rsidR="00405719" w:rsidDel="00E51900" w:rsidRDefault="00405719">
      <w:pPr>
        <w:rPr>
          <w:ins w:id="10278" w:author="chaniaayulestari@outlook.com" w:date="2021-11-13T17:47:00Z"/>
          <w:del w:id="10279" w:author="Rafi Aziizi" w:date="2021-11-13T18:35:00Z"/>
        </w:rPr>
        <w:pPrChange w:id="10280" w:author="Rafi Aziizi" w:date="2021-11-13T18:35:00Z">
          <w:pPr>
            <w:pStyle w:val="ListParagraph"/>
            <w:ind w:left="426"/>
          </w:pPr>
        </w:pPrChange>
      </w:pPr>
    </w:p>
    <w:p w14:paraId="7F213C6D" w14:textId="77777777" w:rsidR="00405719" w:rsidRDefault="00405719">
      <w:pPr>
        <w:pStyle w:val="Caption"/>
        <w:jc w:val="center"/>
        <w:rPr>
          <w:ins w:id="10281" w:author="chaniaayulestari@outlook.com" w:date="2021-11-13T17:38:00Z"/>
        </w:rPr>
        <w:pPrChange w:id="10282" w:author="Rafi Aziizi" w:date="2021-11-14T10:00: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10283" w:author="chaniaayulestari@outlook.com" w:date="2021-11-13T16:52:00Z"/>
          <w:b/>
          <w:bCs/>
        </w:rPr>
      </w:pPr>
      <w:ins w:id="10284" w:author="Rafi Aziizi" w:date="2021-11-13T12:11:00Z">
        <w:r w:rsidRPr="002040D9">
          <w:rPr>
            <w:b/>
            <w:bCs/>
            <w:rPrChange w:id="10285" w:author="chaniaayulestari@outlook.com" w:date="2021-11-13T15:20:00Z">
              <w:rPr/>
            </w:rPrChange>
          </w:rPr>
          <w:t>Cetak Riwayat Abs</w:t>
        </w:r>
      </w:ins>
      <w:ins w:id="10286" w:author="Rafi Aziizi" w:date="2021-11-13T12:12:00Z">
        <w:r w:rsidRPr="002040D9">
          <w:rPr>
            <w:b/>
            <w:bCs/>
            <w:rPrChange w:id="10287" w:author="chaniaayulestari@outlook.com" w:date="2021-11-13T15:20:00Z">
              <w:rPr/>
            </w:rPrChange>
          </w:rPr>
          <w:t>ensi Siswa</w:t>
        </w:r>
      </w:ins>
    </w:p>
    <w:p w14:paraId="7E26CD84" w14:textId="274AEA2C" w:rsidR="006A1DDD" w:rsidRDefault="00F151BC">
      <w:pPr>
        <w:keepNext/>
        <w:rPr>
          <w:ins w:id="10288" w:author="chaniaayulestari@outlook.com" w:date="2021-11-13T20:43:00Z"/>
        </w:rPr>
        <w:pPrChange w:id="10289" w:author="chaniaayulestari@outlook.com" w:date="2021-11-13T20:43:00Z">
          <w:pPr/>
        </w:pPrChange>
      </w:pPr>
      <w:del w:id="10290" w:author="Rafi Aziizi" w:date="2021-11-14T10:02:00Z">
        <w:r>
          <w:rPr>
            <w:noProof/>
          </w:rPr>
          <w:lastRenderedPageBreak/>
          <mc:AlternateContent>
            <mc:Choice Requires="wps">
              <w:drawing>
                <wp:inline distT="0" distB="0" distL="0" distR="0" wp14:anchorId="6859F1DB" wp14:editId="04074E13">
                  <wp:extent cx="5039995" cy="635"/>
                  <wp:effectExtent l="0" t="0" r="0" b="0"/>
                  <wp:docPr id="571"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1C197" w14:textId="5B5FEC9A" w:rsidR="00ED34E2" w:rsidRPr="004551FD" w:rsidRDefault="00ED34E2">
                              <w:pPr>
                                <w:pStyle w:val="Caption"/>
                                <w:rPr>
                                  <w:noProof/>
                                </w:rPr>
                                <w:pPrChange w:id="10291" w:author="Rafi Aziizi" w:date="2021-11-14T10:02:00Z">
                                  <w:pPr>
                                    <w:pStyle w:val="ListParagraph"/>
                                    <w:ind w:left="426"/>
                                  </w:pPr>
                                </w:pPrChange>
                              </w:pPr>
                              <w:bookmarkStart w:id="10292" w:name="_Toc87729221"/>
                              <w:ins w:id="10293" w:author="chaniaayulestari@outlook.com" w:date="2021-11-13T17:39:00Z">
                                <w:del w:id="10294" w:author="Rafi Aziizi" w:date="2021-11-14T10:02:00Z">
                                  <w:r w:rsidDel="007404DC">
                                    <w:delText xml:space="preserve">Gambar 3. </w:delText>
                                  </w:r>
                                  <w:r w:rsidDel="007404DC">
                                    <w:fldChar w:fldCharType="begin"/>
                                  </w:r>
                                  <w:r w:rsidDel="007404DC">
                                    <w:delInstrText xml:space="preserve"> SEQ Gambar__3. \* ARABIC </w:delInstrText>
                                  </w:r>
                                </w:del>
                              </w:ins>
                              <w:del w:id="10295" w:author="Rafi Aziizi" w:date="2021-11-14T10:02:00Z">
                                <w:r w:rsidDel="007404DC">
                                  <w:fldChar w:fldCharType="separate"/>
                                </w:r>
                              </w:del>
                              <w:ins w:id="10296" w:author="chaniaayulestari@outlook.com" w:date="2021-11-13T19:48:00Z">
                                <w:del w:id="10297" w:author="Rafi Aziizi" w:date="2021-11-14T10:02:00Z">
                                  <w:r w:rsidDel="007404DC">
                                    <w:rPr>
                                      <w:noProof/>
                                    </w:rPr>
                                    <w:delText>50</w:delText>
                                  </w:r>
                                </w:del>
                              </w:ins>
                              <w:ins w:id="10298" w:author="chaniaayulestari@outlook.com" w:date="2021-11-13T17:39:00Z">
                                <w:del w:id="10299" w:author="Rafi Aziizi" w:date="2021-11-14T10:02:00Z">
                                  <w:r w:rsidDel="007404DC">
                                    <w:fldChar w:fldCharType="end"/>
                                  </w:r>
                                  <w:r w:rsidDel="007404DC">
                                    <w:delText xml:space="preserve"> Sequence Diagram Cetak Riwayat Absen Siswa</w:delText>
                                  </w:r>
                                </w:del>
                              </w:ins>
                              <w:bookmarkEnd w:id="10292"/>
                            </w:p>
                          </w:txbxContent>
                        </wps:txbx>
                        <wps:bodyPr rot="0" vert="horz" wrap="square" lIns="0" tIns="0" rIns="0" bIns="0" anchor="t" anchorCtr="0" upright="1">
                          <a:spAutoFit/>
                        </wps:bodyPr>
                      </wps:wsp>
                    </a:graphicData>
                  </a:graphic>
                </wp:inline>
              </w:drawing>
            </mc:Choice>
            <mc:Fallback>
              <w:pict>
                <v:shape w14:anchorId="6859F1DB" id="Text Box 472" o:spid="_x0000_s107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" stroked="f">
                  <v:textbox style="mso-fit-shape-to-text:t" inset="0,0,0,0">
                    <w:txbxContent>
                      <w:p w14:paraId="2941C197" w14:textId="5B5FEC9A" w:rsidR="00ED34E2" w:rsidRPr="004551FD" w:rsidRDefault="00ED34E2">
                        <w:pPr>
                          <w:pStyle w:val="Caption"/>
                          <w:rPr>
                            <w:noProof/>
                          </w:rPr>
                          <w:pPrChange w:id="10300" w:author="Rafi Aziizi" w:date="2021-11-14T10:02:00Z">
                            <w:pPr>
                              <w:pStyle w:val="ListParagraph"/>
                              <w:ind w:left="426"/>
                            </w:pPr>
                          </w:pPrChange>
                        </w:pPr>
                        <w:bookmarkStart w:id="10301" w:name="_Toc87729221"/>
                        <w:ins w:id="10302" w:author="chaniaayulestari@outlook.com" w:date="2021-11-13T17:39:00Z">
                          <w:del w:id="10303" w:author="Rafi Aziizi" w:date="2021-11-14T10:02:00Z">
                            <w:r w:rsidDel="007404DC">
                              <w:delText xml:space="preserve">Gambar 3. </w:delText>
                            </w:r>
                            <w:r w:rsidDel="007404DC">
                              <w:fldChar w:fldCharType="begin"/>
                            </w:r>
                            <w:r w:rsidDel="007404DC">
                              <w:delInstrText xml:space="preserve"> SEQ Gambar__3. \* ARABIC </w:delInstrText>
                            </w:r>
                          </w:del>
                        </w:ins>
                        <w:del w:id="10304" w:author="Rafi Aziizi" w:date="2021-11-14T10:02:00Z">
                          <w:r w:rsidDel="007404DC">
                            <w:fldChar w:fldCharType="separate"/>
                          </w:r>
                        </w:del>
                        <w:ins w:id="10305" w:author="chaniaayulestari@outlook.com" w:date="2021-11-13T19:48:00Z">
                          <w:del w:id="10306" w:author="Rafi Aziizi" w:date="2021-11-14T10:02:00Z">
                            <w:r w:rsidDel="007404DC">
                              <w:rPr>
                                <w:noProof/>
                              </w:rPr>
                              <w:delText>50</w:delText>
                            </w:r>
                          </w:del>
                        </w:ins>
                        <w:ins w:id="10307" w:author="chaniaayulestari@outlook.com" w:date="2021-11-13T17:39:00Z">
                          <w:del w:id="10308" w:author="Rafi Aziizi" w:date="2021-11-14T10:02:00Z">
                            <w:r w:rsidDel="007404DC">
                              <w:fldChar w:fldCharType="end"/>
                            </w:r>
                            <w:r w:rsidDel="007404DC">
                              <w:delText xml:space="preserve"> Sequence Diagram Cetak Riwayat Absen Siswa</w:delText>
                            </w:r>
                          </w:del>
                        </w:ins>
                        <w:bookmarkEnd w:id="10301"/>
                      </w:p>
                    </w:txbxContent>
                  </v:textbox>
                  <w10:anchorlock/>
                </v:shape>
              </w:pict>
            </mc:Fallback>
          </mc:AlternateContent>
        </w:r>
      </w:del>
      <w:ins w:id="10309" w:author="chaniaayulestari@outlook.com" w:date="2021-11-13T17:38:00Z">
        <w:r w:rsidR="00A9216A">
          <w:rPr>
            <w:noProof/>
          </w:rPr>
          <w:drawing>
            <wp:inline distT="0" distB="0" distL="0" distR="0" wp14:anchorId="2E131FB9" wp14:editId="27777A2F">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2B593E4" w14:textId="4D5CD656" w:rsidR="005F2AFE" w:rsidRDefault="006A1DDD">
      <w:pPr>
        <w:pStyle w:val="Caption"/>
        <w:jc w:val="center"/>
        <w:rPr>
          <w:ins w:id="10310" w:author="chaniaayulestari@outlook.com" w:date="2021-11-13T16:52:00Z"/>
          <w:b/>
          <w:bCs/>
        </w:rPr>
        <w:pPrChange w:id="10311" w:author="chaniaayulestari@outlook.com" w:date="2021-11-13T20:43:00Z">
          <w:pPr>
            <w:pStyle w:val="ListParagraph"/>
            <w:ind w:left="426"/>
          </w:pPr>
        </w:pPrChange>
      </w:pPr>
      <w:bookmarkStart w:id="10312" w:name="_Toc87895009"/>
      <w:ins w:id="10313" w:author="chaniaayulestari@outlook.com" w:date="2021-11-13T20:43:00Z">
        <w:r>
          <w:t xml:space="preserve">Gambar 3. </w:t>
        </w:r>
        <w:r>
          <w:fldChar w:fldCharType="begin"/>
        </w:r>
        <w:r>
          <w:instrText xml:space="preserve"> SEQ Gambar___3. \* ARABIC </w:instrText>
        </w:r>
      </w:ins>
      <w:r>
        <w:fldChar w:fldCharType="separate"/>
      </w:r>
      <w:ins w:id="10314" w:author="Rafi Aziizi" w:date="2021-11-15T16:05:00Z">
        <w:r w:rsidR="00BF7B94">
          <w:rPr>
            <w:noProof/>
          </w:rPr>
          <w:t>45</w:t>
        </w:r>
      </w:ins>
      <w:ins w:id="10315" w:author="chaniaayulestari@outlook.com" w:date="2021-11-13T21:25:00Z">
        <w:del w:id="10316" w:author="Rafi Aziizi" w:date="2021-11-14T09:53:00Z">
          <w:r w:rsidR="00B46735" w:rsidDel="00590A19">
            <w:rPr>
              <w:noProof/>
            </w:rPr>
            <w:delText>43</w:delText>
          </w:r>
        </w:del>
      </w:ins>
      <w:ins w:id="10317" w:author="chaniaayulestari@outlook.com" w:date="2021-11-13T20:43:00Z">
        <w:r>
          <w:fldChar w:fldCharType="end"/>
        </w:r>
        <w:r>
          <w:t xml:space="preserve"> </w:t>
        </w:r>
        <w:r w:rsidRPr="00A01CB7">
          <w:t xml:space="preserve">Sequence Diagram </w:t>
        </w:r>
        <w:r>
          <w:t xml:space="preserve"> Cetak Riwayat Absensi Siswa</w:t>
        </w:r>
      </w:ins>
      <w:bookmarkEnd w:id="10312"/>
    </w:p>
    <w:p w14:paraId="005D7722" w14:textId="393E4C32" w:rsidR="005F2AFE" w:rsidRPr="00A9216A" w:rsidDel="00E51900" w:rsidRDefault="00F151BC">
      <w:pPr>
        <w:rPr>
          <w:ins w:id="10318" w:author="chaniaayulestari@outlook.com" w:date="2021-11-13T16:52:00Z"/>
          <w:del w:id="10319" w:author="Rafi Aziizi" w:date="2021-11-13T18:36:00Z"/>
          <w:b/>
          <w:bCs/>
          <w:rPrChange w:id="10320" w:author="chaniaayulestari@outlook.com" w:date="2021-11-13T17:38:00Z">
            <w:rPr>
              <w:ins w:id="10321" w:author="chaniaayulestari@outlook.com" w:date="2021-11-13T16:52:00Z"/>
              <w:del w:id="10322" w:author="Rafi Aziizi" w:date="2021-11-13T18:36:00Z"/>
            </w:rPr>
          </w:rPrChange>
        </w:rPr>
        <w:pPrChange w:id="10323" w:author="chaniaayulestari@outlook.com" w:date="2021-11-13T17:38:00Z">
          <w:pPr>
            <w:pStyle w:val="ListParagraph"/>
            <w:ind w:left="426"/>
          </w:pPr>
        </w:pPrChange>
      </w:pPr>
      <w:del w:id="10324" w:author="chaniaayulestari@outlook.com" w:date="2021-11-13T20:43:00Z">
        <w:r>
          <w:rPr>
            <w:noProof/>
          </w:rPr>
          <mc:AlternateContent>
            <mc:Choice Requires="wps">
              <w:drawing>
                <wp:inline distT="0" distB="0" distL="0" distR="0" wp14:anchorId="02AEA35E" wp14:editId="423D0038">
                  <wp:extent cx="5039995" cy="258445"/>
                  <wp:effectExtent l="0" t="0" r="0" b="0"/>
                  <wp:docPr id="570" name="Text 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ABB992" w14:textId="6B83B001" w:rsidR="00ED34E2" w:rsidRPr="004551FD" w:rsidRDefault="00ED34E2">
                              <w:pPr>
                                <w:pStyle w:val="Caption"/>
                                <w:jc w:val="center"/>
                                <w:rPr>
                                  <w:noProof/>
                                </w:rPr>
                                <w:pPrChange w:id="10325" w:author="chaniaayulestari@outlook.com" w:date="2021-11-13T17:39:00Z">
                                  <w:pPr>
                                    <w:pStyle w:val="ListParagraph"/>
                                    <w:ind w:left="426"/>
                                  </w:pPr>
                                </w:pPrChange>
                              </w:pPr>
                            </w:p>
                          </w:txbxContent>
                        </wps:txbx>
                        <wps:bodyPr rot="0" vert="horz" wrap="square" lIns="0" tIns="0" rIns="0" bIns="0" anchor="t" anchorCtr="0" upright="1">
                          <a:spAutoFit/>
                        </wps:bodyPr>
                      </wps:wsp>
                    </a:graphicData>
                  </a:graphic>
                </wp:inline>
              </w:drawing>
            </mc:Choice>
            <mc:Fallback>
              <w:pict>
                <v:shape w14:anchorId="02AEA35E" id="Text Box 517" o:spid="_x0000_s1071"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F0b3KAICAADrAwAADgAAAAAA&#10;AAAAAAAAAAAuAgAAZHJzL2Uyb0RvYy54bWxQSwECLQAUAAYACAAAACEA6sbOt94AAAAEAQAADwAA&#10;AAAAAAAAAAAAAABcBAAAZHJzL2Rvd25yZXYueG1sUEsFBgAAAAAEAAQA8wAAAGcFAAAAAA==&#10;" stroked="f">
                  <v:textbox style="mso-fit-shape-to-text:t" inset="0,0,0,0">
                    <w:txbxContent>
                      <w:p w14:paraId="1BABB992" w14:textId="6B83B001" w:rsidR="00ED34E2" w:rsidRPr="004551FD" w:rsidRDefault="00ED34E2">
                        <w:pPr>
                          <w:pStyle w:val="Caption"/>
                          <w:jc w:val="center"/>
                          <w:rPr>
                            <w:noProof/>
                          </w:rPr>
                          <w:pPrChange w:id="10326" w:author="chaniaayulestari@outlook.com" w:date="2021-11-13T17:39:00Z">
                            <w:pPr>
                              <w:pStyle w:val="ListParagraph"/>
                              <w:ind w:left="426"/>
                            </w:pPr>
                          </w:pPrChange>
                        </w:pPr>
                      </w:p>
                    </w:txbxContent>
                  </v:textbox>
                  <w10:anchorlock/>
                </v:shape>
              </w:pict>
            </mc:Fallback>
          </mc:AlternateContent>
        </w:r>
      </w:del>
    </w:p>
    <w:p w14:paraId="297873E1" w14:textId="2FCFB636" w:rsidR="005F2AFE" w:rsidRPr="00E51900" w:rsidDel="00E51900" w:rsidRDefault="005F2AFE">
      <w:pPr>
        <w:rPr>
          <w:ins w:id="10327" w:author="chaniaayulestari@outlook.com" w:date="2021-11-13T16:52:00Z"/>
          <w:del w:id="10328" w:author="Rafi Aziizi" w:date="2021-11-13T18:36:00Z"/>
          <w:b/>
          <w:bCs/>
          <w:rPrChange w:id="10329" w:author="Rafi Aziizi" w:date="2021-11-13T18:36:00Z">
            <w:rPr>
              <w:ins w:id="10330" w:author="chaniaayulestari@outlook.com" w:date="2021-11-13T16:52:00Z"/>
              <w:del w:id="10331" w:author="Rafi Aziizi" w:date="2021-11-13T18:36:00Z"/>
            </w:rPr>
          </w:rPrChange>
        </w:rPr>
        <w:pPrChange w:id="10332" w:author="Rafi Aziizi" w:date="2021-11-13T18:36:00Z">
          <w:pPr>
            <w:pStyle w:val="ListParagraph"/>
            <w:ind w:left="426"/>
          </w:pPr>
        </w:pPrChange>
      </w:pPr>
    </w:p>
    <w:p w14:paraId="2A979F45" w14:textId="4E8E0723" w:rsidR="005F2AFE" w:rsidDel="00E51900" w:rsidRDefault="005F2AFE">
      <w:pPr>
        <w:rPr>
          <w:ins w:id="10333" w:author="chaniaayulestari@outlook.com" w:date="2021-11-13T17:38:00Z"/>
          <w:del w:id="10334" w:author="Rafi Aziizi" w:date="2021-11-13T18:36:00Z"/>
        </w:rPr>
        <w:pPrChange w:id="10335" w:author="Rafi Aziizi" w:date="2021-11-13T18:36:00Z">
          <w:pPr>
            <w:pStyle w:val="ListParagraph"/>
            <w:ind w:left="426"/>
          </w:pPr>
        </w:pPrChange>
      </w:pPr>
    </w:p>
    <w:p w14:paraId="23FD3260" w14:textId="39B4BB88" w:rsidR="00A9216A" w:rsidDel="00E51900" w:rsidRDefault="00A9216A">
      <w:pPr>
        <w:rPr>
          <w:ins w:id="10336" w:author="chaniaayulestari@outlook.com" w:date="2021-11-13T17:38:00Z"/>
          <w:del w:id="10337" w:author="Rafi Aziizi" w:date="2021-11-13T18:36:00Z"/>
        </w:rPr>
        <w:pPrChange w:id="10338" w:author="Rafi Aziizi" w:date="2021-11-13T18:36:00Z">
          <w:pPr>
            <w:pStyle w:val="ListParagraph"/>
            <w:ind w:left="426"/>
          </w:pPr>
        </w:pPrChange>
      </w:pPr>
    </w:p>
    <w:p w14:paraId="66693C8D" w14:textId="658B26DF" w:rsidR="00A9216A" w:rsidDel="00E51900" w:rsidRDefault="00A9216A">
      <w:pPr>
        <w:rPr>
          <w:ins w:id="10339" w:author="chaniaayulestari@outlook.com" w:date="2021-11-13T17:38:00Z"/>
          <w:del w:id="10340" w:author="Rafi Aziizi" w:date="2021-11-13T18:36:00Z"/>
        </w:rPr>
        <w:pPrChange w:id="10341" w:author="Rafi Aziizi" w:date="2021-11-13T18:36:00Z">
          <w:pPr>
            <w:pStyle w:val="ListParagraph"/>
            <w:ind w:left="426"/>
          </w:pPr>
        </w:pPrChange>
      </w:pPr>
    </w:p>
    <w:p w14:paraId="60CBF484" w14:textId="265F2A61" w:rsidR="00A9216A" w:rsidDel="00E51900" w:rsidRDefault="00A9216A">
      <w:pPr>
        <w:rPr>
          <w:ins w:id="10342" w:author="chaniaayulestari@outlook.com" w:date="2021-11-13T17:38:00Z"/>
          <w:del w:id="10343" w:author="Rafi Aziizi" w:date="2021-11-13T18:36:00Z"/>
        </w:rPr>
        <w:pPrChange w:id="10344" w:author="Rafi Aziizi" w:date="2021-11-13T18:36:00Z">
          <w:pPr>
            <w:pStyle w:val="ListParagraph"/>
            <w:ind w:left="426"/>
          </w:pPr>
        </w:pPrChange>
      </w:pPr>
    </w:p>
    <w:p w14:paraId="6F71348D" w14:textId="2BE99E43" w:rsidR="00A9216A" w:rsidDel="00E51900" w:rsidRDefault="00A9216A">
      <w:pPr>
        <w:rPr>
          <w:ins w:id="10345" w:author="chaniaayulestari@outlook.com" w:date="2021-11-13T17:38:00Z"/>
          <w:del w:id="10346" w:author="Rafi Aziizi" w:date="2021-11-13T18:36:00Z"/>
        </w:rPr>
        <w:pPrChange w:id="10347" w:author="Rafi Aziizi" w:date="2021-11-13T18:36:00Z">
          <w:pPr>
            <w:pStyle w:val="ListParagraph"/>
            <w:ind w:left="426"/>
          </w:pPr>
        </w:pPrChange>
      </w:pPr>
    </w:p>
    <w:p w14:paraId="63D4D931" w14:textId="17C32CD6" w:rsidR="00A9216A" w:rsidRPr="002040D9" w:rsidDel="006A1DDD" w:rsidRDefault="00A9216A">
      <w:pPr>
        <w:rPr>
          <w:ins w:id="10348" w:author="Rafi Aziizi" w:date="2021-11-13T12:07:00Z"/>
          <w:del w:id="10349" w:author="chaniaayulestari@outlook.com" w:date="2021-11-13T20:43:00Z"/>
        </w:rPr>
        <w:pPrChange w:id="10350"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10351" w:author="Rafi Aziizi" w:date="2021-11-13T12:09:00Z"/>
          <w:b/>
          <w:bCs/>
          <w:lang w:val="id-ID"/>
        </w:rPr>
      </w:pPr>
      <w:ins w:id="10352" w:author="Rafi Aziizi" w:date="2021-11-13T12:09:00Z">
        <w:r w:rsidRPr="000D75C7">
          <w:rPr>
            <w:b/>
            <w:bCs/>
          </w:rPr>
          <w:t xml:space="preserve">Kelola </w:t>
        </w:r>
        <w:r>
          <w:rPr>
            <w:b/>
            <w:bCs/>
          </w:rPr>
          <w:t xml:space="preserve">Laporan </w:t>
        </w:r>
      </w:ins>
      <w:ins w:id="10353" w:author="Rafi Aziizi" w:date="2021-11-13T12:16:00Z">
        <w:r w:rsidR="00E8612D">
          <w:rPr>
            <w:b/>
            <w:bCs/>
          </w:rPr>
          <w:t>Absen</w:t>
        </w:r>
      </w:ins>
    </w:p>
    <w:p w14:paraId="6A3C505C" w14:textId="5C9E747E" w:rsidR="004822D0" w:rsidRPr="00194DFD" w:rsidRDefault="00E8612D" w:rsidP="004822D0">
      <w:pPr>
        <w:ind w:firstLine="426"/>
        <w:rPr>
          <w:ins w:id="10354" w:author="Rafi Aziizi" w:date="2021-11-13T12:09:00Z"/>
        </w:rPr>
      </w:pPr>
      <w:ins w:id="10355" w:author="Rafi Aziizi" w:date="2021-11-13T12:16:00Z">
        <w:r w:rsidRPr="005B28D5">
          <w:rPr>
            <w:i/>
          </w:rPr>
          <w:t>Sequence diagram</w:t>
        </w:r>
        <w:r>
          <w:t xml:space="preserve"> ini menjelaskan interaksi admin dengan sistem dalam </w:t>
        </w:r>
        <w:r w:rsidRPr="005B28D5">
          <w:rPr>
            <w:lang w:val="id-ID"/>
          </w:rPr>
          <w:t>melihat</w:t>
        </w:r>
      </w:ins>
      <w:ins w:id="10356" w:author="Rafi Aziizi" w:date="2021-11-13T12:17:00Z">
        <w:r>
          <w:t>, mencetak</w:t>
        </w:r>
      </w:ins>
      <w:ins w:id="10357" w:author="Rafi Aziizi" w:date="2021-11-13T12:16:00Z">
        <w:r>
          <w:t xml:space="preserve"> maupun menambah</w:t>
        </w:r>
        <w:r w:rsidRPr="005B28D5">
          <w:rPr>
            <w:lang w:val="id-ID"/>
          </w:rPr>
          <w:t xml:space="preserve"> </w:t>
        </w:r>
        <w:r>
          <w:t xml:space="preserve">data </w:t>
        </w:r>
      </w:ins>
      <w:ins w:id="10358" w:author="Rafi Aziizi" w:date="2021-11-13T12:17:00Z">
        <w:r>
          <w:t xml:space="preserve">history </w:t>
        </w:r>
      </w:ins>
      <w:ins w:id="10359" w:author="Rafi Aziizi" w:date="2021-11-13T12:16:00Z">
        <w:r>
          <w:t>laporan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absen</w:t>
        </w:r>
        <w:r w:rsidRPr="005B28D5">
          <w:rPr>
            <w:lang w:val="id-ID"/>
          </w:rPr>
          <w:t xml:space="preserve"> </w:t>
        </w:r>
        <w:r>
          <w:t xml:space="preserve">ditunjukkan </w:t>
        </w:r>
      </w:ins>
      <w:ins w:id="10360" w:author="Rafi Aziizi" w:date="2021-11-14T10:13:00Z">
        <w:r w:rsidR="00ED47C8">
          <w:t>pada</w:t>
        </w:r>
        <w:r w:rsidR="00ED47C8" w:rsidRPr="005B28D5">
          <w:rPr>
            <w:lang w:val="id-ID"/>
          </w:rPr>
          <w:t xml:space="preserve"> </w:t>
        </w:r>
        <w:r w:rsidR="00ED47C8">
          <w:t>gambar dibawah ini :</w:t>
        </w:r>
      </w:ins>
      <w:ins w:id="10361" w:author="chaniaayulestari@outlook.com" w:date="2021-11-14T06:38:00Z">
        <w:del w:id="10362" w:author="Rafi Aziizi" w:date="2021-11-14T10:13:00Z">
          <w:r w:rsidR="0092786F" w:rsidDel="00ED47C8">
            <w:delText>dibawah.</w:delText>
          </w:r>
        </w:del>
      </w:ins>
    </w:p>
    <w:p w14:paraId="26E3B73C" w14:textId="30C834D1" w:rsidR="004822D0" w:rsidRDefault="004822D0" w:rsidP="002040D9">
      <w:pPr>
        <w:pStyle w:val="ListParagraph"/>
        <w:numPr>
          <w:ilvl w:val="0"/>
          <w:numId w:val="117"/>
        </w:numPr>
        <w:ind w:left="426"/>
        <w:rPr>
          <w:ins w:id="10363" w:author="chaniaayulestari@outlook.com" w:date="2021-11-13T16:52:00Z"/>
          <w:b/>
          <w:bCs/>
        </w:rPr>
      </w:pPr>
      <w:ins w:id="10364" w:author="Rafi Aziizi" w:date="2021-11-13T12:09:00Z">
        <w:r w:rsidRPr="002040D9">
          <w:rPr>
            <w:b/>
            <w:bCs/>
            <w:noProof/>
            <w:rPrChange w:id="10365" w:author="chaniaayulestari@outlook.com" w:date="2021-11-13T15:21:00Z">
              <w:rPr>
                <w:noProof/>
              </w:rPr>
            </w:rPrChange>
          </w:rPr>
          <w:t>Lihat Laporan Absen</w:t>
        </w:r>
      </w:ins>
    </w:p>
    <w:p w14:paraId="66981809" w14:textId="62007872" w:rsidR="005F2AFE" w:rsidDel="00E51900" w:rsidRDefault="00F151BC" w:rsidP="005F2AFE">
      <w:pPr>
        <w:ind w:left="66"/>
        <w:rPr>
          <w:ins w:id="10366" w:author="chaniaayulestari@outlook.com" w:date="2021-11-13T16:52:00Z"/>
          <w:del w:id="10367" w:author="Rafi Aziizi" w:date="2021-11-13T18:36:00Z"/>
          <w:b/>
          <w:bCs/>
        </w:rPr>
      </w:pPr>
      <w:ins w:id="10368" w:author="chaniaayulestari@outlook.com" w:date="2021-11-13T20:44:00Z">
        <w:r>
          <w:rPr>
            <w:noProof/>
          </w:rPr>
          <mc:AlternateContent>
            <mc:Choice Requires="wps">
              <w:drawing>
                <wp:anchor distT="0" distB="0" distL="114300" distR="114300" simplePos="0" relativeHeight="251749888" behindDoc="0" locked="0" layoutInCell="1" allowOverlap="1" wp14:anchorId="5D987FBB" wp14:editId="2CC378DD">
                  <wp:simplePos x="0" y="0"/>
                  <wp:positionH relativeFrom="column">
                    <wp:posOffset>37465</wp:posOffset>
                  </wp:positionH>
                  <wp:positionV relativeFrom="paragraph">
                    <wp:posOffset>3803015</wp:posOffset>
                  </wp:positionV>
                  <wp:extent cx="4992370" cy="258445"/>
                  <wp:effectExtent l="1270" t="3810" r="0" b="4445"/>
                  <wp:wrapNone/>
                  <wp:docPr id="569"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91E59" w14:textId="1E6E639A" w:rsidR="00ED34E2" w:rsidRPr="00F62342" w:rsidRDefault="00ED34E2">
                              <w:pPr>
                                <w:pStyle w:val="Caption"/>
                                <w:jc w:val="center"/>
                                <w:rPr>
                                  <w:noProof/>
                                </w:rPr>
                                <w:pPrChange w:id="10369" w:author="chaniaayulestari@outlook.com" w:date="2021-11-13T20:44:00Z">
                                  <w:pPr>
                                    <w:ind w:left="66"/>
                                  </w:pPr>
                                </w:pPrChange>
                              </w:pPr>
                              <w:bookmarkStart w:id="10370" w:name="_Toc87729291"/>
                              <w:bookmarkStart w:id="10371" w:name="_Toc87895010"/>
                              <w:ins w:id="10372" w:author="chaniaayulestari@outlook.com" w:date="2021-11-13T20:44:00Z">
                                <w:r>
                                  <w:t xml:space="preserve">Gambar 3. </w:t>
                                </w:r>
                                <w:r>
                                  <w:fldChar w:fldCharType="begin"/>
                                </w:r>
                                <w:r>
                                  <w:instrText xml:space="preserve"> SEQ Gambar___3. \* ARABIC </w:instrText>
                                </w:r>
                              </w:ins>
                              <w:r>
                                <w:fldChar w:fldCharType="separate"/>
                              </w:r>
                              <w:ins w:id="10373" w:author="Rafi Aziizi" w:date="2021-11-15T16:05:00Z">
                                <w:r w:rsidR="00BF7B94">
                                  <w:rPr>
                                    <w:noProof/>
                                  </w:rPr>
                                  <w:t>46</w:t>
                                </w:r>
                              </w:ins>
                              <w:ins w:id="10374" w:author="chaniaayulestari@outlook.com" w:date="2021-11-13T21:25:00Z">
                                <w:del w:id="10375" w:author="Rafi Aziizi" w:date="2021-11-14T09:53:00Z">
                                  <w:r w:rsidDel="00590A19">
                                    <w:rPr>
                                      <w:noProof/>
                                    </w:rPr>
                                    <w:delText>44</w:delText>
                                  </w:r>
                                </w:del>
                              </w:ins>
                              <w:ins w:id="10376" w:author="chaniaayulestari@outlook.com" w:date="2021-11-13T20:44:00Z">
                                <w:r>
                                  <w:fldChar w:fldCharType="end"/>
                                </w:r>
                                <w:r>
                                  <w:t xml:space="preserve"> </w:t>
                                </w:r>
                                <w:r w:rsidRPr="00D51F52">
                                  <w:t xml:space="preserve">Sequence Diagram </w:t>
                                </w:r>
                                <w:r>
                                  <w:t xml:space="preserve"> Lihat Data Laporan absen</w:t>
                                </w:r>
                              </w:ins>
                              <w:bookmarkEnd w:id="10370"/>
                              <w:bookmarkEnd w:id="103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987FBB" id="Text Box 192" o:spid="_x0000_s1072" type="#_x0000_t202" style="position:absolute;left:0;text-align:left;margin-left:2.95pt;margin-top:299.45pt;width:393.1pt;height:20.3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" stroked="f">
                  <v:textbox style="mso-fit-shape-to-text:t" inset="0,0,0,0">
                    <w:txbxContent>
                      <w:p w14:paraId="3E691E59" w14:textId="1E6E639A" w:rsidR="00ED34E2" w:rsidRPr="00F62342" w:rsidRDefault="00ED34E2">
                        <w:pPr>
                          <w:pStyle w:val="Caption"/>
                          <w:jc w:val="center"/>
                          <w:rPr>
                            <w:noProof/>
                          </w:rPr>
                          <w:pPrChange w:id="10377" w:author="chaniaayulestari@outlook.com" w:date="2021-11-13T20:44:00Z">
                            <w:pPr>
                              <w:ind w:left="66"/>
                            </w:pPr>
                          </w:pPrChange>
                        </w:pPr>
                        <w:bookmarkStart w:id="10378" w:name="_Toc87729291"/>
                        <w:bookmarkStart w:id="10379" w:name="_Toc87895010"/>
                        <w:ins w:id="10380" w:author="chaniaayulestari@outlook.com" w:date="2021-11-13T20:44:00Z">
                          <w:r>
                            <w:t xml:space="preserve">Gambar 3. </w:t>
                          </w:r>
                          <w:r>
                            <w:fldChar w:fldCharType="begin"/>
                          </w:r>
                          <w:r>
                            <w:instrText xml:space="preserve"> SEQ Gambar___3. \* ARABIC </w:instrText>
                          </w:r>
                        </w:ins>
                        <w:r>
                          <w:fldChar w:fldCharType="separate"/>
                        </w:r>
                        <w:ins w:id="10381" w:author="Rafi Aziizi" w:date="2021-11-15T16:05:00Z">
                          <w:r w:rsidR="00BF7B94">
                            <w:rPr>
                              <w:noProof/>
                            </w:rPr>
                            <w:t>46</w:t>
                          </w:r>
                        </w:ins>
                        <w:ins w:id="10382" w:author="chaniaayulestari@outlook.com" w:date="2021-11-13T21:25:00Z">
                          <w:del w:id="10383" w:author="Rafi Aziizi" w:date="2021-11-14T09:53:00Z">
                            <w:r w:rsidDel="00590A19">
                              <w:rPr>
                                <w:noProof/>
                              </w:rPr>
                              <w:delText>44</w:delText>
                            </w:r>
                          </w:del>
                        </w:ins>
                        <w:ins w:id="10384" w:author="chaniaayulestari@outlook.com" w:date="2021-11-13T20:44:00Z">
                          <w:r>
                            <w:fldChar w:fldCharType="end"/>
                          </w:r>
                          <w:r>
                            <w:t xml:space="preserve"> </w:t>
                          </w:r>
                          <w:r w:rsidRPr="00D51F52">
                            <w:t xml:space="preserve">Sequence Diagram </w:t>
                          </w:r>
                          <w:r>
                            <w:t xml:space="preserve"> Lihat Data Laporan absen</w:t>
                          </w:r>
                        </w:ins>
                        <w:bookmarkEnd w:id="10378"/>
                        <w:bookmarkEnd w:id="10379"/>
                      </w:p>
                    </w:txbxContent>
                  </v:textbox>
                </v:shape>
              </w:pict>
            </mc:Fallback>
          </mc:AlternateContent>
        </w:r>
      </w:ins>
      <w:ins w:id="10385" w:author="chaniaayulestari@outlook.com" w:date="2021-11-13T16:52:00Z">
        <w:r w:rsidR="005F2AFE">
          <w:rPr>
            <w:noProof/>
          </w:rPr>
          <w:drawing>
            <wp:anchor distT="0" distB="0" distL="114300" distR="114300" simplePos="0" relativeHeight="251889664" behindDoc="1" locked="0" layoutInCell="1" allowOverlap="1" wp14:anchorId="0B77D6C7" wp14:editId="2D97351E">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07C9587C" w:rsidR="005F2AFE" w:rsidDel="00E51900" w:rsidRDefault="005F2AFE">
      <w:pPr>
        <w:rPr>
          <w:ins w:id="10386" w:author="chaniaayulestari@outlook.com" w:date="2021-11-13T16:53:00Z"/>
          <w:del w:id="10387" w:author="Rafi Aziizi" w:date="2021-11-13T18:36:00Z"/>
          <w:b/>
          <w:bCs/>
        </w:rPr>
        <w:pPrChange w:id="10388" w:author="Rafi Aziizi" w:date="2021-11-13T18:36:00Z">
          <w:pPr>
            <w:ind w:left="66"/>
          </w:pPr>
        </w:pPrChange>
      </w:pPr>
    </w:p>
    <w:p w14:paraId="6DD27742" w14:textId="52544385" w:rsidR="005F2AFE" w:rsidDel="00E51900" w:rsidRDefault="005F2AFE">
      <w:pPr>
        <w:rPr>
          <w:ins w:id="10389" w:author="chaniaayulestari@outlook.com" w:date="2021-11-13T16:53:00Z"/>
          <w:del w:id="10390" w:author="Rafi Aziizi" w:date="2021-11-13T18:36:00Z"/>
          <w:b/>
          <w:bCs/>
        </w:rPr>
        <w:pPrChange w:id="10391" w:author="Rafi Aziizi" w:date="2021-11-13T18:36:00Z">
          <w:pPr>
            <w:ind w:left="66"/>
          </w:pPr>
        </w:pPrChange>
      </w:pPr>
    </w:p>
    <w:p w14:paraId="3B5A306D" w14:textId="05AF212F" w:rsidR="005F2AFE" w:rsidDel="00E51900" w:rsidRDefault="005F2AFE">
      <w:pPr>
        <w:rPr>
          <w:ins w:id="10392" w:author="chaniaayulestari@outlook.com" w:date="2021-11-13T16:53:00Z"/>
          <w:del w:id="10393" w:author="Rafi Aziizi" w:date="2021-11-13T18:36:00Z"/>
          <w:b/>
          <w:bCs/>
        </w:rPr>
        <w:pPrChange w:id="10394" w:author="Rafi Aziizi" w:date="2021-11-13T18:36:00Z">
          <w:pPr>
            <w:ind w:left="66"/>
          </w:pPr>
        </w:pPrChange>
      </w:pPr>
    </w:p>
    <w:p w14:paraId="454B2764" w14:textId="2A98AFB7" w:rsidR="005F2AFE" w:rsidDel="00E51900" w:rsidRDefault="005F2AFE">
      <w:pPr>
        <w:rPr>
          <w:ins w:id="10395" w:author="chaniaayulestari@outlook.com" w:date="2021-11-13T16:53:00Z"/>
          <w:del w:id="10396" w:author="Rafi Aziizi" w:date="2021-11-13T18:36:00Z"/>
          <w:b/>
          <w:bCs/>
        </w:rPr>
        <w:pPrChange w:id="10397" w:author="Rafi Aziizi" w:date="2021-11-13T18:36:00Z">
          <w:pPr>
            <w:ind w:left="66"/>
          </w:pPr>
        </w:pPrChange>
      </w:pPr>
    </w:p>
    <w:p w14:paraId="122E06E4" w14:textId="3E99B654" w:rsidR="005F2AFE" w:rsidDel="00E51900" w:rsidRDefault="005F2AFE">
      <w:pPr>
        <w:rPr>
          <w:ins w:id="10398" w:author="chaniaayulestari@outlook.com" w:date="2021-11-13T16:53:00Z"/>
          <w:del w:id="10399" w:author="Rafi Aziizi" w:date="2021-11-13T18:36:00Z"/>
          <w:b/>
          <w:bCs/>
        </w:rPr>
        <w:pPrChange w:id="10400" w:author="Rafi Aziizi" w:date="2021-11-13T18:36:00Z">
          <w:pPr>
            <w:ind w:left="66"/>
          </w:pPr>
        </w:pPrChange>
      </w:pPr>
    </w:p>
    <w:p w14:paraId="2D55BEF9" w14:textId="29F48CDC" w:rsidR="005F2AFE" w:rsidDel="00E51900" w:rsidRDefault="005F2AFE">
      <w:pPr>
        <w:rPr>
          <w:ins w:id="10401" w:author="chaniaayulestari@outlook.com" w:date="2021-11-13T16:53:00Z"/>
          <w:del w:id="10402" w:author="Rafi Aziizi" w:date="2021-11-13T18:36:00Z"/>
          <w:b/>
          <w:bCs/>
        </w:rPr>
        <w:pPrChange w:id="10403" w:author="Rafi Aziizi" w:date="2021-11-13T18:36:00Z">
          <w:pPr>
            <w:ind w:left="66"/>
          </w:pPr>
        </w:pPrChange>
      </w:pPr>
    </w:p>
    <w:p w14:paraId="119699CA" w14:textId="25CC8D52" w:rsidR="005F2AFE" w:rsidDel="00E51900" w:rsidRDefault="005F2AFE">
      <w:pPr>
        <w:rPr>
          <w:ins w:id="10404" w:author="chaniaayulestari@outlook.com" w:date="2021-11-13T16:53:00Z"/>
          <w:del w:id="10405" w:author="Rafi Aziizi" w:date="2021-11-13T18:36:00Z"/>
          <w:b/>
          <w:bCs/>
        </w:rPr>
        <w:pPrChange w:id="10406" w:author="Rafi Aziizi" w:date="2021-11-13T18:36:00Z">
          <w:pPr>
            <w:ind w:left="66"/>
          </w:pPr>
        </w:pPrChange>
      </w:pPr>
    </w:p>
    <w:p w14:paraId="03425AC4" w14:textId="33563B83" w:rsidR="005F2AFE" w:rsidDel="00E51900" w:rsidRDefault="005F2AFE">
      <w:pPr>
        <w:rPr>
          <w:ins w:id="10407" w:author="chaniaayulestari@outlook.com" w:date="2021-11-13T16:53:00Z"/>
          <w:del w:id="10408" w:author="Rafi Aziizi" w:date="2021-11-13T18:36:00Z"/>
          <w:b/>
          <w:bCs/>
        </w:rPr>
        <w:pPrChange w:id="10409" w:author="Rafi Aziizi" w:date="2021-11-13T18:36:00Z">
          <w:pPr>
            <w:ind w:left="66"/>
          </w:pPr>
        </w:pPrChange>
      </w:pPr>
    </w:p>
    <w:p w14:paraId="69165F59" w14:textId="0E35D753" w:rsidR="005F2AFE" w:rsidDel="00E51900" w:rsidRDefault="005F2AFE">
      <w:pPr>
        <w:rPr>
          <w:ins w:id="10410" w:author="chaniaayulestari@outlook.com" w:date="2021-11-13T16:53:00Z"/>
          <w:del w:id="10411" w:author="Rafi Aziizi" w:date="2021-11-13T18:36:00Z"/>
          <w:b/>
          <w:bCs/>
        </w:rPr>
        <w:pPrChange w:id="10412" w:author="Rafi Aziizi" w:date="2021-11-13T18:36:00Z">
          <w:pPr>
            <w:ind w:left="66"/>
          </w:pPr>
        </w:pPrChange>
      </w:pPr>
    </w:p>
    <w:p w14:paraId="43EDD128" w14:textId="4292509C" w:rsidR="005F2AFE" w:rsidDel="00E51900" w:rsidRDefault="005F2AFE">
      <w:pPr>
        <w:rPr>
          <w:ins w:id="10413" w:author="chaniaayulestari@outlook.com" w:date="2021-11-13T16:53:00Z"/>
          <w:del w:id="10414" w:author="Rafi Aziizi" w:date="2021-11-13T18:36:00Z"/>
          <w:b/>
          <w:bCs/>
        </w:rPr>
        <w:pPrChange w:id="10415" w:author="Rafi Aziizi" w:date="2021-11-13T18:36:00Z">
          <w:pPr>
            <w:ind w:left="66"/>
          </w:pPr>
        </w:pPrChange>
      </w:pPr>
    </w:p>
    <w:p w14:paraId="1670EF05" w14:textId="022B5920" w:rsidR="005F2AFE" w:rsidDel="00E51900" w:rsidRDefault="005F2AFE">
      <w:pPr>
        <w:rPr>
          <w:ins w:id="10416" w:author="chaniaayulestari@outlook.com" w:date="2021-11-13T16:53:00Z"/>
          <w:del w:id="10417" w:author="Rafi Aziizi" w:date="2021-11-13T18:36:00Z"/>
          <w:b/>
          <w:bCs/>
        </w:rPr>
        <w:pPrChange w:id="10418" w:author="Rafi Aziizi" w:date="2021-11-13T18:36:00Z">
          <w:pPr>
            <w:ind w:left="66"/>
          </w:pPr>
        </w:pPrChange>
      </w:pPr>
    </w:p>
    <w:p w14:paraId="416477CD" w14:textId="5406DC0B" w:rsidR="005F2AFE" w:rsidDel="00E51900" w:rsidRDefault="005F2AFE">
      <w:pPr>
        <w:rPr>
          <w:ins w:id="10419" w:author="chaniaayulestari@outlook.com" w:date="2021-11-13T16:53:00Z"/>
          <w:del w:id="10420" w:author="Rafi Aziizi" w:date="2021-11-13T18:36:00Z"/>
          <w:b/>
          <w:bCs/>
        </w:rPr>
        <w:pPrChange w:id="10421" w:author="Rafi Aziizi" w:date="2021-11-13T18:36:00Z">
          <w:pPr>
            <w:ind w:left="66"/>
          </w:pPr>
        </w:pPrChange>
      </w:pPr>
    </w:p>
    <w:p w14:paraId="3F3E1D42" w14:textId="26346D6A" w:rsidR="005F2AFE" w:rsidDel="00E51900" w:rsidRDefault="005F2AFE">
      <w:pPr>
        <w:rPr>
          <w:ins w:id="10422" w:author="chaniaayulestari@outlook.com" w:date="2021-11-13T16:53:00Z"/>
          <w:del w:id="10423" w:author="Rafi Aziizi" w:date="2021-11-13T18:36:00Z"/>
          <w:b/>
          <w:bCs/>
        </w:rPr>
        <w:pPrChange w:id="10424" w:author="Rafi Aziizi" w:date="2021-11-13T18:36:00Z">
          <w:pPr>
            <w:ind w:left="66"/>
          </w:pPr>
        </w:pPrChange>
      </w:pPr>
    </w:p>
    <w:p w14:paraId="7A511E95" w14:textId="37E54C58" w:rsidR="005F2AFE" w:rsidRDefault="005F2AFE">
      <w:pPr>
        <w:ind w:left="66"/>
        <w:rPr>
          <w:ins w:id="10425" w:author="chaniaayulestari@outlook.com" w:date="2021-11-13T16:53:00Z"/>
          <w:b/>
          <w:bCs/>
        </w:rPr>
      </w:pPr>
    </w:p>
    <w:p w14:paraId="055FF37E" w14:textId="58339ACC" w:rsidR="005F2AFE" w:rsidRDefault="00F151BC">
      <w:pPr>
        <w:ind w:left="66"/>
        <w:rPr>
          <w:ins w:id="10426" w:author="chaniaayulestari@outlook.com" w:date="2021-11-13T20:44:00Z"/>
        </w:rPr>
      </w:pPr>
      <w:del w:id="10427" w:author="chaniaayulestari@outlook.com" w:date="2021-11-13T20:43:00Z">
        <w:r>
          <w:rPr>
            <w:noProof/>
          </w:rPr>
          <mc:AlternateContent>
            <mc:Choice Requires="wps">
              <w:drawing>
                <wp:inline distT="0" distB="0" distL="0" distR="0" wp14:anchorId="52A48C1B" wp14:editId="1CA745F5">
                  <wp:extent cx="5038725" cy="47625"/>
                  <wp:effectExtent l="0" t="0" r="0" b="0"/>
                  <wp:docPr id="107" name="AutoShap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036DD0" id="AutoShape 35"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" filled="f" stroked="f">
                  <o:lock v:ext="edit" aspectratio="t"/>
                  <w10:anchorlock/>
                </v:rect>
              </w:pict>
            </mc:Fallback>
          </mc:AlternateContent>
        </w:r>
      </w:del>
    </w:p>
    <w:p w14:paraId="1388DF45" w14:textId="04EA2633" w:rsidR="006A1DDD" w:rsidRDefault="006A1DDD">
      <w:pPr>
        <w:ind w:left="66"/>
        <w:rPr>
          <w:ins w:id="10428" w:author="chaniaayulestari@outlook.com" w:date="2021-11-13T20:44:00Z"/>
        </w:rPr>
      </w:pPr>
    </w:p>
    <w:p w14:paraId="25C8149F" w14:textId="07CBE40B" w:rsidR="006A1DDD" w:rsidRDefault="006A1DDD">
      <w:pPr>
        <w:ind w:left="66"/>
        <w:rPr>
          <w:ins w:id="10429" w:author="chaniaayulestari@outlook.com" w:date="2021-11-13T20:44:00Z"/>
        </w:rPr>
      </w:pPr>
    </w:p>
    <w:p w14:paraId="33F82A07" w14:textId="52711294" w:rsidR="006A1DDD" w:rsidRDefault="006A1DDD">
      <w:pPr>
        <w:ind w:left="66"/>
        <w:rPr>
          <w:ins w:id="10430" w:author="chaniaayulestari@outlook.com" w:date="2021-11-13T20:44:00Z"/>
        </w:rPr>
      </w:pPr>
    </w:p>
    <w:p w14:paraId="56E28EE8" w14:textId="4C913DA3" w:rsidR="006A1DDD" w:rsidRDefault="006A1DDD">
      <w:pPr>
        <w:ind w:left="66"/>
        <w:rPr>
          <w:ins w:id="10431" w:author="chaniaayulestari@outlook.com" w:date="2021-11-13T20:44:00Z"/>
        </w:rPr>
      </w:pPr>
    </w:p>
    <w:p w14:paraId="7AF66A82" w14:textId="5A60E454" w:rsidR="006A1DDD" w:rsidRDefault="006A1DDD">
      <w:pPr>
        <w:ind w:left="66"/>
        <w:rPr>
          <w:ins w:id="10432" w:author="chaniaayulestari@outlook.com" w:date="2021-11-13T20:44:00Z"/>
        </w:rPr>
      </w:pPr>
    </w:p>
    <w:p w14:paraId="522441F5" w14:textId="54032CDE" w:rsidR="006A1DDD" w:rsidRDefault="006A1DDD">
      <w:pPr>
        <w:ind w:left="66"/>
        <w:rPr>
          <w:ins w:id="10433" w:author="chaniaayulestari@outlook.com" w:date="2021-11-13T20:44:00Z"/>
        </w:rPr>
      </w:pPr>
    </w:p>
    <w:p w14:paraId="18DD2AD3" w14:textId="77C0A2E3" w:rsidR="006A1DDD" w:rsidRDefault="006A1DDD">
      <w:pPr>
        <w:ind w:left="66"/>
        <w:rPr>
          <w:ins w:id="10434" w:author="chaniaayulestari@outlook.com" w:date="2021-11-13T20:44:00Z"/>
        </w:rPr>
      </w:pPr>
    </w:p>
    <w:p w14:paraId="3435CE2F" w14:textId="0F33B453" w:rsidR="006A1DDD" w:rsidRDefault="006A1DDD">
      <w:pPr>
        <w:ind w:left="66"/>
        <w:rPr>
          <w:ins w:id="10435" w:author="chaniaayulestari@outlook.com" w:date="2021-11-13T20:44:00Z"/>
        </w:rPr>
      </w:pPr>
    </w:p>
    <w:p w14:paraId="4D99800F" w14:textId="14D2AA3A" w:rsidR="006A1DDD" w:rsidRDefault="006A1DDD">
      <w:pPr>
        <w:ind w:left="66"/>
        <w:rPr>
          <w:ins w:id="10436" w:author="chaniaayulestari@outlook.com" w:date="2021-11-13T20:44:00Z"/>
        </w:rPr>
      </w:pPr>
    </w:p>
    <w:p w14:paraId="70D92053" w14:textId="54BA0544" w:rsidR="006A1DDD" w:rsidRDefault="006A1DDD">
      <w:pPr>
        <w:ind w:left="66"/>
        <w:rPr>
          <w:ins w:id="10437" w:author="chaniaayulestari@outlook.com" w:date="2021-11-13T20:44:00Z"/>
        </w:rPr>
      </w:pPr>
    </w:p>
    <w:p w14:paraId="7F68D7F1" w14:textId="74313B5F" w:rsidR="006A1DDD" w:rsidRDefault="006A1DDD">
      <w:pPr>
        <w:ind w:left="66"/>
        <w:rPr>
          <w:ins w:id="10438" w:author="chaniaayulestari@outlook.com" w:date="2021-11-13T20:44:00Z"/>
        </w:rPr>
      </w:pPr>
    </w:p>
    <w:p w14:paraId="1FBFB169" w14:textId="1805D367" w:rsidR="006A1DDD" w:rsidRDefault="006A1DDD">
      <w:pPr>
        <w:ind w:left="66"/>
        <w:rPr>
          <w:ins w:id="10439" w:author="chaniaayulestari@outlook.com" w:date="2021-11-13T20:44:00Z"/>
        </w:rPr>
      </w:pPr>
    </w:p>
    <w:p w14:paraId="328BCA1F" w14:textId="783D118A" w:rsidR="006A1DDD" w:rsidRDefault="006A1DDD">
      <w:pPr>
        <w:ind w:left="66"/>
        <w:rPr>
          <w:ins w:id="10440" w:author="chaniaayulestari@outlook.com" w:date="2021-11-13T22:26:00Z"/>
          <w:b/>
          <w:bCs/>
        </w:rPr>
      </w:pPr>
    </w:p>
    <w:p w14:paraId="59D6C874" w14:textId="77777777" w:rsidR="00E7246E" w:rsidRPr="005F2AFE" w:rsidRDefault="00E7246E">
      <w:pPr>
        <w:ind w:left="66"/>
        <w:rPr>
          <w:ins w:id="10441" w:author="Rafi Aziizi" w:date="2021-11-13T12:09:00Z"/>
          <w:b/>
          <w:bCs/>
          <w:rPrChange w:id="10442" w:author="chaniaayulestari@outlook.com" w:date="2021-11-13T16:52:00Z">
            <w:rPr>
              <w:ins w:id="10443" w:author="Rafi Aziizi" w:date="2021-11-13T12:09:00Z"/>
            </w:rPr>
          </w:rPrChange>
        </w:rPr>
        <w:pPrChange w:id="10444" w:author="chaniaayulestari@outlook.com" w:date="2021-11-13T16:52:00Z">
          <w:pPr>
            <w:pStyle w:val="ListParagraph"/>
            <w:numPr>
              <w:numId w:val="117"/>
            </w:numPr>
            <w:ind w:hanging="360"/>
          </w:pPr>
        </w:pPrChange>
      </w:pPr>
    </w:p>
    <w:p w14:paraId="40379E25" w14:textId="548AC877" w:rsidR="004822D0" w:rsidRDefault="004822D0" w:rsidP="002040D9">
      <w:pPr>
        <w:pStyle w:val="ListParagraph"/>
        <w:numPr>
          <w:ilvl w:val="0"/>
          <w:numId w:val="117"/>
        </w:numPr>
        <w:ind w:left="426"/>
        <w:rPr>
          <w:ins w:id="10445" w:author="chaniaayulestari@outlook.com" w:date="2021-11-13T16:53:00Z"/>
          <w:b/>
          <w:bCs/>
        </w:rPr>
      </w:pPr>
      <w:ins w:id="10446" w:author="Rafi Aziizi" w:date="2021-11-13T12:09:00Z">
        <w:r w:rsidRPr="002040D9">
          <w:rPr>
            <w:b/>
            <w:bCs/>
            <w:rPrChange w:id="10447" w:author="chaniaayulestari@outlook.com" w:date="2021-11-13T15:21:00Z">
              <w:rPr/>
            </w:rPrChange>
          </w:rPr>
          <w:lastRenderedPageBreak/>
          <w:t>Tambah History Laporan Absen</w:t>
        </w:r>
      </w:ins>
    </w:p>
    <w:p w14:paraId="3CE5850B" w14:textId="77777777" w:rsidR="006A1DDD" w:rsidRDefault="005F2AFE">
      <w:pPr>
        <w:keepNext/>
        <w:ind w:left="66"/>
        <w:rPr>
          <w:ins w:id="10448" w:author="chaniaayulestari@outlook.com" w:date="2021-11-13T20:44:00Z"/>
        </w:rPr>
        <w:pPrChange w:id="10449" w:author="chaniaayulestari@outlook.com" w:date="2021-11-13T20:44:00Z">
          <w:pPr>
            <w:ind w:left="66"/>
          </w:pPr>
        </w:pPrChange>
      </w:pPr>
      <w:ins w:id="10450" w:author="chaniaayulestari@outlook.com" w:date="2021-11-13T16:53:00Z">
        <w:r>
          <w:rPr>
            <w:noProof/>
          </w:rPr>
          <w:drawing>
            <wp:inline distT="0" distB="0" distL="0" distR="0" wp14:anchorId="24DB4F33" wp14:editId="1CDD83C9">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22758EA8" w14:textId="31E10FBB" w:rsidR="005F2AFE" w:rsidRDefault="006A1DDD">
      <w:pPr>
        <w:pStyle w:val="Caption"/>
        <w:jc w:val="center"/>
        <w:rPr>
          <w:ins w:id="10451" w:author="chaniaayulestari@outlook.com" w:date="2021-11-13T16:53:00Z"/>
          <w:b/>
          <w:bCs/>
        </w:rPr>
        <w:pPrChange w:id="10452" w:author="chaniaayulestari@outlook.com" w:date="2021-11-13T20:45:00Z">
          <w:pPr>
            <w:ind w:left="66"/>
          </w:pPr>
        </w:pPrChange>
      </w:pPr>
      <w:bookmarkStart w:id="10453" w:name="_Toc87895011"/>
      <w:ins w:id="10454" w:author="chaniaayulestari@outlook.com" w:date="2021-11-13T20:44:00Z">
        <w:r>
          <w:t xml:space="preserve">Gambar 3. </w:t>
        </w:r>
        <w:r>
          <w:fldChar w:fldCharType="begin"/>
        </w:r>
        <w:r>
          <w:instrText xml:space="preserve"> SEQ Gambar___3. \* ARABIC </w:instrText>
        </w:r>
      </w:ins>
      <w:r>
        <w:fldChar w:fldCharType="separate"/>
      </w:r>
      <w:ins w:id="10455" w:author="Rafi Aziizi" w:date="2021-11-15T16:05:00Z">
        <w:r w:rsidR="00BF7B94">
          <w:rPr>
            <w:noProof/>
          </w:rPr>
          <w:t>47</w:t>
        </w:r>
      </w:ins>
      <w:ins w:id="10456" w:author="chaniaayulestari@outlook.com" w:date="2021-11-13T21:25:00Z">
        <w:del w:id="10457" w:author="Rafi Aziizi" w:date="2021-11-14T09:53:00Z">
          <w:r w:rsidR="00B46735" w:rsidDel="00590A19">
            <w:rPr>
              <w:noProof/>
            </w:rPr>
            <w:delText>45</w:delText>
          </w:r>
        </w:del>
      </w:ins>
      <w:ins w:id="10458" w:author="chaniaayulestari@outlook.com" w:date="2021-11-13T20:44:00Z">
        <w:r>
          <w:fldChar w:fldCharType="end"/>
        </w:r>
        <w:r>
          <w:t xml:space="preserve"> </w:t>
        </w:r>
        <w:r w:rsidRPr="001557A5">
          <w:t>Sequence Diagram</w:t>
        </w:r>
        <w:r>
          <w:t xml:space="preserve"> Tambah His</w:t>
        </w:r>
      </w:ins>
      <w:ins w:id="10459" w:author="chaniaayulestari@outlook.com" w:date="2021-11-13T20:45:00Z">
        <w:r>
          <w:t>tori Laporan Absen</w:t>
        </w:r>
      </w:ins>
      <w:bookmarkEnd w:id="10453"/>
    </w:p>
    <w:p w14:paraId="179BD1C3" w14:textId="4D831D53" w:rsidR="005F2AFE" w:rsidDel="00E51900" w:rsidRDefault="005F2AFE">
      <w:pPr>
        <w:rPr>
          <w:ins w:id="10460" w:author="chaniaayulestari@outlook.com" w:date="2021-11-13T16:54:00Z"/>
          <w:del w:id="10461" w:author="Rafi Aziizi" w:date="2021-11-13T18:36:00Z"/>
          <w:b/>
          <w:bCs/>
        </w:rPr>
        <w:pPrChange w:id="10462" w:author="Rafi Aziizi" w:date="2021-11-13T18:36:00Z">
          <w:pPr>
            <w:ind w:left="66"/>
          </w:pPr>
        </w:pPrChange>
      </w:pPr>
    </w:p>
    <w:p w14:paraId="1406AA32" w14:textId="3A08D77D" w:rsidR="005F2AFE" w:rsidDel="00E51900" w:rsidRDefault="005F2AFE">
      <w:pPr>
        <w:rPr>
          <w:ins w:id="10463" w:author="chaniaayulestari@outlook.com" w:date="2021-11-13T16:54:00Z"/>
          <w:del w:id="10464" w:author="Rafi Aziizi" w:date="2021-11-13T18:36:00Z"/>
          <w:b/>
          <w:bCs/>
        </w:rPr>
        <w:pPrChange w:id="10465" w:author="Rafi Aziizi" w:date="2021-11-13T18:36:00Z">
          <w:pPr>
            <w:ind w:left="66"/>
          </w:pPr>
        </w:pPrChange>
      </w:pPr>
    </w:p>
    <w:p w14:paraId="6DFFAF68" w14:textId="003FA431" w:rsidR="005F2AFE" w:rsidDel="00E51900" w:rsidRDefault="005F2AFE">
      <w:pPr>
        <w:rPr>
          <w:ins w:id="10466" w:author="chaniaayulestari@outlook.com" w:date="2021-11-13T16:54:00Z"/>
          <w:del w:id="10467" w:author="Rafi Aziizi" w:date="2021-11-13T18:36:00Z"/>
          <w:b/>
          <w:bCs/>
        </w:rPr>
        <w:pPrChange w:id="10468" w:author="Rafi Aziizi" w:date="2021-11-13T18:36:00Z">
          <w:pPr>
            <w:ind w:left="66"/>
          </w:pPr>
        </w:pPrChange>
      </w:pPr>
    </w:p>
    <w:p w14:paraId="65D6FB05" w14:textId="248A8DBF" w:rsidR="005F2AFE" w:rsidDel="00E51900" w:rsidRDefault="005F2AFE">
      <w:pPr>
        <w:rPr>
          <w:ins w:id="10469" w:author="chaniaayulestari@outlook.com" w:date="2021-11-13T16:54:00Z"/>
          <w:del w:id="10470" w:author="Rafi Aziizi" w:date="2021-11-13T18:36:00Z"/>
          <w:b/>
          <w:bCs/>
        </w:rPr>
        <w:pPrChange w:id="10471" w:author="Rafi Aziizi" w:date="2021-11-13T18:36:00Z">
          <w:pPr>
            <w:ind w:left="66"/>
          </w:pPr>
        </w:pPrChange>
      </w:pPr>
    </w:p>
    <w:p w14:paraId="66D53BF8" w14:textId="726C96BA" w:rsidR="005F2AFE" w:rsidDel="00E51900" w:rsidRDefault="005F2AFE">
      <w:pPr>
        <w:rPr>
          <w:ins w:id="10472" w:author="chaniaayulestari@outlook.com" w:date="2021-11-13T16:54:00Z"/>
          <w:del w:id="10473" w:author="Rafi Aziizi" w:date="2021-11-13T18:36:00Z"/>
          <w:b/>
          <w:bCs/>
        </w:rPr>
        <w:pPrChange w:id="10474" w:author="Rafi Aziizi" w:date="2021-11-13T18:36:00Z">
          <w:pPr>
            <w:ind w:left="66"/>
          </w:pPr>
        </w:pPrChange>
      </w:pPr>
    </w:p>
    <w:p w14:paraId="183267B7" w14:textId="4ADF4A97" w:rsidR="005F2AFE" w:rsidDel="00E51900" w:rsidRDefault="005F2AFE">
      <w:pPr>
        <w:rPr>
          <w:ins w:id="10475" w:author="chaniaayulestari@outlook.com" w:date="2021-11-13T16:54:00Z"/>
          <w:del w:id="10476" w:author="Rafi Aziizi" w:date="2021-11-13T18:36:00Z"/>
          <w:b/>
          <w:bCs/>
        </w:rPr>
        <w:pPrChange w:id="10477" w:author="Rafi Aziizi" w:date="2021-11-13T18:36:00Z">
          <w:pPr>
            <w:ind w:left="66"/>
          </w:pPr>
        </w:pPrChange>
      </w:pPr>
    </w:p>
    <w:p w14:paraId="7C10C9C4" w14:textId="733D67C8" w:rsidR="005F2AFE" w:rsidDel="00E51900" w:rsidRDefault="005F2AFE">
      <w:pPr>
        <w:rPr>
          <w:ins w:id="10478" w:author="chaniaayulestari@outlook.com" w:date="2021-11-13T16:54:00Z"/>
          <w:del w:id="10479" w:author="Rafi Aziizi" w:date="2021-11-13T18:36:00Z"/>
          <w:b/>
          <w:bCs/>
        </w:rPr>
        <w:pPrChange w:id="10480" w:author="Rafi Aziizi" w:date="2021-11-13T18:36:00Z">
          <w:pPr>
            <w:ind w:left="66"/>
          </w:pPr>
        </w:pPrChange>
      </w:pPr>
    </w:p>
    <w:p w14:paraId="09898BCF" w14:textId="15C35733" w:rsidR="005F2AFE" w:rsidDel="00E51900" w:rsidRDefault="005F2AFE">
      <w:pPr>
        <w:rPr>
          <w:ins w:id="10481" w:author="chaniaayulestari@outlook.com" w:date="2021-11-13T16:54:00Z"/>
          <w:del w:id="10482" w:author="Rafi Aziizi" w:date="2021-11-13T18:36:00Z"/>
          <w:b/>
          <w:bCs/>
        </w:rPr>
        <w:pPrChange w:id="10483" w:author="Rafi Aziizi" w:date="2021-11-13T18:36:00Z">
          <w:pPr>
            <w:ind w:left="66"/>
          </w:pPr>
        </w:pPrChange>
      </w:pPr>
    </w:p>
    <w:p w14:paraId="34E75A2B" w14:textId="45914C90" w:rsidR="005F2AFE" w:rsidDel="00E51900" w:rsidRDefault="00F151BC">
      <w:pPr>
        <w:rPr>
          <w:ins w:id="10484" w:author="chaniaayulestari@outlook.com" w:date="2021-11-13T16:54:00Z"/>
          <w:del w:id="10485" w:author="Rafi Aziizi" w:date="2021-11-13T18:36:00Z"/>
          <w:b/>
          <w:bCs/>
        </w:rPr>
        <w:pPrChange w:id="10486" w:author="Rafi Aziizi" w:date="2021-11-13T18:36:00Z">
          <w:pPr>
            <w:ind w:left="66"/>
          </w:pPr>
        </w:pPrChange>
      </w:pPr>
      <w:del w:id="10487" w:author="chaniaayulestari@outlook.com" w:date="2021-11-13T20:44:00Z">
        <w:r>
          <w:rPr>
            <w:noProof/>
          </w:rPr>
          <mc:AlternateContent>
            <mc:Choice Requires="wps">
              <w:drawing>
                <wp:inline distT="0" distB="0" distL="0" distR="0" wp14:anchorId="7422271B" wp14:editId="09EC33F1">
                  <wp:extent cx="5038725" cy="47625"/>
                  <wp:effectExtent l="0" t="0" r="0" b="0"/>
                  <wp:docPr id="105" name="AutoShap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0EFDCE" id="AutoShape 36"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FnmEy/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p>
    <w:p w14:paraId="48A2C8D6" w14:textId="34E4C797" w:rsidR="005F2AFE" w:rsidRPr="005F2AFE" w:rsidDel="006A1DDD" w:rsidRDefault="005F2AFE">
      <w:pPr>
        <w:rPr>
          <w:ins w:id="10488" w:author="Rafi Aziizi" w:date="2021-11-13T12:11:00Z"/>
          <w:del w:id="10489" w:author="chaniaayulestari@outlook.com" w:date="2021-11-13T20:45:00Z"/>
          <w:b/>
          <w:bCs/>
          <w:rPrChange w:id="10490" w:author="chaniaayulestari@outlook.com" w:date="2021-11-13T16:53:00Z">
            <w:rPr>
              <w:ins w:id="10491" w:author="Rafi Aziizi" w:date="2021-11-13T12:11:00Z"/>
              <w:del w:id="10492" w:author="chaniaayulestari@outlook.com" w:date="2021-11-13T20:45:00Z"/>
            </w:rPr>
          </w:rPrChange>
        </w:rPr>
        <w:pPrChange w:id="10493" w:author="Rafi Aziizi" w:date="2021-11-13T18:36:00Z">
          <w:pPr>
            <w:pStyle w:val="ListParagraph"/>
            <w:numPr>
              <w:numId w:val="117"/>
            </w:numPr>
            <w:ind w:hanging="360"/>
          </w:pPr>
        </w:pPrChange>
      </w:pPr>
    </w:p>
    <w:p w14:paraId="570B1F78" w14:textId="47C9B50F" w:rsidR="004822D0" w:rsidRDefault="004822D0">
      <w:pPr>
        <w:pStyle w:val="ListParagraph"/>
        <w:numPr>
          <w:ilvl w:val="0"/>
          <w:numId w:val="117"/>
        </w:numPr>
        <w:ind w:left="426"/>
        <w:rPr>
          <w:ins w:id="10494" w:author="chaniaayulestari@outlook.com" w:date="2021-11-13T20:45:00Z"/>
          <w:b/>
          <w:bCs/>
        </w:rPr>
      </w:pPr>
      <w:ins w:id="10495" w:author="Rafi Aziizi" w:date="2021-11-13T12:11:00Z">
        <w:r w:rsidRPr="002040D9">
          <w:rPr>
            <w:b/>
            <w:bCs/>
            <w:rPrChange w:id="10496" w:author="chaniaayulestari@outlook.com" w:date="2021-11-13T15:21:00Z">
              <w:rPr/>
            </w:rPrChange>
          </w:rPr>
          <w:t>Cetak Laporan Absen</w:t>
        </w:r>
      </w:ins>
    </w:p>
    <w:p w14:paraId="5052157F" w14:textId="77777777" w:rsidR="007404DC" w:rsidRDefault="007404DC">
      <w:pPr>
        <w:keepNext/>
        <w:rPr>
          <w:ins w:id="10497" w:author="Rafi Aziizi" w:date="2021-11-14T10:07:00Z"/>
        </w:rPr>
        <w:pPrChange w:id="10498" w:author="Rafi Aziizi" w:date="2021-11-14T10:07:00Z">
          <w:pPr/>
        </w:pPrChange>
      </w:pPr>
      <w:ins w:id="10499" w:author="Rafi Aziizi" w:date="2021-11-14T10:06:00Z">
        <w:r>
          <w:rPr>
            <w:noProof/>
          </w:rPr>
          <w:drawing>
            <wp:inline distT="0" distB="0" distL="0" distR="0" wp14:anchorId="61D0296F" wp14:editId="79157F39">
              <wp:extent cx="5039995" cy="3547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547745"/>
                      </a:xfrm>
                      <a:prstGeom prst="rect">
                        <a:avLst/>
                      </a:prstGeom>
                      <a:noFill/>
                      <a:ln>
                        <a:noFill/>
                      </a:ln>
                    </pic:spPr>
                  </pic:pic>
                </a:graphicData>
              </a:graphic>
            </wp:inline>
          </w:drawing>
        </w:r>
      </w:ins>
    </w:p>
    <w:p w14:paraId="2033EC0C" w14:textId="1C7E1182" w:rsidR="006A1DDD" w:rsidRPr="002040D9" w:rsidRDefault="007404DC">
      <w:pPr>
        <w:pStyle w:val="Caption"/>
        <w:jc w:val="center"/>
        <w:rPr>
          <w:ins w:id="10500" w:author="Rafi Aziizi" w:date="2021-11-13T12:10:00Z"/>
          <w:b/>
          <w:bCs/>
          <w:rPrChange w:id="10501" w:author="chaniaayulestari@outlook.com" w:date="2021-11-13T15:21:00Z">
            <w:rPr>
              <w:ins w:id="10502" w:author="Rafi Aziizi" w:date="2021-11-13T12:10:00Z"/>
            </w:rPr>
          </w:rPrChange>
        </w:rPr>
        <w:pPrChange w:id="10503" w:author="Rafi Aziizi" w:date="2021-11-14T10:07:00Z">
          <w:pPr>
            <w:pStyle w:val="ListParagraph"/>
            <w:numPr>
              <w:numId w:val="117"/>
            </w:numPr>
            <w:ind w:hanging="360"/>
          </w:pPr>
        </w:pPrChange>
      </w:pPr>
      <w:bookmarkStart w:id="10504" w:name="_Toc87895012"/>
      <w:ins w:id="10505" w:author="Rafi Aziizi" w:date="2021-11-14T10:07:00Z">
        <w:r>
          <w:t xml:space="preserve">Gambar   3. </w:t>
        </w:r>
        <w:r>
          <w:fldChar w:fldCharType="begin"/>
        </w:r>
        <w:r>
          <w:instrText xml:space="preserve"> SEQ Gambar___3. \* ARABIC </w:instrText>
        </w:r>
      </w:ins>
      <w:r>
        <w:fldChar w:fldCharType="separate"/>
      </w:r>
      <w:ins w:id="10506" w:author="Rafi Aziizi" w:date="2021-11-15T16:05:00Z">
        <w:r w:rsidR="00BF7B94">
          <w:rPr>
            <w:noProof/>
          </w:rPr>
          <w:t>48</w:t>
        </w:r>
      </w:ins>
      <w:ins w:id="10507" w:author="Rafi Aziizi" w:date="2021-11-14T10:07:00Z">
        <w:r>
          <w:fldChar w:fldCharType="end"/>
        </w:r>
        <w:r>
          <w:t xml:space="preserve"> Sequence Diagram Cetak Laporan Absen</w:t>
        </w:r>
      </w:ins>
      <w:bookmarkEnd w:id="10504"/>
    </w:p>
    <w:p w14:paraId="7646304E" w14:textId="054B3F02" w:rsidR="004822D0" w:rsidRPr="000D75C7" w:rsidRDefault="004822D0" w:rsidP="004822D0">
      <w:pPr>
        <w:pStyle w:val="ListParagraph"/>
        <w:numPr>
          <w:ilvl w:val="0"/>
          <w:numId w:val="42"/>
        </w:numPr>
        <w:ind w:left="426"/>
        <w:rPr>
          <w:ins w:id="10508" w:author="Rafi Aziizi" w:date="2021-11-13T12:10:00Z"/>
          <w:b/>
          <w:bCs/>
          <w:lang w:val="id-ID"/>
        </w:rPr>
      </w:pPr>
      <w:ins w:id="10509" w:author="Rafi Aziizi" w:date="2021-11-13T12:10:00Z">
        <w:r w:rsidRPr="000D75C7">
          <w:rPr>
            <w:b/>
            <w:bCs/>
          </w:rPr>
          <w:t xml:space="preserve">Kelola </w:t>
        </w:r>
        <w:r>
          <w:rPr>
            <w:b/>
            <w:bCs/>
          </w:rPr>
          <w:t>Laporan Siswa Bermasalah</w:t>
        </w:r>
      </w:ins>
    </w:p>
    <w:p w14:paraId="7DB811D9" w14:textId="3B73ECC9" w:rsidR="004822D0" w:rsidRPr="00194DFD" w:rsidRDefault="004822D0" w:rsidP="004822D0">
      <w:pPr>
        <w:ind w:firstLine="426"/>
        <w:rPr>
          <w:ins w:id="10510" w:author="Rafi Aziizi" w:date="2021-11-13T12:10:00Z"/>
        </w:rPr>
      </w:pPr>
      <w:ins w:id="10511" w:author="Rafi Aziizi" w:date="2021-11-13T12:10: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laporan siswa </w:t>
        </w:r>
        <w:r>
          <w:lastRenderedPageBreak/>
          <w:t>bermasalah</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siswa bermasalah ditunjukkan </w:t>
        </w:r>
      </w:ins>
      <w:ins w:id="10512" w:author="Rafi Aziizi" w:date="2021-11-14T10:13:00Z">
        <w:r w:rsidR="00ED47C8">
          <w:t>pada</w:t>
        </w:r>
        <w:r w:rsidR="00ED47C8" w:rsidRPr="005B28D5">
          <w:rPr>
            <w:lang w:val="id-ID"/>
          </w:rPr>
          <w:t xml:space="preserve"> </w:t>
        </w:r>
        <w:r w:rsidR="00ED47C8">
          <w:t>gambar dibawah ini :</w:t>
        </w:r>
      </w:ins>
    </w:p>
    <w:p w14:paraId="1991B93B" w14:textId="02FFBDF6" w:rsidR="004822D0" w:rsidRDefault="00F151BC" w:rsidP="002040D9">
      <w:pPr>
        <w:pStyle w:val="ListParagraph"/>
        <w:numPr>
          <w:ilvl w:val="0"/>
          <w:numId w:val="117"/>
        </w:numPr>
        <w:ind w:left="426"/>
        <w:rPr>
          <w:ins w:id="10513" w:author="chaniaayulestari@outlook.com" w:date="2021-11-13T16:56:00Z"/>
          <w:b/>
          <w:bCs/>
        </w:rPr>
      </w:pPr>
      <w:del w:id="10514" w:author="chaniaayulestari@outlook.com" w:date="2021-11-13T20:45:00Z">
        <w:r>
          <w:rPr>
            <w:noProof/>
          </w:rPr>
          <mc:AlternateContent>
            <mc:Choice Requires="wps">
              <w:drawing>
                <wp:inline distT="0" distB="0" distL="0" distR="0" wp14:anchorId="42BB6B9D" wp14:editId="762EF87D">
                  <wp:extent cx="5038725" cy="19050"/>
                  <wp:effectExtent l="0" t="0" r="0" b="0"/>
                  <wp:docPr id="104" name="AutoShap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E19157" id="AutoShape 37"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gnOil+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10515" w:author="chaniaayulestari@outlook.com" w:date="2021-11-13T16:56:00Z">
        <w:del w:id="10516" w:author="Rafi Aziizi" w:date="2021-11-13T18:37:00Z">
          <w:r w:rsidR="00DF5A0B" w:rsidDel="00E51900">
            <w:rPr>
              <w:noProof/>
            </w:rPr>
            <w:drawing>
              <wp:inline distT="0" distB="0" distL="0" distR="0" wp14:anchorId="6463BEDA" wp14:editId="48BE994E">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10517" w:author="Rafi Aziizi" w:date="2021-11-13T12:10:00Z">
        <w:r w:rsidR="004822D0" w:rsidRPr="002040D9">
          <w:rPr>
            <w:b/>
            <w:bCs/>
            <w:noProof/>
            <w:rPrChange w:id="10518" w:author="chaniaayulestari@outlook.com" w:date="2021-11-13T15:21:00Z">
              <w:rPr>
                <w:noProof/>
              </w:rPr>
            </w:rPrChange>
          </w:rPr>
          <w:t>Lihat Laporan Siswa Bermasalah</w:t>
        </w:r>
      </w:ins>
    </w:p>
    <w:p w14:paraId="2401A8F8" w14:textId="305A02C4" w:rsidR="00DF5A0B" w:rsidRDefault="00F151BC">
      <w:pPr>
        <w:ind w:left="66"/>
        <w:rPr>
          <w:ins w:id="10519" w:author="Rafi Aziizi" w:date="2021-11-13T18:37:00Z"/>
          <w:b/>
          <w:bCs/>
        </w:rPr>
      </w:pPr>
      <w:ins w:id="10520" w:author="chaniaayulestari@outlook.com" w:date="2021-11-13T20:46:00Z">
        <w:r>
          <w:rPr>
            <w:noProof/>
          </w:rPr>
          <mc:AlternateContent>
            <mc:Choice Requires="wps">
              <w:drawing>
                <wp:anchor distT="0" distB="0" distL="114300" distR="114300" simplePos="0" relativeHeight="251750912" behindDoc="0" locked="0" layoutInCell="1" allowOverlap="1" wp14:anchorId="535F1929" wp14:editId="325CE215">
                  <wp:simplePos x="0" y="0"/>
                  <wp:positionH relativeFrom="column">
                    <wp:posOffset>37465</wp:posOffset>
                  </wp:positionH>
                  <wp:positionV relativeFrom="paragraph">
                    <wp:posOffset>2555875</wp:posOffset>
                  </wp:positionV>
                  <wp:extent cx="4992370" cy="258445"/>
                  <wp:effectExtent l="1270" t="0" r="0" b="0"/>
                  <wp:wrapNone/>
                  <wp:docPr id="568"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51097" w14:textId="57A4A2DF" w:rsidR="00ED34E2" w:rsidRPr="00F06AF4" w:rsidRDefault="00ED34E2">
                              <w:pPr>
                                <w:pStyle w:val="Caption"/>
                                <w:jc w:val="center"/>
                                <w:rPr>
                                  <w:noProof/>
                                </w:rPr>
                                <w:pPrChange w:id="10521" w:author="chaniaayulestari@outlook.com" w:date="2021-11-13T20:46:00Z">
                                  <w:pPr>
                                    <w:ind w:left="66"/>
                                  </w:pPr>
                                </w:pPrChange>
                              </w:pPr>
                              <w:bookmarkStart w:id="10522" w:name="_Toc87729293"/>
                              <w:bookmarkStart w:id="10523" w:name="_Toc87895013"/>
                              <w:ins w:id="10524" w:author="chaniaayulestari@outlook.com" w:date="2021-11-13T20:46:00Z">
                                <w:r>
                                  <w:t xml:space="preserve">Gambar 3. </w:t>
                                </w:r>
                                <w:r>
                                  <w:fldChar w:fldCharType="begin"/>
                                </w:r>
                                <w:r>
                                  <w:instrText xml:space="preserve"> SEQ Gambar___3. \* ARABIC </w:instrText>
                                </w:r>
                              </w:ins>
                              <w:r>
                                <w:fldChar w:fldCharType="separate"/>
                              </w:r>
                              <w:ins w:id="10525" w:author="Rafi Aziizi" w:date="2021-11-15T16:05:00Z">
                                <w:r w:rsidR="00BF7B94">
                                  <w:rPr>
                                    <w:noProof/>
                                  </w:rPr>
                                  <w:t>49</w:t>
                                </w:r>
                              </w:ins>
                              <w:ins w:id="10526" w:author="chaniaayulestari@outlook.com" w:date="2021-11-13T21:25:00Z">
                                <w:del w:id="10527" w:author="Rafi Aziizi" w:date="2021-11-14T09:53:00Z">
                                  <w:r w:rsidDel="00590A19">
                                    <w:rPr>
                                      <w:noProof/>
                                    </w:rPr>
                                    <w:delText>46</w:delText>
                                  </w:r>
                                </w:del>
                              </w:ins>
                              <w:ins w:id="10528" w:author="chaniaayulestari@outlook.com" w:date="2021-11-13T20:46:00Z">
                                <w:r>
                                  <w:fldChar w:fldCharType="end"/>
                                </w:r>
                                <w:r>
                                  <w:t xml:space="preserve"> </w:t>
                                </w:r>
                                <w:r w:rsidRPr="009735FF">
                                  <w:t>Sequence Diagram</w:t>
                                </w:r>
                                <w:r>
                                  <w:t xml:space="preserve"> Lihat Laporan Absen</w:t>
                                </w:r>
                              </w:ins>
                              <w:bookmarkEnd w:id="10522"/>
                              <w:bookmarkEnd w:id="1052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5F1929" id="Text Box 194" o:spid="_x0000_s1073" type="#_x0000_t202" style="position:absolute;left:0;text-align:left;margin-left:2.95pt;margin-top:201.25pt;width:393.1pt;height:20.3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" stroked="f">
                  <v:textbox style="mso-fit-shape-to-text:t" inset="0,0,0,0">
                    <w:txbxContent>
                      <w:p w14:paraId="02551097" w14:textId="57A4A2DF" w:rsidR="00ED34E2" w:rsidRPr="00F06AF4" w:rsidRDefault="00ED34E2">
                        <w:pPr>
                          <w:pStyle w:val="Caption"/>
                          <w:jc w:val="center"/>
                          <w:rPr>
                            <w:noProof/>
                          </w:rPr>
                          <w:pPrChange w:id="10529" w:author="chaniaayulestari@outlook.com" w:date="2021-11-13T20:46:00Z">
                            <w:pPr>
                              <w:ind w:left="66"/>
                            </w:pPr>
                          </w:pPrChange>
                        </w:pPr>
                        <w:bookmarkStart w:id="10530" w:name="_Toc87729293"/>
                        <w:bookmarkStart w:id="10531" w:name="_Toc87895013"/>
                        <w:ins w:id="10532" w:author="chaniaayulestari@outlook.com" w:date="2021-11-13T20:46:00Z">
                          <w:r>
                            <w:t xml:space="preserve">Gambar 3. </w:t>
                          </w:r>
                          <w:r>
                            <w:fldChar w:fldCharType="begin"/>
                          </w:r>
                          <w:r>
                            <w:instrText xml:space="preserve"> SEQ Gambar___3. \* ARABIC </w:instrText>
                          </w:r>
                        </w:ins>
                        <w:r>
                          <w:fldChar w:fldCharType="separate"/>
                        </w:r>
                        <w:ins w:id="10533" w:author="Rafi Aziizi" w:date="2021-11-15T16:05:00Z">
                          <w:r w:rsidR="00BF7B94">
                            <w:rPr>
                              <w:noProof/>
                            </w:rPr>
                            <w:t>49</w:t>
                          </w:r>
                        </w:ins>
                        <w:ins w:id="10534" w:author="chaniaayulestari@outlook.com" w:date="2021-11-13T21:25:00Z">
                          <w:del w:id="10535" w:author="Rafi Aziizi" w:date="2021-11-14T09:53:00Z">
                            <w:r w:rsidDel="00590A19">
                              <w:rPr>
                                <w:noProof/>
                              </w:rPr>
                              <w:delText>46</w:delText>
                            </w:r>
                          </w:del>
                        </w:ins>
                        <w:ins w:id="10536" w:author="chaniaayulestari@outlook.com" w:date="2021-11-13T20:46:00Z">
                          <w:r>
                            <w:fldChar w:fldCharType="end"/>
                          </w:r>
                          <w:r>
                            <w:t xml:space="preserve"> </w:t>
                          </w:r>
                          <w:r w:rsidRPr="009735FF">
                            <w:t>Sequence Diagram</w:t>
                          </w:r>
                          <w:r>
                            <w:t xml:space="preserve"> Lihat Laporan Absen</w:t>
                          </w:r>
                        </w:ins>
                        <w:bookmarkEnd w:id="10530"/>
                        <w:bookmarkEnd w:id="10531"/>
                      </w:p>
                    </w:txbxContent>
                  </v:textbox>
                </v:shape>
              </w:pict>
            </mc:Fallback>
          </mc:AlternateContent>
        </w:r>
      </w:ins>
      <w:ins w:id="10537" w:author="Rafi Aziizi" w:date="2021-11-13T18:37:00Z">
        <w:r w:rsidR="00E51900">
          <w:rPr>
            <w:noProof/>
          </w:rPr>
          <w:drawing>
            <wp:anchor distT="0" distB="0" distL="114300" distR="114300" simplePos="0" relativeHeight="251895808" behindDoc="1" locked="0" layoutInCell="1" allowOverlap="1" wp14:anchorId="67BF9C4D" wp14:editId="530C18E1">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63F4B6B" w14:textId="4330740C" w:rsidR="00DF5A0B" w:rsidDel="006A1DDD" w:rsidRDefault="00F151BC">
      <w:pPr>
        <w:rPr>
          <w:del w:id="10538" w:author="Rafi Aziizi" w:date="2021-11-13T18:38:00Z"/>
        </w:rPr>
      </w:pPr>
      <w:del w:id="10539" w:author="chaniaayulestari@outlook.com" w:date="2021-11-13T20:45:00Z">
        <w:r>
          <w:rPr>
            <w:noProof/>
          </w:rPr>
          <mc:AlternateContent>
            <mc:Choice Requires="wps">
              <w:drawing>
                <wp:inline distT="0" distB="0" distL="0" distR="0" wp14:anchorId="722221D7" wp14:editId="433429B2">
                  <wp:extent cx="5039995" cy="258445"/>
                  <wp:effectExtent l="0" t="0" r="0" b="0"/>
                  <wp:docPr id="567" name="Text 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A018E5" w14:textId="2251248D" w:rsidR="00ED34E2" w:rsidRPr="00921785" w:rsidRDefault="00ED34E2">
                              <w:pPr>
                                <w:pStyle w:val="Caption"/>
                                <w:jc w:val="center"/>
                                <w:rPr>
                                  <w:noProof/>
                                </w:rPr>
                                <w:pPrChange w:id="10540" w:author="chaniaayulestari@outlook.com" w:date="2021-11-13T16:57:00Z">
                                  <w:pPr>
                                    <w:pStyle w:val="ListParagraph"/>
                                    <w:numPr>
                                      <w:numId w:val="117"/>
                                    </w:numPr>
                                    <w:ind w:left="426" w:hanging="360"/>
                                  </w:pPr>
                                </w:pPrChange>
                              </w:pPr>
                              <w:bookmarkStart w:id="10541" w:name="_Toc87729222"/>
                              <w:ins w:id="10542" w:author="chaniaayulestari@outlook.com" w:date="2021-11-13T16:57:00Z">
                                <w:r>
                                  <w:t xml:space="preserve">Gambar 3. </w:t>
                                </w:r>
                                <w:r>
                                  <w:fldChar w:fldCharType="begin"/>
                                </w:r>
                                <w:r>
                                  <w:instrText xml:space="preserve"> SEQ Gambar__3. \* ARABIC </w:instrText>
                                </w:r>
                              </w:ins>
                              <w:r>
                                <w:fldChar w:fldCharType="separate"/>
                              </w:r>
                              <w:ins w:id="10543" w:author="chaniaayulestari@outlook.com" w:date="2021-11-13T19:48:00Z">
                                <w:r>
                                  <w:rPr>
                                    <w:noProof/>
                                  </w:rPr>
                                  <w:t>55</w:t>
                                </w:r>
                              </w:ins>
                              <w:ins w:id="10544" w:author="chaniaayulestari@outlook.com" w:date="2021-11-13T16:57:00Z">
                                <w:r>
                                  <w:fldChar w:fldCharType="end"/>
                                </w:r>
                                <w:r>
                                  <w:t xml:space="preserve"> Sequence Diagram Lihat Laporan Siswa Bermaslah</w:t>
                                </w:r>
                              </w:ins>
                              <w:bookmarkEnd w:id="10541"/>
                            </w:p>
                          </w:txbxContent>
                        </wps:txbx>
                        <wps:bodyPr rot="0" vert="horz" wrap="square" lIns="0" tIns="0" rIns="0" bIns="0" anchor="t" anchorCtr="0" upright="1">
                          <a:spAutoFit/>
                        </wps:bodyPr>
                      </wps:wsp>
                    </a:graphicData>
                  </a:graphic>
                </wp:inline>
              </w:drawing>
            </mc:Choice>
            <mc:Fallback>
              <w:pict>
                <v:shape w14:anchorId="722221D7" id="Text Box 520" o:spid="_x0000_s107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" stroked="f">
                  <v:textbox style="mso-fit-shape-to-text:t" inset="0,0,0,0">
                    <w:txbxContent>
                      <w:p w14:paraId="19A018E5" w14:textId="2251248D" w:rsidR="00ED34E2" w:rsidRPr="00921785" w:rsidRDefault="00ED34E2">
                        <w:pPr>
                          <w:pStyle w:val="Caption"/>
                          <w:jc w:val="center"/>
                          <w:rPr>
                            <w:noProof/>
                          </w:rPr>
                          <w:pPrChange w:id="10545" w:author="chaniaayulestari@outlook.com" w:date="2021-11-13T16:57:00Z">
                            <w:pPr>
                              <w:pStyle w:val="ListParagraph"/>
                              <w:numPr>
                                <w:numId w:val="117"/>
                              </w:numPr>
                              <w:ind w:left="426" w:hanging="360"/>
                            </w:pPr>
                          </w:pPrChange>
                        </w:pPr>
                        <w:bookmarkStart w:id="10546" w:name="_Toc87729222"/>
                        <w:ins w:id="10547" w:author="chaniaayulestari@outlook.com" w:date="2021-11-13T16:57:00Z">
                          <w:r>
                            <w:t xml:space="preserve">Gambar 3. </w:t>
                          </w:r>
                          <w:r>
                            <w:fldChar w:fldCharType="begin"/>
                          </w:r>
                          <w:r>
                            <w:instrText xml:space="preserve"> SEQ Gambar__3. \* ARABIC </w:instrText>
                          </w:r>
                        </w:ins>
                        <w:r>
                          <w:fldChar w:fldCharType="separate"/>
                        </w:r>
                        <w:ins w:id="10548" w:author="chaniaayulestari@outlook.com" w:date="2021-11-13T19:48:00Z">
                          <w:r>
                            <w:rPr>
                              <w:noProof/>
                            </w:rPr>
                            <w:t>55</w:t>
                          </w:r>
                        </w:ins>
                        <w:ins w:id="10549" w:author="chaniaayulestari@outlook.com" w:date="2021-11-13T16:57:00Z">
                          <w:r>
                            <w:fldChar w:fldCharType="end"/>
                          </w:r>
                          <w:r>
                            <w:t xml:space="preserve"> Sequence Diagram Lihat Laporan Siswa Bermaslah</w:t>
                          </w:r>
                        </w:ins>
                        <w:bookmarkEnd w:id="10546"/>
                      </w:p>
                    </w:txbxContent>
                  </v:textbox>
                  <w10:anchorlock/>
                </v:shape>
              </w:pict>
            </mc:Fallback>
          </mc:AlternateContent>
        </w:r>
      </w:del>
    </w:p>
    <w:p w14:paraId="22A57C58" w14:textId="419FF823" w:rsidR="006A1DDD" w:rsidRDefault="006A1DDD">
      <w:pPr>
        <w:rPr>
          <w:ins w:id="10550" w:author="chaniaayulestari@outlook.com" w:date="2021-11-13T20:45:00Z"/>
        </w:rPr>
      </w:pPr>
    </w:p>
    <w:p w14:paraId="30FF2B16" w14:textId="4824B2B3" w:rsidR="006A1DDD" w:rsidRDefault="006A1DDD">
      <w:pPr>
        <w:rPr>
          <w:ins w:id="10551" w:author="chaniaayulestari@outlook.com" w:date="2021-11-13T20:45:00Z"/>
        </w:rPr>
      </w:pPr>
    </w:p>
    <w:p w14:paraId="42E85059" w14:textId="655F3F92" w:rsidR="006A1DDD" w:rsidRDefault="006A1DDD">
      <w:pPr>
        <w:rPr>
          <w:ins w:id="10552" w:author="chaniaayulestari@outlook.com" w:date="2021-11-13T20:45:00Z"/>
        </w:rPr>
      </w:pPr>
    </w:p>
    <w:p w14:paraId="1216AAB2" w14:textId="0A9F1C4D" w:rsidR="006A1DDD" w:rsidRDefault="006A1DDD">
      <w:pPr>
        <w:rPr>
          <w:ins w:id="10553" w:author="chaniaayulestari@outlook.com" w:date="2021-11-13T20:45:00Z"/>
        </w:rPr>
      </w:pPr>
    </w:p>
    <w:p w14:paraId="150D5AD7" w14:textId="3C62ABAB" w:rsidR="006A1DDD" w:rsidRDefault="006A1DDD">
      <w:pPr>
        <w:rPr>
          <w:ins w:id="10554" w:author="chaniaayulestari@outlook.com" w:date="2021-11-13T20:45:00Z"/>
        </w:rPr>
      </w:pPr>
    </w:p>
    <w:p w14:paraId="3060967D" w14:textId="047A0B50" w:rsidR="006A1DDD" w:rsidRDefault="006A1DDD">
      <w:pPr>
        <w:rPr>
          <w:ins w:id="10555" w:author="chaniaayulestari@outlook.com" w:date="2021-11-13T20:45:00Z"/>
        </w:rPr>
      </w:pPr>
    </w:p>
    <w:p w14:paraId="59109DA1" w14:textId="6D7C11B6" w:rsidR="006A1DDD" w:rsidRDefault="006A1DDD">
      <w:pPr>
        <w:rPr>
          <w:ins w:id="10556" w:author="chaniaayulestari@outlook.com" w:date="2021-11-13T20:45:00Z"/>
        </w:rPr>
      </w:pPr>
    </w:p>
    <w:p w14:paraId="4BC0665B" w14:textId="2F2398FC" w:rsidR="006A1DDD" w:rsidRDefault="006A1DDD">
      <w:pPr>
        <w:rPr>
          <w:ins w:id="10557" w:author="chaniaayulestari@outlook.com" w:date="2021-11-13T20:45:00Z"/>
        </w:rPr>
      </w:pPr>
    </w:p>
    <w:p w14:paraId="51570E4B" w14:textId="491C9D4F" w:rsidR="00DF5A0B" w:rsidDel="00E51900" w:rsidRDefault="00DF5A0B">
      <w:pPr>
        <w:rPr>
          <w:ins w:id="10558" w:author="chaniaayulestari@outlook.com" w:date="2021-11-13T16:57:00Z"/>
          <w:del w:id="10559" w:author="Rafi Aziizi" w:date="2021-11-13T18:38:00Z"/>
        </w:rPr>
        <w:pPrChange w:id="10560" w:author="Rafi Aziizi" w:date="2021-11-13T18:38:00Z">
          <w:pPr>
            <w:pStyle w:val="ListParagraph"/>
            <w:ind w:left="426"/>
          </w:pPr>
        </w:pPrChange>
      </w:pPr>
    </w:p>
    <w:p w14:paraId="1ECD09EB" w14:textId="69CBB39E" w:rsidR="00DF5A0B" w:rsidDel="00E51900" w:rsidRDefault="00DF5A0B">
      <w:pPr>
        <w:rPr>
          <w:ins w:id="10561" w:author="chaniaayulestari@outlook.com" w:date="2021-11-13T16:57:00Z"/>
          <w:del w:id="10562" w:author="Rafi Aziizi" w:date="2021-11-13T18:38:00Z"/>
        </w:rPr>
        <w:pPrChange w:id="10563" w:author="Rafi Aziizi" w:date="2021-11-13T18:38:00Z">
          <w:pPr>
            <w:pStyle w:val="ListParagraph"/>
            <w:ind w:left="426"/>
          </w:pPr>
        </w:pPrChange>
      </w:pPr>
    </w:p>
    <w:p w14:paraId="62A9B32F" w14:textId="46B69F05" w:rsidR="00DF5A0B" w:rsidDel="00E51900" w:rsidRDefault="00DF5A0B">
      <w:pPr>
        <w:rPr>
          <w:ins w:id="10564" w:author="chaniaayulestari@outlook.com" w:date="2021-11-13T16:57:00Z"/>
          <w:del w:id="10565" w:author="Rafi Aziizi" w:date="2021-11-13T18:38:00Z"/>
        </w:rPr>
        <w:pPrChange w:id="10566" w:author="Rafi Aziizi" w:date="2021-11-13T18:38:00Z">
          <w:pPr>
            <w:pStyle w:val="ListParagraph"/>
            <w:ind w:left="426"/>
          </w:pPr>
        </w:pPrChange>
      </w:pPr>
    </w:p>
    <w:p w14:paraId="37A84800" w14:textId="66FF6EDC" w:rsidR="00DF5A0B" w:rsidDel="00E51900" w:rsidRDefault="00DF5A0B">
      <w:pPr>
        <w:rPr>
          <w:ins w:id="10567" w:author="chaniaayulestari@outlook.com" w:date="2021-11-13T16:57:00Z"/>
          <w:del w:id="10568" w:author="Rafi Aziizi" w:date="2021-11-13T18:38:00Z"/>
        </w:rPr>
        <w:pPrChange w:id="10569" w:author="Rafi Aziizi" w:date="2021-11-13T18:38:00Z">
          <w:pPr>
            <w:pStyle w:val="ListParagraph"/>
            <w:ind w:left="426"/>
          </w:pPr>
        </w:pPrChange>
      </w:pPr>
    </w:p>
    <w:p w14:paraId="7FC9619A" w14:textId="704CEB46" w:rsidR="00DF5A0B" w:rsidDel="00E51900" w:rsidRDefault="00DF5A0B">
      <w:pPr>
        <w:rPr>
          <w:ins w:id="10570" w:author="chaniaayulestari@outlook.com" w:date="2021-11-13T16:57:00Z"/>
          <w:del w:id="10571" w:author="Rafi Aziizi" w:date="2021-11-13T18:38:00Z"/>
        </w:rPr>
        <w:pPrChange w:id="10572" w:author="Rafi Aziizi" w:date="2021-11-13T18:38:00Z">
          <w:pPr>
            <w:pStyle w:val="ListParagraph"/>
            <w:ind w:left="426"/>
          </w:pPr>
        </w:pPrChange>
      </w:pPr>
    </w:p>
    <w:p w14:paraId="3119C4FC" w14:textId="51EAD836" w:rsidR="00DF5A0B" w:rsidDel="00E51900" w:rsidRDefault="00DF5A0B">
      <w:pPr>
        <w:rPr>
          <w:ins w:id="10573" w:author="chaniaayulestari@outlook.com" w:date="2021-11-13T16:57:00Z"/>
          <w:del w:id="10574" w:author="Rafi Aziizi" w:date="2021-11-13T18:38:00Z"/>
        </w:rPr>
        <w:pPrChange w:id="10575" w:author="Rafi Aziizi" w:date="2021-11-13T18:38:00Z">
          <w:pPr>
            <w:pStyle w:val="ListParagraph"/>
            <w:ind w:left="426"/>
          </w:pPr>
        </w:pPrChange>
      </w:pPr>
    </w:p>
    <w:p w14:paraId="4F904B11" w14:textId="39756C28" w:rsidR="00DF5A0B" w:rsidDel="00E51900" w:rsidRDefault="00DF5A0B">
      <w:pPr>
        <w:rPr>
          <w:ins w:id="10576" w:author="chaniaayulestari@outlook.com" w:date="2021-11-13T16:57:00Z"/>
          <w:del w:id="10577" w:author="Rafi Aziizi" w:date="2021-11-13T18:38:00Z"/>
        </w:rPr>
        <w:pPrChange w:id="10578" w:author="Rafi Aziizi" w:date="2021-11-13T18:38:00Z">
          <w:pPr>
            <w:pStyle w:val="ListParagraph"/>
            <w:ind w:left="426"/>
          </w:pPr>
        </w:pPrChange>
      </w:pPr>
    </w:p>
    <w:p w14:paraId="2DACD98A" w14:textId="5B2256FA" w:rsidR="00DF5A0B" w:rsidRDefault="00DF5A0B">
      <w:pPr>
        <w:rPr>
          <w:ins w:id="10579" w:author="chaniaayulestari@outlook.com" w:date="2021-11-13T16:57:00Z"/>
        </w:rPr>
        <w:pPrChange w:id="10580"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10581" w:author="Rafi Aziizi" w:date="2021-11-13T18:38:00Z"/>
          <w:b/>
          <w:bCs/>
        </w:rPr>
      </w:pPr>
      <w:ins w:id="10582" w:author="Rafi Aziizi" w:date="2021-11-13T12:11:00Z">
        <w:r w:rsidRPr="002040D9">
          <w:rPr>
            <w:b/>
            <w:bCs/>
            <w:rPrChange w:id="10583" w:author="chaniaayulestari@outlook.com" w:date="2021-11-13T15:21:00Z">
              <w:rPr/>
            </w:rPrChange>
          </w:rPr>
          <w:t>Edit Laporan Siswa Bermasalah</w:t>
        </w:r>
      </w:ins>
    </w:p>
    <w:p w14:paraId="2BD6B8CE" w14:textId="77777777" w:rsidR="006A1DDD" w:rsidRDefault="0008241A">
      <w:pPr>
        <w:keepNext/>
        <w:rPr>
          <w:ins w:id="10584" w:author="chaniaayulestari@outlook.com" w:date="2021-11-13T20:46:00Z"/>
        </w:rPr>
      </w:pPr>
      <w:ins w:id="10585" w:author="Rafi Aziizi" w:date="2021-11-13T18:46:00Z">
        <w:r>
          <w:rPr>
            <w:noProof/>
          </w:rPr>
          <w:drawing>
            <wp:inline distT="0" distB="0" distL="0" distR="0" wp14:anchorId="4C01179F" wp14:editId="12235DE3">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6F093F59" w14:textId="31A37067" w:rsidR="00224DD9" w:rsidRDefault="006A1DDD">
      <w:pPr>
        <w:pStyle w:val="Caption"/>
        <w:jc w:val="center"/>
        <w:rPr>
          <w:ins w:id="10586" w:author="chaniaayulestari@outlook.com" w:date="2021-11-13T19:48:00Z"/>
        </w:rPr>
        <w:pPrChange w:id="10587" w:author="chaniaayulestari@outlook.com" w:date="2021-11-13T20:46:00Z">
          <w:pPr/>
        </w:pPrChange>
      </w:pPr>
      <w:bookmarkStart w:id="10588" w:name="_Toc87895014"/>
      <w:ins w:id="10589" w:author="chaniaayulestari@outlook.com" w:date="2021-11-13T20:46:00Z">
        <w:r>
          <w:t xml:space="preserve">Gambar 3. </w:t>
        </w:r>
        <w:r>
          <w:fldChar w:fldCharType="begin"/>
        </w:r>
        <w:r>
          <w:instrText xml:space="preserve"> SEQ Gambar___3. \* ARABIC </w:instrText>
        </w:r>
      </w:ins>
      <w:r>
        <w:fldChar w:fldCharType="separate"/>
      </w:r>
      <w:ins w:id="10590" w:author="Rafi Aziizi" w:date="2021-11-15T16:05:00Z">
        <w:r w:rsidR="00BF7B94">
          <w:rPr>
            <w:noProof/>
          </w:rPr>
          <w:t>50</w:t>
        </w:r>
      </w:ins>
      <w:ins w:id="10591" w:author="chaniaayulestari@outlook.com" w:date="2021-11-13T21:25:00Z">
        <w:del w:id="10592" w:author="Rafi Aziizi" w:date="2021-11-14T09:53:00Z">
          <w:r w:rsidR="00B46735" w:rsidDel="00590A19">
            <w:rPr>
              <w:noProof/>
            </w:rPr>
            <w:delText>47</w:delText>
          </w:r>
        </w:del>
      </w:ins>
      <w:ins w:id="10593" w:author="chaniaayulestari@outlook.com" w:date="2021-11-13T20:46:00Z">
        <w:r>
          <w:fldChar w:fldCharType="end"/>
        </w:r>
        <w:r>
          <w:t xml:space="preserve"> </w:t>
        </w:r>
        <w:r w:rsidRPr="004E2CC3">
          <w:t xml:space="preserve">Sequence Diagram </w:t>
        </w:r>
        <w:r>
          <w:t xml:space="preserve"> Edit Laporan Siswa Bermasalah</w:t>
        </w:r>
      </w:ins>
      <w:bookmarkEnd w:id="10588"/>
    </w:p>
    <w:p w14:paraId="639A1FBB" w14:textId="07F7B108" w:rsidR="00E51900" w:rsidRPr="00E51900" w:rsidDel="006A1DDD" w:rsidRDefault="00E51900">
      <w:pPr>
        <w:pStyle w:val="Caption"/>
        <w:jc w:val="center"/>
        <w:rPr>
          <w:ins w:id="10594" w:author="Rafi Aziizi" w:date="2021-11-13T11:33:00Z"/>
          <w:del w:id="10595" w:author="chaniaayulestari@outlook.com" w:date="2021-11-13T20:46:00Z"/>
          <w:b/>
          <w:bCs/>
          <w:rPrChange w:id="10596" w:author="Rafi Aziizi" w:date="2021-11-13T18:38:00Z">
            <w:rPr>
              <w:ins w:id="10597" w:author="Rafi Aziizi" w:date="2021-11-13T11:33:00Z"/>
              <w:del w:id="10598" w:author="chaniaayulestari@outlook.com" w:date="2021-11-13T20:46:00Z"/>
            </w:rPr>
          </w:rPrChange>
        </w:rPr>
        <w:pPrChange w:id="10599" w:author="chaniaayulestari@outlook.com" w:date="2021-11-13T19:48:00Z">
          <w:pPr>
            <w:pStyle w:val="ListParagraph"/>
            <w:numPr>
              <w:numId w:val="117"/>
            </w:numPr>
            <w:ind w:hanging="360"/>
          </w:pPr>
        </w:pPrChange>
      </w:pPr>
    </w:p>
    <w:p w14:paraId="078B6A1D" w14:textId="77777777" w:rsidR="00194DFD" w:rsidRPr="004822D0" w:rsidDel="007C5FA9" w:rsidRDefault="00194DFD" w:rsidP="0083024D">
      <w:pPr>
        <w:jc w:val="center"/>
        <w:rPr>
          <w:del w:id="10600" w:author="Rafi Aziizi" w:date="2021-11-12T10:48:00Z"/>
          <w:b/>
          <w:bCs/>
          <w:lang w:val="id-ID"/>
          <w:rPrChange w:id="10601" w:author="Rafi Aziizi" w:date="2021-11-13T12:04:00Z">
            <w:rPr>
              <w:del w:id="10602" w:author="Rafi Aziizi" w:date="2021-11-12T10:48:00Z"/>
              <w:lang w:val="id-ID"/>
            </w:rPr>
          </w:rPrChange>
        </w:rPr>
      </w:pPr>
    </w:p>
    <w:p w14:paraId="66298CFF" w14:textId="77777777" w:rsidR="00194DFD" w:rsidRPr="004822D0" w:rsidDel="007C5FA9" w:rsidRDefault="00194DFD" w:rsidP="0083024D">
      <w:pPr>
        <w:jc w:val="center"/>
        <w:rPr>
          <w:del w:id="10603" w:author="Rafi Aziizi" w:date="2021-11-12T10:48:00Z"/>
          <w:b/>
          <w:bCs/>
          <w:lang w:val="id-ID"/>
          <w:rPrChange w:id="10604" w:author="Rafi Aziizi" w:date="2021-11-13T12:04:00Z">
            <w:rPr>
              <w:del w:id="10605" w:author="Rafi Aziizi" w:date="2021-11-12T10:48:00Z"/>
              <w:lang w:val="id-ID"/>
            </w:rPr>
          </w:rPrChange>
        </w:rPr>
      </w:pPr>
    </w:p>
    <w:p w14:paraId="68CD2D11" w14:textId="77777777" w:rsidR="00194DFD" w:rsidRPr="004822D0" w:rsidDel="007C5FA9" w:rsidRDefault="00194DFD" w:rsidP="0083024D">
      <w:pPr>
        <w:jc w:val="center"/>
        <w:rPr>
          <w:del w:id="10606" w:author="Rafi Aziizi" w:date="2021-11-12T10:48:00Z"/>
          <w:b/>
          <w:bCs/>
          <w:lang w:val="id-ID"/>
          <w:rPrChange w:id="10607" w:author="Rafi Aziizi" w:date="2021-11-13T12:04:00Z">
            <w:rPr>
              <w:del w:id="10608" w:author="Rafi Aziizi" w:date="2021-11-12T10:48:00Z"/>
              <w:lang w:val="id-ID"/>
            </w:rPr>
          </w:rPrChange>
        </w:rPr>
      </w:pPr>
    </w:p>
    <w:p w14:paraId="126AC7FA" w14:textId="77777777" w:rsidR="00194DFD" w:rsidRPr="004822D0" w:rsidDel="007C5FA9" w:rsidRDefault="00194DFD" w:rsidP="0083024D">
      <w:pPr>
        <w:jc w:val="center"/>
        <w:rPr>
          <w:del w:id="10609" w:author="Rafi Aziizi" w:date="2021-11-12T10:48:00Z"/>
          <w:b/>
          <w:bCs/>
          <w:lang w:val="id-ID"/>
          <w:rPrChange w:id="10610" w:author="Rafi Aziizi" w:date="2021-11-13T12:04:00Z">
            <w:rPr>
              <w:del w:id="10611" w:author="Rafi Aziizi" w:date="2021-11-12T10:48:00Z"/>
              <w:lang w:val="id-ID"/>
            </w:rPr>
          </w:rPrChange>
        </w:rPr>
      </w:pPr>
    </w:p>
    <w:p w14:paraId="3406827F" w14:textId="77777777" w:rsidR="00194DFD" w:rsidRPr="004822D0" w:rsidDel="007C5FA9" w:rsidRDefault="00194DFD">
      <w:pPr>
        <w:ind w:firstLine="426"/>
        <w:rPr>
          <w:del w:id="10612" w:author="Rafi Aziizi" w:date="2021-11-12T10:48:00Z"/>
          <w:b/>
          <w:bCs/>
          <w:lang w:val="id-ID"/>
          <w:rPrChange w:id="10613" w:author="Rafi Aziizi" w:date="2021-11-13T12:04:00Z">
            <w:rPr>
              <w:del w:id="10614" w:author="Rafi Aziizi" w:date="2021-11-12T10:48:00Z"/>
              <w:lang w:val="id-ID"/>
            </w:rPr>
          </w:rPrChange>
        </w:rPr>
        <w:pPrChange w:id="10615" w:author="Rafi Aziizi" w:date="2021-11-12T10:48:00Z">
          <w:pPr>
            <w:jc w:val="center"/>
          </w:pPr>
        </w:pPrChange>
      </w:pPr>
    </w:p>
    <w:p w14:paraId="53B0D51B" w14:textId="77777777" w:rsidR="00194DFD" w:rsidRPr="004822D0" w:rsidDel="007C5FA9" w:rsidRDefault="00194DFD">
      <w:pPr>
        <w:rPr>
          <w:del w:id="10616" w:author="Rafi Aziizi" w:date="2021-11-12T10:48:00Z"/>
          <w:b/>
          <w:bCs/>
          <w:lang w:val="id-ID"/>
          <w:rPrChange w:id="10617" w:author="Rafi Aziizi" w:date="2021-11-13T12:04:00Z">
            <w:rPr>
              <w:del w:id="10618" w:author="Rafi Aziizi" w:date="2021-11-12T10:48:00Z"/>
              <w:lang w:val="id-ID"/>
            </w:rPr>
          </w:rPrChange>
        </w:rPr>
        <w:pPrChange w:id="10619" w:author="Rafi Aziizi" w:date="2021-11-12T10:48:00Z">
          <w:pPr>
            <w:jc w:val="center"/>
          </w:pPr>
        </w:pPrChange>
      </w:pPr>
    </w:p>
    <w:p w14:paraId="23C338EC" w14:textId="1046C899" w:rsidR="00194DFD" w:rsidRPr="004822D0" w:rsidDel="00FF5489" w:rsidRDefault="00194DFD">
      <w:pPr>
        <w:rPr>
          <w:del w:id="10620" w:author="Rafi Aziizi" w:date="2021-11-13T11:33:00Z"/>
          <w:b/>
          <w:bCs/>
          <w:lang w:val="id-ID"/>
          <w:rPrChange w:id="10621" w:author="Rafi Aziizi" w:date="2021-11-13T12:04:00Z">
            <w:rPr>
              <w:del w:id="10622" w:author="Rafi Aziizi" w:date="2021-11-13T11:33:00Z"/>
              <w:lang w:val="id-ID"/>
            </w:rPr>
          </w:rPrChange>
        </w:rPr>
        <w:pPrChange w:id="10623" w:author="Rafi Aziizi" w:date="2021-11-12T10:48:00Z">
          <w:pPr>
            <w:jc w:val="center"/>
          </w:pPr>
        </w:pPrChange>
      </w:pPr>
    </w:p>
    <w:p w14:paraId="1DD4EA15" w14:textId="1A70EECD" w:rsidR="00194DFD" w:rsidRPr="004822D0" w:rsidDel="00FE2102" w:rsidRDefault="00F151BC" w:rsidP="0083024D">
      <w:pPr>
        <w:jc w:val="center"/>
        <w:rPr>
          <w:del w:id="10624" w:author="chaniaayulestari@outlook.com" w:date="2021-11-12T16:35:00Z"/>
          <w:b/>
          <w:bCs/>
          <w:lang w:val="id-ID"/>
          <w:rPrChange w:id="10625" w:author="Rafi Aziizi" w:date="2021-11-13T12:04:00Z">
            <w:rPr>
              <w:del w:id="10626" w:author="chaniaayulestari@outlook.com" w:date="2021-11-12T16:35:00Z"/>
              <w:lang w:val="id-ID"/>
            </w:rPr>
          </w:rPrChange>
        </w:rPr>
      </w:pPr>
      <w:del w:id="10627" w:author="chaniaayulestari@outlook.com" w:date="2021-11-12T16:35:00Z">
        <w:r>
          <w:rPr>
            <w:noProof/>
          </w:rPr>
          <mc:AlternateContent>
            <mc:Choice Requires="wps">
              <w:drawing>
                <wp:anchor distT="0" distB="0" distL="114300" distR="114300" simplePos="0" relativeHeight="251645440" behindDoc="1" locked="0" layoutInCell="1" allowOverlap="1" wp14:anchorId="46408F3A" wp14:editId="5C1B3299">
                  <wp:simplePos x="0" y="0"/>
                  <wp:positionH relativeFrom="column">
                    <wp:posOffset>19050</wp:posOffset>
                  </wp:positionH>
                  <wp:positionV relativeFrom="paragraph">
                    <wp:posOffset>5326380</wp:posOffset>
                  </wp:positionV>
                  <wp:extent cx="4999355" cy="635"/>
                  <wp:effectExtent l="0" t="0" r="0" b="0"/>
                  <wp:wrapNone/>
                  <wp:docPr id="56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9355" cy="635"/>
                          </a:xfrm>
                          <a:prstGeom prst="rect">
                            <a:avLst/>
                          </a:prstGeom>
                          <a:solidFill>
                            <a:prstClr val="white"/>
                          </a:solidFill>
                          <a:ln>
                            <a:noFill/>
                          </a:ln>
                        </wps:spPr>
                        <wps:txbx>
                          <w:txbxContent>
                            <w:p w14:paraId="27FEC3DE" w14:textId="424D10A5" w:rsidR="00ED34E2" w:rsidRPr="005601DB" w:rsidRDefault="00ED34E2" w:rsidP="00194DFD">
                              <w:pPr>
                                <w:pStyle w:val="Caption"/>
                                <w:jc w:val="center"/>
                                <w:rPr>
                                  <w:noProof/>
                                  <w:sz w:val="24"/>
                                  <w:szCs w:val="24"/>
                                </w:rPr>
                              </w:pPr>
                              <w:r>
                                <w:t xml:space="preserve">Gambar 3. </w:t>
                              </w:r>
                              <w:ins w:id="10628" w:author="chaniaayulestari@outlook.com" w:date="2021-11-13T13:45:00Z">
                                <w:r>
                                  <w:fldChar w:fldCharType="begin"/>
                                </w:r>
                                <w:r>
                                  <w:instrText xml:space="preserve"> SEQ Gambar_3. \* ARABIC </w:instrText>
                                </w:r>
                              </w:ins>
                              <w:r>
                                <w:fldChar w:fldCharType="separate"/>
                              </w:r>
                              <w:ins w:id="10629" w:author="chaniaayulestari@outlook.com" w:date="2021-11-13T13:45:00Z">
                                <w:r>
                                  <w:rPr>
                                    <w:noProof/>
                                  </w:rPr>
                                  <w:t>13</w:t>
                                </w:r>
                                <w:r>
                                  <w:fldChar w:fldCharType="end"/>
                                </w:r>
                              </w:ins>
                              <w:del w:id="106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408F3A" id="Text Box 87" o:spid="_x0000_s1075" type="#_x0000_t202" style="position:absolute;left:0;text-align:left;margin-left:1.5pt;margin-top:419.4pt;width:393.65pt;height:.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" stroked="f">
                  <v:textbox style="mso-fit-shape-to-text:t" inset="0,0,0,0">
                    <w:txbxContent>
                      <w:p w14:paraId="27FEC3DE" w14:textId="424D10A5" w:rsidR="00ED34E2" w:rsidRPr="005601DB" w:rsidRDefault="00ED34E2" w:rsidP="00194DFD">
                        <w:pPr>
                          <w:pStyle w:val="Caption"/>
                          <w:jc w:val="center"/>
                          <w:rPr>
                            <w:noProof/>
                            <w:sz w:val="24"/>
                            <w:szCs w:val="24"/>
                          </w:rPr>
                        </w:pPr>
                        <w:r>
                          <w:t xml:space="preserve">Gambar 3. </w:t>
                        </w:r>
                        <w:ins w:id="10631" w:author="chaniaayulestari@outlook.com" w:date="2021-11-13T13:45:00Z">
                          <w:r>
                            <w:fldChar w:fldCharType="begin"/>
                          </w:r>
                          <w:r>
                            <w:instrText xml:space="preserve"> SEQ Gambar_3. \* ARABIC </w:instrText>
                          </w:r>
                        </w:ins>
                        <w:r>
                          <w:fldChar w:fldCharType="separate"/>
                        </w:r>
                        <w:ins w:id="10632" w:author="chaniaayulestari@outlook.com" w:date="2021-11-13T13:45:00Z">
                          <w:r>
                            <w:rPr>
                              <w:noProof/>
                            </w:rPr>
                            <w:t>13</w:t>
                          </w:r>
                          <w:r>
                            <w:fldChar w:fldCharType="end"/>
                          </w:r>
                        </w:ins>
                        <w:del w:id="106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v:textbox>
                </v:shape>
              </w:pict>
            </mc:Fallback>
          </mc:AlternateContent>
        </w:r>
        <w:r w:rsidR="00194DFD" w:rsidRPr="004822D0" w:rsidDel="00FE2102">
          <w:rPr>
            <w:b/>
            <w:bCs/>
            <w:noProof/>
            <w:rPrChange w:id="10634" w:author="Rafi Aziizi" w:date="2021-11-13T12:04:00Z">
              <w:rPr>
                <w:noProof/>
              </w:rPr>
            </w:rPrChange>
          </w:rPr>
          <w:drawing>
            <wp:inline distT="0" distB="0" distL="0" distR="0" wp14:anchorId="29789973" wp14:editId="71D58163">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10635" w:author="Rafi Aziizi" w:date="2021-11-12T10:49:00Z"/>
          <w:b/>
          <w:bCs/>
          <w:lang w:val="id-ID"/>
          <w:rPrChange w:id="10636" w:author="Rafi Aziizi" w:date="2021-11-13T12:04:00Z">
            <w:rPr>
              <w:del w:id="10637" w:author="Rafi Aziizi" w:date="2021-11-12T10:49:00Z"/>
              <w:lang w:val="id-ID"/>
            </w:rPr>
          </w:rPrChange>
        </w:rPr>
      </w:pPr>
    </w:p>
    <w:p w14:paraId="712AC1C5" w14:textId="31487108" w:rsidR="00A2766B" w:rsidRPr="004822D0" w:rsidDel="007C5FA9" w:rsidRDefault="00A2766B">
      <w:pPr>
        <w:rPr>
          <w:del w:id="10638" w:author="Rafi Aziizi" w:date="2021-11-12T10:49:00Z"/>
          <w:b/>
          <w:bCs/>
          <w:lang w:val="id-ID"/>
          <w:rPrChange w:id="10639" w:author="Rafi Aziizi" w:date="2021-11-13T12:04:00Z">
            <w:rPr>
              <w:del w:id="10640" w:author="Rafi Aziizi" w:date="2021-11-12T10:49:00Z"/>
              <w:lang w:val="id-ID"/>
            </w:rPr>
          </w:rPrChange>
        </w:rPr>
        <w:pPrChange w:id="10641" w:author="Rafi Aziizi" w:date="2021-11-12T10:49:00Z">
          <w:pPr>
            <w:jc w:val="center"/>
          </w:pPr>
        </w:pPrChange>
      </w:pPr>
    </w:p>
    <w:p w14:paraId="03EE534E" w14:textId="43250763" w:rsidR="00194DFD" w:rsidRPr="004822D0" w:rsidDel="007C5FA9" w:rsidRDefault="00194DFD">
      <w:pPr>
        <w:rPr>
          <w:del w:id="10642" w:author="Rafi Aziizi" w:date="2021-11-12T10:49:00Z"/>
          <w:b/>
          <w:bCs/>
          <w:lang w:val="id-ID"/>
          <w:rPrChange w:id="10643" w:author="Rafi Aziizi" w:date="2021-11-13T12:04:00Z">
            <w:rPr>
              <w:del w:id="10644" w:author="Rafi Aziizi" w:date="2021-11-12T10:49:00Z"/>
              <w:lang w:val="id-ID"/>
            </w:rPr>
          </w:rPrChange>
        </w:rPr>
        <w:pPrChange w:id="10645" w:author="Rafi Aziizi" w:date="2021-11-12T10:49:00Z">
          <w:pPr>
            <w:jc w:val="center"/>
          </w:pPr>
        </w:pPrChange>
      </w:pPr>
    </w:p>
    <w:p w14:paraId="67DABC72" w14:textId="7E9945BD" w:rsidR="00194DFD" w:rsidRPr="004822D0" w:rsidDel="007C5FA9" w:rsidRDefault="00194DFD">
      <w:pPr>
        <w:rPr>
          <w:del w:id="10646" w:author="Rafi Aziizi" w:date="2021-11-12T10:49:00Z"/>
          <w:b/>
          <w:bCs/>
          <w:lang w:val="id-ID"/>
          <w:rPrChange w:id="10647" w:author="Rafi Aziizi" w:date="2021-11-13T12:04:00Z">
            <w:rPr>
              <w:del w:id="10648" w:author="Rafi Aziizi" w:date="2021-11-12T10:49:00Z"/>
              <w:lang w:val="id-ID"/>
            </w:rPr>
          </w:rPrChange>
        </w:rPr>
        <w:pPrChange w:id="10649" w:author="Rafi Aziizi" w:date="2021-11-12T10:49:00Z">
          <w:pPr>
            <w:jc w:val="center"/>
          </w:pPr>
        </w:pPrChange>
      </w:pPr>
    </w:p>
    <w:p w14:paraId="347261D6" w14:textId="59156FA0" w:rsidR="00194DFD" w:rsidRPr="004822D0" w:rsidDel="007C5FA9" w:rsidRDefault="00194DFD">
      <w:pPr>
        <w:rPr>
          <w:del w:id="10650" w:author="Rafi Aziizi" w:date="2021-11-12T10:49:00Z"/>
          <w:b/>
          <w:bCs/>
          <w:lang w:val="id-ID"/>
          <w:rPrChange w:id="10651" w:author="Rafi Aziizi" w:date="2021-11-13T12:04:00Z">
            <w:rPr>
              <w:del w:id="10652" w:author="Rafi Aziizi" w:date="2021-11-12T10:49:00Z"/>
              <w:lang w:val="id-ID"/>
            </w:rPr>
          </w:rPrChange>
        </w:rPr>
        <w:pPrChange w:id="10653" w:author="Rafi Aziizi" w:date="2021-11-12T10:49:00Z">
          <w:pPr>
            <w:jc w:val="center"/>
          </w:pPr>
        </w:pPrChange>
      </w:pPr>
    </w:p>
    <w:p w14:paraId="200D187B" w14:textId="266832A8" w:rsidR="00194DFD" w:rsidRPr="004822D0" w:rsidDel="007C5FA9" w:rsidRDefault="00194DFD">
      <w:pPr>
        <w:rPr>
          <w:del w:id="10654" w:author="Rafi Aziizi" w:date="2021-11-12T10:49:00Z"/>
          <w:b/>
          <w:bCs/>
          <w:lang w:val="id-ID"/>
          <w:rPrChange w:id="10655" w:author="Rafi Aziizi" w:date="2021-11-13T12:04:00Z">
            <w:rPr>
              <w:del w:id="10656" w:author="Rafi Aziizi" w:date="2021-11-12T10:49:00Z"/>
              <w:lang w:val="id-ID"/>
            </w:rPr>
          </w:rPrChange>
        </w:rPr>
        <w:pPrChange w:id="10657" w:author="Rafi Aziizi" w:date="2021-11-12T10:49:00Z">
          <w:pPr>
            <w:jc w:val="center"/>
          </w:pPr>
        </w:pPrChange>
      </w:pPr>
    </w:p>
    <w:p w14:paraId="53F20B99" w14:textId="066C0F3B" w:rsidR="00194DFD" w:rsidRPr="004822D0" w:rsidDel="007C5FA9" w:rsidRDefault="00194DFD">
      <w:pPr>
        <w:rPr>
          <w:del w:id="10658" w:author="Rafi Aziizi" w:date="2021-11-12T10:49:00Z"/>
          <w:b/>
          <w:bCs/>
          <w:lang w:val="id-ID"/>
          <w:rPrChange w:id="10659" w:author="Rafi Aziizi" w:date="2021-11-13T12:04:00Z">
            <w:rPr>
              <w:del w:id="10660" w:author="Rafi Aziizi" w:date="2021-11-12T10:49:00Z"/>
              <w:lang w:val="id-ID"/>
            </w:rPr>
          </w:rPrChange>
        </w:rPr>
        <w:pPrChange w:id="10661" w:author="Rafi Aziizi" w:date="2021-11-12T10:49:00Z">
          <w:pPr>
            <w:jc w:val="center"/>
          </w:pPr>
        </w:pPrChange>
      </w:pPr>
    </w:p>
    <w:p w14:paraId="1662B3D3" w14:textId="7A9106BF" w:rsidR="00194DFD" w:rsidRPr="004822D0" w:rsidDel="007C5FA9" w:rsidRDefault="00194DFD">
      <w:pPr>
        <w:rPr>
          <w:del w:id="10662" w:author="Rafi Aziizi" w:date="2021-11-12T10:49:00Z"/>
          <w:b/>
          <w:bCs/>
          <w:lang w:val="id-ID"/>
          <w:rPrChange w:id="10663" w:author="Rafi Aziizi" w:date="2021-11-13T12:04:00Z">
            <w:rPr>
              <w:del w:id="10664" w:author="Rafi Aziizi" w:date="2021-11-12T10:49:00Z"/>
              <w:lang w:val="id-ID"/>
            </w:rPr>
          </w:rPrChange>
        </w:rPr>
        <w:pPrChange w:id="10665" w:author="Rafi Aziizi" w:date="2021-11-12T10:49:00Z">
          <w:pPr>
            <w:jc w:val="center"/>
          </w:pPr>
        </w:pPrChange>
      </w:pPr>
    </w:p>
    <w:p w14:paraId="0D649402" w14:textId="28BCD60F" w:rsidR="00194DFD" w:rsidRPr="004822D0" w:rsidDel="007C5FA9" w:rsidRDefault="00194DFD">
      <w:pPr>
        <w:rPr>
          <w:del w:id="10666" w:author="Rafi Aziizi" w:date="2021-11-12T10:49:00Z"/>
          <w:b/>
          <w:bCs/>
          <w:lang w:val="id-ID"/>
          <w:rPrChange w:id="10667" w:author="Rafi Aziizi" w:date="2021-11-13T12:04:00Z">
            <w:rPr>
              <w:del w:id="10668" w:author="Rafi Aziizi" w:date="2021-11-12T10:49:00Z"/>
              <w:lang w:val="id-ID"/>
            </w:rPr>
          </w:rPrChange>
        </w:rPr>
        <w:pPrChange w:id="10669" w:author="Rafi Aziizi" w:date="2021-11-12T10:49:00Z">
          <w:pPr>
            <w:jc w:val="center"/>
          </w:pPr>
        </w:pPrChange>
      </w:pPr>
    </w:p>
    <w:p w14:paraId="0EBC088C" w14:textId="6F6CBCE9" w:rsidR="00194DFD" w:rsidRPr="004822D0" w:rsidDel="007C5FA9" w:rsidRDefault="00194DFD">
      <w:pPr>
        <w:rPr>
          <w:del w:id="10670" w:author="Rafi Aziizi" w:date="2021-11-12T10:49:00Z"/>
          <w:b/>
          <w:bCs/>
          <w:lang w:val="id-ID"/>
          <w:rPrChange w:id="10671" w:author="Rafi Aziizi" w:date="2021-11-13T12:04:00Z">
            <w:rPr>
              <w:del w:id="10672" w:author="Rafi Aziizi" w:date="2021-11-12T10:49:00Z"/>
              <w:lang w:val="id-ID"/>
            </w:rPr>
          </w:rPrChange>
        </w:rPr>
        <w:pPrChange w:id="10673" w:author="Rafi Aziizi" w:date="2021-11-12T10:49:00Z">
          <w:pPr>
            <w:jc w:val="center"/>
          </w:pPr>
        </w:pPrChange>
      </w:pPr>
    </w:p>
    <w:p w14:paraId="53971D30" w14:textId="2CA86646" w:rsidR="00194DFD" w:rsidRPr="004822D0" w:rsidDel="007C5FA9" w:rsidRDefault="00194DFD">
      <w:pPr>
        <w:rPr>
          <w:del w:id="10674" w:author="Rafi Aziizi" w:date="2021-11-12T10:49:00Z"/>
          <w:b/>
          <w:bCs/>
          <w:lang w:val="id-ID"/>
          <w:rPrChange w:id="10675" w:author="Rafi Aziizi" w:date="2021-11-13T12:04:00Z">
            <w:rPr>
              <w:del w:id="10676" w:author="Rafi Aziizi" w:date="2021-11-12T10:49:00Z"/>
              <w:lang w:val="id-ID"/>
            </w:rPr>
          </w:rPrChange>
        </w:rPr>
        <w:pPrChange w:id="10677" w:author="Rafi Aziizi" w:date="2021-11-12T10:49:00Z">
          <w:pPr>
            <w:jc w:val="center"/>
          </w:pPr>
        </w:pPrChange>
      </w:pPr>
    </w:p>
    <w:p w14:paraId="3FB9FD58" w14:textId="47C4D0ED" w:rsidR="00194DFD" w:rsidRPr="004822D0" w:rsidDel="007C5FA9" w:rsidRDefault="00194DFD" w:rsidP="0083024D">
      <w:pPr>
        <w:jc w:val="center"/>
        <w:rPr>
          <w:del w:id="10678" w:author="Rafi Aziizi" w:date="2021-11-12T10:49:00Z"/>
          <w:b/>
          <w:bCs/>
          <w:lang w:val="id-ID"/>
          <w:rPrChange w:id="10679" w:author="Rafi Aziizi" w:date="2021-11-13T12:04:00Z">
            <w:rPr>
              <w:del w:id="10680" w:author="Rafi Aziizi" w:date="2021-11-12T10:49:00Z"/>
              <w:lang w:val="id-ID"/>
            </w:rPr>
          </w:rPrChange>
        </w:rPr>
      </w:pPr>
    </w:p>
    <w:p w14:paraId="6DFE32E7" w14:textId="148AD307" w:rsidR="00194DFD" w:rsidRPr="004822D0" w:rsidDel="007C5FA9" w:rsidRDefault="00194DFD" w:rsidP="0083024D">
      <w:pPr>
        <w:jc w:val="center"/>
        <w:rPr>
          <w:del w:id="10681" w:author="Rafi Aziizi" w:date="2021-11-12T10:49:00Z"/>
          <w:b/>
          <w:bCs/>
          <w:lang w:val="id-ID"/>
          <w:rPrChange w:id="10682" w:author="Rafi Aziizi" w:date="2021-11-13T12:04:00Z">
            <w:rPr>
              <w:del w:id="10683" w:author="Rafi Aziizi" w:date="2021-11-12T10:49:00Z"/>
              <w:lang w:val="id-ID"/>
            </w:rPr>
          </w:rPrChange>
        </w:rPr>
      </w:pPr>
    </w:p>
    <w:p w14:paraId="5ECA879E" w14:textId="4C3269FE" w:rsidR="00194DFD" w:rsidRPr="004822D0" w:rsidDel="007C5FA9" w:rsidRDefault="00194DFD" w:rsidP="0083024D">
      <w:pPr>
        <w:jc w:val="center"/>
        <w:rPr>
          <w:del w:id="10684" w:author="Rafi Aziizi" w:date="2021-11-12T10:49:00Z"/>
          <w:b/>
          <w:bCs/>
          <w:lang w:val="id-ID"/>
          <w:rPrChange w:id="10685" w:author="Rafi Aziizi" w:date="2021-11-13T12:04:00Z">
            <w:rPr>
              <w:del w:id="10686" w:author="Rafi Aziizi" w:date="2021-11-12T10:49:00Z"/>
              <w:lang w:val="id-ID"/>
            </w:rPr>
          </w:rPrChange>
        </w:rPr>
      </w:pPr>
    </w:p>
    <w:p w14:paraId="0E81666E" w14:textId="15434F59" w:rsidR="00194DFD" w:rsidRPr="004822D0" w:rsidDel="007C5FA9" w:rsidRDefault="00194DFD">
      <w:pPr>
        <w:rPr>
          <w:del w:id="10687" w:author="Rafi Aziizi" w:date="2021-11-12T10:49:00Z"/>
          <w:b/>
          <w:bCs/>
          <w:lang w:val="id-ID"/>
          <w:rPrChange w:id="10688" w:author="Rafi Aziizi" w:date="2021-11-13T12:04:00Z">
            <w:rPr>
              <w:del w:id="10689" w:author="Rafi Aziizi" w:date="2021-11-12T10:49:00Z"/>
              <w:lang w:val="id-ID"/>
            </w:rPr>
          </w:rPrChange>
        </w:rPr>
        <w:pPrChange w:id="10690" w:author="Rafi Aziizi" w:date="2021-11-12T10:49:00Z">
          <w:pPr>
            <w:jc w:val="center"/>
          </w:pPr>
        </w:pPrChange>
      </w:pPr>
    </w:p>
    <w:p w14:paraId="5247C473" w14:textId="264855AF" w:rsidR="00194DFD" w:rsidRPr="004822D0" w:rsidDel="007C5FA9" w:rsidRDefault="00194DFD" w:rsidP="0083024D">
      <w:pPr>
        <w:jc w:val="center"/>
        <w:rPr>
          <w:del w:id="10691" w:author="Rafi Aziizi" w:date="2021-11-12T10:49:00Z"/>
          <w:b/>
          <w:bCs/>
          <w:lang w:val="id-ID"/>
          <w:rPrChange w:id="10692" w:author="Rafi Aziizi" w:date="2021-11-13T12:04:00Z">
            <w:rPr>
              <w:del w:id="10693" w:author="Rafi Aziizi" w:date="2021-11-12T10:49:00Z"/>
              <w:lang w:val="id-ID"/>
            </w:rPr>
          </w:rPrChange>
        </w:rPr>
      </w:pPr>
    </w:p>
    <w:p w14:paraId="400BCF40" w14:textId="55837C5D" w:rsidR="00194DFD" w:rsidRPr="004822D0" w:rsidDel="007C5FA9" w:rsidRDefault="00194DFD" w:rsidP="0083024D">
      <w:pPr>
        <w:jc w:val="center"/>
        <w:rPr>
          <w:del w:id="10694" w:author="Rafi Aziizi" w:date="2021-11-12T10:49:00Z"/>
          <w:b/>
          <w:bCs/>
          <w:lang w:val="id-ID"/>
          <w:rPrChange w:id="10695" w:author="Rafi Aziizi" w:date="2021-11-13T12:04:00Z">
            <w:rPr>
              <w:del w:id="10696" w:author="Rafi Aziizi" w:date="2021-11-12T10:49:00Z"/>
              <w:lang w:val="id-ID"/>
            </w:rPr>
          </w:rPrChange>
        </w:rPr>
      </w:pPr>
    </w:p>
    <w:p w14:paraId="37528C55" w14:textId="06FA42E9" w:rsidR="00194DFD" w:rsidRPr="004822D0" w:rsidDel="007C5FA9" w:rsidRDefault="00194DFD" w:rsidP="0083024D">
      <w:pPr>
        <w:jc w:val="center"/>
        <w:rPr>
          <w:del w:id="10697" w:author="Rafi Aziizi" w:date="2021-11-12T10:49:00Z"/>
          <w:b/>
          <w:bCs/>
          <w:lang w:val="id-ID"/>
          <w:rPrChange w:id="10698" w:author="Rafi Aziizi" w:date="2021-11-13T12:04:00Z">
            <w:rPr>
              <w:del w:id="10699" w:author="Rafi Aziizi" w:date="2021-11-12T10:49:00Z"/>
              <w:lang w:val="id-ID"/>
            </w:rPr>
          </w:rPrChange>
        </w:rPr>
      </w:pPr>
    </w:p>
    <w:p w14:paraId="140C3838" w14:textId="33D5719E" w:rsidR="00194DFD" w:rsidRPr="004822D0" w:rsidDel="007C5FA9" w:rsidRDefault="00194DFD" w:rsidP="0083024D">
      <w:pPr>
        <w:jc w:val="center"/>
        <w:rPr>
          <w:del w:id="10700" w:author="Rafi Aziizi" w:date="2021-11-12T10:49:00Z"/>
          <w:b/>
          <w:bCs/>
          <w:lang w:val="id-ID"/>
          <w:rPrChange w:id="10701" w:author="Rafi Aziizi" w:date="2021-11-13T12:04:00Z">
            <w:rPr>
              <w:del w:id="10702" w:author="Rafi Aziizi" w:date="2021-11-12T10:49:00Z"/>
              <w:lang w:val="id-ID"/>
            </w:rPr>
          </w:rPrChange>
        </w:rPr>
      </w:pPr>
    </w:p>
    <w:p w14:paraId="1E7499DC" w14:textId="0058C206" w:rsidR="00194DFD" w:rsidRPr="004822D0" w:rsidDel="00FE2102" w:rsidRDefault="00194DFD">
      <w:pPr>
        <w:rPr>
          <w:del w:id="10703" w:author="chaniaayulestari@outlook.com" w:date="2021-11-12T16:35:00Z"/>
          <w:b/>
          <w:bCs/>
          <w:lang w:val="id-ID"/>
          <w:rPrChange w:id="10704" w:author="Rafi Aziizi" w:date="2021-11-13T12:04:00Z">
            <w:rPr>
              <w:del w:id="10705" w:author="chaniaayulestari@outlook.com" w:date="2021-11-12T16:35:00Z"/>
              <w:lang w:val="id-ID"/>
            </w:rPr>
          </w:rPrChange>
        </w:rPr>
        <w:pPrChange w:id="10706"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10707" w:author="Rafi Aziizi" w:date="2021-11-13T12:04:00Z">
            <w:rPr>
              <w:lang w:val="id-ID"/>
            </w:rPr>
          </w:rPrChange>
        </w:rPr>
      </w:pPr>
      <w:r w:rsidRPr="004822D0">
        <w:rPr>
          <w:b/>
          <w:bCs/>
          <w:rPrChange w:id="10708" w:author="Rafi Aziizi" w:date="2021-11-13T12:04:00Z">
            <w:rPr/>
          </w:rPrChange>
        </w:rPr>
        <w:t>Login</w:t>
      </w:r>
    </w:p>
    <w:p w14:paraId="43E5A1BC" w14:textId="23DD7DCC" w:rsidR="0083024D" w:rsidRPr="0092786F" w:rsidRDefault="0083024D" w:rsidP="0083024D">
      <w:pPr>
        <w:ind w:firstLine="426"/>
        <w:rPr>
          <w:rPrChange w:id="10709" w:author="chaniaayulestari@outlook.com" w:date="2021-11-14T06:38:00Z">
            <w:rPr>
              <w:lang w:val="id-ID"/>
            </w:rPr>
          </w:rPrChange>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w:t>
      </w:r>
      <w:ins w:id="10710" w:author="Rafi Aziizi" w:date="2021-11-14T10:13:00Z">
        <w:r w:rsidR="00ED47C8">
          <w:t>pada</w:t>
        </w:r>
        <w:r w:rsidR="00ED47C8" w:rsidRPr="005B28D5">
          <w:rPr>
            <w:lang w:val="id-ID"/>
          </w:rPr>
          <w:t xml:space="preserve"> </w:t>
        </w:r>
        <w:r w:rsidR="00ED47C8">
          <w:t>gambar dibawah ini :</w:t>
        </w:r>
      </w:ins>
      <w:del w:id="10711" w:author="Rafi Aziizi" w:date="2021-11-14T10:13:00Z">
        <w:r w:rsidDel="00ED47C8">
          <w:delText>pada</w:delText>
        </w:r>
        <w:r w:rsidRPr="005B28D5" w:rsidDel="00ED47C8">
          <w:rPr>
            <w:lang w:val="id-ID"/>
          </w:rPr>
          <w:delText xml:space="preserve"> Gambar</w:delText>
        </w:r>
      </w:del>
      <w:ins w:id="10712" w:author="chaniaayulestari@outlook.com" w:date="2021-11-14T06:38:00Z">
        <w:del w:id="10713" w:author="Rafi Aziizi" w:date="2021-11-14T10:13:00Z">
          <w:r w:rsidR="0092786F" w:rsidDel="00ED47C8">
            <w:delText xml:space="preserve"> dibawah. </w:delText>
          </w:r>
        </w:del>
      </w:ins>
    </w:p>
    <w:p w14:paraId="6CF77FC6" w14:textId="1180462C" w:rsidR="00E8612D" w:rsidRDefault="00F151BC" w:rsidP="002040D9">
      <w:pPr>
        <w:pStyle w:val="ListParagraph"/>
        <w:numPr>
          <w:ilvl w:val="0"/>
          <w:numId w:val="117"/>
        </w:numPr>
        <w:ind w:left="426"/>
        <w:rPr>
          <w:ins w:id="10714" w:author="chaniaayulestari@outlook.com" w:date="2021-11-13T17:49:00Z"/>
          <w:b/>
          <w:bCs/>
        </w:rPr>
      </w:pPr>
      <w:del w:id="10715" w:author="chaniaayulestari@outlook.com" w:date="2021-11-13T20:46:00Z">
        <w:r>
          <w:rPr>
            <w:noProof/>
          </w:rPr>
          <w:lastRenderedPageBreak/>
          <mc:AlternateContent>
            <mc:Choice Requires="wps">
              <w:drawing>
                <wp:inline distT="0" distB="0" distL="0" distR="0" wp14:anchorId="2B6DC5F2" wp14:editId="253F893A">
                  <wp:extent cx="5038725" cy="19050"/>
                  <wp:effectExtent l="0" t="0" r="0" b="0"/>
                  <wp:docPr id="103" name="AutoShap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BC1064" id="AutoShape 39"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EIShO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10716" w:author="chaniaayulestari@outlook.com" w:date="2021-11-13T17:50:00Z">
        <w:del w:id="10717" w:author="Rafi Aziizi" w:date="2021-11-13T18:46:00Z">
          <w:r w:rsidR="00405719" w:rsidDel="0008241A">
            <w:rPr>
              <w:noProof/>
            </w:rPr>
            <w:drawing>
              <wp:inline distT="0" distB="0" distL="0" distR="0" wp14:anchorId="232AD765" wp14:editId="26D1AE73">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10718" w:author="Rafi Aziizi" w:date="2021-11-13T12:15:00Z">
        <w:r w:rsidR="00E8612D" w:rsidRPr="002040D9">
          <w:rPr>
            <w:b/>
            <w:bCs/>
            <w:noProof/>
            <w:rPrChange w:id="10719" w:author="chaniaayulestari@outlook.com" w:date="2021-11-13T15:21:00Z">
              <w:rPr>
                <w:noProof/>
              </w:rPr>
            </w:rPrChange>
          </w:rPr>
          <w:t>Login</w:t>
        </w:r>
      </w:ins>
    </w:p>
    <w:p w14:paraId="30E66437" w14:textId="77777777" w:rsidR="006A1DDD" w:rsidRDefault="0008241A">
      <w:pPr>
        <w:keepNext/>
        <w:rPr>
          <w:ins w:id="10720" w:author="chaniaayulestari@outlook.com" w:date="2021-11-13T20:47:00Z"/>
        </w:rPr>
        <w:pPrChange w:id="10721" w:author="chaniaayulestari@outlook.com" w:date="2021-11-13T20:47:00Z">
          <w:pPr/>
        </w:pPrChange>
      </w:pPr>
      <w:ins w:id="10722" w:author="Rafi Aziizi" w:date="2021-11-13T18:46:00Z">
        <w:r>
          <w:rPr>
            <w:noProof/>
          </w:rPr>
          <w:drawing>
            <wp:inline distT="0" distB="0" distL="0" distR="0" wp14:anchorId="5FB86744" wp14:editId="551E3271">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6B5D23AB" w14:textId="4B641B4A" w:rsidR="00405719" w:rsidRPr="002040D9" w:rsidRDefault="006A1DDD">
      <w:pPr>
        <w:pStyle w:val="Caption"/>
        <w:jc w:val="center"/>
        <w:rPr>
          <w:ins w:id="10723" w:author="Rafi Aziizi" w:date="2021-11-13T12:15:00Z"/>
          <w:b/>
          <w:bCs/>
          <w:rPrChange w:id="10724" w:author="chaniaayulestari@outlook.com" w:date="2021-11-13T15:21:00Z">
            <w:rPr>
              <w:ins w:id="10725" w:author="Rafi Aziizi" w:date="2021-11-13T12:15:00Z"/>
            </w:rPr>
          </w:rPrChange>
        </w:rPr>
        <w:pPrChange w:id="10726" w:author="chaniaayulestari@outlook.com" w:date="2021-11-13T20:47:00Z">
          <w:pPr>
            <w:pStyle w:val="ListParagraph"/>
            <w:numPr>
              <w:numId w:val="117"/>
            </w:numPr>
            <w:ind w:hanging="360"/>
          </w:pPr>
        </w:pPrChange>
      </w:pPr>
      <w:bookmarkStart w:id="10727" w:name="_Toc87895015"/>
      <w:ins w:id="10728" w:author="chaniaayulestari@outlook.com" w:date="2021-11-13T20:47:00Z">
        <w:r>
          <w:t xml:space="preserve">Gambar 3. </w:t>
        </w:r>
        <w:r>
          <w:fldChar w:fldCharType="begin"/>
        </w:r>
        <w:r>
          <w:instrText xml:space="preserve"> SEQ Gambar___3. \* ARABIC </w:instrText>
        </w:r>
      </w:ins>
      <w:r>
        <w:fldChar w:fldCharType="separate"/>
      </w:r>
      <w:ins w:id="10729" w:author="Rafi Aziizi" w:date="2021-11-15T16:05:00Z">
        <w:r w:rsidR="00BF7B94">
          <w:rPr>
            <w:noProof/>
          </w:rPr>
          <w:t>51</w:t>
        </w:r>
      </w:ins>
      <w:ins w:id="10730" w:author="chaniaayulestari@outlook.com" w:date="2021-11-13T21:25:00Z">
        <w:del w:id="10731" w:author="Rafi Aziizi" w:date="2021-11-14T09:53:00Z">
          <w:r w:rsidR="00B46735" w:rsidDel="00590A19">
            <w:rPr>
              <w:noProof/>
            </w:rPr>
            <w:delText>48</w:delText>
          </w:r>
        </w:del>
      </w:ins>
      <w:ins w:id="10732" w:author="chaniaayulestari@outlook.com" w:date="2021-11-13T20:47:00Z">
        <w:r>
          <w:fldChar w:fldCharType="end"/>
        </w:r>
        <w:r>
          <w:t xml:space="preserve"> </w:t>
        </w:r>
        <w:r w:rsidRPr="00C06F7A">
          <w:t>Sequence Diagram</w:t>
        </w:r>
        <w:r>
          <w:t xml:space="preserve"> Login</w:t>
        </w:r>
      </w:ins>
      <w:bookmarkEnd w:id="10727"/>
    </w:p>
    <w:p w14:paraId="55BE1710" w14:textId="042B5DD0" w:rsidR="00405719" w:rsidRPr="0008241A" w:rsidDel="0008241A" w:rsidRDefault="00F151BC">
      <w:pPr>
        <w:rPr>
          <w:ins w:id="10733" w:author="chaniaayulestari@outlook.com" w:date="2021-11-13T17:51:00Z"/>
          <w:del w:id="10734" w:author="Rafi Aziizi" w:date="2021-11-13T18:47:00Z"/>
          <w:b/>
          <w:bCs/>
          <w:rPrChange w:id="10735" w:author="Rafi Aziizi" w:date="2021-11-13T18:47:00Z">
            <w:rPr>
              <w:ins w:id="10736" w:author="chaniaayulestari@outlook.com" w:date="2021-11-13T17:51:00Z"/>
              <w:del w:id="10737" w:author="Rafi Aziizi" w:date="2021-11-13T18:47:00Z"/>
            </w:rPr>
          </w:rPrChange>
        </w:rPr>
        <w:pPrChange w:id="10738" w:author="Rafi Aziizi" w:date="2021-11-13T18:47:00Z">
          <w:pPr>
            <w:pStyle w:val="ListParagraph"/>
            <w:ind w:left="426"/>
          </w:pPr>
        </w:pPrChange>
      </w:pPr>
      <w:del w:id="10739" w:author="chaniaayulestari@outlook.com" w:date="2021-11-13T21:24:00Z">
        <w:r>
          <w:rPr>
            <w:noProof/>
          </w:rPr>
          <mc:AlternateContent>
            <mc:Choice Requires="wps">
              <w:drawing>
                <wp:inline distT="0" distB="0" distL="0" distR="0" wp14:anchorId="1F4C0504" wp14:editId="56EAAE3E">
                  <wp:extent cx="5039995" cy="258445"/>
                  <wp:effectExtent l="0" t="0" r="0" b="0"/>
                  <wp:docPr id="565"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4A4182" w14:textId="5B0F58D9" w:rsidR="00ED34E2" w:rsidRPr="00F9183A" w:rsidRDefault="00ED34E2">
                              <w:pPr>
                                <w:pStyle w:val="Caption"/>
                                <w:jc w:val="center"/>
                                <w:rPr>
                                  <w:noProof/>
                                </w:rPr>
                                <w:pPrChange w:id="10740" w:author="chaniaayulestari@outlook.com" w:date="2021-11-13T17:52:00Z">
                                  <w:pPr>
                                    <w:pStyle w:val="ListParagraph"/>
                                    <w:numPr>
                                      <w:numId w:val="117"/>
                                    </w:numPr>
                                    <w:ind w:left="426" w:hanging="360"/>
                                  </w:pPr>
                                </w:pPrChange>
                              </w:pPr>
                              <w:bookmarkStart w:id="10741" w:name="_Toc87729223"/>
                              <w:ins w:id="10742" w:author="chaniaayulestari@outlook.com" w:date="2021-11-13T17:52:00Z">
                                <w:r>
                                  <w:t xml:space="preserve">Gambar 3. </w:t>
                                </w:r>
                                <w:r>
                                  <w:fldChar w:fldCharType="begin"/>
                                </w:r>
                                <w:r>
                                  <w:instrText xml:space="preserve"> SEQ Gambar__3. \* ARABIC </w:instrText>
                                </w:r>
                              </w:ins>
                              <w:r>
                                <w:fldChar w:fldCharType="separate"/>
                              </w:r>
                              <w:ins w:id="10743" w:author="chaniaayulestari@outlook.com" w:date="2021-11-13T19:48:00Z">
                                <w:r>
                                  <w:rPr>
                                    <w:noProof/>
                                  </w:rPr>
                                  <w:t>58</w:t>
                                </w:r>
                              </w:ins>
                              <w:ins w:id="10744" w:author="chaniaayulestari@outlook.com" w:date="2021-11-13T17:52:00Z">
                                <w:r>
                                  <w:fldChar w:fldCharType="end"/>
                                </w:r>
                                <w:r>
                                  <w:t xml:space="preserve"> Sequence Diagram Login</w:t>
                                </w:r>
                              </w:ins>
                            </w:p>
                            <w:p w14:paraId="32BFFE0E" w14:textId="77777777" w:rsidR="00ED34E2" w:rsidRDefault="00ED34E2"/>
                            <w:p w14:paraId="29034DDE" w14:textId="0A823329" w:rsidR="00ED34E2" w:rsidRPr="00F9183A" w:rsidRDefault="00ED34E2">
                              <w:pPr>
                                <w:pStyle w:val="Caption"/>
                                <w:jc w:val="center"/>
                                <w:rPr>
                                  <w:noProof/>
                                </w:rPr>
                                <w:pPrChange w:id="10745" w:author="chaniaayulestari@outlook.com" w:date="2021-11-13T17:52:00Z">
                                  <w:pPr>
                                    <w:pStyle w:val="ListParagraph"/>
                                    <w:numPr>
                                      <w:numId w:val="117"/>
                                    </w:numPr>
                                    <w:ind w:left="426" w:hanging="360"/>
                                  </w:pPr>
                                </w:pPrChange>
                              </w:pPr>
                              <w:ins w:id="10746" w:author="chaniaayulestari@outlook.com" w:date="2021-11-13T17:52:00Z">
                                <w:r>
                                  <w:t xml:space="preserve">Gambar 3. </w:t>
                                </w:r>
                                <w:r>
                                  <w:fldChar w:fldCharType="begin"/>
                                </w:r>
                                <w:r>
                                  <w:instrText xml:space="preserve"> SEQ Gambar__3. \* ARABIC </w:instrText>
                                </w:r>
                              </w:ins>
                              <w:r>
                                <w:fldChar w:fldCharType="separate"/>
                              </w:r>
                              <w:ins w:id="10747" w:author="chaniaayulestari@outlook.com" w:date="2021-11-13T19:48:00Z">
                                <w:r>
                                  <w:rPr>
                                    <w:noProof/>
                                  </w:rPr>
                                  <w:t>58</w:t>
                                </w:r>
                              </w:ins>
                              <w:ins w:id="10748" w:author="chaniaayulestari@outlook.com" w:date="2021-11-13T17:52:00Z">
                                <w:r>
                                  <w:fldChar w:fldCharType="end"/>
                                </w:r>
                                <w:r>
                                  <w:t xml:space="preserve"> Sequence Diagram Login</w:t>
                                </w:r>
                              </w:ins>
                              <w:bookmarkEnd w:id="10741"/>
                            </w:p>
                          </w:txbxContent>
                        </wps:txbx>
                        <wps:bodyPr rot="0" vert="horz" wrap="square" lIns="0" tIns="0" rIns="0" bIns="0" anchor="t" anchorCtr="0" upright="1">
                          <a:spAutoFit/>
                        </wps:bodyPr>
                      </wps:wsp>
                    </a:graphicData>
                  </a:graphic>
                </wp:inline>
              </w:drawing>
            </mc:Choice>
            <mc:Fallback>
              <w:pict>
                <v:shape w14:anchorId="1F4C0504" id="Text Box 523" o:spid="_x0000_s107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PkNBvgICAADrAwAADgAAAAAA&#10;AAAAAAAAAAAuAgAAZHJzL2Uyb0RvYy54bWxQSwECLQAUAAYACAAAACEA6sbOt94AAAAEAQAADwAA&#10;AAAAAAAAAAAAAABcBAAAZHJzL2Rvd25yZXYueG1sUEsFBgAAAAAEAAQA8wAAAGcFAAAAAA==&#10;" stroked="f">
                  <v:textbox style="mso-fit-shape-to-text:t" inset="0,0,0,0">
                    <w:txbxContent>
                      <w:p w14:paraId="634A4182" w14:textId="5B0F58D9" w:rsidR="00ED34E2" w:rsidRPr="00F9183A" w:rsidRDefault="00ED34E2">
                        <w:pPr>
                          <w:pStyle w:val="Caption"/>
                          <w:jc w:val="center"/>
                          <w:rPr>
                            <w:noProof/>
                          </w:rPr>
                          <w:pPrChange w:id="10749" w:author="chaniaayulestari@outlook.com" w:date="2021-11-13T17:52:00Z">
                            <w:pPr>
                              <w:pStyle w:val="ListParagraph"/>
                              <w:numPr>
                                <w:numId w:val="117"/>
                              </w:numPr>
                              <w:ind w:left="426" w:hanging="360"/>
                            </w:pPr>
                          </w:pPrChange>
                        </w:pPr>
                        <w:bookmarkStart w:id="10750" w:name="_Toc87729223"/>
                        <w:ins w:id="10751" w:author="chaniaayulestari@outlook.com" w:date="2021-11-13T17:52:00Z">
                          <w:r>
                            <w:t xml:space="preserve">Gambar 3. </w:t>
                          </w:r>
                          <w:r>
                            <w:fldChar w:fldCharType="begin"/>
                          </w:r>
                          <w:r>
                            <w:instrText xml:space="preserve"> SEQ Gambar__3. \* ARABIC </w:instrText>
                          </w:r>
                        </w:ins>
                        <w:r>
                          <w:fldChar w:fldCharType="separate"/>
                        </w:r>
                        <w:ins w:id="10752" w:author="chaniaayulestari@outlook.com" w:date="2021-11-13T19:48:00Z">
                          <w:r>
                            <w:rPr>
                              <w:noProof/>
                            </w:rPr>
                            <w:t>58</w:t>
                          </w:r>
                        </w:ins>
                        <w:ins w:id="10753" w:author="chaniaayulestari@outlook.com" w:date="2021-11-13T17:52:00Z">
                          <w:r>
                            <w:fldChar w:fldCharType="end"/>
                          </w:r>
                          <w:r>
                            <w:t xml:space="preserve"> Sequence Diagram Login</w:t>
                          </w:r>
                        </w:ins>
                      </w:p>
                      <w:p w14:paraId="32BFFE0E" w14:textId="77777777" w:rsidR="00ED34E2" w:rsidRDefault="00ED34E2"/>
                      <w:p w14:paraId="29034DDE" w14:textId="0A823329" w:rsidR="00ED34E2" w:rsidRPr="00F9183A" w:rsidRDefault="00ED34E2">
                        <w:pPr>
                          <w:pStyle w:val="Caption"/>
                          <w:jc w:val="center"/>
                          <w:rPr>
                            <w:noProof/>
                          </w:rPr>
                          <w:pPrChange w:id="10754" w:author="chaniaayulestari@outlook.com" w:date="2021-11-13T17:52:00Z">
                            <w:pPr>
                              <w:pStyle w:val="ListParagraph"/>
                              <w:numPr>
                                <w:numId w:val="117"/>
                              </w:numPr>
                              <w:ind w:left="426" w:hanging="360"/>
                            </w:pPr>
                          </w:pPrChange>
                        </w:pPr>
                        <w:ins w:id="10755" w:author="chaniaayulestari@outlook.com" w:date="2021-11-13T17:52:00Z">
                          <w:r>
                            <w:t xml:space="preserve">Gambar 3. </w:t>
                          </w:r>
                          <w:r>
                            <w:fldChar w:fldCharType="begin"/>
                          </w:r>
                          <w:r>
                            <w:instrText xml:space="preserve"> SEQ Gambar__3. \* ARABIC </w:instrText>
                          </w:r>
                        </w:ins>
                        <w:r>
                          <w:fldChar w:fldCharType="separate"/>
                        </w:r>
                        <w:ins w:id="10756" w:author="chaniaayulestari@outlook.com" w:date="2021-11-13T19:48:00Z">
                          <w:r>
                            <w:rPr>
                              <w:noProof/>
                            </w:rPr>
                            <w:t>58</w:t>
                          </w:r>
                        </w:ins>
                        <w:ins w:id="10757" w:author="chaniaayulestari@outlook.com" w:date="2021-11-13T17:52:00Z">
                          <w:r>
                            <w:fldChar w:fldCharType="end"/>
                          </w:r>
                          <w:r>
                            <w:t xml:space="preserve"> Sequence Diagram Login</w:t>
                          </w:r>
                        </w:ins>
                        <w:bookmarkEnd w:id="10750"/>
                      </w:p>
                    </w:txbxContent>
                  </v:textbox>
                  <w10:anchorlock/>
                </v:shape>
              </w:pict>
            </mc:Fallback>
          </mc:AlternateContent>
        </w:r>
      </w:del>
    </w:p>
    <w:p w14:paraId="2C1CF5A0" w14:textId="6D945273" w:rsidR="00405719" w:rsidDel="0008241A" w:rsidRDefault="00405719" w:rsidP="00405719">
      <w:pPr>
        <w:pStyle w:val="ListParagraph"/>
        <w:ind w:left="426"/>
        <w:rPr>
          <w:ins w:id="10758" w:author="chaniaayulestari@outlook.com" w:date="2021-11-13T17:51:00Z"/>
          <w:del w:id="10759" w:author="Rafi Aziizi" w:date="2021-11-13T18:47:00Z"/>
          <w:b/>
          <w:bCs/>
        </w:rPr>
      </w:pPr>
    </w:p>
    <w:p w14:paraId="3BAA6E9D" w14:textId="6E2BFD23" w:rsidR="00405719" w:rsidDel="0008241A" w:rsidRDefault="00405719" w:rsidP="00405719">
      <w:pPr>
        <w:pStyle w:val="ListParagraph"/>
        <w:ind w:left="426"/>
        <w:rPr>
          <w:ins w:id="10760" w:author="chaniaayulestari@outlook.com" w:date="2021-11-13T17:51:00Z"/>
          <w:del w:id="10761" w:author="Rafi Aziizi" w:date="2021-11-13T18:47:00Z"/>
          <w:b/>
          <w:bCs/>
        </w:rPr>
      </w:pPr>
    </w:p>
    <w:p w14:paraId="196CBAEA" w14:textId="289B0F31" w:rsidR="00405719" w:rsidDel="0008241A" w:rsidRDefault="00405719" w:rsidP="00405719">
      <w:pPr>
        <w:pStyle w:val="ListParagraph"/>
        <w:ind w:left="426"/>
        <w:rPr>
          <w:ins w:id="10762" w:author="chaniaayulestari@outlook.com" w:date="2021-11-13T17:51:00Z"/>
          <w:del w:id="10763" w:author="Rafi Aziizi" w:date="2021-11-13T18:47:00Z"/>
          <w:b/>
          <w:bCs/>
        </w:rPr>
      </w:pPr>
    </w:p>
    <w:p w14:paraId="16F9456D" w14:textId="5FA29ECB" w:rsidR="00405719" w:rsidDel="0008241A" w:rsidRDefault="00405719" w:rsidP="00405719">
      <w:pPr>
        <w:pStyle w:val="ListParagraph"/>
        <w:ind w:left="426"/>
        <w:rPr>
          <w:ins w:id="10764" w:author="chaniaayulestari@outlook.com" w:date="2021-11-13T17:51:00Z"/>
          <w:del w:id="10765" w:author="Rafi Aziizi" w:date="2021-11-13T18:47:00Z"/>
          <w:b/>
          <w:bCs/>
        </w:rPr>
      </w:pPr>
    </w:p>
    <w:p w14:paraId="508E9D17" w14:textId="7CB2C356" w:rsidR="00405719" w:rsidDel="0008241A" w:rsidRDefault="00405719" w:rsidP="00405719">
      <w:pPr>
        <w:pStyle w:val="ListParagraph"/>
        <w:ind w:left="426"/>
        <w:rPr>
          <w:ins w:id="10766" w:author="chaniaayulestari@outlook.com" w:date="2021-11-13T17:51:00Z"/>
          <w:del w:id="10767" w:author="Rafi Aziizi" w:date="2021-11-13T18:47:00Z"/>
          <w:b/>
          <w:bCs/>
        </w:rPr>
      </w:pPr>
    </w:p>
    <w:p w14:paraId="0A9714E8" w14:textId="70FCA22A" w:rsidR="00405719" w:rsidDel="0008241A" w:rsidRDefault="00405719" w:rsidP="00405719">
      <w:pPr>
        <w:pStyle w:val="ListParagraph"/>
        <w:ind w:left="426"/>
        <w:rPr>
          <w:ins w:id="10768" w:author="chaniaayulestari@outlook.com" w:date="2021-11-13T17:51:00Z"/>
          <w:del w:id="10769" w:author="Rafi Aziizi" w:date="2021-11-13T18:47:00Z"/>
          <w:b/>
          <w:bCs/>
        </w:rPr>
      </w:pPr>
    </w:p>
    <w:p w14:paraId="4C38A160" w14:textId="26E62310" w:rsidR="00405719" w:rsidDel="0008241A" w:rsidRDefault="00405719" w:rsidP="00405719">
      <w:pPr>
        <w:pStyle w:val="ListParagraph"/>
        <w:ind w:left="426"/>
        <w:rPr>
          <w:ins w:id="10770" w:author="chaniaayulestari@outlook.com" w:date="2021-11-13T17:51:00Z"/>
          <w:del w:id="10771" w:author="Rafi Aziizi" w:date="2021-11-13T18:47:00Z"/>
          <w:b/>
          <w:bCs/>
        </w:rPr>
      </w:pPr>
    </w:p>
    <w:p w14:paraId="44290016" w14:textId="65DBF5C0" w:rsidR="00405719" w:rsidDel="0008241A" w:rsidRDefault="00405719">
      <w:pPr>
        <w:pStyle w:val="ListParagraph"/>
        <w:ind w:left="426"/>
        <w:rPr>
          <w:ins w:id="10772" w:author="chaniaayulestari@outlook.com" w:date="2021-11-13T17:50:00Z"/>
          <w:del w:id="10773" w:author="Rafi Aziizi" w:date="2021-11-13T18:47:00Z"/>
          <w:b/>
          <w:bCs/>
        </w:rPr>
        <w:pPrChange w:id="10774" w:author="chaniaayulestari@outlook.com" w:date="2021-11-13T17:50:00Z">
          <w:pPr>
            <w:pStyle w:val="ListParagraph"/>
            <w:numPr>
              <w:numId w:val="117"/>
            </w:numPr>
            <w:ind w:left="426" w:hanging="360"/>
          </w:pPr>
        </w:pPrChange>
      </w:pPr>
    </w:p>
    <w:p w14:paraId="78879E9F" w14:textId="77777777" w:rsidR="00405719" w:rsidRPr="00405719" w:rsidDel="007404DC" w:rsidRDefault="00405719">
      <w:pPr>
        <w:rPr>
          <w:ins w:id="10775" w:author="chaniaayulestari@outlook.com" w:date="2021-11-13T17:50:00Z"/>
          <w:del w:id="10776" w:author="Rafi Aziizi" w:date="2021-11-14T10:07:00Z"/>
          <w:b/>
          <w:bCs/>
          <w:rPrChange w:id="10777" w:author="chaniaayulestari@outlook.com" w:date="2021-11-13T17:50:00Z">
            <w:rPr>
              <w:ins w:id="10778" w:author="chaniaayulestari@outlook.com" w:date="2021-11-13T17:50:00Z"/>
              <w:del w:id="10779" w:author="Rafi Aziizi" w:date="2021-11-14T10:07:00Z"/>
            </w:rPr>
          </w:rPrChange>
        </w:rPr>
        <w:pPrChange w:id="10780" w:author="chaniaayulestari@outlook.com" w:date="2021-11-13T17:50:00Z">
          <w:pPr>
            <w:pStyle w:val="ListParagraph"/>
            <w:numPr>
              <w:numId w:val="117"/>
            </w:numPr>
            <w:ind w:left="426" w:hanging="360"/>
          </w:pPr>
        </w:pPrChange>
      </w:pPr>
    </w:p>
    <w:p w14:paraId="207B5A1A" w14:textId="2AFE704F" w:rsidR="00224DD9" w:rsidRPr="007404DC" w:rsidDel="007404DC" w:rsidRDefault="00224DD9">
      <w:pPr>
        <w:rPr>
          <w:ins w:id="10781" w:author="chaniaayulestari@outlook.com" w:date="2021-11-13T21:23:00Z"/>
          <w:del w:id="10782" w:author="Rafi Aziizi" w:date="2021-11-14T10:07:00Z"/>
          <w:b/>
          <w:bCs/>
          <w:rPrChange w:id="10783" w:author="Rafi Aziizi" w:date="2021-11-14T10:07:00Z">
            <w:rPr>
              <w:ins w:id="10784" w:author="chaniaayulestari@outlook.com" w:date="2021-11-13T21:23:00Z"/>
              <w:del w:id="10785" w:author="Rafi Aziizi" w:date="2021-11-14T10:07:00Z"/>
            </w:rPr>
          </w:rPrChange>
        </w:rPr>
        <w:pPrChange w:id="10786" w:author="Rafi Aziizi" w:date="2021-11-14T10:07:00Z">
          <w:pPr>
            <w:pStyle w:val="ListParagraph"/>
            <w:ind w:left="426"/>
          </w:pPr>
        </w:pPrChange>
      </w:pPr>
    </w:p>
    <w:p w14:paraId="4108E5A4" w14:textId="5D898CFA" w:rsidR="00B46735" w:rsidDel="00E56C44" w:rsidRDefault="00B46735" w:rsidP="00224DD9">
      <w:pPr>
        <w:pStyle w:val="ListParagraph"/>
        <w:ind w:left="426"/>
        <w:rPr>
          <w:ins w:id="10787" w:author="chaniaayulestari@outlook.com" w:date="2021-11-13T19:47:00Z"/>
          <w:del w:id="10788" w:author="chaniaayulestari@outlook.com" w:date="2021-11-14T02:19:00Z"/>
          <w:b/>
          <w:bCs/>
        </w:rPr>
      </w:pPr>
    </w:p>
    <w:p w14:paraId="6DEDC923" w14:textId="4179529D" w:rsidR="00E8612D" w:rsidRDefault="006A1DDD" w:rsidP="002040D9">
      <w:pPr>
        <w:pStyle w:val="ListParagraph"/>
        <w:numPr>
          <w:ilvl w:val="0"/>
          <w:numId w:val="117"/>
        </w:numPr>
        <w:ind w:left="426"/>
        <w:rPr>
          <w:ins w:id="10789" w:author="chaniaayulestari@outlook.com" w:date="2021-11-13T18:01:00Z"/>
          <w:b/>
          <w:bCs/>
        </w:rPr>
      </w:pPr>
      <w:ins w:id="10790" w:author="chaniaayulestari@outlook.com" w:date="2021-11-13T18:01:00Z">
        <w:r>
          <w:rPr>
            <w:noProof/>
          </w:rPr>
          <w:drawing>
            <wp:anchor distT="0" distB="0" distL="114300" distR="114300" simplePos="0" relativeHeight="251901952" behindDoc="1" locked="0" layoutInCell="1" allowOverlap="1" wp14:anchorId="3E3AFFD0" wp14:editId="0281E987">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0791" w:author="Rafi Aziizi" w:date="2021-11-13T12:15:00Z">
        <w:r w:rsidR="00E8612D" w:rsidRPr="002040D9">
          <w:rPr>
            <w:b/>
            <w:bCs/>
            <w:rPrChange w:id="10792" w:author="chaniaayulestari@outlook.com" w:date="2021-11-13T15:21:00Z">
              <w:rPr/>
            </w:rPrChange>
          </w:rPr>
          <w:t>Lupa Password</w:t>
        </w:r>
      </w:ins>
    </w:p>
    <w:p w14:paraId="532E425E" w14:textId="376166B4" w:rsidR="006A1DDD" w:rsidRDefault="006A1DDD" w:rsidP="006A1DDD">
      <w:pPr>
        <w:pStyle w:val="ListParagraph"/>
        <w:keepNext/>
        <w:ind w:left="426"/>
        <w:rPr>
          <w:ins w:id="10793" w:author="chaniaayulestari@outlook.com" w:date="2021-11-13T20:48:00Z"/>
        </w:rPr>
      </w:pPr>
    </w:p>
    <w:p w14:paraId="2EADD77E" w14:textId="211A8EE6" w:rsidR="006A1DDD" w:rsidRDefault="006A1DDD" w:rsidP="006A1DDD">
      <w:pPr>
        <w:pStyle w:val="ListParagraph"/>
        <w:keepNext/>
        <w:ind w:left="426"/>
        <w:rPr>
          <w:ins w:id="10794" w:author="chaniaayulestari@outlook.com" w:date="2021-11-13T20:48:00Z"/>
        </w:rPr>
      </w:pPr>
    </w:p>
    <w:p w14:paraId="12E8D2CB" w14:textId="08EB62EE" w:rsidR="006A1DDD" w:rsidRDefault="006A1DDD" w:rsidP="006A1DDD">
      <w:pPr>
        <w:pStyle w:val="ListParagraph"/>
        <w:keepNext/>
        <w:ind w:left="426"/>
        <w:rPr>
          <w:ins w:id="10795" w:author="chaniaayulestari@outlook.com" w:date="2021-11-13T20:48:00Z"/>
        </w:rPr>
      </w:pPr>
    </w:p>
    <w:p w14:paraId="493F0C3E" w14:textId="12C580D1" w:rsidR="006A1DDD" w:rsidRDefault="006A1DDD" w:rsidP="006A1DDD">
      <w:pPr>
        <w:pStyle w:val="ListParagraph"/>
        <w:keepNext/>
        <w:ind w:left="426"/>
        <w:rPr>
          <w:ins w:id="10796" w:author="chaniaayulestari@outlook.com" w:date="2021-11-13T20:48:00Z"/>
        </w:rPr>
      </w:pPr>
    </w:p>
    <w:p w14:paraId="3DEB80AE" w14:textId="0EB47A3E" w:rsidR="006A1DDD" w:rsidRDefault="006A1DDD" w:rsidP="006A1DDD">
      <w:pPr>
        <w:pStyle w:val="ListParagraph"/>
        <w:keepNext/>
        <w:ind w:left="426"/>
        <w:rPr>
          <w:ins w:id="10797" w:author="chaniaayulestari@outlook.com" w:date="2021-11-13T20:48:00Z"/>
        </w:rPr>
      </w:pPr>
    </w:p>
    <w:p w14:paraId="3CC246A2" w14:textId="041C91D7" w:rsidR="006A1DDD" w:rsidRDefault="006A1DDD" w:rsidP="006A1DDD">
      <w:pPr>
        <w:pStyle w:val="ListParagraph"/>
        <w:keepNext/>
        <w:ind w:left="426"/>
        <w:rPr>
          <w:ins w:id="10798" w:author="chaniaayulestari@outlook.com" w:date="2021-11-13T20:48:00Z"/>
        </w:rPr>
      </w:pPr>
    </w:p>
    <w:p w14:paraId="5713A88A" w14:textId="2835A242" w:rsidR="006A1DDD" w:rsidRDefault="006A1DDD" w:rsidP="006A1DDD">
      <w:pPr>
        <w:pStyle w:val="ListParagraph"/>
        <w:keepNext/>
        <w:ind w:left="426"/>
        <w:rPr>
          <w:ins w:id="10799" w:author="chaniaayulestari@outlook.com" w:date="2021-11-13T20:48:00Z"/>
        </w:rPr>
      </w:pPr>
    </w:p>
    <w:p w14:paraId="2C9E7593" w14:textId="561159B3" w:rsidR="006A1DDD" w:rsidRDefault="006A1DDD" w:rsidP="006A1DDD">
      <w:pPr>
        <w:pStyle w:val="ListParagraph"/>
        <w:keepNext/>
        <w:ind w:left="426"/>
        <w:rPr>
          <w:ins w:id="10800" w:author="chaniaayulestari@outlook.com" w:date="2021-11-13T20:48:00Z"/>
        </w:rPr>
      </w:pPr>
    </w:p>
    <w:p w14:paraId="72AB04F0" w14:textId="25E94E05" w:rsidR="006A1DDD" w:rsidRDefault="006A1DDD" w:rsidP="006A1DDD">
      <w:pPr>
        <w:pStyle w:val="ListParagraph"/>
        <w:keepNext/>
        <w:ind w:left="426"/>
        <w:rPr>
          <w:ins w:id="10801" w:author="chaniaayulestari@outlook.com" w:date="2021-11-13T20:48:00Z"/>
        </w:rPr>
      </w:pPr>
    </w:p>
    <w:p w14:paraId="0262DFC6" w14:textId="262F6D1F" w:rsidR="006A1DDD" w:rsidRDefault="006A1DDD" w:rsidP="006A1DDD">
      <w:pPr>
        <w:pStyle w:val="ListParagraph"/>
        <w:keepNext/>
        <w:ind w:left="426"/>
        <w:rPr>
          <w:ins w:id="10802" w:author="chaniaayulestari@outlook.com" w:date="2021-11-13T20:48:00Z"/>
        </w:rPr>
      </w:pPr>
    </w:p>
    <w:p w14:paraId="047A0EF7" w14:textId="599CD5E6" w:rsidR="006A1DDD" w:rsidRDefault="006A1DDD" w:rsidP="006A1DDD">
      <w:pPr>
        <w:pStyle w:val="ListParagraph"/>
        <w:keepNext/>
        <w:ind w:left="426"/>
        <w:rPr>
          <w:ins w:id="10803" w:author="chaniaayulestari@outlook.com" w:date="2021-11-13T20:48:00Z"/>
        </w:rPr>
      </w:pPr>
    </w:p>
    <w:p w14:paraId="70C6ACEC" w14:textId="10E4C7CF" w:rsidR="006A1DDD" w:rsidRDefault="006A1DDD" w:rsidP="006A1DDD">
      <w:pPr>
        <w:pStyle w:val="ListParagraph"/>
        <w:keepNext/>
        <w:ind w:left="426"/>
        <w:rPr>
          <w:ins w:id="10804" w:author="chaniaayulestari@outlook.com" w:date="2021-11-13T20:48:00Z"/>
        </w:rPr>
      </w:pPr>
    </w:p>
    <w:p w14:paraId="25DB961C" w14:textId="2A9F0F92" w:rsidR="006A1DDD" w:rsidRDefault="006A1DDD" w:rsidP="006A1DDD">
      <w:pPr>
        <w:pStyle w:val="ListParagraph"/>
        <w:keepNext/>
        <w:ind w:left="426"/>
        <w:rPr>
          <w:ins w:id="10805" w:author="chaniaayulestari@outlook.com" w:date="2021-11-13T20:48:00Z"/>
        </w:rPr>
      </w:pPr>
    </w:p>
    <w:p w14:paraId="33252FC1" w14:textId="77777777" w:rsidR="006A1DDD" w:rsidRDefault="006A1DDD" w:rsidP="006A1DDD">
      <w:pPr>
        <w:pStyle w:val="ListParagraph"/>
        <w:keepNext/>
        <w:ind w:left="426"/>
        <w:rPr>
          <w:ins w:id="10806" w:author="chaniaayulestari@outlook.com" w:date="2021-11-13T20:48:00Z"/>
        </w:rPr>
      </w:pPr>
    </w:p>
    <w:p w14:paraId="66266C80" w14:textId="260099F0" w:rsidR="006A1DDD" w:rsidRDefault="00F151BC" w:rsidP="006A1DDD">
      <w:pPr>
        <w:pStyle w:val="ListParagraph"/>
        <w:keepNext/>
        <w:ind w:left="426"/>
        <w:rPr>
          <w:ins w:id="10807" w:author="chaniaayulestari@outlook.com" w:date="2021-11-13T20:48:00Z"/>
        </w:rPr>
      </w:pPr>
      <w:ins w:id="10808" w:author="chaniaayulestari@outlook.com" w:date="2021-11-13T20:48:00Z">
        <w:r>
          <w:rPr>
            <w:noProof/>
          </w:rPr>
          <mc:AlternateContent>
            <mc:Choice Requires="wps">
              <w:drawing>
                <wp:anchor distT="0" distB="0" distL="114300" distR="114300" simplePos="0" relativeHeight="251751936" behindDoc="0" locked="0" layoutInCell="1" allowOverlap="1" wp14:anchorId="2C986799" wp14:editId="07A37D0A">
                  <wp:simplePos x="0" y="0"/>
                  <wp:positionH relativeFrom="column">
                    <wp:posOffset>-5080</wp:posOffset>
                  </wp:positionH>
                  <wp:positionV relativeFrom="paragraph">
                    <wp:posOffset>27940</wp:posOffset>
                  </wp:positionV>
                  <wp:extent cx="5039995" cy="258445"/>
                  <wp:effectExtent l="0" t="0" r="1905" b="0"/>
                  <wp:wrapNone/>
                  <wp:docPr id="564"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4B5BC5" w14:textId="72BE5B5B" w:rsidR="00ED34E2" w:rsidRPr="006A1DDD" w:rsidDel="00CF3937" w:rsidRDefault="00ED34E2">
                              <w:pPr>
                                <w:pStyle w:val="Caption"/>
                                <w:jc w:val="center"/>
                                <w:rPr>
                                  <w:del w:id="10809" w:author="chaniaayulestari@outlook.com" w:date="2021-11-13T21:21:00Z"/>
                                  <w:rPrChange w:id="10810" w:author="chaniaayulestari@outlook.com" w:date="2021-11-13T20:48:00Z">
                                    <w:rPr>
                                      <w:del w:id="10811" w:author="chaniaayulestari@outlook.com" w:date="2021-11-13T21:21:00Z"/>
                                      <w:noProof/>
                                    </w:rPr>
                                  </w:rPrChange>
                                </w:rPr>
                                <w:pPrChange w:id="10812" w:author="chaniaayulestari@outlook.com" w:date="2021-11-13T21:21:00Z">
                                  <w:pPr>
                                    <w:pStyle w:val="ListParagraph"/>
                                    <w:numPr>
                                      <w:numId w:val="117"/>
                                    </w:numPr>
                                    <w:ind w:left="426" w:hanging="360"/>
                                  </w:pPr>
                                </w:pPrChange>
                              </w:pPr>
                              <w:bookmarkStart w:id="10813" w:name="_Toc87895016"/>
                              <w:ins w:id="10814" w:author="chaniaayulestari@outlook.com" w:date="2021-11-13T20:48:00Z">
                                <w:r>
                                  <w:t xml:space="preserve">Gambar 3. </w:t>
                                </w:r>
                                <w:r>
                                  <w:fldChar w:fldCharType="begin"/>
                                </w:r>
                                <w:r>
                                  <w:instrText xml:space="preserve"> SEQ Gambar___3. \* ARABIC </w:instrText>
                                </w:r>
                              </w:ins>
                              <w:r>
                                <w:fldChar w:fldCharType="separate"/>
                              </w:r>
                              <w:ins w:id="10815" w:author="Rafi Aziizi" w:date="2021-11-15T16:05:00Z">
                                <w:r w:rsidR="00BF7B94">
                                  <w:rPr>
                                    <w:noProof/>
                                  </w:rPr>
                                  <w:t>52</w:t>
                                </w:r>
                              </w:ins>
                              <w:ins w:id="10816" w:author="chaniaayulestari@outlook.com" w:date="2021-11-13T21:25:00Z">
                                <w:del w:id="10817" w:author="Rafi Aziizi" w:date="2021-11-14T09:53:00Z">
                                  <w:r w:rsidDel="00590A19">
                                    <w:rPr>
                                      <w:noProof/>
                                    </w:rPr>
                                    <w:delText>49</w:delText>
                                  </w:r>
                                </w:del>
                              </w:ins>
                              <w:ins w:id="10818" w:author="chaniaayulestari@outlook.com" w:date="2021-11-13T20:48:00Z">
                                <w:r>
                                  <w:fldChar w:fldCharType="end"/>
                                </w:r>
                                <w:r>
                                  <w:t xml:space="preserve"> Sequence Diagram</w:t>
                                </w:r>
                              </w:ins>
                              <w:ins w:id="10819" w:author="chaniaayulestari@outlook.com" w:date="2021-11-13T21:25:00Z">
                                <w:r>
                                  <w:t xml:space="preserve"> Lupa Pass</w:t>
                                </w:r>
                              </w:ins>
                              <w:ins w:id="10820" w:author="chaniaayulestari@outlook.com" w:date="2021-11-13T21:26:00Z">
                                <w:r>
                                  <w:t>word</w:t>
                                </w:r>
                              </w:ins>
                              <w:bookmarkEnd w:id="10813"/>
                            </w:p>
                            <w:p w14:paraId="510C949E" w14:textId="7AAD33B9" w:rsidR="00ED34E2" w:rsidDel="00CF3937" w:rsidRDefault="00ED34E2">
                              <w:pPr>
                                <w:pStyle w:val="Caption"/>
                                <w:jc w:val="center"/>
                                <w:rPr>
                                  <w:del w:id="10821" w:author="chaniaayulestari@outlook.com" w:date="2021-11-13T21:21:00Z"/>
                                </w:rPr>
                                <w:pPrChange w:id="10822" w:author="chaniaayulestari@outlook.com" w:date="2021-11-13T21:21:00Z">
                                  <w:pPr/>
                                </w:pPrChange>
                              </w:pPr>
                            </w:p>
                            <w:p w14:paraId="62428849" w14:textId="776138DE" w:rsidR="00ED34E2" w:rsidRPr="006A1DDD" w:rsidRDefault="00ED34E2">
                              <w:pPr>
                                <w:pStyle w:val="Caption"/>
                                <w:jc w:val="center"/>
                                <w:rPr>
                                  <w:rPrChange w:id="10823" w:author="chaniaayulestari@outlook.com" w:date="2021-11-13T20:48:00Z">
                                    <w:rPr>
                                      <w:noProof/>
                                    </w:rPr>
                                  </w:rPrChange>
                                </w:rPr>
                                <w:pPrChange w:id="10824" w:author="chaniaayulestari@outlook.com" w:date="2021-11-13T21:21:00Z">
                                  <w:pPr>
                                    <w:pStyle w:val="ListParagraph"/>
                                    <w:numPr>
                                      <w:numId w:val="117"/>
                                    </w:numPr>
                                    <w:ind w:left="426" w:hanging="360"/>
                                  </w:pPr>
                                </w:pPrChange>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986799" id="Text Box 195" o:spid="_x0000_s1077" type="#_x0000_t202" style="position:absolute;left:0;text-align:left;margin-left:-.4pt;margin-top:2.2pt;width:396.85pt;height:20.3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" stroked="f">
                  <v:textbox style="mso-fit-shape-to-text:t" inset="0,0,0,0">
                    <w:txbxContent>
                      <w:p w14:paraId="674B5BC5" w14:textId="72BE5B5B" w:rsidR="00ED34E2" w:rsidRPr="006A1DDD" w:rsidDel="00CF3937" w:rsidRDefault="00ED34E2">
                        <w:pPr>
                          <w:pStyle w:val="Caption"/>
                          <w:jc w:val="center"/>
                          <w:rPr>
                            <w:del w:id="10825" w:author="chaniaayulestari@outlook.com" w:date="2021-11-13T21:21:00Z"/>
                            <w:rPrChange w:id="10826" w:author="chaniaayulestari@outlook.com" w:date="2021-11-13T20:48:00Z">
                              <w:rPr>
                                <w:del w:id="10827" w:author="chaniaayulestari@outlook.com" w:date="2021-11-13T21:21:00Z"/>
                                <w:noProof/>
                              </w:rPr>
                            </w:rPrChange>
                          </w:rPr>
                          <w:pPrChange w:id="10828" w:author="chaniaayulestari@outlook.com" w:date="2021-11-13T21:21:00Z">
                            <w:pPr>
                              <w:pStyle w:val="ListParagraph"/>
                              <w:numPr>
                                <w:numId w:val="117"/>
                              </w:numPr>
                              <w:ind w:left="426" w:hanging="360"/>
                            </w:pPr>
                          </w:pPrChange>
                        </w:pPr>
                        <w:bookmarkStart w:id="10829" w:name="_Toc87895016"/>
                        <w:ins w:id="10830" w:author="chaniaayulestari@outlook.com" w:date="2021-11-13T20:48:00Z">
                          <w:r>
                            <w:t xml:space="preserve">Gambar 3. </w:t>
                          </w:r>
                          <w:r>
                            <w:fldChar w:fldCharType="begin"/>
                          </w:r>
                          <w:r>
                            <w:instrText xml:space="preserve"> SEQ Gambar___3. \* ARABIC </w:instrText>
                          </w:r>
                        </w:ins>
                        <w:r>
                          <w:fldChar w:fldCharType="separate"/>
                        </w:r>
                        <w:ins w:id="10831" w:author="Rafi Aziizi" w:date="2021-11-15T16:05:00Z">
                          <w:r w:rsidR="00BF7B94">
                            <w:rPr>
                              <w:noProof/>
                            </w:rPr>
                            <w:t>52</w:t>
                          </w:r>
                        </w:ins>
                        <w:ins w:id="10832" w:author="chaniaayulestari@outlook.com" w:date="2021-11-13T21:25:00Z">
                          <w:del w:id="10833" w:author="Rafi Aziizi" w:date="2021-11-14T09:53:00Z">
                            <w:r w:rsidDel="00590A19">
                              <w:rPr>
                                <w:noProof/>
                              </w:rPr>
                              <w:delText>49</w:delText>
                            </w:r>
                          </w:del>
                        </w:ins>
                        <w:ins w:id="10834" w:author="chaniaayulestari@outlook.com" w:date="2021-11-13T20:48:00Z">
                          <w:r>
                            <w:fldChar w:fldCharType="end"/>
                          </w:r>
                          <w:r>
                            <w:t xml:space="preserve"> Sequence Diagram</w:t>
                          </w:r>
                        </w:ins>
                        <w:ins w:id="10835" w:author="chaniaayulestari@outlook.com" w:date="2021-11-13T21:25:00Z">
                          <w:r>
                            <w:t xml:space="preserve"> Lupa Pass</w:t>
                          </w:r>
                        </w:ins>
                        <w:ins w:id="10836" w:author="chaniaayulestari@outlook.com" w:date="2021-11-13T21:26:00Z">
                          <w:r>
                            <w:t>word</w:t>
                          </w:r>
                        </w:ins>
                        <w:bookmarkEnd w:id="10829"/>
                      </w:p>
                      <w:p w14:paraId="510C949E" w14:textId="7AAD33B9" w:rsidR="00ED34E2" w:rsidDel="00CF3937" w:rsidRDefault="00ED34E2">
                        <w:pPr>
                          <w:pStyle w:val="Caption"/>
                          <w:jc w:val="center"/>
                          <w:rPr>
                            <w:del w:id="10837" w:author="chaniaayulestari@outlook.com" w:date="2021-11-13T21:21:00Z"/>
                          </w:rPr>
                          <w:pPrChange w:id="10838" w:author="chaniaayulestari@outlook.com" w:date="2021-11-13T21:21:00Z">
                            <w:pPr/>
                          </w:pPrChange>
                        </w:pPr>
                      </w:p>
                      <w:p w14:paraId="62428849" w14:textId="776138DE" w:rsidR="00ED34E2" w:rsidRPr="006A1DDD" w:rsidRDefault="00ED34E2">
                        <w:pPr>
                          <w:pStyle w:val="Caption"/>
                          <w:jc w:val="center"/>
                          <w:rPr>
                            <w:rPrChange w:id="10839" w:author="chaniaayulestari@outlook.com" w:date="2021-11-13T20:48:00Z">
                              <w:rPr>
                                <w:noProof/>
                              </w:rPr>
                            </w:rPrChange>
                          </w:rPr>
                          <w:pPrChange w:id="10840" w:author="chaniaayulestari@outlook.com" w:date="2021-11-13T21:21:00Z">
                            <w:pPr>
                              <w:pStyle w:val="ListParagraph"/>
                              <w:numPr>
                                <w:numId w:val="117"/>
                              </w:numPr>
                              <w:ind w:left="426" w:hanging="360"/>
                            </w:pPr>
                          </w:pPrChange>
                        </w:pPr>
                      </w:p>
                    </w:txbxContent>
                  </v:textbox>
                </v:shape>
              </w:pict>
            </mc:Fallback>
          </mc:AlternateContent>
        </w:r>
      </w:ins>
    </w:p>
    <w:p w14:paraId="0CD55B47" w14:textId="53221733" w:rsidR="006E5F66" w:rsidRPr="002040D9" w:rsidDel="006A1DDD" w:rsidRDefault="00F151BC">
      <w:pPr>
        <w:pStyle w:val="Caption"/>
        <w:jc w:val="center"/>
        <w:rPr>
          <w:ins w:id="10841" w:author="Rafi Aziizi" w:date="2021-11-13T12:22:00Z"/>
          <w:del w:id="10842" w:author="chaniaayulestari@outlook.com" w:date="2021-11-13T20:47:00Z"/>
          <w:b/>
          <w:bCs/>
          <w:rPrChange w:id="10843" w:author="chaniaayulestari@outlook.com" w:date="2021-11-13T15:21:00Z">
            <w:rPr>
              <w:ins w:id="10844" w:author="Rafi Aziizi" w:date="2021-11-13T12:22:00Z"/>
              <w:del w:id="10845" w:author="chaniaayulestari@outlook.com" w:date="2021-11-13T20:47:00Z"/>
            </w:rPr>
          </w:rPrChange>
        </w:rPr>
        <w:pPrChange w:id="10846" w:author="chaniaayulestari@outlook.com" w:date="2021-11-13T18:02:00Z">
          <w:pPr>
            <w:pStyle w:val="ListParagraph"/>
            <w:numPr>
              <w:numId w:val="117"/>
            </w:numPr>
            <w:ind w:hanging="360"/>
          </w:pPr>
        </w:pPrChange>
      </w:pPr>
      <w:ins w:id="10847" w:author="chaniaayulestari@outlook.com" w:date="2021-11-13T21:25:00Z">
        <w:del w:id="10848" w:author="Rafi Aziizi" w:date="2021-11-14T10:08:00Z">
          <w:r>
            <w:rPr>
              <w:noProof/>
            </w:rPr>
            <mc:AlternateContent>
              <mc:Choice Requires="wps">
                <w:drawing>
                  <wp:anchor distT="0" distB="0" distL="114300" distR="114300" simplePos="0" relativeHeight="251776512" behindDoc="0" locked="0" layoutInCell="1" allowOverlap="1" wp14:anchorId="28D8D027" wp14:editId="52424371">
                    <wp:simplePos x="0" y="0"/>
                    <wp:positionH relativeFrom="column">
                      <wp:posOffset>36830</wp:posOffset>
                    </wp:positionH>
                    <wp:positionV relativeFrom="paragraph">
                      <wp:posOffset>3286760</wp:posOffset>
                    </wp:positionV>
                    <wp:extent cx="5039995" cy="635"/>
                    <wp:effectExtent l="0" t="635" r="0" b="0"/>
                    <wp:wrapNone/>
                    <wp:docPr id="563"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B624A3" w14:textId="241A1E02" w:rsidR="00ED34E2" w:rsidRPr="009418F4" w:rsidRDefault="00ED34E2">
                                <w:pPr>
                                  <w:pStyle w:val="Caption"/>
                                  <w:rPr>
                                    <w:noProof/>
                                  </w:rPr>
                                  <w:pPrChange w:id="10849" w:author="Rafi Aziizi" w:date="2021-11-14T10:08:00Z">
                                    <w:pPr>
                                      <w:pStyle w:val="ListParagraph"/>
                                      <w:numPr>
                                        <w:numId w:val="117"/>
                                      </w:numPr>
                                      <w:ind w:left="426" w:hanging="360"/>
                                    </w:pPr>
                                  </w:pPrChange>
                                </w:pPr>
                                <w:ins w:id="10850" w:author="chaniaayulestari@outlook.com" w:date="2021-11-13T21:25:00Z">
                                  <w:del w:id="10851" w:author="Rafi Aziizi" w:date="2021-11-14T10:08:00Z">
                                    <w:r w:rsidDel="007404DC">
                                      <w:delText xml:space="preserve">Gambar 3. </w:delText>
                                    </w:r>
                                    <w:r w:rsidDel="007404DC">
                                      <w:fldChar w:fldCharType="begin"/>
                                    </w:r>
                                    <w:r w:rsidDel="007404DC">
                                      <w:delInstrText xml:space="preserve"> SEQ Gambar___3. \* ARABIC </w:delInstrText>
                                    </w:r>
                                  </w:del>
                                </w:ins>
                                <w:del w:id="10852" w:author="Rafi Aziizi" w:date="2021-11-14T10:08:00Z">
                                  <w:r w:rsidDel="007404DC">
                                    <w:fldChar w:fldCharType="separate"/>
                                  </w:r>
                                </w:del>
                                <w:ins w:id="10853" w:author="chaniaayulestari@outlook.com" w:date="2021-11-13T21:25:00Z">
                                  <w:del w:id="10854" w:author="Rafi Aziizi" w:date="2021-11-14T09:53:00Z">
                                    <w:r w:rsidDel="00590A19">
                                      <w:rPr>
                                        <w:noProof/>
                                      </w:rPr>
                                      <w:delText>50</w:delText>
                                    </w:r>
                                  </w:del>
                                  <w:del w:id="10855" w:author="Rafi Aziizi" w:date="2021-11-14T10:08:00Z">
                                    <w:r w:rsidDel="007404DC">
                                      <w:fldChar w:fldCharType="end"/>
                                    </w:r>
                                    <w:r w:rsidDel="007404DC">
                                      <w:delText xml:space="preserve"> Sequence Diagram Logout</w:delText>
                                    </w:r>
                                  </w:del>
                                </w:ins>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D8D027" id="Text Box 225" o:spid="_x0000_s1078" type="#_x0000_t202" style="position:absolute;left:0;text-align:left;margin-left:2.9pt;margin-top:258.8pt;width:396.85pt;height:.0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" stroked="f">
                    <v:textbox style="mso-fit-shape-to-text:t" inset="0,0,0,0">
                      <w:txbxContent>
                        <w:p w14:paraId="20B624A3" w14:textId="241A1E02" w:rsidR="00ED34E2" w:rsidRPr="009418F4" w:rsidRDefault="00ED34E2">
                          <w:pPr>
                            <w:pStyle w:val="Caption"/>
                            <w:rPr>
                              <w:noProof/>
                            </w:rPr>
                            <w:pPrChange w:id="10856" w:author="Rafi Aziizi" w:date="2021-11-14T10:08:00Z">
                              <w:pPr>
                                <w:pStyle w:val="ListParagraph"/>
                                <w:numPr>
                                  <w:numId w:val="117"/>
                                </w:numPr>
                                <w:ind w:left="426" w:hanging="360"/>
                              </w:pPr>
                            </w:pPrChange>
                          </w:pPr>
                          <w:ins w:id="10857" w:author="chaniaayulestari@outlook.com" w:date="2021-11-13T21:25:00Z">
                            <w:del w:id="10858" w:author="Rafi Aziizi" w:date="2021-11-14T10:08:00Z">
                              <w:r w:rsidDel="007404DC">
                                <w:delText xml:space="preserve">Gambar 3. </w:delText>
                              </w:r>
                              <w:r w:rsidDel="007404DC">
                                <w:fldChar w:fldCharType="begin"/>
                              </w:r>
                              <w:r w:rsidDel="007404DC">
                                <w:delInstrText xml:space="preserve"> SEQ Gambar___3. \* ARABIC </w:delInstrText>
                              </w:r>
                            </w:del>
                          </w:ins>
                          <w:del w:id="10859" w:author="Rafi Aziizi" w:date="2021-11-14T10:08:00Z">
                            <w:r w:rsidDel="007404DC">
                              <w:fldChar w:fldCharType="separate"/>
                            </w:r>
                          </w:del>
                          <w:ins w:id="10860" w:author="chaniaayulestari@outlook.com" w:date="2021-11-13T21:25:00Z">
                            <w:del w:id="10861" w:author="Rafi Aziizi" w:date="2021-11-14T09:53:00Z">
                              <w:r w:rsidDel="00590A19">
                                <w:rPr>
                                  <w:noProof/>
                                </w:rPr>
                                <w:delText>50</w:delText>
                              </w:r>
                            </w:del>
                            <w:del w:id="10862" w:author="Rafi Aziizi" w:date="2021-11-14T10:08:00Z">
                              <w:r w:rsidDel="007404DC">
                                <w:fldChar w:fldCharType="end"/>
                              </w:r>
                              <w:r w:rsidDel="007404DC">
                                <w:delText xml:space="preserve"> Sequence Diagram Logout</w:delText>
                              </w:r>
                            </w:del>
                          </w:ins>
                        </w:p>
                      </w:txbxContent>
                    </v:textbox>
                  </v:shape>
                </w:pict>
              </mc:Fallback>
            </mc:AlternateContent>
          </w:r>
        </w:del>
      </w:ins>
      <w:ins w:id="10863" w:author="chaniaayulestari@outlook.com" w:date="2021-11-13T18:06:00Z">
        <w:del w:id="10864" w:author="Rafi Aziizi" w:date="2021-11-14T10:08:00Z">
          <w:r w:rsidR="006A1DDD" w:rsidDel="007404DC">
            <w:rPr>
              <w:noProof/>
            </w:rPr>
            <w:drawing>
              <wp:inline distT="0" distB="0" distL="0" distR="0" wp14:anchorId="5979B781" wp14:editId="4CE896AA">
                <wp:extent cx="5039995" cy="298005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del>
      </w:ins>
    </w:p>
    <w:p w14:paraId="16BD15BE" w14:textId="35E6CB58" w:rsidR="00AB33B3" w:rsidRDefault="00AB33B3" w:rsidP="002040D9">
      <w:pPr>
        <w:pStyle w:val="ListParagraph"/>
        <w:numPr>
          <w:ilvl w:val="0"/>
          <w:numId w:val="117"/>
        </w:numPr>
        <w:ind w:left="426"/>
        <w:rPr>
          <w:ins w:id="10865" w:author="Rafi Aziizi" w:date="2021-11-14T10:08:00Z"/>
          <w:b/>
          <w:bCs/>
        </w:rPr>
      </w:pPr>
      <w:ins w:id="10866" w:author="Rafi Aziizi" w:date="2021-11-13T12:22:00Z">
        <w:r w:rsidRPr="002040D9">
          <w:rPr>
            <w:b/>
            <w:bCs/>
            <w:rPrChange w:id="10867" w:author="chaniaayulestari@outlook.com" w:date="2021-11-13T15:21:00Z">
              <w:rPr/>
            </w:rPrChange>
          </w:rPr>
          <w:t>Logout</w:t>
        </w:r>
      </w:ins>
    </w:p>
    <w:p w14:paraId="7E61F521" w14:textId="77777777" w:rsidR="007404DC" w:rsidRDefault="007404DC">
      <w:pPr>
        <w:keepNext/>
        <w:rPr>
          <w:ins w:id="10868" w:author="Rafi Aziizi" w:date="2021-11-14T10:08:00Z"/>
        </w:rPr>
        <w:pPrChange w:id="10869" w:author="Rafi Aziizi" w:date="2021-11-14T10:08:00Z">
          <w:pPr/>
        </w:pPrChange>
      </w:pPr>
      <w:ins w:id="10870" w:author="Rafi Aziizi" w:date="2021-11-14T10:08:00Z">
        <w:r>
          <w:rPr>
            <w:noProof/>
          </w:rPr>
          <w:lastRenderedPageBreak/>
          <w:drawing>
            <wp:inline distT="0" distB="0" distL="0" distR="0" wp14:anchorId="7A058CF3" wp14:editId="11E8E190">
              <wp:extent cx="5039995"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ins>
    </w:p>
    <w:p w14:paraId="7213B65F" w14:textId="014B2AF1" w:rsidR="007404DC" w:rsidRPr="007404DC" w:rsidRDefault="007404DC">
      <w:pPr>
        <w:pStyle w:val="Caption"/>
        <w:jc w:val="center"/>
        <w:rPr>
          <w:ins w:id="10871" w:author="chaniaayulestari@outlook.com" w:date="2021-11-13T18:02:00Z"/>
          <w:b/>
          <w:bCs/>
          <w:rPrChange w:id="10872" w:author="Rafi Aziizi" w:date="2021-11-14T10:08:00Z">
            <w:rPr>
              <w:ins w:id="10873" w:author="chaniaayulestari@outlook.com" w:date="2021-11-13T18:02:00Z"/>
            </w:rPr>
          </w:rPrChange>
        </w:rPr>
        <w:pPrChange w:id="10874" w:author="Rafi Aziizi" w:date="2021-11-14T10:08:00Z">
          <w:pPr>
            <w:pStyle w:val="ListParagraph"/>
            <w:numPr>
              <w:numId w:val="117"/>
            </w:numPr>
            <w:ind w:left="426" w:hanging="360"/>
          </w:pPr>
        </w:pPrChange>
      </w:pPr>
      <w:bookmarkStart w:id="10875" w:name="_Toc87895017"/>
      <w:ins w:id="10876" w:author="Rafi Aziizi" w:date="2021-11-14T10:08:00Z">
        <w:r>
          <w:t>Gambar</w:t>
        </w:r>
        <w:del w:id="10877" w:author=" " w:date="2021-11-15T16:58:00Z">
          <w:r w:rsidDel="006E123C">
            <w:delText xml:space="preserve">  </w:delText>
          </w:r>
        </w:del>
        <w:r>
          <w:t xml:space="preserve"> 3. </w:t>
        </w:r>
        <w:r>
          <w:fldChar w:fldCharType="begin"/>
        </w:r>
        <w:r>
          <w:instrText xml:space="preserve"> SEQ Gambar___3. \* ARABIC </w:instrText>
        </w:r>
      </w:ins>
      <w:r>
        <w:fldChar w:fldCharType="separate"/>
      </w:r>
      <w:ins w:id="10878" w:author="Rafi Aziizi" w:date="2021-11-15T16:05:00Z">
        <w:r w:rsidR="00BF7B94">
          <w:rPr>
            <w:noProof/>
          </w:rPr>
          <w:t>53</w:t>
        </w:r>
      </w:ins>
      <w:ins w:id="10879" w:author="Rafi Aziizi" w:date="2021-11-14T10:08:00Z">
        <w:r>
          <w:fldChar w:fldCharType="end"/>
        </w:r>
        <w:r>
          <w:t xml:space="preserve"> Sequence Diagram Logout</w:t>
        </w:r>
      </w:ins>
      <w:bookmarkEnd w:id="10875"/>
    </w:p>
    <w:p w14:paraId="357D0D57" w14:textId="32AF9476" w:rsidR="006E5F66" w:rsidDel="00E56C44" w:rsidRDefault="006E5F66">
      <w:pPr>
        <w:pStyle w:val="ListParagraph"/>
        <w:keepNext/>
        <w:ind w:left="426"/>
        <w:rPr>
          <w:del w:id="10880" w:author="chaniaayulestari@outlook.com" w:date="2021-11-14T02:18:00Z"/>
        </w:rPr>
      </w:pPr>
    </w:p>
    <w:p w14:paraId="20B7FB5D" w14:textId="17B2A1D4" w:rsidR="00E56C44" w:rsidDel="007404DC" w:rsidRDefault="00E56C44">
      <w:pPr>
        <w:rPr>
          <w:ins w:id="10881" w:author="chaniaayulestari@outlook.com" w:date="2021-11-14T02:19:00Z"/>
          <w:del w:id="10882" w:author="Rafi Aziizi" w:date="2021-11-14T10:08:00Z"/>
        </w:rPr>
        <w:pPrChange w:id="10883" w:author="Rafi Aziizi" w:date="2021-11-14T10:08:00Z">
          <w:pPr>
            <w:pStyle w:val="ListParagraph"/>
            <w:keepNext/>
            <w:ind w:left="426"/>
          </w:pPr>
        </w:pPrChange>
      </w:pPr>
    </w:p>
    <w:p w14:paraId="336E125B" w14:textId="3AF703E1" w:rsidR="00E56C44" w:rsidDel="007404DC" w:rsidRDefault="00E56C44">
      <w:pPr>
        <w:rPr>
          <w:ins w:id="10884" w:author="chaniaayulestari@outlook.com" w:date="2021-11-14T02:19:00Z"/>
          <w:del w:id="10885" w:author="Rafi Aziizi" w:date="2021-11-14T10:08:00Z"/>
        </w:rPr>
        <w:pPrChange w:id="10886" w:author="Rafi Aziizi" w:date="2021-11-14T10:08:00Z">
          <w:pPr>
            <w:pStyle w:val="ListParagraph"/>
            <w:keepNext/>
            <w:ind w:left="426"/>
          </w:pPr>
        </w:pPrChange>
      </w:pPr>
    </w:p>
    <w:p w14:paraId="72F84DBA" w14:textId="315C9B9E" w:rsidR="00E56C44" w:rsidDel="007404DC" w:rsidRDefault="00E56C44">
      <w:pPr>
        <w:rPr>
          <w:ins w:id="10887" w:author="chaniaayulestari@outlook.com" w:date="2021-11-14T02:19:00Z"/>
          <w:del w:id="10888" w:author="Rafi Aziizi" w:date="2021-11-14T10:08:00Z"/>
        </w:rPr>
        <w:pPrChange w:id="10889" w:author="Rafi Aziizi" w:date="2021-11-14T10:08:00Z">
          <w:pPr>
            <w:pStyle w:val="ListParagraph"/>
            <w:keepNext/>
            <w:ind w:left="426"/>
          </w:pPr>
        </w:pPrChange>
      </w:pPr>
    </w:p>
    <w:p w14:paraId="11138AE4" w14:textId="48CABDD0" w:rsidR="00E56C44" w:rsidDel="007404DC" w:rsidRDefault="00E56C44">
      <w:pPr>
        <w:rPr>
          <w:ins w:id="10890" w:author="chaniaayulestari@outlook.com" w:date="2021-11-14T02:19:00Z"/>
          <w:del w:id="10891" w:author="Rafi Aziizi" w:date="2021-11-14T10:08:00Z"/>
        </w:rPr>
        <w:pPrChange w:id="10892" w:author="Rafi Aziizi" w:date="2021-11-14T10:08:00Z">
          <w:pPr>
            <w:pStyle w:val="ListParagraph"/>
            <w:keepNext/>
            <w:ind w:left="426"/>
          </w:pPr>
        </w:pPrChange>
      </w:pPr>
    </w:p>
    <w:p w14:paraId="3A13301B" w14:textId="24E09DFF" w:rsidR="00E56C44" w:rsidDel="007404DC" w:rsidRDefault="00E56C44">
      <w:pPr>
        <w:rPr>
          <w:ins w:id="10893" w:author="chaniaayulestari@outlook.com" w:date="2021-11-14T02:19:00Z"/>
          <w:del w:id="10894" w:author="Rafi Aziizi" w:date="2021-11-14T10:08:00Z"/>
        </w:rPr>
        <w:pPrChange w:id="10895" w:author="Rafi Aziizi" w:date="2021-11-14T10:08:00Z">
          <w:pPr>
            <w:pStyle w:val="ListParagraph"/>
            <w:keepNext/>
            <w:ind w:left="426"/>
          </w:pPr>
        </w:pPrChange>
      </w:pPr>
    </w:p>
    <w:p w14:paraId="040A0707" w14:textId="5819F369" w:rsidR="00E56C44" w:rsidDel="007404DC" w:rsidRDefault="00E56C44">
      <w:pPr>
        <w:rPr>
          <w:ins w:id="10896" w:author="chaniaayulestari@outlook.com" w:date="2021-11-14T02:19:00Z"/>
          <w:del w:id="10897" w:author="Rafi Aziizi" w:date="2021-11-14T10:08:00Z"/>
        </w:rPr>
        <w:pPrChange w:id="10898" w:author="Rafi Aziizi" w:date="2021-11-14T10:08:00Z">
          <w:pPr>
            <w:pStyle w:val="ListParagraph"/>
            <w:keepNext/>
            <w:ind w:left="426"/>
          </w:pPr>
        </w:pPrChange>
      </w:pPr>
    </w:p>
    <w:p w14:paraId="4383086A" w14:textId="769BF0B0" w:rsidR="00E56C44" w:rsidDel="007404DC" w:rsidRDefault="00E56C44">
      <w:pPr>
        <w:rPr>
          <w:ins w:id="10899" w:author="chaniaayulestari@outlook.com" w:date="2021-11-14T02:19:00Z"/>
          <w:del w:id="10900" w:author="Rafi Aziizi" w:date="2021-11-14T10:08:00Z"/>
        </w:rPr>
        <w:pPrChange w:id="10901" w:author="Rafi Aziizi" w:date="2021-11-14T10:08:00Z">
          <w:pPr>
            <w:pStyle w:val="ListParagraph"/>
            <w:keepNext/>
            <w:ind w:left="426"/>
          </w:pPr>
        </w:pPrChange>
      </w:pPr>
    </w:p>
    <w:p w14:paraId="6E6FA52F" w14:textId="576D7F34" w:rsidR="00E56C44" w:rsidDel="007404DC" w:rsidRDefault="00E56C44">
      <w:pPr>
        <w:rPr>
          <w:ins w:id="10902" w:author="chaniaayulestari@outlook.com" w:date="2021-11-14T02:19:00Z"/>
          <w:del w:id="10903" w:author="Rafi Aziizi" w:date="2021-11-14T10:08:00Z"/>
        </w:rPr>
        <w:pPrChange w:id="10904" w:author="Rafi Aziizi" w:date="2021-11-14T10:08:00Z">
          <w:pPr>
            <w:pStyle w:val="ListParagraph"/>
            <w:keepNext/>
            <w:ind w:left="426"/>
          </w:pPr>
        </w:pPrChange>
      </w:pPr>
    </w:p>
    <w:p w14:paraId="2644BB18" w14:textId="1EB5E40E" w:rsidR="00E56C44" w:rsidDel="007404DC" w:rsidRDefault="00E56C44">
      <w:pPr>
        <w:rPr>
          <w:ins w:id="10905" w:author="chaniaayulestari@outlook.com" w:date="2021-11-14T02:19:00Z"/>
          <w:del w:id="10906" w:author="Rafi Aziizi" w:date="2021-11-14T10:08:00Z"/>
        </w:rPr>
        <w:pPrChange w:id="10907" w:author="Rafi Aziizi" w:date="2021-11-14T10:08:00Z">
          <w:pPr>
            <w:pStyle w:val="ListParagraph"/>
            <w:keepNext/>
            <w:ind w:left="426"/>
          </w:pPr>
        </w:pPrChange>
      </w:pPr>
    </w:p>
    <w:p w14:paraId="2D41BCD3" w14:textId="42FAB1B8" w:rsidR="00E56C44" w:rsidDel="007404DC" w:rsidRDefault="00E56C44">
      <w:pPr>
        <w:rPr>
          <w:ins w:id="10908" w:author="chaniaayulestari@outlook.com" w:date="2021-11-14T02:19:00Z"/>
          <w:del w:id="10909" w:author="Rafi Aziizi" w:date="2021-11-14T10:08:00Z"/>
        </w:rPr>
        <w:pPrChange w:id="10910" w:author="Rafi Aziizi" w:date="2021-11-14T10:08:00Z">
          <w:pPr>
            <w:pStyle w:val="ListParagraph"/>
            <w:keepNext/>
            <w:ind w:left="426"/>
          </w:pPr>
        </w:pPrChange>
      </w:pPr>
    </w:p>
    <w:p w14:paraId="66FBD8E7" w14:textId="2680C85F" w:rsidR="00E56C44" w:rsidDel="007404DC" w:rsidRDefault="00E56C44">
      <w:pPr>
        <w:rPr>
          <w:ins w:id="10911" w:author="chaniaayulestari@outlook.com" w:date="2021-11-14T02:19:00Z"/>
          <w:del w:id="10912" w:author="Rafi Aziizi" w:date="2021-11-14T10:08:00Z"/>
        </w:rPr>
        <w:pPrChange w:id="10913" w:author="Rafi Aziizi" w:date="2021-11-14T10:08:00Z">
          <w:pPr>
            <w:pStyle w:val="ListParagraph"/>
            <w:keepNext/>
            <w:ind w:left="426"/>
          </w:pPr>
        </w:pPrChange>
      </w:pPr>
    </w:p>
    <w:p w14:paraId="7C1836AF" w14:textId="3593A6E6" w:rsidR="00E56C44" w:rsidDel="007404DC" w:rsidRDefault="00E56C44">
      <w:pPr>
        <w:rPr>
          <w:ins w:id="10914" w:author="chaniaayulestari@outlook.com" w:date="2021-11-14T02:19:00Z"/>
          <w:del w:id="10915" w:author="Rafi Aziizi" w:date="2021-11-14T10:08:00Z"/>
        </w:rPr>
        <w:pPrChange w:id="10916" w:author="Rafi Aziizi" w:date="2021-11-14T10:08:00Z">
          <w:pPr>
            <w:pStyle w:val="ListParagraph"/>
            <w:keepNext/>
            <w:ind w:left="426"/>
          </w:pPr>
        </w:pPrChange>
      </w:pPr>
    </w:p>
    <w:p w14:paraId="20575638" w14:textId="1E410402" w:rsidR="006A1DDD" w:rsidDel="00E56C44" w:rsidRDefault="006A1DDD">
      <w:pPr>
        <w:rPr>
          <w:ins w:id="10917" w:author="chaniaayulestari@outlook.com" w:date="2021-11-13T20:48:00Z"/>
          <w:del w:id="10918" w:author="chaniaayulestari@outlook.com" w:date="2021-11-14T02:18:00Z"/>
        </w:rPr>
        <w:pPrChange w:id="10919" w:author="Rafi Aziizi" w:date="2021-11-14T10:08:00Z">
          <w:pPr>
            <w:pStyle w:val="ListParagraph"/>
            <w:keepNext/>
            <w:ind w:left="426"/>
          </w:pPr>
        </w:pPrChange>
      </w:pPr>
    </w:p>
    <w:p w14:paraId="2E62FE8A" w14:textId="3F438BA8" w:rsidR="006A1DDD" w:rsidDel="00E56C44" w:rsidRDefault="006A1DDD">
      <w:pPr>
        <w:rPr>
          <w:ins w:id="10920" w:author="chaniaayulestari@outlook.com" w:date="2021-11-13T20:48:00Z"/>
          <w:del w:id="10921" w:author="chaniaayulestari@outlook.com" w:date="2021-11-14T02:18:00Z"/>
        </w:rPr>
        <w:pPrChange w:id="10922" w:author="Rafi Aziizi" w:date="2021-11-14T10:08:00Z">
          <w:pPr>
            <w:pStyle w:val="ListParagraph"/>
            <w:keepNext/>
            <w:ind w:left="426"/>
          </w:pPr>
        </w:pPrChange>
      </w:pPr>
    </w:p>
    <w:p w14:paraId="6F5CACA8" w14:textId="1D517816" w:rsidR="006A1DDD" w:rsidDel="00E56C44" w:rsidRDefault="006A1DDD">
      <w:pPr>
        <w:rPr>
          <w:ins w:id="10923" w:author="chaniaayulestari@outlook.com" w:date="2021-11-13T20:48:00Z"/>
          <w:del w:id="10924" w:author="chaniaayulestari@outlook.com" w:date="2021-11-14T02:18:00Z"/>
        </w:rPr>
        <w:pPrChange w:id="10925" w:author="Rafi Aziizi" w:date="2021-11-14T10:08:00Z">
          <w:pPr>
            <w:pStyle w:val="ListParagraph"/>
            <w:keepNext/>
            <w:ind w:left="426"/>
          </w:pPr>
        </w:pPrChange>
      </w:pPr>
    </w:p>
    <w:p w14:paraId="5221CBF4" w14:textId="5978A57A" w:rsidR="006A1DDD" w:rsidDel="00E56C44" w:rsidRDefault="006A1DDD">
      <w:pPr>
        <w:rPr>
          <w:ins w:id="10926" w:author="chaniaayulestari@outlook.com" w:date="2021-11-13T20:48:00Z"/>
          <w:del w:id="10927" w:author="chaniaayulestari@outlook.com" w:date="2021-11-14T02:18:00Z"/>
        </w:rPr>
        <w:pPrChange w:id="10928" w:author="Rafi Aziizi" w:date="2021-11-14T10:08:00Z">
          <w:pPr>
            <w:pStyle w:val="ListParagraph"/>
            <w:keepNext/>
            <w:ind w:left="426"/>
          </w:pPr>
        </w:pPrChange>
      </w:pPr>
    </w:p>
    <w:p w14:paraId="37193B24" w14:textId="04713016" w:rsidR="006A1DDD" w:rsidDel="00E56C44" w:rsidRDefault="006A1DDD">
      <w:pPr>
        <w:rPr>
          <w:ins w:id="10929" w:author="chaniaayulestari@outlook.com" w:date="2021-11-13T20:48:00Z"/>
          <w:del w:id="10930" w:author="chaniaayulestari@outlook.com" w:date="2021-11-14T02:18:00Z"/>
        </w:rPr>
        <w:pPrChange w:id="10931" w:author="Rafi Aziizi" w:date="2021-11-14T10:08:00Z">
          <w:pPr>
            <w:pStyle w:val="ListParagraph"/>
            <w:keepNext/>
            <w:ind w:left="426"/>
          </w:pPr>
        </w:pPrChange>
      </w:pPr>
    </w:p>
    <w:p w14:paraId="0B88C2E5" w14:textId="054E6BA7" w:rsidR="006A1DDD" w:rsidDel="00E56C44" w:rsidRDefault="006A1DDD">
      <w:pPr>
        <w:rPr>
          <w:ins w:id="10932" w:author="chaniaayulestari@outlook.com" w:date="2021-11-13T20:48:00Z"/>
          <w:del w:id="10933" w:author="chaniaayulestari@outlook.com" w:date="2021-11-14T02:18:00Z"/>
        </w:rPr>
        <w:pPrChange w:id="10934" w:author="Rafi Aziizi" w:date="2021-11-14T10:08:00Z">
          <w:pPr>
            <w:pStyle w:val="ListParagraph"/>
            <w:keepNext/>
            <w:ind w:left="426"/>
          </w:pPr>
        </w:pPrChange>
      </w:pPr>
    </w:p>
    <w:p w14:paraId="3AFFA5B0" w14:textId="2C8486DD" w:rsidR="006A1DDD" w:rsidDel="00E56C44" w:rsidRDefault="006A1DDD">
      <w:pPr>
        <w:rPr>
          <w:ins w:id="10935" w:author="chaniaayulestari@outlook.com" w:date="2021-11-13T20:49:00Z"/>
          <w:del w:id="10936" w:author="chaniaayulestari@outlook.com" w:date="2021-11-14T02:18:00Z"/>
        </w:rPr>
        <w:pPrChange w:id="10937" w:author="Rafi Aziizi" w:date="2021-11-14T10:08:00Z">
          <w:pPr>
            <w:pStyle w:val="ListParagraph"/>
            <w:keepNext/>
            <w:ind w:left="426"/>
          </w:pPr>
        </w:pPrChange>
      </w:pPr>
    </w:p>
    <w:p w14:paraId="532D42F1" w14:textId="733691AA" w:rsidR="006A1DDD" w:rsidDel="00E56C44" w:rsidRDefault="006A1DDD">
      <w:pPr>
        <w:rPr>
          <w:ins w:id="10938" w:author="chaniaayulestari@outlook.com" w:date="2021-11-13T20:49:00Z"/>
          <w:del w:id="10939" w:author="chaniaayulestari@outlook.com" w:date="2021-11-14T02:18:00Z"/>
        </w:rPr>
        <w:pPrChange w:id="10940" w:author="Rafi Aziizi" w:date="2021-11-14T10:08:00Z">
          <w:pPr>
            <w:pStyle w:val="ListParagraph"/>
            <w:keepNext/>
            <w:ind w:left="426"/>
          </w:pPr>
        </w:pPrChange>
      </w:pPr>
    </w:p>
    <w:p w14:paraId="35654B6D" w14:textId="0F7F2E9B" w:rsidR="006A1DDD" w:rsidDel="00E56C44" w:rsidRDefault="006A1DDD">
      <w:pPr>
        <w:rPr>
          <w:ins w:id="10941" w:author="chaniaayulestari@outlook.com" w:date="2021-11-13T20:49:00Z"/>
          <w:del w:id="10942" w:author="chaniaayulestari@outlook.com" w:date="2021-11-14T02:18:00Z"/>
        </w:rPr>
        <w:pPrChange w:id="10943" w:author="Rafi Aziizi" w:date="2021-11-14T10:08:00Z">
          <w:pPr>
            <w:pStyle w:val="ListParagraph"/>
            <w:keepNext/>
            <w:ind w:left="426"/>
          </w:pPr>
        </w:pPrChange>
      </w:pPr>
    </w:p>
    <w:p w14:paraId="717948CD" w14:textId="1D2BAFED" w:rsidR="006A1DDD" w:rsidDel="00E56C44" w:rsidRDefault="006A1DDD">
      <w:pPr>
        <w:rPr>
          <w:ins w:id="10944" w:author="chaniaayulestari@outlook.com" w:date="2021-11-13T20:49:00Z"/>
          <w:del w:id="10945" w:author="chaniaayulestari@outlook.com" w:date="2021-11-14T02:18:00Z"/>
        </w:rPr>
        <w:pPrChange w:id="10946" w:author="Rafi Aziizi" w:date="2021-11-14T10:08:00Z">
          <w:pPr>
            <w:pStyle w:val="ListParagraph"/>
            <w:keepNext/>
            <w:ind w:left="426"/>
          </w:pPr>
        </w:pPrChange>
      </w:pPr>
    </w:p>
    <w:p w14:paraId="4DA6AD77" w14:textId="3008D2BE" w:rsidR="006A1DDD" w:rsidDel="00E56C44" w:rsidRDefault="006A1DDD">
      <w:pPr>
        <w:rPr>
          <w:ins w:id="10947" w:author="chaniaayulestari@outlook.com" w:date="2021-11-13T20:51:00Z"/>
          <w:del w:id="10948" w:author="chaniaayulestari@outlook.com" w:date="2021-11-14T02:18:00Z"/>
        </w:rPr>
        <w:pPrChange w:id="10949" w:author="Rafi Aziizi" w:date="2021-11-14T10:08:00Z">
          <w:pPr>
            <w:pStyle w:val="ListParagraph"/>
            <w:keepNext/>
            <w:ind w:left="426"/>
          </w:pPr>
        </w:pPrChange>
      </w:pPr>
    </w:p>
    <w:p w14:paraId="4B34379C" w14:textId="00933896" w:rsidR="006A1DDD" w:rsidDel="007404DC" w:rsidRDefault="006A1DDD">
      <w:pPr>
        <w:rPr>
          <w:ins w:id="10950" w:author="chaniaayulestari@outlook.com" w:date="2021-11-13T20:48:00Z"/>
          <w:del w:id="10951" w:author="Rafi Aziizi" w:date="2021-11-14T10:08:00Z"/>
        </w:rPr>
        <w:pPrChange w:id="10952" w:author="Rafi Aziizi" w:date="2021-11-14T10:08:00Z">
          <w:pPr>
            <w:pStyle w:val="ListParagraph"/>
            <w:keepNext/>
            <w:ind w:left="426"/>
          </w:pPr>
        </w:pPrChange>
      </w:pPr>
    </w:p>
    <w:p w14:paraId="595E08E6" w14:textId="07884E14" w:rsidR="006E5F66" w:rsidRPr="002040D9" w:rsidDel="006E5F66" w:rsidRDefault="006E5F66">
      <w:pPr>
        <w:pStyle w:val="ListParagraph"/>
        <w:numPr>
          <w:ilvl w:val="0"/>
          <w:numId w:val="117"/>
        </w:numPr>
        <w:ind w:left="426"/>
        <w:rPr>
          <w:ins w:id="10953" w:author="Rafi Aziizi" w:date="2021-11-13T12:15:00Z"/>
          <w:del w:id="10954" w:author="chaniaayulestari@outlook.com" w:date="2021-11-13T18:01:00Z"/>
          <w:b/>
          <w:bCs/>
          <w:rPrChange w:id="10955" w:author="chaniaayulestari@outlook.com" w:date="2021-11-13T15:21:00Z">
            <w:rPr>
              <w:ins w:id="10956" w:author="Rafi Aziizi" w:date="2021-11-13T12:15:00Z"/>
              <w:del w:id="10957" w:author="chaniaayulestari@outlook.com" w:date="2021-11-13T18:01:00Z"/>
            </w:rPr>
          </w:rPrChange>
        </w:rPr>
        <w:pPrChange w:id="10958" w:author="chaniaayulestari@outlook.com" w:date="2021-11-13T15:21:00Z">
          <w:pPr>
            <w:pStyle w:val="ListParagraph"/>
            <w:numPr>
              <w:numId w:val="117"/>
            </w:numPr>
            <w:ind w:hanging="360"/>
          </w:pPr>
        </w:pPrChange>
      </w:pPr>
    </w:p>
    <w:p w14:paraId="37FBBA5E" w14:textId="575AFEA9" w:rsidR="00194DFD" w:rsidDel="00FE2102" w:rsidRDefault="00194DFD">
      <w:pPr>
        <w:jc w:val="center"/>
        <w:rPr>
          <w:del w:id="10959" w:author="chaniaayulestari@outlook.com" w:date="2021-11-12T16:35:00Z"/>
          <w:noProof/>
        </w:rPr>
      </w:pPr>
    </w:p>
    <w:p w14:paraId="0658797E" w14:textId="58E8861D" w:rsidR="00194DFD" w:rsidDel="00FE2102" w:rsidRDefault="00194DFD">
      <w:pPr>
        <w:jc w:val="center"/>
        <w:rPr>
          <w:del w:id="10960" w:author="chaniaayulestari@outlook.com" w:date="2021-11-12T16:35:00Z"/>
          <w:noProof/>
        </w:rPr>
      </w:pPr>
    </w:p>
    <w:p w14:paraId="37FB3C1F" w14:textId="6B6DF5E0" w:rsidR="00194DFD" w:rsidDel="00FE2102" w:rsidRDefault="00194DFD">
      <w:pPr>
        <w:jc w:val="center"/>
        <w:rPr>
          <w:del w:id="10961" w:author="chaniaayulestari@outlook.com" w:date="2021-11-12T16:35:00Z"/>
          <w:noProof/>
        </w:rPr>
      </w:pPr>
    </w:p>
    <w:p w14:paraId="3E6943E2" w14:textId="747E8F6D" w:rsidR="00194DFD" w:rsidDel="00FE2102" w:rsidRDefault="00194DFD">
      <w:pPr>
        <w:jc w:val="center"/>
        <w:rPr>
          <w:del w:id="10962" w:author="chaniaayulestari@outlook.com" w:date="2021-11-12T16:35:00Z"/>
          <w:noProof/>
        </w:rPr>
      </w:pPr>
    </w:p>
    <w:p w14:paraId="1D872FB3" w14:textId="36514EF2" w:rsidR="00194DFD" w:rsidDel="00FE2102" w:rsidRDefault="00194DFD">
      <w:pPr>
        <w:jc w:val="center"/>
        <w:rPr>
          <w:del w:id="10963" w:author="chaniaayulestari@outlook.com" w:date="2021-11-12T16:35:00Z"/>
          <w:noProof/>
        </w:rPr>
      </w:pPr>
    </w:p>
    <w:p w14:paraId="682D6DE2" w14:textId="5AD7E57D" w:rsidR="00194DFD" w:rsidDel="00FE2102" w:rsidRDefault="00194DFD">
      <w:pPr>
        <w:jc w:val="center"/>
        <w:rPr>
          <w:del w:id="10964" w:author="chaniaayulestari@outlook.com" w:date="2021-11-12T16:35:00Z"/>
          <w:noProof/>
        </w:rPr>
      </w:pPr>
      <w:del w:id="10965" w:author="chaniaayulestari@outlook.com" w:date="2021-11-12T16:34:00Z">
        <w:r w:rsidDel="00FE2102">
          <w:rPr>
            <w:noProof/>
          </w:rPr>
          <w:drawing>
            <wp:anchor distT="0" distB="0" distL="114300" distR="114300" simplePos="0" relativeHeight="251742208" behindDoc="1" locked="0" layoutInCell="1" allowOverlap="1" wp14:anchorId="0A79D186" wp14:editId="2E2207B6">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10966" w:author="chaniaayulestari@outlook.com" w:date="2021-11-12T16:35:00Z">
        <w:r w:rsidR="00F151BC">
          <w:rPr>
            <w:noProof/>
          </w:rPr>
          <mc:AlternateContent>
            <mc:Choice Requires="wps">
              <w:drawing>
                <wp:anchor distT="0" distB="0" distL="114300" distR="114300" simplePos="0" relativeHeight="251646464" behindDoc="1" locked="0" layoutInCell="1" allowOverlap="1" wp14:anchorId="6A7368F2" wp14:editId="0AC8F7D2">
                  <wp:simplePos x="0" y="0"/>
                  <wp:positionH relativeFrom="column">
                    <wp:posOffset>0</wp:posOffset>
                  </wp:positionH>
                  <wp:positionV relativeFrom="paragraph">
                    <wp:posOffset>3542030</wp:posOffset>
                  </wp:positionV>
                  <wp:extent cx="5039995" cy="635"/>
                  <wp:effectExtent l="0" t="0" r="0" b="0"/>
                  <wp:wrapNone/>
                  <wp:docPr id="56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677B1F81" w14:textId="28C6683D" w:rsidR="00ED34E2" w:rsidRPr="00140D99" w:rsidRDefault="00ED34E2" w:rsidP="00194DFD">
                              <w:pPr>
                                <w:pStyle w:val="Caption"/>
                                <w:jc w:val="center"/>
                                <w:rPr>
                                  <w:noProof/>
                                  <w:sz w:val="24"/>
                                  <w:szCs w:val="24"/>
                                </w:rPr>
                              </w:pPr>
                              <w:r>
                                <w:t xml:space="preserve">Gambar 3. </w:t>
                              </w:r>
                              <w:ins w:id="10967" w:author="chaniaayulestari@outlook.com" w:date="2021-11-13T13:45:00Z">
                                <w:r>
                                  <w:fldChar w:fldCharType="begin"/>
                                </w:r>
                                <w:r>
                                  <w:instrText xml:space="preserve"> SEQ Gambar_3. \* ARABIC </w:instrText>
                                </w:r>
                              </w:ins>
                              <w:r>
                                <w:fldChar w:fldCharType="separate"/>
                              </w:r>
                              <w:ins w:id="10968" w:author="chaniaayulestari@outlook.com" w:date="2021-11-13T13:45:00Z">
                                <w:r>
                                  <w:rPr>
                                    <w:noProof/>
                                  </w:rPr>
                                  <w:t>14</w:t>
                                </w:r>
                                <w:r>
                                  <w:fldChar w:fldCharType="end"/>
                                </w:r>
                              </w:ins>
                              <w:del w:id="1096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ED34E2" w:rsidRDefault="00ED34E2"/>
                            <w:p w14:paraId="1997627B" w14:textId="0382B4D5" w:rsidR="00ED34E2" w:rsidRPr="00140D99" w:rsidRDefault="00ED34E2" w:rsidP="00194DFD">
                              <w:pPr>
                                <w:pStyle w:val="Caption"/>
                                <w:jc w:val="center"/>
                                <w:rPr>
                                  <w:noProof/>
                                  <w:sz w:val="24"/>
                                  <w:szCs w:val="24"/>
                                </w:rPr>
                              </w:pPr>
                              <w:r>
                                <w:t xml:space="preserve">Gambar 3. </w:t>
                              </w:r>
                              <w:ins w:id="10970" w:author="chaniaayulestari@outlook.com" w:date="2021-11-13T13:45:00Z">
                                <w:r>
                                  <w:fldChar w:fldCharType="begin"/>
                                </w:r>
                                <w:r>
                                  <w:instrText xml:space="preserve"> SEQ Gambar_3. \* ARABIC </w:instrText>
                                </w:r>
                              </w:ins>
                              <w:r>
                                <w:fldChar w:fldCharType="separate"/>
                              </w:r>
                              <w:ins w:id="10971" w:author="chaniaayulestari@outlook.com" w:date="2021-11-13T13:45:00Z">
                                <w:r>
                                  <w:rPr>
                                    <w:noProof/>
                                  </w:rPr>
                                  <w:t>14</w:t>
                                </w:r>
                                <w:r>
                                  <w:fldChar w:fldCharType="end"/>
                                </w:r>
                              </w:ins>
                              <w:del w:id="1097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A7368F2" id="Text Box 88" o:spid="_x0000_s1079" type="#_x0000_t202" style="position:absolute;left:0;text-align:left;margin-left:0;margin-top:278.9pt;width:396.85pt;height:.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" stroked="f">
                  <v:textbox style="mso-fit-shape-to-text:t" inset="0,0,0,0">
                    <w:txbxContent>
                      <w:p w14:paraId="677B1F81" w14:textId="28C6683D" w:rsidR="00ED34E2" w:rsidRPr="00140D99" w:rsidRDefault="00ED34E2" w:rsidP="00194DFD">
                        <w:pPr>
                          <w:pStyle w:val="Caption"/>
                          <w:jc w:val="center"/>
                          <w:rPr>
                            <w:noProof/>
                            <w:sz w:val="24"/>
                            <w:szCs w:val="24"/>
                          </w:rPr>
                        </w:pPr>
                        <w:r>
                          <w:t xml:space="preserve">Gambar 3. </w:t>
                        </w:r>
                        <w:ins w:id="10973" w:author="chaniaayulestari@outlook.com" w:date="2021-11-13T13:45:00Z">
                          <w:r>
                            <w:fldChar w:fldCharType="begin"/>
                          </w:r>
                          <w:r>
                            <w:instrText xml:space="preserve"> SEQ Gambar_3. \* ARABIC </w:instrText>
                          </w:r>
                        </w:ins>
                        <w:r>
                          <w:fldChar w:fldCharType="separate"/>
                        </w:r>
                        <w:ins w:id="10974" w:author="chaniaayulestari@outlook.com" w:date="2021-11-13T13:45:00Z">
                          <w:r>
                            <w:rPr>
                              <w:noProof/>
                            </w:rPr>
                            <w:t>14</w:t>
                          </w:r>
                          <w:r>
                            <w:fldChar w:fldCharType="end"/>
                          </w:r>
                        </w:ins>
                        <w:del w:id="1097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ED34E2" w:rsidRDefault="00ED34E2"/>
                      <w:p w14:paraId="1997627B" w14:textId="0382B4D5" w:rsidR="00ED34E2" w:rsidRPr="00140D99" w:rsidRDefault="00ED34E2" w:rsidP="00194DFD">
                        <w:pPr>
                          <w:pStyle w:val="Caption"/>
                          <w:jc w:val="center"/>
                          <w:rPr>
                            <w:noProof/>
                            <w:sz w:val="24"/>
                            <w:szCs w:val="24"/>
                          </w:rPr>
                        </w:pPr>
                        <w:r>
                          <w:t xml:space="preserve">Gambar 3. </w:t>
                        </w:r>
                        <w:ins w:id="10976" w:author="chaniaayulestari@outlook.com" w:date="2021-11-13T13:45:00Z">
                          <w:r>
                            <w:fldChar w:fldCharType="begin"/>
                          </w:r>
                          <w:r>
                            <w:instrText xml:space="preserve"> SEQ Gambar_3. \* ARABIC </w:instrText>
                          </w:r>
                        </w:ins>
                        <w:r>
                          <w:fldChar w:fldCharType="separate"/>
                        </w:r>
                        <w:ins w:id="10977" w:author="chaniaayulestari@outlook.com" w:date="2021-11-13T13:45:00Z">
                          <w:r>
                            <w:rPr>
                              <w:noProof/>
                            </w:rPr>
                            <w:t>14</w:t>
                          </w:r>
                          <w:r>
                            <w:fldChar w:fldCharType="end"/>
                          </w:r>
                        </w:ins>
                        <w:del w:id="1097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mc:Fallback>
          </mc:AlternateContent>
        </w:r>
      </w:del>
    </w:p>
    <w:p w14:paraId="12DB9AB3" w14:textId="22E9D9BD" w:rsidR="00194DFD" w:rsidDel="00FE2102" w:rsidRDefault="00194DFD">
      <w:pPr>
        <w:jc w:val="center"/>
        <w:rPr>
          <w:del w:id="10979" w:author="chaniaayulestari@outlook.com" w:date="2021-11-12T16:35:00Z"/>
          <w:noProof/>
        </w:rPr>
      </w:pPr>
    </w:p>
    <w:p w14:paraId="51DD112D" w14:textId="0052EA20" w:rsidR="00A2766B" w:rsidDel="00FE2102" w:rsidRDefault="00A2766B">
      <w:pPr>
        <w:jc w:val="center"/>
        <w:rPr>
          <w:del w:id="10980" w:author="chaniaayulestari@outlook.com" w:date="2021-11-12T16:35:00Z"/>
          <w:lang w:val="id-ID"/>
        </w:rPr>
      </w:pPr>
    </w:p>
    <w:p w14:paraId="7272FE6F" w14:textId="07EC8586" w:rsidR="00194DFD" w:rsidDel="00FE2102" w:rsidRDefault="00194DFD">
      <w:pPr>
        <w:jc w:val="center"/>
        <w:rPr>
          <w:del w:id="10981" w:author="chaniaayulestari@outlook.com" w:date="2021-11-12T16:35:00Z"/>
          <w:lang w:val="id-ID"/>
        </w:rPr>
      </w:pPr>
    </w:p>
    <w:p w14:paraId="369E44D0" w14:textId="17CB2C7E" w:rsidR="00194DFD" w:rsidDel="00FE2102" w:rsidRDefault="00194DFD">
      <w:pPr>
        <w:jc w:val="center"/>
        <w:rPr>
          <w:del w:id="10982" w:author="chaniaayulestari@outlook.com" w:date="2021-11-12T16:35:00Z"/>
          <w:lang w:val="id-ID"/>
        </w:rPr>
      </w:pPr>
    </w:p>
    <w:p w14:paraId="75AC1FFD" w14:textId="68769236" w:rsidR="00194DFD" w:rsidDel="00FE2102" w:rsidRDefault="00194DFD">
      <w:pPr>
        <w:jc w:val="center"/>
        <w:rPr>
          <w:del w:id="10983" w:author="chaniaayulestari@outlook.com" w:date="2021-11-12T16:35:00Z"/>
          <w:lang w:val="id-ID"/>
        </w:rPr>
      </w:pPr>
    </w:p>
    <w:p w14:paraId="222890BC" w14:textId="27D41845" w:rsidR="00194DFD" w:rsidDel="00FE2102" w:rsidRDefault="00194DFD">
      <w:pPr>
        <w:jc w:val="center"/>
        <w:rPr>
          <w:del w:id="10984" w:author="chaniaayulestari@outlook.com" w:date="2021-11-12T16:35:00Z"/>
          <w:lang w:val="id-ID"/>
        </w:rPr>
      </w:pPr>
    </w:p>
    <w:p w14:paraId="403D99F8" w14:textId="0EB3C76A" w:rsidR="00194DFD" w:rsidDel="00FE2102" w:rsidRDefault="00194DFD">
      <w:pPr>
        <w:jc w:val="center"/>
        <w:rPr>
          <w:del w:id="10985" w:author="chaniaayulestari@outlook.com" w:date="2021-11-12T16:35:00Z"/>
          <w:lang w:val="id-ID"/>
        </w:rPr>
      </w:pPr>
    </w:p>
    <w:p w14:paraId="7B36ADF3" w14:textId="21F5F7C4" w:rsidR="00194DFD" w:rsidDel="00FE2102" w:rsidRDefault="00194DFD">
      <w:pPr>
        <w:jc w:val="center"/>
        <w:rPr>
          <w:del w:id="10986" w:author="chaniaayulestari@outlook.com" w:date="2021-11-12T16:35:00Z"/>
          <w:lang w:val="id-ID"/>
        </w:rPr>
      </w:pPr>
    </w:p>
    <w:p w14:paraId="7DFA5415" w14:textId="742ECDE7" w:rsidR="00194DFD" w:rsidDel="00FE2102" w:rsidRDefault="00194DFD">
      <w:pPr>
        <w:jc w:val="center"/>
        <w:rPr>
          <w:del w:id="10987" w:author="chaniaayulestari@outlook.com" w:date="2021-11-12T16:35:00Z"/>
          <w:lang w:val="id-ID"/>
        </w:rPr>
      </w:pPr>
    </w:p>
    <w:p w14:paraId="3BA21BEB" w14:textId="429DFD7F" w:rsidR="00194DFD" w:rsidDel="00FE2102" w:rsidRDefault="00194DFD">
      <w:pPr>
        <w:jc w:val="center"/>
        <w:rPr>
          <w:del w:id="10988" w:author="chaniaayulestari@outlook.com" w:date="2021-11-12T16:35:00Z"/>
          <w:lang w:val="id-ID"/>
        </w:rPr>
      </w:pPr>
    </w:p>
    <w:p w14:paraId="435B6862" w14:textId="4212BE3D" w:rsidR="00194DFD" w:rsidDel="00FE2102" w:rsidRDefault="00194DFD">
      <w:pPr>
        <w:jc w:val="center"/>
        <w:rPr>
          <w:del w:id="10989" w:author="chaniaayulestari@outlook.com" w:date="2021-11-12T16:35:00Z"/>
          <w:lang w:val="id-ID"/>
        </w:rPr>
      </w:pPr>
    </w:p>
    <w:p w14:paraId="025CFE14" w14:textId="6419007A" w:rsidR="00194DFD" w:rsidDel="00FE2102" w:rsidRDefault="00194DFD">
      <w:pPr>
        <w:jc w:val="center"/>
        <w:rPr>
          <w:del w:id="10990" w:author="chaniaayulestari@outlook.com" w:date="2021-11-12T16:35:00Z"/>
          <w:lang w:val="id-ID"/>
        </w:rPr>
      </w:pPr>
    </w:p>
    <w:p w14:paraId="48C40358" w14:textId="2E342BC0" w:rsidR="00194DFD" w:rsidRPr="004A229B" w:rsidDel="00FE2102" w:rsidRDefault="00194DFD">
      <w:pPr>
        <w:jc w:val="center"/>
        <w:rPr>
          <w:del w:id="10991" w:author="chaniaayulestari@outlook.com" w:date="2021-11-12T16:35:00Z"/>
          <w:lang w:val="id-ID"/>
        </w:rPr>
      </w:pPr>
    </w:p>
    <w:p w14:paraId="34283D1B" w14:textId="01F828BD" w:rsidR="004A229B" w:rsidRPr="0083024D" w:rsidDel="00FF5489" w:rsidRDefault="004A229B">
      <w:pPr>
        <w:pStyle w:val="ListParagraph"/>
        <w:numPr>
          <w:ilvl w:val="0"/>
          <w:numId w:val="42"/>
        </w:numPr>
        <w:ind w:left="0" w:firstLine="0"/>
        <w:rPr>
          <w:del w:id="10992" w:author="Rafi Aziizi" w:date="2021-11-13T11:42:00Z"/>
          <w:lang w:val="id-ID"/>
        </w:rPr>
        <w:pPrChange w:id="10993" w:author="Rafi Aziizi" w:date="2021-11-13T12:15:00Z">
          <w:pPr>
            <w:pStyle w:val="ListParagraph"/>
            <w:numPr>
              <w:numId w:val="42"/>
            </w:numPr>
            <w:ind w:left="426" w:hanging="360"/>
          </w:pPr>
        </w:pPrChange>
      </w:pPr>
      <w:del w:id="10994" w:author="Rafi Aziizi" w:date="2021-11-13T11:42:00Z">
        <w:r w:rsidDel="00FF5489">
          <w:delText>Profil Siswa</w:delText>
        </w:r>
      </w:del>
    </w:p>
    <w:p w14:paraId="739ECDE2" w14:textId="32DF0D55" w:rsidR="0083024D" w:rsidDel="00FF5489" w:rsidRDefault="0083024D">
      <w:pPr>
        <w:rPr>
          <w:ins w:id="10995" w:author="chaniaayulestari@outlook.com" w:date="2021-11-12T16:36:00Z"/>
          <w:del w:id="10996" w:author="Rafi Aziizi" w:date="2021-11-13T11:42:00Z"/>
          <w:lang w:val="id-ID"/>
        </w:rPr>
        <w:pPrChange w:id="10997" w:author="Rafi Aziizi" w:date="2021-11-13T12:15:00Z">
          <w:pPr>
            <w:ind w:firstLine="426"/>
          </w:pPr>
        </w:pPrChange>
      </w:pPr>
      <w:del w:id="10998"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10999" w:author="chaniaayulestari@outlook.com" w:date="2021-11-12T16:36:00Z"/>
          <w:del w:id="11000" w:author="Rafi Aziizi" w:date="2021-11-13T12:04:00Z"/>
          <w:lang w:val="id-ID"/>
        </w:rPr>
        <w:pPrChange w:id="11001" w:author="Rafi Aziizi" w:date="2021-11-13T12:15:00Z">
          <w:pPr>
            <w:ind w:firstLine="426"/>
          </w:pPr>
        </w:pPrChange>
      </w:pPr>
    </w:p>
    <w:p w14:paraId="43C9EE8A" w14:textId="13205E39" w:rsidR="00FE2102" w:rsidDel="004822D0" w:rsidRDefault="00FE2102">
      <w:pPr>
        <w:rPr>
          <w:ins w:id="11002" w:author="chaniaayulestari@outlook.com" w:date="2021-11-12T16:36:00Z"/>
          <w:del w:id="11003" w:author="Rafi Aziizi" w:date="2021-11-13T12:04:00Z"/>
          <w:lang w:val="id-ID"/>
        </w:rPr>
        <w:pPrChange w:id="11004" w:author="Rafi Aziizi" w:date="2021-11-13T12:15:00Z">
          <w:pPr>
            <w:ind w:firstLine="426"/>
          </w:pPr>
        </w:pPrChange>
      </w:pPr>
    </w:p>
    <w:p w14:paraId="525E179A" w14:textId="5BCB6861" w:rsidR="00FE2102" w:rsidDel="004822D0" w:rsidRDefault="00FE2102">
      <w:pPr>
        <w:rPr>
          <w:ins w:id="11005" w:author="chaniaayulestari@outlook.com" w:date="2021-11-12T16:36:00Z"/>
          <w:del w:id="11006" w:author="Rafi Aziizi" w:date="2021-11-13T12:04:00Z"/>
          <w:lang w:val="id-ID"/>
        </w:rPr>
        <w:pPrChange w:id="11007" w:author="Rafi Aziizi" w:date="2021-11-13T12:15:00Z">
          <w:pPr>
            <w:ind w:firstLine="426"/>
          </w:pPr>
        </w:pPrChange>
      </w:pPr>
    </w:p>
    <w:p w14:paraId="16EB0816" w14:textId="25702981" w:rsidR="00FE2102" w:rsidDel="004822D0" w:rsidRDefault="00FE2102">
      <w:pPr>
        <w:rPr>
          <w:ins w:id="11008" w:author="chaniaayulestari@outlook.com" w:date="2021-11-12T16:36:00Z"/>
          <w:del w:id="11009" w:author="Rafi Aziizi" w:date="2021-11-13T12:04:00Z"/>
          <w:lang w:val="id-ID"/>
        </w:rPr>
        <w:pPrChange w:id="11010" w:author="Rafi Aziizi" w:date="2021-11-13T12:15:00Z">
          <w:pPr>
            <w:ind w:firstLine="426"/>
          </w:pPr>
        </w:pPrChange>
      </w:pPr>
    </w:p>
    <w:p w14:paraId="49EC4744" w14:textId="5AF512A7" w:rsidR="00FE2102" w:rsidRPr="0083024D" w:rsidDel="004822D0" w:rsidRDefault="00FE2102">
      <w:pPr>
        <w:rPr>
          <w:del w:id="11011" w:author="Rafi Aziizi" w:date="2021-11-13T12:04:00Z"/>
          <w:lang w:val="id-ID"/>
        </w:rPr>
        <w:pPrChange w:id="11012" w:author="Rafi Aziizi" w:date="2021-11-13T12:15:00Z">
          <w:pPr>
            <w:ind w:firstLine="426"/>
          </w:pPr>
        </w:pPrChange>
      </w:pPr>
    </w:p>
    <w:p w14:paraId="01500668" w14:textId="0AE86871" w:rsidR="00194DFD" w:rsidDel="004822D0" w:rsidRDefault="00194DFD">
      <w:pPr>
        <w:rPr>
          <w:del w:id="11013" w:author="Rafi Aziizi" w:date="2021-11-13T12:04:00Z"/>
          <w:lang w:val="id-ID"/>
        </w:rPr>
        <w:pPrChange w:id="11014" w:author="Rafi Aziizi" w:date="2021-11-13T12:15:00Z">
          <w:pPr>
            <w:jc w:val="center"/>
          </w:pPr>
        </w:pPrChange>
      </w:pPr>
      <w:del w:id="11015" w:author="Rafi Aziizi" w:date="2021-11-13T11:37:00Z">
        <w:r w:rsidDel="00FF5489">
          <w:rPr>
            <w:noProof/>
          </w:rPr>
          <w:drawing>
            <wp:anchor distT="0" distB="0" distL="114300" distR="114300" simplePos="0" relativeHeight="251748352" behindDoc="1" locked="0" layoutInCell="1" allowOverlap="1" wp14:anchorId="4DDB1F6F" wp14:editId="6A8EA60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2">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11016" w:author="Rafi Aziizi" w:date="2021-11-13T12:04:00Z"/>
          <w:lang w:val="id-ID"/>
        </w:rPr>
        <w:pPrChange w:id="11017" w:author="Rafi Aziizi" w:date="2021-11-13T12:15:00Z">
          <w:pPr>
            <w:jc w:val="center"/>
          </w:pPr>
        </w:pPrChange>
      </w:pPr>
    </w:p>
    <w:p w14:paraId="41E59011" w14:textId="138ADB48" w:rsidR="00194DFD" w:rsidDel="004822D0" w:rsidRDefault="00194DFD">
      <w:pPr>
        <w:rPr>
          <w:del w:id="11018" w:author="Rafi Aziizi" w:date="2021-11-13T12:04:00Z"/>
          <w:lang w:val="id-ID"/>
        </w:rPr>
        <w:pPrChange w:id="11019" w:author="Rafi Aziizi" w:date="2021-11-13T12:15:00Z">
          <w:pPr>
            <w:jc w:val="center"/>
          </w:pPr>
        </w:pPrChange>
      </w:pPr>
    </w:p>
    <w:p w14:paraId="4322280E" w14:textId="510B097C" w:rsidR="00A2766B" w:rsidDel="004822D0" w:rsidRDefault="00A2766B">
      <w:pPr>
        <w:rPr>
          <w:del w:id="11020" w:author="Rafi Aziizi" w:date="2021-11-13T12:04:00Z"/>
          <w:lang w:val="id-ID"/>
        </w:rPr>
        <w:pPrChange w:id="11021" w:author="Rafi Aziizi" w:date="2021-11-13T12:15:00Z">
          <w:pPr>
            <w:jc w:val="center"/>
          </w:pPr>
        </w:pPrChange>
      </w:pPr>
    </w:p>
    <w:p w14:paraId="14DD008E" w14:textId="2F77B9F5" w:rsidR="00194DFD" w:rsidDel="004822D0" w:rsidRDefault="00194DFD">
      <w:pPr>
        <w:rPr>
          <w:del w:id="11022" w:author="Rafi Aziizi" w:date="2021-11-13T12:04:00Z"/>
          <w:lang w:val="id-ID"/>
        </w:rPr>
        <w:pPrChange w:id="11023" w:author="Rafi Aziizi" w:date="2021-11-13T12:15:00Z">
          <w:pPr>
            <w:jc w:val="center"/>
          </w:pPr>
        </w:pPrChange>
      </w:pPr>
    </w:p>
    <w:p w14:paraId="5F5D314D" w14:textId="1F25B2AA" w:rsidR="00194DFD" w:rsidDel="004822D0" w:rsidRDefault="00194DFD">
      <w:pPr>
        <w:rPr>
          <w:del w:id="11024" w:author="Rafi Aziizi" w:date="2021-11-13T12:04:00Z"/>
          <w:lang w:val="id-ID"/>
        </w:rPr>
        <w:pPrChange w:id="11025" w:author="Rafi Aziizi" w:date="2021-11-13T12:15:00Z">
          <w:pPr>
            <w:jc w:val="center"/>
          </w:pPr>
        </w:pPrChange>
      </w:pPr>
    </w:p>
    <w:p w14:paraId="5480296C" w14:textId="0443E241" w:rsidR="00FE2102" w:rsidDel="004822D0" w:rsidRDefault="00FE2102">
      <w:pPr>
        <w:rPr>
          <w:ins w:id="11026" w:author="chaniaayulestari@outlook.com" w:date="2021-11-12T16:36:00Z"/>
          <w:del w:id="11027" w:author="Rafi Aziizi" w:date="2021-11-13T12:04:00Z"/>
          <w:lang w:val="id-ID"/>
        </w:rPr>
        <w:pPrChange w:id="11028" w:author="Rafi Aziizi" w:date="2021-11-13T12:15:00Z">
          <w:pPr>
            <w:jc w:val="center"/>
          </w:pPr>
        </w:pPrChange>
      </w:pPr>
    </w:p>
    <w:p w14:paraId="53750DF3" w14:textId="3B4B7775" w:rsidR="00FE2102" w:rsidDel="004822D0" w:rsidRDefault="00FE2102">
      <w:pPr>
        <w:rPr>
          <w:ins w:id="11029" w:author="chaniaayulestari@outlook.com" w:date="2021-11-12T16:36:00Z"/>
          <w:del w:id="11030" w:author="Rafi Aziizi" w:date="2021-11-13T12:04:00Z"/>
          <w:lang w:val="id-ID"/>
        </w:rPr>
        <w:pPrChange w:id="11031" w:author="Rafi Aziizi" w:date="2021-11-13T12:15:00Z">
          <w:pPr>
            <w:jc w:val="center"/>
          </w:pPr>
        </w:pPrChange>
      </w:pPr>
    </w:p>
    <w:p w14:paraId="738BD72B" w14:textId="5932A4E9" w:rsidR="00FE2102" w:rsidDel="004822D0" w:rsidRDefault="00FE2102">
      <w:pPr>
        <w:rPr>
          <w:ins w:id="11032" w:author="chaniaayulestari@outlook.com" w:date="2021-11-12T16:36:00Z"/>
          <w:del w:id="11033" w:author="Rafi Aziizi" w:date="2021-11-13T12:04:00Z"/>
          <w:lang w:val="id-ID"/>
        </w:rPr>
        <w:pPrChange w:id="11034" w:author="Rafi Aziizi" w:date="2021-11-13T12:15:00Z">
          <w:pPr>
            <w:jc w:val="center"/>
          </w:pPr>
        </w:pPrChange>
      </w:pPr>
    </w:p>
    <w:p w14:paraId="302AF333" w14:textId="06ED5D95" w:rsidR="00FE2102" w:rsidDel="004822D0" w:rsidRDefault="00FE2102">
      <w:pPr>
        <w:rPr>
          <w:ins w:id="11035" w:author="chaniaayulestari@outlook.com" w:date="2021-11-12T16:36:00Z"/>
          <w:del w:id="11036" w:author="Rafi Aziizi" w:date="2021-11-13T12:04:00Z"/>
          <w:lang w:val="id-ID"/>
        </w:rPr>
        <w:pPrChange w:id="11037" w:author="Rafi Aziizi" w:date="2021-11-13T12:15:00Z">
          <w:pPr>
            <w:jc w:val="center"/>
          </w:pPr>
        </w:pPrChange>
      </w:pPr>
    </w:p>
    <w:p w14:paraId="4CE840C8" w14:textId="5B2BD5EC" w:rsidR="00FE2102" w:rsidDel="004822D0" w:rsidRDefault="00FE2102">
      <w:pPr>
        <w:rPr>
          <w:ins w:id="11038" w:author="chaniaayulestari@outlook.com" w:date="2021-11-12T16:36:00Z"/>
          <w:del w:id="11039" w:author="Rafi Aziizi" w:date="2021-11-13T12:04:00Z"/>
          <w:lang w:val="id-ID"/>
        </w:rPr>
        <w:pPrChange w:id="11040" w:author="Rafi Aziizi" w:date="2021-11-13T12:15:00Z">
          <w:pPr>
            <w:jc w:val="center"/>
          </w:pPr>
        </w:pPrChange>
      </w:pPr>
    </w:p>
    <w:p w14:paraId="6F8297A6" w14:textId="3BBAB2CD" w:rsidR="00FE2102" w:rsidDel="004822D0" w:rsidRDefault="00FE2102">
      <w:pPr>
        <w:rPr>
          <w:ins w:id="11041" w:author="chaniaayulestari@outlook.com" w:date="2021-11-12T16:36:00Z"/>
          <w:del w:id="11042" w:author="Rafi Aziizi" w:date="2021-11-13T12:04:00Z"/>
          <w:lang w:val="id-ID"/>
        </w:rPr>
        <w:pPrChange w:id="11043" w:author="Rafi Aziizi" w:date="2021-11-13T12:15:00Z">
          <w:pPr>
            <w:jc w:val="center"/>
          </w:pPr>
        </w:pPrChange>
      </w:pPr>
    </w:p>
    <w:p w14:paraId="36854337" w14:textId="046A23D0" w:rsidR="00FE2102" w:rsidDel="004822D0" w:rsidRDefault="00FE2102">
      <w:pPr>
        <w:rPr>
          <w:ins w:id="11044" w:author="chaniaayulestari@outlook.com" w:date="2021-11-12T16:36:00Z"/>
          <w:del w:id="11045" w:author="Rafi Aziizi" w:date="2021-11-13T12:04:00Z"/>
          <w:lang w:val="id-ID"/>
        </w:rPr>
        <w:pPrChange w:id="11046" w:author="Rafi Aziizi" w:date="2021-11-13T12:15:00Z">
          <w:pPr>
            <w:jc w:val="center"/>
          </w:pPr>
        </w:pPrChange>
      </w:pPr>
    </w:p>
    <w:p w14:paraId="42696176" w14:textId="76ECA505" w:rsidR="00FE2102" w:rsidDel="004822D0" w:rsidRDefault="00FE2102">
      <w:pPr>
        <w:rPr>
          <w:ins w:id="11047" w:author="chaniaayulestari@outlook.com" w:date="2021-11-12T16:36:00Z"/>
          <w:del w:id="11048" w:author="Rafi Aziizi" w:date="2021-11-13T12:04:00Z"/>
          <w:lang w:val="id-ID"/>
        </w:rPr>
        <w:pPrChange w:id="11049" w:author="Rafi Aziizi" w:date="2021-11-13T12:15:00Z">
          <w:pPr>
            <w:jc w:val="center"/>
          </w:pPr>
        </w:pPrChange>
      </w:pPr>
    </w:p>
    <w:p w14:paraId="4F1241B9" w14:textId="7B37A679" w:rsidR="00194DFD" w:rsidDel="00FE2102" w:rsidRDefault="00194DFD">
      <w:pPr>
        <w:rPr>
          <w:del w:id="11050" w:author="chaniaayulestari@outlook.com" w:date="2021-11-12T16:36:00Z"/>
          <w:lang w:val="id-ID"/>
        </w:rPr>
        <w:pPrChange w:id="11051" w:author="Rafi Aziizi" w:date="2021-11-13T12:15:00Z">
          <w:pPr>
            <w:jc w:val="center"/>
          </w:pPr>
        </w:pPrChange>
      </w:pPr>
    </w:p>
    <w:p w14:paraId="0F6591B6" w14:textId="20FA6539" w:rsidR="00194DFD" w:rsidDel="00FE2102" w:rsidRDefault="00194DFD">
      <w:pPr>
        <w:rPr>
          <w:del w:id="11052" w:author="chaniaayulestari@outlook.com" w:date="2021-11-12T16:36:00Z"/>
          <w:lang w:val="id-ID"/>
        </w:rPr>
        <w:pPrChange w:id="11053" w:author="Rafi Aziizi" w:date="2021-11-13T12:15:00Z">
          <w:pPr>
            <w:jc w:val="center"/>
          </w:pPr>
        </w:pPrChange>
      </w:pPr>
    </w:p>
    <w:p w14:paraId="2C14283E" w14:textId="4109F986" w:rsidR="00194DFD" w:rsidDel="00FE2102" w:rsidRDefault="00194DFD">
      <w:pPr>
        <w:rPr>
          <w:del w:id="11054" w:author="chaniaayulestari@outlook.com" w:date="2021-11-12T16:36:00Z"/>
          <w:lang w:val="id-ID"/>
        </w:rPr>
        <w:pPrChange w:id="11055" w:author="Rafi Aziizi" w:date="2021-11-13T12:15:00Z">
          <w:pPr>
            <w:jc w:val="center"/>
          </w:pPr>
        </w:pPrChange>
      </w:pPr>
    </w:p>
    <w:p w14:paraId="0E247CA1" w14:textId="36B65DE6" w:rsidR="00194DFD" w:rsidDel="00FE2102" w:rsidRDefault="00194DFD">
      <w:pPr>
        <w:rPr>
          <w:del w:id="11056" w:author="chaniaayulestari@outlook.com" w:date="2021-11-12T16:36:00Z"/>
          <w:lang w:val="id-ID"/>
        </w:rPr>
        <w:pPrChange w:id="11057" w:author="Rafi Aziizi" w:date="2021-11-13T12:15:00Z">
          <w:pPr>
            <w:jc w:val="center"/>
          </w:pPr>
        </w:pPrChange>
      </w:pPr>
    </w:p>
    <w:p w14:paraId="7C60C08C" w14:textId="0D3D20B1" w:rsidR="00194DFD" w:rsidDel="00FE2102" w:rsidRDefault="00194DFD">
      <w:pPr>
        <w:rPr>
          <w:del w:id="11058" w:author="chaniaayulestari@outlook.com" w:date="2021-11-12T16:36:00Z"/>
          <w:lang w:val="id-ID"/>
        </w:rPr>
        <w:pPrChange w:id="11059" w:author="Rafi Aziizi" w:date="2021-11-13T12:15:00Z">
          <w:pPr>
            <w:jc w:val="center"/>
          </w:pPr>
        </w:pPrChange>
      </w:pPr>
    </w:p>
    <w:p w14:paraId="55F8D6CD" w14:textId="7D1BDB7F" w:rsidR="00194DFD" w:rsidDel="00FE2102" w:rsidRDefault="00194DFD">
      <w:pPr>
        <w:rPr>
          <w:del w:id="11060" w:author="chaniaayulestari@outlook.com" w:date="2021-11-12T16:36:00Z"/>
          <w:lang w:val="id-ID"/>
        </w:rPr>
        <w:pPrChange w:id="11061" w:author="Rafi Aziizi" w:date="2021-11-13T12:15:00Z">
          <w:pPr>
            <w:jc w:val="center"/>
          </w:pPr>
        </w:pPrChange>
      </w:pPr>
    </w:p>
    <w:p w14:paraId="50B20D59" w14:textId="1785F363" w:rsidR="00194DFD" w:rsidRPr="004A229B" w:rsidDel="004822D0" w:rsidRDefault="00F151BC">
      <w:pPr>
        <w:rPr>
          <w:del w:id="11062" w:author="Rafi Aziizi" w:date="2021-11-13T12:04:00Z"/>
          <w:lang w:val="id-ID"/>
        </w:rPr>
        <w:pPrChange w:id="11063" w:author="Rafi Aziizi" w:date="2021-11-13T12:15:00Z">
          <w:pPr>
            <w:jc w:val="center"/>
          </w:pPr>
        </w:pPrChange>
      </w:pPr>
      <w:del w:id="11064" w:author="Rafi Aziizi" w:date="2021-11-13T12:04:00Z">
        <w:r>
          <w:rPr>
            <w:noProof/>
          </w:rPr>
          <mc:AlternateContent>
            <mc:Choice Requires="wps">
              <w:drawing>
                <wp:anchor distT="0" distB="0" distL="114300" distR="114300" simplePos="0" relativeHeight="251647488" behindDoc="1" locked="0" layoutInCell="1" allowOverlap="1" wp14:anchorId="1A98066B" wp14:editId="2DAB165F">
                  <wp:simplePos x="0" y="0"/>
                  <wp:positionH relativeFrom="column">
                    <wp:posOffset>19050</wp:posOffset>
                  </wp:positionH>
                  <wp:positionV relativeFrom="paragraph">
                    <wp:posOffset>267970</wp:posOffset>
                  </wp:positionV>
                  <wp:extent cx="5039360" cy="635"/>
                  <wp:effectExtent l="0" t="0" r="0" b="0"/>
                  <wp:wrapNone/>
                  <wp:docPr id="56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360" cy="635"/>
                          </a:xfrm>
                          <a:prstGeom prst="rect">
                            <a:avLst/>
                          </a:prstGeom>
                          <a:solidFill>
                            <a:prstClr val="white"/>
                          </a:solidFill>
                          <a:ln>
                            <a:noFill/>
                          </a:ln>
                        </wps:spPr>
                        <wps:txbx>
                          <w:txbxContent>
                            <w:p w14:paraId="22B4ED56" w14:textId="4B106870" w:rsidR="00ED34E2" w:rsidRPr="00B250D1" w:rsidRDefault="00ED34E2" w:rsidP="00194DFD">
                              <w:pPr>
                                <w:pStyle w:val="Caption"/>
                                <w:jc w:val="center"/>
                                <w:rPr>
                                  <w:noProof/>
                                  <w:sz w:val="24"/>
                                  <w:szCs w:val="24"/>
                                </w:rPr>
                              </w:pPr>
                              <w:r>
                                <w:t xml:space="preserve">Gambar 3. </w:t>
                              </w:r>
                              <w:ins w:id="11065" w:author="chaniaayulestari@outlook.com" w:date="2021-11-13T13:45:00Z">
                                <w:r>
                                  <w:fldChar w:fldCharType="begin"/>
                                </w:r>
                                <w:r>
                                  <w:instrText xml:space="preserve"> SEQ Gambar_3. \* ARABIC </w:instrText>
                                </w:r>
                              </w:ins>
                              <w:r>
                                <w:fldChar w:fldCharType="separate"/>
                              </w:r>
                              <w:ins w:id="11066" w:author="chaniaayulestari@outlook.com" w:date="2021-11-13T13:45:00Z">
                                <w:r>
                                  <w:rPr>
                                    <w:noProof/>
                                  </w:rPr>
                                  <w:t>15</w:t>
                                </w:r>
                                <w:r>
                                  <w:fldChar w:fldCharType="end"/>
                                </w:r>
                              </w:ins>
                              <w:del w:id="1106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p w14:paraId="1201D363" w14:textId="77777777" w:rsidR="00ED34E2" w:rsidRDefault="00ED34E2"/>
                            <w:p w14:paraId="4C65A789" w14:textId="6B1739F4" w:rsidR="00ED34E2" w:rsidRPr="00B250D1" w:rsidRDefault="00ED34E2" w:rsidP="00194DFD">
                              <w:pPr>
                                <w:pStyle w:val="Caption"/>
                                <w:jc w:val="center"/>
                                <w:rPr>
                                  <w:noProof/>
                                  <w:sz w:val="24"/>
                                  <w:szCs w:val="24"/>
                                </w:rPr>
                              </w:pPr>
                              <w:r>
                                <w:t xml:space="preserve">Gambar 3. </w:t>
                              </w:r>
                              <w:ins w:id="11068" w:author="chaniaayulestari@outlook.com" w:date="2021-11-13T13:45:00Z">
                                <w:r>
                                  <w:fldChar w:fldCharType="begin"/>
                                </w:r>
                                <w:r>
                                  <w:instrText xml:space="preserve"> SEQ Gambar_3. \* ARABIC </w:instrText>
                                </w:r>
                              </w:ins>
                              <w:r>
                                <w:fldChar w:fldCharType="separate"/>
                              </w:r>
                              <w:ins w:id="11069" w:author="chaniaayulestari@outlook.com" w:date="2021-11-13T13:45:00Z">
                                <w:r>
                                  <w:rPr>
                                    <w:noProof/>
                                  </w:rPr>
                                  <w:t>15</w:t>
                                </w:r>
                                <w:r>
                                  <w:fldChar w:fldCharType="end"/>
                                </w:r>
                              </w:ins>
                              <w:del w:id="1107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98066B" id="Text Box 90" o:spid="_x0000_s1080" type="#_x0000_t202" style="position:absolute;left:0;text-align:left;margin-left:1.5pt;margin-top:21.1pt;width:396.8pt;height:.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" stroked="f">
                  <v:textbox style="mso-fit-shape-to-text:t" inset="0,0,0,0">
                    <w:txbxContent>
                      <w:p w14:paraId="22B4ED56" w14:textId="4B106870" w:rsidR="00ED34E2" w:rsidRPr="00B250D1" w:rsidRDefault="00ED34E2" w:rsidP="00194DFD">
                        <w:pPr>
                          <w:pStyle w:val="Caption"/>
                          <w:jc w:val="center"/>
                          <w:rPr>
                            <w:noProof/>
                            <w:sz w:val="24"/>
                            <w:szCs w:val="24"/>
                          </w:rPr>
                        </w:pPr>
                        <w:r>
                          <w:t xml:space="preserve">Gambar 3. </w:t>
                        </w:r>
                        <w:ins w:id="11071" w:author="chaniaayulestari@outlook.com" w:date="2021-11-13T13:45:00Z">
                          <w:r>
                            <w:fldChar w:fldCharType="begin"/>
                          </w:r>
                          <w:r>
                            <w:instrText xml:space="preserve"> SEQ Gambar_3. \* ARABIC </w:instrText>
                          </w:r>
                        </w:ins>
                        <w:r>
                          <w:fldChar w:fldCharType="separate"/>
                        </w:r>
                        <w:ins w:id="11072" w:author="chaniaayulestari@outlook.com" w:date="2021-11-13T13:45:00Z">
                          <w:r>
                            <w:rPr>
                              <w:noProof/>
                            </w:rPr>
                            <w:t>15</w:t>
                          </w:r>
                          <w:r>
                            <w:fldChar w:fldCharType="end"/>
                          </w:r>
                        </w:ins>
                        <w:del w:id="1107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p w14:paraId="1201D363" w14:textId="77777777" w:rsidR="00ED34E2" w:rsidRDefault="00ED34E2"/>
                      <w:p w14:paraId="4C65A789" w14:textId="6B1739F4" w:rsidR="00ED34E2" w:rsidRPr="00B250D1" w:rsidRDefault="00ED34E2" w:rsidP="00194DFD">
                        <w:pPr>
                          <w:pStyle w:val="Caption"/>
                          <w:jc w:val="center"/>
                          <w:rPr>
                            <w:noProof/>
                            <w:sz w:val="24"/>
                            <w:szCs w:val="24"/>
                          </w:rPr>
                        </w:pPr>
                        <w:r>
                          <w:t xml:space="preserve">Gambar 3. </w:t>
                        </w:r>
                        <w:ins w:id="11074" w:author="chaniaayulestari@outlook.com" w:date="2021-11-13T13:45:00Z">
                          <w:r>
                            <w:fldChar w:fldCharType="begin"/>
                          </w:r>
                          <w:r>
                            <w:instrText xml:space="preserve"> SEQ Gambar_3. \* ARABIC </w:instrText>
                          </w:r>
                        </w:ins>
                        <w:r>
                          <w:fldChar w:fldCharType="separate"/>
                        </w:r>
                        <w:ins w:id="11075" w:author="chaniaayulestari@outlook.com" w:date="2021-11-13T13:45:00Z">
                          <w:r>
                            <w:rPr>
                              <w:noProof/>
                            </w:rPr>
                            <w:t>15</w:t>
                          </w:r>
                          <w:r>
                            <w:fldChar w:fldCharType="end"/>
                          </w:r>
                        </w:ins>
                        <w:del w:id="1107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v:textbox>
                </v:shape>
              </w:pict>
            </mc:Fallback>
          </mc:AlternateContent>
        </w:r>
      </w:del>
    </w:p>
    <w:p w14:paraId="11870D46" w14:textId="019360CC" w:rsidR="004A229B" w:rsidRPr="0083024D" w:rsidDel="004822D0" w:rsidRDefault="004A229B">
      <w:pPr>
        <w:pStyle w:val="ListParagraph"/>
        <w:numPr>
          <w:ilvl w:val="0"/>
          <w:numId w:val="42"/>
        </w:numPr>
        <w:ind w:left="0" w:firstLine="0"/>
        <w:rPr>
          <w:del w:id="11077" w:author="Rafi Aziizi" w:date="2021-11-13T12:04:00Z"/>
          <w:lang w:val="id-ID"/>
        </w:rPr>
        <w:pPrChange w:id="11078" w:author="Rafi Aziizi" w:date="2021-11-13T12:15:00Z">
          <w:pPr>
            <w:pStyle w:val="ListParagraph"/>
            <w:numPr>
              <w:numId w:val="42"/>
            </w:numPr>
            <w:ind w:left="426" w:hanging="360"/>
          </w:pPr>
        </w:pPrChange>
      </w:pPr>
      <w:del w:id="11079" w:author="Rafi Aziizi" w:date="2021-11-13T12:04:00Z">
        <w:r w:rsidDel="004822D0">
          <w:delText>Profil Guru</w:delText>
        </w:r>
      </w:del>
    </w:p>
    <w:p w14:paraId="1EEEB222" w14:textId="2837A7D0" w:rsidR="0083024D" w:rsidRPr="0083024D" w:rsidDel="004822D0" w:rsidRDefault="0083024D">
      <w:pPr>
        <w:rPr>
          <w:del w:id="11080" w:author="Rafi Aziizi" w:date="2021-11-13T12:04:00Z"/>
          <w:lang w:val="id-ID"/>
        </w:rPr>
        <w:pPrChange w:id="11081" w:author="Rafi Aziizi" w:date="2021-11-13T12:15:00Z">
          <w:pPr>
            <w:ind w:firstLine="426"/>
          </w:pPr>
        </w:pPrChange>
      </w:pPr>
      <w:del w:id="11082"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18CB79AB" w:rsidR="00EE4F66" w:rsidDel="004822D0" w:rsidRDefault="00F151BC">
      <w:pPr>
        <w:rPr>
          <w:del w:id="11083" w:author="Rafi Aziizi" w:date="2021-11-13T12:04:00Z"/>
          <w:lang w:val="id-ID"/>
        </w:rPr>
      </w:pPr>
      <w:del w:id="11084" w:author="Rafi Aziizi" w:date="2021-11-13T12:19:00Z">
        <w:r>
          <w:rPr>
            <w:noProof/>
          </w:rPr>
          <mc:AlternateContent>
            <mc:Choice Requires="wps">
              <w:drawing>
                <wp:anchor distT="0" distB="0" distL="114300" distR="114300" simplePos="0" relativeHeight="251648512" behindDoc="1" locked="0" layoutInCell="1" allowOverlap="1" wp14:anchorId="03CC9DAB" wp14:editId="61B5DC26">
                  <wp:simplePos x="0" y="0"/>
                  <wp:positionH relativeFrom="column">
                    <wp:posOffset>19050</wp:posOffset>
                  </wp:positionH>
                  <wp:positionV relativeFrom="paragraph">
                    <wp:posOffset>3698875</wp:posOffset>
                  </wp:positionV>
                  <wp:extent cx="5039995" cy="635"/>
                  <wp:effectExtent l="0" t="0" r="0" b="0"/>
                  <wp:wrapNone/>
                  <wp:docPr id="560"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00D454CD" w14:textId="43CEF25E" w:rsidR="00ED34E2" w:rsidRPr="004A4934" w:rsidRDefault="00ED34E2" w:rsidP="00EE4F66">
                              <w:pPr>
                                <w:pStyle w:val="Caption"/>
                                <w:jc w:val="center"/>
                                <w:rPr>
                                  <w:noProof/>
                                  <w:sz w:val="24"/>
                                  <w:szCs w:val="24"/>
                                </w:rPr>
                              </w:pPr>
                              <w:r>
                                <w:t xml:space="preserve">Gambar 3. </w:t>
                              </w:r>
                              <w:ins w:id="11085" w:author="chaniaayulestari@outlook.com" w:date="2021-11-13T13:45:00Z">
                                <w:r>
                                  <w:fldChar w:fldCharType="begin"/>
                                </w:r>
                                <w:r>
                                  <w:instrText xml:space="preserve"> SEQ Gambar_3. \* ARABIC </w:instrText>
                                </w:r>
                              </w:ins>
                              <w:r>
                                <w:fldChar w:fldCharType="separate"/>
                              </w:r>
                              <w:ins w:id="11086" w:author="chaniaayulestari@outlook.com" w:date="2021-11-13T13:45:00Z">
                                <w:r>
                                  <w:rPr>
                                    <w:noProof/>
                                  </w:rPr>
                                  <w:t>16</w:t>
                                </w:r>
                                <w:r>
                                  <w:fldChar w:fldCharType="end"/>
                                </w:r>
                              </w:ins>
                              <w:del w:id="1108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ED34E2" w:rsidRDefault="00ED34E2"/>
                            <w:p w14:paraId="302FC3FA" w14:textId="7FB2D909" w:rsidR="00ED34E2" w:rsidRPr="004A4934" w:rsidRDefault="00ED34E2" w:rsidP="00EE4F66">
                              <w:pPr>
                                <w:pStyle w:val="Caption"/>
                                <w:jc w:val="center"/>
                                <w:rPr>
                                  <w:noProof/>
                                  <w:sz w:val="24"/>
                                  <w:szCs w:val="24"/>
                                </w:rPr>
                              </w:pPr>
                              <w:r>
                                <w:t xml:space="preserve">Gambar 3. </w:t>
                              </w:r>
                              <w:ins w:id="11088" w:author="chaniaayulestari@outlook.com" w:date="2021-11-13T13:45:00Z">
                                <w:r>
                                  <w:fldChar w:fldCharType="begin"/>
                                </w:r>
                                <w:r>
                                  <w:instrText xml:space="preserve"> SEQ Gambar_3. \* ARABIC </w:instrText>
                                </w:r>
                              </w:ins>
                              <w:r>
                                <w:fldChar w:fldCharType="separate"/>
                              </w:r>
                              <w:ins w:id="11089" w:author="chaniaayulestari@outlook.com" w:date="2021-11-13T13:45:00Z">
                                <w:r>
                                  <w:rPr>
                                    <w:noProof/>
                                  </w:rPr>
                                  <w:t>16</w:t>
                                </w:r>
                                <w:r>
                                  <w:fldChar w:fldCharType="end"/>
                                </w:r>
                              </w:ins>
                              <w:del w:id="1109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CC9DAB" id="Text Box 91" o:spid="_x0000_s1081" type="#_x0000_t202" style="position:absolute;left:0;text-align:left;margin-left:1.5pt;margin-top:291.25pt;width:396.85pt;height:.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" stroked="f">
                  <v:textbox style="mso-fit-shape-to-text:t" inset="0,0,0,0">
                    <w:txbxContent>
                      <w:p w14:paraId="00D454CD" w14:textId="43CEF25E" w:rsidR="00ED34E2" w:rsidRPr="004A4934" w:rsidRDefault="00ED34E2" w:rsidP="00EE4F66">
                        <w:pPr>
                          <w:pStyle w:val="Caption"/>
                          <w:jc w:val="center"/>
                          <w:rPr>
                            <w:noProof/>
                            <w:sz w:val="24"/>
                            <w:szCs w:val="24"/>
                          </w:rPr>
                        </w:pPr>
                        <w:r>
                          <w:t xml:space="preserve">Gambar 3. </w:t>
                        </w:r>
                        <w:ins w:id="11091" w:author="chaniaayulestari@outlook.com" w:date="2021-11-13T13:45:00Z">
                          <w:r>
                            <w:fldChar w:fldCharType="begin"/>
                          </w:r>
                          <w:r>
                            <w:instrText xml:space="preserve"> SEQ Gambar_3. \* ARABIC </w:instrText>
                          </w:r>
                        </w:ins>
                        <w:r>
                          <w:fldChar w:fldCharType="separate"/>
                        </w:r>
                        <w:ins w:id="11092" w:author="chaniaayulestari@outlook.com" w:date="2021-11-13T13:45:00Z">
                          <w:r>
                            <w:rPr>
                              <w:noProof/>
                            </w:rPr>
                            <w:t>16</w:t>
                          </w:r>
                          <w:r>
                            <w:fldChar w:fldCharType="end"/>
                          </w:r>
                        </w:ins>
                        <w:del w:id="1109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ED34E2" w:rsidRDefault="00ED34E2"/>
                      <w:p w14:paraId="302FC3FA" w14:textId="7FB2D909" w:rsidR="00ED34E2" w:rsidRPr="004A4934" w:rsidRDefault="00ED34E2" w:rsidP="00EE4F66">
                        <w:pPr>
                          <w:pStyle w:val="Caption"/>
                          <w:jc w:val="center"/>
                          <w:rPr>
                            <w:noProof/>
                            <w:sz w:val="24"/>
                            <w:szCs w:val="24"/>
                          </w:rPr>
                        </w:pPr>
                        <w:r>
                          <w:t xml:space="preserve">Gambar 3. </w:t>
                        </w:r>
                        <w:ins w:id="11094" w:author="chaniaayulestari@outlook.com" w:date="2021-11-13T13:45:00Z">
                          <w:r>
                            <w:fldChar w:fldCharType="begin"/>
                          </w:r>
                          <w:r>
                            <w:instrText xml:space="preserve"> SEQ Gambar_3. \* ARABIC </w:instrText>
                          </w:r>
                        </w:ins>
                        <w:r>
                          <w:fldChar w:fldCharType="separate"/>
                        </w:r>
                        <w:ins w:id="11095" w:author="chaniaayulestari@outlook.com" w:date="2021-11-13T13:45:00Z">
                          <w:r>
                            <w:rPr>
                              <w:noProof/>
                            </w:rPr>
                            <w:t>16</w:t>
                          </w:r>
                          <w:r>
                            <w:fldChar w:fldCharType="end"/>
                          </w:r>
                        </w:ins>
                        <w:del w:id="1109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mc:Fallback>
          </mc:AlternateContent>
        </w:r>
      </w:del>
      <w:del w:id="11097" w:author="Rafi Aziizi" w:date="2021-11-13T11:38:00Z">
        <w:r w:rsidR="00EE4F66" w:rsidDel="00FF5489">
          <w:rPr>
            <w:noProof/>
          </w:rPr>
          <w:drawing>
            <wp:anchor distT="0" distB="0" distL="114300" distR="114300" simplePos="0" relativeHeight="251754496" behindDoc="1" locked="0" layoutInCell="1" allowOverlap="1" wp14:anchorId="482B0673" wp14:editId="7D839335">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11098" w:author="Rafi Aziizi" w:date="2021-11-13T12:04:00Z"/>
          <w:lang w:val="id-ID"/>
        </w:rPr>
      </w:pPr>
    </w:p>
    <w:p w14:paraId="46741EBC" w14:textId="7A2DAADB" w:rsidR="00EE4F66" w:rsidDel="004822D0" w:rsidRDefault="00EE4F66">
      <w:pPr>
        <w:rPr>
          <w:del w:id="11099" w:author="Rafi Aziizi" w:date="2021-11-13T12:04:00Z"/>
          <w:lang w:val="id-ID"/>
        </w:rPr>
      </w:pPr>
    </w:p>
    <w:p w14:paraId="7DDB44A0" w14:textId="45007AA9" w:rsidR="00EE4F66" w:rsidDel="004822D0" w:rsidRDefault="00EE4F66">
      <w:pPr>
        <w:rPr>
          <w:del w:id="11100" w:author="Rafi Aziizi" w:date="2021-11-13T12:04:00Z"/>
          <w:lang w:val="id-ID"/>
        </w:rPr>
      </w:pPr>
    </w:p>
    <w:p w14:paraId="6065BC44" w14:textId="3E6E7CD6" w:rsidR="00EE4F66" w:rsidDel="004822D0" w:rsidRDefault="00EE4F66">
      <w:pPr>
        <w:rPr>
          <w:del w:id="11101" w:author="Rafi Aziizi" w:date="2021-11-13T12:04:00Z"/>
          <w:lang w:val="id-ID"/>
        </w:rPr>
      </w:pPr>
    </w:p>
    <w:p w14:paraId="6E2FFE16" w14:textId="2FB7F69C" w:rsidR="00EE4F66" w:rsidDel="004822D0" w:rsidRDefault="00EE4F66">
      <w:pPr>
        <w:rPr>
          <w:del w:id="11102" w:author="Rafi Aziizi" w:date="2021-11-13T12:04:00Z"/>
          <w:lang w:val="id-ID"/>
        </w:rPr>
      </w:pPr>
    </w:p>
    <w:p w14:paraId="4F233DD8" w14:textId="3F7C827B" w:rsidR="00EE4F66" w:rsidDel="004822D0" w:rsidRDefault="00EE4F66">
      <w:pPr>
        <w:rPr>
          <w:del w:id="11103" w:author="Rafi Aziizi" w:date="2021-11-13T12:04:00Z"/>
          <w:lang w:val="id-ID"/>
        </w:rPr>
      </w:pPr>
    </w:p>
    <w:p w14:paraId="5C5E704A" w14:textId="26A69149" w:rsidR="00EE4F66" w:rsidDel="004822D0" w:rsidRDefault="00EE4F66">
      <w:pPr>
        <w:rPr>
          <w:del w:id="11104" w:author="Rafi Aziizi" w:date="2021-11-13T12:04:00Z"/>
          <w:lang w:val="id-ID"/>
        </w:rPr>
      </w:pPr>
    </w:p>
    <w:p w14:paraId="6A65847A" w14:textId="5F2066DF" w:rsidR="00A2766B" w:rsidDel="004822D0" w:rsidRDefault="00A2766B">
      <w:pPr>
        <w:rPr>
          <w:del w:id="11105" w:author="Rafi Aziizi" w:date="2021-11-13T12:04:00Z"/>
          <w:lang w:val="id-ID"/>
        </w:rPr>
      </w:pPr>
    </w:p>
    <w:p w14:paraId="063AA0AD" w14:textId="7917728B" w:rsidR="00EE4F66" w:rsidDel="004822D0" w:rsidRDefault="00EE4F66">
      <w:pPr>
        <w:rPr>
          <w:del w:id="11106" w:author="Rafi Aziizi" w:date="2021-11-13T12:04:00Z"/>
          <w:lang w:val="id-ID"/>
        </w:rPr>
      </w:pPr>
    </w:p>
    <w:p w14:paraId="5A53DC40" w14:textId="1392302A" w:rsidR="00EE4F66" w:rsidDel="004822D0" w:rsidRDefault="00EE4F66">
      <w:pPr>
        <w:rPr>
          <w:del w:id="11107" w:author="Rafi Aziizi" w:date="2021-11-13T12:04:00Z"/>
          <w:lang w:val="id-ID"/>
        </w:rPr>
      </w:pPr>
    </w:p>
    <w:p w14:paraId="422F76C9" w14:textId="6A4E83DC" w:rsidR="00EE4F66" w:rsidDel="004822D0" w:rsidRDefault="00EE4F66">
      <w:pPr>
        <w:rPr>
          <w:del w:id="11108" w:author="Rafi Aziizi" w:date="2021-11-13T12:04:00Z"/>
          <w:lang w:val="id-ID"/>
        </w:rPr>
      </w:pPr>
    </w:p>
    <w:p w14:paraId="632CE7EC" w14:textId="61258F7F" w:rsidR="00EE4F66" w:rsidDel="004822D0" w:rsidRDefault="00EE4F66">
      <w:pPr>
        <w:rPr>
          <w:del w:id="11109" w:author="Rafi Aziizi" w:date="2021-11-13T12:04:00Z"/>
          <w:lang w:val="id-ID"/>
        </w:rPr>
      </w:pPr>
    </w:p>
    <w:p w14:paraId="0676FB36" w14:textId="5FCCCD92" w:rsidR="00EE4F66" w:rsidDel="00FE2102" w:rsidRDefault="00EE4F66">
      <w:pPr>
        <w:rPr>
          <w:del w:id="11110" w:author="chaniaayulestari@outlook.com" w:date="2021-11-12T16:36:00Z"/>
          <w:lang w:val="id-ID"/>
        </w:rPr>
      </w:pPr>
    </w:p>
    <w:p w14:paraId="35131811" w14:textId="4EF754D9" w:rsidR="00EE4F66" w:rsidRPr="004A229B" w:rsidDel="00FE2102" w:rsidRDefault="00EE4F66">
      <w:pPr>
        <w:rPr>
          <w:del w:id="11111" w:author="chaniaayulestari@outlook.com" w:date="2021-11-12T16:36:00Z"/>
          <w:lang w:val="id-ID"/>
        </w:rPr>
      </w:pPr>
    </w:p>
    <w:p w14:paraId="69233C8C" w14:textId="24926C07" w:rsidR="004A229B" w:rsidRPr="0083024D" w:rsidDel="004822D0" w:rsidRDefault="004A229B">
      <w:pPr>
        <w:pStyle w:val="ListParagraph"/>
        <w:numPr>
          <w:ilvl w:val="0"/>
          <w:numId w:val="42"/>
        </w:numPr>
        <w:ind w:left="0" w:firstLine="0"/>
        <w:rPr>
          <w:del w:id="11112" w:author="Rafi Aziizi" w:date="2021-11-13T12:11:00Z"/>
          <w:lang w:val="id-ID"/>
        </w:rPr>
        <w:pPrChange w:id="11113" w:author="Rafi Aziizi" w:date="2021-11-13T12:15:00Z">
          <w:pPr>
            <w:pStyle w:val="ListParagraph"/>
            <w:numPr>
              <w:numId w:val="42"/>
            </w:numPr>
            <w:ind w:left="426" w:hanging="360"/>
          </w:pPr>
        </w:pPrChange>
      </w:pPr>
      <w:del w:id="11114" w:author="Rafi Aziizi" w:date="2021-11-13T12:11:00Z">
        <w:r w:rsidDel="004822D0">
          <w:delText>Laporan Absen</w:delText>
        </w:r>
      </w:del>
    </w:p>
    <w:p w14:paraId="3CA2BB00" w14:textId="61ED5B42" w:rsidR="0083024D" w:rsidRPr="00EE4F66" w:rsidDel="004822D0" w:rsidRDefault="0083024D">
      <w:pPr>
        <w:rPr>
          <w:del w:id="11115" w:author="Rafi Aziizi" w:date="2021-11-13T12:05:00Z"/>
        </w:rPr>
        <w:pPrChange w:id="11116" w:author="Rafi Aziizi" w:date="2021-11-13T12:15:00Z">
          <w:pPr>
            <w:ind w:firstLine="426"/>
          </w:pPr>
        </w:pPrChange>
      </w:pPr>
      <w:del w:id="11117"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11118" w:author="chaniaayulestari@outlook.com" w:date="2021-11-12T16:37:00Z"/>
          <w:lang w:val="id-ID"/>
        </w:rPr>
      </w:pPr>
    </w:p>
    <w:p w14:paraId="2A71F879" w14:textId="7A1E656C" w:rsidR="00EE4F66" w:rsidDel="00FE2102" w:rsidRDefault="00EE4F66">
      <w:pPr>
        <w:rPr>
          <w:del w:id="11119" w:author="chaniaayulestari@outlook.com" w:date="2021-11-12T16:37:00Z"/>
          <w:lang w:val="id-ID"/>
        </w:rPr>
      </w:pPr>
    </w:p>
    <w:p w14:paraId="0AAA742B" w14:textId="7B25E036" w:rsidR="00EE4F66" w:rsidDel="00FE2102" w:rsidRDefault="00EE4F66">
      <w:pPr>
        <w:rPr>
          <w:del w:id="11120" w:author="chaniaayulestari@outlook.com" w:date="2021-11-12T16:37:00Z"/>
          <w:lang w:val="id-ID"/>
        </w:rPr>
      </w:pPr>
    </w:p>
    <w:p w14:paraId="0E187D72" w14:textId="77176649" w:rsidR="00EE4F66" w:rsidDel="00FE2102" w:rsidRDefault="00EE4F66">
      <w:pPr>
        <w:rPr>
          <w:del w:id="11121" w:author="chaniaayulestari@outlook.com" w:date="2021-11-12T16:37:00Z"/>
          <w:lang w:val="id-ID"/>
        </w:rPr>
      </w:pPr>
    </w:p>
    <w:p w14:paraId="48031735" w14:textId="57BBE34C" w:rsidR="00EE4F66" w:rsidDel="00FE2102" w:rsidRDefault="00EE4F66">
      <w:pPr>
        <w:rPr>
          <w:del w:id="11122" w:author="chaniaayulestari@outlook.com" w:date="2021-11-12T16:37:00Z"/>
          <w:lang w:val="id-ID"/>
        </w:rPr>
      </w:pPr>
    </w:p>
    <w:p w14:paraId="05501F90" w14:textId="5E0BC049" w:rsidR="00EE4F66" w:rsidDel="00FE2102" w:rsidRDefault="00EE4F66">
      <w:pPr>
        <w:rPr>
          <w:del w:id="11123" w:author="chaniaayulestari@outlook.com" w:date="2021-11-12T16:37:00Z"/>
          <w:lang w:val="id-ID"/>
        </w:rPr>
      </w:pPr>
    </w:p>
    <w:p w14:paraId="030AE101" w14:textId="03DC9D05" w:rsidR="00EE4F66" w:rsidDel="00FE2102" w:rsidRDefault="00EE4F66">
      <w:pPr>
        <w:rPr>
          <w:del w:id="11124" w:author="chaniaayulestari@outlook.com" w:date="2021-11-12T16:37:00Z"/>
          <w:lang w:val="id-ID"/>
        </w:rPr>
      </w:pPr>
    </w:p>
    <w:p w14:paraId="7FDEF226" w14:textId="5731D5A1" w:rsidR="00EE4F66" w:rsidDel="004822D0" w:rsidRDefault="00F151BC">
      <w:pPr>
        <w:rPr>
          <w:del w:id="11125" w:author="Rafi Aziizi" w:date="2021-11-13T12:05:00Z"/>
          <w:lang w:val="id-ID"/>
        </w:rPr>
      </w:pPr>
      <w:del w:id="11126" w:author="Rafi Aziizi" w:date="2021-11-13T12:04:00Z">
        <w:r>
          <w:rPr>
            <w:noProof/>
          </w:rPr>
          <mc:AlternateContent>
            <mc:Choice Requires="wps">
              <w:drawing>
                <wp:anchor distT="0" distB="0" distL="114300" distR="114300" simplePos="0" relativeHeight="251649536" behindDoc="1" locked="0" layoutInCell="1" allowOverlap="1" wp14:anchorId="5EC5A243" wp14:editId="1B8BA47B">
                  <wp:simplePos x="0" y="0"/>
                  <wp:positionH relativeFrom="column">
                    <wp:posOffset>19050</wp:posOffset>
                  </wp:positionH>
                  <wp:positionV relativeFrom="paragraph">
                    <wp:posOffset>2745740</wp:posOffset>
                  </wp:positionV>
                  <wp:extent cx="5039995" cy="635"/>
                  <wp:effectExtent l="0" t="0" r="0" b="0"/>
                  <wp:wrapNone/>
                  <wp:docPr id="5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6A520167" w14:textId="70E6B273" w:rsidR="00ED34E2" w:rsidRPr="0080515E" w:rsidRDefault="00ED34E2" w:rsidP="00EE4F66">
                              <w:pPr>
                                <w:pStyle w:val="Caption"/>
                                <w:jc w:val="center"/>
                                <w:rPr>
                                  <w:noProof/>
                                  <w:sz w:val="24"/>
                                  <w:szCs w:val="24"/>
                                </w:rPr>
                              </w:pPr>
                              <w:del w:id="11127"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ED34E2" w:rsidRDefault="00ED34E2"/>
                            <w:p w14:paraId="2057A619" w14:textId="6DF3A562" w:rsidR="00ED34E2" w:rsidRPr="0080515E" w:rsidRDefault="00ED34E2" w:rsidP="00EE4F66">
                              <w:pPr>
                                <w:pStyle w:val="Caption"/>
                                <w:jc w:val="center"/>
                                <w:rPr>
                                  <w:noProof/>
                                  <w:sz w:val="24"/>
                                  <w:szCs w:val="24"/>
                                </w:rPr>
                              </w:pPr>
                              <w:del w:id="11128"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C5A243" id="Text Box 92" o:spid="_x0000_s1082" type="#_x0000_t202" style="position:absolute;left:0;text-align:left;margin-left:1.5pt;margin-top:216.2pt;width:396.85pt;height:.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" stroked="f">
                  <v:textbox style="mso-fit-shape-to-text:t" inset="0,0,0,0">
                    <w:txbxContent>
                      <w:p w14:paraId="6A520167" w14:textId="70E6B273" w:rsidR="00ED34E2" w:rsidRPr="0080515E" w:rsidRDefault="00ED34E2" w:rsidP="00EE4F66">
                        <w:pPr>
                          <w:pStyle w:val="Caption"/>
                          <w:jc w:val="center"/>
                          <w:rPr>
                            <w:noProof/>
                            <w:sz w:val="24"/>
                            <w:szCs w:val="24"/>
                          </w:rPr>
                        </w:pPr>
                        <w:del w:id="11129"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ED34E2" w:rsidRDefault="00ED34E2"/>
                      <w:p w14:paraId="2057A619" w14:textId="6DF3A562" w:rsidR="00ED34E2" w:rsidRPr="0080515E" w:rsidRDefault="00ED34E2" w:rsidP="00EE4F66">
                        <w:pPr>
                          <w:pStyle w:val="Caption"/>
                          <w:jc w:val="center"/>
                          <w:rPr>
                            <w:noProof/>
                            <w:sz w:val="24"/>
                            <w:szCs w:val="24"/>
                          </w:rPr>
                        </w:pPr>
                        <w:del w:id="11130"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mc:Fallback>
          </mc:AlternateContent>
        </w:r>
      </w:del>
      <w:del w:id="11131" w:author="Rafi Aziizi" w:date="2021-11-13T11:38:00Z">
        <w:r w:rsidR="00EE4F66" w:rsidDel="00FF5489">
          <w:rPr>
            <w:noProof/>
          </w:rPr>
          <w:drawing>
            <wp:anchor distT="0" distB="0" distL="114300" distR="114300" simplePos="0" relativeHeight="251760640" behindDoc="1" locked="0" layoutInCell="1" allowOverlap="1" wp14:anchorId="58DDCD4F" wp14:editId="3BB35B74">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11132" w:author="Rafi Aziizi" w:date="2021-11-13T12:05:00Z"/>
          <w:lang w:val="id-ID"/>
        </w:rPr>
      </w:pPr>
    </w:p>
    <w:p w14:paraId="1E97F741" w14:textId="090F07D5" w:rsidR="00EE4F66" w:rsidDel="004822D0" w:rsidRDefault="00EE4F66">
      <w:pPr>
        <w:rPr>
          <w:del w:id="11133" w:author="Rafi Aziizi" w:date="2021-11-13T12:05:00Z"/>
          <w:lang w:val="id-ID"/>
        </w:rPr>
      </w:pPr>
    </w:p>
    <w:p w14:paraId="4BBADB57" w14:textId="20AC2177" w:rsidR="00EE4F66" w:rsidDel="004822D0" w:rsidRDefault="00EE4F66">
      <w:pPr>
        <w:rPr>
          <w:del w:id="11134" w:author="Rafi Aziizi" w:date="2021-11-13T12:05:00Z"/>
          <w:lang w:val="id-ID"/>
        </w:rPr>
      </w:pPr>
    </w:p>
    <w:p w14:paraId="1C8D6F34" w14:textId="068C96B8" w:rsidR="00EE4F66" w:rsidDel="004822D0" w:rsidRDefault="00EE4F66">
      <w:pPr>
        <w:rPr>
          <w:del w:id="11135" w:author="Rafi Aziizi" w:date="2021-11-13T12:05:00Z"/>
          <w:lang w:val="id-ID"/>
        </w:rPr>
      </w:pPr>
    </w:p>
    <w:p w14:paraId="28199CF4" w14:textId="5A7EC511" w:rsidR="00EE4F66" w:rsidDel="004822D0" w:rsidRDefault="00EE4F66">
      <w:pPr>
        <w:rPr>
          <w:del w:id="11136" w:author="Rafi Aziizi" w:date="2021-11-13T12:05:00Z"/>
          <w:lang w:val="id-ID"/>
        </w:rPr>
      </w:pPr>
    </w:p>
    <w:p w14:paraId="17B4D9C6" w14:textId="4C5B0E2B" w:rsidR="00EE4F66" w:rsidDel="004822D0" w:rsidRDefault="00EE4F66">
      <w:pPr>
        <w:rPr>
          <w:del w:id="11137" w:author="Rafi Aziizi" w:date="2021-11-13T12:05:00Z"/>
          <w:lang w:val="id-ID"/>
        </w:rPr>
      </w:pPr>
    </w:p>
    <w:p w14:paraId="503518C2" w14:textId="5C3B5E29" w:rsidR="00EE4F66" w:rsidDel="004822D0" w:rsidRDefault="00EE4F66">
      <w:pPr>
        <w:rPr>
          <w:del w:id="11138" w:author="Rafi Aziizi" w:date="2021-11-13T12:05:00Z"/>
          <w:lang w:val="id-ID"/>
        </w:rPr>
      </w:pPr>
    </w:p>
    <w:p w14:paraId="4611511E" w14:textId="6C98433A" w:rsidR="00EE4F66" w:rsidDel="004822D0" w:rsidRDefault="00EE4F66">
      <w:pPr>
        <w:rPr>
          <w:del w:id="11139" w:author="Rafi Aziizi" w:date="2021-11-13T12:05:00Z"/>
          <w:lang w:val="id-ID"/>
        </w:rPr>
      </w:pPr>
    </w:p>
    <w:p w14:paraId="3CE64C9C" w14:textId="2857FD56" w:rsidR="00EE4F66" w:rsidDel="004822D0" w:rsidRDefault="00EE4F66">
      <w:pPr>
        <w:rPr>
          <w:del w:id="11140" w:author="Rafi Aziizi" w:date="2021-11-13T12:05:00Z"/>
          <w:lang w:val="id-ID"/>
        </w:rPr>
      </w:pPr>
    </w:p>
    <w:p w14:paraId="6F3EE50B" w14:textId="529E8A0F" w:rsidR="00EE4F66" w:rsidDel="004822D0" w:rsidRDefault="00EE4F66">
      <w:pPr>
        <w:rPr>
          <w:del w:id="11141" w:author="Rafi Aziizi" w:date="2021-11-13T12:05:00Z"/>
          <w:lang w:val="id-ID"/>
        </w:rPr>
        <w:pPrChange w:id="11142" w:author="Rafi Aziizi" w:date="2021-11-13T12:15:00Z">
          <w:pPr>
            <w:spacing w:line="240" w:lineRule="auto"/>
          </w:pPr>
        </w:pPrChange>
      </w:pPr>
    </w:p>
    <w:p w14:paraId="3EE22CD3" w14:textId="118F80D0" w:rsidR="00EE4F66" w:rsidRPr="00EE4F66" w:rsidDel="00E8612D" w:rsidRDefault="00EE4F66">
      <w:pPr>
        <w:rPr>
          <w:del w:id="11143" w:author="Rafi Aziizi" w:date="2021-11-13T12:15:00Z"/>
          <w:lang w:val="id-ID"/>
        </w:rPr>
        <w:pPrChange w:id="11144"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11145" w:author="Rafi Aziizi" w:date="2021-11-13T12:16:00Z"/>
          <w:lang w:val="id-ID"/>
        </w:rPr>
      </w:pPr>
      <w:del w:id="11146" w:author="Rafi Aziizi" w:date="2021-11-13T12:16:00Z">
        <w:r w:rsidDel="00E8612D">
          <w:delText>Laporan Riwayat Absen</w:delText>
        </w:r>
      </w:del>
    </w:p>
    <w:p w14:paraId="7568A21E" w14:textId="7B5C5E91" w:rsidR="00791945" w:rsidRPr="00EE4F66" w:rsidDel="00E8612D" w:rsidRDefault="00791945" w:rsidP="00EE4F66">
      <w:pPr>
        <w:ind w:firstLine="426"/>
        <w:rPr>
          <w:del w:id="11147" w:author="Rafi Aziizi" w:date="2021-11-13T12:16:00Z"/>
        </w:rPr>
      </w:pPr>
      <w:del w:id="11148"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11149" w:author="Rafi Aziizi" w:date="2021-11-13T12:05:00Z"/>
        </w:rPr>
      </w:pPr>
      <w:del w:id="11150" w:author="Rafi Aziizi" w:date="2021-11-13T11:38:00Z">
        <w:r w:rsidDel="00FF5489">
          <w:rPr>
            <w:noProof/>
          </w:rPr>
          <w:drawing>
            <wp:inline distT="0" distB="0" distL="0" distR="0" wp14:anchorId="508A8965" wp14:editId="6AC84D13">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11151" w:author="Rafi Aziizi" w:date="2021-11-13T12:05:00Z"/>
          <w:i w:val="0"/>
          <w:iCs w:val="0"/>
          <w:lang w:val="id-ID"/>
        </w:rPr>
      </w:pPr>
      <w:del w:id="11152" w:author="Rafi Aziizi" w:date="2021-11-13T12:05:00Z">
        <w:r w:rsidDel="004822D0">
          <w:delText xml:space="preserve">Gambar 3. </w:delText>
        </w:r>
        <w:r w:rsidDel="004822D0">
          <w:rPr>
            <w:i w:val="0"/>
            <w:iCs w:val="0"/>
          </w:rPr>
          <w:fldChar w:fldCharType="begin"/>
        </w:r>
        <w:r w:rsidRPr="006A1DDD" w:rsidDel="004822D0">
          <w:rPr>
            <w:i w:val="0"/>
            <w:iCs w:val="0"/>
          </w:rPr>
          <w:delInstrText xml:space="preserve"> SEQ Gambar_3. \* ARABIC </w:delInstrText>
        </w:r>
        <w:r w:rsidDel="004822D0">
          <w:rPr>
            <w:i w:val="0"/>
            <w:iCs w:val="0"/>
          </w:rPr>
          <w:fldChar w:fldCharType="separate"/>
        </w:r>
        <w:r w:rsidR="003748F7" w:rsidDel="004822D0">
          <w:rPr>
            <w:noProof/>
          </w:rPr>
          <w:delText>17</w:delText>
        </w:r>
        <w:r w:rsidDel="004822D0">
          <w:rPr>
            <w:i w:val="0"/>
            <w:iCs w:val="0"/>
          </w:rPr>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11153" w:author="Rafi Aziizi" w:date="2021-11-13T12:16:00Z"/>
          <w:lang w:val="id-ID"/>
        </w:rPr>
      </w:pPr>
      <w:del w:id="11154"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11155" w:author="Rafi Aziizi" w:date="2021-11-13T12:16:00Z"/>
        </w:rPr>
      </w:pPr>
      <w:del w:id="11156"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4BC2CD87" w:rsidR="00FF7610" w:rsidRPr="00FF7610" w:rsidDel="004822D0" w:rsidRDefault="00F151BC" w:rsidP="00FF7610">
      <w:pPr>
        <w:rPr>
          <w:del w:id="11157" w:author="Rafi Aziizi" w:date="2021-11-13T12:05:00Z"/>
          <w:lang w:val="id-ID"/>
        </w:rPr>
      </w:pPr>
      <w:del w:id="11158" w:author="Rafi Aziizi" w:date="2021-11-13T12:05:00Z">
        <w:r>
          <w:rPr>
            <w:noProof/>
          </w:rPr>
          <mc:AlternateContent>
            <mc:Choice Requires="wps">
              <w:drawing>
                <wp:anchor distT="0" distB="0" distL="114300" distR="114300" simplePos="0" relativeHeight="251650560" behindDoc="1" locked="0" layoutInCell="1" allowOverlap="1" wp14:anchorId="49C5E2F0" wp14:editId="749D25DF">
                  <wp:simplePos x="0" y="0"/>
                  <wp:positionH relativeFrom="column">
                    <wp:posOffset>19050</wp:posOffset>
                  </wp:positionH>
                  <wp:positionV relativeFrom="paragraph">
                    <wp:posOffset>2672715</wp:posOffset>
                  </wp:positionV>
                  <wp:extent cx="5039995" cy="635"/>
                  <wp:effectExtent l="0" t="0" r="0" b="0"/>
                  <wp:wrapNone/>
                  <wp:docPr id="558"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A8022C8" w14:textId="6B7A7B77" w:rsidR="00ED34E2" w:rsidRPr="00361050" w:rsidRDefault="00ED34E2">
                              <w:pPr>
                                <w:pStyle w:val="Caption"/>
                                <w:rPr>
                                  <w:noProof/>
                                  <w:sz w:val="24"/>
                                  <w:szCs w:val="24"/>
                                </w:rPr>
                                <w:pPrChange w:id="11159" w:author="Rafi Aziizi" w:date="2021-11-13T12:05:00Z">
                                  <w:pPr>
                                    <w:pStyle w:val="Caption"/>
                                    <w:jc w:val="center"/>
                                  </w:pPr>
                                </w:pPrChange>
                              </w:pPr>
                              <w:del w:id="11160"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ED34E2" w:rsidRDefault="00ED34E2"/>
                            <w:p w14:paraId="515C6AB3" w14:textId="7E26AC7F" w:rsidR="00ED34E2" w:rsidRPr="00361050" w:rsidRDefault="00ED34E2">
                              <w:pPr>
                                <w:pStyle w:val="Caption"/>
                                <w:rPr>
                                  <w:noProof/>
                                  <w:sz w:val="24"/>
                                  <w:szCs w:val="24"/>
                                </w:rPr>
                                <w:pPrChange w:id="11161" w:author="Rafi Aziizi" w:date="2021-11-13T12:05:00Z">
                                  <w:pPr>
                                    <w:pStyle w:val="Caption"/>
                                    <w:jc w:val="center"/>
                                  </w:pPr>
                                </w:pPrChange>
                              </w:pPr>
                              <w:del w:id="11162"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C5E2F0" id="Text Box 93" o:spid="_x0000_s1083" type="#_x0000_t202" style="position:absolute;left:0;text-align:left;margin-left:1.5pt;margin-top:210.45pt;width:396.85pt;height:.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" stroked="f">
                  <v:textbox style="mso-fit-shape-to-text:t" inset="0,0,0,0">
                    <w:txbxContent>
                      <w:p w14:paraId="7A8022C8" w14:textId="6B7A7B77" w:rsidR="00ED34E2" w:rsidRPr="00361050" w:rsidRDefault="00ED34E2">
                        <w:pPr>
                          <w:pStyle w:val="Caption"/>
                          <w:rPr>
                            <w:noProof/>
                            <w:sz w:val="24"/>
                            <w:szCs w:val="24"/>
                          </w:rPr>
                          <w:pPrChange w:id="11163" w:author="Rafi Aziizi" w:date="2021-11-13T12:05:00Z">
                            <w:pPr>
                              <w:pStyle w:val="Caption"/>
                              <w:jc w:val="center"/>
                            </w:pPr>
                          </w:pPrChange>
                        </w:pPr>
                        <w:del w:id="11164"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ED34E2" w:rsidRDefault="00ED34E2"/>
                      <w:p w14:paraId="515C6AB3" w14:textId="7E26AC7F" w:rsidR="00ED34E2" w:rsidRPr="00361050" w:rsidRDefault="00ED34E2">
                        <w:pPr>
                          <w:pStyle w:val="Caption"/>
                          <w:rPr>
                            <w:noProof/>
                            <w:sz w:val="24"/>
                            <w:szCs w:val="24"/>
                          </w:rPr>
                          <w:pPrChange w:id="11165" w:author="Rafi Aziizi" w:date="2021-11-13T12:05:00Z">
                            <w:pPr>
                              <w:pStyle w:val="Caption"/>
                              <w:jc w:val="center"/>
                            </w:pPr>
                          </w:pPrChange>
                        </w:pPr>
                        <w:del w:id="11166"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mc:Fallback>
          </mc:AlternateContent>
        </w:r>
      </w:del>
      <w:del w:id="11167" w:author="Rafi Aziizi" w:date="2021-11-13T11:38:00Z">
        <w:r w:rsidR="00EE4F66" w:rsidDel="00FF5489">
          <w:rPr>
            <w:noProof/>
          </w:rPr>
          <w:drawing>
            <wp:anchor distT="0" distB="0" distL="114300" distR="114300" simplePos="0" relativeHeight="251766784" behindDoc="1" locked="0" layoutInCell="1" allowOverlap="1" wp14:anchorId="6A3B86B1" wp14:editId="2141CD3D">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11168" w:author="Rafi Aziizi" w:date="2021-11-13T12:05:00Z"/>
          <w:lang w:val="id-ID"/>
        </w:rPr>
      </w:pPr>
    </w:p>
    <w:p w14:paraId="2FACE189" w14:textId="0B3FAA18" w:rsidR="00EE4F66" w:rsidDel="004822D0" w:rsidRDefault="00EE4F66" w:rsidP="00605993">
      <w:pPr>
        <w:rPr>
          <w:del w:id="11169" w:author="Rafi Aziizi" w:date="2021-11-13T12:05:00Z"/>
          <w:lang w:val="id-ID"/>
        </w:rPr>
      </w:pPr>
    </w:p>
    <w:p w14:paraId="5864D0C9" w14:textId="246D0967" w:rsidR="00EE4F66" w:rsidDel="004822D0" w:rsidRDefault="00EE4F66" w:rsidP="00605993">
      <w:pPr>
        <w:rPr>
          <w:del w:id="11170" w:author="Rafi Aziizi" w:date="2021-11-13T12:05:00Z"/>
          <w:lang w:val="id-ID"/>
        </w:rPr>
      </w:pPr>
    </w:p>
    <w:p w14:paraId="60FD7E53" w14:textId="060E6E1E" w:rsidR="00EE4F66" w:rsidDel="004822D0" w:rsidRDefault="00EE4F66" w:rsidP="00605993">
      <w:pPr>
        <w:rPr>
          <w:del w:id="11171" w:author="Rafi Aziizi" w:date="2021-11-13T12:05:00Z"/>
          <w:lang w:val="id-ID"/>
        </w:rPr>
      </w:pPr>
    </w:p>
    <w:p w14:paraId="032C761D" w14:textId="72A32320" w:rsidR="00EE4F66" w:rsidDel="004822D0" w:rsidRDefault="00EE4F66" w:rsidP="00605993">
      <w:pPr>
        <w:rPr>
          <w:del w:id="11172" w:author="Rafi Aziizi" w:date="2021-11-13T12:05:00Z"/>
          <w:lang w:val="id-ID"/>
        </w:rPr>
      </w:pPr>
    </w:p>
    <w:p w14:paraId="52CE099C" w14:textId="77878599" w:rsidR="00EE4F66" w:rsidDel="004822D0" w:rsidRDefault="00EE4F66" w:rsidP="00605993">
      <w:pPr>
        <w:rPr>
          <w:del w:id="11173" w:author="Rafi Aziizi" w:date="2021-11-13T12:05:00Z"/>
          <w:lang w:val="id-ID"/>
        </w:rPr>
      </w:pPr>
    </w:p>
    <w:p w14:paraId="2F07B97F" w14:textId="251D2BE8" w:rsidR="00EE4F66" w:rsidDel="004822D0" w:rsidRDefault="00EE4F66" w:rsidP="00605993">
      <w:pPr>
        <w:rPr>
          <w:del w:id="11174" w:author="Rafi Aziizi" w:date="2021-11-13T12:05:00Z"/>
          <w:lang w:val="id-ID"/>
        </w:rPr>
      </w:pPr>
    </w:p>
    <w:p w14:paraId="56F23C17" w14:textId="6B2A175B" w:rsidR="00EE4F66" w:rsidDel="004822D0" w:rsidRDefault="00EE4F66" w:rsidP="00605993">
      <w:pPr>
        <w:rPr>
          <w:del w:id="11175" w:author="Rafi Aziizi" w:date="2021-11-13T12:05:00Z"/>
          <w:lang w:val="id-ID"/>
        </w:rPr>
      </w:pPr>
    </w:p>
    <w:p w14:paraId="395AAC9F" w14:textId="48CEE11D" w:rsidR="00EE4F66" w:rsidDel="004822D0" w:rsidRDefault="00EE4F66" w:rsidP="00605993">
      <w:pPr>
        <w:rPr>
          <w:del w:id="11176" w:author="Rafi Aziizi" w:date="2021-11-13T12:05:00Z"/>
          <w:lang w:val="id-ID"/>
        </w:rPr>
      </w:pPr>
    </w:p>
    <w:p w14:paraId="361B2D13" w14:textId="439EF478" w:rsidR="00EE4F66" w:rsidRPr="00605993" w:rsidDel="004822D0" w:rsidRDefault="00EE4F66" w:rsidP="00605993">
      <w:pPr>
        <w:rPr>
          <w:del w:id="11177"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11178" w:author="Rafi Aziizi" w:date="2021-11-13T12:22:00Z">
            <w:rPr>
              <w:lang w:val="id-ID"/>
            </w:rPr>
          </w:rPrChange>
        </w:rPr>
      </w:pPr>
      <w:r w:rsidRPr="00AB33B3">
        <w:rPr>
          <w:b/>
          <w:bCs/>
          <w:rPrChange w:id="11179" w:author="Rafi Aziizi" w:date="2021-11-13T12:22:00Z">
            <w:rPr/>
          </w:rPrChange>
        </w:rPr>
        <w:t>Notifikasi Siswa Bermasalah</w:t>
      </w:r>
    </w:p>
    <w:p w14:paraId="521E4567" w14:textId="4A9D5DD6" w:rsidR="00FF7610" w:rsidRPr="0092786F" w:rsidDel="000477A6" w:rsidRDefault="00FF7610" w:rsidP="00FF7610">
      <w:pPr>
        <w:ind w:firstLine="426"/>
        <w:rPr>
          <w:ins w:id="11180" w:author="chaniaayulestari@outlook.com" w:date="2021-11-12T16:37:00Z"/>
          <w:del w:id="11181" w:author="Rafi Aziizi" w:date="2021-11-12T18:25:00Z"/>
          <w:rPrChange w:id="11182" w:author="chaniaayulestari@outlook.com" w:date="2021-11-14T06:38:00Z">
            <w:rPr>
              <w:ins w:id="11183" w:author="chaniaayulestari@outlook.com" w:date="2021-11-12T16:37:00Z"/>
              <w:del w:id="11184" w:author="Rafi Aziizi" w:date="2021-11-12T18:25:00Z"/>
              <w:lang w:val="id-ID"/>
            </w:rPr>
          </w:rPrChange>
        </w:rPr>
      </w:pPr>
      <w:r w:rsidRPr="00FF7610">
        <w:rPr>
          <w:i/>
        </w:rPr>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w:t>
      </w:r>
      <w:ins w:id="11185" w:author="Rafi Aziizi" w:date="2021-11-14T10:14:00Z">
        <w:r w:rsidR="00ED47C8">
          <w:t>pada</w:t>
        </w:r>
        <w:r w:rsidR="00ED47C8" w:rsidRPr="005B28D5">
          <w:rPr>
            <w:lang w:val="id-ID"/>
          </w:rPr>
          <w:t xml:space="preserve"> </w:t>
        </w:r>
        <w:r w:rsidR="00ED47C8">
          <w:t>gambar dibawah ini :</w:t>
        </w:r>
      </w:ins>
      <w:del w:id="11186" w:author="Rafi Aziizi" w:date="2021-11-14T10:14:00Z">
        <w:r w:rsidDel="00ED47C8">
          <w:delText>pada</w:delText>
        </w:r>
        <w:r w:rsidRPr="00FF7610" w:rsidDel="00ED47C8">
          <w:rPr>
            <w:lang w:val="id-ID"/>
          </w:rPr>
          <w:delText xml:space="preserve"> Gambar</w:delText>
        </w:r>
      </w:del>
      <w:ins w:id="11187" w:author="chaniaayulestari@outlook.com" w:date="2021-11-14T06:38:00Z">
        <w:del w:id="11188" w:author="Rafi Aziizi" w:date="2021-11-14T10:14:00Z">
          <w:r w:rsidR="0092786F" w:rsidDel="00ED47C8">
            <w:delText xml:space="preserve"> 3.51</w:delText>
          </w:r>
        </w:del>
      </w:ins>
    </w:p>
    <w:p w14:paraId="794419E1" w14:textId="77777777" w:rsidR="00FE2102" w:rsidRPr="00FF7610" w:rsidRDefault="00FE2102">
      <w:pPr>
        <w:ind w:firstLine="426"/>
        <w:rPr>
          <w:lang w:val="id-ID"/>
        </w:rPr>
      </w:pPr>
    </w:p>
    <w:p w14:paraId="30F9C457" w14:textId="4A8758B6" w:rsidR="00EE4F66" w:rsidDel="00DF5A0B" w:rsidRDefault="00F151BC" w:rsidP="002040D9">
      <w:pPr>
        <w:pStyle w:val="ListParagraph"/>
        <w:numPr>
          <w:ilvl w:val="0"/>
          <w:numId w:val="117"/>
        </w:numPr>
        <w:ind w:left="426"/>
        <w:rPr>
          <w:del w:id="11189" w:author="Rafi Aziizi" w:date="2021-11-13T12:19:00Z"/>
          <w:b/>
          <w:bCs/>
        </w:rPr>
      </w:pPr>
      <w:del w:id="11190" w:author="chaniaayulestari@outlook.com" w:date="2021-11-13T20:51:00Z">
        <w:r>
          <w:rPr>
            <w:noProof/>
          </w:rPr>
          <mc:AlternateContent>
            <mc:Choice Requires="wps">
              <w:drawing>
                <wp:inline distT="0" distB="0" distL="0" distR="0" wp14:anchorId="408EED71" wp14:editId="57615720">
                  <wp:extent cx="5038725" cy="19050"/>
                  <wp:effectExtent l="0" t="0" r="0" b="0"/>
                  <wp:docPr id="102" name="AutoShap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7C9BCD" id="AutoShape 41"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4lKpEu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11191" w:author="chaniaayulestari@outlook.com" w:date="2021-11-13T16:58:00Z">
        <w:del w:id="11192" w:author="Rafi Aziizi" w:date="2021-11-13T18:48:00Z">
          <w:r w:rsidR="00DF5A0B" w:rsidDel="0008241A">
            <w:rPr>
              <w:noProof/>
            </w:rPr>
            <w:drawing>
              <wp:inline distT="0" distB="0" distL="0" distR="0" wp14:anchorId="5ACBB748" wp14:editId="746B5009">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11193" w:author="Rafi Aziizi" w:date="2021-11-13T12:16:00Z">
        <w:del w:id="11194" w:author="chaniaayulestari@outlook.com" w:date="2021-11-13T14:40:00Z">
          <w:r w:rsidR="00E8612D" w:rsidRPr="002040D9" w:rsidDel="004D38D8">
            <w:rPr>
              <w:b/>
              <w:bCs/>
              <w:noProof/>
              <w:rPrChange w:id="11195" w:author="chaniaayulestari@outlook.com" w:date="2021-11-13T15:21:00Z">
                <w:rPr>
                  <w:noProof/>
                </w:rPr>
              </w:rPrChange>
            </w:rPr>
            <w:delText xml:space="preserve">Lihat </w:delText>
          </w:r>
        </w:del>
        <w:r w:rsidR="00E8612D" w:rsidRPr="002040D9">
          <w:rPr>
            <w:b/>
            <w:bCs/>
            <w:noProof/>
            <w:rPrChange w:id="11196" w:author="chaniaayulestari@outlook.com" w:date="2021-11-13T15:21:00Z">
              <w:rPr>
                <w:noProof/>
              </w:rPr>
            </w:rPrChange>
          </w:rPr>
          <w:t>Notifikasi</w:t>
        </w:r>
      </w:ins>
      <w:del w:id="11197" w:author="Rafi Aziizi" w:date="2021-11-13T12:19:00Z">
        <w:r>
          <w:rPr>
            <w:noProof/>
          </w:rPr>
          <mc:AlternateContent>
            <mc:Choice Requires="wps">
              <w:drawing>
                <wp:anchor distT="0" distB="0" distL="114300" distR="114300" simplePos="0" relativeHeight="251651584" behindDoc="1" locked="0" layoutInCell="1" allowOverlap="1" wp14:anchorId="24E6E794" wp14:editId="0E4D6779">
                  <wp:simplePos x="0" y="0"/>
                  <wp:positionH relativeFrom="column">
                    <wp:posOffset>19050</wp:posOffset>
                  </wp:positionH>
                  <wp:positionV relativeFrom="paragraph">
                    <wp:posOffset>2757805</wp:posOffset>
                  </wp:positionV>
                  <wp:extent cx="5039995" cy="635"/>
                  <wp:effectExtent l="0" t="0" r="0" b="0"/>
                  <wp:wrapNone/>
                  <wp:docPr id="5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3B64D05B" w14:textId="231A52EB" w:rsidR="00ED34E2" w:rsidRPr="00B727AB" w:rsidRDefault="00ED34E2" w:rsidP="00EE4F66">
                              <w:pPr>
                                <w:pStyle w:val="Caption"/>
                                <w:jc w:val="center"/>
                                <w:rPr>
                                  <w:noProof/>
                                  <w:sz w:val="24"/>
                                  <w:szCs w:val="24"/>
                                </w:rPr>
                              </w:pPr>
                              <w:del w:id="11198"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ED34E2" w:rsidRDefault="00ED34E2"/>
                            <w:p w14:paraId="151DB7A2" w14:textId="20A5F3F9" w:rsidR="00ED34E2" w:rsidRPr="00B727AB" w:rsidRDefault="00ED34E2" w:rsidP="00EE4F66">
                              <w:pPr>
                                <w:pStyle w:val="Caption"/>
                                <w:jc w:val="center"/>
                                <w:rPr>
                                  <w:noProof/>
                                  <w:sz w:val="24"/>
                                  <w:szCs w:val="24"/>
                                </w:rPr>
                              </w:pPr>
                              <w:del w:id="11199"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E6E794" id="Text Box 94" o:spid="_x0000_s1084" type="#_x0000_t202" style="position:absolute;left:0;text-align:left;margin-left:1.5pt;margin-top:217.15pt;width:396.85pt;height:.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" stroked="f">
                  <v:textbox style="mso-fit-shape-to-text:t" inset="0,0,0,0">
                    <w:txbxContent>
                      <w:p w14:paraId="3B64D05B" w14:textId="231A52EB" w:rsidR="00ED34E2" w:rsidRPr="00B727AB" w:rsidRDefault="00ED34E2" w:rsidP="00EE4F66">
                        <w:pPr>
                          <w:pStyle w:val="Caption"/>
                          <w:jc w:val="center"/>
                          <w:rPr>
                            <w:noProof/>
                            <w:sz w:val="24"/>
                            <w:szCs w:val="24"/>
                          </w:rPr>
                        </w:pPr>
                        <w:del w:id="11200"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ED34E2" w:rsidRDefault="00ED34E2"/>
                      <w:p w14:paraId="151DB7A2" w14:textId="20A5F3F9" w:rsidR="00ED34E2" w:rsidRPr="00B727AB" w:rsidRDefault="00ED34E2" w:rsidP="00EE4F66">
                        <w:pPr>
                          <w:pStyle w:val="Caption"/>
                          <w:jc w:val="center"/>
                          <w:rPr>
                            <w:noProof/>
                            <w:sz w:val="24"/>
                            <w:szCs w:val="24"/>
                          </w:rPr>
                        </w:pPr>
                        <w:del w:id="11201"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mc:Fallback>
          </mc:AlternateContent>
        </w:r>
      </w:del>
      <w:del w:id="11202" w:author="Rafi Aziizi" w:date="2021-11-13T12:05:00Z">
        <w:r w:rsidR="00EE4F66" w:rsidRPr="002040D9" w:rsidDel="004822D0">
          <w:rPr>
            <w:b/>
            <w:bCs/>
            <w:noProof/>
            <w:rPrChange w:id="11203" w:author="chaniaayulestari@outlook.com" w:date="2021-11-13T15:21:00Z">
              <w:rPr>
                <w:noProof/>
              </w:rPr>
            </w:rPrChange>
          </w:rPr>
          <w:drawing>
            <wp:anchor distT="0" distB="0" distL="114300" distR="114300" simplePos="0" relativeHeight="251772928" behindDoc="1" locked="0" layoutInCell="1" allowOverlap="1" wp14:anchorId="3A6D654E" wp14:editId="53EA4FEC">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11204" w:author="chaniaayulestari@outlook.com" w:date="2021-11-13T16:58:00Z"/>
          <w:b/>
          <w:bCs/>
          <w:rPrChange w:id="11205" w:author="chaniaayulestari@outlook.com" w:date="2021-11-13T15:21:00Z">
            <w:rPr>
              <w:ins w:id="11206" w:author="chaniaayulestari@outlook.com" w:date="2021-11-13T16:58:00Z"/>
              <w:lang w:val="id-ID"/>
            </w:rPr>
          </w:rPrChange>
        </w:rPr>
        <w:pPrChange w:id="11207" w:author="chaniaayulestari@outlook.com" w:date="2021-11-13T15:21:00Z">
          <w:pPr/>
        </w:pPrChange>
      </w:pPr>
    </w:p>
    <w:p w14:paraId="21C12028" w14:textId="77777777" w:rsidR="007404DC" w:rsidRDefault="007404DC">
      <w:pPr>
        <w:keepNext/>
        <w:ind w:left="66"/>
        <w:rPr>
          <w:ins w:id="11208" w:author="Rafi Aziizi" w:date="2021-11-14T10:10:00Z"/>
        </w:rPr>
        <w:pPrChange w:id="11209" w:author="Rafi Aziizi" w:date="2021-11-14T10:10:00Z">
          <w:pPr>
            <w:ind w:left="66"/>
          </w:pPr>
        </w:pPrChange>
      </w:pPr>
      <w:ins w:id="11210" w:author="Rafi Aziizi" w:date="2021-11-14T10:10:00Z">
        <w:r>
          <w:rPr>
            <w:noProof/>
          </w:rPr>
          <w:drawing>
            <wp:inline distT="0" distB="0" distL="0" distR="0" wp14:anchorId="4B34B1A6" wp14:editId="5F08E4E1">
              <wp:extent cx="5039995" cy="21691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ins>
    </w:p>
    <w:p w14:paraId="5EBBDC78" w14:textId="2854DEEC" w:rsidR="00EE4F66" w:rsidRPr="007404DC" w:rsidDel="00DF5A0B" w:rsidRDefault="007404DC">
      <w:pPr>
        <w:pStyle w:val="Caption"/>
        <w:jc w:val="center"/>
        <w:rPr>
          <w:del w:id="11211" w:author="Rafi Aziizi" w:date="2021-11-13T12:19:00Z"/>
          <w:rPrChange w:id="11212" w:author="Rafi Aziizi" w:date="2021-11-14T10:10:00Z">
            <w:rPr>
              <w:del w:id="11213" w:author="Rafi Aziizi" w:date="2021-11-13T12:19:00Z"/>
              <w:lang w:val="id-ID"/>
            </w:rPr>
          </w:rPrChange>
        </w:rPr>
        <w:pPrChange w:id="11214" w:author="Rafi Aziizi" w:date="2021-11-14T10:10:00Z">
          <w:pPr>
            <w:pStyle w:val="ListParagraph"/>
            <w:ind w:left="426"/>
          </w:pPr>
        </w:pPrChange>
      </w:pPr>
      <w:bookmarkStart w:id="11215" w:name="_Toc87895018"/>
      <w:ins w:id="11216" w:author="Rafi Aziizi" w:date="2021-11-14T10:10:00Z">
        <w:r>
          <w:t>Gambar</w:t>
        </w:r>
        <w:del w:id="11217" w:author=" " w:date="2021-11-15T16:58:00Z">
          <w:r w:rsidDel="006E123C">
            <w:delText xml:space="preserve">  </w:delText>
          </w:r>
        </w:del>
        <w:r>
          <w:t xml:space="preserve"> 3. </w:t>
        </w:r>
        <w:r>
          <w:fldChar w:fldCharType="begin"/>
        </w:r>
        <w:r>
          <w:instrText xml:space="preserve"> SEQ Gambar___3. \* ARABIC </w:instrText>
        </w:r>
      </w:ins>
      <w:r>
        <w:fldChar w:fldCharType="separate"/>
      </w:r>
      <w:ins w:id="11218" w:author="Rafi Aziizi" w:date="2021-11-15T16:05:00Z">
        <w:r w:rsidR="00BF7B94">
          <w:rPr>
            <w:noProof/>
          </w:rPr>
          <w:t>54</w:t>
        </w:r>
      </w:ins>
      <w:ins w:id="11219" w:author="Rafi Aziizi" w:date="2021-11-14T10:10:00Z">
        <w:r>
          <w:fldChar w:fldCharType="end"/>
        </w:r>
        <w:r>
          <w:t xml:space="preserve"> Sequence Diagram Notifikasi</w:t>
        </w:r>
      </w:ins>
      <w:bookmarkEnd w:id="11215"/>
      <w:ins w:id="11220" w:author="chaniaayulestari@outlook.com" w:date="2021-11-13T20:52:00Z">
        <w:del w:id="11221" w:author="Rafi Aziizi" w:date="2021-11-14T10:09:00Z">
          <w:r w:rsidR="00F151BC">
            <w:rPr>
              <w:noProof/>
            </w:rPr>
            <mc:AlternateContent>
              <mc:Choice Requires="wps">
                <w:drawing>
                  <wp:anchor distT="0" distB="0" distL="114300" distR="114300" simplePos="0" relativeHeight="251752960" behindDoc="0" locked="0" layoutInCell="1" allowOverlap="1" wp14:anchorId="0C9B1FAF" wp14:editId="7E76A2EA">
                    <wp:simplePos x="0" y="0"/>
                    <wp:positionH relativeFrom="column">
                      <wp:posOffset>37465</wp:posOffset>
                    </wp:positionH>
                    <wp:positionV relativeFrom="paragraph">
                      <wp:posOffset>2223135</wp:posOffset>
                    </wp:positionV>
                    <wp:extent cx="5039995" cy="635"/>
                    <wp:effectExtent l="0" t="3810" r="0" b="0"/>
                    <wp:wrapNone/>
                    <wp:docPr id="556"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697867" w14:textId="058B89D9" w:rsidR="00ED34E2" w:rsidRPr="00263FF8" w:rsidDel="007404DC" w:rsidRDefault="00ED34E2">
                                <w:pPr>
                                  <w:pStyle w:val="Caption"/>
                                  <w:rPr>
                                    <w:del w:id="11222" w:author="Rafi Aziizi" w:date="2021-11-14T10:09:00Z"/>
                                    <w:noProof/>
                                  </w:rPr>
                                  <w:pPrChange w:id="11223" w:author="Rafi Aziizi" w:date="2021-11-14T10:09:00Z">
                                    <w:pPr>
                                      <w:ind w:left="66"/>
                                    </w:pPr>
                                  </w:pPrChange>
                                </w:pPr>
                                <w:ins w:id="11224" w:author="chaniaayulestari@outlook.com" w:date="2021-11-13T20:52:00Z">
                                  <w:del w:id="11225" w:author="Rafi Aziizi" w:date="2021-11-14T10:09:00Z">
                                    <w:r w:rsidDel="007404DC">
                                      <w:delText xml:space="preserve">Gambar 3. </w:delText>
                                    </w:r>
                                    <w:r w:rsidDel="007404DC">
                                      <w:fldChar w:fldCharType="begin"/>
                                    </w:r>
                                    <w:r w:rsidDel="007404DC">
                                      <w:delInstrText xml:space="preserve"> SEQ Gambar___3. \* ARABIC </w:delInstrText>
                                    </w:r>
                                  </w:del>
                                </w:ins>
                                <w:del w:id="11226" w:author="Rafi Aziizi" w:date="2021-11-14T10:09:00Z">
                                  <w:r w:rsidDel="007404DC">
                                    <w:fldChar w:fldCharType="separate"/>
                                  </w:r>
                                </w:del>
                                <w:ins w:id="11227" w:author="chaniaayulestari@outlook.com" w:date="2021-11-13T21:25:00Z">
                                  <w:del w:id="11228" w:author="Rafi Aziizi" w:date="2021-11-14T09:53:00Z">
                                    <w:r w:rsidDel="00590A19">
                                      <w:rPr>
                                        <w:noProof/>
                                      </w:rPr>
                                      <w:delText>51</w:delText>
                                    </w:r>
                                  </w:del>
                                </w:ins>
                                <w:ins w:id="11229" w:author="chaniaayulestari@outlook.com" w:date="2021-11-13T20:52:00Z">
                                  <w:del w:id="11230" w:author="Rafi Aziizi" w:date="2021-11-14T10:09:00Z">
                                    <w:r w:rsidDel="007404DC">
                                      <w:fldChar w:fldCharType="end"/>
                                    </w:r>
                                    <w:r w:rsidDel="007404DC">
                                      <w:delText xml:space="preserve"> </w:delText>
                                    </w:r>
                                    <w:r w:rsidRPr="00972FDA" w:rsidDel="007404DC">
                                      <w:delText xml:space="preserve">Sequence Diagram </w:delText>
                                    </w:r>
                                    <w:r w:rsidDel="007404DC">
                                      <w:delText xml:space="preserve"> Notifikasi</w:delText>
                                    </w:r>
                                  </w:del>
                                </w:ins>
                              </w:p>
                              <w:p w14:paraId="3B3D029A" w14:textId="1300AEFA" w:rsidR="00ED34E2" w:rsidDel="00EA413A" w:rsidRDefault="00ED34E2">
                                <w:pPr>
                                  <w:pStyle w:val="Caption"/>
                                  <w:rPr>
                                    <w:del w:id="11231" w:author="chaniaayulestari@outlook.com" w:date="2021-11-13T20:57:00Z"/>
                                  </w:rPr>
                                  <w:pPrChange w:id="11232" w:author="Rafi Aziizi" w:date="2021-11-14T10:09:00Z">
                                    <w:pPr/>
                                  </w:pPrChange>
                                </w:pPr>
                              </w:p>
                              <w:p w14:paraId="361B3AC4" w14:textId="30A55388" w:rsidR="00ED34E2" w:rsidRPr="00263FF8" w:rsidRDefault="00ED34E2">
                                <w:pPr>
                                  <w:pStyle w:val="Caption"/>
                                  <w:rPr>
                                    <w:noProof/>
                                  </w:rPr>
                                  <w:pPrChange w:id="11233" w:author="Rafi Aziizi" w:date="2021-11-14T10:09:00Z">
                                    <w:pPr>
                                      <w:ind w:left="66"/>
                                    </w:pPr>
                                  </w:pPrChange>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9B1FAF" id="Text Box 198" o:spid="_x0000_s1085" type="#_x0000_t202" style="position:absolute;left:0;text-align:left;margin-left:2.95pt;margin-top:175.05pt;width:396.85pt;height:.0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" stroked="f">
                    <v:textbox style="mso-fit-shape-to-text:t" inset="0,0,0,0">
                      <w:txbxContent>
                        <w:p w14:paraId="7A697867" w14:textId="058B89D9" w:rsidR="00ED34E2" w:rsidRPr="00263FF8" w:rsidDel="007404DC" w:rsidRDefault="00ED34E2">
                          <w:pPr>
                            <w:pStyle w:val="Caption"/>
                            <w:rPr>
                              <w:del w:id="11234" w:author="Rafi Aziizi" w:date="2021-11-14T10:09:00Z"/>
                              <w:noProof/>
                            </w:rPr>
                            <w:pPrChange w:id="11235" w:author="Rafi Aziizi" w:date="2021-11-14T10:09:00Z">
                              <w:pPr>
                                <w:ind w:left="66"/>
                              </w:pPr>
                            </w:pPrChange>
                          </w:pPr>
                          <w:ins w:id="11236" w:author="chaniaayulestari@outlook.com" w:date="2021-11-13T20:52:00Z">
                            <w:del w:id="11237" w:author="Rafi Aziizi" w:date="2021-11-14T10:09:00Z">
                              <w:r w:rsidDel="007404DC">
                                <w:delText xml:space="preserve">Gambar 3. </w:delText>
                              </w:r>
                              <w:r w:rsidDel="007404DC">
                                <w:fldChar w:fldCharType="begin"/>
                              </w:r>
                              <w:r w:rsidDel="007404DC">
                                <w:delInstrText xml:space="preserve"> SEQ Gambar___3. \* ARABIC </w:delInstrText>
                              </w:r>
                            </w:del>
                          </w:ins>
                          <w:del w:id="11238" w:author="Rafi Aziizi" w:date="2021-11-14T10:09:00Z">
                            <w:r w:rsidDel="007404DC">
                              <w:fldChar w:fldCharType="separate"/>
                            </w:r>
                          </w:del>
                          <w:ins w:id="11239" w:author="chaniaayulestari@outlook.com" w:date="2021-11-13T21:25:00Z">
                            <w:del w:id="11240" w:author="Rafi Aziizi" w:date="2021-11-14T09:53:00Z">
                              <w:r w:rsidDel="00590A19">
                                <w:rPr>
                                  <w:noProof/>
                                </w:rPr>
                                <w:delText>51</w:delText>
                              </w:r>
                            </w:del>
                          </w:ins>
                          <w:ins w:id="11241" w:author="chaniaayulestari@outlook.com" w:date="2021-11-13T20:52:00Z">
                            <w:del w:id="11242" w:author="Rafi Aziizi" w:date="2021-11-14T10:09:00Z">
                              <w:r w:rsidDel="007404DC">
                                <w:fldChar w:fldCharType="end"/>
                              </w:r>
                              <w:r w:rsidDel="007404DC">
                                <w:delText xml:space="preserve"> </w:delText>
                              </w:r>
                              <w:r w:rsidRPr="00972FDA" w:rsidDel="007404DC">
                                <w:delText xml:space="preserve">Sequence Diagram </w:delText>
                              </w:r>
                              <w:r w:rsidDel="007404DC">
                                <w:delText xml:space="preserve"> Notifikasi</w:delText>
                              </w:r>
                            </w:del>
                          </w:ins>
                        </w:p>
                        <w:p w14:paraId="3B3D029A" w14:textId="1300AEFA" w:rsidR="00ED34E2" w:rsidDel="00EA413A" w:rsidRDefault="00ED34E2">
                          <w:pPr>
                            <w:pStyle w:val="Caption"/>
                            <w:rPr>
                              <w:del w:id="11243" w:author="chaniaayulestari@outlook.com" w:date="2021-11-13T20:57:00Z"/>
                            </w:rPr>
                            <w:pPrChange w:id="11244" w:author="Rafi Aziizi" w:date="2021-11-14T10:09:00Z">
                              <w:pPr/>
                            </w:pPrChange>
                          </w:pPr>
                        </w:p>
                        <w:p w14:paraId="361B3AC4" w14:textId="30A55388" w:rsidR="00ED34E2" w:rsidRPr="00263FF8" w:rsidRDefault="00ED34E2">
                          <w:pPr>
                            <w:pStyle w:val="Caption"/>
                            <w:rPr>
                              <w:noProof/>
                            </w:rPr>
                            <w:pPrChange w:id="11245" w:author="Rafi Aziizi" w:date="2021-11-14T10:09:00Z">
                              <w:pPr>
                                <w:ind w:left="66"/>
                              </w:pPr>
                            </w:pPrChange>
                          </w:pPr>
                        </w:p>
                      </w:txbxContent>
                    </v:textbox>
                  </v:shape>
                </w:pict>
              </mc:Fallback>
            </mc:AlternateContent>
          </w:r>
        </w:del>
      </w:ins>
    </w:p>
    <w:p w14:paraId="22C3FDE0" w14:textId="1C0523FA" w:rsidR="00DF5A0B" w:rsidRDefault="00DF5A0B">
      <w:pPr>
        <w:pStyle w:val="Caption"/>
        <w:jc w:val="center"/>
        <w:rPr>
          <w:ins w:id="11246" w:author="chaniaayulestari@outlook.com" w:date="2021-11-13T16:58:00Z"/>
          <w:lang w:val="id-ID"/>
        </w:rPr>
        <w:pPrChange w:id="11247" w:author="Rafi Aziizi" w:date="2021-11-14T10:10:00Z">
          <w:pPr>
            <w:pStyle w:val="ListParagraph"/>
            <w:ind w:left="426"/>
          </w:pPr>
        </w:pPrChange>
      </w:pPr>
    </w:p>
    <w:p w14:paraId="0C41EAD1" w14:textId="6406EC16" w:rsidR="00DF5A0B" w:rsidDel="006A1DDD" w:rsidRDefault="00F151BC" w:rsidP="00932121">
      <w:pPr>
        <w:numPr>
          <w:ilvl w:val="0"/>
          <w:numId w:val="127"/>
        </w:numPr>
        <w:rPr>
          <w:del w:id="11248" w:author="Rafi Aziizi" w:date="2021-11-13T18:48:00Z"/>
        </w:rPr>
      </w:pPr>
      <w:del w:id="11249" w:author="chaniaayulestari@outlook.com" w:date="2021-11-13T20:51:00Z">
        <w:r>
          <w:rPr>
            <w:noProof/>
          </w:rPr>
          <mc:AlternateContent>
            <mc:Choice Requires="wps">
              <w:drawing>
                <wp:inline distT="0" distB="0" distL="0" distR="0" wp14:anchorId="4C7FE1CE" wp14:editId="6A629BFB">
                  <wp:extent cx="5039995" cy="258445"/>
                  <wp:effectExtent l="0" t="0" r="0" b="0"/>
                  <wp:docPr id="555" name="Text 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8BAF26" w14:textId="7731C31C" w:rsidR="00ED34E2" w:rsidRPr="00FF2860" w:rsidRDefault="00ED34E2">
                              <w:pPr>
                                <w:pStyle w:val="Caption"/>
                                <w:jc w:val="center"/>
                                <w:rPr>
                                  <w:noProof/>
                                </w:rPr>
                                <w:pPrChange w:id="11250" w:author="chaniaayulestari@outlook.com" w:date="2021-11-13T16:59:00Z">
                                  <w:pPr>
                                    <w:pStyle w:val="ListParagraph"/>
                                    <w:numPr>
                                      <w:numId w:val="117"/>
                                    </w:numPr>
                                    <w:ind w:left="426" w:hanging="360"/>
                                  </w:pPr>
                                </w:pPrChange>
                              </w:pPr>
                            </w:p>
                            <w:p w14:paraId="2BCAEEEA" w14:textId="77777777" w:rsidR="00ED34E2" w:rsidRDefault="00ED34E2"/>
                            <w:p w14:paraId="41163ECC" w14:textId="233C63FF" w:rsidR="00ED34E2" w:rsidRPr="00FF2860" w:rsidRDefault="00ED34E2">
                              <w:pPr>
                                <w:pStyle w:val="Caption"/>
                                <w:jc w:val="center"/>
                                <w:rPr>
                                  <w:noProof/>
                                </w:rPr>
                                <w:pPrChange w:id="11251" w:author="chaniaayulestari@outlook.com" w:date="2021-11-13T16:59:00Z">
                                  <w:pPr>
                                    <w:pStyle w:val="ListParagraph"/>
                                    <w:numPr>
                                      <w:numId w:val="117"/>
                                    </w:numPr>
                                    <w:ind w:left="426" w:hanging="360"/>
                                  </w:pPr>
                                </w:pPrChange>
                              </w:pPr>
                            </w:p>
                          </w:txbxContent>
                        </wps:txbx>
                        <wps:bodyPr rot="0" vert="horz" wrap="square" lIns="0" tIns="0" rIns="0" bIns="0" anchor="t" anchorCtr="0" upright="1">
                          <a:spAutoFit/>
                        </wps:bodyPr>
                      </wps:wsp>
                    </a:graphicData>
                  </a:graphic>
                </wp:inline>
              </w:drawing>
            </mc:Choice>
            <mc:Fallback>
              <w:pict>
                <v:shape w14:anchorId="4C7FE1CE" id="Text Box 525" o:spid="_x0000_s108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QHErMQICAADrAwAADgAAAAAA&#10;AAAAAAAAAAAuAgAAZHJzL2Uyb0RvYy54bWxQSwECLQAUAAYACAAAACEA6sbOt94AAAAEAQAADwAA&#10;AAAAAAAAAAAAAABcBAAAZHJzL2Rvd25yZXYueG1sUEsFBgAAAAAEAAQA8wAAAGcFAAAAAA==&#10;" stroked="f">
                  <v:textbox style="mso-fit-shape-to-text:t" inset="0,0,0,0">
                    <w:txbxContent>
                      <w:p w14:paraId="0A8BAF26" w14:textId="7731C31C" w:rsidR="00ED34E2" w:rsidRPr="00FF2860" w:rsidRDefault="00ED34E2">
                        <w:pPr>
                          <w:pStyle w:val="Caption"/>
                          <w:jc w:val="center"/>
                          <w:rPr>
                            <w:noProof/>
                          </w:rPr>
                          <w:pPrChange w:id="11252" w:author="chaniaayulestari@outlook.com" w:date="2021-11-13T16:59:00Z">
                            <w:pPr>
                              <w:pStyle w:val="ListParagraph"/>
                              <w:numPr>
                                <w:numId w:val="117"/>
                              </w:numPr>
                              <w:ind w:left="426" w:hanging="360"/>
                            </w:pPr>
                          </w:pPrChange>
                        </w:pPr>
                      </w:p>
                      <w:p w14:paraId="2BCAEEEA" w14:textId="77777777" w:rsidR="00ED34E2" w:rsidRDefault="00ED34E2"/>
                      <w:p w14:paraId="41163ECC" w14:textId="233C63FF" w:rsidR="00ED34E2" w:rsidRPr="00FF2860" w:rsidRDefault="00ED34E2">
                        <w:pPr>
                          <w:pStyle w:val="Caption"/>
                          <w:jc w:val="center"/>
                          <w:rPr>
                            <w:noProof/>
                          </w:rPr>
                          <w:pPrChange w:id="11253" w:author="chaniaayulestari@outlook.com" w:date="2021-11-13T16:59:00Z">
                            <w:pPr>
                              <w:pStyle w:val="ListParagraph"/>
                              <w:numPr>
                                <w:numId w:val="117"/>
                              </w:numPr>
                              <w:ind w:left="426" w:hanging="360"/>
                            </w:pPr>
                          </w:pPrChange>
                        </w:pPr>
                      </w:p>
                    </w:txbxContent>
                  </v:textbox>
                  <w10:anchorlock/>
                </v:shape>
              </w:pict>
            </mc:Fallback>
          </mc:AlternateContent>
        </w:r>
      </w:del>
      <w:bookmarkStart w:id="11254" w:name="_Toc87894913"/>
      <w:bookmarkStart w:id="11255" w:name="_Toc87895460"/>
      <w:bookmarkStart w:id="11256" w:name="_Toc87896440"/>
      <w:bookmarkEnd w:id="11254"/>
      <w:bookmarkEnd w:id="11255"/>
      <w:bookmarkEnd w:id="11256"/>
    </w:p>
    <w:p w14:paraId="4A732262" w14:textId="3DFAF7F9" w:rsidR="006A1DDD" w:rsidDel="007404DC" w:rsidRDefault="006A1DDD" w:rsidP="00932121">
      <w:pPr>
        <w:numPr>
          <w:ilvl w:val="0"/>
          <w:numId w:val="127"/>
        </w:numPr>
        <w:rPr>
          <w:ins w:id="11257" w:author="chaniaayulestari@outlook.com" w:date="2021-11-13T20:52:00Z"/>
          <w:del w:id="11258" w:author="Rafi Aziizi" w:date="2021-11-14T10:09:00Z"/>
        </w:rPr>
      </w:pPr>
      <w:bookmarkStart w:id="11259" w:name="_Toc87894914"/>
      <w:bookmarkStart w:id="11260" w:name="_Toc87895461"/>
      <w:bookmarkStart w:id="11261" w:name="_Toc87896441"/>
      <w:bookmarkEnd w:id="11259"/>
      <w:bookmarkEnd w:id="11260"/>
      <w:bookmarkEnd w:id="11261"/>
    </w:p>
    <w:p w14:paraId="6007D449" w14:textId="2767E3A4" w:rsidR="006A1DDD" w:rsidDel="007404DC" w:rsidRDefault="006A1DDD" w:rsidP="00932121">
      <w:pPr>
        <w:numPr>
          <w:ilvl w:val="0"/>
          <w:numId w:val="127"/>
        </w:numPr>
        <w:rPr>
          <w:ins w:id="11262" w:author="chaniaayulestari@outlook.com" w:date="2021-11-13T20:52:00Z"/>
          <w:del w:id="11263" w:author="Rafi Aziizi" w:date="2021-11-14T10:09:00Z"/>
        </w:rPr>
      </w:pPr>
      <w:bookmarkStart w:id="11264" w:name="_Toc87894915"/>
      <w:bookmarkStart w:id="11265" w:name="_Toc87895462"/>
      <w:bookmarkStart w:id="11266" w:name="_Toc87896442"/>
      <w:bookmarkEnd w:id="11264"/>
      <w:bookmarkEnd w:id="11265"/>
      <w:bookmarkEnd w:id="11266"/>
    </w:p>
    <w:p w14:paraId="5794CC5D" w14:textId="6ED0071A" w:rsidR="006A1DDD" w:rsidDel="007404DC" w:rsidRDefault="006A1DDD" w:rsidP="00932121">
      <w:pPr>
        <w:numPr>
          <w:ilvl w:val="0"/>
          <w:numId w:val="127"/>
        </w:numPr>
        <w:rPr>
          <w:ins w:id="11267" w:author="chaniaayulestari@outlook.com" w:date="2021-11-13T20:52:00Z"/>
          <w:del w:id="11268" w:author="Rafi Aziizi" w:date="2021-11-14T10:09:00Z"/>
        </w:rPr>
      </w:pPr>
      <w:bookmarkStart w:id="11269" w:name="_Toc87894916"/>
      <w:bookmarkStart w:id="11270" w:name="_Toc87895463"/>
      <w:bookmarkStart w:id="11271" w:name="_Toc87896443"/>
      <w:bookmarkEnd w:id="11269"/>
      <w:bookmarkEnd w:id="11270"/>
      <w:bookmarkEnd w:id="11271"/>
    </w:p>
    <w:p w14:paraId="42E91CFC" w14:textId="3DAD7332" w:rsidR="006A1DDD" w:rsidDel="007404DC" w:rsidRDefault="006A1DDD" w:rsidP="00932121">
      <w:pPr>
        <w:numPr>
          <w:ilvl w:val="0"/>
          <w:numId w:val="127"/>
        </w:numPr>
        <w:rPr>
          <w:ins w:id="11272" w:author="chaniaayulestari@outlook.com" w:date="2021-11-13T20:52:00Z"/>
          <w:del w:id="11273" w:author="Rafi Aziizi" w:date="2021-11-14T10:09:00Z"/>
        </w:rPr>
      </w:pPr>
      <w:bookmarkStart w:id="11274" w:name="_Toc87894917"/>
      <w:bookmarkStart w:id="11275" w:name="_Toc87895464"/>
      <w:bookmarkStart w:id="11276" w:name="_Toc87896444"/>
      <w:bookmarkEnd w:id="11274"/>
      <w:bookmarkEnd w:id="11275"/>
      <w:bookmarkEnd w:id="11276"/>
    </w:p>
    <w:p w14:paraId="03FBE09D" w14:textId="42291DA8" w:rsidR="006A1DDD" w:rsidDel="007404DC" w:rsidRDefault="006A1DDD" w:rsidP="00932121">
      <w:pPr>
        <w:numPr>
          <w:ilvl w:val="0"/>
          <w:numId w:val="127"/>
        </w:numPr>
        <w:rPr>
          <w:ins w:id="11277" w:author="chaniaayulestari@outlook.com" w:date="2021-11-13T20:52:00Z"/>
          <w:del w:id="11278" w:author="Rafi Aziizi" w:date="2021-11-14T10:09:00Z"/>
        </w:rPr>
      </w:pPr>
      <w:bookmarkStart w:id="11279" w:name="_Toc87894918"/>
      <w:bookmarkStart w:id="11280" w:name="_Toc87895465"/>
      <w:bookmarkStart w:id="11281" w:name="_Toc87896445"/>
      <w:bookmarkEnd w:id="11279"/>
      <w:bookmarkEnd w:id="11280"/>
      <w:bookmarkEnd w:id="11281"/>
    </w:p>
    <w:p w14:paraId="0BF7518D" w14:textId="3E637D5D" w:rsidR="006A1DDD" w:rsidDel="007404DC" w:rsidRDefault="006A1DDD" w:rsidP="00932121">
      <w:pPr>
        <w:numPr>
          <w:ilvl w:val="0"/>
          <w:numId w:val="127"/>
        </w:numPr>
        <w:rPr>
          <w:ins w:id="11282" w:author="chaniaayulestari@outlook.com" w:date="2021-11-13T20:52:00Z"/>
          <w:del w:id="11283" w:author="Rafi Aziizi" w:date="2021-11-14T10:09:00Z"/>
        </w:rPr>
      </w:pPr>
      <w:bookmarkStart w:id="11284" w:name="_Toc87894919"/>
      <w:bookmarkStart w:id="11285" w:name="_Toc87895466"/>
      <w:bookmarkStart w:id="11286" w:name="_Toc87896446"/>
      <w:bookmarkEnd w:id="11284"/>
      <w:bookmarkEnd w:id="11285"/>
      <w:bookmarkEnd w:id="11286"/>
    </w:p>
    <w:p w14:paraId="6804B4C4" w14:textId="09CD2FA1" w:rsidR="006A1DDD" w:rsidRPr="0008241A" w:rsidDel="007404DC" w:rsidRDefault="006A1DDD">
      <w:pPr>
        <w:numPr>
          <w:ilvl w:val="0"/>
          <w:numId w:val="127"/>
        </w:numPr>
        <w:rPr>
          <w:ins w:id="11287" w:author="chaniaayulestari@outlook.com" w:date="2021-11-13T20:52:00Z"/>
          <w:del w:id="11288" w:author="Rafi Aziizi" w:date="2021-11-14T10:09:00Z"/>
          <w:lang w:val="id-ID"/>
        </w:rPr>
        <w:pPrChange w:id="11289" w:author="Rafi Aziizi" w:date="2021-11-13T18:48:00Z">
          <w:pPr>
            <w:pStyle w:val="ListParagraph"/>
            <w:ind w:left="426"/>
          </w:pPr>
        </w:pPrChange>
      </w:pPr>
      <w:bookmarkStart w:id="11290" w:name="_Toc87894920"/>
      <w:bookmarkStart w:id="11291" w:name="_Toc87895467"/>
      <w:bookmarkStart w:id="11292" w:name="_Toc87896447"/>
      <w:bookmarkEnd w:id="11290"/>
      <w:bookmarkEnd w:id="11291"/>
      <w:bookmarkEnd w:id="11292"/>
    </w:p>
    <w:p w14:paraId="618615A8" w14:textId="13CF9DF0" w:rsidR="00DF5A0B" w:rsidDel="006A1DDD" w:rsidRDefault="00DF5A0B" w:rsidP="00932121">
      <w:pPr>
        <w:numPr>
          <w:ilvl w:val="0"/>
          <w:numId w:val="127"/>
        </w:numPr>
        <w:rPr>
          <w:del w:id="11293" w:author="Rafi Aziizi" w:date="2021-11-13T18:48:00Z"/>
          <w:lang w:val="id-ID"/>
        </w:rPr>
      </w:pPr>
      <w:bookmarkStart w:id="11294" w:name="_Toc87894921"/>
      <w:bookmarkStart w:id="11295" w:name="_Toc87895468"/>
      <w:bookmarkStart w:id="11296" w:name="_Toc87896448"/>
      <w:bookmarkEnd w:id="11294"/>
      <w:bookmarkEnd w:id="11295"/>
      <w:bookmarkEnd w:id="11296"/>
    </w:p>
    <w:p w14:paraId="1EEAC473" w14:textId="1FA8FAF9" w:rsidR="006A1DDD" w:rsidRPr="0008241A" w:rsidDel="007404DC" w:rsidRDefault="006A1DDD">
      <w:pPr>
        <w:numPr>
          <w:ilvl w:val="0"/>
          <w:numId w:val="127"/>
        </w:numPr>
        <w:rPr>
          <w:ins w:id="11297" w:author="chaniaayulestari@outlook.com" w:date="2021-11-13T20:52:00Z"/>
          <w:del w:id="11298" w:author="Rafi Aziizi" w:date="2021-11-14T10:09:00Z"/>
          <w:lang w:val="id-ID"/>
        </w:rPr>
        <w:pPrChange w:id="11299" w:author="Rafi Aziizi" w:date="2021-11-13T18:48:00Z">
          <w:pPr>
            <w:pStyle w:val="ListParagraph"/>
            <w:ind w:left="426"/>
          </w:pPr>
        </w:pPrChange>
      </w:pPr>
      <w:bookmarkStart w:id="11300" w:name="_Toc87894922"/>
      <w:bookmarkStart w:id="11301" w:name="_Toc87895469"/>
      <w:bookmarkStart w:id="11302" w:name="_Toc87896449"/>
      <w:bookmarkEnd w:id="11300"/>
      <w:bookmarkEnd w:id="11301"/>
      <w:bookmarkEnd w:id="11302"/>
    </w:p>
    <w:p w14:paraId="5D0DA99B" w14:textId="76302262" w:rsidR="00DF5A0B" w:rsidDel="0008241A" w:rsidRDefault="00DF5A0B">
      <w:pPr>
        <w:numPr>
          <w:ilvl w:val="0"/>
          <w:numId w:val="127"/>
        </w:numPr>
        <w:rPr>
          <w:ins w:id="11303" w:author="chaniaayulestari@outlook.com" w:date="2021-11-13T16:58:00Z"/>
          <w:del w:id="11304" w:author="Rafi Aziizi" w:date="2021-11-13T18:48:00Z"/>
          <w:lang w:val="id-ID"/>
        </w:rPr>
        <w:pPrChange w:id="11305" w:author="Rafi Aziizi" w:date="2021-11-13T18:48:00Z">
          <w:pPr>
            <w:pStyle w:val="ListParagraph"/>
            <w:ind w:left="426"/>
          </w:pPr>
        </w:pPrChange>
      </w:pPr>
      <w:bookmarkStart w:id="11306" w:name="_Toc87894923"/>
      <w:bookmarkStart w:id="11307" w:name="_Toc87895470"/>
      <w:bookmarkStart w:id="11308" w:name="_Toc87896450"/>
      <w:bookmarkEnd w:id="11306"/>
      <w:bookmarkEnd w:id="11307"/>
      <w:bookmarkEnd w:id="11308"/>
    </w:p>
    <w:p w14:paraId="111CDC07" w14:textId="2FA405C2" w:rsidR="00DF5A0B" w:rsidDel="0008241A" w:rsidRDefault="00DF5A0B">
      <w:pPr>
        <w:numPr>
          <w:ilvl w:val="0"/>
          <w:numId w:val="127"/>
        </w:numPr>
        <w:rPr>
          <w:ins w:id="11309" w:author="chaniaayulestari@outlook.com" w:date="2021-11-13T16:58:00Z"/>
          <w:del w:id="11310" w:author="Rafi Aziizi" w:date="2021-11-13T18:48:00Z"/>
          <w:lang w:val="id-ID"/>
        </w:rPr>
        <w:pPrChange w:id="11311" w:author="Rafi Aziizi" w:date="2021-11-13T18:48:00Z">
          <w:pPr>
            <w:pStyle w:val="ListParagraph"/>
            <w:ind w:left="426"/>
          </w:pPr>
        </w:pPrChange>
      </w:pPr>
      <w:bookmarkStart w:id="11312" w:name="_Toc87894924"/>
      <w:bookmarkStart w:id="11313" w:name="_Toc87895471"/>
      <w:bookmarkStart w:id="11314" w:name="_Toc87896451"/>
      <w:bookmarkEnd w:id="11312"/>
      <w:bookmarkEnd w:id="11313"/>
      <w:bookmarkEnd w:id="11314"/>
    </w:p>
    <w:p w14:paraId="5DB1F5B1" w14:textId="427DBC91" w:rsidR="00DF5A0B" w:rsidDel="0008241A" w:rsidRDefault="00DF5A0B">
      <w:pPr>
        <w:numPr>
          <w:ilvl w:val="0"/>
          <w:numId w:val="127"/>
        </w:numPr>
        <w:rPr>
          <w:ins w:id="11315" w:author="chaniaayulestari@outlook.com" w:date="2021-11-13T16:58:00Z"/>
          <w:del w:id="11316" w:author="Rafi Aziizi" w:date="2021-11-13T18:48:00Z"/>
          <w:lang w:val="id-ID"/>
        </w:rPr>
        <w:pPrChange w:id="11317" w:author="Rafi Aziizi" w:date="2021-11-13T18:48:00Z">
          <w:pPr>
            <w:pStyle w:val="ListParagraph"/>
            <w:ind w:left="426"/>
          </w:pPr>
        </w:pPrChange>
      </w:pPr>
      <w:bookmarkStart w:id="11318" w:name="_Toc87894925"/>
      <w:bookmarkStart w:id="11319" w:name="_Toc87895472"/>
      <w:bookmarkStart w:id="11320" w:name="_Toc87896452"/>
      <w:bookmarkEnd w:id="11318"/>
      <w:bookmarkEnd w:id="11319"/>
      <w:bookmarkEnd w:id="11320"/>
    </w:p>
    <w:p w14:paraId="0F822503" w14:textId="6CB7DF63" w:rsidR="00DF5A0B" w:rsidDel="0008241A" w:rsidRDefault="00DF5A0B">
      <w:pPr>
        <w:numPr>
          <w:ilvl w:val="0"/>
          <w:numId w:val="127"/>
        </w:numPr>
        <w:rPr>
          <w:ins w:id="11321" w:author="chaniaayulestari@outlook.com" w:date="2021-11-13T16:58:00Z"/>
          <w:del w:id="11322" w:author="Rafi Aziizi" w:date="2021-11-13T18:48:00Z"/>
          <w:lang w:val="id-ID"/>
        </w:rPr>
        <w:pPrChange w:id="11323" w:author="Rafi Aziizi" w:date="2021-11-13T18:48:00Z">
          <w:pPr>
            <w:pStyle w:val="ListParagraph"/>
            <w:ind w:left="426"/>
          </w:pPr>
        </w:pPrChange>
      </w:pPr>
      <w:bookmarkStart w:id="11324" w:name="_Toc87894926"/>
      <w:bookmarkStart w:id="11325" w:name="_Toc87895473"/>
      <w:bookmarkStart w:id="11326" w:name="_Toc87896453"/>
      <w:bookmarkEnd w:id="11324"/>
      <w:bookmarkEnd w:id="11325"/>
      <w:bookmarkEnd w:id="11326"/>
    </w:p>
    <w:p w14:paraId="3E91F86B" w14:textId="6501DB90" w:rsidR="00DF5A0B" w:rsidRPr="00AB33B3" w:rsidDel="0008241A" w:rsidRDefault="00DF5A0B" w:rsidP="00932121">
      <w:pPr>
        <w:numPr>
          <w:ilvl w:val="0"/>
          <w:numId w:val="127"/>
        </w:numPr>
        <w:rPr>
          <w:ins w:id="11327" w:author="chaniaayulestari@outlook.com" w:date="2021-11-13T16:58:00Z"/>
          <w:del w:id="11328" w:author="Rafi Aziizi" w:date="2021-11-13T18:48:00Z"/>
          <w:lang w:val="id-ID"/>
        </w:rPr>
      </w:pPr>
      <w:bookmarkStart w:id="11329" w:name="_Toc87894927"/>
      <w:bookmarkStart w:id="11330" w:name="_Toc87895474"/>
      <w:bookmarkStart w:id="11331" w:name="_Toc87896454"/>
      <w:bookmarkEnd w:id="11329"/>
      <w:bookmarkEnd w:id="11330"/>
      <w:bookmarkEnd w:id="11331"/>
    </w:p>
    <w:p w14:paraId="3F509734" w14:textId="5393F2D0" w:rsidR="00EE4F66" w:rsidDel="00AB33B3" w:rsidRDefault="00EE4F66" w:rsidP="00932121">
      <w:pPr>
        <w:numPr>
          <w:ilvl w:val="0"/>
          <w:numId w:val="127"/>
        </w:numPr>
        <w:rPr>
          <w:del w:id="11332" w:author="Rafi Aziizi" w:date="2021-11-13T12:19:00Z"/>
          <w:lang w:val="id-ID"/>
        </w:rPr>
      </w:pPr>
      <w:bookmarkStart w:id="11333" w:name="_Toc87894928"/>
      <w:bookmarkStart w:id="11334" w:name="_Toc87895475"/>
      <w:bookmarkStart w:id="11335" w:name="_Toc87896455"/>
      <w:bookmarkEnd w:id="11333"/>
      <w:bookmarkEnd w:id="11334"/>
      <w:bookmarkEnd w:id="11335"/>
    </w:p>
    <w:p w14:paraId="22028756" w14:textId="2AF8425F" w:rsidR="00A2766B" w:rsidDel="00AB33B3" w:rsidRDefault="00A2766B" w:rsidP="00932121">
      <w:pPr>
        <w:numPr>
          <w:ilvl w:val="0"/>
          <w:numId w:val="127"/>
        </w:numPr>
        <w:rPr>
          <w:del w:id="11336" w:author="Rafi Aziizi" w:date="2021-11-13T12:19:00Z"/>
          <w:lang w:val="id-ID"/>
        </w:rPr>
      </w:pPr>
      <w:bookmarkStart w:id="11337" w:name="_Toc87894929"/>
      <w:bookmarkStart w:id="11338" w:name="_Toc87895476"/>
      <w:bookmarkStart w:id="11339" w:name="_Toc87896456"/>
      <w:bookmarkEnd w:id="11337"/>
      <w:bookmarkEnd w:id="11338"/>
      <w:bookmarkEnd w:id="11339"/>
    </w:p>
    <w:p w14:paraId="1116FE39" w14:textId="3FF14707" w:rsidR="00EE4F66" w:rsidDel="00AB33B3" w:rsidRDefault="00EE4F66" w:rsidP="00932121">
      <w:pPr>
        <w:numPr>
          <w:ilvl w:val="0"/>
          <w:numId w:val="127"/>
        </w:numPr>
        <w:rPr>
          <w:del w:id="11340" w:author="Rafi Aziizi" w:date="2021-11-13T12:19:00Z"/>
          <w:lang w:val="id-ID"/>
        </w:rPr>
      </w:pPr>
      <w:bookmarkStart w:id="11341" w:name="_Toc87894930"/>
      <w:bookmarkStart w:id="11342" w:name="_Toc87895477"/>
      <w:bookmarkStart w:id="11343" w:name="_Toc87896457"/>
      <w:bookmarkEnd w:id="11341"/>
      <w:bookmarkEnd w:id="11342"/>
      <w:bookmarkEnd w:id="11343"/>
    </w:p>
    <w:p w14:paraId="263EB0B6" w14:textId="3E1270B1" w:rsidR="00EE4F66" w:rsidDel="00AB33B3" w:rsidRDefault="00EE4F66" w:rsidP="00932121">
      <w:pPr>
        <w:numPr>
          <w:ilvl w:val="0"/>
          <w:numId w:val="127"/>
        </w:numPr>
        <w:rPr>
          <w:del w:id="11344" w:author="Rafi Aziizi" w:date="2021-11-13T12:19:00Z"/>
          <w:lang w:val="id-ID"/>
        </w:rPr>
      </w:pPr>
      <w:bookmarkStart w:id="11345" w:name="_Toc87894931"/>
      <w:bookmarkStart w:id="11346" w:name="_Toc87895478"/>
      <w:bookmarkStart w:id="11347" w:name="_Toc87896458"/>
      <w:bookmarkEnd w:id="11345"/>
      <w:bookmarkEnd w:id="11346"/>
      <w:bookmarkEnd w:id="11347"/>
    </w:p>
    <w:p w14:paraId="6479FB62" w14:textId="1544E424" w:rsidR="00EE4F66" w:rsidDel="00AB33B3" w:rsidRDefault="00EE4F66" w:rsidP="00932121">
      <w:pPr>
        <w:numPr>
          <w:ilvl w:val="0"/>
          <w:numId w:val="127"/>
        </w:numPr>
        <w:rPr>
          <w:del w:id="11348" w:author="Rafi Aziizi" w:date="2021-11-13T12:19:00Z"/>
          <w:lang w:val="id-ID"/>
        </w:rPr>
      </w:pPr>
      <w:bookmarkStart w:id="11349" w:name="_Toc87894932"/>
      <w:bookmarkStart w:id="11350" w:name="_Toc87895479"/>
      <w:bookmarkStart w:id="11351" w:name="_Toc87896459"/>
      <w:bookmarkEnd w:id="11349"/>
      <w:bookmarkEnd w:id="11350"/>
      <w:bookmarkEnd w:id="11351"/>
    </w:p>
    <w:p w14:paraId="0EF0EEE1" w14:textId="60F880A8" w:rsidR="00EE4F66" w:rsidDel="00AB33B3" w:rsidRDefault="00EE4F66" w:rsidP="00932121">
      <w:pPr>
        <w:numPr>
          <w:ilvl w:val="0"/>
          <w:numId w:val="127"/>
        </w:numPr>
        <w:rPr>
          <w:del w:id="11352" w:author="Rafi Aziizi" w:date="2021-11-13T12:19:00Z"/>
          <w:lang w:val="id-ID"/>
        </w:rPr>
      </w:pPr>
      <w:bookmarkStart w:id="11353" w:name="_Toc87894933"/>
      <w:bookmarkStart w:id="11354" w:name="_Toc87895480"/>
      <w:bookmarkStart w:id="11355" w:name="_Toc87896460"/>
      <w:bookmarkEnd w:id="11353"/>
      <w:bookmarkEnd w:id="11354"/>
      <w:bookmarkEnd w:id="11355"/>
    </w:p>
    <w:p w14:paraId="386CA511" w14:textId="089957AD" w:rsidR="00EE4F66" w:rsidDel="00AB33B3" w:rsidRDefault="00EE4F66" w:rsidP="00932121">
      <w:pPr>
        <w:numPr>
          <w:ilvl w:val="0"/>
          <w:numId w:val="127"/>
        </w:numPr>
        <w:rPr>
          <w:del w:id="11356" w:author="Rafi Aziizi" w:date="2021-11-13T12:19:00Z"/>
          <w:lang w:val="id-ID"/>
        </w:rPr>
      </w:pPr>
      <w:bookmarkStart w:id="11357" w:name="_Toc87894934"/>
      <w:bookmarkStart w:id="11358" w:name="_Toc87895481"/>
      <w:bookmarkStart w:id="11359" w:name="_Toc87896461"/>
      <w:bookmarkEnd w:id="11357"/>
      <w:bookmarkEnd w:id="11358"/>
      <w:bookmarkEnd w:id="11359"/>
    </w:p>
    <w:p w14:paraId="7DC52D75" w14:textId="48A62694" w:rsidR="00EE4F66" w:rsidDel="00AB33B3" w:rsidRDefault="00EE4F66" w:rsidP="00932121">
      <w:pPr>
        <w:numPr>
          <w:ilvl w:val="0"/>
          <w:numId w:val="127"/>
        </w:numPr>
        <w:rPr>
          <w:del w:id="11360" w:author="Rafi Aziizi" w:date="2021-11-13T12:19:00Z"/>
          <w:lang w:val="id-ID"/>
        </w:rPr>
      </w:pPr>
      <w:bookmarkStart w:id="11361" w:name="_Toc87894935"/>
      <w:bookmarkStart w:id="11362" w:name="_Toc87895482"/>
      <w:bookmarkStart w:id="11363" w:name="_Toc87896462"/>
      <w:bookmarkEnd w:id="11361"/>
      <w:bookmarkEnd w:id="11362"/>
      <w:bookmarkEnd w:id="11363"/>
    </w:p>
    <w:p w14:paraId="2922E916" w14:textId="30B0E0E0" w:rsidR="00EE4F66" w:rsidRPr="004A229B" w:rsidDel="007404DC" w:rsidRDefault="00EE4F66" w:rsidP="00932121">
      <w:pPr>
        <w:numPr>
          <w:ilvl w:val="0"/>
          <w:numId w:val="127"/>
        </w:numPr>
        <w:rPr>
          <w:del w:id="11364" w:author="Rafi Aziizi" w:date="2021-11-14T10:09:00Z"/>
          <w:lang w:val="id-ID"/>
        </w:rPr>
      </w:pPr>
      <w:bookmarkStart w:id="11365" w:name="_Toc87894936"/>
      <w:bookmarkStart w:id="11366" w:name="_Toc87895483"/>
      <w:bookmarkStart w:id="11367" w:name="_Toc87896463"/>
      <w:bookmarkEnd w:id="11365"/>
      <w:bookmarkEnd w:id="11366"/>
      <w:bookmarkEnd w:id="11367"/>
    </w:p>
    <w:p w14:paraId="53BDFF45" w14:textId="5934DF45" w:rsidR="00926DA8" w:rsidRDefault="00926DA8" w:rsidP="00932121">
      <w:pPr>
        <w:pStyle w:val="Heading3"/>
        <w:numPr>
          <w:ilvl w:val="0"/>
          <w:numId w:val="127"/>
        </w:numPr>
        <w:tabs>
          <w:tab w:val="left" w:pos="851"/>
        </w:tabs>
        <w:ind w:left="426" w:hanging="426"/>
      </w:pPr>
      <w:bookmarkStart w:id="11368" w:name="_heading=h.1mrcu09"/>
      <w:bookmarkStart w:id="11369" w:name="_Toc80034251"/>
      <w:bookmarkStart w:id="11370" w:name="_Toc87896464"/>
      <w:bookmarkEnd w:id="11368"/>
      <w:r>
        <w:t>Class Diagram</w:t>
      </w:r>
      <w:bookmarkEnd w:id="11369"/>
      <w:bookmarkEnd w:id="11370"/>
    </w:p>
    <w:p w14:paraId="0DB69555" w14:textId="4D58ECE8" w:rsidR="004A229B" w:rsidRDefault="004A229B" w:rsidP="00EC4B61">
      <w:pPr>
        <w:ind w:firstLine="851"/>
      </w:pPr>
      <w:r>
        <w:t xml:space="preserve">Class Diagram ini </w:t>
      </w:r>
      <w:commentRangeStart w:id="11371"/>
      <w:r>
        <w:t>akan</w:t>
      </w:r>
      <w:commentRangeEnd w:id="11371"/>
      <w:r w:rsidR="00AF0DB5">
        <w:rPr>
          <w:rStyle w:val="CommentReference"/>
        </w:rPr>
        <w:commentReference w:id="11371"/>
      </w:r>
      <w:r>
        <w:t xml:space="preserve"> mendeskripsikan jenis objek dan hubungan yang terjadi dalam sebuah sistem, serta akan menunjukan beberapa atribut dan operasi </w:t>
      </w:r>
      <w:r>
        <w:lastRenderedPageBreak/>
        <w:t xml:space="preserve">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25A2AFBD" w14:textId="77777777" w:rsidR="00BF7B94" w:rsidRDefault="00BF7B94">
      <w:pPr>
        <w:keepNext/>
        <w:jc w:val="center"/>
        <w:rPr>
          <w:ins w:id="11372" w:author="Rafi Aziizi" w:date="2021-11-15T16:05:00Z"/>
        </w:rPr>
        <w:pPrChange w:id="11373" w:author="Rafi Aziizi" w:date="2021-11-15T16:05:00Z">
          <w:pPr>
            <w:jc w:val="center"/>
          </w:pPr>
        </w:pPrChange>
      </w:pPr>
      <w:ins w:id="11374" w:author="Rafi Aziizi" w:date="2021-11-15T16:05:00Z">
        <w:r>
          <w:rPr>
            <w:noProof/>
          </w:rPr>
          <w:drawing>
            <wp:inline distT="0" distB="0" distL="0" distR="0" wp14:anchorId="33985CE6" wp14:editId="734164E6">
              <wp:extent cx="5039995" cy="5774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5774690"/>
                      </a:xfrm>
                      <a:prstGeom prst="rect">
                        <a:avLst/>
                      </a:prstGeom>
                      <a:noFill/>
                      <a:ln>
                        <a:noFill/>
                      </a:ln>
                    </pic:spPr>
                  </pic:pic>
                </a:graphicData>
              </a:graphic>
            </wp:inline>
          </w:drawing>
        </w:r>
      </w:ins>
    </w:p>
    <w:p w14:paraId="1DE2F993" w14:textId="1AE7902D" w:rsidR="00EC4B61" w:rsidDel="00BF7B94" w:rsidRDefault="00BF7B94">
      <w:pPr>
        <w:pStyle w:val="Caption"/>
        <w:jc w:val="center"/>
        <w:rPr>
          <w:del w:id="11375" w:author="Rafi Aziizi" w:date="2021-11-15T16:05:00Z"/>
        </w:rPr>
        <w:pPrChange w:id="11376" w:author="Rafi Aziizi" w:date="2021-11-15T16:05:00Z">
          <w:pPr>
            <w:jc w:val="center"/>
          </w:pPr>
        </w:pPrChange>
      </w:pPr>
      <w:bookmarkStart w:id="11377" w:name="_Toc87895019"/>
      <w:ins w:id="11378" w:author="Rafi Aziizi" w:date="2021-11-15T16:05:00Z">
        <w:r>
          <w:t xml:space="preserve">Gambar </w:t>
        </w:r>
        <w:del w:id="11379" w:author=" " w:date="2021-11-15T16:55:00Z">
          <w:r w:rsidDel="006E123C">
            <w:delText xml:space="preserve">  </w:delText>
          </w:r>
        </w:del>
        <w:r>
          <w:t xml:space="preserve">3. </w:t>
        </w:r>
        <w:r>
          <w:rPr>
            <w:i w:val="0"/>
            <w:iCs w:val="0"/>
          </w:rPr>
          <w:fldChar w:fldCharType="begin"/>
        </w:r>
        <w:r>
          <w:instrText xml:space="preserve"> SEQ Gambar___3. \* ARABIC </w:instrText>
        </w:r>
      </w:ins>
      <w:r>
        <w:rPr>
          <w:i w:val="0"/>
          <w:iCs w:val="0"/>
        </w:rPr>
        <w:fldChar w:fldCharType="separate"/>
      </w:r>
      <w:ins w:id="11380" w:author="Rafi Aziizi" w:date="2021-11-15T16:05:00Z">
        <w:r>
          <w:rPr>
            <w:noProof/>
          </w:rPr>
          <w:t>55</w:t>
        </w:r>
        <w:r>
          <w:rPr>
            <w:i w:val="0"/>
            <w:iCs w:val="0"/>
          </w:rPr>
          <w:fldChar w:fldCharType="end"/>
        </w:r>
        <w:r>
          <w:t xml:space="preserve"> Class Diagram</w:t>
        </w:r>
      </w:ins>
      <w:bookmarkEnd w:id="11377"/>
      <w:del w:id="11381" w:author="chaniaayulestari@outlook.com" w:date="2021-11-12T16:37:00Z">
        <w:r w:rsidR="00F151BC">
          <w:rPr>
            <w:i w:val="0"/>
            <w:iCs w:val="0"/>
            <w:noProof/>
          </w:rPr>
          <mc:AlternateContent>
            <mc:Choice Requires="wps">
              <w:drawing>
                <wp:anchor distT="0" distB="0" distL="114300" distR="114300" simplePos="0" relativeHeight="251652608" behindDoc="1" locked="0" layoutInCell="1" allowOverlap="1" wp14:anchorId="0A00C8FB" wp14:editId="4B551A87">
                  <wp:simplePos x="0" y="0"/>
                  <wp:positionH relativeFrom="column">
                    <wp:posOffset>23495</wp:posOffset>
                  </wp:positionH>
                  <wp:positionV relativeFrom="paragraph">
                    <wp:posOffset>6725285</wp:posOffset>
                  </wp:positionV>
                  <wp:extent cx="5039995" cy="635"/>
                  <wp:effectExtent l="0" t="0" r="0" b="0"/>
                  <wp:wrapNone/>
                  <wp:docPr id="554"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0B732653" w14:textId="3E7DDA81" w:rsidR="00ED34E2" w:rsidRPr="00133A7E" w:rsidRDefault="00ED34E2" w:rsidP="00EE4F66">
                              <w:pPr>
                                <w:pStyle w:val="Caption"/>
                                <w:jc w:val="center"/>
                                <w:rPr>
                                  <w:noProof/>
                                  <w:sz w:val="24"/>
                                  <w:szCs w:val="24"/>
                                </w:rPr>
                              </w:pPr>
                              <w:r>
                                <w:t xml:space="preserve">Gambar 3. </w:t>
                              </w:r>
                              <w:ins w:id="11382" w:author="chaniaayulestari@outlook.com" w:date="2021-11-13T13:45:00Z">
                                <w:r>
                                  <w:fldChar w:fldCharType="begin"/>
                                </w:r>
                                <w:r>
                                  <w:instrText xml:space="preserve"> SEQ Gambar_3. \* ARABIC </w:instrText>
                                </w:r>
                              </w:ins>
                              <w:r>
                                <w:fldChar w:fldCharType="separate"/>
                              </w:r>
                              <w:ins w:id="11383" w:author="chaniaayulestari@outlook.com" w:date="2021-11-13T13:45:00Z">
                                <w:r>
                                  <w:rPr>
                                    <w:noProof/>
                                  </w:rPr>
                                  <w:t>17</w:t>
                                </w:r>
                                <w:r>
                                  <w:fldChar w:fldCharType="end"/>
                                </w:r>
                              </w:ins>
                              <w:del w:id="1138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11385" w:author="chaniaayulestari@outlook.com" w:date="2021-11-12T16:37:00Z">
                                <w:r w:rsidDel="00FE2102">
                                  <w:delText>kia Batujajar</w:delText>
                                </w:r>
                              </w:del>
                            </w:p>
                            <w:p w14:paraId="5B91EB55" w14:textId="77777777" w:rsidR="00ED34E2" w:rsidRDefault="00ED34E2"/>
                            <w:p w14:paraId="722D3243" w14:textId="07FE0A07" w:rsidR="00ED34E2" w:rsidRPr="00133A7E" w:rsidRDefault="00ED34E2" w:rsidP="00EE4F66">
                              <w:pPr>
                                <w:pStyle w:val="Caption"/>
                                <w:jc w:val="center"/>
                                <w:rPr>
                                  <w:noProof/>
                                  <w:sz w:val="24"/>
                                  <w:szCs w:val="24"/>
                                </w:rPr>
                              </w:pPr>
                              <w:ins w:id="11386" w:author="chaniaayulestari@outlook.com" w:date="2021-11-13T15:09:00Z">
                                <w:r>
                                  <w:t xml:space="preserve">Gambar 3. </w:t>
                                </w:r>
                                <w:r>
                                  <w:fldChar w:fldCharType="begin"/>
                                </w:r>
                                <w:r>
                                  <w:instrText xml:space="preserve"> SEQ Gambar__3. \* ARABIC </w:instrText>
                                </w:r>
                              </w:ins>
                              <w:r>
                                <w:fldChar w:fldCharType="separate"/>
                              </w:r>
                              <w:ins w:id="11387" w:author="chaniaayulestari@outlook.com" w:date="2021-11-13T19:48:00Z">
                                <w:r>
                                  <w:rPr>
                                    <w:noProof/>
                                  </w:rPr>
                                  <w:t>63</w:t>
                                </w:r>
                              </w:ins>
                              <w:ins w:id="11388" w:author="chaniaayulestari@outlook.com" w:date="2021-11-13T15:09:00Z">
                                <w:r>
                                  <w:fldChar w:fldCharType="end"/>
                                </w:r>
                                <w:r>
                                  <w:t xml:space="preserve"> Perancangan Antarmuka Registrasi</w:t>
                                </w:r>
                              </w:ins>
                              <w:r>
                                <w:t xml:space="preserve">Gambar 3. </w:t>
                              </w:r>
                              <w:ins w:id="11389" w:author="chaniaayulestari@outlook.com" w:date="2021-11-13T13:45:00Z">
                                <w:r>
                                  <w:fldChar w:fldCharType="begin"/>
                                </w:r>
                                <w:r>
                                  <w:instrText xml:space="preserve"> SEQ Gambar_3. \* ARABIC </w:instrText>
                                </w:r>
                              </w:ins>
                              <w:r>
                                <w:fldChar w:fldCharType="separate"/>
                              </w:r>
                              <w:ins w:id="11390" w:author="chaniaayulestari@outlook.com" w:date="2021-11-13T13:45:00Z">
                                <w:r>
                                  <w:rPr>
                                    <w:noProof/>
                                  </w:rPr>
                                  <w:t>17</w:t>
                                </w:r>
                                <w:r>
                                  <w:fldChar w:fldCharType="end"/>
                                </w:r>
                              </w:ins>
                              <w:del w:id="1139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11392" w:author="chaniaayulestari@outlook.com" w:date="2021-11-12T16:37:00Z">
                                <w:r w:rsidDel="00FE2102">
                                  <w:delText>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A00C8FB" id="Text Box 95" o:spid="_x0000_s1087" type="#_x0000_t202" style="position:absolute;left:0;text-align:left;margin-left:1.85pt;margin-top:529.55pt;width:396.85pt;height:.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" stroked="f">
                  <v:textbox style="mso-fit-shape-to-text:t" inset="0,0,0,0">
                    <w:txbxContent>
                      <w:p w14:paraId="0B732653" w14:textId="3E7DDA81" w:rsidR="00ED34E2" w:rsidRPr="00133A7E" w:rsidRDefault="00ED34E2" w:rsidP="00EE4F66">
                        <w:pPr>
                          <w:pStyle w:val="Caption"/>
                          <w:jc w:val="center"/>
                          <w:rPr>
                            <w:noProof/>
                            <w:sz w:val="24"/>
                            <w:szCs w:val="24"/>
                          </w:rPr>
                        </w:pPr>
                        <w:r>
                          <w:t xml:space="preserve">Gambar 3. </w:t>
                        </w:r>
                        <w:ins w:id="11393" w:author="chaniaayulestari@outlook.com" w:date="2021-11-13T13:45:00Z">
                          <w:r>
                            <w:fldChar w:fldCharType="begin"/>
                          </w:r>
                          <w:r>
                            <w:instrText xml:space="preserve"> SEQ Gambar_3. \* ARABIC </w:instrText>
                          </w:r>
                        </w:ins>
                        <w:r>
                          <w:fldChar w:fldCharType="separate"/>
                        </w:r>
                        <w:ins w:id="11394" w:author="chaniaayulestari@outlook.com" w:date="2021-11-13T13:45:00Z">
                          <w:r>
                            <w:rPr>
                              <w:noProof/>
                            </w:rPr>
                            <w:t>17</w:t>
                          </w:r>
                          <w:r>
                            <w:fldChar w:fldCharType="end"/>
                          </w:r>
                        </w:ins>
                        <w:del w:id="1139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11396" w:author="chaniaayulestari@outlook.com" w:date="2021-11-12T16:37:00Z">
                          <w:r w:rsidDel="00FE2102">
                            <w:delText>kia Batujajar</w:delText>
                          </w:r>
                        </w:del>
                      </w:p>
                      <w:p w14:paraId="5B91EB55" w14:textId="77777777" w:rsidR="00ED34E2" w:rsidRDefault="00ED34E2"/>
                      <w:p w14:paraId="722D3243" w14:textId="07FE0A07" w:rsidR="00ED34E2" w:rsidRPr="00133A7E" w:rsidRDefault="00ED34E2" w:rsidP="00EE4F66">
                        <w:pPr>
                          <w:pStyle w:val="Caption"/>
                          <w:jc w:val="center"/>
                          <w:rPr>
                            <w:noProof/>
                            <w:sz w:val="24"/>
                            <w:szCs w:val="24"/>
                          </w:rPr>
                        </w:pPr>
                        <w:ins w:id="11397" w:author="chaniaayulestari@outlook.com" w:date="2021-11-13T15:09:00Z">
                          <w:r>
                            <w:t xml:space="preserve">Gambar 3. </w:t>
                          </w:r>
                          <w:r>
                            <w:fldChar w:fldCharType="begin"/>
                          </w:r>
                          <w:r>
                            <w:instrText xml:space="preserve"> SEQ Gambar__3. \* ARABIC </w:instrText>
                          </w:r>
                        </w:ins>
                        <w:r>
                          <w:fldChar w:fldCharType="separate"/>
                        </w:r>
                        <w:ins w:id="11398" w:author="chaniaayulestari@outlook.com" w:date="2021-11-13T19:48:00Z">
                          <w:r>
                            <w:rPr>
                              <w:noProof/>
                            </w:rPr>
                            <w:t>63</w:t>
                          </w:r>
                        </w:ins>
                        <w:ins w:id="11399" w:author="chaniaayulestari@outlook.com" w:date="2021-11-13T15:09:00Z">
                          <w:r>
                            <w:fldChar w:fldCharType="end"/>
                          </w:r>
                          <w:r>
                            <w:t xml:space="preserve"> Perancangan Antarmuka Registrasi</w:t>
                          </w:r>
                        </w:ins>
                        <w:r>
                          <w:t xml:space="preserve">Gambar 3. </w:t>
                        </w:r>
                        <w:ins w:id="11400" w:author="chaniaayulestari@outlook.com" w:date="2021-11-13T13:45:00Z">
                          <w:r>
                            <w:fldChar w:fldCharType="begin"/>
                          </w:r>
                          <w:r>
                            <w:instrText xml:space="preserve"> SEQ Gambar_3. \* ARABIC </w:instrText>
                          </w:r>
                        </w:ins>
                        <w:r>
                          <w:fldChar w:fldCharType="separate"/>
                        </w:r>
                        <w:ins w:id="11401" w:author="chaniaayulestari@outlook.com" w:date="2021-11-13T13:45:00Z">
                          <w:r>
                            <w:rPr>
                              <w:noProof/>
                            </w:rPr>
                            <w:t>17</w:t>
                          </w:r>
                          <w:r>
                            <w:fldChar w:fldCharType="end"/>
                          </w:r>
                        </w:ins>
                        <w:del w:id="1140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11403" w:author="chaniaayulestari@outlook.com" w:date="2021-11-12T16:37:00Z">
                          <w:r w:rsidDel="00FE2102">
                            <w:delText>kia Batujajar</w:delText>
                          </w:r>
                        </w:del>
                      </w:p>
                    </w:txbxContent>
                  </v:textbox>
                </v:shape>
              </w:pict>
            </mc:Fallback>
          </mc:AlternateContent>
        </w:r>
        <w:r w:rsidR="00EE4F66" w:rsidDel="00FE2102">
          <w:rPr>
            <w:i w:val="0"/>
            <w:iCs w:val="0"/>
            <w:noProof/>
          </w:rPr>
          <w:drawing>
            <wp:inline distT="0" distB="0" distL="0" distR="0" wp14:anchorId="6FE6E12E" wp14:editId="2EC8D19A">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pPr>
        <w:pStyle w:val="Caption"/>
        <w:jc w:val="center"/>
        <w:pPrChange w:id="11404" w:author="Rafi Aziizi" w:date="2021-11-15T16:05:00Z">
          <w:pPr/>
        </w:pPrChange>
      </w:pPr>
    </w:p>
    <w:p w14:paraId="577B0BA4" w14:textId="4EE292B6" w:rsidR="000B5DA5" w:rsidRPr="000B5DA5" w:rsidRDefault="000B5DA5" w:rsidP="000B5DA5">
      <w:pPr>
        <w:jc w:val="center"/>
      </w:pPr>
      <w:bookmarkStart w:id="11405" w:name="_heading=h.46r0co2"/>
      <w:bookmarkEnd w:id="11405"/>
      <w:r w:rsidRPr="000B5DA5">
        <w:rPr>
          <w:b/>
          <w:bCs/>
        </w:rPr>
        <w:t>(Sumber:</w:t>
      </w:r>
      <w:r>
        <w:t xml:space="preserve"> Peyusun</w:t>
      </w:r>
      <w:r w:rsidRPr="000B5DA5">
        <w:rPr>
          <w:b/>
          <w:bCs/>
        </w:rPr>
        <w:t>)</w:t>
      </w:r>
    </w:p>
    <w:p w14:paraId="2C2BE5EF" w14:textId="30959DD6" w:rsidR="00926DA8" w:rsidRDefault="00926DA8" w:rsidP="00932121">
      <w:pPr>
        <w:pStyle w:val="Heading3"/>
        <w:numPr>
          <w:ilvl w:val="0"/>
          <w:numId w:val="127"/>
        </w:numPr>
        <w:tabs>
          <w:tab w:val="left" w:pos="851"/>
        </w:tabs>
        <w:ind w:left="426" w:hanging="426"/>
      </w:pPr>
      <w:bookmarkStart w:id="11406" w:name="_heading=h.2lwamvv"/>
      <w:bookmarkStart w:id="11407" w:name="_Toc80034253"/>
      <w:bookmarkStart w:id="11408" w:name="_Toc87896465"/>
      <w:bookmarkEnd w:id="11406"/>
      <w:r>
        <w:t xml:space="preserve">Perancangan </w:t>
      </w:r>
      <w:bookmarkEnd w:id="11407"/>
      <w:r w:rsidR="004C453C">
        <w:rPr>
          <w:lang w:val="en-US"/>
        </w:rPr>
        <w:t>Basis Data</w:t>
      </w:r>
      <w:bookmarkEnd w:id="11408"/>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w:t>
      </w:r>
      <w:r>
        <w:lastRenderedPageBreak/>
        <w:t xml:space="preserve">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11409" w:author="Rafi Aziizi" w:date="2021-11-12T10:56:00Z">
            <w:rPr>
              <w:b/>
              <w:bCs/>
              <w:highlight w:val="cyan"/>
            </w:rPr>
          </w:rPrChange>
        </w:rPr>
        <w:pPrChange w:id="11410" w:author="Rafi Aziizi" w:date="2021-11-12T10:56:00Z">
          <w:pPr>
            <w:pStyle w:val="ListParagraph"/>
            <w:numPr>
              <w:numId w:val="48"/>
            </w:numPr>
            <w:ind w:left="450" w:hanging="360"/>
          </w:pPr>
        </w:pPrChange>
      </w:pPr>
      <w:r w:rsidRPr="00331B6F">
        <w:rPr>
          <w:b/>
          <w:bCs/>
          <w:rPrChange w:id="11411" w:author="Rafi Aziizi" w:date="2021-11-12T10:56:00Z">
            <w:rPr>
              <w:b/>
              <w:bCs/>
              <w:highlight w:val="cyan"/>
            </w:rPr>
          </w:rPrChange>
        </w:rPr>
        <w:t>Tabel</w:t>
      </w:r>
      <w:r w:rsidRPr="00331B6F">
        <w:rPr>
          <w:b/>
          <w:bCs/>
          <w:shd w:val="clear" w:color="auto" w:fill="FFFFFF" w:themeFill="background1"/>
          <w:rPrChange w:id="11412" w:author="Rafi Aziizi" w:date="2021-11-12T10:56:00Z">
            <w:rPr>
              <w:b/>
              <w:bCs/>
              <w:highlight w:val="cyan"/>
            </w:rPr>
          </w:rPrChange>
        </w:rPr>
        <w:t xml:space="preserve"> RFID</w:t>
      </w:r>
    </w:p>
    <w:p w14:paraId="5F0F6C9E" w14:textId="17168C99" w:rsidR="009B575D" w:rsidRPr="00EB3EE8" w:rsidDel="00B01799" w:rsidRDefault="009B575D" w:rsidP="00EB3EE8">
      <w:pPr>
        <w:ind w:firstLine="450"/>
        <w:rPr>
          <w:del w:id="11413" w:author="chaniaayulestari@outlook.com" w:date="2021-11-13T14:15:00Z"/>
          <w:iCs/>
          <w:lang w:eastAsia="en-US"/>
        </w:rPr>
      </w:pPr>
      <w:r>
        <w:rPr>
          <w:iCs/>
        </w:rPr>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w:t>
      </w:r>
      <w:ins w:id="11414" w:author="Rafi Aziizi" w:date="2021-11-14T10:15:00Z">
        <w:r w:rsidR="00ED47C8" w:rsidRPr="009B575D">
          <w:t xml:space="preserve">pada </w:t>
        </w:r>
        <w:r w:rsidR="00ED47C8">
          <w:t>tabel dibawah ini</w:t>
        </w:r>
        <w:r w:rsidR="00ED47C8">
          <w:rPr>
            <w:iCs/>
          </w:rPr>
          <w:t xml:space="preserve">. </w:t>
        </w:r>
      </w:ins>
      <w:del w:id="11415" w:author="Rafi Aziizi" w:date="2021-11-14T10:15:00Z">
        <w:r w:rsidDel="00ED47C8">
          <w:rPr>
            <w:iCs/>
          </w:rPr>
          <w:delText xml:space="preserve">pada </w:delText>
        </w:r>
        <w:r w:rsidRPr="00D77591" w:rsidDel="00ED47C8">
          <w:rPr>
            <w:i/>
          </w:rPr>
          <w:delText>table</w:delText>
        </w:r>
        <w:r w:rsidR="00D77591" w:rsidRPr="00D77591" w:rsidDel="00ED47C8">
          <w:rPr>
            <w:i/>
          </w:rPr>
          <w:delText xml:space="preserve"> </w:delText>
        </w:r>
      </w:del>
      <w:del w:id="11416" w:author="Rafi Aziizi" w:date="2021-11-14T10:14:00Z">
        <w:r w:rsidR="00D77591" w:rsidRPr="00D77591" w:rsidDel="00ED47C8">
          <w:rPr>
            <w:iCs/>
          </w:rPr>
          <w:delText>3.18</w:delText>
        </w:r>
      </w:del>
      <w:del w:id="11417" w:author="Rafi Aziizi" w:date="2021-11-14T10:15:00Z">
        <w:r w:rsidDel="00ED47C8">
          <w:rPr>
            <w:iCs/>
          </w:rPr>
          <w:delText xml:space="preserve"> </w:delText>
        </w:r>
      </w:del>
      <w:r>
        <w:rPr>
          <w:iCs/>
        </w:rPr>
        <w:t>berfungsi untuk mengelola data rfid yang tersedia pada sistem absensi.</w:t>
      </w:r>
    </w:p>
    <w:p w14:paraId="46DB279B" w14:textId="5EFE8B61" w:rsidR="00D77591" w:rsidRDefault="00D77591">
      <w:pPr>
        <w:ind w:firstLine="450"/>
        <w:pPrChange w:id="11418" w:author="chaniaayulestari@outlook.com" w:date="2021-11-13T14:15:00Z">
          <w:pPr>
            <w:pStyle w:val="Caption"/>
            <w:keepNext/>
            <w:jc w:val="center"/>
          </w:pPr>
        </w:pPrChange>
      </w:pPr>
      <w:del w:id="11419" w:author="chaniaayulestari@outlook.com" w:date="2021-11-13T13:38:00Z">
        <w:r w:rsidDel="001A4EEC">
          <w:delText xml:space="preserve">Table 3. </w:delText>
        </w:r>
        <w:r w:rsidR="006720D0" w:rsidDel="001A4EEC">
          <w:fldChar w:fldCharType="begin"/>
        </w:r>
        <w:r w:rsidR="006720D0" w:rsidRPr="003160CF" w:rsidDel="001A4EEC">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p>
    <w:p w14:paraId="2C137149" w14:textId="4680F670" w:rsidR="00B01799" w:rsidRDefault="00B01799">
      <w:pPr>
        <w:pStyle w:val="Caption"/>
        <w:keepNext/>
        <w:jc w:val="center"/>
        <w:rPr>
          <w:ins w:id="11420" w:author="chaniaayulestari@outlook.com" w:date="2021-11-13T14:14:00Z"/>
        </w:rPr>
        <w:pPrChange w:id="11421" w:author="chaniaayulestari@outlook.com" w:date="2021-11-13T14:14:00Z">
          <w:pPr/>
        </w:pPrChange>
      </w:pPr>
      <w:bookmarkStart w:id="11422" w:name="_Toc87950203"/>
      <w:ins w:id="11423" w:author="chaniaayulestari@outlook.com" w:date="2021-11-13T14:14:00Z">
        <w:r>
          <w:t xml:space="preserve">Tabel 3. </w:t>
        </w:r>
      </w:ins>
      <w:ins w:id="11424" w:author="Rafi Aziizi" w:date="2021-11-14T11:08:00Z">
        <w:r w:rsidR="001B2DEA">
          <w:fldChar w:fldCharType="begin"/>
        </w:r>
        <w:r w:rsidR="001B2DEA">
          <w:instrText xml:space="preserve"> SEQ Tabel_3. \* ARABIC </w:instrText>
        </w:r>
      </w:ins>
      <w:r w:rsidR="001B2DEA">
        <w:fldChar w:fldCharType="separate"/>
      </w:r>
      <w:ins w:id="11425" w:author="Rafi Aziizi" w:date="2021-11-14T11:08:00Z">
        <w:r w:rsidR="001B2DEA">
          <w:rPr>
            <w:noProof/>
          </w:rPr>
          <w:t>49</w:t>
        </w:r>
        <w:r w:rsidR="001B2DEA">
          <w:fldChar w:fldCharType="end"/>
        </w:r>
      </w:ins>
      <w:ins w:id="11426" w:author="chaniaayulestari@outlook.com" w:date="2021-11-13T14:14:00Z">
        <w:del w:id="11427" w:author="Rafi Aziizi" w:date="2021-11-14T09:52:00Z">
          <w:r w:rsidDel="003640C9">
            <w:fldChar w:fldCharType="begin"/>
          </w:r>
          <w:r w:rsidDel="003640C9">
            <w:delInstrText xml:space="preserve"> SEQ Tabel_3. \* ARABIC </w:delInstrText>
          </w:r>
        </w:del>
      </w:ins>
      <w:del w:id="11428" w:author="Rafi Aziizi" w:date="2021-11-14T09:52:00Z">
        <w:r w:rsidDel="003640C9">
          <w:fldChar w:fldCharType="separate"/>
        </w:r>
      </w:del>
      <w:ins w:id="11429" w:author="chaniaayulestari@outlook.com" w:date="2021-11-14T09:28:00Z">
        <w:del w:id="11430" w:author="Rafi Aziizi" w:date="2021-11-14T09:52:00Z">
          <w:r w:rsidR="0024161C" w:rsidDel="003640C9">
            <w:rPr>
              <w:noProof/>
            </w:rPr>
            <w:delText>48</w:delText>
          </w:r>
        </w:del>
      </w:ins>
      <w:ins w:id="11431" w:author="chaniaayulestari@outlook.com" w:date="2021-11-13T14:25:00Z">
        <w:del w:id="11432" w:author="Rafi Aziizi" w:date="2021-11-14T09:52:00Z">
          <w:r w:rsidR="00456266" w:rsidDel="003640C9">
            <w:rPr>
              <w:noProof/>
            </w:rPr>
            <w:delText>45</w:delText>
          </w:r>
        </w:del>
      </w:ins>
      <w:ins w:id="11433" w:author="chaniaayulestari@outlook.com" w:date="2021-11-13T14:14:00Z">
        <w:del w:id="11434" w:author="Rafi Aziizi" w:date="2021-11-14T09:52:00Z">
          <w:r w:rsidDel="003640C9">
            <w:fldChar w:fldCharType="end"/>
          </w:r>
        </w:del>
        <w:r>
          <w:t xml:space="preserve"> Perancangan Tabel RFID</w:t>
        </w:r>
        <w:bookmarkEnd w:id="11422"/>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11435" w:author="Rafi Aziizi" w:date="2021-11-12T10:56:00Z">
            <w:rPr>
              <w:b/>
              <w:bCs/>
              <w:highlight w:val="cyan"/>
            </w:rPr>
          </w:rPrChange>
        </w:rPr>
      </w:pPr>
      <w:r w:rsidRPr="00331B6F">
        <w:rPr>
          <w:b/>
          <w:bCs/>
          <w:rPrChange w:id="11436" w:author="Rafi Aziizi" w:date="2021-11-12T10:56:00Z">
            <w:rPr>
              <w:b/>
              <w:bCs/>
              <w:highlight w:val="cyan"/>
            </w:rPr>
          </w:rPrChange>
        </w:rPr>
        <w:t>Tabel Siswa</w:t>
      </w:r>
    </w:p>
    <w:p w14:paraId="0A12B732" w14:textId="32D5499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w:t>
      </w:r>
      <w:ins w:id="11437" w:author="Rafi Aziizi" w:date="2021-11-14T10:15:00Z">
        <w:r w:rsidR="00ED47C8" w:rsidRPr="009B575D">
          <w:t xml:space="preserve">pada </w:t>
        </w:r>
        <w:r w:rsidR="00ED47C8">
          <w:t>tabel dibawah ini</w:t>
        </w:r>
      </w:ins>
      <w:del w:id="11438" w:author="Rafi Aziizi" w:date="2021-11-14T10:15:00Z">
        <w:r w:rsidRPr="009B575D" w:rsidDel="00ED47C8">
          <w:delText xml:space="preserve">pada </w:delText>
        </w:r>
        <w:r w:rsidRPr="00D77591" w:rsidDel="00ED47C8">
          <w:rPr>
            <w:i/>
            <w:iCs/>
          </w:rPr>
          <w:delText>table</w:delText>
        </w:r>
        <w:r w:rsidR="00D77591" w:rsidDel="00ED47C8">
          <w:rPr>
            <w:i/>
            <w:iCs/>
          </w:rPr>
          <w:delText xml:space="preserve"> </w:delText>
        </w:r>
      </w:del>
      <w:ins w:id="11439" w:author="Rafi Aziizi" w:date="2021-11-14T10:14:00Z">
        <w:r w:rsidR="00ED47C8">
          <w:rPr>
            <w:iCs/>
          </w:rPr>
          <w:t>.</w:t>
        </w:r>
      </w:ins>
      <w:del w:id="11440" w:author="Rafi Aziizi" w:date="2021-11-14T10:14:00Z">
        <w:r w:rsidR="00D77591" w:rsidDel="00ED47C8">
          <w:delText>3.19.</w:delText>
        </w:r>
      </w:del>
      <w:r w:rsidR="00D77591">
        <w:t xml:space="preserve"> table ini </w:t>
      </w:r>
      <w:r w:rsidRPr="009B575D">
        <w:t xml:space="preserve">berfungsi untuk mengelola data </w:t>
      </w:r>
      <w:r>
        <w:t>siswa</w:t>
      </w:r>
      <w:r w:rsidRPr="009B575D">
        <w:t xml:space="preserve"> yang tersedia pada sistem absensi.</w:t>
      </w:r>
    </w:p>
    <w:p w14:paraId="541B9257" w14:textId="4B7CB250" w:rsidR="00D77591" w:rsidDel="00B01799" w:rsidRDefault="00D77591" w:rsidP="00FA382F">
      <w:pPr>
        <w:pStyle w:val="Caption"/>
        <w:keepNext/>
        <w:jc w:val="center"/>
        <w:rPr>
          <w:del w:id="11441" w:author="chaniaayulestari@outlook.com" w:date="2021-11-13T14:15:00Z"/>
        </w:rPr>
      </w:pPr>
      <w:del w:id="11442" w:author="chaniaayulestari@outlook.com" w:date="2021-11-13T13:38:00Z">
        <w:r w:rsidDel="001A4EEC">
          <w:delText xml:space="preserve">Table 3. </w:delText>
        </w:r>
        <w:r w:rsidR="006720D0" w:rsidDel="001A4EEC">
          <w:fldChar w:fldCharType="begin"/>
        </w:r>
        <w:r w:rsidR="006720D0" w:rsidRPr="001B2DEA" w:rsidDel="001A4EEC">
          <w:rPr>
            <w:i w:val="0"/>
            <w:iCs w:val="0"/>
          </w:rPr>
          <w:delInstrText xml:space="preserve"> SEQ Table_3. \* ARABIC </w:delInstrText>
        </w:r>
        <w:r w:rsidR="006720D0" w:rsidDel="001A4EEC">
          <w:fldChar w:fldCharType="separate"/>
        </w:r>
        <w:r w:rsidR="00A911C8" w:rsidDel="001A4EEC">
          <w:rPr>
            <w:noProof/>
          </w:rPr>
          <w:delText>19</w:delText>
        </w:r>
        <w:r w:rsidR="006720D0" w:rsidDel="001A4EEC">
          <w:fldChar w:fldCharType="end"/>
        </w:r>
        <w:r w:rsidDel="001A4EEC">
          <w:delText xml:space="preserve"> </w:delText>
        </w:r>
        <w:r w:rsidR="009E6E1E" w:rsidDel="001A4EEC">
          <w:delText xml:space="preserve">Perancangan  </w:delText>
        </w:r>
        <w:r w:rsidDel="001A4EEC">
          <w:delText>Tabel Siswa</w:delText>
        </w:r>
      </w:del>
    </w:p>
    <w:p w14:paraId="177E2D19" w14:textId="19EC3262" w:rsidR="00B01799" w:rsidRDefault="00B01799">
      <w:pPr>
        <w:pStyle w:val="Caption"/>
        <w:keepNext/>
        <w:jc w:val="center"/>
        <w:rPr>
          <w:ins w:id="11443" w:author="chaniaayulestari@outlook.com" w:date="2021-11-13T14:15:00Z"/>
        </w:rPr>
        <w:pPrChange w:id="11444" w:author="chaniaayulestari@outlook.com" w:date="2021-11-13T14:15:00Z">
          <w:pPr/>
        </w:pPrChange>
      </w:pPr>
      <w:bookmarkStart w:id="11445" w:name="_Toc87950204"/>
      <w:ins w:id="11446" w:author="chaniaayulestari@outlook.com" w:date="2021-11-13T14:15:00Z">
        <w:r>
          <w:t xml:space="preserve">Tabel 3. </w:t>
        </w:r>
      </w:ins>
      <w:ins w:id="11447" w:author="Rafi Aziizi" w:date="2021-11-14T11:08:00Z">
        <w:r w:rsidR="001B2DEA">
          <w:fldChar w:fldCharType="begin"/>
        </w:r>
        <w:r w:rsidR="001B2DEA">
          <w:instrText xml:space="preserve"> SEQ Tabel_3. \* ARABIC </w:instrText>
        </w:r>
      </w:ins>
      <w:r w:rsidR="001B2DEA">
        <w:fldChar w:fldCharType="separate"/>
      </w:r>
      <w:ins w:id="11448" w:author="Rafi Aziizi" w:date="2021-11-14T11:08:00Z">
        <w:r w:rsidR="001B2DEA">
          <w:rPr>
            <w:noProof/>
          </w:rPr>
          <w:t>50</w:t>
        </w:r>
        <w:r w:rsidR="001B2DEA">
          <w:fldChar w:fldCharType="end"/>
        </w:r>
      </w:ins>
      <w:ins w:id="11449" w:author="chaniaayulestari@outlook.com" w:date="2021-11-13T14:15:00Z">
        <w:del w:id="11450" w:author="Rafi Aziizi" w:date="2021-11-14T09:52:00Z">
          <w:r w:rsidDel="003640C9">
            <w:fldChar w:fldCharType="begin"/>
          </w:r>
          <w:r w:rsidDel="003640C9">
            <w:delInstrText xml:space="preserve"> SEQ Tabel_3. \* ARABIC </w:delInstrText>
          </w:r>
        </w:del>
      </w:ins>
      <w:del w:id="11451" w:author="Rafi Aziizi" w:date="2021-11-14T09:52:00Z">
        <w:r w:rsidDel="003640C9">
          <w:fldChar w:fldCharType="separate"/>
        </w:r>
      </w:del>
      <w:ins w:id="11452" w:author="chaniaayulestari@outlook.com" w:date="2021-11-14T09:28:00Z">
        <w:del w:id="11453" w:author="Rafi Aziizi" w:date="2021-11-14T09:52:00Z">
          <w:r w:rsidR="0024161C" w:rsidDel="003640C9">
            <w:rPr>
              <w:noProof/>
            </w:rPr>
            <w:delText>49</w:delText>
          </w:r>
        </w:del>
      </w:ins>
      <w:ins w:id="11454" w:author="chaniaayulestari@outlook.com" w:date="2021-11-13T14:25:00Z">
        <w:del w:id="11455" w:author="Rafi Aziizi" w:date="2021-11-14T09:52:00Z">
          <w:r w:rsidR="00456266" w:rsidDel="003640C9">
            <w:rPr>
              <w:noProof/>
            </w:rPr>
            <w:delText>46</w:delText>
          </w:r>
        </w:del>
      </w:ins>
      <w:ins w:id="11456" w:author="chaniaayulestari@outlook.com" w:date="2021-11-13T14:15:00Z">
        <w:del w:id="11457" w:author="Rafi Aziizi" w:date="2021-11-14T09:52:00Z">
          <w:r w:rsidDel="003640C9">
            <w:fldChar w:fldCharType="end"/>
          </w:r>
        </w:del>
        <w:r>
          <w:t xml:space="preserve"> </w:t>
        </w:r>
        <w:r w:rsidRPr="006D6494">
          <w:t xml:space="preserve">Perancangan Tabel </w:t>
        </w:r>
        <w:r>
          <w:t>Siswa</w:t>
        </w:r>
        <w:bookmarkEnd w:id="11445"/>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1B618D57" w:rsidR="006828A2" w:rsidRDefault="006828A2" w:rsidP="00C60063">
            <w:pPr>
              <w:jc w:val="center"/>
            </w:pPr>
            <w:del w:id="11458" w:author="Rafi Aziizi" w:date="2021-11-14T19:58:00Z">
              <w:r w:rsidDel="002C3CA5">
                <w:delText>45</w:delText>
              </w:r>
            </w:del>
            <w:ins w:id="11459" w:author="Rafi Aziizi" w:date="2021-11-14T19:58:00Z">
              <w:r w:rsidR="002C3CA5">
                <w:t>100</w:t>
              </w:r>
            </w:ins>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lastRenderedPageBreak/>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11460" w:author="Rafi Aziizi" w:date="2021-11-12T10:56:00Z">
            <w:rPr>
              <w:b/>
              <w:bCs/>
              <w:highlight w:val="cyan"/>
            </w:rPr>
          </w:rPrChange>
        </w:rPr>
      </w:pPr>
      <w:r w:rsidRPr="00331B6F">
        <w:rPr>
          <w:b/>
          <w:bCs/>
          <w:rPrChange w:id="11461" w:author="Rafi Aziizi" w:date="2021-11-12T10:56:00Z">
            <w:rPr>
              <w:b/>
              <w:bCs/>
              <w:highlight w:val="cyan"/>
            </w:rPr>
          </w:rPrChange>
        </w:rPr>
        <w:t>Tabel Absen</w:t>
      </w:r>
    </w:p>
    <w:p w14:paraId="1927825F" w14:textId="24C7365D" w:rsidR="009B575D" w:rsidDel="00B01799" w:rsidRDefault="009B575D" w:rsidP="009B575D">
      <w:pPr>
        <w:ind w:firstLine="450"/>
        <w:rPr>
          <w:del w:id="11462" w:author="chaniaayulestari@outlook.com" w:date="2021-11-13T14:15:00Z"/>
          <w:lang w:eastAsia="en-US"/>
        </w:rPr>
      </w:pPr>
      <w:r w:rsidRPr="009B575D">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w:t>
      </w:r>
      <w:ins w:id="11463" w:author="Rafi Aziizi" w:date="2021-11-14T10:15:00Z">
        <w:r w:rsidR="00ED47C8" w:rsidRPr="009B575D">
          <w:t xml:space="preserve">pada </w:t>
        </w:r>
        <w:r w:rsidR="00ED47C8">
          <w:t>tabel dibawah ini</w:t>
        </w:r>
      </w:ins>
      <w:del w:id="11464" w:author="Rafi Aziizi" w:date="2021-11-14T10:15:00Z">
        <w:r w:rsidRPr="009B575D" w:rsidDel="00ED47C8">
          <w:delText xml:space="preserve">pada </w:delText>
        </w:r>
        <w:r w:rsidRPr="00D079EF" w:rsidDel="00ED47C8">
          <w:rPr>
            <w:i/>
            <w:iCs/>
          </w:rPr>
          <w:delText>tabl</w:delText>
        </w:r>
        <w:r w:rsidR="00D079EF" w:rsidDel="00ED47C8">
          <w:rPr>
            <w:i/>
            <w:iCs/>
          </w:rPr>
          <w:delText xml:space="preserve">e </w:delText>
        </w:r>
      </w:del>
      <w:ins w:id="11465" w:author="Rafi Aziizi" w:date="2021-11-14T10:14:00Z">
        <w:r w:rsidR="00ED47C8">
          <w:rPr>
            <w:iCs/>
          </w:rPr>
          <w:t>.</w:t>
        </w:r>
      </w:ins>
      <w:del w:id="11466" w:author="Rafi Aziizi" w:date="2021-11-14T10:14:00Z">
        <w:r w:rsidR="00D079EF" w:rsidDel="00ED47C8">
          <w:rPr>
            <w:i/>
            <w:iCs/>
          </w:rPr>
          <w:delText>3.20.</w:delText>
        </w:r>
      </w:del>
      <w:r w:rsidR="00D079EF">
        <w:rPr>
          <w:i/>
          <w:iCs/>
        </w:rPr>
        <w:t xml:space="preserve">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7B30D096" w:rsidR="00D77591" w:rsidRDefault="00D77591">
      <w:pPr>
        <w:ind w:firstLine="450"/>
        <w:pPrChange w:id="11467" w:author="chaniaayulestari@outlook.com" w:date="2021-11-13T14:15:00Z">
          <w:pPr>
            <w:pStyle w:val="Caption"/>
            <w:keepNext/>
            <w:jc w:val="center"/>
          </w:pPr>
        </w:pPrChange>
      </w:pPr>
      <w:del w:id="11468"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p>
    <w:p w14:paraId="3FF57677" w14:textId="4491CD85" w:rsidR="00B01799" w:rsidRDefault="00B01799">
      <w:pPr>
        <w:pStyle w:val="Caption"/>
        <w:keepNext/>
        <w:jc w:val="center"/>
        <w:rPr>
          <w:ins w:id="11469" w:author="chaniaayulestari@outlook.com" w:date="2021-11-13T14:15:00Z"/>
        </w:rPr>
        <w:pPrChange w:id="11470" w:author="chaniaayulestari@outlook.com" w:date="2021-11-13T14:16:00Z">
          <w:pPr/>
        </w:pPrChange>
      </w:pPr>
      <w:bookmarkStart w:id="11471" w:name="_Toc87950205"/>
      <w:ins w:id="11472" w:author="chaniaayulestari@outlook.com" w:date="2021-11-13T14:15:00Z">
        <w:r>
          <w:t xml:space="preserve">Tabel 3. </w:t>
        </w:r>
      </w:ins>
      <w:ins w:id="11473" w:author="Rafi Aziizi" w:date="2021-11-14T11:08:00Z">
        <w:r w:rsidR="001B2DEA">
          <w:fldChar w:fldCharType="begin"/>
        </w:r>
        <w:r w:rsidR="001B2DEA">
          <w:instrText xml:space="preserve"> SEQ Tabel_3. \* ARABIC </w:instrText>
        </w:r>
      </w:ins>
      <w:r w:rsidR="001B2DEA">
        <w:fldChar w:fldCharType="separate"/>
      </w:r>
      <w:ins w:id="11474" w:author="Rafi Aziizi" w:date="2021-11-14T11:08:00Z">
        <w:r w:rsidR="001B2DEA">
          <w:rPr>
            <w:noProof/>
          </w:rPr>
          <w:t>51</w:t>
        </w:r>
        <w:r w:rsidR="001B2DEA">
          <w:fldChar w:fldCharType="end"/>
        </w:r>
      </w:ins>
      <w:ins w:id="11475" w:author="chaniaayulestari@outlook.com" w:date="2021-11-13T14:15:00Z">
        <w:del w:id="11476" w:author="Rafi Aziizi" w:date="2021-11-14T09:52:00Z">
          <w:r w:rsidDel="003640C9">
            <w:fldChar w:fldCharType="begin"/>
          </w:r>
          <w:r w:rsidDel="003640C9">
            <w:delInstrText xml:space="preserve"> SEQ Tabel_3. \* ARABIC </w:delInstrText>
          </w:r>
        </w:del>
      </w:ins>
      <w:del w:id="11477" w:author="Rafi Aziizi" w:date="2021-11-14T09:52:00Z">
        <w:r w:rsidDel="003640C9">
          <w:fldChar w:fldCharType="separate"/>
        </w:r>
      </w:del>
      <w:ins w:id="11478" w:author="chaniaayulestari@outlook.com" w:date="2021-11-14T09:28:00Z">
        <w:del w:id="11479" w:author="Rafi Aziizi" w:date="2021-11-14T09:52:00Z">
          <w:r w:rsidR="0024161C" w:rsidDel="003640C9">
            <w:rPr>
              <w:noProof/>
            </w:rPr>
            <w:delText>50</w:delText>
          </w:r>
        </w:del>
      </w:ins>
      <w:ins w:id="11480" w:author="chaniaayulestari@outlook.com" w:date="2021-11-13T14:25:00Z">
        <w:del w:id="11481" w:author="Rafi Aziizi" w:date="2021-11-14T09:52:00Z">
          <w:r w:rsidR="00456266" w:rsidDel="003640C9">
            <w:rPr>
              <w:noProof/>
            </w:rPr>
            <w:delText>47</w:delText>
          </w:r>
        </w:del>
      </w:ins>
      <w:ins w:id="11482" w:author="chaniaayulestari@outlook.com" w:date="2021-11-13T14:15:00Z">
        <w:del w:id="11483" w:author="Rafi Aziizi" w:date="2021-11-14T09:52:00Z">
          <w:r w:rsidDel="003640C9">
            <w:fldChar w:fldCharType="end"/>
          </w:r>
        </w:del>
        <w:r>
          <w:t xml:space="preserve"> </w:t>
        </w:r>
        <w:r w:rsidRPr="00D94723">
          <w:t xml:space="preserve">Perancangan Tabel </w:t>
        </w:r>
        <w:r>
          <w:t>Absen</w:t>
        </w:r>
        <w:bookmarkEnd w:id="11471"/>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11484"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11485" w:author="Rafi Aziizi" w:date="2021-11-12T10:56:00Z">
            <w:rPr>
              <w:b/>
              <w:bCs/>
              <w:highlight w:val="cyan"/>
            </w:rPr>
          </w:rPrChange>
        </w:rPr>
      </w:pPr>
      <w:r w:rsidRPr="00331B6F">
        <w:rPr>
          <w:b/>
          <w:bCs/>
          <w:rPrChange w:id="11486" w:author="Rafi Aziizi" w:date="2021-11-12T10:56:00Z">
            <w:rPr>
              <w:b/>
              <w:bCs/>
              <w:highlight w:val="cyan"/>
            </w:rPr>
          </w:rPrChange>
        </w:rPr>
        <w:t>Tabel Laporan Absen</w:t>
      </w:r>
    </w:p>
    <w:p w14:paraId="790F87B1" w14:textId="2927D0D0" w:rsidR="009B575D" w:rsidDel="00B01799" w:rsidRDefault="009B575D" w:rsidP="009B575D">
      <w:pPr>
        <w:ind w:firstLine="450"/>
        <w:rPr>
          <w:del w:id="11487" w:author="chaniaayulestari@outlook.com" w:date="2021-11-13T14:16:00Z"/>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tab</w:t>
      </w:r>
      <w:ins w:id="11488" w:author="Rafi Aziizi" w:date="2021-11-14T10:14:00Z">
        <w:r w:rsidR="00ED47C8">
          <w:t>el</w:t>
        </w:r>
      </w:ins>
      <w:del w:id="11489" w:author="Rafi Aziizi" w:date="2021-11-14T10:14:00Z">
        <w:r w:rsidR="00531075" w:rsidDel="00ED47C8">
          <w:delText>el</w:delText>
        </w:r>
      </w:del>
      <w:r w:rsidR="00531075">
        <w:t xml:space="preserve"> </w:t>
      </w:r>
      <w:ins w:id="11490" w:author="Rafi Aziizi" w:date="2021-11-14T10:14:00Z">
        <w:r w:rsidR="00ED47C8">
          <w:t>dibawah ini</w:t>
        </w:r>
      </w:ins>
      <w:del w:id="11491" w:author="Rafi Aziizi" w:date="2021-11-14T10:14:00Z">
        <w:r w:rsidR="00D77591" w:rsidDel="00ED47C8">
          <w:delText>3.21</w:delText>
        </w:r>
      </w:del>
      <w:r w:rsidR="00D77591">
        <w:t>.</w:t>
      </w:r>
      <w:r w:rsidRPr="009B575D">
        <w:t xml:space="preserve"> berfungsi untuk mengelola data </w:t>
      </w:r>
      <w:r>
        <w:t>laporan</w:t>
      </w:r>
      <w:r w:rsidR="00D77591">
        <w:t xml:space="preserve"> </w:t>
      </w:r>
      <w:r>
        <w:t>absensi</w:t>
      </w:r>
      <w:r w:rsidRPr="009B575D">
        <w:t xml:space="preserve"> yang tersedia pada sistem absensi.</w:t>
      </w:r>
    </w:p>
    <w:p w14:paraId="22785D99" w14:textId="7CA6FC81" w:rsidR="00D77591" w:rsidRDefault="00D77591">
      <w:pPr>
        <w:ind w:firstLine="450"/>
        <w:pPrChange w:id="11492" w:author="chaniaayulestari@outlook.com" w:date="2021-11-13T14:16:00Z">
          <w:pPr>
            <w:pStyle w:val="Caption"/>
            <w:keepNext/>
            <w:jc w:val="center"/>
          </w:pPr>
        </w:pPrChange>
      </w:pPr>
      <w:del w:id="11493"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p>
    <w:p w14:paraId="29E0C129" w14:textId="2C3A126F" w:rsidR="00B01799" w:rsidRDefault="00B01799">
      <w:pPr>
        <w:pStyle w:val="Caption"/>
        <w:keepNext/>
        <w:jc w:val="center"/>
        <w:rPr>
          <w:ins w:id="11494" w:author="chaniaayulestari@outlook.com" w:date="2021-11-13T14:16:00Z"/>
        </w:rPr>
        <w:pPrChange w:id="11495" w:author="chaniaayulestari@outlook.com" w:date="2021-11-13T14:16:00Z">
          <w:pPr/>
        </w:pPrChange>
      </w:pPr>
      <w:bookmarkStart w:id="11496" w:name="_Toc87950206"/>
      <w:ins w:id="11497" w:author="chaniaayulestari@outlook.com" w:date="2021-11-13T14:16:00Z">
        <w:r>
          <w:t xml:space="preserve">Tabel 3. </w:t>
        </w:r>
      </w:ins>
      <w:ins w:id="11498" w:author="Rafi Aziizi" w:date="2021-11-14T11:08:00Z">
        <w:r w:rsidR="001B2DEA">
          <w:fldChar w:fldCharType="begin"/>
        </w:r>
        <w:r w:rsidR="001B2DEA">
          <w:instrText xml:space="preserve"> SEQ Tabel_3. \* ARABIC </w:instrText>
        </w:r>
      </w:ins>
      <w:r w:rsidR="001B2DEA">
        <w:fldChar w:fldCharType="separate"/>
      </w:r>
      <w:ins w:id="11499" w:author="Rafi Aziizi" w:date="2021-11-14T11:08:00Z">
        <w:r w:rsidR="001B2DEA">
          <w:rPr>
            <w:noProof/>
          </w:rPr>
          <w:t>52</w:t>
        </w:r>
        <w:r w:rsidR="001B2DEA">
          <w:fldChar w:fldCharType="end"/>
        </w:r>
      </w:ins>
      <w:ins w:id="11500" w:author="chaniaayulestari@outlook.com" w:date="2021-11-13T14:16:00Z">
        <w:del w:id="11501" w:author="Rafi Aziizi" w:date="2021-11-14T09:52:00Z">
          <w:r w:rsidDel="003640C9">
            <w:fldChar w:fldCharType="begin"/>
          </w:r>
          <w:r w:rsidDel="003640C9">
            <w:delInstrText xml:space="preserve"> SEQ Tabel_3. \* ARABIC </w:delInstrText>
          </w:r>
        </w:del>
      </w:ins>
      <w:del w:id="11502" w:author="Rafi Aziizi" w:date="2021-11-14T09:52:00Z">
        <w:r w:rsidDel="003640C9">
          <w:fldChar w:fldCharType="separate"/>
        </w:r>
      </w:del>
      <w:ins w:id="11503" w:author="chaniaayulestari@outlook.com" w:date="2021-11-14T09:28:00Z">
        <w:del w:id="11504" w:author="Rafi Aziizi" w:date="2021-11-14T09:52:00Z">
          <w:r w:rsidR="0024161C" w:rsidDel="003640C9">
            <w:rPr>
              <w:noProof/>
            </w:rPr>
            <w:delText>51</w:delText>
          </w:r>
        </w:del>
      </w:ins>
      <w:ins w:id="11505" w:author="chaniaayulestari@outlook.com" w:date="2021-11-13T14:25:00Z">
        <w:del w:id="11506" w:author="Rafi Aziizi" w:date="2021-11-14T09:52:00Z">
          <w:r w:rsidR="00456266" w:rsidDel="003640C9">
            <w:rPr>
              <w:noProof/>
            </w:rPr>
            <w:delText>48</w:delText>
          </w:r>
        </w:del>
      </w:ins>
      <w:ins w:id="11507" w:author="chaniaayulestari@outlook.com" w:date="2021-11-13T14:16:00Z">
        <w:del w:id="11508" w:author="Rafi Aziizi" w:date="2021-11-14T09:52:00Z">
          <w:r w:rsidDel="003640C9">
            <w:fldChar w:fldCharType="end"/>
          </w:r>
        </w:del>
        <w:r>
          <w:t xml:space="preserve"> </w:t>
        </w:r>
        <w:r w:rsidRPr="001E73C6">
          <w:t xml:space="preserve">Perancangan Tabel </w:t>
        </w:r>
        <w:r>
          <w:t>Laporan Absen</w:t>
        </w:r>
        <w:bookmarkEnd w:id="11496"/>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11509" w:author="Rafi Aziizi" w:date="2021-11-12T10:49:00Z">
              <w:r>
                <w:t>integer</w:t>
              </w:r>
            </w:ins>
            <w:del w:id="11510"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2D188288" w:rsidR="00C62D5D" w:rsidRDefault="007C5FA9" w:rsidP="00C60063">
            <w:pPr>
              <w:jc w:val="center"/>
            </w:pPr>
            <w:ins w:id="11511" w:author="Rafi Aziizi" w:date="2021-11-12T10:49:00Z">
              <w:r>
                <w:t>integer</w:t>
              </w:r>
            </w:ins>
            <w:del w:id="11512"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lastRenderedPageBreak/>
              <w:t>izin</w:t>
            </w:r>
          </w:p>
        </w:tc>
        <w:tc>
          <w:tcPr>
            <w:tcW w:w="1982" w:type="dxa"/>
          </w:tcPr>
          <w:p w14:paraId="08A53C95" w14:textId="5ED2F538" w:rsidR="00C62D5D" w:rsidRDefault="007C5FA9" w:rsidP="00C60063">
            <w:pPr>
              <w:jc w:val="center"/>
            </w:pPr>
            <w:ins w:id="11513" w:author="Rafi Aziizi" w:date="2021-11-12T10:49:00Z">
              <w:r>
                <w:t>integer</w:t>
              </w:r>
            </w:ins>
            <w:del w:id="11514"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11515" w:author="Rafi Aziizi" w:date="2021-11-12T10:49:00Z">
              <w:r>
                <w:t>integer</w:t>
              </w:r>
            </w:ins>
            <w:del w:id="11516"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11517" w:author="Rafi Aziizi" w:date="2021-11-12T10:49:00Z">
              <w:r>
                <w:t>integer</w:t>
              </w:r>
            </w:ins>
            <w:del w:id="11518"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11519" w:author="Rafi Aziizi" w:date="2021-11-12T10:56:00Z">
            <w:rPr>
              <w:b/>
              <w:bCs/>
              <w:highlight w:val="cyan"/>
            </w:rPr>
          </w:rPrChange>
        </w:rPr>
      </w:pPr>
      <w:r w:rsidRPr="00331B6F">
        <w:rPr>
          <w:b/>
          <w:bCs/>
          <w:rPrChange w:id="11520" w:author="Rafi Aziizi" w:date="2021-11-12T10:56:00Z">
            <w:rPr>
              <w:b/>
              <w:bCs/>
              <w:highlight w:val="cyan"/>
            </w:rPr>
          </w:rPrChange>
        </w:rPr>
        <w:t>Tabel Guru</w:t>
      </w:r>
    </w:p>
    <w:p w14:paraId="5F8CDCA6" w14:textId="5B2C0416" w:rsidR="009B575D" w:rsidDel="00B01799" w:rsidRDefault="009B575D" w:rsidP="00EB3EE8">
      <w:pPr>
        <w:ind w:firstLine="450"/>
        <w:rPr>
          <w:del w:id="11521" w:author="chaniaayulestari@outlook.com" w:date="2021-11-13T14:16:00Z"/>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w:t>
      </w:r>
      <w:ins w:id="11522" w:author="Rafi Aziizi" w:date="2021-11-14T10:15:00Z">
        <w:r w:rsidR="00ED47C8" w:rsidRPr="009B575D">
          <w:t xml:space="preserve">pada </w:t>
        </w:r>
        <w:r w:rsidR="00ED47C8">
          <w:t>tabel dibawah ini</w:t>
        </w:r>
      </w:ins>
      <w:del w:id="11523" w:author="Rafi Aziizi" w:date="2021-11-14T10:15:00Z">
        <w:r w:rsidRPr="009B575D" w:rsidDel="00ED47C8">
          <w:delText xml:space="preserve">pada </w:delText>
        </w:r>
        <w:r w:rsidR="00D079EF" w:rsidDel="00ED47C8">
          <w:delText>tabe</w:delText>
        </w:r>
        <w:r w:rsidR="00531075" w:rsidDel="00ED47C8">
          <w:delText>l</w:delText>
        </w:r>
        <w:r w:rsidR="00D079EF" w:rsidDel="00ED47C8">
          <w:delText xml:space="preserve"> 3.22</w:delText>
        </w:r>
      </w:del>
      <w:r w:rsidR="00D079EF">
        <w:t xml:space="preserve"> yang </w:t>
      </w:r>
      <w:r w:rsidRPr="009B575D">
        <w:t xml:space="preserve">berfungsi untuk mengelola data </w:t>
      </w:r>
      <w:r>
        <w:t>guru</w:t>
      </w:r>
      <w:r w:rsidRPr="009B575D">
        <w:t xml:space="preserve"> yang tersedia pada sistem absensi.</w:t>
      </w:r>
    </w:p>
    <w:p w14:paraId="45017592" w14:textId="143693A2" w:rsidR="00D079EF" w:rsidRDefault="00D079EF">
      <w:pPr>
        <w:ind w:firstLine="450"/>
        <w:pPrChange w:id="11524" w:author="chaniaayulestari@outlook.com" w:date="2021-11-13T14:16:00Z">
          <w:pPr>
            <w:pStyle w:val="Caption"/>
            <w:keepNext/>
            <w:jc w:val="center"/>
          </w:pPr>
        </w:pPrChange>
      </w:pPr>
      <w:del w:id="11525" w:author="chaniaayulestari@outlook.com"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p>
    <w:p w14:paraId="38F8C6F9" w14:textId="61E95A20" w:rsidR="00D21903" w:rsidRDefault="00D21903">
      <w:pPr>
        <w:pStyle w:val="Caption"/>
        <w:keepNext/>
        <w:jc w:val="center"/>
        <w:rPr>
          <w:ins w:id="11526" w:author="chaniaayulestari@outlook.com" w:date="2021-11-13T14:17:00Z"/>
        </w:rPr>
        <w:pPrChange w:id="11527" w:author="chaniaayulestari@outlook.com" w:date="2021-11-13T14:17:00Z">
          <w:pPr/>
        </w:pPrChange>
      </w:pPr>
      <w:bookmarkStart w:id="11528" w:name="_Toc87950207"/>
      <w:ins w:id="11529" w:author="chaniaayulestari@outlook.com" w:date="2021-11-13T14:17:00Z">
        <w:r>
          <w:t xml:space="preserve">Tabel 3. </w:t>
        </w:r>
      </w:ins>
      <w:ins w:id="11530" w:author="Rafi Aziizi" w:date="2021-11-14T11:08:00Z">
        <w:r w:rsidR="001B2DEA">
          <w:fldChar w:fldCharType="begin"/>
        </w:r>
        <w:r w:rsidR="001B2DEA">
          <w:instrText xml:space="preserve"> SEQ Tabel_3. \* ARABIC </w:instrText>
        </w:r>
      </w:ins>
      <w:r w:rsidR="001B2DEA">
        <w:fldChar w:fldCharType="separate"/>
      </w:r>
      <w:ins w:id="11531" w:author="Rafi Aziizi" w:date="2021-11-14T11:08:00Z">
        <w:r w:rsidR="001B2DEA">
          <w:rPr>
            <w:noProof/>
          </w:rPr>
          <w:t>53</w:t>
        </w:r>
        <w:r w:rsidR="001B2DEA">
          <w:fldChar w:fldCharType="end"/>
        </w:r>
      </w:ins>
      <w:ins w:id="11532" w:author="chaniaayulestari@outlook.com" w:date="2021-11-13T14:17:00Z">
        <w:del w:id="11533" w:author="Rafi Aziizi" w:date="2021-11-14T09:52:00Z">
          <w:r w:rsidDel="003640C9">
            <w:fldChar w:fldCharType="begin"/>
          </w:r>
          <w:r w:rsidDel="003640C9">
            <w:delInstrText xml:space="preserve"> SEQ Tabel_3. \* ARABIC </w:delInstrText>
          </w:r>
        </w:del>
      </w:ins>
      <w:del w:id="11534" w:author="Rafi Aziizi" w:date="2021-11-14T09:52:00Z">
        <w:r w:rsidDel="003640C9">
          <w:fldChar w:fldCharType="separate"/>
        </w:r>
      </w:del>
      <w:ins w:id="11535" w:author="chaniaayulestari@outlook.com" w:date="2021-11-14T09:28:00Z">
        <w:del w:id="11536" w:author="Rafi Aziizi" w:date="2021-11-14T09:52:00Z">
          <w:r w:rsidR="0024161C" w:rsidDel="003640C9">
            <w:rPr>
              <w:noProof/>
            </w:rPr>
            <w:delText>52</w:delText>
          </w:r>
        </w:del>
      </w:ins>
      <w:ins w:id="11537" w:author="chaniaayulestari@outlook.com" w:date="2021-11-13T14:25:00Z">
        <w:del w:id="11538" w:author="Rafi Aziizi" w:date="2021-11-14T09:52:00Z">
          <w:r w:rsidR="00456266" w:rsidDel="003640C9">
            <w:rPr>
              <w:noProof/>
            </w:rPr>
            <w:delText>49</w:delText>
          </w:r>
        </w:del>
      </w:ins>
      <w:ins w:id="11539" w:author="chaniaayulestari@outlook.com" w:date="2021-11-13T14:17:00Z">
        <w:del w:id="11540" w:author="Rafi Aziizi" w:date="2021-11-14T09:52:00Z">
          <w:r w:rsidDel="003640C9">
            <w:fldChar w:fldCharType="end"/>
          </w:r>
        </w:del>
        <w:r>
          <w:t xml:space="preserve"> </w:t>
        </w:r>
        <w:r w:rsidRPr="00CF67F5">
          <w:t xml:space="preserve">Perancangan Tabel </w:t>
        </w:r>
        <w:r>
          <w:t>Guru</w:t>
        </w:r>
        <w:bookmarkEnd w:id="11528"/>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1B506E9C" w:rsidR="00FE7724" w:rsidRDefault="00FE7724" w:rsidP="00723DD6">
            <w:pPr>
              <w:jc w:val="center"/>
            </w:pPr>
            <w:del w:id="11541" w:author="Rafi Aziizi" w:date="2021-11-14T19:58:00Z">
              <w:r w:rsidDel="002C3CA5">
                <w:delText>45</w:delText>
              </w:r>
            </w:del>
            <w:ins w:id="11542" w:author="Rafi Aziizi" w:date="2021-11-14T19:58:00Z">
              <w:r w:rsidR="002C3CA5">
                <w:t>100</w:t>
              </w:r>
            </w:ins>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11543" w:author="Rafi Aziizi" w:date="2021-11-12T10:56:00Z">
            <w:rPr>
              <w:b/>
              <w:bCs/>
              <w:highlight w:val="cyan"/>
            </w:rPr>
          </w:rPrChange>
        </w:rPr>
      </w:pPr>
      <w:r w:rsidRPr="00331B6F">
        <w:rPr>
          <w:b/>
          <w:bCs/>
          <w:rPrChange w:id="11544" w:author="Rafi Aziizi" w:date="2021-11-12T10:56:00Z">
            <w:rPr>
              <w:b/>
              <w:bCs/>
              <w:highlight w:val="cyan"/>
            </w:rPr>
          </w:rPrChange>
        </w:rPr>
        <w:t>Tabel Admin</w:t>
      </w:r>
    </w:p>
    <w:p w14:paraId="6F441C7C" w14:textId="01FEDBAA" w:rsidR="009B575D" w:rsidDel="00D21903" w:rsidRDefault="009B575D" w:rsidP="00EB3EE8">
      <w:pPr>
        <w:ind w:firstLine="450"/>
        <w:rPr>
          <w:del w:id="11545" w:author="chaniaayulestari@outlook.com" w:date="2021-11-13T14:17:00Z"/>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w:t>
      </w:r>
      <w:ins w:id="11546" w:author="Rafi Aziizi" w:date="2021-11-14T10:15:00Z">
        <w:r w:rsidR="00ED47C8" w:rsidRPr="009B575D">
          <w:t xml:space="preserve">pada </w:t>
        </w:r>
        <w:r w:rsidR="00ED47C8">
          <w:t>tabel dibawah ini</w:t>
        </w:r>
        <w:r w:rsidR="00ED47C8">
          <w:rPr>
            <w:iCs/>
          </w:rPr>
          <w:t xml:space="preserve">, </w:t>
        </w:r>
      </w:ins>
      <w:del w:id="11547" w:author="Rafi Aziizi" w:date="2021-11-14T10:15:00Z">
        <w:r w:rsidRPr="009B575D" w:rsidDel="00ED47C8">
          <w:delText>pada tab</w:delText>
        </w:r>
        <w:r w:rsidR="00531075" w:rsidDel="00ED47C8">
          <w:delText xml:space="preserve">el 3.23 </w:delText>
        </w:r>
      </w:del>
      <w:r w:rsidR="00531075">
        <w:t xml:space="preserve">dimana tabel ini </w:t>
      </w:r>
      <w:r w:rsidRPr="009B575D">
        <w:t xml:space="preserve">berfungsi untuk mengelola data </w:t>
      </w:r>
      <w:r>
        <w:t>admin</w:t>
      </w:r>
      <w:r w:rsidRPr="009B575D">
        <w:t xml:space="preserve"> yang tersedia pada sistem absensi.</w:t>
      </w:r>
    </w:p>
    <w:p w14:paraId="6D8B2C13" w14:textId="0F111580" w:rsidR="00531075" w:rsidRDefault="00531075">
      <w:pPr>
        <w:ind w:firstLine="450"/>
        <w:pPrChange w:id="11548" w:author="chaniaayulestari@outlook.com" w:date="2021-11-13T14:17:00Z">
          <w:pPr>
            <w:pStyle w:val="Caption"/>
            <w:keepNext/>
            <w:jc w:val="center"/>
          </w:pPr>
        </w:pPrChange>
      </w:pPr>
      <w:del w:id="11549"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p>
    <w:p w14:paraId="4983697F" w14:textId="0807E712" w:rsidR="00D21903" w:rsidRDefault="00D21903">
      <w:pPr>
        <w:pStyle w:val="Caption"/>
        <w:keepNext/>
        <w:jc w:val="center"/>
        <w:rPr>
          <w:ins w:id="11550" w:author="chaniaayulestari@outlook.com" w:date="2021-11-13T14:17:00Z"/>
        </w:rPr>
        <w:pPrChange w:id="11551" w:author="chaniaayulestari@outlook.com" w:date="2021-11-13T14:17:00Z">
          <w:pPr/>
        </w:pPrChange>
      </w:pPr>
      <w:bookmarkStart w:id="11552" w:name="_Toc87950208"/>
      <w:ins w:id="11553" w:author="chaniaayulestari@outlook.com" w:date="2021-11-13T14:17:00Z">
        <w:r>
          <w:t xml:space="preserve">Tabel 3. </w:t>
        </w:r>
      </w:ins>
      <w:ins w:id="11554" w:author="Rafi Aziizi" w:date="2021-11-14T11:08:00Z">
        <w:r w:rsidR="001B2DEA">
          <w:fldChar w:fldCharType="begin"/>
        </w:r>
        <w:r w:rsidR="001B2DEA">
          <w:instrText xml:space="preserve"> SEQ Tabel_3. \* ARABIC </w:instrText>
        </w:r>
      </w:ins>
      <w:r w:rsidR="001B2DEA">
        <w:fldChar w:fldCharType="separate"/>
      </w:r>
      <w:ins w:id="11555" w:author="Rafi Aziizi" w:date="2021-11-14T11:08:00Z">
        <w:r w:rsidR="001B2DEA">
          <w:rPr>
            <w:noProof/>
          </w:rPr>
          <w:t>54</w:t>
        </w:r>
        <w:r w:rsidR="001B2DEA">
          <w:fldChar w:fldCharType="end"/>
        </w:r>
      </w:ins>
      <w:ins w:id="11556" w:author="chaniaayulestari@outlook.com" w:date="2021-11-13T14:17:00Z">
        <w:del w:id="11557" w:author="Rafi Aziizi" w:date="2021-11-14T09:52:00Z">
          <w:r w:rsidDel="003640C9">
            <w:fldChar w:fldCharType="begin"/>
          </w:r>
          <w:r w:rsidDel="003640C9">
            <w:delInstrText xml:space="preserve"> SEQ Tabel_3. \* ARABIC </w:delInstrText>
          </w:r>
        </w:del>
      </w:ins>
      <w:del w:id="11558" w:author="Rafi Aziizi" w:date="2021-11-14T09:52:00Z">
        <w:r w:rsidDel="003640C9">
          <w:fldChar w:fldCharType="separate"/>
        </w:r>
      </w:del>
      <w:ins w:id="11559" w:author="chaniaayulestari@outlook.com" w:date="2021-11-14T09:28:00Z">
        <w:del w:id="11560" w:author="Rafi Aziizi" w:date="2021-11-14T09:52:00Z">
          <w:r w:rsidR="0024161C" w:rsidDel="003640C9">
            <w:rPr>
              <w:noProof/>
            </w:rPr>
            <w:delText>53</w:delText>
          </w:r>
        </w:del>
      </w:ins>
      <w:ins w:id="11561" w:author="chaniaayulestari@outlook.com" w:date="2021-11-13T14:25:00Z">
        <w:del w:id="11562" w:author="Rafi Aziizi" w:date="2021-11-14T09:52:00Z">
          <w:r w:rsidR="00456266" w:rsidDel="003640C9">
            <w:rPr>
              <w:noProof/>
            </w:rPr>
            <w:delText>50</w:delText>
          </w:r>
        </w:del>
      </w:ins>
      <w:ins w:id="11563" w:author="chaniaayulestari@outlook.com" w:date="2021-11-13T14:17:00Z">
        <w:del w:id="11564" w:author="Rafi Aziizi" w:date="2021-11-14T09:52:00Z">
          <w:r w:rsidDel="003640C9">
            <w:fldChar w:fldCharType="end"/>
          </w:r>
        </w:del>
        <w:r>
          <w:t xml:space="preserve"> </w:t>
        </w:r>
        <w:r w:rsidRPr="00B615EF">
          <w:t xml:space="preserve">Perancangan Tabel </w:t>
        </w:r>
        <w:r>
          <w:t>Admin</w:t>
        </w:r>
        <w:bookmarkEnd w:id="11552"/>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lastRenderedPageBreak/>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11565" w:author="Rafi Aziizi" w:date="2021-11-12T10:49:00Z">
              <w:r>
                <w:t>integer</w:t>
              </w:r>
            </w:ins>
            <w:del w:id="11566"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11567" w:author="Rafi Aziizi" w:date="2021-11-12T10:56:00Z">
            <w:rPr>
              <w:b/>
              <w:bCs/>
              <w:highlight w:val="cyan"/>
            </w:rPr>
          </w:rPrChange>
        </w:rPr>
      </w:pPr>
      <w:r w:rsidRPr="00331B6F">
        <w:rPr>
          <w:b/>
          <w:bCs/>
          <w:rPrChange w:id="11568" w:author="Rafi Aziizi" w:date="2021-11-12T10:56:00Z">
            <w:rPr>
              <w:b/>
              <w:bCs/>
              <w:highlight w:val="cyan"/>
            </w:rPr>
          </w:rPrChange>
        </w:rPr>
        <w:t>Tabel Walikelas</w:t>
      </w:r>
    </w:p>
    <w:p w14:paraId="65F309CB" w14:textId="7A58842E" w:rsidR="009B575D" w:rsidDel="00D21903" w:rsidRDefault="009B575D" w:rsidP="00EB3EE8">
      <w:pPr>
        <w:ind w:firstLine="450"/>
        <w:rPr>
          <w:del w:id="11569" w:author="chaniaayulestari@outlook.com" w:date="2021-11-13T14:17:00Z"/>
          <w:lang w:eastAsia="en-US"/>
        </w:rPr>
      </w:pPr>
      <w:r w:rsidRPr="009B575D">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w:t>
      </w:r>
      <w:ins w:id="11570" w:author="Rafi Aziizi" w:date="2021-11-14T10:15:00Z">
        <w:r w:rsidR="00ED47C8" w:rsidRPr="009B575D">
          <w:t xml:space="preserve">pada </w:t>
        </w:r>
        <w:r w:rsidR="00ED47C8">
          <w:t>tabel dibawah ini</w:t>
        </w:r>
        <w:r w:rsidR="00ED47C8">
          <w:rPr>
            <w:iCs/>
          </w:rPr>
          <w:t xml:space="preserve">, </w:t>
        </w:r>
      </w:ins>
      <w:del w:id="11571" w:author="Rafi Aziizi" w:date="2021-11-14T10:15:00Z">
        <w:r w:rsidRPr="009B575D" w:rsidDel="00ED47C8">
          <w:delText xml:space="preserve">pada </w:delText>
        </w:r>
        <w:r w:rsidR="00531075" w:rsidDel="00ED47C8">
          <w:delText xml:space="preserve">tabel 3.24. </w:delText>
        </w:r>
      </w:del>
      <w:r w:rsidR="00531075">
        <w:t>dimana tabel ini</w:t>
      </w:r>
      <w:r w:rsidRPr="009B575D">
        <w:t xml:space="preserve"> berfungsi untuk mengelola data </w:t>
      </w:r>
      <w:r>
        <w:t>walikelas</w:t>
      </w:r>
      <w:r w:rsidRPr="009B575D">
        <w:t xml:space="preserve"> yang tersedia pada sistem absensi.</w:t>
      </w:r>
    </w:p>
    <w:p w14:paraId="582474E8" w14:textId="1719AFDB" w:rsidR="00531075" w:rsidRDefault="00531075">
      <w:pPr>
        <w:ind w:firstLine="450"/>
        <w:pPrChange w:id="11572" w:author="chaniaayulestari@outlook.com" w:date="2021-11-13T14:17:00Z">
          <w:pPr>
            <w:pStyle w:val="Caption"/>
            <w:keepNext/>
            <w:jc w:val="center"/>
          </w:pPr>
        </w:pPrChange>
      </w:pPr>
      <w:del w:id="11573"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p>
    <w:p w14:paraId="2524C9F1" w14:textId="07AF28EB" w:rsidR="00D21903" w:rsidRDefault="00D21903">
      <w:pPr>
        <w:pStyle w:val="Caption"/>
        <w:keepNext/>
        <w:jc w:val="center"/>
        <w:rPr>
          <w:ins w:id="11574" w:author="chaniaayulestari@outlook.com" w:date="2021-11-13T14:18:00Z"/>
        </w:rPr>
        <w:pPrChange w:id="11575" w:author="chaniaayulestari@outlook.com" w:date="2021-11-13T14:18:00Z">
          <w:pPr/>
        </w:pPrChange>
      </w:pPr>
      <w:bookmarkStart w:id="11576" w:name="_Toc87950209"/>
      <w:ins w:id="11577" w:author="chaniaayulestari@outlook.com" w:date="2021-11-13T14:18:00Z">
        <w:r>
          <w:t xml:space="preserve">Tabel 3. </w:t>
        </w:r>
      </w:ins>
      <w:ins w:id="11578" w:author="Rafi Aziizi" w:date="2021-11-14T11:08:00Z">
        <w:r w:rsidR="001B2DEA">
          <w:fldChar w:fldCharType="begin"/>
        </w:r>
        <w:r w:rsidR="001B2DEA">
          <w:instrText xml:space="preserve"> SEQ Tabel_3. \* ARABIC </w:instrText>
        </w:r>
      </w:ins>
      <w:r w:rsidR="001B2DEA">
        <w:fldChar w:fldCharType="separate"/>
      </w:r>
      <w:ins w:id="11579" w:author="Rafi Aziizi" w:date="2021-11-14T11:08:00Z">
        <w:r w:rsidR="001B2DEA">
          <w:rPr>
            <w:noProof/>
          </w:rPr>
          <w:t>55</w:t>
        </w:r>
        <w:r w:rsidR="001B2DEA">
          <w:fldChar w:fldCharType="end"/>
        </w:r>
      </w:ins>
      <w:ins w:id="11580" w:author="chaniaayulestari@outlook.com" w:date="2021-11-13T14:18:00Z">
        <w:del w:id="11581" w:author="Rafi Aziizi" w:date="2021-11-14T09:52:00Z">
          <w:r w:rsidDel="003640C9">
            <w:fldChar w:fldCharType="begin"/>
          </w:r>
          <w:r w:rsidDel="003640C9">
            <w:delInstrText xml:space="preserve"> SEQ Tabel_3. \* ARABIC </w:delInstrText>
          </w:r>
        </w:del>
      </w:ins>
      <w:del w:id="11582" w:author="Rafi Aziizi" w:date="2021-11-14T09:52:00Z">
        <w:r w:rsidDel="003640C9">
          <w:fldChar w:fldCharType="separate"/>
        </w:r>
      </w:del>
      <w:ins w:id="11583" w:author="chaniaayulestari@outlook.com" w:date="2021-11-14T09:28:00Z">
        <w:del w:id="11584" w:author="Rafi Aziizi" w:date="2021-11-14T09:52:00Z">
          <w:r w:rsidR="0024161C" w:rsidDel="003640C9">
            <w:rPr>
              <w:noProof/>
            </w:rPr>
            <w:delText>54</w:delText>
          </w:r>
        </w:del>
      </w:ins>
      <w:ins w:id="11585" w:author="chaniaayulestari@outlook.com" w:date="2021-11-13T14:25:00Z">
        <w:del w:id="11586" w:author="Rafi Aziizi" w:date="2021-11-14T09:52:00Z">
          <w:r w:rsidR="00456266" w:rsidDel="003640C9">
            <w:rPr>
              <w:noProof/>
            </w:rPr>
            <w:delText>51</w:delText>
          </w:r>
        </w:del>
      </w:ins>
      <w:ins w:id="11587" w:author="chaniaayulestari@outlook.com" w:date="2021-11-13T14:18:00Z">
        <w:del w:id="11588" w:author="Rafi Aziizi" w:date="2021-11-14T09:52:00Z">
          <w:r w:rsidDel="003640C9">
            <w:fldChar w:fldCharType="end"/>
          </w:r>
        </w:del>
        <w:r>
          <w:t xml:space="preserve"> </w:t>
        </w:r>
        <w:r w:rsidRPr="00F32B15">
          <w:t xml:space="preserve">Perancangan Tabel </w:t>
        </w:r>
        <w:r>
          <w:t>Walikelas</w:t>
        </w:r>
        <w:bookmarkEnd w:id="11576"/>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342B4B05" w:rsidR="00FE7724" w:rsidRDefault="00FE7724" w:rsidP="00C60063">
            <w:pPr>
              <w:jc w:val="center"/>
            </w:pPr>
            <w:del w:id="11589" w:author="Rafi Aziizi" w:date="2021-11-14T19:59:00Z">
              <w:r w:rsidDel="002C3CA5">
                <w:delText>45</w:delText>
              </w:r>
            </w:del>
            <w:ins w:id="11590" w:author="Rafi Aziizi" w:date="2021-11-14T19:59:00Z">
              <w:r w:rsidR="002C3CA5">
                <w:t>100</w:t>
              </w:r>
            </w:ins>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11591" w:author="Rafi Aziizi" w:date="2021-11-12T10:56:00Z">
            <w:rPr>
              <w:b/>
              <w:bCs/>
              <w:highlight w:val="cyan"/>
            </w:rPr>
          </w:rPrChange>
        </w:rPr>
      </w:pPr>
      <w:r w:rsidRPr="00331B6F">
        <w:rPr>
          <w:b/>
          <w:bCs/>
          <w:rPrChange w:id="11592" w:author="Rafi Aziizi" w:date="2021-11-12T10:56:00Z">
            <w:rPr>
              <w:b/>
              <w:bCs/>
              <w:highlight w:val="cyan"/>
            </w:rPr>
          </w:rPrChange>
        </w:rPr>
        <w:t>Tabel Kelas</w:t>
      </w:r>
    </w:p>
    <w:p w14:paraId="7AA5BA64" w14:textId="509A87C8" w:rsidR="009B575D" w:rsidDel="00D21903" w:rsidRDefault="009B575D" w:rsidP="00CA43C8">
      <w:pPr>
        <w:ind w:firstLine="450"/>
        <w:rPr>
          <w:del w:id="11593" w:author="chaniaayulestari@outlook.com" w:date="2021-11-13T14:18:00Z"/>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w:t>
      </w:r>
      <w:ins w:id="11594" w:author="Rafi Aziizi" w:date="2021-11-14T10:15:00Z">
        <w:r w:rsidR="00ED47C8" w:rsidRPr="009B575D">
          <w:t xml:space="preserve">pada </w:t>
        </w:r>
        <w:r w:rsidR="00ED47C8">
          <w:t>tabel dibawah ini</w:t>
        </w:r>
        <w:r w:rsidR="00ED47C8">
          <w:rPr>
            <w:iCs/>
          </w:rPr>
          <w:t>.</w:t>
        </w:r>
      </w:ins>
      <w:del w:id="11595" w:author="Rafi Aziizi" w:date="2021-11-14T10:15:00Z">
        <w:r w:rsidRPr="009B575D" w:rsidDel="00ED47C8">
          <w:delText xml:space="preserve">pada </w:delText>
        </w:r>
        <w:r w:rsidR="00531075" w:rsidDel="00ED47C8">
          <w:delText>tabel 3.25.</w:delText>
        </w:r>
      </w:del>
      <w:r w:rsidR="00531075">
        <w:t xml:space="preserve"> tabel ini </w:t>
      </w:r>
      <w:r w:rsidRPr="009B575D">
        <w:t xml:space="preserve">berfungsi untuk mengelola data </w:t>
      </w:r>
      <w:r w:rsidR="006638B8">
        <w:t>kelas</w:t>
      </w:r>
      <w:r w:rsidRPr="009B575D">
        <w:t xml:space="preserve"> yang tersedia pada sistem absensi.</w:t>
      </w:r>
    </w:p>
    <w:p w14:paraId="793AE17D" w14:textId="04F8DE48" w:rsidR="00531075" w:rsidRDefault="00531075">
      <w:pPr>
        <w:ind w:firstLine="450"/>
        <w:pPrChange w:id="11596" w:author="chaniaayulestari@outlook.com" w:date="2021-11-13T14:22:00Z">
          <w:pPr>
            <w:pStyle w:val="Caption"/>
            <w:keepNext/>
            <w:jc w:val="center"/>
          </w:pPr>
        </w:pPrChange>
      </w:pPr>
      <w:del w:id="11597"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p>
    <w:p w14:paraId="18BB9705" w14:textId="5B855A36" w:rsidR="00D21903" w:rsidRDefault="00D21903">
      <w:pPr>
        <w:pStyle w:val="Caption"/>
        <w:keepNext/>
        <w:jc w:val="center"/>
        <w:rPr>
          <w:ins w:id="11598" w:author="chaniaayulestari@outlook.com" w:date="2021-11-13T14:18:00Z"/>
        </w:rPr>
        <w:pPrChange w:id="11599" w:author="chaniaayulestari@outlook.com" w:date="2021-11-13T14:18:00Z">
          <w:pPr/>
        </w:pPrChange>
      </w:pPr>
      <w:bookmarkStart w:id="11600" w:name="_Toc87950210"/>
      <w:ins w:id="11601" w:author="chaniaayulestari@outlook.com" w:date="2021-11-13T14:18:00Z">
        <w:r>
          <w:t xml:space="preserve">Tabel 3. </w:t>
        </w:r>
      </w:ins>
      <w:ins w:id="11602" w:author="Rafi Aziizi" w:date="2021-11-14T11:08:00Z">
        <w:r w:rsidR="001B2DEA">
          <w:fldChar w:fldCharType="begin"/>
        </w:r>
        <w:r w:rsidR="001B2DEA">
          <w:instrText xml:space="preserve"> SEQ Tabel_3. \* ARABIC </w:instrText>
        </w:r>
      </w:ins>
      <w:r w:rsidR="001B2DEA">
        <w:fldChar w:fldCharType="separate"/>
      </w:r>
      <w:ins w:id="11603" w:author="Rafi Aziizi" w:date="2021-11-14T11:08:00Z">
        <w:r w:rsidR="001B2DEA">
          <w:rPr>
            <w:noProof/>
          </w:rPr>
          <w:t>56</w:t>
        </w:r>
        <w:r w:rsidR="001B2DEA">
          <w:fldChar w:fldCharType="end"/>
        </w:r>
      </w:ins>
      <w:ins w:id="11604" w:author="chaniaayulestari@outlook.com" w:date="2021-11-13T14:18:00Z">
        <w:del w:id="11605" w:author="Rafi Aziizi" w:date="2021-11-14T09:52:00Z">
          <w:r w:rsidDel="003640C9">
            <w:fldChar w:fldCharType="begin"/>
          </w:r>
          <w:r w:rsidDel="003640C9">
            <w:delInstrText xml:space="preserve"> SEQ Tabel_3. \* ARABIC </w:delInstrText>
          </w:r>
        </w:del>
      </w:ins>
      <w:del w:id="11606" w:author="Rafi Aziizi" w:date="2021-11-14T09:52:00Z">
        <w:r w:rsidDel="003640C9">
          <w:fldChar w:fldCharType="separate"/>
        </w:r>
      </w:del>
      <w:ins w:id="11607" w:author="chaniaayulestari@outlook.com" w:date="2021-11-14T09:28:00Z">
        <w:del w:id="11608" w:author="Rafi Aziizi" w:date="2021-11-14T09:52:00Z">
          <w:r w:rsidR="0024161C" w:rsidDel="003640C9">
            <w:rPr>
              <w:noProof/>
            </w:rPr>
            <w:delText>55</w:delText>
          </w:r>
        </w:del>
      </w:ins>
      <w:ins w:id="11609" w:author="chaniaayulestari@outlook.com" w:date="2021-11-13T14:25:00Z">
        <w:del w:id="11610" w:author="Rafi Aziizi" w:date="2021-11-14T09:52:00Z">
          <w:r w:rsidR="00456266" w:rsidDel="003640C9">
            <w:rPr>
              <w:noProof/>
            </w:rPr>
            <w:delText>52</w:delText>
          </w:r>
        </w:del>
      </w:ins>
      <w:ins w:id="11611" w:author="chaniaayulestari@outlook.com" w:date="2021-11-13T14:18:00Z">
        <w:del w:id="11612" w:author="Rafi Aziizi" w:date="2021-11-14T09:52:00Z">
          <w:r w:rsidDel="003640C9">
            <w:fldChar w:fldCharType="end"/>
          </w:r>
        </w:del>
        <w:r>
          <w:t xml:space="preserve"> </w:t>
        </w:r>
        <w:r w:rsidRPr="009C5AF2">
          <w:t xml:space="preserve">Perancangan Tabel </w:t>
        </w:r>
        <w:r>
          <w:t>Kelas</w:t>
        </w:r>
        <w:bookmarkEnd w:id="11600"/>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lastRenderedPageBreak/>
              <w:t>angkatan</w:t>
            </w:r>
          </w:p>
        </w:tc>
        <w:tc>
          <w:tcPr>
            <w:tcW w:w="1982" w:type="dxa"/>
          </w:tcPr>
          <w:p w14:paraId="2D5F8100" w14:textId="533B45E1" w:rsidR="00FE7724" w:rsidRDefault="007C5FA9" w:rsidP="00C60063">
            <w:pPr>
              <w:jc w:val="center"/>
            </w:pPr>
            <w:ins w:id="11613" w:author="Rafi Aziizi" w:date="2021-11-12T10:49:00Z">
              <w:r>
                <w:t>integer</w:t>
              </w:r>
            </w:ins>
            <w:del w:id="11614"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11615" w:author="Rafi Aziizi" w:date="2021-11-12T10:49:00Z">
              <w:r>
                <w:t>integer</w:t>
              </w:r>
            </w:ins>
            <w:del w:id="11616"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11617" w:author="Rafi Aziizi" w:date="2021-11-12T10:49:00Z">
              <w:r>
                <w:t>integer</w:t>
              </w:r>
            </w:ins>
            <w:del w:id="11618"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11619" w:author="Rafi Aziizi" w:date="2021-11-12T10:49:00Z">
              <w:r>
                <w:t>integer</w:t>
              </w:r>
            </w:ins>
            <w:del w:id="11620"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11621" w:author="Rafi Aziizi" w:date="2021-11-12T10:57:00Z">
            <w:rPr>
              <w:b/>
              <w:bCs/>
              <w:highlight w:val="cyan"/>
            </w:rPr>
          </w:rPrChange>
        </w:rPr>
      </w:pPr>
      <w:r w:rsidRPr="00331B6F">
        <w:rPr>
          <w:b/>
          <w:bCs/>
          <w:rPrChange w:id="11622" w:author="Rafi Aziizi" w:date="2021-11-12T10:57:00Z">
            <w:rPr>
              <w:b/>
              <w:bCs/>
              <w:highlight w:val="cyan"/>
            </w:rPr>
          </w:rPrChange>
        </w:rPr>
        <w:t>Tabel RFID Log</w:t>
      </w:r>
    </w:p>
    <w:p w14:paraId="15594ACF" w14:textId="5F71D895" w:rsidR="006638B8" w:rsidDel="00D21903" w:rsidRDefault="006638B8" w:rsidP="00531075">
      <w:pPr>
        <w:ind w:firstLine="450"/>
        <w:rPr>
          <w:del w:id="11623" w:author="chaniaayulestari@outlook.com" w:date="2021-11-13T14:22:00Z"/>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w:t>
      </w:r>
      <w:ins w:id="11624" w:author="Rafi Aziizi" w:date="2021-11-14T10:16:00Z">
        <w:r w:rsidR="00ED47C8" w:rsidRPr="009B575D">
          <w:t xml:space="preserve">pada </w:t>
        </w:r>
        <w:r w:rsidR="00ED47C8">
          <w:t>tabel dibawah ini</w:t>
        </w:r>
        <w:r w:rsidR="00ED47C8">
          <w:rPr>
            <w:iCs/>
          </w:rPr>
          <w:t xml:space="preserve">, </w:t>
        </w:r>
      </w:ins>
      <w:del w:id="11625" w:author="Rafi Aziizi" w:date="2021-11-14T10:16:00Z">
        <w:r w:rsidRPr="009B575D" w:rsidDel="00ED47C8">
          <w:delText>pada t</w:delText>
        </w:r>
        <w:r w:rsidR="00531075" w:rsidDel="00ED47C8">
          <w:delText xml:space="preserve">abel 3.27. </w:delText>
        </w:r>
      </w:del>
      <w:r w:rsidR="00531075">
        <w:t xml:space="preserve">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0B304382" w:rsidR="00531075" w:rsidRDefault="00531075">
      <w:pPr>
        <w:ind w:firstLine="450"/>
        <w:pPrChange w:id="11626" w:author="chaniaayulestari@outlook.com" w:date="2021-11-13T14:22:00Z">
          <w:pPr>
            <w:pStyle w:val="Caption"/>
            <w:keepNext/>
            <w:jc w:val="center"/>
          </w:pPr>
        </w:pPrChange>
      </w:pPr>
      <w:del w:id="11627" w:author="chaniaayulestari@outlook.com"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p>
    <w:p w14:paraId="45D8C69D" w14:textId="160A6101" w:rsidR="00D21903" w:rsidRDefault="00D21903">
      <w:pPr>
        <w:pStyle w:val="Caption"/>
        <w:keepNext/>
        <w:jc w:val="center"/>
        <w:rPr>
          <w:ins w:id="11628" w:author="chaniaayulestari@outlook.com" w:date="2021-11-13T14:22:00Z"/>
        </w:rPr>
        <w:pPrChange w:id="11629" w:author="chaniaayulestari@outlook.com" w:date="2021-11-13T14:23:00Z">
          <w:pPr/>
        </w:pPrChange>
      </w:pPr>
      <w:bookmarkStart w:id="11630" w:name="_Toc87950211"/>
      <w:ins w:id="11631" w:author="chaniaayulestari@outlook.com" w:date="2021-11-13T14:22:00Z">
        <w:r>
          <w:t xml:space="preserve">Tabel 3. </w:t>
        </w:r>
      </w:ins>
      <w:ins w:id="11632" w:author="Rafi Aziizi" w:date="2021-11-14T11:08:00Z">
        <w:r w:rsidR="001B2DEA">
          <w:fldChar w:fldCharType="begin"/>
        </w:r>
        <w:r w:rsidR="001B2DEA">
          <w:instrText xml:space="preserve"> SEQ Tabel_3. \* ARABIC </w:instrText>
        </w:r>
      </w:ins>
      <w:r w:rsidR="001B2DEA">
        <w:fldChar w:fldCharType="separate"/>
      </w:r>
      <w:ins w:id="11633" w:author="Rafi Aziizi" w:date="2021-11-14T11:08:00Z">
        <w:r w:rsidR="001B2DEA">
          <w:rPr>
            <w:noProof/>
          </w:rPr>
          <w:t>57</w:t>
        </w:r>
        <w:r w:rsidR="001B2DEA">
          <w:fldChar w:fldCharType="end"/>
        </w:r>
      </w:ins>
      <w:ins w:id="11634" w:author="chaniaayulestari@outlook.com" w:date="2021-11-13T14:22:00Z">
        <w:del w:id="11635" w:author="Rafi Aziizi" w:date="2021-11-14T09:52:00Z">
          <w:r w:rsidDel="003640C9">
            <w:fldChar w:fldCharType="begin"/>
          </w:r>
          <w:r w:rsidDel="003640C9">
            <w:delInstrText xml:space="preserve"> SEQ Tabel_3. \* ARABIC </w:delInstrText>
          </w:r>
        </w:del>
      </w:ins>
      <w:del w:id="11636" w:author="Rafi Aziizi" w:date="2021-11-14T09:52:00Z">
        <w:r w:rsidDel="003640C9">
          <w:fldChar w:fldCharType="separate"/>
        </w:r>
      </w:del>
      <w:ins w:id="11637" w:author="chaniaayulestari@outlook.com" w:date="2021-11-14T09:28:00Z">
        <w:del w:id="11638" w:author="Rafi Aziizi" w:date="2021-11-14T09:52:00Z">
          <w:r w:rsidR="0024161C" w:rsidDel="003640C9">
            <w:rPr>
              <w:noProof/>
            </w:rPr>
            <w:delText>56</w:delText>
          </w:r>
        </w:del>
      </w:ins>
      <w:ins w:id="11639" w:author="chaniaayulestari@outlook.com" w:date="2021-11-13T14:25:00Z">
        <w:del w:id="11640" w:author="Rafi Aziizi" w:date="2021-11-14T09:52:00Z">
          <w:r w:rsidR="00456266" w:rsidDel="003640C9">
            <w:rPr>
              <w:noProof/>
            </w:rPr>
            <w:delText>53</w:delText>
          </w:r>
        </w:del>
      </w:ins>
      <w:ins w:id="11641" w:author="chaniaayulestari@outlook.com" w:date="2021-11-13T14:22:00Z">
        <w:del w:id="11642" w:author="Rafi Aziizi" w:date="2021-11-14T09:52:00Z">
          <w:r w:rsidDel="003640C9">
            <w:fldChar w:fldCharType="end"/>
          </w:r>
        </w:del>
        <w:r>
          <w:t xml:space="preserve"> Perancangan Tabel RFID Log</w:t>
        </w:r>
        <w:bookmarkEnd w:id="11630"/>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11643" w:author="Rafi Aziizi" w:date="2021-11-12T10:49:00Z">
              <w:r>
                <w:t>integer</w:t>
              </w:r>
            </w:ins>
            <w:del w:id="11644"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11645" w:author="Rafi Aziizi" w:date="2021-11-12T10:57:00Z">
            <w:rPr>
              <w:b/>
              <w:bCs/>
              <w:highlight w:val="cyan"/>
            </w:rPr>
          </w:rPrChange>
        </w:rPr>
      </w:pPr>
      <w:r w:rsidRPr="00331B6F">
        <w:rPr>
          <w:b/>
          <w:bCs/>
          <w:rPrChange w:id="11646" w:author="Rafi Aziizi" w:date="2021-11-12T10:57:00Z">
            <w:rPr>
              <w:b/>
              <w:bCs/>
              <w:highlight w:val="cyan"/>
            </w:rPr>
          </w:rPrChange>
        </w:rPr>
        <w:t xml:space="preserve">Tabel </w:t>
      </w:r>
      <w:r w:rsidR="006720D0" w:rsidRPr="00331B6F">
        <w:rPr>
          <w:b/>
          <w:bCs/>
          <w:rPrChange w:id="11647" w:author="Rafi Aziizi" w:date="2021-11-12T10:57:00Z">
            <w:rPr>
              <w:b/>
              <w:bCs/>
              <w:highlight w:val="cyan"/>
            </w:rPr>
          </w:rPrChange>
        </w:rPr>
        <w:t>Semester</w:t>
      </w:r>
    </w:p>
    <w:p w14:paraId="00D53808" w14:textId="67241AFC" w:rsidR="006720D0" w:rsidDel="00D21903" w:rsidRDefault="006720D0" w:rsidP="00CA43C8">
      <w:pPr>
        <w:ind w:firstLine="426"/>
        <w:rPr>
          <w:del w:id="11648" w:author="chaniaayulestari@outlook.com" w:date="2021-11-13T14:23:00Z"/>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w:t>
      </w:r>
      <w:ins w:id="11649" w:author="Rafi Aziizi" w:date="2021-11-14T10:16:00Z">
        <w:r w:rsidR="00ED47C8" w:rsidRPr="009B575D">
          <w:t xml:space="preserve">pada </w:t>
        </w:r>
        <w:r w:rsidR="00ED47C8">
          <w:t>tabel dibawah ini</w:t>
        </w:r>
        <w:r w:rsidR="00ED47C8">
          <w:rPr>
            <w:iCs/>
          </w:rPr>
          <w:t xml:space="preserve">, </w:t>
        </w:r>
      </w:ins>
      <w:del w:id="11650" w:author="Rafi Aziizi" w:date="2021-11-14T10:16:00Z">
        <w:r w:rsidRPr="009B575D" w:rsidDel="00ED47C8">
          <w:delText>pada t</w:delText>
        </w:r>
        <w:r w:rsidDel="00ED47C8">
          <w:delText xml:space="preserve">abel 3.27. </w:delText>
        </w:r>
      </w:del>
      <w:r>
        <w:t xml:space="preserve">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3441B19E" w:rsidR="006720D0" w:rsidRDefault="006720D0">
      <w:pPr>
        <w:ind w:firstLine="426"/>
        <w:pPrChange w:id="11651" w:author="chaniaayulestari@outlook.com" w:date="2021-11-13T14:23:00Z">
          <w:pPr>
            <w:pStyle w:val="Caption"/>
            <w:keepNext/>
            <w:jc w:val="center"/>
          </w:pPr>
        </w:pPrChange>
      </w:pPr>
      <w:del w:id="11652"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25A29C19" w:rsidR="00D21903" w:rsidRDefault="00D21903">
      <w:pPr>
        <w:pStyle w:val="Caption"/>
        <w:keepNext/>
        <w:jc w:val="center"/>
        <w:rPr>
          <w:ins w:id="11653" w:author="chaniaayulestari@outlook.com" w:date="2021-11-13T14:23:00Z"/>
        </w:rPr>
        <w:pPrChange w:id="11654" w:author="chaniaayulestari@outlook.com" w:date="2021-11-13T14:23:00Z">
          <w:pPr/>
        </w:pPrChange>
      </w:pPr>
      <w:bookmarkStart w:id="11655" w:name="_Toc87950212"/>
      <w:ins w:id="11656" w:author="chaniaayulestari@outlook.com" w:date="2021-11-13T14:23:00Z">
        <w:r>
          <w:t xml:space="preserve">Tabel 3. </w:t>
        </w:r>
      </w:ins>
      <w:ins w:id="11657" w:author="Rafi Aziizi" w:date="2021-11-14T11:08:00Z">
        <w:r w:rsidR="001B2DEA">
          <w:fldChar w:fldCharType="begin"/>
        </w:r>
        <w:r w:rsidR="001B2DEA">
          <w:instrText xml:space="preserve"> SEQ Tabel_3. \* ARABIC </w:instrText>
        </w:r>
      </w:ins>
      <w:r w:rsidR="001B2DEA">
        <w:fldChar w:fldCharType="separate"/>
      </w:r>
      <w:ins w:id="11658" w:author="Rafi Aziizi" w:date="2021-11-14T11:08:00Z">
        <w:r w:rsidR="001B2DEA">
          <w:rPr>
            <w:noProof/>
          </w:rPr>
          <w:t>58</w:t>
        </w:r>
        <w:r w:rsidR="001B2DEA">
          <w:fldChar w:fldCharType="end"/>
        </w:r>
      </w:ins>
      <w:ins w:id="11659" w:author="chaniaayulestari@outlook.com" w:date="2021-11-13T14:23:00Z">
        <w:del w:id="11660" w:author="Rafi Aziizi" w:date="2021-11-14T09:52:00Z">
          <w:r w:rsidDel="003640C9">
            <w:fldChar w:fldCharType="begin"/>
          </w:r>
          <w:r w:rsidDel="003640C9">
            <w:delInstrText xml:space="preserve"> SEQ Tabel_3. \* ARABIC </w:delInstrText>
          </w:r>
        </w:del>
      </w:ins>
      <w:del w:id="11661" w:author="Rafi Aziizi" w:date="2021-11-14T09:52:00Z">
        <w:r w:rsidDel="003640C9">
          <w:fldChar w:fldCharType="separate"/>
        </w:r>
      </w:del>
      <w:ins w:id="11662" w:author="chaniaayulestari@outlook.com" w:date="2021-11-14T09:28:00Z">
        <w:del w:id="11663" w:author="Rafi Aziizi" w:date="2021-11-14T09:52:00Z">
          <w:r w:rsidR="0024161C" w:rsidDel="003640C9">
            <w:rPr>
              <w:noProof/>
            </w:rPr>
            <w:delText>57</w:delText>
          </w:r>
        </w:del>
      </w:ins>
      <w:ins w:id="11664" w:author="chaniaayulestari@outlook.com" w:date="2021-11-13T14:25:00Z">
        <w:del w:id="11665" w:author="Rafi Aziizi" w:date="2021-11-14T09:52:00Z">
          <w:r w:rsidR="00456266" w:rsidDel="003640C9">
            <w:rPr>
              <w:noProof/>
            </w:rPr>
            <w:delText>54</w:delText>
          </w:r>
        </w:del>
      </w:ins>
      <w:ins w:id="11666" w:author="chaniaayulestari@outlook.com" w:date="2021-11-13T14:23:00Z">
        <w:del w:id="11667" w:author="Rafi Aziizi" w:date="2021-11-14T09:52:00Z">
          <w:r w:rsidDel="003640C9">
            <w:fldChar w:fldCharType="end"/>
          </w:r>
        </w:del>
        <w:r>
          <w:t xml:space="preserve"> Perancangan Tabel Semester</w:t>
        </w:r>
        <w:bookmarkEnd w:id="11655"/>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51CC34A9" w:rsidR="00375190" w:rsidRPr="00331B6F" w:rsidRDefault="00723DD6" w:rsidP="00375190">
      <w:pPr>
        <w:pStyle w:val="ListParagraph"/>
        <w:numPr>
          <w:ilvl w:val="0"/>
          <w:numId w:val="48"/>
        </w:numPr>
        <w:ind w:left="426"/>
        <w:rPr>
          <w:b/>
          <w:bCs/>
          <w:rPrChange w:id="11668" w:author="Rafi Aziizi" w:date="2021-11-12T10:57:00Z">
            <w:rPr>
              <w:b/>
              <w:bCs/>
              <w:highlight w:val="yellow"/>
            </w:rPr>
          </w:rPrChange>
        </w:rPr>
      </w:pPr>
      <w:r w:rsidRPr="00331B6F">
        <w:rPr>
          <w:b/>
          <w:bCs/>
          <w:rPrChange w:id="11669" w:author="Rafi Aziizi" w:date="2021-11-12T10:57:00Z">
            <w:rPr>
              <w:b/>
              <w:bCs/>
              <w:highlight w:val="yellow"/>
            </w:rPr>
          </w:rPrChange>
        </w:rPr>
        <w:t>Tabel</w:t>
      </w:r>
      <w:r w:rsidR="006720D0" w:rsidRPr="00331B6F">
        <w:rPr>
          <w:b/>
          <w:bCs/>
          <w:rPrChange w:id="11670" w:author="Rafi Aziizi" w:date="2021-11-12T10:57:00Z">
            <w:rPr>
              <w:b/>
              <w:bCs/>
              <w:highlight w:val="yellow"/>
            </w:rPr>
          </w:rPrChange>
        </w:rPr>
        <w:t xml:space="preserve"> History</w:t>
      </w:r>
      <w:ins w:id="11671" w:author="Rafi Aziizi" w:date="2021-11-14T11:06:00Z">
        <w:r w:rsidR="001B2DEA">
          <w:rPr>
            <w:b/>
            <w:bCs/>
          </w:rPr>
          <w:t xml:space="preserve"> A</w:t>
        </w:r>
      </w:ins>
      <w:del w:id="11672" w:author="Rafi Aziizi" w:date="2021-11-14T11:06:00Z">
        <w:r w:rsidR="006720D0" w:rsidRPr="00331B6F" w:rsidDel="001B2DEA">
          <w:rPr>
            <w:b/>
            <w:bCs/>
            <w:rPrChange w:id="11673" w:author="Rafi Aziizi" w:date="2021-11-12T10:57:00Z">
              <w:rPr>
                <w:b/>
                <w:bCs/>
                <w:highlight w:val="yellow"/>
              </w:rPr>
            </w:rPrChange>
          </w:rPr>
          <w:delText>a</w:delText>
        </w:r>
      </w:del>
      <w:r w:rsidR="006720D0" w:rsidRPr="00331B6F">
        <w:rPr>
          <w:b/>
          <w:bCs/>
          <w:rPrChange w:id="11674" w:author="Rafi Aziizi" w:date="2021-11-12T10:57:00Z">
            <w:rPr>
              <w:b/>
              <w:bCs/>
              <w:highlight w:val="yellow"/>
            </w:rPr>
          </w:rPrChange>
        </w:rPr>
        <w:t>bsen</w:t>
      </w:r>
    </w:p>
    <w:p w14:paraId="4E99EE62" w14:textId="629B45A1" w:rsidR="006720D0" w:rsidDel="00D21903" w:rsidRDefault="006720D0" w:rsidP="006720D0">
      <w:pPr>
        <w:ind w:firstLine="426"/>
        <w:rPr>
          <w:del w:id="11675" w:author="chaniaayulestari@outlook.com" w:date="2021-11-13T14:23:00Z"/>
        </w:rPr>
      </w:pPr>
      <w:r>
        <w:lastRenderedPageBreak/>
        <w:t>T</w:t>
      </w:r>
      <w:r w:rsidRPr="009B575D">
        <w:t xml:space="preserve">abel </w:t>
      </w:r>
      <w:r w:rsidR="009E6E1E">
        <w:t>h</w:t>
      </w:r>
      <w:r>
        <w:t>istory</w:t>
      </w:r>
      <w:ins w:id="11676" w:author="Rafi Aziizi" w:date="2021-11-14T11:08:00Z">
        <w:r w:rsidR="001B2DEA">
          <w:t xml:space="preserve"> </w:t>
        </w:r>
      </w:ins>
      <w:r>
        <w:t xml:space="preserve">absen </w:t>
      </w:r>
      <w:r w:rsidRPr="009B575D">
        <w:t xml:space="preserve">ini memiliki beberapa </w:t>
      </w:r>
      <w:r w:rsidRPr="006720D0">
        <w:rPr>
          <w:i/>
          <w:iCs/>
        </w:rPr>
        <w:t>field</w:t>
      </w:r>
      <w:r w:rsidRPr="009B575D">
        <w:t xml:space="preserve"> seperti </w:t>
      </w:r>
      <w:ins w:id="11677" w:author="Rafi Aziizi" w:date="2021-11-14T10:16:00Z">
        <w:r w:rsidR="00ED47C8" w:rsidRPr="009B575D">
          <w:t xml:space="preserve">pada </w:t>
        </w:r>
        <w:r w:rsidR="00ED47C8">
          <w:t>tabel dibawah ini</w:t>
        </w:r>
        <w:r w:rsidR="00ED47C8">
          <w:rPr>
            <w:iCs/>
          </w:rPr>
          <w:t xml:space="preserve">, </w:t>
        </w:r>
      </w:ins>
      <w:del w:id="11678" w:author="Rafi Aziizi" w:date="2021-11-14T10:16:00Z">
        <w:r w:rsidRPr="009B575D" w:rsidDel="00ED47C8">
          <w:delText>pada t</w:delText>
        </w:r>
        <w:r w:rsidDel="00ED47C8">
          <w:delText xml:space="preserve">abel 3.28. </w:delText>
        </w:r>
      </w:del>
      <w:r>
        <w:t xml:space="preserve">dimana tabel ini </w:t>
      </w:r>
      <w:r w:rsidRPr="009B575D">
        <w:t xml:space="preserve">berfungsi untuk </w:t>
      </w:r>
      <w:r>
        <w:t>menyimpan data history absen untuk seluruh siswa.</w:t>
      </w:r>
    </w:p>
    <w:p w14:paraId="6314402A" w14:textId="4AB47DC8" w:rsidR="006720D0" w:rsidRDefault="006720D0">
      <w:pPr>
        <w:ind w:firstLine="426"/>
        <w:pPrChange w:id="11679" w:author="chaniaayulestari@outlook.com" w:date="2021-11-13T14:23:00Z">
          <w:pPr>
            <w:pStyle w:val="Caption"/>
            <w:keepNext/>
            <w:jc w:val="center"/>
          </w:pPr>
        </w:pPrChange>
      </w:pPr>
      <w:del w:id="11680"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320D149C" w:rsidR="00D21903" w:rsidRDefault="00D21903">
      <w:pPr>
        <w:pStyle w:val="Caption"/>
        <w:keepNext/>
        <w:jc w:val="center"/>
        <w:rPr>
          <w:ins w:id="11681" w:author="chaniaayulestari@outlook.com" w:date="2021-11-13T14:24:00Z"/>
        </w:rPr>
        <w:pPrChange w:id="11682" w:author="chaniaayulestari@outlook.com" w:date="2021-11-13T14:24:00Z">
          <w:pPr/>
        </w:pPrChange>
      </w:pPr>
      <w:bookmarkStart w:id="11683" w:name="_Toc87950213"/>
      <w:ins w:id="11684" w:author="chaniaayulestari@outlook.com" w:date="2021-11-13T14:24:00Z">
        <w:r>
          <w:t xml:space="preserve">Tabel 3. </w:t>
        </w:r>
      </w:ins>
      <w:ins w:id="11685" w:author="Rafi Aziizi" w:date="2021-11-14T11:08:00Z">
        <w:r w:rsidR="001B2DEA">
          <w:fldChar w:fldCharType="begin"/>
        </w:r>
        <w:r w:rsidR="001B2DEA">
          <w:instrText xml:space="preserve"> SEQ Tabel_3. \* ARABIC </w:instrText>
        </w:r>
      </w:ins>
      <w:r w:rsidR="001B2DEA">
        <w:fldChar w:fldCharType="separate"/>
      </w:r>
      <w:ins w:id="11686" w:author="Rafi Aziizi" w:date="2021-11-14T11:08:00Z">
        <w:r w:rsidR="001B2DEA">
          <w:rPr>
            <w:noProof/>
          </w:rPr>
          <w:t>59</w:t>
        </w:r>
        <w:r w:rsidR="001B2DEA">
          <w:fldChar w:fldCharType="end"/>
        </w:r>
      </w:ins>
      <w:ins w:id="11687" w:author="chaniaayulestari@outlook.com" w:date="2021-11-13T14:24:00Z">
        <w:del w:id="11688" w:author="Rafi Aziizi" w:date="2021-11-14T09:52:00Z">
          <w:r w:rsidDel="003640C9">
            <w:fldChar w:fldCharType="begin"/>
          </w:r>
          <w:r w:rsidDel="003640C9">
            <w:delInstrText xml:space="preserve"> SEQ Tabel_3. \* ARABIC </w:delInstrText>
          </w:r>
        </w:del>
      </w:ins>
      <w:del w:id="11689" w:author="Rafi Aziizi" w:date="2021-11-14T09:52:00Z">
        <w:r w:rsidDel="003640C9">
          <w:fldChar w:fldCharType="separate"/>
        </w:r>
      </w:del>
      <w:ins w:id="11690" w:author="chaniaayulestari@outlook.com" w:date="2021-11-14T09:28:00Z">
        <w:del w:id="11691" w:author="Rafi Aziizi" w:date="2021-11-14T09:52:00Z">
          <w:r w:rsidR="0024161C" w:rsidDel="003640C9">
            <w:rPr>
              <w:noProof/>
            </w:rPr>
            <w:delText>58</w:delText>
          </w:r>
        </w:del>
      </w:ins>
      <w:ins w:id="11692" w:author="chaniaayulestari@outlook.com" w:date="2021-11-13T14:25:00Z">
        <w:del w:id="11693" w:author="Rafi Aziizi" w:date="2021-11-14T09:52:00Z">
          <w:r w:rsidR="00456266" w:rsidDel="003640C9">
            <w:rPr>
              <w:noProof/>
            </w:rPr>
            <w:delText>55</w:delText>
          </w:r>
        </w:del>
      </w:ins>
      <w:ins w:id="11694" w:author="chaniaayulestari@outlook.com" w:date="2021-11-13T14:24:00Z">
        <w:del w:id="11695" w:author="Rafi Aziizi" w:date="2021-11-14T09:52:00Z">
          <w:r w:rsidDel="003640C9">
            <w:fldChar w:fldCharType="end"/>
          </w:r>
        </w:del>
        <w:r>
          <w:t xml:space="preserve"> Perancangan Tabel History</w:t>
        </w:r>
      </w:ins>
      <w:ins w:id="11696" w:author="Rafi Aziizi" w:date="2021-11-14T11:07:00Z">
        <w:r w:rsidR="001B2DEA">
          <w:t xml:space="preserve"> Absen</w:t>
        </w:r>
      </w:ins>
      <w:bookmarkEnd w:id="11683"/>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11697" w:author="Rafi Aziizi" w:date="2021-11-12T10:50:00Z">
              <w:r>
                <w:t>integer</w:t>
              </w:r>
            </w:ins>
            <w:del w:id="11698"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1A005278" w:rsidR="006720D0" w:rsidRDefault="000E5B70" w:rsidP="00C53A83">
            <w:pPr>
              <w:jc w:val="center"/>
            </w:pPr>
            <w:ins w:id="11699" w:author="Rafi Aziizi" w:date="2021-11-14T20:00:00Z">
              <w:r>
                <w:t>-</w:t>
              </w:r>
            </w:ins>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196893F9" w:rsidR="006720D0" w:rsidRDefault="000E5B70" w:rsidP="00C53A83">
            <w:pPr>
              <w:jc w:val="center"/>
            </w:pPr>
            <w:ins w:id="11700" w:author="Rafi Aziizi" w:date="2021-11-14T20:00:00Z">
              <w:r>
                <w:t>-</w:t>
              </w:r>
            </w:ins>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3D10BB8D" w14:textId="465534FF" w:rsidR="001B2DEA" w:rsidRDefault="001B2DEA" w:rsidP="00375190">
      <w:pPr>
        <w:pStyle w:val="ListParagraph"/>
        <w:numPr>
          <w:ilvl w:val="0"/>
          <w:numId w:val="48"/>
        </w:numPr>
        <w:ind w:left="426"/>
        <w:rPr>
          <w:ins w:id="11701" w:author="Rafi Aziizi" w:date="2021-11-14T11:08:00Z"/>
          <w:b/>
          <w:bCs/>
        </w:rPr>
      </w:pPr>
      <w:ins w:id="11702" w:author="Rafi Aziizi" w:date="2021-11-14T11:06:00Z">
        <w:r>
          <w:rPr>
            <w:b/>
            <w:bCs/>
          </w:rPr>
          <w:t>Tabel History Siswa</w:t>
        </w:r>
      </w:ins>
    </w:p>
    <w:p w14:paraId="4DDEEDFE" w14:textId="0E5B4667" w:rsidR="001B2DEA" w:rsidRPr="001B2DEA" w:rsidRDefault="001B2DEA">
      <w:pPr>
        <w:ind w:firstLine="426"/>
        <w:rPr>
          <w:ins w:id="11703" w:author="Rafi Aziizi" w:date="2021-11-14T11:07:00Z"/>
          <w:b/>
          <w:bCs/>
          <w:rPrChange w:id="11704" w:author="Rafi Aziizi" w:date="2021-11-14T11:08:00Z">
            <w:rPr>
              <w:ins w:id="11705" w:author="Rafi Aziizi" w:date="2021-11-14T11:07:00Z"/>
            </w:rPr>
          </w:rPrChange>
        </w:rPr>
        <w:pPrChange w:id="11706" w:author="Rafi Aziizi" w:date="2021-11-14T11:08:00Z">
          <w:pPr>
            <w:pStyle w:val="ListParagraph"/>
            <w:numPr>
              <w:numId w:val="48"/>
            </w:numPr>
            <w:ind w:left="426" w:hanging="360"/>
          </w:pPr>
        </w:pPrChange>
      </w:pPr>
      <w:ins w:id="11707" w:author="Rafi Aziizi" w:date="2021-11-14T11:08:00Z">
        <w:r>
          <w:t>T</w:t>
        </w:r>
        <w:r w:rsidRPr="009B575D">
          <w:t xml:space="preserve">abel </w:t>
        </w:r>
        <w:r>
          <w:t xml:space="preserve">history siswa </w:t>
        </w:r>
        <w:r w:rsidRPr="009B575D">
          <w:t xml:space="preserve">ini memiliki beberapa </w:t>
        </w:r>
        <w:r w:rsidRPr="006720D0">
          <w:rPr>
            <w:i/>
            <w:iCs/>
          </w:rPr>
          <w:t>field</w:t>
        </w:r>
        <w:r w:rsidRPr="009B575D">
          <w:t xml:space="preserve"> seperti pada </w:t>
        </w:r>
        <w:r>
          <w:t>tabel dibawah ini</w:t>
        </w:r>
        <w:r>
          <w:rPr>
            <w:iCs/>
          </w:rPr>
          <w:t xml:space="preserve">, </w:t>
        </w:r>
        <w:r>
          <w:t xml:space="preserve">dimana tabel ini </w:t>
        </w:r>
        <w:r w:rsidRPr="009B575D">
          <w:t xml:space="preserve">berfungsi untuk </w:t>
        </w:r>
        <w:r>
          <w:t>menyimpan data seluruh siswa</w:t>
        </w:r>
      </w:ins>
      <w:ins w:id="11708" w:author="Rafi Aziizi" w:date="2021-11-14T11:09:00Z">
        <w:r>
          <w:t xml:space="preserve"> yang sudah tidak aktif</w:t>
        </w:r>
      </w:ins>
      <w:ins w:id="11709" w:author="Rafi Aziizi" w:date="2021-11-14T11:08:00Z">
        <w:r>
          <w:t>.</w:t>
        </w:r>
      </w:ins>
    </w:p>
    <w:p w14:paraId="36418438" w14:textId="3D8EEE9E" w:rsidR="001B2DEA" w:rsidRDefault="001B2DEA">
      <w:pPr>
        <w:pStyle w:val="Caption"/>
        <w:keepNext/>
        <w:jc w:val="center"/>
        <w:rPr>
          <w:ins w:id="11710" w:author="Rafi Aziizi" w:date="2021-11-14T11:07:00Z"/>
        </w:rPr>
        <w:pPrChange w:id="11711" w:author="Rafi Aziizi" w:date="2021-11-14T11:07:00Z">
          <w:pPr/>
        </w:pPrChange>
      </w:pPr>
      <w:bookmarkStart w:id="11712" w:name="_Toc87950214"/>
      <w:ins w:id="11713" w:author="Rafi Aziizi" w:date="2021-11-14T11:07:00Z">
        <w:r>
          <w:t xml:space="preserve">Tabel 3. </w:t>
        </w:r>
      </w:ins>
      <w:ins w:id="11714" w:author="Rafi Aziizi" w:date="2021-11-14T11:08:00Z">
        <w:r>
          <w:fldChar w:fldCharType="begin"/>
        </w:r>
        <w:r>
          <w:instrText xml:space="preserve"> SEQ Tabel_3. \* ARABIC </w:instrText>
        </w:r>
      </w:ins>
      <w:r>
        <w:fldChar w:fldCharType="separate"/>
      </w:r>
      <w:ins w:id="11715" w:author="Rafi Aziizi" w:date="2021-11-14T11:08:00Z">
        <w:r>
          <w:rPr>
            <w:noProof/>
          </w:rPr>
          <w:t>60</w:t>
        </w:r>
        <w:r>
          <w:fldChar w:fldCharType="end"/>
        </w:r>
      </w:ins>
      <w:ins w:id="11716" w:author="Rafi Aziizi" w:date="2021-11-14T11:07:00Z">
        <w:r>
          <w:t xml:space="preserve"> Perancangan Tabel History Siswa</w:t>
        </w:r>
        <w:bookmarkEnd w:id="11712"/>
      </w:ins>
    </w:p>
    <w:tbl>
      <w:tblPr>
        <w:tblStyle w:val="TableGrid"/>
        <w:tblW w:w="0" w:type="auto"/>
        <w:tblLook w:val="04A0" w:firstRow="1" w:lastRow="0" w:firstColumn="1" w:lastColumn="0" w:noHBand="0" w:noVBand="1"/>
      </w:tblPr>
      <w:tblGrid>
        <w:gridCol w:w="1981"/>
        <w:gridCol w:w="1982"/>
        <w:gridCol w:w="1982"/>
        <w:gridCol w:w="1982"/>
      </w:tblGrid>
      <w:tr w:rsidR="001B2DEA" w14:paraId="37E0B1B9" w14:textId="77777777" w:rsidTr="00631ED2">
        <w:trPr>
          <w:ins w:id="11717" w:author="Rafi Aziizi" w:date="2021-11-14T11:07:00Z"/>
        </w:trPr>
        <w:tc>
          <w:tcPr>
            <w:tcW w:w="1981" w:type="dxa"/>
            <w:shd w:val="clear" w:color="auto" w:fill="9CC2E5" w:themeFill="accent5" w:themeFillTint="99"/>
          </w:tcPr>
          <w:p w14:paraId="0E5C34B4" w14:textId="77777777" w:rsidR="001B2DEA" w:rsidRPr="006828A2" w:rsidRDefault="001B2DEA" w:rsidP="00631ED2">
            <w:pPr>
              <w:jc w:val="center"/>
              <w:rPr>
                <w:ins w:id="11718" w:author="Rafi Aziizi" w:date="2021-11-14T11:07:00Z"/>
                <w:b/>
                <w:bCs/>
              </w:rPr>
            </w:pPr>
            <w:ins w:id="11719" w:author="Rafi Aziizi" w:date="2021-11-14T11:07:00Z">
              <w:r w:rsidRPr="006828A2">
                <w:rPr>
                  <w:b/>
                  <w:bCs/>
                </w:rPr>
                <w:t>Field</w:t>
              </w:r>
            </w:ins>
          </w:p>
        </w:tc>
        <w:tc>
          <w:tcPr>
            <w:tcW w:w="1982" w:type="dxa"/>
            <w:shd w:val="clear" w:color="auto" w:fill="9CC2E5" w:themeFill="accent5" w:themeFillTint="99"/>
          </w:tcPr>
          <w:p w14:paraId="025E8901" w14:textId="77777777" w:rsidR="001B2DEA" w:rsidRPr="006828A2" w:rsidRDefault="001B2DEA" w:rsidP="00631ED2">
            <w:pPr>
              <w:jc w:val="center"/>
              <w:rPr>
                <w:ins w:id="11720" w:author="Rafi Aziizi" w:date="2021-11-14T11:07:00Z"/>
                <w:b/>
                <w:bCs/>
              </w:rPr>
            </w:pPr>
            <w:ins w:id="11721" w:author="Rafi Aziizi" w:date="2021-11-14T11:07:00Z">
              <w:r w:rsidRPr="006828A2">
                <w:rPr>
                  <w:b/>
                  <w:bCs/>
                </w:rPr>
                <w:t>Type</w:t>
              </w:r>
            </w:ins>
          </w:p>
        </w:tc>
        <w:tc>
          <w:tcPr>
            <w:tcW w:w="1982" w:type="dxa"/>
            <w:shd w:val="clear" w:color="auto" w:fill="9CC2E5" w:themeFill="accent5" w:themeFillTint="99"/>
          </w:tcPr>
          <w:p w14:paraId="7FBA93E5" w14:textId="77777777" w:rsidR="001B2DEA" w:rsidRPr="006828A2" w:rsidRDefault="001B2DEA" w:rsidP="00631ED2">
            <w:pPr>
              <w:jc w:val="center"/>
              <w:rPr>
                <w:ins w:id="11722" w:author="Rafi Aziizi" w:date="2021-11-14T11:07:00Z"/>
                <w:b/>
                <w:bCs/>
              </w:rPr>
            </w:pPr>
            <w:ins w:id="11723" w:author="Rafi Aziizi" w:date="2021-11-14T11:07:00Z">
              <w:r w:rsidRPr="006828A2">
                <w:rPr>
                  <w:b/>
                  <w:bCs/>
                </w:rPr>
                <w:t>Width</w:t>
              </w:r>
            </w:ins>
          </w:p>
        </w:tc>
        <w:tc>
          <w:tcPr>
            <w:tcW w:w="1982" w:type="dxa"/>
            <w:shd w:val="clear" w:color="auto" w:fill="9CC2E5" w:themeFill="accent5" w:themeFillTint="99"/>
          </w:tcPr>
          <w:p w14:paraId="33C8C2AA" w14:textId="77777777" w:rsidR="001B2DEA" w:rsidRPr="006828A2" w:rsidRDefault="001B2DEA" w:rsidP="00631ED2">
            <w:pPr>
              <w:jc w:val="center"/>
              <w:rPr>
                <w:ins w:id="11724" w:author="Rafi Aziizi" w:date="2021-11-14T11:07:00Z"/>
                <w:b/>
                <w:bCs/>
              </w:rPr>
            </w:pPr>
            <w:ins w:id="11725" w:author="Rafi Aziizi" w:date="2021-11-14T11:07:00Z">
              <w:r w:rsidRPr="006828A2">
                <w:rPr>
                  <w:b/>
                  <w:bCs/>
                </w:rPr>
                <w:t>Key</w:t>
              </w:r>
            </w:ins>
          </w:p>
        </w:tc>
      </w:tr>
      <w:tr w:rsidR="001B2DEA" w14:paraId="11DB6E75" w14:textId="77777777" w:rsidTr="00631ED2">
        <w:trPr>
          <w:ins w:id="11726" w:author="Rafi Aziizi" w:date="2021-11-14T11:07:00Z"/>
        </w:trPr>
        <w:tc>
          <w:tcPr>
            <w:tcW w:w="1981" w:type="dxa"/>
          </w:tcPr>
          <w:p w14:paraId="420EE85D" w14:textId="77777777" w:rsidR="001B2DEA" w:rsidRDefault="001B2DEA" w:rsidP="00631ED2">
            <w:pPr>
              <w:rPr>
                <w:ins w:id="11727" w:author="Rafi Aziizi" w:date="2021-11-14T11:07:00Z"/>
              </w:rPr>
            </w:pPr>
            <w:ins w:id="11728" w:author="Rafi Aziizi" w:date="2021-11-14T11:07:00Z">
              <w:r>
                <w:t>nis</w:t>
              </w:r>
            </w:ins>
          </w:p>
        </w:tc>
        <w:tc>
          <w:tcPr>
            <w:tcW w:w="1982" w:type="dxa"/>
          </w:tcPr>
          <w:p w14:paraId="50F50FAD" w14:textId="77777777" w:rsidR="001B2DEA" w:rsidRDefault="001B2DEA" w:rsidP="00631ED2">
            <w:pPr>
              <w:jc w:val="center"/>
              <w:rPr>
                <w:ins w:id="11729" w:author="Rafi Aziizi" w:date="2021-11-14T11:07:00Z"/>
              </w:rPr>
            </w:pPr>
            <w:ins w:id="11730" w:author="Rafi Aziizi" w:date="2021-11-14T11:07:00Z">
              <w:r>
                <w:t>varchar</w:t>
              </w:r>
            </w:ins>
          </w:p>
        </w:tc>
        <w:tc>
          <w:tcPr>
            <w:tcW w:w="1982" w:type="dxa"/>
          </w:tcPr>
          <w:p w14:paraId="64673C28" w14:textId="77777777" w:rsidR="001B2DEA" w:rsidRDefault="001B2DEA" w:rsidP="00631ED2">
            <w:pPr>
              <w:jc w:val="center"/>
              <w:rPr>
                <w:ins w:id="11731" w:author="Rafi Aziizi" w:date="2021-11-14T11:07:00Z"/>
              </w:rPr>
            </w:pPr>
            <w:ins w:id="11732" w:author="Rafi Aziizi" w:date="2021-11-14T11:07:00Z">
              <w:r>
                <w:t>15</w:t>
              </w:r>
            </w:ins>
          </w:p>
        </w:tc>
        <w:tc>
          <w:tcPr>
            <w:tcW w:w="1982" w:type="dxa"/>
          </w:tcPr>
          <w:p w14:paraId="677BC257" w14:textId="06F60E66" w:rsidR="001B2DEA" w:rsidRDefault="001B2DEA" w:rsidP="00631ED2">
            <w:pPr>
              <w:jc w:val="center"/>
              <w:rPr>
                <w:ins w:id="11733" w:author="Rafi Aziizi" w:date="2021-11-14T11:07:00Z"/>
              </w:rPr>
            </w:pPr>
            <w:ins w:id="11734" w:author="Rafi Aziizi" w:date="2021-11-14T11:10:00Z">
              <w:r>
                <w:t>-</w:t>
              </w:r>
            </w:ins>
          </w:p>
        </w:tc>
      </w:tr>
      <w:tr w:rsidR="001B2DEA" w14:paraId="263A834F" w14:textId="77777777" w:rsidTr="00631ED2">
        <w:trPr>
          <w:ins w:id="11735" w:author="Rafi Aziizi" w:date="2021-11-14T11:07:00Z"/>
        </w:trPr>
        <w:tc>
          <w:tcPr>
            <w:tcW w:w="1981" w:type="dxa"/>
          </w:tcPr>
          <w:p w14:paraId="2A2932BB" w14:textId="77777777" w:rsidR="001B2DEA" w:rsidRDefault="001B2DEA" w:rsidP="00631ED2">
            <w:pPr>
              <w:rPr>
                <w:ins w:id="11736" w:author="Rafi Aziizi" w:date="2021-11-14T11:07:00Z"/>
              </w:rPr>
            </w:pPr>
            <w:ins w:id="11737" w:author="Rafi Aziizi" w:date="2021-11-14T11:07:00Z">
              <w:r>
                <w:t>idrfid</w:t>
              </w:r>
            </w:ins>
          </w:p>
        </w:tc>
        <w:tc>
          <w:tcPr>
            <w:tcW w:w="1982" w:type="dxa"/>
          </w:tcPr>
          <w:p w14:paraId="098BFA91" w14:textId="77777777" w:rsidR="001B2DEA" w:rsidRPr="006828A2" w:rsidRDefault="001B2DEA" w:rsidP="00631ED2">
            <w:pPr>
              <w:jc w:val="center"/>
              <w:rPr>
                <w:ins w:id="11738" w:author="Rafi Aziizi" w:date="2021-11-14T11:07:00Z"/>
              </w:rPr>
            </w:pPr>
            <w:ins w:id="11739" w:author="Rafi Aziizi" w:date="2021-11-14T11:07:00Z">
              <w:r w:rsidRPr="006828A2">
                <w:t>varchar</w:t>
              </w:r>
            </w:ins>
          </w:p>
        </w:tc>
        <w:tc>
          <w:tcPr>
            <w:tcW w:w="1982" w:type="dxa"/>
          </w:tcPr>
          <w:p w14:paraId="5A183CDA" w14:textId="77777777" w:rsidR="001B2DEA" w:rsidRDefault="001B2DEA" w:rsidP="00631ED2">
            <w:pPr>
              <w:jc w:val="center"/>
              <w:rPr>
                <w:ins w:id="11740" w:author="Rafi Aziizi" w:date="2021-11-14T11:07:00Z"/>
              </w:rPr>
            </w:pPr>
            <w:ins w:id="11741" w:author="Rafi Aziizi" w:date="2021-11-14T11:07:00Z">
              <w:r>
                <w:t>15</w:t>
              </w:r>
            </w:ins>
          </w:p>
        </w:tc>
        <w:tc>
          <w:tcPr>
            <w:tcW w:w="1982" w:type="dxa"/>
          </w:tcPr>
          <w:p w14:paraId="6EE36F87" w14:textId="2B7A5141" w:rsidR="001B2DEA" w:rsidRDefault="001B2DEA" w:rsidP="00631ED2">
            <w:pPr>
              <w:jc w:val="center"/>
              <w:rPr>
                <w:ins w:id="11742" w:author="Rafi Aziizi" w:date="2021-11-14T11:07:00Z"/>
              </w:rPr>
            </w:pPr>
            <w:ins w:id="11743" w:author="Rafi Aziizi" w:date="2021-11-14T11:10:00Z">
              <w:r>
                <w:t>-</w:t>
              </w:r>
            </w:ins>
          </w:p>
        </w:tc>
      </w:tr>
      <w:tr w:rsidR="001B2DEA" w14:paraId="2C28985C" w14:textId="77777777" w:rsidTr="00631ED2">
        <w:trPr>
          <w:ins w:id="11744" w:author="Rafi Aziizi" w:date="2021-11-14T11:07:00Z"/>
        </w:trPr>
        <w:tc>
          <w:tcPr>
            <w:tcW w:w="1981" w:type="dxa"/>
          </w:tcPr>
          <w:p w14:paraId="2DCC2B84" w14:textId="77777777" w:rsidR="001B2DEA" w:rsidRDefault="001B2DEA" w:rsidP="00631ED2">
            <w:pPr>
              <w:rPr>
                <w:ins w:id="11745" w:author="Rafi Aziizi" w:date="2021-11-14T11:07:00Z"/>
              </w:rPr>
            </w:pPr>
            <w:ins w:id="11746" w:author="Rafi Aziizi" w:date="2021-11-14T11:07:00Z">
              <w:r>
                <w:t>nk</w:t>
              </w:r>
            </w:ins>
          </w:p>
        </w:tc>
        <w:tc>
          <w:tcPr>
            <w:tcW w:w="1982" w:type="dxa"/>
          </w:tcPr>
          <w:p w14:paraId="0CAE3B2D" w14:textId="77777777" w:rsidR="001B2DEA" w:rsidRPr="006828A2" w:rsidRDefault="001B2DEA" w:rsidP="00631ED2">
            <w:pPr>
              <w:jc w:val="center"/>
              <w:rPr>
                <w:ins w:id="11747" w:author="Rafi Aziizi" w:date="2021-11-14T11:07:00Z"/>
              </w:rPr>
            </w:pPr>
            <w:ins w:id="11748" w:author="Rafi Aziizi" w:date="2021-11-14T11:07:00Z">
              <w:r w:rsidRPr="006828A2">
                <w:t>varchar</w:t>
              </w:r>
            </w:ins>
          </w:p>
        </w:tc>
        <w:tc>
          <w:tcPr>
            <w:tcW w:w="1982" w:type="dxa"/>
          </w:tcPr>
          <w:p w14:paraId="1320E71F" w14:textId="77777777" w:rsidR="001B2DEA" w:rsidRDefault="001B2DEA" w:rsidP="00631ED2">
            <w:pPr>
              <w:jc w:val="center"/>
              <w:rPr>
                <w:ins w:id="11749" w:author="Rafi Aziizi" w:date="2021-11-14T11:07:00Z"/>
              </w:rPr>
            </w:pPr>
            <w:ins w:id="11750" w:author="Rafi Aziizi" w:date="2021-11-14T11:07:00Z">
              <w:r>
                <w:t>15</w:t>
              </w:r>
            </w:ins>
          </w:p>
        </w:tc>
        <w:tc>
          <w:tcPr>
            <w:tcW w:w="1982" w:type="dxa"/>
          </w:tcPr>
          <w:p w14:paraId="704F4575" w14:textId="2B1DF8A0" w:rsidR="001B2DEA" w:rsidRDefault="001B2DEA" w:rsidP="00631ED2">
            <w:pPr>
              <w:jc w:val="center"/>
              <w:rPr>
                <w:ins w:id="11751" w:author="Rafi Aziizi" w:date="2021-11-14T11:07:00Z"/>
              </w:rPr>
            </w:pPr>
            <w:ins w:id="11752" w:author="Rafi Aziizi" w:date="2021-11-14T11:10:00Z">
              <w:r>
                <w:t>-</w:t>
              </w:r>
            </w:ins>
          </w:p>
        </w:tc>
      </w:tr>
      <w:tr w:rsidR="001B2DEA" w14:paraId="6D4C307E" w14:textId="77777777" w:rsidTr="00631ED2">
        <w:trPr>
          <w:ins w:id="11753" w:author="Rafi Aziizi" w:date="2021-11-14T11:07:00Z"/>
        </w:trPr>
        <w:tc>
          <w:tcPr>
            <w:tcW w:w="1981" w:type="dxa"/>
          </w:tcPr>
          <w:p w14:paraId="2C69C8D4" w14:textId="77777777" w:rsidR="001B2DEA" w:rsidRDefault="001B2DEA" w:rsidP="00631ED2">
            <w:pPr>
              <w:rPr>
                <w:ins w:id="11754" w:author="Rafi Aziizi" w:date="2021-11-14T11:07:00Z"/>
              </w:rPr>
            </w:pPr>
            <w:ins w:id="11755" w:author="Rafi Aziizi" w:date="2021-11-14T11:07:00Z">
              <w:r>
                <w:t>idwalikelas</w:t>
              </w:r>
            </w:ins>
          </w:p>
        </w:tc>
        <w:tc>
          <w:tcPr>
            <w:tcW w:w="1982" w:type="dxa"/>
          </w:tcPr>
          <w:p w14:paraId="714A4AD3" w14:textId="77777777" w:rsidR="001B2DEA" w:rsidRPr="006828A2" w:rsidRDefault="001B2DEA" w:rsidP="00631ED2">
            <w:pPr>
              <w:jc w:val="center"/>
              <w:rPr>
                <w:ins w:id="11756" w:author="Rafi Aziizi" w:date="2021-11-14T11:07:00Z"/>
              </w:rPr>
            </w:pPr>
            <w:ins w:id="11757" w:author="Rafi Aziizi" w:date="2021-11-14T11:07:00Z">
              <w:r w:rsidRPr="006828A2">
                <w:t>varchar</w:t>
              </w:r>
            </w:ins>
          </w:p>
        </w:tc>
        <w:tc>
          <w:tcPr>
            <w:tcW w:w="1982" w:type="dxa"/>
          </w:tcPr>
          <w:p w14:paraId="4A256A60" w14:textId="77777777" w:rsidR="001B2DEA" w:rsidRDefault="001B2DEA" w:rsidP="00631ED2">
            <w:pPr>
              <w:jc w:val="center"/>
              <w:rPr>
                <w:ins w:id="11758" w:author="Rafi Aziizi" w:date="2021-11-14T11:07:00Z"/>
              </w:rPr>
            </w:pPr>
            <w:ins w:id="11759" w:author="Rafi Aziizi" w:date="2021-11-14T11:07:00Z">
              <w:r>
                <w:t>15</w:t>
              </w:r>
            </w:ins>
          </w:p>
        </w:tc>
        <w:tc>
          <w:tcPr>
            <w:tcW w:w="1982" w:type="dxa"/>
          </w:tcPr>
          <w:p w14:paraId="186ECA1B" w14:textId="713F3781" w:rsidR="001B2DEA" w:rsidRDefault="001B2DEA" w:rsidP="00631ED2">
            <w:pPr>
              <w:jc w:val="center"/>
              <w:rPr>
                <w:ins w:id="11760" w:author="Rafi Aziizi" w:date="2021-11-14T11:07:00Z"/>
              </w:rPr>
            </w:pPr>
            <w:ins w:id="11761" w:author="Rafi Aziizi" w:date="2021-11-14T11:10:00Z">
              <w:r>
                <w:t>-</w:t>
              </w:r>
            </w:ins>
          </w:p>
        </w:tc>
      </w:tr>
      <w:tr w:rsidR="001B2DEA" w14:paraId="0A49BFE0" w14:textId="77777777" w:rsidTr="00631ED2">
        <w:trPr>
          <w:ins w:id="11762" w:author="Rafi Aziizi" w:date="2021-11-14T11:07:00Z"/>
        </w:trPr>
        <w:tc>
          <w:tcPr>
            <w:tcW w:w="1981" w:type="dxa"/>
          </w:tcPr>
          <w:p w14:paraId="1EED44F1" w14:textId="77777777" w:rsidR="001B2DEA" w:rsidRDefault="001B2DEA" w:rsidP="00631ED2">
            <w:pPr>
              <w:rPr>
                <w:ins w:id="11763" w:author="Rafi Aziizi" w:date="2021-11-14T11:07:00Z"/>
              </w:rPr>
            </w:pPr>
            <w:ins w:id="11764" w:author="Rafi Aziizi" w:date="2021-11-14T11:07:00Z">
              <w:r>
                <w:t>nama</w:t>
              </w:r>
            </w:ins>
          </w:p>
        </w:tc>
        <w:tc>
          <w:tcPr>
            <w:tcW w:w="1982" w:type="dxa"/>
          </w:tcPr>
          <w:p w14:paraId="0F7A8C13" w14:textId="77777777" w:rsidR="001B2DEA" w:rsidRPr="006828A2" w:rsidRDefault="001B2DEA" w:rsidP="00631ED2">
            <w:pPr>
              <w:jc w:val="center"/>
              <w:rPr>
                <w:ins w:id="11765" w:author="Rafi Aziizi" w:date="2021-11-14T11:07:00Z"/>
              </w:rPr>
            </w:pPr>
            <w:ins w:id="11766" w:author="Rafi Aziizi" w:date="2021-11-14T11:07:00Z">
              <w:r w:rsidRPr="006828A2">
                <w:t>varchar</w:t>
              </w:r>
            </w:ins>
          </w:p>
        </w:tc>
        <w:tc>
          <w:tcPr>
            <w:tcW w:w="1982" w:type="dxa"/>
          </w:tcPr>
          <w:p w14:paraId="6B5C630E" w14:textId="77777777" w:rsidR="001B2DEA" w:rsidRDefault="001B2DEA" w:rsidP="00631ED2">
            <w:pPr>
              <w:jc w:val="center"/>
              <w:rPr>
                <w:ins w:id="11767" w:author="Rafi Aziizi" w:date="2021-11-14T11:07:00Z"/>
              </w:rPr>
            </w:pPr>
            <w:ins w:id="11768" w:author="Rafi Aziizi" w:date="2021-11-14T11:07:00Z">
              <w:r>
                <w:t>45</w:t>
              </w:r>
            </w:ins>
          </w:p>
        </w:tc>
        <w:tc>
          <w:tcPr>
            <w:tcW w:w="1982" w:type="dxa"/>
          </w:tcPr>
          <w:p w14:paraId="52510C17" w14:textId="77777777" w:rsidR="001B2DEA" w:rsidRDefault="001B2DEA" w:rsidP="00631ED2">
            <w:pPr>
              <w:jc w:val="center"/>
              <w:rPr>
                <w:ins w:id="11769" w:author="Rafi Aziizi" w:date="2021-11-14T11:07:00Z"/>
              </w:rPr>
            </w:pPr>
            <w:ins w:id="11770" w:author="Rafi Aziizi" w:date="2021-11-14T11:07:00Z">
              <w:r>
                <w:t>-</w:t>
              </w:r>
            </w:ins>
          </w:p>
        </w:tc>
      </w:tr>
      <w:tr w:rsidR="001B2DEA" w14:paraId="5D47F9BA" w14:textId="77777777" w:rsidTr="00631ED2">
        <w:trPr>
          <w:ins w:id="11771" w:author="Rafi Aziizi" w:date="2021-11-14T11:07:00Z"/>
        </w:trPr>
        <w:tc>
          <w:tcPr>
            <w:tcW w:w="1981" w:type="dxa"/>
          </w:tcPr>
          <w:p w14:paraId="4A52AEF8" w14:textId="77777777" w:rsidR="001B2DEA" w:rsidRDefault="001B2DEA" w:rsidP="00631ED2">
            <w:pPr>
              <w:rPr>
                <w:ins w:id="11772" w:author="Rafi Aziizi" w:date="2021-11-14T11:07:00Z"/>
              </w:rPr>
            </w:pPr>
            <w:ins w:id="11773" w:author="Rafi Aziizi" w:date="2021-11-14T11:07:00Z">
              <w:r>
                <w:t>alamat</w:t>
              </w:r>
            </w:ins>
          </w:p>
        </w:tc>
        <w:tc>
          <w:tcPr>
            <w:tcW w:w="1982" w:type="dxa"/>
          </w:tcPr>
          <w:p w14:paraId="610F3B94" w14:textId="77777777" w:rsidR="001B2DEA" w:rsidRPr="006828A2" w:rsidRDefault="001B2DEA" w:rsidP="00631ED2">
            <w:pPr>
              <w:jc w:val="center"/>
              <w:rPr>
                <w:ins w:id="11774" w:author="Rafi Aziizi" w:date="2021-11-14T11:07:00Z"/>
              </w:rPr>
            </w:pPr>
            <w:ins w:id="11775" w:author="Rafi Aziizi" w:date="2021-11-14T11:07:00Z">
              <w:r w:rsidRPr="006828A2">
                <w:t>varchar</w:t>
              </w:r>
            </w:ins>
          </w:p>
        </w:tc>
        <w:tc>
          <w:tcPr>
            <w:tcW w:w="1982" w:type="dxa"/>
          </w:tcPr>
          <w:p w14:paraId="206D94A7" w14:textId="5C3ABDEC" w:rsidR="001B2DEA" w:rsidRDefault="002C3CA5" w:rsidP="00631ED2">
            <w:pPr>
              <w:jc w:val="center"/>
              <w:rPr>
                <w:ins w:id="11776" w:author="Rafi Aziizi" w:date="2021-11-14T11:07:00Z"/>
              </w:rPr>
            </w:pPr>
            <w:ins w:id="11777" w:author="Rafi Aziizi" w:date="2021-11-14T19:59:00Z">
              <w:r>
                <w:t>100</w:t>
              </w:r>
            </w:ins>
          </w:p>
        </w:tc>
        <w:tc>
          <w:tcPr>
            <w:tcW w:w="1982" w:type="dxa"/>
          </w:tcPr>
          <w:p w14:paraId="26EC961F" w14:textId="77777777" w:rsidR="001B2DEA" w:rsidRDefault="001B2DEA" w:rsidP="00631ED2">
            <w:pPr>
              <w:jc w:val="center"/>
              <w:rPr>
                <w:ins w:id="11778" w:author="Rafi Aziizi" w:date="2021-11-14T11:07:00Z"/>
              </w:rPr>
            </w:pPr>
            <w:ins w:id="11779" w:author="Rafi Aziizi" w:date="2021-11-14T11:07:00Z">
              <w:r>
                <w:t>-</w:t>
              </w:r>
            </w:ins>
          </w:p>
        </w:tc>
      </w:tr>
      <w:tr w:rsidR="001B2DEA" w14:paraId="7E929B48" w14:textId="77777777" w:rsidTr="00631ED2">
        <w:trPr>
          <w:ins w:id="11780" w:author="Rafi Aziizi" w:date="2021-11-14T11:07:00Z"/>
        </w:trPr>
        <w:tc>
          <w:tcPr>
            <w:tcW w:w="1981" w:type="dxa"/>
          </w:tcPr>
          <w:p w14:paraId="2D4445F0" w14:textId="77777777" w:rsidR="001B2DEA" w:rsidRDefault="001B2DEA" w:rsidP="00631ED2">
            <w:pPr>
              <w:rPr>
                <w:ins w:id="11781" w:author="Rafi Aziizi" w:date="2021-11-14T11:07:00Z"/>
              </w:rPr>
            </w:pPr>
            <w:ins w:id="11782" w:author="Rafi Aziizi" w:date="2021-11-14T11:07:00Z">
              <w:r>
                <w:t>jeniskelamin</w:t>
              </w:r>
            </w:ins>
          </w:p>
        </w:tc>
        <w:tc>
          <w:tcPr>
            <w:tcW w:w="1982" w:type="dxa"/>
          </w:tcPr>
          <w:p w14:paraId="2F3BDB36" w14:textId="77777777" w:rsidR="001B2DEA" w:rsidRPr="006828A2" w:rsidRDefault="001B2DEA" w:rsidP="00631ED2">
            <w:pPr>
              <w:jc w:val="center"/>
              <w:rPr>
                <w:ins w:id="11783" w:author="Rafi Aziizi" w:date="2021-11-14T11:07:00Z"/>
              </w:rPr>
            </w:pPr>
            <w:ins w:id="11784" w:author="Rafi Aziizi" w:date="2021-11-14T11:07:00Z">
              <w:r w:rsidRPr="006828A2">
                <w:t>varchar</w:t>
              </w:r>
            </w:ins>
          </w:p>
        </w:tc>
        <w:tc>
          <w:tcPr>
            <w:tcW w:w="1982" w:type="dxa"/>
          </w:tcPr>
          <w:p w14:paraId="265563FC" w14:textId="77777777" w:rsidR="001B2DEA" w:rsidRDefault="001B2DEA" w:rsidP="00631ED2">
            <w:pPr>
              <w:jc w:val="center"/>
              <w:rPr>
                <w:ins w:id="11785" w:author="Rafi Aziizi" w:date="2021-11-14T11:07:00Z"/>
              </w:rPr>
            </w:pPr>
            <w:ins w:id="11786" w:author="Rafi Aziizi" w:date="2021-11-14T11:07:00Z">
              <w:r>
                <w:t>15</w:t>
              </w:r>
            </w:ins>
          </w:p>
        </w:tc>
        <w:tc>
          <w:tcPr>
            <w:tcW w:w="1982" w:type="dxa"/>
          </w:tcPr>
          <w:p w14:paraId="34E98B52" w14:textId="77777777" w:rsidR="001B2DEA" w:rsidRDefault="001B2DEA" w:rsidP="00631ED2">
            <w:pPr>
              <w:jc w:val="center"/>
              <w:rPr>
                <w:ins w:id="11787" w:author="Rafi Aziizi" w:date="2021-11-14T11:07:00Z"/>
              </w:rPr>
            </w:pPr>
            <w:ins w:id="11788" w:author="Rafi Aziizi" w:date="2021-11-14T11:07:00Z">
              <w:r>
                <w:t>-</w:t>
              </w:r>
            </w:ins>
          </w:p>
        </w:tc>
      </w:tr>
      <w:tr w:rsidR="001B2DEA" w14:paraId="6DD32339" w14:textId="77777777" w:rsidTr="00631ED2">
        <w:trPr>
          <w:ins w:id="11789" w:author="Rafi Aziizi" w:date="2021-11-14T11:07:00Z"/>
        </w:trPr>
        <w:tc>
          <w:tcPr>
            <w:tcW w:w="1981" w:type="dxa"/>
          </w:tcPr>
          <w:p w14:paraId="595C18D5" w14:textId="77777777" w:rsidR="001B2DEA" w:rsidRDefault="001B2DEA" w:rsidP="00631ED2">
            <w:pPr>
              <w:rPr>
                <w:ins w:id="11790" w:author="Rafi Aziizi" w:date="2021-11-14T11:07:00Z"/>
              </w:rPr>
            </w:pPr>
            <w:ins w:id="11791" w:author="Rafi Aziizi" w:date="2021-11-14T11:07:00Z">
              <w:r>
                <w:t>email</w:t>
              </w:r>
            </w:ins>
          </w:p>
        </w:tc>
        <w:tc>
          <w:tcPr>
            <w:tcW w:w="1982" w:type="dxa"/>
          </w:tcPr>
          <w:p w14:paraId="3D319100" w14:textId="77777777" w:rsidR="001B2DEA" w:rsidRPr="006828A2" w:rsidRDefault="001B2DEA" w:rsidP="00631ED2">
            <w:pPr>
              <w:jc w:val="center"/>
              <w:rPr>
                <w:ins w:id="11792" w:author="Rafi Aziizi" w:date="2021-11-14T11:07:00Z"/>
              </w:rPr>
            </w:pPr>
            <w:ins w:id="11793" w:author="Rafi Aziizi" w:date="2021-11-14T11:07:00Z">
              <w:r w:rsidRPr="006828A2">
                <w:t>varchar</w:t>
              </w:r>
            </w:ins>
          </w:p>
        </w:tc>
        <w:tc>
          <w:tcPr>
            <w:tcW w:w="1982" w:type="dxa"/>
          </w:tcPr>
          <w:p w14:paraId="31947CE0" w14:textId="77777777" w:rsidR="001B2DEA" w:rsidRDefault="001B2DEA" w:rsidP="00631ED2">
            <w:pPr>
              <w:jc w:val="center"/>
              <w:rPr>
                <w:ins w:id="11794" w:author="Rafi Aziizi" w:date="2021-11-14T11:07:00Z"/>
              </w:rPr>
            </w:pPr>
            <w:ins w:id="11795" w:author="Rafi Aziizi" w:date="2021-11-14T11:07:00Z">
              <w:r>
                <w:t>45</w:t>
              </w:r>
            </w:ins>
          </w:p>
        </w:tc>
        <w:tc>
          <w:tcPr>
            <w:tcW w:w="1982" w:type="dxa"/>
          </w:tcPr>
          <w:p w14:paraId="288768FB" w14:textId="77777777" w:rsidR="001B2DEA" w:rsidRDefault="001B2DEA" w:rsidP="00631ED2">
            <w:pPr>
              <w:jc w:val="center"/>
              <w:rPr>
                <w:ins w:id="11796" w:author="Rafi Aziizi" w:date="2021-11-14T11:07:00Z"/>
              </w:rPr>
            </w:pPr>
            <w:ins w:id="11797" w:author="Rafi Aziizi" w:date="2021-11-14T11:07:00Z">
              <w:r>
                <w:t>-</w:t>
              </w:r>
            </w:ins>
          </w:p>
        </w:tc>
      </w:tr>
      <w:tr w:rsidR="001B2DEA" w14:paraId="1F630F8D" w14:textId="77777777" w:rsidTr="00631ED2">
        <w:trPr>
          <w:ins w:id="11798" w:author="Rafi Aziizi" w:date="2021-11-14T11:07:00Z"/>
        </w:trPr>
        <w:tc>
          <w:tcPr>
            <w:tcW w:w="1981" w:type="dxa"/>
          </w:tcPr>
          <w:p w14:paraId="57FB2AD5" w14:textId="77777777" w:rsidR="001B2DEA" w:rsidRDefault="001B2DEA" w:rsidP="00631ED2">
            <w:pPr>
              <w:rPr>
                <w:ins w:id="11799" w:author="Rafi Aziizi" w:date="2021-11-14T11:07:00Z"/>
              </w:rPr>
            </w:pPr>
            <w:ins w:id="11800" w:author="Rafi Aziizi" w:date="2021-11-14T11:07:00Z">
              <w:r>
                <w:t>notlp</w:t>
              </w:r>
            </w:ins>
          </w:p>
        </w:tc>
        <w:tc>
          <w:tcPr>
            <w:tcW w:w="1982" w:type="dxa"/>
          </w:tcPr>
          <w:p w14:paraId="59A70139" w14:textId="77777777" w:rsidR="001B2DEA" w:rsidRPr="006828A2" w:rsidRDefault="001B2DEA" w:rsidP="00631ED2">
            <w:pPr>
              <w:jc w:val="center"/>
              <w:rPr>
                <w:ins w:id="11801" w:author="Rafi Aziizi" w:date="2021-11-14T11:07:00Z"/>
              </w:rPr>
            </w:pPr>
            <w:ins w:id="11802" w:author="Rafi Aziizi" w:date="2021-11-14T11:07:00Z">
              <w:r w:rsidRPr="006828A2">
                <w:t>varchar</w:t>
              </w:r>
            </w:ins>
          </w:p>
        </w:tc>
        <w:tc>
          <w:tcPr>
            <w:tcW w:w="1982" w:type="dxa"/>
          </w:tcPr>
          <w:p w14:paraId="76E6CB5C" w14:textId="77777777" w:rsidR="001B2DEA" w:rsidRDefault="001B2DEA" w:rsidP="00631ED2">
            <w:pPr>
              <w:jc w:val="center"/>
              <w:rPr>
                <w:ins w:id="11803" w:author="Rafi Aziizi" w:date="2021-11-14T11:07:00Z"/>
              </w:rPr>
            </w:pPr>
            <w:ins w:id="11804" w:author="Rafi Aziizi" w:date="2021-11-14T11:07:00Z">
              <w:r>
                <w:t>15</w:t>
              </w:r>
            </w:ins>
          </w:p>
        </w:tc>
        <w:tc>
          <w:tcPr>
            <w:tcW w:w="1982" w:type="dxa"/>
          </w:tcPr>
          <w:p w14:paraId="0F147898" w14:textId="77777777" w:rsidR="001B2DEA" w:rsidRDefault="001B2DEA" w:rsidP="00631ED2">
            <w:pPr>
              <w:jc w:val="center"/>
              <w:rPr>
                <w:ins w:id="11805" w:author="Rafi Aziizi" w:date="2021-11-14T11:07:00Z"/>
              </w:rPr>
            </w:pPr>
            <w:ins w:id="11806" w:author="Rafi Aziizi" w:date="2021-11-14T11:07:00Z">
              <w:r>
                <w:t>-</w:t>
              </w:r>
            </w:ins>
          </w:p>
        </w:tc>
      </w:tr>
      <w:tr w:rsidR="001B2DEA" w14:paraId="3409C177" w14:textId="77777777" w:rsidTr="00631ED2">
        <w:trPr>
          <w:ins w:id="11807" w:author="Rafi Aziizi" w:date="2021-11-14T11:07:00Z"/>
        </w:trPr>
        <w:tc>
          <w:tcPr>
            <w:tcW w:w="1981" w:type="dxa"/>
          </w:tcPr>
          <w:p w14:paraId="36584DC5" w14:textId="77777777" w:rsidR="001B2DEA" w:rsidRDefault="001B2DEA" w:rsidP="00631ED2">
            <w:pPr>
              <w:rPr>
                <w:ins w:id="11808" w:author="Rafi Aziizi" w:date="2021-11-14T11:07:00Z"/>
              </w:rPr>
            </w:pPr>
            <w:ins w:id="11809" w:author="Rafi Aziizi" w:date="2021-11-14T11:07:00Z">
              <w:r>
                <w:t>namaortu</w:t>
              </w:r>
            </w:ins>
          </w:p>
        </w:tc>
        <w:tc>
          <w:tcPr>
            <w:tcW w:w="1982" w:type="dxa"/>
          </w:tcPr>
          <w:p w14:paraId="74AC4539" w14:textId="77777777" w:rsidR="001B2DEA" w:rsidRPr="006828A2" w:rsidRDefault="001B2DEA" w:rsidP="00631ED2">
            <w:pPr>
              <w:jc w:val="center"/>
              <w:rPr>
                <w:ins w:id="11810" w:author="Rafi Aziizi" w:date="2021-11-14T11:07:00Z"/>
              </w:rPr>
            </w:pPr>
            <w:ins w:id="11811" w:author="Rafi Aziizi" w:date="2021-11-14T11:07:00Z">
              <w:r w:rsidRPr="006828A2">
                <w:t>varchar</w:t>
              </w:r>
            </w:ins>
          </w:p>
        </w:tc>
        <w:tc>
          <w:tcPr>
            <w:tcW w:w="1982" w:type="dxa"/>
          </w:tcPr>
          <w:p w14:paraId="0FE88090" w14:textId="77777777" w:rsidR="001B2DEA" w:rsidRDefault="001B2DEA" w:rsidP="00631ED2">
            <w:pPr>
              <w:jc w:val="center"/>
              <w:rPr>
                <w:ins w:id="11812" w:author="Rafi Aziizi" w:date="2021-11-14T11:07:00Z"/>
              </w:rPr>
            </w:pPr>
            <w:ins w:id="11813" w:author="Rafi Aziizi" w:date="2021-11-14T11:07:00Z">
              <w:r>
                <w:t>15</w:t>
              </w:r>
            </w:ins>
          </w:p>
        </w:tc>
        <w:tc>
          <w:tcPr>
            <w:tcW w:w="1982" w:type="dxa"/>
          </w:tcPr>
          <w:p w14:paraId="6598DAAB" w14:textId="77777777" w:rsidR="001B2DEA" w:rsidRDefault="001B2DEA" w:rsidP="00631ED2">
            <w:pPr>
              <w:jc w:val="center"/>
              <w:rPr>
                <w:ins w:id="11814" w:author="Rafi Aziizi" w:date="2021-11-14T11:07:00Z"/>
              </w:rPr>
            </w:pPr>
            <w:ins w:id="11815" w:author="Rafi Aziizi" w:date="2021-11-14T11:07:00Z">
              <w:r>
                <w:t>-</w:t>
              </w:r>
            </w:ins>
          </w:p>
        </w:tc>
      </w:tr>
      <w:tr w:rsidR="001B2DEA" w14:paraId="2671D1E6" w14:textId="77777777" w:rsidTr="00631ED2">
        <w:trPr>
          <w:ins w:id="11816" w:author="Rafi Aziizi" w:date="2021-11-14T11:07:00Z"/>
        </w:trPr>
        <w:tc>
          <w:tcPr>
            <w:tcW w:w="1981" w:type="dxa"/>
          </w:tcPr>
          <w:p w14:paraId="754FC8EB" w14:textId="77777777" w:rsidR="001B2DEA" w:rsidRDefault="001B2DEA" w:rsidP="00631ED2">
            <w:pPr>
              <w:rPr>
                <w:ins w:id="11817" w:author="Rafi Aziizi" w:date="2021-11-14T11:07:00Z"/>
              </w:rPr>
            </w:pPr>
            <w:ins w:id="11818" w:author="Rafi Aziizi" w:date="2021-11-14T11:07:00Z">
              <w:r>
                <w:lastRenderedPageBreak/>
                <w:t>noortu</w:t>
              </w:r>
            </w:ins>
          </w:p>
        </w:tc>
        <w:tc>
          <w:tcPr>
            <w:tcW w:w="1982" w:type="dxa"/>
          </w:tcPr>
          <w:p w14:paraId="10DBE5A5" w14:textId="77777777" w:rsidR="001B2DEA" w:rsidRPr="006828A2" w:rsidRDefault="001B2DEA" w:rsidP="00631ED2">
            <w:pPr>
              <w:jc w:val="center"/>
              <w:rPr>
                <w:ins w:id="11819" w:author="Rafi Aziizi" w:date="2021-11-14T11:07:00Z"/>
              </w:rPr>
            </w:pPr>
            <w:ins w:id="11820" w:author="Rafi Aziizi" w:date="2021-11-14T11:07:00Z">
              <w:r w:rsidRPr="006828A2">
                <w:t>varchar</w:t>
              </w:r>
            </w:ins>
          </w:p>
        </w:tc>
        <w:tc>
          <w:tcPr>
            <w:tcW w:w="1982" w:type="dxa"/>
          </w:tcPr>
          <w:p w14:paraId="5F05B199" w14:textId="77777777" w:rsidR="001B2DEA" w:rsidRDefault="001B2DEA" w:rsidP="00631ED2">
            <w:pPr>
              <w:jc w:val="center"/>
              <w:rPr>
                <w:ins w:id="11821" w:author="Rafi Aziizi" w:date="2021-11-14T11:07:00Z"/>
              </w:rPr>
            </w:pPr>
            <w:ins w:id="11822" w:author="Rafi Aziizi" w:date="2021-11-14T11:07:00Z">
              <w:r>
                <w:t>15</w:t>
              </w:r>
            </w:ins>
          </w:p>
        </w:tc>
        <w:tc>
          <w:tcPr>
            <w:tcW w:w="1982" w:type="dxa"/>
          </w:tcPr>
          <w:p w14:paraId="787B1F6F" w14:textId="77777777" w:rsidR="001B2DEA" w:rsidRDefault="001B2DEA" w:rsidP="00631ED2">
            <w:pPr>
              <w:keepNext/>
              <w:jc w:val="center"/>
              <w:rPr>
                <w:ins w:id="11823" w:author="Rafi Aziizi" w:date="2021-11-14T11:07:00Z"/>
              </w:rPr>
            </w:pPr>
            <w:ins w:id="11824" w:author="Rafi Aziizi" w:date="2021-11-14T11:07:00Z">
              <w:r>
                <w:t>-</w:t>
              </w:r>
            </w:ins>
          </w:p>
        </w:tc>
      </w:tr>
      <w:tr w:rsidR="001B2DEA" w14:paraId="5016F4DE" w14:textId="77777777" w:rsidTr="00631ED2">
        <w:trPr>
          <w:ins w:id="11825" w:author="Rafi Aziizi" w:date="2021-11-14T11:07:00Z"/>
        </w:trPr>
        <w:tc>
          <w:tcPr>
            <w:tcW w:w="1981" w:type="dxa"/>
          </w:tcPr>
          <w:p w14:paraId="778E1FAC" w14:textId="77777777" w:rsidR="001B2DEA" w:rsidRDefault="001B2DEA" w:rsidP="00631ED2">
            <w:pPr>
              <w:rPr>
                <w:ins w:id="11826" w:author="Rafi Aziizi" w:date="2021-11-14T11:07:00Z"/>
              </w:rPr>
            </w:pPr>
            <w:ins w:id="11827" w:author="Rafi Aziizi" w:date="2021-11-14T11:07:00Z">
              <w:r>
                <w:t>status</w:t>
              </w:r>
            </w:ins>
          </w:p>
        </w:tc>
        <w:tc>
          <w:tcPr>
            <w:tcW w:w="1982" w:type="dxa"/>
          </w:tcPr>
          <w:p w14:paraId="2261EF64" w14:textId="77777777" w:rsidR="001B2DEA" w:rsidRPr="006828A2" w:rsidRDefault="001B2DEA" w:rsidP="00631ED2">
            <w:pPr>
              <w:jc w:val="center"/>
              <w:rPr>
                <w:ins w:id="11828" w:author="Rafi Aziizi" w:date="2021-11-14T11:07:00Z"/>
              </w:rPr>
            </w:pPr>
            <w:ins w:id="11829" w:author="Rafi Aziizi" w:date="2021-11-14T11:07:00Z">
              <w:r>
                <w:t>varchar</w:t>
              </w:r>
            </w:ins>
          </w:p>
        </w:tc>
        <w:tc>
          <w:tcPr>
            <w:tcW w:w="1982" w:type="dxa"/>
          </w:tcPr>
          <w:p w14:paraId="22298401" w14:textId="77777777" w:rsidR="001B2DEA" w:rsidRDefault="001B2DEA" w:rsidP="00631ED2">
            <w:pPr>
              <w:jc w:val="center"/>
              <w:rPr>
                <w:ins w:id="11830" w:author="Rafi Aziizi" w:date="2021-11-14T11:07:00Z"/>
              </w:rPr>
            </w:pPr>
            <w:ins w:id="11831" w:author="Rafi Aziizi" w:date="2021-11-14T11:07:00Z">
              <w:r>
                <w:t>15</w:t>
              </w:r>
            </w:ins>
          </w:p>
        </w:tc>
        <w:tc>
          <w:tcPr>
            <w:tcW w:w="1982" w:type="dxa"/>
          </w:tcPr>
          <w:p w14:paraId="2DB9E871" w14:textId="77777777" w:rsidR="001B2DEA" w:rsidRDefault="001B2DEA" w:rsidP="00631ED2">
            <w:pPr>
              <w:keepNext/>
              <w:jc w:val="center"/>
              <w:rPr>
                <w:ins w:id="11832" w:author="Rafi Aziizi" w:date="2021-11-14T11:07:00Z"/>
              </w:rPr>
            </w:pPr>
            <w:ins w:id="11833" w:author="Rafi Aziizi" w:date="2021-11-14T11:07:00Z">
              <w:r>
                <w:t>-</w:t>
              </w:r>
            </w:ins>
          </w:p>
        </w:tc>
      </w:tr>
    </w:tbl>
    <w:p w14:paraId="53C1E145" w14:textId="77777777" w:rsidR="001B2DEA" w:rsidRPr="001B2DEA" w:rsidRDefault="001B2DEA">
      <w:pPr>
        <w:rPr>
          <w:ins w:id="11834" w:author="Rafi Aziizi" w:date="2021-11-14T11:06:00Z"/>
          <w:b/>
          <w:bCs/>
          <w:rPrChange w:id="11835" w:author="Rafi Aziizi" w:date="2021-11-14T11:07:00Z">
            <w:rPr>
              <w:ins w:id="11836" w:author="Rafi Aziizi" w:date="2021-11-14T11:06:00Z"/>
            </w:rPr>
          </w:rPrChange>
        </w:rPr>
        <w:pPrChange w:id="11837" w:author="Rafi Aziizi" w:date="2021-11-14T11:07:00Z">
          <w:pPr>
            <w:pStyle w:val="ListParagraph"/>
            <w:numPr>
              <w:numId w:val="48"/>
            </w:numPr>
            <w:ind w:left="426" w:hanging="360"/>
          </w:pPr>
        </w:pPrChange>
      </w:pPr>
    </w:p>
    <w:p w14:paraId="6E572519" w14:textId="4D57E291" w:rsidR="00723DD6" w:rsidRPr="00331B6F" w:rsidRDefault="00723DD6" w:rsidP="00375190">
      <w:pPr>
        <w:pStyle w:val="ListParagraph"/>
        <w:numPr>
          <w:ilvl w:val="0"/>
          <w:numId w:val="48"/>
        </w:numPr>
        <w:ind w:left="426"/>
        <w:rPr>
          <w:b/>
          <w:bCs/>
          <w:rPrChange w:id="11838" w:author="Rafi Aziizi" w:date="2021-11-12T10:57:00Z">
            <w:rPr>
              <w:b/>
              <w:bCs/>
              <w:highlight w:val="yellow"/>
            </w:rPr>
          </w:rPrChange>
        </w:rPr>
      </w:pPr>
      <w:r w:rsidRPr="00331B6F">
        <w:rPr>
          <w:b/>
          <w:bCs/>
          <w:rPrChange w:id="11839" w:author="Rafi Aziizi" w:date="2021-11-12T10:57:00Z">
            <w:rPr>
              <w:b/>
              <w:bCs/>
              <w:highlight w:val="yellow"/>
            </w:rPr>
          </w:rPrChange>
        </w:rPr>
        <w:t>Tabel</w:t>
      </w:r>
      <w:r w:rsidR="006720D0" w:rsidRPr="00331B6F">
        <w:rPr>
          <w:b/>
          <w:bCs/>
          <w:rPrChange w:id="11840" w:author="Rafi Aziizi" w:date="2021-11-12T10:57:00Z">
            <w:rPr>
              <w:b/>
              <w:bCs/>
              <w:highlight w:val="yellow"/>
            </w:rPr>
          </w:rPrChange>
        </w:rPr>
        <w:t xml:space="preserve"> History</w:t>
      </w:r>
      <w:ins w:id="11841" w:author="Rafi Aziizi" w:date="2021-11-14T11:06:00Z">
        <w:r w:rsidR="001B2DEA">
          <w:rPr>
            <w:b/>
            <w:bCs/>
          </w:rPr>
          <w:t xml:space="preserve"> L</w:t>
        </w:r>
      </w:ins>
      <w:del w:id="11842" w:author="Rafi Aziizi" w:date="2021-11-14T11:06:00Z">
        <w:r w:rsidR="006720D0" w:rsidRPr="00331B6F" w:rsidDel="001B2DEA">
          <w:rPr>
            <w:b/>
            <w:bCs/>
            <w:rPrChange w:id="11843" w:author="Rafi Aziizi" w:date="2021-11-12T10:57:00Z">
              <w:rPr>
                <w:b/>
                <w:bCs/>
                <w:highlight w:val="yellow"/>
              </w:rPr>
            </w:rPrChange>
          </w:rPr>
          <w:delText>l</w:delText>
        </w:r>
      </w:del>
      <w:r w:rsidR="006720D0" w:rsidRPr="00331B6F">
        <w:rPr>
          <w:b/>
          <w:bCs/>
          <w:rPrChange w:id="11844" w:author="Rafi Aziizi" w:date="2021-11-12T10:57:00Z">
            <w:rPr>
              <w:b/>
              <w:bCs/>
              <w:highlight w:val="yellow"/>
            </w:rPr>
          </w:rPrChange>
        </w:rPr>
        <w:t>apabsen</w:t>
      </w:r>
    </w:p>
    <w:p w14:paraId="3103B517" w14:textId="5E778074" w:rsidR="006720D0" w:rsidDel="00456266" w:rsidRDefault="006720D0" w:rsidP="006720D0">
      <w:pPr>
        <w:ind w:firstLine="426"/>
        <w:rPr>
          <w:del w:id="11845" w:author="chaniaayulestari@outlook.com" w:date="2021-11-13T14:24:00Z"/>
        </w:rPr>
      </w:pPr>
      <w:r>
        <w:t>T</w:t>
      </w:r>
      <w:r w:rsidRPr="009B575D">
        <w:t xml:space="preserve">abel </w:t>
      </w:r>
      <w:r w:rsidR="009E6E1E">
        <w:t>h</w:t>
      </w:r>
      <w:r>
        <w:t>istory</w:t>
      </w:r>
      <w:ins w:id="11846" w:author="Rafi Aziizi" w:date="2021-11-14T11:07:00Z">
        <w:r w:rsidR="001B2DEA">
          <w:t xml:space="preserve"> </w:t>
        </w:r>
      </w:ins>
      <w:r>
        <w:t xml:space="preserve">lapabsen </w:t>
      </w:r>
      <w:r w:rsidRPr="009B575D">
        <w:t xml:space="preserve">ini memiliki beberapa </w:t>
      </w:r>
      <w:r w:rsidRPr="006720D0">
        <w:rPr>
          <w:i/>
          <w:iCs/>
        </w:rPr>
        <w:t>field</w:t>
      </w:r>
      <w:r w:rsidRPr="009B575D">
        <w:t xml:space="preserve"> seperti </w:t>
      </w:r>
      <w:ins w:id="11847" w:author="Rafi Aziizi" w:date="2021-11-14T10:16:00Z">
        <w:r w:rsidR="00ED47C8" w:rsidRPr="009B575D">
          <w:t xml:space="preserve">pada </w:t>
        </w:r>
        <w:r w:rsidR="00ED47C8">
          <w:t>tabel dibawah ini</w:t>
        </w:r>
        <w:r w:rsidR="00ED47C8">
          <w:rPr>
            <w:iCs/>
          </w:rPr>
          <w:t xml:space="preserve">, </w:t>
        </w:r>
      </w:ins>
      <w:del w:id="11848" w:author="Rafi Aziizi" w:date="2021-11-14T10:16:00Z">
        <w:r w:rsidRPr="009B575D" w:rsidDel="00ED47C8">
          <w:delText>pada t</w:delText>
        </w:r>
        <w:r w:rsidDel="00ED47C8">
          <w:delText>abel 3.2</w:delText>
        </w:r>
        <w:r w:rsidR="00A911C8" w:rsidDel="00ED47C8">
          <w:delText>9</w:delText>
        </w:r>
        <w:r w:rsidDel="00ED47C8">
          <w:delText xml:space="preserve">. </w:delText>
        </w:r>
      </w:del>
      <w:r>
        <w:t xml:space="preserve">dimana tabel ini </w:t>
      </w:r>
      <w:r w:rsidRPr="009B575D">
        <w:t xml:space="preserve">berfungsi untuk </w:t>
      </w:r>
      <w:r>
        <w:t xml:space="preserve">menyimpan data history </w:t>
      </w:r>
      <w:r w:rsidR="00A911C8">
        <w:t xml:space="preserve">laporan </w:t>
      </w:r>
      <w:r>
        <w:t>absen untuk seluruh siswa.</w:t>
      </w:r>
    </w:p>
    <w:p w14:paraId="0D2E59AF" w14:textId="18E8FD84" w:rsidR="00A911C8" w:rsidDel="001B2DEA" w:rsidRDefault="00A911C8">
      <w:pPr>
        <w:ind w:firstLine="426"/>
        <w:rPr>
          <w:del w:id="11849" w:author="Rafi Aziizi" w:date="2021-11-14T11:08:00Z"/>
        </w:rPr>
        <w:pPrChange w:id="11850" w:author="chaniaayulestari@outlook.com" w:date="2021-11-13T14:24:00Z">
          <w:pPr>
            <w:pStyle w:val="Caption"/>
            <w:keepNext/>
            <w:jc w:val="center"/>
          </w:pPr>
        </w:pPrChange>
      </w:pPr>
      <w:del w:id="11851"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2B43AE03" w:rsidR="00456266" w:rsidRDefault="00456266">
      <w:pPr>
        <w:ind w:firstLine="426"/>
        <w:rPr>
          <w:ins w:id="11852" w:author="chaniaayulestari@outlook.com" w:date="2021-11-13T14:25:00Z"/>
        </w:rPr>
        <w:pPrChange w:id="11853" w:author="Rafi Aziizi" w:date="2021-11-14T11:08:00Z">
          <w:pPr/>
        </w:pPrChange>
      </w:pPr>
      <w:ins w:id="11854" w:author="chaniaayulestari@outlook.com" w:date="2021-11-13T14:25:00Z">
        <w:del w:id="11855" w:author="Rafi Aziizi" w:date="2021-11-14T11:07:00Z">
          <w:r w:rsidDel="001B2DEA">
            <w:delText xml:space="preserve">Tabel 3. </w:delText>
          </w:r>
        </w:del>
        <w:del w:id="11856" w:author="Rafi Aziizi" w:date="2021-11-14T09:52:00Z">
          <w:r w:rsidDel="003640C9">
            <w:fldChar w:fldCharType="begin"/>
          </w:r>
          <w:r w:rsidDel="003640C9">
            <w:delInstrText xml:space="preserve"> SEQ Tabel_3. \* ARABIC </w:delInstrText>
          </w:r>
        </w:del>
      </w:ins>
      <w:del w:id="11857" w:author="Rafi Aziizi" w:date="2021-11-14T09:52:00Z">
        <w:r w:rsidDel="003640C9">
          <w:fldChar w:fldCharType="separate"/>
        </w:r>
      </w:del>
      <w:ins w:id="11858" w:author="chaniaayulestari@outlook.com" w:date="2021-11-14T09:28:00Z">
        <w:del w:id="11859" w:author="Rafi Aziizi" w:date="2021-11-14T09:52:00Z">
          <w:r w:rsidR="0024161C" w:rsidDel="003640C9">
            <w:rPr>
              <w:noProof/>
            </w:rPr>
            <w:delText>59</w:delText>
          </w:r>
        </w:del>
      </w:ins>
      <w:ins w:id="11860" w:author="chaniaayulestari@outlook.com" w:date="2021-11-13T14:25:00Z">
        <w:del w:id="11861" w:author="Rafi Aziizi" w:date="2021-11-14T09:52:00Z">
          <w:r w:rsidDel="003640C9">
            <w:rPr>
              <w:noProof/>
            </w:rPr>
            <w:delText>56</w:delText>
          </w:r>
          <w:r w:rsidDel="003640C9">
            <w:fldChar w:fldCharType="end"/>
          </w:r>
        </w:del>
        <w:del w:id="11862" w:author="Rafi Aziizi" w:date="2021-11-14T11:07:00Z">
          <w:r w:rsidDel="001B2DEA">
            <w:delText xml:space="preserve"> Perancangan Tabel Lapoean Absen</w:delText>
          </w:r>
        </w:del>
      </w:ins>
    </w:p>
    <w:p w14:paraId="1BA1C16C" w14:textId="2BF0DCE0" w:rsidR="001B2DEA" w:rsidRDefault="001B2DEA">
      <w:pPr>
        <w:pStyle w:val="Caption"/>
        <w:keepNext/>
        <w:jc w:val="center"/>
        <w:rPr>
          <w:ins w:id="11863" w:author="Rafi Aziizi" w:date="2021-11-14T11:08:00Z"/>
        </w:rPr>
        <w:pPrChange w:id="11864" w:author="Rafi Aziizi" w:date="2021-11-14T11:08:00Z">
          <w:pPr/>
        </w:pPrChange>
      </w:pPr>
      <w:bookmarkStart w:id="11865" w:name="_Toc87950215"/>
      <w:ins w:id="11866" w:author="Rafi Aziizi" w:date="2021-11-14T11:08:00Z">
        <w:r>
          <w:t xml:space="preserve">Tabel 3. </w:t>
        </w:r>
        <w:r>
          <w:fldChar w:fldCharType="begin"/>
        </w:r>
        <w:r>
          <w:instrText xml:space="preserve"> SEQ Tabel_3. \* ARABIC </w:instrText>
        </w:r>
      </w:ins>
      <w:r>
        <w:fldChar w:fldCharType="separate"/>
      </w:r>
      <w:ins w:id="11867" w:author="Rafi Aziizi" w:date="2021-11-14T11:08:00Z">
        <w:r>
          <w:rPr>
            <w:noProof/>
          </w:rPr>
          <w:t>61</w:t>
        </w:r>
        <w:r>
          <w:fldChar w:fldCharType="end"/>
        </w:r>
        <w:r>
          <w:t xml:space="preserve"> Perancangan Table History Lapabsen</w:t>
        </w:r>
        <w:bookmarkEnd w:id="11865"/>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11868" w:author="Rafi Aziizi" w:date="2021-11-12T10:50:00Z">
              <w:r>
                <w:t>integer</w:t>
              </w:r>
            </w:ins>
            <w:del w:id="11869"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11870" w:author="Rafi Aziizi" w:date="2021-11-12T10:50:00Z">
              <w:r>
                <w:t>integer</w:t>
              </w:r>
            </w:ins>
            <w:del w:id="11871"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11872" w:author="Rafi Aziizi" w:date="2021-11-12T10:50:00Z">
              <w:r>
                <w:t>integer</w:t>
              </w:r>
            </w:ins>
            <w:del w:id="11873"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11874" w:author="Rafi Aziizi" w:date="2021-11-12T10:50:00Z">
              <w:r>
                <w:t>integer</w:t>
              </w:r>
            </w:ins>
            <w:del w:id="11875"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11876" w:author="Rafi Aziizi" w:date="2021-11-12T10:50:00Z">
              <w:r>
                <w:t>integer</w:t>
              </w:r>
            </w:ins>
            <w:del w:id="11877"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664750D6" w:rsidR="006720D0" w:rsidDel="001B2DEA" w:rsidRDefault="006720D0" w:rsidP="003D3D0F">
      <w:pPr>
        <w:rPr>
          <w:del w:id="11878" w:author="chaniaayulestari@outlook.com" w:date="2021-11-14T06:15:00Z"/>
          <w:b/>
          <w:bCs/>
        </w:rPr>
      </w:pPr>
    </w:p>
    <w:p w14:paraId="197820C7" w14:textId="645044F5" w:rsidR="00723DD6" w:rsidRPr="00531075" w:rsidDel="00546D1E" w:rsidRDefault="00723DD6" w:rsidP="00375190">
      <w:pPr>
        <w:pStyle w:val="ListParagraph"/>
        <w:numPr>
          <w:ilvl w:val="0"/>
          <w:numId w:val="48"/>
        </w:numPr>
        <w:ind w:left="426"/>
        <w:rPr>
          <w:del w:id="11879" w:author="chaniaayulestari@outlook.com" w:date="2021-11-14T06:15:00Z"/>
          <w:b/>
          <w:bCs/>
        </w:rPr>
      </w:pPr>
      <w:del w:id="11880" w:author="chaniaayulestari@outlook.com" w:date="2021-11-14T06:15:00Z">
        <w:r w:rsidDel="00546D1E">
          <w:rPr>
            <w:b/>
            <w:bCs/>
          </w:rPr>
          <w:delText>Tabel</w:delText>
        </w:r>
        <w:r w:rsidR="006720D0" w:rsidDel="00546D1E">
          <w:rPr>
            <w:b/>
            <w:bCs/>
          </w:rPr>
          <w:delText xml:space="preserve"> </w:delText>
        </w:r>
      </w:del>
    </w:p>
    <w:p w14:paraId="31D66424" w14:textId="77777777" w:rsidR="00375190" w:rsidRPr="00EC4B61" w:rsidRDefault="00375190" w:rsidP="003D3D0F"/>
    <w:p w14:paraId="2B20D692" w14:textId="0F4BFF59" w:rsidR="00926DA8" w:rsidRDefault="00926DA8" w:rsidP="00932121">
      <w:pPr>
        <w:pStyle w:val="Heading3"/>
        <w:numPr>
          <w:ilvl w:val="0"/>
          <w:numId w:val="127"/>
        </w:numPr>
        <w:tabs>
          <w:tab w:val="left" w:pos="851"/>
        </w:tabs>
        <w:ind w:left="426" w:hanging="426"/>
      </w:pPr>
      <w:bookmarkStart w:id="11881" w:name="_heading=h.111kx3o"/>
      <w:bookmarkStart w:id="11882" w:name="_Toc80034254"/>
      <w:bookmarkStart w:id="11883" w:name="_Toc87896466"/>
      <w:bookmarkEnd w:id="11881"/>
      <w:r>
        <w:t>Perancangan Antarmuka</w:t>
      </w:r>
      <w:bookmarkEnd w:id="11882"/>
      <w:bookmarkEnd w:id="11883"/>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11884"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2412BD04" w:rsidR="00845F78" w:rsidRDefault="00333EBA" w:rsidP="00333EBA">
      <w:pPr>
        <w:jc w:val="left"/>
      </w:pPr>
      <w:r>
        <w:rPr>
          <w:noProof/>
        </w:rPr>
        <w:drawing>
          <wp:anchor distT="0" distB="0" distL="114300" distR="114300" simplePos="0" relativeHeight="251421696" behindDoc="1" locked="0" layoutInCell="1" allowOverlap="1" wp14:anchorId="5CB5D9A6" wp14:editId="691DD922">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2A3D9814" w:rsidR="00CA20F1" w:rsidRDefault="00F151BC" w:rsidP="006C5FEA">
      <w:ins w:id="11885" w:author="chaniaayulestari@outlook.com" w:date="2021-11-13T20:59:00Z">
        <w:r>
          <w:rPr>
            <w:noProof/>
          </w:rPr>
          <mc:AlternateContent>
            <mc:Choice Requires="wps">
              <w:drawing>
                <wp:anchor distT="0" distB="0" distL="114300" distR="114300" simplePos="0" relativeHeight="251753984" behindDoc="0" locked="0" layoutInCell="1" allowOverlap="1" wp14:anchorId="41E74130" wp14:editId="2D8D8BEC">
                  <wp:simplePos x="0" y="0"/>
                  <wp:positionH relativeFrom="column">
                    <wp:posOffset>429260</wp:posOffset>
                  </wp:positionH>
                  <wp:positionV relativeFrom="paragraph">
                    <wp:posOffset>81280</wp:posOffset>
                  </wp:positionV>
                  <wp:extent cx="4180840" cy="194945"/>
                  <wp:effectExtent l="2540" t="4445" r="0" b="635"/>
                  <wp:wrapNone/>
                  <wp:docPr id="553"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0840" cy="194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BCA5BA" w14:textId="5F2F2590" w:rsidR="00ED34E2" w:rsidRPr="009443D7" w:rsidRDefault="00ED34E2">
                              <w:pPr>
                                <w:pStyle w:val="Caption"/>
                                <w:jc w:val="center"/>
                                <w:rPr>
                                  <w:noProof/>
                                </w:rPr>
                                <w:pPrChange w:id="11886" w:author="chaniaayulestari@outlook.com" w:date="2021-11-13T20:59:00Z">
                                  <w:pPr/>
                                </w:pPrChange>
                              </w:pPr>
                              <w:bookmarkStart w:id="11887" w:name="_Toc87895020"/>
                              <w:ins w:id="11888" w:author="chaniaayulestari@outlook.com" w:date="2021-11-13T20:59:00Z">
                                <w:r>
                                  <w:t xml:space="preserve">Gambar 3. </w:t>
                                </w:r>
                                <w:r>
                                  <w:fldChar w:fldCharType="begin"/>
                                </w:r>
                                <w:r>
                                  <w:instrText xml:space="preserve"> SEQ Gambar___3. \* ARABIC </w:instrText>
                                </w:r>
                              </w:ins>
                              <w:r>
                                <w:fldChar w:fldCharType="separate"/>
                              </w:r>
                              <w:ins w:id="11889" w:author="Rafi Aziizi" w:date="2021-11-15T16:05:00Z">
                                <w:r w:rsidR="00BF7B94">
                                  <w:rPr>
                                    <w:noProof/>
                                  </w:rPr>
                                  <w:t>56</w:t>
                                </w:r>
                              </w:ins>
                              <w:ins w:id="11890" w:author="chaniaayulestari@outlook.com" w:date="2021-11-13T21:25:00Z">
                                <w:del w:id="11891" w:author="Rafi Aziizi" w:date="2021-11-14T09:53:00Z">
                                  <w:r w:rsidDel="00590A19">
                                    <w:rPr>
                                      <w:noProof/>
                                    </w:rPr>
                                    <w:delText>52</w:delText>
                                  </w:r>
                                </w:del>
                              </w:ins>
                              <w:ins w:id="11892" w:author="chaniaayulestari@outlook.com" w:date="2021-11-13T20:59:00Z">
                                <w:r>
                                  <w:fldChar w:fldCharType="end"/>
                                </w:r>
                                <w:r>
                                  <w:t xml:space="preserve"> Perancangan Antarmuka Registrasi</w:t>
                                </w:r>
                              </w:ins>
                              <w:bookmarkEnd w:id="1188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74130" id="Text Box 199" o:spid="_x0000_s1088" type="#_x0000_t202" style="position:absolute;left:0;text-align:left;margin-left:33.8pt;margin-top:6.4pt;width:329.2pt;height:15.3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" stroked="f">
                  <v:textbox inset="0,0,0,0">
                    <w:txbxContent>
                      <w:p w14:paraId="5FBCA5BA" w14:textId="5F2F2590" w:rsidR="00ED34E2" w:rsidRPr="009443D7" w:rsidRDefault="00ED34E2">
                        <w:pPr>
                          <w:pStyle w:val="Caption"/>
                          <w:jc w:val="center"/>
                          <w:rPr>
                            <w:noProof/>
                          </w:rPr>
                          <w:pPrChange w:id="11893" w:author="chaniaayulestari@outlook.com" w:date="2021-11-13T20:59:00Z">
                            <w:pPr/>
                          </w:pPrChange>
                        </w:pPr>
                        <w:bookmarkStart w:id="11894" w:name="_Toc87895020"/>
                        <w:ins w:id="11895" w:author="chaniaayulestari@outlook.com" w:date="2021-11-13T20:59:00Z">
                          <w:r>
                            <w:t xml:space="preserve">Gambar 3. </w:t>
                          </w:r>
                          <w:r>
                            <w:fldChar w:fldCharType="begin"/>
                          </w:r>
                          <w:r>
                            <w:instrText xml:space="preserve"> SEQ Gambar___3. \* ARABIC </w:instrText>
                          </w:r>
                        </w:ins>
                        <w:r>
                          <w:fldChar w:fldCharType="separate"/>
                        </w:r>
                        <w:ins w:id="11896" w:author="Rafi Aziizi" w:date="2021-11-15T16:05:00Z">
                          <w:r w:rsidR="00BF7B94">
                            <w:rPr>
                              <w:noProof/>
                            </w:rPr>
                            <w:t>56</w:t>
                          </w:r>
                        </w:ins>
                        <w:ins w:id="11897" w:author="chaniaayulestari@outlook.com" w:date="2021-11-13T21:25:00Z">
                          <w:del w:id="11898" w:author="Rafi Aziizi" w:date="2021-11-14T09:53:00Z">
                            <w:r w:rsidDel="00590A19">
                              <w:rPr>
                                <w:noProof/>
                              </w:rPr>
                              <w:delText>52</w:delText>
                            </w:r>
                          </w:del>
                        </w:ins>
                        <w:ins w:id="11899" w:author="chaniaayulestari@outlook.com" w:date="2021-11-13T20:59:00Z">
                          <w:r>
                            <w:fldChar w:fldCharType="end"/>
                          </w:r>
                          <w:r>
                            <w:t xml:space="preserve"> Perancangan Antarmuka Registrasi</w:t>
                          </w:r>
                        </w:ins>
                        <w:bookmarkEnd w:id="11894"/>
                      </w:p>
                    </w:txbxContent>
                  </v:textbox>
                </v:shape>
              </w:pict>
            </mc:Fallback>
          </mc:AlternateContent>
        </w:r>
      </w:ins>
      <w:del w:id="11900" w:author="chaniaayulestari@outlook.com" w:date="2021-11-13T14:25:00Z">
        <w:r>
          <w:rPr>
            <w:noProof/>
          </w:rPr>
          <mc:AlternateContent>
            <mc:Choice Requires="wps">
              <w:drawing>
                <wp:anchor distT="0" distB="0" distL="114300" distR="114300" simplePos="0" relativeHeight="251653632" behindDoc="1" locked="0" layoutInCell="1" allowOverlap="1" wp14:anchorId="38804930" wp14:editId="2DFDD2D7">
                  <wp:simplePos x="0" y="0"/>
                  <wp:positionH relativeFrom="margin">
                    <wp:posOffset>297815</wp:posOffset>
                  </wp:positionH>
                  <wp:positionV relativeFrom="paragraph">
                    <wp:posOffset>41910</wp:posOffset>
                  </wp:positionV>
                  <wp:extent cx="4403090" cy="635"/>
                  <wp:effectExtent l="0" t="0" r="0" b="0"/>
                  <wp:wrapNone/>
                  <wp:docPr id="55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3090" cy="635"/>
                          </a:xfrm>
                          <a:prstGeom prst="rect">
                            <a:avLst/>
                          </a:prstGeom>
                          <a:solidFill>
                            <a:prstClr val="white"/>
                          </a:solidFill>
                          <a:ln>
                            <a:noFill/>
                          </a:ln>
                        </wps:spPr>
                        <wps:txbx>
                          <w:txbxContent>
                            <w:p w14:paraId="01069579" w14:textId="5428D1D7" w:rsidR="00ED34E2" w:rsidRPr="00B46080" w:rsidRDefault="00ED34E2" w:rsidP="00436415">
                              <w:pPr>
                                <w:pStyle w:val="Caption"/>
                                <w:jc w:val="center"/>
                                <w:rPr>
                                  <w:noProof/>
                                  <w:sz w:val="24"/>
                                  <w:szCs w:val="24"/>
                                </w:rPr>
                              </w:pPr>
                              <w:r>
                                <w:t xml:space="preserve">Gambar 3. </w:t>
                              </w:r>
                              <w:ins w:id="11901" w:author="chaniaayulestari@outlook.com" w:date="2021-11-13T13:45:00Z">
                                <w:r>
                                  <w:fldChar w:fldCharType="begin"/>
                                </w:r>
                                <w:r>
                                  <w:instrText xml:space="preserve"> SEQ Gambar_3. \* ARABIC </w:instrText>
                                </w:r>
                              </w:ins>
                              <w:r>
                                <w:fldChar w:fldCharType="separate"/>
                              </w:r>
                              <w:ins w:id="11902" w:author="chaniaayulestari@outlook.com" w:date="2021-11-13T13:45:00Z">
                                <w:r>
                                  <w:rPr>
                                    <w:noProof/>
                                  </w:rPr>
                                  <w:t>18</w:t>
                                </w:r>
                                <w:r>
                                  <w:fldChar w:fldCharType="end"/>
                                </w:r>
                              </w:ins>
                              <w:del w:id="1190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p w14:paraId="74A0FFA5" w14:textId="77777777" w:rsidR="00ED34E2" w:rsidRDefault="00ED34E2"/>
                            <w:p w14:paraId="2497BDC5" w14:textId="5F7C6217" w:rsidR="00ED34E2" w:rsidRPr="00B46080" w:rsidRDefault="00ED34E2" w:rsidP="00436415">
                              <w:pPr>
                                <w:pStyle w:val="Caption"/>
                                <w:jc w:val="center"/>
                                <w:rPr>
                                  <w:noProof/>
                                  <w:sz w:val="24"/>
                                  <w:szCs w:val="24"/>
                                </w:rPr>
                              </w:pPr>
                              <w:ins w:id="11904" w:author="chaniaayulestari@outlook.com" w:date="2021-11-13T15:09:00Z">
                                <w:r>
                                  <w:t xml:space="preserve">Gambar 3. </w:t>
                                </w:r>
                                <w:r>
                                  <w:fldChar w:fldCharType="begin"/>
                                </w:r>
                                <w:r>
                                  <w:instrText xml:space="preserve"> SEQ Gambar__3. \* ARABIC </w:instrText>
                                </w:r>
                              </w:ins>
                              <w:r>
                                <w:fldChar w:fldCharType="separate"/>
                              </w:r>
                              <w:ins w:id="11905" w:author="chaniaayulestari@outlook.com" w:date="2021-11-13T19:48:00Z">
                                <w:r>
                                  <w:rPr>
                                    <w:noProof/>
                                  </w:rPr>
                                  <w:t>64</w:t>
                                </w:r>
                              </w:ins>
                              <w:ins w:id="11906" w:author="chaniaayulestari@outlook.com" w:date="2021-11-13T15:09:00Z">
                                <w:r>
                                  <w:fldChar w:fldCharType="end"/>
                                </w:r>
                                <w:r>
                                  <w:t xml:space="preserve"> </w:t>
                                </w:r>
                                <w:r w:rsidRPr="00143CDA">
                                  <w:t xml:space="preserve">Perancangan Antarmuka </w:t>
                                </w:r>
                                <w:r>
                                  <w:t>Login</w:t>
                                </w:r>
                              </w:ins>
                              <w:r>
                                <w:t xml:space="preserve">Gambar 3. </w:t>
                              </w:r>
                              <w:ins w:id="11907" w:author="chaniaayulestari@outlook.com" w:date="2021-11-13T13:45:00Z">
                                <w:r>
                                  <w:fldChar w:fldCharType="begin"/>
                                </w:r>
                                <w:r>
                                  <w:instrText xml:space="preserve"> SEQ Gambar_3. \* ARABIC </w:instrText>
                                </w:r>
                              </w:ins>
                              <w:r>
                                <w:fldChar w:fldCharType="separate"/>
                              </w:r>
                              <w:ins w:id="11908" w:author="chaniaayulestari@outlook.com" w:date="2021-11-13T13:45:00Z">
                                <w:r>
                                  <w:rPr>
                                    <w:noProof/>
                                  </w:rPr>
                                  <w:t>18</w:t>
                                </w:r>
                                <w:r>
                                  <w:fldChar w:fldCharType="end"/>
                                </w:r>
                              </w:ins>
                              <w:del w:id="1190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8804930" id="Text Box 96" o:spid="_x0000_s1089" type="#_x0000_t202" style="position:absolute;left:0;text-align:left;margin-left:23.45pt;margin-top:3.3pt;width:346.7pt;height:.0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" stroked="f">
                  <v:textbox style="mso-fit-shape-to-text:t" inset="0,0,0,0">
                    <w:txbxContent>
                      <w:p w14:paraId="01069579" w14:textId="5428D1D7" w:rsidR="00ED34E2" w:rsidRPr="00B46080" w:rsidRDefault="00ED34E2" w:rsidP="00436415">
                        <w:pPr>
                          <w:pStyle w:val="Caption"/>
                          <w:jc w:val="center"/>
                          <w:rPr>
                            <w:noProof/>
                            <w:sz w:val="24"/>
                            <w:szCs w:val="24"/>
                          </w:rPr>
                        </w:pPr>
                        <w:r>
                          <w:t xml:space="preserve">Gambar 3. </w:t>
                        </w:r>
                        <w:ins w:id="11910" w:author="chaniaayulestari@outlook.com" w:date="2021-11-13T13:45:00Z">
                          <w:r>
                            <w:fldChar w:fldCharType="begin"/>
                          </w:r>
                          <w:r>
                            <w:instrText xml:space="preserve"> SEQ Gambar_3. \* ARABIC </w:instrText>
                          </w:r>
                        </w:ins>
                        <w:r>
                          <w:fldChar w:fldCharType="separate"/>
                        </w:r>
                        <w:ins w:id="11911" w:author="chaniaayulestari@outlook.com" w:date="2021-11-13T13:45:00Z">
                          <w:r>
                            <w:rPr>
                              <w:noProof/>
                            </w:rPr>
                            <w:t>18</w:t>
                          </w:r>
                          <w:r>
                            <w:fldChar w:fldCharType="end"/>
                          </w:r>
                        </w:ins>
                        <w:del w:id="119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p w14:paraId="74A0FFA5" w14:textId="77777777" w:rsidR="00ED34E2" w:rsidRDefault="00ED34E2"/>
                      <w:p w14:paraId="2497BDC5" w14:textId="5F7C6217" w:rsidR="00ED34E2" w:rsidRPr="00B46080" w:rsidRDefault="00ED34E2" w:rsidP="00436415">
                        <w:pPr>
                          <w:pStyle w:val="Caption"/>
                          <w:jc w:val="center"/>
                          <w:rPr>
                            <w:noProof/>
                            <w:sz w:val="24"/>
                            <w:szCs w:val="24"/>
                          </w:rPr>
                        </w:pPr>
                        <w:ins w:id="11913" w:author="chaniaayulestari@outlook.com" w:date="2021-11-13T15:09:00Z">
                          <w:r>
                            <w:t xml:space="preserve">Gambar 3. </w:t>
                          </w:r>
                          <w:r>
                            <w:fldChar w:fldCharType="begin"/>
                          </w:r>
                          <w:r>
                            <w:instrText xml:space="preserve"> SEQ Gambar__3. \* ARABIC </w:instrText>
                          </w:r>
                        </w:ins>
                        <w:r>
                          <w:fldChar w:fldCharType="separate"/>
                        </w:r>
                        <w:ins w:id="11914" w:author="chaniaayulestari@outlook.com" w:date="2021-11-13T19:48:00Z">
                          <w:r>
                            <w:rPr>
                              <w:noProof/>
                            </w:rPr>
                            <w:t>64</w:t>
                          </w:r>
                        </w:ins>
                        <w:ins w:id="11915" w:author="chaniaayulestari@outlook.com" w:date="2021-11-13T15:09:00Z">
                          <w:r>
                            <w:fldChar w:fldCharType="end"/>
                          </w:r>
                          <w:r>
                            <w:t xml:space="preserve"> </w:t>
                          </w:r>
                          <w:r w:rsidRPr="00143CDA">
                            <w:t xml:space="preserve">Perancangan Antarmuka </w:t>
                          </w:r>
                          <w:r>
                            <w:t>Login</w:t>
                          </w:r>
                        </w:ins>
                        <w:r>
                          <w:t xml:space="preserve">Gambar 3. </w:t>
                        </w:r>
                        <w:ins w:id="11916" w:author="chaniaayulestari@outlook.com" w:date="2021-11-13T13:45:00Z">
                          <w:r>
                            <w:fldChar w:fldCharType="begin"/>
                          </w:r>
                          <w:r>
                            <w:instrText xml:space="preserve"> SEQ Gambar_3. \* ARABIC </w:instrText>
                          </w:r>
                        </w:ins>
                        <w:r>
                          <w:fldChar w:fldCharType="separate"/>
                        </w:r>
                        <w:ins w:id="11917" w:author="chaniaayulestari@outlook.com" w:date="2021-11-13T13:45:00Z">
                          <w:r>
                            <w:rPr>
                              <w:noProof/>
                            </w:rPr>
                            <w:t>18</w:t>
                          </w:r>
                          <w:r>
                            <w:fldChar w:fldCharType="end"/>
                          </w:r>
                        </w:ins>
                        <w:del w:id="1191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v:textbox>
                  <w10:wrap anchorx="margin"/>
                </v:shape>
              </w:pict>
            </mc:Fallback>
          </mc:AlternateConten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11919"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75B6039" w:rsidR="00061CCF" w:rsidDel="00ED47C8" w:rsidRDefault="00061CCF">
      <w:pPr>
        <w:keepNext/>
        <w:ind w:firstLine="426"/>
        <w:rPr>
          <w:del w:id="11920" w:author="chaniaayulestari@outlook.com" w:date="2021-11-13T14:25:00Z"/>
          <w:i/>
          <w:iCs/>
        </w:rPr>
      </w:pPr>
      <w:r w:rsidRPr="00061CCF">
        <w:rPr>
          <w:lang w:val="id-ID"/>
        </w:rPr>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C47216F" w14:textId="5FDA6AB3" w:rsidR="00ED47C8" w:rsidRDefault="00ED47C8">
      <w:pPr>
        <w:keepNext/>
        <w:rPr>
          <w:ins w:id="11921" w:author="Rafi Aziizi" w:date="2021-11-14T10:17:00Z"/>
          <w:i/>
          <w:iCs/>
        </w:rPr>
        <w:pPrChange w:id="11922" w:author="Rafi Aziizi" w:date="2021-11-14T10:17:00Z">
          <w:pPr>
            <w:keepNext/>
            <w:ind w:firstLine="426"/>
          </w:pPr>
        </w:pPrChange>
      </w:pPr>
    </w:p>
    <w:p w14:paraId="593C4AE3" w14:textId="7911DBF3" w:rsidR="00ED47C8" w:rsidRDefault="00ED47C8" w:rsidP="00061CCF">
      <w:pPr>
        <w:keepNext/>
        <w:ind w:firstLine="426"/>
        <w:rPr>
          <w:ins w:id="11923" w:author="Rafi Aziizi" w:date="2021-11-14T10:17:00Z"/>
          <w:i/>
          <w:iCs/>
        </w:rPr>
      </w:pPr>
    </w:p>
    <w:p w14:paraId="3D2FF249" w14:textId="736EC1D8" w:rsidR="00ED47C8" w:rsidRDefault="00ED47C8" w:rsidP="00061CCF">
      <w:pPr>
        <w:keepNext/>
        <w:ind w:firstLine="426"/>
        <w:rPr>
          <w:ins w:id="11924" w:author="Rafi Aziizi" w:date="2021-11-14T10:17:00Z"/>
          <w:i/>
          <w:iCs/>
        </w:rPr>
      </w:pPr>
    </w:p>
    <w:p w14:paraId="5DC0C5B6" w14:textId="476DB3E1" w:rsidR="00ED47C8" w:rsidRDefault="00ED47C8" w:rsidP="00061CCF">
      <w:pPr>
        <w:keepNext/>
        <w:ind w:firstLine="426"/>
        <w:rPr>
          <w:ins w:id="11925" w:author="Rafi Aziizi" w:date="2021-11-14T10:17:00Z"/>
          <w:i/>
          <w:iCs/>
        </w:rPr>
      </w:pPr>
    </w:p>
    <w:p w14:paraId="569A93A2" w14:textId="77777777" w:rsidR="00ED47C8" w:rsidRDefault="00ED47C8" w:rsidP="00061CCF">
      <w:pPr>
        <w:keepNext/>
        <w:ind w:firstLine="426"/>
        <w:rPr>
          <w:ins w:id="11926" w:author="Rafi Aziizi" w:date="2021-11-14T10:16:00Z"/>
          <w:i/>
          <w:iCs/>
        </w:rPr>
      </w:pPr>
    </w:p>
    <w:p w14:paraId="43066621" w14:textId="34351E7E" w:rsidR="00436415" w:rsidDel="00ED47C8" w:rsidRDefault="00436415" w:rsidP="00ED47C8">
      <w:pPr>
        <w:keepNext/>
        <w:rPr>
          <w:del w:id="11927" w:author="chaniaayulestari@outlook.com" w:date="2021-11-13T14:25:00Z"/>
          <w:b/>
          <w:bCs/>
        </w:rPr>
      </w:pPr>
    </w:p>
    <w:p w14:paraId="74DFA0EF" w14:textId="77777777" w:rsidR="00ED47C8" w:rsidRDefault="00ED47C8">
      <w:pPr>
        <w:rPr>
          <w:ins w:id="11928" w:author="Rafi Aziizi" w:date="2021-11-14T10:17:00Z"/>
          <w:b/>
          <w:bCs/>
        </w:rPr>
      </w:pPr>
    </w:p>
    <w:p w14:paraId="7EC1761A" w14:textId="77777777" w:rsidR="00333EBA" w:rsidDel="00C1342F" w:rsidRDefault="00333EBA">
      <w:pPr>
        <w:rPr>
          <w:del w:id="11929" w:author="chaniaayulestari@outlook.com" w:date="2021-11-13T14:25:00Z"/>
          <w:b/>
          <w:bCs/>
        </w:rPr>
      </w:pPr>
    </w:p>
    <w:p w14:paraId="0810CC14" w14:textId="38491F13" w:rsidR="00436415" w:rsidRDefault="00436415">
      <w:pPr>
        <w:keepNext/>
        <w:rPr>
          <w:b/>
          <w:bCs/>
        </w:rPr>
        <w:pPrChange w:id="11930" w:author="Rafi Aziizi" w:date="2021-11-14T10:17:00Z">
          <w:pPr>
            <w:jc w:val="center"/>
          </w:pPr>
        </w:pPrChange>
      </w:pPr>
    </w:p>
    <w:p w14:paraId="35DE2C22" w14:textId="7436F8F0" w:rsidR="00436415" w:rsidDel="00C1342F" w:rsidRDefault="00436415" w:rsidP="009E085A">
      <w:pPr>
        <w:jc w:val="center"/>
        <w:rPr>
          <w:del w:id="11931" w:author="chaniaayulestari@outlook.com" w:date="2021-11-13T14:25:00Z"/>
          <w:b/>
          <w:bCs/>
        </w:rPr>
      </w:pPr>
    </w:p>
    <w:p w14:paraId="3FEA858D" w14:textId="7BF914A2" w:rsidR="00436415" w:rsidDel="00C1342F" w:rsidRDefault="00436415" w:rsidP="009E085A">
      <w:pPr>
        <w:jc w:val="center"/>
        <w:rPr>
          <w:del w:id="11932" w:author="chaniaayulestari@outlook.com" w:date="2021-11-13T14:25:00Z"/>
          <w:b/>
          <w:bCs/>
        </w:rPr>
      </w:pPr>
    </w:p>
    <w:p w14:paraId="444CD8DB" w14:textId="1D997806" w:rsidR="00343467" w:rsidDel="00C1342F" w:rsidRDefault="00343467" w:rsidP="009E085A">
      <w:pPr>
        <w:jc w:val="center"/>
        <w:rPr>
          <w:del w:id="11933" w:author="chaniaayulestari@outlook.com" w:date="2021-11-13T14:25:00Z"/>
          <w:b/>
          <w:bCs/>
        </w:rPr>
      </w:pPr>
    </w:p>
    <w:p w14:paraId="40A7A951" w14:textId="1C7F6680" w:rsidR="00436415" w:rsidRDefault="00333EBA" w:rsidP="009E085A">
      <w:pPr>
        <w:jc w:val="center"/>
        <w:rPr>
          <w:b/>
          <w:bCs/>
        </w:rPr>
      </w:pPr>
      <w:r>
        <w:rPr>
          <w:noProof/>
        </w:rPr>
        <w:drawing>
          <wp:anchor distT="0" distB="0" distL="114300" distR="114300" simplePos="0" relativeHeight="251415552" behindDoc="1" locked="0" layoutInCell="1" allowOverlap="1" wp14:anchorId="04E6CA27" wp14:editId="391FE58A">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463F68F1" w:rsidR="008C621C" w:rsidRDefault="00F151BC">
      <w:pPr>
        <w:rPr>
          <w:b/>
          <w:bCs/>
        </w:rPr>
        <w:pPrChange w:id="11934" w:author="chaniaayulestari@outlook.com" w:date="2021-11-13T15:11:00Z">
          <w:pPr>
            <w:jc w:val="center"/>
          </w:pPr>
        </w:pPrChange>
      </w:pPr>
      <w:ins w:id="11935" w:author="chaniaayulestari@outlook.com" w:date="2021-11-13T20:59:00Z">
        <w:r>
          <w:rPr>
            <w:noProof/>
          </w:rPr>
          <mc:AlternateContent>
            <mc:Choice Requires="wps">
              <w:drawing>
                <wp:anchor distT="0" distB="0" distL="114300" distR="114300" simplePos="0" relativeHeight="251755008" behindDoc="0" locked="0" layoutInCell="1" allowOverlap="1" wp14:anchorId="253F724F" wp14:editId="1D28EE01">
                  <wp:simplePos x="0" y="0"/>
                  <wp:positionH relativeFrom="column">
                    <wp:posOffset>433705</wp:posOffset>
                  </wp:positionH>
                  <wp:positionV relativeFrom="paragraph">
                    <wp:posOffset>82550</wp:posOffset>
                  </wp:positionV>
                  <wp:extent cx="4170045" cy="156210"/>
                  <wp:effectExtent l="0" t="0" r="4445" b="0"/>
                  <wp:wrapNone/>
                  <wp:docPr id="55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0045"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11333" w14:textId="33CE96B8" w:rsidR="00ED34E2" w:rsidRPr="00CD1C77" w:rsidRDefault="00ED34E2">
                              <w:pPr>
                                <w:pStyle w:val="Caption"/>
                                <w:jc w:val="center"/>
                                <w:rPr>
                                  <w:noProof/>
                                </w:rPr>
                                <w:pPrChange w:id="11936" w:author="chaniaayulestari@outlook.com" w:date="2021-11-13T21:00:00Z">
                                  <w:pPr>
                                    <w:jc w:val="center"/>
                                  </w:pPr>
                                </w:pPrChange>
                              </w:pPr>
                              <w:bookmarkStart w:id="11937" w:name="_Toc87895021"/>
                              <w:ins w:id="11938" w:author="chaniaayulestari@outlook.com" w:date="2021-11-13T20:59:00Z">
                                <w:r>
                                  <w:t xml:space="preserve">Gambar 3. </w:t>
                                </w:r>
                                <w:r>
                                  <w:fldChar w:fldCharType="begin"/>
                                </w:r>
                                <w:r>
                                  <w:instrText xml:space="preserve"> SEQ Gambar___3. \* ARABIC </w:instrText>
                                </w:r>
                              </w:ins>
                              <w:r>
                                <w:fldChar w:fldCharType="separate"/>
                              </w:r>
                              <w:ins w:id="11939" w:author="Rafi Aziizi" w:date="2021-11-15T16:05:00Z">
                                <w:r w:rsidR="00BF7B94">
                                  <w:rPr>
                                    <w:noProof/>
                                  </w:rPr>
                                  <w:t>57</w:t>
                                </w:r>
                              </w:ins>
                              <w:ins w:id="11940" w:author="chaniaayulestari@outlook.com" w:date="2021-11-13T21:25:00Z">
                                <w:del w:id="11941" w:author="Rafi Aziizi" w:date="2021-11-14T09:53:00Z">
                                  <w:r w:rsidDel="00590A19">
                                    <w:rPr>
                                      <w:noProof/>
                                    </w:rPr>
                                    <w:delText>53</w:delText>
                                  </w:r>
                                </w:del>
                              </w:ins>
                              <w:ins w:id="11942" w:author="chaniaayulestari@outlook.com" w:date="2021-11-13T20:59:00Z">
                                <w:r>
                                  <w:fldChar w:fldCharType="end"/>
                                </w:r>
                                <w:r>
                                  <w:t xml:space="preserve"> </w:t>
                                </w:r>
                                <w:r w:rsidRPr="00C62839">
                                  <w:t xml:space="preserve">Perancangan Antarmuka </w:t>
                                </w:r>
                                <w:r>
                                  <w:t xml:space="preserve"> Login</w:t>
                                </w:r>
                              </w:ins>
                              <w:bookmarkEnd w:id="1193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F724F" id="Text Box 200" o:spid="_x0000_s1090" type="#_x0000_t202" style="position:absolute;left:0;text-align:left;margin-left:34.15pt;margin-top:6.5pt;width:328.35pt;height:12.3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" stroked="f">
                  <v:textbox inset="0,0,0,0">
                    <w:txbxContent>
                      <w:p w14:paraId="0E111333" w14:textId="33CE96B8" w:rsidR="00ED34E2" w:rsidRPr="00CD1C77" w:rsidRDefault="00ED34E2">
                        <w:pPr>
                          <w:pStyle w:val="Caption"/>
                          <w:jc w:val="center"/>
                          <w:rPr>
                            <w:noProof/>
                          </w:rPr>
                          <w:pPrChange w:id="11943" w:author="chaniaayulestari@outlook.com" w:date="2021-11-13T21:00:00Z">
                            <w:pPr>
                              <w:jc w:val="center"/>
                            </w:pPr>
                          </w:pPrChange>
                        </w:pPr>
                        <w:bookmarkStart w:id="11944" w:name="_Toc87895021"/>
                        <w:ins w:id="11945" w:author="chaniaayulestari@outlook.com" w:date="2021-11-13T20:59:00Z">
                          <w:r>
                            <w:t xml:space="preserve">Gambar 3. </w:t>
                          </w:r>
                          <w:r>
                            <w:fldChar w:fldCharType="begin"/>
                          </w:r>
                          <w:r>
                            <w:instrText xml:space="preserve"> SEQ Gambar___3. \* ARABIC </w:instrText>
                          </w:r>
                        </w:ins>
                        <w:r>
                          <w:fldChar w:fldCharType="separate"/>
                        </w:r>
                        <w:ins w:id="11946" w:author="Rafi Aziizi" w:date="2021-11-15T16:05:00Z">
                          <w:r w:rsidR="00BF7B94">
                            <w:rPr>
                              <w:noProof/>
                            </w:rPr>
                            <w:t>57</w:t>
                          </w:r>
                        </w:ins>
                        <w:ins w:id="11947" w:author="chaniaayulestari@outlook.com" w:date="2021-11-13T21:25:00Z">
                          <w:del w:id="11948" w:author="Rafi Aziizi" w:date="2021-11-14T09:53:00Z">
                            <w:r w:rsidDel="00590A19">
                              <w:rPr>
                                <w:noProof/>
                              </w:rPr>
                              <w:delText>53</w:delText>
                            </w:r>
                          </w:del>
                        </w:ins>
                        <w:ins w:id="11949" w:author="chaniaayulestari@outlook.com" w:date="2021-11-13T20:59:00Z">
                          <w:r>
                            <w:fldChar w:fldCharType="end"/>
                          </w:r>
                          <w:r>
                            <w:t xml:space="preserve"> </w:t>
                          </w:r>
                          <w:r w:rsidRPr="00C62839">
                            <w:t xml:space="preserve">Perancangan Antarmuka </w:t>
                          </w:r>
                          <w:r>
                            <w:t xml:space="preserve"> Login</w:t>
                          </w:r>
                        </w:ins>
                        <w:bookmarkEnd w:id="11944"/>
                      </w:p>
                    </w:txbxContent>
                  </v:textbox>
                </v:shape>
              </w:pict>
            </mc:Fallback>
          </mc:AlternateContent>
        </w:r>
      </w:ins>
      <w:del w:id="11950" w:author="chaniaayulestari@outlook.com" w:date="2021-11-13T14:25:00Z">
        <w:r>
          <w:rPr>
            <w:noProof/>
          </w:rPr>
          <mc:AlternateContent>
            <mc:Choice Requires="wps">
              <w:drawing>
                <wp:anchor distT="0" distB="0" distL="114300" distR="114300" simplePos="0" relativeHeight="251654656" behindDoc="1" locked="0" layoutInCell="1" allowOverlap="1" wp14:anchorId="2C241214" wp14:editId="4517BF07">
                  <wp:simplePos x="0" y="0"/>
                  <wp:positionH relativeFrom="margin">
                    <wp:posOffset>327660</wp:posOffset>
                  </wp:positionH>
                  <wp:positionV relativeFrom="paragraph">
                    <wp:posOffset>38735</wp:posOffset>
                  </wp:positionV>
                  <wp:extent cx="4391025" cy="635"/>
                  <wp:effectExtent l="0" t="0" r="0" b="0"/>
                  <wp:wrapNone/>
                  <wp:docPr id="550"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1025" cy="635"/>
                          </a:xfrm>
                          <a:prstGeom prst="rect">
                            <a:avLst/>
                          </a:prstGeom>
                          <a:solidFill>
                            <a:prstClr val="white"/>
                          </a:solidFill>
                          <a:ln>
                            <a:noFill/>
                          </a:ln>
                        </wps:spPr>
                        <wps:txbx>
                          <w:txbxContent>
                            <w:p w14:paraId="3A58FDA2" w14:textId="05E566CC" w:rsidR="00ED34E2" w:rsidRPr="006B6695" w:rsidRDefault="00ED34E2" w:rsidP="00436415">
                              <w:pPr>
                                <w:pStyle w:val="Caption"/>
                                <w:jc w:val="center"/>
                                <w:rPr>
                                  <w:noProof/>
                                  <w:sz w:val="24"/>
                                  <w:szCs w:val="24"/>
                                </w:rPr>
                              </w:pPr>
                              <w:r>
                                <w:t xml:space="preserve">Gambar 3. </w:t>
                              </w:r>
                              <w:ins w:id="11951" w:author="chaniaayulestari@outlook.com" w:date="2021-11-13T13:45:00Z">
                                <w:r>
                                  <w:fldChar w:fldCharType="begin"/>
                                </w:r>
                                <w:r>
                                  <w:instrText xml:space="preserve"> SEQ Gambar_3. \* ARABIC </w:instrText>
                                </w:r>
                              </w:ins>
                              <w:r>
                                <w:fldChar w:fldCharType="separate"/>
                              </w:r>
                              <w:ins w:id="11952" w:author="chaniaayulestari@outlook.com" w:date="2021-11-13T13:45:00Z">
                                <w:r>
                                  <w:rPr>
                                    <w:noProof/>
                                  </w:rPr>
                                  <w:t>19</w:t>
                                </w:r>
                                <w:r>
                                  <w:fldChar w:fldCharType="end"/>
                                </w:r>
                              </w:ins>
                              <w:del w:id="1195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p w14:paraId="0306F996" w14:textId="77777777" w:rsidR="00ED34E2" w:rsidRDefault="00ED34E2"/>
                            <w:p w14:paraId="0FB243FA" w14:textId="3DA198C7" w:rsidR="00ED34E2" w:rsidRPr="006B6695" w:rsidRDefault="00ED34E2" w:rsidP="00436415">
                              <w:pPr>
                                <w:pStyle w:val="Caption"/>
                                <w:jc w:val="center"/>
                                <w:rPr>
                                  <w:noProof/>
                                  <w:sz w:val="24"/>
                                  <w:szCs w:val="24"/>
                                </w:rPr>
                              </w:pPr>
                              <w:ins w:id="11954" w:author="chaniaayulestari@outlook.com" w:date="2021-11-13T15:10:00Z">
                                <w:r>
                                  <w:t xml:space="preserve">Gambar 3. </w:t>
                                </w:r>
                                <w:r>
                                  <w:fldChar w:fldCharType="begin"/>
                                </w:r>
                                <w:r>
                                  <w:instrText xml:space="preserve"> SEQ Gambar__3. \* ARABIC </w:instrText>
                                </w:r>
                              </w:ins>
                              <w:r>
                                <w:fldChar w:fldCharType="separate"/>
                              </w:r>
                              <w:ins w:id="11955" w:author="chaniaayulestari@outlook.com" w:date="2021-11-13T19:48:00Z">
                                <w:r>
                                  <w:rPr>
                                    <w:noProof/>
                                  </w:rPr>
                                  <w:t>65</w:t>
                                </w:r>
                              </w:ins>
                              <w:ins w:id="11956" w:author="chaniaayulestari@outlook.com" w:date="2021-11-13T15:10:00Z">
                                <w:r>
                                  <w:fldChar w:fldCharType="end"/>
                                </w:r>
                                <w:r>
                                  <w:t xml:space="preserve"> </w:t>
                                </w:r>
                                <w:r w:rsidRPr="00776185">
                                  <w:t xml:space="preserve">Perancangan Antarmuka </w:t>
                                </w:r>
                                <w:r>
                                  <w:t>Dashboard</w:t>
                                </w:r>
                              </w:ins>
                              <w:r>
                                <w:t xml:space="preserve">Gambar 3. </w:t>
                              </w:r>
                              <w:ins w:id="11957" w:author="chaniaayulestari@outlook.com" w:date="2021-11-13T13:45:00Z">
                                <w:r>
                                  <w:fldChar w:fldCharType="begin"/>
                                </w:r>
                                <w:r>
                                  <w:instrText xml:space="preserve"> SEQ Gambar_3. \* ARABIC </w:instrText>
                                </w:r>
                              </w:ins>
                              <w:r>
                                <w:fldChar w:fldCharType="separate"/>
                              </w:r>
                              <w:ins w:id="11958" w:author="chaniaayulestari@outlook.com" w:date="2021-11-13T13:45:00Z">
                                <w:r>
                                  <w:rPr>
                                    <w:noProof/>
                                  </w:rPr>
                                  <w:t>19</w:t>
                                </w:r>
                                <w:r>
                                  <w:fldChar w:fldCharType="end"/>
                                </w:r>
                              </w:ins>
                              <w:del w:id="1195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C241214" id="Text Box 97" o:spid="_x0000_s1091" type="#_x0000_t202" style="position:absolute;left:0;text-align:left;margin-left:25.8pt;margin-top:3.05pt;width:345.75pt;height:.0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" stroked="f">
                  <v:textbox style="mso-fit-shape-to-text:t" inset="0,0,0,0">
                    <w:txbxContent>
                      <w:p w14:paraId="3A58FDA2" w14:textId="05E566CC" w:rsidR="00ED34E2" w:rsidRPr="006B6695" w:rsidRDefault="00ED34E2" w:rsidP="00436415">
                        <w:pPr>
                          <w:pStyle w:val="Caption"/>
                          <w:jc w:val="center"/>
                          <w:rPr>
                            <w:noProof/>
                            <w:sz w:val="24"/>
                            <w:szCs w:val="24"/>
                          </w:rPr>
                        </w:pPr>
                        <w:r>
                          <w:t xml:space="preserve">Gambar 3. </w:t>
                        </w:r>
                        <w:ins w:id="11960" w:author="chaniaayulestari@outlook.com" w:date="2021-11-13T13:45:00Z">
                          <w:r>
                            <w:fldChar w:fldCharType="begin"/>
                          </w:r>
                          <w:r>
                            <w:instrText xml:space="preserve"> SEQ Gambar_3. \* ARABIC </w:instrText>
                          </w:r>
                        </w:ins>
                        <w:r>
                          <w:fldChar w:fldCharType="separate"/>
                        </w:r>
                        <w:ins w:id="11961" w:author="chaniaayulestari@outlook.com" w:date="2021-11-13T13:45:00Z">
                          <w:r>
                            <w:rPr>
                              <w:noProof/>
                            </w:rPr>
                            <w:t>19</w:t>
                          </w:r>
                          <w:r>
                            <w:fldChar w:fldCharType="end"/>
                          </w:r>
                        </w:ins>
                        <w:del w:id="1196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p w14:paraId="0306F996" w14:textId="77777777" w:rsidR="00ED34E2" w:rsidRDefault="00ED34E2"/>
                      <w:p w14:paraId="0FB243FA" w14:textId="3DA198C7" w:rsidR="00ED34E2" w:rsidRPr="006B6695" w:rsidRDefault="00ED34E2" w:rsidP="00436415">
                        <w:pPr>
                          <w:pStyle w:val="Caption"/>
                          <w:jc w:val="center"/>
                          <w:rPr>
                            <w:noProof/>
                            <w:sz w:val="24"/>
                            <w:szCs w:val="24"/>
                          </w:rPr>
                        </w:pPr>
                        <w:ins w:id="11963" w:author="chaniaayulestari@outlook.com" w:date="2021-11-13T15:10:00Z">
                          <w:r>
                            <w:t xml:space="preserve">Gambar 3. </w:t>
                          </w:r>
                          <w:r>
                            <w:fldChar w:fldCharType="begin"/>
                          </w:r>
                          <w:r>
                            <w:instrText xml:space="preserve"> SEQ Gambar__3. \* ARABIC </w:instrText>
                          </w:r>
                        </w:ins>
                        <w:r>
                          <w:fldChar w:fldCharType="separate"/>
                        </w:r>
                        <w:ins w:id="11964" w:author="chaniaayulestari@outlook.com" w:date="2021-11-13T19:48:00Z">
                          <w:r>
                            <w:rPr>
                              <w:noProof/>
                            </w:rPr>
                            <w:t>65</w:t>
                          </w:r>
                        </w:ins>
                        <w:ins w:id="11965" w:author="chaniaayulestari@outlook.com" w:date="2021-11-13T15:10:00Z">
                          <w:r>
                            <w:fldChar w:fldCharType="end"/>
                          </w:r>
                          <w:r>
                            <w:t xml:space="preserve"> </w:t>
                          </w:r>
                          <w:r w:rsidRPr="00776185">
                            <w:t xml:space="preserve">Perancangan Antarmuka </w:t>
                          </w:r>
                          <w:r>
                            <w:t>Dashboard</w:t>
                          </w:r>
                        </w:ins>
                        <w:r>
                          <w:t xml:space="preserve">Gambar 3. </w:t>
                        </w:r>
                        <w:ins w:id="11966" w:author="chaniaayulestari@outlook.com" w:date="2021-11-13T13:45:00Z">
                          <w:r>
                            <w:fldChar w:fldCharType="begin"/>
                          </w:r>
                          <w:r>
                            <w:instrText xml:space="preserve"> SEQ Gambar_3. \* ARABIC </w:instrText>
                          </w:r>
                        </w:ins>
                        <w:r>
                          <w:fldChar w:fldCharType="separate"/>
                        </w:r>
                        <w:ins w:id="11967" w:author="chaniaayulestari@outlook.com" w:date="2021-11-13T13:45:00Z">
                          <w:r>
                            <w:rPr>
                              <w:noProof/>
                            </w:rPr>
                            <w:t>19</w:t>
                          </w:r>
                          <w:r>
                            <w:fldChar w:fldCharType="end"/>
                          </w:r>
                        </w:ins>
                        <w:del w:id="1196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v:textbox>
                  <w10:wrap anchorx="margin"/>
                </v:shape>
              </w:pict>
            </mc:Fallback>
          </mc:AlternateConten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11969"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11970" w:author="Rafi Aziizi" w:date="2021-11-12T10:57:00Z">
        <w:r w:rsidR="00F90E48" w:rsidDel="00331B6F">
          <w:rPr>
            <w:rFonts w:eastAsia="Calibri"/>
            <w:b/>
            <w:bCs/>
          </w:rPr>
          <w:delText xml:space="preserve"> (REVISI)</w:delText>
        </w:r>
      </w:del>
    </w:p>
    <w:p w14:paraId="024C35E3" w14:textId="15586872" w:rsidR="00343467" w:rsidDel="00ED47C8" w:rsidRDefault="00343467" w:rsidP="00436415">
      <w:pPr>
        <w:ind w:firstLine="360"/>
        <w:rPr>
          <w:ins w:id="11971" w:author="chaniaayulestari@outlook.com" w:date="2021-11-13T21:00:00Z"/>
          <w:del w:id="11972" w:author="Rafi Aziizi" w:date="2021-11-14T10:17:00Z"/>
        </w:rPr>
      </w:pPr>
      <w:r w:rsidRPr="00061CCF">
        <w:rPr>
          <w:lang w:val="id-ID"/>
        </w:rPr>
        <w:lastRenderedPageBreak/>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7BAB8965" w14:textId="77777777" w:rsidR="00754ADD" w:rsidDel="00ED47C8" w:rsidRDefault="00754ADD" w:rsidP="00436415">
      <w:pPr>
        <w:ind w:firstLine="360"/>
        <w:rPr>
          <w:del w:id="11973" w:author="Rafi Aziizi" w:date="2021-11-14T10:17:00Z"/>
        </w:rPr>
      </w:pPr>
    </w:p>
    <w:p w14:paraId="1DF7E865" w14:textId="77777777" w:rsidR="00546D1E" w:rsidDel="00ED47C8" w:rsidRDefault="00546D1E" w:rsidP="009E085A">
      <w:pPr>
        <w:jc w:val="center"/>
        <w:rPr>
          <w:ins w:id="11974" w:author="chaniaayulestari@outlook.com" w:date="2021-11-14T06:15:00Z"/>
          <w:del w:id="11975" w:author="Rafi Aziizi" w:date="2021-11-14T10:17:00Z"/>
        </w:rPr>
      </w:pPr>
    </w:p>
    <w:p w14:paraId="3DF2117F" w14:textId="77777777" w:rsidR="00546D1E" w:rsidRDefault="00546D1E">
      <w:pPr>
        <w:ind w:firstLine="360"/>
        <w:rPr>
          <w:ins w:id="11976" w:author="chaniaayulestari@outlook.com" w:date="2021-11-14T06:15:00Z"/>
        </w:rPr>
        <w:pPrChange w:id="11977" w:author="Rafi Aziizi" w:date="2021-11-14T10:17:00Z">
          <w:pPr>
            <w:jc w:val="center"/>
          </w:pPr>
        </w:pPrChange>
      </w:pPr>
    </w:p>
    <w:p w14:paraId="6A23BE2F" w14:textId="4A9B2BF4" w:rsidR="00436415" w:rsidRDefault="008C621C" w:rsidP="009E085A">
      <w:pPr>
        <w:jc w:val="center"/>
      </w:pPr>
      <w:r>
        <w:rPr>
          <w:noProof/>
        </w:rPr>
        <w:drawing>
          <wp:anchor distT="0" distB="0" distL="114300" distR="114300" simplePos="0" relativeHeight="251418624" behindDoc="1" locked="0" layoutInCell="1" allowOverlap="1" wp14:anchorId="70DEA7AE" wp14:editId="17B5A019">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5E94E9EE" w14:textId="615F60A9" w:rsidR="00CF3937" w:rsidDel="00ED47C8" w:rsidRDefault="00F151BC" w:rsidP="001166CB">
      <w:pPr>
        <w:rPr>
          <w:ins w:id="11978" w:author="chaniaayulestari@outlook.com" w:date="2021-11-13T21:01:00Z"/>
          <w:del w:id="11979" w:author="Rafi Aziizi" w:date="2021-11-14T10:17:00Z"/>
        </w:rPr>
      </w:pPr>
      <w:ins w:id="11980" w:author="chaniaayulestari@outlook.com" w:date="2021-11-13T21:00:00Z">
        <w:r>
          <w:rPr>
            <w:noProof/>
          </w:rPr>
          <mc:AlternateContent>
            <mc:Choice Requires="wps">
              <w:drawing>
                <wp:anchor distT="0" distB="0" distL="114300" distR="114300" simplePos="0" relativeHeight="251756032" behindDoc="0" locked="0" layoutInCell="1" allowOverlap="1" wp14:anchorId="39822A7D" wp14:editId="1FAA3FD4">
                  <wp:simplePos x="0" y="0"/>
                  <wp:positionH relativeFrom="column">
                    <wp:posOffset>323215</wp:posOffset>
                  </wp:positionH>
                  <wp:positionV relativeFrom="paragraph">
                    <wp:posOffset>86360</wp:posOffset>
                  </wp:positionV>
                  <wp:extent cx="4254500" cy="147955"/>
                  <wp:effectExtent l="1270" t="0" r="1905" b="0"/>
                  <wp:wrapNone/>
                  <wp:docPr id="549"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0" cy="147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A4D334" w14:textId="12D6EC9E" w:rsidR="00ED34E2" w:rsidRPr="003F26A5" w:rsidDel="00CF3937" w:rsidRDefault="00ED34E2">
                              <w:pPr>
                                <w:pStyle w:val="Caption"/>
                                <w:jc w:val="center"/>
                                <w:rPr>
                                  <w:del w:id="11981" w:author="chaniaayulestari@outlook.com" w:date="2021-11-13T21:00:00Z"/>
                                  <w:noProof/>
                                </w:rPr>
                                <w:pPrChange w:id="11982" w:author="chaniaayulestari@outlook.com" w:date="2021-11-13T21:00:00Z">
                                  <w:pPr>
                                    <w:jc w:val="center"/>
                                  </w:pPr>
                                </w:pPrChange>
                              </w:pPr>
                              <w:bookmarkStart w:id="11983" w:name="_Toc87895022"/>
                              <w:ins w:id="11984" w:author="chaniaayulestari@outlook.com" w:date="2021-11-13T21:00:00Z">
                                <w:r>
                                  <w:t xml:space="preserve">Gambar 3. </w:t>
                                </w:r>
                                <w:r>
                                  <w:fldChar w:fldCharType="begin"/>
                                </w:r>
                                <w:r>
                                  <w:instrText xml:space="preserve"> SEQ Gambar___3. \* ARABIC </w:instrText>
                                </w:r>
                              </w:ins>
                              <w:r>
                                <w:fldChar w:fldCharType="separate"/>
                              </w:r>
                              <w:ins w:id="11985" w:author="Rafi Aziizi" w:date="2021-11-15T16:05:00Z">
                                <w:r w:rsidR="00BF7B94">
                                  <w:rPr>
                                    <w:noProof/>
                                  </w:rPr>
                                  <w:t>58</w:t>
                                </w:r>
                              </w:ins>
                              <w:ins w:id="11986" w:author="chaniaayulestari@outlook.com" w:date="2021-11-13T21:25:00Z">
                                <w:del w:id="11987" w:author="Rafi Aziizi" w:date="2021-11-14T09:53:00Z">
                                  <w:r w:rsidDel="00590A19">
                                    <w:rPr>
                                      <w:noProof/>
                                    </w:rPr>
                                    <w:delText>54</w:delText>
                                  </w:r>
                                </w:del>
                              </w:ins>
                              <w:ins w:id="11988" w:author="chaniaayulestari@outlook.com" w:date="2021-11-13T21:00:00Z">
                                <w:r>
                                  <w:fldChar w:fldCharType="end"/>
                                </w:r>
                                <w:r>
                                  <w:t xml:space="preserve"> </w:t>
                                </w:r>
                                <w:r w:rsidRPr="00ED292A">
                                  <w:t xml:space="preserve">Perancangan Antarmuka </w:t>
                                </w:r>
                                <w:r>
                                  <w:t>Dashboard</w:t>
                                </w:r>
                              </w:ins>
                              <w:bookmarkEnd w:id="11983"/>
                            </w:p>
                            <w:p w14:paraId="4749F1F1" w14:textId="77777777" w:rsidR="00ED34E2" w:rsidRDefault="00ED34E2">
                              <w:pPr>
                                <w:pStyle w:val="Caption"/>
                                <w:jc w:val="center"/>
                                <w:pPrChange w:id="11989" w:author="chaniaayulestari@outlook.com" w:date="2021-11-13T21:00: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22A7D" id="Text Box 201" o:spid="_x0000_s1092" type="#_x0000_t202" style="position:absolute;left:0;text-align:left;margin-left:25.45pt;margin-top:6.8pt;width:335pt;height:11.6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" stroked="f">
                  <v:textbox inset="0,0,0,0">
                    <w:txbxContent>
                      <w:p w14:paraId="51A4D334" w14:textId="12D6EC9E" w:rsidR="00ED34E2" w:rsidRPr="003F26A5" w:rsidDel="00CF3937" w:rsidRDefault="00ED34E2">
                        <w:pPr>
                          <w:pStyle w:val="Caption"/>
                          <w:jc w:val="center"/>
                          <w:rPr>
                            <w:del w:id="11990" w:author="chaniaayulestari@outlook.com" w:date="2021-11-13T21:00:00Z"/>
                            <w:noProof/>
                          </w:rPr>
                          <w:pPrChange w:id="11991" w:author="chaniaayulestari@outlook.com" w:date="2021-11-13T21:00:00Z">
                            <w:pPr>
                              <w:jc w:val="center"/>
                            </w:pPr>
                          </w:pPrChange>
                        </w:pPr>
                        <w:bookmarkStart w:id="11992" w:name="_Toc87895022"/>
                        <w:ins w:id="11993" w:author="chaniaayulestari@outlook.com" w:date="2021-11-13T21:00:00Z">
                          <w:r>
                            <w:t xml:space="preserve">Gambar 3. </w:t>
                          </w:r>
                          <w:r>
                            <w:fldChar w:fldCharType="begin"/>
                          </w:r>
                          <w:r>
                            <w:instrText xml:space="preserve"> SEQ Gambar___3. \* ARABIC </w:instrText>
                          </w:r>
                        </w:ins>
                        <w:r>
                          <w:fldChar w:fldCharType="separate"/>
                        </w:r>
                        <w:ins w:id="11994" w:author="Rafi Aziizi" w:date="2021-11-15T16:05:00Z">
                          <w:r w:rsidR="00BF7B94">
                            <w:rPr>
                              <w:noProof/>
                            </w:rPr>
                            <w:t>58</w:t>
                          </w:r>
                        </w:ins>
                        <w:ins w:id="11995" w:author="chaniaayulestari@outlook.com" w:date="2021-11-13T21:25:00Z">
                          <w:del w:id="11996" w:author="Rafi Aziizi" w:date="2021-11-14T09:53:00Z">
                            <w:r w:rsidDel="00590A19">
                              <w:rPr>
                                <w:noProof/>
                              </w:rPr>
                              <w:delText>54</w:delText>
                            </w:r>
                          </w:del>
                        </w:ins>
                        <w:ins w:id="11997" w:author="chaniaayulestari@outlook.com" w:date="2021-11-13T21:00:00Z">
                          <w:r>
                            <w:fldChar w:fldCharType="end"/>
                          </w:r>
                          <w:r>
                            <w:t xml:space="preserve"> </w:t>
                          </w:r>
                          <w:r w:rsidRPr="00ED292A">
                            <w:t xml:space="preserve">Perancangan Antarmuka </w:t>
                          </w:r>
                          <w:r>
                            <w:t>Dashboard</w:t>
                          </w:r>
                        </w:ins>
                        <w:bookmarkEnd w:id="11992"/>
                      </w:p>
                      <w:p w14:paraId="4749F1F1" w14:textId="77777777" w:rsidR="00ED34E2" w:rsidRDefault="00ED34E2">
                        <w:pPr>
                          <w:pStyle w:val="Caption"/>
                          <w:jc w:val="center"/>
                          <w:pPrChange w:id="11998" w:author="chaniaayulestari@outlook.com" w:date="2021-11-13T21:00:00Z">
                            <w:pPr/>
                          </w:pPrChange>
                        </w:pPr>
                      </w:p>
                    </w:txbxContent>
                  </v:textbox>
                </v:shape>
              </w:pict>
            </mc:Fallback>
          </mc:AlternateContent>
        </w:r>
      </w:ins>
    </w:p>
    <w:p w14:paraId="249C6174" w14:textId="2B9EEC68" w:rsidR="00436415" w:rsidDel="00CF3937" w:rsidRDefault="00F151BC">
      <w:pPr>
        <w:rPr>
          <w:del w:id="11999" w:author="chaniaayulestari@outlook.com" w:date="2021-11-13T21:01:00Z"/>
        </w:rPr>
      </w:pPr>
      <w:del w:id="12000" w:author="chaniaayulestari@outlook.com" w:date="2021-11-13T14:25:00Z">
        <w:r>
          <w:rPr>
            <w:noProof/>
          </w:rPr>
          <mc:AlternateContent>
            <mc:Choice Requires="wps">
              <w:drawing>
                <wp:anchor distT="0" distB="0" distL="114300" distR="114300" simplePos="0" relativeHeight="251655680" behindDoc="1" locked="0" layoutInCell="1" allowOverlap="1" wp14:anchorId="5B92B2C4" wp14:editId="2A44C74F">
                  <wp:simplePos x="0" y="0"/>
                  <wp:positionH relativeFrom="margin">
                    <wp:posOffset>318770</wp:posOffset>
                  </wp:positionH>
                  <wp:positionV relativeFrom="paragraph">
                    <wp:posOffset>41275</wp:posOffset>
                  </wp:positionV>
                  <wp:extent cx="4401820" cy="635"/>
                  <wp:effectExtent l="0" t="0" r="0" b="0"/>
                  <wp:wrapNone/>
                  <wp:docPr id="54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1820" cy="635"/>
                          </a:xfrm>
                          <a:prstGeom prst="rect">
                            <a:avLst/>
                          </a:prstGeom>
                          <a:solidFill>
                            <a:prstClr val="white"/>
                          </a:solidFill>
                          <a:ln>
                            <a:noFill/>
                          </a:ln>
                        </wps:spPr>
                        <wps:txbx>
                          <w:txbxContent>
                            <w:p w14:paraId="0E365E18" w14:textId="64A88C86" w:rsidR="00ED34E2" w:rsidRPr="009B05BB" w:rsidRDefault="00ED34E2" w:rsidP="00436415">
                              <w:pPr>
                                <w:pStyle w:val="Caption"/>
                                <w:jc w:val="center"/>
                                <w:rPr>
                                  <w:noProof/>
                                  <w:sz w:val="24"/>
                                  <w:szCs w:val="24"/>
                                </w:rPr>
                              </w:pPr>
                              <w:r>
                                <w:t xml:space="preserve">Gambar 3. </w:t>
                              </w:r>
                              <w:ins w:id="12001" w:author="chaniaayulestari@outlook.com" w:date="2021-11-13T13:45:00Z">
                                <w:r>
                                  <w:fldChar w:fldCharType="begin"/>
                                </w:r>
                                <w:r>
                                  <w:instrText xml:space="preserve"> SEQ Gambar_3. \* ARABIC </w:instrText>
                                </w:r>
                              </w:ins>
                              <w:r>
                                <w:fldChar w:fldCharType="separate"/>
                              </w:r>
                              <w:ins w:id="12002" w:author="chaniaayulestari@outlook.com" w:date="2021-11-13T13:45:00Z">
                                <w:r>
                                  <w:rPr>
                                    <w:noProof/>
                                  </w:rPr>
                                  <w:t>20</w:t>
                                </w:r>
                                <w:r>
                                  <w:fldChar w:fldCharType="end"/>
                                </w:r>
                              </w:ins>
                              <w:del w:id="1200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p w14:paraId="56C472A5" w14:textId="77777777" w:rsidR="00ED34E2" w:rsidRDefault="00ED34E2"/>
                            <w:p w14:paraId="0E45FB2A" w14:textId="496EF90F" w:rsidR="00ED34E2" w:rsidRPr="009B05BB" w:rsidRDefault="00ED34E2" w:rsidP="00436415">
                              <w:pPr>
                                <w:pStyle w:val="Caption"/>
                                <w:jc w:val="center"/>
                                <w:rPr>
                                  <w:noProof/>
                                  <w:sz w:val="24"/>
                                  <w:szCs w:val="24"/>
                                </w:rPr>
                              </w:pPr>
                              <w:ins w:id="12004" w:author="chaniaayulestari@outlook.com" w:date="2021-11-13T15:10:00Z">
                                <w:r>
                                  <w:t xml:space="preserve">Gambar 3. </w:t>
                                </w:r>
                                <w:r>
                                  <w:fldChar w:fldCharType="begin"/>
                                </w:r>
                                <w:r>
                                  <w:instrText xml:space="preserve"> SEQ Gambar__3. \* ARABIC </w:instrText>
                                </w:r>
                              </w:ins>
                              <w:r>
                                <w:fldChar w:fldCharType="separate"/>
                              </w:r>
                              <w:ins w:id="12005" w:author="chaniaayulestari@outlook.com" w:date="2021-11-13T19:48:00Z">
                                <w:r>
                                  <w:rPr>
                                    <w:noProof/>
                                  </w:rPr>
                                  <w:t>66</w:t>
                                </w:r>
                              </w:ins>
                              <w:ins w:id="12006" w:author="chaniaayulestari@outlook.com" w:date="2021-11-13T15:10:00Z">
                                <w:r>
                                  <w:fldChar w:fldCharType="end"/>
                                </w:r>
                                <w:r>
                                  <w:t xml:space="preserve"> Perancangan Antarmuka Menu Utama</w:t>
                                </w:r>
                              </w:ins>
                              <w:r>
                                <w:t xml:space="preserve">Gambar 3. </w:t>
                              </w:r>
                              <w:ins w:id="12007" w:author="chaniaayulestari@outlook.com" w:date="2021-11-13T13:45:00Z">
                                <w:r>
                                  <w:fldChar w:fldCharType="begin"/>
                                </w:r>
                                <w:r>
                                  <w:instrText xml:space="preserve"> SEQ Gambar_3. \* ARABIC </w:instrText>
                                </w:r>
                              </w:ins>
                              <w:r>
                                <w:fldChar w:fldCharType="separate"/>
                              </w:r>
                              <w:ins w:id="12008" w:author="chaniaayulestari@outlook.com" w:date="2021-11-13T13:45:00Z">
                                <w:r>
                                  <w:rPr>
                                    <w:noProof/>
                                  </w:rPr>
                                  <w:t>20</w:t>
                                </w:r>
                                <w:r>
                                  <w:fldChar w:fldCharType="end"/>
                                </w:r>
                              </w:ins>
                              <w:del w:id="1200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92B2C4" id="Text Box 98" o:spid="_x0000_s1093" type="#_x0000_t202" style="position:absolute;left:0;text-align:left;margin-left:25.1pt;margin-top:3.25pt;width:346.6pt;height:.0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" stroked="f">
                  <v:textbox style="mso-fit-shape-to-text:t" inset="0,0,0,0">
                    <w:txbxContent>
                      <w:p w14:paraId="0E365E18" w14:textId="64A88C86" w:rsidR="00ED34E2" w:rsidRPr="009B05BB" w:rsidRDefault="00ED34E2" w:rsidP="00436415">
                        <w:pPr>
                          <w:pStyle w:val="Caption"/>
                          <w:jc w:val="center"/>
                          <w:rPr>
                            <w:noProof/>
                            <w:sz w:val="24"/>
                            <w:szCs w:val="24"/>
                          </w:rPr>
                        </w:pPr>
                        <w:r>
                          <w:t xml:space="preserve">Gambar 3. </w:t>
                        </w:r>
                        <w:ins w:id="12010" w:author="chaniaayulestari@outlook.com" w:date="2021-11-13T13:45:00Z">
                          <w:r>
                            <w:fldChar w:fldCharType="begin"/>
                          </w:r>
                          <w:r>
                            <w:instrText xml:space="preserve"> SEQ Gambar_3. \* ARABIC </w:instrText>
                          </w:r>
                        </w:ins>
                        <w:r>
                          <w:fldChar w:fldCharType="separate"/>
                        </w:r>
                        <w:ins w:id="12011" w:author="chaniaayulestari@outlook.com" w:date="2021-11-13T13:45:00Z">
                          <w:r>
                            <w:rPr>
                              <w:noProof/>
                            </w:rPr>
                            <w:t>20</w:t>
                          </w:r>
                          <w:r>
                            <w:fldChar w:fldCharType="end"/>
                          </w:r>
                        </w:ins>
                        <w:del w:id="120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p w14:paraId="56C472A5" w14:textId="77777777" w:rsidR="00ED34E2" w:rsidRDefault="00ED34E2"/>
                      <w:p w14:paraId="0E45FB2A" w14:textId="496EF90F" w:rsidR="00ED34E2" w:rsidRPr="009B05BB" w:rsidRDefault="00ED34E2" w:rsidP="00436415">
                        <w:pPr>
                          <w:pStyle w:val="Caption"/>
                          <w:jc w:val="center"/>
                          <w:rPr>
                            <w:noProof/>
                            <w:sz w:val="24"/>
                            <w:szCs w:val="24"/>
                          </w:rPr>
                        </w:pPr>
                        <w:ins w:id="12013" w:author="chaniaayulestari@outlook.com" w:date="2021-11-13T15:10:00Z">
                          <w:r>
                            <w:t xml:space="preserve">Gambar 3. </w:t>
                          </w:r>
                          <w:r>
                            <w:fldChar w:fldCharType="begin"/>
                          </w:r>
                          <w:r>
                            <w:instrText xml:space="preserve"> SEQ Gambar__3. \* ARABIC </w:instrText>
                          </w:r>
                        </w:ins>
                        <w:r>
                          <w:fldChar w:fldCharType="separate"/>
                        </w:r>
                        <w:ins w:id="12014" w:author="chaniaayulestari@outlook.com" w:date="2021-11-13T19:48:00Z">
                          <w:r>
                            <w:rPr>
                              <w:noProof/>
                            </w:rPr>
                            <w:t>66</w:t>
                          </w:r>
                        </w:ins>
                        <w:ins w:id="12015" w:author="chaniaayulestari@outlook.com" w:date="2021-11-13T15:10:00Z">
                          <w:r>
                            <w:fldChar w:fldCharType="end"/>
                          </w:r>
                          <w:r>
                            <w:t xml:space="preserve"> Perancangan Antarmuka Menu Utama</w:t>
                          </w:r>
                        </w:ins>
                        <w:r>
                          <w:t xml:space="preserve">Gambar 3. </w:t>
                        </w:r>
                        <w:ins w:id="12016" w:author="chaniaayulestari@outlook.com" w:date="2021-11-13T13:45:00Z">
                          <w:r>
                            <w:fldChar w:fldCharType="begin"/>
                          </w:r>
                          <w:r>
                            <w:instrText xml:space="preserve"> SEQ Gambar_3. \* ARABIC </w:instrText>
                          </w:r>
                        </w:ins>
                        <w:r>
                          <w:fldChar w:fldCharType="separate"/>
                        </w:r>
                        <w:ins w:id="12017" w:author="chaniaayulestari@outlook.com" w:date="2021-11-13T13:45:00Z">
                          <w:r>
                            <w:rPr>
                              <w:noProof/>
                            </w:rPr>
                            <w:t>20</w:t>
                          </w:r>
                          <w:r>
                            <w:fldChar w:fldCharType="end"/>
                          </w:r>
                        </w:ins>
                        <w:del w:id="1201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v:textbox>
                  <w10:wrap anchorx="margin"/>
                </v:shape>
              </w:pict>
            </mc:Fallback>
          </mc:AlternateContent>
        </w:r>
      </w:del>
    </w:p>
    <w:p w14:paraId="6E8CB3B3" w14:textId="3C5DCBF4" w:rsidR="00C10E66" w:rsidRPr="00CF3937" w:rsidDel="00CF3937" w:rsidRDefault="00AB7B78">
      <w:pPr>
        <w:rPr>
          <w:del w:id="12019" w:author="chaniaayulestari@outlook.com" w:date="2021-11-13T21:05:00Z"/>
          <w:rFonts w:eastAsia="Calibri"/>
          <w:b/>
          <w:bCs/>
          <w:rPrChange w:id="12020" w:author="chaniaayulestari@outlook.com" w:date="2021-11-13T21:05:00Z">
            <w:rPr>
              <w:del w:id="12021" w:author="chaniaayulestari@outlook.com" w:date="2021-11-13T21:05:00Z"/>
              <w:rFonts w:eastAsia="Calibri"/>
            </w:rPr>
          </w:rPrChange>
        </w:rPr>
        <w:pPrChange w:id="12022" w:author="Rafi Aziizi" w:date="2021-11-14T10:17:00Z">
          <w:pPr>
            <w:pStyle w:val="ListParagraph"/>
            <w:numPr>
              <w:numId w:val="43"/>
            </w:numPr>
            <w:shd w:val="clear" w:color="auto" w:fill="FFE599" w:themeFill="accent4" w:themeFillTint="66"/>
            <w:ind w:left="426" w:hanging="360"/>
          </w:pPr>
        </w:pPrChange>
      </w:pPr>
      <w:del w:id="12023" w:author="chaniaayulestari@outlook.com" w:date="2021-11-13T21:05:00Z">
        <w:r w:rsidRPr="00CF3937" w:rsidDel="00CF3937">
          <w:rPr>
            <w:rFonts w:eastAsia="Calibri"/>
            <w:b/>
            <w:bCs/>
            <w:rPrChange w:id="12024" w:author="chaniaayulestari@outlook.com" w:date="2021-11-13T21:05:00Z">
              <w:rPr>
                <w:rFonts w:eastAsia="Calibri"/>
              </w:rPr>
            </w:rPrChange>
          </w:rPr>
          <w:delText xml:space="preserve">Antarmuka </w:delText>
        </w:r>
        <w:r w:rsidR="00C10E66" w:rsidRPr="00CF3937" w:rsidDel="00CF3937">
          <w:rPr>
            <w:rFonts w:eastAsia="Calibri"/>
            <w:b/>
            <w:bCs/>
            <w:rPrChange w:id="12025" w:author="chaniaayulestari@outlook.com" w:date="2021-11-13T21:05:00Z">
              <w:rPr>
                <w:rFonts w:eastAsia="Calibri"/>
              </w:rPr>
            </w:rPrChange>
          </w:rPr>
          <w:delText>Menu Utama</w:delText>
        </w:r>
      </w:del>
    </w:p>
    <w:p w14:paraId="27FF3CF3" w14:textId="7F87F029" w:rsidR="00C10E66" w:rsidDel="00CF3937" w:rsidRDefault="00C10E66">
      <w:pPr>
        <w:rPr>
          <w:moveFrom w:id="12026" w:author="chaniaayulestari@outlook.com" w:date="2021-11-13T21:05:00Z"/>
          <w:rFonts w:eastAsia="Calibri"/>
        </w:rPr>
        <w:pPrChange w:id="12027" w:author="Rafi Aziizi" w:date="2021-11-14T10:17:00Z">
          <w:pPr>
            <w:pStyle w:val="ListParagraph"/>
            <w:ind w:left="0" w:firstLine="426"/>
          </w:pPr>
        </w:pPrChange>
      </w:pPr>
      <w:moveFromRangeStart w:id="12028" w:author="chaniaayulestari@outlook.com" w:date="2021-11-13T21:05:00Z" w:name="move87729945"/>
      <w:moveFrom w:id="12029" w:author="chaniaayulestari@outlook.com" w:date="2021-11-13T21:05:00Z">
        <w:r w:rsidDel="00CF3937">
          <w:rPr>
            <w:rFonts w:eastAsia="Calibri"/>
          </w:rPr>
          <w:t>Rancangan halaman ini akan menampilkan seluruh menu yang disediakan oleh sistem.</w:t>
        </w:r>
      </w:moveFrom>
    </w:p>
    <w:moveFromRangeEnd w:id="12028"/>
    <w:p w14:paraId="7198685C" w14:textId="4C7A55C0" w:rsidR="008C621C" w:rsidDel="00CF3937" w:rsidRDefault="00CF3937">
      <w:pPr>
        <w:rPr>
          <w:del w:id="12030" w:author="chaniaayulestari@outlook.com" w:date="2021-11-13T21:05:00Z"/>
          <w:rFonts w:eastAsia="Calibri"/>
        </w:rPr>
        <w:pPrChange w:id="12031" w:author="Rafi Aziizi" w:date="2021-11-14T10:17:00Z">
          <w:pPr>
            <w:pStyle w:val="ListParagraph"/>
            <w:ind w:left="0" w:firstLine="426"/>
          </w:pPr>
        </w:pPrChange>
      </w:pPr>
      <w:del w:id="12032" w:author="chaniaayulestari@outlook.com" w:date="2021-11-13T21:05:00Z">
        <w:r w:rsidDel="00CF3937">
          <w:rPr>
            <w:noProof/>
          </w:rPr>
          <w:drawing>
            <wp:anchor distT="0" distB="0" distL="114300" distR="114300" simplePos="0" relativeHeight="251596800" behindDoc="1" locked="0" layoutInCell="1" allowOverlap="1" wp14:anchorId="4B80D13F" wp14:editId="2DCBA511">
              <wp:simplePos x="0" y="0"/>
              <wp:positionH relativeFrom="margin">
                <wp:posOffset>433705</wp:posOffset>
              </wp:positionH>
              <wp:positionV relativeFrom="paragraph">
                <wp:posOffset>58494</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6223CAA" w14:textId="5908A91D" w:rsidR="00436D78" w:rsidDel="00717822" w:rsidRDefault="00436D78">
      <w:pPr>
        <w:rPr>
          <w:del w:id="12033" w:author="chaniaayulestari@outlook.com" w:date="2021-11-13T15:11:00Z"/>
          <w:rFonts w:eastAsia="Calibri"/>
        </w:rPr>
        <w:pPrChange w:id="12034" w:author="Rafi Aziizi" w:date="2021-11-14T10:17:00Z">
          <w:pPr>
            <w:pStyle w:val="ListParagraph"/>
            <w:ind w:left="0" w:firstLine="426"/>
          </w:pPr>
        </w:pPrChange>
      </w:pPr>
    </w:p>
    <w:p w14:paraId="6657E22E" w14:textId="3C4CAEE7" w:rsidR="00436D78" w:rsidDel="00717822" w:rsidRDefault="00436D78">
      <w:pPr>
        <w:rPr>
          <w:del w:id="12035" w:author="chaniaayulestari@outlook.com" w:date="2021-11-13T15:11:00Z"/>
          <w:rFonts w:eastAsia="Calibri"/>
        </w:rPr>
        <w:pPrChange w:id="12036" w:author="Rafi Aziizi" w:date="2021-11-14T10:17:00Z">
          <w:pPr>
            <w:pStyle w:val="ListParagraph"/>
            <w:ind w:left="0" w:firstLine="426"/>
          </w:pPr>
        </w:pPrChange>
      </w:pPr>
    </w:p>
    <w:p w14:paraId="3BEAF014" w14:textId="64DEA6F0" w:rsidR="008C621C" w:rsidDel="00717822" w:rsidRDefault="008C621C">
      <w:pPr>
        <w:rPr>
          <w:del w:id="12037" w:author="chaniaayulestari@outlook.com" w:date="2021-11-13T15:11:00Z"/>
          <w:rFonts w:eastAsia="Calibri"/>
        </w:rPr>
        <w:pPrChange w:id="12038" w:author="Rafi Aziizi" w:date="2021-11-14T10:17:00Z">
          <w:pPr>
            <w:pStyle w:val="ListParagraph"/>
            <w:ind w:left="0" w:firstLine="426"/>
          </w:pPr>
        </w:pPrChange>
      </w:pPr>
    </w:p>
    <w:p w14:paraId="2E81AE19" w14:textId="0C387457" w:rsidR="001166CB" w:rsidDel="00CF3937" w:rsidRDefault="001166CB">
      <w:pPr>
        <w:rPr>
          <w:del w:id="12039" w:author="chaniaayulestari@outlook.com" w:date="2021-11-13T21:05:00Z"/>
          <w:rFonts w:eastAsia="Calibri"/>
        </w:rPr>
        <w:pPrChange w:id="12040" w:author="Rafi Aziizi" w:date="2021-11-14T10:17:00Z">
          <w:pPr>
            <w:pStyle w:val="ListParagraph"/>
            <w:ind w:left="0" w:firstLine="426"/>
          </w:pPr>
        </w:pPrChange>
      </w:pPr>
    </w:p>
    <w:p w14:paraId="28A7B336" w14:textId="6CD3F7A2" w:rsidR="00C10E66" w:rsidDel="00CF3937" w:rsidRDefault="00C10E66">
      <w:pPr>
        <w:rPr>
          <w:del w:id="12041" w:author="chaniaayulestari@outlook.com" w:date="2021-11-13T21:05:00Z"/>
          <w:rFonts w:eastAsia="Calibri"/>
        </w:rPr>
        <w:pPrChange w:id="12042" w:author="Rafi Aziizi" w:date="2021-11-14T10:17:00Z">
          <w:pPr>
            <w:pStyle w:val="ListParagraph"/>
            <w:ind w:left="426"/>
          </w:pPr>
        </w:pPrChange>
      </w:pPr>
    </w:p>
    <w:p w14:paraId="509568C0" w14:textId="1ACFED60" w:rsidR="00C10E66" w:rsidDel="00CF3937" w:rsidRDefault="00C10E66">
      <w:pPr>
        <w:rPr>
          <w:del w:id="12043" w:author="chaniaayulestari@outlook.com" w:date="2021-11-13T21:05:00Z"/>
          <w:rFonts w:eastAsia="Calibri"/>
        </w:rPr>
        <w:pPrChange w:id="12044" w:author="Rafi Aziizi" w:date="2021-11-14T10:17:00Z">
          <w:pPr>
            <w:pStyle w:val="ListParagraph"/>
            <w:ind w:left="426"/>
          </w:pPr>
        </w:pPrChange>
      </w:pPr>
    </w:p>
    <w:p w14:paraId="53CA4851" w14:textId="35D24887" w:rsidR="00C10E66" w:rsidDel="00CF3937" w:rsidRDefault="00C10E66">
      <w:pPr>
        <w:rPr>
          <w:del w:id="12045" w:author="chaniaayulestari@outlook.com" w:date="2021-11-13T21:05:00Z"/>
          <w:rFonts w:eastAsia="Calibri"/>
        </w:rPr>
        <w:pPrChange w:id="12046" w:author="Rafi Aziizi" w:date="2021-11-14T10:17:00Z">
          <w:pPr>
            <w:pStyle w:val="ListParagraph"/>
            <w:ind w:left="426"/>
          </w:pPr>
        </w:pPrChange>
      </w:pPr>
    </w:p>
    <w:p w14:paraId="03D59ACF" w14:textId="5F3535E9" w:rsidR="00C10E66" w:rsidDel="00CF3937" w:rsidRDefault="00C10E66">
      <w:pPr>
        <w:rPr>
          <w:del w:id="12047" w:author="chaniaayulestari@outlook.com" w:date="2021-11-13T21:05:00Z"/>
          <w:rFonts w:eastAsia="Calibri"/>
        </w:rPr>
        <w:pPrChange w:id="12048" w:author="Rafi Aziizi" w:date="2021-11-14T10:17:00Z">
          <w:pPr>
            <w:pStyle w:val="ListParagraph"/>
            <w:ind w:left="426"/>
          </w:pPr>
        </w:pPrChange>
      </w:pPr>
    </w:p>
    <w:p w14:paraId="10539C75" w14:textId="176227CE" w:rsidR="00C10E66" w:rsidDel="00CF3937" w:rsidRDefault="00C10E66">
      <w:pPr>
        <w:rPr>
          <w:del w:id="12049" w:author="chaniaayulestari@outlook.com" w:date="2021-11-13T21:05:00Z"/>
          <w:rFonts w:eastAsia="Calibri"/>
        </w:rPr>
        <w:pPrChange w:id="12050" w:author="Rafi Aziizi" w:date="2021-11-14T10:17:00Z">
          <w:pPr>
            <w:pStyle w:val="ListParagraph"/>
            <w:ind w:left="426"/>
          </w:pPr>
        </w:pPrChange>
      </w:pPr>
    </w:p>
    <w:p w14:paraId="1F55CFFA" w14:textId="2B9DBC7D" w:rsidR="00C10E66" w:rsidDel="00CF3937" w:rsidRDefault="00C10E66">
      <w:pPr>
        <w:rPr>
          <w:del w:id="12051" w:author="chaniaayulestari@outlook.com" w:date="2021-11-13T21:05:00Z"/>
          <w:rFonts w:eastAsia="Calibri"/>
        </w:rPr>
        <w:pPrChange w:id="12052" w:author="Rafi Aziizi" w:date="2021-11-14T10:17:00Z">
          <w:pPr>
            <w:pStyle w:val="ListParagraph"/>
            <w:ind w:left="426"/>
          </w:pPr>
        </w:pPrChange>
      </w:pPr>
    </w:p>
    <w:p w14:paraId="2002F1D2" w14:textId="5D54D928" w:rsidR="00C10E66" w:rsidDel="00CF3937" w:rsidRDefault="00C10E66">
      <w:pPr>
        <w:rPr>
          <w:del w:id="12053" w:author="chaniaayulestari@outlook.com" w:date="2021-11-13T21:05:00Z"/>
          <w:rFonts w:eastAsia="Calibri"/>
        </w:rPr>
        <w:pPrChange w:id="12054" w:author="Rafi Aziizi" w:date="2021-11-14T10:17:00Z">
          <w:pPr>
            <w:pStyle w:val="ListParagraph"/>
            <w:ind w:left="426"/>
          </w:pPr>
        </w:pPrChange>
      </w:pPr>
    </w:p>
    <w:p w14:paraId="4204B6EC" w14:textId="69ECADFC" w:rsidR="00C10E66" w:rsidDel="00CF3937" w:rsidRDefault="00C10E66">
      <w:pPr>
        <w:rPr>
          <w:del w:id="12055" w:author="chaniaayulestari@outlook.com" w:date="2021-11-13T21:05:00Z"/>
          <w:rFonts w:eastAsia="Calibri"/>
        </w:rPr>
        <w:pPrChange w:id="12056" w:author="Rafi Aziizi" w:date="2021-11-14T10:17:00Z">
          <w:pPr>
            <w:pStyle w:val="ListParagraph"/>
            <w:ind w:left="426"/>
          </w:pPr>
        </w:pPrChange>
      </w:pPr>
    </w:p>
    <w:p w14:paraId="3C664B25" w14:textId="4E7BD5AA" w:rsidR="00C10E66" w:rsidRDefault="00F151BC">
      <w:pPr>
        <w:rPr>
          <w:rFonts w:eastAsia="Calibri"/>
        </w:rPr>
        <w:pPrChange w:id="12057" w:author="Rafi Aziizi" w:date="2021-11-14T10:17:00Z">
          <w:pPr>
            <w:pStyle w:val="ListParagraph"/>
            <w:ind w:left="426"/>
          </w:pPr>
        </w:pPrChange>
      </w:pPr>
      <w:del w:id="12058" w:author="chaniaayulestari@outlook.com" w:date="2021-11-13T14:26:00Z">
        <w:r>
          <w:rPr>
            <w:noProof/>
          </w:rPr>
          <mc:AlternateContent>
            <mc:Choice Requires="wps">
              <w:drawing>
                <wp:anchor distT="0" distB="0" distL="114300" distR="114300" simplePos="0" relativeHeight="251675136" behindDoc="1" locked="0" layoutInCell="1" allowOverlap="1" wp14:anchorId="7826EEB3" wp14:editId="5868FB41">
                  <wp:simplePos x="0" y="0"/>
                  <wp:positionH relativeFrom="margin">
                    <wp:posOffset>490855</wp:posOffset>
                  </wp:positionH>
                  <wp:positionV relativeFrom="paragraph">
                    <wp:posOffset>55880</wp:posOffset>
                  </wp:positionV>
                  <wp:extent cx="4050030" cy="635"/>
                  <wp:effectExtent l="0" t="0" r="0" b="0"/>
                  <wp:wrapNone/>
                  <wp:docPr id="264"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0030" cy="635"/>
                          </a:xfrm>
                          <a:prstGeom prst="rect">
                            <a:avLst/>
                          </a:prstGeom>
                          <a:solidFill>
                            <a:prstClr val="white"/>
                          </a:solidFill>
                          <a:ln>
                            <a:noFill/>
                          </a:ln>
                        </wps:spPr>
                        <wps:txbx>
                          <w:txbxContent>
                            <w:p w14:paraId="600CE9C6" w14:textId="4DC95E91" w:rsidR="00ED34E2" w:rsidRPr="00C81D50" w:rsidRDefault="00ED34E2" w:rsidP="00C10E66">
                              <w:pPr>
                                <w:pStyle w:val="Caption"/>
                                <w:jc w:val="center"/>
                                <w:rPr>
                                  <w:noProof/>
                                  <w:sz w:val="24"/>
                                  <w:szCs w:val="24"/>
                                </w:rPr>
                              </w:pPr>
                              <w:r>
                                <w:t xml:space="preserve">Gambar 3. </w:t>
                              </w:r>
                              <w:ins w:id="12059" w:author="chaniaayulestari@outlook.com" w:date="2021-11-13T13:45:00Z">
                                <w:r>
                                  <w:fldChar w:fldCharType="begin"/>
                                </w:r>
                                <w:r>
                                  <w:instrText xml:space="preserve"> SEQ Gambar_3. \* ARABIC </w:instrText>
                                </w:r>
                              </w:ins>
                              <w:r>
                                <w:fldChar w:fldCharType="separate"/>
                              </w:r>
                              <w:ins w:id="12060" w:author="chaniaayulestari@outlook.com" w:date="2021-11-13T13:45:00Z">
                                <w:r>
                                  <w:rPr>
                                    <w:noProof/>
                                  </w:rPr>
                                  <w:t>21</w:t>
                                </w:r>
                                <w:r>
                                  <w:fldChar w:fldCharType="end"/>
                                </w:r>
                              </w:ins>
                              <w:del w:id="1206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p w14:paraId="6A7139C1" w14:textId="77777777" w:rsidR="00ED34E2" w:rsidRDefault="00ED34E2"/>
                            <w:p w14:paraId="35F68404" w14:textId="14C17F60" w:rsidR="00ED34E2" w:rsidRPr="00C81D50" w:rsidRDefault="00ED34E2" w:rsidP="00C10E66">
                              <w:pPr>
                                <w:pStyle w:val="Caption"/>
                                <w:jc w:val="center"/>
                                <w:rPr>
                                  <w:noProof/>
                                  <w:sz w:val="24"/>
                                  <w:szCs w:val="24"/>
                                </w:rPr>
                              </w:pPr>
                              <w:ins w:id="12062" w:author="chaniaayulestari@outlook.com" w:date="2021-11-13T15:11:00Z">
                                <w:r>
                                  <w:t xml:space="preserve">Gambar 3. </w:t>
                                </w:r>
                                <w:r>
                                  <w:fldChar w:fldCharType="begin"/>
                                </w:r>
                                <w:r>
                                  <w:instrText xml:space="preserve"> SEQ Gambar__3. \* ARABIC </w:instrText>
                                </w:r>
                              </w:ins>
                              <w:r>
                                <w:fldChar w:fldCharType="separate"/>
                              </w:r>
                              <w:ins w:id="12063" w:author="chaniaayulestari@outlook.com" w:date="2021-11-13T19:48:00Z">
                                <w:r>
                                  <w:rPr>
                                    <w:noProof/>
                                  </w:rPr>
                                  <w:t>67</w:t>
                                </w:r>
                              </w:ins>
                              <w:ins w:id="12064" w:author="chaniaayulestari@outlook.com" w:date="2021-11-13T15:11:00Z">
                                <w:r>
                                  <w:fldChar w:fldCharType="end"/>
                                </w:r>
                                <w:r>
                                  <w:t xml:space="preserve"> </w:t>
                                </w:r>
                                <w:r w:rsidRPr="00B629A9">
                                  <w:t xml:space="preserve">Perancangan Antarmuka </w:t>
                                </w:r>
                                <w:r>
                                  <w:t>Data</w:t>
                                </w:r>
                              </w:ins>
                              <w:ins w:id="12065" w:author="chaniaayulestari@outlook.com" w:date="2021-11-13T15:12:00Z">
                                <w:r>
                                  <w:t xml:space="preserve"> S</w:t>
                                </w:r>
                              </w:ins>
                              <w:ins w:id="12066" w:author="chaniaayulestari@outlook.com" w:date="2021-11-13T15:11:00Z">
                                <w:r>
                                  <w:t>iswa</w:t>
                                </w:r>
                              </w:ins>
                              <w:r>
                                <w:t xml:space="preserve">Gambar 3. </w:t>
                              </w:r>
                              <w:ins w:id="12067" w:author="chaniaayulestari@outlook.com" w:date="2021-11-13T13:45:00Z">
                                <w:r>
                                  <w:fldChar w:fldCharType="begin"/>
                                </w:r>
                                <w:r>
                                  <w:instrText xml:space="preserve"> SEQ Gambar_3. \* ARABIC </w:instrText>
                                </w:r>
                              </w:ins>
                              <w:r>
                                <w:fldChar w:fldCharType="separate"/>
                              </w:r>
                              <w:ins w:id="12068" w:author="chaniaayulestari@outlook.com" w:date="2021-11-13T13:45:00Z">
                                <w:r>
                                  <w:rPr>
                                    <w:noProof/>
                                  </w:rPr>
                                  <w:t>21</w:t>
                                </w:r>
                                <w:r>
                                  <w:fldChar w:fldCharType="end"/>
                                </w:r>
                              </w:ins>
                              <w:del w:id="1206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26EEB3" id="Text Box 264" o:spid="_x0000_s1094" type="#_x0000_t202" style="position:absolute;left:0;text-align:left;margin-left:38.65pt;margin-top:4.4pt;width:318.9pt;height:.0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" stroked="f">
                  <v:textbox style="mso-fit-shape-to-text:t" inset="0,0,0,0">
                    <w:txbxContent>
                      <w:p w14:paraId="600CE9C6" w14:textId="4DC95E91" w:rsidR="00ED34E2" w:rsidRPr="00C81D50" w:rsidRDefault="00ED34E2" w:rsidP="00C10E66">
                        <w:pPr>
                          <w:pStyle w:val="Caption"/>
                          <w:jc w:val="center"/>
                          <w:rPr>
                            <w:noProof/>
                            <w:sz w:val="24"/>
                            <w:szCs w:val="24"/>
                          </w:rPr>
                        </w:pPr>
                        <w:r>
                          <w:t xml:space="preserve">Gambar 3. </w:t>
                        </w:r>
                        <w:ins w:id="12070" w:author="chaniaayulestari@outlook.com" w:date="2021-11-13T13:45:00Z">
                          <w:r>
                            <w:fldChar w:fldCharType="begin"/>
                          </w:r>
                          <w:r>
                            <w:instrText xml:space="preserve"> SEQ Gambar_3. \* ARABIC </w:instrText>
                          </w:r>
                        </w:ins>
                        <w:r>
                          <w:fldChar w:fldCharType="separate"/>
                        </w:r>
                        <w:ins w:id="12071" w:author="chaniaayulestari@outlook.com" w:date="2021-11-13T13:45:00Z">
                          <w:r>
                            <w:rPr>
                              <w:noProof/>
                            </w:rPr>
                            <w:t>21</w:t>
                          </w:r>
                          <w:r>
                            <w:fldChar w:fldCharType="end"/>
                          </w:r>
                        </w:ins>
                        <w:del w:id="1207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p w14:paraId="6A7139C1" w14:textId="77777777" w:rsidR="00ED34E2" w:rsidRDefault="00ED34E2"/>
                      <w:p w14:paraId="35F68404" w14:textId="14C17F60" w:rsidR="00ED34E2" w:rsidRPr="00C81D50" w:rsidRDefault="00ED34E2" w:rsidP="00C10E66">
                        <w:pPr>
                          <w:pStyle w:val="Caption"/>
                          <w:jc w:val="center"/>
                          <w:rPr>
                            <w:noProof/>
                            <w:sz w:val="24"/>
                            <w:szCs w:val="24"/>
                          </w:rPr>
                        </w:pPr>
                        <w:ins w:id="12073" w:author="chaniaayulestari@outlook.com" w:date="2021-11-13T15:11:00Z">
                          <w:r>
                            <w:t xml:space="preserve">Gambar 3. </w:t>
                          </w:r>
                          <w:r>
                            <w:fldChar w:fldCharType="begin"/>
                          </w:r>
                          <w:r>
                            <w:instrText xml:space="preserve"> SEQ Gambar__3. \* ARABIC </w:instrText>
                          </w:r>
                        </w:ins>
                        <w:r>
                          <w:fldChar w:fldCharType="separate"/>
                        </w:r>
                        <w:ins w:id="12074" w:author="chaniaayulestari@outlook.com" w:date="2021-11-13T19:48:00Z">
                          <w:r>
                            <w:rPr>
                              <w:noProof/>
                            </w:rPr>
                            <w:t>67</w:t>
                          </w:r>
                        </w:ins>
                        <w:ins w:id="12075" w:author="chaniaayulestari@outlook.com" w:date="2021-11-13T15:11:00Z">
                          <w:r>
                            <w:fldChar w:fldCharType="end"/>
                          </w:r>
                          <w:r>
                            <w:t xml:space="preserve"> </w:t>
                          </w:r>
                          <w:r w:rsidRPr="00B629A9">
                            <w:t xml:space="preserve">Perancangan Antarmuka </w:t>
                          </w:r>
                          <w:r>
                            <w:t>Data</w:t>
                          </w:r>
                        </w:ins>
                        <w:ins w:id="12076" w:author="chaniaayulestari@outlook.com" w:date="2021-11-13T15:12:00Z">
                          <w:r>
                            <w:t xml:space="preserve"> S</w:t>
                          </w:r>
                        </w:ins>
                        <w:ins w:id="12077" w:author="chaniaayulestari@outlook.com" w:date="2021-11-13T15:11:00Z">
                          <w:r>
                            <w:t>iswa</w:t>
                          </w:r>
                        </w:ins>
                        <w:r>
                          <w:t xml:space="preserve">Gambar 3. </w:t>
                        </w:r>
                        <w:ins w:id="12078" w:author="chaniaayulestari@outlook.com" w:date="2021-11-13T13:45:00Z">
                          <w:r>
                            <w:fldChar w:fldCharType="begin"/>
                          </w:r>
                          <w:r>
                            <w:instrText xml:space="preserve"> SEQ Gambar_3. \* ARABIC </w:instrText>
                          </w:r>
                        </w:ins>
                        <w:r>
                          <w:fldChar w:fldCharType="separate"/>
                        </w:r>
                        <w:ins w:id="12079" w:author="chaniaayulestari@outlook.com" w:date="2021-11-13T13:45:00Z">
                          <w:r>
                            <w:rPr>
                              <w:noProof/>
                            </w:rPr>
                            <w:t>21</w:t>
                          </w:r>
                          <w:r>
                            <w:fldChar w:fldCharType="end"/>
                          </w:r>
                        </w:ins>
                        <w:del w:id="120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v:textbox>
                  <w10:wrap anchorx="margin"/>
                </v:shape>
              </w:pict>
            </mc:Fallback>
          </mc:AlternateContent>
        </w:r>
      </w:del>
    </w:p>
    <w:p w14:paraId="57460834" w14:textId="029ECE38" w:rsidR="00CF3937" w:rsidRDefault="00CF3937">
      <w:pPr>
        <w:pStyle w:val="ListParagraph"/>
        <w:numPr>
          <w:ilvl w:val="0"/>
          <w:numId w:val="43"/>
        </w:numPr>
        <w:shd w:val="clear" w:color="auto" w:fill="FFFFFF" w:themeFill="background1"/>
        <w:ind w:left="426"/>
        <w:rPr>
          <w:ins w:id="12081" w:author="Rafi Aziizi" w:date="2021-11-14T10:18:00Z"/>
          <w:rFonts w:eastAsia="Calibri"/>
          <w:b/>
          <w:bCs/>
        </w:rPr>
      </w:pPr>
      <w:ins w:id="12082" w:author="chaniaayulestari@outlook.com" w:date="2021-11-13T21:05:00Z">
        <w:r>
          <w:rPr>
            <w:rFonts w:eastAsia="Calibri"/>
            <w:b/>
            <w:bCs/>
          </w:rPr>
          <w:t>Antarmuka Menu Utama</w:t>
        </w:r>
      </w:ins>
    </w:p>
    <w:p w14:paraId="2159F085" w14:textId="71D81D00" w:rsidR="00ED47C8" w:rsidRPr="00ED47C8" w:rsidRDefault="00ED47C8">
      <w:pPr>
        <w:shd w:val="clear" w:color="auto" w:fill="FFFFFF" w:themeFill="background1"/>
        <w:ind w:firstLine="426"/>
        <w:rPr>
          <w:ins w:id="12083" w:author="chaniaayulestari@outlook.com" w:date="2021-11-13T21:05:00Z"/>
          <w:rFonts w:eastAsia="Calibri"/>
          <w:b/>
          <w:bCs/>
          <w:rPrChange w:id="12084" w:author="Rafi Aziizi" w:date="2021-11-14T10:18:00Z">
            <w:rPr>
              <w:ins w:id="12085" w:author="chaniaayulestari@outlook.com" w:date="2021-11-13T21:05:00Z"/>
              <w:rFonts w:eastAsia="Calibri"/>
            </w:rPr>
          </w:rPrChange>
        </w:rPr>
        <w:pPrChange w:id="12086" w:author="Rafi Aziizi" w:date="2021-11-14T10:18:00Z">
          <w:pPr>
            <w:pStyle w:val="ListParagraph"/>
            <w:numPr>
              <w:numId w:val="43"/>
            </w:numPr>
            <w:shd w:val="clear" w:color="auto" w:fill="FFFFFF" w:themeFill="background1"/>
            <w:ind w:left="426" w:hanging="360"/>
          </w:pPr>
        </w:pPrChange>
      </w:pPr>
      <w:ins w:id="12087" w:author="Rafi Aziizi" w:date="2021-11-14T10:18:00Z">
        <w:r w:rsidRPr="00CF3937">
          <w:rPr>
            <w:rFonts w:eastAsia="Calibri"/>
          </w:rPr>
          <w:t>Rancangan halaman ini akan menampilkan seluruh menu yang disediakan oleh sistem.</w:t>
        </w:r>
      </w:ins>
    </w:p>
    <w:p w14:paraId="0A351938" w14:textId="512036F0" w:rsidR="00CF3937" w:rsidRPr="00CF3937" w:rsidDel="00ED47C8" w:rsidRDefault="00F151BC">
      <w:pPr>
        <w:ind w:firstLine="426"/>
        <w:rPr>
          <w:del w:id="12088" w:author="Rafi Aziizi" w:date="2021-11-14T10:18:00Z"/>
          <w:moveTo w:id="12089" w:author="chaniaayulestari@outlook.com" w:date="2021-11-13T21:05:00Z"/>
          <w:rFonts w:eastAsia="Calibri"/>
        </w:rPr>
        <w:pPrChange w:id="12090" w:author="chaniaayulestari@outlook.com" w:date="2021-11-13T21:05:00Z">
          <w:pPr>
            <w:pStyle w:val="ListParagraph"/>
            <w:numPr>
              <w:numId w:val="43"/>
            </w:numPr>
            <w:ind w:left="1571" w:hanging="360"/>
          </w:pPr>
        </w:pPrChange>
      </w:pPr>
      <w:ins w:id="12091" w:author="chaniaayulestari@outlook.com" w:date="2021-11-13T21:06:00Z">
        <w:r>
          <w:rPr>
            <w:noProof/>
          </w:rPr>
          <mc:AlternateContent>
            <mc:Choice Requires="wps">
              <w:drawing>
                <wp:anchor distT="0" distB="0" distL="114300" distR="114300" simplePos="0" relativeHeight="251757056" behindDoc="0" locked="0" layoutInCell="1" allowOverlap="1" wp14:anchorId="7D9AEE8D" wp14:editId="3FB9AC9F">
                  <wp:simplePos x="0" y="0"/>
                  <wp:positionH relativeFrom="column">
                    <wp:posOffset>193040</wp:posOffset>
                  </wp:positionH>
                  <wp:positionV relativeFrom="paragraph">
                    <wp:posOffset>2451735</wp:posOffset>
                  </wp:positionV>
                  <wp:extent cx="4168775" cy="258445"/>
                  <wp:effectExtent l="4445" t="0" r="0" b="2540"/>
                  <wp:wrapNone/>
                  <wp:docPr id="547"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87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BE84EB" w14:textId="3F5E809A" w:rsidR="00ED34E2" w:rsidRPr="006C0768" w:rsidRDefault="00ED34E2">
                              <w:pPr>
                                <w:pStyle w:val="Caption"/>
                                <w:jc w:val="center"/>
                                <w:rPr>
                                  <w:noProof/>
                                </w:rPr>
                                <w:pPrChange w:id="12092" w:author="chaniaayulestari@outlook.com" w:date="2021-11-13T21:06:00Z">
                                  <w:pPr>
                                    <w:ind w:firstLine="426"/>
                                  </w:pPr>
                                </w:pPrChange>
                              </w:pPr>
                              <w:bookmarkStart w:id="12093" w:name="_Toc87895023"/>
                              <w:ins w:id="12094" w:author="chaniaayulestari@outlook.com" w:date="2021-11-13T21:06:00Z">
                                <w:r>
                                  <w:t xml:space="preserve">Gambar 3. </w:t>
                                </w:r>
                                <w:r>
                                  <w:fldChar w:fldCharType="begin"/>
                                </w:r>
                                <w:r>
                                  <w:instrText xml:space="preserve"> SEQ Gambar___3. \* ARABIC </w:instrText>
                                </w:r>
                              </w:ins>
                              <w:r>
                                <w:fldChar w:fldCharType="separate"/>
                              </w:r>
                              <w:ins w:id="12095" w:author="Rafi Aziizi" w:date="2021-11-15T16:05:00Z">
                                <w:r w:rsidR="00BF7B94">
                                  <w:rPr>
                                    <w:noProof/>
                                  </w:rPr>
                                  <w:t>59</w:t>
                                </w:r>
                              </w:ins>
                              <w:ins w:id="12096" w:author="chaniaayulestari@outlook.com" w:date="2021-11-13T21:25:00Z">
                                <w:del w:id="12097" w:author="Rafi Aziizi" w:date="2021-11-14T09:53:00Z">
                                  <w:r w:rsidDel="00590A19">
                                    <w:rPr>
                                      <w:noProof/>
                                    </w:rPr>
                                    <w:delText>55</w:delText>
                                  </w:r>
                                </w:del>
                              </w:ins>
                              <w:ins w:id="12098" w:author="chaniaayulestari@outlook.com" w:date="2021-11-13T21:06:00Z">
                                <w:r>
                                  <w:fldChar w:fldCharType="end"/>
                                </w:r>
                                <w:r>
                                  <w:t xml:space="preserve"> Perancangan Antarmuka Menu Utama</w:t>
                                </w:r>
                              </w:ins>
                              <w:bookmarkEnd w:id="120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9AEE8D" id="Text Box 205" o:spid="_x0000_s1095" type="#_x0000_t202" style="position:absolute;left:0;text-align:left;margin-left:15.2pt;margin-top:193.05pt;width:328.25pt;height:20.3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" stroked="f">
                  <v:textbox style="mso-fit-shape-to-text:t" inset="0,0,0,0">
                    <w:txbxContent>
                      <w:p w14:paraId="3BBE84EB" w14:textId="3F5E809A" w:rsidR="00ED34E2" w:rsidRPr="006C0768" w:rsidRDefault="00ED34E2">
                        <w:pPr>
                          <w:pStyle w:val="Caption"/>
                          <w:jc w:val="center"/>
                          <w:rPr>
                            <w:noProof/>
                          </w:rPr>
                          <w:pPrChange w:id="12099" w:author="chaniaayulestari@outlook.com" w:date="2021-11-13T21:06:00Z">
                            <w:pPr>
                              <w:ind w:firstLine="426"/>
                            </w:pPr>
                          </w:pPrChange>
                        </w:pPr>
                        <w:bookmarkStart w:id="12100" w:name="_Toc87895023"/>
                        <w:ins w:id="12101" w:author="chaniaayulestari@outlook.com" w:date="2021-11-13T21:06:00Z">
                          <w:r>
                            <w:t xml:space="preserve">Gambar 3. </w:t>
                          </w:r>
                          <w:r>
                            <w:fldChar w:fldCharType="begin"/>
                          </w:r>
                          <w:r>
                            <w:instrText xml:space="preserve"> SEQ Gambar___3. \* ARABIC </w:instrText>
                          </w:r>
                        </w:ins>
                        <w:r>
                          <w:fldChar w:fldCharType="separate"/>
                        </w:r>
                        <w:ins w:id="12102" w:author="Rafi Aziizi" w:date="2021-11-15T16:05:00Z">
                          <w:r w:rsidR="00BF7B94">
                            <w:rPr>
                              <w:noProof/>
                            </w:rPr>
                            <w:t>59</w:t>
                          </w:r>
                        </w:ins>
                        <w:ins w:id="12103" w:author="chaniaayulestari@outlook.com" w:date="2021-11-13T21:25:00Z">
                          <w:del w:id="12104" w:author="Rafi Aziizi" w:date="2021-11-14T09:53:00Z">
                            <w:r w:rsidDel="00590A19">
                              <w:rPr>
                                <w:noProof/>
                              </w:rPr>
                              <w:delText>55</w:delText>
                            </w:r>
                          </w:del>
                        </w:ins>
                        <w:ins w:id="12105" w:author="chaniaayulestari@outlook.com" w:date="2021-11-13T21:06:00Z">
                          <w:r>
                            <w:fldChar w:fldCharType="end"/>
                          </w:r>
                          <w:r>
                            <w:t xml:space="preserve"> Perancangan Antarmuka Menu Utama</w:t>
                          </w:r>
                        </w:ins>
                        <w:bookmarkEnd w:id="12100"/>
                      </w:p>
                    </w:txbxContent>
                  </v:textbox>
                </v:shape>
              </w:pict>
            </mc:Fallback>
          </mc:AlternateContent>
        </w:r>
      </w:ins>
      <w:ins w:id="12106" w:author="chaniaayulestari@outlook.com" w:date="2021-11-13T21:05:00Z">
        <w:r w:rsidR="00CF3937">
          <w:rPr>
            <w:noProof/>
          </w:rPr>
          <w:drawing>
            <wp:inline distT="0" distB="0" distL="0" distR="0" wp14:anchorId="0BC54EA4" wp14:editId="788849AD">
              <wp:extent cx="4169291" cy="237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inline>
          </w:drawing>
        </w:r>
      </w:ins>
      <w:moveToRangeStart w:id="12107" w:author="chaniaayulestari@outlook.com" w:date="2021-11-13T21:05:00Z" w:name="move87729945"/>
      <w:moveTo w:id="12108" w:author="chaniaayulestari@outlook.com" w:date="2021-11-13T21:05:00Z">
        <w:del w:id="12109" w:author="Rafi Aziizi" w:date="2021-11-14T10:17:00Z">
          <w:r w:rsidR="00CF3937" w:rsidRPr="00CF3937" w:rsidDel="00ED47C8">
            <w:rPr>
              <w:rFonts w:eastAsia="Calibri"/>
            </w:rPr>
            <w:delText>Rancangan halaman ini akan menampilkan seluruh menu yang disediakan oleh sistem.</w:delText>
          </w:r>
        </w:del>
      </w:moveTo>
    </w:p>
    <w:moveToRangeEnd w:id="12107"/>
    <w:p w14:paraId="7ECFEFF2" w14:textId="4645B144" w:rsidR="00CF3937" w:rsidDel="00ED47C8" w:rsidRDefault="00CF3937" w:rsidP="00CF3937">
      <w:pPr>
        <w:pStyle w:val="ListParagraph"/>
        <w:shd w:val="clear" w:color="auto" w:fill="FFFFFF" w:themeFill="background1"/>
        <w:ind w:left="426"/>
        <w:rPr>
          <w:ins w:id="12110" w:author="chaniaayulestari@outlook.com" w:date="2021-11-13T21:06:00Z"/>
          <w:del w:id="12111" w:author="Rafi Aziizi" w:date="2021-11-14T10:18:00Z"/>
          <w:rFonts w:eastAsia="Calibri"/>
          <w:b/>
          <w:bCs/>
        </w:rPr>
      </w:pPr>
    </w:p>
    <w:p w14:paraId="342BD365" w14:textId="41FDAAA3" w:rsidR="00CF3937" w:rsidRPr="00ED47C8" w:rsidRDefault="00CF3937">
      <w:pPr>
        <w:ind w:firstLine="426"/>
        <w:rPr>
          <w:ins w:id="12112" w:author="chaniaayulestari@outlook.com" w:date="2021-11-13T21:06:00Z"/>
          <w:rFonts w:eastAsia="Calibri"/>
          <w:b/>
          <w:bCs/>
          <w:rPrChange w:id="12113" w:author="Rafi Aziizi" w:date="2021-11-14T10:18:00Z">
            <w:rPr>
              <w:ins w:id="12114" w:author="chaniaayulestari@outlook.com" w:date="2021-11-13T21:06:00Z"/>
              <w:rFonts w:eastAsia="Calibri"/>
            </w:rPr>
          </w:rPrChange>
        </w:rPr>
        <w:pPrChange w:id="12115" w:author="Rafi Aziizi" w:date="2021-11-14T10:18:00Z">
          <w:pPr>
            <w:pStyle w:val="ListParagraph"/>
            <w:shd w:val="clear" w:color="auto" w:fill="FFFFFF" w:themeFill="background1"/>
            <w:ind w:left="426"/>
          </w:pPr>
        </w:pPrChange>
      </w:pPr>
    </w:p>
    <w:p w14:paraId="18F04F67" w14:textId="71EF812A" w:rsidR="00CF3937" w:rsidDel="00ED47C8" w:rsidRDefault="00CF3937" w:rsidP="00CF3937">
      <w:pPr>
        <w:pStyle w:val="ListParagraph"/>
        <w:shd w:val="clear" w:color="auto" w:fill="FFFFFF" w:themeFill="background1"/>
        <w:ind w:left="426"/>
        <w:rPr>
          <w:ins w:id="12116" w:author="chaniaayulestari@outlook.com" w:date="2021-11-13T21:06:00Z"/>
          <w:del w:id="12117" w:author="Rafi Aziizi" w:date="2021-11-14T10:18:00Z"/>
          <w:rFonts w:eastAsia="Calibri"/>
          <w:b/>
          <w:bCs/>
        </w:rPr>
      </w:pPr>
    </w:p>
    <w:p w14:paraId="16066F3B" w14:textId="03F48B33" w:rsidR="00CF3937" w:rsidRPr="00ED47C8" w:rsidDel="00ED47C8" w:rsidRDefault="00CF3937">
      <w:pPr>
        <w:shd w:val="clear" w:color="auto" w:fill="FFFFFF" w:themeFill="background1"/>
        <w:rPr>
          <w:ins w:id="12118" w:author="chaniaayulestari@outlook.com" w:date="2021-11-13T21:06:00Z"/>
          <w:del w:id="12119" w:author="Rafi Aziizi" w:date="2021-11-14T10:18:00Z"/>
          <w:rFonts w:eastAsia="Calibri"/>
          <w:b/>
          <w:bCs/>
          <w:rPrChange w:id="12120" w:author="Rafi Aziizi" w:date="2021-11-14T10:18:00Z">
            <w:rPr>
              <w:ins w:id="12121" w:author="chaniaayulestari@outlook.com" w:date="2021-11-13T21:06:00Z"/>
              <w:del w:id="12122" w:author="Rafi Aziizi" w:date="2021-11-14T10:18:00Z"/>
              <w:rFonts w:eastAsia="Calibri"/>
            </w:rPr>
          </w:rPrChange>
        </w:rPr>
        <w:pPrChange w:id="12123" w:author="Rafi Aziizi" w:date="2021-11-14T10:18:00Z">
          <w:pPr>
            <w:pStyle w:val="ListParagraph"/>
            <w:shd w:val="clear" w:color="auto" w:fill="FFFFFF" w:themeFill="background1"/>
            <w:ind w:left="426"/>
          </w:pPr>
        </w:pPrChange>
      </w:pPr>
    </w:p>
    <w:p w14:paraId="0208D39A" w14:textId="27AA78D7" w:rsidR="00CF3937" w:rsidDel="00ED47C8" w:rsidRDefault="00CF3937" w:rsidP="00CF3937">
      <w:pPr>
        <w:pStyle w:val="ListParagraph"/>
        <w:shd w:val="clear" w:color="auto" w:fill="FFFFFF" w:themeFill="background1"/>
        <w:ind w:left="426"/>
        <w:rPr>
          <w:ins w:id="12124" w:author="chaniaayulestari@outlook.com" w:date="2021-11-13T21:06:00Z"/>
          <w:del w:id="12125" w:author="Rafi Aziizi" w:date="2021-11-14T10:18:00Z"/>
          <w:rFonts w:eastAsia="Calibri"/>
          <w:b/>
          <w:bCs/>
        </w:rPr>
      </w:pPr>
    </w:p>
    <w:p w14:paraId="51EA84EE" w14:textId="2CFA917A" w:rsidR="00CF3937" w:rsidDel="00ED47C8" w:rsidRDefault="00CF3937" w:rsidP="00CF3937">
      <w:pPr>
        <w:pStyle w:val="ListParagraph"/>
        <w:shd w:val="clear" w:color="auto" w:fill="FFFFFF" w:themeFill="background1"/>
        <w:ind w:left="426"/>
        <w:rPr>
          <w:ins w:id="12126" w:author="chaniaayulestari@outlook.com" w:date="2021-11-13T21:06:00Z"/>
          <w:del w:id="12127" w:author="Rafi Aziizi" w:date="2021-11-14T10:18:00Z"/>
          <w:rFonts w:eastAsia="Calibri"/>
          <w:b/>
          <w:bCs/>
        </w:rPr>
      </w:pPr>
    </w:p>
    <w:p w14:paraId="23ABC831" w14:textId="102BD599" w:rsidR="00CF3937" w:rsidDel="00ED47C8" w:rsidRDefault="00CF3937" w:rsidP="00CF3937">
      <w:pPr>
        <w:pStyle w:val="ListParagraph"/>
        <w:shd w:val="clear" w:color="auto" w:fill="FFFFFF" w:themeFill="background1"/>
        <w:ind w:left="426"/>
        <w:rPr>
          <w:ins w:id="12128" w:author="chaniaayulestari@outlook.com" w:date="2021-11-13T21:06:00Z"/>
          <w:del w:id="12129" w:author="Rafi Aziizi" w:date="2021-11-14T10:18:00Z"/>
          <w:rFonts w:eastAsia="Calibri"/>
          <w:b/>
          <w:bCs/>
        </w:rPr>
      </w:pPr>
    </w:p>
    <w:p w14:paraId="7CAE013B" w14:textId="3A722C8B" w:rsidR="00CF3937" w:rsidDel="00ED47C8" w:rsidRDefault="00CF3937" w:rsidP="00CF3937">
      <w:pPr>
        <w:pStyle w:val="ListParagraph"/>
        <w:shd w:val="clear" w:color="auto" w:fill="FFFFFF" w:themeFill="background1"/>
        <w:ind w:left="426"/>
        <w:rPr>
          <w:ins w:id="12130" w:author="chaniaayulestari@outlook.com" w:date="2021-11-13T21:06:00Z"/>
          <w:del w:id="12131" w:author="Rafi Aziizi" w:date="2021-11-14T10:18:00Z"/>
          <w:rFonts w:eastAsia="Calibri"/>
          <w:b/>
          <w:bCs/>
        </w:rPr>
      </w:pPr>
    </w:p>
    <w:p w14:paraId="4923B0EE" w14:textId="23D0E884" w:rsidR="00CF3937" w:rsidDel="00ED47C8" w:rsidRDefault="00CF3937" w:rsidP="00CF3937">
      <w:pPr>
        <w:pStyle w:val="ListParagraph"/>
        <w:shd w:val="clear" w:color="auto" w:fill="FFFFFF" w:themeFill="background1"/>
        <w:ind w:left="426"/>
        <w:rPr>
          <w:ins w:id="12132" w:author="chaniaayulestari@outlook.com" w:date="2021-11-13T21:06:00Z"/>
          <w:del w:id="12133" w:author="Rafi Aziizi" w:date="2021-11-14T10:18:00Z"/>
          <w:rFonts w:eastAsia="Calibri"/>
          <w:b/>
          <w:bCs/>
        </w:rPr>
      </w:pPr>
    </w:p>
    <w:p w14:paraId="2074D8EF" w14:textId="77777777" w:rsidR="00CF3937" w:rsidRPr="00ED47C8" w:rsidRDefault="00CF3937">
      <w:pPr>
        <w:shd w:val="clear" w:color="auto" w:fill="FFFFFF" w:themeFill="background1"/>
        <w:rPr>
          <w:ins w:id="12134" w:author="chaniaayulestari@outlook.com" w:date="2021-11-13T21:05:00Z"/>
          <w:rFonts w:eastAsia="Calibri"/>
          <w:b/>
          <w:bCs/>
          <w:rPrChange w:id="12135" w:author="Rafi Aziizi" w:date="2021-11-14T10:18:00Z">
            <w:rPr>
              <w:ins w:id="12136" w:author="chaniaayulestari@outlook.com" w:date="2021-11-13T21:05:00Z"/>
              <w:rFonts w:eastAsia="Calibri"/>
            </w:rPr>
          </w:rPrChange>
        </w:rPr>
        <w:pPrChange w:id="12137" w:author="Rafi Aziizi" w:date="2021-11-14T10:18:00Z">
          <w:pPr>
            <w:pStyle w:val="ListParagraph"/>
            <w:numPr>
              <w:numId w:val="43"/>
            </w:numPr>
            <w:shd w:val="clear" w:color="auto" w:fill="FFFFFF" w:themeFill="background1"/>
            <w:ind w:left="426" w:hanging="360"/>
          </w:pPr>
        </w:pPrChange>
      </w:pPr>
    </w:p>
    <w:p w14:paraId="2EDA363B" w14:textId="1D155AB8" w:rsidR="00C570CE" w:rsidRPr="00436415" w:rsidRDefault="00AB7B78">
      <w:pPr>
        <w:pStyle w:val="ListParagraph"/>
        <w:numPr>
          <w:ilvl w:val="0"/>
          <w:numId w:val="43"/>
        </w:numPr>
        <w:shd w:val="clear" w:color="auto" w:fill="FFFFFF" w:themeFill="background1"/>
        <w:ind w:left="426"/>
        <w:rPr>
          <w:rFonts w:eastAsia="Calibri"/>
          <w:b/>
          <w:bCs/>
        </w:rPr>
        <w:pPrChange w:id="12138"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63FC9896" w:rsidR="009D7EEE" w:rsidDel="00ED47C8" w:rsidRDefault="008E6E4E" w:rsidP="00436415">
      <w:pPr>
        <w:pStyle w:val="ListParagraph"/>
        <w:ind w:left="0" w:firstLine="284"/>
        <w:rPr>
          <w:ins w:id="12139" w:author="chaniaayulestari@outlook.com" w:date="2021-11-13T21:06:00Z"/>
          <w:del w:id="12140" w:author="Rafi Aziizi" w:date="2021-11-14T10:18:00Z"/>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atau </w:t>
      </w:r>
      <w:r w:rsidR="009D7EEE">
        <w:rPr>
          <w:rFonts w:eastAsia="Calibri"/>
        </w:rPr>
        <w:lastRenderedPageBreak/>
        <w:t>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6C76A92D" w14:textId="77777777" w:rsidR="00CF3937" w:rsidRPr="00ED47C8" w:rsidRDefault="00CF3937">
      <w:pPr>
        <w:pStyle w:val="ListParagraph"/>
        <w:ind w:left="0" w:firstLine="284"/>
        <w:rPr>
          <w:rFonts w:eastAsia="Calibri"/>
        </w:rPr>
      </w:pPr>
    </w:p>
    <w:p w14:paraId="2EC14922" w14:textId="2F936848" w:rsidR="008E6E4E" w:rsidRDefault="00436D78" w:rsidP="00436415">
      <w:pPr>
        <w:pStyle w:val="ListParagraph"/>
        <w:ind w:left="0" w:firstLine="284"/>
        <w:rPr>
          <w:rFonts w:eastAsia="Calibri"/>
        </w:rPr>
      </w:pPr>
      <w:r>
        <w:rPr>
          <w:noProof/>
        </w:rPr>
        <w:drawing>
          <wp:anchor distT="0" distB="0" distL="114300" distR="114300" simplePos="0" relativeHeight="251424768" behindDoc="1" locked="0" layoutInCell="1" allowOverlap="1" wp14:anchorId="73D04513" wp14:editId="1F7F5D26">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5CB6F2C5" w:rsidR="00436415" w:rsidRDefault="00F151BC">
      <w:pPr>
        <w:rPr>
          <w:b/>
          <w:bCs/>
        </w:rPr>
        <w:pPrChange w:id="12141" w:author="chaniaayulestari@outlook.com" w:date="2021-11-13T15:12:00Z">
          <w:pPr>
            <w:jc w:val="center"/>
          </w:pPr>
        </w:pPrChange>
      </w:pPr>
      <w:ins w:id="12142" w:author="chaniaayulestari@outlook.com" w:date="2021-11-13T21:07:00Z">
        <w:r>
          <w:rPr>
            <w:noProof/>
          </w:rPr>
          <mc:AlternateContent>
            <mc:Choice Requires="wps">
              <w:drawing>
                <wp:anchor distT="0" distB="0" distL="114300" distR="114300" simplePos="0" relativeHeight="251758080" behindDoc="0" locked="0" layoutInCell="1" allowOverlap="1" wp14:anchorId="635788C0" wp14:editId="5CB31199">
                  <wp:simplePos x="0" y="0"/>
                  <wp:positionH relativeFrom="column">
                    <wp:posOffset>450850</wp:posOffset>
                  </wp:positionH>
                  <wp:positionV relativeFrom="paragraph">
                    <wp:posOffset>80010</wp:posOffset>
                  </wp:positionV>
                  <wp:extent cx="4177030" cy="173355"/>
                  <wp:effectExtent l="0" t="1270" r="0" b="0"/>
                  <wp:wrapNone/>
                  <wp:docPr id="54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262BC8" w14:textId="44D77B29" w:rsidR="00ED34E2" w:rsidRPr="006A69D6" w:rsidRDefault="00ED34E2">
                              <w:pPr>
                                <w:pStyle w:val="Caption"/>
                                <w:jc w:val="center"/>
                                <w:rPr>
                                  <w:noProof/>
                                </w:rPr>
                                <w:pPrChange w:id="12143" w:author="chaniaayulestari@outlook.com" w:date="2021-11-13T21:07:00Z">
                                  <w:pPr>
                                    <w:pStyle w:val="ListParagraph"/>
                                    <w:ind w:firstLine="284"/>
                                  </w:pPr>
                                </w:pPrChange>
                              </w:pPr>
                              <w:bookmarkStart w:id="12144" w:name="_Toc87895024"/>
                              <w:ins w:id="12145" w:author="chaniaayulestari@outlook.com" w:date="2021-11-13T21:07:00Z">
                                <w:r>
                                  <w:t xml:space="preserve">Gambar 3. </w:t>
                                </w:r>
                                <w:r>
                                  <w:fldChar w:fldCharType="begin"/>
                                </w:r>
                                <w:r>
                                  <w:instrText xml:space="preserve"> SEQ Gambar___3. \* ARABIC </w:instrText>
                                </w:r>
                              </w:ins>
                              <w:r>
                                <w:fldChar w:fldCharType="separate"/>
                              </w:r>
                              <w:ins w:id="12146" w:author="Rafi Aziizi" w:date="2021-11-15T16:05:00Z">
                                <w:r w:rsidR="00BF7B94">
                                  <w:rPr>
                                    <w:noProof/>
                                  </w:rPr>
                                  <w:t>60</w:t>
                                </w:r>
                              </w:ins>
                              <w:ins w:id="12147" w:author="chaniaayulestari@outlook.com" w:date="2021-11-13T21:25:00Z">
                                <w:del w:id="12148" w:author="Rafi Aziizi" w:date="2021-11-14T09:53:00Z">
                                  <w:r w:rsidDel="00590A19">
                                    <w:rPr>
                                      <w:noProof/>
                                    </w:rPr>
                                    <w:delText>56</w:delText>
                                  </w:r>
                                </w:del>
                              </w:ins>
                              <w:ins w:id="12149" w:author="chaniaayulestari@outlook.com" w:date="2021-11-13T21:07:00Z">
                                <w:r>
                                  <w:fldChar w:fldCharType="end"/>
                                </w:r>
                                <w:r>
                                  <w:t xml:space="preserve"> Perancangan Antarmuka Data Siswa</w:t>
                                </w:r>
                              </w:ins>
                              <w:bookmarkEnd w:id="1214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788C0" id="Text Box 206" o:spid="_x0000_s1096" type="#_x0000_t202" style="position:absolute;left:0;text-align:left;margin-left:35.5pt;margin-top:6.3pt;width:328.9pt;height:13.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" stroked="f">
                  <v:textbox inset="0,0,0,0">
                    <w:txbxContent>
                      <w:p w14:paraId="30262BC8" w14:textId="44D77B29" w:rsidR="00ED34E2" w:rsidRPr="006A69D6" w:rsidRDefault="00ED34E2">
                        <w:pPr>
                          <w:pStyle w:val="Caption"/>
                          <w:jc w:val="center"/>
                          <w:rPr>
                            <w:noProof/>
                          </w:rPr>
                          <w:pPrChange w:id="12150" w:author="chaniaayulestari@outlook.com" w:date="2021-11-13T21:07:00Z">
                            <w:pPr>
                              <w:pStyle w:val="ListParagraph"/>
                              <w:ind w:firstLine="284"/>
                            </w:pPr>
                          </w:pPrChange>
                        </w:pPr>
                        <w:bookmarkStart w:id="12151" w:name="_Toc87895024"/>
                        <w:ins w:id="12152" w:author="chaniaayulestari@outlook.com" w:date="2021-11-13T21:07:00Z">
                          <w:r>
                            <w:t xml:space="preserve">Gambar 3. </w:t>
                          </w:r>
                          <w:r>
                            <w:fldChar w:fldCharType="begin"/>
                          </w:r>
                          <w:r>
                            <w:instrText xml:space="preserve"> SEQ Gambar___3. \* ARABIC </w:instrText>
                          </w:r>
                        </w:ins>
                        <w:r>
                          <w:fldChar w:fldCharType="separate"/>
                        </w:r>
                        <w:ins w:id="12153" w:author="Rafi Aziizi" w:date="2021-11-15T16:05:00Z">
                          <w:r w:rsidR="00BF7B94">
                            <w:rPr>
                              <w:noProof/>
                            </w:rPr>
                            <w:t>60</w:t>
                          </w:r>
                        </w:ins>
                        <w:ins w:id="12154" w:author="chaniaayulestari@outlook.com" w:date="2021-11-13T21:25:00Z">
                          <w:del w:id="12155" w:author="Rafi Aziizi" w:date="2021-11-14T09:53:00Z">
                            <w:r w:rsidDel="00590A19">
                              <w:rPr>
                                <w:noProof/>
                              </w:rPr>
                              <w:delText>56</w:delText>
                            </w:r>
                          </w:del>
                        </w:ins>
                        <w:ins w:id="12156" w:author="chaniaayulestari@outlook.com" w:date="2021-11-13T21:07:00Z">
                          <w:r>
                            <w:fldChar w:fldCharType="end"/>
                          </w:r>
                          <w:r>
                            <w:t xml:space="preserve"> Perancangan Antarmuka Data Siswa</w:t>
                          </w:r>
                        </w:ins>
                        <w:bookmarkEnd w:id="12151"/>
                      </w:p>
                    </w:txbxContent>
                  </v:textbox>
                </v:shape>
              </w:pict>
            </mc:Fallback>
          </mc:AlternateContent>
        </w:r>
      </w:ins>
      <w:del w:id="12157" w:author="chaniaayulestari@outlook.com" w:date="2021-11-13T14:26:00Z">
        <w:r>
          <w:rPr>
            <w:noProof/>
          </w:rPr>
          <mc:AlternateContent>
            <mc:Choice Requires="wps">
              <w:drawing>
                <wp:anchor distT="0" distB="0" distL="114300" distR="114300" simplePos="0" relativeHeight="251656704" behindDoc="1" locked="0" layoutInCell="1" allowOverlap="1" wp14:anchorId="2492F3D2" wp14:editId="28C951C4">
                  <wp:simplePos x="0" y="0"/>
                  <wp:positionH relativeFrom="page">
                    <wp:align>center</wp:align>
                  </wp:positionH>
                  <wp:positionV relativeFrom="paragraph">
                    <wp:posOffset>60325</wp:posOffset>
                  </wp:positionV>
                  <wp:extent cx="4404995" cy="635"/>
                  <wp:effectExtent l="0" t="0" r="0" b="0"/>
                  <wp:wrapNone/>
                  <wp:docPr id="545"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4995" cy="635"/>
                          </a:xfrm>
                          <a:prstGeom prst="rect">
                            <a:avLst/>
                          </a:prstGeom>
                          <a:solidFill>
                            <a:prstClr val="white"/>
                          </a:solidFill>
                          <a:ln>
                            <a:noFill/>
                          </a:ln>
                        </wps:spPr>
                        <wps:txbx>
                          <w:txbxContent>
                            <w:p w14:paraId="1B359C7E" w14:textId="1360AE82" w:rsidR="00ED34E2" w:rsidRPr="00245C9E" w:rsidRDefault="00ED34E2" w:rsidP="00436415">
                              <w:pPr>
                                <w:pStyle w:val="Caption"/>
                                <w:jc w:val="center"/>
                                <w:rPr>
                                  <w:noProof/>
                                  <w:sz w:val="24"/>
                                  <w:szCs w:val="24"/>
                                </w:rPr>
                              </w:pPr>
                              <w:r>
                                <w:t xml:space="preserve">Gambar 3. </w:t>
                              </w:r>
                              <w:ins w:id="12158" w:author="chaniaayulestari@outlook.com" w:date="2021-11-13T13:45:00Z">
                                <w:r>
                                  <w:fldChar w:fldCharType="begin"/>
                                </w:r>
                                <w:r>
                                  <w:instrText xml:space="preserve"> SEQ Gambar_3. \* ARABIC </w:instrText>
                                </w:r>
                              </w:ins>
                              <w:r>
                                <w:fldChar w:fldCharType="separate"/>
                              </w:r>
                              <w:ins w:id="12159" w:author="chaniaayulestari@outlook.com" w:date="2021-11-13T13:45:00Z">
                                <w:r>
                                  <w:rPr>
                                    <w:noProof/>
                                  </w:rPr>
                                  <w:t>22</w:t>
                                </w:r>
                                <w:r>
                                  <w:fldChar w:fldCharType="end"/>
                                </w:r>
                              </w:ins>
                              <w:del w:id="1216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p w14:paraId="72C15ADF" w14:textId="77777777" w:rsidR="00ED34E2" w:rsidRDefault="00ED34E2"/>
                            <w:p w14:paraId="1F06A23A" w14:textId="7EC819B0" w:rsidR="00ED34E2" w:rsidRPr="00245C9E" w:rsidRDefault="00ED34E2" w:rsidP="00436415">
                              <w:pPr>
                                <w:pStyle w:val="Caption"/>
                                <w:jc w:val="center"/>
                                <w:rPr>
                                  <w:noProof/>
                                  <w:sz w:val="24"/>
                                  <w:szCs w:val="24"/>
                                </w:rPr>
                              </w:pPr>
                              <w:ins w:id="12161" w:author="chaniaayulestari@outlook.com" w:date="2021-11-13T15:12:00Z">
                                <w:r>
                                  <w:t xml:space="preserve">Gambar 3. </w:t>
                                </w:r>
                                <w:r>
                                  <w:fldChar w:fldCharType="begin"/>
                                </w:r>
                                <w:r>
                                  <w:instrText xml:space="preserve"> SEQ Gambar__3. \* ARABIC </w:instrText>
                                </w:r>
                              </w:ins>
                              <w:r>
                                <w:fldChar w:fldCharType="separate"/>
                              </w:r>
                              <w:ins w:id="12162" w:author="chaniaayulestari@outlook.com" w:date="2021-11-13T19:48:00Z">
                                <w:r>
                                  <w:rPr>
                                    <w:noProof/>
                                  </w:rPr>
                                  <w:t>68</w:t>
                                </w:r>
                              </w:ins>
                              <w:ins w:id="12163" w:author="chaniaayulestari@outlook.com" w:date="2021-11-13T15:12:00Z">
                                <w:r>
                                  <w:fldChar w:fldCharType="end"/>
                                </w:r>
                                <w:r>
                                  <w:t xml:space="preserve"> </w:t>
                                </w:r>
                                <w:r w:rsidRPr="009F3A67">
                                  <w:t xml:space="preserve">Perancangan Antarmuka </w:t>
                                </w:r>
                                <w:r>
                                  <w:t>Profil Siswa</w:t>
                                </w:r>
                              </w:ins>
                              <w:r>
                                <w:t xml:space="preserve">Gambar 3. </w:t>
                              </w:r>
                              <w:ins w:id="12164" w:author="chaniaayulestari@outlook.com" w:date="2021-11-13T13:45:00Z">
                                <w:r>
                                  <w:fldChar w:fldCharType="begin"/>
                                </w:r>
                                <w:r>
                                  <w:instrText xml:space="preserve"> SEQ Gambar_3. \* ARABIC </w:instrText>
                                </w:r>
                              </w:ins>
                              <w:r>
                                <w:fldChar w:fldCharType="separate"/>
                              </w:r>
                              <w:ins w:id="12165" w:author="chaniaayulestari@outlook.com" w:date="2021-11-13T13:45:00Z">
                                <w:r>
                                  <w:rPr>
                                    <w:noProof/>
                                  </w:rPr>
                                  <w:t>22</w:t>
                                </w:r>
                                <w:r>
                                  <w:fldChar w:fldCharType="end"/>
                                </w:r>
                              </w:ins>
                              <w:del w:id="1216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92F3D2" id="Text Box 99" o:spid="_x0000_s1097" type="#_x0000_t202" style="position:absolute;left:0;text-align:left;margin-left:0;margin-top:4.75pt;width:346.85pt;height:.05pt;z-index:-251659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" stroked="f">
                  <v:textbox style="mso-fit-shape-to-text:t" inset="0,0,0,0">
                    <w:txbxContent>
                      <w:p w14:paraId="1B359C7E" w14:textId="1360AE82" w:rsidR="00ED34E2" w:rsidRPr="00245C9E" w:rsidRDefault="00ED34E2" w:rsidP="00436415">
                        <w:pPr>
                          <w:pStyle w:val="Caption"/>
                          <w:jc w:val="center"/>
                          <w:rPr>
                            <w:noProof/>
                            <w:sz w:val="24"/>
                            <w:szCs w:val="24"/>
                          </w:rPr>
                        </w:pPr>
                        <w:r>
                          <w:t xml:space="preserve">Gambar 3. </w:t>
                        </w:r>
                        <w:ins w:id="12167" w:author="chaniaayulestari@outlook.com" w:date="2021-11-13T13:45:00Z">
                          <w:r>
                            <w:fldChar w:fldCharType="begin"/>
                          </w:r>
                          <w:r>
                            <w:instrText xml:space="preserve"> SEQ Gambar_3. \* ARABIC </w:instrText>
                          </w:r>
                        </w:ins>
                        <w:r>
                          <w:fldChar w:fldCharType="separate"/>
                        </w:r>
                        <w:ins w:id="12168" w:author="chaniaayulestari@outlook.com" w:date="2021-11-13T13:45:00Z">
                          <w:r>
                            <w:rPr>
                              <w:noProof/>
                            </w:rPr>
                            <w:t>22</w:t>
                          </w:r>
                          <w:r>
                            <w:fldChar w:fldCharType="end"/>
                          </w:r>
                        </w:ins>
                        <w:del w:id="1216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p w14:paraId="72C15ADF" w14:textId="77777777" w:rsidR="00ED34E2" w:rsidRDefault="00ED34E2"/>
                      <w:p w14:paraId="1F06A23A" w14:textId="7EC819B0" w:rsidR="00ED34E2" w:rsidRPr="00245C9E" w:rsidRDefault="00ED34E2" w:rsidP="00436415">
                        <w:pPr>
                          <w:pStyle w:val="Caption"/>
                          <w:jc w:val="center"/>
                          <w:rPr>
                            <w:noProof/>
                            <w:sz w:val="24"/>
                            <w:szCs w:val="24"/>
                          </w:rPr>
                        </w:pPr>
                        <w:ins w:id="12170" w:author="chaniaayulestari@outlook.com" w:date="2021-11-13T15:12:00Z">
                          <w:r>
                            <w:t xml:space="preserve">Gambar 3. </w:t>
                          </w:r>
                          <w:r>
                            <w:fldChar w:fldCharType="begin"/>
                          </w:r>
                          <w:r>
                            <w:instrText xml:space="preserve"> SEQ Gambar__3. \* ARABIC </w:instrText>
                          </w:r>
                        </w:ins>
                        <w:r>
                          <w:fldChar w:fldCharType="separate"/>
                        </w:r>
                        <w:ins w:id="12171" w:author="chaniaayulestari@outlook.com" w:date="2021-11-13T19:48:00Z">
                          <w:r>
                            <w:rPr>
                              <w:noProof/>
                            </w:rPr>
                            <w:t>68</w:t>
                          </w:r>
                        </w:ins>
                        <w:ins w:id="12172" w:author="chaniaayulestari@outlook.com" w:date="2021-11-13T15:12:00Z">
                          <w:r>
                            <w:fldChar w:fldCharType="end"/>
                          </w:r>
                          <w:r>
                            <w:t xml:space="preserve"> </w:t>
                          </w:r>
                          <w:r w:rsidRPr="009F3A67">
                            <w:t xml:space="preserve">Perancangan Antarmuka </w:t>
                          </w:r>
                          <w:r>
                            <w:t>Profil Siswa</w:t>
                          </w:r>
                        </w:ins>
                        <w:r>
                          <w:t xml:space="preserve">Gambar 3. </w:t>
                        </w:r>
                        <w:ins w:id="12173" w:author="chaniaayulestari@outlook.com" w:date="2021-11-13T13:45:00Z">
                          <w:r>
                            <w:fldChar w:fldCharType="begin"/>
                          </w:r>
                          <w:r>
                            <w:instrText xml:space="preserve"> SEQ Gambar_3. \* ARABIC </w:instrText>
                          </w:r>
                        </w:ins>
                        <w:r>
                          <w:fldChar w:fldCharType="separate"/>
                        </w:r>
                        <w:ins w:id="12174" w:author="chaniaayulestari@outlook.com" w:date="2021-11-13T13:45:00Z">
                          <w:r>
                            <w:rPr>
                              <w:noProof/>
                            </w:rPr>
                            <w:t>22</w:t>
                          </w:r>
                          <w:r>
                            <w:fldChar w:fldCharType="end"/>
                          </w:r>
                        </w:ins>
                        <w:del w:id="1217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v:textbox>
                  <w10:wrap anchorx="page"/>
                </v:shape>
              </w:pict>
            </mc:Fallback>
          </mc:AlternateContent>
        </w:r>
      </w:del>
    </w:p>
    <w:p w14:paraId="630CAF53" w14:textId="6F0E83F6" w:rsidR="00C570CE" w:rsidRPr="00436415" w:rsidRDefault="00AB7B78">
      <w:pPr>
        <w:pStyle w:val="ListParagraph"/>
        <w:numPr>
          <w:ilvl w:val="0"/>
          <w:numId w:val="43"/>
        </w:numPr>
        <w:shd w:val="clear" w:color="auto" w:fill="FFFFFF" w:themeFill="background1"/>
        <w:ind w:left="426"/>
        <w:rPr>
          <w:rFonts w:eastAsia="Calibri"/>
          <w:b/>
          <w:bCs/>
        </w:rPr>
        <w:pPrChange w:id="12176"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62D5D8D1" w:rsidR="00FD6684" w:rsidRDefault="00F151BC" w:rsidP="009E085A">
      <w:pPr>
        <w:jc w:val="center"/>
        <w:rPr>
          <w:b/>
          <w:bCs/>
        </w:rPr>
      </w:pPr>
      <w:ins w:id="12177" w:author="chaniaayulestari@outlook.com" w:date="2021-11-13T21:07:00Z">
        <w:r>
          <w:rPr>
            <w:noProof/>
          </w:rPr>
          <mc:AlternateContent>
            <mc:Choice Requires="wps">
              <w:drawing>
                <wp:anchor distT="0" distB="0" distL="114300" distR="114300" simplePos="0" relativeHeight="251759104" behindDoc="0" locked="0" layoutInCell="1" allowOverlap="1" wp14:anchorId="7F31770C" wp14:editId="4C653CAF">
                  <wp:simplePos x="0" y="0"/>
                  <wp:positionH relativeFrom="column">
                    <wp:posOffset>401320</wp:posOffset>
                  </wp:positionH>
                  <wp:positionV relativeFrom="paragraph">
                    <wp:posOffset>2439035</wp:posOffset>
                  </wp:positionV>
                  <wp:extent cx="4177030" cy="258445"/>
                  <wp:effectExtent l="3175" t="0" r="1270" b="0"/>
                  <wp:wrapNone/>
                  <wp:docPr id="544"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10684" w14:textId="25FDFDE5" w:rsidR="00ED34E2" w:rsidRPr="00AB0D42" w:rsidRDefault="00ED34E2">
                              <w:pPr>
                                <w:pStyle w:val="Caption"/>
                                <w:jc w:val="center"/>
                                <w:rPr>
                                  <w:noProof/>
                                </w:rPr>
                                <w:pPrChange w:id="12178" w:author="chaniaayulestari@outlook.com" w:date="2021-11-13T21:08:00Z">
                                  <w:pPr>
                                    <w:jc w:val="center"/>
                                  </w:pPr>
                                </w:pPrChange>
                              </w:pPr>
                              <w:bookmarkStart w:id="12179" w:name="_Toc87895025"/>
                              <w:ins w:id="12180" w:author="chaniaayulestari@outlook.com" w:date="2021-11-13T21:07:00Z">
                                <w:r>
                                  <w:t xml:space="preserve">Gambar 3. </w:t>
                                </w:r>
                                <w:r>
                                  <w:fldChar w:fldCharType="begin"/>
                                </w:r>
                                <w:r>
                                  <w:instrText xml:space="preserve"> SEQ Gambar___3. \* ARABIC </w:instrText>
                                </w:r>
                              </w:ins>
                              <w:r>
                                <w:fldChar w:fldCharType="separate"/>
                              </w:r>
                              <w:ins w:id="12181" w:author="Rafi Aziizi" w:date="2021-11-15T16:05:00Z">
                                <w:r w:rsidR="00BF7B94">
                                  <w:rPr>
                                    <w:noProof/>
                                  </w:rPr>
                                  <w:t>61</w:t>
                                </w:r>
                              </w:ins>
                              <w:ins w:id="12182" w:author="chaniaayulestari@outlook.com" w:date="2021-11-13T21:25:00Z">
                                <w:del w:id="12183" w:author="Rafi Aziizi" w:date="2021-11-14T09:53:00Z">
                                  <w:r w:rsidDel="00590A19">
                                    <w:rPr>
                                      <w:noProof/>
                                    </w:rPr>
                                    <w:delText>57</w:delText>
                                  </w:r>
                                </w:del>
                              </w:ins>
                              <w:ins w:id="12184" w:author="chaniaayulestari@outlook.com" w:date="2021-11-13T21:07:00Z">
                                <w:r>
                                  <w:fldChar w:fldCharType="end"/>
                                </w:r>
                                <w:r>
                                  <w:t xml:space="preserve"> Perancangan Antarmuka Profile</w:t>
                                </w:r>
                              </w:ins>
                              <w:ins w:id="12185" w:author="chaniaayulestari@outlook.com" w:date="2021-11-13T21:08:00Z">
                                <w:r>
                                  <w:t xml:space="preserve"> Siswa</w:t>
                                </w:r>
                              </w:ins>
                              <w:bookmarkEnd w:id="121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31770C" id="Text Box 207" o:spid="_x0000_s1098" type="#_x0000_t202" style="position:absolute;left:0;text-align:left;margin-left:31.6pt;margin-top:192.05pt;width:328.9pt;height:20.3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" stroked="f">
                  <v:textbox style="mso-fit-shape-to-text:t" inset="0,0,0,0">
                    <w:txbxContent>
                      <w:p w14:paraId="27B10684" w14:textId="25FDFDE5" w:rsidR="00ED34E2" w:rsidRPr="00AB0D42" w:rsidRDefault="00ED34E2">
                        <w:pPr>
                          <w:pStyle w:val="Caption"/>
                          <w:jc w:val="center"/>
                          <w:rPr>
                            <w:noProof/>
                          </w:rPr>
                          <w:pPrChange w:id="12186" w:author="chaniaayulestari@outlook.com" w:date="2021-11-13T21:08:00Z">
                            <w:pPr>
                              <w:jc w:val="center"/>
                            </w:pPr>
                          </w:pPrChange>
                        </w:pPr>
                        <w:bookmarkStart w:id="12187" w:name="_Toc87895025"/>
                        <w:ins w:id="12188" w:author="chaniaayulestari@outlook.com" w:date="2021-11-13T21:07:00Z">
                          <w:r>
                            <w:t xml:space="preserve">Gambar 3. </w:t>
                          </w:r>
                          <w:r>
                            <w:fldChar w:fldCharType="begin"/>
                          </w:r>
                          <w:r>
                            <w:instrText xml:space="preserve"> SEQ Gambar___3. \* ARABIC </w:instrText>
                          </w:r>
                        </w:ins>
                        <w:r>
                          <w:fldChar w:fldCharType="separate"/>
                        </w:r>
                        <w:ins w:id="12189" w:author="Rafi Aziizi" w:date="2021-11-15T16:05:00Z">
                          <w:r w:rsidR="00BF7B94">
                            <w:rPr>
                              <w:noProof/>
                            </w:rPr>
                            <w:t>61</w:t>
                          </w:r>
                        </w:ins>
                        <w:ins w:id="12190" w:author="chaniaayulestari@outlook.com" w:date="2021-11-13T21:25:00Z">
                          <w:del w:id="12191" w:author="Rafi Aziizi" w:date="2021-11-14T09:53:00Z">
                            <w:r w:rsidDel="00590A19">
                              <w:rPr>
                                <w:noProof/>
                              </w:rPr>
                              <w:delText>57</w:delText>
                            </w:r>
                          </w:del>
                        </w:ins>
                        <w:ins w:id="12192" w:author="chaniaayulestari@outlook.com" w:date="2021-11-13T21:07:00Z">
                          <w:r>
                            <w:fldChar w:fldCharType="end"/>
                          </w:r>
                          <w:r>
                            <w:t xml:space="preserve"> Perancangan Antarmuka Profile</w:t>
                          </w:r>
                        </w:ins>
                        <w:ins w:id="12193" w:author="chaniaayulestari@outlook.com" w:date="2021-11-13T21:08:00Z">
                          <w:r>
                            <w:t xml:space="preserve"> Siswa</w:t>
                          </w:r>
                        </w:ins>
                        <w:bookmarkEnd w:id="12187"/>
                      </w:p>
                    </w:txbxContent>
                  </v:textbox>
                </v:shape>
              </w:pict>
            </mc:Fallback>
          </mc:AlternateContent>
        </w:r>
      </w:ins>
      <w:r w:rsidR="00436D78">
        <w:rPr>
          <w:noProof/>
        </w:rPr>
        <w:drawing>
          <wp:anchor distT="0" distB="0" distL="114300" distR="114300" simplePos="0" relativeHeight="251500544" behindDoc="1" locked="0" layoutInCell="1" allowOverlap="1" wp14:anchorId="7EE22A58" wp14:editId="74253279">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1A1EBB8" w:rsidR="00FD6684" w:rsidRDefault="00F151BC">
      <w:pPr>
        <w:rPr>
          <w:ins w:id="12194" w:author="Rafi Aziizi" w:date="2021-11-14T10:18:00Z"/>
          <w:b/>
          <w:bCs/>
        </w:rPr>
      </w:pPr>
      <w:del w:id="12195" w:author="chaniaayulestari@outlook.com" w:date="2021-11-13T14:26:00Z">
        <w:r>
          <w:rPr>
            <w:noProof/>
          </w:rPr>
          <mc:AlternateContent>
            <mc:Choice Requires="wps">
              <w:drawing>
                <wp:anchor distT="0" distB="0" distL="114300" distR="114300" simplePos="0" relativeHeight="251668992" behindDoc="1" locked="0" layoutInCell="1" allowOverlap="1" wp14:anchorId="6721E1BB" wp14:editId="2F8738FC">
                  <wp:simplePos x="0" y="0"/>
                  <wp:positionH relativeFrom="margin">
                    <wp:align>center</wp:align>
                  </wp:positionH>
                  <wp:positionV relativeFrom="paragraph">
                    <wp:posOffset>48260</wp:posOffset>
                  </wp:positionV>
                  <wp:extent cx="4029710" cy="635"/>
                  <wp:effectExtent l="0" t="0" r="0" b="0"/>
                  <wp:wrapNone/>
                  <wp:docPr id="543"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9710" cy="635"/>
                          </a:xfrm>
                          <a:prstGeom prst="rect">
                            <a:avLst/>
                          </a:prstGeom>
                          <a:solidFill>
                            <a:prstClr val="white"/>
                          </a:solidFill>
                          <a:ln>
                            <a:noFill/>
                          </a:ln>
                        </wps:spPr>
                        <wps:txbx>
                          <w:txbxContent>
                            <w:p w14:paraId="6CA5D2A9" w14:textId="5F1A9E8B" w:rsidR="00ED34E2" w:rsidRPr="00FD6684" w:rsidRDefault="00ED34E2" w:rsidP="00FD6684">
                              <w:pPr>
                                <w:pStyle w:val="Caption"/>
                                <w:jc w:val="center"/>
                              </w:pPr>
                              <w:r>
                                <w:t xml:space="preserve">Gambar 3. </w:t>
                              </w:r>
                              <w:ins w:id="12196" w:author="chaniaayulestari@outlook.com" w:date="2021-11-13T13:45:00Z">
                                <w:r>
                                  <w:fldChar w:fldCharType="begin"/>
                                </w:r>
                                <w:r>
                                  <w:instrText xml:space="preserve"> SEQ Gambar_3. \* ARABIC </w:instrText>
                                </w:r>
                              </w:ins>
                              <w:r>
                                <w:fldChar w:fldCharType="separate"/>
                              </w:r>
                              <w:ins w:id="12197" w:author="chaniaayulestari@outlook.com" w:date="2021-11-13T13:45:00Z">
                                <w:r>
                                  <w:rPr>
                                    <w:noProof/>
                                  </w:rPr>
                                  <w:t>23</w:t>
                                </w:r>
                                <w:r>
                                  <w:fldChar w:fldCharType="end"/>
                                </w:r>
                              </w:ins>
                              <w:del w:id="1219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p w14:paraId="308F803A" w14:textId="77777777" w:rsidR="00ED34E2" w:rsidRDefault="00ED34E2"/>
                            <w:p w14:paraId="020C56C8" w14:textId="0C36FB07" w:rsidR="00ED34E2" w:rsidRPr="00FD6684" w:rsidRDefault="00ED34E2" w:rsidP="00FD6684">
                              <w:pPr>
                                <w:pStyle w:val="Caption"/>
                                <w:jc w:val="center"/>
                              </w:pPr>
                              <w:ins w:id="12199" w:author="chaniaayulestari@outlook.com" w:date="2021-11-13T15:13:00Z">
                                <w:r>
                                  <w:t xml:space="preserve">Gambar 3. </w:t>
                                </w:r>
                                <w:r>
                                  <w:fldChar w:fldCharType="begin"/>
                                </w:r>
                                <w:r>
                                  <w:instrText xml:space="preserve"> SEQ Gambar__3. \* ARABIC </w:instrText>
                                </w:r>
                              </w:ins>
                              <w:r>
                                <w:fldChar w:fldCharType="separate"/>
                              </w:r>
                              <w:ins w:id="12200" w:author="chaniaayulestari@outlook.com" w:date="2021-11-13T19:48:00Z">
                                <w:r>
                                  <w:rPr>
                                    <w:noProof/>
                                  </w:rPr>
                                  <w:t>69</w:t>
                                </w:r>
                              </w:ins>
                              <w:ins w:id="12201" w:author="chaniaayulestari@outlook.com" w:date="2021-11-13T15:13:00Z">
                                <w:r>
                                  <w:fldChar w:fldCharType="end"/>
                                </w:r>
                                <w:r>
                                  <w:t xml:space="preserve"> </w:t>
                                </w:r>
                                <w:r w:rsidRPr="00DA3F4C">
                                  <w:t xml:space="preserve">Perancangan Antarmuka </w:t>
                                </w:r>
                                <w:r>
                                  <w:t>Data Guru</w:t>
                                </w:r>
                              </w:ins>
                              <w:r>
                                <w:t xml:space="preserve">Gambar 3. </w:t>
                              </w:r>
                              <w:ins w:id="12202" w:author="chaniaayulestari@outlook.com" w:date="2021-11-13T13:45:00Z">
                                <w:r>
                                  <w:fldChar w:fldCharType="begin"/>
                                </w:r>
                                <w:r>
                                  <w:instrText xml:space="preserve"> SEQ Gambar_3. \* ARABIC </w:instrText>
                                </w:r>
                              </w:ins>
                              <w:r>
                                <w:fldChar w:fldCharType="separate"/>
                              </w:r>
                              <w:ins w:id="12203" w:author="chaniaayulestari@outlook.com" w:date="2021-11-13T13:45:00Z">
                                <w:r>
                                  <w:rPr>
                                    <w:noProof/>
                                  </w:rPr>
                                  <w:t>23</w:t>
                                </w:r>
                                <w:r>
                                  <w:fldChar w:fldCharType="end"/>
                                </w:r>
                              </w:ins>
                              <w:del w:id="1220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21E1BB" id="Text Box 118" o:spid="_x0000_s1099" type="#_x0000_t202" style="position:absolute;left:0;text-align:left;margin-left:0;margin-top:3.8pt;width:317.3pt;height:.0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" stroked="f">
                  <v:textbox style="mso-fit-shape-to-text:t" inset="0,0,0,0">
                    <w:txbxContent>
                      <w:p w14:paraId="6CA5D2A9" w14:textId="5F1A9E8B" w:rsidR="00ED34E2" w:rsidRPr="00FD6684" w:rsidRDefault="00ED34E2" w:rsidP="00FD6684">
                        <w:pPr>
                          <w:pStyle w:val="Caption"/>
                          <w:jc w:val="center"/>
                        </w:pPr>
                        <w:r>
                          <w:t xml:space="preserve">Gambar 3. </w:t>
                        </w:r>
                        <w:ins w:id="12205" w:author="chaniaayulestari@outlook.com" w:date="2021-11-13T13:45:00Z">
                          <w:r>
                            <w:fldChar w:fldCharType="begin"/>
                          </w:r>
                          <w:r>
                            <w:instrText xml:space="preserve"> SEQ Gambar_3. \* ARABIC </w:instrText>
                          </w:r>
                        </w:ins>
                        <w:r>
                          <w:fldChar w:fldCharType="separate"/>
                        </w:r>
                        <w:ins w:id="12206" w:author="chaniaayulestari@outlook.com" w:date="2021-11-13T13:45:00Z">
                          <w:r>
                            <w:rPr>
                              <w:noProof/>
                            </w:rPr>
                            <w:t>23</w:t>
                          </w:r>
                          <w:r>
                            <w:fldChar w:fldCharType="end"/>
                          </w:r>
                        </w:ins>
                        <w:del w:id="1220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p w14:paraId="308F803A" w14:textId="77777777" w:rsidR="00ED34E2" w:rsidRDefault="00ED34E2"/>
                      <w:p w14:paraId="020C56C8" w14:textId="0C36FB07" w:rsidR="00ED34E2" w:rsidRPr="00FD6684" w:rsidRDefault="00ED34E2" w:rsidP="00FD6684">
                        <w:pPr>
                          <w:pStyle w:val="Caption"/>
                          <w:jc w:val="center"/>
                        </w:pPr>
                        <w:ins w:id="12208" w:author="chaniaayulestari@outlook.com" w:date="2021-11-13T15:13:00Z">
                          <w:r>
                            <w:t xml:space="preserve">Gambar 3. </w:t>
                          </w:r>
                          <w:r>
                            <w:fldChar w:fldCharType="begin"/>
                          </w:r>
                          <w:r>
                            <w:instrText xml:space="preserve"> SEQ Gambar__3. \* ARABIC </w:instrText>
                          </w:r>
                        </w:ins>
                        <w:r>
                          <w:fldChar w:fldCharType="separate"/>
                        </w:r>
                        <w:ins w:id="12209" w:author="chaniaayulestari@outlook.com" w:date="2021-11-13T19:48:00Z">
                          <w:r>
                            <w:rPr>
                              <w:noProof/>
                            </w:rPr>
                            <w:t>69</w:t>
                          </w:r>
                        </w:ins>
                        <w:ins w:id="12210" w:author="chaniaayulestari@outlook.com" w:date="2021-11-13T15:13:00Z">
                          <w:r>
                            <w:fldChar w:fldCharType="end"/>
                          </w:r>
                          <w:r>
                            <w:t xml:space="preserve"> </w:t>
                          </w:r>
                          <w:r w:rsidRPr="00DA3F4C">
                            <w:t xml:space="preserve">Perancangan Antarmuka </w:t>
                          </w:r>
                          <w:r>
                            <w:t>Data Guru</w:t>
                          </w:r>
                        </w:ins>
                        <w:r>
                          <w:t xml:space="preserve">Gambar 3. </w:t>
                        </w:r>
                        <w:ins w:id="12211" w:author="chaniaayulestari@outlook.com" w:date="2021-11-13T13:45:00Z">
                          <w:r>
                            <w:fldChar w:fldCharType="begin"/>
                          </w:r>
                          <w:r>
                            <w:instrText xml:space="preserve"> SEQ Gambar_3. \* ARABIC </w:instrText>
                          </w:r>
                        </w:ins>
                        <w:r>
                          <w:fldChar w:fldCharType="separate"/>
                        </w:r>
                        <w:ins w:id="12212" w:author="chaniaayulestari@outlook.com" w:date="2021-11-13T13:45:00Z">
                          <w:r>
                            <w:rPr>
                              <w:noProof/>
                            </w:rPr>
                            <w:t>23</w:t>
                          </w:r>
                          <w:r>
                            <w:fldChar w:fldCharType="end"/>
                          </w:r>
                        </w:ins>
                        <w:del w:id="1221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v:textbox>
                  <w10:wrap anchorx="margin"/>
                </v:shape>
              </w:pict>
            </mc:Fallback>
          </mc:AlternateContent>
        </w:r>
      </w:del>
    </w:p>
    <w:p w14:paraId="1C49D73D" w14:textId="77777777" w:rsidR="00ED47C8" w:rsidRDefault="00ED47C8">
      <w:pPr>
        <w:rPr>
          <w:b/>
          <w:bCs/>
        </w:rPr>
        <w:pPrChange w:id="12214" w:author="chaniaayulestari@outlook.com" w:date="2021-11-13T15:12:00Z">
          <w:pPr>
            <w:jc w:val="center"/>
          </w:pPr>
        </w:pPrChange>
      </w:pP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12215"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1C6740D7" w:rsidR="00DE4C8E" w:rsidRDefault="00DE4C8E" w:rsidP="00DE4C8E">
      <w:pPr>
        <w:ind w:firstLine="426"/>
        <w:rPr>
          <w:rFonts w:eastAsia="Calibri"/>
        </w:rPr>
      </w:pPr>
      <w:r w:rsidRPr="00DE4C8E">
        <w:rPr>
          <w:rFonts w:eastAsia="Calibri"/>
        </w:rPr>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w:t>
      </w:r>
      <w:r w:rsidRPr="00DE4C8E">
        <w:rPr>
          <w:rFonts w:eastAsia="Calibri"/>
        </w:rPr>
        <w:lastRenderedPageBreak/>
        <w:t xml:space="preserve">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49233968" w14:textId="402F2E0E" w:rsidR="00D3729B" w:rsidDel="00ED47C8" w:rsidRDefault="00ED47C8" w:rsidP="00DE4C8E">
      <w:pPr>
        <w:ind w:firstLine="426"/>
        <w:rPr>
          <w:del w:id="12216" w:author="Rafi Aziizi" w:date="2021-11-14T10:18:00Z"/>
          <w:rFonts w:eastAsia="Calibri"/>
        </w:rPr>
      </w:pPr>
      <w:r>
        <w:rPr>
          <w:noProof/>
        </w:rPr>
        <w:drawing>
          <wp:anchor distT="0" distB="0" distL="114300" distR="114300" simplePos="0" relativeHeight="251599872" behindDoc="1" locked="0" layoutInCell="1" allowOverlap="1" wp14:anchorId="2B5BB5A2" wp14:editId="520E4A96">
            <wp:simplePos x="0" y="0"/>
            <wp:positionH relativeFrom="margin">
              <wp:posOffset>421640</wp:posOffset>
            </wp:positionH>
            <wp:positionV relativeFrom="paragraph">
              <wp:posOffset>13023</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804AD" w14:textId="77777777" w:rsidR="00ED47C8" w:rsidRDefault="00ED47C8" w:rsidP="00DE4C8E">
      <w:pPr>
        <w:ind w:firstLine="426"/>
        <w:rPr>
          <w:ins w:id="12217" w:author="Rafi Aziizi" w:date="2021-11-14T10:18:00Z"/>
          <w:rFonts w:eastAsia="Calibri"/>
        </w:rPr>
      </w:pP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6D06A088" w:rsidR="00A56BCA" w:rsidRDefault="00A56BCA" w:rsidP="009E085A">
      <w:pPr>
        <w:rPr>
          <w:ins w:id="12218" w:author="Rafi Aziizi" w:date="2021-11-14T10:18:00Z"/>
        </w:rPr>
      </w:pPr>
    </w:p>
    <w:p w14:paraId="32496C41" w14:textId="77777777" w:rsidR="00ED47C8" w:rsidRDefault="00ED47C8" w:rsidP="009E085A"/>
    <w:p w14:paraId="0D06D21E" w14:textId="77777777" w:rsidR="00ED47C8" w:rsidRDefault="00ED47C8"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48D74DDA" w:rsidR="00A56BCA" w:rsidRDefault="00F151BC" w:rsidP="009E085A">
      <w:ins w:id="12219" w:author="chaniaayulestari@outlook.com" w:date="2021-11-13T21:08:00Z">
        <w:r>
          <w:rPr>
            <w:noProof/>
          </w:rPr>
          <mc:AlternateContent>
            <mc:Choice Requires="wps">
              <w:drawing>
                <wp:anchor distT="0" distB="0" distL="114300" distR="114300" simplePos="0" relativeHeight="251760128" behindDoc="0" locked="0" layoutInCell="1" allowOverlap="1" wp14:anchorId="19F370D1" wp14:editId="4EAFC9A3">
                  <wp:simplePos x="0" y="0"/>
                  <wp:positionH relativeFrom="column">
                    <wp:posOffset>421640</wp:posOffset>
                  </wp:positionH>
                  <wp:positionV relativeFrom="paragraph">
                    <wp:posOffset>107315</wp:posOffset>
                  </wp:positionV>
                  <wp:extent cx="4177030" cy="189230"/>
                  <wp:effectExtent l="4445" t="635" r="0" b="635"/>
                  <wp:wrapNone/>
                  <wp:docPr id="542"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89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3BBEFE" w14:textId="402E6D87" w:rsidR="00ED34E2" w:rsidRPr="00C92C75" w:rsidRDefault="00ED34E2">
                              <w:pPr>
                                <w:pStyle w:val="Caption"/>
                                <w:jc w:val="center"/>
                                <w:rPr>
                                  <w:noProof/>
                                </w:rPr>
                                <w:pPrChange w:id="12220" w:author="chaniaayulestari@outlook.com" w:date="2021-11-13T21:08:00Z">
                                  <w:pPr>
                                    <w:ind w:firstLine="426"/>
                                  </w:pPr>
                                </w:pPrChange>
                              </w:pPr>
                              <w:bookmarkStart w:id="12221" w:name="_Toc87895026"/>
                              <w:ins w:id="12222" w:author="chaniaayulestari@outlook.com" w:date="2021-11-13T21:08:00Z">
                                <w:r>
                                  <w:t xml:space="preserve">Gambar 3. </w:t>
                                </w:r>
                                <w:r>
                                  <w:fldChar w:fldCharType="begin"/>
                                </w:r>
                                <w:r>
                                  <w:instrText xml:space="preserve"> SEQ Gambar___3. \* ARABIC </w:instrText>
                                </w:r>
                              </w:ins>
                              <w:r>
                                <w:fldChar w:fldCharType="separate"/>
                              </w:r>
                              <w:ins w:id="12223" w:author="Rafi Aziizi" w:date="2021-11-15T16:05:00Z">
                                <w:r w:rsidR="00BF7B94">
                                  <w:rPr>
                                    <w:noProof/>
                                  </w:rPr>
                                  <w:t>62</w:t>
                                </w:r>
                              </w:ins>
                              <w:ins w:id="12224" w:author="chaniaayulestari@outlook.com" w:date="2021-11-13T21:25:00Z">
                                <w:del w:id="12225" w:author="Rafi Aziizi" w:date="2021-11-14T09:53:00Z">
                                  <w:r w:rsidDel="00590A19">
                                    <w:rPr>
                                      <w:noProof/>
                                    </w:rPr>
                                    <w:delText>58</w:delText>
                                  </w:r>
                                </w:del>
                              </w:ins>
                              <w:ins w:id="12226" w:author="chaniaayulestari@outlook.com" w:date="2021-11-13T21:08:00Z">
                                <w:r>
                                  <w:fldChar w:fldCharType="end"/>
                                </w:r>
                                <w:r>
                                  <w:t xml:space="preserve"> Perancangan Antarmuka Data Guru</w:t>
                                </w:r>
                              </w:ins>
                              <w:bookmarkEnd w:id="1222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370D1" id="Text Box 208" o:spid="_x0000_s1100" type="#_x0000_t202" style="position:absolute;left:0;text-align:left;margin-left:33.2pt;margin-top:8.45pt;width:328.9pt;height:14.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" stroked="f">
                  <v:textbox inset="0,0,0,0">
                    <w:txbxContent>
                      <w:p w14:paraId="2B3BBEFE" w14:textId="402E6D87" w:rsidR="00ED34E2" w:rsidRPr="00C92C75" w:rsidRDefault="00ED34E2">
                        <w:pPr>
                          <w:pStyle w:val="Caption"/>
                          <w:jc w:val="center"/>
                          <w:rPr>
                            <w:noProof/>
                          </w:rPr>
                          <w:pPrChange w:id="12227" w:author="chaniaayulestari@outlook.com" w:date="2021-11-13T21:08:00Z">
                            <w:pPr>
                              <w:ind w:firstLine="426"/>
                            </w:pPr>
                          </w:pPrChange>
                        </w:pPr>
                        <w:bookmarkStart w:id="12228" w:name="_Toc87895026"/>
                        <w:ins w:id="12229" w:author="chaniaayulestari@outlook.com" w:date="2021-11-13T21:08:00Z">
                          <w:r>
                            <w:t xml:space="preserve">Gambar 3. </w:t>
                          </w:r>
                          <w:r>
                            <w:fldChar w:fldCharType="begin"/>
                          </w:r>
                          <w:r>
                            <w:instrText xml:space="preserve"> SEQ Gambar___3. \* ARABIC </w:instrText>
                          </w:r>
                        </w:ins>
                        <w:r>
                          <w:fldChar w:fldCharType="separate"/>
                        </w:r>
                        <w:ins w:id="12230" w:author="Rafi Aziizi" w:date="2021-11-15T16:05:00Z">
                          <w:r w:rsidR="00BF7B94">
                            <w:rPr>
                              <w:noProof/>
                            </w:rPr>
                            <w:t>62</w:t>
                          </w:r>
                        </w:ins>
                        <w:ins w:id="12231" w:author="chaniaayulestari@outlook.com" w:date="2021-11-13T21:25:00Z">
                          <w:del w:id="12232" w:author="Rafi Aziizi" w:date="2021-11-14T09:53:00Z">
                            <w:r w:rsidDel="00590A19">
                              <w:rPr>
                                <w:noProof/>
                              </w:rPr>
                              <w:delText>58</w:delText>
                            </w:r>
                          </w:del>
                        </w:ins>
                        <w:ins w:id="12233" w:author="chaniaayulestari@outlook.com" w:date="2021-11-13T21:08:00Z">
                          <w:r>
                            <w:fldChar w:fldCharType="end"/>
                          </w:r>
                          <w:r>
                            <w:t xml:space="preserve"> Perancangan Antarmuka Data Guru</w:t>
                          </w:r>
                        </w:ins>
                        <w:bookmarkEnd w:id="12228"/>
                      </w:p>
                    </w:txbxContent>
                  </v:textbox>
                </v:shape>
              </w:pict>
            </mc:Fallback>
          </mc:AlternateContent>
        </w:r>
      </w:ins>
    </w:p>
    <w:p w14:paraId="6CBAB014" w14:textId="55BDC1CD" w:rsidR="00A56BCA" w:rsidRDefault="00F151BC" w:rsidP="009E085A">
      <w:pPr>
        <w:rPr>
          <w:ins w:id="12234" w:author="chaniaayulestari@outlook.com" w:date="2021-11-13T21:08:00Z"/>
        </w:rPr>
      </w:pPr>
      <w:del w:id="12235" w:author="chaniaayulestari@outlook.com" w:date="2021-11-13T14:26:00Z">
        <w:r>
          <w:rPr>
            <w:noProof/>
          </w:rPr>
          <mc:AlternateContent>
            <mc:Choice Requires="wps">
              <w:drawing>
                <wp:anchor distT="0" distB="0" distL="114300" distR="114300" simplePos="0" relativeHeight="251657728" behindDoc="1" locked="0" layoutInCell="1" allowOverlap="1" wp14:anchorId="66BCC8AC" wp14:editId="3CFD1FE7">
                  <wp:simplePos x="0" y="0"/>
                  <wp:positionH relativeFrom="margin">
                    <wp:posOffset>345440</wp:posOffset>
                  </wp:positionH>
                  <wp:positionV relativeFrom="paragraph">
                    <wp:posOffset>12065</wp:posOffset>
                  </wp:positionV>
                  <wp:extent cx="4349115" cy="635"/>
                  <wp:effectExtent l="0" t="0" r="0" b="0"/>
                  <wp:wrapNone/>
                  <wp:docPr id="5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9115" cy="635"/>
                          </a:xfrm>
                          <a:prstGeom prst="rect">
                            <a:avLst/>
                          </a:prstGeom>
                          <a:solidFill>
                            <a:prstClr val="white"/>
                          </a:solidFill>
                          <a:ln>
                            <a:noFill/>
                          </a:ln>
                        </wps:spPr>
                        <wps:txbx>
                          <w:txbxContent>
                            <w:p w14:paraId="3B7F1A61" w14:textId="2E4639D0" w:rsidR="00ED34E2" w:rsidRPr="005A6EFD" w:rsidRDefault="00ED34E2" w:rsidP="00A56BCA">
                              <w:pPr>
                                <w:pStyle w:val="Caption"/>
                                <w:jc w:val="center"/>
                                <w:rPr>
                                  <w:noProof/>
                                  <w:sz w:val="24"/>
                                  <w:szCs w:val="24"/>
                                </w:rPr>
                              </w:pPr>
                              <w:r>
                                <w:t xml:space="preserve">Gambar 3. </w:t>
                              </w:r>
                              <w:ins w:id="12236" w:author="chaniaayulestari@outlook.com" w:date="2021-11-13T13:45:00Z">
                                <w:r>
                                  <w:fldChar w:fldCharType="begin"/>
                                </w:r>
                                <w:r>
                                  <w:instrText xml:space="preserve"> SEQ Gambar_3. \* ARABIC </w:instrText>
                                </w:r>
                              </w:ins>
                              <w:r>
                                <w:fldChar w:fldCharType="separate"/>
                              </w:r>
                              <w:ins w:id="12237" w:author="chaniaayulestari@outlook.com" w:date="2021-11-13T13:45:00Z">
                                <w:r>
                                  <w:rPr>
                                    <w:noProof/>
                                  </w:rPr>
                                  <w:t>24</w:t>
                                </w:r>
                                <w:r>
                                  <w:fldChar w:fldCharType="end"/>
                                </w:r>
                              </w:ins>
                              <w:del w:id="1223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p w14:paraId="1623D1A2" w14:textId="77777777" w:rsidR="00ED34E2" w:rsidRDefault="00ED34E2"/>
                            <w:p w14:paraId="5BEE56FF" w14:textId="772DF7E2" w:rsidR="00ED34E2" w:rsidRPr="005A6EFD" w:rsidRDefault="00ED34E2" w:rsidP="00A56BCA">
                              <w:pPr>
                                <w:pStyle w:val="Caption"/>
                                <w:jc w:val="center"/>
                                <w:rPr>
                                  <w:noProof/>
                                  <w:sz w:val="24"/>
                                  <w:szCs w:val="24"/>
                                </w:rPr>
                              </w:pPr>
                              <w:ins w:id="12239" w:author="chaniaayulestari@outlook.com" w:date="2021-11-13T15:13:00Z">
                                <w:r>
                                  <w:t xml:space="preserve">Gambar 3. </w:t>
                                </w:r>
                                <w:r>
                                  <w:fldChar w:fldCharType="begin"/>
                                </w:r>
                                <w:r>
                                  <w:instrText xml:space="preserve"> SEQ Gambar__3. \* ARABIC </w:instrText>
                                </w:r>
                              </w:ins>
                              <w:r>
                                <w:fldChar w:fldCharType="separate"/>
                              </w:r>
                              <w:ins w:id="12240" w:author="chaniaayulestari@outlook.com" w:date="2021-11-13T19:48:00Z">
                                <w:r>
                                  <w:rPr>
                                    <w:noProof/>
                                  </w:rPr>
                                  <w:t>70</w:t>
                                </w:r>
                              </w:ins>
                              <w:ins w:id="12241" w:author="chaniaayulestari@outlook.com" w:date="2021-11-13T15:13:00Z">
                                <w:r>
                                  <w:fldChar w:fldCharType="end"/>
                                </w:r>
                                <w:r>
                                  <w:t xml:space="preserve"> </w:t>
                                </w:r>
                                <w:r w:rsidRPr="00097E10">
                                  <w:t xml:space="preserve">Perancangan Antarmuka </w:t>
                                </w:r>
                                <w:r>
                                  <w:t>Profile Guru</w:t>
                                </w:r>
                              </w:ins>
                              <w:r>
                                <w:t xml:space="preserve">Gambar 3. </w:t>
                              </w:r>
                              <w:ins w:id="12242" w:author="chaniaayulestari@outlook.com" w:date="2021-11-13T13:45:00Z">
                                <w:r>
                                  <w:fldChar w:fldCharType="begin"/>
                                </w:r>
                                <w:r>
                                  <w:instrText xml:space="preserve"> SEQ Gambar_3. \* ARABIC </w:instrText>
                                </w:r>
                              </w:ins>
                              <w:r>
                                <w:fldChar w:fldCharType="separate"/>
                              </w:r>
                              <w:ins w:id="12243" w:author="chaniaayulestari@outlook.com" w:date="2021-11-13T13:45:00Z">
                                <w:r>
                                  <w:rPr>
                                    <w:noProof/>
                                  </w:rPr>
                                  <w:t>24</w:t>
                                </w:r>
                                <w:r>
                                  <w:fldChar w:fldCharType="end"/>
                                </w:r>
                              </w:ins>
                              <w:del w:id="122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BCC8AC" id="Text Box 100" o:spid="_x0000_s1101" type="#_x0000_t202" style="position:absolute;left:0;text-align:left;margin-left:27.2pt;margin-top:.95pt;width:342.45pt;height:.0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" stroked="f">
                  <v:textbox style="mso-fit-shape-to-text:t" inset="0,0,0,0">
                    <w:txbxContent>
                      <w:p w14:paraId="3B7F1A61" w14:textId="2E4639D0" w:rsidR="00ED34E2" w:rsidRPr="005A6EFD" w:rsidRDefault="00ED34E2" w:rsidP="00A56BCA">
                        <w:pPr>
                          <w:pStyle w:val="Caption"/>
                          <w:jc w:val="center"/>
                          <w:rPr>
                            <w:noProof/>
                            <w:sz w:val="24"/>
                            <w:szCs w:val="24"/>
                          </w:rPr>
                        </w:pPr>
                        <w:r>
                          <w:t xml:space="preserve">Gambar 3. </w:t>
                        </w:r>
                        <w:ins w:id="12245" w:author="chaniaayulestari@outlook.com" w:date="2021-11-13T13:45:00Z">
                          <w:r>
                            <w:fldChar w:fldCharType="begin"/>
                          </w:r>
                          <w:r>
                            <w:instrText xml:space="preserve"> SEQ Gambar_3. \* ARABIC </w:instrText>
                          </w:r>
                        </w:ins>
                        <w:r>
                          <w:fldChar w:fldCharType="separate"/>
                        </w:r>
                        <w:ins w:id="12246" w:author="chaniaayulestari@outlook.com" w:date="2021-11-13T13:45:00Z">
                          <w:r>
                            <w:rPr>
                              <w:noProof/>
                            </w:rPr>
                            <w:t>24</w:t>
                          </w:r>
                          <w:r>
                            <w:fldChar w:fldCharType="end"/>
                          </w:r>
                        </w:ins>
                        <w:del w:id="1224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p w14:paraId="1623D1A2" w14:textId="77777777" w:rsidR="00ED34E2" w:rsidRDefault="00ED34E2"/>
                      <w:p w14:paraId="5BEE56FF" w14:textId="772DF7E2" w:rsidR="00ED34E2" w:rsidRPr="005A6EFD" w:rsidRDefault="00ED34E2" w:rsidP="00A56BCA">
                        <w:pPr>
                          <w:pStyle w:val="Caption"/>
                          <w:jc w:val="center"/>
                          <w:rPr>
                            <w:noProof/>
                            <w:sz w:val="24"/>
                            <w:szCs w:val="24"/>
                          </w:rPr>
                        </w:pPr>
                        <w:ins w:id="12248" w:author="chaniaayulestari@outlook.com" w:date="2021-11-13T15:13:00Z">
                          <w:r>
                            <w:t xml:space="preserve">Gambar 3. </w:t>
                          </w:r>
                          <w:r>
                            <w:fldChar w:fldCharType="begin"/>
                          </w:r>
                          <w:r>
                            <w:instrText xml:space="preserve"> SEQ Gambar__3. \* ARABIC </w:instrText>
                          </w:r>
                        </w:ins>
                        <w:r>
                          <w:fldChar w:fldCharType="separate"/>
                        </w:r>
                        <w:ins w:id="12249" w:author="chaniaayulestari@outlook.com" w:date="2021-11-13T19:48:00Z">
                          <w:r>
                            <w:rPr>
                              <w:noProof/>
                            </w:rPr>
                            <w:t>70</w:t>
                          </w:r>
                        </w:ins>
                        <w:ins w:id="12250" w:author="chaniaayulestari@outlook.com" w:date="2021-11-13T15:13:00Z">
                          <w:r>
                            <w:fldChar w:fldCharType="end"/>
                          </w:r>
                          <w:r>
                            <w:t xml:space="preserve"> </w:t>
                          </w:r>
                          <w:r w:rsidRPr="00097E10">
                            <w:t xml:space="preserve">Perancangan Antarmuka </w:t>
                          </w:r>
                          <w:r>
                            <w:t>Profile Guru</w:t>
                          </w:r>
                        </w:ins>
                        <w:r>
                          <w:t xml:space="preserve">Gambar 3. </w:t>
                        </w:r>
                        <w:ins w:id="12251" w:author="chaniaayulestari@outlook.com" w:date="2021-11-13T13:45:00Z">
                          <w:r>
                            <w:fldChar w:fldCharType="begin"/>
                          </w:r>
                          <w:r>
                            <w:instrText xml:space="preserve"> SEQ Gambar_3. \* ARABIC </w:instrText>
                          </w:r>
                        </w:ins>
                        <w:r>
                          <w:fldChar w:fldCharType="separate"/>
                        </w:r>
                        <w:ins w:id="12252" w:author="chaniaayulestari@outlook.com" w:date="2021-11-13T13:45:00Z">
                          <w:r>
                            <w:rPr>
                              <w:noProof/>
                            </w:rPr>
                            <w:t>24</w:t>
                          </w:r>
                          <w:r>
                            <w:fldChar w:fldCharType="end"/>
                          </w:r>
                        </w:ins>
                        <w:del w:id="1225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v:textbox>
                  <w10:wrap anchorx="margin"/>
                </v:shape>
              </w:pict>
            </mc:Fallback>
          </mc:AlternateContent>
        </w:r>
      </w:del>
    </w:p>
    <w:p w14:paraId="39AF90BF" w14:textId="72D1A0AD" w:rsidR="00CF3937" w:rsidDel="00CF3937" w:rsidRDefault="00CF3937" w:rsidP="009E085A">
      <w:pPr>
        <w:rPr>
          <w:del w:id="12254" w:author="chaniaayulestari@outlook.com" w:date="2021-11-13T21:09:00Z"/>
        </w:rPr>
      </w:pP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12255"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300F5083" w:rsidR="00C60063" w:rsidRPr="00845F78" w:rsidRDefault="00F151BC" w:rsidP="00845F78">
      <w:pPr>
        <w:ind w:firstLine="426"/>
        <w:rPr>
          <w:rFonts w:eastAsia="Calibri"/>
        </w:rPr>
      </w:pPr>
      <w:ins w:id="12256" w:author="chaniaayulestari@outlook.com" w:date="2021-11-13T21:10:00Z">
        <w:r>
          <w:rPr>
            <w:noProof/>
          </w:rPr>
          <mc:AlternateContent>
            <mc:Choice Requires="wps">
              <w:drawing>
                <wp:anchor distT="0" distB="0" distL="114300" distR="114300" simplePos="0" relativeHeight="251761152" behindDoc="0" locked="0" layoutInCell="1" allowOverlap="1" wp14:anchorId="63CDC8F7" wp14:editId="53D867B4">
                  <wp:simplePos x="0" y="0"/>
                  <wp:positionH relativeFrom="column">
                    <wp:posOffset>431800</wp:posOffset>
                  </wp:positionH>
                  <wp:positionV relativeFrom="paragraph">
                    <wp:posOffset>2482850</wp:posOffset>
                  </wp:positionV>
                  <wp:extent cx="4177030" cy="258445"/>
                  <wp:effectExtent l="0" t="635" r="0" b="0"/>
                  <wp:wrapNone/>
                  <wp:docPr id="540"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A398AD" w14:textId="5C9DDBE8" w:rsidR="00ED34E2" w:rsidRPr="00610982" w:rsidRDefault="00ED34E2">
                              <w:pPr>
                                <w:pStyle w:val="Caption"/>
                                <w:jc w:val="center"/>
                                <w:rPr>
                                  <w:noProof/>
                                </w:rPr>
                                <w:pPrChange w:id="12257" w:author="chaniaayulestari@outlook.com" w:date="2021-11-13T21:10:00Z">
                                  <w:pPr>
                                    <w:ind w:firstLine="426"/>
                                  </w:pPr>
                                </w:pPrChange>
                              </w:pPr>
                              <w:bookmarkStart w:id="12258" w:name="_Toc87895027"/>
                              <w:ins w:id="12259" w:author="chaniaayulestari@outlook.com" w:date="2021-11-13T21:10:00Z">
                                <w:r>
                                  <w:t xml:space="preserve">Gambar 3. </w:t>
                                </w:r>
                                <w:r>
                                  <w:fldChar w:fldCharType="begin"/>
                                </w:r>
                                <w:r>
                                  <w:instrText xml:space="preserve"> SEQ Gambar___3. \* ARABIC </w:instrText>
                                </w:r>
                              </w:ins>
                              <w:r>
                                <w:fldChar w:fldCharType="separate"/>
                              </w:r>
                              <w:ins w:id="12260" w:author="Rafi Aziizi" w:date="2021-11-15T16:05:00Z">
                                <w:r w:rsidR="00BF7B94">
                                  <w:rPr>
                                    <w:noProof/>
                                  </w:rPr>
                                  <w:t>63</w:t>
                                </w:r>
                              </w:ins>
                              <w:ins w:id="12261" w:author="chaniaayulestari@outlook.com" w:date="2021-11-13T21:25:00Z">
                                <w:del w:id="12262" w:author="Rafi Aziizi" w:date="2021-11-14T09:53:00Z">
                                  <w:r w:rsidDel="00590A19">
                                    <w:rPr>
                                      <w:noProof/>
                                    </w:rPr>
                                    <w:delText>59</w:delText>
                                  </w:r>
                                </w:del>
                              </w:ins>
                              <w:ins w:id="12263" w:author="chaniaayulestari@outlook.com" w:date="2021-11-13T21:10:00Z">
                                <w:r>
                                  <w:fldChar w:fldCharType="end"/>
                                </w:r>
                                <w:r>
                                  <w:t xml:space="preserve"> Perancangan Profile Guru</w:t>
                                </w:r>
                              </w:ins>
                              <w:bookmarkEnd w:id="122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CDC8F7" id="Text Box 209" o:spid="_x0000_s1102" type="#_x0000_t202" style="position:absolute;left:0;text-align:left;margin-left:34pt;margin-top:195.5pt;width:328.9pt;height:20.3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" stroked="f">
                  <v:textbox style="mso-fit-shape-to-text:t" inset="0,0,0,0">
                    <w:txbxContent>
                      <w:p w14:paraId="68A398AD" w14:textId="5C9DDBE8" w:rsidR="00ED34E2" w:rsidRPr="00610982" w:rsidRDefault="00ED34E2">
                        <w:pPr>
                          <w:pStyle w:val="Caption"/>
                          <w:jc w:val="center"/>
                          <w:rPr>
                            <w:noProof/>
                          </w:rPr>
                          <w:pPrChange w:id="12264" w:author="chaniaayulestari@outlook.com" w:date="2021-11-13T21:10:00Z">
                            <w:pPr>
                              <w:ind w:firstLine="426"/>
                            </w:pPr>
                          </w:pPrChange>
                        </w:pPr>
                        <w:bookmarkStart w:id="12265" w:name="_Toc87895027"/>
                        <w:ins w:id="12266" w:author="chaniaayulestari@outlook.com" w:date="2021-11-13T21:10:00Z">
                          <w:r>
                            <w:t xml:space="preserve">Gambar 3. </w:t>
                          </w:r>
                          <w:r>
                            <w:fldChar w:fldCharType="begin"/>
                          </w:r>
                          <w:r>
                            <w:instrText xml:space="preserve"> SEQ Gambar___3. \* ARABIC </w:instrText>
                          </w:r>
                        </w:ins>
                        <w:r>
                          <w:fldChar w:fldCharType="separate"/>
                        </w:r>
                        <w:ins w:id="12267" w:author="Rafi Aziizi" w:date="2021-11-15T16:05:00Z">
                          <w:r w:rsidR="00BF7B94">
                            <w:rPr>
                              <w:noProof/>
                            </w:rPr>
                            <w:t>63</w:t>
                          </w:r>
                        </w:ins>
                        <w:ins w:id="12268" w:author="chaniaayulestari@outlook.com" w:date="2021-11-13T21:25:00Z">
                          <w:del w:id="12269" w:author="Rafi Aziizi" w:date="2021-11-14T09:53:00Z">
                            <w:r w:rsidDel="00590A19">
                              <w:rPr>
                                <w:noProof/>
                              </w:rPr>
                              <w:delText>59</w:delText>
                            </w:r>
                          </w:del>
                        </w:ins>
                        <w:ins w:id="12270" w:author="chaniaayulestari@outlook.com" w:date="2021-11-13T21:10:00Z">
                          <w:r>
                            <w:fldChar w:fldCharType="end"/>
                          </w:r>
                          <w:r>
                            <w:t xml:space="preserve"> Perancangan Profile Guru</w:t>
                          </w:r>
                        </w:ins>
                        <w:bookmarkEnd w:id="12265"/>
                      </w:p>
                    </w:txbxContent>
                  </v:textbox>
                </v:shape>
              </w:pict>
            </mc:Fallback>
          </mc:AlternateContent>
        </w:r>
      </w:ins>
      <w:r w:rsidR="00CF3937">
        <w:rPr>
          <w:noProof/>
        </w:rPr>
        <w:drawing>
          <wp:anchor distT="0" distB="0" distL="114300" distR="114300" simplePos="0" relativeHeight="251427840" behindDoc="1" locked="0" layoutInCell="1" allowOverlap="1" wp14:anchorId="1C02A98B" wp14:editId="09503570">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478E61B8" w:rsidR="00A56BCA" w:rsidRDefault="00F151BC" w:rsidP="009E085A">
      <w:pPr>
        <w:jc w:val="center"/>
      </w:pPr>
      <w:del w:id="12271" w:author="chaniaayulestari@outlook.com" w:date="2021-11-13T14:26:00Z">
        <w:r>
          <w:rPr>
            <w:noProof/>
          </w:rPr>
          <mc:AlternateContent>
            <mc:Choice Requires="wps">
              <w:drawing>
                <wp:anchor distT="0" distB="0" distL="114300" distR="114300" simplePos="0" relativeHeight="251658752" behindDoc="1" locked="0" layoutInCell="1" allowOverlap="1" wp14:anchorId="6C4ACD7E" wp14:editId="6FB68161">
                  <wp:simplePos x="0" y="0"/>
                  <wp:positionH relativeFrom="margin">
                    <wp:align>center</wp:align>
                  </wp:positionH>
                  <wp:positionV relativeFrom="paragraph">
                    <wp:posOffset>268605</wp:posOffset>
                  </wp:positionV>
                  <wp:extent cx="4072255" cy="635"/>
                  <wp:effectExtent l="0" t="0" r="0" b="0"/>
                  <wp:wrapNone/>
                  <wp:docPr id="539"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2255" cy="635"/>
                          </a:xfrm>
                          <a:prstGeom prst="rect">
                            <a:avLst/>
                          </a:prstGeom>
                          <a:solidFill>
                            <a:prstClr val="white"/>
                          </a:solidFill>
                          <a:ln>
                            <a:noFill/>
                          </a:ln>
                        </wps:spPr>
                        <wps:txbx>
                          <w:txbxContent>
                            <w:p w14:paraId="7F0C9C3D" w14:textId="1F00F652" w:rsidR="00ED34E2" w:rsidRPr="008F05DB" w:rsidRDefault="00ED34E2" w:rsidP="00A56BCA">
                              <w:pPr>
                                <w:pStyle w:val="Caption"/>
                                <w:jc w:val="center"/>
                                <w:rPr>
                                  <w:noProof/>
                                  <w:sz w:val="24"/>
                                  <w:szCs w:val="24"/>
                                </w:rPr>
                              </w:pPr>
                              <w:r>
                                <w:t xml:space="preserve">Gambar 3. </w:t>
                              </w:r>
                              <w:ins w:id="12272" w:author="chaniaayulestari@outlook.com" w:date="2021-11-13T13:45:00Z">
                                <w:r>
                                  <w:fldChar w:fldCharType="begin"/>
                                </w:r>
                                <w:r>
                                  <w:instrText xml:space="preserve"> SEQ Gambar_3. \* ARABIC </w:instrText>
                                </w:r>
                              </w:ins>
                              <w:r>
                                <w:fldChar w:fldCharType="separate"/>
                              </w:r>
                              <w:ins w:id="12273" w:author="chaniaayulestari@outlook.com" w:date="2021-11-13T13:45:00Z">
                                <w:r>
                                  <w:rPr>
                                    <w:noProof/>
                                  </w:rPr>
                                  <w:t>25</w:t>
                                </w:r>
                                <w:r>
                                  <w:fldChar w:fldCharType="end"/>
                                </w:r>
                              </w:ins>
                              <w:del w:id="122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p w14:paraId="21D2B970" w14:textId="77777777" w:rsidR="00ED34E2" w:rsidRDefault="00ED34E2"/>
                            <w:p w14:paraId="171BECD8" w14:textId="2C20B91B" w:rsidR="00ED34E2" w:rsidRPr="008F05DB" w:rsidRDefault="00ED34E2" w:rsidP="00A56BCA">
                              <w:pPr>
                                <w:pStyle w:val="Caption"/>
                                <w:jc w:val="center"/>
                                <w:rPr>
                                  <w:noProof/>
                                  <w:sz w:val="24"/>
                                  <w:szCs w:val="24"/>
                                </w:rPr>
                              </w:pPr>
                              <w:ins w:id="12275" w:author="chaniaayulestari@outlook.com" w:date="2021-11-13T15:14:00Z">
                                <w:r>
                                  <w:t xml:space="preserve">Gambar 3. </w:t>
                                </w:r>
                                <w:r>
                                  <w:fldChar w:fldCharType="begin"/>
                                </w:r>
                                <w:r>
                                  <w:instrText xml:space="preserve"> SEQ Gambar__3. \* ARABIC </w:instrText>
                                </w:r>
                              </w:ins>
                              <w:r>
                                <w:fldChar w:fldCharType="separate"/>
                              </w:r>
                              <w:ins w:id="12276" w:author="chaniaayulestari@outlook.com" w:date="2021-11-13T19:48:00Z">
                                <w:r>
                                  <w:rPr>
                                    <w:noProof/>
                                  </w:rPr>
                                  <w:t>71</w:t>
                                </w:r>
                              </w:ins>
                              <w:ins w:id="12277" w:author="chaniaayulestari@outlook.com" w:date="2021-11-13T15:14:00Z">
                                <w:r>
                                  <w:fldChar w:fldCharType="end"/>
                                </w:r>
                                <w:r>
                                  <w:t xml:space="preserve"> </w:t>
                                </w:r>
                                <w:r w:rsidRPr="007D3577">
                                  <w:t xml:space="preserve">Perancangan Antarmuka </w:t>
                                </w:r>
                                <w:r>
                                  <w:t>Data Admin</w:t>
                                </w:r>
                              </w:ins>
                              <w:r>
                                <w:t xml:space="preserve">Gambar 3. </w:t>
                              </w:r>
                              <w:ins w:id="12278" w:author="chaniaayulestari@outlook.com" w:date="2021-11-13T13:45:00Z">
                                <w:r>
                                  <w:fldChar w:fldCharType="begin"/>
                                </w:r>
                                <w:r>
                                  <w:instrText xml:space="preserve"> SEQ Gambar_3. \* ARABIC </w:instrText>
                                </w:r>
                              </w:ins>
                              <w:r>
                                <w:fldChar w:fldCharType="separate"/>
                              </w:r>
                              <w:ins w:id="12279" w:author="chaniaayulestari@outlook.com" w:date="2021-11-13T13:45:00Z">
                                <w:r>
                                  <w:rPr>
                                    <w:noProof/>
                                  </w:rPr>
                                  <w:t>25</w:t>
                                </w:r>
                                <w:r>
                                  <w:fldChar w:fldCharType="end"/>
                                </w:r>
                              </w:ins>
                              <w:del w:id="122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C4ACD7E" id="Text Box 101" o:spid="_x0000_s1103" type="#_x0000_t202" style="position:absolute;left:0;text-align:left;margin-left:0;margin-top:21.15pt;width:320.65pt;height:.05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" stroked="f">
                  <v:textbox style="mso-fit-shape-to-text:t" inset="0,0,0,0">
                    <w:txbxContent>
                      <w:p w14:paraId="7F0C9C3D" w14:textId="1F00F652" w:rsidR="00ED34E2" w:rsidRPr="008F05DB" w:rsidRDefault="00ED34E2" w:rsidP="00A56BCA">
                        <w:pPr>
                          <w:pStyle w:val="Caption"/>
                          <w:jc w:val="center"/>
                          <w:rPr>
                            <w:noProof/>
                            <w:sz w:val="24"/>
                            <w:szCs w:val="24"/>
                          </w:rPr>
                        </w:pPr>
                        <w:r>
                          <w:t xml:space="preserve">Gambar 3. </w:t>
                        </w:r>
                        <w:ins w:id="12281" w:author="chaniaayulestari@outlook.com" w:date="2021-11-13T13:45:00Z">
                          <w:r>
                            <w:fldChar w:fldCharType="begin"/>
                          </w:r>
                          <w:r>
                            <w:instrText xml:space="preserve"> SEQ Gambar_3. \* ARABIC </w:instrText>
                          </w:r>
                        </w:ins>
                        <w:r>
                          <w:fldChar w:fldCharType="separate"/>
                        </w:r>
                        <w:ins w:id="12282" w:author="chaniaayulestari@outlook.com" w:date="2021-11-13T13:45:00Z">
                          <w:r>
                            <w:rPr>
                              <w:noProof/>
                            </w:rPr>
                            <w:t>25</w:t>
                          </w:r>
                          <w:r>
                            <w:fldChar w:fldCharType="end"/>
                          </w:r>
                        </w:ins>
                        <w:del w:id="122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p w14:paraId="21D2B970" w14:textId="77777777" w:rsidR="00ED34E2" w:rsidRDefault="00ED34E2"/>
                      <w:p w14:paraId="171BECD8" w14:textId="2C20B91B" w:rsidR="00ED34E2" w:rsidRPr="008F05DB" w:rsidRDefault="00ED34E2" w:rsidP="00A56BCA">
                        <w:pPr>
                          <w:pStyle w:val="Caption"/>
                          <w:jc w:val="center"/>
                          <w:rPr>
                            <w:noProof/>
                            <w:sz w:val="24"/>
                            <w:szCs w:val="24"/>
                          </w:rPr>
                        </w:pPr>
                        <w:ins w:id="12284" w:author="chaniaayulestari@outlook.com" w:date="2021-11-13T15:14:00Z">
                          <w:r>
                            <w:t xml:space="preserve">Gambar 3. </w:t>
                          </w:r>
                          <w:r>
                            <w:fldChar w:fldCharType="begin"/>
                          </w:r>
                          <w:r>
                            <w:instrText xml:space="preserve"> SEQ Gambar__3. \* ARABIC </w:instrText>
                          </w:r>
                        </w:ins>
                        <w:r>
                          <w:fldChar w:fldCharType="separate"/>
                        </w:r>
                        <w:ins w:id="12285" w:author="chaniaayulestari@outlook.com" w:date="2021-11-13T19:48:00Z">
                          <w:r>
                            <w:rPr>
                              <w:noProof/>
                            </w:rPr>
                            <w:t>71</w:t>
                          </w:r>
                        </w:ins>
                        <w:ins w:id="12286" w:author="chaniaayulestari@outlook.com" w:date="2021-11-13T15:14:00Z">
                          <w:r>
                            <w:fldChar w:fldCharType="end"/>
                          </w:r>
                          <w:r>
                            <w:t xml:space="preserve"> </w:t>
                          </w:r>
                          <w:r w:rsidRPr="007D3577">
                            <w:t xml:space="preserve">Perancangan Antarmuka </w:t>
                          </w:r>
                          <w:r>
                            <w:t>Data Admin</w:t>
                          </w:r>
                        </w:ins>
                        <w:r>
                          <w:t xml:space="preserve">Gambar 3. </w:t>
                        </w:r>
                        <w:ins w:id="12287" w:author="chaniaayulestari@outlook.com" w:date="2021-11-13T13:45:00Z">
                          <w:r>
                            <w:fldChar w:fldCharType="begin"/>
                          </w:r>
                          <w:r>
                            <w:instrText xml:space="preserve"> SEQ Gambar_3. \* ARABIC </w:instrText>
                          </w:r>
                        </w:ins>
                        <w:r>
                          <w:fldChar w:fldCharType="separate"/>
                        </w:r>
                        <w:ins w:id="12288" w:author="chaniaayulestari@outlook.com" w:date="2021-11-13T13:45:00Z">
                          <w:r>
                            <w:rPr>
                              <w:noProof/>
                            </w:rPr>
                            <w:t>25</w:t>
                          </w:r>
                          <w:r>
                            <w:fldChar w:fldCharType="end"/>
                          </w:r>
                        </w:ins>
                        <w:del w:id="1228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v:textbox>
                  <w10:wrap anchorx="margin"/>
                </v:shape>
              </w:pict>
            </mc:Fallback>
          </mc:AlternateContent>
        </w:r>
      </w:del>
    </w:p>
    <w:p w14:paraId="7F1ADCCC" w14:textId="46E46CE9" w:rsidR="00D3729B" w:rsidRDefault="00B937F2" w:rsidP="00B937F2">
      <w:pPr>
        <w:tabs>
          <w:tab w:val="left" w:pos="3307"/>
          <w:tab w:val="center" w:pos="3968"/>
        </w:tabs>
        <w:jc w:val="left"/>
        <w:rPr>
          <w:ins w:id="12290" w:author="chaniaayulestari@outlook.com" w:date="2021-11-13T15:14:00Z"/>
        </w:rPr>
      </w:pPr>
      <w:r>
        <w:tab/>
      </w:r>
    </w:p>
    <w:p w14:paraId="4432FEE9" w14:textId="45F8CA87" w:rsidR="00A362FD" w:rsidDel="00A362FD" w:rsidRDefault="00A362FD" w:rsidP="00B937F2">
      <w:pPr>
        <w:tabs>
          <w:tab w:val="left" w:pos="3307"/>
          <w:tab w:val="center" w:pos="3968"/>
        </w:tabs>
        <w:jc w:val="left"/>
        <w:rPr>
          <w:del w:id="12291" w:author="chaniaayulestari@outlook.com"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12292"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12293"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lastRenderedPageBreak/>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sistem. Namun, halaman ini hanya akan ditampilkan apabila hak 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401FDCD8" w:rsidR="00A56BCA" w:rsidRDefault="00F151BC" w:rsidP="009E085A">
      <w:pPr>
        <w:jc w:val="center"/>
      </w:pPr>
      <w:ins w:id="12294" w:author="chaniaayulestari@outlook.com" w:date="2021-11-13T15:14:00Z">
        <w:del w:id="12295" w:author="Rafi Aziizi" w:date="2021-11-14T10:19:00Z">
          <w:r>
            <w:rPr>
              <w:noProof/>
            </w:rPr>
            <mc:AlternateContent>
              <mc:Choice Requires="wps">
                <w:drawing>
                  <wp:anchor distT="0" distB="0" distL="114300" distR="114300" simplePos="0" relativeHeight="251733504" behindDoc="1" locked="0" layoutInCell="1" allowOverlap="1" wp14:anchorId="5F7FDCD3" wp14:editId="0E7881FF">
                    <wp:simplePos x="0" y="0"/>
                    <wp:positionH relativeFrom="column">
                      <wp:posOffset>431800</wp:posOffset>
                    </wp:positionH>
                    <wp:positionV relativeFrom="paragraph">
                      <wp:posOffset>2458085</wp:posOffset>
                    </wp:positionV>
                    <wp:extent cx="4177030" cy="635"/>
                    <wp:effectExtent l="0" t="0" r="0" b="0"/>
                    <wp:wrapNone/>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7030" cy="635"/>
                            </a:xfrm>
                            <a:prstGeom prst="rect">
                              <a:avLst/>
                            </a:prstGeom>
                            <a:solidFill>
                              <a:prstClr val="white"/>
                            </a:solidFill>
                            <a:ln>
                              <a:noFill/>
                            </a:ln>
                          </wps:spPr>
                          <wps:txbx>
                            <w:txbxContent>
                              <w:p w14:paraId="3257F40C" w14:textId="529E7968" w:rsidR="00ED34E2" w:rsidRPr="00287617" w:rsidRDefault="00ED34E2">
                                <w:pPr>
                                  <w:pStyle w:val="Caption"/>
                                  <w:jc w:val="center"/>
                                  <w:rPr>
                                    <w:noProof/>
                                  </w:rPr>
                                  <w:pPrChange w:id="12296" w:author="chaniaayulestari@outlook.com" w:date="2021-11-13T15:14:00Z">
                                    <w:pPr>
                                      <w:jc w:val="center"/>
                                    </w:pPr>
                                  </w:pPrChange>
                                </w:pPr>
                                <w:bookmarkStart w:id="12297" w:name="_Toc87729232"/>
                                <w:ins w:id="12298" w:author="chaniaayulestari@outlook.com" w:date="2021-11-13T15:14:00Z">
                                  <w:r>
                                    <w:t xml:space="preserve">Gambar 3. </w:t>
                                  </w:r>
                                  <w:r>
                                    <w:fldChar w:fldCharType="begin"/>
                                  </w:r>
                                  <w:r>
                                    <w:instrText xml:space="preserve"> SEQ Gambar__3. \* ARABIC </w:instrText>
                                  </w:r>
                                </w:ins>
                                <w:r>
                                  <w:fldChar w:fldCharType="separate"/>
                                </w:r>
                                <w:ins w:id="12299" w:author="chaniaayulestari@outlook.com" w:date="2021-11-13T19:48:00Z">
                                  <w:r>
                                    <w:rPr>
                                      <w:noProof/>
                                    </w:rPr>
                                    <w:t>71</w:t>
                                  </w:r>
                                </w:ins>
                                <w:ins w:id="12300" w:author="chaniaayulestari@outlook.com" w:date="2021-11-13T15:14:00Z">
                                  <w:r>
                                    <w:fldChar w:fldCharType="end"/>
                                  </w:r>
                                  <w:r>
                                    <w:t xml:space="preserve"> </w:t>
                                  </w:r>
                                  <w:r w:rsidRPr="007D3577">
                                    <w:t xml:space="preserve">Perancangan Antarmuka </w:t>
                                  </w:r>
                                  <w:r>
                                    <w:t>Data Admin</w:t>
                                  </w:r>
                                </w:ins>
                              </w:p>
                              <w:p w14:paraId="733A3FEE" w14:textId="77777777" w:rsidR="00ED34E2" w:rsidRDefault="00ED34E2"/>
                              <w:p w14:paraId="0CE49BB3" w14:textId="1CB389EB" w:rsidR="00ED34E2" w:rsidRPr="00287617" w:rsidRDefault="00ED34E2">
                                <w:pPr>
                                  <w:pStyle w:val="Caption"/>
                                  <w:jc w:val="center"/>
                                  <w:rPr>
                                    <w:noProof/>
                                  </w:rPr>
                                  <w:pPrChange w:id="12301" w:author="chaniaayulestari@outlook.com" w:date="2021-11-13T15:14:00Z">
                                    <w:pPr>
                                      <w:jc w:val="center"/>
                                    </w:pPr>
                                  </w:pPrChange>
                                </w:pPr>
                                <w:ins w:id="12302" w:author="chaniaayulestari@outlook.com" w:date="2021-11-13T15:14:00Z">
                                  <w:r>
                                    <w:t xml:space="preserve">Gambar 3. </w:t>
                                  </w:r>
                                  <w:r>
                                    <w:fldChar w:fldCharType="begin"/>
                                  </w:r>
                                  <w:r>
                                    <w:instrText xml:space="preserve"> SEQ Gambar__3. \* ARABIC </w:instrText>
                                  </w:r>
                                </w:ins>
                                <w:r>
                                  <w:fldChar w:fldCharType="separate"/>
                                </w:r>
                                <w:ins w:id="12303" w:author="chaniaayulestari@outlook.com" w:date="2021-11-13T19:48:00Z">
                                  <w:r>
                                    <w:rPr>
                                      <w:noProof/>
                                    </w:rPr>
                                    <w:t>71</w:t>
                                  </w:r>
                                </w:ins>
                                <w:ins w:id="12304" w:author="chaniaayulestari@outlook.com" w:date="2021-11-13T15:14:00Z">
                                  <w:r>
                                    <w:fldChar w:fldCharType="end"/>
                                  </w:r>
                                  <w:r>
                                    <w:t xml:space="preserve"> </w:t>
                                  </w:r>
                                  <w:r w:rsidRPr="007D3577">
                                    <w:t xml:space="preserve">Perancangan Antarmuka </w:t>
                                  </w:r>
                                  <w:r>
                                    <w:t>Data Admin</w:t>
                                  </w:r>
                                </w:ins>
                                <w:bookmarkEnd w:id="12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F7FDCD3" id="Text Box 337" o:spid="_x0000_s1104" type="#_x0000_t202" style="position:absolute;left:0;text-align:left;margin-left:34pt;margin-top:193.55pt;width:328.9pt;height:.0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" stroked="f">
                    <v:textbox style="mso-fit-shape-to-text:t" inset="0,0,0,0">
                      <w:txbxContent>
                        <w:p w14:paraId="3257F40C" w14:textId="529E7968" w:rsidR="00ED34E2" w:rsidRPr="00287617" w:rsidRDefault="00ED34E2">
                          <w:pPr>
                            <w:pStyle w:val="Caption"/>
                            <w:jc w:val="center"/>
                            <w:rPr>
                              <w:noProof/>
                            </w:rPr>
                            <w:pPrChange w:id="12305" w:author="chaniaayulestari@outlook.com" w:date="2021-11-13T15:14:00Z">
                              <w:pPr>
                                <w:jc w:val="center"/>
                              </w:pPr>
                            </w:pPrChange>
                          </w:pPr>
                          <w:bookmarkStart w:id="12306" w:name="_Toc87729232"/>
                          <w:ins w:id="12307" w:author="chaniaayulestari@outlook.com" w:date="2021-11-13T15:14:00Z">
                            <w:r>
                              <w:t xml:space="preserve">Gambar 3. </w:t>
                            </w:r>
                            <w:r>
                              <w:fldChar w:fldCharType="begin"/>
                            </w:r>
                            <w:r>
                              <w:instrText xml:space="preserve"> SEQ Gambar__3. \* ARABIC </w:instrText>
                            </w:r>
                          </w:ins>
                          <w:r>
                            <w:fldChar w:fldCharType="separate"/>
                          </w:r>
                          <w:ins w:id="12308" w:author="chaniaayulestari@outlook.com" w:date="2021-11-13T19:48:00Z">
                            <w:r>
                              <w:rPr>
                                <w:noProof/>
                              </w:rPr>
                              <w:t>71</w:t>
                            </w:r>
                          </w:ins>
                          <w:ins w:id="12309" w:author="chaniaayulestari@outlook.com" w:date="2021-11-13T15:14:00Z">
                            <w:r>
                              <w:fldChar w:fldCharType="end"/>
                            </w:r>
                            <w:r>
                              <w:t xml:space="preserve"> </w:t>
                            </w:r>
                            <w:r w:rsidRPr="007D3577">
                              <w:t xml:space="preserve">Perancangan Antarmuka </w:t>
                            </w:r>
                            <w:r>
                              <w:t>Data Admin</w:t>
                            </w:r>
                          </w:ins>
                        </w:p>
                        <w:p w14:paraId="733A3FEE" w14:textId="77777777" w:rsidR="00ED34E2" w:rsidRDefault="00ED34E2"/>
                        <w:p w14:paraId="0CE49BB3" w14:textId="1CB389EB" w:rsidR="00ED34E2" w:rsidRPr="00287617" w:rsidRDefault="00ED34E2">
                          <w:pPr>
                            <w:pStyle w:val="Caption"/>
                            <w:jc w:val="center"/>
                            <w:rPr>
                              <w:noProof/>
                            </w:rPr>
                            <w:pPrChange w:id="12310" w:author="chaniaayulestari@outlook.com" w:date="2021-11-13T15:14:00Z">
                              <w:pPr>
                                <w:jc w:val="center"/>
                              </w:pPr>
                            </w:pPrChange>
                          </w:pPr>
                          <w:ins w:id="12311" w:author="chaniaayulestari@outlook.com" w:date="2021-11-13T15:14:00Z">
                            <w:r>
                              <w:t xml:space="preserve">Gambar 3. </w:t>
                            </w:r>
                            <w:r>
                              <w:fldChar w:fldCharType="begin"/>
                            </w:r>
                            <w:r>
                              <w:instrText xml:space="preserve"> SEQ Gambar__3. \* ARABIC </w:instrText>
                            </w:r>
                          </w:ins>
                          <w:r>
                            <w:fldChar w:fldCharType="separate"/>
                          </w:r>
                          <w:ins w:id="12312" w:author="chaniaayulestari@outlook.com" w:date="2021-11-13T19:48:00Z">
                            <w:r>
                              <w:rPr>
                                <w:noProof/>
                              </w:rPr>
                              <w:t>71</w:t>
                            </w:r>
                          </w:ins>
                          <w:ins w:id="12313" w:author="chaniaayulestari@outlook.com" w:date="2021-11-13T15:14:00Z">
                            <w:r>
                              <w:fldChar w:fldCharType="end"/>
                            </w:r>
                            <w:r>
                              <w:t xml:space="preserve"> </w:t>
                            </w:r>
                            <w:r w:rsidRPr="007D3577">
                              <w:t xml:space="preserve">Perancangan Antarmuka </w:t>
                            </w:r>
                            <w:r>
                              <w:t>Data Admin</w:t>
                            </w:r>
                          </w:ins>
                          <w:bookmarkEnd w:id="12306"/>
                        </w:p>
                      </w:txbxContent>
                    </v:textbox>
                  </v:shape>
                </w:pict>
              </mc:Fallback>
            </mc:AlternateContent>
          </w:r>
        </w:del>
      </w:ins>
      <w:ins w:id="12314" w:author="Rafi Aziizi" w:date="2021-11-14T10:19:00Z">
        <w:r>
          <w:rPr>
            <w:noProof/>
          </w:rPr>
          <mc:AlternateContent>
            <mc:Choice Requires="wps">
              <w:drawing>
                <wp:anchor distT="0" distB="0" distL="114300" distR="114300" simplePos="0" relativeHeight="251777536" behindDoc="0" locked="0" layoutInCell="1" allowOverlap="1" wp14:anchorId="3AB8C41B" wp14:editId="4C53A8A8">
                  <wp:simplePos x="0" y="0"/>
                  <wp:positionH relativeFrom="column">
                    <wp:posOffset>431800</wp:posOffset>
                  </wp:positionH>
                  <wp:positionV relativeFrom="paragraph">
                    <wp:posOffset>2458085</wp:posOffset>
                  </wp:positionV>
                  <wp:extent cx="4177030" cy="258445"/>
                  <wp:effectExtent l="0" t="2540" r="0" b="0"/>
                  <wp:wrapNone/>
                  <wp:docPr id="538"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82436" w14:textId="320E9205" w:rsidR="00ED34E2" w:rsidRPr="00872EE9" w:rsidRDefault="00ED34E2">
                              <w:pPr>
                                <w:pStyle w:val="Caption"/>
                                <w:jc w:val="center"/>
                                <w:rPr>
                                  <w:noProof/>
                                </w:rPr>
                                <w:pPrChange w:id="12315" w:author="Rafi Aziizi" w:date="2021-11-14T10:19:00Z">
                                  <w:pPr>
                                    <w:jc w:val="center"/>
                                  </w:pPr>
                                </w:pPrChange>
                              </w:pPr>
                              <w:bookmarkStart w:id="12316" w:name="_Toc87895028"/>
                              <w:ins w:id="12317" w:author="Rafi Aziizi" w:date="2021-11-14T10:19:00Z">
                                <w:r>
                                  <w:t xml:space="preserve">Gambar </w:t>
                                </w:r>
                                <w:del w:id="12318" w:author=" " w:date="2021-11-15T16:58:00Z">
                                  <w:r w:rsidDel="006E123C">
                                    <w:delText xml:space="preserve">  </w:delText>
                                  </w:r>
                                </w:del>
                                <w:r>
                                  <w:t xml:space="preserve">3. </w:t>
                                </w:r>
                                <w:r>
                                  <w:fldChar w:fldCharType="begin"/>
                                </w:r>
                                <w:r>
                                  <w:instrText xml:space="preserve"> SEQ Gambar___3. \* ARABIC </w:instrText>
                                </w:r>
                              </w:ins>
                              <w:r>
                                <w:fldChar w:fldCharType="separate"/>
                              </w:r>
                              <w:ins w:id="12319" w:author="Rafi Aziizi" w:date="2021-11-15T16:05:00Z">
                                <w:r w:rsidR="00BF7B94">
                                  <w:rPr>
                                    <w:noProof/>
                                  </w:rPr>
                                  <w:t>64</w:t>
                                </w:r>
                              </w:ins>
                              <w:ins w:id="12320" w:author="Rafi Aziizi" w:date="2021-11-14T10:19:00Z">
                                <w:r>
                                  <w:fldChar w:fldCharType="end"/>
                                </w:r>
                                <w:r>
                                  <w:t xml:space="preserve"> </w:t>
                                </w:r>
                              </w:ins>
                              <w:ins w:id="12321" w:author="Rafi Aziizi" w:date="2021-11-14T10:20:00Z">
                                <w:r>
                                  <w:t>Perancangan Data Admin</w:t>
                                </w:r>
                              </w:ins>
                              <w:bookmarkEnd w:id="123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B8C41B" id="Text Box 270" o:spid="_x0000_s1105" type="#_x0000_t202" style="position:absolute;left:0;text-align:left;margin-left:34pt;margin-top:193.55pt;width:328.9pt;height:20.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" stroked="f">
                  <v:textbox style="mso-fit-shape-to-text:t" inset="0,0,0,0">
                    <w:txbxContent>
                      <w:p w14:paraId="5D482436" w14:textId="320E9205" w:rsidR="00ED34E2" w:rsidRPr="00872EE9" w:rsidRDefault="00ED34E2">
                        <w:pPr>
                          <w:pStyle w:val="Caption"/>
                          <w:jc w:val="center"/>
                          <w:rPr>
                            <w:noProof/>
                          </w:rPr>
                          <w:pPrChange w:id="12322" w:author="Rafi Aziizi" w:date="2021-11-14T10:19:00Z">
                            <w:pPr>
                              <w:jc w:val="center"/>
                            </w:pPr>
                          </w:pPrChange>
                        </w:pPr>
                        <w:bookmarkStart w:id="12323" w:name="_Toc87895028"/>
                        <w:ins w:id="12324" w:author="Rafi Aziizi" w:date="2021-11-14T10:19:00Z">
                          <w:r>
                            <w:t xml:space="preserve">Gambar </w:t>
                          </w:r>
                          <w:del w:id="12325" w:author=" " w:date="2021-11-15T16:58:00Z">
                            <w:r w:rsidDel="006E123C">
                              <w:delText xml:space="preserve">  </w:delText>
                            </w:r>
                          </w:del>
                          <w:r>
                            <w:t xml:space="preserve">3. </w:t>
                          </w:r>
                          <w:r>
                            <w:fldChar w:fldCharType="begin"/>
                          </w:r>
                          <w:r>
                            <w:instrText xml:space="preserve"> SEQ Gambar___3. \* ARABIC </w:instrText>
                          </w:r>
                        </w:ins>
                        <w:r>
                          <w:fldChar w:fldCharType="separate"/>
                        </w:r>
                        <w:ins w:id="12326" w:author="Rafi Aziizi" w:date="2021-11-15T16:05:00Z">
                          <w:r w:rsidR="00BF7B94">
                            <w:rPr>
                              <w:noProof/>
                            </w:rPr>
                            <w:t>64</w:t>
                          </w:r>
                        </w:ins>
                        <w:ins w:id="12327" w:author="Rafi Aziizi" w:date="2021-11-14T10:19:00Z">
                          <w:r>
                            <w:fldChar w:fldCharType="end"/>
                          </w:r>
                          <w:r>
                            <w:t xml:space="preserve"> </w:t>
                          </w:r>
                        </w:ins>
                        <w:ins w:id="12328" w:author="Rafi Aziizi" w:date="2021-11-14T10:20:00Z">
                          <w:r>
                            <w:t>Perancangan Data Admin</w:t>
                          </w:r>
                        </w:ins>
                        <w:bookmarkEnd w:id="12323"/>
                      </w:p>
                    </w:txbxContent>
                  </v:textbox>
                </v:shape>
              </w:pict>
            </mc:Fallback>
          </mc:AlternateContent>
        </w:r>
      </w:ins>
      <w:r w:rsidR="00436D78">
        <w:rPr>
          <w:noProof/>
        </w:rPr>
        <w:drawing>
          <wp:inline distT="0" distB="0" distL="0" distR="0" wp14:anchorId="7D1D9429" wp14:editId="651EAE1A">
            <wp:extent cx="4177590" cy="2379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171CA1A6" w14:textId="6AB98EF3" w:rsidR="00A56BCA" w:rsidDel="00ED47C8" w:rsidRDefault="00A56BCA" w:rsidP="009E085A">
      <w:pPr>
        <w:jc w:val="center"/>
        <w:rPr>
          <w:del w:id="12329" w:author="Rafi Aziizi" w:date="2021-11-14T10:20:00Z"/>
        </w:rPr>
      </w:pPr>
    </w:p>
    <w:p w14:paraId="522CBEF0" w14:textId="6A4FBD28" w:rsidR="00DE13F7" w:rsidDel="00ED47C8" w:rsidRDefault="00DE13F7" w:rsidP="009E085A">
      <w:pPr>
        <w:jc w:val="center"/>
        <w:rPr>
          <w:del w:id="12330" w:author="Rafi Aziizi" w:date="2021-11-14T10:20:00Z"/>
        </w:rPr>
      </w:pPr>
    </w:p>
    <w:p w14:paraId="1018A94F" w14:textId="30A38DEF" w:rsidR="00A56BCA" w:rsidDel="00ED47C8" w:rsidRDefault="00A56BCA" w:rsidP="009E085A">
      <w:pPr>
        <w:jc w:val="center"/>
        <w:rPr>
          <w:del w:id="12331" w:author="Rafi Aziizi" w:date="2021-11-14T10:20:00Z"/>
        </w:rPr>
      </w:pPr>
    </w:p>
    <w:p w14:paraId="0D88CB17" w14:textId="53E3ECD9" w:rsidR="00A56BCA" w:rsidDel="00ED47C8" w:rsidRDefault="00A56BCA" w:rsidP="009E085A">
      <w:pPr>
        <w:jc w:val="center"/>
        <w:rPr>
          <w:del w:id="12332" w:author="Rafi Aziizi" w:date="2021-11-14T10:20:00Z"/>
        </w:rPr>
      </w:pPr>
    </w:p>
    <w:p w14:paraId="6A022336" w14:textId="6F0DBB69" w:rsidR="00A56BCA" w:rsidDel="00ED47C8" w:rsidRDefault="00A56BCA" w:rsidP="009E085A">
      <w:pPr>
        <w:jc w:val="center"/>
        <w:rPr>
          <w:del w:id="12333" w:author="Rafi Aziizi" w:date="2021-11-14T10:20:00Z"/>
        </w:rPr>
      </w:pPr>
    </w:p>
    <w:p w14:paraId="7E3C0C9C" w14:textId="77777777" w:rsidR="00B937F2" w:rsidDel="00ED47C8" w:rsidRDefault="00B937F2" w:rsidP="009E085A">
      <w:pPr>
        <w:jc w:val="center"/>
        <w:rPr>
          <w:del w:id="12334" w:author="Rafi Aziizi" w:date="2021-11-14T10:20:00Z"/>
        </w:rPr>
      </w:pPr>
    </w:p>
    <w:p w14:paraId="414DEA3A" w14:textId="77777777" w:rsidR="00B937F2" w:rsidDel="00ED47C8" w:rsidRDefault="00B937F2" w:rsidP="009E085A">
      <w:pPr>
        <w:jc w:val="center"/>
        <w:rPr>
          <w:del w:id="12335" w:author="Rafi Aziizi" w:date="2021-11-14T10:20:00Z"/>
        </w:rPr>
      </w:pPr>
    </w:p>
    <w:p w14:paraId="054B4562" w14:textId="77777777" w:rsidR="00B937F2" w:rsidDel="00ED47C8" w:rsidRDefault="00B937F2" w:rsidP="009E085A">
      <w:pPr>
        <w:jc w:val="center"/>
        <w:rPr>
          <w:del w:id="12336" w:author="Rafi Aziizi" w:date="2021-11-14T10:20:00Z"/>
        </w:rPr>
      </w:pPr>
    </w:p>
    <w:p w14:paraId="7CDBA174" w14:textId="0F2C2D19" w:rsidR="00A56BCA" w:rsidRDefault="00F151BC">
      <w:pPr>
        <w:pPrChange w:id="12337" w:author="Rafi Aziizi" w:date="2021-11-14T10:20:00Z">
          <w:pPr>
            <w:jc w:val="center"/>
          </w:pPr>
        </w:pPrChange>
      </w:pPr>
      <w:del w:id="12338" w:author="chaniaayulestari@outlook.com" w:date="2021-11-13T14:26:00Z">
        <w:r>
          <w:rPr>
            <w:noProof/>
          </w:rPr>
          <mc:AlternateContent>
            <mc:Choice Requires="wps">
              <w:drawing>
                <wp:anchor distT="0" distB="0" distL="114300" distR="114300" simplePos="0" relativeHeight="251659776" behindDoc="1" locked="0" layoutInCell="1" allowOverlap="1" wp14:anchorId="7F14FCDC" wp14:editId="3EF66FCF">
                  <wp:simplePos x="0" y="0"/>
                  <wp:positionH relativeFrom="margin">
                    <wp:align>center</wp:align>
                  </wp:positionH>
                  <wp:positionV relativeFrom="paragraph">
                    <wp:posOffset>57150</wp:posOffset>
                  </wp:positionV>
                  <wp:extent cx="4050030" cy="635"/>
                  <wp:effectExtent l="0" t="0" r="0" b="0"/>
                  <wp:wrapNone/>
                  <wp:docPr id="5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0030" cy="635"/>
                          </a:xfrm>
                          <a:prstGeom prst="rect">
                            <a:avLst/>
                          </a:prstGeom>
                          <a:solidFill>
                            <a:prstClr val="white"/>
                          </a:solidFill>
                          <a:ln>
                            <a:noFill/>
                          </a:ln>
                        </wps:spPr>
                        <wps:txbx>
                          <w:txbxContent>
                            <w:p w14:paraId="49131FB9" w14:textId="655B14C8" w:rsidR="00ED34E2" w:rsidRPr="002828D8" w:rsidRDefault="00ED34E2" w:rsidP="00A56BCA">
                              <w:pPr>
                                <w:pStyle w:val="Caption"/>
                                <w:jc w:val="center"/>
                                <w:rPr>
                                  <w:noProof/>
                                  <w:sz w:val="24"/>
                                  <w:szCs w:val="24"/>
                                </w:rPr>
                              </w:pPr>
                              <w:r>
                                <w:t xml:space="preserve">Gambar 3. </w:t>
                              </w:r>
                              <w:ins w:id="12339" w:author="chaniaayulestari@outlook.com" w:date="2021-11-13T13:45:00Z">
                                <w:r>
                                  <w:fldChar w:fldCharType="begin"/>
                                </w:r>
                                <w:r>
                                  <w:instrText xml:space="preserve"> SEQ Gambar_3. \* ARABIC </w:instrText>
                                </w:r>
                              </w:ins>
                              <w:r>
                                <w:fldChar w:fldCharType="separate"/>
                              </w:r>
                              <w:ins w:id="12340" w:author="chaniaayulestari@outlook.com" w:date="2021-11-13T13:45:00Z">
                                <w:r>
                                  <w:rPr>
                                    <w:noProof/>
                                  </w:rPr>
                                  <w:t>26</w:t>
                                </w:r>
                                <w:r>
                                  <w:fldChar w:fldCharType="end"/>
                                </w:r>
                              </w:ins>
                              <w:del w:id="123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p w14:paraId="7DB4D2E5" w14:textId="77777777" w:rsidR="00ED34E2" w:rsidRDefault="00ED34E2"/>
                            <w:p w14:paraId="529E7F98" w14:textId="1D0BA177" w:rsidR="00ED34E2" w:rsidRPr="002828D8" w:rsidRDefault="00ED34E2" w:rsidP="00A56BCA">
                              <w:pPr>
                                <w:pStyle w:val="Caption"/>
                                <w:jc w:val="center"/>
                                <w:rPr>
                                  <w:noProof/>
                                  <w:sz w:val="24"/>
                                  <w:szCs w:val="24"/>
                                </w:rPr>
                              </w:pPr>
                              <w:r>
                                <w:t xml:space="preserve">Gambar 3. </w:t>
                              </w:r>
                              <w:ins w:id="12342" w:author="chaniaayulestari@outlook.com" w:date="2021-11-13T13:45:00Z">
                                <w:r>
                                  <w:fldChar w:fldCharType="begin"/>
                                </w:r>
                                <w:r>
                                  <w:instrText xml:space="preserve"> SEQ Gambar_3. \* ARABIC </w:instrText>
                                </w:r>
                              </w:ins>
                              <w:r>
                                <w:fldChar w:fldCharType="separate"/>
                              </w:r>
                              <w:ins w:id="12343" w:author="chaniaayulestari@outlook.com" w:date="2021-11-13T13:45:00Z">
                                <w:r>
                                  <w:rPr>
                                    <w:noProof/>
                                  </w:rPr>
                                  <w:t>26</w:t>
                                </w:r>
                                <w:r>
                                  <w:fldChar w:fldCharType="end"/>
                                </w:r>
                              </w:ins>
                              <w:del w:id="123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14FCDC" id="Text Box 102" o:spid="_x0000_s1106" type="#_x0000_t202" style="position:absolute;left:0;text-align:left;margin-left:0;margin-top:4.5pt;width:318.9pt;height:.0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" stroked="f">
                  <v:textbox style="mso-fit-shape-to-text:t" inset="0,0,0,0">
                    <w:txbxContent>
                      <w:p w14:paraId="49131FB9" w14:textId="655B14C8" w:rsidR="00ED34E2" w:rsidRPr="002828D8" w:rsidRDefault="00ED34E2" w:rsidP="00A56BCA">
                        <w:pPr>
                          <w:pStyle w:val="Caption"/>
                          <w:jc w:val="center"/>
                          <w:rPr>
                            <w:noProof/>
                            <w:sz w:val="24"/>
                            <w:szCs w:val="24"/>
                          </w:rPr>
                        </w:pPr>
                        <w:r>
                          <w:t xml:space="preserve">Gambar 3. </w:t>
                        </w:r>
                        <w:ins w:id="12345" w:author="chaniaayulestari@outlook.com" w:date="2021-11-13T13:45:00Z">
                          <w:r>
                            <w:fldChar w:fldCharType="begin"/>
                          </w:r>
                          <w:r>
                            <w:instrText xml:space="preserve"> SEQ Gambar_3. \* ARABIC </w:instrText>
                          </w:r>
                        </w:ins>
                        <w:r>
                          <w:fldChar w:fldCharType="separate"/>
                        </w:r>
                        <w:ins w:id="12346" w:author="chaniaayulestari@outlook.com" w:date="2021-11-13T13:45:00Z">
                          <w:r>
                            <w:rPr>
                              <w:noProof/>
                            </w:rPr>
                            <w:t>26</w:t>
                          </w:r>
                          <w:r>
                            <w:fldChar w:fldCharType="end"/>
                          </w:r>
                        </w:ins>
                        <w:del w:id="1234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p w14:paraId="7DB4D2E5" w14:textId="77777777" w:rsidR="00ED34E2" w:rsidRDefault="00ED34E2"/>
                      <w:p w14:paraId="529E7F98" w14:textId="1D0BA177" w:rsidR="00ED34E2" w:rsidRPr="002828D8" w:rsidRDefault="00ED34E2" w:rsidP="00A56BCA">
                        <w:pPr>
                          <w:pStyle w:val="Caption"/>
                          <w:jc w:val="center"/>
                          <w:rPr>
                            <w:noProof/>
                            <w:sz w:val="24"/>
                            <w:szCs w:val="24"/>
                          </w:rPr>
                        </w:pPr>
                        <w:r>
                          <w:t xml:space="preserve">Gambar 3. </w:t>
                        </w:r>
                        <w:ins w:id="12348" w:author="chaniaayulestari@outlook.com" w:date="2021-11-13T13:45:00Z">
                          <w:r>
                            <w:fldChar w:fldCharType="begin"/>
                          </w:r>
                          <w:r>
                            <w:instrText xml:space="preserve"> SEQ Gambar_3. \* ARABIC </w:instrText>
                          </w:r>
                        </w:ins>
                        <w:r>
                          <w:fldChar w:fldCharType="separate"/>
                        </w:r>
                        <w:ins w:id="12349" w:author="chaniaayulestari@outlook.com" w:date="2021-11-13T13:45:00Z">
                          <w:r>
                            <w:rPr>
                              <w:noProof/>
                            </w:rPr>
                            <w:t>26</w:t>
                          </w:r>
                          <w:r>
                            <w:fldChar w:fldCharType="end"/>
                          </w:r>
                        </w:ins>
                        <w:del w:id="123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v:textbox>
                  <w10:wrap anchorx="margin"/>
                </v:shape>
              </w:pict>
            </mc:Fallback>
          </mc:AlternateContent>
        </w:r>
      </w:del>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189277BB" w:rsidR="005516E7" w:rsidDel="007E3876" w:rsidRDefault="00F151BC" w:rsidP="00B937F2">
      <w:pPr>
        <w:pStyle w:val="ListParagraph"/>
        <w:ind w:left="426"/>
        <w:rPr>
          <w:del w:id="12351" w:author="chaniaayulestari@outlook.com" w:date="2021-11-13T14:26:00Z"/>
          <w:rFonts w:eastAsia="Calibri"/>
          <w:b/>
          <w:bCs/>
        </w:rPr>
      </w:pPr>
      <w:del w:id="12352" w:author="chaniaayulestari@outlook.com" w:date="2021-11-13T14:26:00Z">
        <w:r>
          <w:rPr>
            <w:noProof/>
          </w:rPr>
          <mc:AlternateContent>
            <mc:Choice Requires="wps">
              <w:drawing>
                <wp:anchor distT="0" distB="0" distL="114300" distR="114300" simplePos="0" relativeHeight="251676160" behindDoc="1" locked="0" layoutInCell="1" allowOverlap="1" wp14:anchorId="623F65CA" wp14:editId="573B49FE">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635"/>
                          </a:xfrm>
                          <a:prstGeom prst="rect">
                            <a:avLst/>
                          </a:prstGeom>
                          <a:solidFill>
                            <a:prstClr val="white"/>
                          </a:solidFill>
                          <a:ln>
                            <a:noFill/>
                          </a:ln>
                        </wps:spPr>
                        <wps:txbx>
                          <w:txbxContent>
                            <w:p w14:paraId="5BF932DA" w14:textId="4247A468" w:rsidR="00ED34E2" w:rsidRPr="00F6449D" w:rsidRDefault="00ED34E2" w:rsidP="005516E7">
                              <w:pPr>
                                <w:pStyle w:val="Caption"/>
                                <w:jc w:val="center"/>
                                <w:rPr>
                                  <w:noProof/>
                                  <w:sz w:val="24"/>
                                  <w:szCs w:val="24"/>
                                </w:rPr>
                              </w:pPr>
                              <w:r>
                                <w:t xml:space="preserve">Gambar 3. </w:t>
                              </w:r>
                              <w:ins w:id="12353" w:author="chaniaayulestari@outlook.com" w:date="2021-11-13T13:45:00Z">
                                <w:r>
                                  <w:fldChar w:fldCharType="begin"/>
                                </w:r>
                                <w:r>
                                  <w:instrText xml:space="preserve"> SEQ Gambar_3. \* ARABIC </w:instrText>
                                </w:r>
                              </w:ins>
                              <w:r>
                                <w:fldChar w:fldCharType="separate"/>
                              </w:r>
                              <w:ins w:id="12354" w:author="chaniaayulestari@outlook.com" w:date="2021-11-13T13:45:00Z">
                                <w:r>
                                  <w:rPr>
                                    <w:noProof/>
                                  </w:rPr>
                                  <w:t>27</w:t>
                                </w:r>
                                <w:r>
                                  <w:fldChar w:fldCharType="end"/>
                                </w:r>
                              </w:ins>
                              <w:del w:id="1235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p w14:paraId="0220B089" w14:textId="77777777" w:rsidR="00ED34E2" w:rsidRDefault="00ED34E2"/>
                            <w:p w14:paraId="0B70B2F2" w14:textId="3B213B5B" w:rsidR="00ED34E2" w:rsidRPr="00F6449D" w:rsidRDefault="00ED34E2" w:rsidP="005516E7">
                              <w:pPr>
                                <w:pStyle w:val="Caption"/>
                                <w:jc w:val="center"/>
                                <w:rPr>
                                  <w:noProof/>
                                  <w:sz w:val="24"/>
                                  <w:szCs w:val="24"/>
                                </w:rPr>
                              </w:pPr>
                              <w:r>
                                <w:t xml:space="preserve">Gambar 3. </w:t>
                              </w:r>
                              <w:ins w:id="12356" w:author="chaniaayulestari@outlook.com" w:date="2021-11-13T13:45:00Z">
                                <w:r>
                                  <w:fldChar w:fldCharType="begin"/>
                                </w:r>
                                <w:r>
                                  <w:instrText xml:space="preserve"> SEQ Gambar_3. \* ARABIC </w:instrText>
                                </w:r>
                              </w:ins>
                              <w:r>
                                <w:fldChar w:fldCharType="separate"/>
                              </w:r>
                              <w:ins w:id="12357" w:author="chaniaayulestari@outlook.com" w:date="2021-11-13T13:45:00Z">
                                <w:r>
                                  <w:rPr>
                                    <w:noProof/>
                                  </w:rPr>
                                  <w:t>27</w:t>
                                </w:r>
                                <w:r>
                                  <w:fldChar w:fldCharType="end"/>
                                </w:r>
                              </w:ins>
                              <w:del w:id="1235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3F65CA" id="Text Box 287" o:spid="_x0000_s1107" type="#_x0000_t202" style="position:absolute;left:0;text-align:left;margin-left:31.35pt;margin-top:196.9pt;width:337.8pt;height:.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" stroked="f">
                  <v:textbox style="mso-fit-shape-to-text:t" inset="0,0,0,0">
                    <w:txbxContent>
                      <w:p w14:paraId="5BF932DA" w14:textId="4247A468" w:rsidR="00ED34E2" w:rsidRPr="00F6449D" w:rsidRDefault="00ED34E2" w:rsidP="005516E7">
                        <w:pPr>
                          <w:pStyle w:val="Caption"/>
                          <w:jc w:val="center"/>
                          <w:rPr>
                            <w:noProof/>
                            <w:sz w:val="24"/>
                            <w:szCs w:val="24"/>
                          </w:rPr>
                        </w:pPr>
                        <w:r>
                          <w:t xml:space="preserve">Gambar 3. </w:t>
                        </w:r>
                        <w:ins w:id="12359" w:author="chaniaayulestari@outlook.com" w:date="2021-11-13T13:45:00Z">
                          <w:r>
                            <w:fldChar w:fldCharType="begin"/>
                          </w:r>
                          <w:r>
                            <w:instrText xml:space="preserve"> SEQ Gambar_3. \* ARABIC </w:instrText>
                          </w:r>
                        </w:ins>
                        <w:r>
                          <w:fldChar w:fldCharType="separate"/>
                        </w:r>
                        <w:ins w:id="12360" w:author="chaniaayulestari@outlook.com" w:date="2021-11-13T13:45:00Z">
                          <w:r>
                            <w:rPr>
                              <w:noProof/>
                            </w:rPr>
                            <w:t>27</w:t>
                          </w:r>
                          <w:r>
                            <w:fldChar w:fldCharType="end"/>
                          </w:r>
                        </w:ins>
                        <w:del w:id="1236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p w14:paraId="0220B089" w14:textId="77777777" w:rsidR="00ED34E2" w:rsidRDefault="00ED34E2"/>
                      <w:p w14:paraId="0B70B2F2" w14:textId="3B213B5B" w:rsidR="00ED34E2" w:rsidRPr="00F6449D" w:rsidRDefault="00ED34E2" w:rsidP="005516E7">
                        <w:pPr>
                          <w:pStyle w:val="Caption"/>
                          <w:jc w:val="center"/>
                          <w:rPr>
                            <w:noProof/>
                            <w:sz w:val="24"/>
                            <w:szCs w:val="24"/>
                          </w:rPr>
                        </w:pPr>
                        <w:r>
                          <w:t xml:space="preserve">Gambar 3. </w:t>
                        </w:r>
                        <w:ins w:id="12362" w:author="chaniaayulestari@outlook.com" w:date="2021-11-13T13:45:00Z">
                          <w:r>
                            <w:fldChar w:fldCharType="begin"/>
                          </w:r>
                          <w:r>
                            <w:instrText xml:space="preserve"> SEQ Gambar_3. \* ARABIC </w:instrText>
                          </w:r>
                        </w:ins>
                        <w:r>
                          <w:fldChar w:fldCharType="separate"/>
                        </w:r>
                        <w:ins w:id="12363" w:author="chaniaayulestari@outlook.com" w:date="2021-11-13T13:45:00Z">
                          <w:r>
                            <w:rPr>
                              <w:noProof/>
                            </w:rPr>
                            <w:t>27</w:t>
                          </w:r>
                          <w:r>
                            <w:fldChar w:fldCharType="end"/>
                          </w:r>
                        </w:ins>
                        <w:del w:id="1236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v:textbox>
                </v:shape>
              </w:pict>
            </mc:Fallback>
          </mc:AlternateContent>
        </w:r>
      </w:del>
    </w:p>
    <w:p w14:paraId="3028FB59" w14:textId="1749E3A1" w:rsidR="00B937F2" w:rsidDel="00C1342F" w:rsidRDefault="00B937F2">
      <w:pPr>
        <w:rPr>
          <w:del w:id="12365" w:author="chaniaayulestari@outlook.com" w:date="2021-11-13T14:26:00Z"/>
          <w:rFonts w:eastAsia="Calibri"/>
          <w:b/>
          <w:bCs/>
        </w:rPr>
        <w:pPrChange w:id="12366" w:author="chaniaayulestari@outlook.com" w:date="2021-11-13T14:26:00Z">
          <w:pPr>
            <w:pStyle w:val="ListParagraph"/>
            <w:ind w:left="426"/>
          </w:pPr>
        </w:pPrChange>
      </w:pPr>
    </w:p>
    <w:p w14:paraId="66C00FC6" w14:textId="618CF82A" w:rsidR="005516E7" w:rsidDel="00ED47C8" w:rsidRDefault="00F151BC" w:rsidP="00B937F2">
      <w:pPr>
        <w:pStyle w:val="ListParagraph"/>
        <w:ind w:left="426"/>
        <w:rPr>
          <w:del w:id="12367" w:author="Rafi Aziizi" w:date="2021-11-14T10:20:00Z"/>
          <w:rFonts w:eastAsia="Calibri"/>
          <w:b/>
          <w:bCs/>
        </w:rPr>
      </w:pPr>
      <w:del w:id="12368" w:author="chaniaayulestari@outlook.com" w:date="2021-11-13T14:26:00Z">
        <w:r>
          <w:rPr>
            <w:noProof/>
          </w:rPr>
          <mc:AlternateContent>
            <mc:Choice Requires="wps">
              <w:drawing>
                <wp:anchor distT="0" distB="0" distL="114300" distR="114300" simplePos="0" relativeHeight="251677184" behindDoc="1" locked="0" layoutInCell="1" allowOverlap="1" wp14:anchorId="061D9FEF" wp14:editId="4C688A43">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7030" cy="635"/>
                          </a:xfrm>
                          <a:prstGeom prst="rect">
                            <a:avLst/>
                          </a:prstGeom>
                          <a:solidFill>
                            <a:prstClr val="white"/>
                          </a:solidFill>
                          <a:ln>
                            <a:noFill/>
                          </a:ln>
                        </wps:spPr>
                        <wps:txbx>
                          <w:txbxContent>
                            <w:p w14:paraId="0F3ADF7C" w14:textId="2166EED9" w:rsidR="00ED34E2" w:rsidRPr="00B03FA0" w:rsidRDefault="00ED34E2" w:rsidP="003748F7">
                              <w:pPr>
                                <w:pStyle w:val="Caption"/>
                                <w:jc w:val="center"/>
                                <w:rPr>
                                  <w:noProof/>
                                  <w:sz w:val="24"/>
                                  <w:szCs w:val="24"/>
                                </w:rPr>
                              </w:pPr>
                              <w:r>
                                <w:t xml:space="preserve">Gambar 3. </w:t>
                              </w:r>
                              <w:ins w:id="12369" w:author="chaniaayulestari@outlook.com" w:date="2021-11-13T13:45:00Z">
                                <w:r>
                                  <w:fldChar w:fldCharType="begin"/>
                                </w:r>
                                <w:r>
                                  <w:instrText xml:space="preserve"> SEQ Gambar_3. \* ARABIC </w:instrText>
                                </w:r>
                              </w:ins>
                              <w:r>
                                <w:fldChar w:fldCharType="separate"/>
                              </w:r>
                              <w:ins w:id="12370" w:author="chaniaayulestari@outlook.com" w:date="2021-11-13T13:45:00Z">
                                <w:r>
                                  <w:rPr>
                                    <w:noProof/>
                                  </w:rPr>
                                  <w:t>28</w:t>
                                </w:r>
                                <w:r>
                                  <w:fldChar w:fldCharType="end"/>
                                </w:r>
                              </w:ins>
                              <w:del w:id="123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p w14:paraId="609C54D0" w14:textId="77777777" w:rsidR="00ED34E2" w:rsidRDefault="00ED34E2"/>
                            <w:p w14:paraId="75C0D33A" w14:textId="686E9550" w:rsidR="00ED34E2" w:rsidRPr="00B03FA0" w:rsidRDefault="00ED34E2" w:rsidP="003748F7">
                              <w:pPr>
                                <w:pStyle w:val="Caption"/>
                                <w:jc w:val="center"/>
                                <w:rPr>
                                  <w:noProof/>
                                  <w:sz w:val="24"/>
                                  <w:szCs w:val="24"/>
                                </w:rPr>
                              </w:pPr>
                              <w:ins w:id="12372" w:author="chaniaayulestari@outlook.com" w:date="2021-11-13T15:16:00Z">
                                <w:r>
                                  <w:t xml:space="preserve">Gambar 3. </w:t>
                                </w:r>
                                <w:r>
                                  <w:fldChar w:fldCharType="begin"/>
                                </w:r>
                                <w:r>
                                  <w:instrText xml:space="preserve"> SEQ Gambar__3. \* ARABIC </w:instrText>
                                </w:r>
                              </w:ins>
                              <w:r>
                                <w:fldChar w:fldCharType="separate"/>
                              </w:r>
                              <w:ins w:id="12373" w:author="chaniaayulestari@outlook.com" w:date="2021-11-13T19:48:00Z">
                                <w:r>
                                  <w:rPr>
                                    <w:noProof/>
                                  </w:rPr>
                                  <w:t>72</w:t>
                                </w:r>
                              </w:ins>
                              <w:ins w:id="12374" w:author="chaniaayulestari@outlook.com" w:date="2021-11-13T15:16:00Z">
                                <w:r>
                                  <w:fldChar w:fldCharType="end"/>
                                </w:r>
                                <w:r>
                                  <w:t xml:space="preserve"> </w:t>
                                </w:r>
                                <w:r w:rsidRPr="002F4995">
                                  <w:t xml:space="preserve">Perancangan Antarmuka </w:t>
                                </w:r>
                                <w:r>
                                  <w:t>Kelola Semester</w:t>
                                </w:r>
                              </w:ins>
                              <w:r>
                                <w:t xml:space="preserve">Gambar 3. </w:t>
                              </w:r>
                              <w:ins w:id="12375" w:author="chaniaayulestari@outlook.com" w:date="2021-11-13T13:45:00Z">
                                <w:r>
                                  <w:fldChar w:fldCharType="begin"/>
                                </w:r>
                                <w:r>
                                  <w:instrText xml:space="preserve"> SEQ Gambar_3. \* ARABIC </w:instrText>
                                </w:r>
                              </w:ins>
                              <w:r>
                                <w:fldChar w:fldCharType="separate"/>
                              </w:r>
                              <w:ins w:id="12376" w:author="chaniaayulestari@outlook.com" w:date="2021-11-13T13:45:00Z">
                                <w:r>
                                  <w:rPr>
                                    <w:noProof/>
                                  </w:rPr>
                                  <w:t>28</w:t>
                                </w:r>
                                <w:r>
                                  <w:fldChar w:fldCharType="end"/>
                                </w:r>
                              </w:ins>
                              <w:del w:id="123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61D9FEF" id="Text Box 302" o:spid="_x0000_s1108" type="#_x0000_t202" style="position:absolute;left:0;text-align:left;margin-left:33.2pt;margin-top:191.55pt;width:328.9pt;height:.0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" stroked="f">
                  <v:textbox style="mso-fit-shape-to-text:t" inset="0,0,0,0">
                    <w:txbxContent>
                      <w:p w14:paraId="0F3ADF7C" w14:textId="2166EED9" w:rsidR="00ED34E2" w:rsidRPr="00B03FA0" w:rsidRDefault="00ED34E2" w:rsidP="003748F7">
                        <w:pPr>
                          <w:pStyle w:val="Caption"/>
                          <w:jc w:val="center"/>
                          <w:rPr>
                            <w:noProof/>
                            <w:sz w:val="24"/>
                            <w:szCs w:val="24"/>
                          </w:rPr>
                        </w:pPr>
                        <w:r>
                          <w:t xml:space="preserve">Gambar 3. </w:t>
                        </w:r>
                        <w:ins w:id="12378" w:author="chaniaayulestari@outlook.com" w:date="2021-11-13T13:45:00Z">
                          <w:r>
                            <w:fldChar w:fldCharType="begin"/>
                          </w:r>
                          <w:r>
                            <w:instrText xml:space="preserve"> SEQ Gambar_3. \* ARABIC </w:instrText>
                          </w:r>
                        </w:ins>
                        <w:r>
                          <w:fldChar w:fldCharType="separate"/>
                        </w:r>
                        <w:ins w:id="12379" w:author="chaniaayulestari@outlook.com" w:date="2021-11-13T13:45:00Z">
                          <w:r>
                            <w:rPr>
                              <w:noProof/>
                            </w:rPr>
                            <w:t>28</w:t>
                          </w:r>
                          <w:r>
                            <w:fldChar w:fldCharType="end"/>
                          </w:r>
                        </w:ins>
                        <w:del w:id="123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p w14:paraId="609C54D0" w14:textId="77777777" w:rsidR="00ED34E2" w:rsidRDefault="00ED34E2"/>
                      <w:p w14:paraId="75C0D33A" w14:textId="686E9550" w:rsidR="00ED34E2" w:rsidRPr="00B03FA0" w:rsidRDefault="00ED34E2" w:rsidP="003748F7">
                        <w:pPr>
                          <w:pStyle w:val="Caption"/>
                          <w:jc w:val="center"/>
                          <w:rPr>
                            <w:noProof/>
                            <w:sz w:val="24"/>
                            <w:szCs w:val="24"/>
                          </w:rPr>
                        </w:pPr>
                        <w:ins w:id="12381" w:author="chaniaayulestari@outlook.com" w:date="2021-11-13T15:16:00Z">
                          <w:r>
                            <w:t xml:space="preserve">Gambar 3. </w:t>
                          </w:r>
                          <w:r>
                            <w:fldChar w:fldCharType="begin"/>
                          </w:r>
                          <w:r>
                            <w:instrText xml:space="preserve"> SEQ Gambar__3. \* ARABIC </w:instrText>
                          </w:r>
                        </w:ins>
                        <w:r>
                          <w:fldChar w:fldCharType="separate"/>
                        </w:r>
                        <w:ins w:id="12382" w:author="chaniaayulestari@outlook.com" w:date="2021-11-13T19:48:00Z">
                          <w:r>
                            <w:rPr>
                              <w:noProof/>
                            </w:rPr>
                            <w:t>72</w:t>
                          </w:r>
                        </w:ins>
                        <w:ins w:id="12383" w:author="chaniaayulestari@outlook.com" w:date="2021-11-13T15:16:00Z">
                          <w:r>
                            <w:fldChar w:fldCharType="end"/>
                          </w:r>
                          <w:r>
                            <w:t xml:space="preserve"> </w:t>
                          </w:r>
                          <w:r w:rsidRPr="002F4995">
                            <w:t xml:space="preserve">Perancangan Antarmuka </w:t>
                          </w:r>
                          <w:r>
                            <w:t>Kelola Semester</w:t>
                          </w:r>
                        </w:ins>
                        <w:r>
                          <w:t xml:space="preserve">Gambar 3. </w:t>
                        </w:r>
                        <w:ins w:id="12384" w:author="chaniaayulestari@outlook.com" w:date="2021-11-13T13:45:00Z">
                          <w:r>
                            <w:fldChar w:fldCharType="begin"/>
                          </w:r>
                          <w:r>
                            <w:instrText xml:space="preserve"> SEQ Gambar_3. \* ARABIC </w:instrText>
                          </w:r>
                        </w:ins>
                        <w:r>
                          <w:fldChar w:fldCharType="separate"/>
                        </w:r>
                        <w:ins w:id="12385" w:author="chaniaayulestari@outlook.com" w:date="2021-11-13T13:45:00Z">
                          <w:r>
                            <w:rPr>
                              <w:noProof/>
                            </w:rPr>
                            <w:t>28</w:t>
                          </w:r>
                          <w:r>
                            <w:fldChar w:fldCharType="end"/>
                          </w:r>
                        </w:ins>
                        <w:del w:id="1238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v:textbox>
                </v:shape>
              </w:pict>
            </mc:Fallback>
          </mc:AlternateContent>
        </w:r>
      </w:del>
      <w:r w:rsidR="003748F7">
        <w:rPr>
          <w:noProof/>
        </w:rPr>
        <w:drawing>
          <wp:inline distT="0" distB="0" distL="0" distR="0" wp14:anchorId="314F396E" wp14:editId="6509FFEC">
            <wp:extent cx="4177590" cy="2379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7607E365" w14:textId="5DE01B96" w:rsidR="005516E7" w:rsidDel="00ED47C8" w:rsidRDefault="005516E7" w:rsidP="00B937F2">
      <w:pPr>
        <w:pStyle w:val="ListParagraph"/>
        <w:ind w:left="426"/>
        <w:rPr>
          <w:del w:id="12387" w:author="Rafi Aziizi" w:date="2021-11-14T10:20:00Z"/>
          <w:rFonts w:eastAsia="Calibri"/>
          <w:b/>
          <w:bCs/>
        </w:rPr>
      </w:pPr>
    </w:p>
    <w:p w14:paraId="7AC91421" w14:textId="0F162662" w:rsidR="005516E7" w:rsidDel="00ED47C8" w:rsidRDefault="005516E7" w:rsidP="00B937F2">
      <w:pPr>
        <w:pStyle w:val="ListParagraph"/>
        <w:ind w:left="426"/>
        <w:rPr>
          <w:del w:id="12388" w:author="Rafi Aziizi" w:date="2021-11-14T10:20:00Z"/>
          <w:rFonts w:eastAsia="Calibri"/>
          <w:b/>
          <w:bCs/>
        </w:rPr>
      </w:pPr>
    </w:p>
    <w:p w14:paraId="5FCB42C2" w14:textId="13CCFF6B" w:rsidR="005516E7" w:rsidDel="00ED47C8" w:rsidRDefault="005516E7" w:rsidP="00B937F2">
      <w:pPr>
        <w:pStyle w:val="ListParagraph"/>
        <w:ind w:left="426"/>
        <w:rPr>
          <w:del w:id="12389" w:author="Rafi Aziizi" w:date="2021-11-14T10:20:00Z"/>
          <w:rFonts w:eastAsia="Calibri"/>
          <w:b/>
          <w:bCs/>
        </w:rPr>
      </w:pPr>
    </w:p>
    <w:p w14:paraId="3A6F77C6" w14:textId="1168C926" w:rsidR="005516E7" w:rsidDel="00ED47C8" w:rsidRDefault="005516E7" w:rsidP="00B937F2">
      <w:pPr>
        <w:pStyle w:val="ListParagraph"/>
        <w:ind w:left="426"/>
        <w:rPr>
          <w:del w:id="12390" w:author="Rafi Aziizi" w:date="2021-11-14T10:20:00Z"/>
          <w:rFonts w:eastAsia="Calibri"/>
          <w:b/>
          <w:bCs/>
        </w:rPr>
      </w:pPr>
    </w:p>
    <w:p w14:paraId="7BF961BC" w14:textId="29276C93" w:rsidR="003748F7" w:rsidDel="00ED47C8" w:rsidRDefault="003748F7" w:rsidP="00B937F2">
      <w:pPr>
        <w:pStyle w:val="ListParagraph"/>
        <w:ind w:left="426"/>
        <w:rPr>
          <w:del w:id="12391" w:author="Rafi Aziizi" w:date="2021-11-14T10:20:00Z"/>
          <w:rFonts w:eastAsia="Calibri"/>
          <w:b/>
          <w:bCs/>
        </w:rPr>
      </w:pPr>
    </w:p>
    <w:p w14:paraId="687CFFDE" w14:textId="1E70D7E5" w:rsidR="003748F7" w:rsidDel="00ED47C8" w:rsidRDefault="003748F7" w:rsidP="00B937F2">
      <w:pPr>
        <w:pStyle w:val="ListParagraph"/>
        <w:ind w:left="426"/>
        <w:rPr>
          <w:del w:id="12392" w:author="Rafi Aziizi" w:date="2021-11-14T10:20:00Z"/>
          <w:rFonts w:eastAsia="Calibri"/>
          <w:b/>
          <w:bCs/>
        </w:rPr>
      </w:pPr>
    </w:p>
    <w:p w14:paraId="6A172369" w14:textId="14B66E54" w:rsidR="003748F7" w:rsidDel="00ED47C8" w:rsidRDefault="003748F7" w:rsidP="00B937F2">
      <w:pPr>
        <w:pStyle w:val="ListParagraph"/>
        <w:ind w:left="426"/>
        <w:rPr>
          <w:del w:id="12393" w:author="Rafi Aziizi" w:date="2021-11-14T10:20:00Z"/>
          <w:rFonts w:eastAsia="Calibri"/>
          <w:b/>
          <w:bCs/>
        </w:rPr>
      </w:pPr>
    </w:p>
    <w:p w14:paraId="35B357AB" w14:textId="3C371C14" w:rsidR="003748F7" w:rsidRPr="00ED47C8" w:rsidRDefault="003748F7">
      <w:pPr>
        <w:pStyle w:val="ListParagraph"/>
        <w:ind w:left="426"/>
        <w:rPr>
          <w:rFonts w:eastAsia="Calibri"/>
        </w:rPr>
      </w:pPr>
    </w:p>
    <w:p w14:paraId="293D06C1" w14:textId="4066F33F" w:rsidR="003748F7" w:rsidRDefault="00F151BC" w:rsidP="00B937F2">
      <w:pPr>
        <w:pStyle w:val="ListParagraph"/>
        <w:ind w:left="426"/>
        <w:rPr>
          <w:rFonts w:eastAsia="Calibri"/>
          <w:b/>
          <w:bCs/>
        </w:rPr>
      </w:pPr>
      <w:ins w:id="12394" w:author="chaniaayulestari@outlook.com" w:date="2021-11-13T21:10:00Z">
        <w:r>
          <w:rPr>
            <w:noProof/>
          </w:rPr>
          <mc:AlternateContent>
            <mc:Choice Requires="wps">
              <w:drawing>
                <wp:anchor distT="0" distB="0" distL="114300" distR="114300" simplePos="0" relativeHeight="251762176" behindDoc="0" locked="0" layoutInCell="1" allowOverlap="1" wp14:anchorId="3BDE0773" wp14:editId="1D82DD0D">
                  <wp:simplePos x="0" y="0"/>
                  <wp:positionH relativeFrom="column">
                    <wp:posOffset>292735</wp:posOffset>
                  </wp:positionH>
                  <wp:positionV relativeFrom="paragraph">
                    <wp:posOffset>6350</wp:posOffset>
                  </wp:positionV>
                  <wp:extent cx="4177030" cy="151765"/>
                  <wp:effectExtent l="0" t="0" r="0" b="1905"/>
                  <wp:wrapNone/>
                  <wp:docPr id="536"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1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D08BA3" w14:textId="2CBD99E7" w:rsidR="00ED34E2" w:rsidRPr="0053657E" w:rsidRDefault="00ED34E2">
                              <w:pPr>
                                <w:pStyle w:val="Caption"/>
                                <w:jc w:val="center"/>
                                <w:rPr>
                                  <w:noProof/>
                                </w:rPr>
                                <w:pPrChange w:id="12395" w:author="chaniaayulestari@outlook.com" w:date="2021-11-13T21:10:00Z">
                                  <w:pPr>
                                    <w:pStyle w:val="ListParagraph"/>
                                    <w:ind w:left="426"/>
                                  </w:pPr>
                                </w:pPrChange>
                              </w:pPr>
                              <w:bookmarkStart w:id="12396" w:name="_Toc87895029"/>
                              <w:ins w:id="12397" w:author="chaniaayulestari@outlook.com" w:date="2021-11-13T21:10:00Z">
                                <w:r>
                                  <w:t xml:space="preserve">Gambar 3. </w:t>
                                </w:r>
                                <w:r>
                                  <w:fldChar w:fldCharType="begin"/>
                                </w:r>
                                <w:r>
                                  <w:instrText xml:space="preserve"> SEQ Gambar___3. \* ARABIC </w:instrText>
                                </w:r>
                              </w:ins>
                              <w:r>
                                <w:fldChar w:fldCharType="separate"/>
                              </w:r>
                              <w:ins w:id="12398" w:author="Rafi Aziizi" w:date="2021-11-15T16:05:00Z">
                                <w:r w:rsidR="00BF7B94">
                                  <w:rPr>
                                    <w:noProof/>
                                  </w:rPr>
                                  <w:t>65</w:t>
                                </w:r>
                              </w:ins>
                              <w:ins w:id="12399" w:author="chaniaayulestari@outlook.com" w:date="2021-11-13T21:25:00Z">
                                <w:del w:id="12400" w:author="Rafi Aziizi" w:date="2021-11-14T09:53:00Z">
                                  <w:r w:rsidDel="00590A19">
                                    <w:rPr>
                                      <w:noProof/>
                                    </w:rPr>
                                    <w:delText>60</w:delText>
                                  </w:r>
                                </w:del>
                              </w:ins>
                              <w:ins w:id="12401" w:author="chaniaayulestari@outlook.com" w:date="2021-11-13T21:10:00Z">
                                <w:r>
                                  <w:fldChar w:fldCharType="end"/>
                                </w:r>
                                <w:r>
                                  <w:t xml:space="preserve"> Perancangan Antarmuka Kelola Semester</w:t>
                                </w:r>
                              </w:ins>
                              <w:bookmarkEnd w:id="123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E0773" id="Text Box 210" o:spid="_x0000_s1109" type="#_x0000_t202" style="position:absolute;left:0;text-align:left;margin-left:23.05pt;margin-top:.5pt;width:328.9pt;height:11.9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" stroked="f">
                  <v:textbox inset="0,0,0,0">
                    <w:txbxContent>
                      <w:p w14:paraId="4FD08BA3" w14:textId="2CBD99E7" w:rsidR="00ED34E2" w:rsidRPr="0053657E" w:rsidRDefault="00ED34E2">
                        <w:pPr>
                          <w:pStyle w:val="Caption"/>
                          <w:jc w:val="center"/>
                          <w:rPr>
                            <w:noProof/>
                          </w:rPr>
                          <w:pPrChange w:id="12402" w:author="chaniaayulestari@outlook.com" w:date="2021-11-13T21:10:00Z">
                            <w:pPr>
                              <w:pStyle w:val="ListParagraph"/>
                              <w:ind w:left="426"/>
                            </w:pPr>
                          </w:pPrChange>
                        </w:pPr>
                        <w:bookmarkStart w:id="12403" w:name="_Toc87895029"/>
                        <w:ins w:id="12404" w:author="chaniaayulestari@outlook.com" w:date="2021-11-13T21:10:00Z">
                          <w:r>
                            <w:t xml:space="preserve">Gambar 3. </w:t>
                          </w:r>
                          <w:r>
                            <w:fldChar w:fldCharType="begin"/>
                          </w:r>
                          <w:r>
                            <w:instrText xml:space="preserve"> SEQ Gambar___3. \* ARABIC </w:instrText>
                          </w:r>
                        </w:ins>
                        <w:r>
                          <w:fldChar w:fldCharType="separate"/>
                        </w:r>
                        <w:ins w:id="12405" w:author="Rafi Aziizi" w:date="2021-11-15T16:05:00Z">
                          <w:r w:rsidR="00BF7B94">
                            <w:rPr>
                              <w:noProof/>
                            </w:rPr>
                            <w:t>65</w:t>
                          </w:r>
                        </w:ins>
                        <w:ins w:id="12406" w:author="chaniaayulestari@outlook.com" w:date="2021-11-13T21:25:00Z">
                          <w:del w:id="12407" w:author="Rafi Aziizi" w:date="2021-11-14T09:53:00Z">
                            <w:r w:rsidDel="00590A19">
                              <w:rPr>
                                <w:noProof/>
                              </w:rPr>
                              <w:delText>60</w:delText>
                            </w:r>
                          </w:del>
                        </w:ins>
                        <w:ins w:id="12408" w:author="chaniaayulestari@outlook.com" w:date="2021-11-13T21:10:00Z">
                          <w:r>
                            <w:fldChar w:fldCharType="end"/>
                          </w:r>
                          <w:r>
                            <w:t xml:space="preserve"> Perancangan Antarmuka Kelola Semester</w:t>
                          </w:r>
                        </w:ins>
                        <w:bookmarkEnd w:id="12403"/>
                      </w:p>
                    </w:txbxContent>
                  </v:textbox>
                </v:shape>
              </w:pict>
            </mc:Fallback>
          </mc:AlternateContent>
        </w:r>
      </w:ins>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0040A2DD" w:rsidR="00971251" w:rsidDel="006E123C" w:rsidRDefault="00971251">
      <w:pPr>
        <w:pStyle w:val="ListParagraph"/>
        <w:ind w:left="0" w:firstLine="426"/>
        <w:rPr>
          <w:del w:id="12409" w:author="Rafi Aziizi" w:date="2021-11-14T10:20:00Z"/>
          <w:rFonts w:eastAsia="Calibri"/>
        </w:rPr>
      </w:pPr>
      <w:r>
        <w:rPr>
          <w:rFonts w:eastAsia="Calibri"/>
        </w:rPr>
        <w:lastRenderedPageBreak/>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4AB4BA72" w14:textId="1261902B" w:rsidR="006E123C" w:rsidRDefault="006E123C" w:rsidP="00971251">
      <w:pPr>
        <w:pStyle w:val="ListParagraph"/>
        <w:ind w:left="0" w:firstLine="426"/>
        <w:rPr>
          <w:ins w:id="12410" w:author=" " w:date="2021-11-15T16:58:00Z"/>
          <w:rFonts w:eastAsia="Calibri"/>
        </w:rPr>
      </w:pPr>
    </w:p>
    <w:p w14:paraId="43E480F0" w14:textId="77777777" w:rsidR="006E123C" w:rsidRDefault="006E123C" w:rsidP="00971251">
      <w:pPr>
        <w:pStyle w:val="ListParagraph"/>
        <w:ind w:left="0" w:firstLine="426"/>
        <w:rPr>
          <w:ins w:id="12411" w:author=" " w:date="2021-11-15T16:58:00Z"/>
          <w:rFonts w:eastAsia="Calibri"/>
        </w:rPr>
      </w:pPr>
    </w:p>
    <w:p w14:paraId="3F02C302" w14:textId="77777777" w:rsidR="00CF3937" w:rsidRPr="00ED47C8" w:rsidRDefault="00CF3937">
      <w:pPr>
        <w:pStyle w:val="ListParagraph"/>
        <w:ind w:left="0" w:firstLine="426"/>
        <w:rPr>
          <w:rFonts w:eastAsia="Calibri"/>
        </w:rPr>
      </w:pPr>
    </w:p>
    <w:p w14:paraId="0DBC7E41" w14:textId="53EF8BE4" w:rsidR="00A56BCA" w:rsidRDefault="003748F7" w:rsidP="009E085A">
      <w:pPr>
        <w:jc w:val="center"/>
        <w:rPr>
          <w:b/>
          <w:bCs/>
        </w:rPr>
      </w:pPr>
      <w:r>
        <w:rPr>
          <w:noProof/>
        </w:rPr>
        <w:drawing>
          <wp:anchor distT="0" distB="0" distL="114300" distR="114300" simplePos="0" relativeHeight="251430912" behindDoc="1" locked="0" layoutInCell="1" allowOverlap="1" wp14:anchorId="7CBB5D02" wp14:editId="4BABF0D4">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1476F2C7" w:rsidR="00A56BCA" w:rsidRDefault="00F151BC" w:rsidP="009E085A">
      <w:pPr>
        <w:jc w:val="center"/>
        <w:rPr>
          <w:b/>
          <w:bCs/>
        </w:rPr>
      </w:pPr>
      <w:ins w:id="12412" w:author="chaniaayulestari@outlook.com" w:date="2021-11-13T21:11:00Z">
        <w:r>
          <w:rPr>
            <w:noProof/>
          </w:rPr>
          <mc:AlternateContent>
            <mc:Choice Requires="wps">
              <w:drawing>
                <wp:anchor distT="0" distB="0" distL="114300" distR="114300" simplePos="0" relativeHeight="251763200" behindDoc="0" locked="0" layoutInCell="1" allowOverlap="1" wp14:anchorId="5FC4258C" wp14:editId="5C53C344">
                  <wp:simplePos x="0" y="0"/>
                  <wp:positionH relativeFrom="column">
                    <wp:posOffset>431800</wp:posOffset>
                  </wp:positionH>
                  <wp:positionV relativeFrom="paragraph">
                    <wp:posOffset>74295</wp:posOffset>
                  </wp:positionV>
                  <wp:extent cx="4177030" cy="170815"/>
                  <wp:effectExtent l="0" t="3810" r="0" b="0"/>
                  <wp:wrapNone/>
                  <wp:docPr id="535"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0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E14D1F" w14:textId="21A29EE4" w:rsidR="00ED34E2" w:rsidRPr="001E7A63" w:rsidRDefault="00ED34E2">
                              <w:pPr>
                                <w:pStyle w:val="Caption"/>
                                <w:jc w:val="center"/>
                                <w:rPr>
                                  <w:noProof/>
                                </w:rPr>
                                <w:pPrChange w:id="12413" w:author="chaniaayulestari@outlook.com" w:date="2021-11-13T21:11:00Z">
                                  <w:pPr>
                                    <w:jc w:val="center"/>
                                  </w:pPr>
                                </w:pPrChange>
                              </w:pPr>
                              <w:bookmarkStart w:id="12414" w:name="_Toc87895030"/>
                              <w:ins w:id="12415" w:author="chaniaayulestari@outlook.com" w:date="2021-11-13T21:11:00Z">
                                <w:r>
                                  <w:t xml:space="preserve">Gambar 3. </w:t>
                                </w:r>
                                <w:r>
                                  <w:fldChar w:fldCharType="begin"/>
                                </w:r>
                                <w:r>
                                  <w:instrText xml:space="preserve"> SEQ Gambar___3. \* ARABIC </w:instrText>
                                </w:r>
                              </w:ins>
                              <w:r>
                                <w:fldChar w:fldCharType="separate"/>
                              </w:r>
                              <w:ins w:id="12416" w:author="Rafi Aziizi" w:date="2021-11-15T16:05:00Z">
                                <w:r w:rsidR="00BF7B94">
                                  <w:rPr>
                                    <w:noProof/>
                                  </w:rPr>
                                  <w:t>66</w:t>
                                </w:r>
                              </w:ins>
                              <w:ins w:id="12417" w:author="chaniaayulestari@outlook.com" w:date="2021-11-13T21:25:00Z">
                                <w:del w:id="12418" w:author="Rafi Aziizi" w:date="2021-11-14T09:53:00Z">
                                  <w:r w:rsidDel="00590A19">
                                    <w:rPr>
                                      <w:noProof/>
                                    </w:rPr>
                                    <w:delText>61</w:delText>
                                  </w:r>
                                </w:del>
                              </w:ins>
                              <w:ins w:id="12419" w:author="chaniaayulestari@outlook.com" w:date="2021-11-13T21:11:00Z">
                                <w:r>
                                  <w:fldChar w:fldCharType="end"/>
                                </w:r>
                                <w:r>
                                  <w:t xml:space="preserve"> Perancangan Antarmuka Data Absensi</w:t>
                                </w:r>
                              </w:ins>
                              <w:bookmarkEnd w:id="1241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4258C" id="Text Box 211" o:spid="_x0000_s1110" type="#_x0000_t202" style="position:absolute;left:0;text-align:left;margin-left:34pt;margin-top:5.85pt;width:328.9pt;height:13.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" stroked="f">
                  <v:textbox inset="0,0,0,0">
                    <w:txbxContent>
                      <w:p w14:paraId="02E14D1F" w14:textId="21A29EE4" w:rsidR="00ED34E2" w:rsidRPr="001E7A63" w:rsidRDefault="00ED34E2">
                        <w:pPr>
                          <w:pStyle w:val="Caption"/>
                          <w:jc w:val="center"/>
                          <w:rPr>
                            <w:noProof/>
                          </w:rPr>
                          <w:pPrChange w:id="12420" w:author="chaniaayulestari@outlook.com" w:date="2021-11-13T21:11:00Z">
                            <w:pPr>
                              <w:jc w:val="center"/>
                            </w:pPr>
                          </w:pPrChange>
                        </w:pPr>
                        <w:bookmarkStart w:id="12421" w:name="_Toc87895030"/>
                        <w:ins w:id="12422" w:author="chaniaayulestari@outlook.com" w:date="2021-11-13T21:11:00Z">
                          <w:r>
                            <w:t xml:space="preserve">Gambar 3. </w:t>
                          </w:r>
                          <w:r>
                            <w:fldChar w:fldCharType="begin"/>
                          </w:r>
                          <w:r>
                            <w:instrText xml:space="preserve"> SEQ Gambar___3. \* ARABIC </w:instrText>
                          </w:r>
                        </w:ins>
                        <w:r>
                          <w:fldChar w:fldCharType="separate"/>
                        </w:r>
                        <w:ins w:id="12423" w:author="Rafi Aziizi" w:date="2021-11-15T16:05:00Z">
                          <w:r w:rsidR="00BF7B94">
                            <w:rPr>
                              <w:noProof/>
                            </w:rPr>
                            <w:t>66</w:t>
                          </w:r>
                        </w:ins>
                        <w:ins w:id="12424" w:author="chaniaayulestari@outlook.com" w:date="2021-11-13T21:25:00Z">
                          <w:del w:id="12425" w:author="Rafi Aziizi" w:date="2021-11-14T09:53:00Z">
                            <w:r w:rsidDel="00590A19">
                              <w:rPr>
                                <w:noProof/>
                              </w:rPr>
                              <w:delText>61</w:delText>
                            </w:r>
                          </w:del>
                        </w:ins>
                        <w:ins w:id="12426" w:author="chaniaayulestari@outlook.com" w:date="2021-11-13T21:11:00Z">
                          <w:r>
                            <w:fldChar w:fldCharType="end"/>
                          </w:r>
                          <w:r>
                            <w:t xml:space="preserve"> Perancangan Antarmuka Data Absensi</w:t>
                          </w:r>
                        </w:ins>
                        <w:bookmarkEnd w:id="12421"/>
                      </w:p>
                    </w:txbxContent>
                  </v:textbox>
                </v:shape>
              </w:pict>
            </mc:Fallback>
          </mc:AlternateContent>
        </w:r>
      </w:ins>
      <w:del w:id="12427" w:author="chaniaayulestari@outlook.com" w:date="2021-11-13T14:26:00Z">
        <w:r>
          <w:rPr>
            <w:noProof/>
          </w:rPr>
          <mc:AlternateContent>
            <mc:Choice Requires="wps">
              <w:drawing>
                <wp:anchor distT="0" distB="0" distL="114300" distR="114300" simplePos="0" relativeHeight="251660800" behindDoc="1" locked="0" layoutInCell="1" allowOverlap="1" wp14:anchorId="6F75AA4B" wp14:editId="5551162B">
                  <wp:simplePos x="0" y="0"/>
                  <wp:positionH relativeFrom="margin">
                    <wp:align>center</wp:align>
                  </wp:positionH>
                  <wp:positionV relativeFrom="paragraph">
                    <wp:posOffset>46355</wp:posOffset>
                  </wp:positionV>
                  <wp:extent cx="4059555" cy="635"/>
                  <wp:effectExtent l="0" t="0" r="0" b="0"/>
                  <wp:wrapNone/>
                  <wp:docPr id="53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9555" cy="635"/>
                          </a:xfrm>
                          <a:prstGeom prst="rect">
                            <a:avLst/>
                          </a:prstGeom>
                          <a:solidFill>
                            <a:prstClr val="white"/>
                          </a:solidFill>
                          <a:ln>
                            <a:noFill/>
                          </a:ln>
                        </wps:spPr>
                        <wps:txbx>
                          <w:txbxContent>
                            <w:p w14:paraId="74BE5DB3" w14:textId="49144BB3" w:rsidR="00ED34E2" w:rsidRPr="00C60063" w:rsidRDefault="00ED34E2" w:rsidP="00C60063">
                              <w:pPr>
                                <w:pStyle w:val="Caption"/>
                                <w:jc w:val="center"/>
                              </w:pPr>
                              <w:r>
                                <w:t xml:space="preserve">Gambar 3. </w:t>
                              </w:r>
                              <w:ins w:id="12428" w:author="chaniaayulestari@outlook.com" w:date="2021-11-13T13:45:00Z">
                                <w:r>
                                  <w:fldChar w:fldCharType="begin"/>
                                </w:r>
                                <w:r>
                                  <w:instrText xml:space="preserve"> SEQ Gambar_3. \* ARABIC </w:instrText>
                                </w:r>
                              </w:ins>
                              <w:r>
                                <w:fldChar w:fldCharType="separate"/>
                              </w:r>
                              <w:ins w:id="12429" w:author="chaniaayulestari@outlook.com" w:date="2021-11-13T13:45:00Z">
                                <w:r>
                                  <w:rPr>
                                    <w:noProof/>
                                  </w:rPr>
                                  <w:t>29</w:t>
                                </w:r>
                                <w:r>
                                  <w:fldChar w:fldCharType="end"/>
                                </w:r>
                              </w:ins>
                              <w:del w:id="124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p w14:paraId="461D9749" w14:textId="77777777" w:rsidR="00ED34E2" w:rsidRDefault="00ED34E2"/>
                            <w:p w14:paraId="7A822503" w14:textId="78419DB6" w:rsidR="00ED34E2" w:rsidRPr="00C60063" w:rsidRDefault="00ED34E2" w:rsidP="00C60063">
                              <w:pPr>
                                <w:pStyle w:val="Caption"/>
                                <w:jc w:val="center"/>
                              </w:pPr>
                              <w:ins w:id="12431" w:author="chaniaayulestari@outlook.com" w:date="2021-11-13T15:17:00Z">
                                <w:r>
                                  <w:t xml:space="preserve">Gambar 3. </w:t>
                                </w:r>
                                <w:r>
                                  <w:fldChar w:fldCharType="begin"/>
                                </w:r>
                                <w:r>
                                  <w:instrText xml:space="preserve"> SEQ Gambar__3. \* ARABIC </w:instrText>
                                </w:r>
                              </w:ins>
                              <w:r>
                                <w:fldChar w:fldCharType="separate"/>
                              </w:r>
                              <w:ins w:id="12432" w:author="chaniaayulestari@outlook.com" w:date="2021-11-13T19:48:00Z">
                                <w:r>
                                  <w:rPr>
                                    <w:noProof/>
                                  </w:rPr>
                                  <w:t>74</w:t>
                                </w:r>
                              </w:ins>
                              <w:ins w:id="12433" w:author="chaniaayulestari@outlook.com" w:date="2021-11-13T15:17:00Z">
                                <w:r>
                                  <w:fldChar w:fldCharType="end"/>
                                </w:r>
                                <w:r>
                                  <w:t xml:space="preserve"> </w:t>
                                </w:r>
                                <w:r w:rsidRPr="00B863D3">
                                  <w:t xml:space="preserve">Perancangan Antarmuka </w:t>
                                </w:r>
                                <w:r>
                                  <w:t>Data Laporan Absensi</w:t>
                                </w:r>
                              </w:ins>
                              <w:r>
                                <w:t xml:space="preserve">Gambar 3. </w:t>
                              </w:r>
                              <w:ins w:id="12434" w:author="chaniaayulestari@outlook.com" w:date="2021-11-13T13:45:00Z">
                                <w:r>
                                  <w:fldChar w:fldCharType="begin"/>
                                </w:r>
                                <w:r>
                                  <w:instrText xml:space="preserve"> SEQ Gambar_3. \* ARABIC </w:instrText>
                                </w:r>
                              </w:ins>
                              <w:r>
                                <w:fldChar w:fldCharType="separate"/>
                              </w:r>
                              <w:ins w:id="12435" w:author="chaniaayulestari@outlook.com" w:date="2021-11-13T13:45:00Z">
                                <w:r>
                                  <w:rPr>
                                    <w:noProof/>
                                  </w:rPr>
                                  <w:t>29</w:t>
                                </w:r>
                                <w:r>
                                  <w:fldChar w:fldCharType="end"/>
                                </w:r>
                              </w:ins>
                              <w:del w:id="1243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F75AA4B" id="Text Box 103" o:spid="_x0000_s1111" type="#_x0000_t202" style="position:absolute;left:0;text-align:left;margin-left:0;margin-top:3.65pt;width:319.65pt;height:.05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" stroked="f">
                  <v:textbox style="mso-fit-shape-to-text:t" inset="0,0,0,0">
                    <w:txbxContent>
                      <w:p w14:paraId="74BE5DB3" w14:textId="49144BB3" w:rsidR="00ED34E2" w:rsidRPr="00C60063" w:rsidRDefault="00ED34E2" w:rsidP="00C60063">
                        <w:pPr>
                          <w:pStyle w:val="Caption"/>
                          <w:jc w:val="center"/>
                        </w:pPr>
                        <w:r>
                          <w:t xml:space="preserve">Gambar 3. </w:t>
                        </w:r>
                        <w:ins w:id="12437" w:author="chaniaayulestari@outlook.com" w:date="2021-11-13T13:45:00Z">
                          <w:r>
                            <w:fldChar w:fldCharType="begin"/>
                          </w:r>
                          <w:r>
                            <w:instrText xml:space="preserve"> SEQ Gambar_3. \* ARABIC </w:instrText>
                          </w:r>
                        </w:ins>
                        <w:r>
                          <w:fldChar w:fldCharType="separate"/>
                        </w:r>
                        <w:ins w:id="12438" w:author="chaniaayulestari@outlook.com" w:date="2021-11-13T13:45:00Z">
                          <w:r>
                            <w:rPr>
                              <w:noProof/>
                            </w:rPr>
                            <w:t>29</w:t>
                          </w:r>
                          <w:r>
                            <w:fldChar w:fldCharType="end"/>
                          </w:r>
                        </w:ins>
                        <w:del w:id="124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p w14:paraId="461D9749" w14:textId="77777777" w:rsidR="00ED34E2" w:rsidRDefault="00ED34E2"/>
                      <w:p w14:paraId="7A822503" w14:textId="78419DB6" w:rsidR="00ED34E2" w:rsidRPr="00C60063" w:rsidRDefault="00ED34E2" w:rsidP="00C60063">
                        <w:pPr>
                          <w:pStyle w:val="Caption"/>
                          <w:jc w:val="center"/>
                        </w:pPr>
                        <w:ins w:id="12440" w:author="chaniaayulestari@outlook.com" w:date="2021-11-13T15:17:00Z">
                          <w:r>
                            <w:t xml:space="preserve">Gambar 3. </w:t>
                          </w:r>
                          <w:r>
                            <w:fldChar w:fldCharType="begin"/>
                          </w:r>
                          <w:r>
                            <w:instrText xml:space="preserve"> SEQ Gambar__3. \* ARABIC </w:instrText>
                          </w:r>
                        </w:ins>
                        <w:r>
                          <w:fldChar w:fldCharType="separate"/>
                        </w:r>
                        <w:ins w:id="12441" w:author="chaniaayulestari@outlook.com" w:date="2021-11-13T19:48:00Z">
                          <w:r>
                            <w:rPr>
                              <w:noProof/>
                            </w:rPr>
                            <w:t>74</w:t>
                          </w:r>
                        </w:ins>
                        <w:ins w:id="12442" w:author="chaniaayulestari@outlook.com" w:date="2021-11-13T15:17:00Z">
                          <w:r>
                            <w:fldChar w:fldCharType="end"/>
                          </w:r>
                          <w:r>
                            <w:t xml:space="preserve"> </w:t>
                          </w:r>
                          <w:r w:rsidRPr="00B863D3">
                            <w:t xml:space="preserve">Perancangan Antarmuka </w:t>
                          </w:r>
                          <w:r>
                            <w:t>Data Laporan Absensi</w:t>
                          </w:r>
                        </w:ins>
                        <w:r>
                          <w:t xml:space="preserve">Gambar 3. </w:t>
                        </w:r>
                        <w:ins w:id="12443" w:author="chaniaayulestari@outlook.com" w:date="2021-11-13T13:45:00Z">
                          <w:r>
                            <w:fldChar w:fldCharType="begin"/>
                          </w:r>
                          <w:r>
                            <w:instrText xml:space="preserve"> SEQ Gambar_3. \* ARABIC </w:instrText>
                          </w:r>
                        </w:ins>
                        <w:r>
                          <w:fldChar w:fldCharType="separate"/>
                        </w:r>
                        <w:ins w:id="12444" w:author="chaniaayulestari@outlook.com" w:date="2021-11-13T13:45:00Z">
                          <w:r>
                            <w:rPr>
                              <w:noProof/>
                            </w:rPr>
                            <w:t>29</w:t>
                          </w:r>
                          <w:r>
                            <w:fldChar w:fldCharType="end"/>
                          </w:r>
                        </w:ins>
                        <w:del w:id="1244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v:textbox>
                  <w10:wrap anchorx="margin"/>
                </v:shape>
              </w:pict>
            </mc:Fallback>
          </mc:AlternateConten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12446"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12447"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1638EEB1" w:rsidR="0052212A" w:rsidDel="002D7E4B" w:rsidRDefault="0052212A" w:rsidP="00FD5B17">
      <w:pPr>
        <w:pStyle w:val="ListParagraph"/>
        <w:ind w:left="0" w:firstLine="426"/>
        <w:rPr>
          <w:del w:id="12448" w:author="chaniaayulestari@outlook.com" w:date="2021-11-13T14:26:00Z"/>
          <w:rFonts w:eastAsia="Calibri"/>
        </w:rPr>
      </w:pPr>
    </w:p>
    <w:p w14:paraId="335C3BB2" w14:textId="1CDE4C25" w:rsidR="0052212A" w:rsidDel="00C1342F" w:rsidRDefault="0052212A" w:rsidP="00FD5B17">
      <w:pPr>
        <w:pStyle w:val="ListParagraph"/>
        <w:ind w:left="0" w:firstLine="426"/>
        <w:rPr>
          <w:del w:id="12449" w:author="chaniaayulestari@outlook.com" w:date="2021-11-13T14:26:00Z"/>
          <w:rFonts w:eastAsia="Calibri"/>
        </w:rPr>
      </w:pP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433984" behindDoc="1" locked="0" layoutInCell="1" allowOverlap="1" wp14:anchorId="3ECACEA7" wp14:editId="1E42C4AB">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2A2F2773" w:rsidR="00A56BCA" w:rsidRDefault="00F151BC" w:rsidP="009E085A">
      <w:ins w:id="12450" w:author="chaniaayulestari@outlook.com" w:date="2021-11-13T21:11:00Z">
        <w:r>
          <w:rPr>
            <w:noProof/>
          </w:rPr>
          <mc:AlternateContent>
            <mc:Choice Requires="wps">
              <w:drawing>
                <wp:anchor distT="0" distB="0" distL="114300" distR="114300" simplePos="0" relativeHeight="251764224" behindDoc="0" locked="0" layoutInCell="1" allowOverlap="1" wp14:anchorId="6FF5E713" wp14:editId="60229807">
                  <wp:simplePos x="0" y="0"/>
                  <wp:positionH relativeFrom="column">
                    <wp:posOffset>453390</wp:posOffset>
                  </wp:positionH>
                  <wp:positionV relativeFrom="paragraph">
                    <wp:posOffset>45720</wp:posOffset>
                  </wp:positionV>
                  <wp:extent cx="4155440" cy="158115"/>
                  <wp:effectExtent l="0" t="3175" r="0" b="635"/>
                  <wp:wrapNone/>
                  <wp:docPr id="53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5440" cy="158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AEC408" w14:textId="045C3FE0" w:rsidR="00ED34E2" w:rsidRPr="007B1FEA" w:rsidRDefault="00ED34E2">
                              <w:pPr>
                                <w:pStyle w:val="Caption"/>
                                <w:jc w:val="center"/>
                                <w:rPr>
                                  <w:noProof/>
                                </w:rPr>
                                <w:pPrChange w:id="12451" w:author="chaniaayulestari@outlook.com" w:date="2021-11-13T21:11:00Z">
                                  <w:pPr>
                                    <w:pStyle w:val="ListParagraph"/>
                                    <w:ind w:firstLine="426"/>
                                  </w:pPr>
                                </w:pPrChange>
                              </w:pPr>
                              <w:bookmarkStart w:id="12452" w:name="_Toc87895031"/>
                              <w:ins w:id="12453" w:author="chaniaayulestari@outlook.com" w:date="2021-11-13T21:11:00Z">
                                <w:r>
                                  <w:t xml:space="preserve">Gambar 3. </w:t>
                                </w:r>
                                <w:r>
                                  <w:fldChar w:fldCharType="begin"/>
                                </w:r>
                                <w:r>
                                  <w:instrText xml:space="preserve"> SEQ Gambar___3. \* ARABIC </w:instrText>
                                </w:r>
                              </w:ins>
                              <w:r>
                                <w:fldChar w:fldCharType="separate"/>
                              </w:r>
                              <w:ins w:id="12454" w:author="Rafi Aziizi" w:date="2021-11-15T16:05:00Z">
                                <w:r w:rsidR="00BF7B94">
                                  <w:rPr>
                                    <w:noProof/>
                                  </w:rPr>
                                  <w:t>67</w:t>
                                </w:r>
                              </w:ins>
                              <w:ins w:id="12455" w:author="chaniaayulestari@outlook.com" w:date="2021-11-13T21:25:00Z">
                                <w:del w:id="12456" w:author="Rafi Aziizi" w:date="2021-11-14T09:53:00Z">
                                  <w:r w:rsidDel="00590A19">
                                    <w:rPr>
                                      <w:noProof/>
                                    </w:rPr>
                                    <w:delText>62</w:delText>
                                  </w:r>
                                </w:del>
                              </w:ins>
                              <w:ins w:id="12457" w:author="chaniaayulestari@outlook.com" w:date="2021-11-13T21:11:00Z">
                                <w:r>
                                  <w:fldChar w:fldCharType="end"/>
                                </w:r>
                                <w:r>
                                  <w:t xml:space="preserve"> </w:t>
                                </w:r>
                                <w:r w:rsidRPr="00AB4A58">
                                  <w:t>Perancangan Antarmuka</w:t>
                                </w:r>
                                <w:r>
                                  <w:t>Laporan Absen</w:t>
                                </w:r>
                              </w:ins>
                              <w:bookmarkEnd w:id="1245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5E713" id="Text Box 212" o:spid="_x0000_s1112" type="#_x0000_t202" style="position:absolute;left:0;text-align:left;margin-left:35.7pt;margin-top:3.6pt;width:327.2pt;height:12.4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" stroked="f">
                  <v:textbox inset="0,0,0,0">
                    <w:txbxContent>
                      <w:p w14:paraId="47AEC408" w14:textId="045C3FE0" w:rsidR="00ED34E2" w:rsidRPr="007B1FEA" w:rsidRDefault="00ED34E2">
                        <w:pPr>
                          <w:pStyle w:val="Caption"/>
                          <w:jc w:val="center"/>
                          <w:rPr>
                            <w:noProof/>
                          </w:rPr>
                          <w:pPrChange w:id="12458" w:author="chaniaayulestari@outlook.com" w:date="2021-11-13T21:11:00Z">
                            <w:pPr>
                              <w:pStyle w:val="ListParagraph"/>
                              <w:ind w:firstLine="426"/>
                            </w:pPr>
                          </w:pPrChange>
                        </w:pPr>
                        <w:bookmarkStart w:id="12459" w:name="_Toc87895031"/>
                        <w:ins w:id="12460" w:author="chaniaayulestari@outlook.com" w:date="2021-11-13T21:11:00Z">
                          <w:r>
                            <w:t xml:space="preserve">Gambar 3. </w:t>
                          </w:r>
                          <w:r>
                            <w:fldChar w:fldCharType="begin"/>
                          </w:r>
                          <w:r>
                            <w:instrText xml:space="preserve"> SEQ Gambar___3. \* ARABIC </w:instrText>
                          </w:r>
                        </w:ins>
                        <w:r>
                          <w:fldChar w:fldCharType="separate"/>
                        </w:r>
                        <w:ins w:id="12461" w:author="Rafi Aziizi" w:date="2021-11-15T16:05:00Z">
                          <w:r w:rsidR="00BF7B94">
                            <w:rPr>
                              <w:noProof/>
                            </w:rPr>
                            <w:t>67</w:t>
                          </w:r>
                        </w:ins>
                        <w:ins w:id="12462" w:author="chaniaayulestari@outlook.com" w:date="2021-11-13T21:25:00Z">
                          <w:del w:id="12463" w:author="Rafi Aziizi" w:date="2021-11-14T09:53:00Z">
                            <w:r w:rsidDel="00590A19">
                              <w:rPr>
                                <w:noProof/>
                              </w:rPr>
                              <w:delText>62</w:delText>
                            </w:r>
                          </w:del>
                        </w:ins>
                        <w:ins w:id="12464" w:author="chaniaayulestari@outlook.com" w:date="2021-11-13T21:11:00Z">
                          <w:r>
                            <w:fldChar w:fldCharType="end"/>
                          </w:r>
                          <w:r>
                            <w:t xml:space="preserve"> </w:t>
                          </w:r>
                          <w:r w:rsidRPr="00AB4A58">
                            <w:t>Perancangan Antarmuka</w:t>
                          </w:r>
                          <w:r>
                            <w:t>Laporan Absen</w:t>
                          </w:r>
                        </w:ins>
                        <w:bookmarkEnd w:id="12459"/>
                      </w:p>
                    </w:txbxContent>
                  </v:textbox>
                </v:shape>
              </w:pict>
            </mc:Fallback>
          </mc:AlternateContent>
        </w:r>
      </w:ins>
      <w:del w:id="12465" w:author="chaniaayulestari@outlook.com" w:date="2021-11-13T14:26:00Z">
        <w:r>
          <w:rPr>
            <w:noProof/>
          </w:rPr>
          <mc:AlternateContent>
            <mc:Choice Requires="wps">
              <w:drawing>
                <wp:anchor distT="0" distB="0" distL="114300" distR="114300" simplePos="0" relativeHeight="251661824" behindDoc="1" locked="0" layoutInCell="1" allowOverlap="1" wp14:anchorId="534F2F62" wp14:editId="3EBFCE41">
                  <wp:simplePos x="0" y="0"/>
                  <wp:positionH relativeFrom="margin">
                    <wp:align>center</wp:align>
                  </wp:positionH>
                  <wp:positionV relativeFrom="paragraph">
                    <wp:posOffset>33655</wp:posOffset>
                  </wp:positionV>
                  <wp:extent cx="4386580" cy="635"/>
                  <wp:effectExtent l="0" t="0" r="0" b="0"/>
                  <wp:wrapNone/>
                  <wp:docPr id="532"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6580" cy="635"/>
                          </a:xfrm>
                          <a:prstGeom prst="rect">
                            <a:avLst/>
                          </a:prstGeom>
                          <a:solidFill>
                            <a:prstClr val="white"/>
                          </a:solidFill>
                          <a:ln>
                            <a:noFill/>
                          </a:ln>
                        </wps:spPr>
                        <wps:txbx>
                          <w:txbxContent>
                            <w:p w14:paraId="3A54E249" w14:textId="2512F29C" w:rsidR="00ED34E2" w:rsidRPr="006014A1" w:rsidRDefault="00ED34E2" w:rsidP="00A56BCA">
                              <w:pPr>
                                <w:pStyle w:val="Caption"/>
                                <w:jc w:val="center"/>
                                <w:rPr>
                                  <w:noProof/>
                                  <w:sz w:val="24"/>
                                  <w:szCs w:val="24"/>
                                </w:rPr>
                              </w:pPr>
                              <w:r>
                                <w:t xml:space="preserve">Gambar 3. </w:t>
                              </w:r>
                              <w:ins w:id="12466" w:author="chaniaayulestari@outlook.com" w:date="2021-11-13T13:45:00Z">
                                <w:r>
                                  <w:fldChar w:fldCharType="begin"/>
                                </w:r>
                                <w:r>
                                  <w:instrText xml:space="preserve"> SEQ Gambar_3. \* ARABIC </w:instrText>
                                </w:r>
                              </w:ins>
                              <w:r>
                                <w:fldChar w:fldCharType="separate"/>
                              </w:r>
                              <w:ins w:id="12467" w:author="chaniaayulestari@outlook.com" w:date="2021-11-13T13:45:00Z">
                                <w:r>
                                  <w:rPr>
                                    <w:noProof/>
                                  </w:rPr>
                                  <w:t>30</w:t>
                                </w:r>
                                <w:r>
                                  <w:fldChar w:fldCharType="end"/>
                                </w:r>
                              </w:ins>
                              <w:del w:id="1246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p w14:paraId="6579D5AC" w14:textId="77777777" w:rsidR="00ED34E2" w:rsidRDefault="00ED34E2"/>
                            <w:p w14:paraId="272D498E" w14:textId="0E070872" w:rsidR="00ED34E2" w:rsidRPr="006014A1" w:rsidRDefault="00ED34E2" w:rsidP="00A56BCA">
                              <w:pPr>
                                <w:pStyle w:val="Caption"/>
                                <w:jc w:val="center"/>
                                <w:rPr>
                                  <w:noProof/>
                                  <w:sz w:val="24"/>
                                  <w:szCs w:val="24"/>
                                </w:rPr>
                              </w:pPr>
                              <w:r>
                                <w:t xml:space="preserve">Gambar 3. </w:t>
                              </w:r>
                              <w:ins w:id="12469" w:author="chaniaayulestari@outlook.com" w:date="2021-11-13T13:45:00Z">
                                <w:r>
                                  <w:fldChar w:fldCharType="begin"/>
                                </w:r>
                                <w:r>
                                  <w:instrText xml:space="preserve"> SEQ Gambar_3. \* ARABIC </w:instrText>
                                </w:r>
                              </w:ins>
                              <w:r>
                                <w:fldChar w:fldCharType="separate"/>
                              </w:r>
                              <w:ins w:id="12470" w:author="chaniaayulestari@outlook.com" w:date="2021-11-13T13:45:00Z">
                                <w:r>
                                  <w:rPr>
                                    <w:noProof/>
                                  </w:rPr>
                                  <w:t>30</w:t>
                                </w:r>
                                <w:r>
                                  <w:fldChar w:fldCharType="end"/>
                                </w:r>
                              </w:ins>
                              <w:del w:id="124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4F2F62" id="Text Box 104" o:spid="_x0000_s1113" type="#_x0000_t202" style="position:absolute;left:0;text-align:left;margin-left:0;margin-top:2.65pt;width:345.4pt;height:.0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" stroked="f">
                  <v:textbox style="mso-fit-shape-to-text:t" inset="0,0,0,0">
                    <w:txbxContent>
                      <w:p w14:paraId="3A54E249" w14:textId="2512F29C" w:rsidR="00ED34E2" w:rsidRPr="006014A1" w:rsidRDefault="00ED34E2" w:rsidP="00A56BCA">
                        <w:pPr>
                          <w:pStyle w:val="Caption"/>
                          <w:jc w:val="center"/>
                          <w:rPr>
                            <w:noProof/>
                            <w:sz w:val="24"/>
                            <w:szCs w:val="24"/>
                          </w:rPr>
                        </w:pPr>
                        <w:r>
                          <w:t xml:space="preserve">Gambar 3. </w:t>
                        </w:r>
                        <w:ins w:id="12472" w:author="chaniaayulestari@outlook.com" w:date="2021-11-13T13:45:00Z">
                          <w:r>
                            <w:fldChar w:fldCharType="begin"/>
                          </w:r>
                          <w:r>
                            <w:instrText xml:space="preserve"> SEQ Gambar_3. \* ARABIC </w:instrText>
                          </w:r>
                        </w:ins>
                        <w:r>
                          <w:fldChar w:fldCharType="separate"/>
                        </w:r>
                        <w:ins w:id="12473" w:author="chaniaayulestari@outlook.com" w:date="2021-11-13T13:45:00Z">
                          <w:r>
                            <w:rPr>
                              <w:noProof/>
                            </w:rPr>
                            <w:t>30</w:t>
                          </w:r>
                          <w:r>
                            <w:fldChar w:fldCharType="end"/>
                          </w:r>
                        </w:ins>
                        <w:del w:id="124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p w14:paraId="6579D5AC" w14:textId="77777777" w:rsidR="00ED34E2" w:rsidRDefault="00ED34E2"/>
                      <w:p w14:paraId="272D498E" w14:textId="0E070872" w:rsidR="00ED34E2" w:rsidRPr="006014A1" w:rsidRDefault="00ED34E2" w:rsidP="00A56BCA">
                        <w:pPr>
                          <w:pStyle w:val="Caption"/>
                          <w:jc w:val="center"/>
                          <w:rPr>
                            <w:noProof/>
                            <w:sz w:val="24"/>
                            <w:szCs w:val="24"/>
                          </w:rPr>
                        </w:pPr>
                        <w:r>
                          <w:t xml:space="preserve">Gambar 3. </w:t>
                        </w:r>
                        <w:ins w:id="12475" w:author="chaniaayulestari@outlook.com" w:date="2021-11-13T13:45:00Z">
                          <w:r>
                            <w:fldChar w:fldCharType="begin"/>
                          </w:r>
                          <w:r>
                            <w:instrText xml:space="preserve"> SEQ Gambar_3. \* ARABIC </w:instrText>
                          </w:r>
                        </w:ins>
                        <w:r>
                          <w:fldChar w:fldCharType="separate"/>
                        </w:r>
                        <w:ins w:id="12476" w:author="chaniaayulestari@outlook.com" w:date="2021-11-13T13:45:00Z">
                          <w:r>
                            <w:rPr>
                              <w:noProof/>
                            </w:rPr>
                            <w:t>30</w:t>
                          </w:r>
                          <w:r>
                            <w:fldChar w:fldCharType="end"/>
                          </w:r>
                        </w:ins>
                        <w:del w:id="124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v:textbox>
                  <w10:wrap anchorx="margin"/>
                </v:shape>
              </w:pict>
            </mc:Fallback>
          </mc:AlternateConten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12478"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lastRenderedPageBreak/>
        <w:t xml:space="preserve">Rancangan halaman laporan siswa bermasalah ini sama seperti halaman sebelumnya yaitu menampilkan data siswa. Namun, pada halaman ini hanya akan 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profil siswa untuk dilakukan tindakan lanjut.</w:t>
      </w:r>
      <w:r w:rsidR="00A569E9">
        <w:rPr>
          <w:rFonts w:eastAsia="Calibri"/>
        </w:rPr>
        <w:t xml:space="preserve"> Serta terdapat fitur ubah status apabila siswa tersebut telah dilakukan tindakan lanjut oleh pihak sekolah.</w:t>
      </w:r>
    </w:p>
    <w:p w14:paraId="0E38983C" w14:textId="535DB2C0" w:rsidR="00AC57A3" w:rsidRDefault="003748F7" w:rsidP="009E085A">
      <w:pPr>
        <w:jc w:val="center"/>
      </w:pPr>
      <w:r>
        <w:rPr>
          <w:noProof/>
        </w:rPr>
        <w:drawing>
          <wp:anchor distT="0" distB="0" distL="114300" distR="114300" simplePos="0" relativeHeight="251437056" behindDoc="1" locked="0" layoutInCell="1" allowOverlap="1" wp14:anchorId="2A9FD97E" wp14:editId="027F8AD3">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5C3C6E3D" w:rsidR="00327E19" w:rsidRDefault="00F151BC" w:rsidP="009E085A">
      <w:pPr>
        <w:jc w:val="center"/>
      </w:pPr>
      <w:ins w:id="12479" w:author="chaniaayulestari@outlook.com" w:date="2021-11-13T21:12:00Z">
        <w:r>
          <w:rPr>
            <w:noProof/>
          </w:rPr>
          <mc:AlternateContent>
            <mc:Choice Requires="wps">
              <w:drawing>
                <wp:anchor distT="0" distB="0" distL="114300" distR="114300" simplePos="0" relativeHeight="251765248" behindDoc="0" locked="0" layoutInCell="1" allowOverlap="1" wp14:anchorId="3EB4EAB1" wp14:editId="5FC679D3">
                  <wp:simplePos x="0" y="0"/>
                  <wp:positionH relativeFrom="column">
                    <wp:posOffset>431800</wp:posOffset>
                  </wp:positionH>
                  <wp:positionV relativeFrom="paragraph">
                    <wp:posOffset>80645</wp:posOffset>
                  </wp:positionV>
                  <wp:extent cx="4177030" cy="152400"/>
                  <wp:effectExtent l="0" t="2540" r="0" b="0"/>
                  <wp:wrapNone/>
                  <wp:docPr id="531"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C6763" w14:textId="522FDFCC" w:rsidR="00ED34E2" w:rsidRPr="00047AC0" w:rsidRDefault="00ED34E2">
                              <w:pPr>
                                <w:pStyle w:val="Caption"/>
                                <w:jc w:val="center"/>
                                <w:rPr>
                                  <w:noProof/>
                                </w:rPr>
                                <w:pPrChange w:id="12480" w:author="chaniaayulestari@outlook.com" w:date="2021-11-13T21:12:00Z">
                                  <w:pPr>
                                    <w:jc w:val="center"/>
                                  </w:pPr>
                                </w:pPrChange>
                              </w:pPr>
                              <w:bookmarkStart w:id="12481" w:name="_Toc87895032"/>
                              <w:ins w:id="12482" w:author="chaniaayulestari@outlook.com" w:date="2021-11-13T21:12:00Z">
                                <w:r>
                                  <w:t xml:space="preserve">Gambar 3. </w:t>
                                </w:r>
                                <w:r>
                                  <w:fldChar w:fldCharType="begin"/>
                                </w:r>
                                <w:r>
                                  <w:instrText xml:space="preserve"> SEQ Gambar___3. \* ARABIC </w:instrText>
                                </w:r>
                              </w:ins>
                              <w:r>
                                <w:fldChar w:fldCharType="separate"/>
                              </w:r>
                              <w:ins w:id="12483" w:author="Rafi Aziizi" w:date="2021-11-15T16:05:00Z">
                                <w:r w:rsidR="00BF7B94">
                                  <w:rPr>
                                    <w:noProof/>
                                  </w:rPr>
                                  <w:t>68</w:t>
                                </w:r>
                              </w:ins>
                              <w:ins w:id="12484" w:author="chaniaayulestari@outlook.com" w:date="2021-11-13T21:25:00Z">
                                <w:del w:id="12485" w:author="Rafi Aziizi" w:date="2021-11-14T09:53:00Z">
                                  <w:r w:rsidDel="00590A19">
                                    <w:rPr>
                                      <w:noProof/>
                                    </w:rPr>
                                    <w:delText>63</w:delText>
                                  </w:r>
                                </w:del>
                              </w:ins>
                              <w:ins w:id="12486" w:author="chaniaayulestari@outlook.com" w:date="2021-11-13T21:12:00Z">
                                <w:r>
                                  <w:fldChar w:fldCharType="end"/>
                                </w:r>
                                <w:r>
                                  <w:t xml:space="preserve"> </w:t>
                                </w:r>
                                <w:r w:rsidRPr="00105BF9">
                                  <w:t xml:space="preserve">Perancangan Antarmuka </w:t>
                                </w:r>
                                <w:r>
                                  <w:t xml:space="preserve"> Data Siswa</w:t>
                                </w:r>
                              </w:ins>
                              <w:bookmarkEnd w:id="1248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4EAB1" id="Text Box 213" o:spid="_x0000_s1114" type="#_x0000_t202" style="position:absolute;left:0;text-align:left;margin-left:34pt;margin-top:6.35pt;width:328.9pt;height: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" stroked="f">
                  <v:textbox inset="0,0,0,0">
                    <w:txbxContent>
                      <w:p w14:paraId="3D9C6763" w14:textId="522FDFCC" w:rsidR="00ED34E2" w:rsidRPr="00047AC0" w:rsidRDefault="00ED34E2">
                        <w:pPr>
                          <w:pStyle w:val="Caption"/>
                          <w:jc w:val="center"/>
                          <w:rPr>
                            <w:noProof/>
                          </w:rPr>
                          <w:pPrChange w:id="12487" w:author="chaniaayulestari@outlook.com" w:date="2021-11-13T21:12:00Z">
                            <w:pPr>
                              <w:jc w:val="center"/>
                            </w:pPr>
                          </w:pPrChange>
                        </w:pPr>
                        <w:bookmarkStart w:id="12488" w:name="_Toc87895032"/>
                        <w:ins w:id="12489" w:author="chaniaayulestari@outlook.com" w:date="2021-11-13T21:12:00Z">
                          <w:r>
                            <w:t xml:space="preserve">Gambar 3. </w:t>
                          </w:r>
                          <w:r>
                            <w:fldChar w:fldCharType="begin"/>
                          </w:r>
                          <w:r>
                            <w:instrText xml:space="preserve"> SEQ Gambar___3. \* ARABIC </w:instrText>
                          </w:r>
                        </w:ins>
                        <w:r>
                          <w:fldChar w:fldCharType="separate"/>
                        </w:r>
                        <w:ins w:id="12490" w:author="Rafi Aziizi" w:date="2021-11-15T16:05:00Z">
                          <w:r w:rsidR="00BF7B94">
                            <w:rPr>
                              <w:noProof/>
                            </w:rPr>
                            <w:t>68</w:t>
                          </w:r>
                        </w:ins>
                        <w:ins w:id="12491" w:author="chaniaayulestari@outlook.com" w:date="2021-11-13T21:25:00Z">
                          <w:del w:id="12492" w:author="Rafi Aziizi" w:date="2021-11-14T09:53:00Z">
                            <w:r w:rsidDel="00590A19">
                              <w:rPr>
                                <w:noProof/>
                              </w:rPr>
                              <w:delText>63</w:delText>
                            </w:r>
                          </w:del>
                        </w:ins>
                        <w:ins w:id="12493" w:author="chaniaayulestari@outlook.com" w:date="2021-11-13T21:12:00Z">
                          <w:r>
                            <w:fldChar w:fldCharType="end"/>
                          </w:r>
                          <w:r>
                            <w:t xml:space="preserve"> </w:t>
                          </w:r>
                          <w:r w:rsidRPr="00105BF9">
                            <w:t xml:space="preserve">Perancangan Antarmuka </w:t>
                          </w:r>
                          <w:r>
                            <w:t xml:space="preserve"> Data Siswa</w:t>
                          </w:r>
                        </w:ins>
                        <w:bookmarkEnd w:id="12488"/>
                      </w:p>
                    </w:txbxContent>
                  </v:textbox>
                </v:shape>
              </w:pict>
            </mc:Fallback>
          </mc:AlternateContent>
        </w:r>
      </w:ins>
      <w:del w:id="12494" w:author="chaniaayulestari@outlook.com" w:date="2021-11-13T14:26:00Z">
        <w:r>
          <w:rPr>
            <w:noProof/>
          </w:rPr>
          <mc:AlternateContent>
            <mc:Choice Requires="wps">
              <w:drawing>
                <wp:anchor distT="0" distB="0" distL="114300" distR="114300" simplePos="0" relativeHeight="251662848" behindDoc="1" locked="0" layoutInCell="1" allowOverlap="1" wp14:anchorId="545A6C13" wp14:editId="7A82ECC4">
                  <wp:simplePos x="0" y="0"/>
                  <wp:positionH relativeFrom="margin">
                    <wp:posOffset>346075</wp:posOffset>
                  </wp:positionH>
                  <wp:positionV relativeFrom="paragraph">
                    <wp:posOffset>41275</wp:posOffset>
                  </wp:positionV>
                  <wp:extent cx="4348480" cy="635"/>
                  <wp:effectExtent l="0" t="0" r="0" b="0"/>
                  <wp:wrapNone/>
                  <wp:docPr id="53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8480" cy="635"/>
                          </a:xfrm>
                          <a:prstGeom prst="rect">
                            <a:avLst/>
                          </a:prstGeom>
                          <a:solidFill>
                            <a:prstClr val="white"/>
                          </a:solidFill>
                          <a:ln>
                            <a:noFill/>
                          </a:ln>
                        </wps:spPr>
                        <wps:txbx>
                          <w:txbxContent>
                            <w:p w14:paraId="2E85F166" w14:textId="31286CBA" w:rsidR="00ED34E2" w:rsidRPr="00AF4D63" w:rsidRDefault="00ED34E2" w:rsidP="00327E19">
                              <w:pPr>
                                <w:pStyle w:val="Caption"/>
                                <w:jc w:val="center"/>
                                <w:rPr>
                                  <w:noProof/>
                                  <w:sz w:val="24"/>
                                  <w:szCs w:val="24"/>
                                </w:rPr>
                              </w:pPr>
                              <w:r>
                                <w:t xml:space="preserve">Gambar 3. </w:t>
                              </w:r>
                              <w:ins w:id="12495" w:author="chaniaayulestari@outlook.com" w:date="2021-11-13T13:45:00Z">
                                <w:r>
                                  <w:fldChar w:fldCharType="begin"/>
                                </w:r>
                                <w:r>
                                  <w:instrText xml:space="preserve"> SEQ Gambar_3. \* ARABIC </w:instrText>
                                </w:r>
                              </w:ins>
                              <w:r>
                                <w:fldChar w:fldCharType="separate"/>
                              </w:r>
                              <w:ins w:id="12496" w:author="chaniaayulestari@outlook.com" w:date="2021-11-13T13:45:00Z">
                                <w:r>
                                  <w:rPr>
                                    <w:noProof/>
                                  </w:rPr>
                                  <w:t>31</w:t>
                                </w:r>
                                <w:r>
                                  <w:fldChar w:fldCharType="end"/>
                                </w:r>
                              </w:ins>
                              <w:del w:id="1249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p w14:paraId="638AA1CE" w14:textId="77777777" w:rsidR="00ED34E2" w:rsidRDefault="00ED34E2"/>
                            <w:p w14:paraId="6F9E5839" w14:textId="586E4E2D" w:rsidR="00ED34E2" w:rsidRPr="00AF4D63" w:rsidRDefault="00ED34E2" w:rsidP="00327E19">
                              <w:pPr>
                                <w:pStyle w:val="Caption"/>
                                <w:jc w:val="center"/>
                                <w:rPr>
                                  <w:noProof/>
                                  <w:sz w:val="24"/>
                                  <w:szCs w:val="24"/>
                                </w:rPr>
                              </w:pPr>
                              <w:r>
                                <w:t xml:space="preserve">Gambar 3. </w:t>
                              </w:r>
                              <w:ins w:id="12498" w:author="chaniaayulestari@outlook.com" w:date="2021-11-13T13:45:00Z">
                                <w:r>
                                  <w:fldChar w:fldCharType="begin"/>
                                </w:r>
                                <w:r>
                                  <w:instrText xml:space="preserve"> SEQ Gambar_3. \* ARABIC </w:instrText>
                                </w:r>
                              </w:ins>
                              <w:r>
                                <w:fldChar w:fldCharType="separate"/>
                              </w:r>
                              <w:ins w:id="12499" w:author="chaniaayulestari@outlook.com" w:date="2021-11-13T13:45:00Z">
                                <w:r>
                                  <w:rPr>
                                    <w:noProof/>
                                  </w:rPr>
                                  <w:t>31</w:t>
                                </w:r>
                                <w:r>
                                  <w:fldChar w:fldCharType="end"/>
                                </w:r>
                              </w:ins>
                              <w:del w:id="1250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5A6C13" id="Text Box 105" o:spid="_x0000_s1115" type="#_x0000_t202" style="position:absolute;left:0;text-align:left;margin-left:27.25pt;margin-top:3.25pt;width:342.4pt;height:.0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" stroked="f">
                  <v:textbox style="mso-fit-shape-to-text:t" inset="0,0,0,0">
                    <w:txbxContent>
                      <w:p w14:paraId="2E85F166" w14:textId="31286CBA" w:rsidR="00ED34E2" w:rsidRPr="00AF4D63" w:rsidRDefault="00ED34E2" w:rsidP="00327E19">
                        <w:pPr>
                          <w:pStyle w:val="Caption"/>
                          <w:jc w:val="center"/>
                          <w:rPr>
                            <w:noProof/>
                            <w:sz w:val="24"/>
                            <w:szCs w:val="24"/>
                          </w:rPr>
                        </w:pPr>
                        <w:r>
                          <w:t xml:space="preserve">Gambar 3. </w:t>
                        </w:r>
                        <w:ins w:id="12501" w:author="chaniaayulestari@outlook.com" w:date="2021-11-13T13:45:00Z">
                          <w:r>
                            <w:fldChar w:fldCharType="begin"/>
                          </w:r>
                          <w:r>
                            <w:instrText xml:space="preserve"> SEQ Gambar_3. \* ARABIC </w:instrText>
                          </w:r>
                        </w:ins>
                        <w:r>
                          <w:fldChar w:fldCharType="separate"/>
                        </w:r>
                        <w:ins w:id="12502" w:author="chaniaayulestari@outlook.com" w:date="2021-11-13T13:45:00Z">
                          <w:r>
                            <w:rPr>
                              <w:noProof/>
                            </w:rPr>
                            <w:t>31</w:t>
                          </w:r>
                          <w:r>
                            <w:fldChar w:fldCharType="end"/>
                          </w:r>
                        </w:ins>
                        <w:del w:id="1250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p w14:paraId="638AA1CE" w14:textId="77777777" w:rsidR="00ED34E2" w:rsidRDefault="00ED34E2"/>
                      <w:p w14:paraId="6F9E5839" w14:textId="586E4E2D" w:rsidR="00ED34E2" w:rsidRPr="00AF4D63" w:rsidRDefault="00ED34E2" w:rsidP="00327E19">
                        <w:pPr>
                          <w:pStyle w:val="Caption"/>
                          <w:jc w:val="center"/>
                          <w:rPr>
                            <w:noProof/>
                            <w:sz w:val="24"/>
                            <w:szCs w:val="24"/>
                          </w:rPr>
                        </w:pPr>
                        <w:r>
                          <w:t xml:space="preserve">Gambar 3. </w:t>
                        </w:r>
                        <w:ins w:id="12504" w:author="chaniaayulestari@outlook.com" w:date="2021-11-13T13:45:00Z">
                          <w:r>
                            <w:fldChar w:fldCharType="begin"/>
                          </w:r>
                          <w:r>
                            <w:instrText xml:space="preserve"> SEQ Gambar_3. \* ARABIC </w:instrText>
                          </w:r>
                        </w:ins>
                        <w:r>
                          <w:fldChar w:fldCharType="separate"/>
                        </w:r>
                        <w:ins w:id="12505" w:author="chaniaayulestari@outlook.com" w:date="2021-11-13T13:45:00Z">
                          <w:r>
                            <w:rPr>
                              <w:noProof/>
                            </w:rPr>
                            <w:t>31</w:t>
                          </w:r>
                          <w:r>
                            <w:fldChar w:fldCharType="end"/>
                          </w:r>
                        </w:ins>
                        <w:del w:id="125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v:textbox>
                  <w10:wrap anchorx="margin"/>
                </v:shape>
              </w:pict>
            </mc:Fallback>
          </mc:AlternateConten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12507"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440128" behindDoc="1" locked="0" layoutInCell="1" allowOverlap="1" wp14:anchorId="651825CE" wp14:editId="71FD64B1">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D4170A2" w:rsidR="001F343A" w:rsidRDefault="00F151BC" w:rsidP="009B398A">
      <w:pPr>
        <w:pStyle w:val="ListParagraph"/>
        <w:ind w:left="0" w:firstLine="426"/>
        <w:rPr>
          <w:rFonts w:eastAsia="Calibri"/>
        </w:rPr>
      </w:pPr>
      <w:ins w:id="12508" w:author="chaniaayulestari@outlook.com" w:date="2021-11-13T21:13:00Z">
        <w:r>
          <w:rPr>
            <w:noProof/>
          </w:rPr>
          <mc:AlternateContent>
            <mc:Choice Requires="wps">
              <w:drawing>
                <wp:anchor distT="0" distB="0" distL="114300" distR="114300" simplePos="0" relativeHeight="251766272" behindDoc="0" locked="0" layoutInCell="1" allowOverlap="1" wp14:anchorId="2F612341" wp14:editId="570C4860">
                  <wp:simplePos x="0" y="0"/>
                  <wp:positionH relativeFrom="column">
                    <wp:posOffset>428625</wp:posOffset>
                  </wp:positionH>
                  <wp:positionV relativeFrom="paragraph">
                    <wp:posOffset>136525</wp:posOffset>
                  </wp:positionV>
                  <wp:extent cx="4159885" cy="152400"/>
                  <wp:effectExtent l="1905" t="0" r="635" b="1270"/>
                  <wp:wrapNone/>
                  <wp:docPr id="529"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885"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924B75" w14:textId="1D653985" w:rsidR="00ED34E2" w:rsidRPr="003C6987" w:rsidDel="00CF3937" w:rsidRDefault="00ED34E2">
                              <w:pPr>
                                <w:pStyle w:val="Caption"/>
                                <w:jc w:val="center"/>
                                <w:rPr>
                                  <w:del w:id="12509" w:author="chaniaayulestari@outlook.com" w:date="2021-11-13T21:13:00Z"/>
                                  <w:noProof/>
                                </w:rPr>
                                <w:pPrChange w:id="12510" w:author="chaniaayulestari@outlook.com" w:date="2021-11-13T21:13:00Z">
                                  <w:pPr>
                                    <w:pStyle w:val="ListParagraph"/>
                                    <w:ind w:firstLine="426"/>
                                  </w:pPr>
                                </w:pPrChange>
                              </w:pPr>
                              <w:bookmarkStart w:id="12511" w:name="_Toc87895033"/>
                              <w:ins w:id="12512" w:author="chaniaayulestari@outlook.com" w:date="2021-11-13T21:13:00Z">
                                <w:r>
                                  <w:t xml:space="preserve">Gambar 3. </w:t>
                                </w:r>
                                <w:r>
                                  <w:fldChar w:fldCharType="begin"/>
                                </w:r>
                                <w:r>
                                  <w:instrText xml:space="preserve"> SEQ Gambar___3. \* ARABIC </w:instrText>
                                </w:r>
                              </w:ins>
                              <w:r>
                                <w:fldChar w:fldCharType="separate"/>
                              </w:r>
                              <w:ins w:id="12513" w:author="Rafi Aziizi" w:date="2021-11-15T16:05:00Z">
                                <w:r w:rsidR="00BF7B94">
                                  <w:rPr>
                                    <w:noProof/>
                                  </w:rPr>
                                  <w:t>69</w:t>
                                </w:r>
                              </w:ins>
                              <w:ins w:id="12514" w:author="chaniaayulestari@outlook.com" w:date="2021-11-13T21:25:00Z">
                                <w:del w:id="12515" w:author="Rafi Aziizi" w:date="2021-11-14T09:53:00Z">
                                  <w:r w:rsidDel="00590A19">
                                    <w:rPr>
                                      <w:noProof/>
                                    </w:rPr>
                                    <w:delText>64</w:delText>
                                  </w:r>
                                </w:del>
                              </w:ins>
                              <w:ins w:id="12516" w:author="chaniaayulestari@outlook.com" w:date="2021-11-13T21:13:00Z">
                                <w:r>
                                  <w:fldChar w:fldCharType="end"/>
                                </w:r>
                                <w:r>
                                  <w:t xml:space="preserve"> Perancangan Antarmuka Tambah Data Siswa</w:t>
                                </w:r>
                              </w:ins>
                              <w:bookmarkEnd w:id="12511"/>
                            </w:p>
                            <w:p w14:paraId="649132EA" w14:textId="77777777" w:rsidR="00ED34E2" w:rsidRDefault="00ED34E2">
                              <w:pPr>
                                <w:pStyle w:val="Caption"/>
                                <w:jc w:val="center"/>
                                <w:pPrChange w:id="12517" w:author="chaniaayulestari@outlook.com" w:date="2021-11-13T21:13: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12341" id="Text Box 214" o:spid="_x0000_s1116" type="#_x0000_t202" style="position:absolute;left:0;text-align:left;margin-left:33.75pt;margin-top:10.75pt;width:327.55pt;height: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" stroked="f">
                  <v:textbox inset="0,0,0,0">
                    <w:txbxContent>
                      <w:p w14:paraId="3C924B75" w14:textId="1D653985" w:rsidR="00ED34E2" w:rsidRPr="003C6987" w:rsidDel="00CF3937" w:rsidRDefault="00ED34E2">
                        <w:pPr>
                          <w:pStyle w:val="Caption"/>
                          <w:jc w:val="center"/>
                          <w:rPr>
                            <w:del w:id="12518" w:author="chaniaayulestari@outlook.com" w:date="2021-11-13T21:13:00Z"/>
                            <w:noProof/>
                          </w:rPr>
                          <w:pPrChange w:id="12519" w:author="chaniaayulestari@outlook.com" w:date="2021-11-13T21:13:00Z">
                            <w:pPr>
                              <w:pStyle w:val="ListParagraph"/>
                              <w:ind w:firstLine="426"/>
                            </w:pPr>
                          </w:pPrChange>
                        </w:pPr>
                        <w:bookmarkStart w:id="12520" w:name="_Toc87895033"/>
                        <w:ins w:id="12521" w:author="chaniaayulestari@outlook.com" w:date="2021-11-13T21:13:00Z">
                          <w:r>
                            <w:t xml:space="preserve">Gambar 3. </w:t>
                          </w:r>
                          <w:r>
                            <w:fldChar w:fldCharType="begin"/>
                          </w:r>
                          <w:r>
                            <w:instrText xml:space="preserve"> SEQ Gambar___3. \* ARABIC </w:instrText>
                          </w:r>
                        </w:ins>
                        <w:r>
                          <w:fldChar w:fldCharType="separate"/>
                        </w:r>
                        <w:ins w:id="12522" w:author="Rafi Aziizi" w:date="2021-11-15T16:05:00Z">
                          <w:r w:rsidR="00BF7B94">
                            <w:rPr>
                              <w:noProof/>
                            </w:rPr>
                            <w:t>69</w:t>
                          </w:r>
                        </w:ins>
                        <w:ins w:id="12523" w:author="chaniaayulestari@outlook.com" w:date="2021-11-13T21:25:00Z">
                          <w:del w:id="12524" w:author="Rafi Aziizi" w:date="2021-11-14T09:53:00Z">
                            <w:r w:rsidDel="00590A19">
                              <w:rPr>
                                <w:noProof/>
                              </w:rPr>
                              <w:delText>64</w:delText>
                            </w:r>
                          </w:del>
                        </w:ins>
                        <w:ins w:id="12525" w:author="chaniaayulestari@outlook.com" w:date="2021-11-13T21:13:00Z">
                          <w:r>
                            <w:fldChar w:fldCharType="end"/>
                          </w:r>
                          <w:r>
                            <w:t xml:space="preserve"> Perancangan Antarmuka Tambah Data Siswa</w:t>
                          </w:r>
                        </w:ins>
                        <w:bookmarkEnd w:id="12520"/>
                      </w:p>
                      <w:p w14:paraId="649132EA" w14:textId="77777777" w:rsidR="00ED34E2" w:rsidRDefault="00ED34E2">
                        <w:pPr>
                          <w:pStyle w:val="Caption"/>
                          <w:jc w:val="center"/>
                          <w:pPrChange w:id="12526" w:author="chaniaayulestari@outlook.com" w:date="2021-11-13T21:13:00Z">
                            <w:pPr/>
                          </w:pPrChange>
                        </w:pPr>
                      </w:p>
                    </w:txbxContent>
                  </v:textbox>
                </v:shape>
              </w:pict>
            </mc:Fallback>
          </mc:AlternateContent>
        </w:r>
      </w:ins>
    </w:p>
    <w:p w14:paraId="38F751D0" w14:textId="72C1D0BA" w:rsidR="001F343A" w:rsidRDefault="00F151BC" w:rsidP="009B398A">
      <w:pPr>
        <w:pStyle w:val="ListParagraph"/>
        <w:ind w:left="0" w:firstLine="426"/>
        <w:rPr>
          <w:rFonts w:eastAsia="Calibri"/>
        </w:rPr>
      </w:pPr>
      <w:del w:id="12527" w:author="chaniaayulestari@outlook.com" w:date="2021-11-13T14:26:00Z">
        <w:r>
          <w:rPr>
            <w:noProof/>
          </w:rPr>
          <mc:AlternateContent>
            <mc:Choice Requires="wps">
              <w:drawing>
                <wp:anchor distT="0" distB="0" distL="114300" distR="114300" simplePos="0" relativeHeight="251663872" behindDoc="1" locked="0" layoutInCell="1" allowOverlap="1" wp14:anchorId="2313D6DA" wp14:editId="17F6D122">
                  <wp:simplePos x="0" y="0"/>
                  <wp:positionH relativeFrom="margin">
                    <wp:align>center</wp:align>
                  </wp:positionH>
                  <wp:positionV relativeFrom="paragraph">
                    <wp:posOffset>10160</wp:posOffset>
                  </wp:positionV>
                  <wp:extent cx="4359275" cy="635"/>
                  <wp:effectExtent l="0" t="0" r="0" b="0"/>
                  <wp:wrapNone/>
                  <wp:docPr id="52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9275" cy="635"/>
                          </a:xfrm>
                          <a:prstGeom prst="rect">
                            <a:avLst/>
                          </a:prstGeom>
                          <a:solidFill>
                            <a:prstClr val="white"/>
                          </a:solidFill>
                          <a:ln>
                            <a:noFill/>
                          </a:ln>
                        </wps:spPr>
                        <wps:txbx>
                          <w:txbxContent>
                            <w:p w14:paraId="1016BB97" w14:textId="148BD303" w:rsidR="00ED34E2" w:rsidRPr="00CB63B9" w:rsidRDefault="00ED34E2" w:rsidP="001F343A">
                              <w:pPr>
                                <w:pStyle w:val="Caption"/>
                                <w:jc w:val="center"/>
                                <w:rPr>
                                  <w:noProof/>
                                  <w:sz w:val="24"/>
                                  <w:szCs w:val="24"/>
                                </w:rPr>
                              </w:pPr>
                              <w:r>
                                <w:t xml:space="preserve">Gambar 3. </w:t>
                              </w:r>
                              <w:ins w:id="12528" w:author="chaniaayulestari@outlook.com" w:date="2021-11-13T13:45:00Z">
                                <w:r>
                                  <w:fldChar w:fldCharType="begin"/>
                                </w:r>
                                <w:r>
                                  <w:instrText xml:space="preserve"> SEQ Gambar_3. \* ARABIC </w:instrText>
                                </w:r>
                              </w:ins>
                              <w:r>
                                <w:fldChar w:fldCharType="separate"/>
                              </w:r>
                              <w:ins w:id="12529" w:author="chaniaayulestari@outlook.com" w:date="2021-11-13T13:45:00Z">
                                <w:r>
                                  <w:rPr>
                                    <w:noProof/>
                                  </w:rPr>
                                  <w:t>32</w:t>
                                </w:r>
                                <w:r>
                                  <w:fldChar w:fldCharType="end"/>
                                </w:r>
                              </w:ins>
                              <w:del w:id="125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p w14:paraId="53273AC0" w14:textId="77777777" w:rsidR="00ED34E2" w:rsidRDefault="00ED34E2"/>
                            <w:p w14:paraId="49DB5A80" w14:textId="2305C45C" w:rsidR="00ED34E2" w:rsidRPr="00CB63B9" w:rsidRDefault="00ED34E2" w:rsidP="001F343A">
                              <w:pPr>
                                <w:pStyle w:val="Caption"/>
                                <w:jc w:val="center"/>
                                <w:rPr>
                                  <w:noProof/>
                                  <w:sz w:val="24"/>
                                  <w:szCs w:val="24"/>
                                </w:rPr>
                              </w:pPr>
                              <w:r>
                                <w:t xml:space="preserve">Gambar 3. </w:t>
                              </w:r>
                              <w:ins w:id="12531" w:author="chaniaayulestari@outlook.com" w:date="2021-11-13T13:45:00Z">
                                <w:r>
                                  <w:fldChar w:fldCharType="begin"/>
                                </w:r>
                                <w:r>
                                  <w:instrText xml:space="preserve"> SEQ Gambar_3. \* ARABIC </w:instrText>
                                </w:r>
                              </w:ins>
                              <w:r>
                                <w:fldChar w:fldCharType="separate"/>
                              </w:r>
                              <w:ins w:id="12532" w:author="chaniaayulestari@outlook.com" w:date="2021-11-13T13:45:00Z">
                                <w:r>
                                  <w:rPr>
                                    <w:noProof/>
                                  </w:rPr>
                                  <w:t>32</w:t>
                                </w:r>
                                <w:r>
                                  <w:fldChar w:fldCharType="end"/>
                                </w:r>
                              </w:ins>
                              <w:del w:id="125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13D6DA" id="Text Box 107" o:spid="_x0000_s1117" type="#_x0000_t202" style="position:absolute;left:0;text-align:left;margin-left:0;margin-top:.8pt;width:343.25pt;height:.05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" stroked="f">
                  <v:textbox style="mso-fit-shape-to-text:t" inset="0,0,0,0">
                    <w:txbxContent>
                      <w:p w14:paraId="1016BB97" w14:textId="148BD303" w:rsidR="00ED34E2" w:rsidRPr="00CB63B9" w:rsidRDefault="00ED34E2" w:rsidP="001F343A">
                        <w:pPr>
                          <w:pStyle w:val="Caption"/>
                          <w:jc w:val="center"/>
                          <w:rPr>
                            <w:noProof/>
                            <w:sz w:val="24"/>
                            <w:szCs w:val="24"/>
                          </w:rPr>
                        </w:pPr>
                        <w:r>
                          <w:t xml:space="preserve">Gambar 3. </w:t>
                        </w:r>
                        <w:ins w:id="12534" w:author="chaniaayulestari@outlook.com" w:date="2021-11-13T13:45:00Z">
                          <w:r>
                            <w:fldChar w:fldCharType="begin"/>
                          </w:r>
                          <w:r>
                            <w:instrText xml:space="preserve"> SEQ Gambar_3. \* ARABIC </w:instrText>
                          </w:r>
                        </w:ins>
                        <w:r>
                          <w:fldChar w:fldCharType="separate"/>
                        </w:r>
                        <w:ins w:id="12535" w:author="chaniaayulestari@outlook.com" w:date="2021-11-13T13:45:00Z">
                          <w:r>
                            <w:rPr>
                              <w:noProof/>
                            </w:rPr>
                            <w:t>32</w:t>
                          </w:r>
                          <w:r>
                            <w:fldChar w:fldCharType="end"/>
                          </w:r>
                        </w:ins>
                        <w:del w:id="1253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p w14:paraId="53273AC0" w14:textId="77777777" w:rsidR="00ED34E2" w:rsidRDefault="00ED34E2"/>
                      <w:p w14:paraId="49DB5A80" w14:textId="2305C45C" w:rsidR="00ED34E2" w:rsidRPr="00CB63B9" w:rsidRDefault="00ED34E2" w:rsidP="001F343A">
                        <w:pPr>
                          <w:pStyle w:val="Caption"/>
                          <w:jc w:val="center"/>
                          <w:rPr>
                            <w:noProof/>
                            <w:sz w:val="24"/>
                            <w:szCs w:val="24"/>
                          </w:rPr>
                        </w:pPr>
                        <w:r>
                          <w:t xml:space="preserve">Gambar 3. </w:t>
                        </w:r>
                        <w:ins w:id="12537" w:author="chaniaayulestari@outlook.com" w:date="2021-11-13T13:45:00Z">
                          <w:r>
                            <w:fldChar w:fldCharType="begin"/>
                          </w:r>
                          <w:r>
                            <w:instrText xml:space="preserve"> SEQ Gambar_3. \* ARABIC </w:instrText>
                          </w:r>
                        </w:ins>
                        <w:r>
                          <w:fldChar w:fldCharType="separate"/>
                        </w:r>
                        <w:ins w:id="12538" w:author="chaniaayulestari@outlook.com" w:date="2021-11-13T13:45:00Z">
                          <w:r>
                            <w:rPr>
                              <w:noProof/>
                            </w:rPr>
                            <w:t>32</w:t>
                          </w:r>
                          <w:r>
                            <w:fldChar w:fldCharType="end"/>
                          </w:r>
                        </w:ins>
                        <w:del w:id="125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v:textbox>
                  <w10:wrap anchorx="margin"/>
                </v:shape>
              </w:pict>
            </mc:Fallback>
          </mc:AlternateConten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12540"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30333D52" w:rsidR="001F343A" w:rsidDel="006E123C" w:rsidRDefault="001F343A">
      <w:pPr>
        <w:ind w:firstLine="426"/>
        <w:rPr>
          <w:del w:id="12541" w:author="Rafi Aziizi" w:date="2021-11-14T10:20:00Z"/>
          <w:rFonts w:eastAsia="Calibri"/>
        </w:rPr>
      </w:pPr>
      <w:r w:rsidRPr="001F343A">
        <w:rPr>
          <w:rFonts w:eastAsia="Calibri"/>
        </w:rPr>
        <w:lastRenderedPageBreak/>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38C44D3A" w14:textId="5DD38D20" w:rsidR="006E123C" w:rsidRDefault="006E123C" w:rsidP="001F343A">
      <w:pPr>
        <w:ind w:firstLine="426"/>
        <w:rPr>
          <w:ins w:id="12542" w:author=" " w:date="2021-11-15T16:59:00Z"/>
          <w:rFonts w:eastAsia="Calibri"/>
        </w:rPr>
      </w:pPr>
    </w:p>
    <w:p w14:paraId="17D9E369" w14:textId="77777777" w:rsidR="006E123C" w:rsidRDefault="006E123C" w:rsidP="001F343A">
      <w:pPr>
        <w:ind w:firstLine="426"/>
        <w:rPr>
          <w:ins w:id="12543" w:author=" " w:date="2021-11-15T16:59:00Z"/>
          <w:rFonts w:eastAsia="Calibri"/>
        </w:rPr>
      </w:pPr>
    </w:p>
    <w:p w14:paraId="4776BBA3" w14:textId="31093E4C" w:rsidR="00CF3937" w:rsidDel="00ED47C8" w:rsidRDefault="00CF3937" w:rsidP="001F343A">
      <w:pPr>
        <w:ind w:firstLine="426"/>
        <w:rPr>
          <w:ins w:id="12544" w:author="chaniaayulestari@outlook.com" w:date="2021-11-13T21:12:00Z"/>
          <w:del w:id="12545" w:author="Rafi Aziizi" w:date="2021-11-14T10:20:00Z"/>
          <w:rFonts w:eastAsia="Calibri"/>
        </w:rPr>
      </w:pPr>
    </w:p>
    <w:p w14:paraId="4AA7BA88" w14:textId="77777777" w:rsidR="00CF3937" w:rsidRDefault="00CF3937">
      <w:pPr>
        <w:ind w:firstLine="426"/>
        <w:rPr>
          <w:rFonts w:eastAsia="Calibri"/>
        </w:rPr>
      </w:pPr>
    </w:p>
    <w:p w14:paraId="18B0ECF0" w14:textId="1E984DFC" w:rsidR="001F343A" w:rsidRDefault="007262F1" w:rsidP="001F343A">
      <w:pPr>
        <w:pStyle w:val="ListParagraph"/>
        <w:ind w:left="426"/>
        <w:rPr>
          <w:rFonts w:eastAsia="Calibri"/>
        </w:rPr>
      </w:pPr>
      <w:r>
        <w:rPr>
          <w:noProof/>
        </w:rPr>
        <w:drawing>
          <wp:anchor distT="0" distB="0" distL="114300" distR="114300" simplePos="0" relativeHeight="251443200" behindDoc="1" locked="0" layoutInCell="1" allowOverlap="1" wp14:anchorId="171A075B" wp14:editId="210CC24E">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5F980A26" w:rsidR="001F343A" w:rsidRPr="00C87493" w:rsidRDefault="00F151BC" w:rsidP="00C87493">
      <w:pPr>
        <w:pStyle w:val="ListParagraph"/>
        <w:ind w:left="426"/>
        <w:rPr>
          <w:rFonts w:eastAsia="Calibri"/>
        </w:rPr>
      </w:pPr>
      <w:ins w:id="12546" w:author="chaniaayulestari@outlook.com" w:date="2021-11-13T21:14:00Z">
        <w:r>
          <w:rPr>
            <w:noProof/>
          </w:rPr>
          <mc:AlternateContent>
            <mc:Choice Requires="wps">
              <w:drawing>
                <wp:anchor distT="0" distB="0" distL="114300" distR="114300" simplePos="0" relativeHeight="251767296" behindDoc="0" locked="0" layoutInCell="1" allowOverlap="1" wp14:anchorId="5A948BA5" wp14:editId="0116B7DB">
                  <wp:simplePos x="0" y="0"/>
                  <wp:positionH relativeFrom="column">
                    <wp:posOffset>431800</wp:posOffset>
                  </wp:positionH>
                  <wp:positionV relativeFrom="paragraph">
                    <wp:posOffset>67310</wp:posOffset>
                  </wp:positionV>
                  <wp:extent cx="4177030" cy="173355"/>
                  <wp:effectExtent l="0" t="0" r="0" b="1270"/>
                  <wp:wrapNone/>
                  <wp:docPr id="527"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BE2D29" w14:textId="44C7C809" w:rsidR="00ED34E2" w:rsidRPr="001E195F" w:rsidDel="00CF3937" w:rsidRDefault="00ED34E2">
                              <w:pPr>
                                <w:pStyle w:val="Caption"/>
                                <w:jc w:val="center"/>
                                <w:rPr>
                                  <w:del w:id="12547" w:author="chaniaayulestari@outlook.com" w:date="2021-11-13T21:14:00Z"/>
                                  <w:noProof/>
                                </w:rPr>
                                <w:pPrChange w:id="12548" w:author="chaniaayulestari@outlook.com" w:date="2021-11-13T21:14:00Z">
                                  <w:pPr>
                                    <w:pStyle w:val="ListParagraph"/>
                                    <w:ind w:left="426"/>
                                  </w:pPr>
                                </w:pPrChange>
                              </w:pPr>
                              <w:bookmarkStart w:id="12549" w:name="_Toc87895034"/>
                              <w:ins w:id="12550" w:author="chaniaayulestari@outlook.com" w:date="2021-11-13T21:14:00Z">
                                <w:r>
                                  <w:t xml:space="preserve">Gambar 3. </w:t>
                                </w:r>
                                <w:r>
                                  <w:fldChar w:fldCharType="begin"/>
                                </w:r>
                                <w:r>
                                  <w:instrText xml:space="preserve"> SEQ Gambar___3. \* ARABIC </w:instrText>
                                </w:r>
                              </w:ins>
                              <w:r>
                                <w:fldChar w:fldCharType="separate"/>
                              </w:r>
                              <w:ins w:id="12551" w:author="Rafi Aziizi" w:date="2021-11-15T16:05:00Z">
                                <w:r w:rsidR="00BF7B94">
                                  <w:rPr>
                                    <w:noProof/>
                                  </w:rPr>
                                  <w:t>70</w:t>
                                </w:r>
                              </w:ins>
                              <w:ins w:id="12552" w:author="chaniaayulestari@outlook.com" w:date="2021-11-13T21:25:00Z">
                                <w:del w:id="12553" w:author="Rafi Aziizi" w:date="2021-11-14T09:53:00Z">
                                  <w:r w:rsidDel="00590A19">
                                    <w:rPr>
                                      <w:noProof/>
                                    </w:rPr>
                                    <w:delText>65</w:delText>
                                  </w:r>
                                </w:del>
                              </w:ins>
                              <w:ins w:id="12554" w:author="chaniaayulestari@outlook.com" w:date="2021-11-13T21:14:00Z">
                                <w:r>
                                  <w:fldChar w:fldCharType="end"/>
                                </w:r>
                                <w:r>
                                  <w:t xml:space="preserve"> </w:t>
                                </w:r>
                                <w:r w:rsidRPr="003B50D7">
                                  <w:t>Perancangan Antarmuka</w:t>
                                </w:r>
                                <w:r>
                                  <w:t xml:space="preserve"> Tambah Data Guru</w:t>
                                </w:r>
                              </w:ins>
                              <w:bookmarkEnd w:id="12549"/>
                            </w:p>
                            <w:p w14:paraId="526ED2CE" w14:textId="77777777" w:rsidR="00ED34E2" w:rsidRDefault="00ED34E2">
                              <w:pPr>
                                <w:pStyle w:val="Caption"/>
                                <w:jc w:val="center"/>
                                <w:pPrChange w:id="12555" w:author="chaniaayulestari@outlook.com" w:date="2021-11-13T21:14: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48BA5" id="Text Box 215" o:spid="_x0000_s1118" type="#_x0000_t202" style="position:absolute;left:0;text-align:left;margin-left:34pt;margin-top:5.3pt;width:328.9pt;height:13.6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" stroked="f">
                  <v:textbox inset="0,0,0,0">
                    <w:txbxContent>
                      <w:p w14:paraId="0FBE2D29" w14:textId="44C7C809" w:rsidR="00ED34E2" w:rsidRPr="001E195F" w:rsidDel="00CF3937" w:rsidRDefault="00ED34E2">
                        <w:pPr>
                          <w:pStyle w:val="Caption"/>
                          <w:jc w:val="center"/>
                          <w:rPr>
                            <w:del w:id="12556" w:author="chaniaayulestari@outlook.com" w:date="2021-11-13T21:14:00Z"/>
                            <w:noProof/>
                          </w:rPr>
                          <w:pPrChange w:id="12557" w:author="chaniaayulestari@outlook.com" w:date="2021-11-13T21:14:00Z">
                            <w:pPr>
                              <w:pStyle w:val="ListParagraph"/>
                              <w:ind w:left="426"/>
                            </w:pPr>
                          </w:pPrChange>
                        </w:pPr>
                        <w:bookmarkStart w:id="12558" w:name="_Toc87895034"/>
                        <w:ins w:id="12559" w:author="chaniaayulestari@outlook.com" w:date="2021-11-13T21:14:00Z">
                          <w:r>
                            <w:t xml:space="preserve">Gambar 3. </w:t>
                          </w:r>
                          <w:r>
                            <w:fldChar w:fldCharType="begin"/>
                          </w:r>
                          <w:r>
                            <w:instrText xml:space="preserve"> SEQ Gambar___3. \* ARABIC </w:instrText>
                          </w:r>
                        </w:ins>
                        <w:r>
                          <w:fldChar w:fldCharType="separate"/>
                        </w:r>
                        <w:ins w:id="12560" w:author="Rafi Aziizi" w:date="2021-11-15T16:05:00Z">
                          <w:r w:rsidR="00BF7B94">
                            <w:rPr>
                              <w:noProof/>
                            </w:rPr>
                            <w:t>70</w:t>
                          </w:r>
                        </w:ins>
                        <w:ins w:id="12561" w:author="chaniaayulestari@outlook.com" w:date="2021-11-13T21:25:00Z">
                          <w:del w:id="12562" w:author="Rafi Aziizi" w:date="2021-11-14T09:53:00Z">
                            <w:r w:rsidDel="00590A19">
                              <w:rPr>
                                <w:noProof/>
                              </w:rPr>
                              <w:delText>65</w:delText>
                            </w:r>
                          </w:del>
                        </w:ins>
                        <w:ins w:id="12563" w:author="chaniaayulestari@outlook.com" w:date="2021-11-13T21:14:00Z">
                          <w:r>
                            <w:fldChar w:fldCharType="end"/>
                          </w:r>
                          <w:r>
                            <w:t xml:space="preserve"> </w:t>
                          </w:r>
                          <w:r w:rsidRPr="003B50D7">
                            <w:t>Perancangan Antarmuka</w:t>
                          </w:r>
                          <w:r>
                            <w:t xml:space="preserve"> Tambah Data Guru</w:t>
                          </w:r>
                        </w:ins>
                        <w:bookmarkEnd w:id="12558"/>
                      </w:p>
                      <w:p w14:paraId="526ED2CE" w14:textId="77777777" w:rsidR="00ED34E2" w:rsidRDefault="00ED34E2">
                        <w:pPr>
                          <w:pStyle w:val="Caption"/>
                          <w:jc w:val="center"/>
                          <w:pPrChange w:id="12564" w:author="chaniaayulestari@outlook.com" w:date="2021-11-13T21:14:00Z">
                            <w:pPr/>
                          </w:pPrChange>
                        </w:pPr>
                      </w:p>
                    </w:txbxContent>
                  </v:textbox>
                </v:shape>
              </w:pict>
            </mc:Fallback>
          </mc:AlternateContent>
        </w:r>
      </w:ins>
      <w:del w:id="12565" w:author="chaniaayulestari@outlook.com" w:date="2021-11-13T14:26:00Z">
        <w:r>
          <w:rPr>
            <w:noProof/>
          </w:rPr>
          <mc:AlternateContent>
            <mc:Choice Requires="wps">
              <w:drawing>
                <wp:anchor distT="0" distB="0" distL="114300" distR="114300" simplePos="0" relativeHeight="251664896" behindDoc="1" locked="0" layoutInCell="1" allowOverlap="1" wp14:anchorId="0FB625F6" wp14:editId="0A3E1AB0">
                  <wp:simplePos x="0" y="0"/>
                  <wp:positionH relativeFrom="margin">
                    <wp:align>center</wp:align>
                  </wp:positionH>
                  <wp:positionV relativeFrom="paragraph">
                    <wp:posOffset>37465</wp:posOffset>
                  </wp:positionV>
                  <wp:extent cx="4316730" cy="635"/>
                  <wp:effectExtent l="0" t="0" r="0" b="0"/>
                  <wp:wrapNone/>
                  <wp:docPr id="52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635"/>
                          </a:xfrm>
                          <a:prstGeom prst="rect">
                            <a:avLst/>
                          </a:prstGeom>
                          <a:solidFill>
                            <a:prstClr val="white"/>
                          </a:solidFill>
                          <a:ln>
                            <a:noFill/>
                          </a:ln>
                        </wps:spPr>
                        <wps:txbx>
                          <w:txbxContent>
                            <w:p w14:paraId="01C9E4DD" w14:textId="00F9B628" w:rsidR="00ED34E2" w:rsidRPr="00EB46ED" w:rsidRDefault="00ED34E2" w:rsidP="001F343A">
                              <w:pPr>
                                <w:pStyle w:val="Caption"/>
                                <w:jc w:val="center"/>
                                <w:rPr>
                                  <w:noProof/>
                                  <w:sz w:val="24"/>
                                  <w:szCs w:val="24"/>
                                </w:rPr>
                              </w:pPr>
                              <w:r>
                                <w:t xml:space="preserve">Gambar 3. </w:t>
                              </w:r>
                              <w:ins w:id="12566" w:author="chaniaayulestari@outlook.com" w:date="2021-11-13T13:45:00Z">
                                <w:r>
                                  <w:fldChar w:fldCharType="begin"/>
                                </w:r>
                                <w:r>
                                  <w:instrText xml:space="preserve"> SEQ Gambar_3. \* ARABIC </w:instrText>
                                </w:r>
                              </w:ins>
                              <w:r>
                                <w:fldChar w:fldCharType="separate"/>
                              </w:r>
                              <w:ins w:id="12567" w:author="chaniaayulestari@outlook.com" w:date="2021-11-13T13:45:00Z">
                                <w:r>
                                  <w:rPr>
                                    <w:noProof/>
                                  </w:rPr>
                                  <w:t>33</w:t>
                                </w:r>
                                <w:r>
                                  <w:fldChar w:fldCharType="end"/>
                                </w:r>
                              </w:ins>
                              <w:del w:id="1256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p w14:paraId="395DB233" w14:textId="77777777" w:rsidR="00ED34E2" w:rsidRDefault="00ED34E2"/>
                            <w:p w14:paraId="30CEC5FA" w14:textId="5A8A260B" w:rsidR="00ED34E2" w:rsidRPr="00EB46ED" w:rsidRDefault="00ED34E2" w:rsidP="001F343A">
                              <w:pPr>
                                <w:pStyle w:val="Caption"/>
                                <w:jc w:val="center"/>
                                <w:rPr>
                                  <w:noProof/>
                                  <w:sz w:val="24"/>
                                  <w:szCs w:val="24"/>
                                </w:rPr>
                              </w:pPr>
                              <w:r>
                                <w:t xml:space="preserve">Gambar 3. </w:t>
                              </w:r>
                              <w:ins w:id="12569" w:author="chaniaayulestari@outlook.com" w:date="2021-11-13T13:45:00Z">
                                <w:r>
                                  <w:fldChar w:fldCharType="begin"/>
                                </w:r>
                                <w:r>
                                  <w:instrText xml:space="preserve"> SEQ Gambar_3. \* ARABIC </w:instrText>
                                </w:r>
                              </w:ins>
                              <w:r>
                                <w:fldChar w:fldCharType="separate"/>
                              </w:r>
                              <w:ins w:id="12570" w:author="chaniaayulestari@outlook.com" w:date="2021-11-13T13:45:00Z">
                                <w:r>
                                  <w:rPr>
                                    <w:noProof/>
                                  </w:rPr>
                                  <w:t>33</w:t>
                                </w:r>
                                <w:r>
                                  <w:fldChar w:fldCharType="end"/>
                                </w:r>
                              </w:ins>
                              <w:del w:id="125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B625F6" id="Text Box 109" o:spid="_x0000_s1119" type="#_x0000_t202" style="position:absolute;left:0;text-align:left;margin-left:0;margin-top:2.95pt;width:339.9pt;height:.0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" stroked="f">
                  <v:textbox style="mso-fit-shape-to-text:t" inset="0,0,0,0">
                    <w:txbxContent>
                      <w:p w14:paraId="01C9E4DD" w14:textId="00F9B628" w:rsidR="00ED34E2" w:rsidRPr="00EB46ED" w:rsidRDefault="00ED34E2" w:rsidP="001F343A">
                        <w:pPr>
                          <w:pStyle w:val="Caption"/>
                          <w:jc w:val="center"/>
                          <w:rPr>
                            <w:noProof/>
                            <w:sz w:val="24"/>
                            <w:szCs w:val="24"/>
                          </w:rPr>
                        </w:pPr>
                        <w:r>
                          <w:t xml:space="preserve">Gambar 3. </w:t>
                        </w:r>
                        <w:ins w:id="12572" w:author="chaniaayulestari@outlook.com" w:date="2021-11-13T13:45:00Z">
                          <w:r>
                            <w:fldChar w:fldCharType="begin"/>
                          </w:r>
                          <w:r>
                            <w:instrText xml:space="preserve"> SEQ Gambar_3. \* ARABIC </w:instrText>
                          </w:r>
                        </w:ins>
                        <w:r>
                          <w:fldChar w:fldCharType="separate"/>
                        </w:r>
                        <w:ins w:id="12573" w:author="chaniaayulestari@outlook.com" w:date="2021-11-13T13:45:00Z">
                          <w:r>
                            <w:rPr>
                              <w:noProof/>
                            </w:rPr>
                            <w:t>33</w:t>
                          </w:r>
                          <w:r>
                            <w:fldChar w:fldCharType="end"/>
                          </w:r>
                        </w:ins>
                        <w:del w:id="125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p w14:paraId="395DB233" w14:textId="77777777" w:rsidR="00ED34E2" w:rsidRDefault="00ED34E2"/>
                      <w:p w14:paraId="30CEC5FA" w14:textId="5A8A260B" w:rsidR="00ED34E2" w:rsidRPr="00EB46ED" w:rsidRDefault="00ED34E2" w:rsidP="001F343A">
                        <w:pPr>
                          <w:pStyle w:val="Caption"/>
                          <w:jc w:val="center"/>
                          <w:rPr>
                            <w:noProof/>
                            <w:sz w:val="24"/>
                            <w:szCs w:val="24"/>
                          </w:rPr>
                        </w:pPr>
                        <w:r>
                          <w:t xml:space="preserve">Gambar 3. </w:t>
                        </w:r>
                        <w:ins w:id="12575" w:author="chaniaayulestari@outlook.com" w:date="2021-11-13T13:45:00Z">
                          <w:r>
                            <w:fldChar w:fldCharType="begin"/>
                          </w:r>
                          <w:r>
                            <w:instrText xml:space="preserve"> SEQ Gambar_3. \* ARABIC </w:instrText>
                          </w:r>
                        </w:ins>
                        <w:r>
                          <w:fldChar w:fldCharType="separate"/>
                        </w:r>
                        <w:ins w:id="12576" w:author="chaniaayulestari@outlook.com" w:date="2021-11-13T13:45:00Z">
                          <w:r>
                            <w:rPr>
                              <w:noProof/>
                            </w:rPr>
                            <w:t>33</w:t>
                          </w:r>
                          <w:r>
                            <w:fldChar w:fldCharType="end"/>
                          </w:r>
                        </w:ins>
                        <w:del w:id="125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v:textbox>
                  <w10:wrap anchorx="margin"/>
                </v:shape>
              </w:pict>
            </mc:Fallback>
          </mc:AlternateConten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12578"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01C42ABD" w:rsidR="00C87493" w:rsidDel="00C1342F" w:rsidRDefault="00CF3937">
      <w:pPr>
        <w:jc w:val="center"/>
        <w:rPr>
          <w:del w:id="12579" w:author="Rafi Aziizi" w:date="2021-11-12T10:58:00Z"/>
          <w:rFonts w:eastAsia="Calibri"/>
        </w:rPr>
        <w:pPrChange w:id="12580" w:author="Rafi Aziizi" w:date="2021-11-14T10:20:00Z">
          <w:pPr/>
        </w:pPrChange>
      </w:pPr>
      <w:r>
        <w:rPr>
          <w:noProof/>
        </w:rPr>
        <w:drawing>
          <wp:inline distT="0" distB="0" distL="0" distR="0" wp14:anchorId="50F8D6B2" wp14:editId="0186F964">
            <wp:extent cx="4177590" cy="23796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399D9962" w14:textId="77777777" w:rsidR="00C87493" w:rsidDel="00331B6F" w:rsidRDefault="00C87493">
      <w:pPr>
        <w:pStyle w:val="ListParagraph"/>
        <w:ind w:left="0" w:firstLine="426"/>
        <w:jc w:val="center"/>
        <w:rPr>
          <w:del w:id="12581" w:author="Rafi Aziizi" w:date="2021-11-12T10:58:00Z"/>
          <w:rFonts w:eastAsia="Calibri"/>
        </w:rPr>
        <w:pPrChange w:id="12582" w:author="Rafi Aziizi" w:date="2021-11-14T10:20:00Z">
          <w:pPr>
            <w:pStyle w:val="ListParagraph"/>
            <w:ind w:left="0" w:firstLine="426"/>
          </w:pPr>
        </w:pPrChange>
      </w:pPr>
    </w:p>
    <w:p w14:paraId="00DF0585" w14:textId="2A294E15" w:rsidR="001F343A" w:rsidDel="00331B6F" w:rsidRDefault="001F343A">
      <w:pPr>
        <w:pStyle w:val="ListParagraph"/>
        <w:ind w:left="0" w:firstLine="426"/>
        <w:jc w:val="center"/>
        <w:rPr>
          <w:del w:id="12583" w:author="Rafi Aziizi" w:date="2021-11-12T10:58:00Z"/>
          <w:rFonts w:eastAsia="Calibri"/>
        </w:rPr>
        <w:pPrChange w:id="12584" w:author="Rafi Aziizi" w:date="2021-11-14T10:20:00Z">
          <w:pPr>
            <w:pStyle w:val="ListParagraph"/>
            <w:ind w:left="0" w:firstLine="426"/>
          </w:pPr>
        </w:pPrChange>
      </w:pPr>
    </w:p>
    <w:p w14:paraId="0DA53CD2" w14:textId="171AF8D1" w:rsidR="007262F1" w:rsidDel="00331B6F" w:rsidRDefault="007262F1">
      <w:pPr>
        <w:pStyle w:val="ListParagraph"/>
        <w:ind w:left="0" w:firstLine="426"/>
        <w:jc w:val="center"/>
        <w:rPr>
          <w:del w:id="12585" w:author="Rafi Aziizi" w:date="2021-11-12T10:58:00Z"/>
          <w:rFonts w:eastAsia="Calibri"/>
        </w:rPr>
        <w:pPrChange w:id="12586" w:author="Rafi Aziizi" w:date="2021-11-14T10:20:00Z">
          <w:pPr>
            <w:pStyle w:val="ListParagraph"/>
            <w:ind w:left="0" w:firstLine="426"/>
          </w:pPr>
        </w:pPrChange>
      </w:pPr>
    </w:p>
    <w:p w14:paraId="00C82A12" w14:textId="1A02943D" w:rsidR="007262F1" w:rsidRPr="00331B6F" w:rsidRDefault="007262F1">
      <w:pPr>
        <w:jc w:val="center"/>
        <w:rPr>
          <w:rFonts w:eastAsia="Calibri"/>
        </w:rPr>
        <w:pPrChange w:id="12587" w:author="Rafi Aziizi" w:date="2021-11-14T10:20:00Z">
          <w:pPr>
            <w:pStyle w:val="ListParagraph"/>
            <w:ind w:left="0" w:firstLine="426"/>
          </w:pPr>
        </w:pPrChange>
      </w:pPr>
    </w:p>
    <w:p w14:paraId="6FFD9544" w14:textId="4F3BE0E7" w:rsidR="007262F1" w:rsidDel="0089374A" w:rsidRDefault="00F151BC" w:rsidP="001F343A">
      <w:pPr>
        <w:pStyle w:val="ListParagraph"/>
        <w:ind w:left="0" w:firstLine="426"/>
        <w:rPr>
          <w:del w:id="12588" w:author="Rafi Aziizi" w:date="2021-11-14T10:20:00Z"/>
          <w:rFonts w:eastAsia="Calibri"/>
        </w:rPr>
      </w:pPr>
      <w:ins w:id="12589" w:author="chaniaayulestari@outlook.com" w:date="2021-11-13T21:14:00Z">
        <w:r>
          <w:rPr>
            <w:noProof/>
          </w:rPr>
          <mc:AlternateContent>
            <mc:Choice Requires="wps">
              <w:drawing>
                <wp:anchor distT="0" distB="0" distL="114300" distR="114300" simplePos="0" relativeHeight="251768320" behindDoc="0" locked="0" layoutInCell="1" allowOverlap="1" wp14:anchorId="0055398D" wp14:editId="2FCC6498">
                  <wp:simplePos x="0" y="0"/>
                  <wp:positionH relativeFrom="column">
                    <wp:posOffset>431800</wp:posOffset>
                  </wp:positionH>
                  <wp:positionV relativeFrom="paragraph">
                    <wp:posOffset>29845</wp:posOffset>
                  </wp:positionV>
                  <wp:extent cx="4177030" cy="162560"/>
                  <wp:effectExtent l="0" t="1270" r="0" b="0"/>
                  <wp:wrapNone/>
                  <wp:docPr id="525"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8D8A26" w14:textId="1C34C5FD" w:rsidR="00ED34E2" w:rsidRPr="00C10CB1" w:rsidDel="00CF3937" w:rsidRDefault="00ED34E2">
                              <w:pPr>
                                <w:pStyle w:val="Caption"/>
                                <w:jc w:val="center"/>
                                <w:rPr>
                                  <w:del w:id="12590" w:author="chaniaayulestari@outlook.com" w:date="2021-11-13T21:14:00Z"/>
                                  <w:noProof/>
                                </w:rPr>
                                <w:pPrChange w:id="12591" w:author="chaniaayulestari@outlook.com" w:date="2021-11-13T21:14:00Z">
                                  <w:pPr/>
                                </w:pPrChange>
                              </w:pPr>
                              <w:bookmarkStart w:id="12592" w:name="_Toc87895035"/>
                              <w:ins w:id="12593" w:author="chaniaayulestari@outlook.com" w:date="2021-11-13T21:14:00Z">
                                <w:r>
                                  <w:t xml:space="preserve">Gambar 3. </w:t>
                                </w:r>
                                <w:r>
                                  <w:fldChar w:fldCharType="begin"/>
                                </w:r>
                                <w:r>
                                  <w:instrText xml:space="preserve"> SEQ Gambar___3. \* ARABIC </w:instrText>
                                </w:r>
                              </w:ins>
                              <w:r>
                                <w:fldChar w:fldCharType="separate"/>
                              </w:r>
                              <w:ins w:id="12594" w:author="Rafi Aziizi" w:date="2021-11-15T16:05:00Z">
                                <w:r w:rsidR="00BF7B94">
                                  <w:rPr>
                                    <w:noProof/>
                                  </w:rPr>
                                  <w:t>71</w:t>
                                </w:r>
                              </w:ins>
                              <w:ins w:id="12595" w:author="chaniaayulestari@outlook.com" w:date="2021-11-13T21:25:00Z">
                                <w:del w:id="12596" w:author="Rafi Aziizi" w:date="2021-11-14T09:53:00Z">
                                  <w:r w:rsidDel="00590A19">
                                    <w:rPr>
                                      <w:noProof/>
                                    </w:rPr>
                                    <w:delText>66</w:delText>
                                  </w:r>
                                </w:del>
                              </w:ins>
                              <w:ins w:id="12597" w:author="chaniaayulestari@outlook.com" w:date="2021-11-13T21:14:00Z">
                                <w:r>
                                  <w:fldChar w:fldCharType="end"/>
                                </w:r>
                                <w:r>
                                  <w:t xml:space="preserve"> </w:t>
                                </w:r>
                                <w:r w:rsidRPr="00C87E5B">
                                  <w:t xml:space="preserve">Perancangan Antarmuka </w:t>
                                </w:r>
                                <w:r>
                                  <w:t>Tambah Data Walikelas</w:t>
                                </w:r>
                              </w:ins>
                              <w:bookmarkEnd w:id="12592"/>
                            </w:p>
                            <w:p w14:paraId="4EC650CB" w14:textId="77777777" w:rsidR="00ED34E2" w:rsidRDefault="00ED34E2">
                              <w:pPr>
                                <w:pStyle w:val="Caption"/>
                                <w:jc w:val="center"/>
                                <w:pPrChange w:id="12598" w:author="chaniaayulestari@outlook.com" w:date="2021-11-13T21:14: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5398D" id="Text Box 216" o:spid="_x0000_s1120" type="#_x0000_t202" style="position:absolute;left:0;text-align:left;margin-left:34pt;margin-top:2.35pt;width:328.9pt;height:12.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" stroked="f">
                  <v:textbox inset="0,0,0,0">
                    <w:txbxContent>
                      <w:p w14:paraId="608D8A26" w14:textId="1C34C5FD" w:rsidR="00ED34E2" w:rsidRPr="00C10CB1" w:rsidDel="00CF3937" w:rsidRDefault="00ED34E2">
                        <w:pPr>
                          <w:pStyle w:val="Caption"/>
                          <w:jc w:val="center"/>
                          <w:rPr>
                            <w:del w:id="12599" w:author="chaniaayulestari@outlook.com" w:date="2021-11-13T21:14:00Z"/>
                            <w:noProof/>
                          </w:rPr>
                          <w:pPrChange w:id="12600" w:author="chaniaayulestari@outlook.com" w:date="2021-11-13T21:14:00Z">
                            <w:pPr/>
                          </w:pPrChange>
                        </w:pPr>
                        <w:bookmarkStart w:id="12601" w:name="_Toc87895035"/>
                        <w:ins w:id="12602" w:author="chaniaayulestari@outlook.com" w:date="2021-11-13T21:14:00Z">
                          <w:r>
                            <w:t xml:space="preserve">Gambar 3. </w:t>
                          </w:r>
                          <w:r>
                            <w:fldChar w:fldCharType="begin"/>
                          </w:r>
                          <w:r>
                            <w:instrText xml:space="preserve"> SEQ Gambar___3. \* ARABIC </w:instrText>
                          </w:r>
                        </w:ins>
                        <w:r>
                          <w:fldChar w:fldCharType="separate"/>
                        </w:r>
                        <w:ins w:id="12603" w:author="Rafi Aziizi" w:date="2021-11-15T16:05:00Z">
                          <w:r w:rsidR="00BF7B94">
                            <w:rPr>
                              <w:noProof/>
                            </w:rPr>
                            <w:t>71</w:t>
                          </w:r>
                        </w:ins>
                        <w:ins w:id="12604" w:author="chaniaayulestari@outlook.com" w:date="2021-11-13T21:25:00Z">
                          <w:del w:id="12605" w:author="Rafi Aziizi" w:date="2021-11-14T09:53:00Z">
                            <w:r w:rsidDel="00590A19">
                              <w:rPr>
                                <w:noProof/>
                              </w:rPr>
                              <w:delText>66</w:delText>
                            </w:r>
                          </w:del>
                        </w:ins>
                        <w:ins w:id="12606" w:author="chaniaayulestari@outlook.com" w:date="2021-11-13T21:14:00Z">
                          <w:r>
                            <w:fldChar w:fldCharType="end"/>
                          </w:r>
                          <w:r>
                            <w:t xml:space="preserve"> </w:t>
                          </w:r>
                          <w:r w:rsidRPr="00C87E5B">
                            <w:t xml:space="preserve">Perancangan Antarmuka </w:t>
                          </w:r>
                          <w:r>
                            <w:t>Tambah Data Walikelas</w:t>
                          </w:r>
                        </w:ins>
                        <w:bookmarkEnd w:id="12601"/>
                      </w:p>
                      <w:p w14:paraId="4EC650CB" w14:textId="77777777" w:rsidR="00ED34E2" w:rsidRDefault="00ED34E2">
                        <w:pPr>
                          <w:pStyle w:val="Caption"/>
                          <w:jc w:val="center"/>
                          <w:pPrChange w:id="12607" w:author="chaniaayulestari@outlook.com" w:date="2021-11-13T21:14:00Z">
                            <w:pPr/>
                          </w:pPrChange>
                        </w:pPr>
                      </w:p>
                    </w:txbxContent>
                  </v:textbox>
                </v:shape>
              </w:pict>
            </mc:Fallback>
          </mc:AlternateContent>
        </w:r>
      </w:ins>
    </w:p>
    <w:p w14:paraId="4DC60A2F" w14:textId="77777777" w:rsidR="007262F1" w:rsidDel="0089374A" w:rsidRDefault="007262F1" w:rsidP="001F343A">
      <w:pPr>
        <w:pStyle w:val="ListParagraph"/>
        <w:ind w:left="0" w:firstLine="426"/>
        <w:rPr>
          <w:del w:id="12608" w:author="Rafi Aziizi" w:date="2021-11-14T10:20:00Z"/>
          <w:rFonts w:eastAsia="Calibri"/>
        </w:rPr>
      </w:pPr>
    </w:p>
    <w:p w14:paraId="61DEC1A9" w14:textId="77777777" w:rsidR="007262F1" w:rsidDel="0089374A" w:rsidRDefault="007262F1" w:rsidP="001F343A">
      <w:pPr>
        <w:pStyle w:val="ListParagraph"/>
        <w:ind w:left="0" w:firstLine="426"/>
        <w:rPr>
          <w:del w:id="12609" w:author="Rafi Aziizi" w:date="2021-11-14T10:20:00Z"/>
          <w:rFonts w:eastAsia="Calibri"/>
        </w:rPr>
      </w:pPr>
    </w:p>
    <w:p w14:paraId="31D02A69" w14:textId="19F7CAA6" w:rsidR="007262F1" w:rsidDel="0089374A" w:rsidRDefault="007262F1" w:rsidP="001F343A">
      <w:pPr>
        <w:pStyle w:val="ListParagraph"/>
        <w:ind w:left="0" w:firstLine="426"/>
        <w:rPr>
          <w:del w:id="12610" w:author="Rafi Aziizi" w:date="2021-11-14T10:20:00Z"/>
          <w:rFonts w:eastAsia="Calibri"/>
        </w:rPr>
      </w:pPr>
    </w:p>
    <w:p w14:paraId="5226073D" w14:textId="17F08D33" w:rsidR="007262F1" w:rsidDel="0089374A" w:rsidRDefault="007262F1" w:rsidP="001F343A">
      <w:pPr>
        <w:pStyle w:val="ListParagraph"/>
        <w:ind w:left="0" w:firstLine="426"/>
        <w:rPr>
          <w:del w:id="12611" w:author="Rafi Aziizi" w:date="2021-11-14T10:20:00Z"/>
          <w:rFonts w:eastAsia="Calibri"/>
        </w:rPr>
      </w:pPr>
    </w:p>
    <w:p w14:paraId="02658F6F" w14:textId="0D3C47C1" w:rsidR="007262F1" w:rsidDel="0089374A" w:rsidRDefault="007262F1" w:rsidP="001F343A">
      <w:pPr>
        <w:pStyle w:val="ListParagraph"/>
        <w:ind w:left="0" w:firstLine="426"/>
        <w:rPr>
          <w:del w:id="12612" w:author="Rafi Aziizi" w:date="2021-11-14T10:20:00Z"/>
          <w:rFonts w:eastAsia="Calibri"/>
        </w:rPr>
      </w:pPr>
    </w:p>
    <w:p w14:paraId="5C9973F5" w14:textId="06025B5C" w:rsidR="007262F1" w:rsidDel="0089374A" w:rsidRDefault="007262F1" w:rsidP="001F343A">
      <w:pPr>
        <w:pStyle w:val="ListParagraph"/>
        <w:ind w:left="0" w:firstLine="426"/>
        <w:rPr>
          <w:del w:id="12613" w:author="Rafi Aziizi" w:date="2021-11-14T10:20:00Z"/>
          <w:rFonts w:eastAsia="Calibri"/>
        </w:rPr>
      </w:pPr>
    </w:p>
    <w:p w14:paraId="2377890D" w14:textId="3BD18D24" w:rsidR="007262F1" w:rsidDel="0089374A" w:rsidRDefault="007262F1" w:rsidP="001F343A">
      <w:pPr>
        <w:pStyle w:val="ListParagraph"/>
        <w:ind w:left="0" w:firstLine="426"/>
        <w:rPr>
          <w:del w:id="12614" w:author="Rafi Aziizi" w:date="2021-11-14T10:20:00Z"/>
          <w:rFonts w:eastAsia="Calibri"/>
        </w:rPr>
      </w:pPr>
    </w:p>
    <w:p w14:paraId="71207A9D" w14:textId="57EDBCBB" w:rsidR="007262F1" w:rsidRPr="0089374A" w:rsidDel="0089374A" w:rsidRDefault="007262F1">
      <w:pPr>
        <w:rPr>
          <w:del w:id="12615" w:author="Rafi Aziizi" w:date="2021-11-14T10:21:00Z"/>
          <w:rFonts w:eastAsia="Calibri"/>
        </w:rPr>
        <w:pPrChange w:id="12616" w:author="Rafi Aziizi" w:date="2021-11-14T10:20:00Z">
          <w:pPr>
            <w:pStyle w:val="ListParagraph"/>
            <w:ind w:left="0" w:firstLine="426"/>
          </w:pPr>
        </w:pPrChange>
      </w:pPr>
    </w:p>
    <w:p w14:paraId="3217179A" w14:textId="037FF9A1" w:rsidR="007262F1" w:rsidRPr="0089374A" w:rsidRDefault="00F151BC">
      <w:pPr>
        <w:rPr>
          <w:rFonts w:eastAsia="Calibri"/>
        </w:rPr>
        <w:pPrChange w:id="12617" w:author="Rafi Aziizi" w:date="2021-11-14T10:21:00Z">
          <w:pPr>
            <w:pStyle w:val="ListParagraph"/>
            <w:ind w:left="0" w:firstLine="426"/>
          </w:pPr>
        </w:pPrChange>
      </w:pPr>
      <w:del w:id="12618" w:author="chaniaayulestari@outlook.com" w:date="2021-11-13T14:26:00Z">
        <w:r>
          <w:rPr>
            <w:noProof/>
          </w:rPr>
          <mc:AlternateContent>
            <mc:Choice Requires="wps">
              <w:drawing>
                <wp:anchor distT="0" distB="0" distL="114300" distR="114300" simplePos="0" relativeHeight="251665920" behindDoc="1" locked="0" layoutInCell="1" allowOverlap="1" wp14:anchorId="7267F60C" wp14:editId="5F4C0C47">
                  <wp:simplePos x="0" y="0"/>
                  <wp:positionH relativeFrom="margin">
                    <wp:posOffset>357505</wp:posOffset>
                  </wp:positionH>
                  <wp:positionV relativeFrom="paragraph">
                    <wp:posOffset>29845</wp:posOffset>
                  </wp:positionV>
                  <wp:extent cx="4316730" cy="635"/>
                  <wp:effectExtent l="0" t="0" r="0" b="0"/>
                  <wp:wrapNone/>
                  <wp:docPr id="523"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635"/>
                          </a:xfrm>
                          <a:prstGeom prst="rect">
                            <a:avLst/>
                          </a:prstGeom>
                          <a:solidFill>
                            <a:prstClr val="white"/>
                          </a:solidFill>
                          <a:ln>
                            <a:noFill/>
                          </a:ln>
                        </wps:spPr>
                        <wps:txbx>
                          <w:txbxContent>
                            <w:p w14:paraId="3CEA8307" w14:textId="4D9734BD" w:rsidR="00ED34E2" w:rsidRPr="000317BE" w:rsidRDefault="00ED34E2" w:rsidP="001F343A">
                              <w:pPr>
                                <w:pStyle w:val="Caption"/>
                                <w:jc w:val="center"/>
                                <w:rPr>
                                  <w:noProof/>
                                  <w:sz w:val="24"/>
                                  <w:szCs w:val="24"/>
                                </w:rPr>
                              </w:pPr>
                              <w:r>
                                <w:t xml:space="preserve">Gambar 3. </w:t>
                              </w:r>
                              <w:ins w:id="12619" w:author="chaniaayulestari@outlook.com" w:date="2021-11-13T13:45:00Z">
                                <w:r>
                                  <w:fldChar w:fldCharType="begin"/>
                                </w:r>
                                <w:r>
                                  <w:instrText xml:space="preserve"> SEQ Gambar_3. \* ARABIC </w:instrText>
                                </w:r>
                              </w:ins>
                              <w:r>
                                <w:fldChar w:fldCharType="separate"/>
                              </w:r>
                              <w:ins w:id="12620" w:author="chaniaayulestari@outlook.com" w:date="2021-11-13T13:45:00Z">
                                <w:r>
                                  <w:rPr>
                                    <w:noProof/>
                                  </w:rPr>
                                  <w:t>34</w:t>
                                </w:r>
                                <w:r>
                                  <w:fldChar w:fldCharType="end"/>
                                </w:r>
                              </w:ins>
                              <w:del w:id="126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p w14:paraId="0BB17D03" w14:textId="77777777" w:rsidR="00ED34E2" w:rsidRDefault="00ED34E2"/>
                            <w:p w14:paraId="3E061FB4" w14:textId="33158AEC" w:rsidR="00ED34E2" w:rsidRPr="000317BE" w:rsidRDefault="00ED34E2" w:rsidP="001F343A">
                              <w:pPr>
                                <w:pStyle w:val="Caption"/>
                                <w:jc w:val="center"/>
                                <w:rPr>
                                  <w:noProof/>
                                  <w:sz w:val="24"/>
                                  <w:szCs w:val="24"/>
                                </w:rPr>
                              </w:pPr>
                              <w:r>
                                <w:t xml:space="preserve">Gambar 3. </w:t>
                              </w:r>
                              <w:ins w:id="12622" w:author="chaniaayulestari@outlook.com" w:date="2021-11-13T13:45:00Z">
                                <w:r>
                                  <w:fldChar w:fldCharType="begin"/>
                                </w:r>
                                <w:r>
                                  <w:instrText xml:space="preserve"> SEQ Gambar_3. \* ARABIC </w:instrText>
                                </w:r>
                              </w:ins>
                              <w:r>
                                <w:fldChar w:fldCharType="separate"/>
                              </w:r>
                              <w:ins w:id="12623" w:author="chaniaayulestari@outlook.com" w:date="2021-11-13T13:45:00Z">
                                <w:r>
                                  <w:rPr>
                                    <w:noProof/>
                                  </w:rPr>
                                  <w:t>34</w:t>
                                </w:r>
                                <w:r>
                                  <w:fldChar w:fldCharType="end"/>
                                </w:r>
                              </w:ins>
                              <w:del w:id="126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67F60C" id="Text Box 111" o:spid="_x0000_s1121" type="#_x0000_t202" style="position:absolute;left:0;text-align:left;margin-left:28.15pt;margin-top:2.35pt;width:339.9pt;height:.0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" stroked="f">
                  <v:textbox style="mso-fit-shape-to-text:t" inset="0,0,0,0">
                    <w:txbxContent>
                      <w:p w14:paraId="3CEA8307" w14:textId="4D9734BD" w:rsidR="00ED34E2" w:rsidRPr="000317BE" w:rsidRDefault="00ED34E2" w:rsidP="001F343A">
                        <w:pPr>
                          <w:pStyle w:val="Caption"/>
                          <w:jc w:val="center"/>
                          <w:rPr>
                            <w:noProof/>
                            <w:sz w:val="24"/>
                            <w:szCs w:val="24"/>
                          </w:rPr>
                        </w:pPr>
                        <w:r>
                          <w:t xml:space="preserve">Gambar 3. </w:t>
                        </w:r>
                        <w:ins w:id="12625" w:author="chaniaayulestari@outlook.com" w:date="2021-11-13T13:45:00Z">
                          <w:r>
                            <w:fldChar w:fldCharType="begin"/>
                          </w:r>
                          <w:r>
                            <w:instrText xml:space="preserve"> SEQ Gambar_3. \* ARABIC </w:instrText>
                          </w:r>
                        </w:ins>
                        <w:r>
                          <w:fldChar w:fldCharType="separate"/>
                        </w:r>
                        <w:ins w:id="12626" w:author="chaniaayulestari@outlook.com" w:date="2021-11-13T13:45:00Z">
                          <w:r>
                            <w:rPr>
                              <w:noProof/>
                            </w:rPr>
                            <w:t>34</w:t>
                          </w:r>
                          <w:r>
                            <w:fldChar w:fldCharType="end"/>
                          </w:r>
                        </w:ins>
                        <w:del w:id="126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p w14:paraId="0BB17D03" w14:textId="77777777" w:rsidR="00ED34E2" w:rsidRDefault="00ED34E2"/>
                      <w:p w14:paraId="3E061FB4" w14:textId="33158AEC" w:rsidR="00ED34E2" w:rsidRPr="000317BE" w:rsidRDefault="00ED34E2" w:rsidP="001F343A">
                        <w:pPr>
                          <w:pStyle w:val="Caption"/>
                          <w:jc w:val="center"/>
                          <w:rPr>
                            <w:noProof/>
                            <w:sz w:val="24"/>
                            <w:szCs w:val="24"/>
                          </w:rPr>
                        </w:pPr>
                        <w:r>
                          <w:t xml:space="preserve">Gambar 3. </w:t>
                        </w:r>
                        <w:ins w:id="12628" w:author="chaniaayulestari@outlook.com" w:date="2021-11-13T13:45:00Z">
                          <w:r>
                            <w:fldChar w:fldCharType="begin"/>
                          </w:r>
                          <w:r>
                            <w:instrText xml:space="preserve"> SEQ Gambar_3. \* ARABIC </w:instrText>
                          </w:r>
                        </w:ins>
                        <w:r>
                          <w:fldChar w:fldCharType="separate"/>
                        </w:r>
                        <w:ins w:id="12629" w:author="chaniaayulestari@outlook.com" w:date="2021-11-13T13:45:00Z">
                          <w:r>
                            <w:rPr>
                              <w:noProof/>
                            </w:rPr>
                            <w:t>34</w:t>
                          </w:r>
                          <w:r>
                            <w:fldChar w:fldCharType="end"/>
                          </w:r>
                        </w:ins>
                        <w:del w:id="126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v:textbox>
                  <w10:wrap anchorx="margin"/>
                </v:shape>
              </w:pict>
            </mc:Fallback>
          </mc:AlternateConten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1263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5294717E" w:rsidR="001F343A" w:rsidDel="0089374A" w:rsidRDefault="001F343A" w:rsidP="001F343A">
      <w:pPr>
        <w:ind w:firstLine="426"/>
        <w:rPr>
          <w:ins w:id="12632" w:author="chaniaayulestari@outlook.com" w:date="2021-11-13T21:15:00Z"/>
          <w:del w:id="12633" w:author="Rafi Aziizi" w:date="2021-11-14T10:21: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23D2CA7D" w14:textId="68AEDD79" w:rsidR="00CF3937" w:rsidDel="0089374A" w:rsidRDefault="00CF3937" w:rsidP="001F343A">
      <w:pPr>
        <w:ind w:firstLine="426"/>
        <w:rPr>
          <w:ins w:id="12634" w:author="chaniaayulestari@outlook.com" w:date="2021-11-13T21:15:00Z"/>
          <w:del w:id="12635" w:author="Rafi Aziizi" w:date="2021-11-14T10:21:00Z"/>
          <w:rFonts w:eastAsia="Calibri"/>
        </w:rPr>
      </w:pPr>
    </w:p>
    <w:p w14:paraId="1773506A" w14:textId="3DE0A3BC" w:rsidR="00CF3937" w:rsidDel="0089374A" w:rsidRDefault="00CF3937" w:rsidP="001F343A">
      <w:pPr>
        <w:ind w:firstLine="426"/>
        <w:rPr>
          <w:ins w:id="12636" w:author="chaniaayulestari@outlook.com" w:date="2021-11-13T21:15:00Z"/>
          <w:del w:id="12637" w:author="Rafi Aziizi" w:date="2021-11-14T10:21:00Z"/>
          <w:rFonts w:eastAsia="Calibri"/>
        </w:rPr>
      </w:pPr>
    </w:p>
    <w:p w14:paraId="6DF64A19" w14:textId="1C858304" w:rsidR="00CF3937" w:rsidDel="0089374A" w:rsidRDefault="00CF3937" w:rsidP="001F343A">
      <w:pPr>
        <w:ind w:firstLine="426"/>
        <w:rPr>
          <w:ins w:id="12638" w:author="chaniaayulestari@outlook.com" w:date="2021-11-13T21:15:00Z"/>
          <w:del w:id="12639" w:author="Rafi Aziizi" w:date="2021-11-14T10:21:00Z"/>
          <w:rFonts w:eastAsia="Calibri"/>
        </w:rPr>
      </w:pPr>
    </w:p>
    <w:p w14:paraId="48FFF384" w14:textId="77777777" w:rsidR="00CF3937" w:rsidRPr="001F343A" w:rsidRDefault="00CF3937">
      <w:pPr>
        <w:ind w:firstLine="426"/>
        <w:rPr>
          <w:rFonts w:eastAsia="Calibri"/>
        </w:rPr>
      </w:pPr>
    </w:p>
    <w:p w14:paraId="5D389412" w14:textId="2E601965" w:rsidR="00586A07" w:rsidRDefault="007262F1" w:rsidP="001F343A">
      <w:pPr>
        <w:pStyle w:val="ListParagraph"/>
        <w:ind w:left="426"/>
        <w:rPr>
          <w:ins w:id="12640" w:author=" " w:date="2021-11-15T16:59:00Z"/>
        </w:rPr>
      </w:pPr>
      <w:del w:id="12641" w:author=" " w:date="2021-11-15T16:59:00Z">
        <w:r w:rsidRPr="007262F1" w:rsidDel="006E123C">
          <w:delText xml:space="preserve"> </w:delText>
        </w:r>
      </w:del>
    </w:p>
    <w:p w14:paraId="25126018" w14:textId="4CFD394E" w:rsidR="006E123C" w:rsidRDefault="006E123C" w:rsidP="001F343A">
      <w:pPr>
        <w:pStyle w:val="ListParagraph"/>
        <w:ind w:left="426"/>
        <w:rPr>
          <w:ins w:id="12642" w:author=" " w:date="2021-11-15T16:59:00Z"/>
        </w:rPr>
      </w:pPr>
    </w:p>
    <w:p w14:paraId="298C5535" w14:textId="77777777" w:rsidR="006E123C" w:rsidRDefault="006E123C" w:rsidP="001F343A">
      <w:pPr>
        <w:pStyle w:val="ListParagraph"/>
        <w:ind w:left="426"/>
      </w:pP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0BE17B56" w14:textId="77777777" w:rsidR="006E123C" w:rsidRDefault="006E123C" w:rsidP="001F343A">
      <w:pPr>
        <w:pStyle w:val="ListParagraph"/>
        <w:ind w:left="426"/>
        <w:rPr>
          <w:ins w:id="12643" w:author=" " w:date="2021-11-15T16:59:00Z"/>
        </w:rPr>
      </w:pPr>
    </w:p>
    <w:p w14:paraId="52F799D7" w14:textId="77777777" w:rsidR="006E123C" w:rsidRDefault="006E123C" w:rsidP="001F343A">
      <w:pPr>
        <w:pStyle w:val="ListParagraph"/>
        <w:ind w:left="426"/>
        <w:rPr>
          <w:ins w:id="12644" w:author=" " w:date="2021-11-15T16:59:00Z"/>
        </w:rPr>
      </w:pPr>
    </w:p>
    <w:p w14:paraId="42726396" w14:textId="77777777" w:rsidR="006E123C" w:rsidRDefault="006E123C" w:rsidP="001F343A">
      <w:pPr>
        <w:pStyle w:val="ListParagraph"/>
        <w:ind w:left="426"/>
        <w:rPr>
          <w:ins w:id="12645" w:author=" " w:date="2021-11-15T16:59:00Z"/>
        </w:rPr>
      </w:pPr>
    </w:p>
    <w:p w14:paraId="23E51837" w14:textId="7FD5A6F1" w:rsidR="00586A07" w:rsidRDefault="006E123C" w:rsidP="001F343A">
      <w:pPr>
        <w:pStyle w:val="ListParagraph"/>
        <w:ind w:left="426"/>
      </w:pPr>
      <w:r>
        <w:rPr>
          <w:noProof/>
        </w:rPr>
        <w:drawing>
          <wp:anchor distT="0" distB="0" distL="114300" distR="114300" simplePos="0" relativeHeight="251606016" behindDoc="1" locked="0" layoutInCell="1" allowOverlap="1" wp14:anchorId="6AD3A81B" wp14:editId="321A16A5">
            <wp:simplePos x="0" y="0"/>
            <wp:positionH relativeFrom="margin">
              <wp:posOffset>353563</wp:posOffset>
            </wp:positionH>
            <wp:positionV relativeFrom="paragraph">
              <wp:posOffset>-814465</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7D2F2371" w:rsidR="00586A07" w:rsidRDefault="00F151BC" w:rsidP="001F343A">
      <w:pPr>
        <w:pStyle w:val="ListParagraph"/>
        <w:ind w:left="426"/>
      </w:pPr>
      <w:ins w:id="12646" w:author="chaniaayulestari@outlook.com" w:date="2021-11-13T21:15:00Z">
        <w:r>
          <w:rPr>
            <w:noProof/>
          </w:rPr>
          <mc:AlternateContent>
            <mc:Choice Requires="wps">
              <w:drawing>
                <wp:anchor distT="0" distB="0" distL="114300" distR="114300" simplePos="0" relativeHeight="251769344" behindDoc="0" locked="0" layoutInCell="1" allowOverlap="1" wp14:anchorId="36428859" wp14:editId="41588D3D">
                  <wp:simplePos x="0" y="0"/>
                  <wp:positionH relativeFrom="column">
                    <wp:posOffset>431800</wp:posOffset>
                  </wp:positionH>
                  <wp:positionV relativeFrom="paragraph">
                    <wp:posOffset>75565</wp:posOffset>
                  </wp:positionV>
                  <wp:extent cx="4177030" cy="173355"/>
                  <wp:effectExtent l="0" t="0" r="0" b="2540"/>
                  <wp:wrapNone/>
                  <wp:docPr id="520"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58F08" w14:textId="73203FA0" w:rsidR="00ED34E2" w:rsidRPr="00C76DF1" w:rsidDel="00CF3937" w:rsidRDefault="00ED34E2">
                              <w:pPr>
                                <w:pStyle w:val="Caption"/>
                                <w:jc w:val="center"/>
                                <w:rPr>
                                  <w:del w:id="12647" w:author="chaniaayulestari@outlook.com" w:date="2021-11-13T21:15:00Z"/>
                                  <w:noProof/>
                                </w:rPr>
                                <w:pPrChange w:id="12648" w:author="chaniaayulestari@outlook.com" w:date="2021-11-13T21:15:00Z">
                                  <w:pPr>
                                    <w:pStyle w:val="ListParagraph"/>
                                    <w:ind w:left="426"/>
                                  </w:pPr>
                                </w:pPrChange>
                              </w:pPr>
                              <w:bookmarkStart w:id="12649" w:name="_Toc87895036"/>
                              <w:ins w:id="12650" w:author="chaniaayulestari@outlook.com" w:date="2021-11-13T21:15:00Z">
                                <w:r>
                                  <w:t xml:space="preserve">Gambar 3. </w:t>
                                </w:r>
                                <w:r>
                                  <w:fldChar w:fldCharType="begin"/>
                                </w:r>
                                <w:r>
                                  <w:instrText xml:space="preserve"> SEQ Gambar___3. \* ARABIC </w:instrText>
                                </w:r>
                              </w:ins>
                              <w:r>
                                <w:fldChar w:fldCharType="separate"/>
                              </w:r>
                              <w:ins w:id="12651" w:author="Rafi Aziizi" w:date="2021-11-15T16:05:00Z">
                                <w:r w:rsidR="00BF7B94">
                                  <w:rPr>
                                    <w:noProof/>
                                  </w:rPr>
                                  <w:t>72</w:t>
                                </w:r>
                              </w:ins>
                              <w:ins w:id="12652" w:author="chaniaayulestari@outlook.com" w:date="2021-11-13T21:25:00Z">
                                <w:del w:id="12653" w:author="Rafi Aziizi" w:date="2021-11-14T09:53:00Z">
                                  <w:r w:rsidDel="00590A19">
                                    <w:rPr>
                                      <w:noProof/>
                                    </w:rPr>
                                    <w:delText>67</w:delText>
                                  </w:r>
                                </w:del>
                              </w:ins>
                              <w:ins w:id="12654" w:author="chaniaayulestari@outlook.com" w:date="2021-11-13T21:15:00Z">
                                <w:r>
                                  <w:fldChar w:fldCharType="end"/>
                                </w:r>
                                <w:r>
                                  <w:t xml:space="preserve"> </w:t>
                                </w:r>
                                <w:r w:rsidRPr="002D5FCC">
                                  <w:t xml:space="preserve">Perancangan Antarmuka </w:t>
                                </w:r>
                                <w:r>
                                  <w:t xml:space="preserve"> Tambah Data Kelas</w:t>
                                </w:r>
                              </w:ins>
                              <w:bookmarkEnd w:id="12649"/>
                            </w:p>
                            <w:p w14:paraId="0F7D3C09" w14:textId="77777777" w:rsidR="00ED34E2" w:rsidRDefault="00ED34E2">
                              <w:pPr>
                                <w:pStyle w:val="Caption"/>
                                <w:jc w:val="center"/>
                                <w:pPrChange w:id="12655" w:author="chaniaayulestari@outlook.com" w:date="2021-11-13T21:15: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28859" id="Text Box 217" o:spid="_x0000_s1122" type="#_x0000_t202" style="position:absolute;left:0;text-align:left;margin-left:34pt;margin-top:5.95pt;width:328.9pt;height:13.6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" stroked="f">
                  <v:textbox inset="0,0,0,0">
                    <w:txbxContent>
                      <w:p w14:paraId="31758F08" w14:textId="73203FA0" w:rsidR="00ED34E2" w:rsidRPr="00C76DF1" w:rsidDel="00CF3937" w:rsidRDefault="00ED34E2">
                        <w:pPr>
                          <w:pStyle w:val="Caption"/>
                          <w:jc w:val="center"/>
                          <w:rPr>
                            <w:del w:id="12656" w:author="chaniaayulestari@outlook.com" w:date="2021-11-13T21:15:00Z"/>
                            <w:noProof/>
                          </w:rPr>
                          <w:pPrChange w:id="12657" w:author="chaniaayulestari@outlook.com" w:date="2021-11-13T21:15:00Z">
                            <w:pPr>
                              <w:pStyle w:val="ListParagraph"/>
                              <w:ind w:left="426"/>
                            </w:pPr>
                          </w:pPrChange>
                        </w:pPr>
                        <w:bookmarkStart w:id="12658" w:name="_Toc87895036"/>
                        <w:ins w:id="12659" w:author="chaniaayulestari@outlook.com" w:date="2021-11-13T21:15:00Z">
                          <w:r>
                            <w:t xml:space="preserve">Gambar 3. </w:t>
                          </w:r>
                          <w:r>
                            <w:fldChar w:fldCharType="begin"/>
                          </w:r>
                          <w:r>
                            <w:instrText xml:space="preserve"> SEQ Gambar___3. \* ARABIC </w:instrText>
                          </w:r>
                        </w:ins>
                        <w:r>
                          <w:fldChar w:fldCharType="separate"/>
                        </w:r>
                        <w:ins w:id="12660" w:author="Rafi Aziizi" w:date="2021-11-15T16:05:00Z">
                          <w:r w:rsidR="00BF7B94">
                            <w:rPr>
                              <w:noProof/>
                            </w:rPr>
                            <w:t>72</w:t>
                          </w:r>
                        </w:ins>
                        <w:ins w:id="12661" w:author="chaniaayulestari@outlook.com" w:date="2021-11-13T21:25:00Z">
                          <w:del w:id="12662" w:author="Rafi Aziizi" w:date="2021-11-14T09:53:00Z">
                            <w:r w:rsidDel="00590A19">
                              <w:rPr>
                                <w:noProof/>
                              </w:rPr>
                              <w:delText>67</w:delText>
                            </w:r>
                          </w:del>
                        </w:ins>
                        <w:ins w:id="12663" w:author="chaniaayulestari@outlook.com" w:date="2021-11-13T21:15:00Z">
                          <w:r>
                            <w:fldChar w:fldCharType="end"/>
                          </w:r>
                          <w:r>
                            <w:t xml:space="preserve"> </w:t>
                          </w:r>
                          <w:r w:rsidRPr="002D5FCC">
                            <w:t xml:space="preserve">Perancangan Antarmuka </w:t>
                          </w:r>
                          <w:r>
                            <w:t xml:space="preserve"> Tambah Data Kelas</w:t>
                          </w:r>
                        </w:ins>
                        <w:bookmarkEnd w:id="12658"/>
                      </w:p>
                      <w:p w14:paraId="0F7D3C09" w14:textId="77777777" w:rsidR="00ED34E2" w:rsidRDefault="00ED34E2">
                        <w:pPr>
                          <w:pStyle w:val="Caption"/>
                          <w:jc w:val="center"/>
                          <w:pPrChange w:id="12664" w:author="chaniaayulestari@outlook.com" w:date="2021-11-13T21:15:00Z">
                            <w:pPr/>
                          </w:pPrChange>
                        </w:pPr>
                      </w:p>
                    </w:txbxContent>
                  </v:textbox>
                </v:shape>
              </w:pict>
            </mc:Fallback>
          </mc:AlternateContent>
        </w:r>
      </w:ins>
      <w:del w:id="12665" w:author="chaniaayulestari@outlook.com" w:date="2021-11-13T14:27:00Z">
        <w:r>
          <w:rPr>
            <w:noProof/>
          </w:rPr>
          <mc:AlternateContent>
            <mc:Choice Requires="wps">
              <w:drawing>
                <wp:anchor distT="0" distB="0" distL="114300" distR="114300" simplePos="0" relativeHeight="251666944" behindDoc="1" locked="0" layoutInCell="1" allowOverlap="1" wp14:anchorId="765DFE8C" wp14:editId="1B7F1F50">
                  <wp:simplePos x="0" y="0"/>
                  <wp:positionH relativeFrom="margin">
                    <wp:posOffset>365760</wp:posOffset>
                  </wp:positionH>
                  <wp:positionV relativeFrom="paragraph">
                    <wp:posOffset>41275</wp:posOffset>
                  </wp:positionV>
                  <wp:extent cx="4284345" cy="635"/>
                  <wp:effectExtent l="0" t="0" r="0" b="0"/>
                  <wp:wrapNone/>
                  <wp:docPr id="519"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4345" cy="635"/>
                          </a:xfrm>
                          <a:prstGeom prst="rect">
                            <a:avLst/>
                          </a:prstGeom>
                          <a:solidFill>
                            <a:prstClr val="white"/>
                          </a:solidFill>
                          <a:ln>
                            <a:noFill/>
                          </a:ln>
                        </wps:spPr>
                        <wps:txbx>
                          <w:txbxContent>
                            <w:p w14:paraId="30941A09" w14:textId="2121EF0D" w:rsidR="00ED34E2" w:rsidRPr="00CD66B2" w:rsidRDefault="00ED34E2" w:rsidP="00586A07">
                              <w:pPr>
                                <w:pStyle w:val="Caption"/>
                                <w:jc w:val="center"/>
                                <w:rPr>
                                  <w:noProof/>
                                  <w:sz w:val="24"/>
                                  <w:szCs w:val="24"/>
                                </w:rPr>
                              </w:pPr>
                              <w:r>
                                <w:t xml:space="preserve">Gambar 3. </w:t>
                              </w:r>
                              <w:ins w:id="12666" w:author="chaniaayulestari@outlook.com" w:date="2021-11-13T13:45:00Z">
                                <w:r>
                                  <w:fldChar w:fldCharType="begin"/>
                                </w:r>
                                <w:r>
                                  <w:instrText xml:space="preserve"> SEQ Gambar_3. \* ARABIC </w:instrText>
                                </w:r>
                              </w:ins>
                              <w:r>
                                <w:fldChar w:fldCharType="separate"/>
                              </w:r>
                              <w:ins w:id="12667" w:author="chaniaayulestari@outlook.com" w:date="2021-11-13T13:45:00Z">
                                <w:r>
                                  <w:rPr>
                                    <w:noProof/>
                                  </w:rPr>
                                  <w:t>35</w:t>
                                </w:r>
                                <w:r>
                                  <w:fldChar w:fldCharType="end"/>
                                </w:r>
                              </w:ins>
                              <w:del w:id="1266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p w14:paraId="3CB7A1BD" w14:textId="77777777" w:rsidR="00ED34E2" w:rsidRDefault="00ED34E2"/>
                            <w:p w14:paraId="698FB673" w14:textId="6BC49AA9" w:rsidR="00ED34E2" w:rsidRPr="00CD66B2" w:rsidRDefault="00ED34E2" w:rsidP="00586A07">
                              <w:pPr>
                                <w:pStyle w:val="Caption"/>
                                <w:jc w:val="center"/>
                                <w:rPr>
                                  <w:noProof/>
                                  <w:sz w:val="24"/>
                                  <w:szCs w:val="24"/>
                                </w:rPr>
                              </w:pPr>
                              <w:r>
                                <w:t xml:space="preserve">Gambar 3. </w:t>
                              </w:r>
                              <w:ins w:id="12669" w:author="chaniaayulestari@outlook.com" w:date="2021-11-13T13:45:00Z">
                                <w:r>
                                  <w:fldChar w:fldCharType="begin"/>
                                </w:r>
                                <w:r>
                                  <w:instrText xml:space="preserve"> SEQ Gambar_3. \* ARABIC </w:instrText>
                                </w:r>
                              </w:ins>
                              <w:r>
                                <w:fldChar w:fldCharType="separate"/>
                              </w:r>
                              <w:ins w:id="12670" w:author="chaniaayulestari@outlook.com" w:date="2021-11-13T13:45:00Z">
                                <w:r>
                                  <w:rPr>
                                    <w:noProof/>
                                  </w:rPr>
                                  <w:t>35</w:t>
                                </w:r>
                                <w:r>
                                  <w:fldChar w:fldCharType="end"/>
                                </w:r>
                              </w:ins>
                              <w:del w:id="126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5DFE8C" id="Text Box 113" o:spid="_x0000_s1123" type="#_x0000_t202" style="position:absolute;left:0;text-align:left;margin-left:28.8pt;margin-top:3.25pt;width:337.35pt;height:.0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" stroked="f">
                  <v:textbox style="mso-fit-shape-to-text:t" inset="0,0,0,0">
                    <w:txbxContent>
                      <w:p w14:paraId="30941A09" w14:textId="2121EF0D" w:rsidR="00ED34E2" w:rsidRPr="00CD66B2" w:rsidRDefault="00ED34E2" w:rsidP="00586A07">
                        <w:pPr>
                          <w:pStyle w:val="Caption"/>
                          <w:jc w:val="center"/>
                          <w:rPr>
                            <w:noProof/>
                            <w:sz w:val="24"/>
                            <w:szCs w:val="24"/>
                          </w:rPr>
                        </w:pPr>
                        <w:r>
                          <w:t xml:space="preserve">Gambar 3. </w:t>
                        </w:r>
                        <w:ins w:id="12672" w:author="chaniaayulestari@outlook.com" w:date="2021-11-13T13:45:00Z">
                          <w:r>
                            <w:fldChar w:fldCharType="begin"/>
                          </w:r>
                          <w:r>
                            <w:instrText xml:space="preserve"> SEQ Gambar_3. \* ARABIC </w:instrText>
                          </w:r>
                        </w:ins>
                        <w:r>
                          <w:fldChar w:fldCharType="separate"/>
                        </w:r>
                        <w:ins w:id="12673" w:author="chaniaayulestari@outlook.com" w:date="2021-11-13T13:45:00Z">
                          <w:r>
                            <w:rPr>
                              <w:noProof/>
                            </w:rPr>
                            <w:t>35</w:t>
                          </w:r>
                          <w:r>
                            <w:fldChar w:fldCharType="end"/>
                          </w:r>
                        </w:ins>
                        <w:del w:id="126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p w14:paraId="3CB7A1BD" w14:textId="77777777" w:rsidR="00ED34E2" w:rsidRDefault="00ED34E2"/>
                      <w:p w14:paraId="698FB673" w14:textId="6BC49AA9" w:rsidR="00ED34E2" w:rsidRPr="00CD66B2" w:rsidRDefault="00ED34E2" w:rsidP="00586A07">
                        <w:pPr>
                          <w:pStyle w:val="Caption"/>
                          <w:jc w:val="center"/>
                          <w:rPr>
                            <w:noProof/>
                            <w:sz w:val="24"/>
                            <w:szCs w:val="24"/>
                          </w:rPr>
                        </w:pPr>
                        <w:r>
                          <w:t xml:space="preserve">Gambar 3. </w:t>
                        </w:r>
                        <w:ins w:id="12675" w:author="chaniaayulestari@outlook.com" w:date="2021-11-13T13:45:00Z">
                          <w:r>
                            <w:fldChar w:fldCharType="begin"/>
                          </w:r>
                          <w:r>
                            <w:instrText xml:space="preserve"> SEQ Gambar_3. \* ARABIC </w:instrText>
                          </w:r>
                        </w:ins>
                        <w:r>
                          <w:fldChar w:fldCharType="separate"/>
                        </w:r>
                        <w:ins w:id="12676" w:author="chaniaayulestari@outlook.com" w:date="2021-11-13T13:45:00Z">
                          <w:r>
                            <w:rPr>
                              <w:noProof/>
                            </w:rPr>
                            <w:t>35</w:t>
                          </w:r>
                          <w:r>
                            <w:fldChar w:fldCharType="end"/>
                          </w:r>
                        </w:ins>
                        <w:del w:id="126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v:textbox>
                  <w10:wrap anchorx="margin"/>
                </v:shape>
              </w:pict>
            </mc:Fallback>
          </mc:AlternateConten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12678" w:author="Rafi Aziizi" w:date="2021-11-12T10:58:00Z">
          <w:pPr>
            <w:pStyle w:val="ListParagraph"/>
            <w:numPr>
              <w:numId w:val="43"/>
            </w:numPr>
            <w:shd w:val="clear" w:color="auto" w:fill="AEAAAA" w:themeFill="background2" w:themeFillShade="BF"/>
            <w:ind w:left="426" w:hanging="360"/>
          </w:pPr>
        </w:pPrChange>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12679"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684AA082" w:rsidR="007262F1" w:rsidDel="00C1342F" w:rsidRDefault="007262F1">
      <w:pPr>
        <w:rPr>
          <w:del w:id="12680" w:author="Rafi Aziizi" w:date="2021-11-12T10:58:00Z"/>
        </w:rPr>
      </w:pPr>
    </w:p>
    <w:p w14:paraId="6A6A2F22" w14:textId="069F0FD6" w:rsidR="007262F1" w:rsidDel="00331B6F" w:rsidRDefault="007262F1" w:rsidP="00383C6F">
      <w:pPr>
        <w:pStyle w:val="ListParagraph"/>
        <w:ind w:left="0" w:firstLine="426"/>
        <w:rPr>
          <w:del w:id="12681" w:author="Rafi Aziizi" w:date="2021-11-12T10:58:00Z"/>
        </w:rPr>
      </w:pPr>
    </w:p>
    <w:p w14:paraId="1F2F281C" w14:textId="77777777" w:rsidR="007262F1" w:rsidDel="00331B6F" w:rsidRDefault="007262F1" w:rsidP="00383C6F">
      <w:pPr>
        <w:pStyle w:val="ListParagraph"/>
        <w:ind w:left="0" w:firstLine="426"/>
        <w:rPr>
          <w:del w:id="12682" w:author="Rafi Aziizi" w:date="2021-11-12T10:58:00Z"/>
        </w:rPr>
      </w:pPr>
    </w:p>
    <w:p w14:paraId="43664272" w14:textId="2042AAE7" w:rsidR="00977902" w:rsidDel="00CF3937" w:rsidRDefault="00977902">
      <w:pPr>
        <w:rPr>
          <w:del w:id="12683" w:author="chaniaayulestari@outlook.com" w:date="2021-11-13T21:15:00Z"/>
        </w:rPr>
        <w:pPrChange w:id="12684" w:author="Rafi Aziizi" w:date="2021-11-12T10:58:00Z">
          <w:pPr>
            <w:pStyle w:val="ListParagraph"/>
            <w:ind w:left="426"/>
          </w:pPr>
        </w:pPrChange>
      </w:pPr>
    </w:p>
    <w:p w14:paraId="1B22F06C" w14:textId="4DD9A8F0" w:rsidR="00E12981" w:rsidRDefault="007262F1" w:rsidP="00E12981">
      <w:pPr>
        <w:pStyle w:val="ListParagraph"/>
        <w:ind w:left="426"/>
      </w:pPr>
      <w:r>
        <w:rPr>
          <w:noProof/>
        </w:rPr>
        <w:drawing>
          <wp:anchor distT="0" distB="0" distL="114300" distR="114300" simplePos="0" relativeHeight="251446272" behindDoc="1" locked="0" layoutInCell="1" allowOverlap="1" wp14:anchorId="5FDC5F23" wp14:editId="2DE37CF4">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2E3E209B" w:rsidR="00E12981" w:rsidRDefault="00F151BC" w:rsidP="00E12981">
      <w:pPr>
        <w:pStyle w:val="ListParagraph"/>
        <w:ind w:left="426"/>
      </w:pPr>
      <w:del w:id="12685" w:author="chaniaayulestari@outlook.com" w:date="2021-11-13T14:27:00Z">
        <w:r>
          <w:rPr>
            <w:noProof/>
          </w:rPr>
          <mc:AlternateContent>
            <mc:Choice Requires="wps">
              <w:drawing>
                <wp:anchor distT="0" distB="0" distL="114300" distR="114300" simplePos="0" relativeHeight="251667968" behindDoc="1" locked="0" layoutInCell="1" allowOverlap="1" wp14:anchorId="3C9A5419" wp14:editId="159C74EB">
                  <wp:simplePos x="0" y="0"/>
                  <wp:positionH relativeFrom="column">
                    <wp:posOffset>384810</wp:posOffset>
                  </wp:positionH>
                  <wp:positionV relativeFrom="paragraph">
                    <wp:posOffset>268605</wp:posOffset>
                  </wp:positionV>
                  <wp:extent cx="4269740" cy="635"/>
                  <wp:effectExtent l="0" t="0" r="0" b="0"/>
                  <wp:wrapNone/>
                  <wp:docPr id="5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9740" cy="635"/>
                          </a:xfrm>
                          <a:prstGeom prst="rect">
                            <a:avLst/>
                          </a:prstGeom>
                          <a:solidFill>
                            <a:prstClr val="white"/>
                          </a:solidFill>
                          <a:ln>
                            <a:noFill/>
                          </a:ln>
                        </wps:spPr>
                        <wps:txbx>
                          <w:txbxContent>
                            <w:p w14:paraId="09DC0C6B" w14:textId="1787B522" w:rsidR="00ED34E2" w:rsidRPr="006002C3" w:rsidRDefault="00ED34E2" w:rsidP="00E12981">
                              <w:pPr>
                                <w:pStyle w:val="Caption"/>
                                <w:jc w:val="center"/>
                                <w:rPr>
                                  <w:noProof/>
                                  <w:sz w:val="24"/>
                                  <w:szCs w:val="24"/>
                                </w:rPr>
                              </w:pPr>
                              <w:r>
                                <w:t xml:space="preserve">Gambar 3. </w:t>
                              </w:r>
                              <w:ins w:id="12686" w:author="chaniaayulestari@outlook.com" w:date="2021-11-13T13:45:00Z">
                                <w:r>
                                  <w:fldChar w:fldCharType="begin"/>
                                </w:r>
                                <w:r>
                                  <w:instrText xml:space="preserve"> SEQ Gambar_3. \* ARABIC </w:instrText>
                                </w:r>
                              </w:ins>
                              <w:r>
                                <w:fldChar w:fldCharType="separate"/>
                              </w:r>
                              <w:ins w:id="12687" w:author="chaniaayulestari@outlook.com" w:date="2021-11-13T13:45:00Z">
                                <w:r>
                                  <w:rPr>
                                    <w:noProof/>
                                  </w:rPr>
                                  <w:t>36</w:t>
                                </w:r>
                                <w:r>
                                  <w:fldChar w:fldCharType="end"/>
                                </w:r>
                              </w:ins>
                              <w:del w:id="1268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p w14:paraId="59D509A9" w14:textId="77777777" w:rsidR="00ED34E2" w:rsidRDefault="00ED34E2"/>
                            <w:p w14:paraId="1846E72D" w14:textId="5CE0795A" w:rsidR="00ED34E2" w:rsidRPr="006002C3" w:rsidRDefault="00ED34E2" w:rsidP="00E12981">
                              <w:pPr>
                                <w:pStyle w:val="Caption"/>
                                <w:jc w:val="center"/>
                                <w:rPr>
                                  <w:noProof/>
                                  <w:sz w:val="24"/>
                                  <w:szCs w:val="24"/>
                                </w:rPr>
                              </w:pPr>
                              <w:r>
                                <w:t xml:space="preserve">Gambar 3. </w:t>
                              </w:r>
                              <w:ins w:id="12689" w:author="chaniaayulestari@outlook.com" w:date="2021-11-13T13:45:00Z">
                                <w:r>
                                  <w:fldChar w:fldCharType="begin"/>
                                </w:r>
                                <w:r>
                                  <w:instrText xml:space="preserve"> SEQ Gambar_3. \* ARABIC </w:instrText>
                                </w:r>
                              </w:ins>
                              <w:r>
                                <w:fldChar w:fldCharType="separate"/>
                              </w:r>
                              <w:ins w:id="12690" w:author="chaniaayulestari@outlook.com" w:date="2021-11-13T13:45:00Z">
                                <w:r>
                                  <w:rPr>
                                    <w:noProof/>
                                  </w:rPr>
                                  <w:t>36</w:t>
                                </w:r>
                                <w:r>
                                  <w:fldChar w:fldCharType="end"/>
                                </w:r>
                              </w:ins>
                              <w:del w:id="1269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9A5419" id="Text Box 117" o:spid="_x0000_s1124" type="#_x0000_t202" style="position:absolute;left:0;text-align:left;margin-left:30.3pt;margin-top:21.15pt;width:336.2pt;height:.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" stroked="f">
                  <v:textbox style="mso-fit-shape-to-text:t" inset="0,0,0,0">
                    <w:txbxContent>
                      <w:p w14:paraId="09DC0C6B" w14:textId="1787B522" w:rsidR="00ED34E2" w:rsidRPr="006002C3" w:rsidRDefault="00ED34E2" w:rsidP="00E12981">
                        <w:pPr>
                          <w:pStyle w:val="Caption"/>
                          <w:jc w:val="center"/>
                          <w:rPr>
                            <w:noProof/>
                            <w:sz w:val="24"/>
                            <w:szCs w:val="24"/>
                          </w:rPr>
                        </w:pPr>
                        <w:r>
                          <w:t xml:space="preserve">Gambar 3. </w:t>
                        </w:r>
                        <w:ins w:id="12692" w:author="chaniaayulestari@outlook.com" w:date="2021-11-13T13:45:00Z">
                          <w:r>
                            <w:fldChar w:fldCharType="begin"/>
                          </w:r>
                          <w:r>
                            <w:instrText xml:space="preserve"> SEQ Gambar_3. \* ARABIC </w:instrText>
                          </w:r>
                        </w:ins>
                        <w:r>
                          <w:fldChar w:fldCharType="separate"/>
                        </w:r>
                        <w:ins w:id="12693" w:author="chaniaayulestari@outlook.com" w:date="2021-11-13T13:45:00Z">
                          <w:r>
                            <w:rPr>
                              <w:noProof/>
                            </w:rPr>
                            <w:t>36</w:t>
                          </w:r>
                          <w:r>
                            <w:fldChar w:fldCharType="end"/>
                          </w:r>
                        </w:ins>
                        <w:del w:id="1269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p w14:paraId="59D509A9" w14:textId="77777777" w:rsidR="00ED34E2" w:rsidRDefault="00ED34E2"/>
                      <w:p w14:paraId="1846E72D" w14:textId="5CE0795A" w:rsidR="00ED34E2" w:rsidRPr="006002C3" w:rsidRDefault="00ED34E2" w:rsidP="00E12981">
                        <w:pPr>
                          <w:pStyle w:val="Caption"/>
                          <w:jc w:val="center"/>
                          <w:rPr>
                            <w:noProof/>
                            <w:sz w:val="24"/>
                            <w:szCs w:val="24"/>
                          </w:rPr>
                        </w:pPr>
                        <w:r>
                          <w:t xml:space="preserve">Gambar 3. </w:t>
                        </w:r>
                        <w:ins w:id="12695" w:author="chaniaayulestari@outlook.com" w:date="2021-11-13T13:45:00Z">
                          <w:r>
                            <w:fldChar w:fldCharType="begin"/>
                          </w:r>
                          <w:r>
                            <w:instrText xml:space="preserve"> SEQ Gambar_3. \* ARABIC </w:instrText>
                          </w:r>
                        </w:ins>
                        <w:r>
                          <w:fldChar w:fldCharType="separate"/>
                        </w:r>
                        <w:ins w:id="12696" w:author="chaniaayulestari@outlook.com" w:date="2021-11-13T13:45:00Z">
                          <w:r>
                            <w:rPr>
                              <w:noProof/>
                            </w:rPr>
                            <w:t>36</w:t>
                          </w:r>
                          <w:r>
                            <w:fldChar w:fldCharType="end"/>
                          </w:r>
                        </w:ins>
                        <w:del w:id="1269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v:textbox>
                </v:shape>
              </w:pict>
            </mc:Fallback>
          </mc:AlternateContent>
        </w:r>
      </w:del>
    </w:p>
    <w:p w14:paraId="195E6794" w14:textId="4C617372" w:rsidR="00383C6F" w:rsidRDefault="00F151BC" w:rsidP="00E12981">
      <w:pPr>
        <w:pStyle w:val="ListParagraph"/>
        <w:ind w:left="426"/>
      </w:pPr>
      <w:ins w:id="12698" w:author="chaniaayulestari@outlook.com" w:date="2021-11-13T21:15:00Z">
        <w:r>
          <w:rPr>
            <w:noProof/>
          </w:rPr>
          <mc:AlternateContent>
            <mc:Choice Requires="wps">
              <w:drawing>
                <wp:anchor distT="0" distB="0" distL="114300" distR="114300" simplePos="0" relativeHeight="251770368" behindDoc="0" locked="0" layoutInCell="1" allowOverlap="1" wp14:anchorId="7E0EF257" wp14:editId="333D292D">
                  <wp:simplePos x="0" y="0"/>
                  <wp:positionH relativeFrom="column">
                    <wp:posOffset>431800</wp:posOffset>
                  </wp:positionH>
                  <wp:positionV relativeFrom="paragraph">
                    <wp:posOffset>67310</wp:posOffset>
                  </wp:positionV>
                  <wp:extent cx="4177030" cy="159385"/>
                  <wp:effectExtent l="0" t="0" r="0" b="2540"/>
                  <wp:wrapNone/>
                  <wp:docPr id="516"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9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73F36F" w14:textId="1FBD2EBB" w:rsidR="00ED34E2" w:rsidRPr="00C516FC" w:rsidRDefault="00ED34E2">
                              <w:pPr>
                                <w:pStyle w:val="Caption"/>
                                <w:jc w:val="center"/>
                                <w:rPr>
                                  <w:noProof/>
                                </w:rPr>
                                <w:pPrChange w:id="12699" w:author="chaniaayulestari@outlook.com" w:date="2021-11-13T21:15:00Z">
                                  <w:pPr>
                                    <w:pStyle w:val="ListParagraph"/>
                                    <w:ind w:left="426"/>
                                  </w:pPr>
                                </w:pPrChange>
                              </w:pPr>
                              <w:bookmarkStart w:id="12700" w:name="_Toc87895037"/>
                              <w:ins w:id="12701" w:author="chaniaayulestari@outlook.com" w:date="2021-11-13T21:15:00Z">
                                <w:r>
                                  <w:t xml:space="preserve">Gambar 3. </w:t>
                                </w:r>
                                <w:r>
                                  <w:fldChar w:fldCharType="begin"/>
                                </w:r>
                                <w:r>
                                  <w:instrText xml:space="preserve"> SEQ Gambar___3. \* ARABIC </w:instrText>
                                </w:r>
                              </w:ins>
                              <w:r>
                                <w:fldChar w:fldCharType="separate"/>
                              </w:r>
                              <w:ins w:id="12702" w:author="Rafi Aziizi" w:date="2021-11-15T16:05:00Z">
                                <w:r w:rsidR="00BF7B94">
                                  <w:rPr>
                                    <w:noProof/>
                                  </w:rPr>
                                  <w:t>73</w:t>
                                </w:r>
                              </w:ins>
                              <w:ins w:id="12703" w:author="chaniaayulestari@outlook.com" w:date="2021-11-13T21:25:00Z">
                                <w:del w:id="12704" w:author="Rafi Aziizi" w:date="2021-11-14T09:53:00Z">
                                  <w:r w:rsidDel="00590A19">
                                    <w:rPr>
                                      <w:noProof/>
                                    </w:rPr>
                                    <w:delText>68</w:delText>
                                  </w:r>
                                </w:del>
                              </w:ins>
                              <w:ins w:id="12705" w:author="chaniaayulestari@outlook.com" w:date="2021-11-13T21:15:00Z">
                                <w:r>
                                  <w:fldChar w:fldCharType="end"/>
                                </w:r>
                                <w:r>
                                  <w:t xml:space="preserve"> </w:t>
                                </w:r>
                                <w:r w:rsidRPr="00A26849">
                                  <w:t xml:space="preserve">Perancangan Antarmuka </w:t>
                                </w:r>
                                <w:r>
                                  <w:t xml:space="preserve"> Data Anggota Kelas</w:t>
                                </w:r>
                              </w:ins>
                              <w:bookmarkEnd w:id="12700"/>
                            </w:p>
                            <w:p w14:paraId="7D6BA9AB" w14:textId="77777777" w:rsidR="00ED34E2" w:rsidRDefault="00ED34E2">
                              <w:pPr>
                                <w:jc w:val="center"/>
                                <w:pPrChange w:id="12706" w:author="chaniaayulestari@outlook.com" w:date="2021-11-13T21:15: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0EF257" id="Text Box 218" o:spid="_x0000_s1125" type="#_x0000_t202" style="position:absolute;left:0;text-align:left;margin-left:34pt;margin-top:5.3pt;width:328.9pt;height:12.5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" stroked="f">
                  <v:textbox inset="0,0,0,0">
                    <w:txbxContent>
                      <w:p w14:paraId="1E73F36F" w14:textId="1FBD2EBB" w:rsidR="00ED34E2" w:rsidRPr="00C516FC" w:rsidRDefault="00ED34E2">
                        <w:pPr>
                          <w:pStyle w:val="Caption"/>
                          <w:jc w:val="center"/>
                          <w:rPr>
                            <w:noProof/>
                          </w:rPr>
                          <w:pPrChange w:id="12707" w:author="chaniaayulestari@outlook.com" w:date="2021-11-13T21:15:00Z">
                            <w:pPr>
                              <w:pStyle w:val="ListParagraph"/>
                              <w:ind w:left="426"/>
                            </w:pPr>
                          </w:pPrChange>
                        </w:pPr>
                        <w:bookmarkStart w:id="12708" w:name="_Toc87895037"/>
                        <w:ins w:id="12709" w:author="chaniaayulestari@outlook.com" w:date="2021-11-13T21:15:00Z">
                          <w:r>
                            <w:t xml:space="preserve">Gambar 3. </w:t>
                          </w:r>
                          <w:r>
                            <w:fldChar w:fldCharType="begin"/>
                          </w:r>
                          <w:r>
                            <w:instrText xml:space="preserve"> SEQ Gambar___3. \* ARABIC </w:instrText>
                          </w:r>
                        </w:ins>
                        <w:r>
                          <w:fldChar w:fldCharType="separate"/>
                        </w:r>
                        <w:ins w:id="12710" w:author="Rafi Aziizi" w:date="2021-11-15T16:05:00Z">
                          <w:r w:rsidR="00BF7B94">
                            <w:rPr>
                              <w:noProof/>
                            </w:rPr>
                            <w:t>73</w:t>
                          </w:r>
                        </w:ins>
                        <w:ins w:id="12711" w:author="chaniaayulestari@outlook.com" w:date="2021-11-13T21:25:00Z">
                          <w:del w:id="12712" w:author="Rafi Aziizi" w:date="2021-11-14T09:53:00Z">
                            <w:r w:rsidDel="00590A19">
                              <w:rPr>
                                <w:noProof/>
                              </w:rPr>
                              <w:delText>68</w:delText>
                            </w:r>
                          </w:del>
                        </w:ins>
                        <w:ins w:id="12713" w:author="chaniaayulestari@outlook.com" w:date="2021-11-13T21:15:00Z">
                          <w:r>
                            <w:fldChar w:fldCharType="end"/>
                          </w:r>
                          <w:r>
                            <w:t xml:space="preserve"> </w:t>
                          </w:r>
                          <w:r w:rsidRPr="00A26849">
                            <w:t xml:space="preserve">Perancangan Antarmuka </w:t>
                          </w:r>
                          <w:r>
                            <w:t xml:space="preserve"> Data Anggota Kelas</w:t>
                          </w:r>
                        </w:ins>
                        <w:bookmarkEnd w:id="12708"/>
                      </w:p>
                      <w:p w14:paraId="7D6BA9AB" w14:textId="77777777" w:rsidR="00ED34E2" w:rsidRDefault="00ED34E2">
                        <w:pPr>
                          <w:jc w:val="center"/>
                          <w:pPrChange w:id="12714" w:author="chaniaayulestari@outlook.com" w:date="2021-11-13T21:15:00Z">
                            <w:pPr/>
                          </w:pPrChange>
                        </w:pPr>
                      </w:p>
                    </w:txbxContent>
                  </v:textbox>
                </v:shape>
              </w:pict>
            </mc:Fallback>
          </mc:AlternateContent>
        </w:r>
      </w:ins>
    </w:p>
    <w:p w14:paraId="305A2D1D" w14:textId="70098ADF" w:rsidR="00327E19" w:rsidRPr="00EB3866" w:rsidRDefault="00AB7B78">
      <w:pPr>
        <w:pStyle w:val="ListParagraph"/>
        <w:numPr>
          <w:ilvl w:val="0"/>
          <w:numId w:val="43"/>
        </w:numPr>
        <w:shd w:val="clear" w:color="auto" w:fill="FFFFFF" w:themeFill="background1"/>
        <w:ind w:left="426"/>
        <w:rPr>
          <w:b/>
          <w:bCs/>
        </w:rPr>
        <w:pPrChange w:id="12715"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6412EF55" w:rsidR="00383C6F" w:rsidRDefault="00383C6F" w:rsidP="00383C6F">
      <w:pPr>
        <w:ind w:firstLine="426"/>
        <w:rPr>
          <w:ins w:id="12716" w:author="chaniaayulestari@outlook.com" w:date="2021-11-13T21:15:00Z"/>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w:t>
      </w:r>
      <w:r w:rsidRPr="00383C6F">
        <w:rPr>
          <w:rFonts w:eastAsia="Calibri"/>
        </w:rPr>
        <w:lastRenderedPageBreak/>
        <w:t xml:space="preserve">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drawing>
          <wp:anchor distT="0" distB="0" distL="114300" distR="114300" simplePos="0" relativeHeight="251449344" behindDoc="1" locked="0" layoutInCell="1" allowOverlap="1" wp14:anchorId="46F78045" wp14:editId="0B3D66C9">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4BC4693" w:rsidR="00383C6F" w:rsidRDefault="00F151BC" w:rsidP="001F343A">
      <w:pPr>
        <w:pStyle w:val="ListParagraph"/>
        <w:ind w:left="426"/>
      </w:pPr>
      <w:ins w:id="12717" w:author="chaniaayulestari@outlook.com" w:date="2021-11-13T21:16:00Z">
        <w:r>
          <w:rPr>
            <w:noProof/>
          </w:rPr>
          <mc:AlternateContent>
            <mc:Choice Requires="wps">
              <w:drawing>
                <wp:anchor distT="0" distB="0" distL="114300" distR="114300" simplePos="0" relativeHeight="251771392" behindDoc="0" locked="0" layoutInCell="1" allowOverlap="1" wp14:anchorId="125417F2" wp14:editId="79008A08">
                  <wp:simplePos x="0" y="0"/>
                  <wp:positionH relativeFrom="column">
                    <wp:posOffset>431800</wp:posOffset>
                  </wp:positionH>
                  <wp:positionV relativeFrom="paragraph">
                    <wp:posOffset>83185</wp:posOffset>
                  </wp:positionV>
                  <wp:extent cx="4177030" cy="162560"/>
                  <wp:effectExtent l="0" t="3175" r="0" b="0"/>
                  <wp:wrapNone/>
                  <wp:docPr id="514"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275E14" w14:textId="75927B49" w:rsidR="00ED34E2" w:rsidRPr="00427D88" w:rsidDel="00CF3937" w:rsidRDefault="00ED34E2">
                              <w:pPr>
                                <w:pStyle w:val="Caption"/>
                                <w:jc w:val="center"/>
                                <w:rPr>
                                  <w:del w:id="12718" w:author="chaniaayulestari@outlook.com" w:date="2021-11-13T21:16:00Z"/>
                                  <w:noProof/>
                                </w:rPr>
                                <w:pPrChange w:id="12719" w:author="chaniaayulestari@outlook.com" w:date="2021-11-13T21:16:00Z">
                                  <w:pPr>
                                    <w:pStyle w:val="ListParagraph"/>
                                    <w:ind w:left="426"/>
                                  </w:pPr>
                                </w:pPrChange>
                              </w:pPr>
                              <w:bookmarkStart w:id="12720" w:name="_Toc87895038"/>
                              <w:ins w:id="12721" w:author="chaniaayulestari@outlook.com" w:date="2021-11-13T21:16:00Z">
                                <w:r>
                                  <w:t xml:space="preserve">Gambar 3. </w:t>
                                </w:r>
                                <w:r>
                                  <w:fldChar w:fldCharType="begin"/>
                                </w:r>
                                <w:r>
                                  <w:instrText xml:space="preserve"> SEQ Gambar___3. \* ARABIC </w:instrText>
                                </w:r>
                              </w:ins>
                              <w:r>
                                <w:fldChar w:fldCharType="separate"/>
                              </w:r>
                              <w:ins w:id="12722" w:author="Rafi Aziizi" w:date="2021-11-15T16:05:00Z">
                                <w:r w:rsidR="00BF7B94">
                                  <w:rPr>
                                    <w:noProof/>
                                  </w:rPr>
                                  <w:t>74</w:t>
                                </w:r>
                              </w:ins>
                              <w:ins w:id="12723" w:author="chaniaayulestari@outlook.com" w:date="2021-11-13T21:25:00Z">
                                <w:del w:id="12724" w:author="Rafi Aziizi" w:date="2021-11-14T09:53:00Z">
                                  <w:r w:rsidDel="00590A19">
                                    <w:rPr>
                                      <w:noProof/>
                                    </w:rPr>
                                    <w:delText>69</w:delText>
                                  </w:r>
                                </w:del>
                              </w:ins>
                              <w:ins w:id="12725" w:author="chaniaayulestari@outlook.com" w:date="2021-11-13T21:16:00Z">
                                <w:r>
                                  <w:fldChar w:fldCharType="end"/>
                                </w:r>
                                <w:r>
                                  <w:t xml:space="preserve"> </w:t>
                                </w:r>
                                <w:r w:rsidRPr="006F2462">
                                  <w:t xml:space="preserve">Perancangan Antarmuka </w:t>
                                </w:r>
                                <w:r>
                                  <w:t xml:space="preserve"> Data Kelas</w:t>
                                </w:r>
                              </w:ins>
                              <w:bookmarkEnd w:id="12720"/>
                            </w:p>
                            <w:p w14:paraId="4E5A3618" w14:textId="77777777" w:rsidR="00ED34E2" w:rsidRDefault="00ED34E2">
                              <w:pPr>
                                <w:pStyle w:val="Caption"/>
                                <w:jc w:val="center"/>
                                <w:pPrChange w:id="12726" w:author="chaniaayulestari@outlook.com" w:date="2021-11-13T21:16: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417F2" id="Text Box 219" o:spid="_x0000_s1126" type="#_x0000_t202" style="position:absolute;left:0;text-align:left;margin-left:34pt;margin-top:6.55pt;width:328.9pt;height:12.8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" stroked="f">
                  <v:textbox inset="0,0,0,0">
                    <w:txbxContent>
                      <w:p w14:paraId="3F275E14" w14:textId="75927B49" w:rsidR="00ED34E2" w:rsidRPr="00427D88" w:rsidDel="00CF3937" w:rsidRDefault="00ED34E2">
                        <w:pPr>
                          <w:pStyle w:val="Caption"/>
                          <w:jc w:val="center"/>
                          <w:rPr>
                            <w:del w:id="12727" w:author="chaniaayulestari@outlook.com" w:date="2021-11-13T21:16:00Z"/>
                            <w:noProof/>
                          </w:rPr>
                          <w:pPrChange w:id="12728" w:author="chaniaayulestari@outlook.com" w:date="2021-11-13T21:16:00Z">
                            <w:pPr>
                              <w:pStyle w:val="ListParagraph"/>
                              <w:ind w:left="426"/>
                            </w:pPr>
                          </w:pPrChange>
                        </w:pPr>
                        <w:bookmarkStart w:id="12729" w:name="_Toc87895038"/>
                        <w:ins w:id="12730" w:author="chaniaayulestari@outlook.com" w:date="2021-11-13T21:16:00Z">
                          <w:r>
                            <w:t xml:space="preserve">Gambar 3. </w:t>
                          </w:r>
                          <w:r>
                            <w:fldChar w:fldCharType="begin"/>
                          </w:r>
                          <w:r>
                            <w:instrText xml:space="preserve"> SEQ Gambar___3. \* ARABIC </w:instrText>
                          </w:r>
                        </w:ins>
                        <w:r>
                          <w:fldChar w:fldCharType="separate"/>
                        </w:r>
                        <w:ins w:id="12731" w:author="Rafi Aziizi" w:date="2021-11-15T16:05:00Z">
                          <w:r w:rsidR="00BF7B94">
                            <w:rPr>
                              <w:noProof/>
                            </w:rPr>
                            <w:t>74</w:t>
                          </w:r>
                        </w:ins>
                        <w:ins w:id="12732" w:author="chaniaayulestari@outlook.com" w:date="2021-11-13T21:25:00Z">
                          <w:del w:id="12733" w:author="Rafi Aziizi" w:date="2021-11-14T09:53:00Z">
                            <w:r w:rsidDel="00590A19">
                              <w:rPr>
                                <w:noProof/>
                              </w:rPr>
                              <w:delText>69</w:delText>
                            </w:r>
                          </w:del>
                        </w:ins>
                        <w:ins w:id="12734" w:author="chaniaayulestari@outlook.com" w:date="2021-11-13T21:16:00Z">
                          <w:r>
                            <w:fldChar w:fldCharType="end"/>
                          </w:r>
                          <w:r>
                            <w:t xml:space="preserve"> </w:t>
                          </w:r>
                          <w:r w:rsidRPr="006F2462">
                            <w:t xml:space="preserve">Perancangan Antarmuka </w:t>
                          </w:r>
                          <w:r>
                            <w:t xml:space="preserve"> Data Kelas</w:t>
                          </w:r>
                        </w:ins>
                        <w:bookmarkEnd w:id="12729"/>
                      </w:p>
                      <w:p w14:paraId="4E5A3618" w14:textId="77777777" w:rsidR="00ED34E2" w:rsidRDefault="00ED34E2">
                        <w:pPr>
                          <w:pStyle w:val="Caption"/>
                          <w:jc w:val="center"/>
                          <w:pPrChange w:id="12735" w:author="chaniaayulestari@outlook.com" w:date="2021-11-13T21:16:00Z">
                            <w:pPr/>
                          </w:pPrChange>
                        </w:pPr>
                      </w:p>
                    </w:txbxContent>
                  </v:textbox>
                </v:shape>
              </w:pict>
            </mc:Fallback>
          </mc:AlternateContent>
        </w:r>
      </w:ins>
      <w:del w:id="12736" w:author="chaniaayulestari@outlook.com" w:date="2021-11-13T14:27:00Z">
        <w:r>
          <w:rPr>
            <w:noProof/>
          </w:rPr>
          <mc:AlternateContent>
            <mc:Choice Requires="wps">
              <w:drawing>
                <wp:anchor distT="0" distB="0" distL="114300" distR="114300" simplePos="0" relativeHeight="251670016" behindDoc="1" locked="0" layoutInCell="1" allowOverlap="1" wp14:anchorId="71A62837" wp14:editId="3A717FA7">
                  <wp:simplePos x="0" y="0"/>
                  <wp:positionH relativeFrom="margin">
                    <wp:posOffset>375920</wp:posOffset>
                  </wp:positionH>
                  <wp:positionV relativeFrom="paragraph">
                    <wp:posOffset>25400</wp:posOffset>
                  </wp:positionV>
                  <wp:extent cx="4288155" cy="635"/>
                  <wp:effectExtent l="0" t="0" r="0" b="0"/>
                  <wp:wrapNone/>
                  <wp:docPr id="51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8155" cy="635"/>
                          </a:xfrm>
                          <a:prstGeom prst="rect">
                            <a:avLst/>
                          </a:prstGeom>
                          <a:solidFill>
                            <a:prstClr val="white"/>
                          </a:solidFill>
                          <a:ln>
                            <a:noFill/>
                          </a:ln>
                        </wps:spPr>
                        <wps:txbx>
                          <w:txbxContent>
                            <w:p w14:paraId="0A629D9A" w14:textId="40746809" w:rsidR="00ED34E2" w:rsidRPr="00923E76" w:rsidRDefault="00ED34E2" w:rsidP="00383C6F">
                              <w:pPr>
                                <w:pStyle w:val="Caption"/>
                                <w:jc w:val="center"/>
                                <w:rPr>
                                  <w:noProof/>
                                  <w:sz w:val="24"/>
                                  <w:szCs w:val="24"/>
                                </w:rPr>
                              </w:pPr>
                              <w:r>
                                <w:t xml:space="preserve">Gambar 3. </w:t>
                              </w:r>
                              <w:ins w:id="12737" w:author="chaniaayulestari@outlook.com" w:date="2021-11-13T13:45:00Z">
                                <w:r>
                                  <w:fldChar w:fldCharType="begin"/>
                                </w:r>
                                <w:r>
                                  <w:instrText xml:space="preserve"> SEQ Gambar_3. \* ARABIC </w:instrText>
                                </w:r>
                              </w:ins>
                              <w:r>
                                <w:fldChar w:fldCharType="separate"/>
                              </w:r>
                              <w:ins w:id="12738" w:author="chaniaayulestari@outlook.com" w:date="2021-11-13T13:45:00Z">
                                <w:r>
                                  <w:rPr>
                                    <w:noProof/>
                                  </w:rPr>
                                  <w:t>37</w:t>
                                </w:r>
                                <w:r>
                                  <w:fldChar w:fldCharType="end"/>
                                </w:r>
                              </w:ins>
                              <w:del w:id="127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p w14:paraId="0444E15C" w14:textId="77777777" w:rsidR="00ED34E2" w:rsidRDefault="00ED34E2"/>
                            <w:p w14:paraId="6B1E90F8" w14:textId="618633AD" w:rsidR="00ED34E2" w:rsidRPr="00923E76" w:rsidRDefault="00ED34E2" w:rsidP="00383C6F">
                              <w:pPr>
                                <w:pStyle w:val="Caption"/>
                                <w:jc w:val="center"/>
                                <w:rPr>
                                  <w:noProof/>
                                  <w:sz w:val="24"/>
                                  <w:szCs w:val="24"/>
                                </w:rPr>
                              </w:pPr>
                              <w:r>
                                <w:t xml:space="preserve">Gambar 3. </w:t>
                              </w:r>
                              <w:ins w:id="12740" w:author="chaniaayulestari@outlook.com" w:date="2021-11-13T13:45:00Z">
                                <w:r>
                                  <w:fldChar w:fldCharType="begin"/>
                                </w:r>
                                <w:r>
                                  <w:instrText xml:space="preserve"> SEQ Gambar_3. \* ARABIC </w:instrText>
                                </w:r>
                              </w:ins>
                              <w:r>
                                <w:fldChar w:fldCharType="separate"/>
                              </w:r>
                              <w:ins w:id="12741" w:author="chaniaayulestari@outlook.com" w:date="2021-11-13T13:45:00Z">
                                <w:r>
                                  <w:rPr>
                                    <w:noProof/>
                                  </w:rPr>
                                  <w:t>37</w:t>
                                </w:r>
                                <w:r>
                                  <w:fldChar w:fldCharType="end"/>
                                </w:r>
                              </w:ins>
                              <w:del w:id="1274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A62837" id="Text Box 121" o:spid="_x0000_s1127" type="#_x0000_t202" style="position:absolute;left:0;text-align:left;margin-left:29.6pt;margin-top:2pt;width:337.65pt;height:.0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" stroked="f">
                  <v:textbox style="mso-fit-shape-to-text:t" inset="0,0,0,0">
                    <w:txbxContent>
                      <w:p w14:paraId="0A629D9A" w14:textId="40746809" w:rsidR="00ED34E2" w:rsidRPr="00923E76" w:rsidRDefault="00ED34E2" w:rsidP="00383C6F">
                        <w:pPr>
                          <w:pStyle w:val="Caption"/>
                          <w:jc w:val="center"/>
                          <w:rPr>
                            <w:noProof/>
                            <w:sz w:val="24"/>
                            <w:szCs w:val="24"/>
                          </w:rPr>
                        </w:pPr>
                        <w:r>
                          <w:t xml:space="preserve">Gambar 3. </w:t>
                        </w:r>
                        <w:ins w:id="12743" w:author="chaniaayulestari@outlook.com" w:date="2021-11-13T13:45:00Z">
                          <w:r>
                            <w:fldChar w:fldCharType="begin"/>
                          </w:r>
                          <w:r>
                            <w:instrText xml:space="preserve"> SEQ Gambar_3. \* ARABIC </w:instrText>
                          </w:r>
                        </w:ins>
                        <w:r>
                          <w:fldChar w:fldCharType="separate"/>
                        </w:r>
                        <w:ins w:id="12744" w:author="chaniaayulestari@outlook.com" w:date="2021-11-13T13:45:00Z">
                          <w:r>
                            <w:rPr>
                              <w:noProof/>
                            </w:rPr>
                            <w:t>37</w:t>
                          </w:r>
                          <w:r>
                            <w:fldChar w:fldCharType="end"/>
                          </w:r>
                        </w:ins>
                        <w:del w:id="1274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p w14:paraId="0444E15C" w14:textId="77777777" w:rsidR="00ED34E2" w:rsidRDefault="00ED34E2"/>
                      <w:p w14:paraId="6B1E90F8" w14:textId="618633AD" w:rsidR="00ED34E2" w:rsidRPr="00923E76" w:rsidRDefault="00ED34E2" w:rsidP="00383C6F">
                        <w:pPr>
                          <w:pStyle w:val="Caption"/>
                          <w:jc w:val="center"/>
                          <w:rPr>
                            <w:noProof/>
                            <w:sz w:val="24"/>
                            <w:szCs w:val="24"/>
                          </w:rPr>
                        </w:pPr>
                        <w:r>
                          <w:t xml:space="preserve">Gambar 3. </w:t>
                        </w:r>
                        <w:ins w:id="12746" w:author="chaniaayulestari@outlook.com" w:date="2021-11-13T13:45:00Z">
                          <w:r>
                            <w:fldChar w:fldCharType="begin"/>
                          </w:r>
                          <w:r>
                            <w:instrText xml:space="preserve"> SEQ Gambar_3. \* ARABIC </w:instrText>
                          </w:r>
                        </w:ins>
                        <w:r>
                          <w:fldChar w:fldCharType="separate"/>
                        </w:r>
                        <w:ins w:id="12747" w:author="chaniaayulestari@outlook.com" w:date="2021-11-13T13:45:00Z">
                          <w:r>
                            <w:rPr>
                              <w:noProof/>
                            </w:rPr>
                            <w:t>37</w:t>
                          </w:r>
                          <w:r>
                            <w:fldChar w:fldCharType="end"/>
                          </w:r>
                        </w:ins>
                        <w:del w:id="1274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v:textbox>
                  <w10:wrap anchorx="margin"/>
                </v:shape>
              </w:pict>
            </mc:Fallback>
          </mc:AlternateContent>
        </w:r>
      </w:del>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636F7997" w:rsidR="005B5632" w:rsidRDefault="005B5632" w:rsidP="001F343A">
      <w:pPr>
        <w:pStyle w:val="ListParagraph"/>
        <w:ind w:left="426"/>
      </w:pPr>
      <w:r>
        <w:rPr>
          <w:noProof/>
        </w:rPr>
        <w:drawing>
          <wp:anchor distT="0" distB="0" distL="114300" distR="114300" simplePos="0" relativeHeight="251452416" behindDoc="1" locked="0" layoutInCell="1" allowOverlap="1" wp14:anchorId="25396A8C" wp14:editId="4D9CE973">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2B588F18" w:rsidR="00383C6F" w:rsidRDefault="00F151BC" w:rsidP="001F343A">
      <w:pPr>
        <w:pStyle w:val="ListParagraph"/>
        <w:ind w:left="426"/>
      </w:pPr>
      <w:ins w:id="12749" w:author="chaniaayulestari@outlook.com" w:date="2021-11-13T21:16:00Z">
        <w:r>
          <w:rPr>
            <w:noProof/>
          </w:rPr>
          <mc:AlternateContent>
            <mc:Choice Requires="wps">
              <w:drawing>
                <wp:anchor distT="0" distB="0" distL="114300" distR="114300" simplePos="0" relativeHeight="251772416" behindDoc="0" locked="0" layoutInCell="1" allowOverlap="1" wp14:anchorId="01FA3A9B" wp14:editId="73F8D036">
                  <wp:simplePos x="0" y="0"/>
                  <wp:positionH relativeFrom="column">
                    <wp:posOffset>431800</wp:posOffset>
                  </wp:positionH>
                  <wp:positionV relativeFrom="paragraph">
                    <wp:posOffset>78105</wp:posOffset>
                  </wp:positionV>
                  <wp:extent cx="4177030" cy="151765"/>
                  <wp:effectExtent l="0" t="0" r="0" b="3175"/>
                  <wp:wrapNone/>
                  <wp:docPr id="512"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1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A6EF39" w14:textId="3FBA62BD" w:rsidR="00ED34E2" w:rsidRPr="00107715" w:rsidDel="00CF3937" w:rsidRDefault="00ED34E2">
                              <w:pPr>
                                <w:pStyle w:val="Caption"/>
                                <w:jc w:val="center"/>
                                <w:rPr>
                                  <w:del w:id="12750" w:author="chaniaayulestari@outlook.com" w:date="2021-11-13T21:16:00Z"/>
                                  <w:noProof/>
                                </w:rPr>
                                <w:pPrChange w:id="12751" w:author="chaniaayulestari@outlook.com" w:date="2021-11-13T21:16:00Z">
                                  <w:pPr>
                                    <w:pStyle w:val="ListParagraph"/>
                                    <w:ind w:left="426"/>
                                  </w:pPr>
                                </w:pPrChange>
                              </w:pPr>
                              <w:bookmarkStart w:id="12752" w:name="_Toc87895039"/>
                              <w:ins w:id="12753" w:author="chaniaayulestari@outlook.com" w:date="2021-11-13T21:16:00Z">
                                <w:r>
                                  <w:t xml:space="preserve">Gambar 3. </w:t>
                                </w:r>
                                <w:r>
                                  <w:fldChar w:fldCharType="begin"/>
                                </w:r>
                                <w:r>
                                  <w:instrText xml:space="preserve"> SEQ Gambar___3. \* ARABIC </w:instrText>
                                </w:r>
                              </w:ins>
                              <w:r>
                                <w:fldChar w:fldCharType="separate"/>
                              </w:r>
                              <w:ins w:id="12754" w:author="Rafi Aziizi" w:date="2021-11-15T16:05:00Z">
                                <w:r w:rsidR="00BF7B94">
                                  <w:rPr>
                                    <w:noProof/>
                                  </w:rPr>
                                  <w:t>75</w:t>
                                </w:r>
                              </w:ins>
                              <w:ins w:id="12755" w:author="chaniaayulestari@outlook.com" w:date="2021-11-13T21:25:00Z">
                                <w:del w:id="12756" w:author="Rafi Aziizi" w:date="2021-11-14T09:53:00Z">
                                  <w:r w:rsidDel="00590A19">
                                    <w:rPr>
                                      <w:noProof/>
                                    </w:rPr>
                                    <w:delText>70</w:delText>
                                  </w:r>
                                </w:del>
                              </w:ins>
                              <w:ins w:id="12757" w:author="chaniaayulestari@outlook.com" w:date="2021-11-13T21:16:00Z">
                                <w:r>
                                  <w:fldChar w:fldCharType="end"/>
                                </w:r>
                                <w:r>
                                  <w:t xml:space="preserve"> </w:t>
                                </w:r>
                                <w:r w:rsidRPr="00FF07F0">
                                  <w:t>Perancangan Antarmuka</w:t>
                                </w:r>
                                <w:r>
                                  <w:t xml:space="preserve"> Profile Kelas</w:t>
                                </w:r>
                              </w:ins>
                              <w:bookmarkEnd w:id="12752"/>
                            </w:p>
                            <w:p w14:paraId="40F4BBAA" w14:textId="77777777" w:rsidR="00ED34E2" w:rsidRDefault="00ED34E2">
                              <w:pPr>
                                <w:pStyle w:val="Caption"/>
                                <w:jc w:val="center"/>
                                <w:pPrChange w:id="12758" w:author="chaniaayulestari@outlook.com" w:date="2021-11-13T21:16: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A3A9B" id="Text Box 220" o:spid="_x0000_s1128" type="#_x0000_t202" style="position:absolute;left:0;text-align:left;margin-left:34pt;margin-top:6.15pt;width:328.9pt;height:11.9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" stroked="f">
                  <v:textbox inset="0,0,0,0">
                    <w:txbxContent>
                      <w:p w14:paraId="77A6EF39" w14:textId="3FBA62BD" w:rsidR="00ED34E2" w:rsidRPr="00107715" w:rsidDel="00CF3937" w:rsidRDefault="00ED34E2">
                        <w:pPr>
                          <w:pStyle w:val="Caption"/>
                          <w:jc w:val="center"/>
                          <w:rPr>
                            <w:del w:id="12759" w:author="chaniaayulestari@outlook.com" w:date="2021-11-13T21:16:00Z"/>
                            <w:noProof/>
                          </w:rPr>
                          <w:pPrChange w:id="12760" w:author="chaniaayulestari@outlook.com" w:date="2021-11-13T21:16:00Z">
                            <w:pPr>
                              <w:pStyle w:val="ListParagraph"/>
                              <w:ind w:left="426"/>
                            </w:pPr>
                          </w:pPrChange>
                        </w:pPr>
                        <w:bookmarkStart w:id="12761" w:name="_Toc87895039"/>
                        <w:ins w:id="12762" w:author="chaniaayulestari@outlook.com" w:date="2021-11-13T21:16:00Z">
                          <w:r>
                            <w:t xml:space="preserve">Gambar 3. </w:t>
                          </w:r>
                          <w:r>
                            <w:fldChar w:fldCharType="begin"/>
                          </w:r>
                          <w:r>
                            <w:instrText xml:space="preserve"> SEQ Gambar___3. \* ARABIC </w:instrText>
                          </w:r>
                        </w:ins>
                        <w:r>
                          <w:fldChar w:fldCharType="separate"/>
                        </w:r>
                        <w:ins w:id="12763" w:author="Rafi Aziizi" w:date="2021-11-15T16:05:00Z">
                          <w:r w:rsidR="00BF7B94">
                            <w:rPr>
                              <w:noProof/>
                            </w:rPr>
                            <w:t>75</w:t>
                          </w:r>
                        </w:ins>
                        <w:ins w:id="12764" w:author="chaniaayulestari@outlook.com" w:date="2021-11-13T21:25:00Z">
                          <w:del w:id="12765" w:author="Rafi Aziizi" w:date="2021-11-14T09:53:00Z">
                            <w:r w:rsidDel="00590A19">
                              <w:rPr>
                                <w:noProof/>
                              </w:rPr>
                              <w:delText>70</w:delText>
                            </w:r>
                          </w:del>
                        </w:ins>
                        <w:ins w:id="12766" w:author="chaniaayulestari@outlook.com" w:date="2021-11-13T21:16:00Z">
                          <w:r>
                            <w:fldChar w:fldCharType="end"/>
                          </w:r>
                          <w:r>
                            <w:t xml:space="preserve"> </w:t>
                          </w:r>
                          <w:r w:rsidRPr="00FF07F0">
                            <w:t>Perancangan Antarmuka</w:t>
                          </w:r>
                          <w:r>
                            <w:t xml:space="preserve"> Profile Kelas</w:t>
                          </w:r>
                        </w:ins>
                        <w:bookmarkEnd w:id="12761"/>
                      </w:p>
                      <w:p w14:paraId="40F4BBAA" w14:textId="77777777" w:rsidR="00ED34E2" w:rsidRDefault="00ED34E2">
                        <w:pPr>
                          <w:pStyle w:val="Caption"/>
                          <w:jc w:val="center"/>
                          <w:pPrChange w:id="12767" w:author="chaniaayulestari@outlook.com" w:date="2021-11-13T21:16:00Z">
                            <w:pPr/>
                          </w:pPrChange>
                        </w:pPr>
                      </w:p>
                    </w:txbxContent>
                  </v:textbox>
                </v:shape>
              </w:pict>
            </mc:Fallback>
          </mc:AlternateContent>
        </w:r>
      </w:ins>
      <w:del w:id="12768" w:author="chaniaayulestari@outlook.com" w:date="2021-11-13T14:27:00Z">
        <w:r>
          <w:rPr>
            <w:noProof/>
          </w:rPr>
          <mc:AlternateContent>
            <mc:Choice Requires="wps">
              <w:drawing>
                <wp:anchor distT="0" distB="0" distL="114300" distR="114300" simplePos="0" relativeHeight="251671040" behindDoc="1" locked="0" layoutInCell="1" allowOverlap="1" wp14:anchorId="5C750DF1" wp14:editId="4D166D23">
                  <wp:simplePos x="0" y="0"/>
                  <wp:positionH relativeFrom="margin">
                    <wp:posOffset>367030</wp:posOffset>
                  </wp:positionH>
                  <wp:positionV relativeFrom="paragraph">
                    <wp:posOffset>53975</wp:posOffset>
                  </wp:positionV>
                  <wp:extent cx="4305935" cy="635"/>
                  <wp:effectExtent l="0" t="0" r="0" b="0"/>
                  <wp:wrapNone/>
                  <wp:docPr id="127"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5935" cy="635"/>
                          </a:xfrm>
                          <a:prstGeom prst="rect">
                            <a:avLst/>
                          </a:prstGeom>
                          <a:solidFill>
                            <a:prstClr val="white"/>
                          </a:solidFill>
                          <a:ln>
                            <a:noFill/>
                          </a:ln>
                        </wps:spPr>
                        <wps:txbx>
                          <w:txbxContent>
                            <w:p w14:paraId="30208FB3" w14:textId="3A7B8F44" w:rsidR="00ED34E2" w:rsidRPr="003F54A7" w:rsidRDefault="00ED34E2" w:rsidP="00383C6F">
                              <w:pPr>
                                <w:pStyle w:val="Caption"/>
                                <w:jc w:val="center"/>
                                <w:rPr>
                                  <w:noProof/>
                                  <w:sz w:val="24"/>
                                  <w:szCs w:val="24"/>
                                </w:rPr>
                              </w:pPr>
                              <w:r>
                                <w:t xml:space="preserve">Gambar 3. </w:t>
                              </w:r>
                              <w:ins w:id="12769" w:author="chaniaayulestari@outlook.com" w:date="2021-11-13T13:45:00Z">
                                <w:r>
                                  <w:fldChar w:fldCharType="begin"/>
                                </w:r>
                                <w:r>
                                  <w:instrText xml:space="preserve"> SEQ Gambar_3. \* ARABIC </w:instrText>
                                </w:r>
                              </w:ins>
                              <w:r>
                                <w:fldChar w:fldCharType="separate"/>
                              </w:r>
                              <w:ins w:id="12770" w:author="chaniaayulestari@outlook.com" w:date="2021-11-13T13:45:00Z">
                                <w:r>
                                  <w:rPr>
                                    <w:noProof/>
                                  </w:rPr>
                                  <w:t>38</w:t>
                                </w:r>
                                <w:r>
                                  <w:fldChar w:fldCharType="end"/>
                                </w:r>
                              </w:ins>
                              <w:del w:id="127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p w14:paraId="6C358809" w14:textId="77777777" w:rsidR="00ED34E2" w:rsidRDefault="00ED34E2"/>
                            <w:p w14:paraId="1D0ACDAA" w14:textId="5CB0C272" w:rsidR="00ED34E2" w:rsidRPr="003F54A7" w:rsidRDefault="00ED34E2" w:rsidP="00383C6F">
                              <w:pPr>
                                <w:pStyle w:val="Caption"/>
                                <w:jc w:val="center"/>
                                <w:rPr>
                                  <w:noProof/>
                                  <w:sz w:val="24"/>
                                  <w:szCs w:val="24"/>
                                </w:rPr>
                              </w:pPr>
                              <w:r>
                                <w:t xml:space="preserve">Gambar 3. </w:t>
                              </w:r>
                              <w:ins w:id="12772" w:author="chaniaayulestari@outlook.com" w:date="2021-11-13T13:45:00Z">
                                <w:r>
                                  <w:fldChar w:fldCharType="begin"/>
                                </w:r>
                                <w:r>
                                  <w:instrText xml:space="preserve"> SEQ Gambar_3. \* ARABIC </w:instrText>
                                </w:r>
                              </w:ins>
                              <w:r>
                                <w:fldChar w:fldCharType="separate"/>
                              </w:r>
                              <w:ins w:id="12773" w:author="chaniaayulestari@outlook.com" w:date="2021-11-13T13:45:00Z">
                                <w:r>
                                  <w:rPr>
                                    <w:noProof/>
                                  </w:rPr>
                                  <w:t>38</w:t>
                                </w:r>
                                <w:r>
                                  <w:fldChar w:fldCharType="end"/>
                                </w:r>
                              </w:ins>
                              <w:del w:id="127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750DF1" id="Text Box 122" o:spid="_x0000_s1129" type="#_x0000_t202" style="position:absolute;left:0;text-align:left;margin-left:28.9pt;margin-top:4.25pt;width:339.05pt;height:.0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" stroked="f">
                  <v:textbox style="mso-fit-shape-to-text:t" inset="0,0,0,0">
                    <w:txbxContent>
                      <w:p w14:paraId="30208FB3" w14:textId="3A7B8F44" w:rsidR="00ED34E2" w:rsidRPr="003F54A7" w:rsidRDefault="00ED34E2" w:rsidP="00383C6F">
                        <w:pPr>
                          <w:pStyle w:val="Caption"/>
                          <w:jc w:val="center"/>
                          <w:rPr>
                            <w:noProof/>
                            <w:sz w:val="24"/>
                            <w:szCs w:val="24"/>
                          </w:rPr>
                        </w:pPr>
                        <w:r>
                          <w:t xml:space="preserve">Gambar 3. </w:t>
                        </w:r>
                        <w:ins w:id="12775" w:author="chaniaayulestari@outlook.com" w:date="2021-11-13T13:45:00Z">
                          <w:r>
                            <w:fldChar w:fldCharType="begin"/>
                          </w:r>
                          <w:r>
                            <w:instrText xml:space="preserve"> SEQ Gambar_3. \* ARABIC </w:instrText>
                          </w:r>
                        </w:ins>
                        <w:r>
                          <w:fldChar w:fldCharType="separate"/>
                        </w:r>
                        <w:ins w:id="12776" w:author="chaniaayulestari@outlook.com" w:date="2021-11-13T13:45:00Z">
                          <w:r>
                            <w:rPr>
                              <w:noProof/>
                            </w:rPr>
                            <w:t>38</w:t>
                          </w:r>
                          <w:r>
                            <w:fldChar w:fldCharType="end"/>
                          </w:r>
                        </w:ins>
                        <w:del w:id="127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p w14:paraId="6C358809" w14:textId="77777777" w:rsidR="00ED34E2" w:rsidRDefault="00ED34E2"/>
                      <w:p w14:paraId="1D0ACDAA" w14:textId="5CB0C272" w:rsidR="00ED34E2" w:rsidRPr="003F54A7" w:rsidRDefault="00ED34E2" w:rsidP="00383C6F">
                        <w:pPr>
                          <w:pStyle w:val="Caption"/>
                          <w:jc w:val="center"/>
                          <w:rPr>
                            <w:noProof/>
                            <w:sz w:val="24"/>
                            <w:szCs w:val="24"/>
                          </w:rPr>
                        </w:pPr>
                        <w:r>
                          <w:t xml:space="preserve">Gambar 3. </w:t>
                        </w:r>
                        <w:ins w:id="12778" w:author="chaniaayulestari@outlook.com" w:date="2021-11-13T13:45:00Z">
                          <w:r>
                            <w:fldChar w:fldCharType="begin"/>
                          </w:r>
                          <w:r>
                            <w:instrText xml:space="preserve"> SEQ Gambar_3. \* ARABIC </w:instrText>
                          </w:r>
                        </w:ins>
                        <w:r>
                          <w:fldChar w:fldCharType="separate"/>
                        </w:r>
                        <w:ins w:id="12779" w:author="chaniaayulestari@outlook.com" w:date="2021-11-13T13:45:00Z">
                          <w:r>
                            <w:rPr>
                              <w:noProof/>
                            </w:rPr>
                            <w:t>38</w:t>
                          </w:r>
                          <w:r>
                            <w:fldChar w:fldCharType="end"/>
                          </w:r>
                        </w:ins>
                        <w:del w:id="127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v:textbox>
                  <w10:wrap anchorx="margin"/>
                </v:shape>
              </w:pict>
            </mc:Fallback>
          </mc:AlternateConten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1278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65997C71" w:rsidR="00383C6F" w:rsidRDefault="00383C6F" w:rsidP="00383C6F">
      <w:pPr>
        <w:ind w:left="66" w:firstLine="360"/>
        <w:rPr>
          <w:ins w:id="12782" w:author="chaniaayulestari@outlook.com" w:date="2021-11-13T21:16:00Z"/>
          <w:rFonts w:eastAsia="Calibri"/>
        </w:rPr>
      </w:pPr>
      <w:r w:rsidRPr="00383C6F">
        <w:rPr>
          <w:rFonts w:eastAsia="Calibri"/>
        </w:rPr>
        <w:lastRenderedPageBreak/>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drawing>
          <wp:anchor distT="0" distB="0" distL="114300" distR="114300" simplePos="0" relativeHeight="251455488" behindDoc="1" locked="0" layoutInCell="1" allowOverlap="1" wp14:anchorId="705E847E" wp14:editId="17B4BA5B">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31B6AB" w:rsidR="00401C86" w:rsidRDefault="00F151BC" w:rsidP="001F343A">
      <w:pPr>
        <w:pStyle w:val="ListParagraph"/>
        <w:ind w:left="426"/>
      </w:pPr>
      <w:ins w:id="12783" w:author="chaniaayulestari@outlook.com" w:date="2021-11-13T21:17:00Z">
        <w:r>
          <w:rPr>
            <w:noProof/>
          </w:rPr>
          <mc:AlternateContent>
            <mc:Choice Requires="wps">
              <w:drawing>
                <wp:anchor distT="0" distB="0" distL="114300" distR="114300" simplePos="0" relativeHeight="251773440" behindDoc="0" locked="0" layoutInCell="1" allowOverlap="1" wp14:anchorId="7E4791AE" wp14:editId="18F71D74">
                  <wp:simplePos x="0" y="0"/>
                  <wp:positionH relativeFrom="column">
                    <wp:posOffset>431800</wp:posOffset>
                  </wp:positionH>
                  <wp:positionV relativeFrom="paragraph">
                    <wp:posOffset>73025</wp:posOffset>
                  </wp:positionV>
                  <wp:extent cx="4177030" cy="152400"/>
                  <wp:effectExtent l="0" t="2540" r="0" b="0"/>
                  <wp:wrapNone/>
                  <wp:docPr id="125"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ACBA32" w14:textId="6A31324B" w:rsidR="00ED34E2" w:rsidRPr="000268E1" w:rsidDel="00CF3937" w:rsidRDefault="00ED34E2">
                              <w:pPr>
                                <w:pStyle w:val="Caption"/>
                                <w:jc w:val="center"/>
                                <w:rPr>
                                  <w:del w:id="12784" w:author="chaniaayulestari@outlook.com" w:date="2021-11-13T21:17:00Z"/>
                                  <w:noProof/>
                                </w:rPr>
                                <w:pPrChange w:id="12785" w:author="chaniaayulestari@outlook.com" w:date="2021-11-13T21:17:00Z">
                                  <w:pPr>
                                    <w:ind w:left="66" w:firstLine="360"/>
                                  </w:pPr>
                                </w:pPrChange>
                              </w:pPr>
                              <w:bookmarkStart w:id="12786" w:name="_Toc87895040"/>
                              <w:ins w:id="12787" w:author="chaniaayulestari@outlook.com" w:date="2021-11-13T21:17:00Z">
                                <w:r>
                                  <w:t xml:space="preserve">Gambar 3. </w:t>
                                </w:r>
                                <w:r>
                                  <w:fldChar w:fldCharType="begin"/>
                                </w:r>
                                <w:r>
                                  <w:instrText xml:space="preserve"> SEQ Gambar___3. \* ARABIC </w:instrText>
                                </w:r>
                              </w:ins>
                              <w:r>
                                <w:fldChar w:fldCharType="separate"/>
                              </w:r>
                              <w:ins w:id="12788" w:author="Rafi Aziizi" w:date="2021-11-15T16:05:00Z">
                                <w:r w:rsidR="00BF7B94">
                                  <w:rPr>
                                    <w:noProof/>
                                  </w:rPr>
                                  <w:t>76</w:t>
                                </w:r>
                              </w:ins>
                              <w:ins w:id="12789" w:author="chaniaayulestari@outlook.com" w:date="2021-11-13T21:25:00Z">
                                <w:del w:id="12790" w:author="Rafi Aziizi" w:date="2021-11-14T09:53:00Z">
                                  <w:r w:rsidDel="00590A19">
                                    <w:rPr>
                                      <w:noProof/>
                                    </w:rPr>
                                    <w:delText>71</w:delText>
                                  </w:r>
                                </w:del>
                              </w:ins>
                              <w:ins w:id="12791" w:author="chaniaayulestari@outlook.com" w:date="2021-11-13T21:17:00Z">
                                <w:r>
                                  <w:fldChar w:fldCharType="end"/>
                                </w:r>
                                <w:r>
                                  <w:t xml:space="preserve"> </w:t>
                                </w:r>
                                <w:r w:rsidRPr="000B2DEF">
                                  <w:t xml:space="preserve">Perancangan Antarmuka </w:t>
                                </w:r>
                                <w:r>
                                  <w:t>Profile Walikelas</w:t>
                                </w:r>
                              </w:ins>
                              <w:bookmarkEnd w:id="12786"/>
                            </w:p>
                            <w:p w14:paraId="776683A5" w14:textId="77777777" w:rsidR="00ED34E2" w:rsidRDefault="00ED34E2">
                              <w:pPr>
                                <w:pStyle w:val="Caption"/>
                                <w:jc w:val="center"/>
                                <w:pPrChange w:id="12792" w:author="chaniaayulestari@outlook.com" w:date="2021-11-13T21:17: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791AE" id="Text Box 221" o:spid="_x0000_s1130" type="#_x0000_t202" style="position:absolute;left:0;text-align:left;margin-left:34pt;margin-top:5.75pt;width:328.9pt;height:1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" stroked="f">
                  <v:textbox inset="0,0,0,0">
                    <w:txbxContent>
                      <w:p w14:paraId="1AACBA32" w14:textId="6A31324B" w:rsidR="00ED34E2" w:rsidRPr="000268E1" w:rsidDel="00CF3937" w:rsidRDefault="00ED34E2">
                        <w:pPr>
                          <w:pStyle w:val="Caption"/>
                          <w:jc w:val="center"/>
                          <w:rPr>
                            <w:del w:id="12793" w:author="chaniaayulestari@outlook.com" w:date="2021-11-13T21:17:00Z"/>
                            <w:noProof/>
                          </w:rPr>
                          <w:pPrChange w:id="12794" w:author="chaniaayulestari@outlook.com" w:date="2021-11-13T21:17:00Z">
                            <w:pPr>
                              <w:ind w:left="66" w:firstLine="360"/>
                            </w:pPr>
                          </w:pPrChange>
                        </w:pPr>
                        <w:bookmarkStart w:id="12795" w:name="_Toc87895040"/>
                        <w:ins w:id="12796" w:author="chaniaayulestari@outlook.com" w:date="2021-11-13T21:17:00Z">
                          <w:r>
                            <w:t xml:space="preserve">Gambar 3. </w:t>
                          </w:r>
                          <w:r>
                            <w:fldChar w:fldCharType="begin"/>
                          </w:r>
                          <w:r>
                            <w:instrText xml:space="preserve"> SEQ Gambar___3. \* ARABIC </w:instrText>
                          </w:r>
                        </w:ins>
                        <w:r>
                          <w:fldChar w:fldCharType="separate"/>
                        </w:r>
                        <w:ins w:id="12797" w:author="Rafi Aziizi" w:date="2021-11-15T16:05:00Z">
                          <w:r w:rsidR="00BF7B94">
                            <w:rPr>
                              <w:noProof/>
                            </w:rPr>
                            <w:t>76</w:t>
                          </w:r>
                        </w:ins>
                        <w:ins w:id="12798" w:author="chaniaayulestari@outlook.com" w:date="2021-11-13T21:25:00Z">
                          <w:del w:id="12799" w:author="Rafi Aziizi" w:date="2021-11-14T09:53:00Z">
                            <w:r w:rsidDel="00590A19">
                              <w:rPr>
                                <w:noProof/>
                              </w:rPr>
                              <w:delText>71</w:delText>
                            </w:r>
                          </w:del>
                        </w:ins>
                        <w:ins w:id="12800" w:author="chaniaayulestari@outlook.com" w:date="2021-11-13T21:17:00Z">
                          <w:r>
                            <w:fldChar w:fldCharType="end"/>
                          </w:r>
                          <w:r>
                            <w:t xml:space="preserve"> </w:t>
                          </w:r>
                          <w:r w:rsidRPr="000B2DEF">
                            <w:t xml:space="preserve">Perancangan Antarmuka </w:t>
                          </w:r>
                          <w:r>
                            <w:t>Profile Walikelas</w:t>
                          </w:r>
                        </w:ins>
                        <w:bookmarkEnd w:id="12795"/>
                      </w:p>
                      <w:p w14:paraId="776683A5" w14:textId="77777777" w:rsidR="00ED34E2" w:rsidRDefault="00ED34E2">
                        <w:pPr>
                          <w:pStyle w:val="Caption"/>
                          <w:jc w:val="center"/>
                          <w:pPrChange w:id="12801" w:author="chaniaayulestari@outlook.com" w:date="2021-11-13T21:17:00Z">
                            <w:pPr/>
                          </w:pPrChange>
                        </w:pPr>
                      </w:p>
                    </w:txbxContent>
                  </v:textbox>
                </v:shape>
              </w:pict>
            </mc:Fallback>
          </mc:AlternateContent>
        </w:r>
      </w:ins>
      <w:del w:id="12802" w:author="chaniaayulestari@outlook.com" w:date="2021-11-13T14:27:00Z">
        <w:r>
          <w:rPr>
            <w:noProof/>
          </w:rPr>
          <mc:AlternateContent>
            <mc:Choice Requires="wps">
              <w:drawing>
                <wp:anchor distT="0" distB="0" distL="114300" distR="114300" simplePos="0" relativeHeight="251672064" behindDoc="1" locked="0" layoutInCell="1" allowOverlap="1" wp14:anchorId="24D92785" wp14:editId="3EDCEF49">
                  <wp:simplePos x="0" y="0"/>
                  <wp:positionH relativeFrom="margin">
                    <wp:posOffset>367030</wp:posOffset>
                  </wp:positionH>
                  <wp:positionV relativeFrom="paragraph">
                    <wp:posOffset>33655</wp:posOffset>
                  </wp:positionV>
                  <wp:extent cx="4305935" cy="635"/>
                  <wp:effectExtent l="0" t="0" r="0" b="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5935" cy="635"/>
                          </a:xfrm>
                          <a:prstGeom prst="rect">
                            <a:avLst/>
                          </a:prstGeom>
                          <a:solidFill>
                            <a:prstClr val="white"/>
                          </a:solidFill>
                          <a:ln>
                            <a:noFill/>
                          </a:ln>
                        </wps:spPr>
                        <wps:txbx>
                          <w:txbxContent>
                            <w:p w14:paraId="509BFA81" w14:textId="18A82ACE" w:rsidR="00ED34E2" w:rsidRPr="00645B38" w:rsidRDefault="00ED34E2" w:rsidP="00401C86">
                              <w:pPr>
                                <w:pStyle w:val="Caption"/>
                                <w:jc w:val="center"/>
                                <w:rPr>
                                  <w:noProof/>
                                  <w:sz w:val="24"/>
                                  <w:szCs w:val="24"/>
                                </w:rPr>
                              </w:pPr>
                              <w:r>
                                <w:t xml:space="preserve">Gambar 3. </w:t>
                              </w:r>
                              <w:ins w:id="12803" w:author="chaniaayulestari@outlook.com" w:date="2021-11-13T13:45:00Z">
                                <w:r>
                                  <w:fldChar w:fldCharType="begin"/>
                                </w:r>
                                <w:r>
                                  <w:instrText xml:space="preserve"> SEQ Gambar_3. \* ARABIC </w:instrText>
                                </w:r>
                              </w:ins>
                              <w:r>
                                <w:fldChar w:fldCharType="separate"/>
                              </w:r>
                              <w:ins w:id="12804" w:author="chaniaayulestari@outlook.com" w:date="2021-11-13T13:45:00Z">
                                <w:r>
                                  <w:rPr>
                                    <w:noProof/>
                                  </w:rPr>
                                  <w:t>39</w:t>
                                </w:r>
                                <w:r>
                                  <w:fldChar w:fldCharType="end"/>
                                </w:r>
                              </w:ins>
                              <w:del w:id="1280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p w14:paraId="0AE61469" w14:textId="77777777" w:rsidR="00ED34E2" w:rsidRDefault="00ED34E2"/>
                            <w:p w14:paraId="6073B3F9" w14:textId="37A9C90D" w:rsidR="00ED34E2" w:rsidRPr="00645B38" w:rsidRDefault="00ED34E2" w:rsidP="00401C86">
                              <w:pPr>
                                <w:pStyle w:val="Caption"/>
                                <w:jc w:val="center"/>
                                <w:rPr>
                                  <w:noProof/>
                                  <w:sz w:val="24"/>
                                  <w:szCs w:val="24"/>
                                </w:rPr>
                              </w:pPr>
                              <w:r>
                                <w:t xml:space="preserve">Gambar 3. </w:t>
                              </w:r>
                              <w:ins w:id="12806" w:author="chaniaayulestari@outlook.com" w:date="2021-11-13T13:45:00Z">
                                <w:r>
                                  <w:fldChar w:fldCharType="begin"/>
                                </w:r>
                                <w:r>
                                  <w:instrText xml:space="preserve"> SEQ Gambar_3. \* ARABIC </w:instrText>
                                </w:r>
                              </w:ins>
                              <w:r>
                                <w:fldChar w:fldCharType="separate"/>
                              </w:r>
                              <w:ins w:id="12807" w:author="chaniaayulestari@outlook.com" w:date="2021-11-13T13:45:00Z">
                                <w:r>
                                  <w:rPr>
                                    <w:noProof/>
                                  </w:rPr>
                                  <w:t>39</w:t>
                                </w:r>
                                <w:r>
                                  <w:fldChar w:fldCharType="end"/>
                                </w:r>
                              </w:ins>
                              <w:del w:id="1280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D92785" id="Text Box 257" o:spid="_x0000_s1131" type="#_x0000_t202" style="position:absolute;left:0;text-align:left;margin-left:28.9pt;margin-top:2.65pt;width:339.05pt;height:.0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" stroked="f">
                  <v:textbox style="mso-fit-shape-to-text:t" inset="0,0,0,0">
                    <w:txbxContent>
                      <w:p w14:paraId="509BFA81" w14:textId="18A82ACE" w:rsidR="00ED34E2" w:rsidRPr="00645B38" w:rsidRDefault="00ED34E2" w:rsidP="00401C86">
                        <w:pPr>
                          <w:pStyle w:val="Caption"/>
                          <w:jc w:val="center"/>
                          <w:rPr>
                            <w:noProof/>
                            <w:sz w:val="24"/>
                            <w:szCs w:val="24"/>
                          </w:rPr>
                        </w:pPr>
                        <w:r>
                          <w:t xml:space="preserve">Gambar 3. </w:t>
                        </w:r>
                        <w:ins w:id="12809" w:author="chaniaayulestari@outlook.com" w:date="2021-11-13T13:45:00Z">
                          <w:r>
                            <w:fldChar w:fldCharType="begin"/>
                          </w:r>
                          <w:r>
                            <w:instrText xml:space="preserve"> SEQ Gambar_3. \* ARABIC </w:instrText>
                          </w:r>
                        </w:ins>
                        <w:r>
                          <w:fldChar w:fldCharType="separate"/>
                        </w:r>
                        <w:ins w:id="12810" w:author="chaniaayulestari@outlook.com" w:date="2021-11-13T13:45:00Z">
                          <w:r>
                            <w:rPr>
                              <w:noProof/>
                            </w:rPr>
                            <w:t>39</w:t>
                          </w:r>
                          <w:r>
                            <w:fldChar w:fldCharType="end"/>
                          </w:r>
                        </w:ins>
                        <w:del w:id="1281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p w14:paraId="0AE61469" w14:textId="77777777" w:rsidR="00ED34E2" w:rsidRDefault="00ED34E2"/>
                      <w:p w14:paraId="6073B3F9" w14:textId="37A9C90D" w:rsidR="00ED34E2" w:rsidRPr="00645B38" w:rsidRDefault="00ED34E2" w:rsidP="00401C86">
                        <w:pPr>
                          <w:pStyle w:val="Caption"/>
                          <w:jc w:val="center"/>
                          <w:rPr>
                            <w:noProof/>
                            <w:sz w:val="24"/>
                            <w:szCs w:val="24"/>
                          </w:rPr>
                        </w:pPr>
                        <w:r>
                          <w:t xml:space="preserve">Gambar 3. </w:t>
                        </w:r>
                        <w:ins w:id="12812" w:author="chaniaayulestari@outlook.com" w:date="2021-11-13T13:45:00Z">
                          <w:r>
                            <w:fldChar w:fldCharType="begin"/>
                          </w:r>
                          <w:r>
                            <w:instrText xml:space="preserve"> SEQ Gambar_3. \* ARABIC </w:instrText>
                          </w:r>
                        </w:ins>
                        <w:r>
                          <w:fldChar w:fldCharType="separate"/>
                        </w:r>
                        <w:ins w:id="12813" w:author="chaniaayulestari@outlook.com" w:date="2021-11-13T13:45:00Z">
                          <w:r>
                            <w:rPr>
                              <w:noProof/>
                            </w:rPr>
                            <w:t>39</w:t>
                          </w:r>
                          <w:r>
                            <w:fldChar w:fldCharType="end"/>
                          </w:r>
                        </w:ins>
                        <w:del w:id="1281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v:textbox>
                  <w10:wrap anchorx="margin"/>
                </v:shape>
              </w:pict>
            </mc:Fallback>
          </mc:AlternateContent>
        </w:r>
      </w:del>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65AA34C2" w:rsidR="00C10E66" w:rsidRDefault="005B5632" w:rsidP="001F343A">
      <w:pPr>
        <w:pStyle w:val="ListParagraph"/>
        <w:ind w:left="426"/>
        <w:rPr>
          <w:noProof/>
        </w:rPr>
      </w:pPr>
      <w:r>
        <w:rPr>
          <w:noProof/>
        </w:rPr>
        <w:drawing>
          <wp:anchor distT="0" distB="0" distL="114300" distR="114300" simplePos="0" relativeHeight="251458560" behindDoc="1" locked="0" layoutInCell="1" allowOverlap="1" wp14:anchorId="36F30F57" wp14:editId="0B5E017D">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60FF1AE9" w:rsidR="00C10E66" w:rsidRDefault="00F151BC" w:rsidP="001F343A">
      <w:pPr>
        <w:pStyle w:val="ListParagraph"/>
        <w:ind w:left="426"/>
      </w:pPr>
      <w:ins w:id="12815" w:author="chaniaayulestari@outlook.com" w:date="2021-11-13T21:17:00Z">
        <w:r>
          <w:rPr>
            <w:noProof/>
          </w:rPr>
          <mc:AlternateContent>
            <mc:Choice Requires="wps">
              <w:drawing>
                <wp:anchor distT="0" distB="0" distL="114300" distR="114300" simplePos="0" relativeHeight="251774464" behindDoc="0" locked="0" layoutInCell="1" allowOverlap="1" wp14:anchorId="3457FC9D" wp14:editId="1F42CEAA">
                  <wp:simplePos x="0" y="0"/>
                  <wp:positionH relativeFrom="column">
                    <wp:posOffset>431800</wp:posOffset>
                  </wp:positionH>
                  <wp:positionV relativeFrom="paragraph">
                    <wp:posOffset>67310</wp:posOffset>
                  </wp:positionV>
                  <wp:extent cx="4177030" cy="150495"/>
                  <wp:effectExtent l="0" t="1905" r="0" b="0"/>
                  <wp:wrapNone/>
                  <wp:docPr id="1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0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82E72E" w14:textId="24ECE348" w:rsidR="00ED34E2" w:rsidRPr="00BE2719" w:rsidRDefault="00ED34E2">
                              <w:pPr>
                                <w:pStyle w:val="Caption"/>
                                <w:jc w:val="center"/>
                                <w:rPr>
                                  <w:noProof/>
                                </w:rPr>
                                <w:pPrChange w:id="12816" w:author="chaniaayulestari@outlook.com" w:date="2021-11-13T21:18:00Z">
                                  <w:pPr>
                                    <w:pStyle w:val="ListParagraph"/>
                                    <w:ind w:left="426"/>
                                  </w:pPr>
                                </w:pPrChange>
                              </w:pPr>
                              <w:bookmarkStart w:id="12817" w:name="_Toc87895041"/>
                              <w:ins w:id="12818" w:author="chaniaayulestari@outlook.com" w:date="2021-11-13T21:17:00Z">
                                <w:r>
                                  <w:t xml:space="preserve">Gambar 3. </w:t>
                                </w:r>
                                <w:r>
                                  <w:fldChar w:fldCharType="begin"/>
                                </w:r>
                                <w:r>
                                  <w:instrText xml:space="preserve"> SEQ Gambar___3. \* ARABIC </w:instrText>
                                </w:r>
                              </w:ins>
                              <w:r>
                                <w:fldChar w:fldCharType="separate"/>
                              </w:r>
                              <w:ins w:id="12819" w:author="Rafi Aziizi" w:date="2021-11-15T16:05:00Z">
                                <w:r w:rsidR="00BF7B94">
                                  <w:rPr>
                                    <w:noProof/>
                                  </w:rPr>
                                  <w:t>77</w:t>
                                </w:r>
                              </w:ins>
                              <w:ins w:id="12820" w:author="chaniaayulestari@outlook.com" w:date="2021-11-13T21:25:00Z">
                                <w:del w:id="12821" w:author="Rafi Aziizi" w:date="2021-11-14T09:53:00Z">
                                  <w:r w:rsidDel="00590A19">
                                    <w:rPr>
                                      <w:noProof/>
                                    </w:rPr>
                                    <w:delText>72</w:delText>
                                  </w:r>
                                </w:del>
                              </w:ins>
                              <w:ins w:id="12822" w:author="chaniaayulestari@outlook.com" w:date="2021-11-13T21:17:00Z">
                                <w:r>
                                  <w:fldChar w:fldCharType="end"/>
                                </w:r>
                                <w:r>
                                  <w:t xml:space="preserve"> </w:t>
                                </w:r>
                                <w:r w:rsidRPr="00784A66">
                                  <w:t xml:space="preserve">Perancangan Antarmuka </w:t>
                                </w:r>
                                <w:r>
                                  <w:t>Riwayat Absen</w:t>
                                </w:r>
                              </w:ins>
                              <w:bookmarkEnd w:id="1281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FC9D" id="Text Box 223" o:spid="_x0000_s1132" type="#_x0000_t202" style="position:absolute;left:0;text-align:left;margin-left:34pt;margin-top:5.3pt;width:328.9pt;height:11.8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" stroked="f">
                  <v:textbox inset="0,0,0,0">
                    <w:txbxContent>
                      <w:p w14:paraId="2E82E72E" w14:textId="24ECE348" w:rsidR="00ED34E2" w:rsidRPr="00BE2719" w:rsidRDefault="00ED34E2">
                        <w:pPr>
                          <w:pStyle w:val="Caption"/>
                          <w:jc w:val="center"/>
                          <w:rPr>
                            <w:noProof/>
                          </w:rPr>
                          <w:pPrChange w:id="12823" w:author="chaniaayulestari@outlook.com" w:date="2021-11-13T21:18:00Z">
                            <w:pPr>
                              <w:pStyle w:val="ListParagraph"/>
                              <w:ind w:left="426"/>
                            </w:pPr>
                          </w:pPrChange>
                        </w:pPr>
                        <w:bookmarkStart w:id="12824" w:name="_Toc87895041"/>
                        <w:ins w:id="12825" w:author="chaniaayulestari@outlook.com" w:date="2021-11-13T21:17:00Z">
                          <w:r>
                            <w:t xml:space="preserve">Gambar 3. </w:t>
                          </w:r>
                          <w:r>
                            <w:fldChar w:fldCharType="begin"/>
                          </w:r>
                          <w:r>
                            <w:instrText xml:space="preserve"> SEQ Gambar___3. \* ARABIC </w:instrText>
                          </w:r>
                        </w:ins>
                        <w:r>
                          <w:fldChar w:fldCharType="separate"/>
                        </w:r>
                        <w:ins w:id="12826" w:author="Rafi Aziizi" w:date="2021-11-15T16:05:00Z">
                          <w:r w:rsidR="00BF7B94">
                            <w:rPr>
                              <w:noProof/>
                            </w:rPr>
                            <w:t>77</w:t>
                          </w:r>
                        </w:ins>
                        <w:ins w:id="12827" w:author="chaniaayulestari@outlook.com" w:date="2021-11-13T21:25:00Z">
                          <w:del w:id="12828" w:author="Rafi Aziizi" w:date="2021-11-14T09:53:00Z">
                            <w:r w:rsidDel="00590A19">
                              <w:rPr>
                                <w:noProof/>
                              </w:rPr>
                              <w:delText>72</w:delText>
                            </w:r>
                          </w:del>
                        </w:ins>
                        <w:ins w:id="12829" w:author="chaniaayulestari@outlook.com" w:date="2021-11-13T21:17:00Z">
                          <w:r>
                            <w:fldChar w:fldCharType="end"/>
                          </w:r>
                          <w:r>
                            <w:t xml:space="preserve"> </w:t>
                          </w:r>
                          <w:r w:rsidRPr="00784A66">
                            <w:t xml:space="preserve">Perancangan Antarmuka </w:t>
                          </w:r>
                          <w:r>
                            <w:t>Riwayat Absen</w:t>
                          </w:r>
                        </w:ins>
                        <w:bookmarkEnd w:id="12824"/>
                      </w:p>
                    </w:txbxContent>
                  </v:textbox>
                </v:shape>
              </w:pict>
            </mc:Fallback>
          </mc:AlternateContent>
        </w:r>
      </w:ins>
      <w:del w:id="12830" w:author="chaniaayulestari@outlook.com" w:date="2021-11-13T14:27:00Z">
        <w:r>
          <w:rPr>
            <w:noProof/>
          </w:rPr>
          <mc:AlternateContent>
            <mc:Choice Requires="wps">
              <w:drawing>
                <wp:anchor distT="0" distB="0" distL="114300" distR="114300" simplePos="0" relativeHeight="251673088" behindDoc="1" locked="0" layoutInCell="1" allowOverlap="1" wp14:anchorId="14BADCE5" wp14:editId="7CEF9DBB">
                  <wp:simplePos x="0" y="0"/>
                  <wp:positionH relativeFrom="margin">
                    <wp:align>center</wp:align>
                  </wp:positionH>
                  <wp:positionV relativeFrom="paragraph">
                    <wp:posOffset>19050</wp:posOffset>
                  </wp:positionV>
                  <wp:extent cx="4316730" cy="635"/>
                  <wp:effectExtent l="0" t="0" r="0" b="0"/>
                  <wp:wrapNone/>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635"/>
                          </a:xfrm>
                          <a:prstGeom prst="rect">
                            <a:avLst/>
                          </a:prstGeom>
                          <a:solidFill>
                            <a:prstClr val="white"/>
                          </a:solidFill>
                          <a:ln>
                            <a:noFill/>
                          </a:ln>
                        </wps:spPr>
                        <wps:txbx>
                          <w:txbxContent>
                            <w:p w14:paraId="1EFAFA4C" w14:textId="4A6AB1C4" w:rsidR="00ED34E2" w:rsidRPr="009F0D29" w:rsidRDefault="00ED34E2" w:rsidP="00C10E66">
                              <w:pPr>
                                <w:pStyle w:val="Caption"/>
                                <w:jc w:val="center"/>
                                <w:rPr>
                                  <w:noProof/>
                                  <w:sz w:val="24"/>
                                  <w:szCs w:val="24"/>
                                </w:rPr>
                              </w:pPr>
                              <w:r>
                                <w:t xml:space="preserve">Gambar 3. </w:t>
                              </w:r>
                              <w:ins w:id="12831" w:author="chaniaayulestari@outlook.com" w:date="2021-11-13T13:45:00Z">
                                <w:r>
                                  <w:fldChar w:fldCharType="begin"/>
                                </w:r>
                                <w:r>
                                  <w:instrText xml:space="preserve"> SEQ Gambar_3. \* ARABIC </w:instrText>
                                </w:r>
                              </w:ins>
                              <w:r>
                                <w:fldChar w:fldCharType="separate"/>
                              </w:r>
                              <w:ins w:id="12832" w:author="chaniaayulestari@outlook.com" w:date="2021-11-13T13:45:00Z">
                                <w:r>
                                  <w:rPr>
                                    <w:noProof/>
                                  </w:rPr>
                                  <w:t>40</w:t>
                                </w:r>
                                <w:r>
                                  <w:fldChar w:fldCharType="end"/>
                                </w:r>
                              </w:ins>
                              <w:del w:id="128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p w14:paraId="1D60F779" w14:textId="77777777" w:rsidR="00ED34E2" w:rsidRDefault="00ED34E2"/>
                            <w:p w14:paraId="320F7174" w14:textId="2C02A9D6" w:rsidR="00ED34E2" w:rsidRPr="009F0D29" w:rsidRDefault="00ED34E2" w:rsidP="00C10E66">
                              <w:pPr>
                                <w:pStyle w:val="Caption"/>
                                <w:jc w:val="center"/>
                                <w:rPr>
                                  <w:noProof/>
                                  <w:sz w:val="24"/>
                                  <w:szCs w:val="24"/>
                                </w:rPr>
                              </w:pPr>
                              <w:r>
                                <w:t xml:space="preserve">Gambar 3. </w:t>
                              </w:r>
                              <w:ins w:id="12834" w:author="chaniaayulestari@outlook.com" w:date="2021-11-13T13:45:00Z">
                                <w:r>
                                  <w:fldChar w:fldCharType="begin"/>
                                </w:r>
                                <w:r>
                                  <w:instrText xml:space="preserve"> SEQ Gambar_3. \* ARABIC </w:instrText>
                                </w:r>
                              </w:ins>
                              <w:r>
                                <w:fldChar w:fldCharType="separate"/>
                              </w:r>
                              <w:ins w:id="12835" w:author="chaniaayulestari@outlook.com" w:date="2021-11-13T13:45:00Z">
                                <w:r>
                                  <w:rPr>
                                    <w:noProof/>
                                  </w:rPr>
                                  <w:t>40</w:t>
                                </w:r>
                                <w:r>
                                  <w:fldChar w:fldCharType="end"/>
                                </w:r>
                              </w:ins>
                              <w:del w:id="1283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BADCE5" id="Text Box 259" o:spid="_x0000_s1133" type="#_x0000_t202" style="position:absolute;left:0;text-align:left;margin-left:0;margin-top:1.5pt;width:339.9pt;height:.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" stroked="f">
                  <v:textbox style="mso-fit-shape-to-text:t" inset="0,0,0,0">
                    <w:txbxContent>
                      <w:p w14:paraId="1EFAFA4C" w14:textId="4A6AB1C4" w:rsidR="00ED34E2" w:rsidRPr="009F0D29" w:rsidRDefault="00ED34E2" w:rsidP="00C10E66">
                        <w:pPr>
                          <w:pStyle w:val="Caption"/>
                          <w:jc w:val="center"/>
                          <w:rPr>
                            <w:noProof/>
                            <w:sz w:val="24"/>
                            <w:szCs w:val="24"/>
                          </w:rPr>
                        </w:pPr>
                        <w:r>
                          <w:t xml:space="preserve">Gambar 3. </w:t>
                        </w:r>
                        <w:ins w:id="12837" w:author="chaniaayulestari@outlook.com" w:date="2021-11-13T13:45:00Z">
                          <w:r>
                            <w:fldChar w:fldCharType="begin"/>
                          </w:r>
                          <w:r>
                            <w:instrText xml:space="preserve"> SEQ Gambar_3. \* ARABIC </w:instrText>
                          </w:r>
                        </w:ins>
                        <w:r>
                          <w:fldChar w:fldCharType="separate"/>
                        </w:r>
                        <w:ins w:id="12838" w:author="chaniaayulestari@outlook.com" w:date="2021-11-13T13:45:00Z">
                          <w:r>
                            <w:rPr>
                              <w:noProof/>
                            </w:rPr>
                            <w:t>40</w:t>
                          </w:r>
                          <w:r>
                            <w:fldChar w:fldCharType="end"/>
                          </w:r>
                        </w:ins>
                        <w:del w:id="128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p w14:paraId="1D60F779" w14:textId="77777777" w:rsidR="00ED34E2" w:rsidRDefault="00ED34E2"/>
                      <w:p w14:paraId="320F7174" w14:textId="2C02A9D6" w:rsidR="00ED34E2" w:rsidRPr="009F0D29" w:rsidRDefault="00ED34E2" w:rsidP="00C10E66">
                        <w:pPr>
                          <w:pStyle w:val="Caption"/>
                          <w:jc w:val="center"/>
                          <w:rPr>
                            <w:noProof/>
                            <w:sz w:val="24"/>
                            <w:szCs w:val="24"/>
                          </w:rPr>
                        </w:pPr>
                        <w:r>
                          <w:t xml:space="preserve">Gambar 3. </w:t>
                        </w:r>
                        <w:ins w:id="12840" w:author="chaniaayulestari@outlook.com" w:date="2021-11-13T13:45:00Z">
                          <w:r>
                            <w:fldChar w:fldCharType="begin"/>
                          </w:r>
                          <w:r>
                            <w:instrText xml:space="preserve"> SEQ Gambar_3. \* ARABIC </w:instrText>
                          </w:r>
                        </w:ins>
                        <w:r>
                          <w:fldChar w:fldCharType="separate"/>
                        </w:r>
                        <w:ins w:id="12841" w:author="chaniaayulestari@outlook.com" w:date="2021-11-13T13:45:00Z">
                          <w:r>
                            <w:rPr>
                              <w:noProof/>
                            </w:rPr>
                            <w:t>40</w:t>
                          </w:r>
                          <w:r>
                            <w:fldChar w:fldCharType="end"/>
                          </w:r>
                        </w:ins>
                        <w:del w:id="1284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v:textbox>
                  <w10:wrap anchorx="margin"/>
                </v:shape>
              </w:pict>
            </mc:Fallback>
          </mc:AlternateConten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12843" w:author="Rafi Aziizi" w:date="2021-11-12T10:58:00Z">
          <w:pPr>
            <w:pStyle w:val="ListParagraph"/>
            <w:numPr>
              <w:numId w:val="43"/>
            </w:numPr>
            <w:shd w:val="clear" w:color="auto" w:fill="FFE599" w:themeFill="accent4" w:themeFillTint="66"/>
            <w:ind w:left="426" w:hanging="360"/>
          </w:pPr>
        </w:pPrChange>
      </w:pPr>
      <w:r>
        <w:rPr>
          <w:rFonts w:eastAsia="Calibri"/>
          <w:b/>
          <w:bCs/>
        </w:rPr>
        <w:lastRenderedPageBreak/>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2E6B7558" w:rsidR="00C10E66" w:rsidRDefault="00F151BC" w:rsidP="001F343A">
      <w:pPr>
        <w:pStyle w:val="ListParagraph"/>
        <w:ind w:left="426"/>
      </w:pPr>
      <w:ins w:id="12844" w:author="chaniaayulestari@outlook.com" w:date="2021-11-13T21:18:00Z">
        <w:r>
          <w:rPr>
            <w:noProof/>
          </w:rPr>
          <mc:AlternateContent>
            <mc:Choice Requires="wps">
              <w:drawing>
                <wp:anchor distT="0" distB="0" distL="114300" distR="114300" simplePos="0" relativeHeight="251775488" behindDoc="0" locked="0" layoutInCell="1" allowOverlap="1" wp14:anchorId="66FA8243" wp14:editId="5C93D551">
                  <wp:simplePos x="0" y="0"/>
                  <wp:positionH relativeFrom="column">
                    <wp:posOffset>431800</wp:posOffset>
                  </wp:positionH>
                  <wp:positionV relativeFrom="paragraph">
                    <wp:posOffset>2437765</wp:posOffset>
                  </wp:positionV>
                  <wp:extent cx="4177030" cy="258445"/>
                  <wp:effectExtent l="0" t="3175" r="0" b="0"/>
                  <wp:wrapNone/>
                  <wp:docPr id="122"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42872" w14:textId="23AD194B" w:rsidR="00ED34E2" w:rsidRPr="00C63BC2" w:rsidDel="00CF3937" w:rsidRDefault="00ED34E2">
                              <w:pPr>
                                <w:pStyle w:val="Caption"/>
                                <w:jc w:val="center"/>
                                <w:rPr>
                                  <w:del w:id="12845" w:author="chaniaayulestari@outlook.com" w:date="2021-11-13T21:18:00Z"/>
                                  <w:noProof/>
                                </w:rPr>
                                <w:pPrChange w:id="12846" w:author="chaniaayulestari@outlook.com" w:date="2021-11-13T21:18:00Z">
                                  <w:pPr>
                                    <w:pStyle w:val="ListParagraph"/>
                                    <w:ind w:left="426"/>
                                  </w:pPr>
                                </w:pPrChange>
                              </w:pPr>
                              <w:bookmarkStart w:id="12847" w:name="_Toc87895042"/>
                              <w:ins w:id="12848" w:author="chaniaayulestari@outlook.com" w:date="2021-11-13T21:18:00Z">
                                <w:r>
                                  <w:t xml:space="preserve">Gambar 3. </w:t>
                                </w:r>
                                <w:r>
                                  <w:fldChar w:fldCharType="begin"/>
                                </w:r>
                                <w:r>
                                  <w:instrText xml:space="preserve"> SEQ Gambar___3. \* ARABIC </w:instrText>
                                </w:r>
                              </w:ins>
                              <w:r>
                                <w:fldChar w:fldCharType="separate"/>
                              </w:r>
                              <w:ins w:id="12849" w:author="Rafi Aziizi" w:date="2021-11-15T16:05:00Z">
                                <w:r w:rsidR="00BF7B94">
                                  <w:rPr>
                                    <w:noProof/>
                                  </w:rPr>
                                  <w:t>78</w:t>
                                </w:r>
                              </w:ins>
                              <w:ins w:id="12850" w:author="chaniaayulestari@outlook.com" w:date="2021-11-13T21:25:00Z">
                                <w:del w:id="12851" w:author="Rafi Aziizi" w:date="2021-11-14T09:53:00Z">
                                  <w:r w:rsidDel="00590A19">
                                    <w:rPr>
                                      <w:noProof/>
                                    </w:rPr>
                                    <w:delText>73</w:delText>
                                  </w:r>
                                </w:del>
                              </w:ins>
                              <w:ins w:id="12852" w:author="chaniaayulestari@outlook.com" w:date="2021-11-13T21:18:00Z">
                                <w:r>
                                  <w:fldChar w:fldCharType="end"/>
                                </w:r>
                                <w:r>
                                  <w:t xml:space="preserve"> </w:t>
                                </w:r>
                                <w:r w:rsidRPr="007363C6">
                                  <w:t>Perancangan Antarmuka</w:t>
                                </w:r>
                              </w:ins>
                              <w:ins w:id="12853" w:author="chaniaayulestari@outlook.com" w:date="2021-11-13T21:19:00Z">
                                <w:r>
                                  <w:t xml:space="preserve"> Data Walikelas</w:t>
                                </w:r>
                              </w:ins>
                              <w:bookmarkEnd w:id="12847"/>
                            </w:p>
                            <w:p w14:paraId="6A2E5A70" w14:textId="77777777" w:rsidR="00ED34E2" w:rsidRDefault="00ED34E2">
                              <w:pPr>
                                <w:pStyle w:val="Caption"/>
                                <w:jc w:val="center"/>
                                <w:pPrChange w:id="12854" w:author="chaniaayulestari@outlook.com" w:date="2021-11-13T21:18:00Z">
                                  <w:pPr/>
                                </w:pPrChange>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FA8243" id="Text Box 224" o:spid="_x0000_s1134" type="#_x0000_t202" style="position:absolute;left:0;text-align:left;margin-left:34pt;margin-top:191.95pt;width:328.9pt;height:20.3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" stroked="f">
                  <v:textbox style="mso-fit-shape-to-text:t" inset="0,0,0,0">
                    <w:txbxContent>
                      <w:p w14:paraId="33642872" w14:textId="23AD194B" w:rsidR="00ED34E2" w:rsidRPr="00C63BC2" w:rsidDel="00CF3937" w:rsidRDefault="00ED34E2">
                        <w:pPr>
                          <w:pStyle w:val="Caption"/>
                          <w:jc w:val="center"/>
                          <w:rPr>
                            <w:del w:id="12855" w:author="chaniaayulestari@outlook.com" w:date="2021-11-13T21:18:00Z"/>
                            <w:noProof/>
                          </w:rPr>
                          <w:pPrChange w:id="12856" w:author="chaniaayulestari@outlook.com" w:date="2021-11-13T21:18:00Z">
                            <w:pPr>
                              <w:pStyle w:val="ListParagraph"/>
                              <w:ind w:left="426"/>
                            </w:pPr>
                          </w:pPrChange>
                        </w:pPr>
                        <w:bookmarkStart w:id="12857" w:name="_Toc87895042"/>
                        <w:ins w:id="12858" w:author="chaniaayulestari@outlook.com" w:date="2021-11-13T21:18:00Z">
                          <w:r>
                            <w:t xml:space="preserve">Gambar 3. </w:t>
                          </w:r>
                          <w:r>
                            <w:fldChar w:fldCharType="begin"/>
                          </w:r>
                          <w:r>
                            <w:instrText xml:space="preserve"> SEQ Gambar___3. \* ARABIC </w:instrText>
                          </w:r>
                        </w:ins>
                        <w:r>
                          <w:fldChar w:fldCharType="separate"/>
                        </w:r>
                        <w:ins w:id="12859" w:author="Rafi Aziizi" w:date="2021-11-15T16:05:00Z">
                          <w:r w:rsidR="00BF7B94">
                            <w:rPr>
                              <w:noProof/>
                            </w:rPr>
                            <w:t>78</w:t>
                          </w:r>
                        </w:ins>
                        <w:ins w:id="12860" w:author="chaniaayulestari@outlook.com" w:date="2021-11-13T21:25:00Z">
                          <w:del w:id="12861" w:author="Rafi Aziizi" w:date="2021-11-14T09:53:00Z">
                            <w:r w:rsidDel="00590A19">
                              <w:rPr>
                                <w:noProof/>
                              </w:rPr>
                              <w:delText>73</w:delText>
                            </w:r>
                          </w:del>
                        </w:ins>
                        <w:ins w:id="12862" w:author="chaniaayulestari@outlook.com" w:date="2021-11-13T21:18:00Z">
                          <w:r>
                            <w:fldChar w:fldCharType="end"/>
                          </w:r>
                          <w:r>
                            <w:t xml:space="preserve"> </w:t>
                          </w:r>
                          <w:r w:rsidRPr="007363C6">
                            <w:t>Perancangan Antarmuka</w:t>
                          </w:r>
                        </w:ins>
                        <w:ins w:id="12863" w:author="chaniaayulestari@outlook.com" w:date="2021-11-13T21:19:00Z">
                          <w:r>
                            <w:t xml:space="preserve"> Data Walikelas</w:t>
                          </w:r>
                        </w:ins>
                        <w:bookmarkEnd w:id="12857"/>
                      </w:p>
                      <w:p w14:paraId="6A2E5A70" w14:textId="77777777" w:rsidR="00ED34E2" w:rsidRDefault="00ED34E2">
                        <w:pPr>
                          <w:pStyle w:val="Caption"/>
                          <w:jc w:val="center"/>
                          <w:pPrChange w:id="12864" w:author="chaniaayulestari@outlook.com" w:date="2021-11-13T21:18:00Z">
                            <w:pPr/>
                          </w:pPrChange>
                        </w:pPr>
                      </w:p>
                    </w:txbxContent>
                  </v:textbox>
                </v:shape>
              </w:pict>
            </mc:Fallback>
          </mc:AlternateContent>
        </w:r>
      </w:ins>
      <w:r w:rsidR="005B5632">
        <w:rPr>
          <w:noProof/>
        </w:rPr>
        <w:drawing>
          <wp:anchor distT="0" distB="0" distL="114300" distR="114300" simplePos="0" relativeHeight="251511808" behindDoc="1" locked="0" layoutInCell="1" allowOverlap="1" wp14:anchorId="5B57DBC9" wp14:editId="306BD661">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12865" w:author="chaniaayulestari@outlook.com" w:date="2021-11-13T14:27:00Z"/>
        </w:rPr>
      </w:pPr>
    </w:p>
    <w:p w14:paraId="21D3D89C" w14:textId="72B1B739" w:rsidR="00C1342F" w:rsidRDefault="00C1342F" w:rsidP="001F343A">
      <w:pPr>
        <w:pStyle w:val="ListParagraph"/>
        <w:ind w:left="426"/>
        <w:rPr>
          <w:ins w:id="12866" w:author="chaniaayulestari@outlook.com" w:date="2021-11-13T14:27:00Z"/>
        </w:rPr>
      </w:pPr>
    </w:p>
    <w:p w14:paraId="26CEFCC5" w14:textId="6DC3DD2B" w:rsidR="00C1342F" w:rsidRDefault="00C1342F" w:rsidP="001F343A">
      <w:pPr>
        <w:pStyle w:val="ListParagraph"/>
        <w:ind w:left="426"/>
        <w:rPr>
          <w:ins w:id="12867" w:author="chaniaayulestari@outlook.com"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44"/>
          <w:footerReference w:type="default" r:id="rId145"/>
          <w:type w:val="continuous"/>
          <w:pgSz w:w="11906" w:h="16838"/>
          <w:pgMar w:top="2268" w:right="1701" w:bottom="1560" w:left="2268" w:header="709" w:footer="709" w:gutter="0"/>
          <w:pgNumType w:start="11"/>
          <w:cols w:space="708"/>
          <w:docGrid w:linePitch="360"/>
        </w:sectPr>
      </w:pPr>
    </w:p>
    <w:p w14:paraId="0E5EDA39" w14:textId="5EB7B07E" w:rsidR="00926DA8" w:rsidRDefault="00F151BC" w:rsidP="00040376">
      <w:del w:id="12870" w:author="chaniaayulestari@outlook.com" w:date="2021-11-13T14:27:00Z">
        <w:r>
          <w:rPr>
            <w:noProof/>
          </w:rPr>
          <mc:AlternateContent>
            <mc:Choice Requires="wps">
              <w:drawing>
                <wp:anchor distT="0" distB="0" distL="114300" distR="114300" simplePos="0" relativeHeight="251674112" behindDoc="1" locked="0" layoutInCell="1" allowOverlap="1" wp14:anchorId="67105ACE" wp14:editId="1980011F">
                  <wp:simplePos x="0" y="0"/>
                  <wp:positionH relativeFrom="column">
                    <wp:posOffset>354330</wp:posOffset>
                  </wp:positionH>
                  <wp:positionV relativeFrom="paragraph">
                    <wp:posOffset>301625</wp:posOffset>
                  </wp:positionV>
                  <wp:extent cx="4331335" cy="635"/>
                  <wp:effectExtent l="0" t="0" r="0"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31335" cy="635"/>
                          </a:xfrm>
                          <a:prstGeom prst="rect">
                            <a:avLst/>
                          </a:prstGeom>
                          <a:solidFill>
                            <a:prstClr val="white"/>
                          </a:solidFill>
                          <a:ln>
                            <a:noFill/>
                          </a:ln>
                        </wps:spPr>
                        <wps:txbx>
                          <w:txbxContent>
                            <w:p w14:paraId="21B6005E" w14:textId="1D0AA299" w:rsidR="00ED34E2" w:rsidRPr="004E1599" w:rsidRDefault="00ED34E2" w:rsidP="00C10E66">
                              <w:pPr>
                                <w:pStyle w:val="Caption"/>
                                <w:jc w:val="center"/>
                                <w:rPr>
                                  <w:noProof/>
                                  <w:sz w:val="24"/>
                                  <w:szCs w:val="24"/>
                                </w:rPr>
                              </w:pPr>
                              <w:r>
                                <w:t xml:space="preserve">Gambar 3. </w:t>
                              </w:r>
                              <w:ins w:id="12871" w:author="chaniaayulestari@outlook.com" w:date="2021-11-13T13:45:00Z">
                                <w:r>
                                  <w:fldChar w:fldCharType="begin"/>
                                </w:r>
                                <w:r>
                                  <w:instrText xml:space="preserve"> SEQ Gambar_3. \* ARABIC </w:instrText>
                                </w:r>
                              </w:ins>
                              <w:r>
                                <w:fldChar w:fldCharType="separate"/>
                              </w:r>
                              <w:ins w:id="12872" w:author="chaniaayulestari@outlook.com" w:date="2021-11-13T13:45:00Z">
                                <w:r>
                                  <w:rPr>
                                    <w:noProof/>
                                  </w:rPr>
                                  <w:t>41</w:t>
                                </w:r>
                                <w:r>
                                  <w:fldChar w:fldCharType="end"/>
                                </w:r>
                              </w:ins>
                              <w:del w:id="1287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p w14:paraId="5E38E160" w14:textId="77777777" w:rsidR="00ED34E2" w:rsidRDefault="00ED34E2"/>
                            <w:p w14:paraId="35055C03" w14:textId="472B07CD" w:rsidR="00ED34E2" w:rsidRPr="004E1599" w:rsidRDefault="00ED34E2" w:rsidP="00C10E66">
                              <w:pPr>
                                <w:pStyle w:val="Caption"/>
                                <w:jc w:val="center"/>
                                <w:rPr>
                                  <w:noProof/>
                                  <w:sz w:val="24"/>
                                  <w:szCs w:val="24"/>
                                </w:rPr>
                              </w:pPr>
                              <w:r>
                                <w:t xml:space="preserve">Gambar 3. </w:t>
                              </w:r>
                              <w:ins w:id="12874" w:author="chaniaayulestari@outlook.com" w:date="2021-11-13T13:45:00Z">
                                <w:r>
                                  <w:fldChar w:fldCharType="begin"/>
                                </w:r>
                                <w:r>
                                  <w:instrText xml:space="preserve"> SEQ Gambar_3. \* ARABIC </w:instrText>
                                </w:r>
                              </w:ins>
                              <w:r>
                                <w:fldChar w:fldCharType="separate"/>
                              </w:r>
                              <w:ins w:id="12875" w:author="chaniaayulestari@outlook.com" w:date="2021-11-13T13:45:00Z">
                                <w:r>
                                  <w:rPr>
                                    <w:noProof/>
                                  </w:rPr>
                                  <w:t>41</w:t>
                                </w:r>
                                <w:r>
                                  <w:fldChar w:fldCharType="end"/>
                                </w:r>
                              </w:ins>
                              <w:del w:id="1287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105ACE" id="Text Box 261" o:spid="_x0000_s1135" type="#_x0000_t202" style="position:absolute;left:0;text-align:left;margin-left:27.9pt;margin-top:23.75pt;width:341.05pt;height:.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" stroked="f">
                  <v:textbox style="mso-fit-shape-to-text:t" inset="0,0,0,0">
                    <w:txbxContent>
                      <w:p w14:paraId="21B6005E" w14:textId="1D0AA299" w:rsidR="00ED34E2" w:rsidRPr="004E1599" w:rsidRDefault="00ED34E2" w:rsidP="00C10E66">
                        <w:pPr>
                          <w:pStyle w:val="Caption"/>
                          <w:jc w:val="center"/>
                          <w:rPr>
                            <w:noProof/>
                            <w:sz w:val="24"/>
                            <w:szCs w:val="24"/>
                          </w:rPr>
                        </w:pPr>
                        <w:r>
                          <w:t xml:space="preserve">Gambar 3. </w:t>
                        </w:r>
                        <w:ins w:id="12877" w:author="chaniaayulestari@outlook.com" w:date="2021-11-13T13:45:00Z">
                          <w:r>
                            <w:fldChar w:fldCharType="begin"/>
                          </w:r>
                          <w:r>
                            <w:instrText xml:space="preserve"> SEQ Gambar_3. \* ARABIC </w:instrText>
                          </w:r>
                        </w:ins>
                        <w:r>
                          <w:fldChar w:fldCharType="separate"/>
                        </w:r>
                        <w:ins w:id="12878" w:author="chaniaayulestari@outlook.com" w:date="2021-11-13T13:45:00Z">
                          <w:r>
                            <w:rPr>
                              <w:noProof/>
                            </w:rPr>
                            <w:t>41</w:t>
                          </w:r>
                          <w:r>
                            <w:fldChar w:fldCharType="end"/>
                          </w:r>
                        </w:ins>
                        <w:del w:id="1287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p w14:paraId="5E38E160" w14:textId="77777777" w:rsidR="00ED34E2" w:rsidRDefault="00ED34E2"/>
                      <w:p w14:paraId="35055C03" w14:textId="472B07CD" w:rsidR="00ED34E2" w:rsidRPr="004E1599" w:rsidRDefault="00ED34E2" w:rsidP="00C10E66">
                        <w:pPr>
                          <w:pStyle w:val="Caption"/>
                          <w:jc w:val="center"/>
                          <w:rPr>
                            <w:noProof/>
                            <w:sz w:val="24"/>
                            <w:szCs w:val="24"/>
                          </w:rPr>
                        </w:pPr>
                        <w:r>
                          <w:t xml:space="preserve">Gambar 3. </w:t>
                        </w:r>
                        <w:ins w:id="12880" w:author="chaniaayulestari@outlook.com" w:date="2021-11-13T13:45:00Z">
                          <w:r>
                            <w:fldChar w:fldCharType="begin"/>
                          </w:r>
                          <w:r>
                            <w:instrText xml:space="preserve"> SEQ Gambar_3. \* ARABIC </w:instrText>
                          </w:r>
                        </w:ins>
                        <w:r>
                          <w:fldChar w:fldCharType="separate"/>
                        </w:r>
                        <w:ins w:id="12881" w:author="chaniaayulestari@outlook.com" w:date="2021-11-13T13:45:00Z">
                          <w:r>
                            <w:rPr>
                              <w:noProof/>
                            </w:rPr>
                            <w:t>41</w:t>
                          </w:r>
                          <w:r>
                            <w:fldChar w:fldCharType="end"/>
                          </w:r>
                        </w:ins>
                        <w:del w:id="1288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v:textbox>
                </v:shape>
              </w:pict>
            </mc:Fallback>
          </mc:AlternateConten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12883" w:name="_Toc80034255"/>
      <w:bookmarkStart w:id="12884" w:name="_Toc87896467"/>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12883"/>
      <w:bookmarkEnd w:id="12884"/>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12885" w:name="_Toc80034256"/>
      <w:bookmarkStart w:id="12886" w:name="_Toc87896468"/>
      <w:r>
        <w:rPr>
          <w:lang w:val="en-US"/>
        </w:rPr>
        <w:t>Implementasi</w:t>
      </w:r>
      <w:bookmarkEnd w:id="12885"/>
      <w:bookmarkEnd w:id="12886"/>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1BDEA1D0" w:rsidR="00926DA8" w:rsidRDefault="0082631E" w:rsidP="00D05B9F">
      <w:pPr>
        <w:pStyle w:val="Heading3"/>
        <w:numPr>
          <w:ilvl w:val="0"/>
          <w:numId w:val="11"/>
        </w:numPr>
        <w:ind w:left="426"/>
        <w:rPr>
          <w:lang w:val="en-US"/>
        </w:rPr>
      </w:pPr>
      <w:bookmarkStart w:id="12887" w:name="_Toc80034257"/>
      <w:bookmarkStart w:id="12888" w:name="_Toc87896469"/>
      <w:r>
        <w:rPr>
          <w:lang w:val="en-US"/>
        </w:rPr>
        <w:t>Implementasi Basis Data</w:t>
      </w:r>
      <w:bookmarkEnd w:id="12887"/>
      <w:bookmarkEnd w:id="12888"/>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44CC4037" w:rsidR="005B5632" w:rsidRPr="005B5632" w:rsidRDefault="00F151BC" w:rsidP="005B5632">
      <w:pPr>
        <w:ind w:firstLine="426"/>
        <w:rPr>
          <w:szCs w:val="22"/>
        </w:rPr>
      </w:pPr>
      <w:r>
        <w:rPr>
          <w:noProof/>
        </w:rPr>
        <mc:AlternateContent>
          <mc:Choice Requires="wps">
            <w:drawing>
              <wp:anchor distT="0" distB="0" distL="114300" distR="114300" simplePos="0" relativeHeight="251678208" behindDoc="1" locked="0" layoutInCell="1" allowOverlap="1" wp14:anchorId="2639270C" wp14:editId="5D5C9BA7">
                <wp:simplePos x="0" y="0"/>
                <wp:positionH relativeFrom="margin">
                  <wp:posOffset>17145</wp:posOffset>
                </wp:positionH>
                <wp:positionV relativeFrom="paragraph">
                  <wp:posOffset>512445</wp:posOffset>
                </wp:positionV>
                <wp:extent cx="5003165" cy="160655"/>
                <wp:effectExtent l="0" t="0" r="0" b="0"/>
                <wp:wrapNone/>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3165" cy="160655"/>
                        </a:xfrm>
                        <a:prstGeom prst="rect">
                          <a:avLst/>
                        </a:prstGeom>
                        <a:solidFill>
                          <a:prstClr val="white"/>
                        </a:solidFill>
                        <a:ln>
                          <a:noFill/>
                        </a:ln>
                      </wps:spPr>
                      <wps:txbx>
                        <w:txbxContent>
                          <w:p w14:paraId="10048CA5" w14:textId="7306DEBC" w:rsidR="00ED34E2" w:rsidRPr="00E42F16" w:rsidRDefault="00ED34E2" w:rsidP="00C94D36">
                            <w:pPr>
                              <w:pStyle w:val="Caption"/>
                              <w:jc w:val="center"/>
                              <w:rPr>
                                <w:noProof/>
                                <w:sz w:val="24"/>
                                <w:szCs w:val="24"/>
                              </w:rPr>
                            </w:pPr>
                            <w:bookmarkStart w:id="12889" w:name="_Toc87895043"/>
                            <w:r>
                              <w:t xml:space="preserve">Gambar 4. </w:t>
                            </w:r>
                            <w:r>
                              <w:fldChar w:fldCharType="begin"/>
                            </w:r>
                            <w:r>
                              <w:instrText xml:space="preserve"> SEQ Gambar_4. \* ARABIC </w:instrText>
                            </w:r>
                            <w:r>
                              <w:fldChar w:fldCharType="separate"/>
                            </w:r>
                            <w:r w:rsidR="0025424B">
                              <w:rPr>
                                <w:noProof/>
                              </w:rPr>
                              <w:t>1</w:t>
                            </w:r>
                            <w:r>
                              <w:fldChar w:fldCharType="end"/>
                            </w:r>
                            <w:r>
                              <w:t xml:space="preserve"> Tabel Siswa</w:t>
                            </w:r>
                            <w:bookmarkEnd w:id="12889"/>
                          </w:p>
                          <w:p w14:paraId="19945DCD" w14:textId="77777777" w:rsidR="00ED34E2" w:rsidRDefault="00ED34E2"/>
                          <w:p w14:paraId="1AF48C24" w14:textId="38085F85" w:rsidR="00ED34E2" w:rsidRPr="00E42F16" w:rsidRDefault="00ED34E2" w:rsidP="00C94D36">
                            <w:pPr>
                              <w:pStyle w:val="Caption"/>
                              <w:jc w:val="center"/>
                              <w:rPr>
                                <w:noProof/>
                                <w:sz w:val="24"/>
                                <w:szCs w:val="24"/>
                              </w:rPr>
                            </w:pPr>
                            <w:bookmarkStart w:id="12890" w:name="_Toc87895044"/>
                            <w:r>
                              <w:t xml:space="preserve">Gambar 4. </w:t>
                            </w:r>
                            <w:r>
                              <w:fldChar w:fldCharType="begin"/>
                            </w:r>
                            <w:r>
                              <w:instrText xml:space="preserve"> SEQ Gambar_4. \* ARABIC </w:instrText>
                            </w:r>
                            <w:r>
                              <w:fldChar w:fldCharType="separate"/>
                            </w:r>
                            <w:ins w:id="12891" w:author=" " w:date="2021-11-15T17:00:00Z">
                              <w:r w:rsidR="0025424B">
                                <w:rPr>
                                  <w:noProof/>
                                </w:rPr>
                                <w:t>2</w:t>
                              </w:r>
                            </w:ins>
                            <w:del w:id="12892" w:author=" " w:date="2021-11-15T17:00:00Z">
                              <w:r w:rsidDel="0025424B">
                                <w:rPr>
                                  <w:noProof/>
                                </w:rPr>
                                <w:delText>1</w:delText>
                              </w:r>
                            </w:del>
                            <w:r>
                              <w:fldChar w:fldCharType="end"/>
                            </w:r>
                            <w:r>
                              <w:t xml:space="preserve"> Tabel Siswa</w:t>
                            </w:r>
                            <w:bookmarkEnd w:id="128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39270C" id="Text Box 322" o:spid="_x0000_s1136" type="#_x0000_t202" style="position:absolute;left:0;text-align:left;margin-left:1.35pt;margin-top:40.35pt;width:393.95pt;height:12.6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" stroked="f">
                <v:textbox inset="0,0,0,0">
                  <w:txbxContent>
                    <w:p w14:paraId="10048CA5" w14:textId="7306DEBC" w:rsidR="00ED34E2" w:rsidRPr="00E42F16" w:rsidRDefault="00ED34E2" w:rsidP="00C94D36">
                      <w:pPr>
                        <w:pStyle w:val="Caption"/>
                        <w:jc w:val="center"/>
                        <w:rPr>
                          <w:noProof/>
                          <w:sz w:val="24"/>
                          <w:szCs w:val="24"/>
                        </w:rPr>
                      </w:pPr>
                      <w:bookmarkStart w:id="12893" w:name="_Toc87895043"/>
                      <w:r>
                        <w:t xml:space="preserve">Gambar 4. </w:t>
                      </w:r>
                      <w:r>
                        <w:fldChar w:fldCharType="begin"/>
                      </w:r>
                      <w:r>
                        <w:instrText xml:space="preserve"> SEQ Gambar_4. \* ARABIC </w:instrText>
                      </w:r>
                      <w:r>
                        <w:fldChar w:fldCharType="separate"/>
                      </w:r>
                      <w:r w:rsidR="0025424B">
                        <w:rPr>
                          <w:noProof/>
                        </w:rPr>
                        <w:t>1</w:t>
                      </w:r>
                      <w:r>
                        <w:fldChar w:fldCharType="end"/>
                      </w:r>
                      <w:r>
                        <w:t xml:space="preserve"> Tabel Siswa</w:t>
                      </w:r>
                      <w:bookmarkEnd w:id="12893"/>
                    </w:p>
                    <w:p w14:paraId="19945DCD" w14:textId="77777777" w:rsidR="00ED34E2" w:rsidRDefault="00ED34E2"/>
                    <w:p w14:paraId="1AF48C24" w14:textId="38085F85" w:rsidR="00ED34E2" w:rsidRPr="00E42F16" w:rsidRDefault="00ED34E2" w:rsidP="00C94D36">
                      <w:pPr>
                        <w:pStyle w:val="Caption"/>
                        <w:jc w:val="center"/>
                        <w:rPr>
                          <w:noProof/>
                          <w:sz w:val="24"/>
                          <w:szCs w:val="24"/>
                        </w:rPr>
                      </w:pPr>
                      <w:bookmarkStart w:id="12894" w:name="_Toc87895044"/>
                      <w:r>
                        <w:t xml:space="preserve">Gambar 4. </w:t>
                      </w:r>
                      <w:r>
                        <w:fldChar w:fldCharType="begin"/>
                      </w:r>
                      <w:r>
                        <w:instrText xml:space="preserve"> SEQ Gambar_4. \* ARABIC </w:instrText>
                      </w:r>
                      <w:r>
                        <w:fldChar w:fldCharType="separate"/>
                      </w:r>
                      <w:ins w:id="12895" w:author=" " w:date="2021-11-15T17:00:00Z">
                        <w:r w:rsidR="0025424B">
                          <w:rPr>
                            <w:noProof/>
                          </w:rPr>
                          <w:t>2</w:t>
                        </w:r>
                      </w:ins>
                      <w:del w:id="12896" w:author=" " w:date="2021-11-15T17:00:00Z">
                        <w:r w:rsidDel="0025424B">
                          <w:rPr>
                            <w:noProof/>
                          </w:rPr>
                          <w:delText>1</w:delText>
                        </w:r>
                      </w:del>
                      <w:r>
                        <w:fldChar w:fldCharType="end"/>
                      </w:r>
                      <w:r>
                        <w:t xml:space="preserve"> Tabel Siswa</w:t>
                      </w:r>
                      <w:bookmarkEnd w:id="12894"/>
                    </w:p>
                  </w:txbxContent>
                </v:textbox>
                <w10:wrap anchorx="margin"/>
              </v:shape>
            </w:pict>
          </mc:Fallback>
        </mc:AlternateContent>
      </w:r>
      <w:r w:rsidR="005B5632">
        <w:t xml:space="preserve">Implementasi yang dilakukan pada tabel </w:t>
      </w:r>
      <w:r w:rsidR="00C94D36">
        <w:t>siswa</w:t>
      </w:r>
      <w:r w:rsidR="005B5632">
        <w:t xml:space="preserve"> dalam basis data </w:t>
      </w:r>
      <w:r w:rsidR="00C94D36">
        <w:t>sistem absensi SMK Cendekia</w:t>
      </w:r>
      <w:r w:rsidR="005B5632">
        <w:t xml:space="preserve"> ditunjukkan pada Gambar 4.1.</w:t>
      </w:r>
    </w:p>
    <w:p w14:paraId="22AD6E99" w14:textId="62C515B6" w:rsidR="00A911C8" w:rsidRDefault="00C94D36" w:rsidP="00A911C8">
      <w:pPr>
        <w:pStyle w:val="ListParagraph"/>
        <w:ind w:left="426"/>
        <w:rPr>
          <w:lang w:val="en-ID"/>
        </w:rPr>
      </w:pPr>
      <w:del w:id="12897" w:author="Rafi Aziizi" w:date="2021-11-14T20:59:00Z">
        <w:r w:rsidRPr="00A911C8" w:rsidDel="00F065F7">
          <w:rPr>
            <w:noProof/>
            <w:lang w:val="en-ID"/>
          </w:rPr>
          <w:drawing>
            <wp:anchor distT="0" distB="0" distL="114300" distR="114300" simplePos="0" relativeHeight="251461632" behindDoc="1" locked="0" layoutInCell="1" allowOverlap="1" wp14:anchorId="271DC5E9" wp14:editId="340C0308">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1944B53C" w14:textId="0F2539F5" w:rsidR="00A911C8" w:rsidDel="00F065F7" w:rsidRDefault="00F065F7">
      <w:pPr>
        <w:rPr>
          <w:del w:id="12898" w:author="Rafi Aziizi" w:date="2021-11-14T21:00:00Z"/>
          <w:lang w:val="en-ID"/>
        </w:rPr>
        <w:pPrChange w:id="12899" w:author="Rafi Aziizi" w:date="2021-11-14T21:02:00Z">
          <w:pPr>
            <w:pStyle w:val="ListParagraph"/>
            <w:ind w:left="426"/>
          </w:pPr>
        </w:pPrChange>
      </w:pPr>
      <w:ins w:id="12900" w:author="Rafi Aziizi" w:date="2021-11-14T20:59:00Z">
        <w:r>
          <w:rPr>
            <w:noProof/>
          </w:rPr>
          <w:drawing>
            <wp:inline distT="0" distB="0" distL="0" distR="0" wp14:anchorId="67174E0A" wp14:editId="4BDD21CC">
              <wp:extent cx="5029200" cy="15574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40573" cy="1561009"/>
                      </a:xfrm>
                      <a:prstGeom prst="rect">
                        <a:avLst/>
                      </a:prstGeom>
                      <a:noFill/>
                      <a:ln>
                        <a:noFill/>
                      </a:ln>
                    </pic:spPr>
                  </pic:pic>
                </a:graphicData>
              </a:graphic>
            </wp:inline>
          </w:drawing>
        </w:r>
      </w:ins>
    </w:p>
    <w:p w14:paraId="45AF3AA7" w14:textId="77777777" w:rsidR="00A911C8" w:rsidDel="00F065F7" w:rsidRDefault="00A911C8">
      <w:pPr>
        <w:rPr>
          <w:del w:id="12901" w:author="Rafi Aziizi" w:date="2021-11-14T21:00:00Z"/>
          <w:lang w:val="en-ID"/>
        </w:rPr>
        <w:pPrChange w:id="12902" w:author="Rafi Aziizi" w:date="2021-11-14T21:02:00Z">
          <w:pPr>
            <w:pStyle w:val="ListParagraph"/>
            <w:ind w:left="426"/>
          </w:pPr>
        </w:pPrChange>
      </w:pPr>
    </w:p>
    <w:p w14:paraId="73272446" w14:textId="77777777" w:rsidR="00A911C8" w:rsidDel="00F065F7" w:rsidRDefault="00A911C8">
      <w:pPr>
        <w:rPr>
          <w:del w:id="12903" w:author="Rafi Aziizi" w:date="2021-11-14T21:00:00Z"/>
          <w:lang w:val="en-ID"/>
        </w:rPr>
        <w:pPrChange w:id="12904" w:author="Rafi Aziizi" w:date="2021-11-14T21:02:00Z">
          <w:pPr>
            <w:pStyle w:val="ListParagraph"/>
            <w:ind w:left="426"/>
          </w:pPr>
        </w:pPrChange>
      </w:pPr>
    </w:p>
    <w:p w14:paraId="17CD6528" w14:textId="7F06BDEA" w:rsidR="00A911C8" w:rsidDel="00F065F7" w:rsidRDefault="00A911C8">
      <w:pPr>
        <w:rPr>
          <w:del w:id="12905" w:author="Rafi Aziizi" w:date="2021-11-14T21:00:00Z"/>
          <w:lang w:val="en-ID"/>
        </w:rPr>
        <w:pPrChange w:id="12906" w:author="Rafi Aziizi" w:date="2021-11-14T21:02:00Z">
          <w:pPr>
            <w:pStyle w:val="ListParagraph"/>
            <w:ind w:left="426"/>
          </w:pPr>
        </w:pPrChange>
      </w:pPr>
    </w:p>
    <w:p w14:paraId="40B0C91F" w14:textId="2AE8199F" w:rsidR="00A911C8" w:rsidDel="00F065F7" w:rsidRDefault="00A911C8">
      <w:pPr>
        <w:rPr>
          <w:del w:id="12907" w:author="Rafi Aziizi" w:date="2021-11-14T21:00:00Z"/>
          <w:lang w:val="en-ID"/>
        </w:rPr>
        <w:pPrChange w:id="12908" w:author="Rafi Aziizi" w:date="2021-11-14T21:02:00Z">
          <w:pPr>
            <w:pStyle w:val="ListParagraph"/>
            <w:ind w:left="426"/>
          </w:pPr>
        </w:pPrChange>
      </w:pPr>
    </w:p>
    <w:p w14:paraId="252BB21E" w14:textId="185CFC12" w:rsidR="00A911C8" w:rsidDel="00F065F7" w:rsidRDefault="00A911C8">
      <w:pPr>
        <w:rPr>
          <w:del w:id="12909" w:author="Rafi Aziizi" w:date="2021-11-14T21:00:00Z"/>
          <w:lang w:val="en-ID"/>
        </w:rPr>
        <w:pPrChange w:id="12910" w:author="Rafi Aziizi" w:date="2021-11-14T21:02:00Z">
          <w:pPr>
            <w:pStyle w:val="ListParagraph"/>
            <w:ind w:left="426"/>
          </w:pPr>
        </w:pPrChange>
      </w:pPr>
    </w:p>
    <w:p w14:paraId="423F09D8" w14:textId="77777777" w:rsidR="00A911C8" w:rsidDel="00F065F7" w:rsidRDefault="00A911C8">
      <w:pPr>
        <w:rPr>
          <w:del w:id="12911" w:author="Rafi Aziizi" w:date="2021-11-14T20:59:00Z"/>
          <w:lang w:val="en-ID"/>
        </w:rPr>
        <w:pPrChange w:id="12912" w:author="Rafi Aziizi" w:date="2021-11-14T21:02:00Z">
          <w:pPr>
            <w:pStyle w:val="ListParagraph"/>
            <w:ind w:left="426"/>
          </w:pPr>
        </w:pPrChange>
      </w:pPr>
    </w:p>
    <w:p w14:paraId="212D33B6" w14:textId="07696C01" w:rsidR="00A911C8" w:rsidRPr="00F065F7" w:rsidRDefault="00A911C8">
      <w:pPr>
        <w:rPr>
          <w:lang w:val="en-ID"/>
        </w:rPr>
        <w:pPrChange w:id="12913" w:author="Rafi Aziizi" w:date="2021-11-14T21:02:00Z">
          <w:pPr>
            <w:pStyle w:val="ListParagraph"/>
            <w:ind w:left="426"/>
          </w:pPr>
        </w:pPrChange>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779460B2" w:rsidR="00A911C8" w:rsidRDefault="00F151BC" w:rsidP="00A911C8">
      <w:pPr>
        <w:pStyle w:val="ListParagraph"/>
        <w:ind w:left="426"/>
        <w:rPr>
          <w:lang w:val="en-ID"/>
        </w:rPr>
      </w:pPr>
      <w:r>
        <w:rPr>
          <w:noProof/>
        </w:rPr>
        <mc:AlternateContent>
          <mc:Choice Requires="wps">
            <w:drawing>
              <wp:anchor distT="0" distB="0" distL="114300" distR="114300" simplePos="0" relativeHeight="251679232" behindDoc="1" locked="0" layoutInCell="1" allowOverlap="1" wp14:anchorId="794A98B0" wp14:editId="739A0A91">
                <wp:simplePos x="0" y="0"/>
                <wp:positionH relativeFrom="column">
                  <wp:posOffset>46355</wp:posOffset>
                </wp:positionH>
                <wp:positionV relativeFrom="paragraph">
                  <wp:posOffset>-3175</wp:posOffset>
                </wp:positionV>
                <wp:extent cx="4975225" cy="236220"/>
                <wp:effectExtent l="0" t="0" r="0" b="0"/>
                <wp:wrapNone/>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75225" cy="236220"/>
                        </a:xfrm>
                        <a:prstGeom prst="rect">
                          <a:avLst/>
                        </a:prstGeom>
                        <a:solidFill>
                          <a:prstClr val="white"/>
                        </a:solidFill>
                        <a:ln>
                          <a:noFill/>
                        </a:ln>
                      </wps:spPr>
                      <wps:txbx>
                        <w:txbxContent>
                          <w:p w14:paraId="46FDBC3B" w14:textId="6226A7A4" w:rsidR="00ED34E2" w:rsidRPr="000D139D" w:rsidRDefault="00ED34E2" w:rsidP="00C94D36">
                            <w:pPr>
                              <w:pStyle w:val="Caption"/>
                              <w:jc w:val="center"/>
                              <w:rPr>
                                <w:noProof/>
                                <w:sz w:val="24"/>
                                <w:szCs w:val="24"/>
                              </w:rPr>
                            </w:pPr>
                            <w:bookmarkStart w:id="12914" w:name="_Toc87895045"/>
                            <w:r>
                              <w:t xml:space="preserve">Gambar 4. </w:t>
                            </w:r>
                            <w:r>
                              <w:fldChar w:fldCharType="begin"/>
                            </w:r>
                            <w:r>
                              <w:instrText xml:space="preserve"> SEQ Gambar_4. \* ARABIC </w:instrText>
                            </w:r>
                            <w:r>
                              <w:fldChar w:fldCharType="separate"/>
                            </w:r>
                            <w:ins w:id="12915" w:author=" " w:date="2021-11-15T17:00:00Z">
                              <w:r w:rsidR="0025424B">
                                <w:rPr>
                                  <w:noProof/>
                                </w:rPr>
                                <w:t>3</w:t>
                              </w:r>
                            </w:ins>
                            <w:del w:id="12916" w:author=" " w:date="2021-11-15T17:00:00Z">
                              <w:r w:rsidDel="0025424B">
                                <w:rPr>
                                  <w:noProof/>
                                </w:rPr>
                                <w:delText>2</w:delText>
                              </w:r>
                            </w:del>
                            <w:r>
                              <w:fldChar w:fldCharType="end"/>
                            </w:r>
                            <w:r>
                              <w:t xml:space="preserve"> Tabel Guru</w:t>
                            </w:r>
                            <w:bookmarkEnd w:id="12914"/>
                          </w:p>
                          <w:p w14:paraId="0F2B0152" w14:textId="77777777" w:rsidR="00ED34E2" w:rsidRDefault="00ED34E2"/>
                          <w:p w14:paraId="5945B67A" w14:textId="2BA68CCE" w:rsidR="00ED34E2" w:rsidRPr="000D139D" w:rsidRDefault="00ED34E2" w:rsidP="00C94D36">
                            <w:pPr>
                              <w:pStyle w:val="Caption"/>
                              <w:jc w:val="center"/>
                              <w:rPr>
                                <w:noProof/>
                                <w:sz w:val="24"/>
                                <w:szCs w:val="24"/>
                              </w:rPr>
                            </w:pPr>
                            <w:bookmarkStart w:id="12917" w:name="_Toc87895046"/>
                            <w:r>
                              <w:t xml:space="preserve">Gambar 4. </w:t>
                            </w:r>
                            <w:r>
                              <w:fldChar w:fldCharType="begin"/>
                            </w:r>
                            <w:r>
                              <w:instrText xml:space="preserve"> SEQ Gambar_4. \* ARABIC </w:instrText>
                            </w:r>
                            <w:r>
                              <w:fldChar w:fldCharType="separate"/>
                            </w:r>
                            <w:ins w:id="12918" w:author=" " w:date="2021-11-15T17:00:00Z">
                              <w:r w:rsidR="0025424B">
                                <w:rPr>
                                  <w:noProof/>
                                </w:rPr>
                                <w:t>4</w:t>
                              </w:r>
                            </w:ins>
                            <w:del w:id="12919" w:author=" " w:date="2021-11-15T17:00:00Z">
                              <w:r w:rsidDel="0025424B">
                                <w:rPr>
                                  <w:noProof/>
                                </w:rPr>
                                <w:delText>2</w:delText>
                              </w:r>
                            </w:del>
                            <w:r>
                              <w:fldChar w:fldCharType="end"/>
                            </w:r>
                            <w:r>
                              <w:t xml:space="preserve"> Tabel Guru</w:t>
                            </w:r>
                            <w:bookmarkEnd w:id="129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4A98B0" id="Text Box 323" o:spid="_x0000_s1137" type="#_x0000_t202" style="position:absolute;left:0;text-align:left;margin-left:3.65pt;margin-top:-.25pt;width:391.75pt;height:18.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" stroked="f">
                <v:textbox inset="0,0,0,0">
                  <w:txbxContent>
                    <w:p w14:paraId="46FDBC3B" w14:textId="6226A7A4" w:rsidR="00ED34E2" w:rsidRPr="000D139D" w:rsidRDefault="00ED34E2" w:rsidP="00C94D36">
                      <w:pPr>
                        <w:pStyle w:val="Caption"/>
                        <w:jc w:val="center"/>
                        <w:rPr>
                          <w:noProof/>
                          <w:sz w:val="24"/>
                          <w:szCs w:val="24"/>
                        </w:rPr>
                      </w:pPr>
                      <w:bookmarkStart w:id="12920" w:name="_Toc87895045"/>
                      <w:r>
                        <w:t xml:space="preserve">Gambar 4. </w:t>
                      </w:r>
                      <w:r>
                        <w:fldChar w:fldCharType="begin"/>
                      </w:r>
                      <w:r>
                        <w:instrText xml:space="preserve"> SEQ Gambar_4. \* ARABIC </w:instrText>
                      </w:r>
                      <w:r>
                        <w:fldChar w:fldCharType="separate"/>
                      </w:r>
                      <w:ins w:id="12921" w:author=" " w:date="2021-11-15T17:00:00Z">
                        <w:r w:rsidR="0025424B">
                          <w:rPr>
                            <w:noProof/>
                          </w:rPr>
                          <w:t>3</w:t>
                        </w:r>
                      </w:ins>
                      <w:del w:id="12922" w:author=" " w:date="2021-11-15T17:00:00Z">
                        <w:r w:rsidDel="0025424B">
                          <w:rPr>
                            <w:noProof/>
                          </w:rPr>
                          <w:delText>2</w:delText>
                        </w:r>
                      </w:del>
                      <w:r>
                        <w:fldChar w:fldCharType="end"/>
                      </w:r>
                      <w:r>
                        <w:t xml:space="preserve"> Tabel Guru</w:t>
                      </w:r>
                      <w:bookmarkEnd w:id="12920"/>
                    </w:p>
                    <w:p w14:paraId="0F2B0152" w14:textId="77777777" w:rsidR="00ED34E2" w:rsidRDefault="00ED34E2"/>
                    <w:p w14:paraId="5945B67A" w14:textId="2BA68CCE" w:rsidR="00ED34E2" w:rsidRPr="000D139D" w:rsidRDefault="00ED34E2" w:rsidP="00C94D36">
                      <w:pPr>
                        <w:pStyle w:val="Caption"/>
                        <w:jc w:val="center"/>
                        <w:rPr>
                          <w:noProof/>
                          <w:sz w:val="24"/>
                          <w:szCs w:val="24"/>
                        </w:rPr>
                      </w:pPr>
                      <w:bookmarkStart w:id="12923" w:name="_Toc87895046"/>
                      <w:r>
                        <w:t xml:space="preserve">Gambar 4. </w:t>
                      </w:r>
                      <w:r>
                        <w:fldChar w:fldCharType="begin"/>
                      </w:r>
                      <w:r>
                        <w:instrText xml:space="preserve"> SEQ Gambar_4. \* ARABIC </w:instrText>
                      </w:r>
                      <w:r>
                        <w:fldChar w:fldCharType="separate"/>
                      </w:r>
                      <w:ins w:id="12924" w:author=" " w:date="2021-11-15T17:00:00Z">
                        <w:r w:rsidR="0025424B">
                          <w:rPr>
                            <w:noProof/>
                          </w:rPr>
                          <w:t>4</w:t>
                        </w:r>
                      </w:ins>
                      <w:del w:id="12925" w:author=" " w:date="2021-11-15T17:00:00Z">
                        <w:r w:rsidDel="0025424B">
                          <w:rPr>
                            <w:noProof/>
                          </w:rPr>
                          <w:delText>2</w:delText>
                        </w:r>
                      </w:del>
                      <w:r>
                        <w:fldChar w:fldCharType="end"/>
                      </w:r>
                      <w:r>
                        <w:t xml:space="preserve"> Tabel Guru</w:t>
                      </w:r>
                      <w:bookmarkEnd w:id="12923"/>
                    </w:p>
                  </w:txbxContent>
                </v:textbox>
              </v:shape>
            </w:pict>
          </mc:Fallback>
        </mc:AlternateContent>
      </w:r>
      <w:del w:id="12926" w:author="Rafi Aziizi" w:date="2021-11-14T21:00:00Z">
        <w:r w:rsidR="00C94D36" w:rsidRPr="00A911C8" w:rsidDel="00F065F7">
          <w:rPr>
            <w:noProof/>
            <w:lang w:val="en-ID"/>
          </w:rPr>
          <w:drawing>
            <wp:anchor distT="0" distB="0" distL="114300" distR="114300" simplePos="0" relativeHeight="251464704" behindDoc="1" locked="0" layoutInCell="1" allowOverlap="1" wp14:anchorId="5973AE57" wp14:editId="7D666B6B">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282B259E" w14:textId="102638BE" w:rsidR="00A911C8" w:rsidRPr="00F065F7" w:rsidDel="00F065F7" w:rsidRDefault="00F065F7">
      <w:pPr>
        <w:rPr>
          <w:del w:id="12927" w:author="Rafi Aziizi" w:date="2021-11-14T21:00:00Z"/>
          <w:lang w:val="en-ID"/>
        </w:rPr>
        <w:pPrChange w:id="12928" w:author="Rafi Aziizi" w:date="2021-11-14T21:00:00Z">
          <w:pPr>
            <w:pStyle w:val="ListParagraph"/>
            <w:ind w:left="426"/>
          </w:pPr>
        </w:pPrChange>
      </w:pPr>
      <w:ins w:id="12929" w:author="Rafi Aziizi" w:date="2021-11-14T21:00:00Z">
        <w:r>
          <w:rPr>
            <w:noProof/>
          </w:rPr>
          <w:lastRenderedPageBreak/>
          <w:drawing>
            <wp:inline distT="0" distB="0" distL="0" distR="0" wp14:anchorId="0ADF6E8F" wp14:editId="5D33DFAE">
              <wp:extent cx="5143500" cy="112564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63494" cy="1130023"/>
                      </a:xfrm>
                      <a:prstGeom prst="rect">
                        <a:avLst/>
                      </a:prstGeom>
                      <a:noFill/>
                      <a:ln>
                        <a:noFill/>
                      </a:ln>
                    </pic:spPr>
                  </pic:pic>
                </a:graphicData>
              </a:graphic>
            </wp:inline>
          </w:drawing>
        </w:r>
      </w:ins>
    </w:p>
    <w:p w14:paraId="1206D882" w14:textId="2BACB457" w:rsidR="00A911C8" w:rsidDel="00F065F7" w:rsidRDefault="00A911C8" w:rsidP="00A911C8">
      <w:pPr>
        <w:pStyle w:val="ListParagraph"/>
        <w:ind w:left="426"/>
        <w:rPr>
          <w:del w:id="12930" w:author="Rafi Aziizi" w:date="2021-11-14T21:00:00Z"/>
          <w:lang w:val="en-ID"/>
        </w:rPr>
      </w:pPr>
    </w:p>
    <w:p w14:paraId="1B8F4187" w14:textId="61D19C4D" w:rsidR="00A911C8" w:rsidDel="00F065F7" w:rsidRDefault="00A911C8" w:rsidP="00A911C8">
      <w:pPr>
        <w:pStyle w:val="ListParagraph"/>
        <w:ind w:left="426"/>
        <w:rPr>
          <w:del w:id="12931" w:author="Rafi Aziizi" w:date="2021-11-14T21:00:00Z"/>
          <w:lang w:val="en-ID"/>
        </w:rPr>
      </w:pPr>
    </w:p>
    <w:p w14:paraId="41662205" w14:textId="0633F0D0" w:rsidR="00A911C8" w:rsidDel="00F065F7" w:rsidRDefault="00A911C8" w:rsidP="00A911C8">
      <w:pPr>
        <w:pStyle w:val="ListParagraph"/>
        <w:ind w:left="426"/>
        <w:rPr>
          <w:del w:id="12932" w:author="Rafi Aziizi" w:date="2021-11-14T21:00:00Z"/>
          <w:lang w:val="en-ID"/>
        </w:rPr>
      </w:pPr>
    </w:p>
    <w:p w14:paraId="11AA0A9F" w14:textId="0B63B81E" w:rsidR="00A911C8" w:rsidDel="00F065F7" w:rsidRDefault="00A911C8" w:rsidP="00A911C8">
      <w:pPr>
        <w:pStyle w:val="ListParagraph"/>
        <w:ind w:left="426"/>
        <w:rPr>
          <w:del w:id="12933" w:author="Rafi Aziizi" w:date="2021-11-14T21:00:00Z"/>
          <w:lang w:val="en-ID"/>
        </w:rPr>
      </w:pPr>
    </w:p>
    <w:p w14:paraId="3A24B5C9" w14:textId="7959320E" w:rsidR="00A911C8" w:rsidRPr="00F065F7" w:rsidRDefault="00A911C8">
      <w:pPr>
        <w:rPr>
          <w:lang w:val="en-ID"/>
        </w:rPr>
        <w:pPrChange w:id="12934" w:author="Rafi Aziizi" w:date="2021-11-14T21:00:00Z">
          <w:pPr>
            <w:pStyle w:val="ListParagraph"/>
            <w:ind w:left="426"/>
          </w:pPr>
        </w:pPrChange>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19DF0C1C" w:rsidR="00A911C8" w:rsidRDefault="00C94D36" w:rsidP="00A911C8">
      <w:pPr>
        <w:pStyle w:val="ListParagraph"/>
        <w:ind w:left="426"/>
        <w:rPr>
          <w:lang w:val="en-ID"/>
        </w:rPr>
      </w:pPr>
      <w:del w:id="12935" w:author="Rafi Aziizi" w:date="2021-11-14T21:00:00Z">
        <w:r w:rsidRPr="00600F07" w:rsidDel="00F065F7">
          <w:rPr>
            <w:noProof/>
            <w:lang w:val="en-ID"/>
          </w:rPr>
          <w:drawing>
            <wp:anchor distT="0" distB="0" distL="114300" distR="114300" simplePos="0" relativeHeight="251492352" behindDoc="1" locked="0" layoutInCell="1" allowOverlap="1" wp14:anchorId="5060E96B" wp14:editId="2A190123">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r w:rsidR="00F151BC">
        <w:rPr>
          <w:noProof/>
        </w:rPr>
        <mc:AlternateContent>
          <mc:Choice Requires="wps">
            <w:drawing>
              <wp:anchor distT="0" distB="0" distL="114300" distR="114300" simplePos="0" relativeHeight="251680256" behindDoc="1" locked="0" layoutInCell="1" allowOverlap="1" wp14:anchorId="116C9DA6" wp14:editId="43792722">
                <wp:simplePos x="0" y="0"/>
                <wp:positionH relativeFrom="margin">
                  <wp:align>right</wp:align>
                </wp:positionH>
                <wp:positionV relativeFrom="paragraph">
                  <wp:posOffset>10160</wp:posOffset>
                </wp:positionV>
                <wp:extent cx="4982210" cy="150495"/>
                <wp:effectExtent l="0" t="0" r="0" b="0"/>
                <wp:wrapNone/>
                <wp:docPr id="32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2210" cy="150495"/>
                        </a:xfrm>
                        <a:prstGeom prst="rect">
                          <a:avLst/>
                        </a:prstGeom>
                        <a:solidFill>
                          <a:prstClr val="white"/>
                        </a:solidFill>
                        <a:ln>
                          <a:noFill/>
                        </a:ln>
                      </wps:spPr>
                      <wps:txbx>
                        <w:txbxContent>
                          <w:p w14:paraId="566292D0" w14:textId="15D364A1" w:rsidR="00ED34E2" w:rsidRPr="00512572" w:rsidRDefault="00ED34E2" w:rsidP="00C94D36">
                            <w:pPr>
                              <w:pStyle w:val="Caption"/>
                              <w:jc w:val="center"/>
                              <w:rPr>
                                <w:noProof/>
                                <w:sz w:val="24"/>
                                <w:szCs w:val="24"/>
                              </w:rPr>
                            </w:pPr>
                            <w:bookmarkStart w:id="12936" w:name="_Toc87895047"/>
                            <w:r>
                              <w:t xml:space="preserve">Gambar 4. </w:t>
                            </w:r>
                            <w:r>
                              <w:fldChar w:fldCharType="begin"/>
                            </w:r>
                            <w:r>
                              <w:instrText xml:space="preserve"> SEQ Gambar_4. \* ARABIC </w:instrText>
                            </w:r>
                            <w:r>
                              <w:fldChar w:fldCharType="separate"/>
                            </w:r>
                            <w:ins w:id="12937" w:author=" " w:date="2021-11-15T17:00:00Z">
                              <w:r w:rsidR="0025424B">
                                <w:rPr>
                                  <w:noProof/>
                                </w:rPr>
                                <w:t>5</w:t>
                              </w:r>
                            </w:ins>
                            <w:del w:id="12938" w:author=" " w:date="2021-11-15T17:00:00Z">
                              <w:r w:rsidDel="0025424B">
                                <w:rPr>
                                  <w:noProof/>
                                </w:rPr>
                                <w:delText>3</w:delText>
                              </w:r>
                            </w:del>
                            <w:r>
                              <w:fldChar w:fldCharType="end"/>
                            </w:r>
                            <w:r>
                              <w:t xml:space="preserve"> Tabel Walikelas</w:t>
                            </w:r>
                            <w:bookmarkEnd w:id="12936"/>
                          </w:p>
                          <w:p w14:paraId="1EA70B6F" w14:textId="77777777" w:rsidR="00ED34E2" w:rsidRDefault="00ED34E2"/>
                          <w:p w14:paraId="79B3AEB2" w14:textId="2A14E260" w:rsidR="00ED34E2" w:rsidRPr="00512572" w:rsidRDefault="00ED34E2" w:rsidP="00C94D36">
                            <w:pPr>
                              <w:pStyle w:val="Caption"/>
                              <w:jc w:val="center"/>
                              <w:rPr>
                                <w:noProof/>
                                <w:sz w:val="24"/>
                                <w:szCs w:val="24"/>
                              </w:rPr>
                            </w:pPr>
                            <w:bookmarkStart w:id="12939" w:name="_Toc87895048"/>
                            <w:r>
                              <w:t xml:space="preserve">Gambar 4. </w:t>
                            </w:r>
                            <w:r>
                              <w:fldChar w:fldCharType="begin"/>
                            </w:r>
                            <w:r>
                              <w:instrText xml:space="preserve"> SEQ Gambar_4. \* ARABIC </w:instrText>
                            </w:r>
                            <w:r>
                              <w:fldChar w:fldCharType="separate"/>
                            </w:r>
                            <w:ins w:id="12940" w:author=" " w:date="2021-11-15T17:00:00Z">
                              <w:r w:rsidR="0025424B">
                                <w:rPr>
                                  <w:noProof/>
                                </w:rPr>
                                <w:t>6</w:t>
                              </w:r>
                            </w:ins>
                            <w:del w:id="12941" w:author=" " w:date="2021-11-15T17:00:00Z">
                              <w:r w:rsidDel="0025424B">
                                <w:rPr>
                                  <w:noProof/>
                                </w:rPr>
                                <w:delText>3</w:delText>
                              </w:r>
                            </w:del>
                            <w:r>
                              <w:fldChar w:fldCharType="end"/>
                            </w:r>
                            <w:r>
                              <w:t xml:space="preserve"> Tabel Walikelas</w:t>
                            </w:r>
                            <w:bookmarkEnd w:id="129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6C9DA6" id="Text Box 324" o:spid="_x0000_s1138" type="#_x0000_t202" style="position:absolute;left:0;text-align:left;margin-left:341.1pt;margin-top:.8pt;width:392.3pt;height:11.85pt;z-index:-25163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" stroked="f">
                <v:textbox inset="0,0,0,0">
                  <w:txbxContent>
                    <w:p w14:paraId="566292D0" w14:textId="15D364A1" w:rsidR="00ED34E2" w:rsidRPr="00512572" w:rsidRDefault="00ED34E2" w:rsidP="00C94D36">
                      <w:pPr>
                        <w:pStyle w:val="Caption"/>
                        <w:jc w:val="center"/>
                        <w:rPr>
                          <w:noProof/>
                          <w:sz w:val="24"/>
                          <w:szCs w:val="24"/>
                        </w:rPr>
                      </w:pPr>
                      <w:bookmarkStart w:id="12942" w:name="_Toc87895047"/>
                      <w:r>
                        <w:t xml:space="preserve">Gambar 4. </w:t>
                      </w:r>
                      <w:r>
                        <w:fldChar w:fldCharType="begin"/>
                      </w:r>
                      <w:r>
                        <w:instrText xml:space="preserve"> SEQ Gambar_4. \* ARABIC </w:instrText>
                      </w:r>
                      <w:r>
                        <w:fldChar w:fldCharType="separate"/>
                      </w:r>
                      <w:ins w:id="12943" w:author=" " w:date="2021-11-15T17:00:00Z">
                        <w:r w:rsidR="0025424B">
                          <w:rPr>
                            <w:noProof/>
                          </w:rPr>
                          <w:t>5</w:t>
                        </w:r>
                      </w:ins>
                      <w:del w:id="12944" w:author=" " w:date="2021-11-15T17:00:00Z">
                        <w:r w:rsidDel="0025424B">
                          <w:rPr>
                            <w:noProof/>
                          </w:rPr>
                          <w:delText>3</w:delText>
                        </w:r>
                      </w:del>
                      <w:r>
                        <w:fldChar w:fldCharType="end"/>
                      </w:r>
                      <w:r>
                        <w:t xml:space="preserve"> Tabel Walikelas</w:t>
                      </w:r>
                      <w:bookmarkEnd w:id="12942"/>
                    </w:p>
                    <w:p w14:paraId="1EA70B6F" w14:textId="77777777" w:rsidR="00ED34E2" w:rsidRDefault="00ED34E2"/>
                    <w:p w14:paraId="79B3AEB2" w14:textId="2A14E260" w:rsidR="00ED34E2" w:rsidRPr="00512572" w:rsidRDefault="00ED34E2" w:rsidP="00C94D36">
                      <w:pPr>
                        <w:pStyle w:val="Caption"/>
                        <w:jc w:val="center"/>
                        <w:rPr>
                          <w:noProof/>
                          <w:sz w:val="24"/>
                          <w:szCs w:val="24"/>
                        </w:rPr>
                      </w:pPr>
                      <w:bookmarkStart w:id="12945" w:name="_Toc87895048"/>
                      <w:r>
                        <w:t xml:space="preserve">Gambar 4. </w:t>
                      </w:r>
                      <w:r>
                        <w:fldChar w:fldCharType="begin"/>
                      </w:r>
                      <w:r>
                        <w:instrText xml:space="preserve"> SEQ Gambar_4. \* ARABIC </w:instrText>
                      </w:r>
                      <w:r>
                        <w:fldChar w:fldCharType="separate"/>
                      </w:r>
                      <w:ins w:id="12946" w:author=" " w:date="2021-11-15T17:00:00Z">
                        <w:r w:rsidR="0025424B">
                          <w:rPr>
                            <w:noProof/>
                          </w:rPr>
                          <w:t>6</w:t>
                        </w:r>
                      </w:ins>
                      <w:del w:id="12947" w:author=" " w:date="2021-11-15T17:00:00Z">
                        <w:r w:rsidDel="0025424B">
                          <w:rPr>
                            <w:noProof/>
                          </w:rPr>
                          <w:delText>3</w:delText>
                        </w:r>
                      </w:del>
                      <w:r>
                        <w:fldChar w:fldCharType="end"/>
                      </w:r>
                      <w:r>
                        <w:t xml:space="preserve"> Tabel Walikelas</w:t>
                      </w:r>
                      <w:bookmarkEnd w:id="12945"/>
                    </w:p>
                  </w:txbxContent>
                </v:textbox>
                <w10:wrap anchorx="margin"/>
              </v:shape>
            </w:pict>
          </mc:Fallback>
        </mc:AlternateContent>
      </w:r>
    </w:p>
    <w:p w14:paraId="1A305C47" w14:textId="2868BC37" w:rsidR="00A911C8" w:rsidDel="00F065F7" w:rsidRDefault="00F065F7">
      <w:pPr>
        <w:rPr>
          <w:del w:id="12948" w:author="Rafi Aziizi" w:date="2021-11-14T21:01:00Z"/>
          <w:lang w:val="en-ID"/>
        </w:rPr>
        <w:pPrChange w:id="12949" w:author="Rafi Aziizi" w:date="2021-11-14T21:02:00Z">
          <w:pPr>
            <w:pStyle w:val="ListParagraph"/>
            <w:ind w:left="426"/>
          </w:pPr>
        </w:pPrChange>
      </w:pPr>
      <w:ins w:id="12950" w:author="Rafi Aziizi" w:date="2021-11-14T21:01:00Z">
        <w:r>
          <w:rPr>
            <w:noProof/>
          </w:rPr>
          <w:drawing>
            <wp:inline distT="0" distB="0" distL="0" distR="0" wp14:anchorId="3BCE83F4" wp14:editId="1C4D56E9">
              <wp:extent cx="5029182" cy="1181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037952" cy="1183160"/>
                      </a:xfrm>
                      <a:prstGeom prst="rect">
                        <a:avLst/>
                      </a:prstGeom>
                      <a:noFill/>
                      <a:ln>
                        <a:noFill/>
                      </a:ln>
                    </pic:spPr>
                  </pic:pic>
                </a:graphicData>
              </a:graphic>
            </wp:inline>
          </w:drawing>
        </w:r>
      </w:ins>
    </w:p>
    <w:p w14:paraId="67D86217" w14:textId="733806DC" w:rsidR="00A911C8" w:rsidDel="00F065F7" w:rsidRDefault="00A911C8">
      <w:pPr>
        <w:rPr>
          <w:del w:id="12951" w:author="Rafi Aziizi" w:date="2021-11-14T21:01:00Z"/>
          <w:lang w:val="en-ID"/>
        </w:rPr>
        <w:pPrChange w:id="12952" w:author="Rafi Aziizi" w:date="2021-11-14T21:02:00Z">
          <w:pPr>
            <w:pStyle w:val="ListParagraph"/>
            <w:ind w:left="426"/>
          </w:pPr>
        </w:pPrChange>
      </w:pPr>
    </w:p>
    <w:p w14:paraId="476C2573" w14:textId="1AE58C9D" w:rsidR="00A911C8" w:rsidDel="00F065F7" w:rsidRDefault="00A911C8">
      <w:pPr>
        <w:rPr>
          <w:del w:id="12953" w:author="Rafi Aziizi" w:date="2021-11-14T21:01:00Z"/>
          <w:lang w:val="en-ID"/>
        </w:rPr>
        <w:pPrChange w:id="12954" w:author="Rafi Aziizi" w:date="2021-11-14T21:02:00Z">
          <w:pPr>
            <w:pStyle w:val="ListParagraph"/>
            <w:ind w:left="426"/>
          </w:pPr>
        </w:pPrChange>
      </w:pPr>
    </w:p>
    <w:p w14:paraId="735022B9" w14:textId="6450FC2E" w:rsidR="00A911C8" w:rsidDel="00F065F7" w:rsidRDefault="00A911C8">
      <w:pPr>
        <w:rPr>
          <w:del w:id="12955" w:author="Rafi Aziizi" w:date="2021-11-14T21:01:00Z"/>
          <w:lang w:val="en-ID"/>
        </w:rPr>
        <w:pPrChange w:id="12956" w:author="Rafi Aziizi" w:date="2021-11-14T21:02:00Z">
          <w:pPr>
            <w:pStyle w:val="ListParagraph"/>
            <w:ind w:left="426"/>
          </w:pPr>
        </w:pPrChange>
      </w:pPr>
    </w:p>
    <w:p w14:paraId="11E75CFC" w14:textId="78C005B7" w:rsidR="00A911C8" w:rsidDel="00F065F7" w:rsidRDefault="00A911C8">
      <w:pPr>
        <w:rPr>
          <w:del w:id="12957" w:author="Rafi Aziizi" w:date="2021-11-14T21:01:00Z"/>
          <w:lang w:val="en-ID"/>
        </w:rPr>
        <w:pPrChange w:id="12958" w:author="Rafi Aziizi" w:date="2021-11-14T21:02:00Z">
          <w:pPr>
            <w:pStyle w:val="ListParagraph"/>
            <w:ind w:left="426"/>
          </w:pPr>
        </w:pPrChange>
      </w:pPr>
    </w:p>
    <w:p w14:paraId="79A83DFB" w14:textId="77777777" w:rsidR="00A911C8" w:rsidRPr="00F065F7" w:rsidRDefault="00A911C8">
      <w:pPr>
        <w:rPr>
          <w:lang w:val="en-ID"/>
        </w:rPr>
        <w:pPrChange w:id="12959" w:author="Rafi Aziizi" w:date="2021-11-14T21:02:00Z">
          <w:pPr>
            <w:pStyle w:val="ListParagraph"/>
            <w:ind w:left="426"/>
          </w:pPr>
        </w:pPrChange>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34BF4345" w:rsidR="00C94D36" w:rsidRPr="00C94D36" w:rsidRDefault="00F151BC" w:rsidP="00C94D36">
      <w:pPr>
        <w:ind w:left="66" w:firstLine="360"/>
        <w:rPr>
          <w:lang w:val="en-ID"/>
        </w:rPr>
      </w:pPr>
      <w:r>
        <w:rPr>
          <w:noProof/>
        </w:rPr>
        <mc:AlternateContent>
          <mc:Choice Requires="wps">
            <w:drawing>
              <wp:anchor distT="0" distB="0" distL="114300" distR="114300" simplePos="0" relativeHeight="251681280" behindDoc="1" locked="0" layoutInCell="1" allowOverlap="1" wp14:anchorId="6E477751" wp14:editId="1ABF3775">
                <wp:simplePos x="0" y="0"/>
                <wp:positionH relativeFrom="margin">
                  <wp:align>right</wp:align>
                </wp:positionH>
                <wp:positionV relativeFrom="paragraph">
                  <wp:posOffset>523240</wp:posOffset>
                </wp:positionV>
                <wp:extent cx="4963160" cy="191135"/>
                <wp:effectExtent l="0" t="0" r="0" b="0"/>
                <wp:wrapNone/>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91135"/>
                        </a:xfrm>
                        <a:prstGeom prst="rect">
                          <a:avLst/>
                        </a:prstGeom>
                        <a:solidFill>
                          <a:prstClr val="white"/>
                        </a:solidFill>
                        <a:ln>
                          <a:noFill/>
                        </a:ln>
                      </wps:spPr>
                      <wps:txbx>
                        <w:txbxContent>
                          <w:p w14:paraId="50CF40C0" w14:textId="7E9ED865" w:rsidR="00ED34E2" w:rsidRPr="008F1A09" w:rsidRDefault="00ED34E2" w:rsidP="000A514C">
                            <w:pPr>
                              <w:pStyle w:val="Caption"/>
                              <w:jc w:val="center"/>
                              <w:rPr>
                                <w:noProof/>
                                <w:sz w:val="24"/>
                                <w:szCs w:val="24"/>
                              </w:rPr>
                            </w:pPr>
                            <w:bookmarkStart w:id="12960" w:name="_Toc87895049"/>
                            <w:r>
                              <w:t xml:space="preserve">Gambar 4. </w:t>
                            </w:r>
                            <w:r>
                              <w:fldChar w:fldCharType="begin"/>
                            </w:r>
                            <w:r>
                              <w:instrText xml:space="preserve"> SEQ Gambar_4. \* ARABIC </w:instrText>
                            </w:r>
                            <w:r>
                              <w:fldChar w:fldCharType="separate"/>
                            </w:r>
                            <w:ins w:id="12961" w:author=" " w:date="2021-11-15T17:00:00Z">
                              <w:r w:rsidR="0025424B">
                                <w:rPr>
                                  <w:noProof/>
                                </w:rPr>
                                <w:t>7</w:t>
                              </w:r>
                            </w:ins>
                            <w:del w:id="12962" w:author=" " w:date="2021-11-15T17:00:00Z">
                              <w:r w:rsidDel="0025424B">
                                <w:rPr>
                                  <w:noProof/>
                                </w:rPr>
                                <w:delText>4</w:delText>
                              </w:r>
                            </w:del>
                            <w:r>
                              <w:fldChar w:fldCharType="end"/>
                            </w:r>
                            <w:r>
                              <w:t xml:space="preserve"> Tabel Admin</w:t>
                            </w:r>
                            <w:bookmarkEnd w:id="12960"/>
                          </w:p>
                          <w:p w14:paraId="39F3F099" w14:textId="77777777" w:rsidR="00ED34E2" w:rsidRDefault="00ED34E2"/>
                          <w:p w14:paraId="543CCE13" w14:textId="37BBDC06" w:rsidR="00ED34E2" w:rsidRPr="008F1A09" w:rsidRDefault="00ED34E2" w:rsidP="000A514C">
                            <w:pPr>
                              <w:pStyle w:val="Caption"/>
                              <w:jc w:val="center"/>
                              <w:rPr>
                                <w:noProof/>
                                <w:sz w:val="24"/>
                                <w:szCs w:val="24"/>
                              </w:rPr>
                            </w:pPr>
                            <w:bookmarkStart w:id="12963" w:name="_Toc87895050"/>
                            <w:r>
                              <w:t xml:space="preserve">Gambar 4. </w:t>
                            </w:r>
                            <w:r>
                              <w:fldChar w:fldCharType="begin"/>
                            </w:r>
                            <w:r>
                              <w:instrText xml:space="preserve"> SEQ Gambar_4. \* ARABIC </w:instrText>
                            </w:r>
                            <w:r>
                              <w:fldChar w:fldCharType="separate"/>
                            </w:r>
                            <w:ins w:id="12964" w:author=" " w:date="2021-11-15T17:00:00Z">
                              <w:r w:rsidR="0025424B">
                                <w:rPr>
                                  <w:noProof/>
                                </w:rPr>
                                <w:t>8</w:t>
                              </w:r>
                            </w:ins>
                            <w:del w:id="12965" w:author=" " w:date="2021-11-15T17:00:00Z">
                              <w:r w:rsidDel="0025424B">
                                <w:rPr>
                                  <w:noProof/>
                                </w:rPr>
                                <w:delText>4</w:delText>
                              </w:r>
                            </w:del>
                            <w:r>
                              <w:fldChar w:fldCharType="end"/>
                            </w:r>
                            <w:r>
                              <w:t xml:space="preserve"> Tabel Admin</w:t>
                            </w:r>
                            <w:bookmarkEnd w:id="129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477751" id="Text Box 325" o:spid="_x0000_s1139" type="#_x0000_t202" style="position:absolute;left:0;text-align:left;margin-left:339.6pt;margin-top:41.2pt;width:390.8pt;height:15.05pt;z-index:-251635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" stroked="f">
                <v:textbox inset="0,0,0,0">
                  <w:txbxContent>
                    <w:p w14:paraId="50CF40C0" w14:textId="7E9ED865" w:rsidR="00ED34E2" w:rsidRPr="008F1A09" w:rsidRDefault="00ED34E2" w:rsidP="000A514C">
                      <w:pPr>
                        <w:pStyle w:val="Caption"/>
                        <w:jc w:val="center"/>
                        <w:rPr>
                          <w:noProof/>
                          <w:sz w:val="24"/>
                          <w:szCs w:val="24"/>
                        </w:rPr>
                      </w:pPr>
                      <w:bookmarkStart w:id="12966" w:name="_Toc87895049"/>
                      <w:r>
                        <w:t xml:space="preserve">Gambar 4. </w:t>
                      </w:r>
                      <w:r>
                        <w:fldChar w:fldCharType="begin"/>
                      </w:r>
                      <w:r>
                        <w:instrText xml:space="preserve"> SEQ Gambar_4. \* ARABIC </w:instrText>
                      </w:r>
                      <w:r>
                        <w:fldChar w:fldCharType="separate"/>
                      </w:r>
                      <w:ins w:id="12967" w:author=" " w:date="2021-11-15T17:00:00Z">
                        <w:r w:rsidR="0025424B">
                          <w:rPr>
                            <w:noProof/>
                          </w:rPr>
                          <w:t>7</w:t>
                        </w:r>
                      </w:ins>
                      <w:del w:id="12968" w:author=" " w:date="2021-11-15T17:00:00Z">
                        <w:r w:rsidDel="0025424B">
                          <w:rPr>
                            <w:noProof/>
                          </w:rPr>
                          <w:delText>4</w:delText>
                        </w:r>
                      </w:del>
                      <w:r>
                        <w:fldChar w:fldCharType="end"/>
                      </w:r>
                      <w:r>
                        <w:t xml:space="preserve"> Tabel Admin</w:t>
                      </w:r>
                      <w:bookmarkEnd w:id="12966"/>
                    </w:p>
                    <w:p w14:paraId="39F3F099" w14:textId="77777777" w:rsidR="00ED34E2" w:rsidRDefault="00ED34E2"/>
                    <w:p w14:paraId="543CCE13" w14:textId="37BBDC06" w:rsidR="00ED34E2" w:rsidRPr="008F1A09" w:rsidRDefault="00ED34E2" w:rsidP="000A514C">
                      <w:pPr>
                        <w:pStyle w:val="Caption"/>
                        <w:jc w:val="center"/>
                        <w:rPr>
                          <w:noProof/>
                          <w:sz w:val="24"/>
                          <w:szCs w:val="24"/>
                        </w:rPr>
                      </w:pPr>
                      <w:bookmarkStart w:id="12969" w:name="_Toc87895050"/>
                      <w:r>
                        <w:t xml:space="preserve">Gambar 4. </w:t>
                      </w:r>
                      <w:r>
                        <w:fldChar w:fldCharType="begin"/>
                      </w:r>
                      <w:r>
                        <w:instrText xml:space="preserve"> SEQ Gambar_4. \* ARABIC </w:instrText>
                      </w:r>
                      <w:r>
                        <w:fldChar w:fldCharType="separate"/>
                      </w:r>
                      <w:ins w:id="12970" w:author=" " w:date="2021-11-15T17:00:00Z">
                        <w:r w:rsidR="0025424B">
                          <w:rPr>
                            <w:noProof/>
                          </w:rPr>
                          <w:t>8</w:t>
                        </w:r>
                      </w:ins>
                      <w:del w:id="12971" w:author=" " w:date="2021-11-15T17:00:00Z">
                        <w:r w:rsidDel="0025424B">
                          <w:rPr>
                            <w:noProof/>
                          </w:rPr>
                          <w:delText>4</w:delText>
                        </w:r>
                      </w:del>
                      <w:r>
                        <w:fldChar w:fldCharType="end"/>
                      </w:r>
                      <w:r>
                        <w:t xml:space="preserve"> Tabel Admin</w:t>
                      </w:r>
                      <w:bookmarkEnd w:id="12969"/>
                    </w:p>
                  </w:txbxContent>
                </v:textbox>
                <w10:wrap anchorx="margin"/>
              </v:shape>
            </w:pict>
          </mc:Fallback>
        </mc:AlternateContent>
      </w:r>
      <w:r w:rsidR="00C94D36">
        <w:t>Implementasi yang dilakukan pada tabel admin dalam basis data sistem absensi SMK Cendekia ditunjukkan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467776" behindDoc="1" locked="0" layoutInCell="1" allowOverlap="1" wp14:anchorId="732DADAB" wp14:editId="5E0BEF27">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Del="00F065F7" w:rsidRDefault="000A514C" w:rsidP="000A514C">
      <w:pPr>
        <w:ind w:left="66" w:firstLine="360"/>
        <w:rPr>
          <w:del w:id="12972" w:author="Rafi Aziizi" w:date="2021-11-14T21:02:00Z"/>
        </w:rPr>
      </w:pPr>
    </w:p>
    <w:p w14:paraId="4C0EF60A" w14:textId="77777777" w:rsidR="000A514C" w:rsidRPr="000A514C" w:rsidDel="00F065F7" w:rsidRDefault="000A514C" w:rsidP="000A514C">
      <w:pPr>
        <w:ind w:left="66" w:firstLine="360"/>
        <w:rPr>
          <w:del w:id="12973" w:author="Rafi Aziizi" w:date="2021-11-14T21:02:00Z"/>
          <w:lang w:val="en-ID"/>
        </w:rPr>
      </w:pPr>
    </w:p>
    <w:p w14:paraId="7A64B323" w14:textId="102BD353" w:rsidR="000A514C" w:rsidRPr="00F065F7" w:rsidRDefault="00F151BC">
      <w:pPr>
        <w:rPr>
          <w:lang w:val="en-ID"/>
        </w:rPr>
        <w:pPrChange w:id="12974" w:author="Rafi Aziizi" w:date="2021-11-14T21:02:00Z">
          <w:pPr>
            <w:pStyle w:val="ListParagraph"/>
            <w:ind w:left="426"/>
          </w:pPr>
        </w:pPrChange>
      </w:pPr>
      <w:r>
        <w:rPr>
          <w:noProof/>
        </w:rPr>
        <mc:AlternateContent>
          <mc:Choice Requires="wps">
            <w:drawing>
              <wp:anchor distT="0" distB="0" distL="114300" distR="114300" simplePos="0" relativeHeight="251682304" behindDoc="1" locked="0" layoutInCell="1" allowOverlap="1" wp14:anchorId="64C4BF7A" wp14:editId="2DD2EF1C">
                <wp:simplePos x="0" y="0"/>
                <wp:positionH relativeFrom="margin">
                  <wp:align>right</wp:align>
                </wp:positionH>
                <wp:positionV relativeFrom="paragraph">
                  <wp:posOffset>157480</wp:posOffset>
                </wp:positionV>
                <wp:extent cx="4963160" cy="180975"/>
                <wp:effectExtent l="0" t="0" r="0" b="0"/>
                <wp:wrapNone/>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80975"/>
                        </a:xfrm>
                        <a:prstGeom prst="rect">
                          <a:avLst/>
                        </a:prstGeom>
                        <a:solidFill>
                          <a:prstClr val="white"/>
                        </a:solidFill>
                        <a:ln>
                          <a:noFill/>
                        </a:ln>
                      </wps:spPr>
                      <wps:txbx>
                        <w:txbxContent>
                          <w:p w14:paraId="1855D697" w14:textId="1CC0AF9B" w:rsidR="00ED34E2" w:rsidRPr="00A960E3" w:rsidRDefault="00ED34E2" w:rsidP="000A514C">
                            <w:pPr>
                              <w:pStyle w:val="Caption"/>
                              <w:jc w:val="center"/>
                              <w:rPr>
                                <w:noProof/>
                                <w:sz w:val="24"/>
                                <w:szCs w:val="24"/>
                              </w:rPr>
                            </w:pPr>
                            <w:bookmarkStart w:id="12975" w:name="_Toc87895051"/>
                            <w:r>
                              <w:t xml:space="preserve">Gambar 4. </w:t>
                            </w:r>
                            <w:r>
                              <w:fldChar w:fldCharType="begin"/>
                            </w:r>
                            <w:r>
                              <w:instrText xml:space="preserve"> SEQ Gambar_4. \* ARABIC </w:instrText>
                            </w:r>
                            <w:r>
                              <w:fldChar w:fldCharType="separate"/>
                            </w:r>
                            <w:ins w:id="12976" w:author=" " w:date="2021-11-15T17:00:00Z">
                              <w:r w:rsidR="0025424B">
                                <w:rPr>
                                  <w:noProof/>
                                </w:rPr>
                                <w:t>9</w:t>
                              </w:r>
                            </w:ins>
                            <w:del w:id="12977" w:author=" " w:date="2021-11-15T17:00:00Z">
                              <w:r w:rsidDel="0025424B">
                                <w:rPr>
                                  <w:noProof/>
                                </w:rPr>
                                <w:delText>5</w:delText>
                              </w:r>
                            </w:del>
                            <w:r>
                              <w:fldChar w:fldCharType="end"/>
                            </w:r>
                            <w:r>
                              <w:t xml:space="preserve"> Tabel Absen</w:t>
                            </w:r>
                            <w:bookmarkEnd w:id="12975"/>
                          </w:p>
                          <w:p w14:paraId="30161CD3" w14:textId="77777777" w:rsidR="00ED34E2" w:rsidRDefault="00ED34E2"/>
                          <w:p w14:paraId="0DBB47C9" w14:textId="6C5333B6" w:rsidR="00ED34E2" w:rsidRPr="00A960E3" w:rsidRDefault="00ED34E2" w:rsidP="000A514C">
                            <w:pPr>
                              <w:pStyle w:val="Caption"/>
                              <w:jc w:val="center"/>
                              <w:rPr>
                                <w:noProof/>
                                <w:sz w:val="24"/>
                                <w:szCs w:val="24"/>
                              </w:rPr>
                            </w:pPr>
                            <w:bookmarkStart w:id="12978" w:name="_Toc87895052"/>
                            <w:r>
                              <w:t xml:space="preserve">Gambar 4. </w:t>
                            </w:r>
                            <w:r>
                              <w:fldChar w:fldCharType="begin"/>
                            </w:r>
                            <w:r>
                              <w:instrText xml:space="preserve"> SEQ Gambar_4. \* ARABIC </w:instrText>
                            </w:r>
                            <w:r>
                              <w:fldChar w:fldCharType="separate"/>
                            </w:r>
                            <w:ins w:id="12979" w:author=" " w:date="2021-11-15T17:00:00Z">
                              <w:r w:rsidR="0025424B">
                                <w:rPr>
                                  <w:noProof/>
                                </w:rPr>
                                <w:t>10</w:t>
                              </w:r>
                            </w:ins>
                            <w:del w:id="12980" w:author=" " w:date="2021-11-15T17:00:00Z">
                              <w:r w:rsidDel="0025424B">
                                <w:rPr>
                                  <w:noProof/>
                                </w:rPr>
                                <w:delText>5</w:delText>
                              </w:r>
                            </w:del>
                            <w:r>
                              <w:fldChar w:fldCharType="end"/>
                            </w:r>
                            <w:r>
                              <w:t xml:space="preserve"> Tabel Absen</w:t>
                            </w:r>
                            <w:bookmarkEnd w:id="129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4C4BF7A" id="Text Box 326" o:spid="_x0000_s1140" type="#_x0000_t202" style="position:absolute;left:0;text-align:left;margin-left:339.6pt;margin-top:12.4pt;width:390.8pt;height:14.25pt;z-index:-251634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" stroked="f">
                <v:textbox inset="0,0,0,0">
                  <w:txbxContent>
                    <w:p w14:paraId="1855D697" w14:textId="1CC0AF9B" w:rsidR="00ED34E2" w:rsidRPr="00A960E3" w:rsidRDefault="00ED34E2" w:rsidP="000A514C">
                      <w:pPr>
                        <w:pStyle w:val="Caption"/>
                        <w:jc w:val="center"/>
                        <w:rPr>
                          <w:noProof/>
                          <w:sz w:val="24"/>
                          <w:szCs w:val="24"/>
                        </w:rPr>
                      </w:pPr>
                      <w:bookmarkStart w:id="12981" w:name="_Toc87895051"/>
                      <w:r>
                        <w:t xml:space="preserve">Gambar 4. </w:t>
                      </w:r>
                      <w:r>
                        <w:fldChar w:fldCharType="begin"/>
                      </w:r>
                      <w:r>
                        <w:instrText xml:space="preserve"> SEQ Gambar_4. \* ARABIC </w:instrText>
                      </w:r>
                      <w:r>
                        <w:fldChar w:fldCharType="separate"/>
                      </w:r>
                      <w:ins w:id="12982" w:author=" " w:date="2021-11-15T17:00:00Z">
                        <w:r w:rsidR="0025424B">
                          <w:rPr>
                            <w:noProof/>
                          </w:rPr>
                          <w:t>9</w:t>
                        </w:r>
                      </w:ins>
                      <w:del w:id="12983" w:author=" " w:date="2021-11-15T17:00:00Z">
                        <w:r w:rsidDel="0025424B">
                          <w:rPr>
                            <w:noProof/>
                          </w:rPr>
                          <w:delText>5</w:delText>
                        </w:r>
                      </w:del>
                      <w:r>
                        <w:fldChar w:fldCharType="end"/>
                      </w:r>
                      <w:r>
                        <w:t xml:space="preserve"> Tabel Absen</w:t>
                      </w:r>
                      <w:bookmarkEnd w:id="12981"/>
                    </w:p>
                    <w:p w14:paraId="30161CD3" w14:textId="77777777" w:rsidR="00ED34E2" w:rsidRDefault="00ED34E2"/>
                    <w:p w14:paraId="0DBB47C9" w14:textId="6C5333B6" w:rsidR="00ED34E2" w:rsidRPr="00A960E3" w:rsidRDefault="00ED34E2" w:rsidP="000A514C">
                      <w:pPr>
                        <w:pStyle w:val="Caption"/>
                        <w:jc w:val="center"/>
                        <w:rPr>
                          <w:noProof/>
                          <w:sz w:val="24"/>
                          <w:szCs w:val="24"/>
                        </w:rPr>
                      </w:pPr>
                      <w:bookmarkStart w:id="12984" w:name="_Toc87895052"/>
                      <w:r>
                        <w:t xml:space="preserve">Gambar 4. </w:t>
                      </w:r>
                      <w:r>
                        <w:fldChar w:fldCharType="begin"/>
                      </w:r>
                      <w:r>
                        <w:instrText xml:space="preserve"> SEQ Gambar_4. \* ARABIC </w:instrText>
                      </w:r>
                      <w:r>
                        <w:fldChar w:fldCharType="separate"/>
                      </w:r>
                      <w:ins w:id="12985" w:author=" " w:date="2021-11-15T17:00:00Z">
                        <w:r w:rsidR="0025424B">
                          <w:rPr>
                            <w:noProof/>
                          </w:rPr>
                          <w:t>10</w:t>
                        </w:r>
                      </w:ins>
                      <w:del w:id="12986" w:author=" " w:date="2021-11-15T17:00:00Z">
                        <w:r w:rsidDel="0025424B">
                          <w:rPr>
                            <w:noProof/>
                          </w:rPr>
                          <w:delText>5</w:delText>
                        </w:r>
                      </w:del>
                      <w:r>
                        <w:fldChar w:fldCharType="end"/>
                      </w:r>
                      <w:r>
                        <w:t xml:space="preserve"> Tabel Absen</w:t>
                      </w:r>
                      <w:bookmarkEnd w:id="12984"/>
                    </w:p>
                  </w:txbxContent>
                </v:textbox>
                <w10:wrap anchorx="margin"/>
              </v:shape>
            </w:pict>
          </mc:Fallback>
        </mc:AlternateConten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470848" behindDoc="1" locked="0" layoutInCell="1" allowOverlap="1" wp14:anchorId="5389948D" wp14:editId="0AE28217">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Del="00F065F7" w:rsidRDefault="00A911C8" w:rsidP="00A911C8">
      <w:pPr>
        <w:pStyle w:val="ListParagraph"/>
        <w:ind w:left="426"/>
        <w:rPr>
          <w:del w:id="12987" w:author="Rafi Aziizi" w:date="2021-11-14T21:02:00Z"/>
          <w:lang w:val="en-ID"/>
        </w:rPr>
      </w:pPr>
    </w:p>
    <w:p w14:paraId="227E223B" w14:textId="1E203ED1" w:rsidR="00A911C8" w:rsidDel="00F065F7" w:rsidRDefault="00A911C8" w:rsidP="00A911C8">
      <w:pPr>
        <w:pStyle w:val="ListParagraph"/>
        <w:ind w:left="426"/>
        <w:rPr>
          <w:del w:id="12988" w:author="Rafi Aziizi" w:date="2021-11-14T21:02:00Z"/>
          <w:lang w:val="en-ID"/>
        </w:rPr>
      </w:pPr>
    </w:p>
    <w:p w14:paraId="6C35434A" w14:textId="77777777" w:rsidR="000A514C" w:rsidRPr="00F065F7" w:rsidRDefault="000A514C">
      <w:pPr>
        <w:rPr>
          <w:lang w:val="en-ID"/>
        </w:rPr>
        <w:pPrChange w:id="12989" w:author="Rafi Aziizi" w:date="2021-11-14T21:02:00Z">
          <w:pPr>
            <w:pStyle w:val="ListParagraph"/>
            <w:ind w:left="426"/>
          </w:pPr>
        </w:pPrChange>
      </w:pPr>
    </w:p>
    <w:p w14:paraId="47505173" w14:textId="66621484" w:rsidR="00FF034E" w:rsidRDefault="00FF034E" w:rsidP="00806706">
      <w:pPr>
        <w:pStyle w:val="ListParagraph"/>
        <w:numPr>
          <w:ilvl w:val="0"/>
          <w:numId w:val="49"/>
        </w:numPr>
        <w:ind w:left="426"/>
        <w:rPr>
          <w:lang w:val="en-ID"/>
        </w:rPr>
      </w:pPr>
      <w:r>
        <w:rPr>
          <w:lang w:val="en-ID"/>
        </w:rPr>
        <w:lastRenderedPageBreak/>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4E471B89" w:rsidR="000A514C" w:rsidRDefault="00F151BC" w:rsidP="000A514C">
      <w:pPr>
        <w:pStyle w:val="ListParagraph"/>
        <w:ind w:left="426"/>
        <w:rPr>
          <w:lang w:val="en-ID"/>
        </w:rPr>
      </w:pPr>
      <w:r>
        <w:rPr>
          <w:noProof/>
        </w:rPr>
        <mc:AlternateContent>
          <mc:Choice Requires="wps">
            <w:drawing>
              <wp:anchor distT="0" distB="0" distL="114300" distR="114300" simplePos="0" relativeHeight="251683328" behindDoc="1" locked="0" layoutInCell="1" allowOverlap="1" wp14:anchorId="5A90EFBE" wp14:editId="11ED0E37">
                <wp:simplePos x="0" y="0"/>
                <wp:positionH relativeFrom="column">
                  <wp:posOffset>46355</wp:posOffset>
                </wp:positionH>
                <wp:positionV relativeFrom="paragraph">
                  <wp:posOffset>20320</wp:posOffset>
                </wp:positionV>
                <wp:extent cx="4959350" cy="210820"/>
                <wp:effectExtent l="0" t="0" r="0" b="0"/>
                <wp:wrapNone/>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9350" cy="210820"/>
                        </a:xfrm>
                        <a:prstGeom prst="rect">
                          <a:avLst/>
                        </a:prstGeom>
                        <a:solidFill>
                          <a:prstClr val="white"/>
                        </a:solidFill>
                        <a:ln>
                          <a:noFill/>
                        </a:ln>
                      </wps:spPr>
                      <wps:txbx>
                        <w:txbxContent>
                          <w:p w14:paraId="6E7F8B7F" w14:textId="282B3327" w:rsidR="00ED34E2" w:rsidRPr="00183161" w:rsidRDefault="00ED34E2" w:rsidP="000A514C">
                            <w:pPr>
                              <w:pStyle w:val="Caption"/>
                              <w:jc w:val="center"/>
                              <w:rPr>
                                <w:noProof/>
                                <w:sz w:val="24"/>
                                <w:szCs w:val="24"/>
                              </w:rPr>
                            </w:pPr>
                            <w:bookmarkStart w:id="12990" w:name="_Toc87895053"/>
                            <w:r>
                              <w:t xml:space="preserve">Gambar 4. </w:t>
                            </w:r>
                            <w:r>
                              <w:fldChar w:fldCharType="begin"/>
                            </w:r>
                            <w:r>
                              <w:instrText xml:space="preserve"> SEQ Gambar_4. \* ARABIC </w:instrText>
                            </w:r>
                            <w:r>
                              <w:fldChar w:fldCharType="separate"/>
                            </w:r>
                            <w:ins w:id="12991" w:author=" " w:date="2021-11-15T17:00:00Z">
                              <w:r w:rsidR="0025424B">
                                <w:rPr>
                                  <w:noProof/>
                                </w:rPr>
                                <w:t>11</w:t>
                              </w:r>
                            </w:ins>
                            <w:del w:id="12992" w:author=" " w:date="2021-11-15T17:00:00Z">
                              <w:r w:rsidDel="0025424B">
                                <w:rPr>
                                  <w:noProof/>
                                </w:rPr>
                                <w:delText>6</w:delText>
                              </w:r>
                            </w:del>
                            <w:r>
                              <w:fldChar w:fldCharType="end"/>
                            </w:r>
                            <w:r>
                              <w:t xml:space="preserve"> Tabel Laporan Absen</w:t>
                            </w:r>
                            <w:bookmarkEnd w:id="12990"/>
                          </w:p>
                          <w:p w14:paraId="2E17707D" w14:textId="77777777" w:rsidR="00ED34E2" w:rsidRDefault="00ED34E2"/>
                          <w:p w14:paraId="2BA2BFEE" w14:textId="30B49F91" w:rsidR="00ED34E2" w:rsidRPr="00183161" w:rsidRDefault="00ED34E2" w:rsidP="000A514C">
                            <w:pPr>
                              <w:pStyle w:val="Caption"/>
                              <w:jc w:val="center"/>
                              <w:rPr>
                                <w:noProof/>
                                <w:sz w:val="24"/>
                                <w:szCs w:val="24"/>
                              </w:rPr>
                            </w:pPr>
                            <w:bookmarkStart w:id="12993" w:name="_Toc87895054"/>
                            <w:r>
                              <w:t xml:space="preserve">Gambar 4. </w:t>
                            </w:r>
                            <w:r>
                              <w:fldChar w:fldCharType="begin"/>
                            </w:r>
                            <w:r>
                              <w:instrText xml:space="preserve"> SEQ Gambar_4. \* ARABIC </w:instrText>
                            </w:r>
                            <w:r>
                              <w:fldChar w:fldCharType="separate"/>
                            </w:r>
                            <w:ins w:id="12994" w:author=" " w:date="2021-11-15T17:00:00Z">
                              <w:r w:rsidR="0025424B">
                                <w:rPr>
                                  <w:noProof/>
                                </w:rPr>
                                <w:t>12</w:t>
                              </w:r>
                            </w:ins>
                            <w:del w:id="12995" w:author=" " w:date="2021-11-15T17:00:00Z">
                              <w:r w:rsidDel="0025424B">
                                <w:rPr>
                                  <w:noProof/>
                                </w:rPr>
                                <w:delText>6</w:delText>
                              </w:r>
                            </w:del>
                            <w:r>
                              <w:fldChar w:fldCharType="end"/>
                            </w:r>
                            <w:r>
                              <w:t xml:space="preserve"> Tabel Laporan Absen</w:t>
                            </w:r>
                            <w:bookmarkEnd w:id="129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90EFBE" id="Text Box 327" o:spid="_x0000_s1141" type="#_x0000_t202" style="position:absolute;left:0;text-align:left;margin-left:3.65pt;margin-top:1.6pt;width:390.5pt;height:16.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" stroked="f">
                <v:textbox inset="0,0,0,0">
                  <w:txbxContent>
                    <w:p w14:paraId="6E7F8B7F" w14:textId="282B3327" w:rsidR="00ED34E2" w:rsidRPr="00183161" w:rsidRDefault="00ED34E2" w:rsidP="000A514C">
                      <w:pPr>
                        <w:pStyle w:val="Caption"/>
                        <w:jc w:val="center"/>
                        <w:rPr>
                          <w:noProof/>
                          <w:sz w:val="24"/>
                          <w:szCs w:val="24"/>
                        </w:rPr>
                      </w:pPr>
                      <w:bookmarkStart w:id="12996" w:name="_Toc87895053"/>
                      <w:r>
                        <w:t xml:space="preserve">Gambar 4. </w:t>
                      </w:r>
                      <w:r>
                        <w:fldChar w:fldCharType="begin"/>
                      </w:r>
                      <w:r>
                        <w:instrText xml:space="preserve"> SEQ Gambar_4. \* ARABIC </w:instrText>
                      </w:r>
                      <w:r>
                        <w:fldChar w:fldCharType="separate"/>
                      </w:r>
                      <w:ins w:id="12997" w:author=" " w:date="2021-11-15T17:00:00Z">
                        <w:r w:rsidR="0025424B">
                          <w:rPr>
                            <w:noProof/>
                          </w:rPr>
                          <w:t>11</w:t>
                        </w:r>
                      </w:ins>
                      <w:del w:id="12998" w:author=" " w:date="2021-11-15T17:00:00Z">
                        <w:r w:rsidDel="0025424B">
                          <w:rPr>
                            <w:noProof/>
                          </w:rPr>
                          <w:delText>6</w:delText>
                        </w:r>
                      </w:del>
                      <w:r>
                        <w:fldChar w:fldCharType="end"/>
                      </w:r>
                      <w:r>
                        <w:t xml:space="preserve"> Tabel Laporan Absen</w:t>
                      </w:r>
                      <w:bookmarkEnd w:id="12996"/>
                    </w:p>
                    <w:p w14:paraId="2E17707D" w14:textId="77777777" w:rsidR="00ED34E2" w:rsidRDefault="00ED34E2"/>
                    <w:p w14:paraId="2BA2BFEE" w14:textId="30B49F91" w:rsidR="00ED34E2" w:rsidRPr="00183161" w:rsidRDefault="00ED34E2" w:rsidP="000A514C">
                      <w:pPr>
                        <w:pStyle w:val="Caption"/>
                        <w:jc w:val="center"/>
                        <w:rPr>
                          <w:noProof/>
                          <w:sz w:val="24"/>
                          <w:szCs w:val="24"/>
                        </w:rPr>
                      </w:pPr>
                      <w:bookmarkStart w:id="12999" w:name="_Toc87895054"/>
                      <w:r>
                        <w:t xml:space="preserve">Gambar 4. </w:t>
                      </w:r>
                      <w:r>
                        <w:fldChar w:fldCharType="begin"/>
                      </w:r>
                      <w:r>
                        <w:instrText xml:space="preserve"> SEQ Gambar_4. \* ARABIC </w:instrText>
                      </w:r>
                      <w:r>
                        <w:fldChar w:fldCharType="separate"/>
                      </w:r>
                      <w:ins w:id="13000" w:author=" " w:date="2021-11-15T17:00:00Z">
                        <w:r w:rsidR="0025424B">
                          <w:rPr>
                            <w:noProof/>
                          </w:rPr>
                          <w:t>12</w:t>
                        </w:r>
                      </w:ins>
                      <w:del w:id="13001" w:author=" " w:date="2021-11-15T17:00:00Z">
                        <w:r w:rsidDel="0025424B">
                          <w:rPr>
                            <w:noProof/>
                          </w:rPr>
                          <w:delText>6</w:delText>
                        </w:r>
                      </w:del>
                      <w:r>
                        <w:fldChar w:fldCharType="end"/>
                      </w:r>
                      <w:r>
                        <w:t xml:space="preserve"> Tabel Laporan Absen</w:t>
                      </w:r>
                      <w:bookmarkEnd w:id="12999"/>
                    </w:p>
                  </w:txbxContent>
                </v:textbox>
              </v:shape>
            </w:pict>
          </mc:Fallback>
        </mc:AlternateConten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495424" behindDoc="1" locked="0" layoutInCell="1" allowOverlap="1" wp14:anchorId="4224F5A7" wp14:editId="2EA55472">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EAC90C0" w:rsidR="00FF034E" w:rsidRDefault="00FF034E" w:rsidP="00806706">
      <w:pPr>
        <w:pStyle w:val="ListParagraph"/>
        <w:numPr>
          <w:ilvl w:val="0"/>
          <w:numId w:val="49"/>
        </w:numPr>
        <w:ind w:left="426"/>
        <w:rPr>
          <w:lang w:val="en-ID"/>
        </w:rPr>
      </w:pPr>
      <w:r>
        <w:rPr>
          <w:lang w:val="en-ID"/>
        </w:rPr>
        <w:t xml:space="preserve">Tabel </w:t>
      </w:r>
      <w:del w:id="13002" w:author="Rafi Aziizi" w:date="2021-11-14T10:22:00Z">
        <w:r w:rsidR="00CE6828" w:rsidDel="0089374A">
          <w:rPr>
            <w:lang w:val="en-ID"/>
          </w:rPr>
          <w:delText>R</w:delText>
        </w:r>
        <w:r w:rsidDel="0089374A">
          <w:rPr>
            <w:lang w:val="en-ID"/>
          </w:rPr>
          <w:delText xml:space="preserve">fid </w:delText>
        </w:r>
      </w:del>
      <w:ins w:id="13003" w:author="Rafi Aziizi" w:date="2021-11-14T10:22:00Z">
        <w:r w:rsidR="0089374A">
          <w:rPr>
            <w:lang w:val="en-ID"/>
          </w:rPr>
          <w:t xml:space="preserve">RFID </w:t>
        </w:r>
      </w:ins>
      <w:r w:rsidR="00CE6828">
        <w:rPr>
          <w:lang w:val="en-ID"/>
        </w:rPr>
        <w:t>L</w:t>
      </w:r>
      <w:r>
        <w:rPr>
          <w:lang w:val="en-ID"/>
        </w:rPr>
        <w:t>og</w:t>
      </w:r>
    </w:p>
    <w:p w14:paraId="29518910" w14:textId="000416B3" w:rsidR="000A514C" w:rsidRPr="000A514C" w:rsidRDefault="00F151BC" w:rsidP="000A514C">
      <w:pPr>
        <w:ind w:left="66" w:firstLine="360"/>
        <w:rPr>
          <w:lang w:val="en-ID"/>
        </w:rPr>
      </w:pPr>
      <w:r>
        <w:rPr>
          <w:noProof/>
        </w:rPr>
        <mc:AlternateContent>
          <mc:Choice Requires="wps">
            <w:drawing>
              <wp:anchor distT="0" distB="0" distL="114300" distR="114300" simplePos="0" relativeHeight="251684352" behindDoc="1" locked="0" layoutInCell="1" allowOverlap="1" wp14:anchorId="455EF978" wp14:editId="1E88C541">
                <wp:simplePos x="0" y="0"/>
                <wp:positionH relativeFrom="column">
                  <wp:posOffset>57150</wp:posOffset>
                </wp:positionH>
                <wp:positionV relativeFrom="paragraph">
                  <wp:posOffset>475615</wp:posOffset>
                </wp:positionV>
                <wp:extent cx="4963160" cy="170815"/>
                <wp:effectExtent l="0" t="0" r="0" b="0"/>
                <wp:wrapNone/>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70815"/>
                        </a:xfrm>
                        <a:prstGeom prst="rect">
                          <a:avLst/>
                        </a:prstGeom>
                        <a:solidFill>
                          <a:prstClr val="white"/>
                        </a:solidFill>
                        <a:ln>
                          <a:noFill/>
                        </a:ln>
                      </wps:spPr>
                      <wps:txbx>
                        <w:txbxContent>
                          <w:p w14:paraId="20A75E18" w14:textId="56099118" w:rsidR="00ED34E2" w:rsidRPr="0084574F" w:rsidRDefault="00ED34E2" w:rsidP="00EF196A">
                            <w:pPr>
                              <w:pStyle w:val="Caption"/>
                              <w:jc w:val="center"/>
                              <w:rPr>
                                <w:noProof/>
                                <w:sz w:val="24"/>
                                <w:szCs w:val="24"/>
                              </w:rPr>
                            </w:pPr>
                            <w:bookmarkStart w:id="13004" w:name="_Toc87895055"/>
                            <w:r>
                              <w:t xml:space="preserve">Gambar 4. </w:t>
                            </w:r>
                            <w:r>
                              <w:fldChar w:fldCharType="begin"/>
                            </w:r>
                            <w:r>
                              <w:instrText xml:space="preserve"> SEQ Gambar_4. \* ARABIC </w:instrText>
                            </w:r>
                            <w:r>
                              <w:fldChar w:fldCharType="separate"/>
                            </w:r>
                            <w:ins w:id="13005" w:author=" " w:date="2021-11-15T17:00:00Z">
                              <w:r w:rsidR="0025424B">
                                <w:rPr>
                                  <w:noProof/>
                                </w:rPr>
                                <w:t>13</w:t>
                              </w:r>
                            </w:ins>
                            <w:del w:id="13006" w:author=" " w:date="2021-11-15T17:00:00Z">
                              <w:r w:rsidDel="0025424B">
                                <w:rPr>
                                  <w:noProof/>
                                </w:rPr>
                                <w:delText>7</w:delText>
                              </w:r>
                            </w:del>
                            <w:r>
                              <w:fldChar w:fldCharType="end"/>
                            </w:r>
                            <w:r>
                              <w:t xml:space="preserve"> Tabel RFID Log</w:t>
                            </w:r>
                            <w:bookmarkEnd w:id="13004"/>
                          </w:p>
                          <w:p w14:paraId="4FD17770" w14:textId="77777777" w:rsidR="00ED34E2" w:rsidRDefault="00ED34E2"/>
                          <w:p w14:paraId="7EA399ED" w14:textId="3BBE0A01" w:rsidR="00ED34E2" w:rsidRPr="0084574F" w:rsidRDefault="00ED34E2" w:rsidP="00EF196A">
                            <w:pPr>
                              <w:pStyle w:val="Caption"/>
                              <w:jc w:val="center"/>
                              <w:rPr>
                                <w:noProof/>
                                <w:sz w:val="24"/>
                                <w:szCs w:val="24"/>
                              </w:rPr>
                            </w:pPr>
                            <w:bookmarkStart w:id="13007" w:name="_Toc87895056"/>
                            <w:r>
                              <w:t xml:space="preserve">Gambar 4. </w:t>
                            </w:r>
                            <w:r>
                              <w:fldChar w:fldCharType="begin"/>
                            </w:r>
                            <w:r>
                              <w:instrText xml:space="preserve"> SEQ Gambar_4. \* ARABIC </w:instrText>
                            </w:r>
                            <w:r>
                              <w:fldChar w:fldCharType="separate"/>
                            </w:r>
                            <w:ins w:id="13008" w:author=" " w:date="2021-11-15T17:00:00Z">
                              <w:r w:rsidR="0025424B">
                                <w:rPr>
                                  <w:noProof/>
                                </w:rPr>
                                <w:t>14</w:t>
                              </w:r>
                            </w:ins>
                            <w:del w:id="13009" w:author=" " w:date="2021-11-15T17:00:00Z">
                              <w:r w:rsidDel="0025424B">
                                <w:rPr>
                                  <w:noProof/>
                                </w:rPr>
                                <w:delText>7</w:delText>
                              </w:r>
                            </w:del>
                            <w:r>
                              <w:fldChar w:fldCharType="end"/>
                            </w:r>
                            <w:r>
                              <w:t xml:space="preserve"> Tabel RFID Log</w:t>
                            </w:r>
                            <w:bookmarkEnd w:id="130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5EF978" id="Text Box 328" o:spid="_x0000_s1142" type="#_x0000_t202" style="position:absolute;left:0;text-align:left;margin-left:4.5pt;margin-top:37.45pt;width:390.8pt;height:13.4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" stroked="f">
                <v:textbox inset="0,0,0,0">
                  <w:txbxContent>
                    <w:p w14:paraId="20A75E18" w14:textId="56099118" w:rsidR="00ED34E2" w:rsidRPr="0084574F" w:rsidRDefault="00ED34E2" w:rsidP="00EF196A">
                      <w:pPr>
                        <w:pStyle w:val="Caption"/>
                        <w:jc w:val="center"/>
                        <w:rPr>
                          <w:noProof/>
                          <w:sz w:val="24"/>
                          <w:szCs w:val="24"/>
                        </w:rPr>
                      </w:pPr>
                      <w:bookmarkStart w:id="13010" w:name="_Toc87895055"/>
                      <w:r>
                        <w:t xml:space="preserve">Gambar 4. </w:t>
                      </w:r>
                      <w:r>
                        <w:fldChar w:fldCharType="begin"/>
                      </w:r>
                      <w:r>
                        <w:instrText xml:space="preserve"> SEQ Gambar_4. \* ARABIC </w:instrText>
                      </w:r>
                      <w:r>
                        <w:fldChar w:fldCharType="separate"/>
                      </w:r>
                      <w:ins w:id="13011" w:author=" " w:date="2021-11-15T17:00:00Z">
                        <w:r w:rsidR="0025424B">
                          <w:rPr>
                            <w:noProof/>
                          </w:rPr>
                          <w:t>13</w:t>
                        </w:r>
                      </w:ins>
                      <w:del w:id="13012" w:author=" " w:date="2021-11-15T17:00:00Z">
                        <w:r w:rsidDel="0025424B">
                          <w:rPr>
                            <w:noProof/>
                          </w:rPr>
                          <w:delText>7</w:delText>
                        </w:r>
                      </w:del>
                      <w:r>
                        <w:fldChar w:fldCharType="end"/>
                      </w:r>
                      <w:r>
                        <w:t xml:space="preserve"> Tabel RFID Log</w:t>
                      </w:r>
                      <w:bookmarkEnd w:id="13010"/>
                    </w:p>
                    <w:p w14:paraId="4FD17770" w14:textId="77777777" w:rsidR="00ED34E2" w:rsidRDefault="00ED34E2"/>
                    <w:p w14:paraId="7EA399ED" w14:textId="3BBE0A01" w:rsidR="00ED34E2" w:rsidRPr="0084574F" w:rsidRDefault="00ED34E2" w:rsidP="00EF196A">
                      <w:pPr>
                        <w:pStyle w:val="Caption"/>
                        <w:jc w:val="center"/>
                        <w:rPr>
                          <w:noProof/>
                          <w:sz w:val="24"/>
                          <w:szCs w:val="24"/>
                        </w:rPr>
                      </w:pPr>
                      <w:bookmarkStart w:id="13013" w:name="_Toc87895056"/>
                      <w:r>
                        <w:t xml:space="preserve">Gambar 4. </w:t>
                      </w:r>
                      <w:r>
                        <w:fldChar w:fldCharType="begin"/>
                      </w:r>
                      <w:r>
                        <w:instrText xml:space="preserve"> SEQ Gambar_4. \* ARABIC </w:instrText>
                      </w:r>
                      <w:r>
                        <w:fldChar w:fldCharType="separate"/>
                      </w:r>
                      <w:ins w:id="13014" w:author=" " w:date="2021-11-15T17:00:00Z">
                        <w:r w:rsidR="0025424B">
                          <w:rPr>
                            <w:noProof/>
                          </w:rPr>
                          <w:t>14</w:t>
                        </w:r>
                      </w:ins>
                      <w:del w:id="13015" w:author=" " w:date="2021-11-15T17:00:00Z">
                        <w:r w:rsidDel="0025424B">
                          <w:rPr>
                            <w:noProof/>
                          </w:rPr>
                          <w:delText>7</w:delText>
                        </w:r>
                      </w:del>
                      <w:r>
                        <w:fldChar w:fldCharType="end"/>
                      </w:r>
                      <w:r>
                        <w:t xml:space="preserve"> Tabel RFID Log</w:t>
                      </w:r>
                      <w:bookmarkEnd w:id="13013"/>
                    </w:p>
                  </w:txbxContent>
                </v:textbox>
              </v:shape>
            </w:pict>
          </mc:Fallback>
        </mc:AlternateContent>
      </w:r>
      <w:r w:rsidR="000A514C">
        <w:t xml:space="preserve">Implementasi yang dilakukan pada tabel </w:t>
      </w:r>
      <w:r w:rsidR="00EF196A">
        <w:t>rfid log</w:t>
      </w:r>
      <w:r w:rsidR="000A514C">
        <w:t xml:space="preserve"> dalam basis data sistem absensi SMK Cendekia ditunjukkan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473920" behindDoc="1" locked="0" layoutInCell="1" allowOverlap="1" wp14:anchorId="0AC02F40" wp14:editId="17A553B6">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Del="00F065F7" w:rsidRDefault="00EF196A" w:rsidP="00EF196A">
      <w:pPr>
        <w:ind w:left="66" w:firstLine="360"/>
        <w:rPr>
          <w:del w:id="13016" w:author="Rafi Aziizi" w:date="2021-11-14T21:02:00Z"/>
        </w:rPr>
      </w:pPr>
      <w:r>
        <w:t>Implementasi yang dilakukan pada table rfid dalam basis data sistem absensi SMK Cendekia ditunjukkan pada Gambar 4.8</w:t>
      </w:r>
    </w:p>
    <w:p w14:paraId="0C42F957" w14:textId="6225957D" w:rsidR="00EF196A" w:rsidDel="00F065F7" w:rsidRDefault="00EF196A" w:rsidP="00EF196A">
      <w:pPr>
        <w:ind w:left="66" w:firstLine="360"/>
        <w:rPr>
          <w:del w:id="13017" w:author="Rafi Aziizi" w:date="2021-11-14T21:02:00Z"/>
        </w:rPr>
      </w:pPr>
    </w:p>
    <w:p w14:paraId="1E6C469B" w14:textId="77777777" w:rsidR="00EF196A" w:rsidRDefault="00EF196A">
      <w:pPr>
        <w:ind w:left="66" w:firstLine="360"/>
      </w:pPr>
    </w:p>
    <w:p w14:paraId="322FFC4E" w14:textId="291D48EF" w:rsidR="00EF196A" w:rsidRPr="00EF196A" w:rsidRDefault="00F151BC" w:rsidP="00EF196A">
      <w:pPr>
        <w:ind w:left="66" w:firstLine="360"/>
        <w:rPr>
          <w:lang w:val="en-ID"/>
        </w:rPr>
      </w:pPr>
      <w:r>
        <w:rPr>
          <w:noProof/>
        </w:rPr>
        <mc:AlternateContent>
          <mc:Choice Requires="wps">
            <w:drawing>
              <wp:anchor distT="0" distB="0" distL="114300" distR="114300" simplePos="0" relativeHeight="251685376" behindDoc="1" locked="0" layoutInCell="1" allowOverlap="1" wp14:anchorId="532176EF" wp14:editId="37B1552C">
                <wp:simplePos x="0" y="0"/>
                <wp:positionH relativeFrom="margin">
                  <wp:posOffset>67310</wp:posOffset>
                </wp:positionH>
                <wp:positionV relativeFrom="paragraph">
                  <wp:posOffset>-3175</wp:posOffset>
                </wp:positionV>
                <wp:extent cx="4951095" cy="160655"/>
                <wp:effectExtent l="0" t="0" r="0" b="0"/>
                <wp:wrapNone/>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1095" cy="160655"/>
                        </a:xfrm>
                        <a:prstGeom prst="rect">
                          <a:avLst/>
                        </a:prstGeom>
                        <a:solidFill>
                          <a:prstClr val="white"/>
                        </a:solidFill>
                        <a:ln>
                          <a:noFill/>
                        </a:ln>
                      </wps:spPr>
                      <wps:txbx>
                        <w:txbxContent>
                          <w:p w14:paraId="05F2C2DF" w14:textId="39884CE0" w:rsidR="00ED34E2" w:rsidRPr="00E8094C" w:rsidRDefault="00ED34E2" w:rsidP="00EF196A">
                            <w:pPr>
                              <w:pStyle w:val="Caption"/>
                              <w:jc w:val="center"/>
                              <w:rPr>
                                <w:noProof/>
                                <w:sz w:val="24"/>
                                <w:szCs w:val="24"/>
                              </w:rPr>
                            </w:pPr>
                            <w:bookmarkStart w:id="13018" w:name="_Toc87895057"/>
                            <w:r>
                              <w:t xml:space="preserve">Gambar 4. </w:t>
                            </w:r>
                            <w:r>
                              <w:fldChar w:fldCharType="begin"/>
                            </w:r>
                            <w:r>
                              <w:instrText xml:space="preserve"> SEQ Gambar_4. \* ARABIC </w:instrText>
                            </w:r>
                            <w:r>
                              <w:fldChar w:fldCharType="separate"/>
                            </w:r>
                            <w:ins w:id="13019" w:author=" " w:date="2021-11-15T17:00:00Z">
                              <w:r w:rsidR="0025424B">
                                <w:rPr>
                                  <w:noProof/>
                                </w:rPr>
                                <w:t>15</w:t>
                              </w:r>
                            </w:ins>
                            <w:del w:id="13020" w:author=" " w:date="2021-11-15T17:00:00Z">
                              <w:r w:rsidDel="0025424B">
                                <w:rPr>
                                  <w:noProof/>
                                </w:rPr>
                                <w:delText>8</w:delText>
                              </w:r>
                            </w:del>
                            <w:r>
                              <w:fldChar w:fldCharType="end"/>
                            </w:r>
                            <w:r>
                              <w:t xml:space="preserve"> Tabel RFID</w:t>
                            </w:r>
                            <w:bookmarkEnd w:id="13018"/>
                          </w:p>
                          <w:p w14:paraId="4D2AA227" w14:textId="77777777" w:rsidR="00ED34E2" w:rsidRDefault="00ED34E2"/>
                          <w:p w14:paraId="001C7600" w14:textId="07FCBADD" w:rsidR="00ED34E2" w:rsidRPr="00E8094C" w:rsidRDefault="00ED34E2" w:rsidP="00EF196A">
                            <w:pPr>
                              <w:pStyle w:val="Caption"/>
                              <w:jc w:val="center"/>
                              <w:rPr>
                                <w:noProof/>
                                <w:sz w:val="24"/>
                                <w:szCs w:val="24"/>
                              </w:rPr>
                            </w:pPr>
                            <w:bookmarkStart w:id="13021" w:name="_Toc87895058"/>
                            <w:r>
                              <w:t xml:space="preserve">Gambar 4. </w:t>
                            </w:r>
                            <w:r>
                              <w:fldChar w:fldCharType="begin"/>
                            </w:r>
                            <w:r>
                              <w:instrText xml:space="preserve"> SEQ Gambar_4. \* ARABIC </w:instrText>
                            </w:r>
                            <w:r>
                              <w:fldChar w:fldCharType="separate"/>
                            </w:r>
                            <w:ins w:id="13022" w:author=" " w:date="2021-11-15T17:00:00Z">
                              <w:r w:rsidR="0025424B">
                                <w:rPr>
                                  <w:noProof/>
                                </w:rPr>
                                <w:t>16</w:t>
                              </w:r>
                            </w:ins>
                            <w:del w:id="13023" w:author=" " w:date="2021-11-15T17:00:00Z">
                              <w:r w:rsidDel="0025424B">
                                <w:rPr>
                                  <w:noProof/>
                                </w:rPr>
                                <w:delText>8</w:delText>
                              </w:r>
                            </w:del>
                            <w:r>
                              <w:fldChar w:fldCharType="end"/>
                            </w:r>
                            <w:r>
                              <w:t xml:space="preserve"> Tabel RFID</w:t>
                            </w:r>
                            <w:bookmarkEnd w:id="130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2176EF" id="Text Box 329" o:spid="_x0000_s1143" type="#_x0000_t202" style="position:absolute;left:0;text-align:left;margin-left:5.3pt;margin-top:-.25pt;width:389.85pt;height:12.6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" stroked="f">
                <v:textbox inset="0,0,0,0">
                  <w:txbxContent>
                    <w:p w14:paraId="05F2C2DF" w14:textId="39884CE0" w:rsidR="00ED34E2" w:rsidRPr="00E8094C" w:rsidRDefault="00ED34E2" w:rsidP="00EF196A">
                      <w:pPr>
                        <w:pStyle w:val="Caption"/>
                        <w:jc w:val="center"/>
                        <w:rPr>
                          <w:noProof/>
                          <w:sz w:val="24"/>
                          <w:szCs w:val="24"/>
                        </w:rPr>
                      </w:pPr>
                      <w:bookmarkStart w:id="13024" w:name="_Toc87895057"/>
                      <w:r>
                        <w:t xml:space="preserve">Gambar 4. </w:t>
                      </w:r>
                      <w:r>
                        <w:fldChar w:fldCharType="begin"/>
                      </w:r>
                      <w:r>
                        <w:instrText xml:space="preserve"> SEQ Gambar_4. \* ARABIC </w:instrText>
                      </w:r>
                      <w:r>
                        <w:fldChar w:fldCharType="separate"/>
                      </w:r>
                      <w:ins w:id="13025" w:author=" " w:date="2021-11-15T17:00:00Z">
                        <w:r w:rsidR="0025424B">
                          <w:rPr>
                            <w:noProof/>
                          </w:rPr>
                          <w:t>15</w:t>
                        </w:r>
                      </w:ins>
                      <w:del w:id="13026" w:author=" " w:date="2021-11-15T17:00:00Z">
                        <w:r w:rsidDel="0025424B">
                          <w:rPr>
                            <w:noProof/>
                          </w:rPr>
                          <w:delText>8</w:delText>
                        </w:r>
                      </w:del>
                      <w:r>
                        <w:fldChar w:fldCharType="end"/>
                      </w:r>
                      <w:r>
                        <w:t xml:space="preserve"> Tabel RFID</w:t>
                      </w:r>
                      <w:bookmarkEnd w:id="13024"/>
                    </w:p>
                    <w:p w14:paraId="4D2AA227" w14:textId="77777777" w:rsidR="00ED34E2" w:rsidRDefault="00ED34E2"/>
                    <w:p w14:paraId="001C7600" w14:textId="07FCBADD" w:rsidR="00ED34E2" w:rsidRPr="00E8094C" w:rsidRDefault="00ED34E2" w:rsidP="00EF196A">
                      <w:pPr>
                        <w:pStyle w:val="Caption"/>
                        <w:jc w:val="center"/>
                        <w:rPr>
                          <w:noProof/>
                          <w:sz w:val="24"/>
                          <w:szCs w:val="24"/>
                        </w:rPr>
                      </w:pPr>
                      <w:bookmarkStart w:id="13027" w:name="_Toc87895058"/>
                      <w:r>
                        <w:t xml:space="preserve">Gambar 4. </w:t>
                      </w:r>
                      <w:r>
                        <w:fldChar w:fldCharType="begin"/>
                      </w:r>
                      <w:r>
                        <w:instrText xml:space="preserve"> SEQ Gambar_4. \* ARABIC </w:instrText>
                      </w:r>
                      <w:r>
                        <w:fldChar w:fldCharType="separate"/>
                      </w:r>
                      <w:ins w:id="13028" w:author=" " w:date="2021-11-15T17:00:00Z">
                        <w:r w:rsidR="0025424B">
                          <w:rPr>
                            <w:noProof/>
                          </w:rPr>
                          <w:t>16</w:t>
                        </w:r>
                      </w:ins>
                      <w:del w:id="13029" w:author=" " w:date="2021-11-15T17:00:00Z">
                        <w:r w:rsidDel="0025424B">
                          <w:rPr>
                            <w:noProof/>
                          </w:rPr>
                          <w:delText>8</w:delText>
                        </w:r>
                      </w:del>
                      <w:r>
                        <w:fldChar w:fldCharType="end"/>
                      </w:r>
                      <w:r>
                        <w:t xml:space="preserve"> Tabel RFID</w:t>
                      </w:r>
                      <w:bookmarkEnd w:id="13027"/>
                    </w:p>
                  </w:txbxContent>
                </v:textbox>
                <w10:wrap anchorx="margin"/>
              </v:shape>
            </w:pict>
          </mc:Fallback>
        </mc:AlternateContent>
      </w:r>
      <w:r w:rsidR="00EF196A" w:rsidRPr="00D53D78">
        <w:rPr>
          <w:noProof/>
          <w:lang w:val="en-ID"/>
        </w:rPr>
        <w:drawing>
          <wp:anchor distT="0" distB="0" distL="114300" distR="114300" simplePos="0" relativeHeight="251476992" behindDoc="1" locked="0" layoutInCell="1" allowOverlap="1" wp14:anchorId="273994D1" wp14:editId="3C892CBB">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35CC513D" w:rsidR="00EF196A" w:rsidRDefault="00F151BC" w:rsidP="00EF196A">
      <w:pPr>
        <w:ind w:left="66" w:firstLine="360"/>
        <w:rPr>
          <w:ins w:id="13030" w:author="Rafi Aziizi" w:date="2021-11-14T21:02:00Z"/>
        </w:rPr>
      </w:pPr>
      <w:r>
        <w:rPr>
          <w:noProof/>
        </w:rPr>
        <mc:AlternateContent>
          <mc:Choice Requires="wps">
            <w:drawing>
              <wp:anchor distT="0" distB="0" distL="114300" distR="114300" simplePos="0" relativeHeight="251686400" behindDoc="1" locked="0" layoutInCell="1" allowOverlap="1" wp14:anchorId="33AE0DBC" wp14:editId="02594583">
                <wp:simplePos x="0" y="0"/>
                <wp:positionH relativeFrom="column">
                  <wp:posOffset>26670</wp:posOffset>
                </wp:positionH>
                <wp:positionV relativeFrom="paragraph">
                  <wp:posOffset>449580</wp:posOffset>
                </wp:positionV>
                <wp:extent cx="4987290" cy="170815"/>
                <wp:effectExtent l="0" t="0" r="0" b="0"/>
                <wp:wrapNone/>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7290" cy="170815"/>
                        </a:xfrm>
                        <a:prstGeom prst="rect">
                          <a:avLst/>
                        </a:prstGeom>
                        <a:solidFill>
                          <a:prstClr val="white"/>
                        </a:solidFill>
                        <a:ln>
                          <a:noFill/>
                        </a:ln>
                      </wps:spPr>
                      <wps:txbx>
                        <w:txbxContent>
                          <w:p w14:paraId="5DBC53B5" w14:textId="74AC9EFD" w:rsidR="00ED34E2" w:rsidRPr="004968C6" w:rsidRDefault="00ED34E2" w:rsidP="00EF196A">
                            <w:pPr>
                              <w:pStyle w:val="Caption"/>
                              <w:jc w:val="center"/>
                              <w:rPr>
                                <w:noProof/>
                                <w:sz w:val="24"/>
                                <w:szCs w:val="24"/>
                              </w:rPr>
                            </w:pPr>
                            <w:bookmarkStart w:id="13031" w:name="_Toc87895059"/>
                            <w:r>
                              <w:t xml:space="preserve">Gambar 4. </w:t>
                            </w:r>
                            <w:r>
                              <w:fldChar w:fldCharType="begin"/>
                            </w:r>
                            <w:r>
                              <w:instrText xml:space="preserve"> SEQ Gambar_4. \* ARABIC </w:instrText>
                            </w:r>
                            <w:r>
                              <w:fldChar w:fldCharType="separate"/>
                            </w:r>
                            <w:ins w:id="13032" w:author=" " w:date="2021-11-15T17:00:00Z">
                              <w:r w:rsidR="0025424B">
                                <w:rPr>
                                  <w:noProof/>
                                </w:rPr>
                                <w:t>17</w:t>
                              </w:r>
                            </w:ins>
                            <w:del w:id="13033" w:author=" " w:date="2021-11-15T17:00:00Z">
                              <w:r w:rsidDel="0025424B">
                                <w:rPr>
                                  <w:noProof/>
                                </w:rPr>
                                <w:delText>9</w:delText>
                              </w:r>
                            </w:del>
                            <w:r>
                              <w:fldChar w:fldCharType="end"/>
                            </w:r>
                            <w:r>
                              <w:t xml:space="preserve"> Tabel Kelas</w:t>
                            </w:r>
                            <w:bookmarkEnd w:id="13031"/>
                          </w:p>
                          <w:p w14:paraId="1CE431AE" w14:textId="77777777" w:rsidR="00ED34E2" w:rsidRDefault="00ED34E2"/>
                          <w:p w14:paraId="2BB55C8A" w14:textId="5BA44A89" w:rsidR="00ED34E2" w:rsidRPr="004968C6" w:rsidRDefault="00ED34E2" w:rsidP="00EF196A">
                            <w:pPr>
                              <w:pStyle w:val="Caption"/>
                              <w:jc w:val="center"/>
                              <w:rPr>
                                <w:noProof/>
                                <w:sz w:val="24"/>
                                <w:szCs w:val="24"/>
                              </w:rPr>
                            </w:pPr>
                            <w:bookmarkStart w:id="13034" w:name="_Toc87895060"/>
                            <w:r>
                              <w:t xml:space="preserve">Gambar 4. </w:t>
                            </w:r>
                            <w:r>
                              <w:fldChar w:fldCharType="begin"/>
                            </w:r>
                            <w:r>
                              <w:instrText xml:space="preserve"> SEQ Gambar_4. \* ARABIC </w:instrText>
                            </w:r>
                            <w:r>
                              <w:fldChar w:fldCharType="separate"/>
                            </w:r>
                            <w:ins w:id="13035" w:author=" " w:date="2021-11-15T17:00:00Z">
                              <w:r w:rsidR="0025424B">
                                <w:rPr>
                                  <w:noProof/>
                                </w:rPr>
                                <w:t>18</w:t>
                              </w:r>
                            </w:ins>
                            <w:del w:id="13036" w:author=" " w:date="2021-11-15T17:00:00Z">
                              <w:r w:rsidDel="0025424B">
                                <w:rPr>
                                  <w:noProof/>
                                </w:rPr>
                                <w:delText>9</w:delText>
                              </w:r>
                            </w:del>
                            <w:r>
                              <w:fldChar w:fldCharType="end"/>
                            </w:r>
                            <w:r>
                              <w:t xml:space="preserve"> Tabel Kelas</w:t>
                            </w:r>
                            <w:bookmarkEnd w:id="130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3AE0DBC" id="Text Box 330" o:spid="_x0000_s1144" type="#_x0000_t202" style="position:absolute;left:0;text-align:left;margin-left:2.1pt;margin-top:35.4pt;width:392.7pt;height:13.4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" stroked="f">
                <v:textbox inset="0,0,0,0">
                  <w:txbxContent>
                    <w:p w14:paraId="5DBC53B5" w14:textId="74AC9EFD" w:rsidR="00ED34E2" w:rsidRPr="004968C6" w:rsidRDefault="00ED34E2" w:rsidP="00EF196A">
                      <w:pPr>
                        <w:pStyle w:val="Caption"/>
                        <w:jc w:val="center"/>
                        <w:rPr>
                          <w:noProof/>
                          <w:sz w:val="24"/>
                          <w:szCs w:val="24"/>
                        </w:rPr>
                      </w:pPr>
                      <w:bookmarkStart w:id="13037" w:name="_Toc87895059"/>
                      <w:r>
                        <w:t xml:space="preserve">Gambar 4. </w:t>
                      </w:r>
                      <w:r>
                        <w:fldChar w:fldCharType="begin"/>
                      </w:r>
                      <w:r>
                        <w:instrText xml:space="preserve"> SEQ Gambar_4. \* ARABIC </w:instrText>
                      </w:r>
                      <w:r>
                        <w:fldChar w:fldCharType="separate"/>
                      </w:r>
                      <w:ins w:id="13038" w:author=" " w:date="2021-11-15T17:00:00Z">
                        <w:r w:rsidR="0025424B">
                          <w:rPr>
                            <w:noProof/>
                          </w:rPr>
                          <w:t>17</w:t>
                        </w:r>
                      </w:ins>
                      <w:del w:id="13039" w:author=" " w:date="2021-11-15T17:00:00Z">
                        <w:r w:rsidDel="0025424B">
                          <w:rPr>
                            <w:noProof/>
                          </w:rPr>
                          <w:delText>9</w:delText>
                        </w:r>
                      </w:del>
                      <w:r>
                        <w:fldChar w:fldCharType="end"/>
                      </w:r>
                      <w:r>
                        <w:t xml:space="preserve"> Tabel Kelas</w:t>
                      </w:r>
                      <w:bookmarkEnd w:id="13037"/>
                    </w:p>
                    <w:p w14:paraId="1CE431AE" w14:textId="77777777" w:rsidR="00ED34E2" w:rsidRDefault="00ED34E2"/>
                    <w:p w14:paraId="2BB55C8A" w14:textId="5BA44A89" w:rsidR="00ED34E2" w:rsidRPr="004968C6" w:rsidRDefault="00ED34E2" w:rsidP="00EF196A">
                      <w:pPr>
                        <w:pStyle w:val="Caption"/>
                        <w:jc w:val="center"/>
                        <w:rPr>
                          <w:noProof/>
                          <w:sz w:val="24"/>
                          <w:szCs w:val="24"/>
                        </w:rPr>
                      </w:pPr>
                      <w:bookmarkStart w:id="13040" w:name="_Toc87895060"/>
                      <w:r>
                        <w:t xml:space="preserve">Gambar 4. </w:t>
                      </w:r>
                      <w:r>
                        <w:fldChar w:fldCharType="begin"/>
                      </w:r>
                      <w:r>
                        <w:instrText xml:space="preserve"> SEQ Gambar_4. \* ARABIC </w:instrText>
                      </w:r>
                      <w:r>
                        <w:fldChar w:fldCharType="separate"/>
                      </w:r>
                      <w:ins w:id="13041" w:author=" " w:date="2021-11-15T17:00:00Z">
                        <w:r w:rsidR="0025424B">
                          <w:rPr>
                            <w:noProof/>
                          </w:rPr>
                          <w:t>18</w:t>
                        </w:r>
                      </w:ins>
                      <w:del w:id="13042" w:author=" " w:date="2021-11-15T17:00:00Z">
                        <w:r w:rsidDel="0025424B">
                          <w:rPr>
                            <w:noProof/>
                          </w:rPr>
                          <w:delText>9</w:delText>
                        </w:r>
                      </w:del>
                      <w:r>
                        <w:fldChar w:fldCharType="end"/>
                      </w:r>
                      <w:r>
                        <w:t xml:space="preserve"> Tabel Kelas</w:t>
                      </w:r>
                      <w:bookmarkEnd w:id="13040"/>
                    </w:p>
                  </w:txbxContent>
                </v:textbox>
              </v:shape>
            </w:pict>
          </mc:Fallback>
        </mc:AlternateContent>
      </w:r>
      <w:r w:rsidR="00EF196A">
        <w:t>Implementasi yang dilakukan pada tabel kelas dalam basis data sistem absensi SMK Cendekia ditunjukkan pada Gambar 4.9</w:t>
      </w:r>
    </w:p>
    <w:p w14:paraId="4B46E5AE" w14:textId="0D8DE624" w:rsidR="00F065F7" w:rsidRDefault="00F065F7" w:rsidP="00EF196A">
      <w:pPr>
        <w:ind w:left="66" w:firstLine="360"/>
        <w:rPr>
          <w:ins w:id="13043" w:author="Rafi Aziizi" w:date="2021-11-14T21:02:00Z"/>
          <w:lang w:val="en-ID"/>
        </w:rPr>
      </w:pPr>
    </w:p>
    <w:p w14:paraId="17C2B76A" w14:textId="77777777" w:rsidR="00F065F7" w:rsidRPr="00EF196A" w:rsidRDefault="00F065F7" w:rsidP="00EF196A">
      <w:pPr>
        <w:ind w:left="66" w:firstLine="360"/>
        <w:rPr>
          <w:lang w:val="en-ID"/>
        </w:rPr>
      </w:pPr>
    </w:p>
    <w:p w14:paraId="54BC09C3" w14:textId="77777777" w:rsidR="00D53D78" w:rsidRDefault="00D53D78" w:rsidP="00D53D78">
      <w:pPr>
        <w:ind w:left="66"/>
        <w:rPr>
          <w:lang w:val="en-ID"/>
        </w:rPr>
      </w:pPr>
      <w:r w:rsidRPr="00D53D78">
        <w:rPr>
          <w:noProof/>
          <w:lang w:val="en-ID"/>
        </w:rPr>
        <w:lastRenderedPageBreak/>
        <w:drawing>
          <wp:anchor distT="0" distB="0" distL="114300" distR="114300" simplePos="0" relativeHeight="251480064" behindDoc="1" locked="0" layoutInCell="1" allowOverlap="1" wp14:anchorId="37C984A6" wp14:editId="7585E3F0">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1DC8A260" w:rsidR="00D53D78" w:rsidRDefault="00F151BC" w:rsidP="00D53D78">
      <w:pPr>
        <w:ind w:left="66"/>
        <w:rPr>
          <w:lang w:val="en-ID"/>
        </w:rPr>
      </w:pPr>
      <w:r>
        <w:rPr>
          <w:noProof/>
        </w:rPr>
        <mc:AlternateContent>
          <mc:Choice Requires="wps">
            <w:drawing>
              <wp:anchor distT="0" distB="0" distL="114300" distR="114300" simplePos="0" relativeHeight="251687424" behindDoc="1" locked="0" layoutInCell="1" allowOverlap="1" wp14:anchorId="11FF1619" wp14:editId="3CA840BF">
                <wp:simplePos x="0" y="0"/>
                <wp:positionH relativeFrom="column">
                  <wp:posOffset>26670</wp:posOffset>
                </wp:positionH>
                <wp:positionV relativeFrom="paragraph">
                  <wp:posOffset>8255</wp:posOffset>
                </wp:positionV>
                <wp:extent cx="4991100" cy="170815"/>
                <wp:effectExtent l="0" t="0" r="0" b="0"/>
                <wp:wrapNone/>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1100" cy="170815"/>
                        </a:xfrm>
                        <a:prstGeom prst="rect">
                          <a:avLst/>
                        </a:prstGeom>
                        <a:solidFill>
                          <a:prstClr val="white"/>
                        </a:solidFill>
                        <a:ln>
                          <a:noFill/>
                        </a:ln>
                      </wps:spPr>
                      <wps:txbx>
                        <w:txbxContent>
                          <w:p w14:paraId="304AF640" w14:textId="5EEC0F7D" w:rsidR="00ED34E2" w:rsidRPr="001A6CF3" w:rsidRDefault="00ED34E2" w:rsidP="00CE6828">
                            <w:pPr>
                              <w:pStyle w:val="Caption"/>
                              <w:jc w:val="center"/>
                              <w:rPr>
                                <w:noProof/>
                                <w:sz w:val="24"/>
                                <w:szCs w:val="24"/>
                              </w:rPr>
                            </w:pPr>
                            <w:bookmarkStart w:id="13044" w:name="_Toc87895061"/>
                            <w:r>
                              <w:t xml:space="preserve">Gambar 4. </w:t>
                            </w:r>
                            <w:r>
                              <w:fldChar w:fldCharType="begin"/>
                            </w:r>
                            <w:r>
                              <w:instrText xml:space="preserve"> SEQ Gambar_4. \* ARABIC </w:instrText>
                            </w:r>
                            <w:r>
                              <w:fldChar w:fldCharType="separate"/>
                            </w:r>
                            <w:ins w:id="13045" w:author=" " w:date="2021-11-15T17:00:00Z">
                              <w:r w:rsidR="0025424B">
                                <w:rPr>
                                  <w:noProof/>
                                </w:rPr>
                                <w:t>19</w:t>
                              </w:r>
                            </w:ins>
                            <w:del w:id="13046" w:author=" " w:date="2021-11-15T17:00:00Z">
                              <w:r w:rsidDel="0025424B">
                                <w:rPr>
                                  <w:noProof/>
                                </w:rPr>
                                <w:delText>10</w:delText>
                              </w:r>
                            </w:del>
                            <w:r>
                              <w:fldChar w:fldCharType="end"/>
                            </w:r>
                            <w:r>
                              <w:t xml:space="preserve"> Tabel Historiy Laporan Absen</w:t>
                            </w:r>
                            <w:bookmarkEnd w:id="13044"/>
                          </w:p>
                          <w:p w14:paraId="46D5C460" w14:textId="77777777" w:rsidR="00ED34E2" w:rsidRDefault="00ED34E2"/>
                          <w:p w14:paraId="7D0D87AC" w14:textId="4A78A7B4" w:rsidR="00ED34E2" w:rsidRPr="001A6CF3" w:rsidRDefault="00ED34E2" w:rsidP="00CE6828">
                            <w:pPr>
                              <w:pStyle w:val="Caption"/>
                              <w:jc w:val="center"/>
                              <w:rPr>
                                <w:noProof/>
                                <w:sz w:val="24"/>
                                <w:szCs w:val="24"/>
                              </w:rPr>
                            </w:pPr>
                            <w:bookmarkStart w:id="13047" w:name="_Toc87895062"/>
                            <w:r>
                              <w:t xml:space="preserve">Gambar 4. </w:t>
                            </w:r>
                            <w:r>
                              <w:fldChar w:fldCharType="begin"/>
                            </w:r>
                            <w:r>
                              <w:instrText xml:space="preserve"> SEQ Gambar_4. \* ARABIC </w:instrText>
                            </w:r>
                            <w:r>
                              <w:fldChar w:fldCharType="separate"/>
                            </w:r>
                            <w:ins w:id="13048" w:author=" " w:date="2021-11-15T17:00:00Z">
                              <w:r w:rsidR="0025424B">
                                <w:rPr>
                                  <w:noProof/>
                                </w:rPr>
                                <w:t>20</w:t>
                              </w:r>
                            </w:ins>
                            <w:del w:id="13049" w:author=" " w:date="2021-11-15T17:00:00Z">
                              <w:r w:rsidDel="0025424B">
                                <w:rPr>
                                  <w:noProof/>
                                </w:rPr>
                                <w:delText>10</w:delText>
                              </w:r>
                            </w:del>
                            <w:r>
                              <w:fldChar w:fldCharType="end"/>
                            </w:r>
                            <w:r>
                              <w:t xml:space="preserve"> Tabel Historiy Laporan Absen</w:t>
                            </w:r>
                            <w:bookmarkEnd w:id="130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FF1619" id="Text Box 331" o:spid="_x0000_s1145" type="#_x0000_t202" style="position:absolute;left:0;text-align:left;margin-left:2.1pt;margin-top:.65pt;width:393pt;height:13.4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" stroked="f">
                <v:textbox inset="0,0,0,0">
                  <w:txbxContent>
                    <w:p w14:paraId="304AF640" w14:textId="5EEC0F7D" w:rsidR="00ED34E2" w:rsidRPr="001A6CF3" w:rsidRDefault="00ED34E2" w:rsidP="00CE6828">
                      <w:pPr>
                        <w:pStyle w:val="Caption"/>
                        <w:jc w:val="center"/>
                        <w:rPr>
                          <w:noProof/>
                          <w:sz w:val="24"/>
                          <w:szCs w:val="24"/>
                        </w:rPr>
                      </w:pPr>
                      <w:bookmarkStart w:id="13050" w:name="_Toc87895061"/>
                      <w:r>
                        <w:t xml:space="preserve">Gambar 4. </w:t>
                      </w:r>
                      <w:r>
                        <w:fldChar w:fldCharType="begin"/>
                      </w:r>
                      <w:r>
                        <w:instrText xml:space="preserve"> SEQ Gambar_4. \* ARABIC </w:instrText>
                      </w:r>
                      <w:r>
                        <w:fldChar w:fldCharType="separate"/>
                      </w:r>
                      <w:ins w:id="13051" w:author=" " w:date="2021-11-15T17:00:00Z">
                        <w:r w:rsidR="0025424B">
                          <w:rPr>
                            <w:noProof/>
                          </w:rPr>
                          <w:t>19</w:t>
                        </w:r>
                      </w:ins>
                      <w:del w:id="13052" w:author=" " w:date="2021-11-15T17:00:00Z">
                        <w:r w:rsidDel="0025424B">
                          <w:rPr>
                            <w:noProof/>
                          </w:rPr>
                          <w:delText>10</w:delText>
                        </w:r>
                      </w:del>
                      <w:r>
                        <w:fldChar w:fldCharType="end"/>
                      </w:r>
                      <w:r>
                        <w:t xml:space="preserve"> Tabel Historiy Laporan Absen</w:t>
                      </w:r>
                      <w:bookmarkEnd w:id="13050"/>
                    </w:p>
                    <w:p w14:paraId="46D5C460" w14:textId="77777777" w:rsidR="00ED34E2" w:rsidRDefault="00ED34E2"/>
                    <w:p w14:paraId="7D0D87AC" w14:textId="4A78A7B4" w:rsidR="00ED34E2" w:rsidRPr="001A6CF3" w:rsidRDefault="00ED34E2" w:rsidP="00CE6828">
                      <w:pPr>
                        <w:pStyle w:val="Caption"/>
                        <w:jc w:val="center"/>
                        <w:rPr>
                          <w:noProof/>
                          <w:sz w:val="24"/>
                          <w:szCs w:val="24"/>
                        </w:rPr>
                      </w:pPr>
                      <w:bookmarkStart w:id="13053" w:name="_Toc87895062"/>
                      <w:r>
                        <w:t xml:space="preserve">Gambar 4. </w:t>
                      </w:r>
                      <w:r>
                        <w:fldChar w:fldCharType="begin"/>
                      </w:r>
                      <w:r>
                        <w:instrText xml:space="preserve"> SEQ Gambar_4. \* ARABIC </w:instrText>
                      </w:r>
                      <w:r>
                        <w:fldChar w:fldCharType="separate"/>
                      </w:r>
                      <w:ins w:id="13054" w:author=" " w:date="2021-11-15T17:00:00Z">
                        <w:r w:rsidR="0025424B">
                          <w:rPr>
                            <w:noProof/>
                          </w:rPr>
                          <w:t>20</w:t>
                        </w:r>
                      </w:ins>
                      <w:del w:id="13055" w:author=" " w:date="2021-11-15T17:00:00Z">
                        <w:r w:rsidDel="0025424B">
                          <w:rPr>
                            <w:noProof/>
                          </w:rPr>
                          <w:delText>10</w:delText>
                        </w:r>
                      </w:del>
                      <w:r>
                        <w:fldChar w:fldCharType="end"/>
                      </w:r>
                      <w:r>
                        <w:t xml:space="preserve"> Tabel Historiy Laporan Absen</w:t>
                      </w:r>
                      <w:bookmarkEnd w:id="13053"/>
                    </w:p>
                  </w:txbxContent>
                </v:textbox>
              </v:shape>
            </w:pict>
          </mc:Fallback>
        </mc:AlternateContent>
      </w:r>
      <w:r w:rsidR="00D53D78" w:rsidRPr="00D53D78">
        <w:rPr>
          <w:noProof/>
          <w:lang w:val="en-ID"/>
        </w:rPr>
        <w:drawing>
          <wp:anchor distT="0" distB="0" distL="114300" distR="114300" simplePos="0" relativeHeight="251483136" behindDoc="1" locked="0" layoutInCell="1" allowOverlap="1" wp14:anchorId="1E183C20" wp14:editId="2C865E82">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57B9CC0C" w:rsidR="00A911C8" w:rsidRDefault="00A911C8" w:rsidP="00806706">
      <w:pPr>
        <w:pStyle w:val="ListParagraph"/>
        <w:numPr>
          <w:ilvl w:val="0"/>
          <w:numId w:val="49"/>
        </w:numPr>
        <w:ind w:left="426"/>
        <w:rPr>
          <w:lang w:val="en-ID"/>
        </w:rPr>
      </w:pPr>
      <w:r>
        <w:rPr>
          <w:lang w:val="en-ID"/>
        </w:rPr>
        <w:t>Tabel History</w:t>
      </w:r>
      <w:ins w:id="13056" w:author=" " w:date="2021-11-15T17:00:00Z">
        <w:r w:rsidR="006E123C">
          <w:rPr>
            <w:lang w:val="en-ID"/>
          </w:rPr>
          <w:t xml:space="preserve"> A</w:t>
        </w:r>
      </w:ins>
      <w:del w:id="13057" w:author=" " w:date="2021-11-15T17:00:00Z">
        <w:r w:rsidDel="006E123C">
          <w:rPr>
            <w:lang w:val="en-ID"/>
          </w:rPr>
          <w:delText>a</w:delText>
        </w:r>
      </w:del>
      <w:r>
        <w:rPr>
          <w:lang w:val="en-ID"/>
        </w:rPr>
        <w:t>bsen</w:t>
      </w:r>
    </w:p>
    <w:p w14:paraId="76A19C6B" w14:textId="009584EE" w:rsidR="00CE6828" w:rsidDel="00F065F7" w:rsidRDefault="00CE6828" w:rsidP="00CE6828">
      <w:pPr>
        <w:ind w:left="66" w:firstLine="360"/>
        <w:rPr>
          <w:del w:id="13058" w:author="Rafi Aziizi" w:date="2021-11-14T21:02:00Z"/>
        </w:rPr>
      </w:pPr>
      <w:r>
        <w:t>Implementasi yang dilakukan pada tabel history absen dalam basis data sistem absensi SMK Cendekia ditunjukkan pada Gambar 4.11</w:t>
      </w:r>
    </w:p>
    <w:p w14:paraId="03194A26" w14:textId="7C3E434F" w:rsidR="00CE6828" w:rsidRDefault="00CE6828">
      <w:pPr>
        <w:ind w:left="66" w:firstLine="360"/>
      </w:pPr>
    </w:p>
    <w:p w14:paraId="7BA9192E" w14:textId="52D91D75" w:rsidR="00CE6828" w:rsidRPr="00CE6828" w:rsidRDefault="00F151BC" w:rsidP="00CE6828">
      <w:pPr>
        <w:ind w:left="66" w:firstLine="360"/>
        <w:rPr>
          <w:lang w:val="en-ID"/>
        </w:rPr>
      </w:pPr>
      <w:r>
        <w:rPr>
          <w:noProof/>
        </w:rPr>
        <mc:AlternateContent>
          <mc:Choice Requires="wps">
            <w:drawing>
              <wp:anchor distT="0" distB="0" distL="114300" distR="114300" simplePos="0" relativeHeight="251688448" behindDoc="1" locked="0" layoutInCell="1" allowOverlap="1" wp14:anchorId="71C039A5" wp14:editId="7276CE66">
                <wp:simplePos x="0" y="0"/>
                <wp:positionH relativeFrom="column">
                  <wp:posOffset>36195</wp:posOffset>
                </wp:positionH>
                <wp:positionV relativeFrom="paragraph">
                  <wp:posOffset>45720</wp:posOffset>
                </wp:positionV>
                <wp:extent cx="4991100" cy="260985"/>
                <wp:effectExtent l="0" t="0" r="0" b="0"/>
                <wp:wrapNone/>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1100" cy="260985"/>
                        </a:xfrm>
                        <a:prstGeom prst="rect">
                          <a:avLst/>
                        </a:prstGeom>
                        <a:solidFill>
                          <a:prstClr val="white"/>
                        </a:solidFill>
                        <a:ln>
                          <a:noFill/>
                        </a:ln>
                      </wps:spPr>
                      <wps:txbx>
                        <w:txbxContent>
                          <w:p w14:paraId="4DCDC471" w14:textId="6622FE09" w:rsidR="00ED34E2" w:rsidRPr="00C96E42" w:rsidRDefault="00ED34E2" w:rsidP="00CE6828">
                            <w:pPr>
                              <w:pStyle w:val="Caption"/>
                              <w:jc w:val="center"/>
                              <w:rPr>
                                <w:noProof/>
                                <w:sz w:val="24"/>
                                <w:szCs w:val="24"/>
                              </w:rPr>
                            </w:pPr>
                            <w:bookmarkStart w:id="13059" w:name="_Toc87895063"/>
                            <w:r>
                              <w:t xml:space="preserve">Gambar 4. </w:t>
                            </w:r>
                            <w:r>
                              <w:fldChar w:fldCharType="begin"/>
                            </w:r>
                            <w:r>
                              <w:instrText xml:space="preserve"> SEQ Gambar_4. \* ARABIC </w:instrText>
                            </w:r>
                            <w:r>
                              <w:fldChar w:fldCharType="separate"/>
                            </w:r>
                            <w:ins w:id="13060" w:author=" " w:date="2021-11-15T17:00:00Z">
                              <w:r w:rsidR="0025424B">
                                <w:rPr>
                                  <w:noProof/>
                                </w:rPr>
                                <w:t>21</w:t>
                              </w:r>
                            </w:ins>
                            <w:del w:id="13061" w:author=" " w:date="2021-11-15T17:00:00Z">
                              <w:r w:rsidDel="0025424B">
                                <w:rPr>
                                  <w:noProof/>
                                </w:rPr>
                                <w:delText>11</w:delText>
                              </w:r>
                            </w:del>
                            <w:r>
                              <w:fldChar w:fldCharType="end"/>
                            </w:r>
                            <w:r>
                              <w:t xml:space="preserve"> Tabel History Absen</w:t>
                            </w:r>
                            <w:bookmarkEnd w:id="13059"/>
                          </w:p>
                          <w:p w14:paraId="69F5F4A5" w14:textId="77777777" w:rsidR="00ED34E2" w:rsidRDefault="00ED34E2"/>
                          <w:p w14:paraId="6ABC78C3" w14:textId="69F8A00B" w:rsidR="00ED34E2" w:rsidRPr="00C96E42" w:rsidRDefault="00ED34E2" w:rsidP="00CE6828">
                            <w:pPr>
                              <w:pStyle w:val="Caption"/>
                              <w:jc w:val="center"/>
                              <w:rPr>
                                <w:noProof/>
                                <w:sz w:val="24"/>
                                <w:szCs w:val="24"/>
                              </w:rPr>
                            </w:pPr>
                            <w:bookmarkStart w:id="13062" w:name="_Toc87895064"/>
                            <w:r>
                              <w:t xml:space="preserve">Gambar 4. </w:t>
                            </w:r>
                            <w:r>
                              <w:fldChar w:fldCharType="begin"/>
                            </w:r>
                            <w:r>
                              <w:instrText xml:space="preserve"> SEQ Gambar_4. \* ARABIC </w:instrText>
                            </w:r>
                            <w:r>
                              <w:fldChar w:fldCharType="separate"/>
                            </w:r>
                            <w:ins w:id="13063" w:author=" " w:date="2021-11-15T17:00:00Z">
                              <w:r w:rsidR="0025424B">
                                <w:rPr>
                                  <w:noProof/>
                                </w:rPr>
                                <w:t>22</w:t>
                              </w:r>
                            </w:ins>
                            <w:del w:id="13064" w:author=" " w:date="2021-11-15T17:00:00Z">
                              <w:r w:rsidDel="0025424B">
                                <w:rPr>
                                  <w:noProof/>
                                </w:rPr>
                                <w:delText>11</w:delText>
                              </w:r>
                            </w:del>
                            <w:r>
                              <w:fldChar w:fldCharType="end"/>
                            </w:r>
                            <w:r>
                              <w:t xml:space="preserve"> Tabel History Absen</w:t>
                            </w:r>
                            <w:bookmarkEnd w:id="130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1C039A5" id="Text Box 332" o:spid="_x0000_s1146" type="#_x0000_t202" style="position:absolute;left:0;text-align:left;margin-left:2.85pt;margin-top:3.6pt;width:393pt;height:20.5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" stroked="f">
                <v:textbox inset="0,0,0,0">
                  <w:txbxContent>
                    <w:p w14:paraId="4DCDC471" w14:textId="6622FE09" w:rsidR="00ED34E2" w:rsidRPr="00C96E42" w:rsidRDefault="00ED34E2" w:rsidP="00CE6828">
                      <w:pPr>
                        <w:pStyle w:val="Caption"/>
                        <w:jc w:val="center"/>
                        <w:rPr>
                          <w:noProof/>
                          <w:sz w:val="24"/>
                          <w:szCs w:val="24"/>
                        </w:rPr>
                      </w:pPr>
                      <w:bookmarkStart w:id="13065" w:name="_Toc87895063"/>
                      <w:r>
                        <w:t xml:space="preserve">Gambar 4. </w:t>
                      </w:r>
                      <w:r>
                        <w:fldChar w:fldCharType="begin"/>
                      </w:r>
                      <w:r>
                        <w:instrText xml:space="preserve"> SEQ Gambar_4. \* ARABIC </w:instrText>
                      </w:r>
                      <w:r>
                        <w:fldChar w:fldCharType="separate"/>
                      </w:r>
                      <w:ins w:id="13066" w:author=" " w:date="2021-11-15T17:00:00Z">
                        <w:r w:rsidR="0025424B">
                          <w:rPr>
                            <w:noProof/>
                          </w:rPr>
                          <w:t>21</w:t>
                        </w:r>
                      </w:ins>
                      <w:del w:id="13067" w:author=" " w:date="2021-11-15T17:00:00Z">
                        <w:r w:rsidDel="0025424B">
                          <w:rPr>
                            <w:noProof/>
                          </w:rPr>
                          <w:delText>11</w:delText>
                        </w:r>
                      </w:del>
                      <w:r>
                        <w:fldChar w:fldCharType="end"/>
                      </w:r>
                      <w:r>
                        <w:t xml:space="preserve"> Tabel History Absen</w:t>
                      </w:r>
                      <w:bookmarkEnd w:id="13065"/>
                    </w:p>
                    <w:p w14:paraId="69F5F4A5" w14:textId="77777777" w:rsidR="00ED34E2" w:rsidRDefault="00ED34E2"/>
                    <w:p w14:paraId="6ABC78C3" w14:textId="69F8A00B" w:rsidR="00ED34E2" w:rsidRPr="00C96E42" w:rsidRDefault="00ED34E2" w:rsidP="00CE6828">
                      <w:pPr>
                        <w:pStyle w:val="Caption"/>
                        <w:jc w:val="center"/>
                        <w:rPr>
                          <w:noProof/>
                          <w:sz w:val="24"/>
                          <w:szCs w:val="24"/>
                        </w:rPr>
                      </w:pPr>
                      <w:bookmarkStart w:id="13068" w:name="_Toc87895064"/>
                      <w:r>
                        <w:t xml:space="preserve">Gambar 4. </w:t>
                      </w:r>
                      <w:r>
                        <w:fldChar w:fldCharType="begin"/>
                      </w:r>
                      <w:r>
                        <w:instrText xml:space="preserve"> SEQ Gambar_4. \* ARABIC </w:instrText>
                      </w:r>
                      <w:r>
                        <w:fldChar w:fldCharType="separate"/>
                      </w:r>
                      <w:ins w:id="13069" w:author=" " w:date="2021-11-15T17:00:00Z">
                        <w:r w:rsidR="0025424B">
                          <w:rPr>
                            <w:noProof/>
                          </w:rPr>
                          <w:t>22</w:t>
                        </w:r>
                      </w:ins>
                      <w:del w:id="13070" w:author=" " w:date="2021-11-15T17:00:00Z">
                        <w:r w:rsidDel="0025424B">
                          <w:rPr>
                            <w:noProof/>
                          </w:rPr>
                          <w:delText>11</w:delText>
                        </w:r>
                      </w:del>
                      <w:r>
                        <w:fldChar w:fldCharType="end"/>
                      </w:r>
                      <w:r>
                        <w:t xml:space="preserve"> Tabel History Absen</w:t>
                      </w:r>
                      <w:bookmarkEnd w:id="13068"/>
                    </w:p>
                  </w:txbxContent>
                </v:textbox>
              </v:shape>
            </w:pict>
          </mc:Fallback>
        </mc:AlternateConten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486208" behindDoc="1" locked="0" layoutInCell="1" allowOverlap="1" wp14:anchorId="2364EF54" wp14:editId="39E45F7E">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6B48A49E" w:rsidR="00CE6828" w:rsidRPr="00CE6828" w:rsidRDefault="00CE6828" w:rsidP="00CE6828">
      <w:pPr>
        <w:ind w:left="66" w:firstLine="360"/>
        <w:rPr>
          <w:lang w:val="en-ID"/>
        </w:rPr>
      </w:pPr>
      <w:r>
        <w:lastRenderedPageBreak/>
        <w:t>Implementasi yang dilakukan pada tabel semester dalam basis data sistem absensi SMK Cendekia ditunjukkan pada Gambar 4.1</w:t>
      </w:r>
      <w:ins w:id="13071" w:author="Rafi Aziizi" w:date="2021-11-14T21:04:00Z">
        <w:r w:rsidR="0089442F">
          <w:t>2</w:t>
        </w:r>
      </w:ins>
    </w:p>
    <w:p w14:paraId="6C9E9E10" w14:textId="12EFF07C" w:rsidR="00D53D78" w:rsidRDefault="00F151BC" w:rsidP="00D53D78">
      <w:pPr>
        <w:ind w:left="66"/>
        <w:rPr>
          <w:lang w:val="en-ID"/>
        </w:rPr>
      </w:pPr>
      <w:r>
        <w:rPr>
          <w:noProof/>
        </w:rPr>
        <mc:AlternateContent>
          <mc:Choice Requires="wps">
            <w:drawing>
              <wp:anchor distT="0" distB="0" distL="114300" distR="114300" simplePos="0" relativeHeight="251689472" behindDoc="1" locked="0" layoutInCell="1" allowOverlap="1" wp14:anchorId="580BF70D" wp14:editId="71DEFF2A">
                <wp:simplePos x="0" y="0"/>
                <wp:positionH relativeFrom="margin">
                  <wp:align>right</wp:align>
                </wp:positionH>
                <wp:positionV relativeFrom="paragraph">
                  <wp:posOffset>10160</wp:posOffset>
                </wp:positionV>
                <wp:extent cx="4981575" cy="245745"/>
                <wp:effectExtent l="0" t="0" r="0" b="0"/>
                <wp:wrapNone/>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1575" cy="245745"/>
                        </a:xfrm>
                        <a:prstGeom prst="rect">
                          <a:avLst/>
                        </a:prstGeom>
                        <a:solidFill>
                          <a:prstClr val="white"/>
                        </a:solidFill>
                        <a:ln>
                          <a:noFill/>
                        </a:ln>
                      </wps:spPr>
                      <wps:txbx>
                        <w:txbxContent>
                          <w:p w14:paraId="27E4B0D5" w14:textId="0D3C25BB" w:rsidR="00ED34E2" w:rsidRPr="00FD463E" w:rsidRDefault="00ED34E2" w:rsidP="00CE6828">
                            <w:pPr>
                              <w:pStyle w:val="Caption"/>
                              <w:jc w:val="center"/>
                              <w:rPr>
                                <w:noProof/>
                                <w:sz w:val="24"/>
                                <w:szCs w:val="24"/>
                              </w:rPr>
                            </w:pPr>
                            <w:bookmarkStart w:id="13072" w:name="_Toc87895065"/>
                            <w:r>
                              <w:t xml:space="preserve">Gambar 4. </w:t>
                            </w:r>
                            <w:r>
                              <w:fldChar w:fldCharType="begin"/>
                            </w:r>
                            <w:r>
                              <w:instrText xml:space="preserve"> SEQ Gambar_4. \* ARABIC </w:instrText>
                            </w:r>
                            <w:r>
                              <w:fldChar w:fldCharType="separate"/>
                            </w:r>
                            <w:ins w:id="13073" w:author=" " w:date="2021-11-15T17:00:00Z">
                              <w:r w:rsidR="0025424B">
                                <w:rPr>
                                  <w:noProof/>
                                </w:rPr>
                                <w:t>23</w:t>
                              </w:r>
                            </w:ins>
                            <w:del w:id="13074" w:author=" " w:date="2021-11-15T17:00:00Z">
                              <w:r w:rsidDel="0025424B">
                                <w:rPr>
                                  <w:noProof/>
                                </w:rPr>
                                <w:delText>12</w:delText>
                              </w:r>
                            </w:del>
                            <w:r>
                              <w:fldChar w:fldCharType="end"/>
                            </w:r>
                            <w:r>
                              <w:t xml:space="preserve"> Tabel Semester</w:t>
                            </w:r>
                            <w:bookmarkEnd w:id="13072"/>
                          </w:p>
                          <w:p w14:paraId="0B60A3C3" w14:textId="77777777" w:rsidR="00ED34E2" w:rsidRDefault="00ED34E2"/>
                          <w:p w14:paraId="7F2E9AED" w14:textId="4437A8C2" w:rsidR="00ED34E2" w:rsidRPr="00FD463E" w:rsidRDefault="00ED34E2" w:rsidP="00CE6828">
                            <w:pPr>
                              <w:pStyle w:val="Caption"/>
                              <w:jc w:val="center"/>
                              <w:rPr>
                                <w:noProof/>
                                <w:sz w:val="24"/>
                                <w:szCs w:val="24"/>
                              </w:rPr>
                            </w:pPr>
                            <w:bookmarkStart w:id="13075" w:name="_Toc87895066"/>
                            <w:r>
                              <w:t xml:space="preserve">Gambar 4. </w:t>
                            </w:r>
                            <w:r>
                              <w:fldChar w:fldCharType="begin"/>
                            </w:r>
                            <w:r>
                              <w:instrText xml:space="preserve"> SEQ Gambar_4. \* ARABIC </w:instrText>
                            </w:r>
                            <w:r>
                              <w:fldChar w:fldCharType="separate"/>
                            </w:r>
                            <w:ins w:id="13076" w:author=" " w:date="2021-11-15T17:00:00Z">
                              <w:r w:rsidR="0025424B">
                                <w:rPr>
                                  <w:noProof/>
                                </w:rPr>
                                <w:t>24</w:t>
                              </w:r>
                            </w:ins>
                            <w:del w:id="13077" w:author=" " w:date="2021-11-15T17:00:00Z">
                              <w:r w:rsidDel="0025424B">
                                <w:rPr>
                                  <w:noProof/>
                                </w:rPr>
                                <w:delText>12</w:delText>
                              </w:r>
                            </w:del>
                            <w:r>
                              <w:fldChar w:fldCharType="end"/>
                            </w:r>
                            <w:r>
                              <w:t xml:space="preserve"> Tabel Semester</w:t>
                            </w:r>
                            <w:bookmarkEnd w:id="130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80BF70D" id="Text Box 333" o:spid="_x0000_s1147" type="#_x0000_t202" style="position:absolute;left:0;text-align:left;margin-left:341.05pt;margin-top:.8pt;width:392.25pt;height:19.35pt;z-index:-251627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" stroked="f">
                <v:textbox inset="0,0,0,0">
                  <w:txbxContent>
                    <w:p w14:paraId="27E4B0D5" w14:textId="0D3C25BB" w:rsidR="00ED34E2" w:rsidRPr="00FD463E" w:rsidRDefault="00ED34E2" w:rsidP="00CE6828">
                      <w:pPr>
                        <w:pStyle w:val="Caption"/>
                        <w:jc w:val="center"/>
                        <w:rPr>
                          <w:noProof/>
                          <w:sz w:val="24"/>
                          <w:szCs w:val="24"/>
                        </w:rPr>
                      </w:pPr>
                      <w:bookmarkStart w:id="13078" w:name="_Toc87895065"/>
                      <w:r>
                        <w:t xml:space="preserve">Gambar 4. </w:t>
                      </w:r>
                      <w:r>
                        <w:fldChar w:fldCharType="begin"/>
                      </w:r>
                      <w:r>
                        <w:instrText xml:space="preserve"> SEQ Gambar_4. \* ARABIC </w:instrText>
                      </w:r>
                      <w:r>
                        <w:fldChar w:fldCharType="separate"/>
                      </w:r>
                      <w:ins w:id="13079" w:author=" " w:date="2021-11-15T17:00:00Z">
                        <w:r w:rsidR="0025424B">
                          <w:rPr>
                            <w:noProof/>
                          </w:rPr>
                          <w:t>23</w:t>
                        </w:r>
                      </w:ins>
                      <w:del w:id="13080" w:author=" " w:date="2021-11-15T17:00:00Z">
                        <w:r w:rsidDel="0025424B">
                          <w:rPr>
                            <w:noProof/>
                          </w:rPr>
                          <w:delText>12</w:delText>
                        </w:r>
                      </w:del>
                      <w:r>
                        <w:fldChar w:fldCharType="end"/>
                      </w:r>
                      <w:r>
                        <w:t xml:space="preserve"> Tabel Semester</w:t>
                      </w:r>
                      <w:bookmarkEnd w:id="13078"/>
                    </w:p>
                    <w:p w14:paraId="0B60A3C3" w14:textId="77777777" w:rsidR="00ED34E2" w:rsidRDefault="00ED34E2"/>
                    <w:p w14:paraId="7F2E9AED" w14:textId="4437A8C2" w:rsidR="00ED34E2" w:rsidRPr="00FD463E" w:rsidRDefault="00ED34E2" w:rsidP="00CE6828">
                      <w:pPr>
                        <w:pStyle w:val="Caption"/>
                        <w:jc w:val="center"/>
                        <w:rPr>
                          <w:noProof/>
                          <w:sz w:val="24"/>
                          <w:szCs w:val="24"/>
                        </w:rPr>
                      </w:pPr>
                      <w:bookmarkStart w:id="13081" w:name="_Toc87895066"/>
                      <w:r>
                        <w:t xml:space="preserve">Gambar 4. </w:t>
                      </w:r>
                      <w:r>
                        <w:fldChar w:fldCharType="begin"/>
                      </w:r>
                      <w:r>
                        <w:instrText xml:space="preserve"> SEQ Gambar_4. \* ARABIC </w:instrText>
                      </w:r>
                      <w:r>
                        <w:fldChar w:fldCharType="separate"/>
                      </w:r>
                      <w:ins w:id="13082" w:author=" " w:date="2021-11-15T17:00:00Z">
                        <w:r w:rsidR="0025424B">
                          <w:rPr>
                            <w:noProof/>
                          </w:rPr>
                          <w:t>24</w:t>
                        </w:r>
                      </w:ins>
                      <w:del w:id="13083" w:author=" " w:date="2021-11-15T17:00:00Z">
                        <w:r w:rsidDel="0025424B">
                          <w:rPr>
                            <w:noProof/>
                          </w:rPr>
                          <w:delText>12</w:delText>
                        </w:r>
                      </w:del>
                      <w:r>
                        <w:fldChar w:fldCharType="end"/>
                      </w:r>
                      <w:r>
                        <w:t xml:space="preserve"> Tabel Semester</w:t>
                      </w:r>
                      <w:bookmarkEnd w:id="13081"/>
                    </w:p>
                  </w:txbxContent>
                </v:textbox>
                <w10:wrap anchorx="margin"/>
              </v:shape>
            </w:pict>
          </mc:Fallback>
        </mc:AlternateConten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489280" behindDoc="1" locked="0" layoutInCell="1" allowOverlap="1" wp14:anchorId="0C01C371" wp14:editId="09303C71">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6395611E" w:rsidR="00CE6828" w:rsidRDefault="00CE6828" w:rsidP="00AA7D36">
      <w:pPr>
        <w:rPr>
          <w:ins w:id="13084" w:author="Rafi Aziizi" w:date="2021-11-14T21:02:00Z"/>
        </w:rPr>
      </w:pPr>
      <w:bookmarkStart w:id="13085" w:name="_Toc80034258"/>
    </w:p>
    <w:p w14:paraId="63739BD8" w14:textId="7E92422F" w:rsidR="00F065F7" w:rsidRDefault="00F065F7" w:rsidP="00F065F7">
      <w:pPr>
        <w:pStyle w:val="ListParagraph"/>
        <w:numPr>
          <w:ilvl w:val="0"/>
          <w:numId w:val="49"/>
        </w:numPr>
        <w:ind w:left="426"/>
        <w:rPr>
          <w:ins w:id="13086" w:author="Rafi Aziizi" w:date="2021-11-14T21:02:00Z"/>
          <w:lang w:val="en-ID"/>
        </w:rPr>
      </w:pPr>
      <w:ins w:id="13087" w:author="Rafi Aziizi" w:date="2021-11-14T21:02:00Z">
        <w:r>
          <w:rPr>
            <w:lang w:val="en-ID"/>
          </w:rPr>
          <w:t xml:space="preserve">Tabel </w:t>
        </w:r>
      </w:ins>
      <w:ins w:id="13088" w:author="Rafi Aziizi" w:date="2021-11-14T21:03:00Z">
        <w:r>
          <w:rPr>
            <w:lang w:val="en-ID"/>
          </w:rPr>
          <w:t>History Siswa</w:t>
        </w:r>
      </w:ins>
    </w:p>
    <w:p w14:paraId="242F921F" w14:textId="01A82EC3" w:rsidR="0089442F" w:rsidRPr="0089442F" w:rsidRDefault="00F065F7">
      <w:pPr>
        <w:ind w:left="66" w:firstLine="360"/>
        <w:rPr>
          <w:ins w:id="13089" w:author="Rafi Aziizi" w:date="2021-11-14T21:02:00Z"/>
          <w:rPrChange w:id="13090" w:author="Rafi Aziizi" w:date="2021-11-14T21:04:00Z">
            <w:rPr>
              <w:ins w:id="13091" w:author="Rafi Aziizi" w:date="2021-11-14T21:02:00Z"/>
              <w:lang w:val="en-ID"/>
            </w:rPr>
          </w:rPrChange>
        </w:rPr>
      </w:pPr>
      <w:ins w:id="13092" w:author="Rafi Aziizi" w:date="2021-11-14T21:02:00Z">
        <w:r>
          <w:t xml:space="preserve">Implementasi yang dilakukan pada tabel </w:t>
        </w:r>
      </w:ins>
      <w:ins w:id="13093" w:author="Rafi Aziizi" w:date="2021-11-14T21:05:00Z">
        <w:r w:rsidR="0089442F">
          <w:t>History Siswa</w:t>
        </w:r>
      </w:ins>
      <w:ins w:id="13094" w:author="Rafi Aziizi" w:date="2021-11-14T21:02:00Z">
        <w:r>
          <w:t xml:space="preserve"> dalam basis data sistem absensi SMK Cendekia ditunjukkan pada Gambar 4.1</w:t>
        </w:r>
      </w:ins>
      <w:ins w:id="13095" w:author="Rafi Aziizi" w:date="2021-11-14T21:04:00Z">
        <w:r w:rsidR="0089442F">
          <w:t>3</w:t>
        </w:r>
      </w:ins>
    </w:p>
    <w:p w14:paraId="19C8C9A5" w14:textId="77A36321" w:rsidR="0025424B" w:rsidRDefault="0025424B">
      <w:pPr>
        <w:pStyle w:val="Caption"/>
        <w:keepNext/>
        <w:jc w:val="center"/>
        <w:rPr>
          <w:ins w:id="13096" w:author=" " w:date="2021-11-15T17:00:00Z"/>
        </w:rPr>
        <w:pPrChange w:id="13097" w:author=" " w:date="2021-11-15T18:42:00Z">
          <w:pPr>
            <w:pStyle w:val="Caption"/>
          </w:pPr>
        </w:pPrChange>
      </w:pPr>
      <w:bookmarkStart w:id="13098" w:name="_Toc87895067"/>
      <w:ins w:id="13099" w:author=" " w:date="2021-11-15T17:00:00Z">
        <w:r>
          <w:t xml:space="preserve">Gambar 4. </w:t>
        </w:r>
        <w:r>
          <w:fldChar w:fldCharType="begin"/>
        </w:r>
        <w:r>
          <w:instrText xml:space="preserve"> SEQ Gambar_4. \* ARABIC </w:instrText>
        </w:r>
      </w:ins>
      <w:r>
        <w:fldChar w:fldCharType="separate"/>
      </w:r>
      <w:ins w:id="13100" w:author=" " w:date="2021-11-15T17:00:00Z">
        <w:r>
          <w:rPr>
            <w:noProof/>
          </w:rPr>
          <w:t>25</w:t>
        </w:r>
        <w:r>
          <w:fldChar w:fldCharType="end"/>
        </w:r>
      </w:ins>
      <w:ins w:id="13101" w:author=" " w:date="2021-11-15T17:01:00Z">
        <w:r>
          <w:t xml:space="preserve"> Tabel</w:t>
        </w:r>
      </w:ins>
      <w:ins w:id="13102" w:author=" " w:date="2021-11-15T18:44:00Z">
        <w:r w:rsidR="00845C88">
          <w:t xml:space="preserve"> </w:t>
        </w:r>
      </w:ins>
      <w:ins w:id="13103" w:author=" " w:date="2021-11-15T18:42:00Z">
        <w:r w:rsidR="00845C88">
          <w:t>History Siswa</w:t>
        </w:r>
      </w:ins>
      <w:bookmarkEnd w:id="13098"/>
    </w:p>
    <w:p w14:paraId="74BBA4A6" w14:textId="77777777" w:rsidR="00F065F7" w:rsidRPr="0089442F" w:rsidRDefault="0089442F">
      <w:pPr>
        <w:ind w:left="66"/>
        <w:rPr>
          <w:lang w:val="en-ID"/>
          <w:rPrChange w:id="13104" w:author="Rafi Aziizi" w:date="2021-11-14T21:03:00Z">
            <w:rPr/>
          </w:rPrChange>
        </w:rPr>
        <w:pPrChange w:id="13105" w:author="Rafi Aziizi" w:date="2021-11-14T21:03:00Z">
          <w:pPr/>
        </w:pPrChange>
      </w:pPr>
      <w:ins w:id="13106" w:author="Rafi Aziizi" w:date="2021-11-14T21:03:00Z">
        <w:r>
          <w:rPr>
            <w:noProof/>
          </w:rPr>
          <w:drawing>
            <wp:inline distT="0" distB="0" distL="0" distR="0" wp14:anchorId="16DC01E8" wp14:editId="1A8B8276">
              <wp:extent cx="509867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101040" cy="1600944"/>
                      </a:xfrm>
                      <a:prstGeom prst="rect">
                        <a:avLst/>
                      </a:prstGeom>
                      <a:noFill/>
                      <a:ln>
                        <a:noFill/>
                      </a:ln>
                    </pic:spPr>
                  </pic:pic>
                </a:graphicData>
              </a:graphic>
            </wp:inline>
          </w:drawing>
        </w:r>
      </w:ins>
    </w:p>
    <w:p w14:paraId="23F42966" w14:textId="1BE4ECD4" w:rsidR="00917C5F" w:rsidRDefault="00917C5F" w:rsidP="00D05B9F">
      <w:pPr>
        <w:pStyle w:val="Heading3"/>
        <w:numPr>
          <w:ilvl w:val="0"/>
          <w:numId w:val="11"/>
        </w:numPr>
        <w:ind w:left="426"/>
        <w:rPr>
          <w:lang w:val="en-US"/>
        </w:rPr>
      </w:pPr>
      <w:bookmarkStart w:id="13107" w:name="_Toc87896470"/>
      <w:r>
        <w:rPr>
          <w:lang w:val="en-US"/>
        </w:rPr>
        <w:t>Implementasi Antar Muka</w:t>
      </w:r>
      <w:bookmarkEnd w:id="13085"/>
      <w:bookmarkEnd w:id="13107"/>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5D241FC2" w:rsidR="00F74386" w:rsidRPr="00F74386" w:rsidRDefault="00F151BC" w:rsidP="00DF7F79">
      <w:r>
        <w:rPr>
          <w:noProof/>
        </w:rPr>
        <mc:AlternateContent>
          <mc:Choice Requires="wps">
            <w:drawing>
              <wp:anchor distT="0" distB="0" distL="114300" distR="114300" simplePos="0" relativeHeight="251690496" behindDoc="1" locked="0" layoutInCell="1" allowOverlap="1" wp14:anchorId="248CD671" wp14:editId="01816C4B">
                <wp:simplePos x="0" y="0"/>
                <wp:positionH relativeFrom="column">
                  <wp:posOffset>454660</wp:posOffset>
                </wp:positionH>
                <wp:positionV relativeFrom="paragraph">
                  <wp:posOffset>2455545</wp:posOffset>
                </wp:positionV>
                <wp:extent cx="4110355" cy="779780"/>
                <wp:effectExtent l="0" t="0" r="0" b="0"/>
                <wp:wrapNone/>
                <wp:docPr id="121"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0355" cy="779780"/>
                        </a:xfrm>
                        <a:prstGeom prst="rect">
                          <a:avLst/>
                        </a:prstGeom>
                        <a:solidFill>
                          <a:prstClr val="white"/>
                        </a:solidFill>
                        <a:ln>
                          <a:noFill/>
                        </a:ln>
                      </wps:spPr>
                      <wps:txbx>
                        <w:txbxContent>
                          <w:p w14:paraId="4137BA92" w14:textId="034A060D"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p w14:paraId="11FD3AE6" w14:textId="77777777" w:rsidR="00ED34E2" w:rsidRDefault="00ED34E2"/>
                          <w:p w14:paraId="2ED05396" w14:textId="3AC94473"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8CD671" id="Text Box 74" o:spid="_x0000_s1148" type="#_x0000_t202" style="position:absolute;left:0;text-align:left;margin-left:35.8pt;margin-top:193.35pt;width:323.65pt;height:61.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" stroked="f">
                <v:textbox style="mso-fit-shape-to-text:t" inset="0,0,0,0">
                  <w:txbxContent>
                    <w:p w14:paraId="4137BA92" w14:textId="034A060D"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p w14:paraId="11FD3AE6" w14:textId="77777777" w:rsidR="00ED34E2" w:rsidRDefault="00ED34E2"/>
                    <w:p w14:paraId="2ED05396" w14:textId="3AC94473"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mc:Fallback>
        </mc:AlternateContent>
      </w:r>
      <w:r w:rsidR="00F74386">
        <w:rPr>
          <w:noProof/>
        </w:rPr>
        <w:drawing>
          <wp:anchor distT="0" distB="0" distL="114300" distR="114300" simplePos="0" relativeHeight="251515904" behindDoc="1" locked="0" layoutInCell="1" allowOverlap="1" wp14:anchorId="5D044AFE" wp14:editId="7518A050">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4FD3CC23" w:rsidR="00F93308" w:rsidRDefault="00F93308" w:rsidP="00DF7F79">
      <w:r>
        <w:rPr>
          <w:noProof/>
        </w:rPr>
        <w:drawing>
          <wp:anchor distT="0" distB="0" distL="114300" distR="114300" simplePos="0" relativeHeight="251517952" behindDoc="1" locked="0" layoutInCell="1" allowOverlap="1" wp14:anchorId="5340189B" wp14:editId="4CCB06C9">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5CA84CD" w:rsidR="00F93308" w:rsidRDefault="00F151BC" w:rsidP="00DF7F79">
      <w:r>
        <w:rPr>
          <w:noProof/>
        </w:rPr>
        <mc:AlternateContent>
          <mc:Choice Requires="wps">
            <w:drawing>
              <wp:anchor distT="0" distB="0" distL="114300" distR="114300" simplePos="0" relativeHeight="251691520" behindDoc="1" locked="0" layoutInCell="1" allowOverlap="1" wp14:anchorId="427A7BF3" wp14:editId="0CA66056">
                <wp:simplePos x="0" y="0"/>
                <wp:positionH relativeFrom="column">
                  <wp:posOffset>461645</wp:posOffset>
                </wp:positionH>
                <wp:positionV relativeFrom="paragraph">
                  <wp:posOffset>59055</wp:posOffset>
                </wp:positionV>
                <wp:extent cx="4116070" cy="779780"/>
                <wp:effectExtent l="0" t="0" r="0" b="0"/>
                <wp:wrapNone/>
                <wp:docPr id="11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6070" cy="779780"/>
                        </a:xfrm>
                        <a:prstGeom prst="rect">
                          <a:avLst/>
                        </a:prstGeom>
                        <a:solidFill>
                          <a:prstClr val="white"/>
                        </a:solidFill>
                        <a:ln>
                          <a:noFill/>
                        </a:ln>
                      </wps:spPr>
                      <wps:txbx>
                        <w:txbxContent>
                          <w:p w14:paraId="3C794720" w14:textId="3929FDDA"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p w14:paraId="13AA5977" w14:textId="77777777" w:rsidR="00ED34E2" w:rsidRDefault="00ED34E2"/>
                          <w:p w14:paraId="19095A6C" w14:textId="0936DE9C"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7A7BF3" id="Text Box 79" o:spid="_x0000_s1149" type="#_x0000_t202" style="position:absolute;left:0;text-align:left;margin-left:36.35pt;margin-top:4.65pt;width:324.1pt;height:61.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" stroked="f">
                <v:textbox style="mso-fit-shape-to-text:t" inset="0,0,0,0">
                  <w:txbxContent>
                    <w:p w14:paraId="3C794720" w14:textId="3929FDDA"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p w14:paraId="13AA5977" w14:textId="77777777" w:rsidR="00ED34E2" w:rsidRDefault="00ED34E2"/>
                    <w:p w14:paraId="19095A6C" w14:textId="0936DE9C"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lastRenderedPageBreak/>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34EC0B00" w:rsidR="006272EE" w:rsidRDefault="00F151BC" w:rsidP="00803561">
      <w:pPr>
        <w:pStyle w:val="ListParagraph"/>
        <w:ind w:left="142" w:firstLine="284"/>
      </w:pPr>
      <w:r>
        <w:rPr>
          <w:noProof/>
        </w:rPr>
        <mc:AlternateContent>
          <mc:Choice Requires="wps">
            <w:drawing>
              <wp:anchor distT="0" distB="0" distL="114300" distR="114300" simplePos="0" relativeHeight="251692544" behindDoc="1" locked="0" layoutInCell="1" allowOverlap="1" wp14:anchorId="5C2026A8" wp14:editId="6AA772CD">
                <wp:simplePos x="0" y="0"/>
                <wp:positionH relativeFrom="column">
                  <wp:posOffset>462280</wp:posOffset>
                </wp:positionH>
                <wp:positionV relativeFrom="paragraph">
                  <wp:posOffset>2442845</wp:posOffset>
                </wp:positionV>
                <wp:extent cx="4105275" cy="258445"/>
                <wp:effectExtent l="0" t="0" r="0" b="0"/>
                <wp:wrapNone/>
                <wp:docPr id="357"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5275" cy="258445"/>
                        </a:xfrm>
                        <a:prstGeom prst="rect">
                          <a:avLst/>
                        </a:prstGeom>
                        <a:solidFill>
                          <a:prstClr val="white"/>
                        </a:solidFill>
                        <a:ln>
                          <a:noFill/>
                        </a:ln>
                      </wps:spPr>
                      <wps:txbx>
                        <w:txbxContent>
                          <w:p w14:paraId="5246B286" w14:textId="58CA61DB" w:rsidR="00ED34E2" w:rsidRPr="001B4248" w:rsidDel="00CF3937" w:rsidRDefault="00ED34E2">
                            <w:pPr>
                              <w:pStyle w:val="Caption"/>
                              <w:jc w:val="center"/>
                              <w:rPr>
                                <w:del w:id="13108" w:author="chaniaayulestari@outlook.com" w:date="2021-11-13T21:19:00Z"/>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p w14:paraId="1741F7C1" w14:textId="6718F7FB" w:rsidR="00ED34E2" w:rsidDel="00CF3937" w:rsidRDefault="00ED34E2">
                            <w:pPr>
                              <w:pStyle w:val="Caption"/>
                              <w:jc w:val="center"/>
                              <w:rPr>
                                <w:del w:id="13109" w:author="chaniaayulestari@outlook.com" w:date="2021-11-13T21:19:00Z"/>
                              </w:rPr>
                              <w:pPrChange w:id="13110" w:author="chaniaayulestari@outlook.com" w:date="2021-11-13T21:19:00Z">
                                <w:pPr/>
                              </w:pPrChange>
                            </w:pPr>
                          </w:p>
                          <w:p w14:paraId="309772A8" w14:textId="046F37C8" w:rsidR="00ED34E2" w:rsidRPr="001B4248" w:rsidRDefault="00ED34E2">
                            <w:pPr>
                              <w:pStyle w:val="Caption"/>
                              <w:jc w:val="center"/>
                              <w:rPr>
                                <w:noProof/>
                                <w:sz w:val="24"/>
                                <w:szCs w:val="24"/>
                              </w:rPr>
                            </w:pPr>
                            <w:del w:id="13111"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2026A8" id="Text Box 357" o:spid="_x0000_s1150" type="#_x0000_t202" style="position:absolute;left:0;text-align:left;margin-left:36.4pt;margin-top:192.35pt;width:323.25pt;height:20.3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" stroked="f">
                <v:textbox style="mso-fit-shape-to-text:t" inset="0,0,0,0">
                  <w:txbxContent>
                    <w:p w14:paraId="5246B286" w14:textId="58CA61DB" w:rsidR="00ED34E2" w:rsidRPr="001B4248" w:rsidDel="00CF3937" w:rsidRDefault="00ED34E2">
                      <w:pPr>
                        <w:pStyle w:val="Caption"/>
                        <w:jc w:val="center"/>
                        <w:rPr>
                          <w:del w:id="13112" w:author="chaniaayulestari@outlook.com" w:date="2021-11-13T21:19:00Z"/>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p w14:paraId="1741F7C1" w14:textId="6718F7FB" w:rsidR="00ED34E2" w:rsidDel="00CF3937" w:rsidRDefault="00ED34E2">
                      <w:pPr>
                        <w:pStyle w:val="Caption"/>
                        <w:jc w:val="center"/>
                        <w:rPr>
                          <w:del w:id="13113" w:author="chaniaayulestari@outlook.com" w:date="2021-11-13T21:19:00Z"/>
                        </w:rPr>
                        <w:pPrChange w:id="13114" w:author="chaniaayulestari@outlook.com" w:date="2021-11-13T21:19:00Z">
                          <w:pPr/>
                        </w:pPrChange>
                      </w:pPr>
                    </w:p>
                    <w:p w14:paraId="309772A8" w14:textId="046F37C8" w:rsidR="00ED34E2" w:rsidRPr="001B4248" w:rsidRDefault="00ED34E2">
                      <w:pPr>
                        <w:pStyle w:val="Caption"/>
                        <w:jc w:val="center"/>
                        <w:rPr>
                          <w:noProof/>
                          <w:sz w:val="24"/>
                          <w:szCs w:val="24"/>
                        </w:rPr>
                      </w:pPr>
                      <w:del w:id="13115"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v:textbox>
              </v:shape>
            </w:pict>
          </mc:Fallback>
        </mc:AlternateContent>
      </w:r>
      <w:r w:rsidR="00082DBB">
        <w:rPr>
          <w:noProof/>
        </w:rPr>
        <w:drawing>
          <wp:anchor distT="0" distB="0" distL="114300" distR="114300" simplePos="0" relativeHeight="251591680" behindDoc="1" locked="0" layoutInCell="1" allowOverlap="1" wp14:anchorId="69A9A780" wp14:editId="23D0324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09E51AE6" w:rsidR="00803561" w:rsidRDefault="00F151BC" w:rsidP="00803561">
      <w:pPr>
        <w:pStyle w:val="ListParagraph"/>
        <w:ind w:left="426" w:firstLine="283"/>
      </w:pPr>
      <w:r>
        <w:rPr>
          <w:noProof/>
        </w:rPr>
        <mc:AlternateContent>
          <mc:Choice Requires="wps">
            <w:drawing>
              <wp:anchor distT="0" distB="0" distL="114300" distR="114300" simplePos="0" relativeHeight="251693568" behindDoc="1" locked="0" layoutInCell="1" allowOverlap="1" wp14:anchorId="517EF504" wp14:editId="605076A9">
                <wp:simplePos x="0" y="0"/>
                <wp:positionH relativeFrom="column">
                  <wp:posOffset>469900</wp:posOffset>
                </wp:positionH>
                <wp:positionV relativeFrom="paragraph">
                  <wp:posOffset>3223260</wp:posOffset>
                </wp:positionV>
                <wp:extent cx="4100195" cy="779780"/>
                <wp:effectExtent l="0" t="0" r="0" b="0"/>
                <wp:wrapNone/>
                <wp:docPr id="358"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195" cy="779780"/>
                        </a:xfrm>
                        <a:prstGeom prst="rect">
                          <a:avLst/>
                        </a:prstGeom>
                        <a:solidFill>
                          <a:prstClr val="white"/>
                        </a:solidFill>
                        <a:ln>
                          <a:noFill/>
                        </a:ln>
                      </wps:spPr>
                      <wps:txbx>
                        <w:txbxContent>
                          <w:p w14:paraId="4400067D" w14:textId="1D14C9EB"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p w14:paraId="5005BC0E" w14:textId="77777777" w:rsidR="00ED34E2" w:rsidRDefault="00ED34E2"/>
                          <w:p w14:paraId="4DDCE1FD" w14:textId="070C4C57"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17EF504" id="Text Box 358" o:spid="_x0000_s1151" type="#_x0000_t202" style="position:absolute;left:0;text-align:left;margin-left:37pt;margin-top:253.8pt;width:322.85pt;height:61.4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" stroked="f">
                <v:textbox style="mso-fit-shape-to-text:t" inset="0,0,0,0">
                  <w:txbxContent>
                    <w:p w14:paraId="4400067D" w14:textId="1D14C9EB"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p w14:paraId="5005BC0E" w14:textId="77777777" w:rsidR="00ED34E2" w:rsidRDefault="00ED34E2"/>
                    <w:p w14:paraId="4DDCE1FD" w14:textId="070C4C57"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mc:Fallback>
        </mc:AlternateContent>
      </w:r>
      <w:r w:rsidR="006272EE">
        <w:rPr>
          <w:noProof/>
        </w:rPr>
        <w:drawing>
          <wp:anchor distT="0" distB="0" distL="114300" distR="114300" simplePos="0" relativeHeight="251548672" behindDoc="1" locked="0" layoutInCell="1" allowOverlap="1" wp14:anchorId="2217C8B1" wp14:editId="052483F1">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 xml:space="preserve">Halaman ini merupakan tampilan yang berisikan seluruh data siswa yang dilengkapi dengan beberapa fitur tambahan seperti hapus data, lihat profile, dan </w:t>
      </w:r>
      <w:r>
        <w:lastRenderedPageBreak/>
        <w:t>lihat riwayat absen siswa</w:t>
      </w:r>
      <w:r w:rsidR="000A64FE">
        <w:t>. T</w:t>
      </w:r>
      <w:r>
        <w:t xml:space="preserve">ampilan halaman data siswa dapat dilihat pada Gambar </w:t>
      </w:r>
    </w:p>
    <w:p w14:paraId="43D817AE" w14:textId="0AE722F6" w:rsidR="00DC1FD1" w:rsidDel="0025424B" w:rsidRDefault="00DC1FD1" w:rsidP="00E56C0A">
      <w:pPr>
        <w:ind w:left="349" w:firstLine="360"/>
        <w:rPr>
          <w:del w:id="13116" w:author=" " w:date="2021-11-15T17:06:00Z"/>
        </w:rPr>
      </w:pPr>
    </w:p>
    <w:p w14:paraId="068AF731" w14:textId="73920990" w:rsidR="00F93308" w:rsidRDefault="00F151BC" w:rsidP="00E56C0A">
      <w:pPr>
        <w:ind w:left="349" w:firstLine="360"/>
      </w:pPr>
      <w:r>
        <w:rPr>
          <w:noProof/>
        </w:rPr>
        <mc:AlternateContent>
          <mc:Choice Requires="wps">
            <w:drawing>
              <wp:anchor distT="0" distB="0" distL="114300" distR="114300" simplePos="0" relativeHeight="251694592" behindDoc="1" locked="0" layoutInCell="1" allowOverlap="1" wp14:anchorId="398ABAD8" wp14:editId="579112FB">
                <wp:simplePos x="0" y="0"/>
                <wp:positionH relativeFrom="column">
                  <wp:posOffset>467995</wp:posOffset>
                </wp:positionH>
                <wp:positionV relativeFrom="paragraph">
                  <wp:posOffset>2457450</wp:posOffset>
                </wp:positionV>
                <wp:extent cx="4103370" cy="779780"/>
                <wp:effectExtent l="0" t="0" r="0" b="0"/>
                <wp:wrapNone/>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779780"/>
                        </a:xfrm>
                        <a:prstGeom prst="rect">
                          <a:avLst/>
                        </a:prstGeom>
                        <a:solidFill>
                          <a:prstClr val="white"/>
                        </a:solidFill>
                        <a:ln>
                          <a:noFill/>
                        </a:ln>
                      </wps:spPr>
                      <wps:txbx>
                        <w:txbxContent>
                          <w:p w14:paraId="753A27A7" w14:textId="415BEABA"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p w14:paraId="53102B47" w14:textId="77777777" w:rsidR="00ED34E2" w:rsidRDefault="00ED34E2"/>
                          <w:p w14:paraId="6ED9F120" w14:textId="2E591524"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8ABAD8" id="Text Box 359" o:spid="_x0000_s1152" type="#_x0000_t202" style="position:absolute;left:0;text-align:left;margin-left:36.85pt;margin-top:193.5pt;width:323.1pt;height:61.4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" stroked="f">
                <v:textbox style="mso-fit-shape-to-text:t" inset="0,0,0,0">
                  <w:txbxContent>
                    <w:p w14:paraId="753A27A7" w14:textId="415BEABA"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p w14:paraId="53102B47" w14:textId="77777777" w:rsidR="00ED34E2" w:rsidRDefault="00ED34E2"/>
                    <w:p w14:paraId="6ED9F120" w14:textId="2E591524"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mc:Fallback>
        </mc:AlternateContent>
      </w:r>
      <w:r w:rsidR="00F93308">
        <w:rPr>
          <w:noProof/>
        </w:rPr>
        <w:drawing>
          <wp:anchor distT="0" distB="0" distL="114300" distR="114300" simplePos="0" relativeHeight="251520000" behindDoc="1" locked="0" layoutInCell="1" allowOverlap="1" wp14:anchorId="7F81CC7A" wp14:editId="64E65AFD">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1BABC9B3" w:rsidR="00080A25" w:rsidRDefault="00F151BC" w:rsidP="000A64FE">
      <w:pPr>
        <w:ind w:left="349" w:firstLine="360"/>
      </w:pPr>
      <w:r>
        <w:rPr>
          <w:noProof/>
        </w:rPr>
        <mc:AlternateContent>
          <mc:Choice Requires="wps">
            <w:drawing>
              <wp:anchor distT="0" distB="0" distL="114300" distR="114300" simplePos="0" relativeHeight="251695616" behindDoc="1" locked="0" layoutInCell="1" allowOverlap="1" wp14:anchorId="427AF8E4" wp14:editId="385122AB">
                <wp:simplePos x="0" y="0"/>
                <wp:positionH relativeFrom="column">
                  <wp:posOffset>459740</wp:posOffset>
                </wp:positionH>
                <wp:positionV relativeFrom="paragraph">
                  <wp:posOffset>2458720</wp:posOffset>
                </wp:positionV>
                <wp:extent cx="4120515" cy="77978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0515" cy="779780"/>
                        </a:xfrm>
                        <a:prstGeom prst="rect">
                          <a:avLst/>
                        </a:prstGeom>
                        <a:solidFill>
                          <a:prstClr val="white"/>
                        </a:solidFill>
                        <a:ln>
                          <a:noFill/>
                        </a:ln>
                      </wps:spPr>
                      <wps:txbx>
                        <w:txbxContent>
                          <w:p w14:paraId="44FC1811" w14:textId="06148C07"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p w14:paraId="16342CC7" w14:textId="77777777" w:rsidR="00ED34E2" w:rsidRDefault="00ED34E2"/>
                          <w:p w14:paraId="50775F48" w14:textId="6AA697A5"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7AF8E4" id="Text Box 360" o:spid="_x0000_s1153" type="#_x0000_t202" style="position:absolute;left:0;text-align:left;margin-left:36.2pt;margin-top:193.6pt;width:324.45pt;height:61.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" stroked="f">
                <v:textbox style="mso-fit-shape-to-text:t" inset="0,0,0,0">
                  <w:txbxContent>
                    <w:p w14:paraId="44FC1811" w14:textId="06148C07"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p w14:paraId="16342CC7" w14:textId="77777777" w:rsidR="00ED34E2" w:rsidRDefault="00ED34E2"/>
                    <w:p w14:paraId="50775F48" w14:textId="6AA697A5"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mc:Fallback>
        </mc:AlternateContent>
      </w:r>
      <w:r w:rsidR="00080A25">
        <w:rPr>
          <w:noProof/>
        </w:rPr>
        <w:drawing>
          <wp:anchor distT="0" distB="0" distL="114300" distR="114300" simplePos="0" relativeHeight="251522048" behindDoc="1" locked="0" layoutInCell="1" allowOverlap="1" wp14:anchorId="5A37DB8B" wp14:editId="743D7CB7">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6034FB67" w:rsidR="00DC1FD1" w:rsidDel="0025424B" w:rsidRDefault="00DC1FD1" w:rsidP="00080A25">
      <w:pPr>
        <w:ind w:left="349" w:firstLine="360"/>
        <w:jc w:val="center"/>
        <w:rPr>
          <w:del w:id="13117" w:author=" " w:date="2021-11-15T17:06:00Z"/>
        </w:rPr>
      </w:pPr>
    </w:p>
    <w:p w14:paraId="5BCC05F3" w14:textId="77777777" w:rsidR="00DC1FD1" w:rsidRDefault="00DC1FD1" w:rsidP="00080A25">
      <w:pPr>
        <w:ind w:left="349" w:firstLine="360"/>
        <w:jc w:val="center"/>
      </w:pPr>
    </w:p>
    <w:p w14:paraId="3C543606" w14:textId="2CE06F95" w:rsidR="00DC1FD1" w:rsidDel="009F23AF" w:rsidRDefault="00DC1FD1">
      <w:pPr>
        <w:rPr>
          <w:del w:id="13118" w:author="chaniaayulestari@outlook.com" w:date="2021-11-13T22:08:00Z"/>
        </w:rPr>
        <w:pPrChange w:id="13119" w:author=" " w:date="2021-11-15T17:06:00Z">
          <w:pPr>
            <w:ind w:left="349" w:firstLine="360"/>
            <w:jc w:val="center"/>
          </w:pPr>
        </w:pPrChange>
      </w:pPr>
    </w:p>
    <w:p w14:paraId="5C38F10E" w14:textId="64883931" w:rsidR="00080A25" w:rsidRDefault="00F151BC">
      <w:pPr>
        <w:pPrChange w:id="13120" w:author=" " w:date="2021-11-15T17:06:00Z">
          <w:pPr>
            <w:ind w:left="349" w:firstLine="360"/>
            <w:jc w:val="center"/>
          </w:pPr>
        </w:pPrChange>
      </w:pPr>
      <w:r>
        <w:rPr>
          <w:noProof/>
        </w:rPr>
        <mc:AlternateContent>
          <mc:Choice Requires="wps">
            <w:drawing>
              <wp:anchor distT="0" distB="0" distL="114300" distR="114300" simplePos="0" relativeHeight="251696640" behindDoc="1" locked="0" layoutInCell="1" allowOverlap="1" wp14:anchorId="2B10E03C" wp14:editId="3D96FD82">
                <wp:simplePos x="0" y="0"/>
                <wp:positionH relativeFrom="column">
                  <wp:posOffset>471805</wp:posOffset>
                </wp:positionH>
                <wp:positionV relativeFrom="paragraph">
                  <wp:posOffset>2445385</wp:posOffset>
                </wp:positionV>
                <wp:extent cx="4093845" cy="258445"/>
                <wp:effectExtent l="0" t="0" r="0" b="0"/>
                <wp:wrapNone/>
                <wp:docPr id="36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455F5C11" w14:textId="4A2A0437" w:rsidR="00ED34E2" w:rsidRPr="00A01BAC" w:rsidDel="00845C88" w:rsidRDefault="00ED34E2">
                            <w:pPr>
                              <w:pStyle w:val="Caption"/>
                              <w:jc w:val="center"/>
                              <w:rPr>
                                <w:del w:id="13121" w:author=" " w:date="2021-11-15T18:42:00Z"/>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p w14:paraId="765BE0B3" w14:textId="48F09EED" w:rsidR="00ED34E2" w:rsidDel="00845C88" w:rsidRDefault="00ED34E2">
                            <w:pPr>
                              <w:pStyle w:val="Caption"/>
                              <w:jc w:val="center"/>
                              <w:rPr>
                                <w:del w:id="13122" w:author=" " w:date="2021-11-15T18:42:00Z"/>
                              </w:rPr>
                              <w:pPrChange w:id="13123" w:author=" " w:date="2021-11-15T18:42:00Z">
                                <w:pPr/>
                              </w:pPrChange>
                            </w:pPr>
                          </w:p>
                          <w:p w14:paraId="23864546" w14:textId="1877A150" w:rsidR="00ED34E2" w:rsidRPr="00A01BAC" w:rsidRDefault="00ED34E2">
                            <w:pPr>
                              <w:pStyle w:val="Caption"/>
                              <w:jc w:val="center"/>
                              <w:rPr>
                                <w:noProof/>
                                <w:sz w:val="24"/>
                                <w:szCs w:val="24"/>
                              </w:rPr>
                            </w:pPr>
                            <w:del w:id="13124"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7</w:delText>
                              </w:r>
                              <w:r w:rsidDel="00845C88">
                                <w:fldChar w:fldCharType="end"/>
                              </w:r>
                              <w:r w:rsidDel="00845C88">
                                <w:delText xml:space="preserve"> Halaman Riwayat Absen Siswa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10E03C" id="Text Box 361" o:spid="_x0000_s1154" type="#_x0000_t202" style="position:absolute;left:0;text-align:left;margin-left:37.15pt;margin-top:192.55pt;width:322.35pt;height:20.3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" stroked="f">
                <v:textbox style="mso-fit-shape-to-text:t" inset="0,0,0,0">
                  <w:txbxContent>
                    <w:p w14:paraId="455F5C11" w14:textId="4A2A0437" w:rsidR="00ED34E2" w:rsidRPr="00A01BAC" w:rsidDel="00845C88" w:rsidRDefault="00ED34E2">
                      <w:pPr>
                        <w:pStyle w:val="Caption"/>
                        <w:jc w:val="center"/>
                        <w:rPr>
                          <w:del w:id="13125" w:author=" " w:date="2021-11-15T18:42:00Z"/>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p w14:paraId="765BE0B3" w14:textId="48F09EED" w:rsidR="00ED34E2" w:rsidDel="00845C88" w:rsidRDefault="00ED34E2">
                      <w:pPr>
                        <w:pStyle w:val="Caption"/>
                        <w:jc w:val="center"/>
                        <w:rPr>
                          <w:del w:id="13126" w:author=" " w:date="2021-11-15T18:42:00Z"/>
                        </w:rPr>
                        <w:pPrChange w:id="13127" w:author=" " w:date="2021-11-15T18:42:00Z">
                          <w:pPr/>
                        </w:pPrChange>
                      </w:pPr>
                    </w:p>
                    <w:p w14:paraId="23864546" w14:textId="1877A150" w:rsidR="00ED34E2" w:rsidRPr="00A01BAC" w:rsidRDefault="00ED34E2">
                      <w:pPr>
                        <w:pStyle w:val="Caption"/>
                        <w:jc w:val="center"/>
                        <w:rPr>
                          <w:noProof/>
                          <w:sz w:val="24"/>
                          <w:szCs w:val="24"/>
                        </w:rPr>
                      </w:pPr>
                      <w:del w:id="13128"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7</w:delText>
                        </w:r>
                        <w:r w:rsidDel="00845C88">
                          <w:fldChar w:fldCharType="end"/>
                        </w:r>
                        <w:r w:rsidDel="00845C88">
                          <w:delText xml:space="preserve"> Halaman Riwayat Absen Siswa [Guru BK]</w:delText>
                        </w:r>
                      </w:del>
                    </w:p>
                  </w:txbxContent>
                </v:textbox>
              </v:shape>
            </w:pict>
          </mc:Fallback>
        </mc:AlternateContent>
      </w:r>
      <w:r w:rsidR="00DC2EBA">
        <w:rPr>
          <w:noProof/>
        </w:rPr>
        <w:drawing>
          <wp:anchor distT="0" distB="0" distL="114300" distR="114300" simplePos="0" relativeHeight="251686912" behindDoc="1" locked="0" layoutInCell="1" allowOverlap="1" wp14:anchorId="5F6682C1" wp14:editId="75E66C64">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6ABCBBA6" w:rsidR="00DC1FD1" w:rsidRDefault="00F151BC" w:rsidP="00803561">
      <w:pPr>
        <w:ind w:left="349"/>
      </w:pPr>
      <w:r>
        <w:rPr>
          <w:noProof/>
        </w:rPr>
        <mc:AlternateContent>
          <mc:Choice Requires="wps">
            <w:drawing>
              <wp:anchor distT="0" distB="0" distL="114300" distR="114300" simplePos="0" relativeHeight="251697664" behindDoc="1" locked="0" layoutInCell="1" allowOverlap="1" wp14:anchorId="186EB909" wp14:editId="3DD3359E">
                <wp:simplePos x="0" y="0"/>
                <wp:positionH relativeFrom="column">
                  <wp:posOffset>467995</wp:posOffset>
                </wp:positionH>
                <wp:positionV relativeFrom="paragraph">
                  <wp:posOffset>2454910</wp:posOffset>
                </wp:positionV>
                <wp:extent cx="4103370" cy="258445"/>
                <wp:effectExtent l="0" t="0" r="0" b="0"/>
                <wp:wrapNone/>
                <wp:docPr id="362"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5CB72874" w14:textId="778B8C3B" w:rsidR="00ED34E2" w:rsidRPr="00161603" w:rsidDel="00BF196C" w:rsidRDefault="00ED34E2">
                            <w:pPr>
                              <w:pStyle w:val="Caption"/>
                              <w:jc w:val="center"/>
                              <w:rPr>
                                <w:del w:id="13129" w:author=" " w:date="2021-11-15T18:55:00Z"/>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p w14:paraId="7997C7B9" w14:textId="3F8FB390" w:rsidR="00ED34E2" w:rsidDel="00BF196C" w:rsidRDefault="00ED34E2">
                            <w:pPr>
                              <w:pStyle w:val="Caption"/>
                              <w:jc w:val="center"/>
                              <w:rPr>
                                <w:del w:id="13130" w:author=" " w:date="2021-11-15T18:55:00Z"/>
                              </w:rPr>
                              <w:pPrChange w:id="13131" w:author=" " w:date="2021-11-15T18:55:00Z">
                                <w:pPr/>
                              </w:pPrChange>
                            </w:pPr>
                          </w:p>
                          <w:p w14:paraId="7A8C18EA" w14:textId="00C30A51" w:rsidR="00ED34E2" w:rsidRPr="00161603" w:rsidRDefault="00ED34E2">
                            <w:pPr>
                              <w:pStyle w:val="Caption"/>
                              <w:jc w:val="center"/>
                              <w:rPr>
                                <w:noProof/>
                                <w:sz w:val="24"/>
                                <w:szCs w:val="24"/>
                              </w:rPr>
                            </w:pPr>
                            <w:del w:id="13132" w:author=" " w:date="2021-11-15T18:55:00Z">
                              <w:r w:rsidDel="00BF196C">
                                <w:delText xml:space="preserve">Gambar 4 </w:delText>
                              </w:r>
                              <w:r w:rsidDel="00BF196C">
                                <w:fldChar w:fldCharType="begin"/>
                              </w:r>
                              <w:r w:rsidDel="00BF196C">
                                <w:delInstrText xml:space="preserve"> SEQ Gambar_4 \* ARABIC </w:delInstrText>
                              </w:r>
                              <w:r w:rsidDel="00BF196C">
                                <w:fldChar w:fldCharType="separate"/>
                              </w:r>
                              <w:r w:rsidDel="00BF196C">
                                <w:rPr>
                                  <w:noProof/>
                                </w:rPr>
                                <w:delText>8</w:delText>
                              </w:r>
                              <w:r w:rsidDel="00BF196C">
                                <w:fldChar w:fldCharType="end"/>
                              </w:r>
                              <w:r w:rsidDel="00BF196C">
                                <w:delText xml:space="preserve"> Halaman Tambah Guru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6EB909" id="Text Box 362" o:spid="_x0000_s1155" type="#_x0000_t202" style="position:absolute;left:0;text-align:left;margin-left:36.85pt;margin-top:193.3pt;width:323.1pt;height:20.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" stroked="f">
                <v:textbox style="mso-fit-shape-to-text:t" inset="0,0,0,0">
                  <w:txbxContent>
                    <w:p w14:paraId="5CB72874" w14:textId="778B8C3B" w:rsidR="00ED34E2" w:rsidRPr="00161603" w:rsidDel="00BF196C" w:rsidRDefault="00ED34E2">
                      <w:pPr>
                        <w:pStyle w:val="Caption"/>
                        <w:jc w:val="center"/>
                        <w:rPr>
                          <w:del w:id="13133" w:author=" " w:date="2021-11-15T18:55:00Z"/>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p w14:paraId="7997C7B9" w14:textId="3F8FB390" w:rsidR="00ED34E2" w:rsidDel="00BF196C" w:rsidRDefault="00ED34E2">
                      <w:pPr>
                        <w:pStyle w:val="Caption"/>
                        <w:jc w:val="center"/>
                        <w:rPr>
                          <w:del w:id="13134" w:author=" " w:date="2021-11-15T18:55:00Z"/>
                        </w:rPr>
                        <w:pPrChange w:id="13135" w:author=" " w:date="2021-11-15T18:55:00Z">
                          <w:pPr/>
                        </w:pPrChange>
                      </w:pPr>
                    </w:p>
                    <w:p w14:paraId="7A8C18EA" w14:textId="00C30A51" w:rsidR="00ED34E2" w:rsidRPr="00161603" w:rsidRDefault="00ED34E2">
                      <w:pPr>
                        <w:pStyle w:val="Caption"/>
                        <w:jc w:val="center"/>
                        <w:rPr>
                          <w:noProof/>
                          <w:sz w:val="24"/>
                          <w:szCs w:val="24"/>
                        </w:rPr>
                      </w:pPr>
                      <w:del w:id="13136" w:author=" " w:date="2021-11-15T18:55:00Z">
                        <w:r w:rsidDel="00BF196C">
                          <w:delText xml:space="preserve">Gambar 4 </w:delText>
                        </w:r>
                        <w:r w:rsidDel="00BF196C">
                          <w:fldChar w:fldCharType="begin"/>
                        </w:r>
                        <w:r w:rsidDel="00BF196C">
                          <w:delInstrText xml:space="preserve"> SEQ Gambar_4 \* ARABIC </w:delInstrText>
                        </w:r>
                        <w:r w:rsidDel="00BF196C">
                          <w:fldChar w:fldCharType="separate"/>
                        </w:r>
                        <w:r w:rsidDel="00BF196C">
                          <w:rPr>
                            <w:noProof/>
                          </w:rPr>
                          <w:delText>8</w:delText>
                        </w:r>
                        <w:r w:rsidDel="00BF196C">
                          <w:fldChar w:fldCharType="end"/>
                        </w:r>
                        <w:r w:rsidDel="00BF196C">
                          <w:delText xml:space="preserve"> Halaman Tambah Guru [Guru BK]</w:delText>
                        </w:r>
                      </w:del>
                    </w:p>
                  </w:txbxContent>
                </v:textbox>
              </v:shape>
            </w:pict>
          </mc:Fallback>
        </mc:AlternateContent>
      </w:r>
      <w:r w:rsidR="00DC1FD1">
        <w:rPr>
          <w:noProof/>
        </w:rPr>
        <w:drawing>
          <wp:anchor distT="0" distB="0" distL="114300" distR="114300" simplePos="0" relativeHeight="251524096" behindDoc="1" locked="0" layoutInCell="1" allowOverlap="1" wp14:anchorId="10B3048C" wp14:editId="23D93888">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7987F9E0" w:rsidR="00DC1FD1" w:rsidDel="0025424B" w:rsidRDefault="00DC1FD1" w:rsidP="000A64FE">
      <w:pPr>
        <w:pStyle w:val="ListParagraph"/>
        <w:ind w:left="709"/>
        <w:rPr>
          <w:del w:id="13137" w:author=" " w:date="2021-11-15T17:06:00Z"/>
        </w:rPr>
      </w:pPr>
    </w:p>
    <w:p w14:paraId="64032293" w14:textId="3423A885" w:rsidR="00DC1FD1" w:rsidRDefault="00F151BC" w:rsidP="000A64FE">
      <w:pPr>
        <w:pStyle w:val="ListParagraph"/>
        <w:ind w:left="709"/>
      </w:pPr>
      <w:r>
        <w:rPr>
          <w:noProof/>
        </w:rPr>
        <mc:AlternateContent>
          <mc:Choice Requires="wps">
            <w:drawing>
              <wp:anchor distT="0" distB="0" distL="114300" distR="114300" simplePos="0" relativeHeight="251698688" behindDoc="1" locked="0" layoutInCell="1" allowOverlap="1" wp14:anchorId="79920AA3" wp14:editId="4CDC227B">
                <wp:simplePos x="0" y="0"/>
                <wp:positionH relativeFrom="column">
                  <wp:posOffset>469900</wp:posOffset>
                </wp:positionH>
                <wp:positionV relativeFrom="paragraph">
                  <wp:posOffset>2449195</wp:posOffset>
                </wp:positionV>
                <wp:extent cx="4100195" cy="258445"/>
                <wp:effectExtent l="0" t="0" r="0" b="0"/>
                <wp:wrapNone/>
                <wp:docPr id="363"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195" cy="258445"/>
                        </a:xfrm>
                        <a:prstGeom prst="rect">
                          <a:avLst/>
                        </a:prstGeom>
                        <a:solidFill>
                          <a:prstClr val="white"/>
                        </a:solidFill>
                        <a:ln>
                          <a:noFill/>
                        </a:ln>
                      </wps:spPr>
                      <wps:txbx>
                        <w:txbxContent>
                          <w:p w14:paraId="4604B7CB" w14:textId="39258311" w:rsidR="00ED34E2" w:rsidRPr="005F76D7" w:rsidDel="009F23AF" w:rsidRDefault="00ED34E2" w:rsidP="0090312D">
                            <w:pPr>
                              <w:pStyle w:val="Caption"/>
                              <w:jc w:val="center"/>
                              <w:rPr>
                                <w:del w:id="13138" w:author="chaniaayulestari@outlook.com" w:date="2021-11-13T22:08:00Z"/>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p w14:paraId="3E0BC4B5" w14:textId="6F21F824" w:rsidR="00ED34E2" w:rsidDel="009F23AF" w:rsidRDefault="00ED34E2">
                            <w:pPr>
                              <w:pStyle w:val="Caption"/>
                              <w:jc w:val="center"/>
                              <w:rPr>
                                <w:del w:id="13139" w:author="chaniaayulestari@outlook.com" w:date="2021-11-13T22:08:00Z"/>
                              </w:rPr>
                              <w:pPrChange w:id="13140" w:author="chaniaayulestari@outlook.com" w:date="2021-11-13T22:08:00Z">
                                <w:pPr/>
                              </w:pPrChange>
                            </w:pPr>
                          </w:p>
                          <w:p w14:paraId="2B02D0AB" w14:textId="4114FB70" w:rsidR="00ED34E2" w:rsidRPr="005F76D7" w:rsidRDefault="00ED34E2">
                            <w:pPr>
                              <w:pStyle w:val="Caption"/>
                              <w:jc w:val="center"/>
                              <w:rPr>
                                <w:noProof/>
                                <w:sz w:val="24"/>
                                <w:szCs w:val="24"/>
                              </w:rPr>
                            </w:pPr>
                            <w:del w:id="13141"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920AA3" id="Text Box 363" o:spid="_x0000_s1156" type="#_x0000_t202" style="position:absolute;left:0;text-align:left;margin-left:37pt;margin-top:192.85pt;width:322.85pt;height:20.3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" stroked="f">
                <v:textbox style="mso-fit-shape-to-text:t" inset="0,0,0,0">
                  <w:txbxContent>
                    <w:p w14:paraId="4604B7CB" w14:textId="39258311" w:rsidR="00ED34E2" w:rsidRPr="005F76D7" w:rsidDel="009F23AF" w:rsidRDefault="00ED34E2" w:rsidP="0090312D">
                      <w:pPr>
                        <w:pStyle w:val="Caption"/>
                        <w:jc w:val="center"/>
                        <w:rPr>
                          <w:del w:id="13142" w:author="chaniaayulestari@outlook.com" w:date="2021-11-13T22:08:00Z"/>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p w14:paraId="3E0BC4B5" w14:textId="6F21F824" w:rsidR="00ED34E2" w:rsidDel="009F23AF" w:rsidRDefault="00ED34E2">
                      <w:pPr>
                        <w:pStyle w:val="Caption"/>
                        <w:jc w:val="center"/>
                        <w:rPr>
                          <w:del w:id="13143" w:author="chaniaayulestari@outlook.com" w:date="2021-11-13T22:08:00Z"/>
                        </w:rPr>
                        <w:pPrChange w:id="13144" w:author="chaniaayulestari@outlook.com" w:date="2021-11-13T22:08:00Z">
                          <w:pPr/>
                        </w:pPrChange>
                      </w:pPr>
                    </w:p>
                    <w:p w14:paraId="2B02D0AB" w14:textId="4114FB70" w:rsidR="00ED34E2" w:rsidRPr="005F76D7" w:rsidRDefault="00ED34E2">
                      <w:pPr>
                        <w:pStyle w:val="Caption"/>
                        <w:jc w:val="center"/>
                        <w:rPr>
                          <w:noProof/>
                          <w:sz w:val="24"/>
                          <w:szCs w:val="24"/>
                        </w:rPr>
                      </w:pPr>
                      <w:del w:id="13145"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v:textbox>
              </v:shape>
            </w:pict>
          </mc:Fallback>
        </mc:AlternateContent>
      </w:r>
      <w:r w:rsidR="00DC1FD1">
        <w:rPr>
          <w:noProof/>
        </w:rPr>
        <w:drawing>
          <wp:anchor distT="0" distB="0" distL="114300" distR="114300" simplePos="0" relativeHeight="251526144" behindDoc="1" locked="0" layoutInCell="1" allowOverlap="1" wp14:anchorId="04B69597" wp14:editId="5F5A8B27">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2C034561" w:rsidR="00DC1FD1" w:rsidRDefault="00F151BC" w:rsidP="000A64FE">
      <w:pPr>
        <w:pStyle w:val="ListParagraph"/>
        <w:ind w:left="709"/>
      </w:pPr>
      <w:r>
        <w:rPr>
          <w:noProof/>
        </w:rPr>
        <mc:AlternateContent>
          <mc:Choice Requires="wps">
            <w:drawing>
              <wp:anchor distT="0" distB="0" distL="114300" distR="114300" simplePos="0" relativeHeight="251699712" behindDoc="1" locked="0" layoutInCell="1" allowOverlap="1" wp14:anchorId="35BC68BC" wp14:editId="16112D4B">
                <wp:simplePos x="0" y="0"/>
                <wp:positionH relativeFrom="column">
                  <wp:posOffset>462280</wp:posOffset>
                </wp:positionH>
                <wp:positionV relativeFrom="paragraph">
                  <wp:posOffset>2451100</wp:posOffset>
                </wp:positionV>
                <wp:extent cx="4111625" cy="258445"/>
                <wp:effectExtent l="0" t="0" r="0" b="0"/>
                <wp:wrapNone/>
                <wp:docPr id="36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1625" cy="258445"/>
                        </a:xfrm>
                        <a:prstGeom prst="rect">
                          <a:avLst/>
                        </a:prstGeom>
                        <a:solidFill>
                          <a:prstClr val="white"/>
                        </a:solidFill>
                        <a:ln>
                          <a:noFill/>
                        </a:ln>
                      </wps:spPr>
                      <wps:txbx>
                        <w:txbxContent>
                          <w:p w14:paraId="3E9837AA" w14:textId="5CFED905" w:rsidR="00ED34E2" w:rsidRPr="006466CA" w:rsidDel="009F23AF" w:rsidRDefault="00ED34E2">
                            <w:pPr>
                              <w:pStyle w:val="Caption"/>
                              <w:jc w:val="center"/>
                              <w:rPr>
                                <w:del w:id="13146" w:author="chaniaayulestari@outlook.com" w:date="2021-11-13T22:09:00Z"/>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p w14:paraId="709C52B7" w14:textId="37D86CC8" w:rsidR="00ED34E2" w:rsidDel="009F23AF" w:rsidRDefault="00ED34E2">
                            <w:pPr>
                              <w:pStyle w:val="Caption"/>
                              <w:jc w:val="center"/>
                              <w:rPr>
                                <w:del w:id="13147" w:author="chaniaayulestari@outlook.com" w:date="2021-11-13T22:09:00Z"/>
                              </w:rPr>
                              <w:pPrChange w:id="13148" w:author="chaniaayulestari@outlook.com" w:date="2021-11-13T22:09:00Z">
                                <w:pPr/>
                              </w:pPrChange>
                            </w:pPr>
                          </w:p>
                          <w:p w14:paraId="2D66C72A" w14:textId="204F361D" w:rsidR="00ED34E2" w:rsidRPr="006466CA" w:rsidRDefault="00ED34E2">
                            <w:pPr>
                              <w:pStyle w:val="Caption"/>
                              <w:jc w:val="center"/>
                              <w:rPr>
                                <w:noProof/>
                                <w:sz w:val="24"/>
                                <w:szCs w:val="24"/>
                              </w:rPr>
                            </w:pPr>
                            <w:del w:id="13149"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5BC68BC" id="Text Box 365" o:spid="_x0000_s1157" type="#_x0000_t202" style="position:absolute;left:0;text-align:left;margin-left:36.4pt;margin-top:193pt;width:323.75pt;height:20.3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" stroked="f">
                <v:textbox style="mso-fit-shape-to-text:t" inset="0,0,0,0">
                  <w:txbxContent>
                    <w:p w14:paraId="3E9837AA" w14:textId="5CFED905" w:rsidR="00ED34E2" w:rsidRPr="006466CA" w:rsidDel="009F23AF" w:rsidRDefault="00ED34E2">
                      <w:pPr>
                        <w:pStyle w:val="Caption"/>
                        <w:jc w:val="center"/>
                        <w:rPr>
                          <w:del w:id="13150" w:author="chaniaayulestari@outlook.com" w:date="2021-11-13T22:09:00Z"/>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p w14:paraId="709C52B7" w14:textId="37D86CC8" w:rsidR="00ED34E2" w:rsidDel="009F23AF" w:rsidRDefault="00ED34E2">
                      <w:pPr>
                        <w:pStyle w:val="Caption"/>
                        <w:jc w:val="center"/>
                        <w:rPr>
                          <w:del w:id="13151" w:author="chaniaayulestari@outlook.com" w:date="2021-11-13T22:09:00Z"/>
                        </w:rPr>
                        <w:pPrChange w:id="13152" w:author="chaniaayulestari@outlook.com" w:date="2021-11-13T22:09:00Z">
                          <w:pPr/>
                        </w:pPrChange>
                      </w:pPr>
                    </w:p>
                    <w:p w14:paraId="2D66C72A" w14:textId="204F361D" w:rsidR="00ED34E2" w:rsidRPr="006466CA" w:rsidRDefault="00ED34E2">
                      <w:pPr>
                        <w:pStyle w:val="Caption"/>
                        <w:jc w:val="center"/>
                        <w:rPr>
                          <w:noProof/>
                          <w:sz w:val="24"/>
                          <w:szCs w:val="24"/>
                        </w:rPr>
                      </w:pPr>
                      <w:del w:id="13153"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v:textbox>
              </v:shape>
            </w:pict>
          </mc:Fallback>
        </mc:AlternateContent>
      </w:r>
      <w:r w:rsidR="002C40D7">
        <w:rPr>
          <w:noProof/>
        </w:rPr>
        <w:drawing>
          <wp:anchor distT="0" distB="0" distL="114300" distR="114300" simplePos="0" relativeHeight="251593728" behindDoc="1" locked="0" layoutInCell="1" allowOverlap="1" wp14:anchorId="2AC080A0" wp14:editId="2F993787">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19DBAB23" w:rsidR="00DC1FD1" w:rsidDel="009F23AF" w:rsidRDefault="00DC1FD1" w:rsidP="00803561">
      <w:pPr>
        <w:pStyle w:val="ListParagraph"/>
        <w:ind w:left="709"/>
        <w:rPr>
          <w:del w:id="13154" w:author="chaniaayulestari@outlook.com" w:date="2021-11-13T22:09:00Z"/>
        </w:rPr>
      </w:pPr>
    </w:p>
    <w:p w14:paraId="4D60AEEB" w14:textId="2152999F" w:rsidR="00DC1FD1" w:rsidRDefault="00F151BC" w:rsidP="00803561">
      <w:pPr>
        <w:pStyle w:val="ListParagraph"/>
        <w:ind w:left="709"/>
      </w:pPr>
      <w:r>
        <w:rPr>
          <w:noProof/>
        </w:rPr>
        <mc:AlternateContent>
          <mc:Choice Requires="wps">
            <w:drawing>
              <wp:anchor distT="0" distB="0" distL="114300" distR="114300" simplePos="0" relativeHeight="251700736" behindDoc="1" locked="0" layoutInCell="1" allowOverlap="1" wp14:anchorId="71719E1D" wp14:editId="6D48EA54">
                <wp:simplePos x="0" y="0"/>
                <wp:positionH relativeFrom="column">
                  <wp:posOffset>462280</wp:posOffset>
                </wp:positionH>
                <wp:positionV relativeFrom="paragraph">
                  <wp:posOffset>2445385</wp:posOffset>
                </wp:positionV>
                <wp:extent cx="4109720" cy="258445"/>
                <wp:effectExtent l="0" t="0" r="0" b="0"/>
                <wp:wrapNone/>
                <wp:docPr id="366"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720" cy="258445"/>
                        </a:xfrm>
                        <a:prstGeom prst="rect">
                          <a:avLst/>
                        </a:prstGeom>
                        <a:solidFill>
                          <a:prstClr val="white"/>
                        </a:solidFill>
                        <a:ln>
                          <a:noFill/>
                        </a:ln>
                      </wps:spPr>
                      <wps:txbx>
                        <w:txbxContent>
                          <w:p w14:paraId="0A30095F" w14:textId="40743A5A" w:rsidR="00ED34E2" w:rsidRPr="00B70D99" w:rsidDel="00845C88" w:rsidRDefault="00ED34E2">
                            <w:pPr>
                              <w:pStyle w:val="Caption"/>
                              <w:jc w:val="center"/>
                              <w:rPr>
                                <w:del w:id="13155" w:author=" " w:date="2021-11-15T18:42:00Z"/>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p w14:paraId="6FE428B2" w14:textId="45EF62B1" w:rsidR="00ED34E2" w:rsidDel="00845C88" w:rsidRDefault="00ED34E2">
                            <w:pPr>
                              <w:pStyle w:val="Caption"/>
                              <w:jc w:val="center"/>
                              <w:rPr>
                                <w:del w:id="13156" w:author=" " w:date="2021-11-15T18:42:00Z"/>
                              </w:rPr>
                              <w:pPrChange w:id="13157" w:author=" " w:date="2021-11-15T18:42:00Z">
                                <w:pPr/>
                              </w:pPrChange>
                            </w:pPr>
                          </w:p>
                          <w:p w14:paraId="1C4AD4AC" w14:textId="4E8F57A4" w:rsidR="00ED34E2" w:rsidRPr="00B70D99" w:rsidRDefault="00ED34E2">
                            <w:pPr>
                              <w:pStyle w:val="Caption"/>
                              <w:jc w:val="center"/>
                              <w:rPr>
                                <w:noProof/>
                                <w:sz w:val="24"/>
                                <w:szCs w:val="24"/>
                              </w:rPr>
                            </w:pPr>
                            <w:del w:id="13158"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11</w:delText>
                              </w:r>
                              <w:r w:rsidDel="00845C88">
                                <w:fldChar w:fldCharType="end"/>
                              </w:r>
                              <w:r w:rsidDel="00845C88">
                                <w:delText xml:space="preserve"> Halaman Tambah Walikelas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719E1D" id="Text Box 366" o:spid="_x0000_s1158" type="#_x0000_t202" style="position:absolute;left:0;text-align:left;margin-left:36.4pt;margin-top:192.55pt;width:323.6pt;height:20.3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" stroked="f">
                <v:textbox style="mso-fit-shape-to-text:t" inset="0,0,0,0">
                  <w:txbxContent>
                    <w:p w14:paraId="0A30095F" w14:textId="40743A5A" w:rsidR="00ED34E2" w:rsidRPr="00B70D99" w:rsidDel="00845C88" w:rsidRDefault="00ED34E2">
                      <w:pPr>
                        <w:pStyle w:val="Caption"/>
                        <w:jc w:val="center"/>
                        <w:rPr>
                          <w:del w:id="13159" w:author=" " w:date="2021-11-15T18:42:00Z"/>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p w14:paraId="6FE428B2" w14:textId="45EF62B1" w:rsidR="00ED34E2" w:rsidDel="00845C88" w:rsidRDefault="00ED34E2">
                      <w:pPr>
                        <w:pStyle w:val="Caption"/>
                        <w:jc w:val="center"/>
                        <w:rPr>
                          <w:del w:id="13160" w:author=" " w:date="2021-11-15T18:42:00Z"/>
                        </w:rPr>
                        <w:pPrChange w:id="13161" w:author=" " w:date="2021-11-15T18:42:00Z">
                          <w:pPr/>
                        </w:pPrChange>
                      </w:pPr>
                    </w:p>
                    <w:p w14:paraId="1C4AD4AC" w14:textId="4E8F57A4" w:rsidR="00ED34E2" w:rsidRPr="00B70D99" w:rsidRDefault="00ED34E2">
                      <w:pPr>
                        <w:pStyle w:val="Caption"/>
                        <w:jc w:val="center"/>
                        <w:rPr>
                          <w:noProof/>
                          <w:sz w:val="24"/>
                          <w:szCs w:val="24"/>
                        </w:rPr>
                      </w:pPr>
                      <w:del w:id="13162"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11</w:delText>
                        </w:r>
                        <w:r w:rsidDel="00845C88">
                          <w:fldChar w:fldCharType="end"/>
                        </w:r>
                        <w:r w:rsidDel="00845C88">
                          <w:delText xml:space="preserve"> Halaman Tambah Walikelas [Guru BK]</w:delText>
                        </w:r>
                      </w:del>
                    </w:p>
                  </w:txbxContent>
                </v:textbox>
              </v:shape>
            </w:pict>
          </mc:Fallback>
        </mc:AlternateContent>
      </w:r>
      <w:r w:rsidR="00DC2EBA">
        <w:rPr>
          <w:noProof/>
        </w:rPr>
        <w:drawing>
          <wp:anchor distT="0" distB="0" distL="114300" distR="114300" simplePos="0" relativeHeight="251550720" behindDoc="1" locked="0" layoutInCell="1" allowOverlap="1" wp14:anchorId="56F46E06" wp14:editId="23F40026">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13D9D2C0" w:rsidR="003C4EAE" w:rsidRDefault="00F151BC" w:rsidP="000A64FE">
      <w:pPr>
        <w:ind w:left="349"/>
      </w:pPr>
      <w:r>
        <w:rPr>
          <w:noProof/>
        </w:rPr>
        <mc:AlternateContent>
          <mc:Choice Requires="wps">
            <w:drawing>
              <wp:anchor distT="0" distB="0" distL="114300" distR="114300" simplePos="0" relativeHeight="251701760" behindDoc="1" locked="0" layoutInCell="1" allowOverlap="1" wp14:anchorId="72657078" wp14:editId="6799D6FF">
                <wp:simplePos x="0" y="0"/>
                <wp:positionH relativeFrom="column">
                  <wp:posOffset>462280</wp:posOffset>
                </wp:positionH>
                <wp:positionV relativeFrom="paragraph">
                  <wp:posOffset>2456815</wp:posOffset>
                </wp:positionV>
                <wp:extent cx="4114165" cy="258445"/>
                <wp:effectExtent l="0" t="0" r="0" b="0"/>
                <wp:wrapNone/>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655861BD" w14:textId="6C221680" w:rsidR="00ED34E2" w:rsidRPr="00D94113" w:rsidDel="00845C88" w:rsidRDefault="00ED34E2">
                            <w:pPr>
                              <w:pStyle w:val="Caption"/>
                              <w:jc w:val="center"/>
                              <w:rPr>
                                <w:del w:id="13163" w:author=" " w:date="2021-11-15T18:42:00Z"/>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p w14:paraId="0AAA7890" w14:textId="72C62A3A" w:rsidR="00ED34E2" w:rsidDel="00845C88" w:rsidRDefault="00ED34E2">
                            <w:pPr>
                              <w:pStyle w:val="Caption"/>
                              <w:jc w:val="center"/>
                              <w:rPr>
                                <w:del w:id="13164" w:author=" " w:date="2021-11-15T18:42:00Z"/>
                              </w:rPr>
                              <w:pPrChange w:id="13165" w:author=" " w:date="2021-11-15T18:42:00Z">
                                <w:pPr/>
                              </w:pPrChange>
                            </w:pPr>
                          </w:p>
                          <w:p w14:paraId="50EA0550" w14:textId="16361C2C" w:rsidR="00ED34E2" w:rsidRPr="00D94113" w:rsidRDefault="00ED34E2">
                            <w:pPr>
                              <w:pStyle w:val="Caption"/>
                              <w:jc w:val="center"/>
                              <w:rPr>
                                <w:noProof/>
                                <w:sz w:val="24"/>
                                <w:szCs w:val="24"/>
                              </w:rPr>
                            </w:pPr>
                            <w:del w:id="13166"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12</w:delText>
                              </w:r>
                              <w:r w:rsidDel="00845C88">
                                <w:fldChar w:fldCharType="end"/>
                              </w:r>
                              <w:r w:rsidDel="00845C88">
                                <w:delText xml:space="preserve"> Halaman Data Walikelas </w:delText>
                              </w:r>
                              <w:r w:rsidRPr="006A339C"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657078" id="Text Box 367" o:spid="_x0000_s1159" type="#_x0000_t202" style="position:absolute;left:0;text-align:left;margin-left:36.4pt;margin-top:193.45pt;width:323.95pt;height:20.3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" stroked="f">
                <v:textbox style="mso-fit-shape-to-text:t" inset="0,0,0,0">
                  <w:txbxContent>
                    <w:p w14:paraId="655861BD" w14:textId="6C221680" w:rsidR="00ED34E2" w:rsidRPr="00D94113" w:rsidDel="00845C88" w:rsidRDefault="00ED34E2">
                      <w:pPr>
                        <w:pStyle w:val="Caption"/>
                        <w:jc w:val="center"/>
                        <w:rPr>
                          <w:del w:id="13167" w:author=" " w:date="2021-11-15T18:42:00Z"/>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p w14:paraId="0AAA7890" w14:textId="72C62A3A" w:rsidR="00ED34E2" w:rsidDel="00845C88" w:rsidRDefault="00ED34E2">
                      <w:pPr>
                        <w:pStyle w:val="Caption"/>
                        <w:jc w:val="center"/>
                        <w:rPr>
                          <w:del w:id="13168" w:author=" " w:date="2021-11-15T18:42:00Z"/>
                        </w:rPr>
                        <w:pPrChange w:id="13169" w:author=" " w:date="2021-11-15T18:42:00Z">
                          <w:pPr/>
                        </w:pPrChange>
                      </w:pPr>
                    </w:p>
                    <w:p w14:paraId="50EA0550" w14:textId="16361C2C" w:rsidR="00ED34E2" w:rsidRPr="00D94113" w:rsidRDefault="00ED34E2">
                      <w:pPr>
                        <w:pStyle w:val="Caption"/>
                        <w:jc w:val="center"/>
                        <w:rPr>
                          <w:noProof/>
                          <w:sz w:val="24"/>
                          <w:szCs w:val="24"/>
                        </w:rPr>
                      </w:pPr>
                      <w:del w:id="13170"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12</w:delText>
                        </w:r>
                        <w:r w:rsidDel="00845C88">
                          <w:fldChar w:fldCharType="end"/>
                        </w:r>
                        <w:r w:rsidDel="00845C88">
                          <w:delText xml:space="preserve"> Halaman Data Walikelas </w:delText>
                        </w:r>
                        <w:r w:rsidRPr="006A339C" w:rsidDel="00845C88">
                          <w:delText>[Guru BK]</w:delText>
                        </w:r>
                      </w:del>
                    </w:p>
                  </w:txbxContent>
                </v:textbox>
              </v:shape>
            </w:pict>
          </mc:Fallback>
        </mc:AlternateContent>
      </w:r>
      <w:r w:rsidR="003C4EAE">
        <w:rPr>
          <w:noProof/>
        </w:rPr>
        <w:drawing>
          <wp:anchor distT="0" distB="0" distL="114300" distR="114300" simplePos="0" relativeHeight="251528192" behindDoc="1" locked="0" layoutInCell="1" allowOverlap="1" wp14:anchorId="1E2577DB" wp14:editId="62B67DEE">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708A0FDE" w:rsidR="000A64FE" w:rsidDel="0025424B" w:rsidRDefault="000A64FE">
      <w:pPr>
        <w:rPr>
          <w:del w:id="13171" w:author="Rafi Aziizi" w:date="2021-11-14T21:06:00Z"/>
        </w:rPr>
      </w:pPr>
    </w:p>
    <w:p w14:paraId="7B8F9D79" w14:textId="77777777" w:rsidR="0025424B" w:rsidRDefault="0025424B" w:rsidP="000A64FE">
      <w:pPr>
        <w:ind w:left="349"/>
        <w:rPr>
          <w:ins w:id="13172" w:author=" " w:date="2021-11-15T17:06:00Z"/>
        </w:rPr>
      </w:pPr>
    </w:p>
    <w:p w14:paraId="17C36467" w14:textId="77777777" w:rsidR="00DC2EBA" w:rsidRDefault="00DC2EBA">
      <w:pPr>
        <w:pPrChange w:id="13173" w:author="Rafi Aziizi" w:date="2021-11-14T21:06:00Z">
          <w:pPr>
            <w:ind w:left="349"/>
          </w:pPr>
        </w:pPrChange>
      </w:pPr>
    </w:p>
    <w:p w14:paraId="3E8ADB2D" w14:textId="77A3C2FC" w:rsidR="003C4EAE" w:rsidRDefault="00F151BC" w:rsidP="000A64FE">
      <w:pPr>
        <w:ind w:left="349"/>
      </w:pPr>
      <w:r>
        <w:rPr>
          <w:noProof/>
        </w:rPr>
        <mc:AlternateContent>
          <mc:Choice Requires="wps">
            <w:drawing>
              <wp:anchor distT="0" distB="0" distL="114300" distR="114300" simplePos="0" relativeHeight="251702784" behindDoc="1" locked="0" layoutInCell="1" allowOverlap="1" wp14:anchorId="6F6A0935" wp14:editId="6655762E">
                <wp:simplePos x="0" y="0"/>
                <wp:positionH relativeFrom="column">
                  <wp:posOffset>467995</wp:posOffset>
                </wp:positionH>
                <wp:positionV relativeFrom="paragraph">
                  <wp:posOffset>2446020</wp:posOffset>
                </wp:positionV>
                <wp:extent cx="4103370" cy="258445"/>
                <wp:effectExtent l="0" t="0" r="0" b="0"/>
                <wp:wrapNone/>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30F907DC" w14:textId="34E38F4A" w:rsidR="00ED34E2" w:rsidRPr="006C32BE" w:rsidDel="00845C88" w:rsidRDefault="00ED34E2">
                            <w:pPr>
                              <w:pStyle w:val="Caption"/>
                              <w:jc w:val="center"/>
                              <w:rPr>
                                <w:del w:id="13174" w:author=" " w:date="2021-11-15T18:42:00Z"/>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p w14:paraId="5CAF4F1F" w14:textId="18FCD26B" w:rsidR="00ED34E2" w:rsidDel="00845C88" w:rsidRDefault="00ED34E2">
                            <w:pPr>
                              <w:pStyle w:val="Caption"/>
                              <w:jc w:val="center"/>
                              <w:rPr>
                                <w:del w:id="13175" w:author=" " w:date="2021-11-15T18:42:00Z"/>
                              </w:rPr>
                              <w:pPrChange w:id="13176" w:author=" " w:date="2021-11-15T18:42:00Z">
                                <w:pPr/>
                              </w:pPrChange>
                            </w:pPr>
                          </w:p>
                          <w:p w14:paraId="7CF3E089" w14:textId="09FE225E" w:rsidR="00ED34E2" w:rsidRPr="006C32BE" w:rsidRDefault="00ED34E2">
                            <w:pPr>
                              <w:pStyle w:val="Caption"/>
                              <w:jc w:val="center"/>
                              <w:rPr>
                                <w:noProof/>
                                <w:sz w:val="24"/>
                                <w:szCs w:val="24"/>
                              </w:rPr>
                            </w:pPr>
                            <w:del w:id="13177"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13</w:delText>
                              </w:r>
                              <w:r w:rsidDel="00845C88">
                                <w:fldChar w:fldCharType="end"/>
                              </w:r>
                              <w:r w:rsidDel="00845C88">
                                <w:delText xml:space="preserve"> Halaman Profile Walikelas </w:delText>
                              </w:r>
                              <w:r w:rsidRPr="00E3250E"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6A0935" id="Text Box 368" o:spid="_x0000_s1160" type="#_x0000_t202" style="position:absolute;left:0;text-align:left;margin-left:36.85pt;margin-top:192.6pt;width:323.1pt;height:20.3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" stroked="f">
                <v:textbox style="mso-fit-shape-to-text:t" inset="0,0,0,0">
                  <w:txbxContent>
                    <w:p w14:paraId="30F907DC" w14:textId="34E38F4A" w:rsidR="00ED34E2" w:rsidRPr="006C32BE" w:rsidDel="00845C88" w:rsidRDefault="00ED34E2">
                      <w:pPr>
                        <w:pStyle w:val="Caption"/>
                        <w:jc w:val="center"/>
                        <w:rPr>
                          <w:del w:id="13178" w:author=" " w:date="2021-11-15T18:42:00Z"/>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p w14:paraId="5CAF4F1F" w14:textId="18FCD26B" w:rsidR="00ED34E2" w:rsidDel="00845C88" w:rsidRDefault="00ED34E2">
                      <w:pPr>
                        <w:pStyle w:val="Caption"/>
                        <w:jc w:val="center"/>
                        <w:rPr>
                          <w:del w:id="13179" w:author=" " w:date="2021-11-15T18:42:00Z"/>
                        </w:rPr>
                        <w:pPrChange w:id="13180" w:author=" " w:date="2021-11-15T18:42:00Z">
                          <w:pPr/>
                        </w:pPrChange>
                      </w:pPr>
                    </w:p>
                    <w:p w14:paraId="7CF3E089" w14:textId="09FE225E" w:rsidR="00ED34E2" w:rsidRPr="006C32BE" w:rsidRDefault="00ED34E2">
                      <w:pPr>
                        <w:pStyle w:val="Caption"/>
                        <w:jc w:val="center"/>
                        <w:rPr>
                          <w:noProof/>
                          <w:sz w:val="24"/>
                          <w:szCs w:val="24"/>
                        </w:rPr>
                      </w:pPr>
                      <w:del w:id="13181"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13</w:delText>
                        </w:r>
                        <w:r w:rsidDel="00845C88">
                          <w:fldChar w:fldCharType="end"/>
                        </w:r>
                        <w:r w:rsidDel="00845C88">
                          <w:delText xml:space="preserve"> Halaman Profile Walikelas </w:delText>
                        </w:r>
                        <w:r w:rsidRPr="00E3250E" w:rsidDel="00845C88">
                          <w:delText>[Guru BK]</w:delText>
                        </w:r>
                      </w:del>
                    </w:p>
                  </w:txbxContent>
                </v:textbox>
              </v:shape>
            </w:pict>
          </mc:Fallback>
        </mc:AlternateContent>
      </w:r>
      <w:r w:rsidR="00DC2EBA">
        <w:rPr>
          <w:noProof/>
        </w:rPr>
        <w:drawing>
          <wp:anchor distT="0" distB="0" distL="114300" distR="114300" simplePos="0" relativeHeight="251546624" behindDoc="1" locked="0" layoutInCell="1" allowOverlap="1" wp14:anchorId="29700F35" wp14:editId="0E0A0249">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0D9ADE59" w:rsidR="00B26A76" w:rsidRDefault="00F151BC" w:rsidP="00EA62A7">
      <w:pPr>
        <w:ind w:left="349" w:firstLine="360"/>
      </w:pPr>
      <w:r>
        <w:rPr>
          <w:noProof/>
        </w:rPr>
        <mc:AlternateContent>
          <mc:Choice Requires="wps">
            <w:drawing>
              <wp:anchor distT="0" distB="0" distL="114300" distR="114300" simplePos="0" relativeHeight="251703808" behindDoc="1" locked="0" layoutInCell="1" allowOverlap="1" wp14:anchorId="7E622F4B" wp14:editId="2CC49BD4">
                <wp:simplePos x="0" y="0"/>
                <wp:positionH relativeFrom="column">
                  <wp:posOffset>467995</wp:posOffset>
                </wp:positionH>
                <wp:positionV relativeFrom="paragraph">
                  <wp:posOffset>2446655</wp:posOffset>
                </wp:positionV>
                <wp:extent cx="4103370" cy="258445"/>
                <wp:effectExtent l="0" t="0" r="0" b="0"/>
                <wp:wrapNone/>
                <wp:docPr id="369"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3966C9A7" w14:textId="75792C63" w:rsidR="00ED34E2" w:rsidRPr="00FA4E97" w:rsidDel="00845C88" w:rsidRDefault="00ED34E2">
                            <w:pPr>
                              <w:pStyle w:val="Caption"/>
                              <w:jc w:val="center"/>
                              <w:rPr>
                                <w:del w:id="13182" w:author=" " w:date="2021-11-15T18:42:00Z"/>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p w14:paraId="3752D3E6" w14:textId="44A8D3AA" w:rsidR="00ED34E2" w:rsidDel="00845C88" w:rsidRDefault="00ED34E2">
                            <w:pPr>
                              <w:pStyle w:val="Caption"/>
                              <w:jc w:val="center"/>
                              <w:rPr>
                                <w:del w:id="13183" w:author=" " w:date="2021-11-15T18:42:00Z"/>
                              </w:rPr>
                              <w:pPrChange w:id="13184" w:author=" " w:date="2021-11-15T18:42:00Z">
                                <w:pPr/>
                              </w:pPrChange>
                            </w:pPr>
                          </w:p>
                          <w:p w14:paraId="54A1CB85" w14:textId="05CFDA5A" w:rsidR="00ED34E2" w:rsidRPr="00FA4E97" w:rsidRDefault="00ED34E2">
                            <w:pPr>
                              <w:pStyle w:val="Caption"/>
                              <w:jc w:val="center"/>
                              <w:rPr>
                                <w:noProof/>
                                <w:sz w:val="24"/>
                                <w:szCs w:val="24"/>
                              </w:rPr>
                            </w:pPr>
                            <w:del w:id="13185"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14</w:delText>
                              </w:r>
                              <w:r w:rsidDel="00845C88">
                                <w:fldChar w:fldCharType="end"/>
                              </w:r>
                              <w:r w:rsidDel="00845C88">
                                <w:delText xml:space="preserve"> Halaman Daftar Anggota Siswa </w:delText>
                              </w:r>
                              <w:r w:rsidRPr="008047C2"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622F4B" id="Text Box 369" o:spid="_x0000_s1161" type="#_x0000_t202" style="position:absolute;left:0;text-align:left;margin-left:36.85pt;margin-top:192.65pt;width:323.1pt;height:20.3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" stroked="f">
                <v:textbox style="mso-fit-shape-to-text:t" inset="0,0,0,0">
                  <w:txbxContent>
                    <w:p w14:paraId="3966C9A7" w14:textId="75792C63" w:rsidR="00ED34E2" w:rsidRPr="00FA4E97" w:rsidDel="00845C88" w:rsidRDefault="00ED34E2">
                      <w:pPr>
                        <w:pStyle w:val="Caption"/>
                        <w:jc w:val="center"/>
                        <w:rPr>
                          <w:del w:id="13186" w:author=" " w:date="2021-11-15T18:42:00Z"/>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p w14:paraId="3752D3E6" w14:textId="44A8D3AA" w:rsidR="00ED34E2" w:rsidDel="00845C88" w:rsidRDefault="00ED34E2">
                      <w:pPr>
                        <w:pStyle w:val="Caption"/>
                        <w:jc w:val="center"/>
                        <w:rPr>
                          <w:del w:id="13187" w:author=" " w:date="2021-11-15T18:42:00Z"/>
                        </w:rPr>
                        <w:pPrChange w:id="13188" w:author=" " w:date="2021-11-15T18:42:00Z">
                          <w:pPr/>
                        </w:pPrChange>
                      </w:pPr>
                    </w:p>
                    <w:p w14:paraId="54A1CB85" w14:textId="05CFDA5A" w:rsidR="00ED34E2" w:rsidRPr="00FA4E97" w:rsidRDefault="00ED34E2">
                      <w:pPr>
                        <w:pStyle w:val="Caption"/>
                        <w:jc w:val="center"/>
                        <w:rPr>
                          <w:noProof/>
                          <w:sz w:val="24"/>
                          <w:szCs w:val="24"/>
                        </w:rPr>
                      </w:pPr>
                      <w:del w:id="13189"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14</w:delText>
                        </w:r>
                        <w:r w:rsidDel="00845C88">
                          <w:fldChar w:fldCharType="end"/>
                        </w:r>
                        <w:r w:rsidDel="00845C88">
                          <w:delText xml:space="preserve"> Halaman Daftar Anggota Siswa </w:delText>
                        </w:r>
                        <w:r w:rsidRPr="008047C2" w:rsidDel="00845C88">
                          <w:delText>[Guru BK]</w:delText>
                        </w:r>
                      </w:del>
                    </w:p>
                  </w:txbxContent>
                </v:textbox>
              </v:shape>
            </w:pict>
          </mc:Fallback>
        </mc:AlternateContent>
      </w:r>
      <w:r w:rsidR="00DC2EBA">
        <w:rPr>
          <w:noProof/>
        </w:rPr>
        <w:drawing>
          <wp:anchor distT="0" distB="0" distL="114300" distR="114300" simplePos="0" relativeHeight="251544576" behindDoc="1" locked="0" layoutInCell="1" allowOverlap="1" wp14:anchorId="665153F4" wp14:editId="3106506F">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214FEEF2" w:rsidR="00E56C0A" w:rsidRDefault="00F151BC" w:rsidP="00E56C0A">
      <w:pPr>
        <w:pStyle w:val="ListParagraph"/>
        <w:ind w:left="709"/>
      </w:pPr>
      <w:r>
        <w:rPr>
          <w:noProof/>
        </w:rPr>
        <mc:AlternateContent>
          <mc:Choice Requires="wps">
            <w:drawing>
              <wp:anchor distT="0" distB="0" distL="114300" distR="114300" simplePos="0" relativeHeight="251704832" behindDoc="1" locked="0" layoutInCell="1" allowOverlap="1" wp14:anchorId="16AA90AA" wp14:editId="21B7C010">
                <wp:simplePos x="0" y="0"/>
                <wp:positionH relativeFrom="column">
                  <wp:posOffset>462280</wp:posOffset>
                </wp:positionH>
                <wp:positionV relativeFrom="paragraph">
                  <wp:posOffset>2455545</wp:posOffset>
                </wp:positionV>
                <wp:extent cx="4109720" cy="258445"/>
                <wp:effectExtent l="0" t="0" r="0" b="0"/>
                <wp:wrapNone/>
                <wp:docPr id="37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720" cy="258445"/>
                        </a:xfrm>
                        <a:prstGeom prst="rect">
                          <a:avLst/>
                        </a:prstGeom>
                        <a:solidFill>
                          <a:prstClr val="white"/>
                        </a:solidFill>
                        <a:ln>
                          <a:noFill/>
                        </a:ln>
                      </wps:spPr>
                      <wps:txbx>
                        <w:txbxContent>
                          <w:p w14:paraId="5F3D996A" w14:textId="11F85AFB" w:rsidR="00ED34E2" w:rsidRPr="007E04A8" w:rsidDel="00845C88" w:rsidRDefault="00ED34E2">
                            <w:pPr>
                              <w:pStyle w:val="Caption"/>
                              <w:jc w:val="center"/>
                              <w:rPr>
                                <w:del w:id="13190" w:author=" " w:date="2021-11-15T18:43:00Z"/>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p w14:paraId="593369C6" w14:textId="7FC71011" w:rsidR="00ED34E2" w:rsidDel="00845C88" w:rsidRDefault="00ED34E2">
                            <w:pPr>
                              <w:pStyle w:val="Caption"/>
                              <w:jc w:val="center"/>
                              <w:rPr>
                                <w:del w:id="13191" w:author=" " w:date="2021-11-15T18:43:00Z"/>
                              </w:rPr>
                              <w:pPrChange w:id="13192" w:author=" " w:date="2021-11-15T18:43:00Z">
                                <w:pPr/>
                              </w:pPrChange>
                            </w:pPr>
                          </w:p>
                          <w:p w14:paraId="318AAE97" w14:textId="1C3C76AE" w:rsidR="00ED34E2" w:rsidRPr="007E04A8" w:rsidRDefault="00ED34E2">
                            <w:pPr>
                              <w:pStyle w:val="Caption"/>
                              <w:jc w:val="center"/>
                              <w:rPr>
                                <w:noProof/>
                                <w:sz w:val="24"/>
                                <w:szCs w:val="24"/>
                              </w:rPr>
                            </w:pPr>
                            <w:del w:id="13193"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15</w:delText>
                              </w:r>
                              <w:r w:rsidDel="00845C88">
                                <w:fldChar w:fldCharType="end"/>
                              </w:r>
                              <w:r w:rsidDel="00845C88">
                                <w:delText xml:space="preserve"> Halaman Tambah Kelas </w:delText>
                              </w:r>
                              <w:r w:rsidRPr="003E1B2D"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AA90AA" id="Text Box 370" o:spid="_x0000_s1162" type="#_x0000_t202" style="position:absolute;left:0;text-align:left;margin-left:36.4pt;margin-top:193.35pt;width:323.6pt;height:20.3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" stroked="f">
                <v:textbox style="mso-fit-shape-to-text:t" inset="0,0,0,0">
                  <w:txbxContent>
                    <w:p w14:paraId="5F3D996A" w14:textId="11F85AFB" w:rsidR="00ED34E2" w:rsidRPr="007E04A8" w:rsidDel="00845C88" w:rsidRDefault="00ED34E2">
                      <w:pPr>
                        <w:pStyle w:val="Caption"/>
                        <w:jc w:val="center"/>
                        <w:rPr>
                          <w:del w:id="13194" w:author=" " w:date="2021-11-15T18:43:00Z"/>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p w14:paraId="593369C6" w14:textId="7FC71011" w:rsidR="00ED34E2" w:rsidDel="00845C88" w:rsidRDefault="00ED34E2">
                      <w:pPr>
                        <w:pStyle w:val="Caption"/>
                        <w:jc w:val="center"/>
                        <w:rPr>
                          <w:del w:id="13195" w:author=" " w:date="2021-11-15T18:43:00Z"/>
                        </w:rPr>
                        <w:pPrChange w:id="13196" w:author=" " w:date="2021-11-15T18:43:00Z">
                          <w:pPr/>
                        </w:pPrChange>
                      </w:pPr>
                    </w:p>
                    <w:p w14:paraId="318AAE97" w14:textId="1C3C76AE" w:rsidR="00ED34E2" w:rsidRPr="007E04A8" w:rsidRDefault="00ED34E2">
                      <w:pPr>
                        <w:pStyle w:val="Caption"/>
                        <w:jc w:val="center"/>
                        <w:rPr>
                          <w:noProof/>
                          <w:sz w:val="24"/>
                          <w:szCs w:val="24"/>
                        </w:rPr>
                      </w:pPr>
                      <w:del w:id="13197"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15</w:delText>
                        </w:r>
                        <w:r w:rsidDel="00845C88">
                          <w:fldChar w:fldCharType="end"/>
                        </w:r>
                        <w:r w:rsidDel="00845C88">
                          <w:delText xml:space="preserve"> Halaman Tambah Kelas </w:delText>
                        </w:r>
                        <w:r w:rsidRPr="003E1B2D" w:rsidDel="00845C88">
                          <w:delText>[Guru BK]</w:delText>
                        </w:r>
                      </w:del>
                    </w:p>
                  </w:txbxContent>
                </v:textbox>
              </v:shape>
            </w:pict>
          </mc:Fallback>
        </mc:AlternateContent>
      </w:r>
      <w:r w:rsidR="003C4EAE">
        <w:rPr>
          <w:noProof/>
        </w:rPr>
        <w:drawing>
          <wp:anchor distT="0" distB="0" distL="114300" distR="114300" simplePos="0" relativeHeight="251530240" behindDoc="1" locked="0" layoutInCell="1" allowOverlap="1" wp14:anchorId="40813DDC" wp14:editId="5A4888B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50EAE0C6" w:rsidR="000A64FE" w:rsidRDefault="00F151BC" w:rsidP="000A64FE">
      <w:pPr>
        <w:ind w:left="349"/>
      </w:pPr>
      <w:r>
        <w:rPr>
          <w:noProof/>
        </w:rPr>
        <mc:AlternateContent>
          <mc:Choice Requires="wps">
            <w:drawing>
              <wp:anchor distT="0" distB="0" distL="114300" distR="114300" simplePos="0" relativeHeight="251705856" behindDoc="1" locked="0" layoutInCell="1" allowOverlap="1" wp14:anchorId="3425789C" wp14:editId="5B01035D">
                <wp:simplePos x="0" y="0"/>
                <wp:positionH relativeFrom="column">
                  <wp:posOffset>462280</wp:posOffset>
                </wp:positionH>
                <wp:positionV relativeFrom="paragraph">
                  <wp:posOffset>2470150</wp:posOffset>
                </wp:positionV>
                <wp:extent cx="4114165" cy="258445"/>
                <wp:effectExtent l="0" t="0" r="0" b="0"/>
                <wp:wrapNone/>
                <wp:docPr id="371"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33F2C949" w14:textId="56A19F37" w:rsidR="00ED34E2" w:rsidRPr="00F3467F" w:rsidDel="00845C88" w:rsidRDefault="00ED34E2">
                            <w:pPr>
                              <w:pStyle w:val="Caption"/>
                              <w:jc w:val="center"/>
                              <w:rPr>
                                <w:del w:id="13198" w:author=" " w:date="2021-11-15T18:43:00Z"/>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p w14:paraId="0420D38F" w14:textId="1165EF0E" w:rsidR="00ED34E2" w:rsidDel="00845C88" w:rsidRDefault="00ED34E2">
                            <w:pPr>
                              <w:pStyle w:val="Caption"/>
                              <w:jc w:val="center"/>
                              <w:rPr>
                                <w:del w:id="13199" w:author=" " w:date="2021-11-15T18:43:00Z"/>
                              </w:rPr>
                              <w:pPrChange w:id="13200" w:author=" " w:date="2021-11-15T18:43:00Z">
                                <w:pPr/>
                              </w:pPrChange>
                            </w:pPr>
                          </w:p>
                          <w:p w14:paraId="67D959AE" w14:textId="06034031" w:rsidR="00ED34E2" w:rsidRPr="00F3467F" w:rsidRDefault="00ED34E2">
                            <w:pPr>
                              <w:pStyle w:val="Caption"/>
                              <w:jc w:val="center"/>
                              <w:rPr>
                                <w:noProof/>
                                <w:sz w:val="24"/>
                                <w:szCs w:val="24"/>
                              </w:rPr>
                            </w:pPr>
                            <w:del w:id="13201"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16</w:delText>
                              </w:r>
                              <w:r w:rsidDel="00845C88">
                                <w:fldChar w:fldCharType="end"/>
                              </w:r>
                              <w:r w:rsidDel="00845C88">
                                <w:delText xml:space="preserve"> Halaman Data Kelas </w:delText>
                              </w:r>
                              <w:r w:rsidRPr="00644D8E"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25789C" id="Text Box 371" o:spid="_x0000_s1163" type="#_x0000_t202" style="position:absolute;left:0;text-align:left;margin-left:36.4pt;margin-top:194.5pt;width:323.95pt;height:20.3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" stroked="f">
                <v:textbox style="mso-fit-shape-to-text:t" inset="0,0,0,0">
                  <w:txbxContent>
                    <w:p w14:paraId="33F2C949" w14:textId="56A19F37" w:rsidR="00ED34E2" w:rsidRPr="00F3467F" w:rsidDel="00845C88" w:rsidRDefault="00ED34E2">
                      <w:pPr>
                        <w:pStyle w:val="Caption"/>
                        <w:jc w:val="center"/>
                        <w:rPr>
                          <w:del w:id="13202" w:author=" " w:date="2021-11-15T18:43:00Z"/>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p w14:paraId="0420D38F" w14:textId="1165EF0E" w:rsidR="00ED34E2" w:rsidDel="00845C88" w:rsidRDefault="00ED34E2">
                      <w:pPr>
                        <w:pStyle w:val="Caption"/>
                        <w:jc w:val="center"/>
                        <w:rPr>
                          <w:del w:id="13203" w:author=" " w:date="2021-11-15T18:43:00Z"/>
                        </w:rPr>
                        <w:pPrChange w:id="13204" w:author=" " w:date="2021-11-15T18:43:00Z">
                          <w:pPr/>
                        </w:pPrChange>
                      </w:pPr>
                    </w:p>
                    <w:p w14:paraId="67D959AE" w14:textId="06034031" w:rsidR="00ED34E2" w:rsidRPr="00F3467F" w:rsidRDefault="00ED34E2">
                      <w:pPr>
                        <w:pStyle w:val="Caption"/>
                        <w:jc w:val="center"/>
                        <w:rPr>
                          <w:noProof/>
                          <w:sz w:val="24"/>
                          <w:szCs w:val="24"/>
                        </w:rPr>
                      </w:pPr>
                      <w:del w:id="13205"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16</w:delText>
                        </w:r>
                        <w:r w:rsidDel="00845C88">
                          <w:fldChar w:fldCharType="end"/>
                        </w:r>
                        <w:r w:rsidDel="00845C88">
                          <w:delText xml:space="preserve"> Halaman Data Kelas </w:delText>
                        </w:r>
                        <w:r w:rsidRPr="00644D8E" w:rsidDel="00845C88">
                          <w:delText>[Guru BK]</w:delText>
                        </w:r>
                      </w:del>
                    </w:p>
                  </w:txbxContent>
                </v:textbox>
              </v:shape>
            </w:pict>
          </mc:Fallback>
        </mc:AlternateContent>
      </w:r>
      <w:r w:rsidR="0064329D">
        <w:rPr>
          <w:noProof/>
        </w:rPr>
        <w:drawing>
          <wp:anchor distT="0" distB="0" distL="114300" distR="114300" simplePos="0" relativeHeight="251540480" behindDoc="1" locked="0" layoutInCell="1" allowOverlap="1" wp14:anchorId="0D6A5703" wp14:editId="2BB1BEE1">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1B4124D3" w:rsidR="00B26A76" w:rsidDel="009F23AF" w:rsidRDefault="00B26A76" w:rsidP="00310122">
      <w:pPr>
        <w:ind w:left="349" w:firstLine="360"/>
        <w:rPr>
          <w:del w:id="13206" w:author="chaniaayulestari@outlook.com" w:date="2021-11-13T22:09:00Z"/>
        </w:rPr>
      </w:pPr>
    </w:p>
    <w:p w14:paraId="7C4C08AC" w14:textId="394DF9C5" w:rsidR="00310122" w:rsidRDefault="00F151BC" w:rsidP="00310122">
      <w:pPr>
        <w:ind w:left="349"/>
      </w:pPr>
      <w:r>
        <w:rPr>
          <w:noProof/>
        </w:rPr>
        <mc:AlternateContent>
          <mc:Choice Requires="wps">
            <w:drawing>
              <wp:anchor distT="0" distB="0" distL="114300" distR="114300" simplePos="0" relativeHeight="251706880" behindDoc="1" locked="0" layoutInCell="1" allowOverlap="1" wp14:anchorId="40564A7F" wp14:editId="0BAE505F">
                <wp:simplePos x="0" y="0"/>
                <wp:positionH relativeFrom="column">
                  <wp:posOffset>471805</wp:posOffset>
                </wp:positionH>
                <wp:positionV relativeFrom="paragraph">
                  <wp:posOffset>2454910</wp:posOffset>
                </wp:positionV>
                <wp:extent cx="4093845" cy="258445"/>
                <wp:effectExtent l="0" t="0" r="0" b="0"/>
                <wp:wrapNone/>
                <wp:docPr id="372"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6C519556" w14:textId="45C23CD1" w:rsidR="00ED34E2" w:rsidRPr="00D17B59" w:rsidDel="00845C88" w:rsidRDefault="00ED34E2">
                            <w:pPr>
                              <w:pStyle w:val="Caption"/>
                              <w:jc w:val="center"/>
                              <w:rPr>
                                <w:del w:id="13207" w:author=" " w:date="2021-11-15T18:43:00Z"/>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p w14:paraId="10DAFC6E" w14:textId="47A3ED6D" w:rsidR="00ED34E2" w:rsidDel="00845C88" w:rsidRDefault="00ED34E2">
                            <w:pPr>
                              <w:pStyle w:val="Caption"/>
                              <w:jc w:val="center"/>
                              <w:rPr>
                                <w:del w:id="13208" w:author=" " w:date="2021-11-15T18:43:00Z"/>
                              </w:rPr>
                              <w:pPrChange w:id="13209" w:author=" " w:date="2021-11-15T18:43:00Z">
                                <w:pPr/>
                              </w:pPrChange>
                            </w:pPr>
                          </w:p>
                          <w:p w14:paraId="2AA29E11" w14:textId="6145F9FA" w:rsidR="00ED34E2" w:rsidRPr="00D17B59" w:rsidRDefault="00ED34E2">
                            <w:pPr>
                              <w:pStyle w:val="Caption"/>
                              <w:jc w:val="center"/>
                              <w:rPr>
                                <w:noProof/>
                                <w:sz w:val="24"/>
                                <w:szCs w:val="24"/>
                              </w:rPr>
                            </w:pPr>
                            <w:del w:id="13210"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17</w:delText>
                              </w:r>
                              <w:r w:rsidDel="00845C88">
                                <w:fldChar w:fldCharType="end"/>
                              </w:r>
                              <w:r w:rsidDel="00845C88">
                                <w:delText xml:space="preserve"> Halaman Profile Kelas </w:delText>
                              </w:r>
                              <w:r w:rsidRPr="00E94A96"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564A7F" id="Text Box 372" o:spid="_x0000_s1164" type="#_x0000_t202" style="position:absolute;left:0;text-align:left;margin-left:37.15pt;margin-top:193.3pt;width:322.35pt;height:20.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" stroked="f">
                <v:textbox style="mso-fit-shape-to-text:t" inset="0,0,0,0">
                  <w:txbxContent>
                    <w:p w14:paraId="6C519556" w14:textId="45C23CD1" w:rsidR="00ED34E2" w:rsidRPr="00D17B59" w:rsidDel="00845C88" w:rsidRDefault="00ED34E2">
                      <w:pPr>
                        <w:pStyle w:val="Caption"/>
                        <w:jc w:val="center"/>
                        <w:rPr>
                          <w:del w:id="13211" w:author=" " w:date="2021-11-15T18:43:00Z"/>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p w14:paraId="10DAFC6E" w14:textId="47A3ED6D" w:rsidR="00ED34E2" w:rsidDel="00845C88" w:rsidRDefault="00ED34E2">
                      <w:pPr>
                        <w:pStyle w:val="Caption"/>
                        <w:jc w:val="center"/>
                        <w:rPr>
                          <w:del w:id="13212" w:author=" " w:date="2021-11-15T18:43:00Z"/>
                        </w:rPr>
                        <w:pPrChange w:id="13213" w:author=" " w:date="2021-11-15T18:43:00Z">
                          <w:pPr/>
                        </w:pPrChange>
                      </w:pPr>
                    </w:p>
                    <w:p w14:paraId="2AA29E11" w14:textId="6145F9FA" w:rsidR="00ED34E2" w:rsidRPr="00D17B59" w:rsidRDefault="00ED34E2">
                      <w:pPr>
                        <w:pStyle w:val="Caption"/>
                        <w:jc w:val="center"/>
                        <w:rPr>
                          <w:noProof/>
                          <w:sz w:val="24"/>
                          <w:szCs w:val="24"/>
                        </w:rPr>
                      </w:pPr>
                      <w:del w:id="13214"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17</w:delText>
                        </w:r>
                        <w:r w:rsidDel="00845C88">
                          <w:fldChar w:fldCharType="end"/>
                        </w:r>
                        <w:r w:rsidDel="00845C88">
                          <w:delText xml:space="preserve"> Halaman Profile Kelas </w:delText>
                        </w:r>
                        <w:r w:rsidRPr="00E94A96" w:rsidDel="00845C88">
                          <w:delText>[Guru BK]</w:delText>
                        </w:r>
                      </w:del>
                    </w:p>
                  </w:txbxContent>
                </v:textbox>
              </v:shape>
            </w:pict>
          </mc:Fallback>
        </mc:AlternateContent>
      </w:r>
      <w:r w:rsidR="00DC2EBA">
        <w:rPr>
          <w:noProof/>
        </w:rPr>
        <w:drawing>
          <wp:anchor distT="0" distB="0" distL="114300" distR="114300" simplePos="0" relativeHeight="251542528" behindDoc="1" locked="0" layoutInCell="1" allowOverlap="1" wp14:anchorId="50CDEDD3" wp14:editId="5CF494E1">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71F615E7" w:rsidR="00EA62A7" w:rsidRDefault="00F151BC" w:rsidP="00EA62A7">
      <w:pPr>
        <w:pStyle w:val="ListParagraph"/>
        <w:ind w:left="709"/>
      </w:pPr>
      <w:r>
        <w:rPr>
          <w:noProof/>
        </w:rPr>
        <mc:AlternateContent>
          <mc:Choice Requires="wps">
            <w:drawing>
              <wp:anchor distT="0" distB="0" distL="114300" distR="114300" simplePos="0" relativeHeight="251707904" behindDoc="1" locked="0" layoutInCell="1" allowOverlap="1" wp14:anchorId="2A2D19CC" wp14:editId="12055762">
                <wp:simplePos x="0" y="0"/>
                <wp:positionH relativeFrom="column">
                  <wp:posOffset>481330</wp:posOffset>
                </wp:positionH>
                <wp:positionV relativeFrom="paragraph">
                  <wp:posOffset>2455545</wp:posOffset>
                </wp:positionV>
                <wp:extent cx="4072890" cy="258445"/>
                <wp:effectExtent l="0" t="0" r="0" b="0"/>
                <wp:wrapNone/>
                <wp:docPr id="373"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2890" cy="258445"/>
                        </a:xfrm>
                        <a:prstGeom prst="rect">
                          <a:avLst/>
                        </a:prstGeom>
                        <a:solidFill>
                          <a:prstClr val="white"/>
                        </a:solidFill>
                        <a:ln>
                          <a:noFill/>
                        </a:ln>
                      </wps:spPr>
                      <wps:txbx>
                        <w:txbxContent>
                          <w:p w14:paraId="11CB0E15" w14:textId="5493C489" w:rsidR="00ED34E2" w:rsidRPr="005E6D7D" w:rsidDel="00845C88" w:rsidRDefault="00ED34E2">
                            <w:pPr>
                              <w:pStyle w:val="Caption"/>
                              <w:jc w:val="center"/>
                              <w:rPr>
                                <w:del w:id="13215" w:author=" " w:date="2021-11-15T18:43:00Z"/>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p w14:paraId="35E7EAC2" w14:textId="43E79802" w:rsidR="00ED34E2" w:rsidDel="00845C88" w:rsidRDefault="00ED34E2">
                            <w:pPr>
                              <w:pStyle w:val="Caption"/>
                              <w:jc w:val="center"/>
                              <w:rPr>
                                <w:del w:id="13216" w:author=" " w:date="2021-11-15T18:43:00Z"/>
                              </w:rPr>
                              <w:pPrChange w:id="13217" w:author=" " w:date="2021-11-15T18:43:00Z">
                                <w:pPr/>
                              </w:pPrChange>
                            </w:pPr>
                          </w:p>
                          <w:p w14:paraId="1466F015" w14:textId="0F1034BF" w:rsidR="00ED34E2" w:rsidRPr="005E6D7D" w:rsidRDefault="00ED34E2">
                            <w:pPr>
                              <w:pStyle w:val="Caption"/>
                              <w:jc w:val="center"/>
                              <w:rPr>
                                <w:noProof/>
                                <w:sz w:val="24"/>
                                <w:szCs w:val="24"/>
                              </w:rPr>
                            </w:pPr>
                            <w:del w:id="13218"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18</w:delText>
                              </w:r>
                              <w:r w:rsidDel="00845C88">
                                <w:fldChar w:fldCharType="end"/>
                              </w:r>
                              <w:r w:rsidDel="00845C88">
                                <w:delText xml:space="preserve"> Halaman Anggota Kelas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2D19CC" id="Text Box 373" o:spid="_x0000_s1165" type="#_x0000_t202" style="position:absolute;left:0;text-align:left;margin-left:37.9pt;margin-top:193.35pt;width:320.7pt;height:20.3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" stroked="f">
                <v:textbox style="mso-fit-shape-to-text:t" inset="0,0,0,0">
                  <w:txbxContent>
                    <w:p w14:paraId="11CB0E15" w14:textId="5493C489" w:rsidR="00ED34E2" w:rsidRPr="005E6D7D" w:rsidDel="00845C88" w:rsidRDefault="00ED34E2">
                      <w:pPr>
                        <w:pStyle w:val="Caption"/>
                        <w:jc w:val="center"/>
                        <w:rPr>
                          <w:del w:id="13219" w:author=" " w:date="2021-11-15T18:43:00Z"/>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p w14:paraId="35E7EAC2" w14:textId="43E79802" w:rsidR="00ED34E2" w:rsidDel="00845C88" w:rsidRDefault="00ED34E2">
                      <w:pPr>
                        <w:pStyle w:val="Caption"/>
                        <w:jc w:val="center"/>
                        <w:rPr>
                          <w:del w:id="13220" w:author=" " w:date="2021-11-15T18:43:00Z"/>
                        </w:rPr>
                        <w:pPrChange w:id="13221" w:author=" " w:date="2021-11-15T18:43:00Z">
                          <w:pPr/>
                        </w:pPrChange>
                      </w:pPr>
                    </w:p>
                    <w:p w14:paraId="1466F015" w14:textId="0F1034BF" w:rsidR="00ED34E2" w:rsidRPr="005E6D7D" w:rsidRDefault="00ED34E2">
                      <w:pPr>
                        <w:pStyle w:val="Caption"/>
                        <w:jc w:val="center"/>
                        <w:rPr>
                          <w:noProof/>
                          <w:sz w:val="24"/>
                          <w:szCs w:val="24"/>
                        </w:rPr>
                      </w:pPr>
                      <w:del w:id="13222"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18</w:delText>
                        </w:r>
                        <w:r w:rsidDel="00845C88">
                          <w:fldChar w:fldCharType="end"/>
                        </w:r>
                        <w:r w:rsidDel="00845C88">
                          <w:delText xml:space="preserve"> Halaman Anggota Kelas [Guru BK]</w:delText>
                        </w:r>
                      </w:del>
                    </w:p>
                  </w:txbxContent>
                </v:textbox>
              </v:shape>
            </w:pict>
          </mc:Fallback>
        </mc:AlternateContent>
      </w:r>
      <w:r w:rsidR="0064329D">
        <w:rPr>
          <w:noProof/>
        </w:rPr>
        <w:drawing>
          <wp:anchor distT="0" distB="0" distL="114300" distR="114300" simplePos="0" relativeHeight="251538432" behindDoc="1" locked="0" layoutInCell="1" allowOverlap="1" wp14:anchorId="118A0A3F" wp14:editId="2E005F18">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3F2A7992" w:rsidR="00B758BD" w:rsidRDefault="00F151BC" w:rsidP="00224D03">
      <w:pPr>
        <w:ind w:left="349" w:firstLine="360"/>
      </w:pPr>
      <w:r>
        <w:rPr>
          <w:noProof/>
        </w:rPr>
        <mc:AlternateContent>
          <mc:Choice Requires="wps">
            <w:drawing>
              <wp:anchor distT="0" distB="0" distL="114300" distR="114300" simplePos="0" relativeHeight="251708928" behindDoc="1" locked="0" layoutInCell="1" allowOverlap="1" wp14:anchorId="50D35613" wp14:editId="3E4A3044">
                <wp:simplePos x="0" y="0"/>
                <wp:positionH relativeFrom="column">
                  <wp:posOffset>469900</wp:posOffset>
                </wp:positionH>
                <wp:positionV relativeFrom="paragraph">
                  <wp:posOffset>2438400</wp:posOffset>
                </wp:positionV>
                <wp:extent cx="4100830" cy="258445"/>
                <wp:effectExtent l="0" t="0" r="0" b="0"/>
                <wp:wrapNone/>
                <wp:docPr id="374"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830" cy="258445"/>
                        </a:xfrm>
                        <a:prstGeom prst="rect">
                          <a:avLst/>
                        </a:prstGeom>
                        <a:solidFill>
                          <a:prstClr val="white"/>
                        </a:solidFill>
                        <a:ln>
                          <a:noFill/>
                        </a:ln>
                      </wps:spPr>
                      <wps:txbx>
                        <w:txbxContent>
                          <w:p w14:paraId="24A731BB" w14:textId="059593F6" w:rsidR="00ED34E2" w:rsidRPr="00130EE7" w:rsidDel="0025424B" w:rsidRDefault="00ED34E2">
                            <w:pPr>
                              <w:pStyle w:val="Caption"/>
                              <w:jc w:val="center"/>
                              <w:rPr>
                                <w:del w:id="13223" w:author=" " w:date="2021-11-15T17:07:00Z"/>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p w14:paraId="3D2BA535" w14:textId="5659F24C" w:rsidR="00ED34E2" w:rsidDel="0025424B" w:rsidRDefault="00ED34E2">
                            <w:pPr>
                              <w:pStyle w:val="Caption"/>
                              <w:jc w:val="center"/>
                              <w:rPr>
                                <w:del w:id="13224" w:author=" " w:date="2021-11-15T17:07:00Z"/>
                              </w:rPr>
                              <w:pPrChange w:id="13225" w:author=" " w:date="2021-11-15T17:07:00Z">
                                <w:pPr/>
                              </w:pPrChange>
                            </w:pPr>
                          </w:p>
                          <w:p w14:paraId="4ABC8127" w14:textId="6CFB763B" w:rsidR="00ED34E2" w:rsidRPr="00130EE7" w:rsidRDefault="00ED34E2">
                            <w:pPr>
                              <w:pStyle w:val="Caption"/>
                              <w:jc w:val="center"/>
                              <w:rPr>
                                <w:noProof/>
                                <w:sz w:val="24"/>
                                <w:szCs w:val="24"/>
                              </w:rPr>
                            </w:pPr>
                            <w:del w:id="13226"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19</w:delText>
                              </w:r>
                              <w:r w:rsidDel="0025424B">
                                <w:fldChar w:fldCharType="end"/>
                              </w:r>
                              <w:r w:rsidDel="0025424B">
                                <w:delText xml:space="preserve"> Halaman Registrasi Admin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D35613" id="Text Box 374" o:spid="_x0000_s1166" type="#_x0000_t202" style="position:absolute;left:0;text-align:left;margin-left:37pt;margin-top:192pt;width:322.9pt;height:20.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" stroked="f">
                <v:textbox style="mso-fit-shape-to-text:t" inset="0,0,0,0">
                  <w:txbxContent>
                    <w:p w14:paraId="24A731BB" w14:textId="059593F6" w:rsidR="00ED34E2" w:rsidRPr="00130EE7" w:rsidDel="0025424B" w:rsidRDefault="00ED34E2">
                      <w:pPr>
                        <w:pStyle w:val="Caption"/>
                        <w:jc w:val="center"/>
                        <w:rPr>
                          <w:del w:id="13227" w:author=" " w:date="2021-11-15T17:07:00Z"/>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p w14:paraId="3D2BA535" w14:textId="5659F24C" w:rsidR="00ED34E2" w:rsidDel="0025424B" w:rsidRDefault="00ED34E2">
                      <w:pPr>
                        <w:pStyle w:val="Caption"/>
                        <w:jc w:val="center"/>
                        <w:rPr>
                          <w:del w:id="13228" w:author=" " w:date="2021-11-15T17:07:00Z"/>
                        </w:rPr>
                        <w:pPrChange w:id="13229" w:author=" " w:date="2021-11-15T17:07:00Z">
                          <w:pPr/>
                        </w:pPrChange>
                      </w:pPr>
                    </w:p>
                    <w:p w14:paraId="4ABC8127" w14:textId="6CFB763B" w:rsidR="00ED34E2" w:rsidRPr="00130EE7" w:rsidRDefault="00ED34E2">
                      <w:pPr>
                        <w:pStyle w:val="Caption"/>
                        <w:jc w:val="center"/>
                        <w:rPr>
                          <w:noProof/>
                          <w:sz w:val="24"/>
                          <w:szCs w:val="24"/>
                        </w:rPr>
                      </w:pPr>
                      <w:del w:id="13230"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19</w:delText>
                        </w:r>
                        <w:r w:rsidDel="0025424B">
                          <w:fldChar w:fldCharType="end"/>
                        </w:r>
                        <w:r w:rsidDel="0025424B">
                          <w:delText xml:space="preserve"> Halaman Registrasi Admin [Guru BK]</w:delText>
                        </w:r>
                      </w:del>
                    </w:p>
                  </w:txbxContent>
                </v:textbox>
              </v:shape>
            </w:pict>
          </mc:Fallback>
        </mc:AlternateContent>
      </w:r>
      <w:r w:rsidR="00B758BD">
        <w:rPr>
          <w:noProof/>
        </w:rPr>
        <w:drawing>
          <wp:anchor distT="0" distB="0" distL="114300" distR="114300" simplePos="0" relativeHeight="251554816" behindDoc="1" locked="0" layoutInCell="1" allowOverlap="1" wp14:anchorId="3A09B3DE" wp14:editId="5F4CF003">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24792B08" w:rsidR="00B26A76" w:rsidRDefault="00F151BC" w:rsidP="00E56C0A">
      <w:pPr>
        <w:ind w:left="349" w:firstLine="360"/>
      </w:pPr>
      <w:r>
        <w:rPr>
          <w:noProof/>
        </w:rPr>
        <mc:AlternateContent>
          <mc:Choice Requires="wps">
            <w:drawing>
              <wp:anchor distT="0" distB="0" distL="114300" distR="114300" simplePos="0" relativeHeight="251709952" behindDoc="1" locked="0" layoutInCell="1" allowOverlap="1" wp14:anchorId="6011A065" wp14:editId="5C9A3F3F">
                <wp:simplePos x="0" y="0"/>
                <wp:positionH relativeFrom="column">
                  <wp:posOffset>445770</wp:posOffset>
                </wp:positionH>
                <wp:positionV relativeFrom="paragraph">
                  <wp:posOffset>2445385</wp:posOffset>
                </wp:positionV>
                <wp:extent cx="4093845" cy="258445"/>
                <wp:effectExtent l="0" t="0" r="0" b="0"/>
                <wp:wrapNone/>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46D0F28B" w14:textId="05F394F6" w:rsidR="00ED34E2" w:rsidRPr="00A041A2" w:rsidDel="0025424B" w:rsidRDefault="00ED34E2">
                            <w:pPr>
                              <w:pStyle w:val="Caption"/>
                              <w:jc w:val="center"/>
                              <w:rPr>
                                <w:del w:id="13231" w:author=" " w:date="2021-11-15T17:07:00Z"/>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p w14:paraId="58F587DA" w14:textId="6CA65C55" w:rsidR="00ED34E2" w:rsidDel="0025424B" w:rsidRDefault="00ED34E2">
                            <w:pPr>
                              <w:pStyle w:val="Caption"/>
                              <w:jc w:val="center"/>
                              <w:rPr>
                                <w:del w:id="13232" w:author=" " w:date="2021-11-15T17:07:00Z"/>
                              </w:rPr>
                              <w:pPrChange w:id="13233" w:author=" " w:date="2021-11-15T17:07:00Z">
                                <w:pPr/>
                              </w:pPrChange>
                            </w:pPr>
                          </w:p>
                          <w:p w14:paraId="6E53E47E" w14:textId="3BCA843B" w:rsidR="00ED34E2" w:rsidRPr="00A041A2" w:rsidRDefault="00ED34E2">
                            <w:pPr>
                              <w:pStyle w:val="Caption"/>
                              <w:jc w:val="center"/>
                              <w:rPr>
                                <w:noProof/>
                                <w:sz w:val="24"/>
                                <w:szCs w:val="24"/>
                              </w:rPr>
                            </w:pPr>
                            <w:del w:id="13234"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20</w:delText>
                              </w:r>
                              <w:r w:rsidDel="0025424B">
                                <w:fldChar w:fldCharType="end"/>
                              </w:r>
                              <w:r w:rsidDel="0025424B">
                                <w:delText xml:space="preserve"> Halaman Data Admin </w:delText>
                              </w:r>
                              <w:r w:rsidRPr="00EE607E"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11A065" id="Text Box 375" o:spid="_x0000_s1167" type="#_x0000_t202" style="position:absolute;left:0;text-align:left;margin-left:35.1pt;margin-top:192.55pt;width:322.35pt;height:20.3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" stroked="f">
                <v:textbox style="mso-fit-shape-to-text:t" inset="0,0,0,0">
                  <w:txbxContent>
                    <w:p w14:paraId="46D0F28B" w14:textId="05F394F6" w:rsidR="00ED34E2" w:rsidRPr="00A041A2" w:rsidDel="0025424B" w:rsidRDefault="00ED34E2">
                      <w:pPr>
                        <w:pStyle w:val="Caption"/>
                        <w:jc w:val="center"/>
                        <w:rPr>
                          <w:del w:id="13235" w:author=" " w:date="2021-11-15T17:07:00Z"/>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p w14:paraId="58F587DA" w14:textId="6CA65C55" w:rsidR="00ED34E2" w:rsidDel="0025424B" w:rsidRDefault="00ED34E2">
                      <w:pPr>
                        <w:pStyle w:val="Caption"/>
                        <w:jc w:val="center"/>
                        <w:rPr>
                          <w:del w:id="13236" w:author=" " w:date="2021-11-15T17:07:00Z"/>
                        </w:rPr>
                        <w:pPrChange w:id="13237" w:author=" " w:date="2021-11-15T17:07:00Z">
                          <w:pPr/>
                        </w:pPrChange>
                      </w:pPr>
                    </w:p>
                    <w:p w14:paraId="6E53E47E" w14:textId="3BCA843B" w:rsidR="00ED34E2" w:rsidRPr="00A041A2" w:rsidRDefault="00ED34E2">
                      <w:pPr>
                        <w:pStyle w:val="Caption"/>
                        <w:jc w:val="center"/>
                        <w:rPr>
                          <w:noProof/>
                          <w:sz w:val="24"/>
                          <w:szCs w:val="24"/>
                        </w:rPr>
                      </w:pPr>
                      <w:del w:id="13238"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20</w:delText>
                        </w:r>
                        <w:r w:rsidDel="0025424B">
                          <w:fldChar w:fldCharType="end"/>
                        </w:r>
                        <w:r w:rsidDel="0025424B">
                          <w:delText xml:space="preserve"> Halaman Data Admin </w:delText>
                        </w:r>
                        <w:r w:rsidRPr="00EE607E" w:rsidDel="0025424B">
                          <w:delText>[Guru BK]</w:delText>
                        </w:r>
                      </w:del>
                    </w:p>
                  </w:txbxContent>
                </v:textbox>
              </v:shape>
            </w:pict>
          </mc:Fallback>
        </mc:AlternateContent>
      </w:r>
      <w:r w:rsidR="0064329D">
        <w:rPr>
          <w:noProof/>
        </w:rPr>
        <w:drawing>
          <wp:anchor distT="0" distB="0" distL="114300" distR="114300" simplePos="0" relativeHeight="251536384" behindDoc="1" locked="0" layoutInCell="1" allowOverlap="1" wp14:anchorId="6FC79969" wp14:editId="25A08A31">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3614F87" w:rsidR="00310122" w:rsidRDefault="00F151BC" w:rsidP="00310122">
      <w:pPr>
        <w:pStyle w:val="ListParagraph"/>
        <w:ind w:left="709"/>
      </w:pPr>
      <w:r>
        <w:rPr>
          <w:noProof/>
        </w:rPr>
        <mc:AlternateContent>
          <mc:Choice Requires="wps">
            <w:drawing>
              <wp:anchor distT="0" distB="0" distL="114300" distR="114300" simplePos="0" relativeHeight="251710976" behindDoc="1" locked="0" layoutInCell="1" allowOverlap="1" wp14:anchorId="4E11616B" wp14:editId="44D325E3">
                <wp:simplePos x="0" y="0"/>
                <wp:positionH relativeFrom="column">
                  <wp:posOffset>467995</wp:posOffset>
                </wp:positionH>
                <wp:positionV relativeFrom="paragraph">
                  <wp:posOffset>2444750</wp:posOffset>
                </wp:positionV>
                <wp:extent cx="4103370" cy="258445"/>
                <wp:effectExtent l="0" t="0" r="0" b="0"/>
                <wp:wrapNone/>
                <wp:docPr id="376"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6CACC907" w14:textId="633FA592" w:rsidR="00ED34E2" w:rsidRPr="00A11307" w:rsidDel="0025424B" w:rsidRDefault="00ED34E2">
                            <w:pPr>
                              <w:pStyle w:val="Caption"/>
                              <w:jc w:val="center"/>
                              <w:rPr>
                                <w:del w:id="13239" w:author=" " w:date="2021-11-15T17:07:00Z"/>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p w14:paraId="3BA8FA4B" w14:textId="1BBFBF96" w:rsidR="00ED34E2" w:rsidDel="0025424B" w:rsidRDefault="00ED34E2">
                            <w:pPr>
                              <w:pStyle w:val="Caption"/>
                              <w:jc w:val="center"/>
                              <w:rPr>
                                <w:del w:id="13240" w:author=" " w:date="2021-11-15T17:07:00Z"/>
                              </w:rPr>
                              <w:pPrChange w:id="13241" w:author=" " w:date="2021-11-15T17:07:00Z">
                                <w:pPr/>
                              </w:pPrChange>
                            </w:pPr>
                          </w:p>
                          <w:p w14:paraId="7AAEEA30" w14:textId="2244C9C2" w:rsidR="00ED34E2" w:rsidRPr="00A11307" w:rsidRDefault="00ED34E2">
                            <w:pPr>
                              <w:pStyle w:val="Caption"/>
                              <w:jc w:val="center"/>
                              <w:rPr>
                                <w:noProof/>
                                <w:sz w:val="24"/>
                                <w:szCs w:val="24"/>
                              </w:rPr>
                            </w:pPr>
                            <w:del w:id="13242"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21</w:delText>
                              </w:r>
                              <w:r w:rsidDel="0025424B">
                                <w:fldChar w:fldCharType="end"/>
                              </w:r>
                              <w:r w:rsidDel="0025424B">
                                <w:delText xml:space="preserve"> Halaman Profile Admin </w:delText>
                              </w:r>
                              <w:r w:rsidRPr="00243427"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11616B" id="Text Box 376" o:spid="_x0000_s1168" type="#_x0000_t202" style="position:absolute;left:0;text-align:left;margin-left:36.85pt;margin-top:192.5pt;width:323.1pt;height:20.3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" stroked="f">
                <v:textbox style="mso-fit-shape-to-text:t" inset="0,0,0,0">
                  <w:txbxContent>
                    <w:p w14:paraId="6CACC907" w14:textId="633FA592" w:rsidR="00ED34E2" w:rsidRPr="00A11307" w:rsidDel="0025424B" w:rsidRDefault="00ED34E2">
                      <w:pPr>
                        <w:pStyle w:val="Caption"/>
                        <w:jc w:val="center"/>
                        <w:rPr>
                          <w:del w:id="13243" w:author=" " w:date="2021-11-15T17:07:00Z"/>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p w14:paraId="3BA8FA4B" w14:textId="1BBFBF96" w:rsidR="00ED34E2" w:rsidDel="0025424B" w:rsidRDefault="00ED34E2">
                      <w:pPr>
                        <w:pStyle w:val="Caption"/>
                        <w:jc w:val="center"/>
                        <w:rPr>
                          <w:del w:id="13244" w:author=" " w:date="2021-11-15T17:07:00Z"/>
                        </w:rPr>
                        <w:pPrChange w:id="13245" w:author=" " w:date="2021-11-15T17:07:00Z">
                          <w:pPr/>
                        </w:pPrChange>
                      </w:pPr>
                    </w:p>
                    <w:p w14:paraId="7AAEEA30" w14:textId="2244C9C2" w:rsidR="00ED34E2" w:rsidRPr="00A11307" w:rsidRDefault="00ED34E2">
                      <w:pPr>
                        <w:pStyle w:val="Caption"/>
                        <w:jc w:val="center"/>
                        <w:rPr>
                          <w:noProof/>
                          <w:sz w:val="24"/>
                          <w:szCs w:val="24"/>
                        </w:rPr>
                      </w:pPr>
                      <w:del w:id="13246"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21</w:delText>
                        </w:r>
                        <w:r w:rsidDel="0025424B">
                          <w:fldChar w:fldCharType="end"/>
                        </w:r>
                        <w:r w:rsidDel="0025424B">
                          <w:delText xml:space="preserve"> Halaman Profile Admin </w:delText>
                        </w:r>
                        <w:r w:rsidRPr="00243427" w:rsidDel="0025424B">
                          <w:delText>[Guru BK]</w:delText>
                        </w:r>
                      </w:del>
                    </w:p>
                  </w:txbxContent>
                </v:textbox>
              </v:shape>
            </w:pict>
          </mc:Fallback>
        </mc:AlternateContent>
      </w:r>
      <w:r w:rsidR="00224D03">
        <w:rPr>
          <w:noProof/>
        </w:rPr>
        <w:drawing>
          <wp:anchor distT="0" distB="0" distL="114300" distR="114300" simplePos="0" relativeHeight="251552768" behindDoc="1" locked="0" layoutInCell="1" allowOverlap="1" wp14:anchorId="42A8EF82" wp14:editId="1AE2513F">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045E771E" w:rsidR="0064329D" w:rsidRDefault="00F151BC" w:rsidP="00EA62A7">
      <w:pPr>
        <w:ind w:left="349" w:firstLine="360"/>
      </w:pPr>
      <w:r>
        <w:rPr>
          <w:noProof/>
        </w:rPr>
        <mc:AlternateContent>
          <mc:Choice Requires="wps">
            <w:drawing>
              <wp:anchor distT="0" distB="0" distL="114300" distR="114300" simplePos="0" relativeHeight="251712000" behindDoc="1" locked="0" layoutInCell="1" allowOverlap="1" wp14:anchorId="108738D8" wp14:editId="4B0B1CD8">
                <wp:simplePos x="0" y="0"/>
                <wp:positionH relativeFrom="column">
                  <wp:posOffset>461010</wp:posOffset>
                </wp:positionH>
                <wp:positionV relativeFrom="paragraph">
                  <wp:posOffset>2445385</wp:posOffset>
                </wp:positionV>
                <wp:extent cx="4117975" cy="258445"/>
                <wp:effectExtent l="0" t="0" r="0" b="0"/>
                <wp:wrapNone/>
                <wp:docPr id="377"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258445"/>
                        </a:xfrm>
                        <a:prstGeom prst="rect">
                          <a:avLst/>
                        </a:prstGeom>
                        <a:solidFill>
                          <a:prstClr val="white"/>
                        </a:solidFill>
                        <a:ln>
                          <a:noFill/>
                        </a:ln>
                      </wps:spPr>
                      <wps:txbx>
                        <w:txbxContent>
                          <w:p w14:paraId="21F7180D" w14:textId="43FCEA92" w:rsidR="00ED34E2" w:rsidRPr="00E728A7" w:rsidDel="0025424B" w:rsidRDefault="00ED34E2">
                            <w:pPr>
                              <w:pStyle w:val="Caption"/>
                              <w:jc w:val="center"/>
                              <w:rPr>
                                <w:del w:id="13247" w:author=" " w:date="2021-11-15T17:07:00Z"/>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p w14:paraId="1F627AF9" w14:textId="58BFCDBC" w:rsidR="00ED34E2" w:rsidDel="0025424B" w:rsidRDefault="00ED34E2">
                            <w:pPr>
                              <w:pStyle w:val="Caption"/>
                              <w:jc w:val="center"/>
                              <w:rPr>
                                <w:del w:id="13248" w:author=" " w:date="2021-11-15T17:07:00Z"/>
                              </w:rPr>
                              <w:pPrChange w:id="13249" w:author=" " w:date="2021-11-15T17:07:00Z">
                                <w:pPr/>
                              </w:pPrChange>
                            </w:pPr>
                          </w:p>
                          <w:p w14:paraId="47DAB97F" w14:textId="58E31E2E" w:rsidR="00ED34E2" w:rsidRPr="00E728A7" w:rsidRDefault="00ED34E2">
                            <w:pPr>
                              <w:pStyle w:val="Caption"/>
                              <w:jc w:val="center"/>
                              <w:rPr>
                                <w:noProof/>
                                <w:sz w:val="24"/>
                                <w:szCs w:val="24"/>
                              </w:rPr>
                            </w:pPr>
                            <w:del w:id="13250"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22</w:delText>
                              </w:r>
                              <w:r w:rsidDel="0025424B">
                                <w:fldChar w:fldCharType="end"/>
                              </w:r>
                              <w:r w:rsidDel="0025424B">
                                <w:delText xml:space="preserve"> Halaman Absen Siswa </w:delText>
                              </w:r>
                              <w:r w:rsidRPr="00FE60B1"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08738D8" id="Text Box 377" o:spid="_x0000_s1169" type="#_x0000_t202" style="position:absolute;left:0;text-align:left;margin-left:36.3pt;margin-top:192.55pt;width:324.25pt;height:20.3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" stroked="f">
                <v:textbox style="mso-fit-shape-to-text:t" inset="0,0,0,0">
                  <w:txbxContent>
                    <w:p w14:paraId="21F7180D" w14:textId="43FCEA92" w:rsidR="00ED34E2" w:rsidRPr="00E728A7" w:rsidDel="0025424B" w:rsidRDefault="00ED34E2">
                      <w:pPr>
                        <w:pStyle w:val="Caption"/>
                        <w:jc w:val="center"/>
                        <w:rPr>
                          <w:del w:id="13251" w:author=" " w:date="2021-11-15T17:07:00Z"/>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p w14:paraId="1F627AF9" w14:textId="58BFCDBC" w:rsidR="00ED34E2" w:rsidDel="0025424B" w:rsidRDefault="00ED34E2">
                      <w:pPr>
                        <w:pStyle w:val="Caption"/>
                        <w:jc w:val="center"/>
                        <w:rPr>
                          <w:del w:id="13252" w:author=" " w:date="2021-11-15T17:07:00Z"/>
                        </w:rPr>
                        <w:pPrChange w:id="13253" w:author=" " w:date="2021-11-15T17:07:00Z">
                          <w:pPr/>
                        </w:pPrChange>
                      </w:pPr>
                    </w:p>
                    <w:p w14:paraId="47DAB97F" w14:textId="58E31E2E" w:rsidR="00ED34E2" w:rsidRPr="00E728A7" w:rsidRDefault="00ED34E2">
                      <w:pPr>
                        <w:pStyle w:val="Caption"/>
                        <w:jc w:val="center"/>
                        <w:rPr>
                          <w:noProof/>
                          <w:sz w:val="24"/>
                          <w:szCs w:val="24"/>
                        </w:rPr>
                      </w:pPr>
                      <w:del w:id="13254"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22</w:delText>
                        </w:r>
                        <w:r w:rsidDel="0025424B">
                          <w:fldChar w:fldCharType="end"/>
                        </w:r>
                        <w:r w:rsidDel="0025424B">
                          <w:delText xml:space="preserve"> Halaman Absen Siswa </w:delText>
                        </w:r>
                        <w:r w:rsidRPr="00FE60B1" w:rsidDel="0025424B">
                          <w:delText>[Guru BK]</w:delText>
                        </w:r>
                      </w:del>
                    </w:p>
                  </w:txbxContent>
                </v:textbox>
              </v:shape>
            </w:pict>
          </mc:Fallback>
        </mc:AlternateContent>
      </w:r>
      <w:r w:rsidR="0064329D">
        <w:rPr>
          <w:noProof/>
        </w:rPr>
        <w:drawing>
          <wp:anchor distT="0" distB="0" distL="114300" distR="114300" simplePos="0" relativeHeight="251532288" behindDoc="1" locked="0" layoutInCell="1" allowOverlap="1" wp14:anchorId="398793A0" wp14:editId="77539063">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2D2E7497" w:rsidR="003643B4" w:rsidRDefault="003643B4" w:rsidP="003643B4">
      <w:pPr>
        <w:ind w:left="349" w:firstLine="360"/>
        <w:rPr>
          <w:ins w:id="13255" w:author="chaniaayulestari@outlook.com" w:date="2021-11-13T22:09:00Z"/>
        </w:rPr>
      </w:pPr>
      <w:r>
        <w:t>Halaman ini merupakan halaman yang menampilkan data laporan absen siswa pada semester yang sedang berlaku. Tampilan halaman ini dapat dilihat pada Gambar</w:t>
      </w:r>
    </w:p>
    <w:p w14:paraId="6A3B98B3" w14:textId="0B5DEEAF" w:rsidR="009F23AF" w:rsidRDefault="009F23AF" w:rsidP="003643B4">
      <w:pPr>
        <w:ind w:left="349" w:firstLine="360"/>
        <w:rPr>
          <w:ins w:id="13256" w:author="chaniaayulestari@outlook.com" w:date="2021-11-13T22:09:00Z"/>
        </w:rPr>
      </w:pPr>
    </w:p>
    <w:p w14:paraId="2D9A7961" w14:textId="77777777" w:rsidR="009F23AF" w:rsidRDefault="009F23AF" w:rsidP="003643B4">
      <w:pPr>
        <w:ind w:left="349" w:firstLine="360"/>
      </w:pPr>
    </w:p>
    <w:p w14:paraId="2ED9FE07" w14:textId="45F0080F" w:rsidR="006D380E" w:rsidDel="009F23AF" w:rsidRDefault="006D380E" w:rsidP="003643B4">
      <w:pPr>
        <w:ind w:left="349" w:firstLine="360"/>
        <w:rPr>
          <w:del w:id="13257" w:author="chaniaayulestari@outlook.com" w:date="2021-11-13T22:06:00Z"/>
        </w:rPr>
      </w:pPr>
    </w:p>
    <w:p w14:paraId="389ED86F" w14:textId="2471F647" w:rsidR="006D380E" w:rsidDel="009F23AF" w:rsidRDefault="006D380E" w:rsidP="003643B4">
      <w:pPr>
        <w:ind w:left="349" w:firstLine="360"/>
        <w:rPr>
          <w:del w:id="13258" w:author="chaniaayulestari@outlook.com" w:date="2021-11-13T22:06:00Z"/>
        </w:rPr>
      </w:pPr>
    </w:p>
    <w:p w14:paraId="34C5DEEF" w14:textId="77777777" w:rsidR="006D380E" w:rsidRDefault="006D380E" w:rsidP="003643B4">
      <w:pPr>
        <w:ind w:left="349" w:firstLine="360"/>
      </w:pPr>
    </w:p>
    <w:p w14:paraId="1A24B143" w14:textId="5E82FD38" w:rsidR="00EA62A7" w:rsidRDefault="00F151BC" w:rsidP="00EA62A7">
      <w:pPr>
        <w:pStyle w:val="ListParagraph"/>
        <w:ind w:left="709"/>
      </w:pPr>
      <w:r>
        <w:rPr>
          <w:noProof/>
        </w:rPr>
        <mc:AlternateContent>
          <mc:Choice Requires="wps">
            <w:drawing>
              <wp:anchor distT="0" distB="0" distL="114300" distR="114300" simplePos="0" relativeHeight="251713024" behindDoc="1" locked="0" layoutInCell="1" allowOverlap="1" wp14:anchorId="56A4BCEC" wp14:editId="30CDB419">
                <wp:simplePos x="0" y="0"/>
                <wp:positionH relativeFrom="column">
                  <wp:posOffset>457835</wp:posOffset>
                </wp:positionH>
                <wp:positionV relativeFrom="paragraph">
                  <wp:posOffset>2460625</wp:posOffset>
                </wp:positionV>
                <wp:extent cx="4124325" cy="258445"/>
                <wp:effectExtent l="0" t="0" r="0" b="0"/>
                <wp:wrapNone/>
                <wp:docPr id="37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325" cy="258445"/>
                        </a:xfrm>
                        <a:prstGeom prst="rect">
                          <a:avLst/>
                        </a:prstGeom>
                        <a:solidFill>
                          <a:prstClr val="white"/>
                        </a:solidFill>
                        <a:ln>
                          <a:noFill/>
                        </a:ln>
                      </wps:spPr>
                      <wps:txbx>
                        <w:txbxContent>
                          <w:p w14:paraId="7075DF10" w14:textId="1C09B14A" w:rsidR="00ED34E2" w:rsidRPr="00867E59" w:rsidDel="0025424B" w:rsidRDefault="00ED34E2">
                            <w:pPr>
                              <w:pStyle w:val="Caption"/>
                              <w:jc w:val="center"/>
                              <w:rPr>
                                <w:del w:id="13259" w:author=" " w:date="2021-11-15T17:07:00Z"/>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p w14:paraId="74FB645E" w14:textId="3AE330E9" w:rsidR="00ED34E2" w:rsidDel="0025424B" w:rsidRDefault="00ED34E2">
                            <w:pPr>
                              <w:pStyle w:val="Caption"/>
                              <w:jc w:val="center"/>
                              <w:rPr>
                                <w:del w:id="13260" w:author=" " w:date="2021-11-15T17:07:00Z"/>
                              </w:rPr>
                              <w:pPrChange w:id="13261" w:author=" " w:date="2021-11-15T17:07:00Z">
                                <w:pPr/>
                              </w:pPrChange>
                            </w:pPr>
                          </w:p>
                          <w:p w14:paraId="6CC88C96" w14:textId="494C2E58" w:rsidR="00ED34E2" w:rsidRPr="00867E59" w:rsidRDefault="00ED34E2">
                            <w:pPr>
                              <w:pStyle w:val="Caption"/>
                              <w:jc w:val="center"/>
                              <w:rPr>
                                <w:noProof/>
                                <w:sz w:val="24"/>
                                <w:szCs w:val="24"/>
                              </w:rPr>
                            </w:pPr>
                            <w:del w:id="13262"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23</w:delText>
                              </w:r>
                              <w:r w:rsidDel="0025424B">
                                <w:fldChar w:fldCharType="end"/>
                              </w:r>
                              <w:r w:rsidDel="0025424B">
                                <w:delText xml:space="preserve"> Halaman Data Laporan Absensi </w:delText>
                              </w:r>
                              <w:r w:rsidRPr="00F6276A"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6A4BCEC" id="Text Box 378" o:spid="_x0000_s1170" type="#_x0000_t202" style="position:absolute;left:0;text-align:left;margin-left:36.05pt;margin-top:193.75pt;width:324.75pt;height:20.3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" stroked="f">
                <v:textbox style="mso-fit-shape-to-text:t" inset="0,0,0,0">
                  <w:txbxContent>
                    <w:p w14:paraId="7075DF10" w14:textId="1C09B14A" w:rsidR="00ED34E2" w:rsidRPr="00867E59" w:rsidDel="0025424B" w:rsidRDefault="00ED34E2">
                      <w:pPr>
                        <w:pStyle w:val="Caption"/>
                        <w:jc w:val="center"/>
                        <w:rPr>
                          <w:del w:id="13263" w:author=" " w:date="2021-11-15T17:07:00Z"/>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p w14:paraId="74FB645E" w14:textId="3AE330E9" w:rsidR="00ED34E2" w:rsidDel="0025424B" w:rsidRDefault="00ED34E2">
                      <w:pPr>
                        <w:pStyle w:val="Caption"/>
                        <w:jc w:val="center"/>
                        <w:rPr>
                          <w:del w:id="13264" w:author=" " w:date="2021-11-15T17:07:00Z"/>
                        </w:rPr>
                        <w:pPrChange w:id="13265" w:author=" " w:date="2021-11-15T17:07:00Z">
                          <w:pPr/>
                        </w:pPrChange>
                      </w:pPr>
                    </w:p>
                    <w:p w14:paraId="6CC88C96" w14:textId="494C2E58" w:rsidR="00ED34E2" w:rsidRPr="00867E59" w:rsidRDefault="00ED34E2">
                      <w:pPr>
                        <w:pStyle w:val="Caption"/>
                        <w:jc w:val="center"/>
                        <w:rPr>
                          <w:noProof/>
                          <w:sz w:val="24"/>
                          <w:szCs w:val="24"/>
                        </w:rPr>
                      </w:pPr>
                      <w:del w:id="13266"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23</w:delText>
                        </w:r>
                        <w:r w:rsidDel="0025424B">
                          <w:fldChar w:fldCharType="end"/>
                        </w:r>
                        <w:r w:rsidDel="0025424B">
                          <w:delText xml:space="preserve"> Halaman Data Laporan Absensi </w:delText>
                        </w:r>
                        <w:r w:rsidRPr="00F6276A" w:rsidDel="0025424B">
                          <w:delText>[Guru BK]</w:delText>
                        </w:r>
                      </w:del>
                    </w:p>
                  </w:txbxContent>
                </v:textbox>
              </v:shape>
            </w:pict>
          </mc:Fallback>
        </mc:AlternateContent>
      </w:r>
      <w:r w:rsidR="0064329D">
        <w:rPr>
          <w:noProof/>
        </w:rPr>
        <w:drawing>
          <wp:anchor distT="0" distB="0" distL="114300" distR="114300" simplePos="0" relativeHeight="251534336" behindDoc="1" locked="0" layoutInCell="1" allowOverlap="1" wp14:anchorId="7338F7A7" wp14:editId="5BD71023">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28FFDA89" w:rsidR="003643B4" w:rsidRDefault="00F151BC" w:rsidP="003643B4">
      <w:pPr>
        <w:ind w:left="349"/>
      </w:pPr>
      <w:r>
        <w:rPr>
          <w:noProof/>
        </w:rPr>
        <mc:AlternateContent>
          <mc:Choice Requires="wps">
            <w:drawing>
              <wp:anchor distT="0" distB="0" distL="114300" distR="114300" simplePos="0" relativeHeight="251714048" behindDoc="1" locked="0" layoutInCell="1" allowOverlap="1" wp14:anchorId="1A846FD0" wp14:editId="5936DE6D">
                <wp:simplePos x="0" y="0"/>
                <wp:positionH relativeFrom="column">
                  <wp:posOffset>461010</wp:posOffset>
                </wp:positionH>
                <wp:positionV relativeFrom="paragraph">
                  <wp:posOffset>2455545</wp:posOffset>
                </wp:positionV>
                <wp:extent cx="4117975" cy="258445"/>
                <wp:effectExtent l="0" t="0" r="0" b="0"/>
                <wp:wrapNone/>
                <wp:docPr id="379"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258445"/>
                        </a:xfrm>
                        <a:prstGeom prst="rect">
                          <a:avLst/>
                        </a:prstGeom>
                        <a:solidFill>
                          <a:prstClr val="white"/>
                        </a:solidFill>
                        <a:ln>
                          <a:noFill/>
                        </a:ln>
                      </wps:spPr>
                      <wps:txbx>
                        <w:txbxContent>
                          <w:p w14:paraId="194C7A0B" w14:textId="45643B65" w:rsidR="00ED34E2" w:rsidRPr="0057234C" w:rsidDel="009F23AF" w:rsidRDefault="00ED34E2" w:rsidP="002C40D7">
                            <w:pPr>
                              <w:pStyle w:val="Caption"/>
                              <w:jc w:val="center"/>
                              <w:rPr>
                                <w:del w:id="13267" w:author="chaniaayulestari@outlook.com" w:date="2021-11-13T22:06:00Z"/>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Bermasalah </w:t>
                            </w:r>
                            <w:r w:rsidRPr="00A7624D">
                              <w:t>[Guru BK]</w:t>
                            </w:r>
                          </w:p>
                          <w:p w14:paraId="25F2AC00" w14:textId="31E61039" w:rsidR="00ED34E2" w:rsidDel="009F23AF" w:rsidRDefault="00ED34E2">
                            <w:pPr>
                              <w:rPr>
                                <w:del w:id="13268" w:author="chaniaayulestari@outlook.com" w:date="2021-11-13T22:06:00Z"/>
                              </w:rPr>
                            </w:pPr>
                          </w:p>
                          <w:p w14:paraId="71620497" w14:textId="394FD01F" w:rsidR="00ED34E2" w:rsidRPr="0057234C" w:rsidRDefault="00ED34E2">
                            <w:pPr>
                              <w:pStyle w:val="Caption"/>
                              <w:jc w:val="center"/>
                              <w:rPr>
                                <w:noProof/>
                                <w:sz w:val="24"/>
                                <w:szCs w:val="24"/>
                              </w:rPr>
                            </w:pPr>
                            <w:del w:id="13269"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846FD0" id="Text Box 379" o:spid="_x0000_s1171" type="#_x0000_t202" style="position:absolute;left:0;text-align:left;margin-left:36.3pt;margin-top:193.35pt;width:324.25pt;height:20.3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" stroked="f">
                <v:textbox style="mso-fit-shape-to-text:t" inset="0,0,0,0">
                  <w:txbxContent>
                    <w:p w14:paraId="194C7A0B" w14:textId="45643B65" w:rsidR="00ED34E2" w:rsidRPr="0057234C" w:rsidDel="009F23AF" w:rsidRDefault="00ED34E2" w:rsidP="002C40D7">
                      <w:pPr>
                        <w:pStyle w:val="Caption"/>
                        <w:jc w:val="center"/>
                        <w:rPr>
                          <w:del w:id="13270" w:author="chaniaayulestari@outlook.com" w:date="2021-11-13T22:06:00Z"/>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Bermasalah </w:t>
                      </w:r>
                      <w:r w:rsidRPr="00A7624D">
                        <w:t>[Guru BK]</w:t>
                      </w:r>
                    </w:p>
                    <w:p w14:paraId="25F2AC00" w14:textId="31E61039" w:rsidR="00ED34E2" w:rsidDel="009F23AF" w:rsidRDefault="00ED34E2">
                      <w:pPr>
                        <w:rPr>
                          <w:del w:id="13271" w:author="chaniaayulestari@outlook.com" w:date="2021-11-13T22:06:00Z"/>
                        </w:rPr>
                      </w:pPr>
                    </w:p>
                    <w:p w14:paraId="71620497" w14:textId="394FD01F" w:rsidR="00ED34E2" w:rsidRPr="0057234C" w:rsidRDefault="00ED34E2">
                      <w:pPr>
                        <w:pStyle w:val="Caption"/>
                        <w:jc w:val="center"/>
                        <w:rPr>
                          <w:noProof/>
                          <w:sz w:val="24"/>
                          <w:szCs w:val="24"/>
                        </w:rPr>
                      </w:pPr>
                      <w:del w:id="13272"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v:textbox>
              </v:shape>
            </w:pict>
          </mc:Fallback>
        </mc:AlternateContent>
      </w:r>
      <w:r w:rsidR="006D380E">
        <w:rPr>
          <w:noProof/>
        </w:rPr>
        <w:drawing>
          <wp:anchor distT="0" distB="0" distL="114300" distR="114300" simplePos="0" relativeHeight="251556864" behindDoc="1" locked="0" layoutInCell="1" allowOverlap="1" wp14:anchorId="5FB93597" wp14:editId="6492F763">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t>Antarmuka Bagian IT</w:t>
      </w:r>
    </w:p>
    <w:p w14:paraId="1243083B" w14:textId="537F69F2" w:rsidR="00AA7D36" w:rsidRDefault="00AA7D36" w:rsidP="00CE316E">
      <w:pPr>
        <w:pStyle w:val="ListParagraph"/>
        <w:numPr>
          <w:ilvl w:val="0"/>
          <w:numId w:val="57"/>
        </w:numPr>
        <w:ind w:left="426"/>
      </w:pPr>
      <w:r>
        <w:t>Halaman Menu Utama</w:t>
      </w:r>
    </w:p>
    <w:p w14:paraId="5A1058B5" w14:textId="1A2F54DC" w:rsidR="003643B4" w:rsidRDefault="003643B4" w:rsidP="003643B4">
      <w:pPr>
        <w:ind w:left="66" w:firstLine="360"/>
        <w:rPr>
          <w:ins w:id="13273" w:author="chaniaayulestari@outlook.com" w:date="2021-11-13T22:09:00Z"/>
        </w:rPr>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24D72E80" w14:textId="77777777" w:rsidR="009F23AF" w:rsidRDefault="009F23AF" w:rsidP="003643B4">
      <w:pPr>
        <w:ind w:left="66" w:firstLine="360"/>
      </w:pPr>
    </w:p>
    <w:p w14:paraId="349CF7E7" w14:textId="2FD076DF" w:rsidR="006D380E" w:rsidDel="009F23AF" w:rsidRDefault="006D380E" w:rsidP="003643B4">
      <w:pPr>
        <w:ind w:left="66" w:firstLine="360"/>
        <w:rPr>
          <w:del w:id="13274" w:author="chaniaayulestari@outlook.com" w:date="2021-11-13T22:07:00Z"/>
        </w:rPr>
      </w:pPr>
    </w:p>
    <w:p w14:paraId="1E1DEB7D" w14:textId="5E047CE7" w:rsidR="006D380E" w:rsidRDefault="00F151BC" w:rsidP="006D380E">
      <w:pPr>
        <w:pStyle w:val="ListParagraph"/>
        <w:ind w:left="426"/>
      </w:pPr>
      <w:r>
        <w:rPr>
          <w:noProof/>
        </w:rPr>
        <mc:AlternateContent>
          <mc:Choice Requires="wps">
            <w:drawing>
              <wp:anchor distT="0" distB="0" distL="114300" distR="114300" simplePos="0" relativeHeight="251715072" behindDoc="1" locked="0" layoutInCell="1" allowOverlap="1" wp14:anchorId="644BD9AB" wp14:editId="0C922790">
                <wp:simplePos x="0" y="0"/>
                <wp:positionH relativeFrom="column">
                  <wp:posOffset>441960</wp:posOffset>
                </wp:positionH>
                <wp:positionV relativeFrom="paragraph">
                  <wp:posOffset>2455545</wp:posOffset>
                </wp:positionV>
                <wp:extent cx="4120515" cy="258445"/>
                <wp:effectExtent l="0" t="0" r="0" b="0"/>
                <wp:wrapNone/>
                <wp:docPr id="380"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0515" cy="258445"/>
                        </a:xfrm>
                        <a:prstGeom prst="rect">
                          <a:avLst/>
                        </a:prstGeom>
                        <a:solidFill>
                          <a:prstClr val="white"/>
                        </a:solidFill>
                        <a:ln>
                          <a:noFill/>
                        </a:ln>
                      </wps:spPr>
                      <wps:txbx>
                        <w:txbxContent>
                          <w:p w14:paraId="3AAF0DBD" w14:textId="6B6D1343" w:rsidR="00ED34E2" w:rsidRPr="00D84276" w:rsidDel="009F23AF" w:rsidRDefault="00ED34E2">
                            <w:pPr>
                              <w:pStyle w:val="Caption"/>
                              <w:jc w:val="center"/>
                              <w:rPr>
                                <w:del w:id="13275" w:author="chaniaayulestari@outlook.com" w:date="2021-11-13T22:07:00Z"/>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p w14:paraId="68AEF036" w14:textId="5288F1C4" w:rsidR="00ED34E2" w:rsidDel="009F23AF" w:rsidRDefault="00ED34E2">
                            <w:pPr>
                              <w:pStyle w:val="Caption"/>
                              <w:jc w:val="center"/>
                              <w:rPr>
                                <w:del w:id="13276" w:author="chaniaayulestari@outlook.com" w:date="2021-11-13T22:07:00Z"/>
                              </w:rPr>
                              <w:pPrChange w:id="13277" w:author="chaniaayulestari@outlook.com" w:date="2021-11-13T22:07:00Z">
                                <w:pPr/>
                              </w:pPrChange>
                            </w:pPr>
                          </w:p>
                          <w:p w14:paraId="4B36D5A0" w14:textId="332123FB" w:rsidR="00ED34E2" w:rsidRPr="00D84276" w:rsidRDefault="00ED34E2">
                            <w:pPr>
                              <w:pStyle w:val="Caption"/>
                              <w:jc w:val="center"/>
                              <w:rPr>
                                <w:noProof/>
                                <w:sz w:val="24"/>
                                <w:szCs w:val="24"/>
                              </w:rPr>
                            </w:pPr>
                            <w:del w:id="13278"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4BD9AB" id="Text Box 380" o:spid="_x0000_s1172" type="#_x0000_t202" style="position:absolute;left:0;text-align:left;margin-left:34.8pt;margin-top:193.35pt;width:324.45pt;height:20.3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" stroked="f">
                <v:textbox style="mso-fit-shape-to-text:t" inset="0,0,0,0">
                  <w:txbxContent>
                    <w:p w14:paraId="3AAF0DBD" w14:textId="6B6D1343" w:rsidR="00ED34E2" w:rsidRPr="00D84276" w:rsidDel="009F23AF" w:rsidRDefault="00ED34E2">
                      <w:pPr>
                        <w:pStyle w:val="Caption"/>
                        <w:jc w:val="center"/>
                        <w:rPr>
                          <w:del w:id="13279" w:author="chaniaayulestari@outlook.com" w:date="2021-11-13T22:07:00Z"/>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p w14:paraId="68AEF036" w14:textId="5288F1C4" w:rsidR="00ED34E2" w:rsidDel="009F23AF" w:rsidRDefault="00ED34E2">
                      <w:pPr>
                        <w:pStyle w:val="Caption"/>
                        <w:jc w:val="center"/>
                        <w:rPr>
                          <w:del w:id="13280" w:author="chaniaayulestari@outlook.com" w:date="2021-11-13T22:07:00Z"/>
                        </w:rPr>
                        <w:pPrChange w:id="13281" w:author="chaniaayulestari@outlook.com" w:date="2021-11-13T22:07:00Z">
                          <w:pPr/>
                        </w:pPrChange>
                      </w:pPr>
                    </w:p>
                    <w:p w14:paraId="4B36D5A0" w14:textId="332123FB" w:rsidR="00ED34E2" w:rsidRPr="00D84276" w:rsidRDefault="00ED34E2">
                      <w:pPr>
                        <w:pStyle w:val="Caption"/>
                        <w:jc w:val="center"/>
                        <w:rPr>
                          <w:noProof/>
                          <w:sz w:val="24"/>
                          <w:szCs w:val="24"/>
                        </w:rPr>
                      </w:pPr>
                      <w:del w:id="13282"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v:textbox>
              </v:shape>
            </w:pict>
          </mc:Fallback>
        </mc:AlternateContent>
      </w:r>
      <w:r w:rsidR="006D380E">
        <w:rPr>
          <w:noProof/>
        </w:rPr>
        <w:drawing>
          <wp:anchor distT="0" distB="0" distL="114300" distR="114300" simplePos="0" relativeHeight="251558912" behindDoc="1" locked="0" layoutInCell="1" allowOverlap="1" wp14:anchorId="2A840139" wp14:editId="752987A6">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0AA30DA" w:rsidR="006D380E" w:rsidRDefault="00F151BC" w:rsidP="008A6DB1">
      <w:pPr>
        <w:ind w:left="709"/>
      </w:pPr>
      <w:r>
        <w:rPr>
          <w:noProof/>
        </w:rPr>
        <mc:AlternateContent>
          <mc:Choice Requires="wps">
            <w:drawing>
              <wp:anchor distT="0" distB="0" distL="114300" distR="114300" simplePos="0" relativeHeight="251716096" behindDoc="1" locked="0" layoutInCell="1" allowOverlap="1" wp14:anchorId="69CC2D9A" wp14:editId="0AC20799">
                <wp:simplePos x="0" y="0"/>
                <wp:positionH relativeFrom="column">
                  <wp:posOffset>444500</wp:posOffset>
                </wp:positionH>
                <wp:positionV relativeFrom="paragraph">
                  <wp:posOffset>2451100</wp:posOffset>
                </wp:positionV>
                <wp:extent cx="4114165" cy="258445"/>
                <wp:effectExtent l="0" t="0" r="0" b="0"/>
                <wp:wrapNone/>
                <wp:docPr id="381"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143342C2" w14:textId="0A9ABAB7" w:rsidR="00ED34E2" w:rsidRPr="00654DAD" w:rsidDel="0025424B" w:rsidRDefault="00ED34E2">
                            <w:pPr>
                              <w:pStyle w:val="Caption"/>
                              <w:jc w:val="center"/>
                              <w:rPr>
                                <w:del w:id="13283" w:author=" " w:date="2021-11-15T17:07:00Z"/>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p w14:paraId="0D94DAEE" w14:textId="6CF9C2AA" w:rsidR="00ED34E2" w:rsidDel="0025424B" w:rsidRDefault="00ED34E2">
                            <w:pPr>
                              <w:pStyle w:val="Caption"/>
                              <w:jc w:val="center"/>
                              <w:rPr>
                                <w:del w:id="13284" w:author=" " w:date="2021-11-15T17:07:00Z"/>
                              </w:rPr>
                              <w:pPrChange w:id="13285" w:author=" " w:date="2021-11-15T17:07:00Z">
                                <w:pPr/>
                              </w:pPrChange>
                            </w:pPr>
                          </w:p>
                          <w:p w14:paraId="4E74007A" w14:textId="3EF5285C" w:rsidR="00ED34E2" w:rsidRPr="00654DAD" w:rsidRDefault="00ED34E2">
                            <w:pPr>
                              <w:pStyle w:val="Caption"/>
                              <w:jc w:val="center"/>
                              <w:rPr>
                                <w:noProof/>
                                <w:sz w:val="24"/>
                                <w:szCs w:val="24"/>
                              </w:rPr>
                            </w:pPr>
                            <w:del w:id="13286"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26</w:delText>
                              </w:r>
                              <w:r w:rsidDel="0025424B">
                                <w:fldChar w:fldCharType="end"/>
                              </w:r>
                              <w:r w:rsidDel="0025424B">
                                <w:delText xml:space="preserve"> Halaman Tambah Data Siswa </w:delText>
                              </w:r>
                              <w:r w:rsidRPr="00506747" w:rsidDel="0025424B">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CC2D9A" id="Text Box 381" o:spid="_x0000_s1173" type="#_x0000_t202" style="position:absolute;left:0;text-align:left;margin-left:35pt;margin-top:193pt;width:323.95pt;height:20.3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" stroked="f">
                <v:textbox style="mso-fit-shape-to-text:t" inset="0,0,0,0">
                  <w:txbxContent>
                    <w:p w14:paraId="143342C2" w14:textId="0A9ABAB7" w:rsidR="00ED34E2" w:rsidRPr="00654DAD" w:rsidDel="0025424B" w:rsidRDefault="00ED34E2">
                      <w:pPr>
                        <w:pStyle w:val="Caption"/>
                        <w:jc w:val="center"/>
                        <w:rPr>
                          <w:del w:id="13287" w:author=" " w:date="2021-11-15T17:07:00Z"/>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p w14:paraId="0D94DAEE" w14:textId="6CF9C2AA" w:rsidR="00ED34E2" w:rsidDel="0025424B" w:rsidRDefault="00ED34E2">
                      <w:pPr>
                        <w:pStyle w:val="Caption"/>
                        <w:jc w:val="center"/>
                        <w:rPr>
                          <w:del w:id="13288" w:author=" " w:date="2021-11-15T17:07:00Z"/>
                        </w:rPr>
                        <w:pPrChange w:id="13289" w:author=" " w:date="2021-11-15T17:07:00Z">
                          <w:pPr/>
                        </w:pPrChange>
                      </w:pPr>
                    </w:p>
                    <w:p w14:paraId="4E74007A" w14:textId="3EF5285C" w:rsidR="00ED34E2" w:rsidRPr="00654DAD" w:rsidRDefault="00ED34E2">
                      <w:pPr>
                        <w:pStyle w:val="Caption"/>
                        <w:jc w:val="center"/>
                        <w:rPr>
                          <w:noProof/>
                          <w:sz w:val="24"/>
                          <w:szCs w:val="24"/>
                        </w:rPr>
                      </w:pPr>
                      <w:del w:id="13290"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26</w:delText>
                        </w:r>
                        <w:r w:rsidDel="0025424B">
                          <w:fldChar w:fldCharType="end"/>
                        </w:r>
                        <w:r w:rsidDel="0025424B">
                          <w:delText xml:space="preserve"> Halaman Tambah Data Siswa </w:delText>
                        </w:r>
                        <w:r w:rsidRPr="00506747" w:rsidDel="0025424B">
                          <w:delText>[Bag.IT]</w:delText>
                        </w:r>
                      </w:del>
                    </w:p>
                  </w:txbxContent>
                </v:textbox>
              </v:shape>
            </w:pict>
          </mc:Fallback>
        </mc:AlternateContent>
      </w:r>
      <w:r w:rsidR="006D380E">
        <w:rPr>
          <w:noProof/>
        </w:rPr>
        <w:drawing>
          <wp:anchor distT="0" distB="0" distL="114300" distR="114300" simplePos="0" relativeHeight="251560960" behindDoc="1" locked="0" layoutInCell="1" allowOverlap="1" wp14:anchorId="5BCDA8E4" wp14:editId="5545E0B7">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16CA685C" w:rsidR="008A6DB1" w:rsidRDefault="00F151BC" w:rsidP="00CE316E">
      <w:pPr>
        <w:pStyle w:val="ListParagraph"/>
        <w:numPr>
          <w:ilvl w:val="0"/>
          <w:numId w:val="59"/>
        </w:numPr>
        <w:ind w:left="709"/>
      </w:pPr>
      <w:r>
        <w:rPr>
          <w:noProof/>
        </w:rPr>
        <w:lastRenderedPageBreak/>
        <mc:AlternateContent>
          <mc:Choice Requires="wps">
            <w:drawing>
              <wp:anchor distT="0" distB="0" distL="114300" distR="114300" simplePos="0" relativeHeight="251717120" behindDoc="0" locked="0" layoutInCell="1" allowOverlap="1" wp14:anchorId="49306DD1" wp14:editId="36528523">
                <wp:simplePos x="0" y="0"/>
                <wp:positionH relativeFrom="column">
                  <wp:posOffset>443865</wp:posOffset>
                </wp:positionH>
                <wp:positionV relativeFrom="paragraph">
                  <wp:posOffset>2447290</wp:posOffset>
                </wp:positionV>
                <wp:extent cx="4114165" cy="258445"/>
                <wp:effectExtent l="0" t="0" r="0" b="0"/>
                <wp:wrapTopAndBottom/>
                <wp:docPr id="382"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5F2D8BB6" w14:textId="6E1FAF47" w:rsidR="00ED34E2" w:rsidRPr="008132CF" w:rsidDel="009F23AF" w:rsidRDefault="00ED34E2" w:rsidP="002C40D7">
                            <w:pPr>
                              <w:pStyle w:val="Caption"/>
                              <w:jc w:val="center"/>
                              <w:rPr>
                                <w:del w:id="13291" w:author="chaniaayulestari@outlook.com" w:date="2021-11-13T22:09:00Z"/>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p w14:paraId="7155C0E5" w14:textId="50941B45" w:rsidR="00ED34E2" w:rsidDel="009F23AF" w:rsidRDefault="00ED34E2">
                            <w:pPr>
                              <w:pStyle w:val="Caption"/>
                              <w:jc w:val="center"/>
                              <w:rPr>
                                <w:del w:id="13292" w:author="chaniaayulestari@outlook.com" w:date="2021-11-13T22:09:00Z"/>
                              </w:rPr>
                              <w:pPrChange w:id="13293" w:author="chaniaayulestari@outlook.com" w:date="2021-11-13T22:09:00Z">
                                <w:pPr/>
                              </w:pPrChange>
                            </w:pPr>
                          </w:p>
                          <w:p w14:paraId="5E329597" w14:textId="2F08F516" w:rsidR="00ED34E2" w:rsidRPr="008132CF" w:rsidRDefault="00ED34E2">
                            <w:pPr>
                              <w:pStyle w:val="Caption"/>
                              <w:jc w:val="center"/>
                              <w:rPr>
                                <w:noProof/>
                                <w:sz w:val="24"/>
                                <w:szCs w:val="24"/>
                              </w:rPr>
                            </w:pPr>
                            <w:del w:id="13294"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306DD1" id="Text Box 382" o:spid="_x0000_s1174" type="#_x0000_t202" style="position:absolute;left:0;text-align:left;margin-left:34.95pt;margin-top:192.7pt;width:323.95pt;height:20.3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" stroked="f">
                <v:textbox style="mso-fit-shape-to-text:t" inset="0,0,0,0">
                  <w:txbxContent>
                    <w:p w14:paraId="5F2D8BB6" w14:textId="6E1FAF47" w:rsidR="00ED34E2" w:rsidRPr="008132CF" w:rsidDel="009F23AF" w:rsidRDefault="00ED34E2" w:rsidP="002C40D7">
                      <w:pPr>
                        <w:pStyle w:val="Caption"/>
                        <w:jc w:val="center"/>
                        <w:rPr>
                          <w:del w:id="13295" w:author="chaniaayulestari@outlook.com" w:date="2021-11-13T22:09:00Z"/>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p w14:paraId="7155C0E5" w14:textId="50941B45" w:rsidR="00ED34E2" w:rsidDel="009F23AF" w:rsidRDefault="00ED34E2">
                      <w:pPr>
                        <w:pStyle w:val="Caption"/>
                        <w:jc w:val="center"/>
                        <w:rPr>
                          <w:del w:id="13296" w:author="chaniaayulestari@outlook.com" w:date="2021-11-13T22:09:00Z"/>
                        </w:rPr>
                        <w:pPrChange w:id="13297" w:author="chaniaayulestari@outlook.com" w:date="2021-11-13T22:09:00Z">
                          <w:pPr/>
                        </w:pPrChange>
                      </w:pPr>
                    </w:p>
                    <w:p w14:paraId="5E329597" w14:textId="2F08F516" w:rsidR="00ED34E2" w:rsidRPr="008132CF" w:rsidRDefault="00ED34E2">
                      <w:pPr>
                        <w:pStyle w:val="Caption"/>
                        <w:jc w:val="center"/>
                        <w:rPr>
                          <w:noProof/>
                          <w:sz w:val="24"/>
                          <w:szCs w:val="24"/>
                        </w:rPr>
                      </w:pPr>
                      <w:del w:id="13298"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v:textbox>
                <w10:wrap type="topAndBottom"/>
              </v:shape>
            </w:pict>
          </mc:Fallback>
        </mc:AlternateContent>
      </w:r>
      <w:r w:rsidR="00911364">
        <w:rPr>
          <w:noProof/>
        </w:rPr>
        <w:drawing>
          <wp:anchor distT="0" distB="0" distL="114300" distR="114300" simplePos="0" relativeHeight="251563008" behindDoc="0" locked="0" layoutInCell="1" allowOverlap="1" wp14:anchorId="16774B2D" wp14:editId="74CABE98">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67A2E2F4" w:rsidR="008A6DB1" w:rsidRDefault="00F151BC" w:rsidP="008A6DB1">
      <w:pPr>
        <w:ind w:left="709" w:firstLine="360"/>
      </w:pPr>
      <w:r>
        <w:rPr>
          <w:noProof/>
        </w:rPr>
        <mc:AlternateContent>
          <mc:Choice Requires="wps">
            <w:drawing>
              <wp:anchor distT="0" distB="0" distL="114300" distR="114300" simplePos="0" relativeHeight="251718144" behindDoc="1" locked="0" layoutInCell="1" allowOverlap="1" wp14:anchorId="63B518E2" wp14:editId="5D783555">
                <wp:simplePos x="0" y="0"/>
                <wp:positionH relativeFrom="column">
                  <wp:posOffset>452755</wp:posOffset>
                </wp:positionH>
                <wp:positionV relativeFrom="paragraph">
                  <wp:posOffset>2447925</wp:posOffset>
                </wp:positionV>
                <wp:extent cx="4127500" cy="258445"/>
                <wp:effectExtent l="0" t="0" r="0" b="0"/>
                <wp:wrapNone/>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7500" cy="258445"/>
                        </a:xfrm>
                        <a:prstGeom prst="rect">
                          <a:avLst/>
                        </a:prstGeom>
                        <a:solidFill>
                          <a:prstClr val="white"/>
                        </a:solidFill>
                        <a:ln>
                          <a:noFill/>
                        </a:ln>
                      </wps:spPr>
                      <wps:txbx>
                        <w:txbxContent>
                          <w:p w14:paraId="7D6008DB" w14:textId="05AF0EA2" w:rsidR="00ED34E2" w:rsidRPr="007F3444" w:rsidDel="009F23AF" w:rsidRDefault="00ED34E2">
                            <w:pPr>
                              <w:pStyle w:val="Caption"/>
                              <w:jc w:val="center"/>
                              <w:rPr>
                                <w:del w:id="13299"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p w14:paraId="6840A1DC" w14:textId="27D114D3" w:rsidR="00ED34E2" w:rsidDel="009F23AF" w:rsidRDefault="00ED34E2">
                            <w:pPr>
                              <w:pStyle w:val="Caption"/>
                              <w:jc w:val="center"/>
                              <w:rPr>
                                <w:del w:id="13300" w:author="chaniaayulestari@outlook.com" w:date="2021-11-13T22:10:00Z"/>
                              </w:rPr>
                              <w:pPrChange w:id="13301" w:author="chaniaayulestari@outlook.com" w:date="2021-11-13T22:10:00Z">
                                <w:pPr/>
                              </w:pPrChange>
                            </w:pPr>
                          </w:p>
                          <w:p w14:paraId="0D5D4524" w14:textId="6D46C51F" w:rsidR="00ED34E2" w:rsidRPr="007F3444" w:rsidRDefault="00ED34E2">
                            <w:pPr>
                              <w:pStyle w:val="Caption"/>
                              <w:jc w:val="center"/>
                              <w:rPr>
                                <w:noProof/>
                                <w:sz w:val="24"/>
                                <w:szCs w:val="24"/>
                              </w:rPr>
                            </w:pPr>
                            <w:del w:id="13302"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B518E2" id="Text Box 383" o:spid="_x0000_s1175" type="#_x0000_t202" style="position:absolute;left:0;text-align:left;margin-left:35.65pt;margin-top:192.75pt;width:325pt;height:20.3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" stroked="f">
                <v:textbox style="mso-fit-shape-to-text:t" inset="0,0,0,0">
                  <w:txbxContent>
                    <w:p w14:paraId="7D6008DB" w14:textId="05AF0EA2" w:rsidR="00ED34E2" w:rsidRPr="007F3444" w:rsidDel="009F23AF" w:rsidRDefault="00ED34E2">
                      <w:pPr>
                        <w:pStyle w:val="Caption"/>
                        <w:jc w:val="center"/>
                        <w:rPr>
                          <w:del w:id="13303"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p w14:paraId="6840A1DC" w14:textId="27D114D3" w:rsidR="00ED34E2" w:rsidDel="009F23AF" w:rsidRDefault="00ED34E2">
                      <w:pPr>
                        <w:pStyle w:val="Caption"/>
                        <w:jc w:val="center"/>
                        <w:rPr>
                          <w:del w:id="13304" w:author="chaniaayulestari@outlook.com" w:date="2021-11-13T22:10:00Z"/>
                        </w:rPr>
                        <w:pPrChange w:id="13305" w:author="chaniaayulestari@outlook.com" w:date="2021-11-13T22:10:00Z">
                          <w:pPr/>
                        </w:pPrChange>
                      </w:pPr>
                    </w:p>
                    <w:p w14:paraId="0D5D4524" w14:textId="6D46C51F" w:rsidR="00ED34E2" w:rsidRPr="007F3444" w:rsidRDefault="00ED34E2">
                      <w:pPr>
                        <w:pStyle w:val="Caption"/>
                        <w:jc w:val="center"/>
                        <w:rPr>
                          <w:noProof/>
                          <w:sz w:val="24"/>
                          <w:szCs w:val="24"/>
                        </w:rPr>
                      </w:pPr>
                      <w:del w:id="1330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v:textbox>
              </v:shape>
            </w:pict>
          </mc:Fallback>
        </mc:AlternateContent>
      </w:r>
      <w:r w:rsidR="00911364">
        <w:rPr>
          <w:noProof/>
        </w:rPr>
        <w:drawing>
          <wp:anchor distT="0" distB="0" distL="114300" distR="114300" simplePos="0" relativeHeight="251565056" behindDoc="1" locked="0" layoutInCell="1" allowOverlap="1" wp14:anchorId="26AD93E3" wp14:editId="20FEBF90">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4984852B" w:rsidR="00911364" w:rsidRDefault="00F151BC" w:rsidP="00911364">
      <w:pPr>
        <w:pStyle w:val="ListParagraph"/>
      </w:pPr>
      <w:r>
        <w:rPr>
          <w:noProof/>
        </w:rPr>
        <w:lastRenderedPageBreak/>
        <mc:AlternateContent>
          <mc:Choice Requires="wps">
            <w:drawing>
              <wp:anchor distT="0" distB="0" distL="114300" distR="114300" simplePos="0" relativeHeight="251719168" behindDoc="1" locked="0" layoutInCell="1" allowOverlap="1" wp14:anchorId="7A9B0731" wp14:editId="6574B65A">
                <wp:simplePos x="0" y="0"/>
                <wp:positionH relativeFrom="column">
                  <wp:posOffset>452120</wp:posOffset>
                </wp:positionH>
                <wp:positionV relativeFrom="paragraph">
                  <wp:posOffset>2442845</wp:posOffset>
                </wp:positionV>
                <wp:extent cx="4128770" cy="258445"/>
                <wp:effectExtent l="0" t="0" r="0" b="0"/>
                <wp:wrapNone/>
                <wp:docPr id="384"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8770" cy="258445"/>
                        </a:xfrm>
                        <a:prstGeom prst="rect">
                          <a:avLst/>
                        </a:prstGeom>
                        <a:solidFill>
                          <a:prstClr val="white"/>
                        </a:solidFill>
                        <a:ln>
                          <a:noFill/>
                        </a:ln>
                      </wps:spPr>
                      <wps:txbx>
                        <w:txbxContent>
                          <w:p w14:paraId="407631AE" w14:textId="3C8853AC" w:rsidR="00ED34E2" w:rsidRPr="0075441C" w:rsidDel="007577FF" w:rsidRDefault="00ED34E2">
                            <w:pPr>
                              <w:pStyle w:val="Caption"/>
                              <w:jc w:val="center"/>
                              <w:rPr>
                                <w:del w:id="13307" w:author=" " w:date="2021-11-15T17:09:00Z"/>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p w14:paraId="115CBC9A" w14:textId="54FEAF0C" w:rsidR="00ED34E2" w:rsidDel="007577FF" w:rsidRDefault="00ED34E2">
                            <w:pPr>
                              <w:pStyle w:val="Caption"/>
                              <w:jc w:val="center"/>
                              <w:rPr>
                                <w:del w:id="13308" w:author=" " w:date="2021-11-15T17:09:00Z"/>
                              </w:rPr>
                              <w:pPrChange w:id="13309" w:author=" " w:date="2021-11-15T17:09:00Z">
                                <w:pPr/>
                              </w:pPrChange>
                            </w:pPr>
                          </w:p>
                          <w:p w14:paraId="47AF933A" w14:textId="3A4924E9" w:rsidR="00ED34E2" w:rsidRPr="0075441C" w:rsidRDefault="00ED34E2">
                            <w:pPr>
                              <w:pStyle w:val="Caption"/>
                              <w:jc w:val="center"/>
                              <w:rPr>
                                <w:noProof/>
                                <w:sz w:val="24"/>
                                <w:szCs w:val="24"/>
                              </w:rPr>
                            </w:pPr>
                            <w:del w:id="13310"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29</w:delText>
                              </w:r>
                              <w:r w:rsidDel="007577FF">
                                <w:fldChar w:fldCharType="end"/>
                              </w:r>
                              <w:r w:rsidDel="007577FF">
                                <w:delText xml:space="preserve"> hAlaman Tambah Data Guru </w:delText>
                              </w:r>
                              <w:r w:rsidRPr="006A2DB6" w:rsidDel="007577F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9B0731" id="Text Box 384" o:spid="_x0000_s1176" type="#_x0000_t202" style="position:absolute;left:0;text-align:left;margin-left:35.6pt;margin-top:192.35pt;width:325.1pt;height:20.3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" stroked="f">
                <v:textbox style="mso-fit-shape-to-text:t" inset="0,0,0,0">
                  <w:txbxContent>
                    <w:p w14:paraId="407631AE" w14:textId="3C8853AC" w:rsidR="00ED34E2" w:rsidRPr="0075441C" w:rsidDel="007577FF" w:rsidRDefault="00ED34E2">
                      <w:pPr>
                        <w:pStyle w:val="Caption"/>
                        <w:jc w:val="center"/>
                        <w:rPr>
                          <w:del w:id="13311" w:author=" " w:date="2021-11-15T17:09:00Z"/>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p w14:paraId="115CBC9A" w14:textId="54FEAF0C" w:rsidR="00ED34E2" w:rsidDel="007577FF" w:rsidRDefault="00ED34E2">
                      <w:pPr>
                        <w:pStyle w:val="Caption"/>
                        <w:jc w:val="center"/>
                        <w:rPr>
                          <w:del w:id="13312" w:author=" " w:date="2021-11-15T17:09:00Z"/>
                        </w:rPr>
                        <w:pPrChange w:id="13313" w:author=" " w:date="2021-11-15T17:09:00Z">
                          <w:pPr/>
                        </w:pPrChange>
                      </w:pPr>
                    </w:p>
                    <w:p w14:paraId="47AF933A" w14:textId="3A4924E9" w:rsidR="00ED34E2" w:rsidRPr="0075441C" w:rsidRDefault="00ED34E2">
                      <w:pPr>
                        <w:pStyle w:val="Caption"/>
                        <w:jc w:val="center"/>
                        <w:rPr>
                          <w:noProof/>
                          <w:sz w:val="24"/>
                          <w:szCs w:val="24"/>
                        </w:rPr>
                      </w:pPr>
                      <w:del w:id="13314"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29</w:delText>
                        </w:r>
                        <w:r w:rsidDel="007577FF">
                          <w:fldChar w:fldCharType="end"/>
                        </w:r>
                        <w:r w:rsidDel="007577FF">
                          <w:delText xml:space="preserve"> hAlaman Tambah Data Guru </w:delText>
                        </w:r>
                        <w:r w:rsidRPr="006A2DB6" w:rsidDel="007577FF">
                          <w:delText>[Bag.IT]</w:delText>
                        </w:r>
                      </w:del>
                    </w:p>
                  </w:txbxContent>
                </v:textbox>
              </v:shape>
            </w:pict>
          </mc:Fallback>
        </mc:AlternateContent>
      </w:r>
      <w:r w:rsidR="00911364">
        <w:rPr>
          <w:noProof/>
        </w:rPr>
        <w:drawing>
          <wp:anchor distT="0" distB="0" distL="114300" distR="114300" simplePos="0" relativeHeight="251567104" behindDoc="1" locked="0" layoutInCell="1" allowOverlap="1" wp14:anchorId="79892C5B" wp14:editId="6807B1FB">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6DC24F58" w:rsidR="00F356A7" w:rsidRDefault="00F151BC" w:rsidP="008A6DB1">
      <w:pPr>
        <w:pStyle w:val="ListParagraph"/>
        <w:ind w:left="709"/>
      </w:pPr>
      <w:r>
        <w:rPr>
          <w:noProof/>
        </w:rPr>
        <mc:AlternateContent>
          <mc:Choice Requires="wps">
            <w:drawing>
              <wp:anchor distT="0" distB="0" distL="114300" distR="114300" simplePos="0" relativeHeight="251720192" behindDoc="1" locked="0" layoutInCell="1" allowOverlap="1" wp14:anchorId="7EC9395D" wp14:editId="113D0A56">
                <wp:simplePos x="0" y="0"/>
                <wp:positionH relativeFrom="column">
                  <wp:posOffset>452755</wp:posOffset>
                </wp:positionH>
                <wp:positionV relativeFrom="paragraph">
                  <wp:posOffset>2456815</wp:posOffset>
                </wp:positionV>
                <wp:extent cx="4124960" cy="258445"/>
                <wp:effectExtent l="0" t="0" r="0" b="0"/>
                <wp:wrapNone/>
                <wp:docPr id="385"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258445"/>
                        </a:xfrm>
                        <a:prstGeom prst="rect">
                          <a:avLst/>
                        </a:prstGeom>
                        <a:solidFill>
                          <a:prstClr val="white"/>
                        </a:solidFill>
                        <a:ln>
                          <a:noFill/>
                        </a:ln>
                      </wps:spPr>
                      <wps:txbx>
                        <w:txbxContent>
                          <w:p w14:paraId="6C5D5FB6" w14:textId="2319C694" w:rsidR="00ED34E2" w:rsidRPr="004122E1" w:rsidDel="007577FF" w:rsidRDefault="00ED34E2">
                            <w:pPr>
                              <w:pStyle w:val="Caption"/>
                              <w:jc w:val="center"/>
                              <w:rPr>
                                <w:del w:id="13315" w:author=" " w:date="2021-11-15T17:09:00Z"/>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p w14:paraId="552DC845" w14:textId="2EE3DDA1" w:rsidR="00ED34E2" w:rsidDel="007577FF" w:rsidRDefault="00ED34E2">
                            <w:pPr>
                              <w:pStyle w:val="Caption"/>
                              <w:jc w:val="center"/>
                              <w:rPr>
                                <w:del w:id="13316" w:author=" " w:date="2021-11-15T17:09:00Z"/>
                              </w:rPr>
                              <w:pPrChange w:id="13317" w:author=" " w:date="2021-11-15T17:09:00Z">
                                <w:pPr/>
                              </w:pPrChange>
                            </w:pPr>
                          </w:p>
                          <w:p w14:paraId="698CE1A0" w14:textId="3ECD0682" w:rsidR="00ED34E2" w:rsidRPr="004122E1" w:rsidRDefault="00ED34E2">
                            <w:pPr>
                              <w:pStyle w:val="Caption"/>
                              <w:jc w:val="center"/>
                              <w:rPr>
                                <w:noProof/>
                                <w:sz w:val="24"/>
                                <w:szCs w:val="24"/>
                              </w:rPr>
                            </w:pPr>
                            <w:del w:id="13318"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30</w:delText>
                              </w:r>
                              <w:r w:rsidDel="007577FF">
                                <w:fldChar w:fldCharType="end"/>
                              </w:r>
                              <w:r w:rsidDel="007577FF">
                                <w:delText xml:space="preserve"> Halaman Data Guru </w:delText>
                              </w:r>
                              <w:r w:rsidRPr="00F32951" w:rsidDel="007577F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C9395D" id="Text Box 385" o:spid="_x0000_s1177" type="#_x0000_t202" style="position:absolute;left:0;text-align:left;margin-left:35.65pt;margin-top:193.45pt;width:324.8pt;height:20.3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" stroked="f">
                <v:textbox style="mso-fit-shape-to-text:t" inset="0,0,0,0">
                  <w:txbxContent>
                    <w:p w14:paraId="6C5D5FB6" w14:textId="2319C694" w:rsidR="00ED34E2" w:rsidRPr="004122E1" w:rsidDel="007577FF" w:rsidRDefault="00ED34E2">
                      <w:pPr>
                        <w:pStyle w:val="Caption"/>
                        <w:jc w:val="center"/>
                        <w:rPr>
                          <w:del w:id="13319" w:author=" " w:date="2021-11-15T17:09:00Z"/>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p w14:paraId="552DC845" w14:textId="2EE3DDA1" w:rsidR="00ED34E2" w:rsidDel="007577FF" w:rsidRDefault="00ED34E2">
                      <w:pPr>
                        <w:pStyle w:val="Caption"/>
                        <w:jc w:val="center"/>
                        <w:rPr>
                          <w:del w:id="13320" w:author=" " w:date="2021-11-15T17:09:00Z"/>
                        </w:rPr>
                        <w:pPrChange w:id="13321" w:author=" " w:date="2021-11-15T17:09:00Z">
                          <w:pPr/>
                        </w:pPrChange>
                      </w:pPr>
                    </w:p>
                    <w:p w14:paraId="698CE1A0" w14:textId="3ECD0682" w:rsidR="00ED34E2" w:rsidRPr="004122E1" w:rsidRDefault="00ED34E2">
                      <w:pPr>
                        <w:pStyle w:val="Caption"/>
                        <w:jc w:val="center"/>
                        <w:rPr>
                          <w:noProof/>
                          <w:sz w:val="24"/>
                          <w:szCs w:val="24"/>
                        </w:rPr>
                      </w:pPr>
                      <w:del w:id="13322"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30</w:delText>
                        </w:r>
                        <w:r w:rsidDel="007577FF">
                          <w:fldChar w:fldCharType="end"/>
                        </w:r>
                        <w:r w:rsidDel="007577FF">
                          <w:delText xml:space="preserve"> Halaman Data Guru </w:delText>
                        </w:r>
                        <w:r w:rsidRPr="00F32951" w:rsidDel="007577FF">
                          <w:delText>[Bag.IT]</w:delText>
                        </w:r>
                      </w:del>
                    </w:p>
                  </w:txbxContent>
                </v:textbox>
              </v:shape>
            </w:pict>
          </mc:Fallback>
        </mc:AlternateContent>
      </w:r>
      <w:r w:rsidR="00F356A7">
        <w:rPr>
          <w:noProof/>
        </w:rPr>
        <w:drawing>
          <wp:anchor distT="0" distB="0" distL="114300" distR="114300" simplePos="0" relativeHeight="251569152" behindDoc="1" locked="0" layoutInCell="1" allowOverlap="1" wp14:anchorId="083E8355" wp14:editId="0A43CCA5">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10C65214" w:rsidR="00F356A7" w:rsidRDefault="00F151BC" w:rsidP="008A6DB1">
      <w:pPr>
        <w:ind w:left="360" w:firstLine="360"/>
      </w:pPr>
      <w:r>
        <w:rPr>
          <w:noProof/>
        </w:rPr>
        <w:lastRenderedPageBreak/>
        <mc:AlternateContent>
          <mc:Choice Requires="wps">
            <w:drawing>
              <wp:anchor distT="0" distB="0" distL="114300" distR="114300" simplePos="0" relativeHeight="251721216" behindDoc="1" locked="0" layoutInCell="1" allowOverlap="1" wp14:anchorId="6E2FB792" wp14:editId="39A8836A">
                <wp:simplePos x="0" y="0"/>
                <wp:positionH relativeFrom="column">
                  <wp:posOffset>494665</wp:posOffset>
                </wp:positionH>
                <wp:positionV relativeFrom="paragraph">
                  <wp:posOffset>2443480</wp:posOffset>
                </wp:positionV>
                <wp:extent cx="4131310" cy="258445"/>
                <wp:effectExtent l="0" t="0" r="0" b="0"/>
                <wp:wrapNone/>
                <wp:docPr id="386"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1310" cy="258445"/>
                        </a:xfrm>
                        <a:prstGeom prst="rect">
                          <a:avLst/>
                        </a:prstGeom>
                        <a:solidFill>
                          <a:prstClr val="white"/>
                        </a:solidFill>
                        <a:ln>
                          <a:noFill/>
                        </a:ln>
                      </wps:spPr>
                      <wps:txbx>
                        <w:txbxContent>
                          <w:p w14:paraId="3868869E" w14:textId="4F051A37" w:rsidR="00ED34E2" w:rsidRPr="00A47695" w:rsidDel="009F23AF" w:rsidRDefault="00ED34E2">
                            <w:pPr>
                              <w:pStyle w:val="Caption"/>
                              <w:jc w:val="center"/>
                              <w:rPr>
                                <w:del w:id="13323"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p w14:paraId="1D012162" w14:textId="11CB95D0" w:rsidR="00ED34E2" w:rsidDel="009F23AF" w:rsidRDefault="00ED34E2">
                            <w:pPr>
                              <w:pStyle w:val="Caption"/>
                              <w:jc w:val="center"/>
                              <w:rPr>
                                <w:del w:id="13324" w:author="chaniaayulestari@outlook.com" w:date="2021-11-13T22:10:00Z"/>
                              </w:rPr>
                              <w:pPrChange w:id="13325" w:author="chaniaayulestari@outlook.com" w:date="2021-11-13T22:10:00Z">
                                <w:pPr/>
                              </w:pPrChange>
                            </w:pPr>
                          </w:p>
                          <w:p w14:paraId="39975BAC" w14:textId="6D674125" w:rsidR="00ED34E2" w:rsidRPr="00A47695" w:rsidRDefault="00ED34E2">
                            <w:pPr>
                              <w:pStyle w:val="Caption"/>
                              <w:jc w:val="center"/>
                              <w:rPr>
                                <w:noProof/>
                                <w:sz w:val="24"/>
                                <w:szCs w:val="24"/>
                              </w:rPr>
                            </w:pPr>
                            <w:del w:id="1332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2FB792" id="Text Box 386" o:spid="_x0000_s1178" type="#_x0000_t202" style="position:absolute;left:0;text-align:left;margin-left:38.95pt;margin-top:192.4pt;width:325.3pt;height:20.3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" stroked="f">
                <v:textbox style="mso-fit-shape-to-text:t" inset="0,0,0,0">
                  <w:txbxContent>
                    <w:p w14:paraId="3868869E" w14:textId="4F051A37" w:rsidR="00ED34E2" w:rsidRPr="00A47695" w:rsidDel="009F23AF" w:rsidRDefault="00ED34E2">
                      <w:pPr>
                        <w:pStyle w:val="Caption"/>
                        <w:jc w:val="center"/>
                        <w:rPr>
                          <w:del w:id="13327"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p w14:paraId="1D012162" w14:textId="11CB95D0" w:rsidR="00ED34E2" w:rsidDel="009F23AF" w:rsidRDefault="00ED34E2">
                      <w:pPr>
                        <w:pStyle w:val="Caption"/>
                        <w:jc w:val="center"/>
                        <w:rPr>
                          <w:del w:id="13328" w:author="chaniaayulestari@outlook.com" w:date="2021-11-13T22:10:00Z"/>
                        </w:rPr>
                        <w:pPrChange w:id="13329" w:author="chaniaayulestari@outlook.com" w:date="2021-11-13T22:10:00Z">
                          <w:pPr/>
                        </w:pPrChange>
                      </w:pPr>
                    </w:p>
                    <w:p w14:paraId="39975BAC" w14:textId="6D674125" w:rsidR="00ED34E2" w:rsidRPr="00A47695" w:rsidRDefault="00ED34E2">
                      <w:pPr>
                        <w:pStyle w:val="Caption"/>
                        <w:jc w:val="center"/>
                        <w:rPr>
                          <w:noProof/>
                          <w:sz w:val="24"/>
                          <w:szCs w:val="24"/>
                        </w:rPr>
                      </w:pPr>
                      <w:del w:id="1333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v:textbox>
              </v:shape>
            </w:pict>
          </mc:Fallback>
        </mc:AlternateContent>
      </w:r>
      <w:r w:rsidR="00F356A7">
        <w:rPr>
          <w:noProof/>
        </w:rPr>
        <w:drawing>
          <wp:anchor distT="0" distB="0" distL="114300" distR="114300" simplePos="0" relativeHeight="251571200" behindDoc="1" locked="0" layoutInCell="1" allowOverlap="1" wp14:anchorId="38DE75C4" wp14:editId="660E7CFA">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074614AC" w:rsidR="008F6DC3" w:rsidRDefault="00F151BC" w:rsidP="008F6DC3">
      <w:pPr>
        <w:pStyle w:val="ListParagraph"/>
        <w:ind w:left="709"/>
      </w:pPr>
      <w:r>
        <w:rPr>
          <w:noProof/>
        </w:rPr>
        <mc:AlternateContent>
          <mc:Choice Requires="wps">
            <w:drawing>
              <wp:anchor distT="0" distB="0" distL="114300" distR="114300" simplePos="0" relativeHeight="251722240" behindDoc="1" locked="0" layoutInCell="1" allowOverlap="1" wp14:anchorId="639B71BB" wp14:editId="696FF63B">
                <wp:simplePos x="0" y="0"/>
                <wp:positionH relativeFrom="column">
                  <wp:posOffset>533400</wp:posOffset>
                </wp:positionH>
                <wp:positionV relativeFrom="paragraph">
                  <wp:posOffset>2465705</wp:posOffset>
                </wp:positionV>
                <wp:extent cx="4109085" cy="258445"/>
                <wp:effectExtent l="0" t="0" r="0" b="0"/>
                <wp:wrapNone/>
                <wp:docPr id="387"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085" cy="258445"/>
                        </a:xfrm>
                        <a:prstGeom prst="rect">
                          <a:avLst/>
                        </a:prstGeom>
                        <a:solidFill>
                          <a:prstClr val="white"/>
                        </a:solidFill>
                        <a:ln>
                          <a:noFill/>
                        </a:ln>
                      </wps:spPr>
                      <wps:txbx>
                        <w:txbxContent>
                          <w:p w14:paraId="22CB7750" w14:textId="2D3B1C48" w:rsidR="00ED34E2" w:rsidRPr="00C873B2" w:rsidDel="009F23AF" w:rsidRDefault="00ED34E2">
                            <w:pPr>
                              <w:pStyle w:val="Caption"/>
                              <w:jc w:val="center"/>
                              <w:rPr>
                                <w:del w:id="13331"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p w14:paraId="72ACEB03" w14:textId="4FB8C91A" w:rsidR="00ED34E2" w:rsidDel="009F23AF" w:rsidRDefault="00ED34E2">
                            <w:pPr>
                              <w:pStyle w:val="Caption"/>
                              <w:jc w:val="center"/>
                              <w:rPr>
                                <w:del w:id="13332" w:author="chaniaayulestari@outlook.com" w:date="2021-11-13T22:10:00Z"/>
                              </w:rPr>
                              <w:pPrChange w:id="13333" w:author="chaniaayulestari@outlook.com" w:date="2021-11-13T22:10:00Z">
                                <w:pPr/>
                              </w:pPrChange>
                            </w:pPr>
                          </w:p>
                          <w:p w14:paraId="3F27ABF8" w14:textId="01B46464" w:rsidR="00ED34E2" w:rsidRPr="00C873B2" w:rsidRDefault="00ED34E2">
                            <w:pPr>
                              <w:pStyle w:val="Caption"/>
                              <w:jc w:val="center"/>
                              <w:rPr>
                                <w:noProof/>
                                <w:sz w:val="24"/>
                                <w:szCs w:val="24"/>
                              </w:rPr>
                            </w:pPr>
                            <w:del w:id="1333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9B71BB" id="Text Box 387" o:spid="_x0000_s1179" type="#_x0000_t202" style="position:absolute;left:0;text-align:left;margin-left:42pt;margin-top:194.15pt;width:323.55pt;height:20.3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" stroked="f">
                <v:textbox style="mso-fit-shape-to-text:t" inset="0,0,0,0">
                  <w:txbxContent>
                    <w:p w14:paraId="22CB7750" w14:textId="2D3B1C48" w:rsidR="00ED34E2" w:rsidRPr="00C873B2" w:rsidDel="009F23AF" w:rsidRDefault="00ED34E2">
                      <w:pPr>
                        <w:pStyle w:val="Caption"/>
                        <w:jc w:val="center"/>
                        <w:rPr>
                          <w:del w:id="13335"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p w14:paraId="72ACEB03" w14:textId="4FB8C91A" w:rsidR="00ED34E2" w:rsidDel="009F23AF" w:rsidRDefault="00ED34E2">
                      <w:pPr>
                        <w:pStyle w:val="Caption"/>
                        <w:jc w:val="center"/>
                        <w:rPr>
                          <w:del w:id="13336" w:author="chaniaayulestari@outlook.com" w:date="2021-11-13T22:10:00Z"/>
                        </w:rPr>
                        <w:pPrChange w:id="13337" w:author="chaniaayulestari@outlook.com" w:date="2021-11-13T22:10:00Z">
                          <w:pPr/>
                        </w:pPrChange>
                      </w:pPr>
                    </w:p>
                    <w:p w14:paraId="3F27ABF8" w14:textId="01B46464" w:rsidR="00ED34E2" w:rsidRPr="00C873B2" w:rsidRDefault="00ED34E2">
                      <w:pPr>
                        <w:pStyle w:val="Caption"/>
                        <w:jc w:val="center"/>
                        <w:rPr>
                          <w:noProof/>
                          <w:sz w:val="24"/>
                          <w:szCs w:val="24"/>
                        </w:rPr>
                      </w:pPr>
                      <w:del w:id="13338"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v:textbox>
              </v:shape>
            </w:pict>
          </mc:Fallback>
        </mc:AlternateContent>
      </w:r>
      <w:r w:rsidR="00F356A7">
        <w:rPr>
          <w:noProof/>
        </w:rPr>
        <w:drawing>
          <wp:anchor distT="0" distB="0" distL="114300" distR="114300" simplePos="0" relativeHeight="251573248" behindDoc="1" locked="0" layoutInCell="1" allowOverlap="1" wp14:anchorId="0182CCDB" wp14:editId="54DD7503">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5A7F7162" w:rsidR="00867FC7" w:rsidDel="007577FF" w:rsidRDefault="00867FC7" w:rsidP="008F6DC3">
      <w:pPr>
        <w:ind w:left="349"/>
        <w:rPr>
          <w:del w:id="13339" w:author=" " w:date="2021-11-15T17:09:00Z"/>
        </w:rPr>
      </w:pPr>
    </w:p>
    <w:p w14:paraId="4932B7F7" w14:textId="29E74349" w:rsidR="00867FC7" w:rsidRDefault="00F151BC" w:rsidP="008F6DC3">
      <w:pPr>
        <w:ind w:left="349"/>
      </w:pPr>
      <w:r>
        <w:rPr>
          <w:noProof/>
        </w:rPr>
        <mc:AlternateContent>
          <mc:Choice Requires="wps">
            <w:drawing>
              <wp:anchor distT="0" distB="0" distL="114300" distR="114300" simplePos="0" relativeHeight="251723264" behindDoc="1" locked="0" layoutInCell="1" allowOverlap="1" wp14:anchorId="40B251AF" wp14:editId="224771D8">
                <wp:simplePos x="0" y="0"/>
                <wp:positionH relativeFrom="column">
                  <wp:posOffset>461645</wp:posOffset>
                </wp:positionH>
                <wp:positionV relativeFrom="paragraph">
                  <wp:posOffset>2442210</wp:posOffset>
                </wp:positionV>
                <wp:extent cx="4113530" cy="258445"/>
                <wp:effectExtent l="0" t="0" r="0" b="0"/>
                <wp:wrapNone/>
                <wp:docPr id="388"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58445"/>
                        </a:xfrm>
                        <a:prstGeom prst="rect">
                          <a:avLst/>
                        </a:prstGeom>
                        <a:solidFill>
                          <a:prstClr val="white"/>
                        </a:solidFill>
                        <a:ln>
                          <a:noFill/>
                        </a:ln>
                      </wps:spPr>
                      <wps:txbx>
                        <w:txbxContent>
                          <w:p w14:paraId="195BB02D" w14:textId="007BF832" w:rsidR="00ED34E2" w:rsidRPr="004E3731" w:rsidDel="009F23AF" w:rsidRDefault="00ED34E2">
                            <w:pPr>
                              <w:pStyle w:val="Caption"/>
                              <w:jc w:val="center"/>
                              <w:rPr>
                                <w:del w:id="13340"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p w14:paraId="6D826737" w14:textId="2EED3B8F" w:rsidR="00ED34E2" w:rsidDel="009F23AF" w:rsidRDefault="00ED34E2">
                            <w:pPr>
                              <w:pStyle w:val="Caption"/>
                              <w:jc w:val="center"/>
                              <w:rPr>
                                <w:del w:id="13341" w:author="chaniaayulestari@outlook.com" w:date="2021-11-13T22:10:00Z"/>
                              </w:rPr>
                              <w:pPrChange w:id="13342" w:author="chaniaayulestari@outlook.com" w:date="2021-11-13T22:10:00Z">
                                <w:pPr/>
                              </w:pPrChange>
                            </w:pPr>
                          </w:p>
                          <w:p w14:paraId="76AD6C8D" w14:textId="3AC985FB" w:rsidR="00ED34E2" w:rsidRPr="004E3731" w:rsidRDefault="00ED34E2">
                            <w:pPr>
                              <w:pStyle w:val="Caption"/>
                              <w:jc w:val="center"/>
                              <w:rPr>
                                <w:noProof/>
                                <w:sz w:val="24"/>
                                <w:szCs w:val="24"/>
                              </w:rPr>
                            </w:pPr>
                            <w:del w:id="13343"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B251AF" id="Text Box 388" o:spid="_x0000_s1180" type="#_x0000_t202" style="position:absolute;left:0;text-align:left;margin-left:36.35pt;margin-top:192.3pt;width:323.9pt;height:20.3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" stroked="f">
                <v:textbox style="mso-fit-shape-to-text:t" inset="0,0,0,0">
                  <w:txbxContent>
                    <w:p w14:paraId="195BB02D" w14:textId="007BF832" w:rsidR="00ED34E2" w:rsidRPr="004E3731" w:rsidDel="009F23AF" w:rsidRDefault="00ED34E2">
                      <w:pPr>
                        <w:pStyle w:val="Caption"/>
                        <w:jc w:val="center"/>
                        <w:rPr>
                          <w:del w:id="13344"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p w14:paraId="6D826737" w14:textId="2EED3B8F" w:rsidR="00ED34E2" w:rsidDel="009F23AF" w:rsidRDefault="00ED34E2">
                      <w:pPr>
                        <w:pStyle w:val="Caption"/>
                        <w:jc w:val="center"/>
                        <w:rPr>
                          <w:del w:id="13345" w:author="chaniaayulestari@outlook.com" w:date="2021-11-13T22:10:00Z"/>
                        </w:rPr>
                        <w:pPrChange w:id="13346" w:author="chaniaayulestari@outlook.com" w:date="2021-11-13T22:10:00Z">
                          <w:pPr/>
                        </w:pPrChange>
                      </w:pPr>
                    </w:p>
                    <w:p w14:paraId="76AD6C8D" w14:textId="3AC985FB" w:rsidR="00ED34E2" w:rsidRPr="004E3731" w:rsidRDefault="00ED34E2">
                      <w:pPr>
                        <w:pStyle w:val="Caption"/>
                        <w:jc w:val="center"/>
                        <w:rPr>
                          <w:noProof/>
                          <w:sz w:val="24"/>
                          <w:szCs w:val="24"/>
                        </w:rPr>
                      </w:pPr>
                      <w:del w:id="13347"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v:textbox>
              </v:shape>
            </w:pict>
          </mc:Fallback>
        </mc:AlternateContent>
      </w:r>
      <w:r w:rsidR="00867FC7">
        <w:rPr>
          <w:noProof/>
        </w:rPr>
        <w:drawing>
          <wp:anchor distT="0" distB="0" distL="114300" distR="114300" simplePos="0" relativeHeight="251575296" behindDoc="1" locked="0" layoutInCell="1" allowOverlap="1" wp14:anchorId="49762561" wp14:editId="4EDEC709">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53677523" w:rsidR="008F6DC3" w:rsidRDefault="00F151BC" w:rsidP="008F6DC3">
      <w:pPr>
        <w:ind w:left="349"/>
      </w:pPr>
      <w:r>
        <w:rPr>
          <w:noProof/>
        </w:rPr>
        <mc:AlternateContent>
          <mc:Choice Requires="wps">
            <w:drawing>
              <wp:anchor distT="0" distB="0" distL="114300" distR="114300" simplePos="0" relativeHeight="251724288" behindDoc="1" locked="0" layoutInCell="1" allowOverlap="1" wp14:anchorId="5D2689B1" wp14:editId="4CBB959D">
                <wp:simplePos x="0" y="0"/>
                <wp:positionH relativeFrom="column">
                  <wp:posOffset>452755</wp:posOffset>
                </wp:positionH>
                <wp:positionV relativeFrom="paragraph">
                  <wp:posOffset>2461260</wp:posOffset>
                </wp:positionV>
                <wp:extent cx="4124960" cy="258445"/>
                <wp:effectExtent l="0" t="0" r="0" b="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258445"/>
                        </a:xfrm>
                        <a:prstGeom prst="rect">
                          <a:avLst/>
                        </a:prstGeom>
                        <a:solidFill>
                          <a:prstClr val="white"/>
                        </a:solidFill>
                        <a:ln>
                          <a:noFill/>
                        </a:ln>
                      </wps:spPr>
                      <wps:txbx>
                        <w:txbxContent>
                          <w:p w14:paraId="1129C66E" w14:textId="6025C865" w:rsidR="00ED34E2" w:rsidRPr="004E6893" w:rsidDel="009F23AF" w:rsidRDefault="00ED34E2">
                            <w:pPr>
                              <w:pStyle w:val="Caption"/>
                              <w:jc w:val="center"/>
                              <w:rPr>
                                <w:del w:id="13348"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p w14:paraId="0AAE1B6B" w14:textId="2485BF35" w:rsidR="00ED34E2" w:rsidDel="009F23AF" w:rsidRDefault="00ED34E2">
                            <w:pPr>
                              <w:pStyle w:val="Caption"/>
                              <w:jc w:val="center"/>
                              <w:rPr>
                                <w:del w:id="13349" w:author="chaniaayulestari@outlook.com" w:date="2021-11-13T22:10:00Z"/>
                              </w:rPr>
                              <w:pPrChange w:id="13350" w:author="chaniaayulestari@outlook.com" w:date="2021-11-13T22:10:00Z">
                                <w:pPr/>
                              </w:pPrChange>
                            </w:pPr>
                          </w:p>
                          <w:p w14:paraId="2BC10D1D" w14:textId="38D40648" w:rsidR="00ED34E2" w:rsidRPr="004E6893" w:rsidRDefault="00ED34E2">
                            <w:pPr>
                              <w:pStyle w:val="Caption"/>
                              <w:jc w:val="center"/>
                              <w:rPr>
                                <w:noProof/>
                                <w:sz w:val="24"/>
                                <w:szCs w:val="24"/>
                              </w:rPr>
                            </w:pPr>
                            <w:del w:id="13351"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2689B1" id="Text Box 389" o:spid="_x0000_s1181" type="#_x0000_t202" style="position:absolute;left:0;text-align:left;margin-left:35.65pt;margin-top:193.8pt;width:324.8pt;height:20.3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" stroked="f">
                <v:textbox style="mso-fit-shape-to-text:t" inset="0,0,0,0">
                  <w:txbxContent>
                    <w:p w14:paraId="1129C66E" w14:textId="6025C865" w:rsidR="00ED34E2" w:rsidRPr="004E6893" w:rsidDel="009F23AF" w:rsidRDefault="00ED34E2">
                      <w:pPr>
                        <w:pStyle w:val="Caption"/>
                        <w:jc w:val="center"/>
                        <w:rPr>
                          <w:del w:id="13352"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p w14:paraId="0AAE1B6B" w14:textId="2485BF35" w:rsidR="00ED34E2" w:rsidDel="009F23AF" w:rsidRDefault="00ED34E2">
                      <w:pPr>
                        <w:pStyle w:val="Caption"/>
                        <w:jc w:val="center"/>
                        <w:rPr>
                          <w:del w:id="13353" w:author="chaniaayulestari@outlook.com" w:date="2021-11-13T22:10:00Z"/>
                        </w:rPr>
                        <w:pPrChange w:id="13354" w:author="chaniaayulestari@outlook.com" w:date="2021-11-13T22:10:00Z">
                          <w:pPr/>
                        </w:pPrChange>
                      </w:pPr>
                    </w:p>
                    <w:p w14:paraId="2BC10D1D" w14:textId="38D40648" w:rsidR="00ED34E2" w:rsidRPr="004E6893" w:rsidRDefault="00ED34E2">
                      <w:pPr>
                        <w:pStyle w:val="Caption"/>
                        <w:jc w:val="center"/>
                        <w:rPr>
                          <w:noProof/>
                          <w:sz w:val="24"/>
                          <w:szCs w:val="24"/>
                        </w:rPr>
                      </w:pPr>
                      <w:del w:id="13355"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v:textbox>
              </v:shape>
            </w:pict>
          </mc:Fallback>
        </mc:AlternateContent>
      </w:r>
      <w:r w:rsidR="00EE1AE6">
        <w:rPr>
          <w:noProof/>
        </w:rPr>
        <w:drawing>
          <wp:anchor distT="0" distB="0" distL="114300" distR="114300" simplePos="0" relativeHeight="251577344" behindDoc="1" locked="0" layoutInCell="1" allowOverlap="1" wp14:anchorId="5ED5D99F" wp14:editId="53868108">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662D935E" w:rsidR="00EE1AE6" w:rsidRDefault="00EE1AE6" w:rsidP="008F6DC3">
      <w:pPr>
        <w:ind w:left="360" w:firstLine="360"/>
        <w:rPr>
          <w:ins w:id="13356" w:author=" " w:date="2021-11-15T17:09:00Z"/>
        </w:rPr>
      </w:pPr>
    </w:p>
    <w:p w14:paraId="7D7B6406" w14:textId="77777777" w:rsidR="007577FF" w:rsidRDefault="007577FF" w:rsidP="008F6DC3">
      <w:pPr>
        <w:ind w:left="360" w:firstLine="360"/>
      </w:pPr>
    </w:p>
    <w:p w14:paraId="48880E30" w14:textId="3901C0C3" w:rsidR="00867FC7" w:rsidDel="009F23AF" w:rsidRDefault="00867FC7" w:rsidP="008F6DC3">
      <w:pPr>
        <w:ind w:left="360" w:firstLine="360"/>
        <w:rPr>
          <w:del w:id="13357" w:author="chaniaayulestari@outlook.com" w:date="2021-11-13T22:10:00Z"/>
        </w:rPr>
      </w:pPr>
    </w:p>
    <w:p w14:paraId="434705A9" w14:textId="496DE5C8" w:rsidR="00867FC7" w:rsidRDefault="00867FC7" w:rsidP="008F6DC3">
      <w:pPr>
        <w:ind w:left="360" w:firstLine="360"/>
      </w:pPr>
      <w:r>
        <w:rPr>
          <w:noProof/>
        </w:rPr>
        <w:drawing>
          <wp:anchor distT="0" distB="0" distL="114300" distR="114300" simplePos="0" relativeHeight="251579392" behindDoc="0" locked="0" layoutInCell="1" allowOverlap="1" wp14:anchorId="447D4FC1" wp14:editId="6A10E4CC">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477A35AB" w:rsidR="00867FC7" w:rsidRPr="00EA62A7" w:rsidRDefault="00F151BC" w:rsidP="008F6DC3">
      <w:pPr>
        <w:ind w:left="360" w:firstLine="360"/>
      </w:pPr>
      <w:r>
        <w:rPr>
          <w:noProof/>
        </w:rPr>
        <mc:AlternateContent>
          <mc:Choice Requires="wps">
            <w:drawing>
              <wp:anchor distT="0" distB="0" distL="114300" distR="114300" simplePos="0" relativeHeight="251725312" behindDoc="0" locked="0" layoutInCell="1" allowOverlap="1" wp14:anchorId="7A1C8B51" wp14:editId="55DAD715">
                <wp:simplePos x="0" y="0"/>
                <wp:positionH relativeFrom="column">
                  <wp:posOffset>441325</wp:posOffset>
                </wp:positionH>
                <wp:positionV relativeFrom="paragraph">
                  <wp:posOffset>52070</wp:posOffset>
                </wp:positionV>
                <wp:extent cx="4124960" cy="180975"/>
                <wp:effectExtent l="0" t="0" r="0" b="0"/>
                <wp:wrapNone/>
                <wp:docPr id="390"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180975"/>
                        </a:xfrm>
                        <a:prstGeom prst="rect">
                          <a:avLst/>
                        </a:prstGeom>
                        <a:solidFill>
                          <a:prstClr val="white"/>
                        </a:solidFill>
                        <a:ln>
                          <a:noFill/>
                        </a:ln>
                      </wps:spPr>
                      <wps:txbx>
                        <w:txbxContent>
                          <w:p w14:paraId="48F946DC" w14:textId="622F020E"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p w14:paraId="1E204D7A" w14:textId="77777777" w:rsidR="00ED34E2" w:rsidRDefault="00ED34E2"/>
                          <w:p w14:paraId="7F920A1C" w14:textId="5848F5D8"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C8B51" id="Text Box 390" o:spid="_x0000_s1182" type="#_x0000_t202" style="position:absolute;left:0;text-align:left;margin-left:34.75pt;margin-top:4.1pt;width:324.8pt;height:14.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" stroked="f">
                <v:textbox inset="0,0,0,0">
                  <w:txbxContent>
                    <w:p w14:paraId="48F946DC" w14:textId="622F020E"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p w14:paraId="1E204D7A" w14:textId="77777777" w:rsidR="00ED34E2" w:rsidRDefault="00ED34E2"/>
                    <w:p w14:paraId="7F920A1C" w14:textId="5848F5D8"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0E22A9A9" w:rsidR="008F6DC3" w:rsidRDefault="00F151BC" w:rsidP="008F6DC3">
      <w:pPr>
        <w:pStyle w:val="ListParagraph"/>
        <w:ind w:left="709"/>
      </w:pPr>
      <w:r>
        <w:rPr>
          <w:noProof/>
        </w:rPr>
        <mc:AlternateContent>
          <mc:Choice Requires="wps">
            <w:drawing>
              <wp:anchor distT="0" distB="0" distL="114300" distR="114300" simplePos="0" relativeHeight="251726336" behindDoc="1" locked="0" layoutInCell="1" allowOverlap="1" wp14:anchorId="1D24D792" wp14:editId="3352E4DC">
                <wp:simplePos x="0" y="0"/>
                <wp:positionH relativeFrom="column">
                  <wp:posOffset>462280</wp:posOffset>
                </wp:positionH>
                <wp:positionV relativeFrom="paragraph">
                  <wp:posOffset>2454275</wp:posOffset>
                </wp:positionV>
                <wp:extent cx="4113530" cy="258445"/>
                <wp:effectExtent l="0" t="0" r="0" b="0"/>
                <wp:wrapNone/>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58445"/>
                        </a:xfrm>
                        <a:prstGeom prst="rect">
                          <a:avLst/>
                        </a:prstGeom>
                        <a:solidFill>
                          <a:prstClr val="white"/>
                        </a:solidFill>
                        <a:ln>
                          <a:noFill/>
                        </a:ln>
                      </wps:spPr>
                      <wps:txbx>
                        <w:txbxContent>
                          <w:p w14:paraId="3C78FC3E" w14:textId="134CD30E" w:rsidR="00ED34E2" w:rsidRPr="0020201C" w:rsidDel="009F23AF" w:rsidRDefault="00ED34E2">
                            <w:pPr>
                              <w:pStyle w:val="Caption"/>
                              <w:jc w:val="center"/>
                              <w:rPr>
                                <w:del w:id="13358"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p w14:paraId="08719970" w14:textId="05498E3D" w:rsidR="00ED34E2" w:rsidDel="009F23AF" w:rsidRDefault="00ED34E2">
                            <w:pPr>
                              <w:pStyle w:val="Caption"/>
                              <w:jc w:val="center"/>
                              <w:rPr>
                                <w:del w:id="13359" w:author="chaniaayulestari@outlook.com" w:date="2021-11-13T22:10:00Z"/>
                              </w:rPr>
                              <w:pPrChange w:id="13360" w:author="chaniaayulestari@outlook.com" w:date="2021-11-13T22:10:00Z">
                                <w:pPr/>
                              </w:pPrChange>
                            </w:pPr>
                          </w:p>
                          <w:p w14:paraId="0E563915" w14:textId="6FAD0EAE" w:rsidR="00ED34E2" w:rsidRPr="0020201C" w:rsidRDefault="00ED34E2">
                            <w:pPr>
                              <w:pStyle w:val="Caption"/>
                              <w:jc w:val="center"/>
                              <w:rPr>
                                <w:noProof/>
                                <w:sz w:val="24"/>
                                <w:szCs w:val="24"/>
                              </w:rPr>
                            </w:pPr>
                            <w:del w:id="13361"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24D792" id="Text Box 391" o:spid="_x0000_s1183" type="#_x0000_t202" style="position:absolute;left:0;text-align:left;margin-left:36.4pt;margin-top:193.25pt;width:323.9pt;height:20.3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" stroked="f">
                <v:textbox style="mso-fit-shape-to-text:t" inset="0,0,0,0">
                  <w:txbxContent>
                    <w:p w14:paraId="3C78FC3E" w14:textId="134CD30E" w:rsidR="00ED34E2" w:rsidRPr="0020201C" w:rsidDel="009F23AF" w:rsidRDefault="00ED34E2">
                      <w:pPr>
                        <w:pStyle w:val="Caption"/>
                        <w:jc w:val="center"/>
                        <w:rPr>
                          <w:del w:id="13362" w:author="chaniaayulestari@outlook.com" w:date="2021-11-13T22:10:00Z"/>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p w14:paraId="08719970" w14:textId="05498E3D" w:rsidR="00ED34E2" w:rsidDel="009F23AF" w:rsidRDefault="00ED34E2">
                      <w:pPr>
                        <w:pStyle w:val="Caption"/>
                        <w:jc w:val="center"/>
                        <w:rPr>
                          <w:del w:id="13363" w:author="chaniaayulestari@outlook.com" w:date="2021-11-13T22:10:00Z"/>
                        </w:rPr>
                        <w:pPrChange w:id="13364" w:author="chaniaayulestari@outlook.com" w:date="2021-11-13T22:10:00Z">
                          <w:pPr/>
                        </w:pPrChange>
                      </w:pPr>
                    </w:p>
                    <w:p w14:paraId="0E563915" w14:textId="6FAD0EAE" w:rsidR="00ED34E2" w:rsidRPr="0020201C" w:rsidRDefault="00ED34E2">
                      <w:pPr>
                        <w:pStyle w:val="Caption"/>
                        <w:jc w:val="center"/>
                        <w:rPr>
                          <w:noProof/>
                          <w:sz w:val="24"/>
                          <w:szCs w:val="24"/>
                        </w:rPr>
                      </w:pPr>
                      <w:del w:id="13365"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v:textbox>
              </v:shape>
            </w:pict>
          </mc:Fallback>
        </mc:AlternateContent>
      </w:r>
      <w:r w:rsidR="00867FC7">
        <w:rPr>
          <w:noProof/>
        </w:rPr>
        <w:drawing>
          <wp:anchor distT="0" distB="0" distL="114300" distR="114300" simplePos="0" relativeHeight="251581440" behindDoc="1" locked="0" layoutInCell="1" allowOverlap="1" wp14:anchorId="6B79A07E" wp14:editId="25265E99">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drawing>
          <wp:anchor distT="0" distB="0" distL="114300" distR="114300" simplePos="0" relativeHeight="251583488" behindDoc="0" locked="0" layoutInCell="1" allowOverlap="1" wp14:anchorId="111CD022" wp14:editId="4C07CA0E">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0EB0BFEF" w:rsidR="00867FC7" w:rsidRDefault="00F151BC" w:rsidP="008F6DC3">
      <w:pPr>
        <w:ind w:left="349"/>
      </w:pPr>
      <w:r>
        <w:rPr>
          <w:noProof/>
        </w:rPr>
        <mc:AlternateContent>
          <mc:Choice Requires="wps">
            <w:drawing>
              <wp:anchor distT="0" distB="0" distL="114300" distR="114300" simplePos="0" relativeHeight="251727360" behindDoc="0" locked="0" layoutInCell="1" allowOverlap="1" wp14:anchorId="2E29F702" wp14:editId="7BC6A4E4">
                <wp:simplePos x="0" y="0"/>
                <wp:positionH relativeFrom="column">
                  <wp:posOffset>441960</wp:posOffset>
                </wp:positionH>
                <wp:positionV relativeFrom="paragraph">
                  <wp:posOffset>42545</wp:posOffset>
                </wp:positionV>
                <wp:extent cx="4113530" cy="233680"/>
                <wp:effectExtent l="0" t="0" r="0" b="0"/>
                <wp:wrapNone/>
                <wp:docPr id="392"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33680"/>
                        </a:xfrm>
                        <a:prstGeom prst="rect">
                          <a:avLst/>
                        </a:prstGeom>
                        <a:solidFill>
                          <a:prstClr val="white"/>
                        </a:solidFill>
                        <a:ln>
                          <a:noFill/>
                        </a:ln>
                      </wps:spPr>
                      <wps:txbx>
                        <w:txbxContent>
                          <w:p w14:paraId="6C79CF18" w14:textId="52FC269F"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p w14:paraId="180ACEFF" w14:textId="77777777" w:rsidR="00ED34E2" w:rsidRDefault="00ED34E2"/>
                          <w:p w14:paraId="2F2BFB12" w14:textId="71B3C91A"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29F702" id="Text Box 392" o:spid="_x0000_s1184" type="#_x0000_t202" style="position:absolute;left:0;text-align:left;margin-left:34.8pt;margin-top:3.35pt;width:323.9pt;height:18.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" stroked="f">
                <v:textbox inset="0,0,0,0">
                  <w:txbxContent>
                    <w:p w14:paraId="6C79CF18" w14:textId="52FC269F"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p w14:paraId="180ACEFF" w14:textId="77777777" w:rsidR="00ED34E2" w:rsidRDefault="00ED34E2"/>
                    <w:p w14:paraId="2F2BFB12" w14:textId="71B3C91A"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61A2184F" w:rsidR="008F6DC3" w:rsidRDefault="00F151BC" w:rsidP="008F6DC3">
      <w:pPr>
        <w:ind w:left="349"/>
      </w:pPr>
      <w:r>
        <w:rPr>
          <w:noProof/>
        </w:rPr>
        <mc:AlternateContent>
          <mc:Choice Requires="wps">
            <w:drawing>
              <wp:anchor distT="0" distB="0" distL="114300" distR="114300" simplePos="0" relativeHeight="251728384" behindDoc="1" locked="0" layoutInCell="1" allowOverlap="1" wp14:anchorId="01F85E32" wp14:editId="0FE1B9D0">
                <wp:simplePos x="0" y="0"/>
                <wp:positionH relativeFrom="column">
                  <wp:posOffset>450215</wp:posOffset>
                </wp:positionH>
                <wp:positionV relativeFrom="paragraph">
                  <wp:posOffset>2451100</wp:posOffset>
                </wp:positionV>
                <wp:extent cx="4126865" cy="258445"/>
                <wp:effectExtent l="0" t="0" r="0" b="0"/>
                <wp:wrapNone/>
                <wp:docPr id="393"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6865" cy="258445"/>
                        </a:xfrm>
                        <a:prstGeom prst="rect">
                          <a:avLst/>
                        </a:prstGeom>
                        <a:solidFill>
                          <a:prstClr val="white"/>
                        </a:solidFill>
                        <a:ln>
                          <a:noFill/>
                        </a:ln>
                      </wps:spPr>
                      <wps:txbx>
                        <w:txbxContent>
                          <w:p w14:paraId="51841112" w14:textId="5D19157B" w:rsidR="00ED34E2" w:rsidRPr="00E0443D" w:rsidDel="009F23AF" w:rsidRDefault="00ED34E2">
                            <w:pPr>
                              <w:pStyle w:val="Caption"/>
                              <w:jc w:val="center"/>
                              <w:rPr>
                                <w:del w:id="13366" w:author="chaniaayulestari@outlook.com" w:date="2021-11-13T22:11:00Z"/>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p w14:paraId="528FB841" w14:textId="2659FBA8" w:rsidR="00ED34E2" w:rsidDel="009F23AF" w:rsidRDefault="00ED34E2">
                            <w:pPr>
                              <w:pStyle w:val="Caption"/>
                              <w:jc w:val="center"/>
                              <w:rPr>
                                <w:del w:id="13367" w:author="chaniaayulestari@outlook.com" w:date="2021-11-13T22:11:00Z"/>
                              </w:rPr>
                              <w:pPrChange w:id="13368" w:author="chaniaayulestari@outlook.com" w:date="2021-11-13T22:11:00Z">
                                <w:pPr/>
                              </w:pPrChange>
                            </w:pPr>
                          </w:p>
                          <w:p w14:paraId="60181AE6" w14:textId="68489B82" w:rsidR="00ED34E2" w:rsidRPr="00E0443D" w:rsidRDefault="00ED34E2">
                            <w:pPr>
                              <w:pStyle w:val="Caption"/>
                              <w:jc w:val="center"/>
                              <w:rPr>
                                <w:noProof/>
                                <w:sz w:val="24"/>
                                <w:szCs w:val="24"/>
                              </w:rPr>
                            </w:pPr>
                            <w:del w:id="13369"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F85E32" id="Text Box 393" o:spid="_x0000_s1185" type="#_x0000_t202" style="position:absolute;left:0;text-align:left;margin-left:35.45pt;margin-top:193pt;width:324.95pt;height:20.3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" stroked="f">
                <v:textbox style="mso-fit-shape-to-text:t" inset="0,0,0,0">
                  <w:txbxContent>
                    <w:p w14:paraId="51841112" w14:textId="5D19157B" w:rsidR="00ED34E2" w:rsidRPr="00E0443D" w:rsidDel="009F23AF" w:rsidRDefault="00ED34E2">
                      <w:pPr>
                        <w:pStyle w:val="Caption"/>
                        <w:jc w:val="center"/>
                        <w:rPr>
                          <w:del w:id="13370" w:author="chaniaayulestari@outlook.com" w:date="2021-11-13T22:11:00Z"/>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p w14:paraId="528FB841" w14:textId="2659FBA8" w:rsidR="00ED34E2" w:rsidDel="009F23AF" w:rsidRDefault="00ED34E2">
                      <w:pPr>
                        <w:pStyle w:val="Caption"/>
                        <w:jc w:val="center"/>
                        <w:rPr>
                          <w:del w:id="13371" w:author="chaniaayulestari@outlook.com" w:date="2021-11-13T22:11:00Z"/>
                        </w:rPr>
                        <w:pPrChange w:id="13372" w:author="chaniaayulestari@outlook.com" w:date="2021-11-13T22:11:00Z">
                          <w:pPr/>
                        </w:pPrChange>
                      </w:pPr>
                    </w:p>
                    <w:p w14:paraId="60181AE6" w14:textId="68489B82" w:rsidR="00ED34E2" w:rsidRPr="00E0443D" w:rsidRDefault="00ED34E2">
                      <w:pPr>
                        <w:pStyle w:val="Caption"/>
                        <w:jc w:val="center"/>
                        <w:rPr>
                          <w:noProof/>
                          <w:sz w:val="24"/>
                          <w:szCs w:val="24"/>
                        </w:rPr>
                      </w:pPr>
                      <w:del w:id="13373"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v:textbox>
              </v:shape>
            </w:pict>
          </mc:Fallback>
        </mc:AlternateContent>
      </w:r>
      <w:r w:rsidR="00E60BA1">
        <w:rPr>
          <w:noProof/>
        </w:rPr>
        <w:drawing>
          <wp:anchor distT="0" distB="0" distL="114300" distR="114300" simplePos="0" relativeHeight="251585536" behindDoc="1" locked="0" layoutInCell="1" allowOverlap="1" wp14:anchorId="57802917" wp14:editId="61DF56F2">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drawing>
          <wp:anchor distT="0" distB="0" distL="114300" distR="114300" simplePos="0" relativeHeight="251587584" behindDoc="1" locked="0" layoutInCell="1" allowOverlap="1" wp14:anchorId="2D7B5E69" wp14:editId="50177647">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9D5CCDA" w:rsidR="00E60BA1" w:rsidRPr="00EA62A7" w:rsidRDefault="00F151BC" w:rsidP="008F6DC3">
      <w:pPr>
        <w:ind w:left="360" w:firstLine="360"/>
      </w:pPr>
      <w:r>
        <w:rPr>
          <w:noProof/>
        </w:rPr>
        <mc:AlternateContent>
          <mc:Choice Requires="wps">
            <w:drawing>
              <wp:anchor distT="0" distB="0" distL="114300" distR="114300" simplePos="0" relativeHeight="251729408" behindDoc="1" locked="0" layoutInCell="1" allowOverlap="1" wp14:anchorId="0E69D96E" wp14:editId="2996660D">
                <wp:simplePos x="0" y="0"/>
                <wp:positionH relativeFrom="column">
                  <wp:posOffset>438785</wp:posOffset>
                </wp:positionH>
                <wp:positionV relativeFrom="paragraph">
                  <wp:posOffset>21590</wp:posOffset>
                </wp:positionV>
                <wp:extent cx="4119880" cy="258445"/>
                <wp:effectExtent l="0" t="0" r="0" b="0"/>
                <wp:wrapNone/>
                <wp:docPr id="394"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9880" cy="258445"/>
                        </a:xfrm>
                        <a:prstGeom prst="rect">
                          <a:avLst/>
                        </a:prstGeom>
                        <a:solidFill>
                          <a:prstClr val="white"/>
                        </a:solidFill>
                        <a:ln>
                          <a:noFill/>
                        </a:ln>
                      </wps:spPr>
                      <wps:txbx>
                        <w:txbxContent>
                          <w:p w14:paraId="69EAE797" w14:textId="4482BC0B" w:rsidR="00ED34E2" w:rsidRPr="00B173B0" w:rsidDel="009F23AF" w:rsidRDefault="00ED34E2">
                            <w:pPr>
                              <w:pStyle w:val="Caption"/>
                              <w:jc w:val="center"/>
                              <w:rPr>
                                <w:del w:id="13374" w:author="chaniaayulestari@outlook.com" w:date="2021-11-13T22:11:00Z"/>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p w14:paraId="73C37B45" w14:textId="6674C876" w:rsidR="00ED34E2" w:rsidDel="009F23AF" w:rsidRDefault="00ED34E2">
                            <w:pPr>
                              <w:pStyle w:val="Caption"/>
                              <w:jc w:val="center"/>
                              <w:rPr>
                                <w:del w:id="13375" w:author="chaniaayulestari@outlook.com" w:date="2021-11-13T22:11:00Z"/>
                              </w:rPr>
                              <w:pPrChange w:id="13376" w:author="chaniaayulestari@outlook.com" w:date="2021-11-13T22:11:00Z">
                                <w:pPr/>
                              </w:pPrChange>
                            </w:pPr>
                          </w:p>
                          <w:p w14:paraId="188B2399" w14:textId="093BFAC7" w:rsidR="00ED34E2" w:rsidRPr="00B173B0" w:rsidRDefault="00ED34E2">
                            <w:pPr>
                              <w:pStyle w:val="Caption"/>
                              <w:jc w:val="center"/>
                              <w:rPr>
                                <w:noProof/>
                                <w:sz w:val="24"/>
                                <w:szCs w:val="24"/>
                              </w:rPr>
                            </w:pPr>
                            <w:del w:id="13377"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69D96E" id="Text Box 394" o:spid="_x0000_s1186" type="#_x0000_t202" style="position:absolute;left:0;text-align:left;margin-left:34.55pt;margin-top:1.7pt;width:324.4pt;height:20.3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" stroked="f">
                <v:textbox style="mso-fit-shape-to-text:t" inset="0,0,0,0">
                  <w:txbxContent>
                    <w:p w14:paraId="69EAE797" w14:textId="4482BC0B" w:rsidR="00ED34E2" w:rsidRPr="00B173B0" w:rsidDel="009F23AF" w:rsidRDefault="00ED34E2">
                      <w:pPr>
                        <w:pStyle w:val="Caption"/>
                        <w:jc w:val="center"/>
                        <w:rPr>
                          <w:del w:id="13378" w:author="chaniaayulestari@outlook.com" w:date="2021-11-13T22:11:00Z"/>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p w14:paraId="73C37B45" w14:textId="6674C876" w:rsidR="00ED34E2" w:rsidDel="009F23AF" w:rsidRDefault="00ED34E2">
                      <w:pPr>
                        <w:pStyle w:val="Caption"/>
                        <w:jc w:val="center"/>
                        <w:rPr>
                          <w:del w:id="13379" w:author="chaniaayulestari@outlook.com" w:date="2021-11-13T22:11:00Z"/>
                        </w:rPr>
                        <w:pPrChange w:id="13380" w:author="chaniaayulestari@outlook.com" w:date="2021-11-13T22:11:00Z">
                          <w:pPr/>
                        </w:pPrChange>
                      </w:pPr>
                    </w:p>
                    <w:p w14:paraId="188B2399" w14:textId="093BFAC7" w:rsidR="00ED34E2" w:rsidRPr="00B173B0" w:rsidRDefault="00ED34E2">
                      <w:pPr>
                        <w:pStyle w:val="Caption"/>
                        <w:jc w:val="center"/>
                        <w:rPr>
                          <w:noProof/>
                          <w:sz w:val="24"/>
                          <w:szCs w:val="24"/>
                        </w:rPr>
                      </w:pPr>
                      <w:del w:id="13381"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589632" behindDoc="1" locked="0" layoutInCell="1" allowOverlap="1" wp14:anchorId="16243BD1" wp14:editId="2F215F01">
            <wp:simplePos x="0" y="0"/>
            <wp:positionH relativeFrom="page">
              <wp:posOffset>1897644</wp:posOffset>
            </wp:positionH>
            <wp:positionV relativeFrom="paragraph">
              <wp:posOffset>711224</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2818F58B" w:rsidR="00C113C3" w:rsidRDefault="00F151BC" w:rsidP="00AB7B78">
      <w:pPr>
        <w:ind w:left="360"/>
      </w:pPr>
      <w:r>
        <w:rPr>
          <w:noProof/>
        </w:rPr>
        <mc:AlternateContent>
          <mc:Choice Requires="wps">
            <w:drawing>
              <wp:anchor distT="0" distB="0" distL="114300" distR="114300" simplePos="0" relativeHeight="251730432" behindDoc="1" locked="0" layoutInCell="1" allowOverlap="1" wp14:anchorId="73D95E17" wp14:editId="1BC322C1">
                <wp:simplePos x="0" y="0"/>
                <wp:positionH relativeFrom="column">
                  <wp:posOffset>466090</wp:posOffset>
                </wp:positionH>
                <wp:positionV relativeFrom="paragraph">
                  <wp:posOffset>27940</wp:posOffset>
                </wp:positionV>
                <wp:extent cx="4128770" cy="779780"/>
                <wp:effectExtent l="0" t="0" r="0" b="0"/>
                <wp:wrapNone/>
                <wp:docPr id="395"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8770" cy="779780"/>
                        </a:xfrm>
                        <a:prstGeom prst="rect">
                          <a:avLst/>
                        </a:prstGeom>
                        <a:solidFill>
                          <a:prstClr val="white"/>
                        </a:solidFill>
                        <a:ln>
                          <a:noFill/>
                        </a:ln>
                      </wps:spPr>
                      <wps:txbx>
                        <w:txbxContent>
                          <w:p w14:paraId="18613585" w14:textId="127C7DBE"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p w14:paraId="644EF825" w14:textId="77777777" w:rsidR="00ED34E2" w:rsidRDefault="00ED34E2"/>
                          <w:p w14:paraId="46F9D477" w14:textId="4492928F"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D95E17" id="Text Box 395" o:spid="_x0000_s1187" type="#_x0000_t202" style="position:absolute;left:0;text-align:left;margin-left:36.7pt;margin-top:2.2pt;width:325.1pt;height:61.4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" stroked="f">
                <v:textbox style="mso-fit-shape-to-text:t" inset="0,0,0,0">
                  <w:txbxContent>
                    <w:p w14:paraId="18613585" w14:textId="127C7DBE"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p w14:paraId="644EF825" w14:textId="77777777" w:rsidR="00ED34E2" w:rsidRDefault="00ED34E2"/>
                    <w:p w14:paraId="46F9D477" w14:textId="4492928F"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mc:Fallback>
        </mc:AlternateContent>
      </w:r>
    </w:p>
    <w:p w14:paraId="2FB66ACE" w14:textId="02F0CD1B" w:rsidR="00917C5F" w:rsidRDefault="00917C5F" w:rsidP="00C93BF7">
      <w:pPr>
        <w:pStyle w:val="Heading2"/>
        <w:numPr>
          <w:ilvl w:val="0"/>
          <w:numId w:val="10"/>
        </w:numPr>
        <w:ind w:left="709" w:hanging="643"/>
        <w:rPr>
          <w:lang w:val="en-US"/>
        </w:rPr>
      </w:pPr>
      <w:bookmarkStart w:id="13382" w:name="_Toc80034259"/>
      <w:bookmarkStart w:id="13383" w:name="_Toc87896471"/>
      <w:r>
        <w:rPr>
          <w:lang w:val="en-US"/>
        </w:rPr>
        <w:t>Penguji</w:t>
      </w:r>
      <w:ins w:id="13384" w:author="Rafi Aziizi" w:date="2021-11-14T10:23:00Z">
        <w:r w:rsidR="0089374A">
          <w:rPr>
            <w:lang w:val="en-US"/>
          </w:rPr>
          <w:t>a</w:t>
        </w:r>
      </w:ins>
      <w:r>
        <w:rPr>
          <w:lang w:val="en-US"/>
        </w:rPr>
        <w:t>n Perangkat Lunak</w:t>
      </w:r>
      <w:bookmarkEnd w:id="13382"/>
      <w:bookmarkEnd w:id="13383"/>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dalam implementasi 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t>equivalence partitions</w:t>
      </w:r>
      <w:r>
        <w:t xml:space="preserve"> dengan</w:t>
      </w:r>
      <w:r w:rsidRPr="007646DA">
        <w:t xml:space="preserve"> tes berbasis entri</w:t>
      </w:r>
      <w:r w:rsidRPr="007646DA">
        <w:rPr>
          <w:shd w:val="clear" w:color="auto" w:fill="FFFFFF"/>
        </w:rPr>
        <w:t xml:space="preserve"> data dan tampilan pada sistem </w:t>
      </w:r>
      <w:r w:rsidRPr="007646DA">
        <w:lastRenderedPageBreak/>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5BC4693B" w:rsidR="00007BE9" w:rsidRDefault="00007BE9" w:rsidP="00C93BF7">
      <w:pPr>
        <w:pStyle w:val="Heading3"/>
        <w:numPr>
          <w:ilvl w:val="0"/>
          <w:numId w:val="12"/>
        </w:numPr>
        <w:ind w:left="426"/>
        <w:rPr>
          <w:lang w:val="en-US"/>
        </w:rPr>
      </w:pPr>
      <w:bookmarkStart w:id="13385" w:name="_Toc80034261"/>
      <w:bookmarkStart w:id="13386" w:name="_Toc87896472"/>
      <w:r>
        <w:rPr>
          <w:lang w:val="en-US"/>
        </w:rPr>
        <w:t>Tahap Pengujian</w:t>
      </w:r>
      <w:bookmarkEnd w:id="13385"/>
      <w:bookmarkEnd w:id="13386"/>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0FE671E" w:rsidR="00100E4F" w:rsidRDefault="00007BE9" w:rsidP="00100E4F">
      <w:pPr>
        <w:pStyle w:val="Heading3"/>
        <w:numPr>
          <w:ilvl w:val="0"/>
          <w:numId w:val="12"/>
        </w:numPr>
        <w:ind w:left="426"/>
        <w:rPr>
          <w:lang w:val="en-US"/>
        </w:rPr>
      </w:pPr>
      <w:bookmarkStart w:id="13387" w:name="_Toc80034262"/>
      <w:del w:id="13388" w:author="chaniaayulestari@outlook.com" w:date="2021-11-12T16:15:00Z">
        <w:r w:rsidDel="00122C67">
          <w:rPr>
            <w:lang w:val="en-US"/>
          </w:rPr>
          <w:delText xml:space="preserve">Pengelompokan </w:delText>
        </w:r>
      </w:del>
      <w:bookmarkStart w:id="13389" w:name="_Toc87896473"/>
      <w:r w:rsidR="00B057CA">
        <w:rPr>
          <w:lang w:val="en-US"/>
        </w:rPr>
        <w:t xml:space="preserve">Pengujian </w:t>
      </w:r>
      <w:r>
        <w:rPr>
          <w:lang w:val="en-US"/>
        </w:rPr>
        <w:t>Proses Berdasarkan Use Case Diagram</w:t>
      </w:r>
      <w:bookmarkEnd w:id="13387"/>
      <w:bookmarkEnd w:id="13389"/>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13390" w:author="chaniaayulestari@outlook.com"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13391" w:author="chaniaayulestari@outlook.com"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13392" w:author="chaniaayulestari@outlook.com" w:date="2021-11-12T07:18:00Z">
        <w:r w:rsidDel="00812B43">
          <w:delText xml:space="preserve">Data </w:delText>
        </w:r>
      </w:del>
      <w:r>
        <w:t xml:space="preserve">Siswa </w:t>
      </w:r>
    </w:p>
    <w:p w14:paraId="63E61D48" w14:textId="779B9DD0" w:rsidR="00E56C44" w:rsidRDefault="00404DC1">
      <w:pPr>
        <w:pStyle w:val="ListParagraph"/>
        <w:numPr>
          <w:ilvl w:val="0"/>
          <w:numId w:val="63"/>
        </w:numPr>
        <w:ind w:left="709"/>
      </w:pPr>
      <w:r>
        <w:t xml:space="preserve">Lihat </w:t>
      </w:r>
      <w:del w:id="13393" w:author="chaniaayulestari@outlook.com" w:date="2021-11-12T07:18:00Z">
        <w:r w:rsidDel="00812B43">
          <w:delText xml:space="preserve">Data </w:delText>
        </w:r>
      </w:del>
      <w:r>
        <w:t>Siswa</w:t>
      </w:r>
    </w:p>
    <w:p w14:paraId="00642992" w14:textId="7AB46C5C" w:rsidR="00100E4F" w:rsidDel="00E7246E" w:rsidRDefault="00100E4F" w:rsidP="00590A19">
      <w:pPr>
        <w:pStyle w:val="ListParagraph"/>
        <w:numPr>
          <w:ilvl w:val="0"/>
          <w:numId w:val="62"/>
        </w:numPr>
        <w:ind w:left="426"/>
        <w:rPr>
          <w:del w:id="13394" w:author="chaniaayulestari@outlook.com" w:date="2021-11-13T22:21:00Z"/>
        </w:rPr>
      </w:pPr>
      <w:r>
        <w:t>Kelola Absen</w:t>
      </w:r>
    </w:p>
    <w:p w14:paraId="2743C511" w14:textId="6778EB2F" w:rsidR="00404DC1" w:rsidRDefault="00404DC1">
      <w:pPr>
        <w:pStyle w:val="ListParagraph"/>
        <w:numPr>
          <w:ilvl w:val="0"/>
          <w:numId w:val="62"/>
        </w:numPr>
        <w:ind w:left="426"/>
        <w:pPrChange w:id="13395" w:author="chaniaayulestari@outlook.com" w:date="2021-11-13T22:21:00Z">
          <w:pPr>
            <w:pStyle w:val="ListParagraph"/>
            <w:numPr>
              <w:numId w:val="64"/>
            </w:numPr>
            <w:ind w:left="709" w:hanging="360"/>
          </w:pPr>
        </w:pPrChange>
      </w:pPr>
      <w:del w:id="13396" w:author="chaniaayulestari@outlook.com" w:date="2021-11-13T22:21:00Z">
        <w:r w:rsidDel="00E7246E">
          <w:delText xml:space="preserve">Hapus </w:delText>
        </w:r>
      </w:del>
      <w:del w:id="13397" w:author="chaniaayulestari@outlook.com" w:date="2021-11-12T07:18:00Z">
        <w:r w:rsidDel="00812B43">
          <w:delText xml:space="preserve">Data </w:delText>
        </w:r>
      </w:del>
      <w:del w:id="13398" w:author="chaniaayulestari@outlook.com" w:date="2021-11-13T22:21:00Z">
        <w:r w:rsidDel="00E7246E">
          <w:delText>Absen</w:delText>
        </w:r>
      </w:del>
    </w:p>
    <w:p w14:paraId="6DEBE8A0" w14:textId="47834CEC" w:rsidR="00404DC1" w:rsidRDefault="00404DC1" w:rsidP="00CE316E">
      <w:pPr>
        <w:pStyle w:val="ListParagraph"/>
        <w:numPr>
          <w:ilvl w:val="0"/>
          <w:numId w:val="64"/>
        </w:numPr>
        <w:ind w:left="709"/>
      </w:pPr>
      <w:r>
        <w:t xml:space="preserve">Edit </w:t>
      </w:r>
      <w:del w:id="13399" w:author="chaniaayulestari@outlook.com"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13400" w:author="chaniaayulestari@outlook.com"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13401" w:author="chaniaayulestari@outlook.com"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13402" w:author="chaniaayulestari@outlook.com" w:date="2021-11-12T06:46:00Z"/>
        </w:rPr>
      </w:pPr>
      <w:ins w:id="13403" w:author="chaniaayulestari@outlook.com" w:date="2021-11-12T06:46:00Z">
        <w:r>
          <w:t>Kelola Guru</w:t>
        </w:r>
      </w:ins>
    </w:p>
    <w:p w14:paraId="49ED0B33" w14:textId="5BE17A72" w:rsidR="000C2558" w:rsidRDefault="000C2558">
      <w:pPr>
        <w:pStyle w:val="ListParagraph"/>
        <w:numPr>
          <w:ilvl w:val="0"/>
          <w:numId w:val="69"/>
        </w:numPr>
        <w:ind w:left="709"/>
        <w:rPr>
          <w:ins w:id="13404" w:author="chaniaayulestari@outlook.com" w:date="2021-11-12T06:47:00Z"/>
        </w:rPr>
        <w:pPrChange w:id="13405" w:author="chaniaayulestari@outlook.com" w:date="2021-11-12T06:47:00Z">
          <w:pPr>
            <w:pStyle w:val="ListParagraph"/>
            <w:numPr>
              <w:numId w:val="62"/>
            </w:numPr>
            <w:ind w:left="1080" w:hanging="360"/>
          </w:pPr>
        </w:pPrChange>
      </w:pPr>
      <w:ins w:id="13406" w:author="chaniaayulestari@outlook.com" w:date="2021-11-12T06:47:00Z">
        <w:r>
          <w:t>Hapus Guru</w:t>
        </w:r>
      </w:ins>
    </w:p>
    <w:p w14:paraId="25D36FCE" w14:textId="74234DD7" w:rsidR="000C2558" w:rsidRDefault="000C2558">
      <w:pPr>
        <w:pStyle w:val="ListParagraph"/>
        <w:numPr>
          <w:ilvl w:val="0"/>
          <w:numId w:val="69"/>
        </w:numPr>
        <w:ind w:left="709"/>
        <w:rPr>
          <w:ins w:id="13407" w:author="chaniaayulestari@outlook.com" w:date="2021-11-12T06:47:00Z"/>
        </w:rPr>
        <w:pPrChange w:id="13408" w:author="chaniaayulestari@outlook.com" w:date="2021-11-12T06:47:00Z">
          <w:pPr>
            <w:pStyle w:val="ListParagraph"/>
            <w:numPr>
              <w:numId w:val="62"/>
            </w:numPr>
            <w:ind w:left="1080" w:hanging="360"/>
          </w:pPr>
        </w:pPrChange>
      </w:pPr>
      <w:ins w:id="13409" w:author="chaniaayulestari@outlook.com" w:date="2021-11-12T06:47:00Z">
        <w:r>
          <w:t>Edit Guru</w:t>
        </w:r>
      </w:ins>
    </w:p>
    <w:p w14:paraId="3B75083B" w14:textId="096E1690" w:rsidR="000C2558" w:rsidRDefault="000C2558">
      <w:pPr>
        <w:pStyle w:val="ListParagraph"/>
        <w:numPr>
          <w:ilvl w:val="0"/>
          <w:numId w:val="69"/>
        </w:numPr>
        <w:ind w:left="709"/>
        <w:rPr>
          <w:ins w:id="13410" w:author="chaniaayulestari@outlook.com" w:date="2021-11-12T06:47:00Z"/>
        </w:rPr>
        <w:pPrChange w:id="13411" w:author="chaniaayulestari@outlook.com" w:date="2021-11-12T06:47:00Z">
          <w:pPr>
            <w:pStyle w:val="ListParagraph"/>
            <w:numPr>
              <w:numId w:val="62"/>
            </w:numPr>
            <w:ind w:left="1080" w:hanging="360"/>
          </w:pPr>
        </w:pPrChange>
      </w:pPr>
      <w:ins w:id="13412" w:author="chaniaayulestari@outlook.com" w:date="2021-11-12T06:47:00Z">
        <w:r>
          <w:t>Tambah Guru</w:t>
        </w:r>
      </w:ins>
    </w:p>
    <w:p w14:paraId="13C98379" w14:textId="5F6443B0" w:rsidR="000C2558" w:rsidRDefault="000C2558">
      <w:pPr>
        <w:pStyle w:val="ListParagraph"/>
        <w:numPr>
          <w:ilvl w:val="0"/>
          <w:numId w:val="69"/>
        </w:numPr>
        <w:ind w:left="709"/>
        <w:rPr>
          <w:ins w:id="13413" w:author="chaniaayulestari@outlook.com" w:date="2021-11-12T06:47:00Z"/>
        </w:rPr>
        <w:pPrChange w:id="13414" w:author="chaniaayulestari@outlook.com" w:date="2021-11-12T06:47:00Z">
          <w:pPr>
            <w:pStyle w:val="ListParagraph"/>
            <w:numPr>
              <w:numId w:val="62"/>
            </w:numPr>
            <w:ind w:left="1080" w:hanging="360"/>
          </w:pPr>
        </w:pPrChange>
      </w:pPr>
      <w:ins w:id="13415" w:author="chaniaayulestari@outlook.com" w:date="2021-11-12T06:47:00Z">
        <w:r>
          <w:t>Lihat Guru</w:t>
        </w:r>
      </w:ins>
    </w:p>
    <w:p w14:paraId="6A4A01B5" w14:textId="6360C9CD" w:rsidR="00100E4F" w:rsidRDefault="00100E4F" w:rsidP="00CE316E">
      <w:pPr>
        <w:pStyle w:val="ListParagraph"/>
        <w:numPr>
          <w:ilvl w:val="0"/>
          <w:numId w:val="62"/>
        </w:numPr>
        <w:ind w:left="426"/>
      </w:pPr>
      <w:r>
        <w:lastRenderedPageBreak/>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13416" w:author="chaniaayulestari@outlook.com"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13417" w:author="chaniaayulestari@outlook.com"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13418" w:author="chaniaayulestari@outlook.com"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13419" w:author="chaniaayulestari@outlook.com"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52401FF8" w:rsidR="00404DC1" w:rsidRDefault="00334B84" w:rsidP="00CE316E">
      <w:pPr>
        <w:pStyle w:val="ListParagraph"/>
        <w:numPr>
          <w:ilvl w:val="0"/>
          <w:numId w:val="66"/>
        </w:numPr>
        <w:ind w:left="709"/>
      </w:pPr>
      <w:commentRangeStart w:id="13420"/>
      <w:del w:id="13421" w:author="chaniaayulestari@outlook.com" w:date="2021-11-13T22:29:00Z">
        <w:r w:rsidDel="00C21FAB">
          <w:delText>Filter</w:delText>
        </w:r>
        <w:commentRangeEnd w:id="13420"/>
        <w:r w:rsidR="00C21FAB" w:rsidDel="00C21FAB">
          <w:rPr>
            <w:rStyle w:val="CommentReference"/>
          </w:rPr>
          <w:commentReference w:id="13420"/>
        </w:r>
        <w:r w:rsidDel="00C21FAB">
          <w:delText xml:space="preserve"> </w:delText>
        </w:r>
      </w:del>
      <w:ins w:id="13422" w:author="chaniaayulestari@outlook.com" w:date="2021-11-13T22:29:00Z">
        <w:r w:rsidR="00C21FAB">
          <w:t>Tambah</w:t>
        </w:r>
      </w:ins>
      <w:ins w:id="13423" w:author="Rafi Aziizi" w:date="2021-11-14T11:17:00Z">
        <w:r w:rsidR="00631ED2">
          <w:t xml:space="preserve"> History</w:t>
        </w:r>
      </w:ins>
      <w:ins w:id="13424" w:author="chaniaayulestari@outlook.com" w:date="2021-11-13T22:29:00Z">
        <w:r w:rsidR="00C21FAB">
          <w:t xml:space="preserve"> </w:t>
        </w:r>
      </w:ins>
      <w:r>
        <w:t>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13425" w:author="chaniaayulestari@outlook.com"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13426" w:author="chaniaayulestari@outlook.com"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13427" w:author="chaniaayulestari@outlook.com"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13428" w:author="chaniaayulestari@outlook.com"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13429" w:author="chaniaayulestari@outlook.com" w:date="2021-11-12T06:59:00Z"/>
        </w:rPr>
      </w:pPr>
      <w:r>
        <w:t xml:space="preserve">Kelola </w:t>
      </w:r>
      <w:del w:id="13430" w:author="chaniaayulestari@outlook.com" w:date="2021-11-12T06:59:00Z">
        <w:r w:rsidDel="007817E4">
          <w:delText xml:space="preserve">Data </w:delText>
        </w:r>
      </w:del>
      <w:r>
        <w:t xml:space="preserve">Laporan </w:t>
      </w:r>
      <w:ins w:id="13431" w:author="chaniaayulestari@outlook.com" w:date="2021-11-12T06:59:00Z">
        <w:r w:rsidR="007817E4">
          <w:t xml:space="preserve">Siswa </w:t>
        </w:r>
      </w:ins>
      <w:r>
        <w:t>Bermasalah</w:t>
      </w:r>
    </w:p>
    <w:p w14:paraId="6788440A" w14:textId="55EA1F10" w:rsidR="00CA3FEE" w:rsidRDefault="00CA3FEE">
      <w:pPr>
        <w:pStyle w:val="ListParagraph"/>
        <w:numPr>
          <w:ilvl w:val="0"/>
          <w:numId w:val="71"/>
        </w:numPr>
        <w:ind w:left="709"/>
        <w:rPr>
          <w:ins w:id="13432" w:author="chaniaayulestari@outlook.com" w:date="2021-11-12T07:24:00Z"/>
        </w:rPr>
      </w:pPr>
      <w:ins w:id="13433" w:author="chaniaayulestari@outlook.com" w:date="2021-11-12T07:24:00Z">
        <w:r>
          <w:t>Edit Laporan Siswa Bermasalah</w:t>
        </w:r>
      </w:ins>
    </w:p>
    <w:p w14:paraId="0DBD5896" w14:textId="3F818997" w:rsidR="007817E4" w:rsidRDefault="007817E4">
      <w:pPr>
        <w:pStyle w:val="ListParagraph"/>
        <w:numPr>
          <w:ilvl w:val="0"/>
          <w:numId w:val="71"/>
        </w:numPr>
        <w:ind w:left="709"/>
        <w:pPrChange w:id="13434" w:author="chaniaayulestari@outlook.com" w:date="2021-11-12T06:59:00Z">
          <w:pPr>
            <w:pStyle w:val="ListParagraph"/>
            <w:numPr>
              <w:numId w:val="62"/>
            </w:numPr>
            <w:ind w:left="426" w:hanging="360"/>
          </w:pPr>
        </w:pPrChange>
      </w:pPr>
      <w:ins w:id="13435" w:author="chaniaayulestari@outlook.com" w:date="2021-11-12T06:59:00Z">
        <w:r>
          <w:t xml:space="preserve">Lihat </w:t>
        </w:r>
        <w:r w:rsidR="00F430F8">
          <w:t>Laporan Siswa Bermasalah</w:t>
        </w:r>
      </w:ins>
    </w:p>
    <w:p w14:paraId="6B65DD85" w14:textId="47C7E8A9" w:rsidR="0083581B" w:rsidRDefault="0083581B" w:rsidP="00CE316E">
      <w:pPr>
        <w:pStyle w:val="ListParagraph"/>
        <w:numPr>
          <w:ilvl w:val="0"/>
          <w:numId w:val="62"/>
        </w:numPr>
        <w:ind w:left="426"/>
        <w:rPr>
          <w:ins w:id="13436" w:author="chaniaayulestari@outlook.com" w:date="2021-11-12T16:39:00Z"/>
        </w:rPr>
      </w:pPr>
      <w:ins w:id="13437" w:author="chaniaayulestari@outlook.com" w:date="2021-11-12T16:38:00Z">
        <w:r>
          <w:t>Kelola Semester</w:t>
        </w:r>
      </w:ins>
    </w:p>
    <w:p w14:paraId="2AA909F3" w14:textId="71239A39" w:rsidR="0047663C" w:rsidRDefault="0047663C">
      <w:pPr>
        <w:pStyle w:val="ListParagraph"/>
        <w:numPr>
          <w:ilvl w:val="0"/>
          <w:numId w:val="104"/>
        </w:numPr>
        <w:ind w:left="709"/>
        <w:rPr>
          <w:ins w:id="13438" w:author="chaniaayulestari@outlook.com" w:date="2021-11-12T16:39:00Z"/>
        </w:rPr>
        <w:pPrChange w:id="13439" w:author="chaniaayulestari@outlook.com" w:date="2021-11-12T16:40:00Z">
          <w:pPr>
            <w:pStyle w:val="ListParagraph"/>
            <w:numPr>
              <w:numId w:val="62"/>
            </w:numPr>
            <w:ind w:left="1080" w:hanging="360"/>
          </w:pPr>
        </w:pPrChange>
      </w:pPr>
      <w:ins w:id="13440" w:author="chaniaayulestari@outlook.com" w:date="2021-11-12T16:39:00Z">
        <w:r>
          <w:t xml:space="preserve">Hapus </w:t>
        </w:r>
      </w:ins>
      <w:ins w:id="13441" w:author="chaniaayulestari@outlook.com" w:date="2021-11-12T16:40:00Z">
        <w:r>
          <w:t>Semester</w:t>
        </w:r>
      </w:ins>
    </w:p>
    <w:p w14:paraId="31EF6886" w14:textId="4987E0E8" w:rsidR="0047663C" w:rsidRDefault="0047663C">
      <w:pPr>
        <w:pStyle w:val="ListParagraph"/>
        <w:numPr>
          <w:ilvl w:val="0"/>
          <w:numId w:val="104"/>
        </w:numPr>
        <w:ind w:left="709"/>
        <w:rPr>
          <w:ins w:id="13442" w:author="chaniaayulestari@outlook.com" w:date="2021-11-12T16:39:00Z"/>
        </w:rPr>
        <w:pPrChange w:id="13443" w:author="chaniaayulestari@outlook.com" w:date="2021-11-12T16:40:00Z">
          <w:pPr>
            <w:pStyle w:val="ListParagraph"/>
            <w:numPr>
              <w:numId w:val="62"/>
            </w:numPr>
            <w:ind w:left="1080" w:hanging="360"/>
          </w:pPr>
        </w:pPrChange>
      </w:pPr>
      <w:ins w:id="13444" w:author="chaniaayulestari@outlook.com" w:date="2021-11-12T16:39:00Z">
        <w:r>
          <w:t xml:space="preserve">Edit </w:t>
        </w:r>
      </w:ins>
      <w:ins w:id="13445" w:author="chaniaayulestari@outlook.com" w:date="2021-11-12T16:40:00Z">
        <w:r>
          <w:t>Semester</w:t>
        </w:r>
      </w:ins>
    </w:p>
    <w:p w14:paraId="4889ADD4" w14:textId="748800E0" w:rsidR="0047663C" w:rsidRDefault="0047663C">
      <w:pPr>
        <w:pStyle w:val="ListParagraph"/>
        <w:numPr>
          <w:ilvl w:val="0"/>
          <w:numId w:val="104"/>
        </w:numPr>
        <w:ind w:left="709"/>
        <w:rPr>
          <w:ins w:id="13446" w:author="chaniaayulestari@outlook.com" w:date="2021-11-12T16:39:00Z"/>
        </w:rPr>
        <w:pPrChange w:id="13447" w:author="chaniaayulestari@outlook.com" w:date="2021-11-12T16:40:00Z">
          <w:pPr>
            <w:pStyle w:val="ListParagraph"/>
            <w:numPr>
              <w:numId w:val="62"/>
            </w:numPr>
            <w:ind w:left="1080" w:hanging="360"/>
          </w:pPr>
        </w:pPrChange>
      </w:pPr>
      <w:ins w:id="13448" w:author="chaniaayulestari@outlook.com" w:date="2021-11-12T16:39:00Z">
        <w:r>
          <w:t xml:space="preserve">Tambah </w:t>
        </w:r>
      </w:ins>
      <w:ins w:id="13449" w:author="chaniaayulestari@outlook.com" w:date="2021-11-12T16:40:00Z">
        <w:r>
          <w:t>Semester</w:t>
        </w:r>
      </w:ins>
    </w:p>
    <w:p w14:paraId="64DE6CFD" w14:textId="020CEE61" w:rsidR="0047663C" w:rsidRDefault="0047663C">
      <w:pPr>
        <w:pStyle w:val="ListParagraph"/>
        <w:numPr>
          <w:ilvl w:val="0"/>
          <w:numId w:val="104"/>
        </w:numPr>
        <w:ind w:left="709"/>
        <w:rPr>
          <w:ins w:id="13450" w:author="chaniaayulestari@outlook.com" w:date="2021-11-12T16:39:00Z"/>
        </w:rPr>
        <w:pPrChange w:id="13451" w:author="chaniaayulestari@outlook.com" w:date="2021-11-12T16:40:00Z">
          <w:pPr>
            <w:pStyle w:val="ListParagraph"/>
            <w:numPr>
              <w:numId w:val="62"/>
            </w:numPr>
            <w:ind w:left="1080" w:hanging="360"/>
          </w:pPr>
        </w:pPrChange>
      </w:pPr>
      <w:ins w:id="13452" w:author="chaniaayulestari@outlook.com" w:date="2021-11-12T16:39:00Z">
        <w:r>
          <w:t xml:space="preserve">Lihat </w:t>
        </w:r>
      </w:ins>
      <w:ins w:id="13453" w:author="chaniaayulestari@outlook.com" w:date="2021-11-12T16:40:00Z">
        <w:r>
          <w:t>Semester</w:t>
        </w:r>
      </w:ins>
    </w:p>
    <w:p w14:paraId="5DD364AA" w14:textId="2FDA72ED" w:rsidR="00631ED2" w:rsidRDefault="00631ED2">
      <w:pPr>
        <w:pStyle w:val="ListParagraph"/>
        <w:numPr>
          <w:ilvl w:val="0"/>
          <w:numId w:val="62"/>
        </w:numPr>
        <w:ind w:left="426"/>
        <w:rPr>
          <w:ins w:id="13454" w:author="Rafi Aziizi" w:date="2021-11-14T11:19:00Z"/>
        </w:rPr>
      </w:pPr>
      <w:ins w:id="13455" w:author="Rafi Aziizi" w:date="2021-11-14T11:19:00Z">
        <w:r>
          <w:t>Kelola Kelas</w:t>
        </w:r>
      </w:ins>
    </w:p>
    <w:p w14:paraId="11C9A607" w14:textId="77777777" w:rsidR="00631ED2" w:rsidRDefault="00631ED2" w:rsidP="00631ED2">
      <w:pPr>
        <w:pStyle w:val="ListParagraph"/>
        <w:numPr>
          <w:ilvl w:val="0"/>
          <w:numId w:val="68"/>
        </w:numPr>
        <w:ind w:left="709"/>
        <w:rPr>
          <w:ins w:id="13456" w:author="Rafi Aziizi" w:date="2021-11-14T11:19:00Z"/>
        </w:rPr>
      </w:pPr>
      <w:ins w:id="13457" w:author="Rafi Aziizi" w:date="2021-11-14T11:19:00Z">
        <w:r>
          <w:t>Hapus Kelas</w:t>
        </w:r>
      </w:ins>
    </w:p>
    <w:p w14:paraId="7FF30CF7" w14:textId="77777777" w:rsidR="00631ED2" w:rsidRDefault="00631ED2" w:rsidP="00631ED2">
      <w:pPr>
        <w:pStyle w:val="ListParagraph"/>
        <w:numPr>
          <w:ilvl w:val="0"/>
          <w:numId w:val="68"/>
        </w:numPr>
        <w:ind w:left="709"/>
        <w:rPr>
          <w:ins w:id="13458" w:author="Rafi Aziizi" w:date="2021-11-14T11:19:00Z"/>
        </w:rPr>
      </w:pPr>
      <w:ins w:id="13459" w:author="Rafi Aziizi" w:date="2021-11-14T11:19:00Z">
        <w:r>
          <w:t>Edit Kelas</w:t>
        </w:r>
      </w:ins>
    </w:p>
    <w:p w14:paraId="2A45694D" w14:textId="77777777" w:rsidR="00631ED2" w:rsidRDefault="00631ED2" w:rsidP="00631ED2">
      <w:pPr>
        <w:pStyle w:val="ListParagraph"/>
        <w:numPr>
          <w:ilvl w:val="0"/>
          <w:numId w:val="68"/>
        </w:numPr>
        <w:ind w:left="709"/>
        <w:rPr>
          <w:ins w:id="13460" w:author="Rafi Aziizi" w:date="2021-11-14T11:19:00Z"/>
        </w:rPr>
      </w:pPr>
      <w:ins w:id="13461" w:author="Rafi Aziizi" w:date="2021-11-14T11:19:00Z">
        <w:r>
          <w:t>Tambah Kelas</w:t>
        </w:r>
      </w:ins>
    </w:p>
    <w:p w14:paraId="0279AE8A" w14:textId="4A44F17E" w:rsidR="00631ED2" w:rsidRDefault="00631ED2">
      <w:pPr>
        <w:pStyle w:val="ListParagraph"/>
        <w:numPr>
          <w:ilvl w:val="0"/>
          <w:numId w:val="68"/>
        </w:numPr>
        <w:ind w:left="709"/>
        <w:rPr>
          <w:ins w:id="13462" w:author="Rafi Aziizi" w:date="2021-11-14T11:19:00Z"/>
        </w:rPr>
        <w:pPrChange w:id="13463" w:author="Rafi Aziizi" w:date="2021-11-14T11:19:00Z">
          <w:pPr>
            <w:pStyle w:val="ListParagraph"/>
            <w:numPr>
              <w:numId w:val="62"/>
            </w:numPr>
            <w:ind w:left="426" w:hanging="360"/>
          </w:pPr>
        </w:pPrChange>
      </w:pPr>
      <w:ins w:id="13464" w:author="Rafi Aziizi" w:date="2021-11-14T11:19:00Z">
        <w:r>
          <w:t>Lihat Kelas</w:t>
        </w:r>
      </w:ins>
    </w:p>
    <w:p w14:paraId="49D012AD" w14:textId="02A9B3AB" w:rsidR="00404DC1" w:rsidRDefault="00404DC1" w:rsidP="00CE316E">
      <w:pPr>
        <w:pStyle w:val="ListParagraph"/>
        <w:numPr>
          <w:ilvl w:val="0"/>
          <w:numId w:val="62"/>
        </w:numPr>
        <w:ind w:left="426"/>
      </w:pPr>
      <w:del w:id="13465" w:author="Rafi Aziizi" w:date="2021-11-14T11:20:00Z">
        <w:r w:rsidDel="00631ED2">
          <w:delText xml:space="preserve">Kelola Kelas </w:delText>
        </w:r>
      </w:del>
      <w:ins w:id="13466" w:author="Rafi Aziizi" w:date="2021-11-14T11:20:00Z">
        <w:r w:rsidR="00631ED2">
          <w:t>Notifikasi</w:t>
        </w:r>
      </w:ins>
    </w:p>
    <w:p w14:paraId="2BB23397" w14:textId="3FEEEEEE" w:rsidR="00334B84" w:rsidDel="00631ED2" w:rsidRDefault="00334B84" w:rsidP="00CE316E">
      <w:pPr>
        <w:pStyle w:val="ListParagraph"/>
        <w:numPr>
          <w:ilvl w:val="0"/>
          <w:numId w:val="68"/>
        </w:numPr>
        <w:ind w:left="709"/>
        <w:rPr>
          <w:del w:id="13467" w:author="Rafi Aziizi" w:date="2021-11-14T11:20:00Z"/>
        </w:rPr>
      </w:pPr>
      <w:del w:id="13468" w:author="Rafi Aziizi" w:date="2021-11-14T11:20:00Z">
        <w:r w:rsidDel="00631ED2">
          <w:delText>Hapus Data Kelas</w:delText>
        </w:r>
      </w:del>
    </w:p>
    <w:p w14:paraId="6E71F029" w14:textId="0CB6181A" w:rsidR="00334B84" w:rsidDel="00631ED2" w:rsidRDefault="00334B84" w:rsidP="00CE316E">
      <w:pPr>
        <w:pStyle w:val="ListParagraph"/>
        <w:numPr>
          <w:ilvl w:val="0"/>
          <w:numId w:val="68"/>
        </w:numPr>
        <w:ind w:left="709"/>
        <w:rPr>
          <w:del w:id="13469" w:author="Rafi Aziizi" w:date="2021-11-14T11:20:00Z"/>
        </w:rPr>
      </w:pPr>
      <w:del w:id="13470" w:author="Rafi Aziizi" w:date="2021-11-14T11:20:00Z">
        <w:r w:rsidDel="00631ED2">
          <w:delText>Edit Data Kelas</w:delText>
        </w:r>
      </w:del>
    </w:p>
    <w:p w14:paraId="2417399A" w14:textId="62CA7C69" w:rsidR="00334B84" w:rsidDel="00631ED2" w:rsidRDefault="00334B84" w:rsidP="00CE316E">
      <w:pPr>
        <w:pStyle w:val="ListParagraph"/>
        <w:numPr>
          <w:ilvl w:val="0"/>
          <w:numId w:val="68"/>
        </w:numPr>
        <w:ind w:left="709"/>
        <w:rPr>
          <w:del w:id="13471" w:author="Rafi Aziizi" w:date="2021-11-14T11:20:00Z"/>
        </w:rPr>
      </w:pPr>
      <w:del w:id="13472" w:author="Rafi Aziizi" w:date="2021-11-14T11:20:00Z">
        <w:r w:rsidDel="00631ED2">
          <w:delText>Tambah Data Kelas</w:delText>
        </w:r>
      </w:del>
    </w:p>
    <w:p w14:paraId="535C6B7D" w14:textId="599BE600" w:rsidR="00631ED2" w:rsidRDefault="00334B84">
      <w:pPr>
        <w:pPrChange w:id="13473" w:author="Rafi Aziizi" w:date="2021-11-14T11:18:00Z">
          <w:pPr>
            <w:pStyle w:val="ListParagraph"/>
            <w:numPr>
              <w:numId w:val="68"/>
            </w:numPr>
            <w:ind w:left="709" w:hanging="360"/>
          </w:pPr>
        </w:pPrChange>
      </w:pPr>
      <w:del w:id="13474" w:author="Rafi Aziizi" w:date="2021-11-14T11:20:00Z">
        <w:r w:rsidDel="00631ED2">
          <w:delText>Lihat Data Kelas</w:delText>
        </w:r>
      </w:del>
    </w:p>
    <w:p w14:paraId="68899D6E" w14:textId="665D4CE7" w:rsidR="00334B84" w:rsidRDefault="00007BE9" w:rsidP="00334B84">
      <w:pPr>
        <w:pStyle w:val="Heading3"/>
        <w:numPr>
          <w:ilvl w:val="0"/>
          <w:numId w:val="12"/>
        </w:numPr>
        <w:ind w:left="426"/>
        <w:rPr>
          <w:lang w:val="en-US"/>
        </w:rPr>
      </w:pPr>
      <w:bookmarkStart w:id="13475" w:name="_Toc80034263"/>
      <w:bookmarkStart w:id="13476" w:name="_Toc87896474"/>
      <w:r>
        <w:rPr>
          <w:lang w:val="en-US"/>
        </w:rPr>
        <w:lastRenderedPageBreak/>
        <w:t>Tujuan Pengujian</w:t>
      </w:r>
      <w:bookmarkEnd w:id="13475"/>
      <w:bookmarkEnd w:id="13476"/>
    </w:p>
    <w:p w14:paraId="57554452" w14:textId="698378E5" w:rsidR="00334B84" w:rsidRDefault="00334B84" w:rsidP="00334B84">
      <w:pPr>
        <w:ind w:firstLine="720"/>
        <w:rPr>
          <w:ins w:id="13477" w:author="chaniaayulestari@outlook.com" w:date="2021-11-12T06:43:00Z"/>
        </w:rPr>
      </w:pPr>
      <w:r>
        <w:t xml:space="preserve">Tujuan pengujian perangkat lunak Manajemen Kinerja Pegawai yang dibangun dapat dilihat pada </w:t>
      </w:r>
      <w:r w:rsidRPr="001C43E3">
        <w:t>Tabel</w:t>
      </w:r>
    </w:p>
    <w:p w14:paraId="24B33027" w14:textId="3581A2A3" w:rsidR="005C27F1" w:rsidRDefault="005C27F1">
      <w:pPr>
        <w:pStyle w:val="Caption"/>
        <w:keepNext/>
        <w:jc w:val="center"/>
        <w:rPr>
          <w:ins w:id="13478" w:author="chaniaayulestari@outlook.com" w:date="2021-11-14T02:24:00Z"/>
        </w:rPr>
        <w:pPrChange w:id="13479" w:author="chaniaayulestari@outlook.com" w:date="2021-11-14T02:24:00Z">
          <w:pPr/>
        </w:pPrChange>
      </w:pPr>
      <w:bookmarkStart w:id="13480" w:name="_Toc87950436"/>
      <w:ins w:id="13481" w:author="chaniaayulestari@outlook.com" w:date="2021-11-14T02:24:00Z">
        <w:r>
          <w:t xml:space="preserve">Tabel 4. </w:t>
        </w:r>
        <w:r>
          <w:fldChar w:fldCharType="begin"/>
        </w:r>
        <w:r>
          <w:instrText xml:space="preserve"> SEQ Tabel_4. \* ARABIC </w:instrText>
        </w:r>
      </w:ins>
      <w:r>
        <w:fldChar w:fldCharType="separate"/>
      </w:r>
      <w:ins w:id="13482" w:author=" " w:date="2021-11-16T10:18:00Z">
        <w:r w:rsidR="00DF44C7">
          <w:rPr>
            <w:noProof/>
          </w:rPr>
          <w:t>1</w:t>
        </w:r>
      </w:ins>
      <w:ins w:id="13483" w:author="chaniaayulestari@outlook.com" w:date="2021-11-14T02:24:00Z">
        <w:r>
          <w:fldChar w:fldCharType="end"/>
        </w:r>
        <w:r>
          <w:t xml:space="preserve"> Tujuan Pengujian</w:t>
        </w:r>
        <w:bookmarkEnd w:id="13480"/>
      </w:ins>
    </w:p>
    <w:tbl>
      <w:tblPr>
        <w:tblStyle w:val="TableGrid"/>
        <w:tblW w:w="0" w:type="auto"/>
        <w:tblLook w:val="04A0" w:firstRow="1" w:lastRow="0" w:firstColumn="1" w:lastColumn="0" w:noHBand="0" w:noVBand="1"/>
        <w:tblPrChange w:id="13484"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13485">
          <w:tblGrid>
            <w:gridCol w:w="704"/>
            <w:gridCol w:w="1938"/>
            <w:gridCol w:w="1039"/>
            <w:gridCol w:w="1603"/>
            <w:gridCol w:w="2643"/>
          </w:tblGrid>
        </w:tblGridChange>
      </w:tblGrid>
      <w:tr w:rsidR="00264B25" w14:paraId="7ECFEE6B" w14:textId="77777777" w:rsidTr="00264B25">
        <w:trPr>
          <w:ins w:id="13486" w:author="chaniaayulestari@outlook.com" w:date="2021-11-12T06:43:00Z"/>
        </w:trPr>
        <w:tc>
          <w:tcPr>
            <w:tcW w:w="704" w:type="dxa"/>
            <w:tcPrChange w:id="13487" w:author="chaniaayulestari@outlook.com" w:date="2021-11-12T06:43:00Z">
              <w:tcPr>
                <w:tcW w:w="2642" w:type="dxa"/>
                <w:gridSpan w:val="2"/>
              </w:tcPr>
            </w:tcPrChange>
          </w:tcPr>
          <w:p w14:paraId="4FCE672D" w14:textId="36C2DC10" w:rsidR="00264B25" w:rsidRDefault="000C2558">
            <w:pPr>
              <w:jc w:val="center"/>
              <w:rPr>
                <w:ins w:id="13488" w:author="chaniaayulestari@outlook.com" w:date="2021-11-12T06:43:00Z"/>
              </w:rPr>
              <w:pPrChange w:id="13489" w:author="Unknown" w:date="2021-11-12T06:44:00Z">
                <w:pPr/>
              </w:pPrChange>
            </w:pPr>
            <w:ins w:id="13490" w:author="chaniaayulestari@outlook.com" w:date="2021-11-12T06:43:00Z">
              <w:r>
                <w:t>No</w:t>
              </w:r>
            </w:ins>
          </w:p>
        </w:tc>
        <w:tc>
          <w:tcPr>
            <w:tcW w:w="2977" w:type="dxa"/>
            <w:tcPrChange w:id="13491" w:author="chaniaayulestari@outlook.com" w:date="2021-11-12T06:43:00Z">
              <w:tcPr>
                <w:tcW w:w="2642" w:type="dxa"/>
                <w:gridSpan w:val="2"/>
              </w:tcPr>
            </w:tcPrChange>
          </w:tcPr>
          <w:p w14:paraId="3C5906B5" w14:textId="2A279020" w:rsidR="00264B25" w:rsidRDefault="000C2558">
            <w:pPr>
              <w:jc w:val="center"/>
              <w:rPr>
                <w:ins w:id="13492" w:author="chaniaayulestari@outlook.com" w:date="2021-11-12T06:43:00Z"/>
              </w:rPr>
              <w:pPrChange w:id="13493" w:author="Unknown" w:date="2021-11-12T06:44:00Z">
                <w:pPr/>
              </w:pPrChange>
            </w:pPr>
            <w:ins w:id="13494" w:author="chaniaayulestari@outlook.com" w:date="2021-11-12T06:43:00Z">
              <w:r>
                <w:t>Proses</w:t>
              </w:r>
            </w:ins>
          </w:p>
        </w:tc>
        <w:tc>
          <w:tcPr>
            <w:tcW w:w="4246" w:type="dxa"/>
            <w:tcPrChange w:id="13495" w:author="chaniaayulestari@outlook.com" w:date="2021-11-12T06:43:00Z">
              <w:tcPr>
                <w:tcW w:w="2643" w:type="dxa"/>
              </w:tcPr>
            </w:tcPrChange>
          </w:tcPr>
          <w:p w14:paraId="3E633408" w14:textId="1AE04E46" w:rsidR="00264B25" w:rsidRDefault="000C2558">
            <w:pPr>
              <w:jc w:val="center"/>
              <w:rPr>
                <w:ins w:id="13496" w:author="chaniaayulestari@outlook.com" w:date="2021-11-12T06:43:00Z"/>
              </w:rPr>
              <w:pPrChange w:id="13497" w:author="Unknown" w:date="2021-11-12T06:44:00Z">
                <w:pPr/>
              </w:pPrChange>
            </w:pPr>
            <w:ins w:id="13498" w:author="chaniaayulestari@outlook.com" w:date="2021-11-12T06:44:00Z">
              <w:r>
                <w:t>Tujuan</w:t>
              </w:r>
            </w:ins>
          </w:p>
        </w:tc>
      </w:tr>
      <w:tr w:rsidR="00264B25" w14:paraId="5221093B" w14:textId="77777777" w:rsidTr="00264B25">
        <w:trPr>
          <w:ins w:id="13499" w:author="chaniaayulestari@outlook.com" w:date="2021-11-12T06:43:00Z"/>
        </w:trPr>
        <w:tc>
          <w:tcPr>
            <w:tcW w:w="704" w:type="dxa"/>
            <w:tcPrChange w:id="13500" w:author="chaniaayulestari@outlook.com" w:date="2021-11-12T06:43:00Z">
              <w:tcPr>
                <w:tcW w:w="2642" w:type="dxa"/>
                <w:gridSpan w:val="2"/>
              </w:tcPr>
            </w:tcPrChange>
          </w:tcPr>
          <w:p w14:paraId="09FA8512" w14:textId="4AD0D40C" w:rsidR="00264B25" w:rsidRDefault="000C2558" w:rsidP="00264B25">
            <w:pPr>
              <w:rPr>
                <w:ins w:id="13501" w:author="chaniaayulestari@outlook.com" w:date="2021-11-12T06:43:00Z"/>
              </w:rPr>
            </w:pPr>
            <w:ins w:id="13502" w:author="chaniaayulestari@outlook.com" w:date="2021-11-12T06:44:00Z">
              <w:r>
                <w:t>1</w:t>
              </w:r>
            </w:ins>
          </w:p>
        </w:tc>
        <w:tc>
          <w:tcPr>
            <w:tcW w:w="2977" w:type="dxa"/>
            <w:tcPrChange w:id="13503" w:author="chaniaayulestari@outlook.com" w:date="2021-11-12T06:43:00Z">
              <w:tcPr>
                <w:tcW w:w="2642" w:type="dxa"/>
                <w:gridSpan w:val="2"/>
              </w:tcPr>
            </w:tcPrChange>
          </w:tcPr>
          <w:p w14:paraId="6ACFC34D" w14:textId="5844F327" w:rsidR="00264B25" w:rsidRDefault="000C2558" w:rsidP="00264B25">
            <w:pPr>
              <w:rPr>
                <w:ins w:id="13504" w:author="chaniaayulestari@outlook.com" w:date="2021-11-12T06:43:00Z"/>
              </w:rPr>
            </w:pPr>
            <w:ins w:id="13505" w:author="chaniaayulestari@outlook.com" w:date="2021-11-12T06:44:00Z">
              <w:r>
                <w:t>Kelola Siswa</w:t>
              </w:r>
            </w:ins>
          </w:p>
        </w:tc>
        <w:tc>
          <w:tcPr>
            <w:tcW w:w="4246" w:type="dxa"/>
            <w:tcPrChange w:id="13506" w:author="chaniaayulestari@outlook.com" w:date="2021-11-12T06:43:00Z">
              <w:tcPr>
                <w:tcW w:w="2643" w:type="dxa"/>
              </w:tcPr>
            </w:tcPrChange>
          </w:tcPr>
          <w:p w14:paraId="3F8450EA" w14:textId="5C970B51" w:rsidR="0086345F" w:rsidRDefault="0086345F">
            <w:pPr>
              <w:rPr>
                <w:ins w:id="13507" w:author="chaniaayulestari@outlook.com" w:date="2021-11-12T06:43:00Z"/>
              </w:rPr>
            </w:pPr>
            <w:ins w:id="13508" w:author="chaniaayulestari@outlook.com" w:date="2021-11-12T06:50:00Z">
              <w:r>
                <w:t xml:space="preserve">Melakukan pengujian terhadap kelola data siswa di antaranya </w:t>
              </w:r>
            </w:ins>
            <w:ins w:id="13509" w:author="chaniaayulestari@outlook.com" w:date="2021-11-12T06:52:00Z">
              <w:r>
                <w:t>hapus</w:t>
              </w:r>
            </w:ins>
            <w:ins w:id="13510" w:author="chaniaayulestari@outlook.com" w:date="2021-11-12T06:50:00Z">
              <w:r>
                <w:t xml:space="preserve"> data </w:t>
              </w:r>
            </w:ins>
            <w:ins w:id="13511" w:author="chaniaayulestari@outlook.com" w:date="2021-11-12T06:51:00Z">
              <w:r>
                <w:t>siswa</w:t>
              </w:r>
            </w:ins>
            <w:ins w:id="13512" w:author="chaniaayulestari@outlook.com" w:date="2021-11-12T06:50:00Z">
              <w:r>
                <w:t xml:space="preserve">, </w:t>
              </w:r>
            </w:ins>
            <w:ins w:id="13513" w:author="chaniaayulestari@outlook.com" w:date="2021-11-12T06:51:00Z">
              <w:r>
                <w:t xml:space="preserve">edit data siswa, </w:t>
              </w:r>
            </w:ins>
            <w:ins w:id="13514" w:author="chaniaayulestari@outlook.com" w:date="2021-11-12T06:52:00Z">
              <w:r>
                <w:t>tambah data siswa dan lihat data siswa.</w:t>
              </w:r>
            </w:ins>
          </w:p>
        </w:tc>
      </w:tr>
      <w:tr w:rsidR="00264B25" w14:paraId="0A6FEFB5" w14:textId="77777777" w:rsidTr="00264B25">
        <w:trPr>
          <w:ins w:id="13515" w:author="chaniaayulestari@outlook.com" w:date="2021-11-12T06:43:00Z"/>
        </w:trPr>
        <w:tc>
          <w:tcPr>
            <w:tcW w:w="704" w:type="dxa"/>
            <w:tcPrChange w:id="13516" w:author="chaniaayulestari@outlook.com" w:date="2021-11-12T06:43:00Z">
              <w:tcPr>
                <w:tcW w:w="2642" w:type="dxa"/>
                <w:gridSpan w:val="2"/>
              </w:tcPr>
            </w:tcPrChange>
          </w:tcPr>
          <w:p w14:paraId="586C0FAC" w14:textId="4863A195" w:rsidR="00264B25" w:rsidRDefault="000C2558" w:rsidP="00264B25">
            <w:pPr>
              <w:rPr>
                <w:ins w:id="13517" w:author="chaniaayulestari@outlook.com" w:date="2021-11-12T06:43:00Z"/>
              </w:rPr>
            </w:pPr>
            <w:ins w:id="13518" w:author="chaniaayulestari@outlook.com" w:date="2021-11-12T06:44:00Z">
              <w:r>
                <w:t>2</w:t>
              </w:r>
            </w:ins>
          </w:p>
        </w:tc>
        <w:tc>
          <w:tcPr>
            <w:tcW w:w="2977" w:type="dxa"/>
            <w:tcPrChange w:id="13519" w:author="chaniaayulestari@outlook.com" w:date="2021-11-12T06:43:00Z">
              <w:tcPr>
                <w:tcW w:w="2642" w:type="dxa"/>
                <w:gridSpan w:val="2"/>
              </w:tcPr>
            </w:tcPrChange>
          </w:tcPr>
          <w:p w14:paraId="44A22143" w14:textId="683105BE" w:rsidR="00264B25" w:rsidRDefault="000C2558" w:rsidP="00264B25">
            <w:pPr>
              <w:rPr>
                <w:ins w:id="13520" w:author="chaniaayulestari@outlook.com" w:date="2021-11-12T06:43:00Z"/>
              </w:rPr>
            </w:pPr>
            <w:ins w:id="13521" w:author="chaniaayulestari@outlook.com" w:date="2021-11-12T06:44:00Z">
              <w:r>
                <w:t>Kelola Absen</w:t>
              </w:r>
            </w:ins>
          </w:p>
        </w:tc>
        <w:tc>
          <w:tcPr>
            <w:tcW w:w="4246" w:type="dxa"/>
            <w:tcPrChange w:id="13522" w:author="chaniaayulestari@outlook.com" w:date="2021-11-12T06:43:00Z">
              <w:tcPr>
                <w:tcW w:w="2643" w:type="dxa"/>
              </w:tcPr>
            </w:tcPrChange>
          </w:tcPr>
          <w:p w14:paraId="1AE2D0C6" w14:textId="5DD66D5B" w:rsidR="00264B25" w:rsidRDefault="0086345F" w:rsidP="00264B25">
            <w:pPr>
              <w:rPr>
                <w:ins w:id="13523" w:author="chaniaayulestari@outlook.com" w:date="2021-11-12T06:43:00Z"/>
              </w:rPr>
            </w:pPr>
            <w:ins w:id="13524" w:author="chaniaayulestari@outlook.com" w:date="2021-11-12T06:53:00Z">
              <w:r>
                <w:t>Melakukan pengujian terhadap kelola data absen di antaranya</w:t>
              </w:r>
            </w:ins>
            <w:ins w:id="13525" w:author="chaniaayulestari@outlook.com" w:date="2021-11-13T22:21:00Z">
              <w:r w:rsidR="00E7246E">
                <w:t xml:space="preserve"> </w:t>
              </w:r>
            </w:ins>
            <w:ins w:id="13526" w:author="chaniaayulestari@outlook.com" w:date="2021-11-12T06:53:00Z">
              <w:r>
                <w:t xml:space="preserve">edit data </w:t>
              </w:r>
            </w:ins>
            <w:ins w:id="13527" w:author="chaniaayulestari@outlook.com" w:date="2021-11-12T06:54:00Z">
              <w:r>
                <w:t>absen</w:t>
              </w:r>
            </w:ins>
            <w:ins w:id="13528" w:author="chaniaayulestari@outlook.com" w:date="2021-11-12T06:53:00Z">
              <w:r>
                <w:t xml:space="preserve">, tambah data </w:t>
              </w:r>
            </w:ins>
            <w:ins w:id="13529" w:author="chaniaayulestari@outlook.com" w:date="2021-11-12T06:54:00Z">
              <w:r>
                <w:t>absen</w:t>
              </w:r>
            </w:ins>
            <w:ins w:id="13530" w:author="chaniaayulestari@outlook.com" w:date="2021-11-12T06:53:00Z">
              <w:r>
                <w:t xml:space="preserve"> dan lihat data </w:t>
              </w:r>
            </w:ins>
            <w:ins w:id="13531" w:author="chaniaayulestari@outlook.com" w:date="2021-11-12T06:54:00Z">
              <w:r>
                <w:t>absen</w:t>
              </w:r>
            </w:ins>
            <w:ins w:id="13532" w:author="chaniaayulestari@outlook.com" w:date="2021-11-12T06:53:00Z">
              <w:r>
                <w:t>.</w:t>
              </w:r>
            </w:ins>
          </w:p>
        </w:tc>
      </w:tr>
      <w:tr w:rsidR="00264B25" w14:paraId="2A8D0F13" w14:textId="77777777" w:rsidTr="00264B25">
        <w:trPr>
          <w:ins w:id="13533" w:author="chaniaayulestari@outlook.com" w:date="2021-11-12T06:43:00Z"/>
        </w:trPr>
        <w:tc>
          <w:tcPr>
            <w:tcW w:w="704" w:type="dxa"/>
            <w:tcPrChange w:id="13534" w:author="chaniaayulestari@outlook.com" w:date="2021-11-12T06:43:00Z">
              <w:tcPr>
                <w:tcW w:w="2642" w:type="dxa"/>
                <w:gridSpan w:val="2"/>
              </w:tcPr>
            </w:tcPrChange>
          </w:tcPr>
          <w:p w14:paraId="034BB9F1" w14:textId="313AA713" w:rsidR="00264B25" w:rsidRDefault="000C2558" w:rsidP="00264B25">
            <w:pPr>
              <w:rPr>
                <w:ins w:id="13535" w:author="chaniaayulestari@outlook.com" w:date="2021-11-12T06:43:00Z"/>
              </w:rPr>
            </w:pPr>
            <w:ins w:id="13536" w:author="chaniaayulestari@outlook.com" w:date="2021-11-12T06:44:00Z">
              <w:r>
                <w:t>3</w:t>
              </w:r>
            </w:ins>
          </w:p>
        </w:tc>
        <w:tc>
          <w:tcPr>
            <w:tcW w:w="2977" w:type="dxa"/>
            <w:tcPrChange w:id="13537" w:author="chaniaayulestari@outlook.com" w:date="2021-11-12T06:43:00Z">
              <w:tcPr>
                <w:tcW w:w="2642" w:type="dxa"/>
                <w:gridSpan w:val="2"/>
              </w:tcPr>
            </w:tcPrChange>
          </w:tcPr>
          <w:p w14:paraId="0B28F519" w14:textId="3BB63D6A" w:rsidR="00264B25" w:rsidRDefault="000C2558" w:rsidP="00264B25">
            <w:pPr>
              <w:rPr>
                <w:ins w:id="13538" w:author="chaniaayulestari@outlook.com" w:date="2021-11-12T06:43:00Z"/>
              </w:rPr>
            </w:pPr>
            <w:ins w:id="13539" w:author="chaniaayulestari@outlook.com" w:date="2021-11-12T06:44:00Z">
              <w:r>
                <w:t xml:space="preserve">Kelola </w:t>
              </w:r>
              <w:del w:id="13540" w:author="chaniaayulestari@outlook.com" w:date="2021-11-12T06:48:00Z">
                <w:r w:rsidDel="000C2558">
                  <w:delText>Walikela</w:delText>
                </w:r>
              </w:del>
            </w:ins>
            <w:ins w:id="13541" w:author="chaniaayulestari@outlook.com" w:date="2021-11-12T06:45:00Z">
              <w:del w:id="13542" w:author="chaniaayulestari@outlook.com" w:date="2021-11-12T06:48:00Z">
                <w:r w:rsidDel="000C2558">
                  <w:delText>s</w:delText>
                </w:r>
              </w:del>
            </w:ins>
            <w:ins w:id="13543" w:author="chaniaayulestari@outlook.com" w:date="2021-11-12T06:48:00Z">
              <w:r>
                <w:t>Guru</w:t>
              </w:r>
            </w:ins>
          </w:p>
        </w:tc>
        <w:tc>
          <w:tcPr>
            <w:tcW w:w="4246" w:type="dxa"/>
            <w:tcPrChange w:id="13544" w:author="chaniaayulestari@outlook.com" w:date="2021-11-12T06:43:00Z">
              <w:tcPr>
                <w:tcW w:w="2643" w:type="dxa"/>
              </w:tcPr>
            </w:tcPrChange>
          </w:tcPr>
          <w:p w14:paraId="3D4F6972" w14:textId="42D78672" w:rsidR="00264B25" w:rsidRDefault="007817E4" w:rsidP="00264B25">
            <w:pPr>
              <w:rPr>
                <w:ins w:id="13545" w:author="chaniaayulestari@outlook.com" w:date="2021-11-12T06:43:00Z"/>
              </w:rPr>
            </w:pPr>
            <w:ins w:id="13546" w:author="chaniaayulestari@outlook.com" w:date="2021-11-12T06:54:00Z">
              <w:r>
                <w:t xml:space="preserve">Melakukan pengujian terhadap kelola data guru di antaranya hapus data </w:t>
              </w:r>
            </w:ins>
            <w:ins w:id="13547" w:author="chaniaayulestari@outlook.com" w:date="2021-11-12T06:55:00Z">
              <w:r>
                <w:t>guru</w:t>
              </w:r>
            </w:ins>
            <w:ins w:id="13548" w:author="chaniaayulestari@outlook.com" w:date="2021-11-12T06:54:00Z">
              <w:r>
                <w:t xml:space="preserve">, edit data </w:t>
              </w:r>
            </w:ins>
            <w:ins w:id="13549" w:author="chaniaayulestari@outlook.com" w:date="2021-11-12T06:55:00Z">
              <w:r>
                <w:t>guru</w:t>
              </w:r>
            </w:ins>
            <w:ins w:id="13550" w:author="chaniaayulestari@outlook.com" w:date="2021-11-12T06:54:00Z">
              <w:r>
                <w:t xml:space="preserve">, tambah data </w:t>
              </w:r>
            </w:ins>
            <w:ins w:id="13551" w:author="chaniaayulestari@outlook.com" w:date="2021-11-12T06:55:00Z">
              <w:r>
                <w:t xml:space="preserve">guru </w:t>
              </w:r>
            </w:ins>
            <w:ins w:id="13552" w:author="chaniaayulestari@outlook.com" w:date="2021-11-12T06:54:00Z">
              <w:r>
                <w:t xml:space="preserve">dan lihat data </w:t>
              </w:r>
            </w:ins>
            <w:ins w:id="13553" w:author="chaniaayulestari@outlook.com" w:date="2021-11-12T06:55:00Z">
              <w:r>
                <w:t>guru</w:t>
              </w:r>
            </w:ins>
            <w:ins w:id="13554" w:author="chaniaayulestari@outlook.com" w:date="2021-11-12T06:54:00Z">
              <w:r>
                <w:t>.</w:t>
              </w:r>
            </w:ins>
          </w:p>
        </w:tc>
      </w:tr>
      <w:tr w:rsidR="00264B25" w14:paraId="45DD44CE" w14:textId="77777777" w:rsidTr="00264B25">
        <w:trPr>
          <w:ins w:id="13555" w:author="chaniaayulestari@outlook.com" w:date="2021-11-12T06:43:00Z"/>
        </w:trPr>
        <w:tc>
          <w:tcPr>
            <w:tcW w:w="704" w:type="dxa"/>
            <w:tcPrChange w:id="13556" w:author="chaniaayulestari@outlook.com" w:date="2021-11-12T06:43:00Z">
              <w:tcPr>
                <w:tcW w:w="2642" w:type="dxa"/>
                <w:gridSpan w:val="2"/>
              </w:tcPr>
            </w:tcPrChange>
          </w:tcPr>
          <w:p w14:paraId="00882033" w14:textId="3228447E" w:rsidR="00264B25" w:rsidRDefault="000C2558" w:rsidP="00264B25">
            <w:pPr>
              <w:rPr>
                <w:ins w:id="13557" w:author="chaniaayulestari@outlook.com" w:date="2021-11-12T06:43:00Z"/>
              </w:rPr>
            </w:pPr>
            <w:ins w:id="13558" w:author="chaniaayulestari@outlook.com" w:date="2021-11-12T06:44:00Z">
              <w:r>
                <w:t>4</w:t>
              </w:r>
            </w:ins>
          </w:p>
        </w:tc>
        <w:tc>
          <w:tcPr>
            <w:tcW w:w="2977" w:type="dxa"/>
            <w:tcPrChange w:id="13559" w:author="chaniaayulestari@outlook.com" w:date="2021-11-12T06:43:00Z">
              <w:tcPr>
                <w:tcW w:w="2642" w:type="dxa"/>
                <w:gridSpan w:val="2"/>
              </w:tcPr>
            </w:tcPrChange>
          </w:tcPr>
          <w:p w14:paraId="01480545" w14:textId="595EDADB" w:rsidR="00264B25" w:rsidRDefault="000C2558" w:rsidP="00264B25">
            <w:pPr>
              <w:rPr>
                <w:ins w:id="13560" w:author="chaniaayulestari@outlook.com" w:date="2021-11-12T06:43:00Z"/>
              </w:rPr>
            </w:pPr>
            <w:ins w:id="13561" w:author="chaniaayulestari@outlook.com" w:date="2021-11-12T06:48:00Z">
              <w:r>
                <w:t>Kelola Walikelas</w:t>
              </w:r>
            </w:ins>
          </w:p>
        </w:tc>
        <w:tc>
          <w:tcPr>
            <w:tcW w:w="4246" w:type="dxa"/>
            <w:tcPrChange w:id="13562" w:author="chaniaayulestari@outlook.com" w:date="2021-11-12T06:43:00Z">
              <w:tcPr>
                <w:tcW w:w="2643" w:type="dxa"/>
              </w:tcPr>
            </w:tcPrChange>
          </w:tcPr>
          <w:p w14:paraId="42FED925" w14:textId="1EB6A4B8" w:rsidR="00264B25" w:rsidRDefault="007817E4" w:rsidP="00264B25">
            <w:pPr>
              <w:rPr>
                <w:ins w:id="13563" w:author="chaniaayulestari@outlook.com" w:date="2021-11-12T06:43:00Z"/>
              </w:rPr>
            </w:pPr>
            <w:ins w:id="13564" w:author="chaniaayulestari@outlook.com" w:date="2021-11-12T06:55:00Z">
              <w:r>
                <w:t xml:space="preserve">Melakukan pengujian terhadap kelola data walikelas di antaranya hapus data </w:t>
              </w:r>
            </w:ins>
            <w:ins w:id="13565" w:author="chaniaayulestari@outlook.com" w:date="2021-11-12T06:56:00Z">
              <w:r>
                <w:t>walikelas</w:t>
              </w:r>
            </w:ins>
            <w:ins w:id="13566" w:author="chaniaayulestari@outlook.com" w:date="2021-11-12T06:55:00Z">
              <w:r>
                <w:t xml:space="preserve">, edit data </w:t>
              </w:r>
            </w:ins>
            <w:ins w:id="13567" w:author="chaniaayulestari@outlook.com" w:date="2021-11-12T06:56:00Z">
              <w:r>
                <w:t>walikelas</w:t>
              </w:r>
            </w:ins>
            <w:ins w:id="13568" w:author="chaniaayulestari@outlook.com" w:date="2021-11-12T06:55:00Z">
              <w:r>
                <w:t xml:space="preserve">, tambah data </w:t>
              </w:r>
            </w:ins>
            <w:ins w:id="13569" w:author="chaniaayulestari@outlook.com" w:date="2021-11-12T06:56:00Z">
              <w:r>
                <w:t>walikelas</w:t>
              </w:r>
            </w:ins>
            <w:ins w:id="13570" w:author="chaniaayulestari@outlook.com" w:date="2021-11-12T06:55:00Z">
              <w:r>
                <w:t xml:space="preserve"> dan lihat data </w:t>
              </w:r>
            </w:ins>
            <w:ins w:id="13571" w:author="chaniaayulestari@outlook.com" w:date="2021-11-12T06:56:00Z">
              <w:r>
                <w:t>walikelas</w:t>
              </w:r>
            </w:ins>
            <w:ins w:id="13572" w:author="chaniaayulestari@outlook.com" w:date="2021-11-12T06:55:00Z">
              <w:r>
                <w:t>.</w:t>
              </w:r>
            </w:ins>
          </w:p>
        </w:tc>
      </w:tr>
      <w:tr w:rsidR="00264B25" w14:paraId="49CC08AD" w14:textId="77777777" w:rsidTr="00264B25">
        <w:trPr>
          <w:ins w:id="13573" w:author="chaniaayulestari@outlook.com" w:date="2021-11-12T06:43:00Z"/>
        </w:trPr>
        <w:tc>
          <w:tcPr>
            <w:tcW w:w="704" w:type="dxa"/>
            <w:tcPrChange w:id="13574" w:author="chaniaayulestari@outlook.com" w:date="2021-11-12T06:43:00Z">
              <w:tcPr>
                <w:tcW w:w="2642" w:type="dxa"/>
                <w:gridSpan w:val="2"/>
              </w:tcPr>
            </w:tcPrChange>
          </w:tcPr>
          <w:p w14:paraId="54A574B1" w14:textId="4DD85F47" w:rsidR="00264B25" w:rsidRDefault="000C2558" w:rsidP="00264B25">
            <w:pPr>
              <w:rPr>
                <w:ins w:id="13575" w:author="chaniaayulestari@outlook.com" w:date="2021-11-12T06:43:00Z"/>
              </w:rPr>
            </w:pPr>
            <w:ins w:id="13576" w:author="chaniaayulestari@outlook.com" w:date="2021-11-12T06:44:00Z">
              <w:r>
                <w:t>5</w:t>
              </w:r>
            </w:ins>
          </w:p>
        </w:tc>
        <w:tc>
          <w:tcPr>
            <w:tcW w:w="2977" w:type="dxa"/>
            <w:tcPrChange w:id="13577" w:author="chaniaayulestari@outlook.com" w:date="2021-11-12T06:43:00Z">
              <w:tcPr>
                <w:tcW w:w="2642" w:type="dxa"/>
                <w:gridSpan w:val="2"/>
              </w:tcPr>
            </w:tcPrChange>
          </w:tcPr>
          <w:p w14:paraId="6A7A8CAE" w14:textId="7E32C79A" w:rsidR="00264B25" w:rsidRDefault="000C2558" w:rsidP="00264B25">
            <w:pPr>
              <w:rPr>
                <w:ins w:id="13578" w:author="chaniaayulestari@outlook.com" w:date="2021-11-12T06:43:00Z"/>
              </w:rPr>
            </w:pPr>
            <w:ins w:id="13579" w:author="chaniaayulestari@outlook.com" w:date="2021-11-12T06:48:00Z">
              <w:r>
                <w:t>Kelola Laporan Absensi</w:t>
              </w:r>
            </w:ins>
          </w:p>
        </w:tc>
        <w:tc>
          <w:tcPr>
            <w:tcW w:w="4246" w:type="dxa"/>
            <w:tcPrChange w:id="13580" w:author="chaniaayulestari@outlook.com" w:date="2021-11-12T06:43:00Z">
              <w:tcPr>
                <w:tcW w:w="2643" w:type="dxa"/>
              </w:tcPr>
            </w:tcPrChange>
          </w:tcPr>
          <w:p w14:paraId="7A73DC01" w14:textId="6E1ECCBC" w:rsidR="00264B25" w:rsidRDefault="007817E4" w:rsidP="00264B25">
            <w:pPr>
              <w:rPr>
                <w:ins w:id="13581" w:author="chaniaayulestari@outlook.com" w:date="2021-11-12T06:43:00Z"/>
              </w:rPr>
            </w:pPr>
            <w:ins w:id="13582" w:author="chaniaayulestari@outlook.com" w:date="2021-11-12T06:56:00Z">
              <w:r>
                <w:t xml:space="preserve">Melakukan pengujian terhadap kelola laporan </w:t>
              </w:r>
            </w:ins>
            <w:ins w:id="13583" w:author="chaniaayulestari@outlook.com" w:date="2021-11-12T06:57:00Z">
              <w:r>
                <w:t>absensi</w:t>
              </w:r>
            </w:ins>
            <w:ins w:id="13584" w:author="chaniaayulestari@outlook.com" w:date="2021-11-12T06:56:00Z">
              <w:r>
                <w:t xml:space="preserve"> di antaranya lihat </w:t>
              </w:r>
            </w:ins>
            <w:ins w:id="13585" w:author="chaniaayulestari@outlook.com" w:date="2021-11-12T06:57:00Z">
              <w:r>
                <w:t>laporan absen</w:t>
              </w:r>
            </w:ins>
            <w:ins w:id="13586" w:author="chaniaayulestari@outlook.com" w:date="2021-11-12T06:56:00Z">
              <w:r>
                <w:t xml:space="preserve">, </w:t>
              </w:r>
            </w:ins>
            <w:ins w:id="13587" w:author="chaniaayulestari@outlook.com" w:date="2021-11-12T06:58:00Z">
              <w:r>
                <w:t>cetak</w:t>
              </w:r>
            </w:ins>
            <w:ins w:id="13588" w:author="chaniaayulestari@outlook.com" w:date="2021-11-12T06:57:00Z">
              <w:r>
                <w:t xml:space="preserve"> laporan absen</w:t>
              </w:r>
            </w:ins>
            <w:ins w:id="13589" w:author="chaniaayulestari@outlook.com" w:date="2021-11-12T06:58:00Z">
              <w:r>
                <w:t xml:space="preserve"> dan </w:t>
              </w:r>
              <w:del w:id="13590" w:author="chaniaayulestari@outlook.com" w:date="2021-11-13T22:29:00Z">
                <w:r w:rsidDel="00C21FAB">
                  <w:delText>filter</w:delText>
                </w:r>
              </w:del>
            </w:ins>
            <w:ins w:id="13591" w:author="chaniaayulestari@outlook.com" w:date="2021-11-13T22:29:00Z">
              <w:r w:rsidR="00C21FAB">
                <w:t>tambah</w:t>
              </w:r>
            </w:ins>
            <w:ins w:id="13592" w:author="chaniaayulestari@outlook.com" w:date="2021-11-12T06:58:00Z">
              <w:r>
                <w:t xml:space="preserve"> laporan absen</w:t>
              </w:r>
            </w:ins>
          </w:p>
        </w:tc>
      </w:tr>
      <w:tr w:rsidR="00264B25" w14:paraId="46651192" w14:textId="77777777" w:rsidTr="00264B25">
        <w:trPr>
          <w:ins w:id="13593" w:author="chaniaayulestari@outlook.com" w:date="2021-11-12T06:43:00Z"/>
        </w:trPr>
        <w:tc>
          <w:tcPr>
            <w:tcW w:w="704" w:type="dxa"/>
            <w:tcPrChange w:id="13594" w:author="chaniaayulestari@outlook.com" w:date="2021-11-12T06:43:00Z">
              <w:tcPr>
                <w:tcW w:w="2642" w:type="dxa"/>
                <w:gridSpan w:val="2"/>
              </w:tcPr>
            </w:tcPrChange>
          </w:tcPr>
          <w:p w14:paraId="3375A77F" w14:textId="7E04C576" w:rsidR="00264B25" w:rsidRDefault="000C2558" w:rsidP="00264B25">
            <w:pPr>
              <w:rPr>
                <w:ins w:id="13595" w:author="chaniaayulestari@outlook.com" w:date="2021-11-12T06:43:00Z"/>
              </w:rPr>
            </w:pPr>
            <w:ins w:id="13596" w:author="chaniaayulestari@outlook.com" w:date="2021-11-12T06:44:00Z">
              <w:r>
                <w:t>6</w:t>
              </w:r>
            </w:ins>
          </w:p>
        </w:tc>
        <w:tc>
          <w:tcPr>
            <w:tcW w:w="2977" w:type="dxa"/>
            <w:tcPrChange w:id="13597" w:author="chaniaayulestari@outlook.com" w:date="2021-11-12T06:43:00Z">
              <w:tcPr>
                <w:tcW w:w="2642" w:type="dxa"/>
                <w:gridSpan w:val="2"/>
              </w:tcPr>
            </w:tcPrChange>
          </w:tcPr>
          <w:p w14:paraId="43A77406" w14:textId="26FEEB1D" w:rsidR="00264B25" w:rsidRDefault="000C2558" w:rsidP="00264B25">
            <w:pPr>
              <w:rPr>
                <w:ins w:id="13598" w:author="chaniaayulestari@outlook.com" w:date="2021-11-12T06:43:00Z"/>
              </w:rPr>
            </w:pPr>
            <w:ins w:id="13599" w:author="chaniaayulestari@outlook.com" w:date="2021-11-12T06:48:00Z">
              <w:r>
                <w:t xml:space="preserve">Kelola </w:t>
              </w:r>
            </w:ins>
            <w:ins w:id="13600" w:author="chaniaayulestari@outlook.com" w:date="2021-11-12T06:49:00Z">
              <w:r>
                <w:t>A</w:t>
              </w:r>
            </w:ins>
            <w:ins w:id="13601" w:author="chaniaayulestari@outlook.com" w:date="2021-11-12T06:48:00Z">
              <w:r>
                <w:t>dmin</w:t>
              </w:r>
            </w:ins>
          </w:p>
        </w:tc>
        <w:tc>
          <w:tcPr>
            <w:tcW w:w="4246" w:type="dxa"/>
            <w:tcPrChange w:id="13602" w:author="chaniaayulestari@outlook.com" w:date="2021-11-12T06:43:00Z">
              <w:tcPr>
                <w:tcW w:w="2643" w:type="dxa"/>
              </w:tcPr>
            </w:tcPrChange>
          </w:tcPr>
          <w:p w14:paraId="0A1AEF90" w14:textId="61184B5C" w:rsidR="00264B25" w:rsidRDefault="007817E4" w:rsidP="00264B25">
            <w:pPr>
              <w:rPr>
                <w:ins w:id="13603" w:author="chaniaayulestari@outlook.com" w:date="2021-11-12T06:43:00Z"/>
              </w:rPr>
            </w:pPr>
            <w:ins w:id="13604" w:author="chaniaayulestari@outlook.com" w:date="2021-11-12T06:58:00Z">
              <w:r>
                <w:t>Melakukan pengujian terhadap kelola data admin di antaranya hapus data admin, edit data admin, tambah data admin dan lihat data admin.</w:t>
              </w:r>
            </w:ins>
          </w:p>
        </w:tc>
      </w:tr>
      <w:tr w:rsidR="00264B25" w14:paraId="459EF93A" w14:textId="77777777" w:rsidTr="00264B25">
        <w:trPr>
          <w:ins w:id="13605" w:author="chaniaayulestari@outlook.com" w:date="2021-11-12T06:43:00Z"/>
        </w:trPr>
        <w:tc>
          <w:tcPr>
            <w:tcW w:w="704" w:type="dxa"/>
            <w:tcPrChange w:id="13606" w:author="chaniaayulestari@outlook.com" w:date="2021-11-12T06:43:00Z">
              <w:tcPr>
                <w:tcW w:w="2642" w:type="dxa"/>
                <w:gridSpan w:val="2"/>
              </w:tcPr>
            </w:tcPrChange>
          </w:tcPr>
          <w:p w14:paraId="2E5FF8F7" w14:textId="18183DF0" w:rsidR="00264B25" w:rsidRDefault="000C2558" w:rsidP="00264B25">
            <w:pPr>
              <w:rPr>
                <w:ins w:id="13607" w:author="chaniaayulestari@outlook.com" w:date="2021-11-12T06:43:00Z"/>
              </w:rPr>
            </w:pPr>
            <w:ins w:id="13608" w:author="chaniaayulestari@outlook.com" w:date="2021-11-12T06:44:00Z">
              <w:r>
                <w:t>7</w:t>
              </w:r>
            </w:ins>
          </w:p>
        </w:tc>
        <w:tc>
          <w:tcPr>
            <w:tcW w:w="2977" w:type="dxa"/>
            <w:tcPrChange w:id="13609" w:author="chaniaayulestari@outlook.com" w:date="2021-11-12T06:43:00Z">
              <w:tcPr>
                <w:tcW w:w="2642" w:type="dxa"/>
                <w:gridSpan w:val="2"/>
              </w:tcPr>
            </w:tcPrChange>
          </w:tcPr>
          <w:p w14:paraId="32DED6ED" w14:textId="5D1FBD02" w:rsidR="00264B25" w:rsidRDefault="000C2558" w:rsidP="00264B25">
            <w:pPr>
              <w:rPr>
                <w:ins w:id="13610" w:author="chaniaayulestari@outlook.com" w:date="2021-11-12T06:43:00Z"/>
              </w:rPr>
            </w:pPr>
            <w:ins w:id="13611" w:author="chaniaayulestari@outlook.com" w:date="2021-11-12T06:49:00Z">
              <w:r>
                <w:t>Kelola Laporan Bermasalah</w:t>
              </w:r>
            </w:ins>
          </w:p>
        </w:tc>
        <w:tc>
          <w:tcPr>
            <w:tcW w:w="4246" w:type="dxa"/>
            <w:tcPrChange w:id="13612" w:author="chaniaayulestari@outlook.com" w:date="2021-11-12T06:43:00Z">
              <w:tcPr>
                <w:tcW w:w="2643" w:type="dxa"/>
              </w:tcPr>
            </w:tcPrChange>
          </w:tcPr>
          <w:p w14:paraId="29E8089B" w14:textId="063B3154" w:rsidR="00264B25" w:rsidRDefault="00F430F8" w:rsidP="00264B25">
            <w:pPr>
              <w:rPr>
                <w:ins w:id="13613" w:author="chaniaayulestari@outlook.com" w:date="2021-11-12T06:43:00Z"/>
              </w:rPr>
            </w:pPr>
            <w:ins w:id="13614" w:author="chaniaayulestari@outlook.com" w:date="2021-11-12T07:00:00Z">
              <w:r>
                <w:t>Melakukan pengujian terhadap kelola laporan</w:t>
              </w:r>
            </w:ins>
            <w:ins w:id="13615" w:author="chaniaayulestari@outlook.com" w:date="2021-11-12T07:01:00Z">
              <w:r>
                <w:t xml:space="preserve"> bermasah dengan cara </w:t>
              </w:r>
            </w:ins>
            <w:ins w:id="13616" w:author="chaniaayulestari@outlook.com" w:date="2021-11-12T07:23:00Z">
              <w:r w:rsidR="00CA3FEE">
                <w:t>mengedit</w:t>
              </w:r>
            </w:ins>
            <w:ins w:id="13617" w:author="chaniaayulestari@outlook.com" w:date="2021-11-12T07:24:00Z">
              <w:r w:rsidR="00CA3FEE">
                <w:t xml:space="preserve"> </w:t>
              </w:r>
              <w:r w:rsidR="00CA3FEE">
                <w:lastRenderedPageBreak/>
                <w:t>dan melihat</w:t>
              </w:r>
            </w:ins>
            <w:ins w:id="13618" w:author="chaniaayulestari@outlook.com" w:date="2021-11-12T07:23:00Z">
              <w:r w:rsidR="00CA3FEE">
                <w:t xml:space="preserve"> </w:t>
              </w:r>
            </w:ins>
            <w:ins w:id="13619" w:author="chaniaayulestari@outlook.com" w:date="2021-11-12T07:01:00Z">
              <w:r>
                <w:t>laporan ini apakah sesuai atau tidak</w:t>
              </w:r>
            </w:ins>
          </w:p>
        </w:tc>
      </w:tr>
      <w:tr w:rsidR="001753DF" w14:paraId="78873D6C" w14:textId="77777777" w:rsidTr="00264B25">
        <w:trPr>
          <w:ins w:id="13620" w:author="chaniaayulestari@outlook.com" w:date="2021-11-12T16:40:00Z"/>
        </w:trPr>
        <w:tc>
          <w:tcPr>
            <w:tcW w:w="704" w:type="dxa"/>
          </w:tcPr>
          <w:p w14:paraId="622B61BA" w14:textId="1B7E4777" w:rsidR="001753DF" w:rsidRDefault="001753DF" w:rsidP="00264B25">
            <w:pPr>
              <w:rPr>
                <w:ins w:id="13621" w:author="chaniaayulestari@outlook.com" w:date="2021-11-12T16:40:00Z"/>
              </w:rPr>
            </w:pPr>
            <w:ins w:id="13622" w:author="chaniaayulestari@outlook.com" w:date="2021-11-12T16:40:00Z">
              <w:r>
                <w:t>8</w:t>
              </w:r>
            </w:ins>
          </w:p>
        </w:tc>
        <w:tc>
          <w:tcPr>
            <w:tcW w:w="2977" w:type="dxa"/>
          </w:tcPr>
          <w:p w14:paraId="3551126F" w14:textId="39DF2D28" w:rsidR="001753DF" w:rsidRDefault="001753DF" w:rsidP="00264B25">
            <w:pPr>
              <w:rPr>
                <w:ins w:id="13623" w:author="chaniaayulestari@outlook.com" w:date="2021-11-12T16:40:00Z"/>
              </w:rPr>
            </w:pPr>
            <w:ins w:id="13624" w:author="chaniaayulestari@outlook.com" w:date="2021-11-12T16:40:00Z">
              <w:r>
                <w:t>Kelola Se</w:t>
              </w:r>
            </w:ins>
            <w:ins w:id="13625" w:author="chaniaayulestari@outlook.com" w:date="2021-11-12T16:41:00Z">
              <w:r>
                <w:t>mester</w:t>
              </w:r>
            </w:ins>
          </w:p>
        </w:tc>
        <w:tc>
          <w:tcPr>
            <w:tcW w:w="4246" w:type="dxa"/>
          </w:tcPr>
          <w:p w14:paraId="023CFB74" w14:textId="225515B4" w:rsidR="001753DF" w:rsidRDefault="001753DF" w:rsidP="00264B25">
            <w:pPr>
              <w:rPr>
                <w:ins w:id="13626" w:author="chaniaayulestari@outlook.com" w:date="2021-11-12T16:40:00Z"/>
              </w:rPr>
            </w:pPr>
            <w:ins w:id="13627" w:author="chaniaayulestari@outlook.com" w:date="2021-11-12T16:41:00Z">
              <w:r>
                <w:t>Melakukan pengujian terhadap kelola data semester di antaranya hapus data semester, edit data semester, tambah data semester dan lihat data semester.</w:t>
              </w:r>
            </w:ins>
          </w:p>
        </w:tc>
      </w:tr>
      <w:tr w:rsidR="0086345F" w14:paraId="0A911D48" w14:textId="77777777" w:rsidTr="00264B25">
        <w:trPr>
          <w:ins w:id="13628" w:author="chaniaayulestari@outlook.com" w:date="2021-11-12T06:49:00Z"/>
        </w:trPr>
        <w:tc>
          <w:tcPr>
            <w:tcW w:w="704" w:type="dxa"/>
          </w:tcPr>
          <w:p w14:paraId="1F17288A" w14:textId="432C7481" w:rsidR="0086345F" w:rsidRDefault="001753DF" w:rsidP="00264B25">
            <w:pPr>
              <w:rPr>
                <w:ins w:id="13629" w:author="chaniaayulestari@outlook.com" w:date="2021-11-12T06:49:00Z"/>
              </w:rPr>
            </w:pPr>
            <w:ins w:id="13630" w:author="chaniaayulestari@outlook.com" w:date="2021-11-12T16:40:00Z">
              <w:r>
                <w:t>9</w:t>
              </w:r>
            </w:ins>
          </w:p>
        </w:tc>
        <w:tc>
          <w:tcPr>
            <w:tcW w:w="2977" w:type="dxa"/>
          </w:tcPr>
          <w:p w14:paraId="567B0721" w14:textId="1C8E6C10" w:rsidR="0086345F" w:rsidRDefault="0086345F" w:rsidP="00264B25">
            <w:pPr>
              <w:rPr>
                <w:ins w:id="13631" w:author="chaniaayulestari@outlook.com" w:date="2021-11-12T06:49:00Z"/>
              </w:rPr>
            </w:pPr>
            <w:ins w:id="13632" w:author="chaniaayulestari@outlook.com" w:date="2021-11-12T06:50:00Z">
              <w:r>
                <w:t>Kelola Kelas</w:t>
              </w:r>
            </w:ins>
          </w:p>
        </w:tc>
        <w:tc>
          <w:tcPr>
            <w:tcW w:w="4246" w:type="dxa"/>
          </w:tcPr>
          <w:p w14:paraId="48CD6464" w14:textId="59A397FB" w:rsidR="0086345F" w:rsidRDefault="00F430F8" w:rsidP="00264B25">
            <w:pPr>
              <w:rPr>
                <w:ins w:id="13633" w:author="chaniaayulestari@outlook.com" w:date="2021-11-12T06:49:00Z"/>
              </w:rPr>
            </w:pPr>
            <w:ins w:id="13634" w:author="chaniaayulestari@outlook.com" w:date="2021-11-12T07:01:00Z">
              <w:r>
                <w:t>Melakukan pengujian terhadap kelola data kelas di antaranya hapus data kelas, edit data kelas, tambah data kelas dan lihat data kel</w:t>
              </w:r>
            </w:ins>
            <w:ins w:id="13635" w:author="chaniaayulestari@outlook.com" w:date="2021-11-12T07:02:00Z">
              <w:r>
                <w:t>as</w:t>
              </w:r>
            </w:ins>
            <w:ins w:id="13636" w:author="chaniaayulestari@outlook.com" w:date="2021-11-12T07:01:00Z">
              <w:r>
                <w:t>.</w:t>
              </w:r>
            </w:ins>
          </w:p>
        </w:tc>
      </w:tr>
      <w:tr w:rsidR="00E570CA" w14:paraId="54A69F86" w14:textId="77777777" w:rsidTr="00264B25">
        <w:trPr>
          <w:ins w:id="13637" w:author="Rafi Aziizi" w:date="2021-11-14T11:40:00Z"/>
        </w:trPr>
        <w:tc>
          <w:tcPr>
            <w:tcW w:w="704" w:type="dxa"/>
          </w:tcPr>
          <w:p w14:paraId="1CFEED06" w14:textId="500308C0" w:rsidR="00E570CA" w:rsidRDefault="00E570CA" w:rsidP="00264B25">
            <w:pPr>
              <w:rPr>
                <w:ins w:id="13638" w:author="Rafi Aziizi" w:date="2021-11-14T11:40:00Z"/>
              </w:rPr>
            </w:pPr>
            <w:ins w:id="13639" w:author="Rafi Aziizi" w:date="2021-11-14T11:40:00Z">
              <w:r>
                <w:t>10</w:t>
              </w:r>
            </w:ins>
          </w:p>
        </w:tc>
        <w:tc>
          <w:tcPr>
            <w:tcW w:w="2977" w:type="dxa"/>
          </w:tcPr>
          <w:p w14:paraId="7AD7AE15" w14:textId="68DF9D9B" w:rsidR="00E570CA" w:rsidRDefault="00E570CA" w:rsidP="00264B25">
            <w:pPr>
              <w:rPr>
                <w:ins w:id="13640" w:author="Rafi Aziizi" w:date="2021-11-14T11:40:00Z"/>
              </w:rPr>
            </w:pPr>
            <w:ins w:id="13641" w:author="Rafi Aziizi" w:date="2021-11-14T11:40:00Z">
              <w:r>
                <w:t>Notifikasi</w:t>
              </w:r>
            </w:ins>
          </w:p>
        </w:tc>
        <w:tc>
          <w:tcPr>
            <w:tcW w:w="4246" w:type="dxa"/>
          </w:tcPr>
          <w:p w14:paraId="3F3E5098" w14:textId="30CDE462" w:rsidR="00E570CA" w:rsidRDefault="00E570CA" w:rsidP="00264B25">
            <w:pPr>
              <w:rPr>
                <w:ins w:id="13642" w:author="Rafi Aziizi" w:date="2021-11-14T11:40:00Z"/>
              </w:rPr>
            </w:pPr>
            <w:ins w:id="13643" w:author="Rafi Aziizi" w:date="2021-11-14T11:40:00Z">
              <w:r>
                <w:t>Melakukan pengujian terhadap notifikasi status siswa bermasalah berdasarkan data laporan absen</w:t>
              </w:r>
            </w:ins>
          </w:p>
        </w:tc>
      </w:tr>
    </w:tbl>
    <w:p w14:paraId="73C1DCE1" w14:textId="77777777" w:rsidR="00264B25" w:rsidRPr="00334B84" w:rsidRDefault="00264B25">
      <w:pPr>
        <w:pPrChange w:id="13644" w:author="chaniaayulestari@outlook.com" w:date="2021-11-12T06:43:00Z">
          <w:pPr>
            <w:ind w:firstLine="720"/>
          </w:pPr>
        </w:pPrChange>
      </w:pPr>
    </w:p>
    <w:p w14:paraId="4A9E9800" w14:textId="63FD4A54" w:rsidR="00E401F9" w:rsidRDefault="00007BE9" w:rsidP="00E401F9">
      <w:pPr>
        <w:pStyle w:val="Heading3"/>
        <w:numPr>
          <w:ilvl w:val="0"/>
          <w:numId w:val="12"/>
        </w:numPr>
        <w:ind w:left="426"/>
        <w:rPr>
          <w:ins w:id="13645" w:author="chaniaayulestari@outlook.com" w:date="2021-11-12T07:03:00Z"/>
          <w:lang w:val="en-US"/>
        </w:rPr>
      </w:pPr>
      <w:bookmarkStart w:id="13646" w:name="_Toc80034264"/>
      <w:del w:id="13647" w:author="chaniaayulestari@outlook.com" w:date="2021-11-14T02:46:00Z">
        <w:r w:rsidDel="003254C0">
          <w:rPr>
            <w:lang w:val="en-US"/>
          </w:rPr>
          <w:delText>Kategori Hasil Pengujian</w:delText>
        </w:r>
      </w:del>
      <w:bookmarkStart w:id="13648" w:name="_Toc87896475"/>
      <w:bookmarkEnd w:id="13646"/>
      <w:ins w:id="13649" w:author="chaniaayulestari@outlook.com" w:date="2021-11-14T02:46:00Z">
        <w:r w:rsidR="003254C0">
          <w:rPr>
            <w:lang w:val="en-US"/>
          </w:rPr>
          <w:t>Skenario Pengujian</w:t>
        </w:r>
        <w:bookmarkEnd w:id="13648"/>
        <w:r w:rsidR="003254C0">
          <w:rPr>
            <w:lang w:val="en-US"/>
          </w:rPr>
          <w:t xml:space="preserve"> </w:t>
        </w:r>
      </w:ins>
    </w:p>
    <w:p w14:paraId="34566BCE" w14:textId="6B67955E" w:rsidR="00E401F9" w:rsidRDefault="00E401F9" w:rsidP="00E401F9">
      <w:pPr>
        <w:ind w:firstLine="426"/>
        <w:rPr>
          <w:ins w:id="13650" w:author="chaniaayulestari@outlook.com" w:date="2021-11-12T07:03:00Z"/>
        </w:rPr>
      </w:pPr>
      <w:ins w:id="13651" w:author="chaniaayulestari@outlook.com"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p w14:paraId="0D4AE6A2" w14:textId="16C72527" w:rsidR="005C27F1" w:rsidRDefault="005C27F1">
      <w:pPr>
        <w:pStyle w:val="Caption"/>
        <w:keepNext/>
        <w:jc w:val="center"/>
        <w:rPr>
          <w:ins w:id="13652" w:author="chaniaayulestari@outlook.com" w:date="2021-11-14T02:25:00Z"/>
        </w:rPr>
        <w:pPrChange w:id="13653" w:author="chaniaayulestari@outlook.com" w:date="2021-11-14T02:25:00Z">
          <w:pPr>
            <w:pStyle w:val="Caption"/>
            <w:keepNext/>
          </w:pPr>
        </w:pPrChange>
      </w:pPr>
      <w:bookmarkStart w:id="13654" w:name="_Toc87950437"/>
      <w:ins w:id="13655" w:author="chaniaayulestari@outlook.com" w:date="2021-11-14T02:25:00Z">
        <w:r>
          <w:t xml:space="preserve">Tabel 4. </w:t>
        </w:r>
        <w:r>
          <w:fldChar w:fldCharType="begin"/>
        </w:r>
        <w:r>
          <w:instrText xml:space="preserve"> SEQ Tabel_4. \* ARABIC </w:instrText>
        </w:r>
      </w:ins>
      <w:r>
        <w:fldChar w:fldCharType="separate"/>
      </w:r>
      <w:ins w:id="13656" w:author=" " w:date="2021-11-16T10:18:00Z">
        <w:r w:rsidR="00DF44C7">
          <w:rPr>
            <w:noProof/>
          </w:rPr>
          <w:t>2</w:t>
        </w:r>
      </w:ins>
      <w:ins w:id="13657" w:author="chaniaayulestari@outlook.com" w:date="2021-11-14T02:25:00Z">
        <w:r>
          <w:fldChar w:fldCharType="end"/>
        </w:r>
      </w:ins>
      <w:ins w:id="13658" w:author="chaniaayulestari@outlook.com" w:date="2021-11-14T02:45:00Z">
        <w:r w:rsidR="003254C0">
          <w:t xml:space="preserve"> </w:t>
        </w:r>
      </w:ins>
      <w:ins w:id="13659" w:author="chaniaayulestari@outlook.com" w:date="2021-11-14T02:46:00Z">
        <w:r w:rsidR="003254C0">
          <w:t>Skenario Pengujian</w:t>
        </w:r>
      </w:ins>
      <w:bookmarkEnd w:id="13654"/>
    </w:p>
    <w:tbl>
      <w:tblPr>
        <w:tblStyle w:val="TableGrid"/>
        <w:tblW w:w="0" w:type="auto"/>
        <w:tblLook w:val="04A0" w:firstRow="1" w:lastRow="0" w:firstColumn="1" w:lastColumn="0" w:noHBand="0" w:noVBand="1"/>
        <w:tblPrChange w:id="13660" w:author="chaniaayulestari@outlook.com" w:date="2021-11-14T03:28:00Z">
          <w:tblPr>
            <w:tblStyle w:val="TableGrid"/>
            <w:tblW w:w="0" w:type="auto"/>
            <w:tblLook w:val="04A0" w:firstRow="1" w:lastRow="0" w:firstColumn="1" w:lastColumn="0" w:noHBand="0" w:noVBand="1"/>
          </w:tblPr>
        </w:tblPrChange>
      </w:tblPr>
      <w:tblGrid>
        <w:gridCol w:w="1981"/>
        <w:gridCol w:w="1982"/>
        <w:gridCol w:w="1982"/>
        <w:gridCol w:w="1982"/>
        <w:tblGridChange w:id="13661">
          <w:tblGrid>
            <w:gridCol w:w="113"/>
            <w:gridCol w:w="1868"/>
            <w:gridCol w:w="113"/>
            <w:gridCol w:w="1869"/>
            <w:gridCol w:w="113"/>
            <w:gridCol w:w="1869"/>
            <w:gridCol w:w="113"/>
            <w:gridCol w:w="1869"/>
            <w:gridCol w:w="113"/>
          </w:tblGrid>
        </w:tblGridChange>
      </w:tblGrid>
      <w:tr w:rsidR="00E401F9" w14:paraId="2A72C966" w14:textId="77777777" w:rsidTr="005A4C8B">
        <w:trPr>
          <w:ins w:id="13662" w:author="chaniaayulestari@outlook.com" w:date="2021-11-12T07:03:00Z"/>
          <w:trPrChange w:id="13663" w:author="chaniaayulestari@outlook.com" w:date="2021-11-14T03:28:00Z">
            <w:trPr>
              <w:gridAfter w:val="0"/>
            </w:trPr>
          </w:trPrChange>
        </w:trPr>
        <w:tc>
          <w:tcPr>
            <w:tcW w:w="1981" w:type="dxa"/>
            <w:tcPrChange w:id="13664" w:author="chaniaayulestari@outlook.com" w:date="2021-11-14T03:28:00Z">
              <w:tcPr>
                <w:tcW w:w="1981" w:type="dxa"/>
                <w:gridSpan w:val="2"/>
              </w:tcPr>
            </w:tcPrChange>
          </w:tcPr>
          <w:p w14:paraId="479DCEC8" w14:textId="0280FC12" w:rsidR="00E401F9" w:rsidRDefault="00E401F9">
            <w:pPr>
              <w:jc w:val="center"/>
              <w:rPr>
                <w:ins w:id="13665" w:author="chaniaayulestari@outlook.com" w:date="2021-11-12T07:03:00Z"/>
              </w:rPr>
              <w:pPrChange w:id="13666" w:author="chaniaayulestari@outlook.com" w:date="2021-11-12T07:04:00Z">
                <w:pPr/>
              </w:pPrChange>
            </w:pPr>
            <w:ins w:id="13667" w:author="chaniaayulestari@outlook.com" w:date="2021-11-12T07:03:00Z">
              <w:r>
                <w:t>Nama Fungsi</w:t>
              </w:r>
            </w:ins>
          </w:p>
        </w:tc>
        <w:tc>
          <w:tcPr>
            <w:tcW w:w="1982" w:type="dxa"/>
            <w:vAlign w:val="center"/>
            <w:tcPrChange w:id="13668" w:author="chaniaayulestari@outlook.com" w:date="2021-11-14T03:28:00Z">
              <w:tcPr>
                <w:tcW w:w="1982" w:type="dxa"/>
                <w:gridSpan w:val="2"/>
              </w:tcPr>
            </w:tcPrChange>
          </w:tcPr>
          <w:p w14:paraId="0C12A0DB" w14:textId="6DFAAD76" w:rsidR="00E401F9" w:rsidRDefault="00E401F9">
            <w:pPr>
              <w:jc w:val="center"/>
              <w:rPr>
                <w:ins w:id="13669" w:author="chaniaayulestari@outlook.com" w:date="2021-11-12T07:03:00Z"/>
              </w:rPr>
              <w:pPrChange w:id="13670" w:author="chaniaayulestari@outlook.com" w:date="2021-11-14T03:28:00Z">
                <w:pPr/>
              </w:pPrChange>
            </w:pPr>
            <w:ins w:id="13671" w:author="chaniaayulestari@outlook.com" w:date="2021-11-12T07:03:00Z">
              <w:r>
                <w:t>Nama Fitur</w:t>
              </w:r>
            </w:ins>
          </w:p>
        </w:tc>
        <w:tc>
          <w:tcPr>
            <w:tcW w:w="1982" w:type="dxa"/>
            <w:vAlign w:val="center"/>
            <w:tcPrChange w:id="13672" w:author="chaniaayulestari@outlook.com" w:date="2021-11-14T03:28:00Z">
              <w:tcPr>
                <w:tcW w:w="1982" w:type="dxa"/>
                <w:gridSpan w:val="2"/>
              </w:tcPr>
            </w:tcPrChange>
          </w:tcPr>
          <w:p w14:paraId="41B1AF00" w14:textId="0D11BD59" w:rsidR="00E401F9" w:rsidRDefault="00E401F9">
            <w:pPr>
              <w:jc w:val="center"/>
              <w:rPr>
                <w:ins w:id="13673" w:author="chaniaayulestari@outlook.com" w:date="2021-11-12T07:03:00Z"/>
              </w:rPr>
              <w:pPrChange w:id="13674" w:author="chaniaayulestari@outlook.com" w:date="2021-11-14T03:28:00Z">
                <w:pPr/>
              </w:pPrChange>
            </w:pPr>
            <w:ins w:id="13675" w:author="chaniaayulestari@outlook.com" w:date="2021-11-12T07:03:00Z">
              <w:r>
                <w:t>Kode Uji</w:t>
              </w:r>
            </w:ins>
          </w:p>
        </w:tc>
        <w:tc>
          <w:tcPr>
            <w:tcW w:w="1982" w:type="dxa"/>
            <w:tcPrChange w:id="13676" w:author="chaniaayulestari@outlook.com" w:date="2021-11-14T03:28:00Z">
              <w:tcPr>
                <w:tcW w:w="1982" w:type="dxa"/>
                <w:gridSpan w:val="2"/>
              </w:tcPr>
            </w:tcPrChange>
          </w:tcPr>
          <w:p w14:paraId="58936ABD" w14:textId="3E678CE8" w:rsidR="00E401F9" w:rsidRDefault="00E401F9">
            <w:pPr>
              <w:jc w:val="center"/>
              <w:rPr>
                <w:ins w:id="13677" w:author="chaniaayulestari@outlook.com" w:date="2021-11-12T07:03:00Z"/>
              </w:rPr>
              <w:pPrChange w:id="13678" w:author="chaniaayulestari@outlook.com" w:date="2021-11-12T07:04:00Z">
                <w:pPr/>
              </w:pPrChange>
            </w:pPr>
            <w:ins w:id="13679" w:author="chaniaayulestari@outlook.com" w:date="2021-11-12T07:03:00Z">
              <w:r>
                <w:t>Kasus U</w:t>
              </w:r>
            </w:ins>
            <w:ins w:id="13680" w:author="chaniaayulestari@outlook.com" w:date="2021-11-12T07:04:00Z">
              <w:r>
                <w:t>ji</w:t>
              </w:r>
            </w:ins>
          </w:p>
        </w:tc>
      </w:tr>
      <w:tr w:rsidR="00702C53" w14:paraId="0ECDFF94" w14:textId="77777777" w:rsidTr="004A4F76">
        <w:trPr>
          <w:ins w:id="13681" w:author="Rafi Aziizi" w:date="2021-11-14T12:19:00Z"/>
        </w:trPr>
        <w:tc>
          <w:tcPr>
            <w:tcW w:w="1981" w:type="dxa"/>
            <w:vMerge w:val="restart"/>
            <w:vAlign w:val="center"/>
          </w:tcPr>
          <w:p w14:paraId="7D99ADAA" w14:textId="7DC3A1FD" w:rsidR="00702C53" w:rsidRDefault="00702C53">
            <w:pPr>
              <w:jc w:val="center"/>
              <w:rPr>
                <w:ins w:id="13682" w:author="Rafi Aziizi" w:date="2021-11-14T12:19:00Z"/>
              </w:rPr>
            </w:pPr>
            <w:ins w:id="13683" w:author="Rafi Aziizi" w:date="2021-11-14T12:19:00Z">
              <w:r>
                <w:t>Login</w:t>
              </w:r>
            </w:ins>
          </w:p>
        </w:tc>
        <w:tc>
          <w:tcPr>
            <w:tcW w:w="1982" w:type="dxa"/>
            <w:vAlign w:val="center"/>
          </w:tcPr>
          <w:p w14:paraId="0BA83F7B" w14:textId="448AFB95" w:rsidR="00702C53" w:rsidRDefault="00702C53">
            <w:pPr>
              <w:jc w:val="center"/>
              <w:rPr>
                <w:ins w:id="13684" w:author="Rafi Aziizi" w:date="2021-11-14T12:19:00Z"/>
              </w:rPr>
            </w:pPr>
            <w:ins w:id="13685" w:author="Rafi Aziizi" w:date="2021-11-14T12:19:00Z">
              <w:r>
                <w:t>Login</w:t>
              </w:r>
            </w:ins>
          </w:p>
        </w:tc>
        <w:tc>
          <w:tcPr>
            <w:tcW w:w="1982" w:type="dxa"/>
            <w:vAlign w:val="center"/>
          </w:tcPr>
          <w:p w14:paraId="50981ABD" w14:textId="45079D11" w:rsidR="00702C53" w:rsidRPr="001067DD" w:rsidRDefault="00702C53">
            <w:pPr>
              <w:jc w:val="center"/>
              <w:rPr>
                <w:ins w:id="13686" w:author="Rafi Aziizi" w:date="2021-11-14T12:19:00Z"/>
              </w:rPr>
            </w:pPr>
            <w:ins w:id="13687" w:author="Rafi Aziizi" w:date="2021-11-14T12:19:00Z">
              <w:r w:rsidRPr="001067DD">
                <w:t>SP-RC01</w:t>
              </w:r>
            </w:ins>
          </w:p>
        </w:tc>
        <w:tc>
          <w:tcPr>
            <w:tcW w:w="1982" w:type="dxa"/>
          </w:tcPr>
          <w:p w14:paraId="7646A251" w14:textId="5999D935" w:rsidR="00702C53" w:rsidRDefault="00702C53">
            <w:pPr>
              <w:jc w:val="left"/>
              <w:rPr>
                <w:ins w:id="13688" w:author="Rafi Aziizi" w:date="2021-11-14T12:19:00Z"/>
              </w:rPr>
              <w:pPrChange w:id="13689" w:author="Rafi Aziizi" w:date="2021-11-14T12:19:00Z">
                <w:pPr>
                  <w:jc w:val="center"/>
                </w:pPr>
              </w:pPrChange>
            </w:pPr>
            <w:ins w:id="13690" w:author="Rafi Aziizi" w:date="2021-11-14T12:19:00Z">
              <w:r>
                <w:t>Fitur ini merupakan bagaimana cara masuk kedalam sistem dengan user yang berbeda</w:t>
              </w:r>
            </w:ins>
          </w:p>
        </w:tc>
      </w:tr>
      <w:tr w:rsidR="00702C53" w14:paraId="3C28154C" w14:textId="77777777" w:rsidTr="008B7DB5">
        <w:trPr>
          <w:ins w:id="13691" w:author="Rafi Aziizi" w:date="2021-11-14T12:22:00Z"/>
        </w:trPr>
        <w:tc>
          <w:tcPr>
            <w:tcW w:w="1981" w:type="dxa"/>
            <w:vMerge/>
            <w:vAlign w:val="center"/>
          </w:tcPr>
          <w:p w14:paraId="01DF13CB" w14:textId="77777777" w:rsidR="00702C53" w:rsidRDefault="00702C53" w:rsidP="008B7DB5">
            <w:pPr>
              <w:jc w:val="center"/>
              <w:rPr>
                <w:ins w:id="13692" w:author="Rafi Aziizi" w:date="2021-11-14T12:22:00Z"/>
              </w:rPr>
            </w:pPr>
          </w:p>
        </w:tc>
        <w:tc>
          <w:tcPr>
            <w:tcW w:w="1982" w:type="dxa"/>
            <w:vAlign w:val="center"/>
          </w:tcPr>
          <w:p w14:paraId="6606F848" w14:textId="3AE6E7AD" w:rsidR="00702C53" w:rsidRDefault="00702C53">
            <w:pPr>
              <w:jc w:val="center"/>
              <w:rPr>
                <w:ins w:id="13693" w:author="Rafi Aziizi" w:date="2021-11-14T12:22:00Z"/>
              </w:rPr>
            </w:pPr>
            <w:ins w:id="13694" w:author="Rafi Aziizi" w:date="2021-11-14T12:22:00Z">
              <w:r>
                <w:t>Lupa Password</w:t>
              </w:r>
            </w:ins>
          </w:p>
        </w:tc>
        <w:tc>
          <w:tcPr>
            <w:tcW w:w="1982" w:type="dxa"/>
            <w:vAlign w:val="center"/>
          </w:tcPr>
          <w:p w14:paraId="346FE270" w14:textId="16F428BE" w:rsidR="00702C53" w:rsidRPr="001067DD" w:rsidRDefault="00702C53">
            <w:pPr>
              <w:jc w:val="center"/>
              <w:rPr>
                <w:ins w:id="13695" w:author="Rafi Aziizi" w:date="2021-11-14T12:22:00Z"/>
              </w:rPr>
            </w:pPr>
            <w:ins w:id="13696" w:author="Rafi Aziizi" w:date="2021-11-14T12:22:00Z">
              <w:r w:rsidRPr="001067DD">
                <w:t>SP-RC0</w:t>
              </w:r>
            </w:ins>
            <w:ins w:id="13697" w:author="Rafi Aziizi" w:date="2021-11-14T12:24:00Z">
              <w:r w:rsidRPr="001067DD">
                <w:t>1.1</w:t>
              </w:r>
            </w:ins>
          </w:p>
        </w:tc>
        <w:tc>
          <w:tcPr>
            <w:tcW w:w="1982" w:type="dxa"/>
          </w:tcPr>
          <w:p w14:paraId="434EABF8" w14:textId="6DFA2265" w:rsidR="00702C53" w:rsidRDefault="00702C53" w:rsidP="008B7DB5">
            <w:pPr>
              <w:jc w:val="left"/>
              <w:rPr>
                <w:ins w:id="13698" w:author="Rafi Aziizi" w:date="2021-11-14T12:22:00Z"/>
              </w:rPr>
            </w:pPr>
            <w:ins w:id="13699" w:author="Rafi Aziizi" w:date="2021-11-14T12:24:00Z">
              <w:r>
                <w:t xml:space="preserve">Fitur ini merupakan bagaimana cara menangani </w:t>
              </w:r>
              <w:r>
                <w:lastRenderedPageBreak/>
                <w:t>kehilangan password dengan mengganti baru</w:t>
              </w:r>
            </w:ins>
          </w:p>
        </w:tc>
      </w:tr>
      <w:tr w:rsidR="005C27F1" w14:paraId="0AD2380D" w14:textId="77777777" w:rsidTr="00546D1E">
        <w:trPr>
          <w:ins w:id="13700" w:author="chaniaayulestari@outlook.com" w:date="2021-11-14T02:26:00Z"/>
          <w:trPrChange w:id="13701" w:author="chaniaayulestari@outlook.com" w:date="2021-11-14T06:18:00Z">
            <w:trPr>
              <w:gridAfter w:val="0"/>
            </w:trPr>
          </w:trPrChange>
        </w:trPr>
        <w:tc>
          <w:tcPr>
            <w:tcW w:w="1981" w:type="dxa"/>
            <w:vAlign w:val="center"/>
            <w:tcPrChange w:id="13702" w:author="chaniaayulestari@outlook.com" w:date="2021-11-14T06:18:00Z">
              <w:tcPr>
                <w:tcW w:w="1981" w:type="dxa"/>
                <w:gridSpan w:val="2"/>
              </w:tcPr>
            </w:tcPrChange>
          </w:tcPr>
          <w:p w14:paraId="698EBAA7" w14:textId="4A8547FC" w:rsidR="005C27F1" w:rsidRDefault="005C27F1">
            <w:pPr>
              <w:jc w:val="center"/>
              <w:rPr>
                <w:ins w:id="13703" w:author="chaniaayulestari@outlook.com" w:date="2021-11-14T02:26:00Z"/>
              </w:rPr>
            </w:pPr>
            <w:commentRangeStart w:id="13704"/>
            <w:ins w:id="13705" w:author="chaniaayulestari@outlook.com" w:date="2021-11-14T02:26:00Z">
              <w:r>
                <w:t>Dashboard</w:t>
              </w:r>
            </w:ins>
            <w:commentRangeEnd w:id="13704"/>
            <w:r w:rsidR="005A4C8B">
              <w:rPr>
                <w:rStyle w:val="CommentReference"/>
              </w:rPr>
              <w:commentReference w:id="13704"/>
            </w:r>
          </w:p>
        </w:tc>
        <w:tc>
          <w:tcPr>
            <w:tcW w:w="1982" w:type="dxa"/>
            <w:vAlign w:val="center"/>
            <w:tcPrChange w:id="13706" w:author="chaniaayulestari@outlook.com" w:date="2021-11-14T06:18:00Z">
              <w:tcPr>
                <w:tcW w:w="1982" w:type="dxa"/>
                <w:gridSpan w:val="2"/>
              </w:tcPr>
            </w:tcPrChange>
          </w:tcPr>
          <w:p w14:paraId="239B95F3" w14:textId="438139C2" w:rsidR="005C27F1" w:rsidRDefault="005C27F1">
            <w:pPr>
              <w:jc w:val="center"/>
              <w:rPr>
                <w:ins w:id="13707" w:author="chaniaayulestari@outlook.com" w:date="2021-11-14T02:26:00Z"/>
              </w:rPr>
            </w:pPr>
            <w:ins w:id="13708" w:author="chaniaayulestari@outlook.com" w:date="2021-11-14T02:26:00Z">
              <w:r>
                <w:t>Lihat Dashboard</w:t>
              </w:r>
            </w:ins>
          </w:p>
        </w:tc>
        <w:tc>
          <w:tcPr>
            <w:tcW w:w="1982" w:type="dxa"/>
            <w:vAlign w:val="center"/>
            <w:tcPrChange w:id="13709" w:author="chaniaayulestari@outlook.com" w:date="2021-11-14T06:18:00Z">
              <w:tcPr>
                <w:tcW w:w="1982" w:type="dxa"/>
                <w:gridSpan w:val="2"/>
              </w:tcPr>
            </w:tcPrChange>
          </w:tcPr>
          <w:p w14:paraId="22D459BB" w14:textId="76288191" w:rsidR="005C27F1" w:rsidRPr="001067DD" w:rsidRDefault="003254C0">
            <w:pPr>
              <w:jc w:val="center"/>
              <w:rPr>
                <w:ins w:id="13710" w:author="chaniaayulestari@outlook.com" w:date="2021-11-14T02:26:00Z"/>
              </w:rPr>
            </w:pPr>
            <w:ins w:id="13711" w:author="chaniaayulestari@outlook.com" w:date="2021-11-14T02:45:00Z">
              <w:r w:rsidRPr="001067DD">
                <w:t>SP</w:t>
              </w:r>
            </w:ins>
            <w:ins w:id="13712" w:author="chaniaayulestari@outlook.com" w:date="2021-11-14T02:46:00Z">
              <w:r w:rsidRPr="001067DD">
                <w:t>-RC0</w:t>
              </w:r>
            </w:ins>
            <w:ins w:id="13713" w:author="chaniaayulestari@outlook.com" w:date="2021-11-14T03:17:00Z">
              <w:r w:rsidR="004D4159" w:rsidRPr="001067DD">
                <w:t>2</w:t>
              </w:r>
            </w:ins>
            <w:ins w:id="13714" w:author="chaniaayulestari@outlook.com" w:date="2021-11-14T02:46:00Z">
              <w:del w:id="13715" w:author="chaniaayulestari@outlook.com" w:date="2021-11-14T03:17:00Z">
                <w:r w:rsidRPr="001067DD" w:rsidDel="004D4159">
                  <w:delText>1</w:delText>
                </w:r>
              </w:del>
            </w:ins>
          </w:p>
        </w:tc>
        <w:tc>
          <w:tcPr>
            <w:tcW w:w="1982" w:type="dxa"/>
            <w:tcPrChange w:id="13716" w:author="chaniaayulestari@outlook.com" w:date="2021-11-14T06:18:00Z">
              <w:tcPr>
                <w:tcW w:w="1982" w:type="dxa"/>
                <w:gridSpan w:val="2"/>
              </w:tcPr>
            </w:tcPrChange>
          </w:tcPr>
          <w:p w14:paraId="4783153A" w14:textId="6F7B0B37" w:rsidR="005C27F1" w:rsidRDefault="005C27F1">
            <w:pPr>
              <w:rPr>
                <w:ins w:id="13717" w:author="chaniaayulestari@outlook.com" w:date="2021-11-14T02:26:00Z"/>
              </w:rPr>
              <w:pPrChange w:id="13718" w:author="chaniaayulestari@outlook.com" w:date="2021-11-14T02:27:00Z">
                <w:pPr>
                  <w:jc w:val="center"/>
                </w:pPr>
              </w:pPrChange>
            </w:pPr>
            <w:ins w:id="13719" w:author="chaniaayulestari@outlook.com" w:date="2021-11-14T02:27:00Z">
              <w:r>
                <w:t>Fitur ini dapat memberikan informasi mengenai jumlah absen siswa secara realtime</w:t>
              </w:r>
            </w:ins>
          </w:p>
        </w:tc>
      </w:tr>
      <w:tr w:rsidR="00702C53" w14:paraId="1E18467F" w14:textId="77777777" w:rsidTr="00546D1E">
        <w:trPr>
          <w:ins w:id="13720" w:author="Rafi Aziizi" w:date="2021-11-14T12:20:00Z"/>
        </w:trPr>
        <w:tc>
          <w:tcPr>
            <w:tcW w:w="1981" w:type="dxa"/>
            <w:vAlign w:val="center"/>
          </w:tcPr>
          <w:p w14:paraId="6DD73B65" w14:textId="47134282" w:rsidR="00702C53" w:rsidRDefault="00702C53">
            <w:pPr>
              <w:jc w:val="center"/>
              <w:rPr>
                <w:ins w:id="13721" w:author="Rafi Aziizi" w:date="2021-11-14T12:20:00Z"/>
              </w:rPr>
            </w:pPr>
            <w:ins w:id="13722" w:author="Rafi Aziizi" w:date="2021-11-14T12:20:00Z">
              <w:r>
                <w:t>Menu Kelola Utama</w:t>
              </w:r>
            </w:ins>
          </w:p>
        </w:tc>
        <w:tc>
          <w:tcPr>
            <w:tcW w:w="1982" w:type="dxa"/>
            <w:vAlign w:val="center"/>
          </w:tcPr>
          <w:p w14:paraId="750E708C" w14:textId="34EB3DAB" w:rsidR="00702C53" w:rsidRDefault="00702C53">
            <w:pPr>
              <w:jc w:val="center"/>
              <w:rPr>
                <w:ins w:id="13723" w:author="Rafi Aziizi" w:date="2021-11-14T12:20:00Z"/>
              </w:rPr>
            </w:pPr>
            <w:ins w:id="13724" w:author="Rafi Aziizi" w:date="2021-11-14T12:21:00Z">
              <w:r>
                <w:t>Menu</w:t>
              </w:r>
            </w:ins>
            <w:ins w:id="13725" w:author="Rafi Aziizi" w:date="2021-11-14T12:20:00Z">
              <w:r>
                <w:t xml:space="preserve"> Kelola Utam</w:t>
              </w:r>
            </w:ins>
            <w:ins w:id="13726" w:author="Rafi Aziizi" w:date="2021-11-14T12:21:00Z">
              <w:r>
                <w:t>a</w:t>
              </w:r>
            </w:ins>
          </w:p>
        </w:tc>
        <w:tc>
          <w:tcPr>
            <w:tcW w:w="1982" w:type="dxa"/>
            <w:vAlign w:val="center"/>
          </w:tcPr>
          <w:p w14:paraId="4600A990" w14:textId="57D7F674" w:rsidR="00702C53" w:rsidRPr="001067DD" w:rsidRDefault="00702C53">
            <w:pPr>
              <w:jc w:val="center"/>
              <w:rPr>
                <w:ins w:id="13727" w:author="Rafi Aziizi" w:date="2021-11-14T12:20:00Z"/>
              </w:rPr>
            </w:pPr>
            <w:ins w:id="13728" w:author="Rafi Aziizi" w:date="2021-11-14T12:21:00Z">
              <w:r w:rsidRPr="001067DD">
                <w:t>SP-RC03</w:t>
              </w:r>
            </w:ins>
          </w:p>
        </w:tc>
        <w:tc>
          <w:tcPr>
            <w:tcW w:w="1982" w:type="dxa"/>
          </w:tcPr>
          <w:p w14:paraId="2275D926" w14:textId="3EE90D50" w:rsidR="00702C53" w:rsidRDefault="00702C53">
            <w:pPr>
              <w:rPr>
                <w:ins w:id="13729" w:author="Rafi Aziizi" w:date="2021-11-14T12:20:00Z"/>
              </w:rPr>
            </w:pPr>
            <w:ins w:id="13730" w:author="Rafi Aziizi" w:date="2021-11-14T12:21:00Z">
              <w:r>
                <w:t>Fitur ini dapat menampilkan seluruh fitur yang tersedia dalam sistem</w:t>
              </w:r>
            </w:ins>
          </w:p>
        </w:tc>
      </w:tr>
      <w:tr w:rsidR="006552A4" w14:paraId="041554EC" w14:textId="77777777" w:rsidTr="005A4C8B">
        <w:trPr>
          <w:ins w:id="13731" w:author="chaniaayulestari@outlook.com" w:date="2021-11-12T07:03:00Z"/>
          <w:trPrChange w:id="13732" w:author="chaniaayulestari@outlook.com" w:date="2021-11-14T03:28:00Z">
            <w:trPr>
              <w:gridAfter w:val="0"/>
            </w:trPr>
          </w:trPrChange>
        </w:trPr>
        <w:tc>
          <w:tcPr>
            <w:tcW w:w="1981" w:type="dxa"/>
            <w:vMerge w:val="restart"/>
            <w:vAlign w:val="center"/>
            <w:tcPrChange w:id="13733" w:author="chaniaayulestari@outlook.com" w:date="2021-11-14T03:28:00Z">
              <w:tcPr>
                <w:tcW w:w="1981" w:type="dxa"/>
                <w:gridSpan w:val="2"/>
                <w:vMerge w:val="restart"/>
                <w:vAlign w:val="center"/>
              </w:tcPr>
            </w:tcPrChange>
          </w:tcPr>
          <w:p w14:paraId="10A527BF" w14:textId="1ED461F4" w:rsidR="006552A4" w:rsidRDefault="006552A4">
            <w:pPr>
              <w:jc w:val="center"/>
              <w:rPr>
                <w:ins w:id="13734" w:author="chaniaayulestari@outlook.com" w:date="2021-11-12T07:03:00Z"/>
              </w:rPr>
              <w:pPrChange w:id="13735" w:author="chaniaayulestari@outlook.com" w:date="2021-11-12T07:09:00Z">
                <w:pPr/>
              </w:pPrChange>
            </w:pPr>
            <w:ins w:id="13736" w:author="chaniaayulestari@outlook.com" w:date="2021-11-12T07:04:00Z">
              <w:r>
                <w:t>Kelola Siswa</w:t>
              </w:r>
            </w:ins>
          </w:p>
        </w:tc>
        <w:tc>
          <w:tcPr>
            <w:tcW w:w="1982" w:type="dxa"/>
            <w:vAlign w:val="center"/>
            <w:tcPrChange w:id="13737" w:author="chaniaayulestari@outlook.com" w:date="2021-11-14T03:28:00Z">
              <w:tcPr>
                <w:tcW w:w="1982" w:type="dxa"/>
                <w:gridSpan w:val="2"/>
              </w:tcPr>
            </w:tcPrChange>
          </w:tcPr>
          <w:p w14:paraId="2AF28E20" w14:textId="794B0C41" w:rsidR="006552A4" w:rsidRDefault="006552A4">
            <w:pPr>
              <w:jc w:val="center"/>
              <w:rPr>
                <w:ins w:id="13738" w:author="chaniaayulestari@outlook.com" w:date="2021-11-12T07:03:00Z"/>
              </w:rPr>
              <w:pPrChange w:id="13739" w:author="chaniaayulestari@outlook.com" w:date="2021-11-14T03:28:00Z">
                <w:pPr/>
              </w:pPrChange>
            </w:pPr>
            <w:ins w:id="13740" w:author="chaniaayulestari@outlook.com" w:date="2021-11-12T07:07:00Z">
              <w:del w:id="13741" w:author="chaniaayulestari@outlook.com" w:date="2021-11-14T02:52:00Z">
                <w:r w:rsidDel="001C07F1">
                  <w:delText>Hapus</w:delText>
                </w:r>
              </w:del>
            </w:ins>
            <w:ins w:id="13742" w:author="chaniaayulestari@outlook.com" w:date="2021-11-14T02:52:00Z">
              <w:r w:rsidR="001C07F1">
                <w:t>Tambah</w:t>
              </w:r>
            </w:ins>
            <w:ins w:id="13743" w:author="chaniaayulestari@outlook.com" w:date="2021-11-12T07:07:00Z">
              <w:r>
                <w:t xml:space="preserve"> Siswa</w:t>
              </w:r>
            </w:ins>
          </w:p>
        </w:tc>
        <w:tc>
          <w:tcPr>
            <w:tcW w:w="1982" w:type="dxa"/>
            <w:vAlign w:val="center"/>
            <w:tcPrChange w:id="13744" w:author="chaniaayulestari@outlook.com" w:date="2021-11-14T03:28:00Z">
              <w:tcPr>
                <w:tcW w:w="1982" w:type="dxa"/>
                <w:gridSpan w:val="2"/>
              </w:tcPr>
            </w:tcPrChange>
          </w:tcPr>
          <w:p w14:paraId="36431CE5" w14:textId="20ECA8D1" w:rsidR="006552A4" w:rsidRPr="001067DD" w:rsidRDefault="003254C0">
            <w:pPr>
              <w:jc w:val="center"/>
              <w:rPr>
                <w:ins w:id="13745" w:author="chaniaayulestari@outlook.com" w:date="2021-11-12T07:03:00Z"/>
              </w:rPr>
              <w:pPrChange w:id="13746" w:author="chaniaayulestari@outlook.com" w:date="2021-11-14T03:28:00Z">
                <w:pPr/>
              </w:pPrChange>
            </w:pPr>
            <w:ins w:id="13747" w:author="chaniaayulestari@outlook.com" w:date="2021-11-14T02:47:00Z">
              <w:r w:rsidRPr="001067DD">
                <w:t>SP-RC</w:t>
              </w:r>
            </w:ins>
            <w:ins w:id="13748" w:author="chaniaayulestari@outlook.com" w:date="2021-11-14T02:52:00Z">
              <w:r w:rsidR="001C07F1" w:rsidRPr="001067DD">
                <w:t>12.1</w:t>
              </w:r>
            </w:ins>
          </w:p>
        </w:tc>
        <w:tc>
          <w:tcPr>
            <w:tcW w:w="1982" w:type="dxa"/>
            <w:tcPrChange w:id="13749" w:author="chaniaayulestari@outlook.com" w:date="2021-11-14T03:28:00Z">
              <w:tcPr>
                <w:tcW w:w="1982" w:type="dxa"/>
                <w:gridSpan w:val="2"/>
              </w:tcPr>
            </w:tcPrChange>
          </w:tcPr>
          <w:p w14:paraId="47B84AAB" w14:textId="7273AD5A" w:rsidR="006552A4" w:rsidRDefault="004D4159" w:rsidP="00E401F9">
            <w:pPr>
              <w:rPr>
                <w:ins w:id="13750" w:author="chaniaayulestari@outlook.com" w:date="2021-11-12T07:03:00Z"/>
              </w:rPr>
            </w:pPr>
            <w:ins w:id="13751" w:author="chaniaayulestari@outlook.com" w:date="2021-11-14T03:19:00Z">
              <w:r>
                <w:rPr>
                  <w:iCs/>
                </w:rPr>
                <w:t>Fitur ini dapat menambahkan data seluruh siswa</w:t>
              </w:r>
              <w:r w:rsidDel="004D4159">
                <w:rPr>
                  <w:iCs/>
                </w:rPr>
                <w:t xml:space="preserve"> </w:t>
              </w:r>
            </w:ins>
            <w:ins w:id="13752" w:author="chaniaayulestari@outlook.com" w:date="2021-11-13T22:19:00Z">
              <w:del w:id="13753" w:author="chaniaayulestari@outlook.com" w:date="2021-11-14T03:14:00Z">
                <w:r w:rsidR="006552A4" w:rsidDel="004D4159">
                  <w:rPr>
                    <w:iCs/>
                  </w:rPr>
                  <w:delText>Fitur ini dapat menghapus data seluruh siswa</w:delText>
                </w:r>
              </w:del>
            </w:ins>
          </w:p>
        </w:tc>
      </w:tr>
      <w:tr w:rsidR="006552A4" w14:paraId="24B831D1" w14:textId="77777777" w:rsidTr="005A4C8B">
        <w:trPr>
          <w:ins w:id="13754" w:author="chaniaayulestari@outlook.com" w:date="2021-11-12T07:07:00Z"/>
          <w:trPrChange w:id="13755" w:author="chaniaayulestari@outlook.com" w:date="2021-11-14T03:28:00Z">
            <w:trPr>
              <w:gridAfter w:val="0"/>
            </w:trPr>
          </w:trPrChange>
        </w:trPr>
        <w:tc>
          <w:tcPr>
            <w:tcW w:w="1981" w:type="dxa"/>
            <w:vMerge/>
            <w:tcPrChange w:id="13756" w:author="chaniaayulestari@outlook.com" w:date="2021-11-14T03:28:00Z">
              <w:tcPr>
                <w:tcW w:w="1981" w:type="dxa"/>
                <w:gridSpan w:val="2"/>
                <w:vMerge/>
              </w:tcPr>
            </w:tcPrChange>
          </w:tcPr>
          <w:p w14:paraId="7DD128B5" w14:textId="77777777" w:rsidR="006552A4" w:rsidRDefault="006552A4" w:rsidP="009127AA">
            <w:pPr>
              <w:rPr>
                <w:ins w:id="13757" w:author="chaniaayulestari@outlook.com" w:date="2021-11-12T07:07:00Z"/>
              </w:rPr>
            </w:pPr>
          </w:p>
        </w:tc>
        <w:tc>
          <w:tcPr>
            <w:tcW w:w="1982" w:type="dxa"/>
            <w:vAlign w:val="center"/>
            <w:tcPrChange w:id="13758" w:author="chaniaayulestari@outlook.com" w:date="2021-11-14T03:28:00Z">
              <w:tcPr>
                <w:tcW w:w="1982" w:type="dxa"/>
                <w:gridSpan w:val="2"/>
              </w:tcPr>
            </w:tcPrChange>
          </w:tcPr>
          <w:p w14:paraId="5C13B272" w14:textId="6E810FD9" w:rsidR="006552A4" w:rsidRDefault="006552A4">
            <w:pPr>
              <w:jc w:val="center"/>
              <w:rPr>
                <w:ins w:id="13759" w:author="chaniaayulestari@outlook.com" w:date="2021-11-12T07:07:00Z"/>
              </w:rPr>
              <w:pPrChange w:id="13760" w:author="chaniaayulestari@outlook.com" w:date="2021-11-14T03:28:00Z">
                <w:pPr/>
              </w:pPrChange>
            </w:pPr>
            <w:ins w:id="13761" w:author="chaniaayulestari@outlook.com" w:date="2021-11-12T07:07:00Z">
              <w:del w:id="13762" w:author="chaniaayulestari@outlook.com" w:date="2021-11-14T02:52:00Z">
                <w:r w:rsidDel="001C07F1">
                  <w:delText>Edit</w:delText>
                </w:r>
              </w:del>
            </w:ins>
            <w:ins w:id="13763" w:author="chaniaayulestari@outlook.com" w:date="2021-11-14T02:52:00Z">
              <w:r w:rsidR="001C07F1">
                <w:t>Hapus</w:t>
              </w:r>
            </w:ins>
            <w:ins w:id="13764" w:author="chaniaayulestari@outlook.com" w:date="2021-11-12T07:07:00Z">
              <w:r>
                <w:t xml:space="preserve"> Siswa</w:t>
              </w:r>
            </w:ins>
          </w:p>
        </w:tc>
        <w:tc>
          <w:tcPr>
            <w:tcW w:w="1982" w:type="dxa"/>
            <w:vAlign w:val="center"/>
            <w:tcPrChange w:id="13765" w:author="chaniaayulestari@outlook.com" w:date="2021-11-14T03:28:00Z">
              <w:tcPr>
                <w:tcW w:w="1982" w:type="dxa"/>
                <w:gridSpan w:val="2"/>
              </w:tcPr>
            </w:tcPrChange>
          </w:tcPr>
          <w:p w14:paraId="7AB1A1A4" w14:textId="2875BAE9" w:rsidR="006552A4" w:rsidRPr="001067DD" w:rsidRDefault="001C07F1">
            <w:pPr>
              <w:jc w:val="center"/>
              <w:rPr>
                <w:ins w:id="13766" w:author="chaniaayulestari@outlook.com" w:date="2021-11-12T07:07:00Z"/>
              </w:rPr>
              <w:pPrChange w:id="13767" w:author="chaniaayulestari@outlook.com" w:date="2021-11-14T03:28:00Z">
                <w:pPr/>
              </w:pPrChange>
            </w:pPr>
            <w:ins w:id="13768" w:author="chaniaayulestari@outlook.com" w:date="2021-11-14T02:52:00Z">
              <w:r w:rsidRPr="001067DD">
                <w:t>SP-RC12.2</w:t>
              </w:r>
            </w:ins>
          </w:p>
        </w:tc>
        <w:tc>
          <w:tcPr>
            <w:tcW w:w="1982" w:type="dxa"/>
            <w:tcPrChange w:id="13769" w:author="chaniaayulestari@outlook.com" w:date="2021-11-14T03:28:00Z">
              <w:tcPr>
                <w:tcW w:w="1982" w:type="dxa"/>
                <w:gridSpan w:val="2"/>
              </w:tcPr>
            </w:tcPrChange>
          </w:tcPr>
          <w:p w14:paraId="0B9315CE" w14:textId="02843C8C" w:rsidR="006552A4" w:rsidRDefault="004D4159" w:rsidP="009127AA">
            <w:pPr>
              <w:rPr>
                <w:ins w:id="13770" w:author="chaniaayulestari@outlook.com" w:date="2021-11-12T07:07:00Z"/>
              </w:rPr>
            </w:pPr>
            <w:ins w:id="13771" w:author="chaniaayulestari@outlook.com" w:date="2021-11-14T03:14:00Z">
              <w:r>
                <w:rPr>
                  <w:iCs/>
                </w:rPr>
                <w:t>Fitur ini dapat menghapus data seluruh siswa</w:t>
              </w:r>
            </w:ins>
          </w:p>
        </w:tc>
      </w:tr>
      <w:tr w:rsidR="006552A4" w14:paraId="7A70021F" w14:textId="77777777" w:rsidTr="005A4C8B">
        <w:trPr>
          <w:ins w:id="13772" w:author="chaniaayulestari@outlook.com" w:date="2021-11-12T07:07:00Z"/>
          <w:trPrChange w:id="13773" w:author="chaniaayulestari@outlook.com" w:date="2021-11-14T03:28:00Z">
            <w:trPr>
              <w:gridAfter w:val="0"/>
            </w:trPr>
          </w:trPrChange>
        </w:trPr>
        <w:tc>
          <w:tcPr>
            <w:tcW w:w="1981" w:type="dxa"/>
            <w:vMerge/>
            <w:tcPrChange w:id="13774" w:author="chaniaayulestari@outlook.com" w:date="2021-11-14T03:28:00Z">
              <w:tcPr>
                <w:tcW w:w="1981" w:type="dxa"/>
                <w:gridSpan w:val="2"/>
                <w:vMerge/>
              </w:tcPr>
            </w:tcPrChange>
          </w:tcPr>
          <w:p w14:paraId="2E1D0DD6" w14:textId="77777777" w:rsidR="006552A4" w:rsidRDefault="006552A4" w:rsidP="009127AA">
            <w:pPr>
              <w:rPr>
                <w:ins w:id="13775" w:author="chaniaayulestari@outlook.com" w:date="2021-11-12T07:07:00Z"/>
              </w:rPr>
            </w:pPr>
          </w:p>
        </w:tc>
        <w:tc>
          <w:tcPr>
            <w:tcW w:w="1982" w:type="dxa"/>
            <w:vAlign w:val="center"/>
            <w:tcPrChange w:id="13776" w:author="chaniaayulestari@outlook.com" w:date="2021-11-14T03:28:00Z">
              <w:tcPr>
                <w:tcW w:w="1982" w:type="dxa"/>
                <w:gridSpan w:val="2"/>
              </w:tcPr>
            </w:tcPrChange>
          </w:tcPr>
          <w:p w14:paraId="2BA889D5" w14:textId="1C901AF6" w:rsidR="006552A4" w:rsidRDefault="006552A4">
            <w:pPr>
              <w:jc w:val="center"/>
              <w:rPr>
                <w:ins w:id="13777" w:author="chaniaayulestari@outlook.com" w:date="2021-11-12T07:07:00Z"/>
              </w:rPr>
              <w:pPrChange w:id="13778" w:author="chaniaayulestari@outlook.com" w:date="2021-11-14T03:28:00Z">
                <w:pPr/>
              </w:pPrChange>
            </w:pPr>
            <w:ins w:id="13779" w:author="chaniaayulestari@outlook.com" w:date="2021-11-12T07:08:00Z">
              <w:del w:id="13780" w:author="chaniaayulestari@outlook.com" w:date="2021-11-14T02:52:00Z">
                <w:r w:rsidDel="001C07F1">
                  <w:delText>Tambah</w:delText>
                </w:r>
              </w:del>
            </w:ins>
            <w:ins w:id="13781" w:author="chaniaayulestari@outlook.com" w:date="2021-11-14T02:52:00Z">
              <w:r w:rsidR="001C07F1">
                <w:t>E</w:t>
              </w:r>
            </w:ins>
            <w:ins w:id="13782" w:author="chaniaayulestari@outlook.com" w:date="2021-11-14T02:53:00Z">
              <w:r w:rsidR="001C07F1">
                <w:t>dit</w:t>
              </w:r>
            </w:ins>
            <w:ins w:id="13783" w:author="chaniaayulestari@outlook.com" w:date="2021-11-12T07:07:00Z">
              <w:r>
                <w:t xml:space="preserve"> Siswa</w:t>
              </w:r>
            </w:ins>
          </w:p>
        </w:tc>
        <w:tc>
          <w:tcPr>
            <w:tcW w:w="1982" w:type="dxa"/>
            <w:vAlign w:val="center"/>
            <w:tcPrChange w:id="13784" w:author="chaniaayulestari@outlook.com" w:date="2021-11-14T03:28:00Z">
              <w:tcPr>
                <w:tcW w:w="1982" w:type="dxa"/>
                <w:gridSpan w:val="2"/>
              </w:tcPr>
            </w:tcPrChange>
          </w:tcPr>
          <w:p w14:paraId="7BBC87F7" w14:textId="60A91F00" w:rsidR="006552A4" w:rsidRPr="001067DD" w:rsidRDefault="001C07F1">
            <w:pPr>
              <w:jc w:val="center"/>
              <w:rPr>
                <w:ins w:id="13785" w:author="chaniaayulestari@outlook.com" w:date="2021-11-12T07:07:00Z"/>
              </w:rPr>
              <w:pPrChange w:id="13786" w:author="chaniaayulestari@outlook.com" w:date="2021-11-14T03:28:00Z">
                <w:pPr/>
              </w:pPrChange>
            </w:pPr>
            <w:ins w:id="13787" w:author="chaniaayulestari@outlook.com" w:date="2021-11-14T02:53:00Z">
              <w:r w:rsidRPr="001067DD">
                <w:t>SP-RC12.3</w:t>
              </w:r>
            </w:ins>
          </w:p>
        </w:tc>
        <w:tc>
          <w:tcPr>
            <w:tcW w:w="1982" w:type="dxa"/>
            <w:tcPrChange w:id="13788" w:author="chaniaayulestari@outlook.com" w:date="2021-11-14T03:28:00Z">
              <w:tcPr>
                <w:tcW w:w="1982" w:type="dxa"/>
                <w:gridSpan w:val="2"/>
              </w:tcPr>
            </w:tcPrChange>
          </w:tcPr>
          <w:p w14:paraId="0AB91BE6" w14:textId="6519874F" w:rsidR="006552A4" w:rsidRDefault="00986178" w:rsidP="009127AA">
            <w:pPr>
              <w:rPr>
                <w:ins w:id="13789" w:author="chaniaayulestari@outlook.com" w:date="2021-11-12T07:07:00Z"/>
              </w:rPr>
            </w:pPr>
            <w:ins w:id="13790" w:author="chaniaayulestari@outlook.com" w:date="2021-11-14T03:21:00Z">
              <w:r>
                <w:rPr>
                  <w:iCs/>
                </w:rPr>
                <w:t>Fitur ini dapat mengubah data seluruh siswa</w:t>
              </w:r>
            </w:ins>
          </w:p>
        </w:tc>
      </w:tr>
      <w:tr w:rsidR="001C07F1" w14:paraId="4BA7C8C9" w14:textId="77777777" w:rsidTr="005A4C8B">
        <w:trPr>
          <w:ins w:id="13791" w:author="chaniaayulestari@outlook.com" w:date="2021-11-12T07:07:00Z"/>
          <w:trPrChange w:id="13792" w:author="chaniaayulestari@outlook.com" w:date="2021-11-14T03:28:00Z">
            <w:trPr>
              <w:gridAfter w:val="0"/>
            </w:trPr>
          </w:trPrChange>
        </w:trPr>
        <w:tc>
          <w:tcPr>
            <w:tcW w:w="1981" w:type="dxa"/>
            <w:vMerge/>
            <w:tcPrChange w:id="13793" w:author="chaniaayulestari@outlook.com" w:date="2021-11-14T03:28:00Z">
              <w:tcPr>
                <w:tcW w:w="1981" w:type="dxa"/>
                <w:gridSpan w:val="2"/>
                <w:vMerge/>
              </w:tcPr>
            </w:tcPrChange>
          </w:tcPr>
          <w:p w14:paraId="77E60922" w14:textId="77777777" w:rsidR="001C07F1" w:rsidRDefault="001C07F1" w:rsidP="001C07F1">
            <w:pPr>
              <w:rPr>
                <w:ins w:id="13794" w:author="chaniaayulestari@outlook.com" w:date="2021-11-12T07:07:00Z"/>
              </w:rPr>
            </w:pPr>
          </w:p>
        </w:tc>
        <w:tc>
          <w:tcPr>
            <w:tcW w:w="1982" w:type="dxa"/>
            <w:vAlign w:val="center"/>
            <w:tcPrChange w:id="13795" w:author="chaniaayulestari@outlook.com" w:date="2021-11-14T03:28:00Z">
              <w:tcPr>
                <w:tcW w:w="1982" w:type="dxa"/>
                <w:gridSpan w:val="2"/>
              </w:tcPr>
            </w:tcPrChange>
          </w:tcPr>
          <w:p w14:paraId="4EF945BA" w14:textId="5718A571" w:rsidR="001C07F1" w:rsidRDefault="001C07F1">
            <w:pPr>
              <w:jc w:val="center"/>
              <w:rPr>
                <w:ins w:id="13796" w:author="chaniaayulestari@outlook.com" w:date="2021-11-12T07:07:00Z"/>
              </w:rPr>
              <w:pPrChange w:id="13797" w:author="chaniaayulestari@outlook.com" w:date="2021-11-14T03:28:00Z">
                <w:pPr/>
              </w:pPrChange>
            </w:pPr>
            <w:ins w:id="13798" w:author="chaniaayulestari@outlook.com" w:date="2021-11-12T07:08:00Z">
              <w:r>
                <w:t>Lihat</w:t>
              </w:r>
            </w:ins>
            <w:ins w:id="13799" w:author="chaniaayulestari@outlook.com" w:date="2021-11-12T07:07:00Z">
              <w:r>
                <w:t xml:space="preserve"> Data Siswa</w:t>
              </w:r>
            </w:ins>
          </w:p>
        </w:tc>
        <w:tc>
          <w:tcPr>
            <w:tcW w:w="1982" w:type="dxa"/>
            <w:vAlign w:val="center"/>
            <w:tcPrChange w:id="13800" w:author="chaniaayulestari@outlook.com" w:date="2021-11-14T03:28:00Z">
              <w:tcPr>
                <w:tcW w:w="1982" w:type="dxa"/>
                <w:gridSpan w:val="2"/>
              </w:tcPr>
            </w:tcPrChange>
          </w:tcPr>
          <w:p w14:paraId="4BF4CB75" w14:textId="1937D505" w:rsidR="001C07F1" w:rsidRPr="001067DD" w:rsidRDefault="001C07F1">
            <w:pPr>
              <w:jc w:val="center"/>
              <w:rPr>
                <w:ins w:id="13801" w:author="chaniaayulestari@outlook.com" w:date="2021-11-12T07:07:00Z"/>
              </w:rPr>
              <w:pPrChange w:id="13802" w:author="chaniaayulestari@outlook.com" w:date="2021-11-14T03:28:00Z">
                <w:pPr/>
              </w:pPrChange>
            </w:pPr>
            <w:ins w:id="13803" w:author="chaniaayulestari@outlook.com" w:date="2021-11-14T02:53:00Z">
              <w:r w:rsidRPr="001067DD">
                <w:t>SP-RC12.4</w:t>
              </w:r>
            </w:ins>
          </w:p>
        </w:tc>
        <w:tc>
          <w:tcPr>
            <w:tcW w:w="1982" w:type="dxa"/>
            <w:tcPrChange w:id="13804" w:author="chaniaayulestari@outlook.com" w:date="2021-11-14T03:28:00Z">
              <w:tcPr>
                <w:tcW w:w="1982" w:type="dxa"/>
                <w:gridSpan w:val="2"/>
              </w:tcPr>
            </w:tcPrChange>
          </w:tcPr>
          <w:p w14:paraId="092E2E02" w14:textId="5FE03BAF" w:rsidR="001C07F1" w:rsidRDefault="00986178" w:rsidP="001C07F1">
            <w:pPr>
              <w:rPr>
                <w:ins w:id="13805" w:author="chaniaayulestari@outlook.com" w:date="2021-11-12T07:07:00Z"/>
              </w:rPr>
            </w:pPr>
            <w:ins w:id="13806" w:author="chaniaayulestari@outlook.com" w:date="2021-11-14T03:23:00Z">
              <w:r>
                <w:rPr>
                  <w:iCs/>
                </w:rPr>
                <w:t>Fitur ini dapat melihat data seluruh siswa</w:t>
              </w:r>
            </w:ins>
          </w:p>
        </w:tc>
      </w:tr>
      <w:tr w:rsidR="001C07F1" w14:paraId="3A8FD7B8" w14:textId="77777777" w:rsidTr="005A4C8B">
        <w:trPr>
          <w:ins w:id="13807" w:author="chaniaayulestari@outlook.com" w:date="2021-11-14T02:30:00Z"/>
          <w:trPrChange w:id="13808" w:author="chaniaayulestari@outlook.com" w:date="2021-11-14T03:28:00Z">
            <w:trPr>
              <w:gridAfter w:val="0"/>
            </w:trPr>
          </w:trPrChange>
        </w:trPr>
        <w:tc>
          <w:tcPr>
            <w:tcW w:w="1981" w:type="dxa"/>
            <w:vMerge/>
            <w:tcPrChange w:id="13809" w:author="chaniaayulestari@outlook.com" w:date="2021-11-14T03:28:00Z">
              <w:tcPr>
                <w:tcW w:w="1981" w:type="dxa"/>
                <w:gridSpan w:val="2"/>
                <w:vMerge/>
              </w:tcPr>
            </w:tcPrChange>
          </w:tcPr>
          <w:p w14:paraId="30576B27" w14:textId="77777777" w:rsidR="001C07F1" w:rsidRDefault="001C07F1" w:rsidP="001C07F1">
            <w:pPr>
              <w:rPr>
                <w:ins w:id="13810" w:author="chaniaayulestari@outlook.com" w:date="2021-11-14T02:30:00Z"/>
              </w:rPr>
            </w:pPr>
          </w:p>
        </w:tc>
        <w:tc>
          <w:tcPr>
            <w:tcW w:w="1982" w:type="dxa"/>
            <w:vAlign w:val="center"/>
            <w:tcPrChange w:id="13811" w:author="chaniaayulestari@outlook.com" w:date="2021-11-14T03:28:00Z">
              <w:tcPr>
                <w:tcW w:w="1982" w:type="dxa"/>
                <w:gridSpan w:val="2"/>
              </w:tcPr>
            </w:tcPrChange>
          </w:tcPr>
          <w:p w14:paraId="24B68DB6" w14:textId="69931242" w:rsidR="001C07F1" w:rsidRDefault="001C07F1">
            <w:pPr>
              <w:jc w:val="center"/>
              <w:rPr>
                <w:ins w:id="13812" w:author="chaniaayulestari@outlook.com" w:date="2021-11-14T02:30:00Z"/>
              </w:rPr>
              <w:pPrChange w:id="13813" w:author="chaniaayulestari@outlook.com" w:date="2021-11-14T03:28:00Z">
                <w:pPr/>
              </w:pPrChange>
            </w:pPr>
            <w:ins w:id="13814" w:author="chaniaayulestari@outlook.com" w:date="2021-11-14T02:30:00Z">
              <w:r>
                <w:t>Lihat Profile Siswa</w:t>
              </w:r>
            </w:ins>
          </w:p>
        </w:tc>
        <w:tc>
          <w:tcPr>
            <w:tcW w:w="1982" w:type="dxa"/>
            <w:vAlign w:val="center"/>
            <w:tcPrChange w:id="13815" w:author="chaniaayulestari@outlook.com" w:date="2021-11-14T03:28:00Z">
              <w:tcPr>
                <w:tcW w:w="1982" w:type="dxa"/>
                <w:gridSpan w:val="2"/>
              </w:tcPr>
            </w:tcPrChange>
          </w:tcPr>
          <w:p w14:paraId="0A675118" w14:textId="286379C2" w:rsidR="001C07F1" w:rsidRPr="001067DD" w:rsidRDefault="002E2EFB">
            <w:pPr>
              <w:jc w:val="center"/>
              <w:rPr>
                <w:ins w:id="13816" w:author="chaniaayulestari@outlook.com" w:date="2021-11-14T02:30:00Z"/>
              </w:rPr>
              <w:pPrChange w:id="13817" w:author="chaniaayulestari@outlook.com" w:date="2021-11-14T03:28:00Z">
                <w:pPr/>
              </w:pPrChange>
            </w:pPr>
            <w:ins w:id="13818" w:author="chaniaayulestari@outlook.com" w:date="2021-11-14T02:53:00Z">
              <w:r w:rsidRPr="001067DD">
                <w:t>SP-RC04</w:t>
              </w:r>
            </w:ins>
          </w:p>
        </w:tc>
        <w:tc>
          <w:tcPr>
            <w:tcW w:w="1982" w:type="dxa"/>
            <w:tcPrChange w:id="13819" w:author="chaniaayulestari@outlook.com" w:date="2021-11-14T03:28:00Z">
              <w:tcPr>
                <w:tcW w:w="1982" w:type="dxa"/>
                <w:gridSpan w:val="2"/>
              </w:tcPr>
            </w:tcPrChange>
          </w:tcPr>
          <w:p w14:paraId="389EAE41" w14:textId="56A3222A" w:rsidR="001C07F1" w:rsidRDefault="009A41CF" w:rsidP="001C07F1">
            <w:pPr>
              <w:rPr>
                <w:ins w:id="13820" w:author="chaniaayulestari@outlook.com" w:date="2021-11-14T02:30:00Z"/>
              </w:rPr>
            </w:pPr>
            <w:ins w:id="13821" w:author="chaniaayulestari@outlook.com" w:date="2021-11-14T03:26:00Z">
              <w:r>
                <w:rPr>
                  <w:iCs/>
                </w:rPr>
                <w:t>Fitur ini dapat melihat informasi detail mengenai siswa</w:t>
              </w:r>
            </w:ins>
          </w:p>
        </w:tc>
      </w:tr>
      <w:tr w:rsidR="008B7DB5" w14:paraId="72CF54C1" w14:textId="77777777" w:rsidTr="005A4C8B">
        <w:trPr>
          <w:ins w:id="13822" w:author="Rafi Aziizi" w:date="2021-11-14T12:10:00Z"/>
        </w:trPr>
        <w:tc>
          <w:tcPr>
            <w:tcW w:w="1981" w:type="dxa"/>
            <w:vMerge/>
          </w:tcPr>
          <w:p w14:paraId="6116021D" w14:textId="77777777" w:rsidR="008B7DB5" w:rsidRDefault="008B7DB5" w:rsidP="001C07F1">
            <w:pPr>
              <w:rPr>
                <w:ins w:id="13823" w:author="Rafi Aziizi" w:date="2021-11-14T12:10:00Z"/>
              </w:rPr>
            </w:pPr>
          </w:p>
        </w:tc>
        <w:tc>
          <w:tcPr>
            <w:tcW w:w="1982" w:type="dxa"/>
            <w:vAlign w:val="center"/>
          </w:tcPr>
          <w:p w14:paraId="245C0241" w14:textId="339C161E" w:rsidR="008B7DB5" w:rsidRDefault="008B7DB5">
            <w:pPr>
              <w:jc w:val="center"/>
              <w:rPr>
                <w:ins w:id="13824" w:author="Rafi Aziizi" w:date="2021-11-14T12:10:00Z"/>
              </w:rPr>
            </w:pPr>
            <w:ins w:id="13825" w:author="Rafi Aziizi" w:date="2021-11-14T12:10:00Z">
              <w:r>
                <w:t>Lihat Riway</w:t>
              </w:r>
            </w:ins>
            <w:ins w:id="13826" w:author="Rafi Aziizi" w:date="2021-11-14T12:11:00Z">
              <w:r>
                <w:t>at Absensi</w:t>
              </w:r>
            </w:ins>
            <w:ins w:id="13827" w:author="Rafi Aziizi" w:date="2021-11-14T12:33:00Z">
              <w:r w:rsidR="00756DA0">
                <w:t xml:space="preserve"> Siswa</w:t>
              </w:r>
            </w:ins>
          </w:p>
        </w:tc>
        <w:tc>
          <w:tcPr>
            <w:tcW w:w="1982" w:type="dxa"/>
            <w:vAlign w:val="center"/>
          </w:tcPr>
          <w:p w14:paraId="78CF4AC8" w14:textId="532E186B" w:rsidR="008B7DB5" w:rsidRPr="001067DD" w:rsidRDefault="008B7DB5">
            <w:pPr>
              <w:jc w:val="center"/>
              <w:rPr>
                <w:ins w:id="13828" w:author="Rafi Aziizi" w:date="2021-11-14T12:10:00Z"/>
              </w:rPr>
            </w:pPr>
            <w:ins w:id="13829" w:author="Rafi Aziizi" w:date="2021-11-14T12:11:00Z">
              <w:r w:rsidRPr="001067DD">
                <w:t>SP-RC05</w:t>
              </w:r>
            </w:ins>
          </w:p>
        </w:tc>
        <w:tc>
          <w:tcPr>
            <w:tcW w:w="1982" w:type="dxa"/>
          </w:tcPr>
          <w:p w14:paraId="4374CC53" w14:textId="557E944F" w:rsidR="008B7DB5" w:rsidRDefault="008B7DB5" w:rsidP="001C07F1">
            <w:pPr>
              <w:rPr>
                <w:ins w:id="13830" w:author="Rafi Aziizi" w:date="2021-11-14T12:10:00Z"/>
                <w:iCs/>
              </w:rPr>
            </w:pPr>
            <w:ins w:id="13831" w:author="Rafi Aziizi" w:date="2021-11-14T12:11:00Z">
              <w:r>
                <w:rPr>
                  <w:iCs/>
                </w:rPr>
                <w:t>Fitur ini dapat melihat informasi mengenai riwayat absensi siswa</w:t>
              </w:r>
            </w:ins>
          </w:p>
        </w:tc>
      </w:tr>
      <w:tr w:rsidR="001C07F1" w14:paraId="20C0BD7E" w14:textId="77777777" w:rsidTr="005A4C8B">
        <w:trPr>
          <w:ins w:id="13832" w:author="chaniaayulestari@outlook.com" w:date="2021-11-14T02:31:00Z"/>
          <w:trPrChange w:id="13833" w:author="chaniaayulestari@outlook.com" w:date="2021-11-14T03:28:00Z">
            <w:trPr>
              <w:gridAfter w:val="0"/>
            </w:trPr>
          </w:trPrChange>
        </w:trPr>
        <w:tc>
          <w:tcPr>
            <w:tcW w:w="1981" w:type="dxa"/>
            <w:vMerge/>
            <w:tcPrChange w:id="13834" w:author="chaniaayulestari@outlook.com" w:date="2021-11-14T03:28:00Z">
              <w:tcPr>
                <w:tcW w:w="1981" w:type="dxa"/>
                <w:gridSpan w:val="2"/>
                <w:vMerge/>
              </w:tcPr>
            </w:tcPrChange>
          </w:tcPr>
          <w:p w14:paraId="555A9E95" w14:textId="77777777" w:rsidR="001C07F1" w:rsidRDefault="001C07F1" w:rsidP="001C07F1">
            <w:pPr>
              <w:rPr>
                <w:ins w:id="13835" w:author="chaniaayulestari@outlook.com" w:date="2021-11-14T02:31:00Z"/>
              </w:rPr>
            </w:pPr>
          </w:p>
        </w:tc>
        <w:tc>
          <w:tcPr>
            <w:tcW w:w="1982" w:type="dxa"/>
            <w:vAlign w:val="center"/>
            <w:tcPrChange w:id="13836" w:author="chaniaayulestari@outlook.com" w:date="2021-11-14T03:28:00Z">
              <w:tcPr>
                <w:tcW w:w="1982" w:type="dxa"/>
                <w:gridSpan w:val="2"/>
              </w:tcPr>
            </w:tcPrChange>
          </w:tcPr>
          <w:p w14:paraId="10829339" w14:textId="18294605" w:rsidR="001C07F1" w:rsidRDefault="001C07F1">
            <w:pPr>
              <w:jc w:val="center"/>
              <w:rPr>
                <w:ins w:id="13837" w:author="chaniaayulestari@outlook.com" w:date="2021-11-14T02:31:00Z"/>
              </w:rPr>
              <w:pPrChange w:id="13838" w:author="chaniaayulestari@outlook.com" w:date="2021-11-14T03:28:00Z">
                <w:pPr/>
              </w:pPrChange>
            </w:pPr>
            <w:commentRangeStart w:id="13839"/>
            <w:ins w:id="13840" w:author="chaniaayulestari@outlook.com" w:date="2021-11-14T02:31:00Z">
              <w:r>
                <w:t xml:space="preserve">Cetak </w:t>
              </w:r>
              <w:del w:id="13841" w:author="chaniaayulestari@outlook.com" w:date="2021-11-14T03:23:00Z">
                <w:r w:rsidDel="00986178">
                  <w:delText xml:space="preserve"> </w:delText>
                </w:r>
              </w:del>
              <w:r>
                <w:t>Riwayat Absen</w:t>
              </w:r>
            </w:ins>
            <w:commentRangeEnd w:id="13839"/>
            <w:r w:rsidR="004F0DF9">
              <w:rPr>
                <w:rStyle w:val="CommentReference"/>
              </w:rPr>
              <w:commentReference w:id="13839"/>
            </w:r>
            <w:ins w:id="13842" w:author="Rafi Aziizi" w:date="2021-11-14T12:11:00Z">
              <w:r w:rsidR="008B7DB5">
                <w:t>si</w:t>
              </w:r>
            </w:ins>
            <w:ins w:id="13843" w:author="Rafi Aziizi" w:date="2021-11-14T12:33:00Z">
              <w:r w:rsidR="00756DA0">
                <w:t xml:space="preserve"> Siswa</w:t>
              </w:r>
            </w:ins>
          </w:p>
        </w:tc>
        <w:tc>
          <w:tcPr>
            <w:tcW w:w="1982" w:type="dxa"/>
            <w:vAlign w:val="center"/>
            <w:tcPrChange w:id="13844" w:author="chaniaayulestari@outlook.com" w:date="2021-11-14T03:28:00Z">
              <w:tcPr>
                <w:tcW w:w="1982" w:type="dxa"/>
                <w:gridSpan w:val="2"/>
              </w:tcPr>
            </w:tcPrChange>
          </w:tcPr>
          <w:p w14:paraId="7C56A40E" w14:textId="7CAE4ADD" w:rsidR="001C07F1" w:rsidRPr="001067DD" w:rsidRDefault="00E570CA">
            <w:pPr>
              <w:jc w:val="center"/>
              <w:rPr>
                <w:ins w:id="13845" w:author="chaniaayulestari@outlook.com" w:date="2021-11-14T02:31:00Z"/>
              </w:rPr>
              <w:pPrChange w:id="13846" w:author="chaniaayulestari@outlook.com" w:date="2021-11-14T03:28:00Z">
                <w:pPr/>
              </w:pPrChange>
            </w:pPr>
            <w:ins w:id="13847" w:author="Rafi Aziizi" w:date="2021-11-14T11:43:00Z">
              <w:r w:rsidRPr="001067DD">
                <w:t>SP-RC12.5</w:t>
              </w:r>
            </w:ins>
          </w:p>
        </w:tc>
        <w:tc>
          <w:tcPr>
            <w:tcW w:w="1982" w:type="dxa"/>
            <w:tcPrChange w:id="13848" w:author="chaniaayulestari@outlook.com" w:date="2021-11-14T03:28:00Z">
              <w:tcPr>
                <w:tcW w:w="1982" w:type="dxa"/>
                <w:gridSpan w:val="2"/>
              </w:tcPr>
            </w:tcPrChange>
          </w:tcPr>
          <w:p w14:paraId="22E0AFB0" w14:textId="6BBBC4F5" w:rsidR="001C07F1" w:rsidRDefault="008B7DB5" w:rsidP="001C07F1">
            <w:pPr>
              <w:rPr>
                <w:ins w:id="13849" w:author="chaniaayulestari@outlook.com" w:date="2021-11-14T02:31:00Z"/>
              </w:rPr>
            </w:pPr>
            <w:ins w:id="13850" w:author="Rafi Aziizi" w:date="2021-11-14T12:10:00Z">
              <w:r>
                <w:t>Fitur ini dapat mencetak dokumen</w:t>
              </w:r>
            </w:ins>
            <w:ins w:id="13851" w:author="Rafi Aziizi" w:date="2021-11-14T12:11:00Z">
              <w:r>
                <w:t xml:space="preserve"> riwayat absensi siswa</w:t>
              </w:r>
            </w:ins>
          </w:p>
        </w:tc>
      </w:tr>
      <w:tr w:rsidR="001C07F1" w14:paraId="39439169" w14:textId="77777777" w:rsidTr="005A4C8B">
        <w:trPr>
          <w:ins w:id="13852" w:author="chaniaayulestari@outlook.com" w:date="2021-11-13T22:22:00Z"/>
          <w:trPrChange w:id="13853" w:author="chaniaayulestari@outlook.com" w:date="2021-11-14T03:28:00Z">
            <w:trPr>
              <w:gridAfter w:val="0"/>
            </w:trPr>
          </w:trPrChange>
        </w:trPr>
        <w:tc>
          <w:tcPr>
            <w:tcW w:w="1981" w:type="dxa"/>
            <w:vMerge w:val="restart"/>
            <w:vAlign w:val="center"/>
            <w:tcPrChange w:id="13854" w:author="chaniaayulestari@outlook.com" w:date="2021-11-14T03:28:00Z">
              <w:tcPr>
                <w:tcW w:w="1981" w:type="dxa"/>
                <w:gridSpan w:val="2"/>
                <w:vMerge w:val="restart"/>
              </w:tcPr>
            </w:tcPrChange>
          </w:tcPr>
          <w:p w14:paraId="7EF1AFCE" w14:textId="7A0EBFB2" w:rsidR="001C07F1" w:rsidRDefault="001C07F1">
            <w:pPr>
              <w:jc w:val="center"/>
              <w:rPr>
                <w:ins w:id="13855" w:author="chaniaayulestari@outlook.com" w:date="2021-11-13T22:22:00Z"/>
              </w:rPr>
              <w:pPrChange w:id="13856" w:author="chaniaayulestari@outlook.com" w:date="2021-11-13T22:23:00Z">
                <w:pPr/>
              </w:pPrChange>
            </w:pPr>
            <w:ins w:id="13857" w:author="chaniaayulestari@outlook.com" w:date="2021-11-13T22:23:00Z">
              <w:r>
                <w:t>Kelola Absen</w:t>
              </w:r>
            </w:ins>
          </w:p>
        </w:tc>
        <w:tc>
          <w:tcPr>
            <w:tcW w:w="1982" w:type="dxa"/>
            <w:vAlign w:val="center"/>
            <w:tcPrChange w:id="13858" w:author="chaniaayulestari@outlook.com" w:date="2021-11-14T03:28:00Z">
              <w:tcPr>
                <w:tcW w:w="1982" w:type="dxa"/>
                <w:gridSpan w:val="2"/>
              </w:tcPr>
            </w:tcPrChange>
          </w:tcPr>
          <w:p w14:paraId="18F279E9" w14:textId="02AD0379" w:rsidR="001C07F1" w:rsidRDefault="001C07F1">
            <w:pPr>
              <w:jc w:val="center"/>
              <w:rPr>
                <w:ins w:id="13859" w:author="chaniaayulestari@outlook.com" w:date="2021-11-13T22:22:00Z"/>
              </w:rPr>
              <w:pPrChange w:id="13860" w:author="chaniaayulestari@outlook.com" w:date="2021-11-14T03:28:00Z">
                <w:pPr/>
              </w:pPrChange>
            </w:pPr>
            <w:ins w:id="13861" w:author="chaniaayulestari@outlook.com" w:date="2021-11-13T22:22:00Z">
              <w:r>
                <w:t>Lihat Absen</w:t>
              </w:r>
            </w:ins>
          </w:p>
        </w:tc>
        <w:tc>
          <w:tcPr>
            <w:tcW w:w="1982" w:type="dxa"/>
            <w:vAlign w:val="center"/>
            <w:tcPrChange w:id="13862" w:author="chaniaayulestari@outlook.com" w:date="2021-11-14T03:28:00Z">
              <w:tcPr>
                <w:tcW w:w="1982" w:type="dxa"/>
                <w:gridSpan w:val="2"/>
              </w:tcPr>
            </w:tcPrChange>
          </w:tcPr>
          <w:p w14:paraId="293BA4CE" w14:textId="0B560F12" w:rsidR="001C07F1" w:rsidRPr="001067DD" w:rsidRDefault="002E2EFB">
            <w:pPr>
              <w:jc w:val="center"/>
              <w:rPr>
                <w:ins w:id="13863" w:author="chaniaayulestari@outlook.com" w:date="2021-11-13T22:22:00Z"/>
              </w:rPr>
              <w:pPrChange w:id="13864" w:author="chaniaayulestari@outlook.com" w:date="2021-11-14T03:28:00Z">
                <w:pPr/>
              </w:pPrChange>
            </w:pPr>
            <w:ins w:id="13865" w:author="chaniaayulestari@outlook.com" w:date="2021-11-14T02:58:00Z">
              <w:r w:rsidRPr="001067DD">
                <w:t>SP-RC1</w:t>
              </w:r>
            </w:ins>
            <w:ins w:id="13866" w:author="chaniaayulestari@outlook.com" w:date="2021-11-14T18:42:00Z">
              <w:r w:rsidR="00C635D0">
                <w:t>8</w:t>
              </w:r>
            </w:ins>
            <w:ins w:id="13867" w:author="chaniaayulestari@outlook.com" w:date="2021-11-14T02:58:00Z">
              <w:del w:id="13868" w:author="chaniaayulestari@outlook.com" w:date="2021-11-14T18:42:00Z">
                <w:r w:rsidRPr="001067DD" w:rsidDel="00C635D0">
                  <w:delText>9</w:delText>
                </w:r>
              </w:del>
              <w:r w:rsidRPr="001067DD">
                <w:t>.1</w:t>
              </w:r>
            </w:ins>
          </w:p>
        </w:tc>
        <w:tc>
          <w:tcPr>
            <w:tcW w:w="1982" w:type="dxa"/>
            <w:tcPrChange w:id="13869" w:author="chaniaayulestari@outlook.com" w:date="2021-11-14T03:28:00Z">
              <w:tcPr>
                <w:tcW w:w="1982" w:type="dxa"/>
                <w:gridSpan w:val="2"/>
              </w:tcPr>
            </w:tcPrChange>
          </w:tcPr>
          <w:p w14:paraId="702E3F69" w14:textId="7EADE47F" w:rsidR="001C07F1" w:rsidRDefault="005A4C8B" w:rsidP="001C07F1">
            <w:pPr>
              <w:rPr>
                <w:ins w:id="13870" w:author="chaniaayulestari@outlook.com" w:date="2021-11-13T22:22:00Z"/>
              </w:rPr>
            </w:pPr>
            <w:ins w:id="13871" w:author="chaniaayulestari@outlook.com" w:date="2021-11-14T03:29:00Z">
              <w:r>
                <w:rPr>
                  <w:iCs/>
                </w:rPr>
                <w:t>Fitur ini dapat melihat data seluruh absen</w:t>
              </w:r>
            </w:ins>
          </w:p>
        </w:tc>
      </w:tr>
      <w:tr w:rsidR="001C07F1" w14:paraId="1EE26055" w14:textId="77777777" w:rsidTr="005A4C8B">
        <w:trPr>
          <w:ins w:id="13872" w:author="chaniaayulestari@outlook.com" w:date="2021-11-13T22:22:00Z"/>
          <w:trPrChange w:id="13873" w:author="chaniaayulestari@outlook.com" w:date="2021-11-14T03:28:00Z">
            <w:trPr>
              <w:gridAfter w:val="0"/>
            </w:trPr>
          </w:trPrChange>
        </w:trPr>
        <w:tc>
          <w:tcPr>
            <w:tcW w:w="1981" w:type="dxa"/>
            <w:vMerge/>
            <w:tcPrChange w:id="13874" w:author="chaniaayulestari@outlook.com" w:date="2021-11-14T03:28:00Z">
              <w:tcPr>
                <w:tcW w:w="1981" w:type="dxa"/>
                <w:gridSpan w:val="2"/>
                <w:vMerge/>
              </w:tcPr>
            </w:tcPrChange>
          </w:tcPr>
          <w:p w14:paraId="6D56226F" w14:textId="77777777" w:rsidR="001C07F1" w:rsidRDefault="001C07F1" w:rsidP="001C07F1">
            <w:pPr>
              <w:rPr>
                <w:ins w:id="13875" w:author="chaniaayulestari@outlook.com" w:date="2021-11-13T22:22:00Z"/>
              </w:rPr>
            </w:pPr>
          </w:p>
        </w:tc>
        <w:tc>
          <w:tcPr>
            <w:tcW w:w="1982" w:type="dxa"/>
            <w:vAlign w:val="center"/>
            <w:tcPrChange w:id="13876" w:author="chaniaayulestari@outlook.com" w:date="2021-11-14T03:28:00Z">
              <w:tcPr>
                <w:tcW w:w="1982" w:type="dxa"/>
                <w:gridSpan w:val="2"/>
              </w:tcPr>
            </w:tcPrChange>
          </w:tcPr>
          <w:p w14:paraId="1C73EC58" w14:textId="720E5C13" w:rsidR="001C07F1" w:rsidRDefault="001C07F1">
            <w:pPr>
              <w:jc w:val="center"/>
              <w:rPr>
                <w:ins w:id="13877" w:author="chaniaayulestari@outlook.com" w:date="2021-11-13T22:22:00Z"/>
              </w:rPr>
              <w:pPrChange w:id="13878" w:author="chaniaayulestari@outlook.com" w:date="2021-11-14T03:28:00Z">
                <w:pPr/>
              </w:pPrChange>
            </w:pPr>
            <w:ins w:id="13879" w:author="chaniaayulestari@outlook.com" w:date="2021-11-13T22:22:00Z">
              <w:r>
                <w:t>Edit Absen</w:t>
              </w:r>
            </w:ins>
          </w:p>
        </w:tc>
        <w:tc>
          <w:tcPr>
            <w:tcW w:w="1982" w:type="dxa"/>
            <w:vAlign w:val="center"/>
            <w:tcPrChange w:id="13880" w:author="chaniaayulestari@outlook.com" w:date="2021-11-14T03:28:00Z">
              <w:tcPr>
                <w:tcW w:w="1982" w:type="dxa"/>
                <w:gridSpan w:val="2"/>
              </w:tcPr>
            </w:tcPrChange>
          </w:tcPr>
          <w:p w14:paraId="263EB4BA" w14:textId="7F8CCBE6" w:rsidR="001C07F1" w:rsidRPr="001067DD" w:rsidRDefault="002E2EFB">
            <w:pPr>
              <w:jc w:val="center"/>
              <w:rPr>
                <w:ins w:id="13881" w:author="chaniaayulestari@outlook.com" w:date="2021-11-13T22:22:00Z"/>
              </w:rPr>
              <w:pPrChange w:id="13882" w:author="chaniaayulestari@outlook.com" w:date="2021-11-14T03:28:00Z">
                <w:pPr/>
              </w:pPrChange>
            </w:pPr>
            <w:ins w:id="13883" w:author="chaniaayulestari@outlook.com" w:date="2021-11-14T02:58:00Z">
              <w:r w:rsidRPr="001067DD">
                <w:t>SP-RC1</w:t>
              </w:r>
            </w:ins>
            <w:ins w:id="13884" w:author="chaniaayulestari@outlook.com" w:date="2021-11-14T18:42:00Z">
              <w:r w:rsidR="00C635D0">
                <w:t>8</w:t>
              </w:r>
            </w:ins>
            <w:ins w:id="13885" w:author="chaniaayulestari@outlook.com" w:date="2021-11-14T02:58:00Z">
              <w:del w:id="13886" w:author="chaniaayulestari@outlook.com" w:date="2021-11-14T18:42:00Z">
                <w:r w:rsidRPr="001067DD" w:rsidDel="00C635D0">
                  <w:delText>9</w:delText>
                </w:r>
              </w:del>
              <w:r w:rsidRPr="001067DD">
                <w:t>.</w:t>
              </w:r>
            </w:ins>
            <w:ins w:id="13887" w:author="chaniaayulestari@outlook.com" w:date="2021-11-14T02:59:00Z">
              <w:r w:rsidRPr="001067DD">
                <w:t>2</w:t>
              </w:r>
            </w:ins>
          </w:p>
        </w:tc>
        <w:tc>
          <w:tcPr>
            <w:tcW w:w="1982" w:type="dxa"/>
            <w:tcPrChange w:id="13888" w:author="chaniaayulestari@outlook.com" w:date="2021-11-14T03:28:00Z">
              <w:tcPr>
                <w:tcW w:w="1982" w:type="dxa"/>
                <w:gridSpan w:val="2"/>
              </w:tcPr>
            </w:tcPrChange>
          </w:tcPr>
          <w:p w14:paraId="4EA8055B" w14:textId="4CC33998" w:rsidR="001C07F1" w:rsidRDefault="005A4C8B" w:rsidP="001C07F1">
            <w:pPr>
              <w:rPr>
                <w:ins w:id="13889" w:author="chaniaayulestari@outlook.com" w:date="2021-11-13T22:22:00Z"/>
              </w:rPr>
            </w:pPr>
            <w:ins w:id="13890" w:author="chaniaayulestari@outlook.com" w:date="2021-11-14T03:29:00Z">
              <w:r>
                <w:rPr>
                  <w:iCs/>
                </w:rPr>
                <w:t>Fitur ini dapat mengubah data seluruh absen</w:t>
              </w:r>
            </w:ins>
          </w:p>
        </w:tc>
      </w:tr>
      <w:tr w:rsidR="001C07F1" w14:paraId="09246606" w14:textId="77777777" w:rsidTr="005A4C8B">
        <w:trPr>
          <w:ins w:id="13891" w:author="chaniaayulestari@outlook.com" w:date="2021-11-13T22:22:00Z"/>
          <w:trPrChange w:id="13892" w:author="chaniaayulestari@outlook.com" w:date="2021-11-14T03:28:00Z">
            <w:trPr>
              <w:gridAfter w:val="0"/>
            </w:trPr>
          </w:trPrChange>
        </w:trPr>
        <w:tc>
          <w:tcPr>
            <w:tcW w:w="1981" w:type="dxa"/>
            <w:vMerge/>
            <w:tcPrChange w:id="13893" w:author="chaniaayulestari@outlook.com" w:date="2021-11-14T03:28:00Z">
              <w:tcPr>
                <w:tcW w:w="1981" w:type="dxa"/>
                <w:gridSpan w:val="2"/>
                <w:vMerge/>
              </w:tcPr>
            </w:tcPrChange>
          </w:tcPr>
          <w:p w14:paraId="3FE9AE07" w14:textId="77777777" w:rsidR="001C07F1" w:rsidRDefault="001C07F1" w:rsidP="001C07F1">
            <w:pPr>
              <w:rPr>
                <w:ins w:id="13894" w:author="chaniaayulestari@outlook.com" w:date="2021-11-13T22:22:00Z"/>
              </w:rPr>
            </w:pPr>
          </w:p>
        </w:tc>
        <w:tc>
          <w:tcPr>
            <w:tcW w:w="1982" w:type="dxa"/>
            <w:vAlign w:val="center"/>
            <w:tcPrChange w:id="13895" w:author="chaniaayulestari@outlook.com" w:date="2021-11-14T03:28:00Z">
              <w:tcPr>
                <w:tcW w:w="1982" w:type="dxa"/>
                <w:gridSpan w:val="2"/>
              </w:tcPr>
            </w:tcPrChange>
          </w:tcPr>
          <w:p w14:paraId="02C62A3F" w14:textId="2C29514B" w:rsidR="001C07F1" w:rsidRDefault="001C07F1">
            <w:pPr>
              <w:jc w:val="center"/>
              <w:rPr>
                <w:ins w:id="13896" w:author="chaniaayulestari@outlook.com" w:date="2021-11-13T22:22:00Z"/>
              </w:rPr>
              <w:pPrChange w:id="13897" w:author="chaniaayulestari@outlook.com" w:date="2021-11-14T03:28:00Z">
                <w:pPr/>
              </w:pPrChange>
            </w:pPr>
            <w:commentRangeStart w:id="13898"/>
            <w:ins w:id="13899" w:author="chaniaayulestari@outlook.com" w:date="2021-11-13T22:22:00Z">
              <w:r>
                <w:t>Tambah Absen</w:t>
              </w:r>
            </w:ins>
            <w:commentRangeEnd w:id="13898"/>
            <w:r w:rsidR="005A4C8B">
              <w:rPr>
                <w:rStyle w:val="CommentReference"/>
              </w:rPr>
              <w:commentReference w:id="13898"/>
            </w:r>
          </w:p>
        </w:tc>
        <w:tc>
          <w:tcPr>
            <w:tcW w:w="1982" w:type="dxa"/>
            <w:vAlign w:val="center"/>
            <w:tcPrChange w:id="13900" w:author="chaniaayulestari@outlook.com" w:date="2021-11-14T03:28:00Z">
              <w:tcPr>
                <w:tcW w:w="1982" w:type="dxa"/>
                <w:gridSpan w:val="2"/>
              </w:tcPr>
            </w:tcPrChange>
          </w:tcPr>
          <w:p w14:paraId="074F755A" w14:textId="577736C2" w:rsidR="001C07F1" w:rsidRPr="001067DD" w:rsidRDefault="002E2EFB">
            <w:pPr>
              <w:jc w:val="center"/>
              <w:rPr>
                <w:ins w:id="13901" w:author="chaniaayulestari@outlook.com" w:date="2021-11-13T22:22:00Z"/>
              </w:rPr>
              <w:pPrChange w:id="13902" w:author="chaniaayulestari@outlook.com" w:date="2021-11-14T03:28:00Z">
                <w:pPr/>
              </w:pPrChange>
            </w:pPr>
            <w:ins w:id="13903" w:author="chaniaayulestari@outlook.com" w:date="2021-11-14T02:59:00Z">
              <w:r w:rsidRPr="001067DD">
                <w:t>SP</w:t>
              </w:r>
            </w:ins>
            <w:ins w:id="13904" w:author="chaniaayulestari@outlook.com" w:date="2021-11-14T02:58:00Z">
              <w:r w:rsidRPr="001067DD">
                <w:t>-RC1</w:t>
              </w:r>
            </w:ins>
            <w:ins w:id="13905" w:author="chaniaayulestari@outlook.com" w:date="2021-11-14T18:42:00Z">
              <w:r w:rsidR="00C635D0">
                <w:t>8</w:t>
              </w:r>
            </w:ins>
            <w:ins w:id="13906" w:author="chaniaayulestari@outlook.com" w:date="2021-11-14T02:58:00Z">
              <w:del w:id="13907" w:author="chaniaayulestari@outlook.com" w:date="2021-11-14T18:42:00Z">
                <w:r w:rsidRPr="001067DD" w:rsidDel="00C635D0">
                  <w:delText>9</w:delText>
                </w:r>
              </w:del>
              <w:r w:rsidRPr="001067DD">
                <w:t>.</w:t>
              </w:r>
            </w:ins>
            <w:ins w:id="13908" w:author="chaniaayulestari@outlook.com" w:date="2021-11-14T02:59:00Z">
              <w:r w:rsidRPr="001067DD">
                <w:t>3</w:t>
              </w:r>
            </w:ins>
          </w:p>
        </w:tc>
        <w:tc>
          <w:tcPr>
            <w:tcW w:w="1982" w:type="dxa"/>
            <w:tcPrChange w:id="13909" w:author="chaniaayulestari@outlook.com" w:date="2021-11-14T03:28:00Z">
              <w:tcPr>
                <w:tcW w:w="1982" w:type="dxa"/>
                <w:gridSpan w:val="2"/>
              </w:tcPr>
            </w:tcPrChange>
          </w:tcPr>
          <w:p w14:paraId="0E55B599" w14:textId="653D9C6C" w:rsidR="001C07F1" w:rsidRDefault="001B5BCE" w:rsidP="001C07F1">
            <w:pPr>
              <w:rPr>
                <w:ins w:id="13910" w:author="chaniaayulestari@outlook.com" w:date="2021-11-13T22:22:00Z"/>
              </w:rPr>
            </w:pPr>
            <w:ins w:id="13911" w:author="chaniaayulestari@outlook.com" w:date="2021-11-14T06:12:00Z">
              <w:r>
                <w:rPr>
                  <w:iCs/>
                </w:rPr>
                <w:t>Fitur ini dapat menambah</w:t>
              </w:r>
            </w:ins>
            <w:ins w:id="13912" w:author="chaniaayulestari@outlook.com" w:date="2021-11-14T06:13:00Z">
              <w:r>
                <w:rPr>
                  <w:iCs/>
                </w:rPr>
                <w:t>kan</w:t>
              </w:r>
            </w:ins>
            <w:ins w:id="13913" w:author="chaniaayulestari@outlook.com" w:date="2021-11-14T06:12:00Z">
              <w:r>
                <w:rPr>
                  <w:iCs/>
                </w:rPr>
                <w:t xml:space="preserve"> data seluruh absen</w:t>
              </w:r>
            </w:ins>
            <w:ins w:id="13914" w:author="chaniaayulestari@outlook.com" w:date="2021-11-14T06:13:00Z">
              <w:r>
                <w:rPr>
                  <w:iCs/>
                </w:rPr>
                <w:t xml:space="preserve"> secara otomatis pada saat </w:t>
              </w:r>
              <w:r w:rsidRPr="005561EA">
                <w:rPr>
                  <w:i/>
                  <w:rPrChange w:id="13915" w:author="chaniaayulestari@outlook.com" w:date="2021-11-14T08:40:00Z">
                    <w:rPr>
                      <w:iCs/>
                    </w:rPr>
                  </w:rPrChange>
                </w:rPr>
                <w:t>scanning</w:t>
              </w:r>
            </w:ins>
          </w:p>
        </w:tc>
      </w:tr>
      <w:tr w:rsidR="001C07F1" w14:paraId="5EE5D628" w14:textId="77777777" w:rsidTr="005A4C8B">
        <w:trPr>
          <w:ins w:id="13916" w:author="chaniaayulestari@outlook.com" w:date="2021-11-12T07:03:00Z"/>
          <w:trPrChange w:id="13917" w:author="chaniaayulestari@outlook.com" w:date="2021-11-14T03:28:00Z">
            <w:trPr>
              <w:gridAfter w:val="0"/>
            </w:trPr>
          </w:trPrChange>
        </w:trPr>
        <w:tc>
          <w:tcPr>
            <w:tcW w:w="1981" w:type="dxa"/>
            <w:vMerge w:val="restart"/>
            <w:vAlign w:val="center"/>
            <w:tcPrChange w:id="13918" w:author="chaniaayulestari@outlook.com" w:date="2021-11-14T03:28:00Z">
              <w:tcPr>
                <w:tcW w:w="1981" w:type="dxa"/>
                <w:gridSpan w:val="2"/>
                <w:vMerge w:val="restart"/>
                <w:vAlign w:val="center"/>
              </w:tcPr>
            </w:tcPrChange>
          </w:tcPr>
          <w:p w14:paraId="09D054C1" w14:textId="2E350D80" w:rsidR="001C07F1" w:rsidRDefault="001C07F1">
            <w:pPr>
              <w:jc w:val="center"/>
              <w:rPr>
                <w:ins w:id="13919" w:author="chaniaayulestari@outlook.com" w:date="2021-11-12T07:03:00Z"/>
              </w:rPr>
              <w:pPrChange w:id="13920" w:author="chaniaayulestari@outlook.com" w:date="2021-11-12T07:10:00Z">
                <w:pPr/>
              </w:pPrChange>
            </w:pPr>
            <w:ins w:id="13921" w:author="chaniaayulestari@outlook.com" w:date="2021-11-12T07:04:00Z">
              <w:r>
                <w:t>Kelola Guru</w:t>
              </w:r>
            </w:ins>
          </w:p>
        </w:tc>
        <w:tc>
          <w:tcPr>
            <w:tcW w:w="1982" w:type="dxa"/>
            <w:vAlign w:val="center"/>
            <w:tcPrChange w:id="13922" w:author="chaniaayulestari@outlook.com" w:date="2021-11-14T03:28:00Z">
              <w:tcPr>
                <w:tcW w:w="1982" w:type="dxa"/>
                <w:gridSpan w:val="2"/>
              </w:tcPr>
            </w:tcPrChange>
          </w:tcPr>
          <w:p w14:paraId="185023D1" w14:textId="406AB049" w:rsidR="001C07F1" w:rsidRDefault="001C07F1">
            <w:pPr>
              <w:jc w:val="center"/>
              <w:rPr>
                <w:ins w:id="13923" w:author="chaniaayulestari@outlook.com" w:date="2021-11-12T07:03:00Z"/>
              </w:rPr>
              <w:pPrChange w:id="13924" w:author="chaniaayulestari@outlook.com" w:date="2021-11-14T03:28:00Z">
                <w:pPr/>
              </w:pPrChange>
            </w:pPr>
            <w:ins w:id="13925" w:author="chaniaayulestari@outlook.com" w:date="2021-11-12T07:25:00Z">
              <w:del w:id="13926" w:author="chaniaayulestari@outlook.com" w:date="2021-11-14T02:59:00Z">
                <w:r w:rsidDel="00482296">
                  <w:delText>Hapus</w:delText>
                </w:r>
              </w:del>
            </w:ins>
            <w:ins w:id="13927" w:author="chaniaayulestari@outlook.com" w:date="2021-11-14T02:59:00Z">
              <w:r w:rsidR="00482296">
                <w:t>Tambah</w:t>
              </w:r>
            </w:ins>
            <w:ins w:id="13928" w:author="chaniaayulestari@outlook.com" w:date="2021-11-12T07:25:00Z">
              <w:r>
                <w:t xml:space="preserve"> Guru</w:t>
              </w:r>
            </w:ins>
          </w:p>
        </w:tc>
        <w:tc>
          <w:tcPr>
            <w:tcW w:w="1982" w:type="dxa"/>
            <w:vAlign w:val="center"/>
            <w:tcPrChange w:id="13929" w:author="chaniaayulestari@outlook.com" w:date="2021-11-14T03:28:00Z">
              <w:tcPr>
                <w:tcW w:w="1982" w:type="dxa"/>
                <w:gridSpan w:val="2"/>
              </w:tcPr>
            </w:tcPrChange>
          </w:tcPr>
          <w:p w14:paraId="557AC923" w14:textId="68FBB607" w:rsidR="001C07F1" w:rsidRPr="001067DD" w:rsidRDefault="00482296">
            <w:pPr>
              <w:jc w:val="center"/>
              <w:rPr>
                <w:ins w:id="13930" w:author="chaniaayulestari@outlook.com" w:date="2021-11-12T07:03:00Z"/>
              </w:rPr>
              <w:pPrChange w:id="13931" w:author="chaniaayulestari@outlook.com" w:date="2021-11-14T03:28:00Z">
                <w:pPr/>
              </w:pPrChange>
            </w:pPr>
            <w:ins w:id="13932" w:author="chaniaayulestari@outlook.com" w:date="2021-11-14T02:59:00Z">
              <w:r w:rsidRPr="001067DD">
                <w:t>SP-RC13.1</w:t>
              </w:r>
            </w:ins>
          </w:p>
        </w:tc>
        <w:tc>
          <w:tcPr>
            <w:tcW w:w="1982" w:type="dxa"/>
            <w:tcPrChange w:id="13933" w:author="chaniaayulestari@outlook.com" w:date="2021-11-14T03:28:00Z">
              <w:tcPr>
                <w:tcW w:w="1982" w:type="dxa"/>
                <w:gridSpan w:val="2"/>
              </w:tcPr>
            </w:tcPrChange>
          </w:tcPr>
          <w:p w14:paraId="6283371A" w14:textId="18DB8410" w:rsidR="001C07F1" w:rsidRDefault="004D4159" w:rsidP="001C07F1">
            <w:pPr>
              <w:rPr>
                <w:ins w:id="13934" w:author="chaniaayulestari@outlook.com" w:date="2021-11-12T07:03:00Z"/>
              </w:rPr>
            </w:pPr>
            <w:ins w:id="13935" w:author="chaniaayulestari@outlook.com" w:date="2021-11-14T03:19:00Z">
              <w:r>
                <w:rPr>
                  <w:iCs/>
                </w:rPr>
                <w:t>Fitur ini dapat menambahkan data seluruh guru.</w:t>
              </w:r>
            </w:ins>
            <w:ins w:id="13936" w:author="chaniaayulestari@outlook.com" w:date="2021-11-13T22:23:00Z">
              <w:del w:id="13937" w:author="chaniaayulestari@outlook.com" w:date="2021-11-14T03:14:00Z">
                <w:r w:rsidR="001C07F1" w:rsidDel="004D4159">
                  <w:rPr>
                    <w:iCs/>
                  </w:rPr>
                  <w:delText xml:space="preserve">Fitur ini dapat menghapus data seluruh </w:delText>
                </w:r>
              </w:del>
            </w:ins>
            <w:ins w:id="13938" w:author="chaniaayulestari@outlook.com" w:date="2021-11-13T22:24:00Z">
              <w:del w:id="13939" w:author="chaniaayulestari@outlook.com" w:date="2021-11-14T03:14:00Z">
                <w:r w:rsidR="001C07F1" w:rsidDel="004D4159">
                  <w:rPr>
                    <w:iCs/>
                  </w:rPr>
                  <w:delText>guru</w:delText>
                </w:r>
              </w:del>
            </w:ins>
          </w:p>
        </w:tc>
      </w:tr>
      <w:tr w:rsidR="001C07F1" w14:paraId="69D4FF90" w14:textId="77777777" w:rsidTr="005A4C8B">
        <w:trPr>
          <w:ins w:id="13940" w:author="chaniaayulestari@outlook.com" w:date="2021-11-12T07:10:00Z"/>
          <w:trPrChange w:id="13941" w:author="chaniaayulestari@outlook.com" w:date="2021-11-14T03:28:00Z">
            <w:trPr>
              <w:gridAfter w:val="0"/>
            </w:trPr>
          </w:trPrChange>
        </w:trPr>
        <w:tc>
          <w:tcPr>
            <w:tcW w:w="1981" w:type="dxa"/>
            <w:vMerge/>
            <w:tcPrChange w:id="13942" w:author="chaniaayulestari@outlook.com" w:date="2021-11-14T03:28:00Z">
              <w:tcPr>
                <w:tcW w:w="1981" w:type="dxa"/>
                <w:gridSpan w:val="2"/>
                <w:vMerge/>
              </w:tcPr>
            </w:tcPrChange>
          </w:tcPr>
          <w:p w14:paraId="230FCB55" w14:textId="77777777" w:rsidR="001C07F1" w:rsidRDefault="001C07F1" w:rsidP="001C07F1">
            <w:pPr>
              <w:rPr>
                <w:ins w:id="13943" w:author="chaniaayulestari@outlook.com" w:date="2021-11-12T07:10:00Z"/>
              </w:rPr>
            </w:pPr>
          </w:p>
        </w:tc>
        <w:tc>
          <w:tcPr>
            <w:tcW w:w="1982" w:type="dxa"/>
            <w:vAlign w:val="center"/>
            <w:tcPrChange w:id="13944" w:author="chaniaayulestari@outlook.com" w:date="2021-11-14T03:28:00Z">
              <w:tcPr>
                <w:tcW w:w="1982" w:type="dxa"/>
                <w:gridSpan w:val="2"/>
              </w:tcPr>
            </w:tcPrChange>
          </w:tcPr>
          <w:p w14:paraId="2FF82F0E" w14:textId="7DD8F780" w:rsidR="001C07F1" w:rsidRDefault="001C07F1">
            <w:pPr>
              <w:jc w:val="center"/>
              <w:rPr>
                <w:ins w:id="13945" w:author="chaniaayulestari@outlook.com" w:date="2021-11-12T07:10:00Z"/>
              </w:rPr>
              <w:pPrChange w:id="13946" w:author="chaniaayulestari@outlook.com" w:date="2021-11-14T03:28:00Z">
                <w:pPr/>
              </w:pPrChange>
            </w:pPr>
            <w:ins w:id="13947" w:author="chaniaayulestari@outlook.com" w:date="2021-11-12T07:25:00Z">
              <w:del w:id="13948" w:author="chaniaayulestari@outlook.com" w:date="2021-11-14T03:00:00Z">
                <w:r w:rsidDel="00482296">
                  <w:delText>Edit</w:delText>
                </w:r>
              </w:del>
            </w:ins>
            <w:ins w:id="13949" w:author="chaniaayulestari@outlook.com" w:date="2021-11-14T03:00:00Z">
              <w:r w:rsidR="00482296">
                <w:t>Hapus</w:t>
              </w:r>
            </w:ins>
            <w:ins w:id="13950" w:author="chaniaayulestari@outlook.com" w:date="2021-11-12T07:25:00Z">
              <w:r>
                <w:t xml:space="preserve"> Guru</w:t>
              </w:r>
            </w:ins>
          </w:p>
        </w:tc>
        <w:tc>
          <w:tcPr>
            <w:tcW w:w="1982" w:type="dxa"/>
            <w:vAlign w:val="center"/>
            <w:tcPrChange w:id="13951" w:author="chaniaayulestari@outlook.com" w:date="2021-11-14T03:28:00Z">
              <w:tcPr>
                <w:tcW w:w="1982" w:type="dxa"/>
                <w:gridSpan w:val="2"/>
              </w:tcPr>
            </w:tcPrChange>
          </w:tcPr>
          <w:p w14:paraId="5F32083F" w14:textId="0D2B13CE" w:rsidR="001C07F1" w:rsidRPr="001067DD" w:rsidRDefault="00482296">
            <w:pPr>
              <w:jc w:val="center"/>
              <w:rPr>
                <w:ins w:id="13952" w:author="chaniaayulestari@outlook.com" w:date="2021-11-12T07:10:00Z"/>
              </w:rPr>
              <w:pPrChange w:id="13953" w:author="chaniaayulestari@outlook.com" w:date="2021-11-14T03:28:00Z">
                <w:pPr/>
              </w:pPrChange>
            </w:pPr>
            <w:ins w:id="13954" w:author="chaniaayulestari@outlook.com" w:date="2021-11-14T03:00:00Z">
              <w:r w:rsidRPr="001067DD">
                <w:t>SP-RC13.2</w:t>
              </w:r>
            </w:ins>
          </w:p>
        </w:tc>
        <w:tc>
          <w:tcPr>
            <w:tcW w:w="1982" w:type="dxa"/>
            <w:tcPrChange w:id="13955" w:author="chaniaayulestari@outlook.com" w:date="2021-11-14T03:28:00Z">
              <w:tcPr>
                <w:tcW w:w="1982" w:type="dxa"/>
                <w:gridSpan w:val="2"/>
              </w:tcPr>
            </w:tcPrChange>
          </w:tcPr>
          <w:p w14:paraId="1D7342C3" w14:textId="61376258" w:rsidR="001C07F1" w:rsidRDefault="004D4159" w:rsidP="001C07F1">
            <w:pPr>
              <w:rPr>
                <w:ins w:id="13956" w:author="chaniaayulestari@outlook.com" w:date="2021-11-12T07:10:00Z"/>
              </w:rPr>
            </w:pPr>
            <w:ins w:id="13957" w:author="chaniaayulestari@outlook.com" w:date="2021-11-14T03:14:00Z">
              <w:r>
                <w:rPr>
                  <w:iCs/>
                </w:rPr>
                <w:t>Fitur ini dapat menghapus data seluruh guru</w:t>
              </w:r>
            </w:ins>
          </w:p>
        </w:tc>
      </w:tr>
      <w:tr w:rsidR="001C07F1" w14:paraId="1A897314" w14:textId="77777777" w:rsidTr="005A4C8B">
        <w:trPr>
          <w:ins w:id="13958" w:author="chaniaayulestari@outlook.com" w:date="2021-11-12T07:10:00Z"/>
          <w:trPrChange w:id="13959" w:author="chaniaayulestari@outlook.com" w:date="2021-11-14T03:28:00Z">
            <w:trPr>
              <w:gridAfter w:val="0"/>
            </w:trPr>
          </w:trPrChange>
        </w:trPr>
        <w:tc>
          <w:tcPr>
            <w:tcW w:w="1981" w:type="dxa"/>
            <w:vMerge/>
            <w:tcPrChange w:id="13960" w:author="chaniaayulestari@outlook.com" w:date="2021-11-14T03:28:00Z">
              <w:tcPr>
                <w:tcW w:w="1981" w:type="dxa"/>
                <w:gridSpan w:val="2"/>
                <w:vMerge/>
              </w:tcPr>
            </w:tcPrChange>
          </w:tcPr>
          <w:p w14:paraId="2B206311" w14:textId="77777777" w:rsidR="001C07F1" w:rsidRDefault="001C07F1" w:rsidP="001C07F1">
            <w:pPr>
              <w:rPr>
                <w:ins w:id="13961" w:author="chaniaayulestari@outlook.com" w:date="2021-11-12T07:10:00Z"/>
              </w:rPr>
            </w:pPr>
          </w:p>
        </w:tc>
        <w:tc>
          <w:tcPr>
            <w:tcW w:w="1982" w:type="dxa"/>
            <w:vAlign w:val="center"/>
            <w:tcPrChange w:id="13962" w:author="chaniaayulestari@outlook.com" w:date="2021-11-14T03:28:00Z">
              <w:tcPr>
                <w:tcW w:w="1982" w:type="dxa"/>
                <w:gridSpan w:val="2"/>
              </w:tcPr>
            </w:tcPrChange>
          </w:tcPr>
          <w:p w14:paraId="148541D2" w14:textId="41957C6D" w:rsidR="001C07F1" w:rsidRDefault="001C07F1">
            <w:pPr>
              <w:jc w:val="center"/>
              <w:rPr>
                <w:ins w:id="13963" w:author="chaniaayulestari@outlook.com" w:date="2021-11-12T07:10:00Z"/>
              </w:rPr>
              <w:pPrChange w:id="13964" w:author="chaniaayulestari@outlook.com" w:date="2021-11-14T03:28:00Z">
                <w:pPr/>
              </w:pPrChange>
            </w:pPr>
            <w:ins w:id="13965" w:author="chaniaayulestari@outlook.com" w:date="2021-11-12T07:24:00Z">
              <w:del w:id="13966" w:author="chaniaayulestari@outlook.com" w:date="2021-11-14T03:00:00Z">
                <w:r w:rsidDel="00482296">
                  <w:delText>Tambah</w:delText>
                </w:r>
              </w:del>
            </w:ins>
            <w:ins w:id="13967" w:author="chaniaayulestari@outlook.com" w:date="2021-11-14T03:00:00Z">
              <w:r w:rsidR="00482296">
                <w:t>Edit</w:t>
              </w:r>
            </w:ins>
            <w:ins w:id="13968" w:author="chaniaayulestari@outlook.com" w:date="2021-11-12T07:24:00Z">
              <w:r>
                <w:t xml:space="preserve"> Guru</w:t>
              </w:r>
            </w:ins>
          </w:p>
        </w:tc>
        <w:tc>
          <w:tcPr>
            <w:tcW w:w="1982" w:type="dxa"/>
            <w:vAlign w:val="center"/>
            <w:tcPrChange w:id="13969" w:author="chaniaayulestari@outlook.com" w:date="2021-11-14T03:28:00Z">
              <w:tcPr>
                <w:tcW w:w="1982" w:type="dxa"/>
                <w:gridSpan w:val="2"/>
              </w:tcPr>
            </w:tcPrChange>
          </w:tcPr>
          <w:p w14:paraId="573AC312" w14:textId="003EE7D6" w:rsidR="001C07F1" w:rsidRPr="001067DD" w:rsidRDefault="00482296">
            <w:pPr>
              <w:jc w:val="center"/>
              <w:rPr>
                <w:ins w:id="13970" w:author="chaniaayulestari@outlook.com" w:date="2021-11-12T07:10:00Z"/>
              </w:rPr>
              <w:pPrChange w:id="13971" w:author="chaniaayulestari@outlook.com" w:date="2021-11-14T03:28:00Z">
                <w:pPr/>
              </w:pPrChange>
            </w:pPr>
            <w:ins w:id="13972" w:author="chaniaayulestari@outlook.com" w:date="2021-11-14T03:00:00Z">
              <w:r w:rsidRPr="001067DD">
                <w:t>SP-RC13.3</w:t>
              </w:r>
            </w:ins>
          </w:p>
        </w:tc>
        <w:tc>
          <w:tcPr>
            <w:tcW w:w="1982" w:type="dxa"/>
            <w:tcPrChange w:id="13973" w:author="chaniaayulestari@outlook.com" w:date="2021-11-14T03:28:00Z">
              <w:tcPr>
                <w:tcW w:w="1982" w:type="dxa"/>
                <w:gridSpan w:val="2"/>
              </w:tcPr>
            </w:tcPrChange>
          </w:tcPr>
          <w:p w14:paraId="045A62B5" w14:textId="7982CE41" w:rsidR="001C07F1" w:rsidRDefault="00986178" w:rsidP="001C07F1">
            <w:pPr>
              <w:rPr>
                <w:ins w:id="13974" w:author="chaniaayulestari@outlook.com" w:date="2021-11-12T07:10:00Z"/>
              </w:rPr>
            </w:pPr>
            <w:ins w:id="13975" w:author="chaniaayulestari@outlook.com" w:date="2021-11-14T03:21:00Z">
              <w:r>
                <w:rPr>
                  <w:iCs/>
                </w:rPr>
                <w:t>Fitur ini dapat mengubah data seluruh guru.</w:t>
              </w:r>
            </w:ins>
          </w:p>
        </w:tc>
      </w:tr>
      <w:tr w:rsidR="001C07F1" w14:paraId="7C85AC0A" w14:textId="77777777" w:rsidTr="005A4C8B">
        <w:trPr>
          <w:ins w:id="13976" w:author="chaniaayulestari@outlook.com" w:date="2021-11-12T07:10:00Z"/>
          <w:trPrChange w:id="13977" w:author="chaniaayulestari@outlook.com" w:date="2021-11-14T03:28:00Z">
            <w:trPr>
              <w:gridAfter w:val="0"/>
            </w:trPr>
          </w:trPrChange>
        </w:trPr>
        <w:tc>
          <w:tcPr>
            <w:tcW w:w="1981" w:type="dxa"/>
            <w:vMerge/>
            <w:tcPrChange w:id="13978" w:author="chaniaayulestari@outlook.com" w:date="2021-11-14T03:28:00Z">
              <w:tcPr>
                <w:tcW w:w="1981" w:type="dxa"/>
                <w:gridSpan w:val="2"/>
                <w:vMerge/>
              </w:tcPr>
            </w:tcPrChange>
          </w:tcPr>
          <w:p w14:paraId="4DFABB9C" w14:textId="77777777" w:rsidR="001C07F1" w:rsidRDefault="001C07F1" w:rsidP="001C07F1">
            <w:pPr>
              <w:rPr>
                <w:ins w:id="13979" w:author="chaniaayulestari@outlook.com" w:date="2021-11-12T07:10:00Z"/>
              </w:rPr>
            </w:pPr>
          </w:p>
        </w:tc>
        <w:tc>
          <w:tcPr>
            <w:tcW w:w="1982" w:type="dxa"/>
            <w:vAlign w:val="center"/>
            <w:tcPrChange w:id="13980" w:author="chaniaayulestari@outlook.com" w:date="2021-11-14T03:28:00Z">
              <w:tcPr>
                <w:tcW w:w="1982" w:type="dxa"/>
                <w:gridSpan w:val="2"/>
              </w:tcPr>
            </w:tcPrChange>
          </w:tcPr>
          <w:p w14:paraId="26FC20F9" w14:textId="1D8A2D5D" w:rsidR="001C07F1" w:rsidRDefault="001C07F1">
            <w:pPr>
              <w:jc w:val="center"/>
              <w:rPr>
                <w:ins w:id="13981" w:author="chaniaayulestari@outlook.com" w:date="2021-11-12T07:10:00Z"/>
              </w:rPr>
              <w:pPrChange w:id="13982" w:author="chaniaayulestari@outlook.com" w:date="2021-11-14T03:28:00Z">
                <w:pPr/>
              </w:pPrChange>
            </w:pPr>
            <w:ins w:id="13983" w:author="chaniaayulestari@outlook.com" w:date="2021-11-12T07:25:00Z">
              <w:r>
                <w:t>Lihat Guru</w:t>
              </w:r>
            </w:ins>
          </w:p>
        </w:tc>
        <w:tc>
          <w:tcPr>
            <w:tcW w:w="1982" w:type="dxa"/>
            <w:vAlign w:val="center"/>
            <w:tcPrChange w:id="13984" w:author="chaniaayulestari@outlook.com" w:date="2021-11-14T03:28:00Z">
              <w:tcPr>
                <w:tcW w:w="1982" w:type="dxa"/>
                <w:gridSpan w:val="2"/>
              </w:tcPr>
            </w:tcPrChange>
          </w:tcPr>
          <w:p w14:paraId="3189A702" w14:textId="73A8BB82" w:rsidR="001C07F1" w:rsidRPr="001067DD" w:rsidRDefault="00482296">
            <w:pPr>
              <w:jc w:val="center"/>
              <w:rPr>
                <w:ins w:id="13985" w:author="chaniaayulestari@outlook.com" w:date="2021-11-12T07:10:00Z"/>
              </w:rPr>
              <w:pPrChange w:id="13986" w:author="chaniaayulestari@outlook.com" w:date="2021-11-14T03:28:00Z">
                <w:pPr/>
              </w:pPrChange>
            </w:pPr>
            <w:ins w:id="13987" w:author="chaniaayulestari@outlook.com" w:date="2021-11-14T03:00:00Z">
              <w:r w:rsidRPr="001067DD">
                <w:t>SP-RC13.4</w:t>
              </w:r>
            </w:ins>
          </w:p>
        </w:tc>
        <w:tc>
          <w:tcPr>
            <w:tcW w:w="1982" w:type="dxa"/>
            <w:tcPrChange w:id="13988" w:author="chaniaayulestari@outlook.com" w:date="2021-11-14T03:28:00Z">
              <w:tcPr>
                <w:tcW w:w="1982" w:type="dxa"/>
                <w:gridSpan w:val="2"/>
              </w:tcPr>
            </w:tcPrChange>
          </w:tcPr>
          <w:p w14:paraId="08D8B433" w14:textId="2B3C648F" w:rsidR="001C07F1" w:rsidRDefault="00986178" w:rsidP="001C07F1">
            <w:pPr>
              <w:rPr>
                <w:ins w:id="13989" w:author="chaniaayulestari@outlook.com" w:date="2021-11-12T07:10:00Z"/>
              </w:rPr>
            </w:pPr>
            <w:ins w:id="13990" w:author="chaniaayulestari@outlook.com" w:date="2021-11-14T03:23:00Z">
              <w:r>
                <w:rPr>
                  <w:iCs/>
                </w:rPr>
                <w:t>Fitur ini dapat melihat data seluruh guru</w:t>
              </w:r>
            </w:ins>
          </w:p>
        </w:tc>
      </w:tr>
      <w:tr w:rsidR="001C07F1" w14:paraId="1A7AD69A" w14:textId="77777777" w:rsidTr="005A4C8B">
        <w:trPr>
          <w:ins w:id="13991" w:author="chaniaayulestari@outlook.com" w:date="2021-11-14T02:29:00Z"/>
          <w:trPrChange w:id="13992" w:author="chaniaayulestari@outlook.com" w:date="2021-11-14T03:28:00Z">
            <w:trPr>
              <w:gridAfter w:val="0"/>
            </w:trPr>
          </w:trPrChange>
        </w:trPr>
        <w:tc>
          <w:tcPr>
            <w:tcW w:w="1981" w:type="dxa"/>
            <w:vMerge/>
            <w:tcPrChange w:id="13993" w:author="chaniaayulestari@outlook.com" w:date="2021-11-14T03:28:00Z">
              <w:tcPr>
                <w:tcW w:w="1981" w:type="dxa"/>
                <w:gridSpan w:val="2"/>
                <w:vMerge/>
              </w:tcPr>
            </w:tcPrChange>
          </w:tcPr>
          <w:p w14:paraId="1C123731" w14:textId="77777777" w:rsidR="001C07F1" w:rsidRDefault="001C07F1" w:rsidP="001C07F1">
            <w:pPr>
              <w:rPr>
                <w:ins w:id="13994" w:author="chaniaayulestari@outlook.com" w:date="2021-11-14T02:29:00Z"/>
              </w:rPr>
            </w:pPr>
          </w:p>
        </w:tc>
        <w:tc>
          <w:tcPr>
            <w:tcW w:w="1982" w:type="dxa"/>
            <w:vAlign w:val="center"/>
            <w:tcPrChange w:id="13995" w:author="chaniaayulestari@outlook.com" w:date="2021-11-14T03:28:00Z">
              <w:tcPr>
                <w:tcW w:w="1982" w:type="dxa"/>
                <w:gridSpan w:val="2"/>
              </w:tcPr>
            </w:tcPrChange>
          </w:tcPr>
          <w:p w14:paraId="01DC16C4" w14:textId="6CBFE4E1" w:rsidR="001C07F1" w:rsidRDefault="001C07F1">
            <w:pPr>
              <w:jc w:val="center"/>
              <w:rPr>
                <w:ins w:id="13996" w:author="chaniaayulestari@outlook.com" w:date="2021-11-14T02:29:00Z"/>
              </w:rPr>
              <w:pPrChange w:id="13997" w:author="chaniaayulestari@outlook.com" w:date="2021-11-14T03:28:00Z">
                <w:pPr/>
              </w:pPrChange>
            </w:pPr>
            <w:ins w:id="13998" w:author="chaniaayulestari@outlook.com" w:date="2021-11-14T02:29:00Z">
              <w:r>
                <w:t>Lihat Profile Guru</w:t>
              </w:r>
            </w:ins>
          </w:p>
        </w:tc>
        <w:tc>
          <w:tcPr>
            <w:tcW w:w="1982" w:type="dxa"/>
            <w:vAlign w:val="center"/>
            <w:tcPrChange w:id="13999" w:author="chaniaayulestari@outlook.com" w:date="2021-11-14T03:28:00Z">
              <w:tcPr>
                <w:tcW w:w="1982" w:type="dxa"/>
                <w:gridSpan w:val="2"/>
              </w:tcPr>
            </w:tcPrChange>
          </w:tcPr>
          <w:p w14:paraId="73620703" w14:textId="4A5BE407" w:rsidR="001C07F1" w:rsidRPr="001067DD" w:rsidRDefault="00482296">
            <w:pPr>
              <w:jc w:val="center"/>
              <w:rPr>
                <w:ins w:id="14000" w:author="chaniaayulestari@outlook.com" w:date="2021-11-14T02:29:00Z"/>
              </w:rPr>
              <w:pPrChange w:id="14001" w:author="chaniaayulestari@outlook.com" w:date="2021-11-14T03:28:00Z">
                <w:pPr/>
              </w:pPrChange>
            </w:pPr>
            <w:ins w:id="14002" w:author="chaniaayulestari@outlook.com" w:date="2021-11-14T03:01:00Z">
              <w:r w:rsidRPr="001067DD">
                <w:t>SP-RC06</w:t>
              </w:r>
            </w:ins>
          </w:p>
        </w:tc>
        <w:tc>
          <w:tcPr>
            <w:tcW w:w="1982" w:type="dxa"/>
            <w:tcPrChange w:id="14003" w:author="chaniaayulestari@outlook.com" w:date="2021-11-14T03:28:00Z">
              <w:tcPr>
                <w:tcW w:w="1982" w:type="dxa"/>
                <w:gridSpan w:val="2"/>
              </w:tcPr>
            </w:tcPrChange>
          </w:tcPr>
          <w:p w14:paraId="12B3E592" w14:textId="32148D1B" w:rsidR="001C07F1" w:rsidRDefault="009A41CF" w:rsidP="001C07F1">
            <w:pPr>
              <w:rPr>
                <w:ins w:id="14004" w:author="chaniaayulestari@outlook.com" w:date="2021-11-14T02:29:00Z"/>
              </w:rPr>
            </w:pPr>
            <w:ins w:id="14005" w:author="chaniaayulestari@outlook.com" w:date="2021-11-14T03:26:00Z">
              <w:r>
                <w:rPr>
                  <w:iCs/>
                </w:rPr>
                <w:t>Fitur ini dapat melihat informasi detail mengenai guru</w:t>
              </w:r>
            </w:ins>
          </w:p>
        </w:tc>
      </w:tr>
      <w:tr w:rsidR="008B7DB5" w14:paraId="480E3FDB" w14:textId="77777777" w:rsidTr="004A4F76">
        <w:trPr>
          <w:ins w:id="14006" w:author="chaniaayulestari@outlook.com" w:date="2021-11-12T07:03:00Z"/>
        </w:trPr>
        <w:tc>
          <w:tcPr>
            <w:tcW w:w="1981" w:type="dxa"/>
            <w:vMerge w:val="restart"/>
            <w:vAlign w:val="center"/>
          </w:tcPr>
          <w:p w14:paraId="3255A415" w14:textId="4453A850" w:rsidR="008B7DB5" w:rsidRDefault="008B7DB5">
            <w:pPr>
              <w:jc w:val="center"/>
              <w:rPr>
                <w:ins w:id="14007" w:author="chaniaayulestari@outlook.com" w:date="2021-11-12T07:03:00Z"/>
              </w:rPr>
              <w:pPrChange w:id="14008" w:author="chaniaayulestari@outlook.com" w:date="2021-11-12T07:11:00Z">
                <w:pPr/>
              </w:pPrChange>
            </w:pPr>
            <w:ins w:id="14009" w:author="chaniaayulestari@outlook.com" w:date="2021-11-12T07:04:00Z">
              <w:r>
                <w:t>Kelola Walikelas</w:t>
              </w:r>
            </w:ins>
          </w:p>
        </w:tc>
        <w:tc>
          <w:tcPr>
            <w:tcW w:w="1982" w:type="dxa"/>
            <w:vAlign w:val="center"/>
          </w:tcPr>
          <w:p w14:paraId="1A849485" w14:textId="3BDDE3CD" w:rsidR="008B7DB5" w:rsidRDefault="008B7DB5">
            <w:pPr>
              <w:jc w:val="center"/>
              <w:rPr>
                <w:ins w:id="14010" w:author="chaniaayulestari@outlook.com" w:date="2021-11-12T07:03:00Z"/>
              </w:rPr>
              <w:pPrChange w:id="14011" w:author="chaniaayulestari@outlook.com" w:date="2021-11-14T03:28:00Z">
                <w:pPr/>
              </w:pPrChange>
            </w:pPr>
            <w:ins w:id="14012" w:author="chaniaayulestari@outlook.com" w:date="2021-11-12T07:25:00Z">
              <w:del w:id="14013" w:author="chaniaayulestari@outlook.com" w:date="2021-11-14T03:02:00Z">
                <w:r w:rsidDel="00482296">
                  <w:delText xml:space="preserve">Hapus </w:delText>
                </w:r>
              </w:del>
            </w:ins>
            <w:ins w:id="14014" w:author="chaniaayulestari@outlook.com" w:date="2021-11-14T03:02:00Z">
              <w:r>
                <w:t xml:space="preserve">Tambah </w:t>
              </w:r>
            </w:ins>
            <w:ins w:id="14015" w:author="chaniaayulestari@outlook.com" w:date="2021-11-12T07:26:00Z">
              <w:r>
                <w:t>Walikelas</w:t>
              </w:r>
            </w:ins>
          </w:p>
        </w:tc>
        <w:tc>
          <w:tcPr>
            <w:tcW w:w="1982" w:type="dxa"/>
            <w:vAlign w:val="center"/>
          </w:tcPr>
          <w:p w14:paraId="6B427274" w14:textId="51016B61" w:rsidR="008B7DB5" w:rsidRPr="001067DD" w:rsidRDefault="008B7DB5">
            <w:pPr>
              <w:jc w:val="center"/>
              <w:rPr>
                <w:ins w:id="14016" w:author="chaniaayulestari@outlook.com" w:date="2021-11-12T07:03:00Z"/>
              </w:rPr>
              <w:pPrChange w:id="14017" w:author="chaniaayulestari@outlook.com" w:date="2021-11-14T03:28:00Z">
                <w:pPr/>
              </w:pPrChange>
            </w:pPr>
            <w:ins w:id="14018" w:author="chaniaayulestari@outlook.com" w:date="2021-11-14T03:01:00Z">
              <w:r w:rsidRPr="001067DD">
                <w:t>SP-RC14.</w:t>
              </w:r>
            </w:ins>
            <w:ins w:id="14019" w:author="chaniaayulestari@outlook.com" w:date="2021-11-14T03:02:00Z">
              <w:r w:rsidRPr="001067DD">
                <w:t>1</w:t>
              </w:r>
            </w:ins>
          </w:p>
        </w:tc>
        <w:tc>
          <w:tcPr>
            <w:tcW w:w="1982" w:type="dxa"/>
          </w:tcPr>
          <w:p w14:paraId="6F2DB88F" w14:textId="25AF6D57" w:rsidR="008B7DB5" w:rsidRDefault="008B7DB5" w:rsidP="001C07F1">
            <w:pPr>
              <w:rPr>
                <w:ins w:id="14020" w:author="chaniaayulestari@outlook.com" w:date="2021-11-12T07:03:00Z"/>
              </w:rPr>
            </w:pPr>
            <w:ins w:id="14021" w:author="chaniaayulestari@outlook.com" w:date="2021-11-14T03:19:00Z">
              <w:r>
                <w:rPr>
                  <w:iCs/>
                </w:rPr>
                <w:t xml:space="preserve">Fitur ini dapat menambahkan data seluruh </w:t>
              </w:r>
            </w:ins>
            <w:ins w:id="14022" w:author="chaniaayulestari@outlook.com" w:date="2021-11-14T03:20:00Z">
              <w:r>
                <w:rPr>
                  <w:iCs/>
                </w:rPr>
                <w:t>walikelas.</w:t>
              </w:r>
            </w:ins>
            <w:ins w:id="14023" w:author="chaniaayulestari@outlook.com" w:date="2021-11-14T03:19:00Z">
              <w:r w:rsidDel="004D4159">
                <w:rPr>
                  <w:iCs/>
                </w:rPr>
                <w:t xml:space="preserve"> </w:t>
              </w:r>
            </w:ins>
            <w:ins w:id="14024" w:author="chaniaayulestari@outlook.com" w:date="2021-11-13T22:27:00Z">
              <w:del w:id="14025" w:author="chaniaayulestari@outlook.com" w:date="2021-11-14T03:15:00Z">
                <w:r w:rsidDel="004D4159">
                  <w:rPr>
                    <w:iCs/>
                  </w:rPr>
                  <w:delText>Fitur ini dapat menghapus data seluruh walikelas.</w:delText>
                </w:r>
              </w:del>
            </w:ins>
          </w:p>
        </w:tc>
      </w:tr>
      <w:tr w:rsidR="008B7DB5" w14:paraId="5439AE73" w14:textId="77777777" w:rsidTr="004A4F76">
        <w:trPr>
          <w:ins w:id="14026" w:author="chaniaayulestari@outlook.com" w:date="2021-11-12T07:10:00Z"/>
        </w:trPr>
        <w:tc>
          <w:tcPr>
            <w:tcW w:w="1981" w:type="dxa"/>
            <w:vMerge/>
          </w:tcPr>
          <w:p w14:paraId="66CE61E9" w14:textId="77777777" w:rsidR="008B7DB5" w:rsidRDefault="008B7DB5" w:rsidP="001C07F1">
            <w:pPr>
              <w:rPr>
                <w:ins w:id="14027" w:author="chaniaayulestari@outlook.com" w:date="2021-11-12T07:10:00Z"/>
              </w:rPr>
            </w:pPr>
          </w:p>
        </w:tc>
        <w:tc>
          <w:tcPr>
            <w:tcW w:w="1982" w:type="dxa"/>
            <w:vAlign w:val="center"/>
          </w:tcPr>
          <w:p w14:paraId="168F1D5C" w14:textId="26AD75E3" w:rsidR="008B7DB5" w:rsidRDefault="008B7DB5">
            <w:pPr>
              <w:jc w:val="center"/>
              <w:rPr>
                <w:ins w:id="14028" w:author="chaniaayulestari@outlook.com" w:date="2021-11-12T07:10:00Z"/>
              </w:rPr>
              <w:pPrChange w:id="14029" w:author="chaniaayulestari@outlook.com" w:date="2021-11-14T03:28:00Z">
                <w:pPr/>
              </w:pPrChange>
            </w:pPr>
            <w:ins w:id="14030" w:author="chaniaayulestari@outlook.com" w:date="2021-11-12T07:27:00Z">
              <w:del w:id="14031" w:author="chaniaayulestari@outlook.com" w:date="2021-11-14T03:02:00Z">
                <w:r w:rsidDel="00482296">
                  <w:delText>Edit</w:delText>
                </w:r>
              </w:del>
            </w:ins>
            <w:ins w:id="14032" w:author="chaniaayulestari@outlook.com" w:date="2021-11-14T03:02:00Z">
              <w:r>
                <w:t>Hapus</w:t>
              </w:r>
            </w:ins>
            <w:ins w:id="14033" w:author="chaniaayulestari@outlook.com" w:date="2021-11-12T07:27:00Z">
              <w:r>
                <w:t xml:space="preserve"> Walikelas</w:t>
              </w:r>
            </w:ins>
          </w:p>
        </w:tc>
        <w:tc>
          <w:tcPr>
            <w:tcW w:w="1982" w:type="dxa"/>
            <w:vAlign w:val="center"/>
          </w:tcPr>
          <w:p w14:paraId="0B66139D" w14:textId="4E00E098" w:rsidR="008B7DB5" w:rsidRPr="001067DD" w:rsidRDefault="008B7DB5">
            <w:pPr>
              <w:jc w:val="center"/>
              <w:rPr>
                <w:ins w:id="14034" w:author="chaniaayulestari@outlook.com" w:date="2021-11-12T07:10:00Z"/>
              </w:rPr>
              <w:pPrChange w:id="14035" w:author="chaniaayulestari@outlook.com" w:date="2021-11-14T03:28:00Z">
                <w:pPr/>
              </w:pPrChange>
            </w:pPr>
            <w:ins w:id="14036" w:author="chaniaayulestari@outlook.com" w:date="2021-11-14T03:02:00Z">
              <w:r w:rsidRPr="001067DD">
                <w:t>SP-RC14.2</w:t>
              </w:r>
            </w:ins>
          </w:p>
        </w:tc>
        <w:tc>
          <w:tcPr>
            <w:tcW w:w="1982" w:type="dxa"/>
          </w:tcPr>
          <w:p w14:paraId="660B228F" w14:textId="75CF1477" w:rsidR="008B7DB5" w:rsidRDefault="008B7DB5" w:rsidP="001C07F1">
            <w:pPr>
              <w:rPr>
                <w:ins w:id="14037" w:author="chaniaayulestari@outlook.com" w:date="2021-11-12T07:10:00Z"/>
              </w:rPr>
            </w:pPr>
            <w:ins w:id="14038" w:author="chaniaayulestari@outlook.com" w:date="2021-11-14T03:15:00Z">
              <w:r>
                <w:rPr>
                  <w:iCs/>
                </w:rPr>
                <w:t>Fitur ini dapat menghapus data seluruh walikelas.</w:t>
              </w:r>
            </w:ins>
          </w:p>
        </w:tc>
      </w:tr>
      <w:tr w:rsidR="008B7DB5" w14:paraId="1F5001C0" w14:textId="77777777" w:rsidTr="004A4F76">
        <w:trPr>
          <w:ins w:id="14039" w:author="chaniaayulestari@outlook.com" w:date="2021-11-12T07:10:00Z"/>
        </w:trPr>
        <w:tc>
          <w:tcPr>
            <w:tcW w:w="1981" w:type="dxa"/>
            <w:vMerge/>
          </w:tcPr>
          <w:p w14:paraId="55A7F5E3" w14:textId="77777777" w:rsidR="008B7DB5" w:rsidRDefault="008B7DB5" w:rsidP="001C07F1">
            <w:pPr>
              <w:rPr>
                <w:ins w:id="14040" w:author="chaniaayulestari@outlook.com" w:date="2021-11-12T07:10:00Z"/>
              </w:rPr>
            </w:pPr>
          </w:p>
        </w:tc>
        <w:tc>
          <w:tcPr>
            <w:tcW w:w="1982" w:type="dxa"/>
            <w:vAlign w:val="center"/>
          </w:tcPr>
          <w:p w14:paraId="2790E8BF" w14:textId="0CE2C841" w:rsidR="008B7DB5" w:rsidRDefault="008B7DB5">
            <w:pPr>
              <w:jc w:val="center"/>
              <w:rPr>
                <w:ins w:id="14041" w:author="chaniaayulestari@outlook.com" w:date="2021-11-12T07:10:00Z"/>
              </w:rPr>
              <w:pPrChange w:id="14042" w:author="chaniaayulestari@outlook.com" w:date="2021-11-14T03:28:00Z">
                <w:pPr/>
              </w:pPrChange>
            </w:pPr>
            <w:ins w:id="14043" w:author="chaniaayulestari@outlook.com" w:date="2021-11-12T07:25:00Z">
              <w:del w:id="14044" w:author="chaniaayulestari@outlook.com" w:date="2021-11-14T03:02:00Z">
                <w:r w:rsidDel="00482296">
                  <w:delText>Tambah</w:delText>
                </w:r>
              </w:del>
            </w:ins>
            <w:ins w:id="14045" w:author="chaniaayulestari@outlook.com" w:date="2021-11-14T03:02:00Z">
              <w:r>
                <w:t>Edit</w:t>
              </w:r>
            </w:ins>
            <w:ins w:id="14046" w:author="chaniaayulestari@outlook.com" w:date="2021-11-12T07:25:00Z">
              <w:r>
                <w:t xml:space="preserve"> </w:t>
              </w:r>
            </w:ins>
            <w:ins w:id="14047" w:author="chaniaayulestari@outlook.com" w:date="2021-11-12T07:26:00Z">
              <w:r>
                <w:t>Walikelas</w:t>
              </w:r>
            </w:ins>
          </w:p>
        </w:tc>
        <w:tc>
          <w:tcPr>
            <w:tcW w:w="1982" w:type="dxa"/>
            <w:vAlign w:val="center"/>
          </w:tcPr>
          <w:p w14:paraId="7D3DB4B6" w14:textId="60AB0596" w:rsidR="008B7DB5" w:rsidRPr="001067DD" w:rsidRDefault="008B7DB5">
            <w:pPr>
              <w:jc w:val="center"/>
              <w:rPr>
                <w:ins w:id="14048" w:author="chaniaayulestari@outlook.com" w:date="2021-11-12T07:10:00Z"/>
              </w:rPr>
              <w:pPrChange w:id="14049" w:author="chaniaayulestari@outlook.com" w:date="2021-11-14T03:28:00Z">
                <w:pPr/>
              </w:pPrChange>
            </w:pPr>
            <w:ins w:id="14050" w:author="chaniaayulestari@outlook.com" w:date="2021-11-14T03:02:00Z">
              <w:r w:rsidRPr="001067DD">
                <w:t>SP-RC14.3</w:t>
              </w:r>
            </w:ins>
          </w:p>
        </w:tc>
        <w:tc>
          <w:tcPr>
            <w:tcW w:w="1982" w:type="dxa"/>
          </w:tcPr>
          <w:p w14:paraId="434A9557" w14:textId="7297D660" w:rsidR="008B7DB5" w:rsidRDefault="008B7DB5" w:rsidP="001C07F1">
            <w:pPr>
              <w:rPr>
                <w:ins w:id="14051" w:author="chaniaayulestari@outlook.com" w:date="2021-11-12T07:10:00Z"/>
              </w:rPr>
            </w:pPr>
            <w:ins w:id="14052" w:author="chaniaayulestari@outlook.com" w:date="2021-11-14T03:22:00Z">
              <w:r>
                <w:rPr>
                  <w:iCs/>
                </w:rPr>
                <w:t>Fitur ini dapat mengubah data seluruh walikelas.</w:t>
              </w:r>
            </w:ins>
          </w:p>
        </w:tc>
      </w:tr>
      <w:tr w:rsidR="008B7DB5" w14:paraId="7D222948" w14:textId="77777777" w:rsidTr="004A4F76">
        <w:trPr>
          <w:ins w:id="14053" w:author="chaniaayulestari@outlook.com" w:date="2021-11-12T07:10:00Z"/>
        </w:trPr>
        <w:tc>
          <w:tcPr>
            <w:tcW w:w="1981" w:type="dxa"/>
            <w:vMerge/>
          </w:tcPr>
          <w:p w14:paraId="26B25EA5" w14:textId="77777777" w:rsidR="008B7DB5" w:rsidRDefault="008B7DB5" w:rsidP="001C07F1">
            <w:pPr>
              <w:rPr>
                <w:ins w:id="14054" w:author="chaniaayulestari@outlook.com" w:date="2021-11-12T07:10:00Z"/>
              </w:rPr>
            </w:pPr>
          </w:p>
        </w:tc>
        <w:tc>
          <w:tcPr>
            <w:tcW w:w="1982" w:type="dxa"/>
            <w:vAlign w:val="center"/>
          </w:tcPr>
          <w:p w14:paraId="23E5A780" w14:textId="0174F780" w:rsidR="008B7DB5" w:rsidRDefault="008B7DB5">
            <w:pPr>
              <w:jc w:val="center"/>
              <w:rPr>
                <w:ins w:id="14055" w:author="chaniaayulestari@outlook.com" w:date="2021-11-12T07:10:00Z"/>
              </w:rPr>
              <w:pPrChange w:id="14056" w:author="chaniaayulestari@outlook.com" w:date="2021-11-14T03:28:00Z">
                <w:pPr/>
              </w:pPrChange>
            </w:pPr>
            <w:ins w:id="14057" w:author="chaniaayulestari@outlook.com" w:date="2021-11-12T07:25:00Z">
              <w:r>
                <w:t xml:space="preserve">Lihat </w:t>
              </w:r>
            </w:ins>
            <w:ins w:id="14058" w:author="chaniaayulestari@outlook.com" w:date="2021-11-12T07:26:00Z">
              <w:r>
                <w:t>Walikelas</w:t>
              </w:r>
            </w:ins>
          </w:p>
        </w:tc>
        <w:tc>
          <w:tcPr>
            <w:tcW w:w="1982" w:type="dxa"/>
            <w:vAlign w:val="center"/>
          </w:tcPr>
          <w:p w14:paraId="3C57AA63" w14:textId="4D24C231" w:rsidR="008B7DB5" w:rsidRPr="001067DD" w:rsidRDefault="008B7DB5">
            <w:pPr>
              <w:jc w:val="center"/>
              <w:rPr>
                <w:ins w:id="14059" w:author="chaniaayulestari@outlook.com" w:date="2021-11-12T07:10:00Z"/>
              </w:rPr>
              <w:pPrChange w:id="14060" w:author="chaniaayulestari@outlook.com" w:date="2021-11-14T03:28:00Z">
                <w:pPr/>
              </w:pPrChange>
            </w:pPr>
            <w:ins w:id="14061" w:author="chaniaayulestari@outlook.com" w:date="2021-11-14T03:03:00Z">
              <w:r w:rsidRPr="001067DD">
                <w:t>SP-RC14.4</w:t>
              </w:r>
            </w:ins>
          </w:p>
        </w:tc>
        <w:tc>
          <w:tcPr>
            <w:tcW w:w="1982" w:type="dxa"/>
          </w:tcPr>
          <w:p w14:paraId="0A3061BC" w14:textId="39C51FE1" w:rsidR="008B7DB5" w:rsidRDefault="008B7DB5" w:rsidP="001C07F1">
            <w:pPr>
              <w:rPr>
                <w:ins w:id="14062" w:author="chaniaayulestari@outlook.com" w:date="2021-11-12T07:10:00Z"/>
              </w:rPr>
            </w:pPr>
            <w:ins w:id="14063" w:author="chaniaayulestari@outlook.com" w:date="2021-11-14T03:23:00Z">
              <w:r>
                <w:rPr>
                  <w:iCs/>
                </w:rPr>
                <w:t>Fitur ini dapat melihat data seluruh walikelas</w:t>
              </w:r>
            </w:ins>
          </w:p>
        </w:tc>
      </w:tr>
      <w:tr w:rsidR="008B7DB5" w14:paraId="1EDE3156" w14:textId="77777777" w:rsidTr="004A4F76">
        <w:trPr>
          <w:ins w:id="14064" w:author="chaniaayulestari@outlook.com" w:date="2021-11-14T02:32:00Z"/>
        </w:trPr>
        <w:tc>
          <w:tcPr>
            <w:tcW w:w="1981" w:type="dxa"/>
            <w:vMerge/>
          </w:tcPr>
          <w:p w14:paraId="30223769" w14:textId="77777777" w:rsidR="008B7DB5" w:rsidRDefault="008B7DB5" w:rsidP="00482296">
            <w:pPr>
              <w:rPr>
                <w:ins w:id="14065" w:author="chaniaayulestari@outlook.com" w:date="2021-11-14T02:32:00Z"/>
              </w:rPr>
            </w:pPr>
          </w:p>
        </w:tc>
        <w:tc>
          <w:tcPr>
            <w:tcW w:w="1982" w:type="dxa"/>
            <w:vAlign w:val="center"/>
          </w:tcPr>
          <w:p w14:paraId="2BB49149" w14:textId="096715F5" w:rsidR="008B7DB5" w:rsidRDefault="008B7DB5">
            <w:pPr>
              <w:jc w:val="center"/>
              <w:rPr>
                <w:ins w:id="14066" w:author="chaniaayulestari@outlook.com" w:date="2021-11-14T02:32:00Z"/>
              </w:rPr>
              <w:pPrChange w:id="14067" w:author="chaniaayulestari@outlook.com" w:date="2021-11-14T03:28:00Z">
                <w:pPr/>
              </w:pPrChange>
            </w:pPr>
            <w:ins w:id="14068" w:author="chaniaayulestari@outlook.com" w:date="2021-11-14T02:32:00Z">
              <w:r>
                <w:t xml:space="preserve">Lihat Profile </w:t>
              </w:r>
            </w:ins>
            <w:ins w:id="14069" w:author="Rafi Aziizi" w:date="2021-11-14T12:16:00Z">
              <w:r>
                <w:t>Walik</w:t>
              </w:r>
            </w:ins>
            <w:ins w:id="14070" w:author="chaniaayulestari@outlook.com" w:date="2021-11-14T02:32:00Z">
              <w:del w:id="14071" w:author="Rafi Aziizi" w:date="2021-11-14T12:16:00Z">
                <w:r w:rsidDel="008B7DB5">
                  <w:delText>K</w:delText>
                </w:r>
              </w:del>
              <w:r>
                <w:t>elas</w:t>
              </w:r>
            </w:ins>
          </w:p>
        </w:tc>
        <w:tc>
          <w:tcPr>
            <w:tcW w:w="1982" w:type="dxa"/>
            <w:vAlign w:val="center"/>
          </w:tcPr>
          <w:p w14:paraId="493664B4" w14:textId="0E859F21" w:rsidR="008B7DB5" w:rsidRPr="001067DD" w:rsidRDefault="008B7DB5">
            <w:pPr>
              <w:jc w:val="center"/>
              <w:rPr>
                <w:ins w:id="14072" w:author="chaniaayulestari@outlook.com" w:date="2021-11-14T02:32:00Z"/>
              </w:rPr>
              <w:pPrChange w:id="14073" w:author="chaniaayulestari@outlook.com" w:date="2021-11-14T03:28:00Z">
                <w:pPr/>
              </w:pPrChange>
            </w:pPr>
            <w:ins w:id="14074" w:author="chaniaayulestari@outlook.com" w:date="2021-11-14T03:01:00Z">
              <w:r w:rsidRPr="001067DD">
                <w:t>SP-RC07</w:t>
              </w:r>
            </w:ins>
          </w:p>
        </w:tc>
        <w:tc>
          <w:tcPr>
            <w:tcW w:w="1982" w:type="dxa"/>
          </w:tcPr>
          <w:p w14:paraId="46C2164C" w14:textId="6899F705" w:rsidR="008B7DB5" w:rsidRDefault="008B7DB5" w:rsidP="00482296">
            <w:pPr>
              <w:rPr>
                <w:ins w:id="14075" w:author="chaniaayulestari@outlook.com" w:date="2021-11-14T02:32:00Z"/>
              </w:rPr>
            </w:pPr>
            <w:ins w:id="14076" w:author="chaniaayulestari@outlook.com" w:date="2021-11-14T03:23:00Z">
              <w:r>
                <w:rPr>
                  <w:iCs/>
                </w:rPr>
                <w:t>Fitur ini dapat melihat informasi detail mengenai kelas</w:t>
              </w:r>
            </w:ins>
          </w:p>
        </w:tc>
      </w:tr>
      <w:tr w:rsidR="008B7DB5" w14:paraId="5D98636C" w14:textId="77777777" w:rsidTr="004A4F76">
        <w:trPr>
          <w:ins w:id="14077" w:author="chaniaayulestari@outlook.com" w:date="2021-11-14T02:32:00Z"/>
        </w:trPr>
        <w:tc>
          <w:tcPr>
            <w:tcW w:w="1981" w:type="dxa"/>
            <w:vMerge/>
          </w:tcPr>
          <w:p w14:paraId="6BD8C21D" w14:textId="77777777" w:rsidR="008B7DB5" w:rsidRDefault="008B7DB5" w:rsidP="00482296">
            <w:pPr>
              <w:rPr>
                <w:ins w:id="14078" w:author="chaniaayulestari@outlook.com" w:date="2021-11-14T02:32:00Z"/>
              </w:rPr>
            </w:pPr>
          </w:p>
        </w:tc>
        <w:tc>
          <w:tcPr>
            <w:tcW w:w="1982" w:type="dxa"/>
            <w:vAlign w:val="center"/>
          </w:tcPr>
          <w:p w14:paraId="759BCFE3" w14:textId="201C93E1" w:rsidR="008B7DB5" w:rsidRDefault="008B7DB5">
            <w:pPr>
              <w:jc w:val="center"/>
              <w:rPr>
                <w:ins w:id="14079" w:author="chaniaayulestari@outlook.com" w:date="2021-11-14T02:32:00Z"/>
              </w:rPr>
              <w:pPrChange w:id="14080" w:author="chaniaayulestari@outlook.com" w:date="2021-11-14T03:28:00Z">
                <w:pPr/>
              </w:pPrChange>
            </w:pPr>
            <w:ins w:id="14081" w:author="chaniaayulestari@outlook.com" w:date="2021-11-14T02:32:00Z">
              <w:r>
                <w:t xml:space="preserve">Lihat Anggota </w:t>
              </w:r>
            </w:ins>
            <w:ins w:id="14082" w:author="Rafi Aziizi" w:date="2021-11-14T12:17:00Z">
              <w:r>
                <w:t>Siswa</w:t>
              </w:r>
            </w:ins>
            <w:ins w:id="14083" w:author="chaniaayulestari@outlook.com" w:date="2021-11-14T02:32:00Z">
              <w:del w:id="14084" w:author="Rafi Aziizi" w:date="2021-11-14T12:16:00Z">
                <w:r w:rsidDel="008B7DB5">
                  <w:delText>K</w:delText>
                </w:r>
              </w:del>
              <w:del w:id="14085" w:author="Rafi Aziizi" w:date="2021-11-14T12:17:00Z">
                <w:r w:rsidDel="008B7DB5">
                  <w:delText>elas</w:delText>
                </w:r>
              </w:del>
            </w:ins>
          </w:p>
        </w:tc>
        <w:tc>
          <w:tcPr>
            <w:tcW w:w="1982" w:type="dxa"/>
            <w:vAlign w:val="center"/>
          </w:tcPr>
          <w:p w14:paraId="75833352" w14:textId="3F7C04AB" w:rsidR="008B7DB5" w:rsidRPr="001067DD" w:rsidRDefault="008B7DB5">
            <w:pPr>
              <w:jc w:val="center"/>
              <w:rPr>
                <w:ins w:id="14086" w:author="chaniaayulestari@outlook.com" w:date="2021-11-14T02:32:00Z"/>
              </w:rPr>
              <w:pPrChange w:id="14087" w:author="chaniaayulestari@outlook.com" w:date="2021-11-14T03:28:00Z">
                <w:pPr/>
              </w:pPrChange>
            </w:pPr>
            <w:ins w:id="14088" w:author="chaniaayulestari@outlook.com" w:date="2021-11-14T03:04:00Z">
              <w:r w:rsidRPr="001067DD">
                <w:t>SP-RC</w:t>
              </w:r>
            </w:ins>
            <w:ins w:id="14089" w:author="Rafi Aziizi" w:date="2021-11-14T12:16:00Z">
              <w:r w:rsidRPr="001067DD">
                <w:t>08</w:t>
              </w:r>
            </w:ins>
            <w:ins w:id="14090" w:author="chaniaayulestari@outlook.com" w:date="2021-11-14T03:04:00Z">
              <w:del w:id="14091" w:author="Rafi Aziizi" w:date="2021-11-14T12:16:00Z">
                <w:r w:rsidRPr="001067DD" w:rsidDel="008B7DB5">
                  <w:delText>10</w:delText>
                </w:r>
              </w:del>
            </w:ins>
          </w:p>
        </w:tc>
        <w:tc>
          <w:tcPr>
            <w:tcW w:w="1982" w:type="dxa"/>
          </w:tcPr>
          <w:p w14:paraId="4554B45E" w14:textId="097D37BF" w:rsidR="008B7DB5" w:rsidRDefault="008B7DB5" w:rsidP="00482296">
            <w:pPr>
              <w:rPr>
                <w:ins w:id="14092" w:author="chaniaayulestari@outlook.com" w:date="2021-11-14T02:32:00Z"/>
              </w:rPr>
            </w:pPr>
            <w:ins w:id="14093" w:author="chaniaayulestari@outlook.com" w:date="2021-11-14T03:23:00Z">
              <w:r>
                <w:rPr>
                  <w:iCs/>
                </w:rPr>
                <w:t xml:space="preserve">Fitur ini dapat melihat data seluruh </w:t>
              </w:r>
            </w:ins>
            <w:ins w:id="14094" w:author="chaniaayulestari@outlook.com" w:date="2021-11-14T03:24:00Z">
              <w:r>
                <w:rPr>
                  <w:iCs/>
                </w:rPr>
                <w:t xml:space="preserve">anggota siswa yang memiliki nama </w:t>
              </w:r>
              <w:r>
                <w:rPr>
                  <w:iCs/>
                </w:rPr>
                <w:lastRenderedPageBreak/>
                <w:t>walikela</w:t>
              </w:r>
            </w:ins>
            <w:ins w:id="14095" w:author="Rafi Aziizi" w:date="2021-11-14T12:12:00Z">
              <w:r>
                <w:rPr>
                  <w:iCs/>
                </w:rPr>
                <w:t>s</w:t>
              </w:r>
            </w:ins>
            <w:ins w:id="14096" w:author="chaniaayulestari@outlook.com" w:date="2021-11-14T03:24:00Z">
              <w:r>
                <w:rPr>
                  <w:iCs/>
                </w:rPr>
                <w:t xml:space="preserve"> yang sama</w:t>
              </w:r>
            </w:ins>
          </w:p>
        </w:tc>
      </w:tr>
      <w:tr w:rsidR="008B7DB5" w14:paraId="5DFBF2A9" w14:textId="77777777" w:rsidTr="005A4C8B">
        <w:trPr>
          <w:ins w:id="14097" w:author="Rafi Aziizi" w:date="2021-11-14T12:12:00Z"/>
        </w:trPr>
        <w:tc>
          <w:tcPr>
            <w:tcW w:w="1981" w:type="dxa"/>
            <w:vMerge/>
          </w:tcPr>
          <w:p w14:paraId="5F8875F3" w14:textId="77777777" w:rsidR="008B7DB5" w:rsidRDefault="008B7DB5" w:rsidP="00482296">
            <w:pPr>
              <w:rPr>
                <w:ins w:id="14098" w:author="Rafi Aziizi" w:date="2021-11-14T12:12:00Z"/>
              </w:rPr>
            </w:pPr>
          </w:p>
        </w:tc>
        <w:tc>
          <w:tcPr>
            <w:tcW w:w="1982" w:type="dxa"/>
            <w:vAlign w:val="center"/>
          </w:tcPr>
          <w:p w14:paraId="1121E7A9" w14:textId="72B9C029" w:rsidR="008B7DB5" w:rsidRDefault="008B7DB5">
            <w:pPr>
              <w:rPr>
                <w:ins w:id="14099" w:author="Rafi Aziizi" w:date="2021-11-14T12:12:00Z"/>
              </w:rPr>
              <w:pPrChange w:id="14100" w:author="Rafi Aziizi" w:date="2021-11-14T12:12:00Z">
                <w:pPr>
                  <w:jc w:val="center"/>
                </w:pPr>
              </w:pPrChange>
            </w:pPr>
            <w:ins w:id="14101" w:author="Rafi Aziizi" w:date="2021-11-14T12:12:00Z">
              <w:r>
                <w:t>Cetak Riwayat Absensi Anggota Siswa</w:t>
              </w:r>
            </w:ins>
          </w:p>
        </w:tc>
        <w:tc>
          <w:tcPr>
            <w:tcW w:w="1982" w:type="dxa"/>
            <w:vAlign w:val="center"/>
          </w:tcPr>
          <w:p w14:paraId="5CC105F3" w14:textId="51EF186F" w:rsidR="008B7DB5" w:rsidRPr="001067DD" w:rsidRDefault="008B7DB5">
            <w:pPr>
              <w:jc w:val="center"/>
              <w:rPr>
                <w:ins w:id="14102" w:author="Rafi Aziizi" w:date="2021-11-14T12:12:00Z"/>
              </w:rPr>
            </w:pPr>
            <w:ins w:id="14103" w:author="Rafi Aziizi" w:date="2021-11-14T12:12:00Z">
              <w:r w:rsidRPr="001067DD">
                <w:t>SP-RC14.5</w:t>
              </w:r>
            </w:ins>
          </w:p>
        </w:tc>
        <w:tc>
          <w:tcPr>
            <w:tcW w:w="1982" w:type="dxa"/>
          </w:tcPr>
          <w:p w14:paraId="740E2705" w14:textId="3BD585DD" w:rsidR="008B7DB5" w:rsidRDefault="008B7DB5" w:rsidP="00482296">
            <w:pPr>
              <w:rPr>
                <w:ins w:id="14104" w:author="Rafi Aziizi" w:date="2021-11-14T12:12:00Z"/>
                <w:iCs/>
              </w:rPr>
            </w:pPr>
            <w:ins w:id="14105" w:author="Rafi Aziizi" w:date="2021-11-14T12:12:00Z">
              <w:r>
                <w:rPr>
                  <w:iCs/>
                </w:rPr>
                <w:t>Fitur ini dapat mencetak dokumen riwayat absensi anggota siswa yang memiliki nama walikelas sama.</w:t>
              </w:r>
            </w:ins>
          </w:p>
        </w:tc>
      </w:tr>
      <w:tr w:rsidR="00482296" w14:paraId="4BCCB1A7" w14:textId="77777777" w:rsidTr="005A4C8B">
        <w:trPr>
          <w:ins w:id="14106" w:author="chaniaayulestari@outlook.com" w:date="2021-11-13T22:30:00Z"/>
          <w:trPrChange w:id="14107" w:author="chaniaayulestari@outlook.com" w:date="2021-11-14T03:28:00Z">
            <w:trPr>
              <w:gridAfter w:val="0"/>
            </w:trPr>
          </w:trPrChange>
        </w:trPr>
        <w:tc>
          <w:tcPr>
            <w:tcW w:w="1981" w:type="dxa"/>
            <w:vMerge w:val="restart"/>
            <w:vAlign w:val="center"/>
            <w:tcPrChange w:id="14108" w:author="chaniaayulestari@outlook.com" w:date="2021-11-14T03:28:00Z">
              <w:tcPr>
                <w:tcW w:w="1981" w:type="dxa"/>
                <w:gridSpan w:val="2"/>
                <w:vMerge w:val="restart"/>
                <w:vAlign w:val="center"/>
              </w:tcPr>
            </w:tcPrChange>
          </w:tcPr>
          <w:p w14:paraId="5F372805" w14:textId="2F1319E9" w:rsidR="00482296" w:rsidRDefault="00482296">
            <w:pPr>
              <w:jc w:val="center"/>
              <w:rPr>
                <w:ins w:id="14109" w:author="chaniaayulestari@outlook.com" w:date="2021-11-13T22:30:00Z"/>
              </w:rPr>
              <w:pPrChange w:id="14110" w:author="chaniaayulestari@outlook.com" w:date="2021-11-13T22:30:00Z">
                <w:pPr/>
              </w:pPrChange>
            </w:pPr>
            <w:commentRangeStart w:id="14111"/>
            <w:ins w:id="14112" w:author="chaniaayulestari@outlook.com" w:date="2021-11-13T22:31:00Z">
              <w:r>
                <w:t>Kelola Laporan Absen</w:t>
              </w:r>
            </w:ins>
            <w:commentRangeEnd w:id="14111"/>
            <w:r w:rsidR="00D45F38">
              <w:rPr>
                <w:rStyle w:val="CommentReference"/>
              </w:rPr>
              <w:commentReference w:id="14111"/>
            </w:r>
          </w:p>
        </w:tc>
        <w:tc>
          <w:tcPr>
            <w:tcW w:w="1982" w:type="dxa"/>
            <w:vAlign w:val="center"/>
            <w:tcPrChange w:id="14113" w:author="chaniaayulestari@outlook.com" w:date="2021-11-14T03:28:00Z">
              <w:tcPr>
                <w:tcW w:w="1982" w:type="dxa"/>
                <w:gridSpan w:val="2"/>
              </w:tcPr>
            </w:tcPrChange>
          </w:tcPr>
          <w:p w14:paraId="620720D4" w14:textId="299AC22D" w:rsidR="00482296" w:rsidRDefault="00482296">
            <w:pPr>
              <w:jc w:val="center"/>
              <w:rPr>
                <w:ins w:id="14114" w:author="chaniaayulestari@outlook.com" w:date="2021-11-13T22:30:00Z"/>
              </w:rPr>
              <w:pPrChange w:id="14115" w:author="chaniaayulestari@outlook.com" w:date="2021-11-14T03:28:00Z">
                <w:pPr/>
              </w:pPrChange>
            </w:pPr>
            <w:ins w:id="14116" w:author="chaniaayulestari@outlook.com" w:date="2021-11-13T22:30:00Z">
              <w:r>
                <w:t>Lihat</w:t>
              </w:r>
            </w:ins>
            <w:ins w:id="14117" w:author="chaniaayulestari@outlook.com" w:date="2021-11-13T22:31:00Z">
              <w:r>
                <w:t xml:space="preserve"> Laporan absen</w:t>
              </w:r>
            </w:ins>
          </w:p>
        </w:tc>
        <w:tc>
          <w:tcPr>
            <w:tcW w:w="1982" w:type="dxa"/>
            <w:vAlign w:val="center"/>
            <w:tcPrChange w:id="14118" w:author="chaniaayulestari@outlook.com" w:date="2021-11-14T03:28:00Z">
              <w:tcPr>
                <w:tcW w:w="1982" w:type="dxa"/>
                <w:gridSpan w:val="2"/>
              </w:tcPr>
            </w:tcPrChange>
          </w:tcPr>
          <w:p w14:paraId="46835D20" w14:textId="2F5F391E" w:rsidR="00482296" w:rsidRPr="001067DD" w:rsidRDefault="00756DA0">
            <w:pPr>
              <w:jc w:val="center"/>
              <w:rPr>
                <w:ins w:id="14119" w:author="chaniaayulestari@outlook.com" w:date="2021-11-13T22:30:00Z"/>
              </w:rPr>
              <w:pPrChange w:id="14120" w:author="chaniaayulestari@outlook.com" w:date="2021-11-14T03:28:00Z">
                <w:pPr/>
              </w:pPrChange>
            </w:pPr>
            <w:ins w:id="14121" w:author="Rafi Aziizi" w:date="2021-11-14T12:36:00Z">
              <w:r w:rsidRPr="001067DD">
                <w:t>SP-RC19.1</w:t>
              </w:r>
            </w:ins>
          </w:p>
        </w:tc>
        <w:tc>
          <w:tcPr>
            <w:tcW w:w="1982" w:type="dxa"/>
            <w:tcPrChange w:id="14122" w:author="chaniaayulestari@outlook.com" w:date="2021-11-14T03:28:00Z">
              <w:tcPr>
                <w:tcW w:w="1982" w:type="dxa"/>
                <w:gridSpan w:val="2"/>
              </w:tcPr>
            </w:tcPrChange>
          </w:tcPr>
          <w:p w14:paraId="389874FC" w14:textId="3277DA91" w:rsidR="00482296" w:rsidRDefault="005A4C8B" w:rsidP="00482296">
            <w:pPr>
              <w:rPr>
                <w:ins w:id="14123" w:author="chaniaayulestari@outlook.com" w:date="2021-11-13T22:30:00Z"/>
              </w:rPr>
            </w:pPr>
            <w:ins w:id="14124" w:author="chaniaayulestari@outlook.com" w:date="2021-11-14T03:27:00Z">
              <w:r>
                <w:t>Fitur ini dapat digunakan untuk melihat seluruh laporan absen</w:t>
              </w:r>
            </w:ins>
          </w:p>
        </w:tc>
      </w:tr>
      <w:tr w:rsidR="00756DA0" w14:paraId="7866BE1E" w14:textId="77777777" w:rsidTr="005A4C8B">
        <w:trPr>
          <w:ins w:id="14125" w:author="chaniaayulestari@outlook.com" w:date="2021-11-13T22:30:00Z"/>
          <w:trPrChange w:id="14126" w:author="chaniaayulestari@outlook.com" w:date="2021-11-14T03:28:00Z">
            <w:trPr>
              <w:gridAfter w:val="0"/>
            </w:trPr>
          </w:trPrChange>
        </w:trPr>
        <w:tc>
          <w:tcPr>
            <w:tcW w:w="1981" w:type="dxa"/>
            <w:vMerge/>
            <w:vAlign w:val="center"/>
            <w:tcPrChange w:id="14127" w:author="chaniaayulestari@outlook.com" w:date="2021-11-14T03:28:00Z">
              <w:tcPr>
                <w:tcW w:w="1981" w:type="dxa"/>
                <w:gridSpan w:val="2"/>
                <w:vMerge/>
                <w:vAlign w:val="center"/>
              </w:tcPr>
            </w:tcPrChange>
          </w:tcPr>
          <w:p w14:paraId="655ED6E8" w14:textId="77777777" w:rsidR="00756DA0" w:rsidRDefault="00756DA0">
            <w:pPr>
              <w:jc w:val="center"/>
              <w:rPr>
                <w:ins w:id="14128" w:author="chaniaayulestari@outlook.com" w:date="2021-11-13T22:30:00Z"/>
              </w:rPr>
              <w:pPrChange w:id="14129" w:author="chaniaayulestari@outlook.com" w:date="2021-11-13T22:30:00Z">
                <w:pPr/>
              </w:pPrChange>
            </w:pPr>
          </w:p>
        </w:tc>
        <w:tc>
          <w:tcPr>
            <w:tcW w:w="1982" w:type="dxa"/>
            <w:vAlign w:val="center"/>
            <w:tcPrChange w:id="14130" w:author="chaniaayulestari@outlook.com" w:date="2021-11-14T03:28:00Z">
              <w:tcPr>
                <w:tcW w:w="1982" w:type="dxa"/>
                <w:gridSpan w:val="2"/>
              </w:tcPr>
            </w:tcPrChange>
          </w:tcPr>
          <w:p w14:paraId="02676497" w14:textId="7FC028B9" w:rsidR="00756DA0" w:rsidRDefault="00756DA0">
            <w:pPr>
              <w:jc w:val="center"/>
              <w:rPr>
                <w:ins w:id="14131" w:author="chaniaayulestari@outlook.com" w:date="2021-11-13T22:30:00Z"/>
              </w:rPr>
              <w:pPrChange w:id="14132" w:author="chaniaayulestari@outlook.com" w:date="2021-11-14T03:28:00Z">
                <w:pPr/>
              </w:pPrChange>
            </w:pPr>
            <w:ins w:id="14133" w:author="chaniaayulestari@outlook.com" w:date="2021-11-14T02:33:00Z">
              <w:r>
                <w:t>Cetak</w:t>
              </w:r>
            </w:ins>
            <w:ins w:id="14134" w:author="chaniaayulestari@outlook.com" w:date="2021-11-13T22:31:00Z">
              <w:r>
                <w:t xml:space="preserve"> Laporan Absen</w:t>
              </w:r>
            </w:ins>
          </w:p>
        </w:tc>
        <w:tc>
          <w:tcPr>
            <w:tcW w:w="1982" w:type="dxa"/>
            <w:vAlign w:val="center"/>
            <w:tcPrChange w:id="14135" w:author="chaniaayulestari@outlook.com" w:date="2021-11-14T03:28:00Z">
              <w:tcPr>
                <w:tcW w:w="1982" w:type="dxa"/>
                <w:gridSpan w:val="2"/>
              </w:tcPr>
            </w:tcPrChange>
          </w:tcPr>
          <w:p w14:paraId="538AB452" w14:textId="1184BFE4" w:rsidR="00756DA0" w:rsidRPr="001067DD" w:rsidRDefault="00756DA0">
            <w:pPr>
              <w:jc w:val="center"/>
              <w:rPr>
                <w:ins w:id="14136" w:author="chaniaayulestari@outlook.com" w:date="2021-11-13T22:30:00Z"/>
              </w:rPr>
              <w:pPrChange w:id="14137" w:author="chaniaayulestari@outlook.com" w:date="2021-11-14T03:28:00Z">
                <w:pPr/>
              </w:pPrChange>
            </w:pPr>
            <w:ins w:id="14138" w:author="Rafi Aziizi" w:date="2021-11-14T12:36:00Z">
              <w:r w:rsidRPr="001067DD">
                <w:t>SP-RC</w:t>
              </w:r>
            </w:ins>
            <w:ins w:id="14139" w:author="Rafi Aziizi" w:date="2021-11-14T12:38:00Z">
              <w:r w:rsidRPr="001067DD">
                <w:t>20</w:t>
              </w:r>
            </w:ins>
          </w:p>
        </w:tc>
        <w:tc>
          <w:tcPr>
            <w:tcW w:w="1982" w:type="dxa"/>
            <w:tcPrChange w:id="14140" w:author="chaniaayulestari@outlook.com" w:date="2021-11-14T03:28:00Z">
              <w:tcPr>
                <w:tcW w:w="1982" w:type="dxa"/>
                <w:gridSpan w:val="2"/>
              </w:tcPr>
            </w:tcPrChange>
          </w:tcPr>
          <w:p w14:paraId="0B3481DD" w14:textId="5ED9289E" w:rsidR="00756DA0" w:rsidRDefault="00756DA0" w:rsidP="00756DA0">
            <w:pPr>
              <w:rPr>
                <w:ins w:id="14141" w:author="chaniaayulestari@outlook.com" w:date="2021-11-13T22:30:00Z"/>
              </w:rPr>
            </w:pPr>
            <w:ins w:id="14142" w:author="chaniaayulestari@outlook.com" w:date="2021-11-14T03:26:00Z">
              <w:r>
                <w:t>fitur ini dapat mencetak lapora</w:t>
              </w:r>
            </w:ins>
            <w:ins w:id="14143" w:author="chaniaayulestari@outlook.com" w:date="2021-11-14T03:27:00Z">
              <w:r>
                <w:t>n absen</w:t>
              </w:r>
            </w:ins>
            <w:ins w:id="14144" w:author="Rafi Aziizi" w:date="2021-11-14T12:38:00Z">
              <w:r>
                <w:t xml:space="preserve"> berdasarkan data siswa, data kelas maupun data</w:t>
              </w:r>
            </w:ins>
            <w:ins w:id="14145" w:author="Rafi Aziizi" w:date="2021-11-14T12:39:00Z">
              <w:r>
                <w:t xml:space="preserve"> walikelas.</w:t>
              </w:r>
            </w:ins>
          </w:p>
        </w:tc>
      </w:tr>
      <w:tr w:rsidR="00756DA0" w14:paraId="7ADDC893" w14:textId="77777777" w:rsidTr="005A4C8B">
        <w:trPr>
          <w:ins w:id="14146" w:author="chaniaayulestari@outlook.com" w:date="2021-11-13T22:30:00Z"/>
          <w:trPrChange w:id="14147" w:author="chaniaayulestari@outlook.com" w:date="2021-11-14T03:28:00Z">
            <w:trPr>
              <w:gridAfter w:val="0"/>
            </w:trPr>
          </w:trPrChange>
        </w:trPr>
        <w:tc>
          <w:tcPr>
            <w:tcW w:w="1981" w:type="dxa"/>
            <w:vMerge/>
            <w:vAlign w:val="center"/>
            <w:tcPrChange w:id="14148" w:author="chaniaayulestari@outlook.com" w:date="2021-11-14T03:28:00Z">
              <w:tcPr>
                <w:tcW w:w="1981" w:type="dxa"/>
                <w:gridSpan w:val="2"/>
                <w:vMerge/>
                <w:vAlign w:val="center"/>
              </w:tcPr>
            </w:tcPrChange>
          </w:tcPr>
          <w:p w14:paraId="5116426F" w14:textId="77777777" w:rsidR="00756DA0" w:rsidRDefault="00756DA0">
            <w:pPr>
              <w:jc w:val="center"/>
              <w:rPr>
                <w:ins w:id="14149" w:author="chaniaayulestari@outlook.com" w:date="2021-11-13T22:30:00Z"/>
              </w:rPr>
              <w:pPrChange w:id="14150" w:author="chaniaayulestari@outlook.com" w:date="2021-11-13T22:30:00Z">
                <w:pPr/>
              </w:pPrChange>
            </w:pPr>
          </w:p>
        </w:tc>
        <w:tc>
          <w:tcPr>
            <w:tcW w:w="1982" w:type="dxa"/>
            <w:vAlign w:val="center"/>
            <w:tcPrChange w:id="14151" w:author="chaniaayulestari@outlook.com" w:date="2021-11-14T03:28:00Z">
              <w:tcPr>
                <w:tcW w:w="1982" w:type="dxa"/>
                <w:gridSpan w:val="2"/>
              </w:tcPr>
            </w:tcPrChange>
          </w:tcPr>
          <w:p w14:paraId="5DFF6F91" w14:textId="6BF1FC80" w:rsidR="00756DA0" w:rsidRDefault="00756DA0">
            <w:pPr>
              <w:jc w:val="center"/>
              <w:rPr>
                <w:ins w:id="14152" w:author="chaniaayulestari@outlook.com" w:date="2021-11-13T22:30:00Z"/>
              </w:rPr>
              <w:pPrChange w:id="14153" w:author="chaniaayulestari@outlook.com" w:date="2021-11-14T03:28:00Z">
                <w:pPr/>
              </w:pPrChange>
            </w:pPr>
            <w:ins w:id="14154" w:author="chaniaayulestari@outlook.com" w:date="2021-11-13T22:30:00Z">
              <w:r>
                <w:t>Tambah</w:t>
              </w:r>
            </w:ins>
            <w:ins w:id="14155" w:author="chaniaayulestari@outlook.com" w:date="2021-11-13T22:31:00Z">
              <w:r>
                <w:t xml:space="preserve"> </w:t>
              </w:r>
              <w:del w:id="14156" w:author="chaniaayulestari@outlook.com" w:date="2021-11-14T08:48:00Z">
                <w:r w:rsidDel="00B84F62">
                  <w:delText xml:space="preserve">Laporan </w:delText>
                </w:r>
              </w:del>
            </w:ins>
            <w:ins w:id="14157" w:author="chaniaayulestari@outlook.com" w:date="2021-11-14T08:49:00Z">
              <w:r>
                <w:t xml:space="preserve">History </w:t>
              </w:r>
            </w:ins>
            <w:ins w:id="14158" w:author="chaniaayulestari@outlook.com" w:date="2021-11-13T22:31:00Z">
              <w:r>
                <w:t>Absen</w:t>
              </w:r>
            </w:ins>
          </w:p>
        </w:tc>
        <w:tc>
          <w:tcPr>
            <w:tcW w:w="1982" w:type="dxa"/>
            <w:vAlign w:val="center"/>
            <w:tcPrChange w:id="14159" w:author="chaniaayulestari@outlook.com" w:date="2021-11-14T03:28:00Z">
              <w:tcPr>
                <w:tcW w:w="1982" w:type="dxa"/>
                <w:gridSpan w:val="2"/>
              </w:tcPr>
            </w:tcPrChange>
          </w:tcPr>
          <w:p w14:paraId="2B680650" w14:textId="371EA189" w:rsidR="00756DA0" w:rsidRPr="001067DD" w:rsidRDefault="00756DA0">
            <w:pPr>
              <w:jc w:val="center"/>
              <w:rPr>
                <w:ins w:id="14160" w:author="chaniaayulestari@outlook.com" w:date="2021-11-13T22:30:00Z"/>
              </w:rPr>
              <w:pPrChange w:id="14161" w:author="chaniaayulestari@outlook.com" w:date="2021-11-14T03:28:00Z">
                <w:pPr/>
              </w:pPrChange>
            </w:pPr>
            <w:ins w:id="14162" w:author="Rafi Aziizi" w:date="2021-11-14T12:36:00Z">
              <w:r w:rsidRPr="001067DD">
                <w:t>SP-RC19.</w:t>
              </w:r>
            </w:ins>
            <w:ins w:id="14163" w:author="Rafi Aziizi" w:date="2021-11-14T12:38:00Z">
              <w:r w:rsidRPr="001067DD">
                <w:t>2</w:t>
              </w:r>
            </w:ins>
          </w:p>
        </w:tc>
        <w:tc>
          <w:tcPr>
            <w:tcW w:w="1982" w:type="dxa"/>
            <w:tcPrChange w:id="14164" w:author="chaniaayulestari@outlook.com" w:date="2021-11-14T03:28:00Z">
              <w:tcPr>
                <w:tcW w:w="1982" w:type="dxa"/>
                <w:gridSpan w:val="2"/>
              </w:tcPr>
            </w:tcPrChange>
          </w:tcPr>
          <w:p w14:paraId="50C6EF79" w14:textId="4159E27B" w:rsidR="00756DA0" w:rsidRDefault="00756DA0" w:rsidP="00756DA0">
            <w:pPr>
              <w:rPr>
                <w:ins w:id="14165" w:author="chaniaayulestari@outlook.com" w:date="2021-11-13T22:30:00Z"/>
              </w:rPr>
            </w:pPr>
            <w:ins w:id="14166" w:author="chaniaayulestari@outlook.com" w:date="2021-11-14T03:20:00Z">
              <w:r>
                <w:rPr>
                  <w:iCs/>
                </w:rPr>
                <w:t>Fitur ini dapat menambahkan data</w:t>
              </w:r>
            </w:ins>
            <w:ins w:id="14167" w:author="chaniaayulestari@outlook.com" w:date="2021-11-14T08:49:00Z">
              <w:r>
                <w:rPr>
                  <w:iCs/>
                </w:rPr>
                <w:t xml:space="preserve"> history</w:t>
              </w:r>
            </w:ins>
            <w:ins w:id="14168" w:author="chaniaayulestari@outlook.com" w:date="2021-11-14T03:20:00Z">
              <w:r>
                <w:rPr>
                  <w:iCs/>
                </w:rPr>
                <w:t xml:space="preserve"> laporan absen.</w:t>
              </w:r>
            </w:ins>
          </w:p>
        </w:tc>
      </w:tr>
      <w:tr w:rsidR="00756DA0" w14:paraId="463FADCB" w14:textId="77777777" w:rsidTr="004A4F76">
        <w:trPr>
          <w:ins w:id="14169" w:author="chaniaayulestari@outlook.com" w:date="2021-11-12T07:03:00Z"/>
        </w:trPr>
        <w:tc>
          <w:tcPr>
            <w:tcW w:w="1981" w:type="dxa"/>
            <w:vMerge w:val="restart"/>
            <w:vAlign w:val="center"/>
          </w:tcPr>
          <w:p w14:paraId="3A11C7FD" w14:textId="54AC3511" w:rsidR="00756DA0" w:rsidRDefault="00756DA0">
            <w:pPr>
              <w:jc w:val="center"/>
              <w:rPr>
                <w:ins w:id="14170" w:author="chaniaayulestari@outlook.com" w:date="2021-11-12T07:03:00Z"/>
              </w:rPr>
              <w:pPrChange w:id="14171" w:author="chaniaayulestari@outlook.com" w:date="2021-11-12T07:11:00Z">
                <w:pPr/>
              </w:pPrChange>
            </w:pPr>
            <w:ins w:id="14172" w:author="chaniaayulestari@outlook.com" w:date="2021-11-12T07:05:00Z">
              <w:r>
                <w:t>Kelola Admin</w:t>
              </w:r>
            </w:ins>
          </w:p>
        </w:tc>
        <w:tc>
          <w:tcPr>
            <w:tcW w:w="1982" w:type="dxa"/>
            <w:vAlign w:val="center"/>
          </w:tcPr>
          <w:p w14:paraId="5731FA38" w14:textId="1AFE739E" w:rsidR="00756DA0" w:rsidRDefault="00756DA0">
            <w:pPr>
              <w:jc w:val="center"/>
              <w:rPr>
                <w:ins w:id="14173" w:author="chaniaayulestari@outlook.com" w:date="2021-11-12T07:03:00Z"/>
              </w:rPr>
              <w:pPrChange w:id="14174" w:author="chaniaayulestari@outlook.com" w:date="2021-11-14T03:28:00Z">
                <w:pPr/>
              </w:pPrChange>
            </w:pPr>
            <w:ins w:id="14175" w:author="chaniaayulestari@outlook.com" w:date="2021-11-12T07:28:00Z">
              <w:del w:id="14176" w:author="chaniaayulestari@outlook.com" w:date="2021-11-14T03:07:00Z">
                <w:r w:rsidDel="00D45F38">
                  <w:delText>Hapus</w:delText>
                </w:r>
              </w:del>
            </w:ins>
            <w:ins w:id="14177" w:author="chaniaayulestari@outlook.com" w:date="2021-11-14T03:07:00Z">
              <w:r>
                <w:t>Tambah</w:t>
              </w:r>
            </w:ins>
            <w:ins w:id="14178" w:author="chaniaayulestari@outlook.com" w:date="2021-11-12T07:28:00Z">
              <w:r>
                <w:t xml:space="preserve"> Admin</w:t>
              </w:r>
            </w:ins>
          </w:p>
        </w:tc>
        <w:tc>
          <w:tcPr>
            <w:tcW w:w="1982" w:type="dxa"/>
            <w:vAlign w:val="center"/>
          </w:tcPr>
          <w:p w14:paraId="335910DC" w14:textId="53C6C470" w:rsidR="00756DA0" w:rsidRPr="001067DD" w:rsidRDefault="00756DA0">
            <w:pPr>
              <w:jc w:val="center"/>
              <w:rPr>
                <w:ins w:id="14179" w:author="chaniaayulestari@outlook.com" w:date="2021-11-12T07:03:00Z"/>
              </w:rPr>
              <w:pPrChange w:id="14180" w:author="chaniaayulestari@outlook.com" w:date="2021-11-14T03:28:00Z">
                <w:pPr/>
              </w:pPrChange>
            </w:pPr>
            <w:ins w:id="14181" w:author="chaniaayulestari@outlook.com" w:date="2021-11-14T03:06:00Z">
              <w:r w:rsidRPr="001067DD">
                <w:t>SP-RC16.1</w:t>
              </w:r>
            </w:ins>
          </w:p>
        </w:tc>
        <w:tc>
          <w:tcPr>
            <w:tcW w:w="1982" w:type="dxa"/>
          </w:tcPr>
          <w:p w14:paraId="7AE88B94" w14:textId="10C6D9D2" w:rsidR="00756DA0" w:rsidRDefault="00756DA0" w:rsidP="00756DA0">
            <w:pPr>
              <w:rPr>
                <w:ins w:id="14182" w:author="chaniaayulestari@outlook.com" w:date="2021-11-12T07:03:00Z"/>
              </w:rPr>
            </w:pPr>
            <w:ins w:id="14183" w:author="chaniaayulestari@outlook.com" w:date="2021-11-14T03:20:00Z">
              <w:r>
                <w:rPr>
                  <w:iCs/>
                </w:rPr>
                <w:t>Fitur ini dapat menambahkan data seluruh admin.</w:t>
              </w:r>
            </w:ins>
          </w:p>
        </w:tc>
      </w:tr>
      <w:tr w:rsidR="00756DA0" w14:paraId="13AA29EA" w14:textId="77777777" w:rsidTr="004A4F76">
        <w:trPr>
          <w:ins w:id="14184" w:author="chaniaayulestari@outlook.com" w:date="2021-11-12T07:11:00Z"/>
        </w:trPr>
        <w:tc>
          <w:tcPr>
            <w:tcW w:w="1981" w:type="dxa"/>
            <w:vMerge/>
            <w:vAlign w:val="center"/>
          </w:tcPr>
          <w:p w14:paraId="6EB080A7" w14:textId="77777777" w:rsidR="00756DA0" w:rsidRDefault="00756DA0">
            <w:pPr>
              <w:jc w:val="center"/>
              <w:rPr>
                <w:ins w:id="14185" w:author="chaniaayulestari@outlook.com" w:date="2021-11-12T07:11:00Z"/>
              </w:rPr>
              <w:pPrChange w:id="14186" w:author="chaniaayulestari@outlook.com" w:date="2021-11-12T07:11:00Z">
                <w:pPr/>
              </w:pPrChange>
            </w:pPr>
          </w:p>
        </w:tc>
        <w:tc>
          <w:tcPr>
            <w:tcW w:w="1982" w:type="dxa"/>
            <w:vAlign w:val="center"/>
          </w:tcPr>
          <w:p w14:paraId="044472F1" w14:textId="2434F7A0" w:rsidR="00756DA0" w:rsidRDefault="00756DA0">
            <w:pPr>
              <w:jc w:val="center"/>
              <w:rPr>
                <w:ins w:id="14187" w:author="chaniaayulestari@outlook.com" w:date="2021-11-12T07:11:00Z"/>
              </w:rPr>
              <w:pPrChange w:id="14188" w:author="chaniaayulestari@outlook.com" w:date="2021-11-14T03:28:00Z">
                <w:pPr/>
              </w:pPrChange>
            </w:pPr>
            <w:ins w:id="14189" w:author="chaniaayulestari@outlook.com" w:date="2021-11-12T07:28:00Z">
              <w:del w:id="14190" w:author="chaniaayulestari@outlook.com" w:date="2021-11-14T03:07:00Z">
                <w:r w:rsidDel="00D45F38">
                  <w:delText>Edit</w:delText>
                </w:r>
              </w:del>
            </w:ins>
            <w:ins w:id="14191" w:author="chaniaayulestari@outlook.com" w:date="2021-11-14T03:07:00Z">
              <w:r>
                <w:t>Hapus</w:t>
              </w:r>
            </w:ins>
            <w:ins w:id="14192" w:author="chaniaayulestari@outlook.com" w:date="2021-11-12T07:28:00Z">
              <w:r>
                <w:t xml:space="preserve"> Admin</w:t>
              </w:r>
            </w:ins>
          </w:p>
        </w:tc>
        <w:tc>
          <w:tcPr>
            <w:tcW w:w="1982" w:type="dxa"/>
            <w:vAlign w:val="center"/>
          </w:tcPr>
          <w:p w14:paraId="50FA4D29" w14:textId="43ABA272" w:rsidR="00756DA0" w:rsidRPr="001067DD" w:rsidRDefault="00756DA0">
            <w:pPr>
              <w:jc w:val="center"/>
              <w:rPr>
                <w:ins w:id="14193" w:author="chaniaayulestari@outlook.com" w:date="2021-11-12T07:11:00Z"/>
              </w:rPr>
              <w:pPrChange w:id="14194" w:author="chaniaayulestari@outlook.com" w:date="2021-11-14T03:28:00Z">
                <w:pPr/>
              </w:pPrChange>
            </w:pPr>
            <w:ins w:id="14195" w:author="chaniaayulestari@outlook.com" w:date="2021-11-14T03:07:00Z">
              <w:r w:rsidRPr="001067DD">
                <w:t>SP-RC16.2</w:t>
              </w:r>
            </w:ins>
          </w:p>
        </w:tc>
        <w:tc>
          <w:tcPr>
            <w:tcW w:w="1982" w:type="dxa"/>
          </w:tcPr>
          <w:p w14:paraId="2D6EEDEB" w14:textId="041ACF44" w:rsidR="00756DA0" w:rsidRDefault="00756DA0" w:rsidP="00756DA0">
            <w:pPr>
              <w:rPr>
                <w:ins w:id="14196" w:author="chaniaayulestari@outlook.com" w:date="2021-11-12T07:11:00Z"/>
              </w:rPr>
            </w:pPr>
            <w:ins w:id="14197" w:author="chaniaayulestari@outlook.com" w:date="2021-11-14T03:15:00Z">
              <w:r>
                <w:rPr>
                  <w:iCs/>
                </w:rPr>
                <w:t>Fitur ini dapat menghapus data seluruh admin</w:t>
              </w:r>
            </w:ins>
          </w:p>
        </w:tc>
      </w:tr>
      <w:tr w:rsidR="00756DA0" w14:paraId="1CBFB0D6" w14:textId="77777777" w:rsidTr="004A4F76">
        <w:trPr>
          <w:ins w:id="14198" w:author="chaniaayulestari@outlook.com" w:date="2021-11-12T07:11:00Z"/>
        </w:trPr>
        <w:tc>
          <w:tcPr>
            <w:tcW w:w="1981" w:type="dxa"/>
            <w:vMerge/>
            <w:vAlign w:val="center"/>
          </w:tcPr>
          <w:p w14:paraId="2018B55C" w14:textId="77777777" w:rsidR="00756DA0" w:rsidRDefault="00756DA0">
            <w:pPr>
              <w:jc w:val="center"/>
              <w:rPr>
                <w:ins w:id="14199" w:author="chaniaayulestari@outlook.com" w:date="2021-11-12T07:11:00Z"/>
              </w:rPr>
              <w:pPrChange w:id="14200" w:author="chaniaayulestari@outlook.com" w:date="2021-11-12T07:11:00Z">
                <w:pPr/>
              </w:pPrChange>
            </w:pPr>
          </w:p>
        </w:tc>
        <w:tc>
          <w:tcPr>
            <w:tcW w:w="1982" w:type="dxa"/>
            <w:vAlign w:val="center"/>
          </w:tcPr>
          <w:p w14:paraId="6EF2557F" w14:textId="1ED32FAD" w:rsidR="00756DA0" w:rsidRDefault="00756DA0">
            <w:pPr>
              <w:jc w:val="center"/>
              <w:rPr>
                <w:ins w:id="14201" w:author="chaniaayulestari@outlook.com" w:date="2021-11-12T07:11:00Z"/>
              </w:rPr>
              <w:pPrChange w:id="14202" w:author="chaniaayulestari@outlook.com" w:date="2021-11-14T03:28:00Z">
                <w:pPr/>
              </w:pPrChange>
            </w:pPr>
            <w:ins w:id="14203" w:author="chaniaayulestari@outlook.com" w:date="2021-11-12T07:28:00Z">
              <w:del w:id="14204" w:author="chaniaayulestari@outlook.com" w:date="2021-11-14T03:07:00Z">
                <w:r w:rsidDel="00D45F38">
                  <w:delText>Tambah</w:delText>
                </w:r>
              </w:del>
            </w:ins>
            <w:ins w:id="14205" w:author="chaniaayulestari@outlook.com" w:date="2021-11-14T03:07:00Z">
              <w:r>
                <w:t>Edit Admin</w:t>
              </w:r>
            </w:ins>
            <w:ins w:id="14206" w:author="chaniaayulestari@outlook.com" w:date="2021-11-12T07:28:00Z">
              <w:del w:id="14207" w:author="chaniaayulestari@outlook.com" w:date="2021-11-14T03:07:00Z">
                <w:r w:rsidDel="00D45F38">
                  <w:delText xml:space="preserve"> Admin</w:delText>
                </w:r>
              </w:del>
            </w:ins>
          </w:p>
        </w:tc>
        <w:tc>
          <w:tcPr>
            <w:tcW w:w="1982" w:type="dxa"/>
            <w:vAlign w:val="center"/>
          </w:tcPr>
          <w:p w14:paraId="61C6E97D" w14:textId="77235590" w:rsidR="00756DA0" w:rsidRPr="001067DD" w:rsidRDefault="00756DA0">
            <w:pPr>
              <w:jc w:val="center"/>
              <w:rPr>
                <w:ins w:id="14208" w:author="chaniaayulestari@outlook.com" w:date="2021-11-12T07:11:00Z"/>
              </w:rPr>
              <w:pPrChange w:id="14209" w:author="chaniaayulestari@outlook.com" w:date="2021-11-14T03:28:00Z">
                <w:pPr/>
              </w:pPrChange>
            </w:pPr>
            <w:ins w:id="14210" w:author="chaniaayulestari@outlook.com" w:date="2021-11-14T03:07:00Z">
              <w:r w:rsidRPr="001067DD">
                <w:t>SP-RC16.3</w:t>
              </w:r>
            </w:ins>
          </w:p>
        </w:tc>
        <w:tc>
          <w:tcPr>
            <w:tcW w:w="1982" w:type="dxa"/>
          </w:tcPr>
          <w:p w14:paraId="26F84018" w14:textId="54BFC74B" w:rsidR="00756DA0" w:rsidRDefault="00756DA0" w:rsidP="00756DA0">
            <w:pPr>
              <w:rPr>
                <w:ins w:id="14211" w:author="chaniaayulestari@outlook.com" w:date="2021-11-12T07:11:00Z"/>
              </w:rPr>
            </w:pPr>
            <w:ins w:id="14212" w:author="chaniaayulestari@outlook.com" w:date="2021-11-14T03:22:00Z">
              <w:r>
                <w:rPr>
                  <w:iCs/>
                </w:rPr>
                <w:t>Fitur ini dapat mengubah data seluruh admin</w:t>
              </w:r>
            </w:ins>
          </w:p>
        </w:tc>
      </w:tr>
      <w:tr w:rsidR="00756DA0" w14:paraId="4800C165" w14:textId="77777777" w:rsidTr="004A4F76">
        <w:trPr>
          <w:ins w:id="14213" w:author="chaniaayulestari@outlook.com" w:date="2021-11-12T07:11:00Z"/>
        </w:trPr>
        <w:tc>
          <w:tcPr>
            <w:tcW w:w="1981" w:type="dxa"/>
            <w:vMerge/>
            <w:vAlign w:val="center"/>
          </w:tcPr>
          <w:p w14:paraId="0C7F82A7" w14:textId="77777777" w:rsidR="00756DA0" w:rsidRDefault="00756DA0">
            <w:pPr>
              <w:jc w:val="center"/>
              <w:rPr>
                <w:ins w:id="14214" w:author="chaniaayulestari@outlook.com" w:date="2021-11-12T07:11:00Z"/>
              </w:rPr>
              <w:pPrChange w:id="14215" w:author="chaniaayulestari@outlook.com" w:date="2021-11-12T07:11:00Z">
                <w:pPr/>
              </w:pPrChange>
            </w:pPr>
          </w:p>
        </w:tc>
        <w:tc>
          <w:tcPr>
            <w:tcW w:w="1982" w:type="dxa"/>
            <w:vAlign w:val="center"/>
          </w:tcPr>
          <w:p w14:paraId="12C3E5C3" w14:textId="19085FF0" w:rsidR="00756DA0" w:rsidRDefault="00756DA0">
            <w:pPr>
              <w:jc w:val="center"/>
              <w:rPr>
                <w:ins w:id="14216" w:author="chaniaayulestari@outlook.com" w:date="2021-11-12T07:11:00Z"/>
              </w:rPr>
              <w:pPrChange w:id="14217" w:author="chaniaayulestari@outlook.com" w:date="2021-11-14T03:28:00Z">
                <w:pPr/>
              </w:pPrChange>
            </w:pPr>
            <w:ins w:id="14218" w:author="chaniaayulestari@outlook.com" w:date="2021-11-12T07:28:00Z">
              <w:r>
                <w:t>Lihat Admin</w:t>
              </w:r>
            </w:ins>
          </w:p>
        </w:tc>
        <w:tc>
          <w:tcPr>
            <w:tcW w:w="1982" w:type="dxa"/>
            <w:vAlign w:val="center"/>
          </w:tcPr>
          <w:p w14:paraId="005219F3" w14:textId="77CC1E4D" w:rsidR="00756DA0" w:rsidRPr="001067DD" w:rsidRDefault="00756DA0">
            <w:pPr>
              <w:jc w:val="center"/>
              <w:rPr>
                <w:ins w:id="14219" w:author="chaniaayulestari@outlook.com" w:date="2021-11-12T07:11:00Z"/>
              </w:rPr>
              <w:pPrChange w:id="14220" w:author="chaniaayulestari@outlook.com" w:date="2021-11-14T03:28:00Z">
                <w:pPr/>
              </w:pPrChange>
            </w:pPr>
            <w:ins w:id="14221" w:author="chaniaayulestari@outlook.com" w:date="2021-11-14T03:07:00Z">
              <w:r w:rsidRPr="001067DD">
                <w:t>SP-RC16.4</w:t>
              </w:r>
            </w:ins>
          </w:p>
        </w:tc>
        <w:tc>
          <w:tcPr>
            <w:tcW w:w="1982" w:type="dxa"/>
          </w:tcPr>
          <w:p w14:paraId="68BA23EA" w14:textId="3BB609A0" w:rsidR="00756DA0" w:rsidRDefault="00756DA0" w:rsidP="00756DA0">
            <w:pPr>
              <w:rPr>
                <w:ins w:id="14222" w:author="chaniaayulestari@outlook.com" w:date="2021-11-12T07:11:00Z"/>
              </w:rPr>
            </w:pPr>
            <w:ins w:id="14223" w:author="chaniaayulestari@outlook.com" w:date="2021-11-14T03:24:00Z">
              <w:r>
                <w:rPr>
                  <w:iCs/>
                </w:rPr>
                <w:t>Fitur ini dapat melihat data seluruh admin.</w:t>
              </w:r>
            </w:ins>
          </w:p>
        </w:tc>
      </w:tr>
      <w:tr w:rsidR="00756DA0" w14:paraId="32279B37" w14:textId="77777777" w:rsidTr="004A4F76">
        <w:trPr>
          <w:ins w:id="14224" w:author="chaniaayulestari@outlook.com" w:date="2021-11-14T02:33:00Z"/>
        </w:trPr>
        <w:tc>
          <w:tcPr>
            <w:tcW w:w="1981" w:type="dxa"/>
            <w:vMerge/>
            <w:vAlign w:val="center"/>
          </w:tcPr>
          <w:p w14:paraId="21927D76" w14:textId="77777777" w:rsidR="00756DA0" w:rsidRDefault="00756DA0" w:rsidP="00756DA0">
            <w:pPr>
              <w:jc w:val="center"/>
              <w:rPr>
                <w:ins w:id="14225" w:author="chaniaayulestari@outlook.com" w:date="2021-11-14T02:33:00Z"/>
              </w:rPr>
            </w:pPr>
          </w:p>
        </w:tc>
        <w:tc>
          <w:tcPr>
            <w:tcW w:w="1982" w:type="dxa"/>
            <w:vAlign w:val="center"/>
          </w:tcPr>
          <w:p w14:paraId="0BE3CDE5" w14:textId="4FEA57BE" w:rsidR="00756DA0" w:rsidRDefault="00756DA0">
            <w:pPr>
              <w:jc w:val="center"/>
              <w:rPr>
                <w:ins w:id="14226" w:author="chaniaayulestari@outlook.com" w:date="2021-11-14T02:33:00Z"/>
              </w:rPr>
              <w:pPrChange w:id="14227" w:author="chaniaayulestari@outlook.com" w:date="2021-11-14T03:28:00Z">
                <w:pPr/>
              </w:pPrChange>
            </w:pPr>
            <w:ins w:id="14228" w:author="chaniaayulestari@outlook.com" w:date="2021-11-14T02:33:00Z">
              <w:r>
                <w:t>Lihat Profile Admin</w:t>
              </w:r>
            </w:ins>
          </w:p>
        </w:tc>
        <w:tc>
          <w:tcPr>
            <w:tcW w:w="1982" w:type="dxa"/>
            <w:vAlign w:val="center"/>
          </w:tcPr>
          <w:p w14:paraId="3D5E7C3E" w14:textId="4B408A7F" w:rsidR="00756DA0" w:rsidRPr="001067DD" w:rsidRDefault="00756DA0">
            <w:pPr>
              <w:jc w:val="center"/>
              <w:rPr>
                <w:ins w:id="14229" w:author="chaniaayulestari@outlook.com" w:date="2021-11-14T02:33:00Z"/>
              </w:rPr>
              <w:pPrChange w:id="14230" w:author="chaniaayulestari@outlook.com" w:date="2021-11-14T03:28:00Z">
                <w:pPr/>
              </w:pPrChange>
            </w:pPr>
            <w:ins w:id="14231" w:author="chaniaayulestari@outlook.com" w:date="2021-11-14T03:08:00Z">
              <w:r w:rsidRPr="001067DD">
                <w:t>SP-RC11</w:t>
              </w:r>
            </w:ins>
          </w:p>
        </w:tc>
        <w:tc>
          <w:tcPr>
            <w:tcW w:w="1982" w:type="dxa"/>
          </w:tcPr>
          <w:p w14:paraId="6CD13D3F" w14:textId="29D4BE50" w:rsidR="00756DA0" w:rsidRDefault="00756DA0" w:rsidP="00756DA0">
            <w:pPr>
              <w:rPr>
                <w:ins w:id="14232" w:author="chaniaayulestari@outlook.com" w:date="2021-11-14T02:33:00Z"/>
              </w:rPr>
            </w:pPr>
            <w:ins w:id="14233" w:author="Rafi Aziizi" w:date="2021-11-14T12:34:00Z">
              <w:r>
                <w:rPr>
                  <w:iCs/>
                </w:rPr>
                <w:t>F</w:t>
              </w:r>
            </w:ins>
            <w:ins w:id="14234" w:author="chaniaayulestari@outlook.com" w:date="2021-11-14T03:27:00Z">
              <w:r>
                <w:rPr>
                  <w:iCs/>
                </w:rPr>
                <w:t xml:space="preserve">itur ini dapat melihat informasi detail mengenai </w:t>
              </w:r>
            </w:ins>
            <w:ins w:id="14235" w:author="chaniaayulestari@outlook.com" w:date="2021-11-14T03:28:00Z">
              <w:r>
                <w:rPr>
                  <w:iCs/>
                </w:rPr>
                <w:t>admin</w:t>
              </w:r>
            </w:ins>
          </w:p>
        </w:tc>
      </w:tr>
      <w:tr w:rsidR="00756DA0" w14:paraId="4754EF77" w14:textId="77777777" w:rsidTr="005A4C8B">
        <w:trPr>
          <w:ins w:id="14236" w:author="chaniaayulestari@outlook.com" w:date="2021-11-13T22:14:00Z"/>
          <w:trPrChange w:id="14237" w:author="chaniaayulestari@outlook.com" w:date="2021-11-14T03:28:00Z">
            <w:trPr>
              <w:gridAfter w:val="0"/>
            </w:trPr>
          </w:trPrChange>
        </w:trPr>
        <w:tc>
          <w:tcPr>
            <w:tcW w:w="1981" w:type="dxa"/>
            <w:vMerge w:val="restart"/>
            <w:vAlign w:val="center"/>
            <w:tcPrChange w:id="14238" w:author="chaniaayulestari@outlook.com" w:date="2021-11-14T03:28:00Z">
              <w:tcPr>
                <w:tcW w:w="1981" w:type="dxa"/>
                <w:gridSpan w:val="2"/>
                <w:vMerge w:val="restart"/>
                <w:vAlign w:val="center"/>
              </w:tcPr>
            </w:tcPrChange>
          </w:tcPr>
          <w:p w14:paraId="6B5C088A" w14:textId="21D86AE9" w:rsidR="00756DA0" w:rsidRDefault="00756DA0" w:rsidP="00756DA0">
            <w:pPr>
              <w:jc w:val="center"/>
              <w:rPr>
                <w:ins w:id="14239" w:author="chaniaayulestari@outlook.com" w:date="2021-11-13T22:14:00Z"/>
              </w:rPr>
            </w:pPr>
            <w:commentRangeStart w:id="14240"/>
            <w:ins w:id="14241" w:author="chaniaayulestari@outlook.com" w:date="2021-11-13T22:14:00Z">
              <w:r>
                <w:t>Laporan Sisw</w:t>
              </w:r>
            </w:ins>
            <w:ins w:id="14242" w:author="chaniaayulestari@outlook.com" w:date="2021-11-13T22:15:00Z">
              <w:r>
                <w:t>a Bermasalah</w:t>
              </w:r>
            </w:ins>
            <w:commentRangeEnd w:id="14240"/>
            <w:r>
              <w:rPr>
                <w:rStyle w:val="CommentReference"/>
              </w:rPr>
              <w:commentReference w:id="14240"/>
            </w:r>
          </w:p>
        </w:tc>
        <w:tc>
          <w:tcPr>
            <w:tcW w:w="1982" w:type="dxa"/>
            <w:vAlign w:val="center"/>
            <w:tcPrChange w:id="14243" w:author="chaniaayulestari@outlook.com" w:date="2021-11-14T03:28:00Z">
              <w:tcPr>
                <w:tcW w:w="1982" w:type="dxa"/>
                <w:gridSpan w:val="2"/>
              </w:tcPr>
            </w:tcPrChange>
          </w:tcPr>
          <w:p w14:paraId="44C0803B" w14:textId="78387E11" w:rsidR="00756DA0" w:rsidRDefault="00756DA0">
            <w:pPr>
              <w:jc w:val="center"/>
              <w:rPr>
                <w:ins w:id="14244" w:author="chaniaayulestari@outlook.com" w:date="2021-11-13T22:14:00Z"/>
              </w:rPr>
              <w:pPrChange w:id="14245" w:author="chaniaayulestari@outlook.com" w:date="2021-11-14T03:28:00Z">
                <w:pPr/>
              </w:pPrChange>
            </w:pPr>
            <w:ins w:id="14246" w:author="chaniaayulestari@outlook.com" w:date="2021-11-13T22:14:00Z">
              <w:r>
                <w:t>Lihat Laporan Bermasalah</w:t>
              </w:r>
            </w:ins>
          </w:p>
        </w:tc>
        <w:tc>
          <w:tcPr>
            <w:tcW w:w="1982" w:type="dxa"/>
            <w:vAlign w:val="center"/>
            <w:tcPrChange w:id="14247" w:author="chaniaayulestari@outlook.com" w:date="2021-11-14T03:28:00Z">
              <w:tcPr>
                <w:tcW w:w="1982" w:type="dxa"/>
                <w:gridSpan w:val="2"/>
              </w:tcPr>
            </w:tcPrChange>
          </w:tcPr>
          <w:p w14:paraId="28043911" w14:textId="4BF829D6" w:rsidR="00756DA0" w:rsidRPr="001067DD" w:rsidRDefault="00756DA0">
            <w:pPr>
              <w:jc w:val="center"/>
              <w:rPr>
                <w:ins w:id="14248" w:author="chaniaayulestari@outlook.com" w:date="2021-11-13T22:14:00Z"/>
              </w:rPr>
              <w:pPrChange w:id="14249" w:author="chaniaayulestari@outlook.com" w:date="2021-11-14T03:28:00Z">
                <w:pPr/>
              </w:pPrChange>
            </w:pPr>
            <w:ins w:id="14250" w:author="chaniaayulestari@outlook.com" w:date="2021-11-14T06:32:00Z">
              <w:r w:rsidRPr="001067DD">
                <w:t>SP-RC2</w:t>
              </w:r>
            </w:ins>
            <w:ins w:id="14251" w:author="Rafi Aziizi" w:date="2021-11-14T12:39:00Z">
              <w:r w:rsidRPr="001067DD">
                <w:t>2</w:t>
              </w:r>
            </w:ins>
            <w:ins w:id="14252" w:author="chaniaayulestari@outlook.com" w:date="2021-11-14T06:32:00Z">
              <w:del w:id="14253" w:author="Rafi Aziizi" w:date="2021-11-14T12:39:00Z">
                <w:r w:rsidRPr="001067DD" w:rsidDel="00756DA0">
                  <w:delText>3</w:delText>
                </w:r>
              </w:del>
              <w:r w:rsidRPr="001067DD">
                <w:t>.1</w:t>
              </w:r>
            </w:ins>
            <w:ins w:id="14254" w:author="chaniaayulestari@outlook.com" w:date="2021-11-14T03:08:00Z">
              <w:del w:id="14255" w:author="chaniaayulestari@outlook.com" w:date="2021-11-14T06:32:00Z">
                <w:r w:rsidRPr="001067DD" w:rsidDel="008C0CCB">
                  <w:delText>SP-RC23</w:delText>
                </w:r>
              </w:del>
            </w:ins>
          </w:p>
        </w:tc>
        <w:tc>
          <w:tcPr>
            <w:tcW w:w="1982" w:type="dxa"/>
            <w:tcPrChange w:id="14256" w:author="chaniaayulestari@outlook.com" w:date="2021-11-14T03:28:00Z">
              <w:tcPr>
                <w:tcW w:w="1982" w:type="dxa"/>
                <w:gridSpan w:val="2"/>
              </w:tcPr>
            </w:tcPrChange>
          </w:tcPr>
          <w:p w14:paraId="450E0EA7" w14:textId="0237821A" w:rsidR="00756DA0" w:rsidRDefault="00756DA0" w:rsidP="00756DA0">
            <w:pPr>
              <w:rPr>
                <w:ins w:id="14257" w:author="chaniaayulestari@outlook.com" w:date="2021-11-13T22:14:00Z"/>
              </w:rPr>
            </w:pPr>
            <w:ins w:id="14258" w:author="Rafi Aziizi" w:date="2021-11-14T12:40:00Z">
              <w:r>
                <w:t>Fitur ini dapat melihat informasi mengenai data siswa bermasalah</w:t>
              </w:r>
            </w:ins>
          </w:p>
        </w:tc>
      </w:tr>
      <w:tr w:rsidR="00756DA0" w14:paraId="5029CA57" w14:textId="77777777" w:rsidTr="005A4C8B">
        <w:trPr>
          <w:ins w:id="14259" w:author="chaniaayulestari@outlook.com" w:date="2021-11-13T22:14:00Z"/>
          <w:trPrChange w:id="14260" w:author="chaniaayulestari@outlook.com" w:date="2021-11-14T03:28:00Z">
            <w:trPr>
              <w:gridAfter w:val="0"/>
            </w:trPr>
          </w:trPrChange>
        </w:trPr>
        <w:tc>
          <w:tcPr>
            <w:tcW w:w="1981" w:type="dxa"/>
            <w:vMerge/>
            <w:vAlign w:val="center"/>
            <w:tcPrChange w:id="14261" w:author="chaniaayulestari@outlook.com" w:date="2021-11-14T03:28:00Z">
              <w:tcPr>
                <w:tcW w:w="1981" w:type="dxa"/>
                <w:gridSpan w:val="2"/>
                <w:vMerge/>
                <w:vAlign w:val="center"/>
              </w:tcPr>
            </w:tcPrChange>
          </w:tcPr>
          <w:p w14:paraId="0F19548E" w14:textId="77777777" w:rsidR="00756DA0" w:rsidRDefault="00756DA0" w:rsidP="00756DA0">
            <w:pPr>
              <w:jc w:val="center"/>
              <w:rPr>
                <w:ins w:id="14262" w:author="chaniaayulestari@outlook.com" w:date="2021-11-13T22:14:00Z"/>
              </w:rPr>
            </w:pPr>
          </w:p>
        </w:tc>
        <w:tc>
          <w:tcPr>
            <w:tcW w:w="1982" w:type="dxa"/>
            <w:vAlign w:val="center"/>
            <w:tcPrChange w:id="14263" w:author="chaniaayulestari@outlook.com" w:date="2021-11-14T03:28:00Z">
              <w:tcPr>
                <w:tcW w:w="1982" w:type="dxa"/>
                <w:gridSpan w:val="2"/>
              </w:tcPr>
            </w:tcPrChange>
          </w:tcPr>
          <w:p w14:paraId="59CD7A6A" w14:textId="7D50DE64" w:rsidR="00756DA0" w:rsidRDefault="00756DA0">
            <w:pPr>
              <w:jc w:val="center"/>
              <w:rPr>
                <w:ins w:id="14264" w:author="chaniaayulestari@outlook.com" w:date="2021-11-13T22:14:00Z"/>
              </w:rPr>
              <w:pPrChange w:id="14265" w:author="chaniaayulestari@outlook.com" w:date="2021-11-14T03:28:00Z">
                <w:pPr/>
              </w:pPrChange>
            </w:pPr>
            <w:ins w:id="14266" w:author="chaniaayulestari@outlook.com" w:date="2021-11-13T22:14:00Z">
              <w:r>
                <w:t>Edit Laporan Bermasalah</w:t>
              </w:r>
            </w:ins>
          </w:p>
        </w:tc>
        <w:tc>
          <w:tcPr>
            <w:tcW w:w="1982" w:type="dxa"/>
            <w:vAlign w:val="center"/>
            <w:tcPrChange w:id="14267" w:author="chaniaayulestari@outlook.com" w:date="2021-11-14T03:28:00Z">
              <w:tcPr>
                <w:tcW w:w="1982" w:type="dxa"/>
                <w:gridSpan w:val="2"/>
              </w:tcPr>
            </w:tcPrChange>
          </w:tcPr>
          <w:p w14:paraId="3ADE2281" w14:textId="0A69DAED" w:rsidR="00756DA0" w:rsidRPr="001067DD" w:rsidRDefault="00756DA0">
            <w:pPr>
              <w:jc w:val="center"/>
              <w:rPr>
                <w:ins w:id="14268" w:author="chaniaayulestari@outlook.com" w:date="2021-11-13T22:14:00Z"/>
              </w:rPr>
              <w:pPrChange w:id="14269" w:author="chaniaayulestari@outlook.com" w:date="2021-11-14T03:28:00Z">
                <w:pPr/>
              </w:pPrChange>
            </w:pPr>
            <w:ins w:id="14270" w:author="chaniaayulestari@outlook.com" w:date="2021-11-14T06:32:00Z">
              <w:r w:rsidRPr="001067DD">
                <w:t>SP-RC2</w:t>
              </w:r>
            </w:ins>
            <w:ins w:id="14271" w:author="Rafi Aziizi" w:date="2021-11-14T12:39:00Z">
              <w:r w:rsidRPr="001067DD">
                <w:t>2</w:t>
              </w:r>
            </w:ins>
            <w:ins w:id="14272" w:author="chaniaayulestari@outlook.com" w:date="2021-11-14T06:32:00Z">
              <w:del w:id="14273" w:author="Rafi Aziizi" w:date="2021-11-14T12:39:00Z">
                <w:r w:rsidRPr="001067DD" w:rsidDel="00756DA0">
                  <w:delText>3</w:delText>
                </w:r>
              </w:del>
              <w:r w:rsidRPr="001067DD">
                <w:t>.2</w:t>
              </w:r>
            </w:ins>
          </w:p>
        </w:tc>
        <w:tc>
          <w:tcPr>
            <w:tcW w:w="1982" w:type="dxa"/>
            <w:tcPrChange w:id="14274" w:author="chaniaayulestari@outlook.com" w:date="2021-11-14T03:28:00Z">
              <w:tcPr>
                <w:tcW w:w="1982" w:type="dxa"/>
                <w:gridSpan w:val="2"/>
              </w:tcPr>
            </w:tcPrChange>
          </w:tcPr>
          <w:p w14:paraId="76DE7B36" w14:textId="0BAE3F77" w:rsidR="00756DA0" w:rsidRDefault="00756DA0" w:rsidP="00756DA0">
            <w:pPr>
              <w:rPr>
                <w:ins w:id="14275" w:author="chaniaayulestari@outlook.com" w:date="2021-11-13T22:14:00Z"/>
              </w:rPr>
            </w:pPr>
            <w:ins w:id="14276" w:author="Rafi Aziizi" w:date="2021-11-14T12:40:00Z">
              <w:r>
                <w:t>Fitur ini dapat memperbaharui status siswa bermasalah</w:t>
              </w:r>
            </w:ins>
          </w:p>
        </w:tc>
      </w:tr>
      <w:tr w:rsidR="00756DA0" w14:paraId="7972C554" w14:textId="77777777" w:rsidTr="005A4C8B">
        <w:trPr>
          <w:ins w:id="14277" w:author="chaniaayulestari@outlook.com" w:date="2021-11-12T16:42:00Z"/>
          <w:trPrChange w:id="14278" w:author="chaniaayulestari@outlook.com" w:date="2021-11-14T03:28:00Z">
            <w:trPr>
              <w:gridBefore w:val="1"/>
            </w:trPr>
          </w:trPrChange>
        </w:trPr>
        <w:tc>
          <w:tcPr>
            <w:tcW w:w="1981" w:type="dxa"/>
            <w:vMerge w:val="restart"/>
            <w:vAlign w:val="center"/>
            <w:tcPrChange w:id="14279" w:author="chaniaayulestari@outlook.com" w:date="2021-11-14T03:28:00Z">
              <w:tcPr>
                <w:tcW w:w="1981" w:type="dxa"/>
                <w:gridSpan w:val="2"/>
                <w:vMerge w:val="restart"/>
              </w:tcPr>
            </w:tcPrChange>
          </w:tcPr>
          <w:p w14:paraId="752BD8D9" w14:textId="5599834E" w:rsidR="00756DA0" w:rsidRDefault="00756DA0">
            <w:pPr>
              <w:jc w:val="center"/>
              <w:rPr>
                <w:ins w:id="14280" w:author="chaniaayulestari@outlook.com" w:date="2021-11-12T16:42:00Z"/>
              </w:rPr>
              <w:pPrChange w:id="14281" w:author="chaniaayulestari@outlook.com" w:date="2021-11-12T16:42:00Z">
                <w:pPr/>
              </w:pPrChange>
            </w:pPr>
            <w:ins w:id="14282" w:author="chaniaayulestari@outlook.com" w:date="2021-11-12T16:42:00Z">
              <w:r>
                <w:t>Kelola Semester</w:t>
              </w:r>
            </w:ins>
          </w:p>
        </w:tc>
        <w:tc>
          <w:tcPr>
            <w:tcW w:w="1982" w:type="dxa"/>
            <w:vAlign w:val="center"/>
            <w:tcPrChange w:id="14283" w:author="chaniaayulestari@outlook.com" w:date="2021-11-14T03:28:00Z">
              <w:tcPr>
                <w:tcW w:w="1982" w:type="dxa"/>
                <w:gridSpan w:val="2"/>
              </w:tcPr>
            </w:tcPrChange>
          </w:tcPr>
          <w:p w14:paraId="2E2B01C2" w14:textId="2ADBADA8" w:rsidR="00756DA0" w:rsidRDefault="00756DA0">
            <w:pPr>
              <w:jc w:val="center"/>
              <w:rPr>
                <w:ins w:id="14284" w:author="chaniaayulestari@outlook.com" w:date="2021-11-12T16:42:00Z"/>
              </w:rPr>
              <w:pPrChange w:id="14285" w:author="chaniaayulestari@outlook.com" w:date="2021-11-14T03:28:00Z">
                <w:pPr/>
              </w:pPrChange>
            </w:pPr>
            <w:ins w:id="14286" w:author="chaniaayulestari@outlook.com" w:date="2021-11-12T16:42:00Z">
              <w:del w:id="14287" w:author="chaniaayulestari@outlook.com" w:date="2021-11-14T03:09:00Z">
                <w:r w:rsidDel="004F0DF9">
                  <w:delText>Hapus</w:delText>
                </w:r>
              </w:del>
            </w:ins>
            <w:ins w:id="14288" w:author="chaniaayulestari@outlook.com" w:date="2021-11-14T03:09:00Z">
              <w:r>
                <w:t>Tambah</w:t>
              </w:r>
            </w:ins>
            <w:ins w:id="14289" w:author="chaniaayulestari@outlook.com" w:date="2021-11-12T16:42:00Z">
              <w:r>
                <w:t xml:space="preserve"> semester</w:t>
              </w:r>
            </w:ins>
          </w:p>
        </w:tc>
        <w:tc>
          <w:tcPr>
            <w:tcW w:w="1982" w:type="dxa"/>
            <w:vAlign w:val="center"/>
            <w:tcPrChange w:id="14290" w:author="chaniaayulestari@outlook.com" w:date="2021-11-14T03:28:00Z">
              <w:tcPr>
                <w:tcW w:w="1982" w:type="dxa"/>
                <w:gridSpan w:val="2"/>
              </w:tcPr>
            </w:tcPrChange>
          </w:tcPr>
          <w:p w14:paraId="42EF2BF2" w14:textId="5943FD70" w:rsidR="00756DA0" w:rsidRPr="001067DD" w:rsidRDefault="00756DA0">
            <w:pPr>
              <w:jc w:val="center"/>
              <w:rPr>
                <w:ins w:id="14291" w:author="chaniaayulestari@outlook.com" w:date="2021-11-12T16:42:00Z"/>
              </w:rPr>
              <w:pPrChange w:id="14292" w:author="chaniaayulestari@outlook.com" w:date="2021-11-14T03:28:00Z">
                <w:pPr/>
              </w:pPrChange>
            </w:pPr>
            <w:ins w:id="14293" w:author="chaniaayulestari@outlook.com" w:date="2021-11-14T03:09:00Z">
              <w:r w:rsidRPr="001067DD">
                <w:t>SP-RC17.1</w:t>
              </w:r>
            </w:ins>
          </w:p>
        </w:tc>
        <w:tc>
          <w:tcPr>
            <w:tcW w:w="1982" w:type="dxa"/>
            <w:tcPrChange w:id="14294" w:author="chaniaayulestari@outlook.com" w:date="2021-11-14T03:28:00Z">
              <w:tcPr>
                <w:tcW w:w="1982" w:type="dxa"/>
                <w:gridSpan w:val="2"/>
              </w:tcPr>
            </w:tcPrChange>
          </w:tcPr>
          <w:p w14:paraId="6C75ACCA" w14:textId="7ABFE61E" w:rsidR="00756DA0" w:rsidRDefault="00756DA0" w:rsidP="00756DA0">
            <w:pPr>
              <w:rPr>
                <w:ins w:id="14295" w:author="chaniaayulestari@outlook.com" w:date="2021-11-12T16:42:00Z"/>
              </w:rPr>
            </w:pPr>
            <w:ins w:id="14296" w:author="chaniaayulestari@outlook.com" w:date="2021-11-14T03:20:00Z">
              <w:r>
                <w:rPr>
                  <w:iCs/>
                </w:rPr>
                <w:t>Fitur ini dapat menambahkan data seluruh semester</w:t>
              </w:r>
            </w:ins>
          </w:p>
        </w:tc>
      </w:tr>
      <w:tr w:rsidR="00756DA0" w14:paraId="04DA0905" w14:textId="77777777" w:rsidTr="005A4C8B">
        <w:trPr>
          <w:ins w:id="14297" w:author="chaniaayulestari@outlook.com" w:date="2021-11-12T16:42:00Z"/>
          <w:trPrChange w:id="14298" w:author="chaniaayulestari@outlook.com" w:date="2021-11-14T03:28:00Z">
            <w:trPr>
              <w:gridAfter w:val="0"/>
            </w:trPr>
          </w:trPrChange>
        </w:trPr>
        <w:tc>
          <w:tcPr>
            <w:tcW w:w="1981" w:type="dxa"/>
            <w:vMerge/>
            <w:tcPrChange w:id="14299" w:author="chaniaayulestari@outlook.com" w:date="2021-11-14T03:28:00Z">
              <w:tcPr>
                <w:tcW w:w="1981" w:type="dxa"/>
                <w:gridSpan w:val="2"/>
                <w:vMerge/>
              </w:tcPr>
            </w:tcPrChange>
          </w:tcPr>
          <w:p w14:paraId="5B49BE50" w14:textId="77777777" w:rsidR="00756DA0" w:rsidRDefault="00756DA0" w:rsidP="00756DA0">
            <w:pPr>
              <w:rPr>
                <w:ins w:id="14300" w:author="chaniaayulestari@outlook.com" w:date="2021-11-12T16:42:00Z"/>
              </w:rPr>
            </w:pPr>
          </w:p>
        </w:tc>
        <w:tc>
          <w:tcPr>
            <w:tcW w:w="1982" w:type="dxa"/>
            <w:vAlign w:val="center"/>
            <w:tcPrChange w:id="14301" w:author="chaniaayulestari@outlook.com" w:date="2021-11-14T03:28:00Z">
              <w:tcPr>
                <w:tcW w:w="1982" w:type="dxa"/>
                <w:gridSpan w:val="2"/>
              </w:tcPr>
            </w:tcPrChange>
          </w:tcPr>
          <w:p w14:paraId="3716EA8A" w14:textId="759B8EA7" w:rsidR="00756DA0" w:rsidRDefault="00756DA0">
            <w:pPr>
              <w:jc w:val="center"/>
              <w:rPr>
                <w:ins w:id="14302" w:author="chaniaayulestari@outlook.com" w:date="2021-11-12T16:42:00Z"/>
              </w:rPr>
              <w:pPrChange w:id="14303" w:author="chaniaayulestari@outlook.com" w:date="2021-11-14T03:28:00Z">
                <w:pPr/>
              </w:pPrChange>
            </w:pPr>
            <w:ins w:id="14304" w:author="chaniaayulestari@outlook.com" w:date="2021-11-12T16:42:00Z">
              <w:del w:id="14305" w:author="chaniaayulestari@outlook.com" w:date="2021-11-14T03:10:00Z">
                <w:r w:rsidDel="004F0DF9">
                  <w:delText>Edit</w:delText>
                </w:r>
              </w:del>
            </w:ins>
            <w:ins w:id="14306" w:author="chaniaayulestari@outlook.com" w:date="2021-11-14T03:10:00Z">
              <w:r>
                <w:t>Hapus</w:t>
              </w:r>
            </w:ins>
            <w:ins w:id="14307" w:author="chaniaayulestari@outlook.com" w:date="2021-11-12T16:42:00Z">
              <w:r>
                <w:t xml:space="preserve"> </w:t>
              </w:r>
            </w:ins>
            <w:ins w:id="14308" w:author="chaniaayulestari@outlook.com" w:date="2021-11-12T16:43:00Z">
              <w:r>
                <w:t>semester</w:t>
              </w:r>
            </w:ins>
          </w:p>
        </w:tc>
        <w:tc>
          <w:tcPr>
            <w:tcW w:w="1982" w:type="dxa"/>
            <w:vAlign w:val="center"/>
            <w:tcPrChange w:id="14309" w:author="chaniaayulestari@outlook.com" w:date="2021-11-14T03:28:00Z">
              <w:tcPr>
                <w:tcW w:w="1982" w:type="dxa"/>
                <w:gridSpan w:val="2"/>
              </w:tcPr>
            </w:tcPrChange>
          </w:tcPr>
          <w:p w14:paraId="0530840E" w14:textId="4FDA036D" w:rsidR="00756DA0" w:rsidRPr="001067DD" w:rsidRDefault="00756DA0">
            <w:pPr>
              <w:jc w:val="center"/>
              <w:rPr>
                <w:ins w:id="14310" w:author="chaniaayulestari@outlook.com" w:date="2021-11-12T16:42:00Z"/>
              </w:rPr>
              <w:pPrChange w:id="14311" w:author="chaniaayulestari@outlook.com" w:date="2021-11-14T03:28:00Z">
                <w:pPr/>
              </w:pPrChange>
            </w:pPr>
            <w:ins w:id="14312" w:author="chaniaayulestari@outlook.com" w:date="2021-11-14T03:10:00Z">
              <w:r w:rsidRPr="001067DD">
                <w:t>SP-RC17.2</w:t>
              </w:r>
            </w:ins>
          </w:p>
        </w:tc>
        <w:tc>
          <w:tcPr>
            <w:tcW w:w="1982" w:type="dxa"/>
            <w:tcPrChange w:id="14313" w:author="chaniaayulestari@outlook.com" w:date="2021-11-14T03:28:00Z">
              <w:tcPr>
                <w:tcW w:w="1982" w:type="dxa"/>
                <w:gridSpan w:val="2"/>
              </w:tcPr>
            </w:tcPrChange>
          </w:tcPr>
          <w:p w14:paraId="3146D159" w14:textId="60679A2D" w:rsidR="00756DA0" w:rsidRDefault="00756DA0" w:rsidP="00756DA0">
            <w:pPr>
              <w:rPr>
                <w:ins w:id="14314" w:author="chaniaayulestari@outlook.com" w:date="2021-11-12T16:42:00Z"/>
              </w:rPr>
            </w:pPr>
            <w:ins w:id="14315" w:author="chaniaayulestari@outlook.com" w:date="2021-11-14T03:15:00Z">
              <w:r>
                <w:rPr>
                  <w:iCs/>
                </w:rPr>
                <w:t>Fitur ini dapat menghapus data seluruh semester.</w:t>
              </w:r>
            </w:ins>
          </w:p>
        </w:tc>
      </w:tr>
      <w:tr w:rsidR="00756DA0" w14:paraId="7133C00F" w14:textId="77777777" w:rsidTr="005A4C8B">
        <w:trPr>
          <w:ins w:id="14316" w:author="chaniaayulestari@outlook.com" w:date="2021-11-12T16:42:00Z"/>
          <w:trPrChange w:id="14317" w:author="chaniaayulestari@outlook.com" w:date="2021-11-14T03:28:00Z">
            <w:trPr>
              <w:gridAfter w:val="0"/>
            </w:trPr>
          </w:trPrChange>
        </w:trPr>
        <w:tc>
          <w:tcPr>
            <w:tcW w:w="1981" w:type="dxa"/>
            <w:vMerge/>
            <w:tcPrChange w:id="14318" w:author="chaniaayulestari@outlook.com" w:date="2021-11-14T03:28:00Z">
              <w:tcPr>
                <w:tcW w:w="1981" w:type="dxa"/>
                <w:gridSpan w:val="2"/>
                <w:vMerge/>
              </w:tcPr>
            </w:tcPrChange>
          </w:tcPr>
          <w:p w14:paraId="078A83E6" w14:textId="77777777" w:rsidR="00756DA0" w:rsidRDefault="00756DA0" w:rsidP="00756DA0">
            <w:pPr>
              <w:rPr>
                <w:ins w:id="14319" w:author="chaniaayulestari@outlook.com" w:date="2021-11-12T16:42:00Z"/>
              </w:rPr>
            </w:pPr>
          </w:p>
        </w:tc>
        <w:tc>
          <w:tcPr>
            <w:tcW w:w="1982" w:type="dxa"/>
            <w:vAlign w:val="center"/>
            <w:tcPrChange w:id="14320" w:author="chaniaayulestari@outlook.com" w:date="2021-11-14T03:28:00Z">
              <w:tcPr>
                <w:tcW w:w="1982" w:type="dxa"/>
                <w:gridSpan w:val="2"/>
              </w:tcPr>
            </w:tcPrChange>
          </w:tcPr>
          <w:p w14:paraId="67F2BA03" w14:textId="5B82877D" w:rsidR="00756DA0" w:rsidRDefault="00756DA0">
            <w:pPr>
              <w:jc w:val="center"/>
              <w:rPr>
                <w:ins w:id="14321" w:author="chaniaayulestari@outlook.com" w:date="2021-11-12T16:42:00Z"/>
              </w:rPr>
              <w:pPrChange w:id="14322" w:author="chaniaayulestari@outlook.com" w:date="2021-11-14T03:28:00Z">
                <w:pPr/>
              </w:pPrChange>
            </w:pPr>
            <w:ins w:id="14323" w:author="chaniaayulestari@outlook.com" w:date="2021-11-12T16:42:00Z">
              <w:del w:id="14324" w:author="chaniaayulestari@outlook.com" w:date="2021-11-14T03:10:00Z">
                <w:r w:rsidDel="004F0DF9">
                  <w:delText xml:space="preserve">Tambah </w:delText>
                </w:r>
              </w:del>
            </w:ins>
            <w:ins w:id="14325" w:author="chaniaayulestari@outlook.com" w:date="2021-11-14T03:10:00Z">
              <w:r>
                <w:t xml:space="preserve">Edit </w:t>
              </w:r>
            </w:ins>
            <w:ins w:id="14326" w:author="chaniaayulestari@outlook.com" w:date="2021-11-12T16:43:00Z">
              <w:r>
                <w:t>semester</w:t>
              </w:r>
            </w:ins>
          </w:p>
        </w:tc>
        <w:tc>
          <w:tcPr>
            <w:tcW w:w="1982" w:type="dxa"/>
            <w:vAlign w:val="center"/>
            <w:tcPrChange w:id="14327" w:author="chaniaayulestari@outlook.com" w:date="2021-11-14T03:28:00Z">
              <w:tcPr>
                <w:tcW w:w="1982" w:type="dxa"/>
                <w:gridSpan w:val="2"/>
              </w:tcPr>
            </w:tcPrChange>
          </w:tcPr>
          <w:p w14:paraId="65D6EC6A" w14:textId="74617583" w:rsidR="00756DA0" w:rsidRPr="001067DD" w:rsidRDefault="00756DA0">
            <w:pPr>
              <w:jc w:val="center"/>
              <w:rPr>
                <w:ins w:id="14328" w:author="chaniaayulestari@outlook.com" w:date="2021-11-12T16:42:00Z"/>
              </w:rPr>
              <w:pPrChange w:id="14329" w:author="chaniaayulestari@outlook.com" w:date="2021-11-14T03:28:00Z">
                <w:pPr/>
              </w:pPrChange>
            </w:pPr>
            <w:ins w:id="14330" w:author="chaniaayulestari@outlook.com" w:date="2021-11-14T03:10:00Z">
              <w:r w:rsidRPr="001067DD">
                <w:t>SP-RC17.3</w:t>
              </w:r>
            </w:ins>
          </w:p>
        </w:tc>
        <w:tc>
          <w:tcPr>
            <w:tcW w:w="1982" w:type="dxa"/>
            <w:tcPrChange w:id="14331" w:author="chaniaayulestari@outlook.com" w:date="2021-11-14T03:28:00Z">
              <w:tcPr>
                <w:tcW w:w="1982" w:type="dxa"/>
                <w:gridSpan w:val="2"/>
              </w:tcPr>
            </w:tcPrChange>
          </w:tcPr>
          <w:p w14:paraId="01388ADC" w14:textId="10C0C9AB" w:rsidR="00756DA0" w:rsidRDefault="00756DA0" w:rsidP="00756DA0">
            <w:pPr>
              <w:rPr>
                <w:ins w:id="14332" w:author="chaniaayulestari@outlook.com" w:date="2021-11-12T16:42:00Z"/>
              </w:rPr>
            </w:pPr>
            <w:ins w:id="14333" w:author="chaniaayulestari@outlook.com" w:date="2021-11-14T03:22:00Z">
              <w:r>
                <w:rPr>
                  <w:iCs/>
                </w:rPr>
                <w:t>Fitur ini dapat mengubah data seluruh semester.</w:t>
              </w:r>
            </w:ins>
          </w:p>
        </w:tc>
      </w:tr>
      <w:tr w:rsidR="00756DA0" w14:paraId="38DE731A" w14:textId="77777777" w:rsidTr="005A4C8B">
        <w:trPr>
          <w:ins w:id="14334" w:author="chaniaayulestari@outlook.com" w:date="2021-11-12T16:42:00Z"/>
          <w:trPrChange w:id="14335" w:author="chaniaayulestari@outlook.com" w:date="2021-11-14T03:28:00Z">
            <w:trPr>
              <w:gridAfter w:val="0"/>
            </w:trPr>
          </w:trPrChange>
        </w:trPr>
        <w:tc>
          <w:tcPr>
            <w:tcW w:w="1981" w:type="dxa"/>
            <w:vMerge/>
            <w:tcPrChange w:id="14336" w:author="chaniaayulestari@outlook.com" w:date="2021-11-14T03:28:00Z">
              <w:tcPr>
                <w:tcW w:w="1981" w:type="dxa"/>
                <w:gridSpan w:val="2"/>
                <w:vMerge/>
              </w:tcPr>
            </w:tcPrChange>
          </w:tcPr>
          <w:p w14:paraId="0FEAE15B" w14:textId="77777777" w:rsidR="00756DA0" w:rsidRDefault="00756DA0" w:rsidP="00756DA0">
            <w:pPr>
              <w:rPr>
                <w:ins w:id="14337" w:author="chaniaayulestari@outlook.com" w:date="2021-11-12T16:42:00Z"/>
              </w:rPr>
            </w:pPr>
          </w:p>
        </w:tc>
        <w:tc>
          <w:tcPr>
            <w:tcW w:w="1982" w:type="dxa"/>
            <w:vAlign w:val="center"/>
            <w:tcPrChange w:id="14338" w:author="chaniaayulestari@outlook.com" w:date="2021-11-14T03:28:00Z">
              <w:tcPr>
                <w:tcW w:w="1982" w:type="dxa"/>
                <w:gridSpan w:val="2"/>
              </w:tcPr>
            </w:tcPrChange>
          </w:tcPr>
          <w:p w14:paraId="40D42478" w14:textId="5EE541DE" w:rsidR="00756DA0" w:rsidRDefault="00756DA0">
            <w:pPr>
              <w:jc w:val="center"/>
              <w:rPr>
                <w:ins w:id="14339" w:author="chaniaayulestari@outlook.com" w:date="2021-11-12T16:42:00Z"/>
              </w:rPr>
              <w:pPrChange w:id="14340" w:author="chaniaayulestari@outlook.com" w:date="2021-11-14T03:28:00Z">
                <w:pPr/>
              </w:pPrChange>
            </w:pPr>
            <w:ins w:id="14341" w:author="chaniaayulestari@outlook.com" w:date="2021-11-12T16:42:00Z">
              <w:r>
                <w:t xml:space="preserve">Lihat </w:t>
              </w:r>
            </w:ins>
            <w:ins w:id="14342" w:author="chaniaayulestari@outlook.com" w:date="2021-11-12T16:43:00Z">
              <w:r>
                <w:t>semester</w:t>
              </w:r>
            </w:ins>
          </w:p>
        </w:tc>
        <w:tc>
          <w:tcPr>
            <w:tcW w:w="1982" w:type="dxa"/>
            <w:vAlign w:val="center"/>
            <w:tcPrChange w:id="14343" w:author="chaniaayulestari@outlook.com" w:date="2021-11-14T03:28:00Z">
              <w:tcPr>
                <w:tcW w:w="1982" w:type="dxa"/>
                <w:gridSpan w:val="2"/>
              </w:tcPr>
            </w:tcPrChange>
          </w:tcPr>
          <w:p w14:paraId="2587E337" w14:textId="7A067660" w:rsidR="00756DA0" w:rsidRPr="001067DD" w:rsidRDefault="00756DA0">
            <w:pPr>
              <w:jc w:val="center"/>
              <w:rPr>
                <w:ins w:id="14344" w:author="chaniaayulestari@outlook.com" w:date="2021-11-12T16:42:00Z"/>
              </w:rPr>
              <w:pPrChange w:id="14345" w:author="chaniaayulestari@outlook.com" w:date="2021-11-14T03:28:00Z">
                <w:pPr/>
              </w:pPrChange>
            </w:pPr>
            <w:ins w:id="14346" w:author="chaniaayulestari@outlook.com" w:date="2021-11-14T03:10:00Z">
              <w:r w:rsidRPr="001067DD">
                <w:t>SP-RC17.4</w:t>
              </w:r>
            </w:ins>
          </w:p>
        </w:tc>
        <w:tc>
          <w:tcPr>
            <w:tcW w:w="1982" w:type="dxa"/>
            <w:tcPrChange w:id="14347" w:author="chaniaayulestari@outlook.com" w:date="2021-11-14T03:28:00Z">
              <w:tcPr>
                <w:tcW w:w="1982" w:type="dxa"/>
                <w:gridSpan w:val="2"/>
              </w:tcPr>
            </w:tcPrChange>
          </w:tcPr>
          <w:p w14:paraId="692483BA" w14:textId="4DD4033D" w:rsidR="00756DA0" w:rsidRDefault="00756DA0" w:rsidP="00756DA0">
            <w:pPr>
              <w:rPr>
                <w:ins w:id="14348" w:author="chaniaayulestari@outlook.com" w:date="2021-11-12T16:42:00Z"/>
              </w:rPr>
            </w:pPr>
            <w:ins w:id="14349" w:author="chaniaayulestari@outlook.com" w:date="2021-11-14T03:24:00Z">
              <w:r>
                <w:rPr>
                  <w:iCs/>
                </w:rPr>
                <w:t>Fitur ini dapat melihat data seluruh semester</w:t>
              </w:r>
            </w:ins>
          </w:p>
        </w:tc>
      </w:tr>
      <w:tr w:rsidR="00756DA0" w14:paraId="4663CA68" w14:textId="77777777" w:rsidTr="004A4F76">
        <w:trPr>
          <w:ins w:id="14350" w:author="chaniaayulestari@outlook.com" w:date="2021-11-12T07:06:00Z"/>
        </w:trPr>
        <w:tc>
          <w:tcPr>
            <w:tcW w:w="1981" w:type="dxa"/>
            <w:vMerge w:val="restart"/>
            <w:vAlign w:val="center"/>
          </w:tcPr>
          <w:p w14:paraId="497CCD93" w14:textId="645F6DB3" w:rsidR="00756DA0" w:rsidRDefault="00756DA0">
            <w:pPr>
              <w:jc w:val="center"/>
              <w:rPr>
                <w:ins w:id="14351" w:author="chaniaayulestari@outlook.com" w:date="2021-11-12T07:06:00Z"/>
              </w:rPr>
              <w:pPrChange w:id="14352" w:author="chaniaayulestari@outlook.com" w:date="2021-11-12T07:11:00Z">
                <w:pPr/>
              </w:pPrChange>
            </w:pPr>
            <w:ins w:id="14353" w:author="chaniaayulestari@outlook.com" w:date="2021-11-12T07:06:00Z">
              <w:r>
                <w:t>Kelola Kelas</w:t>
              </w:r>
            </w:ins>
          </w:p>
        </w:tc>
        <w:tc>
          <w:tcPr>
            <w:tcW w:w="1982" w:type="dxa"/>
            <w:vAlign w:val="center"/>
          </w:tcPr>
          <w:p w14:paraId="53E76A5A" w14:textId="02A078D1" w:rsidR="00756DA0" w:rsidRDefault="00756DA0">
            <w:pPr>
              <w:jc w:val="center"/>
              <w:rPr>
                <w:ins w:id="14354" w:author="chaniaayulestari@outlook.com" w:date="2021-11-12T07:06:00Z"/>
              </w:rPr>
              <w:pPrChange w:id="14355" w:author="chaniaayulestari@outlook.com" w:date="2021-11-14T03:28:00Z">
                <w:pPr/>
              </w:pPrChange>
            </w:pPr>
            <w:ins w:id="14356" w:author="chaniaayulestari@outlook.com" w:date="2021-11-12T16:43:00Z">
              <w:del w:id="14357" w:author="chaniaayulestari@outlook.com" w:date="2021-11-14T03:11:00Z">
                <w:r w:rsidDel="004F0DF9">
                  <w:delText>Hapus</w:delText>
                </w:r>
              </w:del>
            </w:ins>
            <w:ins w:id="14358" w:author="chaniaayulestari@outlook.com" w:date="2021-11-14T03:11:00Z">
              <w:r>
                <w:t>Tambah</w:t>
              </w:r>
            </w:ins>
            <w:ins w:id="14359" w:author="chaniaayulestari@outlook.com" w:date="2021-11-12T16:43:00Z">
              <w:r>
                <w:t xml:space="preserve"> kelas</w:t>
              </w:r>
            </w:ins>
          </w:p>
        </w:tc>
        <w:tc>
          <w:tcPr>
            <w:tcW w:w="1982" w:type="dxa"/>
            <w:vAlign w:val="center"/>
          </w:tcPr>
          <w:p w14:paraId="6FE7D263" w14:textId="23A54C41" w:rsidR="00756DA0" w:rsidRPr="001067DD" w:rsidRDefault="00756DA0">
            <w:pPr>
              <w:jc w:val="center"/>
              <w:rPr>
                <w:ins w:id="14360" w:author="chaniaayulestari@outlook.com" w:date="2021-11-12T07:06:00Z"/>
              </w:rPr>
              <w:pPrChange w:id="14361" w:author="chaniaayulestari@outlook.com" w:date="2021-11-14T03:28:00Z">
                <w:pPr/>
              </w:pPrChange>
            </w:pPr>
            <w:ins w:id="14362" w:author="chaniaayulestari@outlook.com" w:date="2021-11-14T03:10:00Z">
              <w:r w:rsidRPr="001067DD">
                <w:t>SP-RC15.</w:t>
              </w:r>
            </w:ins>
            <w:ins w:id="14363" w:author="chaniaayulestari@outlook.com" w:date="2021-11-14T03:11:00Z">
              <w:r w:rsidRPr="001067DD">
                <w:t>1</w:t>
              </w:r>
            </w:ins>
          </w:p>
        </w:tc>
        <w:tc>
          <w:tcPr>
            <w:tcW w:w="1982" w:type="dxa"/>
          </w:tcPr>
          <w:p w14:paraId="2B7F1C0C" w14:textId="1DC68714" w:rsidR="00756DA0" w:rsidRDefault="00756DA0" w:rsidP="00756DA0">
            <w:pPr>
              <w:rPr>
                <w:ins w:id="14364" w:author="chaniaayulestari@outlook.com" w:date="2021-11-12T07:06:00Z"/>
              </w:rPr>
            </w:pPr>
            <w:ins w:id="14365" w:author="chaniaayulestari@outlook.com" w:date="2021-11-14T03:20:00Z">
              <w:r>
                <w:rPr>
                  <w:iCs/>
                </w:rPr>
                <w:t>Fitur ini dapat menambahkan data seluruh</w:t>
              </w:r>
            </w:ins>
            <w:ins w:id="14366" w:author="chaniaayulestari@outlook.com" w:date="2021-11-14T03:21:00Z">
              <w:r>
                <w:rPr>
                  <w:iCs/>
                </w:rPr>
                <w:t xml:space="preserve"> kelas</w:t>
              </w:r>
            </w:ins>
          </w:p>
        </w:tc>
      </w:tr>
      <w:tr w:rsidR="00756DA0" w14:paraId="65053FC4" w14:textId="77777777" w:rsidTr="004A4F76">
        <w:trPr>
          <w:ins w:id="14367" w:author="chaniaayulestari@outlook.com" w:date="2021-11-12T07:11:00Z"/>
        </w:trPr>
        <w:tc>
          <w:tcPr>
            <w:tcW w:w="1981" w:type="dxa"/>
            <w:vMerge/>
          </w:tcPr>
          <w:p w14:paraId="6856A58E" w14:textId="77777777" w:rsidR="00756DA0" w:rsidRDefault="00756DA0" w:rsidP="00756DA0">
            <w:pPr>
              <w:rPr>
                <w:ins w:id="14368" w:author="chaniaayulestari@outlook.com" w:date="2021-11-12T07:11:00Z"/>
              </w:rPr>
            </w:pPr>
          </w:p>
        </w:tc>
        <w:tc>
          <w:tcPr>
            <w:tcW w:w="1982" w:type="dxa"/>
            <w:vAlign w:val="center"/>
          </w:tcPr>
          <w:p w14:paraId="5F1A1E43" w14:textId="7DD87B83" w:rsidR="00756DA0" w:rsidRDefault="00756DA0">
            <w:pPr>
              <w:jc w:val="center"/>
              <w:rPr>
                <w:ins w:id="14369" w:author="chaniaayulestari@outlook.com" w:date="2021-11-12T07:11:00Z"/>
              </w:rPr>
              <w:pPrChange w:id="14370" w:author="chaniaayulestari@outlook.com" w:date="2021-11-14T03:28:00Z">
                <w:pPr/>
              </w:pPrChange>
            </w:pPr>
            <w:ins w:id="14371" w:author="chaniaayulestari@outlook.com" w:date="2021-11-12T16:43:00Z">
              <w:del w:id="14372" w:author="chaniaayulestari@outlook.com" w:date="2021-11-14T03:11:00Z">
                <w:r w:rsidDel="004F0DF9">
                  <w:delText>Edit</w:delText>
                </w:r>
              </w:del>
            </w:ins>
            <w:ins w:id="14373" w:author="chaniaayulestari@outlook.com" w:date="2021-11-14T03:11:00Z">
              <w:r>
                <w:t>Hapus</w:t>
              </w:r>
            </w:ins>
            <w:ins w:id="14374" w:author="chaniaayulestari@outlook.com" w:date="2021-11-12T16:43:00Z">
              <w:r>
                <w:t xml:space="preserve"> kelas</w:t>
              </w:r>
            </w:ins>
          </w:p>
        </w:tc>
        <w:tc>
          <w:tcPr>
            <w:tcW w:w="1982" w:type="dxa"/>
            <w:vAlign w:val="center"/>
          </w:tcPr>
          <w:p w14:paraId="0807DCD7" w14:textId="5A57BAFC" w:rsidR="00756DA0" w:rsidRPr="001067DD" w:rsidRDefault="00756DA0">
            <w:pPr>
              <w:jc w:val="center"/>
              <w:rPr>
                <w:ins w:id="14375" w:author="chaniaayulestari@outlook.com" w:date="2021-11-12T07:11:00Z"/>
              </w:rPr>
              <w:pPrChange w:id="14376" w:author="chaniaayulestari@outlook.com" w:date="2021-11-14T03:28:00Z">
                <w:pPr/>
              </w:pPrChange>
            </w:pPr>
            <w:ins w:id="14377" w:author="chaniaayulestari@outlook.com" w:date="2021-11-14T03:11:00Z">
              <w:r w:rsidRPr="001067DD">
                <w:t>SP-RC15.2</w:t>
              </w:r>
            </w:ins>
          </w:p>
        </w:tc>
        <w:tc>
          <w:tcPr>
            <w:tcW w:w="1982" w:type="dxa"/>
          </w:tcPr>
          <w:p w14:paraId="30AFD82F" w14:textId="6B85724F" w:rsidR="00756DA0" w:rsidRDefault="00756DA0" w:rsidP="00756DA0">
            <w:pPr>
              <w:rPr>
                <w:ins w:id="14378" w:author="chaniaayulestari@outlook.com" w:date="2021-11-12T07:11:00Z"/>
              </w:rPr>
            </w:pPr>
            <w:ins w:id="14379" w:author="chaniaayulestari@outlook.com" w:date="2021-11-14T03:15:00Z">
              <w:r>
                <w:rPr>
                  <w:iCs/>
                </w:rPr>
                <w:t>Fitur ini dapat menghapus data seluruh kelas.</w:t>
              </w:r>
            </w:ins>
          </w:p>
        </w:tc>
      </w:tr>
      <w:tr w:rsidR="00756DA0" w14:paraId="74719D4E" w14:textId="77777777" w:rsidTr="004A4F76">
        <w:trPr>
          <w:ins w:id="14380" w:author="chaniaayulestari@outlook.com" w:date="2021-11-12T07:11:00Z"/>
        </w:trPr>
        <w:tc>
          <w:tcPr>
            <w:tcW w:w="1981" w:type="dxa"/>
            <w:vMerge/>
          </w:tcPr>
          <w:p w14:paraId="35D31EC9" w14:textId="77777777" w:rsidR="00756DA0" w:rsidRDefault="00756DA0" w:rsidP="00756DA0">
            <w:pPr>
              <w:rPr>
                <w:ins w:id="14381" w:author="chaniaayulestari@outlook.com" w:date="2021-11-12T07:11:00Z"/>
              </w:rPr>
            </w:pPr>
          </w:p>
        </w:tc>
        <w:tc>
          <w:tcPr>
            <w:tcW w:w="1982" w:type="dxa"/>
            <w:vAlign w:val="center"/>
          </w:tcPr>
          <w:p w14:paraId="7F50D5DD" w14:textId="26D8BDAA" w:rsidR="00756DA0" w:rsidRDefault="00756DA0">
            <w:pPr>
              <w:jc w:val="center"/>
              <w:rPr>
                <w:ins w:id="14382" w:author="chaniaayulestari@outlook.com" w:date="2021-11-12T07:11:00Z"/>
              </w:rPr>
              <w:pPrChange w:id="14383" w:author="chaniaayulestari@outlook.com" w:date="2021-11-14T03:28:00Z">
                <w:pPr/>
              </w:pPrChange>
            </w:pPr>
            <w:ins w:id="14384" w:author="chaniaayulestari@outlook.com" w:date="2021-11-12T16:43:00Z">
              <w:del w:id="14385" w:author="chaniaayulestari@outlook.com" w:date="2021-11-14T03:11:00Z">
                <w:r w:rsidDel="004F0DF9">
                  <w:delText>Tambah</w:delText>
                </w:r>
              </w:del>
            </w:ins>
            <w:ins w:id="14386" w:author="chaniaayulestari@outlook.com" w:date="2021-11-14T03:11:00Z">
              <w:r>
                <w:t>Edit</w:t>
              </w:r>
            </w:ins>
            <w:ins w:id="14387" w:author="chaniaayulestari@outlook.com" w:date="2021-11-12T16:43:00Z">
              <w:r>
                <w:t xml:space="preserve"> </w:t>
              </w:r>
            </w:ins>
            <w:ins w:id="14388" w:author="chaniaayulestari@outlook.com" w:date="2021-11-12T16:44:00Z">
              <w:r>
                <w:t>kelas</w:t>
              </w:r>
            </w:ins>
          </w:p>
        </w:tc>
        <w:tc>
          <w:tcPr>
            <w:tcW w:w="1982" w:type="dxa"/>
            <w:vAlign w:val="center"/>
          </w:tcPr>
          <w:p w14:paraId="5B297F1D" w14:textId="30F18E35" w:rsidR="00756DA0" w:rsidRPr="001067DD" w:rsidRDefault="00756DA0">
            <w:pPr>
              <w:jc w:val="center"/>
              <w:rPr>
                <w:ins w:id="14389" w:author="chaniaayulestari@outlook.com" w:date="2021-11-12T07:11:00Z"/>
              </w:rPr>
              <w:pPrChange w:id="14390" w:author="chaniaayulestari@outlook.com" w:date="2021-11-14T03:28:00Z">
                <w:pPr/>
              </w:pPrChange>
            </w:pPr>
            <w:ins w:id="14391" w:author="chaniaayulestari@outlook.com" w:date="2021-11-14T03:11:00Z">
              <w:r w:rsidRPr="001067DD">
                <w:t>SP-RC15.3</w:t>
              </w:r>
            </w:ins>
          </w:p>
        </w:tc>
        <w:tc>
          <w:tcPr>
            <w:tcW w:w="1982" w:type="dxa"/>
          </w:tcPr>
          <w:p w14:paraId="61FE50E0" w14:textId="33393D7B" w:rsidR="00756DA0" w:rsidRDefault="00756DA0" w:rsidP="00756DA0">
            <w:pPr>
              <w:rPr>
                <w:ins w:id="14392" w:author="chaniaayulestari@outlook.com" w:date="2021-11-12T07:11:00Z"/>
              </w:rPr>
            </w:pPr>
            <w:ins w:id="14393" w:author="chaniaayulestari@outlook.com" w:date="2021-11-14T03:22:00Z">
              <w:r>
                <w:rPr>
                  <w:iCs/>
                </w:rPr>
                <w:t>Fitur ini dapat mengubah data seluruh kelas.</w:t>
              </w:r>
            </w:ins>
          </w:p>
        </w:tc>
      </w:tr>
      <w:tr w:rsidR="00756DA0" w14:paraId="7B56E798" w14:textId="77777777" w:rsidTr="004A4F76">
        <w:trPr>
          <w:ins w:id="14394" w:author="chaniaayulestari@outlook.com" w:date="2021-11-12T07:11:00Z"/>
        </w:trPr>
        <w:tc>
          <w:tcPr>
            <w:tcW w:w="1981" w:type="dxa"/>
            <w:vMerge/>
          </w:tcPr>
          <w:p w14:paraId="43078AD0" w14:textId="77777777" w:rsidR="00756DA0" w:rsidRDefault="00756DA0" w:rsidP="00756DA0">
            <w:pPr>
              <w:rPr>
                <w:ins w:id="14395" w:author="chaniaayulestari@outlook.com" w:date="2021-11-12T07:11:00Z"/>
              </w:rPr>
            </w:pPr>
          </w:p>
        </w:tc>
        <w:tc>
          <w:tcPr>
            <w:tcW w:w="1982" w:type="dxa"/>
            <w:vAlign w:val="center"/>
          </w:tcPr>
          <w:p w14:paraId="13652708" w14:textId="15136387" w:rsidR="00756DA0" w:rsidRDefault="00756DA0">
            <w:pPr>
              <w:jc w:val="center"/>
              <w:rPr>
                <w:ins w:id="14396" w:author="chaniaayulestari@outlook.com" w:date="2021-11-12T07:11:00Z"/>
              </w:rPr>
              <w:pPrChange w:id="14397" w:author="chaniaayulestari@outlook.com" w:date="2021-11-14T03:28:00Z">
                <w:pPr/>
              </w:pPrChange>
            </w:pPr>
            <w:ins w:id="14398" w:author="chaniaayulestari@outlook.com" w:date="2021-11-12T16:43:00Z">
              <w:r>
                <w:t xml:space="preserve">Lihat </w:t>
              </w:r>
            </w:ins>
            <w:ins w:id="14399" w:author="chaniaayulestari@outlook.com" w:date="2021-11-12T16:44:00Z">
              <w:r>
                <w:t>kelas</w:t>
              </w:r>
            </w:ins>
          </w:p>
        </w:tc>
        <w:tc>
          <w:tcPr>
            <w:tcW w:w="1982" w:type="dxa"/>
            <w:vAlign w:val="center"/>
          </w:tcPr>
          <w:p w14:paraId="2A970CBD" w14:textId="528757B5" w:rsidR="00756DA0" w:rsidRPr="001067DD" w:rsidRDefault="00756DA0">
            <w:pPr>
              <w:jc w:val="center"/>
              <w:rPr>
                <w:ins w:id="14400" w:author="chaniaayulestari@outlook.com" w:date="2021-11-12T07:11:00Z"/>
              </w:rPr>
              <w:pPrChange w:id="14401" w:author="chaniaayulestari@outlook.com" w:date="2021-11-14T03:28:00Z">
                <w:pPr/>
              </w:pPrChange>
            </w:pPr>
            <w:ins w:id="14402" w:author="chaniaayulestari@outlook.com" w:date="2021-11-14T03:12:00Z">
              <w:r w:rsidRPr="001067DD">
                <w:t>SP-RC15.4</w:t>
              </w:r>
            </w:ins>
          </w:p>
        </w:tc>
        <w:tc>
          <w:tcPr>
            <w:tcW w:w="1982" w:type="dxa"/>
          </w:tcPr>
          <w:p w14:paraId="7FD0764A" w14:textId="65220DAF" w:rsidR="00756DA0" w:rsidRDefault="00756DA0" w:rsidP="00756DA0">
            <w:pPr>
              <w:rPr>
                <w:ins w:id="14403" w:author="chaniaayulestari@outlook.com" w:date="2021-11-12T07:11:00Z"/>
              </w:rPr>
            </w:pPr>
            <w:ins w:id="14404" w:author="chaniaayulestari@outlook.com" w:date="2021-11-14T03:25:00Z">
              <w:r>
                <w:rPr>
                  <w:iCs/>
                </w:rPr>
                <w:t>Fitur ini dapat melihat data seluruh kelas</w:t>
              </w:r>
            </w:ins>
          </w:p>
        </w:tc>
      </w:tr>
      <w:tr w:rsidR="00756DA0" w14:paraId="6378E97B" w14:textId="77777777" w:rsidTr="005A4C8B">
        <w:trPr>
          <w:ins w:id="14405" w:author="Rafi Aziizi" w:date="2021-11-14T12:14:00Z"/>
        </w:trPr>
        <w:tc>
          <w:tcPr>
            <w:tcW w:w="1981" w:type="dxa"/>
            <w:vMerge/>
          </w:tcPr>
          <w:p w14:paraId="3461A818" w14:textId="77777777" w:rsidR="00756DA0" w:rsidRDefault="00756DA0" w:rsidP="00756DA0">
            <w:pPr>
              <w:rPr>
                <w:ins w:id="14406" w:author="Rafi Aziizi" w:date="2021-11-14T12:14:00Z"/>
              </w:rPr>
            </w:pPr>
          </w:p>
        </w:tc>
        <w:tc>
          <w:tcPr>
            <w:tcW w:w="1982" w:type="dxa"/>
            <w:vAlign w:val="center"/>
          </w:tcPr>
          <w:p w14:paraId="217A6342" w14:textId="7A8B5DC7" w:rsidR="00756DA0" w:rsidRDefault="00756DA0" w:rsidP="00756DA0">
            <w:pPr>
              <w:jc w:val="center"/>
              <w:rPr>
                <w:ins w:id="14407" w:author="Rafi Aziizi" w:date="2021-11-14T12:14:00Z"/>
              </w:rPr>
            </w:pPr>
            <w:ins w:id="14408" w:author="Rafi Aziizi" w:date="2021-11-14T12:14:00Z">
              <w:r>
                <w:t>Lihat Profile Kelas</w:t>
              </w:r>
            </w:ins>
          </w:p>
        </w:tc>
        <w:tc>
          <w:tcPr>
            <w:tcW w:w="1982" w:type="dxa"/>
            <w:vAlign w:val="center"/>
          </w:tcPr>
          <w:p w14:paraId="6F3E99D7" w14:textId="0E9A203C" w:rsidR="00756DA0" w:rsidRPr="001067DD" w:rsidRDefault="00756DA0" w:rsidP="00756DA0">
            <w:pPr>
              <w:jc w:val="center"/>
              <w:rPr>
                <w:ins w:id="14409" w:author="Rafi Aziizi" w:date="2021-11-14T12:14:00Z"/>
              </w:rPr>
            </w:pPr>
            <w:ins w:id="14410" w:author="Rafi Aziizi" w:date="2021-11-14T12:16:00Z">
              <w:r w:rsidRPr="001067DD">
                <w:t>SP-RC09</w:t>
              </w:r>
            </w:ins>
          </w:p>
        </w:tc>
        <w:tc>
          <w:tcPr>
            <w:tcW w:w="1982" w:type="dxa"/>
          </w:tcPr>
          <w:p w14:paraId="4FA0B628" w14:textId="7E72118D" w:rsidR="00756DA0" w:rsidRDefault="00756DA0" w:rsidP="00756DA0">
            <w:pPr>
              <w:rPr>
                <w:ins w:id="14411" w:author="Rafi Aziizi" w:date="2021-11-14T12:14:00Z"/>
                <w:iCs/>
              </w:rPr>
            </w:pPr>
            <w:ins w:id="14412" w:author="Rafi Aziizi" w:date="2021-11-14T12:16:00Z">
              <w:r>
                <w:rPr>
                  <w:iCs/>
                </w:rPr>
                <w:t>Fitur ini dapat melihat informasi data kelas secara spesifik</w:t>
              </w:r>
            </w:ins>
          </w:p>
        </w:tc>
      </w:tr>
      <w:tr w:rsidR="00756DA0" w14:paraId="2E12692A" w14:textId="77777777" w:rsidTr="004A4F76">
        <w:trPr>
          <w:ins w:id="14413" w:author="chaniaayulestari@outlook.com" w:date="2021-11-14T02:34:00Z"/>
        </w:trPr>
        <w:tc>
          <w:tcPr>
            <w:tcW w:w="1981" w:type="dxa"/>
            <w:vMerge/>
          </w:tcPr>
          <w:p w14:paraId="73962158" w14:textId="77777777" w:rsidR="00756DA0" w:rsidRDefault="00756DA0" w:rsidP="00756DA0">
            <w:pPr>
              <w:rPr>
                <w:ins w:id="14414" w:author="chaniaayulestari@outlook.com" w:date="2021-11-14T02:34:00Z"/>
              </w:rPr>
            </w:pPr>
          </w:p>
        </w:tc>
        <w:tc>
          <w:tcPr>
            <w:tcW w:w="1982" w:type="dxa"/>
            <w:vAlign w:val="center"/>
          </w:tcPr>
          <w:p w14:paraId="618A1FC2" w14:textId="4FA20EE8" w:rsidR="00756DA0" w:rsidRDefault="00756DA0">
            <w:pPr>
              <w:jc w:val="center"/>
              <w:rPr>
                <w:ins w:id="14415" w:author="chaniaayulestari@outlook.com" w:date="2021-11-14T02:34:00Z"/>
              </w:rPr>
              <w:pPrChange w:id="14416" w:author="chaniaayulestari@outlook.com" w:date="2021-11-14T03:28:00Z">
                <w:pPr/>
              </w:pPrChange>
            </w:pPr>
            <w:commentRangeStart w:id="14417"/>
            <w:ins w:id="14418" w:author="chaniaayulestari@outlook.com" w:date="2021-11-14T02:34:00Z">
              <w:r>
                <w:t xml:space="preserve">Lihat </w:t>
              </w:r>
              <w:del w:id="14419" w:author="Rafi Aziizi" w:date="2021-11-14T12:14:00Z">
                <w:r w:rsidDel="008B7DB5">
                  <w:delText xml:space="preserve">Profile </w:delText>
                </w:r>
              </w:del>
              <w:r>
                <w:t>Anggot</w:t>
              </w:r>
            </w:ins>
            <w:ins w:id="14420" w:author="Rafi Aziizi" w:date="2021-11-14T12:14:00Z">
              <w:r>
                <w:t>a</w:t>
              </w:r>
            </w:ins>
            <w:ins w:id="14421" w:author="chaniaayulestari@outlook.com" w:date="2021-11-14T02:34:00Z">
              <w:r>
                <w:t xml:space="preserve"> Kelas</w:t>
              </w:r>
            </w:ins>
            <w:commentRangeEnd w:id="14417"/>
            <w:r>
              <w:rPr>
                <w:rStyle w:val="CommentReference"/>
              </w:rPr>
              <w:commentReference w:id="14417"/>
            </w:r>
          </w:p>
        </w:tc>
        <w:tc>
          <w:tcPr>
            <w:tcW w:w="1982" w:type="dxa"/>
            <w:vAlign w:val="center"/>
          </w:tcPr>
          <w:p w14:paraId="0AF139CF" w14:textId="71CADA01" w:rsidR="00756DA0" w:rsidRPr="001067DD" w:rsidRDefault="00756DA0">
            <w:pPr>
              <w:jc w:val="center"/>
              <w:rPr>
                <w:ins w:id="14422" w:author="chaniaayulestari@outlook.com" w:date="2021-11-14T02:34:00Z"/>
              </w:rPr>
              <w:pPrChange w:id="14423" w:author="chaniaayulestari@outlook.com" w:date="2021-11-14T03:28:00Z">
                <w:pPr/>
              </w:pPrChange>
            </w:pPr>
            <w:ins w:id="14424" w:author="Rafi Aziizi" w:date="2021-11-14T12:16:00Z">
              <w:r w:rsidRPr="001067DD">
                <w:t>SP-RC10</w:t>
              </w:r>
            </w:ins>
          </w:p>
        </w:tc>
        <w:tc>
          <w:tcPr>
            <w:tcW w:w="1982" w:type="dxa"/>
          </w:tcPr>
          <w:p w14:paraId="634375FD" w14:textId="39B87570" w:rsidR="00756DA0" w:rsidRDefault="00756DA0" w:rsidP="00756DA0">
            <w:pPr>
              <w:rPr>
                <w:ins w:id="14425" w:author="chaniaayulestari@outlook.com" w:date="2021-11-14T02:34:00Z"/>
              </w:rPr>
            </w:pPr>
            <w:ins w:id="14426" w:author="Rafi Aziizi" w:date="2021-11-14T12:17:00Z">
              <w:r>
                <w:rPr>
                  <w:iCs/>
                </w:rPr>
                <w:t>Fitur ini dapat melihat data seluruh anggota siswa yang memasuki kelas yang sama</w:t>
              </w:r>
            </w:ins>
          </w:p>
        </w:tc>
      </w:tr>
      <w:tr w:rsidR="00756DA0" w14:paraId="1BED0234" w14:textId="77777777" w:rsidTr="004A4F76">
        <w:trPr>
          <w:ins w:id="14427" w:author="chaniaayulestari@outlook.com" w:date="2021-11-14T02:34:00Z"/>
        </w:trPr>
        <w:tc>
          <w:tcPr>
            <w:tcW w:w="1981" w:type="dxa"/>
            <w:vMerge/>
          </w:tcPr>
          <w:p w14:paraId="295869D9" w14:textId="77777777" w:rsidR="00756DA0" w:rsidRDefault="00756DA0" w:rsidP="00756DA0">
            <w:pPr>
              <w:rPr>
                <w:ins w:id="14428" w:author="chaniaayulestari@outlook.com" w:date="2021-11-14T02:34:00Z"/>
              </w:rPr>
            </w:pPr>
          </w:p>
        </w:tc>
        <w:tc>
          <w:tcPr>
            <w:tcW w:w="1982" w:type="dxa"/>
            <w:vAlign w:val="center"/>
          </w:tcPr>
          <w:p w14:paraId="3FE17F53" w14:textId="5B6CA8E7" w:rsidR="00756DA0" w:rsidRDefault="00756DA0">
            <w:pPr>
              <w:jc w:val="center"/>
              <w:rPr>
                <w:ins w:id="14429" w:author="chaniaayulestari@outlook.com" w:date="2021-11-14T02:34:00Z"/>
              </w:rPr>
              <w:pPrChange w:id="14430" w:author="chaniaayulestari@outlook.com" w:date="2021-11-14T03:28:00Z">
                <w:pPr/>
              </w:pPrChange>
            </w:pPr>
            <w:commentRangeStart w:id="14431"/>
            <w:ins w:id="14432" w:author="chaniaayulestari@outlook.com" w:date="2021-11-14T02:34:00Z">
              <w:r>
                <w:t>Cetak Riwayat Absensi Anggota Kelas</w:t>
              </w:r>
            </w:ins>
            <w:commentRangeEnd w:id="14431"/>
            <w:r>
              <w:rPr>
                <w:rStyle w:val="CommentReference"/>
              </w:rPr>
              <w:commentReference w:id="14431"/>
            </w:r>
          </w:p>
        </w:tc>
        <w:tc>
          <w:tcPr>
            <w:tcW w:w="1982" w:type="dxa"/>
            <w:vAlign w:val="center"/>
          </w:tcPr>
          <w:p w14:paraId="48DE76A8" w14:textId="7B997B3A" w:rsidR="00756DA0" w:rsidRPr="001067DD" w:rsidRDefault="00756DA0">
            <w:pPr>
              <w:jc w:val="center"/>
              <w:rPr>
                <w:ins w:id="14433" w:author="chaniaayulestari@outlook.com" w:date="2021-11-14T02:34:00Z"/>
              </w:rPr>
              <w:pPrChange w:id="14434" w:author="chaniaayulestari@outlook.com" w:date="2021-11-14T03:28:00Z">
                <w:pPr/>
              </w:pPrChange>
            </w:pPr>
            <w:ins w:id="14435" w:author="Rafi Aziizi" w:date="2021-11-14T12:14:00Z">
              <w:r w:rsidRPr="001067DD">
                <w:t>SP-RC15.5</w:t>
              </w:r>
            </w:ins>
          </w:p>
        </w:tc>
        <w:tc>
          <w:tcPr>
            <w:tcW w:w="1982" w:type="dxa"/>
          </w:tcPr>
          <w:p w14:paraId="197AED44" w14:textId="680F3FF2" w:rsidR="00756DA0" w:rsidRDefault="00756DA0" w:rsidP="00756DA0">
            <w:pPr>
              <w:rPr>
                <w:ins w:id="14436" w:author="chaniaayulestari@outlook.com" w:date="2021-11-14T02:34:00Z"/>
              </w:rPr>
            </w:pPr>
            <w:ins w:id="14437" w:author="Rafi Aziizi" w:date="2021-11-14T12:14:00Z">
              <w:r>
                <w:rPr>
                  <w:iCs/>
                </w:rPr>
                <w:t xml:space="preserve">Fitur ini dapat mencetak dokumen riwayat absensi anggota kelas yang </w:t>
              </w:r>
            </w:ins>
            <w:ins w:id="14438" w:author="Rafi Aziizi" w:date="2021-11-14T12:17:00Z">
              <w:r>
                <w:rPr>
                  <w:iCs/>
                </w:rPr>
                <w:lastRenderedPageBreak/>
                <w:t xml:space="preserve">memasuki </w:t>
              </w:r>
            </w:ins>
            <w:ins w:id="14439" w:author="Rafi Aziizi" w:date="2021-11-14T12:14:00Z">
              <w:r>
                <w:rPr>
                  <w:iCs/>
                </w:rPr>
                <w:t xml:space="preserve">kelas </w:t>
              </w:r>
            </w:ins>
            <w:ins w:id="14440" w:author="Rafi Aziizi" w:date="2021-11-14T12:17:00Z">
              <w:r>
                <w:rPr>
                  <w:iCs/>
                </w:rPr>
                <w:t xml:space="preserve">yang </w:t>
              </w:r>
            </w:ins>
            <w:ins w:id="14441" w:author="Rafi Aziizi" w:date="2021-11-14T12:14:00Z">
              <w:r>
                <w:rPr>
                  <w:iCs/>
                </w:rPr>
                <w:t>sama.</w:t>
              </w:r>
            </w:ins>
          </w:p>
        </w:tc>
      </w:tr>
      <w:tr w:rsidR="00756DA0" w14:paraId="7F44DF1C" w14:textId="77777777" w:rsidTr="001067DD">
        <w:trPr>
          <w:ins w:id="14442" w:author="Rafi Aziizi" w:date="2021-11-14T12:40:00Z"/>
          <w:trPrChange w:id="14443" w:author="Rafi Aziizi" w:date="2021-11-14T12:41:00Z">
            <w:trPr>
              <w:gridAfter w:val="0"/>
            </w:trPr>
          </w:trPrChange>
        </w:trPr>
        <w:tc>
          <w:tcPr>
            <w:tcW w:w="1981" w:type="dxa"/>
            <w:vAlign w:val="center"/>
            <w:tcPrChange w:id="14444" w:author="Rafi Aziizi" w:date="2021-11-14T12:41:00Z">
              <w:tcPr>
                <w:tcW w:w="1981" w:type="dxa"/>
                <w:gridSpan w:val="2"/>
              </w:tcPr>
            </w:tcPrChange>
          </w:tcPr>
          <w:p w14:paraId="57E58C09" w14:textId="164948B3" w:rsidR="00756DA0" w:rsidRDefault="00756DA0">
            <w:pPr>
              <w:jc w:val="center"/>
              <w:rPr>
                <w:ins w:id="14445" w:author="Rafi Aziizi" w:date="2021-11-14T12:40:00Z"/>
              </w:rPr>
              <w:pPrChange w:id="14446" w:author="Rafi Aziizi" w:date="2021-11-14T12:41:00Z">
                <w:pPr/>
              </w:pPrChange>
            </w:pPr>
            <w:ins w:id="14447" w:author="Rafi Aziizi" w:date="2021-11-14T12:40:00Z">
              <w:r>
                <w:t>Notifikasi</w:t>
              </w:r>
            </w:ins>
          </w:p>
        </w:tc>
        <w:tc>
          <w:tcPr>
            <w:tcW w:w="1982" w:type="dxa"/>
            <w:vAlign w:val="center"/>
            <w:tcPrChange w:id="14448" w:author="Rafi Aziizi" w:date="2021-11-14T12:41:00Z">
              <w:tcPr>
                <w:tcW w:w="1982" w:type="dxa"/>
                <w:gridSpan w:val="2"/>
                <w:vAlign w:val="center"/>
              </w:tcPr>
            </w:tcPrChange>
          </w:tcPr>
          <w:p w14:paraId="1C3A0C1D" w14:textId="3605DC05" w:rsidR="00756DA0" w:rsidRDefault="001067DD" w:rsidP="00756DA0">
            <w:pPr>
              <w:jc w:val="center"/>
              <w:rPr>
                <w:ins w:id="14449" w:author="Rafi Aziizi" w:date="2021-11-14T12:40:00Z"/>
              </w:rPr>
            </w:pPr>
            <w:ins w:id="14450" w:author="Rafi Aziizi" w:date="2021-11-14T12:40:00Z">
              <w:r>
                <w:t>Lihat Notifikasi</w:t>
              </w:r>
            </w:ins>
          </w:p>
        </w:tc>
        <w:tc>
          <w:tcPr>
            <w:tcW w:w="1982" w:type="dxa"/>
            <w:vAlign w:val="center"/>
            <w:tcPrChange w:id="14451" w:author="Rafi Aziizi" w:date="2021-11-14T12:41:00Z">
              <w:tcPr>
                <w:tcW w:w="1982" w:type="dxa"/>
                <w:gridSpan w:val="2"/>
                <w:vAlign w:val="center"/>
              </w:tcPr>
            </w:tcPrChange>
          </w:tcPr>
          <w:p w14:paraId="79EF7C03" w14:textId="4569CE69" w:rsidR="00756DA0" w:rsidRPr="001067DD" w:rsidRDefault="001067DD" w:rsidP="00756DA0">
            <w:pPr>
              <w:jc w:val="center"/>
              <w:rPr>
                <w:ins w:id="14452" w:author="Rafi Aziizi" w:date="2021-11-14T12:40:00Z"/>
                <w:rPrChange w:id="14453" w:author="Rafi Aziizi" w:date="2021-11-14T12:42:00Z">
                  <w:rPr>
                    <w:ins w:id="14454" w:author="Rafi Aziizi" w:date="2021-11-14T12:40:00Z"/>
                    <w:highlight w:val="yellow"/>
                  </w:rPr>
                </w:rPrChange>
              </w:rPr>
            </w:pPr>
            <w:ins w:id="14455" w:author="Rafi Aziizi" w:date="2021-11-14T12:40:00Z">
              <w:r w:rsidRPr="001067DD">
                <w:rPr>
                  <w:rPrChange w:id="14456" w:author="Rafi Aziizi" w:date="2021-11-14T12:42:00Z">
                    <w:rPr>
                      <w:highlight w:val="yellow"/>
                    </w:rPr>
                  </w:rPrChange>
                </w:rPr>
                <w:t>SP-RC21</w:t>
              </w:r>
            </w:ins>
          </w:p>
        </w:tc>
        <w:tc>
          <w:tcPr>
            <w:tcW w:w="1982" w:type="dxa"/>
            <w:tcPrChange w:id="14457" w:author="Rafi Aziizi" w:date="2021-11-14T12:41:00Z">
              <w:tcPr>
                <w:tcW w:w="1982" w:type="dxa"/>
                <w:gridSpan w:val="2"/>
              </w:tcPr>
            </w:tcPrChange>
          </w:tcPr>
          <w:p w14:paraId="73758A3B" w14:textId="6FA3C2DD" w:rsidR="00756DA0" w:rsidRDefault="001067DD" w:rsidP="00756DA0">
            <w:pPr>
              <w:rPr>
                <w:ins w:id="14458" w:author="Rafi Aziizi" w:date="2021-11-14T12:40:00Z"/>
                <w:iCs/>
              </w:rPr>
            </w:pPr>
            <w:ins w:id="14459" w:author="Rafi Aziizi" w:date="2021-11-14T12:41:00Z">
              <w:r>
                <w:rPr>
                  <w:iCs/>
                </w:rPr>
                <w:t>Fitur ini dapat memberitahukan bahwa terdapat siswa bermasalah</w:t>
              </w:r>
            </w:ins>
          </w:p>
        </w:tc>
      </w:tr>
    </w:tbl>
    <w:p w14:paraId="7FDA2F8E" w14:textId="5FBFFE4B" w:rsidR="00E401F9" w:rsidRPr="00C53A83" w:rsidDel="001753DF" w:rsidRDefault="00E401F9">
      <w:pPr>
        <w:ind w:left="2520"/>
        <w:rPr>
          <w:del w:id="14460" w:author="chaniaayulestari@outlook.com" w:date="2021-11-12T16:44:00Z"/>
        </w:rPr>
        <w:pPrChange w:id="14461" w:author="chaniaayulestari@outlook.com" w:date="2021-11-14T06:21:00Z">
          <w:pPr>
            <w:pStyle w:val="Heading3"/>
            <w:numPr>
              <w:ilvl w:val="0"/>
              <w:numId w:val="12"/>
            </w:numPr>
            <w:ind w:left="426" w:hanging="360"/>
          </w:pPr>
        </w:pPrChange>
      </w:pPr>
    </w:p>
    <w:p w14:paraId="11CD3083" w14:textId="4F17B9B3" w:rsidR="00007BE9" w:rsidDel="003254C0" w:rsidRDefault="00007BE9" w:rsidP="00C93BF7">
      <w:pPr>
        <w:pStyle w:val="Heading3"/>
        <w:numPr>
          <w:ilvl w:val="0"/>
          <w:numId w:val="12"/>
        </w:numPr>
        <w:ind w:left="426"/>
        <w:rPr>
          <w:del w:id="14462" w:author="chaniaayulestari@outlook.com" w:date="2021-11-14T02:46:00Z"/>
          <w:lang w:val="en-US"/>
        </w:rPr>
      </w:pPr>
      <w:bookmarkStart w:id="14463" w:name="_Toc80034265"/>
      <w:del w:id="14464" w:author="chaniaayulestari@outlook.com" w:date="2021-11-14T02:46:00Z">
        <w:r w:rsidDel="003254C0">
          <w:rPr>
            <w:lang w:val="en-US"/>
          </w:rPr>
          <w:delText>Skenario Pengujian</w:delText>
        </w:r>
        <w:bookmarkEnd w:id="14463"/>
      </w:del>
    </w:p>
    <w:p w14:paraId="41179907" w14:textId="13E68DF3" w:rsidR="00695EE2" w:rsidDel="009F1587" w:rsidRDefault="00007BE9" w:rsidP="005A4C8B">
      <w:pPr>
        <w:rPr>
          <w:del w:id="14465" w:author="chaniaayulestari@outlook.com" w:date="2021-11-14T06:21:00Z"/>
        </w:rPr>
      </w:pPr>
      <w:bookmarkStart w:id="14466" w:name="_Toc80034266"/>
      <w:del w:id="14467" w:author="chaniaayulestari@outlook.com" w:date="2021-11-14T06:21:00Z">
        <w:r w:rsidDel="009F1587">
          <w:delText>Pelaksanaan Pengujian</w:delText>
        </w:r>
        <w:bookmarkEnd w:id="14466"/>
      </w:del>
    </w:p>
    <w:p w14:paraId="0EE0619F" w14:textId="42ED7C7B" w:rsidR="009F1587" w:rsidDel="00DB01B9" w:rsidRDefault="009F1587" w:rsidP="00695EE2">
      <w:pPr>
        <w:rPr>
          <w:ins w:id="14468" w:author="chaniaayulestari@outlook.com" w:date="2021-11-14T06:21:00Z"/>
          <w:del w:id="14469" w:author="Rafi Aziizi" w:date="2021-11-14T12:42:00Z"/>
        </w:rPr>
      </w:pPr>
    </w:p>
    <w:p w14:paraId="18E6218F" w14:textId="2BCD58CC" w:rsidR="009F1587" w:rsidDel="00DB01B9" w:rsidRDefault="009F1587" w:rsidP="00695EE2">
      <w:pPr>
        <w:rPr>
          <w:ins w:id="14470" w:author="chaniaayulestari@outlook.com" w:date="2021-11-14T06:21:00Z"/>
          <w:del w:id="14471" w:author="Rafi Aziizi" w:date="2021-11-14T12:42:00Z"/>
        </w:rPr>
      </w:pPr>
    </w:p>
    <w:p w14:paraId="1A1CC5C5" w14:textId="7FD459FB" w:rsidR="009F1587" w:rsidDel="00DB01B9" w:rsidRDefault="009F1587" w:rsidP="00695EE2">
      <w:pPr>
        <w:rPr>
          <w:ins w:id="14472" w:author="chaniaayulestari@outlook.com" w:date="2021-11-14T06:21:00Z"/>
          <w:del w:id="14473" w:author="Rafi Aziizi" w:date="2021-11-14T12:42:00Z"/>
        </w:rPr>
      </w:pPr>
    </w:p>
    <w:p w14:paraId="670B5490" w14:textId="108CE427" w:rsidR="009F1587" w:rsidDel="00DB01B9" w:rsidRDefault="009F1587" w:rsidP="00695EE2">
      <w:pPr>
        <w:rPr>
          <w:ins w:id="14474" w:author="chaniaayulestari@outlook.com" w:date="2021-11-14T06:21:00Z"/>
          <w:del w:id="14475" w:author="Rafi Aziizi" w:date="2021-11-14T12:42:00Z"/>
        </w:rPr>
      </w:pPr>
    </w:p>
    <w:p w14:paraId="782FD141" w14:textId="254C9FC6" w:rsidR="009F1587" w:rsidRDefault="009F1587" w:rsidP="00695EE2">
      <w:pPr>
        <w:rPr>
          <w:ins w:id="14476" w:author="chaniaayulestari@outlook.com" w:date="2021-11-14T06:22:00Z"/>
        </w:rPr>
      </w:pPr>
    </w:p>
    <w:p w14:paraId="1B16BA1D" w14:textId="77777777" w:rsidR="00FA5402" w:rsidRDefault="00FA5402" w:rsidP="00C93BF7">
      <w:pPr>
        <w:pStyle w:val="Heading3"/>
        <w:numPr>
          <w:ilvl w:val="0"/>
          <w:numId w:val="12"/>
        </w:numPr>
        <w:ind w:left="426"/>
        <w:rPr>
          <w:ins w:id="14477" w:author="chaniaayulestari@outlook.com" w:date="2021-11-14T06:27:00Z"/>
        </w:rPr>
        <w:sectPr w:rsidR="00FA5402" w:rsidSect="00106BE6">
          <w:headerReference w:type="default" r:id="rId202"/>
          <w:footerReference w:type="default" r:id="rId203"/>
          <w:type w:val="continuous"/>
          <w:pgSz w:w="11906" w:h="16838"/>
          <w:pgMar w:top="2268" w:right="1701" w:bottom="1701" w:left="2268" w:header="709" w:footer="709" w:gutter="0"/>
          <w:pgNumType w:start="118"/>
          <w:cols w:space="708"/>
          <w:docGrid w:linePitch="360"/>
        </w:sectPr>
      </w:pPr>
    </w:p>
    <w:p w14:paraId="3A9AAD1A" w14:textId="085AB677" w:rsidR="005A4C8B" w:rsidRPr="005A4C8B" w:rsidDel="009F1587" w:rsidRDefault="005A4C8B">
      <w:pPr>
        <w:rPr>
          <w:del w:id="14480" w:author="chaniaayulestari@outlook.com" w:date="2021-11-14T06:22:00Z"/>
          <w:rPrChange w:id="14481" w:author="chaniaayulestari@outlook.com" w:date="2021-11-14T03:31:00Z">
            <w:rPr>
              <w:del w:id="14482" w:author="chaniaayulestari@outlook.com" w:date="2021-11-14T06:22:00Z"/>
              <w:lang w:val="en-US"/>
            </w:rPr>
          </w:rPrChange>
        </w:rPr>
        <w:pPrChange w:id="14483" w:author="chaniaayulestari@outlook.com" w:date="2021-11-14T03:31:00Z">
          <w:pPr>
            <w:pStyle w:val="Heading3"/>
            <w:numPr>
              <w:ilvl w:val="0"/>
              <w:numId w:val="12"/>
            </w:numPr>
            <w:ind w:left="426" w:hanging="360"/>
          </w:pPr>
        </w:pPrChange>
      </w:pPr>
      <w:bookmarkStart w:id="14484" w:name="_Toc87894949"/>
      <w:bookmarkStart w:id="14485" w:name="_Toc87895496"/>
      <w:bookmarkStart w:id="14486" w:name="_Toc87896476"/>
      <w:bookmarkEnd w:id="14484"/>
      <w:bookmarkEnd w:id="14485"/>
      <w:bookmarkEnd w:id="14486"/>
    </w:p>
    <w:p w14:paraId="0DCF64E3" w14:textId="7C712993" w:rsidR="009F1587" w:rsidRDefault="009F1587" w:rsidP="00C93BF7">
      <w:pPr>
        <w:pStyle w:val="Heading3"/>
        <w:numPr>
          <w:ilvl w:val="0"/>
          <w:numId w:val="12"/>
        </w:numPr>
        <w:ind w:left="426"/>
        <w:rPr>
          <w:ins w:id="14487" w:author="chaniaayulestari@outlook.com" w:date="2021-11-14T06:22:00Z"/>
          <w:lang w:val="en-US"/>
        </w:rPr>
      </w:pPr>
      <w:bookmarkStart w:id="14488" w:name="_Toc87896477"/>
      <w:bookmarkStart w:id="14489" w:name="_Toc80034267"/>
      <w:ins w:id="14490" w:author="chaniaayulestari@outlook.com" w:date="2021-11-14T06:21:00Z">
        <w:r>
          <w:rPr>
            <w:lang w:val="en-US"/>
          </w:rPr>
          <w:t>Pel</w:t>
        </w:r>
      </w:ins>
      <w:ins w:id="14491" w:author="chaniaayulestari@outlook.com" w:date="2021-11-14T06:22:00Z">
        <w:r>
          <w:rPr>
            <w:lang w:val="en-US"/>
          </w:rPr>
          <w:t>a</w:t>
        </w:r>
      </w:ins>
      <w:ins w:id="14492" w:author="chaniaayulestari@outlook.com" w:date="2021-11-14T06:21:00Z">
        <w:r>
          <w:rPr>
            <w:lang w:val="en-US"/>
          </w:rPr>
          <w:t>ksanaan Pengujian</w:t>
        </w:r>
      </w:ins>
      <w:bookmarkEnd w:id="14488"/>
    </w:p>
    <w:p w14:paraId="1C54DD52" w14:textId="75CF9119" w:rsidR="009F1587" w:rsidRDefault="00FA5402" w:rsidP="00FA5402">
      <w:pPr>
        <w:ind w:firstLine="720"/>
        <w:rPr>
          <w:ins w:id="14493" w:author="chaniaayulestari@outlook.com" w:date="2021-11-14T06:29:00Z"/>
        </w:rPr>
      </w:pPr>
      <w:ins w:id="14494" w:author="chaniaayulestari@outlook.com" w:date="2021-11-14T06:29:00Z">
        <w:r w:rsidRPr="00826DEF">
          <w:t xml:space="preserve">Tahapan ini dilakukan pengujian terhadap </w:t>
        </w:r>
        <w:r>
          <w:t>perangkat lunak Sistem Absensi</w:t>
        </w:r>
        <w:r w:rsidRPr="00826DEF">
          <w:t xml:space="preserve"> yang telah dibangun. Pengujian ini dilakukan dengan acuan pada perancangan yang telah dibuat.</w:t>
        </w:r>
        <w:r>
          <w:t xml:space="preserve"> Kemudian hasil pengujian disesuaikan dengan tujuan yang ingin dicapai dari perancangan yang telah dibuat</w:t>
        </w:r>
        <w:r w:rsidRPr="00826DEF">
          <w:t xml:space="preserve">. Pelaksanaan pengujian dapat dilihat pada </w:t>
        </w:r>
        <w:r w:rsidRPr="009501DD">
          <w:t>Tabel</w:t>
        </w:r>
        <w:r w:rsidRPr="00826DEF">
          <w:t xml:space="preserve"> </w:t>
        </w:r>
        <w:r>
          <w:t>4.3</w:t>
        </w:r>
      </w:ins>
    </w:p>
    <w:p w14:paraId="3B28B539" w14:textId="233437ED" w:rsidR="009F1587" w:rsidDel="00070779" w:rsidRDefault="009F1587" w:rsidP="009F1587">
      <w:pPr>
        <w:rPr>
          <w:ins w:id="14495" w:author="chaniaayulestari@outlook.com" w:date="2021-11-14T06:22:00Z"/>
          <w:del w:id="14496" w:author=" " w:date="2021-11-16T10:13:00Z"/>
        </w:rPr>
      </w:pPr>
    </w:p>
    <w:p w14:paraId="2C75F1C0" w14:textId="25524981" w:rsidR="00E243FB" w:rsidDel="00070779" w:rsidRDefault="00E243FB" w:rsidP="00070779">
      <w:pPr>
        <w:pStyle w:val="Caption"/>
        <w:keepNext/>
        <w:rPr>
          <w:ins w:id="14497" w:author="chaniaayulestari@outlook.com" w:date="2021-11-14T06:43:00Z"/>
          <w:del w:id="14498" w:author=" " w:date="2021-11-16T10:13:00Z"/>
        </w:rPr>
        <w:pPrChange w:id="14499" w:author=" " w:date="2021-11-16T10:12:00Z">
          <w:pPr/>
        </w:pPrChange>
      </w:pPr>
      <w:ins w:id="14500" w:author="chaniaayulestari@outlook.com" w:date="2021-11-14T06:43:00Z">
        <w:del w:id="14501" w:author=" " w:date="2021-11-16T10:12:00Z">
          <w:r w:rsidDel="00070779">
            <w:delText xml:space="preserve">Tabel 4. </w:delText>
          </w:r>
          <w:r w:rsidDel="00070779">
            <w:fldChar w:fldCharType="begin"/>
          </w:r>
          <w:r w:rsidRPr="00070779" w:rsidDel="00070779">
            <w:rPr>
              <w:rPrChange w:id="14502" w:author=" " w:date="2021-11-16T10:15:00Z">
                <w:rPr/>
              </w:rPrChange>
            </w:rPr>
            <w:delInstrText xml:space="preserve"> SEQ Tabel_4. \* ARABIC </w:delInstrText>
          </w:r>
        </w:del>
      </w:ins>
      <w:del w:id="14503" w:author=" " w:date="2021-11-16T10:12:00Z">
        <w:r w:rsidDel="00070779">
          <w:fldChar w:fldCharType="separate"/>
        </w:r>
      </w:del>
      <w:ins w:id="14504" w:author="chaniaayulestari@outlook.com" w:date="2021-11-14T06:43:00Z">
        <w:del w:id="14505" w:author=" " w:date="2021-11-16T10:12:00Z">
          <w:r w:rsidDel="00070779">
            <w:fldChar w:fldCharType="end"/>
          </w:r>
          <w:r w:rsidDel="00070779">
            <w:delText xml:space="preserve"> Pelaksanaan Pengujian</w:delText>
          </w:r>
        </w:del>
      </w:ins>
    </w:p>
    <w:p w14:paraId="584D5E5E" w14:textId="35226224" w:rsidR="00070779" w:rsidRDefault="00070779" w:rsidP="00070779">
      <w:pPr>
        <w:pStyle w:val="Caption"/>
        <w:keepNext/>
        <w:jc w:val="center"/>
        <w:rPr>
          <w:ins w:id="14506" w:author=" " w:date="2021-11-16T10:13:00Z"/>
        </w:rPr>
        <w:pPrChange w:id="14507" w:author=" " w:date="2021-11-16T10:13:00Z">
          <w:pPr/>
        </w:pPrChange>
      </w:pPr>
      <w:bookmarkStart w:id="14508" w:name="_Toc87950438"/>
      <w:ins w:id="14509" w:author=" " w:date="2021-11-16T10:13:00Z">
        <w:r>
          <w:t xml:space="preserve">Tabel 4. </w:t>
        </w:r>
        <w:r>
          <w:fldChar w:fldCharType="begin"/>
        </w:r>
        <w:r>
          <w:instrText xml:space="preserve"> SEQ Tabel_4. \* ARABIC </w:instrText>
        </w:r>
      </w:ins>
      <w:r>
        <w:fldChar w:fldCharType="separate"/>
      </w:r>
      <w:ins w:id="14510" w:author=" " w:date="2021-11-16T10:13:00Z">
        <w:r>
          <w:rPr>
            <w:noProof/>
          </w:rPr>
          <w:t>3</w:t>
        </w:r>
        <w:r>
          <w:fldChar w:fldCharType="end"/>
        </w:r>
        <w:r>
          <w:t xml:space="preserve"> Pelaksaan Pengujian</w:t>
        </w:r>
        <w:bookmarkEnd w:id="14508"/>
      </w:ins>
    </w:p>
    <w:tbl>
      <w:tblPr>
        <w:tblStyle w:val="TableGrid"/>
        <w:tblW w:w="14601" w:type="dxa"/>
        <w:tblInd w:w="-318" w:type="dxa"/>
        <w:tblLook w:val="04A0" w:firstRow="1" w:lastRow="0" w:firstColumn="1" w:lastColumn="0" w:noHBand="0" w:noVBand="1"/>
        <w:tblPrChange w:id="14511" w:author=" " w:date="2021-11-16T10:13:00Z">
          <w:tblPr>
            <w:tblStyle w:val="TableGrid"/>
            <w:tblW w:w="14601" w:type="dxa"/>
            <w:tblInd w:w="-318" w:type="dxa"/>
            <w:tblLook w:val="04A0" w:firstRow="1" w:lastRow="0" w:firstColumn="1" w:lastColumn="0" w:noHBand="0" w:noVBand="1"/>
          </w:tblPr>
        </w:tblPrChange>
      </w:tblPr>
      <w:tblGrid>
        <w:gridCol w:w="528"/>
        <w:gridCol w:w="1384"/>
        <w:gridCol w:w="1961"/>
        <w:gridCol w:w="1559"/>
        <w:gridCol w:w="2027"/>
        <w:gridCol w:w="6126"/>
        <w:gridCol w:w="1016"/>
        <w:tblGridChange w:id="14512">
          <w:tblGrid>
            <w:gridCol w:w="528"/>
            <w:gridCol w:w="1384"/>
            <w:gridCol w:w="1961"/>
            <w:gridCol w:w="1559"/>
            <w:gridCol w:w="2027"/>
            <w:gridCol w:w="6126"/>
            <w:gridCol w:w="1016"/>
          </w:tblGrid>
        </w:tblGridChange>
      </w:tblGrid>
      <w:tr w:rsidR="00E85CFB" w14:paraId="0B2A1338" w14:textId="77777777" w:rsidTr="00070779">
        <w:trPr>
          <w:ins w:id="14513" w:author="chaniaayulestari@outlook.com" w:date="2021-11-14T06:42:00Z"/>
        </w:trPr>
        <w:tc>
          <w:tcPr>
            <w:tcW w:w="528" w:type="dxa"/>
            <w:vAlign w:val="center"/>
            <w:tcPrChange w:id="14514" w:author=" " w:date="2021-11-16T10:13:00Z">
              <w:tcPr>
                <w:tcW w:w="568" w:type="dxa"/>
                <w:vAlign w:val="center"/>
              </w:tcPr>
            </w:tcPrChange>
          </w:tcPr>
          <w:p w14:paraId="679BF8AE" w14:textId="52C57A91" w:rsidR="00E243FB" w:rsidRPr="007577FF" w:rsidRDefault="00E243FB">
            <w:pPr>
              <w:jc w:val="center"/>
              <w:rPr>
                <w:ins w:id="14515" w:author="chaniaayulestari@outlook.com" w:date="2021-11-14T06:42:00Z"/>
              </w:rPr>
              <w:pPrChange w:id="14516" w:author=" " w:date="2021-11-15T17:14:00Z">
                <w:pPr/>
              </w:pPrChange>
            </w:pPr>
            <w:ins w:id="14517" w:author="chaniaayulestari@outlook.com" w:date="2021-11-14T06:43:00Z">
              <w:r w:rsidRPr="007577FF">
                <w:t>No</w:t>
              </w:r>
            </w:ins>
          </w:p>
        </w:tc>
        <w:tc>
          <w:tcPr>
            <w:tcW w:w="1384" w:type="dxa"/>
            <w:vAlign w:val="center"/>
            <w:tcPrChange w:id="14518" w:author=" " w:date="2021-11-16T10:13:00Z">
              <w:tcPr>
                <w:tcW w:w="1985" w:type="dxa"/>
                <w:vAlign w:val="center"/>
              </w:tcPr>
            </w:tcPrChange>
          </w:tcPr>
          <w:p w14:paraId="65A0227F" w14:textId="19742E46" w:rsidR="00E243FB" w:rsidRPr="007577FF" w:rsidRDefault="00E243FB">
            <w:pPr>
              <w:jc w:val="center"/>
              <w:rPr>
                <w:ins w:id="14519" w:author="chaniaayulestari@outlook.com" w:date="2021-11-14T06:42:00Z"/>
              </w:rPr>
              <w:pPrChange w:id="14520" w:author=" " w:date="2021-11-15T17:14:00Z">
                <w:pPr/>
              </w:pPrChange>
            </w:pPr>
            <w:ins w:id="14521" w:author="chaniaayulestari@outlook.com" w:date="2021-11-14T06:43:00Z">
              <w:r w:rsidRPr="007577FF">
                <w:t>Kode Uji</w:t>
              </w:r>
            </w:ins>
          </w:p>
        </w:tc>
        <w:tc>
          <w:tcPr>
            <w:tcW w:w="1961" w:type="dxa"/>
            <w:vAlign w:val="center"/>
            <w:tcPrChange w:id="14522" w:author=" " w:date="2021-11-16T10:13:00Z">
              <w:tcPr>
                <w:tcW w:w="2268" w:type="dxa"/>
                <w:vAlign w:val="center"/>
              </w:tcPr>
            </w:tcPrChange>
          </w:tcPr>
          <w:p w14:paraId="4B584292" w14:textId="4293065C" w:rsidR="00E243FB" w:rsidRPr="007577FF" w:rsidRDefault="00E243FB">
            <w:pPr>
              <w:jc w:val="center"/>
              <w:rPr>
                <w:ins w:id="14523" w:author="chaniaayulestari@outlook.com" w:date="2021-11-14T06:42:00Z"/>
              </w:rPr>
              <w:pPrChange w:id="14524" w:author=" " w:date="2021-11-15T17:14:00Z">
                <w:pPr/>
              </w:pPrChange>
            </w:pPr>
            <w:ins w:id="14525" w:author="chaniaayulestari@outlook.com" w:date="2021-11-14T06:43:00Z">
              <w:r w:rsidRPr="007577FF">
                <w:t>Nama Fitur</w:t>
              </w:r>
            </w:ins>
          </w:p>
        </w:tc>
        <w:tc>
          <w:tcPr>
            <w:tcW w:w="1559" w:type="dxa"/>
            <w:vAlign w:val="center"/>
            <w:tcPrChange w:id="14526" w:author=" " w:date="2021-11-16T10:13:00Z">
              <w:tcPr>
                <w:tcW w:w="1984" w:type="dxa"/>
                <w:vAlign w:val="center"/>
              </w:tcPr>
            </w:tcPrChange>
          </w:tcPr>
          <w:p w14:paraId="13FEAC1D" w14:textId="49E7C360" w:rsidR="00E243FB" w:rsidRDefault="00E243FB">
            <w:pPr>
              <w:jc w:val="center"/>
              <w:rPr>
                <w:ins w:id="14527" w:author="chaniaayulestari@outlook.com" w:date="2021-11-14T06:42:00Z"/>
              </w:rPr>
              <w:pPrChange w:id="14528" w:author=" " w:date="2021-11-15T17:14:00Z">
                <w:pPr/>
              </w:pPrChange>
            </w:pPr>
            <w:ins w:id="14529" w:author="chaniaayulestari@outlook.com" w:date="2021-11-14T06:43:00Z">
              <w:r>
                <w:t>Data Masukan</w:t>
              </w:r>
            </w:ins>
          </w:p>
        </w:tc>
        <w:tc>
          <w:tcPr>
            <w:tcW w:w="2027" w:type="dxa"/>
            <w:vAlign w:val="center"/>
            <w:tcPrChange w:id="14530" w:author=" " w:date="2021-11-16T10:13:00Z">
              <w:tcPr>
                <w:tcW w:w="2977" w:type="dxa"/>
                <w:vAlign w:val="center"/>
              </w:tcPr>
            </w:tcPrChange>
          </w:tcPr>
          <w:p w14:paraId="2C1D9C8B" w14:textId="7EF71E91" w:rsidR="00E243FB" w:rsidRDefault="00E243FB">
            <w:pPr>
              <w:jc w:val="center"/>
              <w:rPr>
                <w:ins w:id="14531" w:author="chaniaayulestari@outlook.com" w:date="2021-11-14T06:42:00Z"/>
              </w:rPr>
              <w:pPrChange w:id="14532" w:author=" " w:date="2021-11-15T17:14:00Z">
                <w:pPr/>
              </w:pPrChange>
            </w:pPr>
            <w:ins w:id="14533" w:author="chaniaayulestari@outlook.com" w:date="2021-11-14T06:43:00Z">
              <w:r>
                <w:t xml:space="preserve">Hasil </w:t>
              </w:r>
            </w:ins>
            <w:ins w:id="14534" w:author="chaniaayulestari@outlook.com" w:date="2021-11-14T06:44:00Z">
              <w:r>
                <w:t>y</w:t>
              </w:r>
            </w:ins>
            <w:ins w:id="14535" w:author="chaniaayulestari@outlook.com" w:date="2021-11-14T06:43:00Z">
              <w:r>
                <w:t xml:space="preserve">ang </w:t>
              </w:r>
            </w:ins>
            <w:ins w:id="14536" w:author="chaniaayulestari@outlook.com" w:date="2021-11-14T06:55:00Z">
              <w:r w:rsidR="006E04E6">
                <w:t>d</w:t>
              </w:r>
            </w:ins>
            <w:ins w:id="14537" w:author="chaniaayulestari@outlook.com" w:date="2021-11-14T06:43:00Z">
              <w:r>
                <w:t>i</w:t>
              </w:r>
            </w:ins>
            <w:ins w:id="14538" w:author="chaniaayulestari@outlook.com" w:date="2021-11-14T06:55:00Z">
              <w:r w:rsidR="006E04E6">
                <w:t>harapkan</w:t>
              </w:r>
            </w:ins>
          </w:p>
        </w:tc>
        <w:tc>
          <w:tcPr>
            <w:tcW w:w="6126" w:type="dxa"/>
            <w:vAlign w:val="center"/>
            <w:tcPrChange w:id="14539" w:author=" " w:date="2021-11-16T10:13:00Z">
              <w:tcPr>
                <w:tcW w:w="3402" w:type="dxa"/>
                <w:vAlign w:val="center"/>
              </w:tcPr>
            </w:tcPrChange>
          </w:tcPr>
          <w:p w14:paraId="070B4955" w14:textId="2851BA5D" w:rsidR="00E243FB" w:rsidRDefault="00E243FB">
            <w:pPr>
              <w:jc w:val="center"/>
              <w:rPr>
                <w:ins w:id="14540" w:author="chaniaayulestari@outlook.com" w:date="2021-11-14T06:42:00Z"/>
              </w:rPr>
              <w:pPrChange w:id="14541" w:author=" " w:date="2021-11-15T17:14:00Z">
                <w:pPr/>
              </w:pPrChange>
            </w:pPr>
            <w:ins w:id="14542" w:author="chaniaayulestari@outlook.com" w:date="2021-11-14T06:43:00Z">
              <w:r>
                <w:t>Hasil</w:t>
              </w:r>
            </w:ins>
            <w:ins w:id="14543" w:author="Rafi Aziizi" w:date="2021-11-14T10:23:00Z">
              <w:r w:rsidR="0089374A">
                <w:t xml:space="preserve"> </w:t>
              </w:r>
            </w:ins>
            <w:ins w:id="14544" w:author="chaniaayulestari@outlook.com" w:date="2021-11-14T06:44:00Z">
              <w:r>
                <w:t>yang Didapat</w:t>
              </w:r>
            </w:ins>
          </w:p>
        </w:tc>
        <w:tc>
          <w:tcPr>
            <w:tcW w:w="1016" w:type="dxa"/>
            <w:vAlign w:val="center"/>
            <w:tcPrChange w:id="14545" w:author=" " w:date="2021-11-16T10:13:00Z">
              <w:tcPr>
                <w:tcW w:w="1417" w:type="dxa"/>
                <w:vAlign w:val="center"/>
              </w:tcPr>
            </w:tcPrChange>
          </w:tcPr>
          <w:p w14:paraId="5708E445" w14:textId="06F44B99" w:rsidR="00E243FB" w:rsidRDefault="00E243FB">
            <w:pPr>
              <w:jc w:val="center"/>
              <w:rPr>
                <w:ins w:id="14546" w:author="chaniaayulestari@outlook.com" w:date="2021-11-14T06:42:00Z"/>
              </w:rPr>
              <w:pPrChange w:id="14547" w:author=" " w:date="2021-11-15T17:14:00Z">
                <w:pPr/>
              </w:pPrChange>
            </w:pPr>
            <w:ins w:id="14548" w:author="chaniaayulestari@outlook.com" w:date="2021-11-14T06:44:00Z">
              <w:r>
                <w:t>Hasil</w:t>
              </w:r>
            </w:ins>
          </w:p>
        </w:tc>
      </w:tr>
      <w:tr w:rsidR="00E85CFB" w14:paraId="61930DB7" w14:textId="77777777" w:rsidTr="00070779">
        <w:trPr>
          <w:ins w:id="14549" w:author="chaniaayulestari@outlook.com" w:date="2021-11-14T06:42:00Z"/>
        </w:trPr>
        <w:tc>
          <w:tcPr>
            <w:tcW w:w="528" w:type="dxa"/>
            <w:vAlign w:val="center"/>
            <w:tcPrChange w:id="14550" w:author=" " w:date="2021-11-16T10:13:00Z">
              <w:tcPr>
                <w:tcW w:w="568" w:type="dxa"/>
                <w:vAlign w:val="center"/>
              </w:tcPr>
            </w:tcPrChange>
          </w:tcPr>
          <w:p w14:paraId="68301140" w14:textId="4F347BAC" w:rsidR="00992581" w:rsidRPr="007577FF" w:rsidRDefault="00992581">
            <w:pPr>
              <w:jc w:val="left"/>
              <w:rPr>
                <w:ins w:id="14551" w:author="chaniaayulestari@outlook.com" w:date="2021-11-14T06:42:00Z"/>
              </w:rPr>
              <w:pPrChange w:id="14552" w:author="Rafi Aziizi" w:date="2021-11-14T20:36:00Z">
                <w:pPr/>
              </w:pPrChange>
            </w:pPr>
            <w:ins w:id="14553" w:author="chaniaayulestari@outlook.com" w:date="2021-11-14T06:45:00Z">
              <w:r w:rsidRPr="007577FF">
                <w:t>1</w:t>
              </w:r>
            </w:ins>
          </w:p>
        </w:tc>
        <w:tc>
          <w:tcPr>
            <w:tcW w:w="1384" w:type="dxa"/>
            <w:vAlign w:val="center"/>
            <w:tcPrChange w:id="14554" w:author=" " w:date="2021-11-16T10:13:00Z">
              <w:tcPr>
                <w:tcW w:w="1985" w:type="dxa"/>
                <w:vAlign w:val="center"/>
              </w:tcPr>
            </w:tcPrChange>
          </w:tcPr>
          <w:p w14:paraId="1712B026" w14:textId="08828921" w:rsidR="00992581" w:rsidRPr="007577FF" w:rsidRDefault="00992581">
            <w:pPr>
              <w:jc w:val="center"/>
              <w:rPr>
                <w:ins w:id="14555" w:author="chaniaayulestari@outlook.com" w:date="2021-11-14T06:42:00Z"/>
              </w:rPr>
              <w:pPrChange w:id="14556" w:author=" " w:date="2021-11-15T17:13:00Z">
                <w:pPr/>
              </w:pPrChange>
            </w:pPr>
            <w:ins w:id="14557" w:author="Rafi Aziizi" w:date="2021-11-14T12:53:00Z">
              <w:r w:rsidRPr="007577FF">
                <w:t>SP-RC01</w:t>
              </w:r>
            </w:ins>
            <w:ins w:id="14558" w:author="chaniaayulestari@outlook.com" w:date="2021-11-14T06:54:00Z">
              <w:del w:id="14559" w:author="Rafi Aziizi" w:date="2021-11-14T12:52:00Z">
                <w:r w:rsidRPr="007577FF" w:rsidDel="00647932">
                  <w:delText>SP-RC0</w:delText>
                </w:r>
              </w:del>
              <w:del w:id="14560" w:author="Rafi Aziizi" w:date="2021-11-14T12:43:00Z">
                <w:r w:rsidRPr="007577FF" w:rsidDel="007C216B">
                  <w:delText>2</w:delText>
                </w:r>
              </w:del>
            </w:ins>
          </w:p>
        </w:tc>
        <w:tc>
          <w:tcPr>
            <w:tcW w:w="1961" w:type="dxa"/>
            <w:vAlign w:val="center"/>
            <w:tcPrChange w:id="14561" w:author=" " w:date="2021-11-16T10:13:00Z">
              <w:tcPr>
                <w:tcW w:w="2268" w:type="dxa"/>
                <w:vAlign w:val="center"/>
              </w:tcPr>
            </w:tcPrChange>
          </w:tcPr>
          <w:p w14:paraId="42FC6ADC" w14:textId="47745C04" w:rsidR="00992581" w:rsidRPr="007577FF" w:rsidRDefault="00992581">
            <w:pPr>
              <w:jc w:val="center"/>
              <w:rPr>
                <w:ins w:id="14562" w:author="chaniaayulestari@outlook.com" w:date="2021-11-14T06:42:00Z"/>
              </w:rPr>
              <w:pPrChange w:id="14563" w:author=" " w:date="2021-11-15T17:13:00Z">
                <w:pPr/>
              </w:pPrChange>
            </w:pPr>
            <w:ins w:id="14564" w:author="Rafi Aziizi" w:date="2021-11-14T12:54:00Z">
              <w:r w:rsidRPr="007577FF">
                <w:t>Login</w:t>
              </w:r>
            </w:ins>
            <w:ins w:id="14565" w:author="chaniaayulestari@outlook.com" w:date="2021-11-14T06:54:00Z">
              <w:del w:id="14566" w:author="Rafi Aziizi" w:date="2021-11-14T12:43:00Z">
                <w:r w:rsidRPr="007577FF" w:rsidDel="007C216B">
                  <w:delText>Dashboard</w:delText>
                </w:r>
              </w:del>
            </w:ins>
          </w:p>
        </w:tc>
        <w:tc>
          <w:tcPr>
            <w:tcW w:w="1559" w:type="dxa"/>
            <w:vAlign w:val="center"/>
            <w:tcPrChange w:id="14567" w:author=" " w:date="2021-11-16T10:13:00Z">
              <w:tcPr>
                <w:tcW w:w="1984" w:type="dxa"/>
                <w:vAlign w:val="center"/>
              </w:tcPr>
            </w:tcPrChange>
          </w:tcPr>
          <w:p w14:paraId="689C5795" w14:textId="363E3E62" w:rsidR="00992581" w:rsidRDefault="00C459F6">
            <w:pPr>
              <w:jc w:val="left"/>
              <w:rPr>
                <w:ins w:id="14568" w:author="chaniaayulestari@outlook.com" w:date="2021-11-14T06:42:00Z"/>
              </w:rPr>
              <w:pPrChange w:id="14569" w:author="Rafi Aziizi" w:date="2021-11-14T20:01:00Z">
                <w:pPr/>
              </w:pPrChange>
            </w:pPr>
            <w:ins w:id="14570" w:author="chaniaayulestari@outlook.com" w:date="2021-11-14T16:35:00Z">
              <w:r>
                <w:t>Username</w:t>
              </w:r>
            </w:ins>
            <w:ins w:id="14571" w:author="Rafi Aziizi" w:date="2021-11-14T20:00:00Z">
              <w:r w:rsidR="00603AB5">
                <w:t xml:space="preserve"> </w:t>
              </w:r>
            </w:ins>
            <w:ins w:id="14572" w:author="chaniaayulestari@outlook.com" w:date="2021-11-14T16:35:00Z">
              <w:r>
                <w:t xml:space="preserve">dan </w:t>
              </w:r>
            </w:ins>
            <w:ins w:id="14573" w:author="Rafi Aziizi" w:date="2021-11-14T21:07:00Z">
              <w:r w:rsidR="00A1770D">
                <w:t>P</w:t>
              </w:r>
            </w:ins>
            <w:ins w:id="14574" w:author="chaniaayulestari@outlook.com" w:date="2021-11-14T16:35:00Z">
              <w:del w:id="14575" w:author="Rafi Aziizi" w:date="2021-11-14T21:07:00Z">
                <w:r w:rsidDel="00A1770D">
                  <w:delText>p</w:delText>
                </w:r>
              </w:del>
            </w:ins>
            <w:ins w:id="14576" w:author="chaniaayulestari@outlook.com" w:date="2021-11-14T16:36:00Z">
              <w:r>
                <w:t>assword</w:t>
              </w:r>
            </w:ins>
            <w:ins w:id="14577" w:author="chaniaayulestari@outlook.com" w:date="2021-11-14T06:54:00Z">
              <w:del w:id="14578" w:author="chaniaayulestari@outlook.com" w:date="2021-11-14T16:35:00Z">
                <w:r w:rsidR="00992581" w:rsidDel="00C459F6">
                  <w:delText>-</w:delText>
                </w:r>
              </w:del>
            </w:ins>
          </w:p>
        </w:tc>
        <w:tc>
          <w:tcPr>
            <w:tcW w:w="2027" w:type="dxa"/>
            <w:vAlign w:val="center"/>
            <w:tcPrChange w:id="14579" w:author=" " w:date="2021-11-16T10:13:00Z">
              <w:tcPr>
                <w:tcW w:w="2977" w:type="dxa"/>
                <w:vAlign w:val="center"/>
              </w:tcPr>
            </w:tcPrChange>
          </w:tcPr>
          <w:p w14:paraId="50D8CAEA" w14:textId="15D40B8C" w:rsidR="00992581" w:rsidRDefault="00C459F6">
            <w:pPr>
              <w:jc w:val="left"/>
              <w:rPr>
                <w:ins w:id="14580" w:author="chaniaayulestari@outlook.com" w:date="2021-11-14T06:42:00Z"/>
              </w:rPr>
              <w:pPrChange w:id="14581" w:author="Rafi Aziizi" w:date="2021-11-14T20:01:00Z">
                <w:pPr/>
              </w:pPrChange>
            </w:pPr>
            <w:ins w:id="14582" w:author="chaniaayulestari@outlook.com" w:date="2021-11-14T16:36:00Z">
              <w:r>
                <w:t>User dapat masuk kedalam sistem</w:t>
              </w:r>
            </w:ins>
          </w:p>
        </w:tc>
        <w:tc>
          <w:tcPr>
            <w:tcW w:w="6126" w:type="dxa"/>
            <w:tcPrChange w:id="14583" w:author=" " w:date="2021-11-16T10:13:00Z">
              <w:tcPr>
                <w:tcW w:w="3402" w:type="dxa"/>
              </w:tcPr>
            </w:tcPrChange>
          </w:tcPr>
          <w:p w14:paraId="55F6AB26" w14:textId="51A6EFA6" w:rsidR="00CC6436" w:rsidDel="00603AB5" w:rsidRDefault="00603AB5" w:rsidP="00992581">
            <w:pPr>
              <w:rPr>
                <w:ins w:id="14584" w:author="chaniaayulestari@outlook.com" w:date="2021-11-14T17:07:00Z"/>
                <w:del w:id="14585" w:author="Rafi Aziizi" w:date="2021-11-14T20:00:00Z"/>
              </w:rPr>
            </w:pPr>
            <w:ins w:id="14586" w:author="Rafi Aziizi" w:date="2021-11-14T20:00:00Z">
              <w:r>
                <w:rPr>
                  <w:noProof/>
                </w:rPr>
                <w:drawing>
                  <wp:inline distT="0" distB="0" distL="0" distR="0" wp14:anchorId="771B35CD" wp14:editId="5C1C9BD3">
                    <wp:extent cx="3752850" cy="2181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779695" cy="2196917"/>
                            </a:xfrm>
                            <a:prstGeom prst="rect">
                              <a:avLst/>
                            </a:prstGeom>
                            <a:noFill/>
                            <a:ln>
                              <a:noFill/>
                            </a:ln>
                          </pic:spPr>
                        </pic:pic>
                      </a:graphicData>
                    </a:graphic>
                  </wp:inline>
                </w:drawing>
              </w:r>
            </w:ins>
          </w:p>
          <w:p w14:paraId="6104F266" w14:textId="77777777" w:rsidR="00CC6436" w:rsidRDefault="00CC6436" w:rsidP="00992581">
            <w:pPr>
              <w:rPr>
                <w:ins w:id="14587" w:author="chaniaayulestari@outlook.com" w:date="2021-11-14T17:07:00Z"/>
              </w:rPr>
            </w:pPr>
          </w:p>
          <w:p w14:paraId="27ED6068" w14:textId="37C8E99E" w:rsidR="00992581" w:rsidRDefault="00D808C0" w:rsidP="00992581">
            <w:pPr>
              <w:rPr>
                <w:ins w:id="14588" w:author="chaniaayulestari@outlook.com" w:date="2021-11-14T06:42:00Z"/>
              </w:rPr>
            </w:pPr>
            <w:ins w:id="14589" w:author="chaniaayulestari@outlook.com" w:date="2021-11-14T16:43:00Z">
              <w:r>
                <w:t>P</w:t>
              </w:r>
            </w:ins>
            <w:ins w:id="14590" w:author="chaniaayulestari@outlook.com" w:date="2021-11-14T16:41:00Z">
              <w:r>
                <w:t>ada gambar di</w:t>
              </w:r>
            </w:ins>
            <w:ins w:id="14591" w:author="Rafi Aziizi" w:date="2021-11-14T20:18:00Z">
              <w:r w:rsidR="00110DAD">
                <w:t xml:space="preserve"> </w:t>
              </w:r>
            </w:ins>
            <w:ins w:id="14592" w:author="chaniaayulestari@outlook.com" w:date="2021-11-14T16:41:00Z">
              <w:r>
                <w:t>atas</w:t>
              </w:r>
            </w:ins>
            <w:ins w:id="14593" w:author="Rafi Aziizi" w:date="2021-11-14T20:18:00Z">
              <w:r w:rsidR="00110DAD">
                <w:t>,</w:t>
              </w:r>
            </w:ins>
            <w:ins w:id="14594" w:author="chaniaayulestari@outlook.com" w:date="2021-11-14T16:41:00Z">
              <w:r>
                <w:t xml:space="preserve"> </w:t>
              </w:r>
            </w:ins>
            <w:ins w:id="14595" w:author="chaniaayulestari@outlook.com" w:date="2021-11-14T16:42:00Z">
              <w:r>
                <w:t>user</w:t>
              </w:r>
            </w:ins>
            <w:ins w:id="14596" w:author="chaniaayulestari@outlook.com" w:date="2021-11-14T16:36:00Z">
              <w:r w:rsidR="00C459F6">
                <w:t xml:space="preserve"> dapat masuk</w:t>
              </w:r>
            </w:ins>
            <w:ins w:id="14597" w:author="chaniaayulestari@outlook.com" w:date="2021-11-14T16:41:00Z">
              <w:r>
                <w:t xml:space="preserve"> kedalam sistem</w:t>
              </w:r>
            </w:ins>
            <w:ins w:id="14598" w:author="chaniaayulestari@outlook.com" w:date="2021-11-14T16:36:00Z">
              <w:r w:rsidR="00C459F6">
                <w:t xml:space="preserve"> </w:t>
              </w:r>
            </w:ins>
            <w:ins w:id="14599" w:author="Rafi Aziizi" w:date="2021-11-14T20:36:00Z">
              <w:r w:rsidR="00C15E41">
                <w:t>menggunakan username</w:t>
              </w:r>
            </w:ins>
            <w:ins w:id="14600" w:author="Rafi Aziizi" w:date="2021-11-14T20:37:00Z">
              <w:r w:rsidR="00C15E41">
                <w:t xml:space="preserve">, password dan </w:t>
              </w:r>
            </w:ins>
            <w:ins w:id="14601" w:author="chaniaayulestari@outlook.com" w:date="2021-11-14T16:36:00Z">
              <w:del w:id="14602" w:author="Rafi Aziizi" w:date="2021-11-14T20:37:00Z">
                <w:r w:rsidR="00C459F6" w:rsidDel="00C15E41">
                  <w:delText xml:space="preserve">sesuai dengan </w:delText>
                </w:r>
              </w:del>
              <w:r w:rsidR="00C459F6">
                <w:t>level user</w:t>
              </w:r>
            </w:ins>
            <w:ins w:id="14603" w:author="Rafi Aziizi" w:date="2021-11-14T20:37:00Z">
              <w:r w:rsidR="00C15E41">
                <w:t xml:space="preserve"> sesuai dengan </w:t>
              </w:r>
              <w:r w:rsidR="00C15E41" w:rsidRPr="00C15E41">
                <w:rPr>
                  <w:i/>
                  <w:iCs/>
                  <w:rPrChange w:id="14604" w:author="Rafi Aziizi" w:date="2021-11-14T20:37:00Z">
                    <w:rPr/>
                  </w:rPrChange>
                </w:rPr>
                <w:t>database</w:t>
              </w:r>
            </w:ins>
            <w:ins w:id="14605" w:author="Rafi Aziizi" w:date="2021-11-14T20:41:00Z">
              <w:r w:rsidR="00C15E41">
                <w:rPr>
                  <w:i/>
                  <w:iCs/>
                </w:rPr>
                <w:t>.</w:t>
              </w:r>
            </w:ins>
          </w:p>
        </w:tc>
        <w:tc>
          <w:tcPr>
            <w:tcW w:w="1016" w:type="dxa"/>
            <w:vAlign w:val="center"/>
            <w:tcPrChange w:id="14606" w:author=" " w:date="2021-11-16T10:13:00Z">
              <w:tcPr>
                <w:tcW w:w="1417" w:type="dxa"/>
                <w:vAlign w:val="center"/>
              </w:tcPr>
            </w:tcPrChange>
          </w:tcPr>
          <w:p w14:paraId="589830C0" w14:textId="40DBEBDE" w:rsidR="00992581" w:rsidRDefault="00C459F6">
            <w:pPr>
              <w:jc w:val="center"/>
              <w:rPr>
                <w:ins w:id="14607" w:author="chaniaayulestari@outlook.com" w:date="2021-11-14T06:42:00Z"/>
              </w:rPr>
              <w:pPrChange w:id="14608" w:author="Rafi Aziizi" w:date="2021-11-14T20:09:00Z">
                <w:pPr/>
              </w:pPrChange>
            </w:pPr>
            <w:ins w:id="14609" w:author="chaniaayulestari@outlook.com" w:date="2021-11-14T16:36:00Z">
              <w:r>
                <w:t>sesuai</w:t>
              </w:r>
            </w:ins>
          </w:p>
        </w:tc>
      </w:tr>
      <w:tr w:rsidR="00E85CFB" w14:paraId="341B8972" w14:textId="77777777" w:rsidTr="00070779">
        <w:trPr>
          <w:ins w:id="14610" w:author="chaniaayulestari@outlook.com" w:date="2021-11-14T06:42:00Z"/>
        </w:trPr>
        <w:tc>
          <w:tcPr>
            <w:tcW w:w="528" w:type="dxa"/>
            <w:vAlign w:val="center"/>
            <w:tcPrChange w:id="14611" w:author=" " w:date="2021-11-16T10:13:00Z">
              <w:tcPr>
                <w:tcW w:w="568" w:type="dxa"/>
                <w:vAlign w:val="center"/>
              </w:tcPr>
            </w:tcPrChange>
          </w:tcPr>
          <w:p w14:paraId="618208C2" w14:textId="2B7961C2" w:rsidR="00992581" w:rsidRPr="007577FF" w:rsidRDefault="00992581">
            <w:pPr>
              <w:jc w:val="left"/>
              <w:rPr>
                <w:ins w:id="14612" w:author="chaniaayulestari@outlook.com" w:date="2021-11-14T06:42:00Z"/>
              </w:rPr>
              <w:pPrChange w:id="14613" w:author="Rafi Aziizi" w:date="2021-11-14T20:36:00Z">
                <w:pPr/>
              </w:pPrChange>
            </w:pPr>
            <w:ins w:id="14614" w:author="chaniaayulestari@outlook.com" w:date="2021-11-14T06:45:00Z">
              <w:r w:rsidRPr="007577FF">
                <w:lastRenderedPageBreak/>
                <w:t>2</w:t>
              </w:r>
            </w:ins>
          </w:p>
        </w:tc>
        <w:tc>
          <w:tcPr>
            <w:tcW w:w="1384" w:type="dxa"/>
            <w:vAlign w:val="center"/>
            <w:tcPrChange w:id="14615" w:author=" " w:date="2021-11-16T10:13:00Z">
              <w:tcPr>
                <w:tcW w:w="1985" w:type="dxa"/>
                <w:vAlign w:val="center"/>
              </w:tcPr>
            </w:tcPrChange>
          </w:tcPr>
          <w:p w14:paraId="5496EE2A" w14:textId="538A9A0B" w:rsidR="00992581" w:rsidRPr="007577FF" w:rsidRDefault="00992581">
            <w:pPr>
              <w:jc w:val="center"/>
              <w:rPr>
                <w:ins w:id="14616" w:author="chaniaayulestari@outlook.com" w:date="2021-11-14T06:42:00Z"/>
              </w:rPr>
              <w:pPrChange w:id="14617" w:author=" " w:date="2021-11-15T17:13:00Z">
                <w:pPr/>
              </w:pPrChange>
            </w:pPr>
            <w:ins w:id="14618" w:author="Rafi Aziizi" w:date="2021-11-14T12:53:00Z">
              <w:r w:rsidRPr="007577FF">
                <w:t>SP-RC01.1</w:t>
              </w:r>
            </w:ins>
          </w:p>
        </w:tc>
        <w:tc>
          <w:tcPr>
            <w:tcW w:w="1961" w:type="dxa"/>
            <w:vAlign w:val="center"/>
            <w:tcPrChange w:id="14619" w:author=" " w:date="2021-11-16T10:13:00Z">
              <w:tcPr>
                <w:tcW w:w="2268" w:type="dxa"/>
                <w:vAlign w:val="center"/>
              </w:tcPr>
            </w:tcPrChange>
          </w:tcPr>
          <w:p w14:paraId="3D3BAC7B" w14:textId="651E5951" w:rsidR="00992581" w:rsidRPr="007577FF" w:rsidRDefault="00992581">
            <w:pPr>
              <w:jc w:val="center"/>
              <w:rPr>
                <w:ins w:id="14620" w:author="chaniaayulestari@outlook.com" w:date="2021-11-14T06:42:00Z"/>
              </w:rPr>
              <w:pPrChange w:id="14621" w:author=" " w:date="2021-11-15T17:13:00Z">
                <w:pPr/>
              </w:pPrChange>
            </w:pPr>
            <w:ins w:id="14622" w:author="Rafi Aziizi" w:date="2021-11-14T12:54:00Z">
              <w:r w:rsidRPr="007577FF">
                <w:t>Lupa Password</w:t>
              </w:r>
            </w:ins>
          </w:p>
        </w:tc>
        <w:tc>
          <w:tcPr>
            <w:tcW w:w="1559" w:type="dxa"/>
            <w:vAlign w:val="center"/>
            <w:tcPrChange w:id="14623" w:author=" " w:date="2021-11-16T10:13:00Z">
              <w:tcPr>
                <w:tcW w:w="1984" w:type="dxa"/>
                <w:vAlign w:val="center"/>
              </w:tcPr>
            </w:tcPrChange>
          </w:tcPr>
          <w:p w14:paraId="3554C1C0" w14:textId="21EA57FD" w:rsidR="00992581" w:rsidRDefault="00A1770D">
            <w:pPr>
              <w:jc w:val="left"/>
              <w:rPr>
                <w:ins w:id="14624" w:author="chaniaayulestari@outlook.com" w:date="2021-11-14T06:42:00Z"/>
              </w:rPr>
              <w:pPrChange w:id="14625" w:author="Rafi Aziizi" w:date="2021-11-14T20:01:00Z">
                <w:pPr/>
              </w:pPrChange>
            </w:pPr>
            <w:ins w:id="14626" w:author="Rafi Aziizi" w:date="2021-11-14T21:06:00Z">
              <w:r>
                <w:t>D</w:t>
              </w:r>
            </w:ins>
            <w:ins w:id="14627" w:author="chaniaayulestari@outlook.com" w:date="2021-11-14T16:36:00Z">
              <w:del w:id="14628" w:author="Rafi Aziizi" w:date="2021-11-14T21:06:00Z">
                <w:r w:rsidR="00C459F6" w:rsidDel="00A1770D">
                  <w:delText>d</w:delText>
                </w:r>
              </w:del>
              <w:r w:rsidR="00C459F6">
                <w:t xml:space="preserve">ata </w:t>
              </w:r>
            </w:ins>
            <w:ins w:id="14629" w:author="Rafi Aziizi" w:date="2021-11-14T21:07:00Z">
              <w:r>
                <w:t>A</w:t>
              </w:r>
            </w:ins>
            <w:ins w:id="14630" w:author="chaniaayulestari@outlook.com" w:date="2021-11-14T16:36:00Z">
              <w:del w:id="14631" w:author="Rafi Aziizi" w:date="2021-11-14T21:07:00Z">
                <w:r w:rsidR="00C459F6" w:rsidDel="00A1770D">
                  <w:delText>a</w:delText>
                </w:r>
              </w:del>
              <w:r w:rsidR="00C459F6">
                <w:t>dmin</w:t>
              </w:r>
            </w:ins>
          </w:p>
        </w:tc>
        <w:tc>
          <w:tcPr>
            <w:tcW w:w="2027" w:type="dxa"/>
            <w:vAlign w:val="center"/>
            <w:tcPrChange w:id="14632" w:author=" " w:date="2021-11-16T10:13:00Z">
              <w:tcPr>
                <w:tcW w:w="2977" w:type="dxa"/>
                <w:vAlign w:val="center"/>
              </w:tcPr>
            </w:tcPrChange>
          </w:tcPr>
          <w:p w14:paraId="0F99BF24" w14:textId="3D273A74" w:rsidR="00992581" w:rsidRDefault="00C459F6">
            <w:pPr>
              <w:jc w:val="left"/>
              <w:rPr>
                <w:ins w:id="14633" w:author="chaniaayulestari@outlook.com" w:date="2021-11-14T06:42:00Z"/>
              </w:rPr>
              <w:pPrChange w:id="14634" w:author="Rafi Aziizi" w:date="2021-11-14T20:01:00Z">
                <w:pPr/>
              </w:pPrChange>
            </w:pPr>
            <w:ins w:id="14635" w:author="chaniaayulestari@outlook.com" w:date="2021-11-14T16:36:00Z">
              <w:r>
                <w:t>dapat</w:t>
              </w:r>
            </w:ins>
            <w:ins w:id="14636" w:author="chaniaayulestari@outlook.com" w:date="2021-11-14T16:37:00Z">
              <w:r>
                <w:t xml:space="preserve"> </w:t>
              </w:r>
            </w:ins>
            <w:ins w:id="14637" w:author="chaniaayulestari@outlook.com" w:date="2021-11-14T16:36:00Z">
              <w:r>
                <w:t>mas</w:t>
              </w:r>
            </w:ins>
            <w:ins w:id="14638" w:author="chaniaayulestari@outlook.com" w:date="2021-11-14T16:37:00Z">
              <w:r>
                <w:t>uk kedalam sistem dengan merubah password lama menjadi password baru</w:t>
              </w:r>
            </w:ins>
          </w:p>
        </w:tc>
        <w:tc>
          <w:tcPr>
            <w:tcW w:w="6126" w:type="dxa"/>
            <w:tcPrChange w:id="14639" w:author=" " w:date="2021-11-16T10:13:00Z">
              <w:tcPr>
                <w:tcW w:w="3402" w:type="dxa"/>
              </w:tcPr>
            </w:tcPrChange>
          </w:tcPr>
          <w:p w14:paraId="6A1BC8B6" w14:textId="620DD5DA" w:rsidR="00CC6436" w:rsidDel="00603AB5" w:rsidRDefault="00603AB5" w:rsidP="00992581">
            <w:pPr>
              <w:rPr>
                <w:ins w:id="14640" w:author="chaniaayulestari@outlook.com" w:date="2021-11-14T17:07:00Z"/>
                <w:del w:id="14641" w:author="Rafi Aziizi" w:date="2021-11-14T20:00:00Z"/>
              </w:rPr>
            </w:pPr>
            <w:ins w:id="14642" w:author="Rafi Aziizi" w:date="2021-11-14T20:01:00Z">
              <w:r>
                <w:rPr>
                  <w:noProof/>
                </w:rPr>
                <w:drawing>
                  <wp:inline distT="0" distB="0" distL="0" distR="0" wp14:anchorId="0AD2925C" wp14:editId="49E3DFE4">
                    <wp:extent cx="3657098" cy="21142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82834" cy="2129170"/>
                            </a:xfrm>
                            <a:prstGeom prst="rect">
                              <a:avLst/>
                            </a:prstGeom>
                            <a:noFill/>
                            <a:ln>
                              <a:noFill/>
                            </a:ln>
                          </pic:spPr>
                        </pic:pic>
                      </a:graphicData>
                    </a:graphic>
                  </wp:inline>
                </w:drawing>
              </w:r>
            </w:ins>
          </w:p>
          <w:p w14:paraId="78B429B7" w14:textId="77777777" w:rsidR="00CC6436" w:rsidRDefault="00CC6436" w:rsidP="00992581">
            <w:pPr>
              <w:rPr>
                <w:ins w:id="14643" w:author="chaniaayulestari@outlook.com" w:date="2021-11-14T17:07:00Z"/>
              </w:rPr>
            </w:pPr>
          </w:p>
          <w:p w14:paraId="18467A22" w14:textId="30CECF30" w:rsidR="00992581" w:rsidRDefault="00D808C0" w:rsidP="00992581">
            <w:pPr>
              <w:rPr>
                <w:ins w:id="14644" w:author="chaniaayulestari@outlook.com" w:date="2021-11-14T06:42:00Z"/>
              </w:rPr>
            </w:pPr>
            <w:ins w:id="14645" w:author="chaniaayulestari@outlook.com" w:date="2021-11-14T16:43:00Z">
              <w:r>
                <w:t>P</w:t>
              </w:r>
            </w:ins>
            <w:ins w:id="14646" w:author="chaniaayulestari@outlook.com" w:date="2021-11-14T16:41:00Z">
              <w:r>
                <w:t>ada gambar di</w:t>
              </w:r>
            </w:ins>
            <w:ins w:id="14647" w:author="Rafi Aziizi" w:date="2021-11-14T20:18:00Z">
              <w:r w:rsidR="00110DAD">
                <w:t xml:space="preserve"> atas,</w:t>
              </w:r>
            </w:ins>
            <w:ins w:id="14648" w:author="chaniaayulestari@outlook.com" w:date="2021-11-14T16:41:00Z">
              <w:del w:id="14649" w:author="Rafi Aziizi" w:date="2021-11-14T20:18:00Z">
                <w:r w:rsidDel="00110DAD">
                  <w:delText>ata</w:delText>
                </w:r>
              </w:del>
              <w:r>
                <w:t xml:space="preserve"> </w:t>
              </w:r>
            </w:ins>
            <w:ins w:id="14650" w:author="chaniaayulestari@outlook.com" w:date="2021-11-14T16:42:00Z">
              <w:del w:id="14651" w:author="Rafi Aziizi" w:date="2021-11-14T20:37:00Z">
                <w:r w:rsidDel="00C15E41">
                  <w:delText>user</w:delText>
                </w:r>
              </w:del>
            </w:ins>
            <w:ins w:id="14652" w:author="chaniaayulestari@outlook.com" w:date="2021-11-14T16:37:00Z">
              <w:del w:id="14653" w:author="Rafi Aziizi" w:date="2021-11-14T20:37:00Z">
                <w:r w:rsidR="00C459F6" w:rsidDel="00C15E41">
                  <w:delText xml:space="preserve"> dapat masuk kedalam sistem dengan password yang baru</w:delText>
                </w:r>
              </w:del>
            </w:ins>
            <w:ins w:id="14654" w:author="Rafi Aziizi" w:date="2021-11-14T20:37:00Z">
              <w:r w:rsidR="00C15E41">
                <w:t>sistem merubah data password lama dengan password baru berdasarkan data admin yang diinputkan sehingga user dapat masuk ke dalam sistem.</w:t>
              </w:r>
            </w:ins>
          </w:p>
        </w:tc>
        <w:tc>
          <w:tcPr>
            <w:tcW w:w="1016" w:type="dxa"/>
            <w:vAlign w:val="center"/>
            <w:tcPrChange w:id="14655" w:author=" " w:date="2021-11-16T10:13:00Z">
              <w:tcPr>
                <w:tcW w:w="1417" w:type="dxa"/>
                <w:vAlign w:val="center"/>
              </w:tcPr>
            </w:tcPrChange>
          </w:tcPr>
          <w:p w14:paraId="62C82AB7" w14:textId="5BE6EE35" w:rsidR="00992581" w:rsidRDefault="00C459F6">
            <w:pPr>
              <w:jc w:val="center"/>
              <w:rPr>
                <w:ins w:id="14656" w:author="chaniaayulestari@outlook.com" w:date="2021-11-14T06:42:00Z"/>
              </w:rPr>
              <w:pPrChange w:id="14657" w:author="Rafi Aziizi" w:date="2021-11-14T20:09:00Z">
                <w:pPr/>
              </w:pPrChange>
            </w:pPr>
            <w:ins w:id="14658" w:author="chaniaayulestari@outlook.com" w:date="2021-11-14T16:37:00Z">
              <w:r>
                <w:t>sesuai</w:t>
              </w:r>
            </w:ins>
          </w:p>
        </w:tc>
      </w:tr>
      <w:tr w:rsidR="00E85CFB" w14:paraId="2E5426F7" w14:textId="77777777" w:rsidTr="00070779">
        <w:trPr>
          <w:ins w:id="14659" w:author="chaniaayulestari@outlook.com" w:date="2021-11-14T06:42:00Z"/>
        </w:trPr>
        <w:tc>
          <w:tcPr>
            <w:tcW w:w="528" w:type="dxa"/>
            <w:vAlign w:val="center"/>
            <w:tcPrChange w:id="14660" w:author=" " w:date="2021-11-16T10:13:00Z">
              <w:tcPr>
                <w:tcW w:w="568" w:type="dxa"/>
                <w:vAlign w:val="center"/>
              </w:tcPr>
            </w:tcPrChange>
          </w:tcPr>
          <w:p w14:paraId="1F74A186" w14:textId="6AA81502" w:rsidR="00992581" w:rsidRPr="007577FF" w:rsidRDefault="00992581">
            <w:pPr>
              <w:jc w:val="left"/>
              <w:rPr>
                <w:ins w:id="14661" w:author="chaniaayulestari@outlook.com" w:date="2021-11-14T06:42:00Z"/>
              </w:rPr>
              <w:pPrChange w:id="14662" w:author="Rafi Aziizi" w:date="2021-11-14T20:36:00Z">
                <w:pPr/>
              </w:pPrChange>
            </w:pPr>
            <w:ins w:id="14663" w:author="chaniaayulestari@outlook.com" w:date="2021-11-14T06:45:00Z">
              <w:r w:rsidRPr="007577FF">
                <w:lastRenderedPageBreak/>
                <w:t>3</w:t>
              </w:r>
            </w:ins>
          </w:p>
        </w:tc>
        <w:tc>
          <w:tcPr>
            <w:tcW w:w="1384" w:type="dxa"/>
            <w:vAlign w:val="center"/>
            <w:tcPrChange w:id="14664" w:author=" " w:date="2021-11-16T10:13:00Z">
              <w:tcPr>
                <w:tcW w:w="1985" w:type="dxa"/>
                <w:vAlign w:val="center"/>
              </w:tcPr>
            </w:tcPrChange>
          </w:tcPr>
          <w:p w14:paraId="5865539E" w14:textId="72256DD9" w:rsidR="00992581" w:rsidRPr="007577FF" w:rsidRDefault="00992581">
            <w:pPr>
              <w:jc w:val="center"/>
              <w:rPr>
                <w:ins w:id="14665" w:author="chaniaayulestari@outlook.com" w:date="2021-11-14T06:42:00Z"/>
              </w:rPr>
              <w:pPrChange w:id="14666" w:author=" " w:date="2021-11-15T17:13:00Z">
                <w:pPr/>
              </w:pPrChange>
            </w:pPr>
            <w:ins w:id="14667" w:author="Rafi Aziizi" w:date="2021-11-14T12:53:00Z">
              <w:r w:rsidRPr="007577FF">
                <w:t>SP-RC02</w:t>
              </w:r>
            </w:ins>
          </w:p>
        </w:tc>
        <w:tc>
          <w:tcPr>
            <w:tcW w:w="1961" w:type="dxa"/>
            <w:vAlign w:val="center"/>
            <w:tcPrChange w:id="14668" w:author=" " w:date="2021-11-16T10:13:00Z">
              <w:tcPr>
                <w:tcW w:w="2268" w:type="dxa"/>
                <w:vAlign w:val="center"/>
              </w:tcPr>
            </w:tcPrChange>
          </w:tcPr>
          <w:p w14:paraId="4245A83E" w14:textId="5D3BF820" w:rsidR="00992581" w:rsidRPr="007577FF" w:rsidRDefault="00992581">
            <w:pPr>
              <w:jc w:val="center"/>
              <w:rPr>
                <w:ins w:id="14669" w:author="chaniaayulestari@outlook.com" w:date="2021-11-14T06:42:00Z"/>
              </w:rPr>
              <w:pPrChange w:id="14670" w:author=" " w:date="2021-11-15T17:13:00Z">
                <w:pPr/>
              </w:pPrChange>
            </w:pPr>
            <w:ins w:id="14671" w:author="Rafi Aziizi" w:date="2021-11-14T12:54:00Z">
              <w:r w:rsidRPr="007577FF">
                <w:t>Lihat Dashboard</w:t>
              </w:r>
            </w:ins>
          </w:p>
        </w:tc>
        <w:tc>
          <w:tcPr>
            <w:tcW w:w="1559" w:type="dxa"/>
            <w:vAlign w:val="center"/>
            <w:tcPrChange w:id="14672" w:author=" " w:date="2021-11-16T10:13:00Z">
              <w:tcPr>
                <w:tcW w:w="1984" w:type="dxa"/>
                <w:vAlign w:val="center"/>
              </w:tcPr>
            </w:tcPrChange>
          </w:tcPr>
          <w:p w14:paraId="0554362F" w14:textId="78F923BD" w:rsidR="00992581" w:rsidRDefault="00C459F6">
            <w:pPr>
              <w:jc w:val="left"/>
              <w:rPr>
                <w:ins w:id="14673" w:author="chaniaayulestari@outlook.com" w:date="2021-11-14T06:42:00Z"/>
              </w:rPr>
              <w:pPrChange w:id="14674" w:author="Rafi Aziizi" w:date="2021-11-14T20:01:00Z">
                <w:pPr/>
              </w:pPrChange>
            </w:pPr>
            <w:ins w:id="14675" w:author="chaniaayulestari@outlook.com" w:date="2021-11-14T16:38:00Z">
              <w:del w:id="14676" w:author="Rafi Aziizi" w:date="2021-11-14T20:38:00Z">
                <w:r w:rsidDel="00C15E41">
                  <w:delText>-</w:delText>
                </w:r>
              </w:del>
            </w:ins>
            <w:ins w:id="14677" w:author="Rafi Aziizi" w:date="2021-11-14T20:38:00Z">
              <w:r w:rsidR="00C15E41">
                <w:t>Data Absen</w:t>
              </w:r>
            </w:ins>
          </w:p>
        </w:tc>
        <w:tc>
          <w:tcPr>
            <w:tcW w:w="2027" w:type="dxa"/>
            <w:vAlign w:val="center"/>
            <w:tcPrChange w:id="14678" w:author=" " w:date="2021-11-16T10:13:00Z">
              <w:tcPr>
                <w:tcW w:w="2977" w:type="dxa"/>
                <w:vAlign w:val="center"/>
              </w:tcPr>
            </w:tcPrChange>
          </w:tcPr>
          <w:p w14:paraId="0AAF4C85" w14:textId="55FAD2C7" w:rsidR="00992581" w:rsidRDefault="00C459F6">
            <w:pPr>
              <w:jc w:val="left"/>
              <w:rPr>
                <w:ins w:id="14679" w:author="chaniaayulestari@outlook.com" w:date="2021-11-14T06:42:00Z"/>
              </w:rPr>
              <w:pPrChange w:id="14680" w:author="Rafi Aziizi" w:date="2021-11-14T20:01:00Z">
                <w:pPr/>
              </w:pPrChange>
            </w:pPr>
            <w:ins w:id="14681" w:author="chaniaayulestari@outlook.com" w:date="2021-11-14T16:38:00Z">
              <w:r>
                <w:t>User dapat melihat seluruh data absen</w:t>
              </w:r>
            </w:ins>
            <w:ins w:id="14682" w:author="chaniaayulestari@outlook.com" w:date="2021-11-14T16:39:00Z">
              <w:r>
                <w:t xml:space="preserve"> siswa dengan visualisasi grafik dan angka</w:t>
              </w:r>
            </w:ins>
            <w:ins w:id="14683" w:author="chaniaayulestari@outlook.com" w:date="2021-11-14T16:40:00Z">
              <w:r>
                <w:t xml:space="preserve"> berdasarkan kategori tertentu</w:t>
              </w:r>
            </w:ins>
          </w:p>
        </w:tc>
        <w:tc>
          <w:tcPr>
            <w:tcW w:w="6126" w:type="dxa"/>
            <w:tcPrChange w:id="14684" w:author=" " w:date="2021-11-16T10:13:00Z">
              <w:tcPr>
                <w:tcW w:w="3402" w:type="dxa"/>
              </w:tcPr>
            </w:tcPrChange>
          </w:tcPr>
          <w:p w14:paraId="73031E40" w14:textId="2D5727A4" w:rsidR="00CC6436" w:rsidDel="00603AB5" w:rsidRDefault="00603AB5" w:rsidP="00992581">
            <w:pPr>
              <w:rPr>
                <w:ins w:id="14685" w:author="chaniaayulestari@outlook.com" w:date="2021-11-14T17:07:00Z"/>
                <w:del w:id="14686" w:author="Rafi Aziizi" w:date="2021-11-14T20:02:00Z"/>
              </w:rPr>
            </w:pPr>
            <w:ins w:id="14687" w:author="Rafi Aziizi" w:date="2021-11-14T20:02:00Z">
              <w:r>
                <w:rPr>
                  <w:noProof/>
                </w:rPr>
                <w:drawing>
                  <wp:inline distT="0" distB="0" distL="0" distR="0" wp14:anchorId="20B1D1E5" wp14:editId="08CE741A">
                    <wp:extent cx="3666038" cy="21331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700200" cy="2153011"/>
                            </a:xfrm>
                            <a:prstGeom prst="rect">
                              <a:avLst/>
                            </a:prstGeom>
                            <a:noFill/>
                            <a:ln>
                              <a:noFill/>
                            </a:ln>
                          </pic:spPr>
                        </pic:pic>
                      </a:graphicData>
                    </a:graphic>
                  </wp:inline>
                </w:drawing>
              </w:r>
            </w:ins>
          </w:p>
          <w:p w14:paraId="48C8C34D" w14:textId="77777777" w:rsidR="00CC6436" w:rsidRDefault="00CC6436" w:rsidP="00992581">
            <w:pPr>
              <w:rPr>
                <w:ins w:id="14688" w:author="chaniaayulestari@outlook.com" w:date="2021-11-14T17:07:00Z"/>
              </w:rPr>
            </w:pPr>
          </w:p>
          <w:p w14:paraId="02173A93" w14:textId="2F43A577" w:rsidR="00992581" w:rsidRDefault="00D808C0" w:rsidP="00992581">
            <w:pPr>
              <w:rPr>
                <w:ins w:id="14689" w:author="chaniaayulestari@outlook.com" w:date="2021-11-14T06:42:00Z"/>
              </w:rPr>
            </w:pPr>
            <w:ins w:id="14690" w:author="chaniaayulestari@outlook.com" w:date="2021-11-14T16:43:00Z">
              <w:r>
                <w:t>P</w:t>
              </w:r>
            </w:ins>
            <w:ins w:id="14691" w:author="chaniaayulestari@outlook.com" w:date="2021-11-14T16:42:00Z">
              <w:r>
                <w:t xml:space="preserve">ada gambar </w:t>
              </w:r>
            </w:ins>
            <w:ins w:id="14692" w:author="Rafi Aziizi" w:date="2021-11-14T20:19:00Z">
              <w:r w:rsidR="00110DAD">
                <w:t>di atas,</w:t>
              </w:r>
            </w:ins>
            <w:ins w:id="14693" w:author="chaniaayulestari@outlook.com" w:date="2021-11-14T16:42:00Z">
              <w:del w:id="14694" w:author="Rafi Aziizi" w:date="2021-11-14T20:19:00Z">
                <w:r w:rsidDel="00110DAD">
                  <w:delText xml:space="preserve">diatas </w:delText>
                </w:r>
              </w:del>
            </w:ins>
            <w:ins w:id="14695" w:author="Rafi Aziizi" w:date="2021-11-14T20:19:00Z">
              <w:r w:rsidR="00110DAD">
                <w:t xml:space="preserve"> </w:t>
              </w:r>
            </w:ins>
            <w:ins w:id="14696" w:author="chaniaayulestari@outlook.com" w:date="2021-11-14T16:42:00Z">
              <w:r>
                <w:t xml:space="preserve">sistem dapat menampilkan </w:t>
              </w:r>
            </w:ins>
            <w:ins w:id="14697" w:author="Rafi Aziizi" w:date="2021-11-14T20:38:00Z">
              <w:r w:rsidR="00C15E41">
                <w:t xml:space="preserve">rekapitulasi </w:t>
              </w:r>
            </w:ins>
            <w:ins w:id="14698" w:author="chaniaayulestari@outlook.com" w:date="2021-11-14T16:42:00Z">
              <w:r>
                <w:t xml:space="preserve">data absen </w:t>
              </w:r>
            </w:ins>
            <w:ins w:id="14699" w:author="Rafi Aziizi" w:date="2021-11-14T20:38:00Z">
              <w:r w:rsidR="00C15E41">
                <w:t xml:space="preserve">menggunakan visualisasi grafik dan angka </w:t>
              </w:r>
            </w:ins>
            <w:ins w:id="14700" w:author="chaniaayulestari@outlook.com" w:date="2021-11-14T16:42:00Z">
              <w:r>
                <w:t xml:space="preserve">sesuai dengan </w:t>
              </w:r>
              <w:del w:id="14701" w:author="Rafi Aziizi" w:date="2021-11-14T20:38:00Z">
                <w:r w:rsidDel="00C15E41">
                  <w:delText>yag diharapkan.</w:delText>
                </w:r>
              </w:del>
            </w:ins>
            <w:ins w:id="14702" w:author="Rafi Aziizi" w:date="2021-11-14T20:38:00Z">
              <w:r w:rsidR="00C15E41">
                <w:t>kategori tertentu.</w:t>
              </w:r>
            </w:ins>
          </w:p>
        </w:tc>
        <w:tc>
          <w:tcPr>
            <w:tcW w:w="1016" w:type="dxa"/>
            <w:vAlign w:val="center"/>
            <w:tcPrChange w:id="14703" w:author=" " w:date="2021-11-16T10:13:00Z">
              <w:tcPr>
                <w:tcW w:w="1417" w:type="dxa"/>
                <w:vAlign w:val="center"/>
              </w:tcPr>
            </w:tcPrChange>
          </w:tcPr>
          <w:p w14:paraId="502ECBFA" w14:textId="68D7E0DB" w:rsidR="00992581" w:rsidRDefault="00D808C0">
            <w:pPr>
              <w:jc w:val="center"/>
              <w:rPr>
                <w:ins w:id="14704" w:author="chaniaayulestari@outlook.com" w:date="2021-11-14T06:42:00Z"/>
              </w:rPr>
              <w:pPrChange w:id="14705" w:author="Rafi Aziizi" w:date="2021-11-14T20:09:00Z">
                <w:pPr/>
              </w:pPrChange>
            </w:pPr>
            <w:ins w:id="14706" w:author="chaniaayulestari@outlook.com" w:date="2021-11-14T16:42:00Z">
              <w:r>
                <w:t>sesuai</w:t>
              </w:r>
            </w:ins>
          </w:p>
        </w:tc>
      </w:tr>
      <w:tr w:rsidR="00E85CFB" w14:paraId="5286A38A" w14:textId="77777777" w:rsidTr="00070779">
        <w:trPr>
          <w:ins w:id="14707" w:author="chaniaayulestari@outlook.com" w:date="2021-11-14T06:42:00Z"/>
        </w:trPr>
        <w:tc>
          <w:tcPr>
            <w:tcW w:w="528" w:type="dxa"/>
            <w:vAlign w:val="center"/>
            <w:tcPrChange w:id="14708" w:author=" " w:date="2021-11-16T10:13:00Z">
              <w:tcPr>
                <w:tcW w:w="568" w:type="dxa"/>
                <w:vAlign w:val="center"/>
              </w:tcPr>
            </w:tcPrChange>
          </w:tcPr>
          <w:p w14:paraId="6D67A6D9" w14:textId="4D3ADD25" w:rsidR="00992581" w:rsidRPr="007577FF" w:rsidRDefault="00992581">
            <w:pPr>
              <w:jc w:val="left"/>
              <w:rPr>
                <w:ins w:id="14709" w:author="chaniaayulestari@outlook.com" w:date="2021-11-14T06:42:00Z"/>
              </w:rPr>
              <w:pPrChange w:id="14710" w:author="Rafi Aziizi" w:date="2021-11-14T20:36:00Z">
                <w:pPr/>
              </w:pPrChange>
            </w:pPr>
            <w:ins w:id="14711" w:author="chaniaayulestari@outlook.com" w:date="2021-11-14T06:45:00Z">
              <w:r w:rsidRPr="007577FF">
                <w:lastRenderedPageBreak/>
                <w:t>4</w:t>
              </w:r>
            </w:ins>
          </w:p>
        </w:tc>
        <w:tc>
          <w:tcPr>
            <w:tcW w:w="1384" w:type="dxa"/>
            <w:vAlign w:val="center"/>
            <w:tcPrChange w:id="14712" w:author=" " w:date="2021-11-16T10:13:00Z">
              <w:tcPr>
                <w:tcW w:w="1985" w:type="dxa"/>
                <w:vAlign w:val="center"/>
              </w:tcPr>
            </w:tcPrChange>
          </w:tcPr>
          <w:p w14:paraId="3C78B9DC" w14:textId="48925623" w:rsidR="00992581" w:rsidRPr="007577FF" w:rsidRDefault="00992581">
            <w:pPr>
              <w:jc w:val="center"/>
              <w:rPr>
                <w:ins w:id="14713" w:author="chaniaayulestari@outlook.com" w:date="2021-11-14T06:42:00Z"/>
              </w:rPr>
              <w:pPrChange w:id="14714" w:author=" " w:date="2021-11-15T17:13:00Z">
                <w:pPr/>
              </w:pPrChange>
            </w:pPr>
            <w:ins w:id="14715" w:author="Rafi Aziizi" w:date="2021-11-14T12:53:00Z">
              <w:r w:rsidRPr="007577FF">
                <w:t>SP-RC03</w:t>
              </w:r>
            </w:ins>
          </w:p>
        </w:tc>
        <w:tc>
          <w:tcPr>
            <w:tcW w:w="1961" w:type="dxa"/>
            <w:vAlign w:val="center"/>
            <w:tcPrChange w:id="14716" w:author=" " w:date="2021-11-16T10:13:00Z">
              <w:tcPr>
                <w:tcW w:w="2268" w:type="dxa"/>
                <w:vAlign w:val="center"/>
              </w:tcPr>
            </w:tcPrChange>
          </w:tcPr>
          <w:p w14:paraId="7E7EFD77" w14:textId="3302DA9A" w:rsidR="00992581" w:rsidRPr="007577FF" w:rsidRDefault="00992581">
            <w:pPr>
              <w:jc w:val="center"/>
              <w:rPr>
                <w:ins w:id="14717" w:author="chaniaayulestari@outlook.com" w:date="2021-11-14T06:42:00Z"/>
              </w:rPr>
              <w:pPrChange w:id="14718" w:author=" " w:date="2021-11-15T17:13:00Z">
                <w:pPr/>
              </w:pPrChange>
            </w:pPr>
            <w:ins w:id="14719" w:author="Rafi Aziizi" w:date="2021-11-14T12:54:00Z">
              <w:r w:rsidRPr="007577FF">
                <w:t>Menu Kelola Utama</w:t>
              </w:r>
            </w:ins>
          </w:p>
        </w:tc>
        <w:tc>
          <w:tcPr>
            <w:tcW w:w="1559" w:type="dxa"/>
            <w:vAlign w:val="center"/>
            <w:tcPrChange w:id="14720" w:author=" " w:date="2021-11-16T10:13:00Z">
              <w:tcPr>
                <w:tcW w:w="1984" w:type="dxa"/>
                <w:vAlign w:val="center"/>
              </w:tcPr>
            </w:tcPrChange>
          </w:tcPr>
          <w:p w14:paraId="68CEC88C" w14:textId="5CD694DC" w:rsidR="00992581" w:rsidRDefault="00D808C0">
            <w:pPr>
              <w:jc w:val="left"/>
              <w:rPr>
                <w:ins w:id="14721" w:author="chaniaayulestari@outlook.com" w:date="2021-11-14T06:42:00Z"/>
              </w:rPr>
              <w:pPrChange w:id="14722" w:author="Rafi Aziizi" w:date="2021-11-14T20:01:00Z">
                <w:pPr/>
              </w:pPrChange>
            </w:pPr>
            <w:ins w:id="14723" w:author="chaniaayulestari@outlook.com" w:date="2021-11-14T16:43:00Z">
              <w:r>
                <w:t>-</w:t>
              </w:r>
            </w:ins>
          </w:p>
        </w:tc>
        <w:tc>
          <w:tcPr>
            <w:tcW w:w="2027" w:type="dxa"/>
            <w:vAlign w:val="center"/>
            <w:tcPrChange w:id="14724" w:author=" " w:date="2021-11-16T10:13:00Z">
              <w:tcPr>
                <w:tcW w:w="2977" w:type="dxa"/>
                <w:vAlign w:val="center"/>
              </w:tcPr>
            </w:tcPrChange>
          </w:tcPr>
          <w:p w14:paraId="5FF088AF" w14:textId="017AAD5E" w:rsidR="00992581" w:rsidRDefault="00D808C0">
            <w:pPr>
              <w:jc w:val="left"/>
              <w:rPr>
                <w:ins w:id="14725" w:author="chaniaayulestari@outlook.com" w:date="2021-11-14T06:42:00Z"/>
              </w:rPr>
              <w:pPrChange w:id="14726" w:author="Rafi Aziizi" w:date="2021-11-14T20:01:00Z">
                <w:pPr/>
              </w:pPrChange>
            </w:pPr>
            <w:ins w:id="14727" w:author="chaniaayulestari@outlook.com" w:date="2021-11-14T16:43:00Z">
              <w:r>
                <w:t>Sistem menampilkan seluruh fitur menu</w:t>
              </w:r>
            </w:ins>
            <w:ins w:id="14728" w:author="Rafi Aziizi" w:date="2021-11-14T20:04:00Z">
              <w:r w:rsidR="00603AB5">
                <w:t xml:space="preserve"> kelola</w:t>
              </w:r>
            </w:ins>
          </w:p>
        </w:tc>
        <w:tc>
          <w:tcPr>
            <w:tcW w:w="6126" w:type="dxa"/>
            <w:tcPrChange w:id="14729" w:author=" " w:date="2021-11-16T10:13:00Z">
              <w:tcPr>
                <w:tcW w:w="3402" w:type="dxa"/>
              </w:tcPr>
            </w:tcPrChange>
          </w:tcPr>
          <w:p w14:paraId="441089BF" w14:textId="0109821B" w:rsidR="00CC6436" w:rsidDel="00603AB5" w:rsidRDefault="00603AB5" w:rsidP="00992581">
            <w:pPr>
              <w:rPr>
                <w:ins w:id="14730" w:author="chaniaayulestari@outlook.com" w:date="2021-11-14T17:07:00Z"/>
                <w:del w:id="14731" w:author="Rafi Aziizi" w:date="2021-11-14T20:02:00Z"/>
              </w:rPr>
            </w:pPr>
            <w:ins w:id="14732" w:author="Rafi Aziizi" w:date="2021-11-14T20:02:00Z">
              <w:r>
                <w:rPr>
                  <w:noProof/>
                </w:rPr>
                <w:drawing>
                  <wp:inline distT="0" distB="0" distL="0" distR="0" wp14:anchorId="5CE60AA9" wp14:editId="3F14FFCE">
                    <wp:extent cx="3619375" cy="2097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657990" cy="2119923"/>
                            </a:xfrm>
                            <a:prstGeom prst="rect">
                              <a:avLst/>
                            </a:prstGeom>
                            <a:noFill/>
                            <a:ln>
                              <a:noFill/>
                            </a:ln>
                          </pic:spPr>
                        </pic:pic>
                      </a:graphicData>
                    </a:graphic>
                  </wp:inline>
                </w:drawing>
              </w:r>
            </w:ins>
          </w:p>
          <w:p w14:paraId="7D1AB5CD" w14:textId="77777777" w:rsidR="00CC6436" w:rsidRDefault="00CC6436" w:rsidP="00992581">
            <w:pPr>
              <w:rPr>
                <w:ins w:id="14733" w:author="chaniaayulestari@outlook.com" w:date="2021-11-14T17:07:00Z"/>
              </w:rPr>
            </w:pPr>
          </w:p>
          <w:p w14:paraId="29B89C02" w14:textId="49114D22" w:rsidR="00992581" w:rsidRDefault="00D808C0" w:rsidP="00992581">
            <w:pPr>
              <w:rPr>
                <w:ins w:id="14734" w:author="chaniaayulestari@outlook.com" w:date="2021-11-14T06:42:00Z"/>
              </w:rPr>
            </w:pPr>
            <w:ins w:id="14735" w:author="chaniaayulestari@outlook.com" w:date="2021-11-14T16:43:00Z">
              <w:r>
                <w:t xml:space="preserve">Pada gambar </w:t>
              </w:r>
            </w:ins>
            <w:ins w:id="14736" w:author="Rafi Aziizi" w:date="2021-11-14T20:19:00Z">
              <w:r w:rsidR="00110DAD">
                <w:t>di atas,</w:t>
              </w:r>
            </w:ins>
            <w:ins w:id="14737" w:author="chaniaayulestari@outlook.com" w:date="2021-11-14T16:43:00Z">
              <w:del w:id="14738" w:author="Rafi Aziizi" w:date="2021-11-14T20:19:00Z">
                <w:r w:rsidDel="00110DAD">
                  <w:delText>diatas</w:delText>
                </w:r>
              </w:del>
              <w:r>
                <w:t xml:space="preserve"> sistem dapat menampilkan seluruh daftar fitur</w:t>
              </w:r>
            </w:ins>
            <w:ins w:id="14739" w:author="Rafi Aziizi" w:date="2021-11-14T20:04:00Z">
              <w:r w:rsidR="00603AB5">
                <w:t xml:space="preserve"> kelola</w:t>
              </w:r>
            </w:ins>
            <w:ins w:id="14740" w:author="chaniaayulestari@outlook.com" w:date="2021-11-14T16:43:00Z">
              <w:r>
                <w:t xml:space="preserve"> yang dapat digunakan</w:t>
              </w:r>
            </w:ins>
            <w:ins w:id="14741" w:author="Rafi Aziizi" w:date="2021-11-14T20:39:00Z">
              <w:r w:rsidR="00C15E41">
                <w:t xml:space="preserve"> oleh user</w:t>
              </w:r>
            </w:ins>
            <w:ins w:id="14742" w:author="Rafi Aziizi" w:date="2021-11-14T20:40:00Z">
              <w:r w:rsidR="00C15E41">
                <w:t>.</w:t>
              </w:r>
            </w:ins>
          </w:p>
        </w:tc>
        <w:tc>
          <w:tcPr>
            <w:tcW w:w="1016" w:type="dxa"/>
            <w:vAlign w:val="center"/>
            <w:tcPrChange w:id="14743" w:author=" " w:date="2021-11-16T10:13:00Z">
              <w:tcPr>
                <w:tcW w:w="1417" w:type="dxa"/>
                <w:vAlign w:val="center"/>
              </w:tcPr>
            </w:tcPrChange>
          </w:tcPr>
          <w:p w14:paraId="2A45CAED" w14:textId="7628F84C" w:rsidR="00992581" w:rsidRDefault="00D808C0">
            <w:pPr>
              <w:jc w:val="center"/>
              <w:rPr>
                <w:ins w:id="14744" w:author="chaniaayulestari@outlook.com" w:date="2021-11-14T06:42:00Z"/>
              </w:rPr>
              <w:pPrChange w:id="14745" w:author="Rafi Aziizi" w:date="2021-11-14T20:09:00Z">
                <w:pPr/>
              </w:pPrChange>
            </w:pPr>
            <w:ins w:id="14746" w:author="chaniaayulestari@outlook.com" w:date="2021-11-14T16:43:00Z">
              <w:r>
                <w:t>sesu</w:t>
              </w:r>
            </w:ins>
            <w:ins w:id="14747" w:author="chaniaayulestari@outlook.com" w:date="2021-11-14T16:44:00Z">
              <w:r>
                <w:t>ai</w:t>
              </w:r>
            </w:ins>
          </w:p>
        </w:tc>
      </w:tr>
      <w:tr w:rsidR="00E85CFB" w14:paraId="3FA984CD" w14:textId="77777777" w:rsidTr="00070779">
        <w:trPr>
          <w:ins w:id="14748" w:author="chaniaayulestari@outlook.com" w:date="2021-11-14T06:42:00Z"/>
        </w:trPr>
        <w:tc>
          <w:tcPr>
            <w:tcW w:w="528" w:type="dxa"/>
            <w:vAlign w:val="center"/>
            <w:tcPrChange w:id="14749" w:author=" " w:date="2021-11-16T10:13:00Z">
              <w:tcPr>
                <w:tcW w:w="568" w:type="dxa"/>
                <w:vAlign w:val="center"/>
              </w:tcPr>
            </w:tcPrChange>
          </w:tcPr>
          <w:p w14:paraId="123CBCE1" w14:textId="6642B21A" w:rsidR="00992581" w:rsidRPr="007577FF" w:rsidRDefault="00992581">
            <w:pPr>
              <w:jc w:val="left"/>
              <w:rPr>
                <w:ins w:id="14750" w:author="chaniaayulestari@outlook.com" w:date="2021-11-14T06:42:00Z"/>
              </w:rPr>
              <w:pPrChange w:id="14751" w:author="Rafi Aziizi" w:date="2021-11-14T20:36:00Z">
                <w:pPr/>
              </w:pPrChange>
            </w:pPr>
            <w:ins w:id="14752" w:author="chaniaayulestari@outlook.com" w:date="2021-11-14T06:45:00Z">
              <w:r w:rsidRPr="007577FF">
                <w:t>5</w:t>
              </w:r>
            </w:ins>
          </w:p>
        </w:tc>
        <w:tc>
          <w:tcPr>
            <w:tcW w:w="1384" w:type="dxa"/>
            <w:vAlign w:val="center"/>
            <w:tcPrChange w:id="14753" w:author=" " w:date="2021-11-16T10:13:00Z">
              <w:tcPr>
                <w:tcW w:w="1985" w:type="dxa"/>
                <w:vAlign w:val="center"/>
              </w:tcPr>
            </w:tcPrChange>
          </w:tcPr>
          <w:p w14:paraId="3F26ABC0" w14:textId="55DB6E24" w:rsidR="00992581" w:rsidRPr="007577FF" w:rsidRDefault="00992581">
            <w:pPr>
              <w:jc w:val="center"/>
              <w:rPr>
                <w:ins w:id="14754" w:author="chaniaayulestari@outlook.com" w:date="2021-11-14T06:42:00Z"/>
              </w:rPr>
              <w:pPrChange w:id="14755" w:author=" " w:date="2021-11-15T17:13:00Z">
                <w:pPr/>
              </w:pPrChange>
            </w:pPr>
            <w:ins w:id="14756" w:author="Rafi Aziizi" w:date="2021-11-14T12:53:00Z">
              <w:r w:rsidRPr="007577FF">
                <w:t>SP-RC12.1</w:t>
              </w:r>
            </w:ins>
          </w:p>
        </w:tc>
        <w:tc>
          <w:tcPr>
            <w:tcW w:w="1961" w:type="dxa"/>
            <w:vAlign w:val="center"/>
            <w:tcPrChange w:id="14757" w:author=" " w:date="2021-11-16T10:13:00Z">
              <w:tcPr>
                <w:tcW w:w="2268" w:type="dxa"/>
                <w:vAlign w:val="center"/>
              </w:tcPr>
            </w:tcPrChange>
          </w:tcPr>
          <w:p w14:paraId="4997BE70" w14:textId="5C220A36" w:rsidR="00992581" w:rsidRPr="007577FF" w:rsidRDefault="00992581">
            <w:pPr>
              <w:jc w:val="center"/>
              <w:rPr>
                <w:ins w:id="14758" w:author="chaniaayulestari@outlook.com" w:date="2021-11-14T06:42:00Z"/>
              </w:rPr>
              <w:pPrChange w:id="14759" w:author=" " w:date="2021-11-15T17:13:00Z">
                <w:pPr/>
              </w:pPrChange>
            </w:pPr>
            <w:ins w:id="14760" w:author="Rafi Aziizi" w:date="2021-11-14T12:54:00Z">
              <w:r w:rsidRPr="007577FF">
                <w:t>Tambah Siswa</w:t>
              </w:r>
            </w:ins>
          </w:p>
        </w:tc>
        <w:tc>
          <w:tcPr>
            <w:tcW w:w="1559" w:type="dxa"/>
            <w:vAlign w:val="center"/>
            <w:tcPrChange w:id="14761" w:author=" " w:date="2021-11-16T10:13:00Z">
              <w:tcPr>
                <w:tcW w:w="1984" w:type="dxa"/>
                <w:vAlign w:val="center"/>
              </w:tcPr>
            </w:tcPrChange>
          </w:tcPr>
          <w:p w14:paraId="5D71B8C9" w14:textId="12D9B534" w:rsidR="00992581" w:rsidRDefault="00373DFB">
            <w:pPr>
              <w:jc w:val="left"/>
              <w:rPr>
                <w:ins w:id="14762" w:author="chaniaayulestari@outlook.com" w:date="2021-11-14T06:42:00Z"/>
              </w:rPr>
              <w:pPrChange w:id="14763" w:author="Rafi Aziizi" w:date="2021-11-14T20:01:00Z">
                <w:pPr/>
              </w:pPrChange>
            </w:pPr>
            <w:ins w:id="14764" w:author="chaniaayulestari@outlook.com" w:date="2021-11-14T16:58:00Z">
              <w:r>
                <w:t xml:space="preserve">identitas </w:t>
              </w:r>
            </w:ins>
            <w:ins w:id="14765" w:author="chaniaayulestari@outlook.com" w:date="2021-11-14T16:49:00Z">
              <w:r w:rsidR="00A4326A">
                <w:t>siswa</w:t>
              </w:r>
            </w:ins>
            <w:ins w:id="14766" w:author="chaniaayulestari@outlook.com" w:date="2021-11-14T16:58:00Z">
              <w:r>
                <w:t xml:space="preserve"> baru + RFID</w:t>
              </w:r>
            </w:ins>
          </w:p>
        </w:tc>
        <w:tc>
          <w:tcPr>
            <w:tcW w:w="2027" w:type="dxa"/>
            <w:vAlign w:val="center"/>
            <w:tcPrChange w:id="14767" w:author=" " w:date="2021-11-16T10:13:00Z">
              <w:tcPr>
                <w:tcW w:w="2977" w:type="dxa"/>
                <w:vAlign w:val="center"/>
              </w:tcPr>
            </w:tcPrChange>
          </w:tcPr>
          <w:p w14:paraId="6ECAD8A6" w14:textId="4F57A0B6" w:rsidR="00992581" w:rsidRDefault="00D12FBC">
            <w:pPr>
              <w:jc w:val="left"/>
              <w:rPr>
                <w:ins w:id="14768" w:author="chaniaayulestari@outlook.com" w:date="2021-11-14T06:42:00Z"/>
              </w:rPr>
              <w:pPrChange w:id="14769" w:author="Rafi Aziizi" w:date="2021-11-14T20:01:00Z">
                <w:pPr/>
              </w:pPrChange>
            </w:pPr>
            <w:ins w:id="14770" w:author="chaniaayulestari@outlook.com" w:date="2021-11-14T16:53:00Z">
              <w:r>
                <w:t>sistem dapat menambahkan data siswa</w:t>
              </w:r>
            </w:ins>
            <w:ins w:id="14771" w:author="Rafi Aziizi" w:date="2021-11-14T20:39:00Z">
              <w:r w:rsidR="00C15E41">
                <w:t xml:space="preserve">,RFID dan laporanabsen </w:t>
              </w:r>
            </w:ins>
            <w:ins w:id="14772" w:author="chaniaayulestari@outlook.com" w:date="2021-11-14T16:53:00Z">
              <w:del w:id="14773" w:author="Rafi Aziizi" w:date="2021-11-14T20:39:00Z">
                <w:r w:rsidDel="00C15E41">
                  <w:delText xml:space="preserve"> </w:delText>
                </w:r>
              </w:del>
              <w:r>
                <w:t>baru kedalam database</w:t>
              </w:r>
            </w:ins>
          </w:p>
        </w:tc>
        <w:tc>
          <w:tcPr>
            <w:tcW w:w="6126" w:type="dxa"/>
            <w:tcPrChange w:id="14774" w:author=" " w:date="2021-11-16T10:13:00Z">
              <w:tcPr>
                <w:tcW w:w="3402" w:type="dxa"/>
              </w:tcPr>
            </w:tcPrChange>
          </w:tcPr>
          <w:p w14:paraId="2B04DD90" w14:textId="4792FCFB" w:rsidR="00B24E69" w:rsidDel="00603AB5" w:rsidRDefault="00603AB5" w:rsidP="00992581">
            <w:pPr>
              <w:rPr>
                <w:ins w:id="14775" w:author="chaniaayulestari@outlook.com" w:date="2021-11-14T17:03:00Z"/>
                <w:del w:id="14776" w:author="Rafi Aziizi" w:date="2021-11-14T20:04:00Z"/>
              </w:rPr>
            </w:pPr>
            <w:ins w:id="14777" w:author="Rafi Aziizi" w:date="2021-11-14T20:05:00Z">
              <w:r>
                <w:rPr>
                  <w:noProof/>
                </w:rPr>
                <w:drawing>
                  <wp:inline distT="0" distB="0" distL="0" distR="0" wp14:anchorId="53E617FB" wp14:editId="2CB4254E">
                    <wp:extent cx="3625850" cy="21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56555" cy="2127616"/>
                            </a:xfrm>
                            <a:prstGeom prst="rect">
                              <a:avLst/>
                            </a:prstGeom>
                            <a:noFill/>
                            <a:ln>
                              <a:noFill/>
                            </a:ln>
                          </pic:spPr>
                        </pic:pic>
                      </a:graphicData>
                    </a:graphic>
                  </wp:inline>
                </w:drawing>
              </w:r>
            </w:ins>
          </w:p>
          <w:p w14:paraId="52425797" w14:textId="77777777" w:rsidR="00B24E69" w:rsidRDefault="00B24E69" w:rsidP="00992581">
            <w:pPr>
              <w:rPr>
                <w:ins w:id="14778" w:author="chaniaayulestari@outlook.com" w:date="2021-11-14T17:03:00Z"/>
              </w:rPr>
            </w:pPr>
          </w:p>
          <w:p w14:paraId="76E64C24" w14:textId="1F929DBF" w:rsidR="00992581" w:rsidRDefault="00D12FBC" w:rsidP="00992581">
            <w:pPr>
              <w:rPr>
                <w:ins w:id="14779" w:author="chaniaayulestari@outlook.com" w:date="2021-11-14T06:42:00Z"/>
              </w:rPr>
            </w:pPr>
            <w:ins w:id="14780" w:author="chaniaayulestari@outlook.com" w:date="2021-11-14T16:53:00Z">
              <w:r>
                <w:lastRenderedPageBreak/>
                <w:t xml:space="preserve">Pada gambar </w:t>
              </w:r>
            </w:ins>
            <w:ins w:id="14781" w:author="Rafi Aziizi" w:date="2021-11-14T20:19:00Z">
              <w:r w:rsidR="00110DAD">
                <w:t>di atas,</w:t>
              </w:r>
            </w:ins>
            <w:ins w:id="14782" w:author="chaniaayulestari@outlook.com" w:date="2021-11-14T16:53:00Z">
              <w:del w:id="14783" w:author="Rafi Aziizi" w:date="2021-11-14T20:19:00Z">
                <w:r w:rsidDel="00110DAD">
                  <w:delText xml:space="preserve">diatas </w:delText>
                </w:r>
              </w:del>
            </w:ins>
            <w:ins w:id="14784" w:author="Rafi Aziizi" w:date="2021-11-14T20:19:00Z">
              <w:r w:rsidR="00110DAD">
                <w:t xml:space="preserve"> </w:t>
              </w:r>
            </w:ins>
            <w:ins w:id="14785" w:author="chaniaayulestari@outlook.com" w:date="2021-11-14T16:54:00Z">
              <w:r>
                <w:t xml:space="preserve">fitur ini dapat  </w:t>
              </w:r>
            </w:ins>
            <w:ins w:id="14786" w:author="chaniaayulestari@outlook.com" w:date="2021-11-14T16:53:00Z">
              <w:r>
                <w:t>menambahkan sisw</w:t>
              </w:r>
            </w:ins>
            <w:ins w:id="14787" w:author="chaniaayulestari@outlook.com" w:date="2021-11-14T16:54:00Z">
              <w:r>
                <w:t>a kedalam sistem</w:t>
              </w:r>
            </w:ins>
            <w:ins w:id="14788" w:author="Rafi Aziizi" w:date="2021-11-14T20:39:00Z">
              <w:r w:rsidR="00C15E41">
                <w:t xml:space="preserve"> bersamaan dengan data rfid dan laporanabsen secara otomatis.</w:t>
              </w:r>
            </w:ins>
          </w:p>
        </w:tc>
        <w:tc>
          <w:tcPr>
            <w:tcW w:w="1016" w:type="dxa"/>
            <w:vAlign w:val="center"/>
            <w:tcPrChange w:id="14789" w:author=" " w:date="2021-11-16T10:13:00Z">
              <w:tcPr>
                <w:tcW w:w="1417" w:type="dxa"/>
                <w:vAlign w:val="center"/>
              </w:tcPr>
            </w:tcPrChange>
          </w:tcPr>
          <w:p w14:paraId="7C03FA62" w14:textId="33C594B4" w:rsidR="00992581" w:rsidRDefault="00373DFB">
            <w:pPr>
              <w:jc w:val="center"/>
              <w:rPr>
                <w:ins w:id="14790" w:author="chaniaayulestari@outlook.com" w:date="2021-11-14T06:42:00Z"/>
              </w:rPr>
              <w:pPrChange w:id="14791" w:author="Rafi Aziizi" w:date="2021-11-14T20:09:00Z">
                <w:pPr/>
              </w:pPrChange>
            </w:pPr>
            <w:ins w:id="14792" w:author="chaniaayulestari@outlook.com" w:date="2021-11-14T16:59:00Z">
              <w:r>
                <w:lastRenderedPageBreak/>
                <w:t>sesuai</w:t>
              </w:r>
            </w:ins>
          </w:p>
        </w:tc>
      </w:tr>
      <w:tr w:rsidR="00E85CFB" w14:paraId="7C96B235" w14:textId="77777777" w:rsidTr="00070779">
        <w:trPr>
          <w:ins w:id="14793" w:author="chaniaayulestari@outlook.com" w:date="2021-11-14T06:45:00Z"/>
        </w:trPr>
        <w:tc>
          <w:tcPr>
            <w:tcW w:w="528" w:type="dxa"/>
            <w:vAlign w:val="center"/>
            <w:tcPrChange w:id="14794" w:author=" " w:date="2021-11-16T10:13:00Z">
              <w:tcPr>
                <w:tcW w:w="568" w:type="dxa"/>
                <w:vAlign w:val="center"/>
              </w:tcPr>
            </w:tcPrChange>
          </w:tcPr>
          <w:p w14:paraId="3F416D44" w14:textId="7588D349" w:rsidR="00992581" w:rsidRPr="007577FF" w:rsidRDefault="00992581">
            <w:pPr>
              <w:jc w:val="left"/>
              <w:rPr>
                <w:ins w:id="14795" w:author="chaniaayulestari@outlook.com" w:date="2021-11-14T06:45:00Z"/>
              </w:rPr>
              <w:pPrChange w:id="14796" w:author="Rafi Aziizi" w:date="2021-11-14T20:36:00Z">
                <w:pPr/>
              </w:pPrChange>
            </w:pPr>
            <w:ins w:id="14797" w:author="chaniaayulestari@outlook.com" w:date="2021-11-14T06:47:00Z">
              <w:r w:rsidRPr="007577FF">
                <w:t>6</w:t>
              </w:r>
            </w:ins>
          </w:p>
        </w:tc>
        <w:tc>
          <w:tcPr>
            <w:tcW w:w="1384" w:type="dxa"/>
            <w:vAlign w:val="center"/>
            <w:tcPrChange w:id="14798" w:author=" " w:date="2021-11-16T10:13:00Z">
              <w:tcPr>
                <w:tcW w:w="1985" w:type="dxa"/>
                <w:vAlign w:val="center"/>
              </w:tcPr>
            </w:tcPrChange>
          </w:tcPr>
          <w:p w14:paraId="4C09A437" w14:textId="24BFC7CD" w:rsidR="00992581" w:rsidRPr="007577FF" w:rsidRDefault="00992581">
            <w:pPr>
              <w:jc w:val="center"/>
              <w:rPr>
                <w:ins w:id="14799" w:author="chaniaayulestari@outlook.com" w:date="2021-11-14T06:45:00Z"/>
              </w:rPr>
              <w:pPrChange w:id="14800" w:author=" " w:date="2021-11-15T17:13:00Z">
                <w:pPr/>
              </w:pPrChange>
            </w:pPr>
            <w:ins w:id="14801" w:author="Rafi Aziizi" w:date="2021-11-14T12:53:00Z">
              <w:r w:rsidRPr="007577FF">
                <w:t>SP-RC12.2</w:t>
              </w:r>
            </w:ins>
          </w:p>
        </w:tc>
        <w:tc>
          <w:tcPr>
            <w:tcW w:w="1961" w:type="dxa"/>
            <w:vAlign w:val="center"/>
            <w:tcPrChange w:id="14802" w:author=" " w:date="2021-11-16T10:13:00Z">
              <w:tcPr>
                <w:tcW w:w="2268" w:type="dxa"/>
                <w:vAlign w:val="center"/>
              </w:tcPr>
            </w:tcPrChange>
          </w:tcPr>
          <w:p w14:paraId="28EDBC01" w14:textId="1324AC8B" w:rsidR="00992581" w:rsidRPr="007577FF" w:rsidRDefault="00992581">
            <w:pPr>
              <w:jc w:val="center"/>
              <w:rPr>
                <w:ins w:id="14803" w:author="chaniaayulestari@outlook.com" w:date="2021-11-14T06:45:00Z"/>
              </w:rPr>
              <w:pPrChange w:id="14804" w:author=" " w:date="2021-11-15T17:13:00Z">
                <w:pPr/>
              </w:pPrChange>
            </w:pPr>
            <w:ins w:id="14805" w:author="Rafi Aziizi" w:date="2021-11-14T12:54:00Z">
              <w:r w:rsidRPr="007577FF">
                <w:t>Hapus Siswa</w:t>
              </w:r>
            </w:ins>
          </w:p>
        </w:tc>
        <w:tc>
          <w:tcPr>
            <w:tcW w:w="1559" w:type="dxa"/>
            <w:vAlign w:val="center"/>
            <w:tcPrChange w:id="14806" w:author=" " w:date="2021-11-16T10:13:00Z">
              <w:tcPr>
                <w:tcW w:w="1984" w:type="dxa"/>
                <w:vAlign w:val="center"/>
              </w:tcPr>
            </w:tcPrChange>
          </w:tcPr>
          <w:p w14:paraId="43524D07" w14:textId="249A2157" w:rsidR="00992581" w:rsidRDefault="00D12FBC">
            <w:pPr>
              <w:jc w:val="left"/>
              <w:rPr>
                <w:ins w:id="14807" w:author="chaniaayulestari@outlook.com" w:date="2021-11-14T06:45:00Z"/>
              </w:rPr>
              <w:pPrChange w:id="14808" w:author="Rafi Aziizi" w:date="2021-11-14T20:01:00Z">
                <w:pPr/>
              </w:pPrChange>
            </w:pPr>
            <w:ins w:id="14809" w:author="chaniaayulestari@outlook.com" w:date="2021-11-14T16:55:00Z">
              <w:r>
                <w:t>-</w:t>
              </w:r>
            </w:ins>
          </w:p>
        </w:tc>
        <w:tc>
          <w:tcPr>
            <w:tcW w:w="2027" w:type="dxa"/>
            <w:vAlign w:val="center"/>
            <w:tcPrChange w:id="14810" w:author=" " w:date="2021-11-16T10:13:00Z">
              <w:tcPr>
                <w:tcW w:w="2977" w:type="dxa"/>
                <w:vAlign w:val="center"/>
              </w:tcPr>
            </w:tcPrChange>
          </w:tcPr>
          <w:p w14:paraId="4761D724" w14:textId="1DE89ED4" w:rsidR="00992581" w:rsidRDefault="00D12FBC">
            <w:pPr>
              <w:jc w:val="left"/>
              <w:rPr>
                <w:ins w:id="14811" w:author="chaniaayulestari@outlook.com" w:date="2021-11-14T06:45:00Z"/>
              </w:rPr>
              <w:pPrChange w:id="14812" w:author="Rafi Aziizi" w:date="2021-11-14T20:01:00Z">
                <w:pPr/>
              </w:pPrChange>
            </w:pPr>
            <w:ins w:id="14813" w:author="chaniaayulestari@outlook.com" w:date="2021-11-14T16:55:00Z">
              <w:r>
                <w:t>sis</w:t>
              </w:r>
            </w:ins>
            <w:ins w:id="14814" w:author="chaniaayulestari@outlook.com" w:date="2021-11-14T16:56:00Z">
              <w:r>
                <w:t xml:space="preserve">tem dapat </w:t>
              </w:r>
            </w:ins>
            <w:ins w:id="14815" w:author="chaniaayulestari@outlook.com" w:date="2021-11-14T16:59:00Z">
              <w:r w:rsidR="00373DFB">
                <w:t>menghapus data siswa</w:t>
              </w:r>
            </w:ins>
          </w:p>
        </w:tc>
        <w:tc>
          <w:tcPr>
            <w:tcW w:w="6126" w:type="dxa"/>
            <w:tcPrChange w:id="14816" w:author=" " w:date="2021-11-16T10:13:00Z">
              <w:tcPr>
                <w:tcW w:w="3402" w:type="dxa"/>
              </w:tcPr>
            </w:tcPrChange>
          </w:tcPr>
          <w:p w14:paraId="6ACE45DF" w14:textId="772E6667" w:rsidR="00B24E69" w:rsidDel="00603AB5" w:rsidRDefault="00603AB5" w:rsidP="00992581">
            <w:pPr>
              <w:rPr>
                <w:ins w:id="14817" w:author="chaniaayulestari@outlook.com" w:date="2021-11-14T17:03:00Z"/>
                <w:del w:id="14818" w:author="Rafi Aziizi" w:date="2021-11-14T20:05:00Z"/>
              </w:rPr>
            </w:pPr>
            <w:ins w:id="14819" w:author="Rafi Aziizi" w:date="2021-11-14T20:09:00Z">
              <w:r>
                <w:rPr>
                  <w:noProof/>
                </w:rPr>
                <w:drawing>
                  <wp:inline distT="0" distB="0" distL="0" distR="0" wp14:anchorId="5811BAB4" wp14:editId="793FE2F9">
                    <wp:extent cx="3615055" cy="2100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36331" cy="2112740"/>
                            </a:xfrm>
                            <a:prstGeom prst="rect">
                              <a:avLst/>
                            </a:prstGeom>
                            <a:noFill/>
                            <a:ln>
                              <a:noFill/>
                            </a:ln>
                          </pic:spPr>
                        </pic:pic>
                      </a:graphicData>
                    </a:graphic>
                  </wp:inline>
                </w:drawing>
              </w:r>
            </w:ins>
          </w:p>
          <w:p w14:paraId="7DA807EF" w14:textId="77777777" w:rsidR="00B24E69" w:rsidRDefault="00B24E69" w:rsidP="00992581">
            <w:pPr>
              <w:rPr>
                <w:ins w:id="14820" w:author="chaniaayulestari@outlook.com" w:date="2021-11-14T17:03:00Z"/>
              </w:rPr>
            </w:pPr>
          </w:p>
          <w:p w14:paraId="0F875281" w14:textId="1E1FE7EE" w:rsidR="00992581" w:rsidRDefault="00373DFB" w:rsidP="00992581">
            <w:pPr>
              <w:rPr>
                <w:ins w:id="14821" w:author="chaniaayulestari@outlook.com" w:date="2021-11-14T06:45:00Z"/>
              </w:rPr>
            </w:pPr>
            <w:ins w:id="14822" w:author="chaniaayulestari@outlook.com" w:date="2021-11-14T16:59:00Z">
              <w:r>
                <w:t xml:space="preserve">Pada gambar </w:t>
              </w:r>
            </w:ins>
            <w:ins w:id="14823" w:author="Rafi Aziizi" w:date="2021-11-14T20:19:00Z">
              <w:r w:rsidR="00110DAD">
                <w:t>di atas,</w:t>
              </w:r>
            </w:ins>
            <w:ins w:id="14824" w:author="chaniaayulestari@outlook.com" w:date="2021-11-14T16:59:00Z">
              <w:del w:id="14825" w:author="Rafi Aziizi" w:date="2021-11-14T20:19:00Z">
                <w:r w:rsidDel="00110DAD">
                  <w:delText xml:space="preserve">diatas </w:delText>
                </w:r>
              </w:del>
            </w:ins>
            <w:ins w:id="14826" w:author="Rafi Aziizi" w:date="2021-11-14T20:19:00Z">
              <w:r w:rsidR="00110DAD">
                <w:t xml:space="preserve"> </w:t>
              </w:r>
            </w:ins>
            <w:ins w:id="14827" w:author="chaniaayulestari@outlook.com" w:date="2021-11-14T16:59:00Z">
              <w:r>
                <w:t xml:space="preserve">fitur ini dapat </w:t>
              </w:r>
              <w:del w:id="14828" w:author="Rafi Aziizi" w:date="2021-11-14T20:40:00Z">
                <w:r w:rsidDel="00C15E41">
                  <w:delText xml:space="preserve"> </w:delText>
                </w:r>
              </w:del>
              <w:r>
                <w:t xml:space="preserve">menghapus </w:t>
              </w:r>
            </w:ins>
            <w:ins w:id="14829" w:author="Rafi Aziizi" w:date="2021-11-14T20:40:00Z">
              <w:r w:rsidR="00C15E41">
                <w:t xml:space="preserve">salah satu data siswa pada </w:t>
              </w:r>
              <w:r w:rsidR="00C15E41" w:rsidRPr="00C15E41">
                <w:rPr>
                  <w:i/>
                  <w:iCs/>
                  <w:rPrChange w:id="14830" w:author="Rafi Aziizi" w:date="2021-11-14T20:40:00Z">
                    <w:rPr/>
                  </w:rPrChange>
                </w:rPr>
                <w:t>database</w:t>
              </w:r>
              <w:r w:rsidR="00C15E41">
                <w:rPr>
                  <w:i/>
                  <w:iCs/>
                </w:rPr>
                <w:t>.</w:t>
              </w:r>
            </w:ins>
            <w:ins w:id="14831" w:author="chaniaayulestari@outlook.com" w:date="2021-11-14T16:59:00Z">
              <w:del w:id="14832" w:author="Rafi Aziizi" w:date="2021-11-14T20:39:00Z">
                <w:r w:rsidDel="00C15E41">
                  <w:delText>siswa kedalam sistem</w:delText>
                </w:r>
              </w:del>
            </w:ins>
          </w:p>
        </w:tc>
        <w:tc>
          <w:tcPr>
            <w:tcW w:w="1016" w:type="dxa"/>
            <w:vAlign w:val="center"/>
            <w:tcPrChange w:id="14833" w:author=" " w:date="2021-11-16T10:13:00Z">
              <w:tcPr>
                <w:tcW w:w="1417" w:type="dxa"/>
                <w:vAlign w:val="center"/>
              </w:tcPr>
            </w:tcPrChange>
          </w:tcPr>
          <w:p w14:paraId="5574CAD8" w14:textId="7934D937" w:rsidR="00992581" w:rsidRDefault="00373DFB">
            <w:pPr>
              <w:jc w:val="center"/>
              <w:rPr>
                <w:ins w:id="14834" w:author="chaniaayulestari@outlook.com" w:date="2021-11-14T06:45:00Z"/>
              </w:rPr>
              <w:pPrChange w:id="14835" w:author="Rafi Aziizi" w:date="2021-11-14T20:09:00Z">
                <w:pPr/>
              </w:pPrChange>
            </w:pPr>
            <w:ins w:id="14836" w:author="chaniaayulestari@outlook.com" w:date="2021-11-14T16:59:00Z">
              <w:r>
                <w:t>sesuai</w:t>
              </w:r>
            </w:ins>
          </w:p>
        </w:tc>
      </w:tr>
      <w:tr w:rsidR="00E85CFB" w14:paraId="7F6FD5E4" w14:textId="77777777" w:rsidTr="00070779">
        <w:trPr>
          <w:ins w:id="14837" w:author="chaniaayulestari@outlook.com" w:date="2021-11-14T06:45:00Z"/>
        </w:trPr>
        <w:tc>
          <w:tcPr>
            <w:tcW w:w="528" w:type="dxa"/>
            <w:vAlign w:val="center"/>
            <w:tcPrChange w:id="14838" w:author=" " w:date="2021-11-16T10:13:00Z">
              <w:tcPr>
                <w:tcW w:w="568" w:type="dxa"/>
                <w:vAlign w:val="center"/>
              </w:tcPr>
            </w:tcPrChange>
          </w:tcPr>
          <w:p w14:paraId="483F0BFB" w14:textId="1D1E9181" w:rsidR="00992581" w:rsidRPr="007577FF" w:rsidRDefault="00992581">
            <w:pPr>
              <w:jc w:val="left"/>
              <w:rPr>
                <w:ins w:id="14839" w:author="chaniaayulestari@outlook.com" w:date="2021-11-14T06:45:00Z"/>
              </w:rPr>
              <w:pPrChange w:id="14840" w:author="Rafi Aziizi" w:date="2021-11-14T20:36:00Z">
                <w:pPr/>
              </w:pPrChange>
            </w:pPr>
            <w:ins w:id="14841" w:author="chaniaayulestari@outlook.com" w:date="2021-11-14T06:47:00Z">
              <w:r w:rsidRPr="007577FF">
                <w:lastRenderedPageBreak/>
                <w:t>7</w:t>
              </w:r>
            </w:ins>
          </w:p>
        </w:tc>
        <w:tc>
          <w:tcPr>
            <w:tcW w:w="1384" w:type="dxa"/>
            <w:vAlign w:val="center"/>
            <w:tcPrChange w:id="14842" w:author=" " w:date="2021-11-16T10:13:00Z">
              <w:tcPr>
                <w:tcW w:w="1985" w:type="dxa"/>
                <w:vAlign w:val="center"/>
              </w:tcPr>
            </w:tcPrChange>
          </w:tcPr>
          <w:p w14:paraId="35BB811D" w14:textId="55A21696" w:rsidR="00992581" w:rsidRPr="007577FF" w:rsidRDefault="00992581">
            <w:pPr>
              <w:jc w:val="center"/>
              <w:rPr>
                <w:ins w:id="14843" w:author="chaniaayulestari@outlook.com" w:date="2021-11-14T06:45:00Z"/>
              </w:rPr>
              <w:pPrChange w:id="14844" w:author=" " w:date="2021-11-15T17:13:00Z">
                <w:pPr/>
              </w:pPrChange>
            </w:pPr>
            <w:ins w:id="14845" w:author="Rafi Aziizi" w:date="2021-11-14T12:53:00Z">
              <w:r w:rsidRPr="007577FF">
                <w:t>SP-RC12.3</w:t>
              </w:r>
            </w:ins>
          </w:p>
        </w:tc>
        <w:tc>
          <w:tcPr>
            <w:tcW w:w="1961" w:type="dxa"/>
            <w:vAlign w:val="center"/>
            <w:tcPrChange w:id="14846" w:author=" " w:date="2021-11-16T10:13:00Z">
              <w:tcPr>
                <w:tcW w:w="2268" w:type="dxa"/>
                <w:vAlign w:val="center"/>
              </w:tcPr>
            </w:tcPrChange>
          </w:tcPr>
          <w:p w14:paraId="755502B5" w14:textId="2C2BE97E" w:rsidR="00992581" w:rsidRPr="007577FF" w:rsidRDefault="00992581">
            <w:pPr>
              <w:jc w:val="center"/>
              <w:rPr>
                <w:ins w:id="14847" w:author="chaniaayulestari@outlook.com" w:date="2021-11-14T06:45:00Z"/>
              </w:rPr>
              <w:pPrChange w:id="14848" w:author=" " w:date="2021-11-15T17:13:00Z">
                <w:pPr/>
              </w:pPrChange>
            </w:pPr>
            <w:ins w:id="14849" w:author="Rafi Aziizi" w:date="2021-11-14T12:54:00Z">
              <w:r w:rsidRPr="007577FF">
                <w:t>Edit Siswa</w:t>
              </w:r>
            </w:ins>
          </w:p>
        </w:tc>
        <w:tc>
          <w:tcPr>
            <w:tcW w:w="1559" w:type="dxa"/>
            <w:vAlign w:val="center"/>
            <w:tcPrChange w:id="14850" w:author=" " w:date="2021-11-16T10:13:00Z">
              <w:tcPr>
                <w:tcW w:w="1984" w:type="dxa"/>
                <w:vAlign w:val="center"/>
              </w:tcPr>
            </w:tcPrChange>
          </w:tcPr>
          <w:p w14:paraId="5955DD67" w14:textId="532E00DB" w:rsidR="00992581" w:rsidRDefault="00A1770D">
            <w:pPr>
              <w:jc w:val="left"/>
              <w:rPr>
                <w:ins w:id="14851" w:author="chaniaayulestari@outlook.com" w:date="2021-11-14T06:45:00Z"/>
              </w:rPr>
              <w:pPrChange w:id="14852" w:author="Rafi Aziizi" w:date="2021-11-14T20:01:00Z">
                <w:pPr/>
              </w:pPrChange>
            </w:pPr>
            <w:ins w:id="14853" w:author="Rafi Aziizi" w:date="2021-11-14T21:07:00Z">
              <w:r>
                <w:t>D</w:t>
              </w:r>
            </w:ins>
            <w:ins w:id="14854" w:author="chaniaayulestari@outlook.com" w:date="2021-11-14T16:57:00Z">
              <w:del w:id="14855" w:author="Rafi Aziizi" w:date="2021-11-14T21:07:00Z">
                <w:r w:rsidR="00373DFB" w:rsidDel="00A1770D">
                  <w:delText>d</w:delText>
                </w:r>
              </w:del>
              <w:r w:rsidR="00373DFB">
                <w:t xml:space="preserve">ata </w:t>
              </w:r>
            </w:ins>
            <w:ins w:id="14856" w:author="Rafi Aziizi" w:date="2021-11-14T21:07:00Z">
              <w:r>
                <w:t>I</w:t>
              </w:r>
            </w:ins>
            <w:ins w:id="14857" w:author="chaniaayulestari@outlook.com" w:date="2021-11-14T16:57:00Z">
              <w:del w:id="14858" w:author="Rafi Aziizi" w:date="2021-11-14T21:07:00Z">
                <w:r w:rsidR="00373DFB" w:rsidDel="00A1770D">
                  <w:delText>i</w:delText>
                </w:r>
              </w:del>
              <w:r w:rsidR="00373DFB">
                <w:t xml:space="preserve">dentitas </w:t>
              </w:r>
            </w:ins>
            <w:ins w:id="14859" w:author="chaniaayulestari@outlook.com" w:date="2021-11-14T17:00:00Z">
              <w:r w:rsidR="00373DFB">
                <w:t>+</w:t>
              </w:r>
            </w:ins>
            <w:ins w:id="14860" w:author="chaniaayulestari@outlook.com" w:date="2021-11-14T16:57:00Z">
              <w:r w:rsidR="00373DFB">
                <w:t xml:space="preserve"> RFID</w:t>
              </w:r>
            </w:ins>
          </w:p>
        </w:tc>
        <w:tc>
          <w:tcPr>
            <w:tcW w:w="2027" w:type="dxa"/>
            <w:vAlign w:val="center"/>
            <w:tcPrChange w:id="14861" w:author=" " w:date="2021-11-16T10:13:00Z">
              <w:tcPr>
                <w:tcW w:w="2977" w:type="dxa"/>
                <w:vAlign w:val="center"/>
              </w:tcPr>
            </w:tcPrChange>
          </w:tcPr>
          <w:p w14:paraId="4E1B97CD" w14:textId="7C28F800" w:rsidR="00992581" w:rsidRDefault="00EC1255">
            <w:pPr>
              <w:jc w:val="left"/>
              <w:rPr>
                <w:ins w:id="14862" w:author="chaniaayulestari@outlook.com" w:date="2021-11-14T06:45:00Z"/>
              </w:rPr>
              <w:pPrChange w:id="14863" w:author="Rafi Aziizi" w:date="2021-11-14T20:01:00Z">
                <w:pPr/>
              </w:pPrChange>
            </w:pPr>
            <w:ins w:id="14864" w:author="chaniaayulestari@outlook.com" w:date="2021-11-14T17:59:00Z">
              <w:r>
                <w:t>S</w:t>
              </w:r>
            </w:ins>
            <w:ins w:id="14865" w:author="chaniaayulestari@outlook.com" w:date="2021-11-14T18:00:00Z">
              <w:r>
                <w:t>istem dapat merubah identitas siswa sesuai dengan data masukan baru</w:t>
              </w:r>
            </w:ins>
          </w:p>
        </w:tc>
        <w:tc>
          <w:tcPr>
            <w:tcW w:w="6126" w:type="dxa"/>
            <w:tcPrChange w:id="14866" w:author=" " w:date="2021-11-16T10:13:00Z">
              <w:tcPr>
                <w:tcW w:w="3402" w:type="dxa"/>
              </w:tcPr>
            </w:tcPrChange>
          </w:tcPr>
          <w:p w14:paraId="39EEE101" w14:textId="0E4C1BDB" w:rsidR="00110DAD" w:rsidRDefault="00110DAD" w:rsidP="00992581">
            <w:pPr>
              <w:rPr>
                <w:ins w:id="14867" w:author="Rafi Aziizi" w:date="2021-11-14T20:11:00Z"/>
              </w:rPr>
            </w:pPr>
            <w:ins w:id="14868" w:author="Rafi Aziizi" w:date="2021-11-14T20:11:00Z">
              <w:r>
                <w:rPr>
                  <w:noProof/>
                </w:rPr>
                <w:drawing>
                  <wp:inline distT="0" distB="0" distL="0" distR="0" wp14:anchorId="0302AC54" wp14:editId="66B92D7D">
                    <wp:extent cx="3648075" cy="2111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91528" cy="2137063"/>
                            </a:xfrm>
                            <a:prstGeom prst="rect">
                              <a:avLst/>
                            </a:prstGeom>
                            <a:noFill/>
                            <a:ln>
                              <a:noFill/>
                            </a:ln>
                          </pic:spPr>
                        </pic:pic>
                      </a:graphicData>
                    </a:graphic>
                  </wp:inline>
                </w:drawing>
              </w:r>
            </w:ins>
          </w:p>
          <w:p w14:paraId="139B7615" w14:textId="11C3C316" w:rsidR="00992581" w:rsidRDefault="00603AB5" w:rsidP="00992581">
            <w:pPr>
              <w:rPr>
                <w:ins w:id="14869" w:author="chaniaayulestari@outlook.com" w:date="2021-11-14T06:45:00Z"/>
              </w:rPr>
            </w:pPr>
            <w:ins w:id="14870" w:author="Rafi Aziizi" w:date="2021-11-14T20:10:00Z">
              <w:r>
                <w:t xml:space="preserve">Pada gambar </w:t>
              </w:r>
            </w:ins>
            <w:ins w:id="14871" w:author="Rafi Aziizi" w:date="2021-11-14T20:19:00Z">
              <w:r w:rsidR="00110DAD">
                <w:t xml:space="preserve">di atas, </w:t>
              </w:r>
            </w:ins>
            <w:ins w:id="14872" w:author="Rafi Aziizi" w:date="2021-11-14T20:10:00Z">
              <w:r>
                <w:t xml:space="preserve">fitur </w:t>
              </w:r>
              <w:r w:rsidR="00110DAD">
                <w:t xml:space="preserve">edit data siswa dapat memperbaharui data </w:t>
              </w:r>
            </w:ins>
            <w:ins w:id="14873" w:author="Rafi Aziizi" w:date="2021-11-14T20:11:00Z">
              <w:r w:rsidR="00110DAD">
                <w:t>identitas siswa</w:t>
              </w:r>
            </w:ins>
            <w:ins w:id="14874" w:author="Rafi Aziizi" w:date="2021-11-14T20:10:00Z">
              <w:r w:rsidR="00110DAD">
                <w:t xml:space="preserve"> maupun </w:t>
              </w:r>
            </w:ins>
            <w:ins w:id="14875" w:author="Rafi Aziizi" w:date="2021-11-14T20:11:00Z">
              <w:r w:rsidR="00110DAD">
                <w:t>data RFID</w:t>
              </w:r>
            </w:ins>
            <w:ins w:id="14876" w:author="Rafi Aziizi" w:date="2021-11-14T20:10:00Z">
              <w:r w:rsidR="00110DAD">
                <w:t xml:space="preserve"> sesuai dengan </w:t>
              </w:r>
            </w:ins>
            <w:ins w:id="14877" w:author="Rafi Aziizi" w:date="2021-11-14T20:11:00Z">
              <w:r w:rsidR="00110DAD">
                <w:t xml:space="preserve">data masukan baru kedalam </w:t>
              </w:r>
              <w:r w:rsidR="00110DAD" w:rsidRPr="00C15E41">
                <w:rPr>
                  <w:i/>
                  <w:iCs/>
                  <w:rPrChange w:id="14878" w:author="Rafi Aziizi" w:date="2021-11-14T20:40:00Z">
                    <w:rPr/>
                  </w:rPrChange>
                </w:rPr>
                <w:t>database</w:t>
              </w:r>
            </w:ins>
            <w:ins w:id="14879" w:author="Rafi Aziizi" w:date="2021-11-14T20:40:00Z">
              <w:r w:rsidR="00C15E41">
                <w:rPr>
                  <w:i/>
                  <w:iCs/>
                </w:rPr>
                <w:t>.</w:t>
              </w:r>
            </w:ins>
          </w:p>
        </w:tc>
        <w:tc>
          <w:tcPr>
            <w:tcW w:w="1016" w:type="dxa"/>
            <w:vAlign w:val="center"/>
            <w:tcPrChange w:id="14880" w:author=" " w:date="2021-11-16T10:13:00Z">
              <w:tcPr>
                <w:tcW w:w="1417" w:type="dxa"/>
                <w:vAlign w:val="center"/>
              </w:tcPr>
            </w:tcPrChange>
          </w:tcPr>
          <w:p w14:paraId="4E0DB89A" w14:textId="77777777" w:rsidR="00992581" w:rsidRDefault="00992581">
            <w:pPr>
              <w:jc w:val="center"/>
              <w:rPr>
                <w:ins w:id="14881" w:author="chaniaayulestari@outlook.com" w:date="2021-11-14T06:45:00Z"/>
              </w:rPr>
              <w:pPrChange w:id="14882" w:author="Rafi Aziizi" w:date="2021-11-14T20:09:00Z">
                <w:pPr/>
              </w:pPrChange>
            </w:pPr>
          </w:p>
        </w:tc>
      </w:tr>
      <w:tr w:rsidR="00E85CFB" w14:paraId="77FB0E7B" w14:textId="77777777" w:rsidTr="00070779">
        <w:trPr>
          <w:ins w:id="14883" w:author="chaniaayulestari@outlook.com" w:date="2021-11-14T06:45:00Z"/>
        </w:trPr>
        <w:tc>
          <w:tcPr>
            <w:tcW w:w="528" w:type="dxa"/>
            <w:vAlign w:val="center"/>
            <w:tcPrChange w:id="14884" w:author=" " w:date="2021-11-16T10:13:00Z">
              <w:tcPr>
                <w:tcW w:w="568" w:type="dxa"/>
                <w:vAlign w:val="center"/>
              </w:tcPr>
            </w:tcPrChange>
          </w:tcPr>
          <w:p w14:paraId="0092F85A" w14:textId="38C0D09D" w:rsidR="00992581" w:rsidRPr="007577FF" w:rsidRDefault="00992581">
            <w:pPr>
              <w:jc w:val="left"/>
              <w:rPr>
                <w:ins w:id="14885" w:author="chaniaayulestari@outlook.com" w:date="2021-11-14T06:45:00Z"/>
              </w:rPr>
              <w:pPrChange w:id="14886" w:author="Rafi Aziizi" w:date="2021-11-14T20:36:00Z">
                <w:pPr/>
              </w:pPrChange>
            </w:pPr>
            <w:ins w:id="14887" w:author="chaniaayulestari@outlook.com" w:date="2021-11-14T06:47:00Z">
              <w:r w:rsidRPr="007577FF">
                <w:lastRenderedPageBreak/>
                <w:t>8</w:t>
              </w:r>
            </w:ins>
          </w:p>
        </w:tc>
        <w:tc>
          <w:tcPr>
            <w:tcW w:w="1384" w:type="dxa"/>
            <w:vAlign w:val="center"/>
            <w:tcPrChange w:id="14888" w:author=" " w:date="2021-11-16T10:13:00Z">
              <w:tcPr>
                <w:tcW w:w="1985" w:type="dxa"/>
                <w:vAlign w:val="center"/>
              </w:tcPr>
            </w:tcPrChange>
          </w:tcPr>
          <w:p w14:paraId="214E3FC8" w14:textId="0707CB9F" w:rsidR="00992581" w:rsidRPr="007577FF" w:rsidRDefault="00992581">
            <w:pPr>
              <w:jc w:val="center"/>
              <w:rPr>
                <w:ins w:id="14889" w:author="chaniaayulestari@outlook.com" w:date="2021-11-14T06:45:00Z"/>
              </w:rPr>
              <w:pPrChange w:id="14890" w:author=" " w:date="2021-11-15T17:13:00Z">
                <w:pPr/>
              </w:pPrChange>
            </w:pPr>
            <w:ins w:id="14891" w:author="Rafi Aziizi" w:date="2021-11-14T12:53:00Z">
              <w:r w:rsidRPr="007577FF">
                <w:t>SP-RC12.4</w:t>
              </w:r>
            </w:ins>
          </w:p>
        </w:tc>
        <w:tc>
          <w:tcPr>
            <w:tcW w:w="1961" w:type="dxa"/>
            <w:vAlign w:val="center"/>
            <w:tcPrChange w:id="14892" w:author=" " w:date="2021-11-16T10:13:00Z">
              <w:tcPr>
                <w:tcW w:w="2268" w:type="dxa"/>
                <w:vAlign w:val="center"/>
              </w:tcPr>
            </w:tcPrChange>
          </w:tcPr>
          <w:p w14:paraId="51F1A024" w14:textId="10C62088" w:rsidR="00992581" w:rsidRPr="007577FF" w:rsidRDefault="00992581">
            <w:pPr>
              <w:jc w:val="center"/>
              <w:rPr>
                <w:ins w:id="14893" w:author="chaniaayulestari@outlook.com" w:date="2021-11-14T06:45:00Z"/>
              </w:rPr>
              <w:pPrChange w:id="14894" w:author=" " w:date="2021-11-15T17:13:00Z">
                <w:pPr/>
              </w:pPrChange>
            </w:pPr>
            <w:ins w:id="14895" w:author="Rafi Aziizi" w:date="2021-11-14T12:54:00Z">
              <w:r w:rsidRPr="007577FF">
                <w:t>Lihat Data Siswa</w:t>
              </w:r>
            </w:ins>
          </w:p>
        </w:tc>
        <w:tc>
          <w:tcPr>
            <w:tcW w:w="1559" w:type="dxa"/>
            <w:vAlign w:val="center"/>
            <w:tcPrChange w:id="14896" w:author=" " w:date="2021-11-16T10:13:00Z">
              <w:tcPr>
                <w:tcW w:w="1984" w:type="dxa"/>
                <w:vAlign w:val="center"/>
              </w:tcPr>
            </w:tcPrChange>
          </w:tcPr>
          <w:p w14:paraId="3D996B2B" w14:textId="54546453" w:rsidR="00992581" w:rsidRDefault="00373DFB">
            <w:pPr>
              <w:jc w:val="left"/>
              <w:rPr>
                <w:ins w:id="14897" w:author="chaniaayulestari@outlook.com" w:date="2021-11-14T06:45:00Z"/>
              </w:rPr>
              <w:pPrChange w:id="14898" w:author="Rafi Aziizi" w:date="2021-11-14T20:01:00Z">
                <w:pPr/>
              </w:pPrChange>
            </w:pPr>
            <w:ins w:id="14899" w:author="chaniaayulestari@outlook.com" w:date="2021-11-14T16:56:00Z">
              <w:r>
                <w:t>-</w:t>
              </w:r>
            </w:ins>
          </w:p>
        </w:tc>
        <w:tc>
          <w:tcPr>
            <w:tcW w:w="2027" w:type="dxa"/>
            <w:vAlign w:val="center"/>
            <w:tcPrChange w:id="14900" w:author=" " w:date="2021-11-16T10:13:00Z">
              <w:tcPr>
                <w:tcW w:w="2977" w:type="dxa"/>
                <w:vAlign w:val="center"/>
              </w:tcPr>
            </w:tcPrChange>
          </w:tcPr>
          <w:p w14:paraId="41B129F0" w14:textId="00909CBD" w:rsidR="00992581" w:rsidRDefault="00B24E69">
            <w:pPr>
              <w:jc w:val="left"/>
              <w:rPr>
                <w:ins w:id="14901" w:author="chaniaayulestari@outlook.com" w:date="2021-11-14T06:45:00Z"/>
              </w:rPr>
              <w:pPrChange w:id="14902" w:author="Rafi Aziizi" w:date="2021-11-14T20:01:00Z">
                <w:pPr/>
              </w:pPrChange>
            </w:pPr>
            <w:ins w:id="14903" w:author="chaniaayulestari@outlook.com" w:date="2021-11-14T17:01:00Z">
              <w:r>
                <w:t>sistem dapat men</w:t>
              </w:r>
            </w:ins>
            <w:ins w:id="14904" w:author="chaniaayulestari@outlook.com" w:date="2021-11-14T17:02:00Z">
              <w:r>
                <w:t>ampilkan seluruh data siswa</w:t>
              </w:r>
            </w:ins>
          </w:p>
        </w:tc>
        <w:tc>
          <w:tcPr>
            <w:tcW w:w="6126" w:type="dxa"/>
            <w:tcPrChange w:id="14905" w:author=" " w:date="2021-11-16T10:13:00Z">
              <w:tcPr>
                <w:tcW w:w="3402" w:type="dxa"/>
              </w:tcPr>
            </w:tcPrChange>
          </w:tcPr>
          <w:p w14:paraId="104221E3" w14:textId="178B466F" w:rsidR="00B24E69" w:rsidDel="00110DAD" w:rsidRDefault="00B24E69" w:rsidP="00992581">
            <w:pPr>
              <w:rPr>
                <w:ins w:id="14906" w:author="chaniaayulestari@outlook.com" w:date="2021-11-14T17:03:00Z"/>
                <w:del w:id="14907" w:author="Rafi Aziizi" w:date="2021-11-14T20:12:00Z"/>
              </w:rPr>
            </w:pPr>
          </w:p>
          <w:p w14:paraId="21E998B7" w14:textId="7285299D" w:rsidR="00B24E69" w:rsidRDefault="00110DAD" w:rsidP="00992581">
            <w:pPr>
              <w:rPr>
                <w:ins w:id="14908" w:author="chaniaayulestari@outlook.com" w:date="2021-11-14T17:03:00Z"/>
              </w:rPr>
            </w:pPr>
            <w:ins w:id="14909" w:author="Rafi Aziizi" w:date="2021-11-14T20:11:00Z">
              <w:r>
                <w:rPr>
                  <w:noProof/>
                </w:rPr>
                <w:drawing>
                  <wp:inline distT="0" distB="0" distL="0" distR="0" wp14:anchorId="5B4D9A11" wp14:editId="39D3B20B">
                    <wp:extent cx="3629025" cy="21003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74519" cy="2126646"/>
                            </a:xfrm>
                            <a:prstGeom prst="rect">
                              <a:avLst/>
                            </a:prstGeom>
                            <a:noFill/>
                            <a:ln>
                              <a:noFill/>
                            </a:ln>
                          </pic:spPr>
                        </pic:pic>
                      </a:graphicData>
                    </a:graphic>
                  </wp:inline>
                </w:drawing>
              </w:r>
            </w:ins>
          </w:p>
          <w:p w14:paraId="6975431D" w14:textId="31B72B31" w:rsidR="00992581" w:rsidRDefault="00B24E69" w:rsidP="00992581">
            <w:pPr>
              <w:rPr>
                <w:ins w:id="14910" w:author="chaniaayulestari@outlook.com" w:date="2021-11-14T17:03:00Z"/>
              </w:rPr>
            </w:pPr>
            <w:ins w:id="14911" w:author="chaniaayulestari@outlook.com" w:date="2021-11-14T17:02:00Z">
              <w:r>
                <w:t xml:space="preserve">Pada gambar </w:t>
              </w:r>
            </w:ins>
            <w:ins w:id="14912" w:author="Rafi Aziizi" w:date="2021-11-14T20:19:00Z">
              <w:r w:rsidR="00110DAD">
                <w:t>di atas,</w:t>
              </w:r>
            </w:ins>
            <w:ins w:id="14913" w:author="chaniaayulestari@outlook.com" w:date="2021-11-14T17:02:00Z">
              <w:del w:id="14914" w:author="Rafi Aziizi" w:date="2021-11-14T20:19:00Z">
                <w:r w:rsidDel="00110DAD">
                  <w:delText xml:space="preserve">diatas </w:delText>
                </w:r>
              </w:del>
            </w:ins>
            <w:ins w:id="14915" w:author="Rafi Aziizi" w:date="2021-11-14T20:19:00Z">
              <w:r w:rsidR="00110DAD">
                <w:t xml:space="preserve"> </w:t>
              </w:r>
            </w:ins>
            <w:ins w:id="14916" w:author="chaniaayulestari@outlook.com" w:date="2021-11-14T17:02:00Z">
              <w:r>
                <w:t xml:space="preserve">fitur lihat data siswa dapat menampilkan seluruh data siswa aktif yang berada pada </w:t>
              </w:r>
              <w:r w:rsidRPr="00C15E41">
                <w:rPr>
                  <w:i/>
                  <w:iCs/>
                  <w:rPrChange w:id="14917" w:author="Rafi Aziizi" w:date="2021-11-14T20:41:00Z">
                    <w:rPr/>
                  </w:rPrChange>
                </w:rPr>
                <w:t>database</w:t>
              </w:r>
            </w:ins>
            <w:ins w:id="14918" w:author="Rafi Aziizi" w:date="2021-11-14T20:41:00Z">
              <w:r w:rsidR="00C15E41">
                <w:rPr>
                  <w:i/>
                  <w:iCs/>
                </w:rPr>
                <w:t>.</w:t>
              </w:r>
            </w:ins>
          </w:p>
          <w:p w14:paraId="5B714C7C" w14:textId="1A16D613" w:rsidR="00B24E69" w:rsidDel="00110DAD" w:rsidRDefault="00110DAD" w:rsidP="00992581">
            <w:pPr>
              <w:rPr>
                <w:ins w:id="14919" w:author="chaniaayulestari@outlook.com" w:date="2021-11-14T17:03:00Z"/>
                <w:del w:id="14920" w:author="Rafi Aziizi" w:date="2021-11-14T20:12:00Z"/>
              </w:rPr>
            </w:pPr>
            <w:ins w:id="14921" w:author="Rafi Aziizi" w:date="2021-11-14T20:14:00Z">
              <w:r>
                <w:rPr>
                  <w:noProof/>
                </w:rPr>
                <w:drawing>
                  <wp:inline distT="0" distB="0" distL="0" distR="0" wp14:anchorId="67CC52F8" wp14:editId="1EC27193">
                    <wp:extent cx="3600450" cy="20865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21979" cy="2099053"/>
                            </a:xfrm>
                            <a:prstGeom prst="rect">
                              <a:avLst/>
                            </a:prstGeom>
                            <a:noFill/>
                            <a:ln>
                              <a:noFill/>
                            </a:ln>
                          </pic:spPr>
                        </pic:pic>
                      </a:graphicData>
                    </a:graphic>
                  </wp:inline>
                </w:drawing>
              </w:r>
            </w:ins>
          </w:p>
          <w:p w14:paraId="45CA8EF4" w14:textId="77777777" w:rsidR="00B24E69" w:rsidRDefault="00B24E69" w:rsidP="00992581">
            <w:pPr>
              <w:rPr>
                <w:ins w:id="14922" w:author="chaniaayulestari@outlook.com" w:date="2021-11-14T17:03:00Z"/>
              </w:rPr>
            </w:pPr>
          </w:p>
          <w:p w14:paraId="44A2A372" w14:textId="5B00B3A4" w:rsidR="00B24E69" w:rsidRDefault="00B24E69" w:rsidP="00992581">
            <w:pPr>
              <w:rPr>
                <w:ins w:id="14923" w:author="chaniaayulestari@outlook.com" w:date="2021-11-14T06:45:00Z"/>
              </w:rPr>
            </w:pPr>
            <w:ins w:id="14924" w:author="chaniaayulestari@outlook.com" w:date="2021-11-14T17:03:00Z">
              <w:r>
                <w:lastRenderedPageBreak/>
                <w:t xml:space="preserve">Pada gambar </w:t>
              </w:r>
            </w:ins>
            <w:ins w:id="14925" w:author="Rafi Aziizi" w:date="2021-11-14T20:19:00Z">
              <w:r w:rsidR="00110DAD">
                <w:t>di atas,</w:t>
              </w:r>
            </w:ins>
            <w:ins w:id="14926" w:author="chaniaayulestari@outlook.com" w:date="2021-11-14T17:03:00Z">
              <w:del w:id="14927" w:author="Rafi Aziizi" w:date="2021-11-14T20:19:00Z">
                <w:r w:rsidDel="00110DAD">
                  <w:delText xml:space="preserve">diatas </w:delText>
                </w:r>
              </w:del>
            </w:ins>
            <w:ins w:id="14928" w:author="Rafi Aziizi" w:date="2021-11-14T20:19:00Z">
              <w:r w:rsidR="00110DAD">
                <w:t xml:space="preserve"> </w:t>
              </w:r>
            </w:ins>
            <w:ins w:id="14929" w:author="chaniaayulestari@outlook.com" w:date="2021-11-14T17:03:00Z">
              <w:r>
                <w:t xml:space="preserve">fitur lihat data siswa dapat menampilkan seluruh data siswa pasif yang berada pada </w:t>
              </w:r>
              <w:r w:rsidRPr="00C15E41">
                <w:rPr>
                  <w:i/>
                  <w:iCs/>
                  <w:rPrChange w:id="14930" w:author="Rafi Aziizi" w:date="2021-11-14T20:41:00Z">
                    <w:rPr/>
                  </w:rPrChange>
                </w:rPr>
                <w:t>database</w:t>
              </w:r>
            </w:ins>
            <w:ins w:id="14931" w:author="Rafi Aziizi" w:date="2021-11-14T20:41:00Z">
              <w:r w:rsidR="00C15E41">
                <w:rPr>
                  <w:i/>
                  <w:iCs/>
                </w:rPr>
                <w:t>.</w:t>
              </w:r>
            </w:ins>
          </w:p>
        </w:tc>
        <w:tc>
          <w:tcPr>
            <w:tcW w:w="1016" w:type="dxa"/>
            <w:vAlign w:val="center"/>
            <w:tcPrChange w:id="14932" w:author=" " w:date="2021-11-16T10:13:00Z">
              <w:tcPr>
                <w:tcW w:w="1417" w:type="dxa"/>
                <w:vAlign w:val="center"/>
              </w:tcPr>
            </w:tcPrChange>
          </w:tcPr>
          <w:p w14:paraId="2E651C4A" w14:textId="77777777" w:rsidR="00992581" w:rsidRDefault="00992581">
            <w:pPr>
              <w:jc w:val="center"/>
              <w:rPr>
                <w:ins w:id="14933" w:author="chaniaayulestari@outlook.com" w:date="2021-11-14T06:45:00Z"/>
              </w:rPr>
              <w:pPrChange w:id="14934" w:author="Rafi Aziizi" w:date="2021-11-14T20:09:00Z">
                <w:pPr/>
              </w:pPrChange>
            </w:pPr>
          </w:p>
        </w:tc>
      </w:tr>
      <w:tr w:rsidR="00E85CFB" w14:paraId="0B6673DA" w14:textId="77777777" w:rsidTr="00070779">
        <w:trPr>
          <w:ins w:id="14935" w:author="chaniaayulestari@outlook.com" w:date="2021-11-14T06:45:00Z"/>
        </w:trPr>
        <w:tc>
          <w:tcPr>
            <w:tcW w:w="528" w:type="dxa"/>
            <w:vAlign w:val="center"/>
            <w:tcPrChange w:id="14936" w:author=" " w:date="2021-11-16T10:13:00Z">
              <w:tcPr>
                <w:tcW w:w="568" w:type="dxa"/>
                <w:vAlign w:val="center"/>
              </w:tcPr>
            </w:tcPrChange>
          </w:tcPr>
          <w:p w14:paraId="6673719C" w14:textId="580FED34" w:rsidR="00992581" w:rsidRPr="007577FF" w:rsidRDefault="00992581">
            <w:pPr>
              <w:jc w:val="left"/>
              <w:rPr>
                <w:ins w:id="14937" w:author="chaniaayulestari@outlook.com" w:date="2021-11-14T06:45:00Z"/>
              </w:rPr>
              <w:pPrChange w:id="14938" w:author="Rafi Aziizi" w:date="2021-11-14T20:36:00Z">
                <w:pPr/>
              </w:pPrChange>
            </w:pPr>
            <w:ins w:id="14939" w:author="chaniaayulestari@outlook.com" w:date="2021-11-14T06:47:00Z">
              <w:r w:rsidRPr="007577FF">
                <w:t>9</w:t>
              </w:r>
            </w:ins>
          </w:p>
        </w:tc>
        <w:tc>
          <w:tcPr>
            <w:tcW w:w="1384" w:type="dxa"/>
            <w:vAlign w:val="center"/>
            <w:tcPrChange w:id="14940" w:author=" " w:date="2021-11-16T10:13:00Z">
              <w:tcPr>
                <w:tcW w:w="1985" w:type="dxa"/>
                <w:vAlign w:val="center"/>
              </w:tcPr>
            </w:tcPrChange>
          </w:tcPr>
          <w:p w14:paraId="75DA4BA1" w14:textId="1FCC938A" w:rsidR="00992581" w:rsidRPr="007577FF" w:rsidRDefault="00992581">
            <w:pPr>
              <w:jc w:val="center"/>
              <w:rPr>
                <w:ins w:id="14941" w:author="chaniaayulestari@outlook.com" w:date="2021-11-14T06:45:00Z"/>
              </w:rPr>
              <w:pPrChange w:id="14942" w:author=" " w:date="2021-11-15T17:13:00Z">
                <w:pPr/>
              </w:pPrChange>
            </w:pPr>
            <w:ins w:id="14943" w:author="Rafi Aziizi" w:date="2021-11-14T12:53:00Z">
              <w:r w:rsidRPr="007577FF">
                <w:t>SP-RC04</w:t>
              </w:r>
            </w:ins>
          </w:p>
        </w:tc>
        <w:tc>
          <w:tcPr>
            <w:tcW w:w="1961" w:type="dxa"/>
            <w:vAlign w:val="center"/>
            <w:tcPrChange w:id="14944" w:author=" " w:date="2021-11-16T10:13:00Z">
              <w:tcPr>
                <w:tcW w:w="2268" w:type="dxa"/>
                <w:vAlign w:val="center"/>
              </w:tcPr>
            </w:tcPrChange>
          </w:tcPr>
          <w:p w14:paraId="52945726" w14:textId="312BEA55" w:rsidR="00992581" w:rsidRPr="007577FF" w:rsidRDefault="00992581">
            <w:pPr>
              <w:jc w:val="center"/>
              <w:rPr>
                <w:ins w:id="14945" w:author="chaniaayulestari@outlook.com" w:date="2021-11-14T06:45:00Z"/>
              </w:rPr>
              <w:pPrChange w:id="14946" w:author=" " w:date="2021-11-15T17:13:00Z">
                <w:pPr/>
              </w:pPrChange>
            </w:pPr>
            <w:ins w:id="14947" w:author="Rafi Aziizi" w:date="2021-11-14T12:54:00Z">
              <w:r w:rsidRPr="007577FF">
                <w:t>Lihat Profile Siswa</w:t>
              </w:r>
            </w:ins>
          </w:p>
        </w:tc>
        <w:tc>
          <w:tcPr>
            <w:tcW w:w="1559" w:type="dxa"/>
            <w:vAlign w:val="center"/>
            <w:tcPrChange w:id="14948" w:author=" " w:date="2021-11-16T10:13:00Z">
              <w:tcPr>
                <w:tcW w:w="1984" w:type="dxa"/>
                <w:vAlign w:val="center"/>
              </w:tcPr>
            </w:tcPrChange>
          </w:tcPr>
          <w:p w14:paraId="1FE029CB" w14:textId="449998E5" w:rsidR="00992581" w:rsidRDefault="00373DFB">
            <w:pPr>
              <w:jc w:val="left"/>
              <w:rPr>
                <w:ins w:id="14949" w:author="chaniaayulestari@outlook.com" w:date="2021-11-14T06:45:00Z"/>
              </w:rPr>
              <w:pPrChange w:id="14950" w:author="Rafi Aziizi" w:date="2021-11-14T20:01:00Z">
                <w:pPr/>
              </w:pPrChange>
            </w:pPr>
            <w:ins w:id="14951" w:author="chaniaayulestari@outlook.com" w:date="2021-11-14T16:56:00Z">
              <w:r>
                <w:t>-</w:t>
              </w:r>
            </w:ins>
          </w:p>
        </w:tc>
        <w:tc>
          <w:tcPr>
            <w:tcW w:w="2027" w:type="dxa"/>
            <w:vAlign w:val="center"/>
            <w:tcPrChange w:id="14952" w:author=" " w:date="2021-11-16T10:13:00Z">
              <w:tcPr>
                <w:tcW w:w="2977" w:type="dxa"/>
                <w:vAlign w:val="center"/>
              </w:tcPr>
            </w:tcPrChange>
          </w:tcPr>
          <w:p w14:paraId="75B0142E" w14:textId="4270B109" w:rsidR="00992581" w:rsidRDefault="00373DFB">
            <w:pPr>
              <w:jc w:val="left"/>
              <w:rPr>
                <w:ins w:id="14953" w:author="chaniaayulestari@outlook.com" w:date="2021-11-14T06:45:00Z"/>
              </w:rPr>
              <w:pPrChange w:id="14954" w:author="Rafi Aziizi" w:date="2021-11-14T20:01:00Z">
                <w:pPr/>
              </w:pPrChange>
            </w:pPr>
            <w:ins w:id="14955" w:author="chaniaayulestari@outlook.com" w:date="2021-11-14T17:00:00Z">
              <w:r>
                <w:t>sistem menampilkan identitas siswa</w:t>
              </w:r>
            </w:ins>
          </w:p>
        </w:tc>
        <w:tc>
          <w:tcPr>
            <w:tcW w:w="6126" w:type="dxa"/>
            <w:tcPrChange w:id="14956" w:author=" " w:date="2021-11-16T10:13:00Z">
              <w:tcPr>
                <w:tcW w:w="3402" w:type="dxa"/>
              </w:tcPr>
            </w:tcPrChange>
          </w:tcPr>
          <w:p w14:paraId="69BFE294" w14:textId="7921C829" w:rsidR="00110DAD" w:rsidRDefault="00110DAD" w:rsidP="00992581">
            <w:pPr>
              <w:rPr>
                <w:ins w:id="14957" w:author="Rafi Aziizi" w:date="2021-11-14T20:15:00Z"/>
              </w:rPr>
            </w:pPr>
            <w:ins w:id="14958" w:author="Rafi Aziizi" w:date="2021-11-14T20:15:00Z">
              <w:r>
                <w:rPr>
                  <w:noProof/>
                </w:rPr>
                <w:drawing>
                  <wp:inline distT="0" distB="0" distL="0" distR="0" wp14:anchorId="5C54E2CC" wp14:editId="783D7898">
                    <wp:extent cx="3609975" cy="20943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45433" cy="2114912"/>
                            </a:xfrm>
                            <a:prstGeom prst="rect">
                              <a:avLst/>
                            </a:prstGeom>
                            <a:noFill/>
                            <a:ln>
                              <a:noFill/>
                            </a:ln>
                          </pic:spPr>
                        </pic:pic>
                      </a:graphicData>
                    </a:graphic>
                  </wp:inline>
                </w:drawing>
              </w:r>
            </w:ins>
          </w:p>
          <w:p w14:paraId="7F0314D4" w14:textId="448D5FCE" w:rsidR="00992581" w:rsidRDefault="00373DFB" w:rsidP="00992581">
            <w:pPr>
              <w:rPr>
                <w:ins w:id="14959" w:author="chaniaayulestari@outlook.com" w:date="2021-11-14T06:45:00Z"/>
              </w:rPr>
            </w:pPr>
            <w:ins w:id="14960" w:author="chaniaayulestari@outlook.com" w:date="2021-11-14T17:01:00Z">
              <w:r>
                <w:t xml:space="preserve">pada gambar </w:t>
              </w:r>
            </w:ins>
            <w:ins w:id="14961" w:author="Rafi Aziizi" w:date="2021-11-14T20:19:00Z">
              <w:r w:rsidR="00110DAD">
                <w:t>di atas,</w:t>
              </w:r>
            </w:ins>
            <w:ins w:id="14962" w:author="chaniaayulestari@outlook.com" w:date="2021-11-14T17:01:00Z">
              <w:del w:id="14963" w:author="Rafi Aziizi" w:date="2021-11-14T20:19:00Z">
                <w:r w:rsidDel="00110DAD">
                  <w:delText xml:space="preserve">diatas </w:delText>
                </w:r>
              </w:del>
            </w:ins>
            <w:ins w:id="14964" w:author="Rafi Aziizi" w:date="2021-11-14T20:19:00Z">
              <w:r w:rsidR="00110DAD">
                <w:t xml:space="preserve"> </w:t>
              </w:r>
            </w:ins>
            <w:ins w:id="14965" w:author="chaniaayulestari@outlook.com" w:date="2021-11-14T17:01:00Z">
              <w:r>
                <w:t xml:space="preserve">fitur lihat profile ini dapat menampilkan data identitas siswa </w:t>
              </w:r>
              <w:r w:rsidR="00B24E69">
                <w:t>s</w:t>
              </w:r>
              <w:r>
                <w:t>ecara lengkap</w:t>
              </w:r>
            </w:ins>
            <w:ins w:id="14966" w:author="Rafi Aziizi" w:date="2021-11-14T20:41:00Z">
              <w:r w:rsidR="00C15E41">
                <w:t xml:space="preserve"> berdasarkan nis siswa.</w:t>
              </w:r>
            </w:ins>
          </w:p>
        </w:tc>
        <w:tc>
          <w:tcPr>
            <w:tcW w:w="1016" w:type="dxa"/>
            <w:vAlign w:val="center"/>
            <w:tcPrChange w:id="14967" w:author=" " w:date="2021-11-16T10:13:00Z">
              <w:tcPr>
                <w:tcW w:w="1417" w:type="dxa"/>
                <w:vAlign w:val="center"/>
              </w:tcPr>
            </w:tcPrChange>
          </w:tcPr>
          <w:p w14:paraId="34430D6A" w14:textId="598F2883" w:rsidR="00992581" w:rsidRDefault="00373DFB">
            <w:pPr>
              <w:jc w:val="center"/>
              <w:rPr>
                <w:ins w:id="14968" w:author="chaniaayulestari@outlook.com" w:date="2021-11-14T06:45:00Z"/>
              </w:rPr>
              <w:pPrChange w:id="14969" w:author="Rafi Aziizi" w:date="2021-11-14T20:09:00Z">
                <w:pPr/>
              </w:pPrChange>
            </w:pPr>
            <w:ins w:id="14970" w:author="chaniaayulestari@outlook.com" w:date="2021-11-14T17:01:00Z">
              <w:r>
                <w:t>sesuai</w:t>
              </w:r>
            </w:ins>
          </w:p>
        </w:tc>
      </w:tr>
      <w:tr w:rsidR="00E85CFB" w14:paraId="6A13BC86" w14:textId="77777777" w:rsidTr="00070779">
        <w:trPr>
          <w:ins w:id="14971" w:author="chaniaayulestari@outlook.com" w:date="2021-11-14T06:45:00Z"/>
        </w:trPr>
        <w:tc>
          <w:tcPr>
            <w:tcW w:w="528" w:type="dxa"/>
            <w:vAlign w:val="center"/>
            <w:tcPrChange w:id="14972" w:author=" " w:date="2021-11-16T10:13:00Z">
              <w:tcPr>
                <w:tcW w:w="568" w:type="dxa"/>
                <w:vAlign w:val="center"/>
              </w:tcPr>
            </w:tcPrChange>
          </w:tcPr>
          <w:p w14:paraId="674A4358" w14:textId="3AD3C81B" w:rsidR="00992581" w:rsidRPr="007577FF" w:rsidRDefault="00992581">
            <w:pPr>
              <w:jc w:val="left"/>
              <w:rPr>
                <w:ins w:id="14973" w:author="chaniaayulestari@outlook.com" w:date="2021-11-14T06:45:00Z"/>
              </w:rPr>
              <w:pPrChange w:id="14974" w:author="Rafi Aziizi" w:date="2021-11-14T20:36:00Z">
                <w:pPr/>
              </w:pPrChange>
            </w:pPr>
            <w:ins w:id="14975" w:author="chaniaayulestari@outlook.com" w:date="2021-11-14T06:47:00Z">
              <w:r w:rsidRPr="007577FF">
                <w:lastRenderedPageBreak/>
                <w:t>10</w:t>
              </w:r>
            </w:ins>
          </w:p>
        </w:tc>
        <w:tc>
          <w:tcPr>
            <w:tcW w:w="1384" w:type="dxa"/>
            <w:vAlign w:val="center"/>
            <w:tcPrChange w:id="14976" w:author=" " w:date="2021-11-16T10:13:00Z">
              <w:tcPr>
                <w:tcW w:w="1985" w:type="dxa"/>
                <w:vAlign w:val="center"/>
              </w:tcPr>
            </w:tcPrChange>
          </w:tcPr>
          <w:p w14:paraId="2706689A" w14:textId="1A6BBC58" w:rsidR="00992581" w:rsidRPr="007577FF" w:rsidRDefault="00992581">
            <w:pPr>
              <w:jc w:val="center"/>
              <w:rPr>
                <w:ins w:id="14977" w:author="chaniaayulestari@outlook.com" w:date="2021-11-14T06:45:00Z"/>
              </w:rPr>
              <w:pPrChange w:id="14978" w:author=" " w:date="2021-11-15T17:13:00Z">
                <w:pPr/>
              </w:pPrChange>
            </w:pPr>
            <w:ins w:id="14979" w:author="Rafi Aziizi" w:date="2021-11-14T12:53:00Z">
              <w:r w:rsidRPr="007577FF">
                <w:t>SP-RC05</w:t>
              </w:r>
            </w:ins>
          </w:p>
        </w:tc>
        <w:tc>
          <w:tcPr>
            <w:tcW w:w="1961" w:type="dxa"/>
            <w:vAlign w:val="center"/>
            <w:tcPrChange w:id="14980" w:author=" " w:date="2021-11-16T10:13:00Z">
              <w:tcPr>
                <w:tcW w:w="2268" w:type="dxa"/>
                <w:vAlign w:val="center"/>
              </w:tcPr>
            </w:tcPrChange>
          </w:tcPr>
          <w:p w14:paraId="3BE7A96C" w14:textId="34E5952B" w:rsidR="00992581" w:rsidRPr="007577FF" w:rsidRDefault="00992581">
            <w:pPr>
              <w:jc w:val="center"/>
              <w:rPr>
                <w:ins w:id="14981" w:author="chaniaayulestari@outlook.com" w:date="2021-11-14T06:45:00Z"/>
              </w:rPr>
              <w:pPrChange w:id="14982" w:author=" " w:date="2021-11-15T17:13:00Z">
                <w:pPr/>
              </w:pPrChange>
            </w:pPr>
            <w:ins w:id="14983" w:author="Rafi Aziizi" w:date="2021-11-14T12:54:00Z">
              <w:r w:rsidRPr="007577FF">
                <w:t>Lihat Riwayat Absensi Siswa</w:t>
              </w:r>
            </w:ins>
          </w:p>
        </w:tc>
        <w:tc>
          <w:tcPr>
            <w:tcW w:w="1559" w:type="dxa"/>
            <w:vAlign w:val="center"/>
            <w:tcPrChange w:id="14984" w:author=" " w:date="2021-11-16T10:13:00Z">
              <w:tcPr>
                <w:tcW w:w="1984" w:type="dxa"/>
                <w:vAlign w:val="center"/>
              </w:tcPr>
            </w:tcPrChange>
          </w:tcPr>
          <w:p w14:paraId="415B6708" w14:textId="2F780A3C" w:rsidR="00992581" w:rsidRDefault="00110DAD">
            <w:pPr>
              <w:jc w:val="left"/>
              <w:rPr>
                <w:ins w:id="14985" w:author="chaniaayulestari@outlook.com" w:date="2021-11-14T06:45:00Z"/>
              </w:rPr>
              <w:pPrChange w:id="14986" w:author="Rafi Aziizi" w:date="2021-11-14T20:01:00Z">
                <w:pPr/>
              </w:pPrChange>
            </w:pPr>
            <w:ins w:id="14987" w:author="Rafi Aziizi" w:date="2021-11-14T20:16:00Z">
              <w:r>
                <w:t>Data absen siswa</w:t>
              </w:r>
            </w:ins>
            <w:ins w:id="14988" w:author="chaniaayulestari@outlook.com" w:date="2021-11-14T16:57:00Z">
              <w:del w:id="14989" w:author="Rafi Aziizi" w:date="2021-11-14T20:16:00Z">
                <w:r w:rsidR="00373DFB" w:rsidDel="00110DAD">
                  <w:delText>-</w:delText>
                </w:r>
              </w:del>
            </w:ins>
          </w:p>
        </w:tc>
        <w:tc>
          <w:tcPr>
            <w:tcW w:w="2027" w:type="dxa"/>
            <w:vAlign w:val="center"/>
            <w:tcPrChange w:id="14990" w:author=" " w:date="2021-11-16T10:13:00Z">
              <w:tcPr>
                <w:tcW w:w="2977" w:type="dxa"/>
                <w:vAlign w:val="center"/>
              </w:tcPr>
            </w:tcPrChange>
          </w:tcPr>
          <w:p w14:paraId="6A8C6CBB" w14:textId="53B430B3" w:rsidR="00992581" w:rsidRDefault="000B5DF6">
            <w:pPr>
              <w:jc w:val="left"/>
              <w:rPr>
                <w:ins w:id="14991" w:author="chaniaayulestari@outlook.com" w:date="2021-11-14T06:45:00Z"/>
              </w:rPr>
              <w:pPrChange w:id="14992" w:author="Rafi Aziizi" w:date="2021-11-14T20:01:00Z">
                <w:pPr/>
              </w:pPrChange>
            </w:pPr>
            <w:ins w:id="14993" w:author="chaniaayulestari@outlook.com" w:date="2021-11-14T17:14:00Z">
              <w:r>
                <w:t xml:space="preserve">sistem dapat menampilkan riwayat absen secara </w:t>
              </w:r>
            </w:ins>
            <w:ins w:id="14994" w:author="chaniaayulestari@outlook.com" w:date="2021-11-14T17:18:00Z">
              <w:r w:rsidR="008A066A">
                <w:t>ke</w:t>
              </w:r>
            </w:ins>
            <w:ins w:id="14995" w:author="chaniaayulestari@outlook.com" w:date="2021-11-14T17:14:00Z">
              <w:r>
                <w:t>seluruh</w:t>
              </w:r>
            </w:ins>
            <w:ins w:id="14996" w:author="chaniaayulestari@outlook.com" w:date="2021-11-14T17:18:00Z">
              <w:r w:rsidR="008A066A">
                <w:t>an</w:t>
              </w:r>
            </w:ins>
            <w:ins w:id="14997" w:author="chaniaayulestari@outlook.com" w:date="2021-11-14T17:14:00Z">
              <w:r>
                <w:t xml:space="preserve"> </w:t>
              </w:r>
            </w:ins>
            <w:ins w:id="14998" w:author="chaniaayulestari@outlook.com" w:date="2021-11-14T17:15:00Z">
              <w:r>
                <w:t>dan per</w:t>
              </w:r>
            </w:ins>
            <w:ins w:id="14999" w:author="chaniaayulestari@outlook.com" w:date="2021-11-14T17:18:00Z">
              <w:r w:rsidR="008A066A">
                <w:t>-</w:t>
              </w:r>
            </w:ins>
            <w:ins w:id="15000" w:author="chaniaayulestari@outlook.com" w:date="2021-11-14T17:15:00Z">
              <w:r>
                <w:t>semester</w:t>
              </w:r>
            </w:ins>
          </w:p>
        </w:tc>
        <w:tc>
          <w:tcPr>
            <w:tcW w:w="6126" w:type="dxa"/>
            <w:tcPrChange w:id="15001" w:author=" " w:date="2021-11-16T10:13:00Z">
              <w:tcPr>
                <w:tcW w:w="3402" w:type="dxa"/>
              </w:tcPr>
            </w:tcPrChange>
          </w:tcPr>
          <w:p w14:paraId="58A18B75" w14:textId="62B725E5" w:rsidR="008A066A" w:rsidRDefault="00110DAD" w:rsidP="00992581">
            <w:pPr>
              <w:rPr>
                <w:ins w:id="15002" w:author="chaniaayulestari@outlook.com" w:date="2021-11-14T17:18:00Z"/>
              </w:rPr>
            </w:pPr>
            <w:ins w:id="15003" w:author="Rafi Aziizi" w:date="2021-11-14T20:15:00Z">
              <w:r>
                <w:rPr>
                  <w:noProof/>
                </w:rPr>
                <w:drawing>
                  <wp:inline distT="0" distB="0" distL="0" distR="0" wp14:anchorId="6D57FA83" wp14:editId="18069436">
                    <wp:extent cx="3581400" cy="20727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612157" cy="2090555"/>
                            </a:xfrm>
                            <a:prstGeom prst="rect">
                              <a:avLst/>
                            </a:prstGeom>
                            <a:noFill/>
                            <a:ln>
                              <a:noFill/>
                            </a:ln>
                          </pic:spPr>
                        </pic:pic>
                      </a:graphicData>
                    </a:graphic>
                  </wp:inline>
                </w:drawing>
              </w:r>
            </w:ins>
          </w:p>
          <w:p w14:paraId="15CCB35A" w14:textId="28B32B26" w:rsidR="00992581" w:rsidRDefault="008A066A" w:rsidP="00992581">
            <w:pPr>
              <w:rPr>
                <w:ins w:id="15004" w:author="chaniaayulestari@outlook.com" w:date="2021-11-14T17:19:00Z"/>
              </w:rPr>
            </w:pPr>
            <w:ins w:id="15005" w:author="chaniaayulestari@outlook.com" w:date="2021-11-14T17:18:00Z">
              <w:r>
                <w:t xml:space="preserve">pada gambar </w:t>
              </w:r>
            </w:ins>
            <w:ins w:id="15006" w:author="Rafi Aziizi" w:date="2021-11-14T20:19:00Z">
              <w:r w:rsidR="00110DAD">
                <w:t>di atas,</w:t>
              </w:r>
            </w:ins>
            <w:ins w:id="15007" w:author="chaniaayulestari@outlook.com" w:date="2021-11-14T17:18:00Z">
              <w:del w:id="15008" w:author="Rafi Aziizi" w:date="2021-11-14T20:19:00Z">
                <w:r w:rsidDel="00110DAD">
                  <w:delText xml:space="preserve">diatas </w:delText>
                </w:r>
              </w:del>
            </w:ins>
            <w:ins w:id="15009" w:author="Rafi Aziizi" w:date="2021-11-14T20:19:00Z">
              <w:r w:rsidR="00110DAD">
                <w:t xml:space="preserve"> </w:t>
              </w:r>
            </w:ins>
            <w:ins w:id="15010" w:author="chaniaayulestari@outlook.com" w:date="2021-11-14T17:18:00Z">
              <w:r>
                <w:t xml:space="preserve">fitur lihat riwayat absen ini dapat menampilkan data absen siswa secara </w:t>
              </w:r>
            </w:ins>
            <w:ins w:id="15011" w:author="chaniaayulestari@outlook.com" w:date="2021-11-14T17:19:00Z">
              <w:r>
                <w:t>keseluruhan</w:t>
              </w:r>
            </w:ins>
            <w:ins w:id="15012" w:author="Rafi Aziizi" w:date="2021-11-14T20:42:00Z">
              <w:r w:rsidR="00C15E41">
                <w:t xml:space="preserve"> selama sekolah.</w:t>
              </w:r>
            </w:ins>
          </w:p>
          <w:p w14:paraId="23FD88FC" w14:textId="1081459B" w:rsidR="008A066A" w:rsidDel="00110DAD" w:rsidRDefault="00110DAD" w:rsidP="00992581">
            <w:pPr>
              <w:rPr>
                <w:ins w:id="15013" w:author="chaniaayulestari@outlook.com" w:date="2021-11-14T17:19:00Z"/>
                <w:del w:id="15014" w:author="Rafi Aziizi" w:date="2021-11-14T20:15:00Z"/>
              </w:rPr>
            </w:pPr>
            <w:ins w:id="15015" w:author="Rafi Aziizi" w:date="2021-11-14T20:15:00Z">
              <w:r>
                <w:rPr>
                  <w:noProof/>
                </w:rPr>
                <w:lastRenderedPageBreak/>
                <w:drawing>
                  <wp:inline distT="0" distB="0" distL="0" distR="0" wp14:anchorId="0744ED6B" wp14:editId="21E1F7A4">
                    <wp:extent cx="3590925" cy="20863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617100" cy="2101567"/>
                            </a:xfrm>
                            <a:prstGeom prst="rect">
                              <a:avLst/>
                            </a:prstGeom>
                            <a:noFill/>
                            <a:ln>
                              <a:noFill/>
                            </a:ln>
                          </pic:spPr>
                        </pic:pic>
                      </a:graphicData>
                    </a:graphic>
                  </wp:inline>
                </w:drawing>
              </w:r>
            </w:ins>
          </w:p>
          <w:p w14:paraId="07C1CC9A" w14:textId="30D2D590" w:rsidR="008A066A" w:rsidRDefault="008A066A" w:rsidP="00992581">
            <w:pPr>
              <w:rPr>
                <w:ins w:id="15016" w:author="chaniaayulestari@outlook.com" w:date="2021-11-14T17:19:00Z"/>
              </w:rPr>
            </w:pPr>
          </w:p>
          <w:p w14:paraId="28341F12" w14:textId="2AA94CB4" w:rsidR="008A066A" w:rsidRDefault="008A066A">
            <w:pPr>
              <w:rPr>
                <w:ins w:id="15017" w:author="chaniaayulestari@outlook.com" w:date="2021-11-14T06:45:00Z"/>
              </w:rPr>
            </w:pPr>
            <w:ins w:id="15018" w:author="chaniaayulestari@outlook.com" w:date="2021-11-14T17:19:00Z">
              <w:r>
                <w:t xml:space="preserve">pada gambar </w:t>
              </w:r>
            </w:ins>
            <w:ins w:id="15019" w:author="Rafi Aziizi" w:date="2021-11-14T20:19:00Z">
              <w:r w:rsidR="00110DAD">
                <w:t>di atas,</w:t>
              </w:r>
            </w:ins>
            <w:ins w:id="15020" w:author="chaniaayulestari@outlook.com" w:date="2021-11-14T17:19:00Z">
              <w:del w:id="15021" w:author="Rafi Aziizi" w:date="2021-11-14T20:19:00Z">
                <w:r w:rsidDel="00110DAD">
                  <w:delText xml:space="preserve">diatas </w:delText>
                </w:r>
              </w:del>
            </w:ins>
            <w:ins w:id="15022" w:author="Rafi Aziizi" w:date="2021-11-14T20:19:00Z">
              <w:r w:rsidR="00110DAD">
                <w:t xml:space="preserve"> </w:t>
              </w:r>
            </w:ins>
            <w:ins w:id="15023" w:author="chaniaayulestari@outlook.com" w:date="2021-11-14T17:19:00Z">
              <w:r>
                <w:t xml:space="preserve">fitur lihat riwayat absen ini dapat menampilkan data absen siswa </w:t>
              </w:r>
              <w:del w:id="15024" w:author="Rafi Aziizi" w:date="2021-11-14T20:17:00Z">
                <w:r w:rsidDel="00110DAD">
                  <w:delText xml:space="preserve">secara </w:delText>
                </w:r>
              </w:del>
              <w:r>
                <w:t>per-semester</w:t>
              </w:r>
            </w:ins>
            <w:ins w:id="15025" w:author="Rafi Aziizi" w:date="2021-11-14T20:42:00Z">
              <w:r w:rsidR="00C15E41">
                <w:t>.</w:t>
              </w:r>
            </w:ins>
            <w:ins w:id="15026" w:author="chaniaayulestari@outlook.com" w:date="2021-11-14T17:19:00Z">
              <w:del w:id="15027" w:author="Rafi Aziizi" w:date="2021-11-14T20:42:00Z">
                <w:r w:rsidDel="00C15E41">
                  <w:delText xml:space="preserve"> </w:delText>
                </w:r>
              </w:del>
            </w:ins>
          </w:p>
        </w:tc>
        <w:tc>
          <w:tcPr>
            <w:tcW w:w="1016" w:type="dxa"/>
            <w:vAlign w:val="center"/>
            <w:tcPrChange w:id="15028" w:author=" " w:date="2021-11-16T10:13:00Z">
              <w:tcPr>
                <w:tcW w:w="1417" w:type="dxa"/>
                <w:vAlign w:val="center"/>
              </w:tcPr>
            </w:tcPrChange>
          </w:tcPr>
          <w:p w14:paraId="7298C6E9" w14:textId="22111827" w:rsidR="00992581" w:rsidRDefault="008A066A">
            <w:pPr>
              <w:jc w:val="center"/>
              <w:rPr>
                <w:ins w:id="15029" w:author="chaniaayulestari@outlook.com" w:date="2021-11-14T06:45:00Z"/>
              </w:rPr>
              <w:pPrChange w:id="15030" w:author="Rafi Aziizi" w:date="2021-11-14T20:09:00Z">
                <w:pPr/>
              </w:pPrChange>
            </w:pPr>
            <w:ins w:id="15031" w:author="chaniaayulestari@outlook.com" w:date="2021-11-14T17:21:00Z">
              <w:r>
                <w:lastRenderedPageBreak/>
                <w:t>sesuai</w:t>
              </w:r>
            </w:ins>
          </w:p>
        </w:tc>
      </w:tr>
      <w:tr w:rsidR="00E85CFB" w14:paraId="70BBEF55" w14:textId="77777777" w:rsidTr="00070779">
        <w:trPr>
          <w:ins w:id="15032" w:author="chaniaayulestari@outlook.com" w:date="2021-11-14T06:45:00Z"/>
        </w:trPr>
        <w:tc>
          <w:tcPr>
            <w:tcW w:w="528" w:type="dxa"/>
            <w:vAlign w:val="center"/>
            <w:tcPrChange w:id="15033" w:author=" " w:date="2021-11-16T10:13:00Z">
              <w:tcPr>
                <w:tcW w:w="568" w:type="dxa"/>
                <w:vAlign w:val="center"/>
              </w:tcPr>
            </w:tcPrChange>
          </w:tcPr>
          <w:p w14:paraId="53EC6BEA" w14:textId="3678DC7E" w:rsidR="00992581" w:rsidRPr="007577FF" w:rsidRDefault="00992581">
            <w:pPr>
              <w:jc w:val="left"/>
              <w:rPr>
                <w:ins w:id="15034" w:author="chaniaayulestari@outlook.com" w:date="2021-11-14T06:45:00Z"/>
              </w:rPr>
              <w:pPrChange w:id="15035" w:author="Rafi Aziizi" w:date="2021-11-14T20:36:00Z">
                <w:pPr/>
              </w:pPrChange>
            </w:pPr>
            <w:ins w:id="15036" w:author="chaniaayulestari@outlook.com" w:date="2021-11-14T06:47:00Z">
              <w:r w:rsidRPr="007577FF">
                <w:t>11</w:t>
              </w:r>
            </w:ins>
          </w:p>
        </w:tc>
        <w:tc>
          <w:tcPr>
            <w:tcW w:w="1384" w:type="dxa"/>
            <w:vAlign w:val="center"/>
            <w:tcPrChange w:id="15037" w:author=" " w:date="2021-11-16T10:13:00Z">
              <w:tcPr>
                <w:tcW w:w="1985" w:type="dxa"/>
                <w:vAlign w:val="center"/>
              </w:tcPr>
            </w:tcPrChange>
          </w:tcPr>
          <w:p w14:paraId="2FF4D9CF" w14:textId="57FBB5B0" w:rsidR="00992581" w:rsidRPr="007577FF" w:rsidRDefault="00992581">
            <w:pPr>
              <w:jc w:val="center"/>
              <w:rPr>
                <w:ins w:id="15038" w:author="chaniaayulestari@outlook.com" w:date="2021-11-14T06:45:00Z"/>
              </w:rPr>
              <w:pPrChange w:id="15039" w:author=" " w:date="2021-11-15T17:13:00Z">
                <w:pPr/>
              </w:pPrChange>
            </w:pPr>
            <w:ins w:id="15040" w:author="Rafi Aziizi" w:date="2021-11-14T12:53:00Z">
              <w:r w:rsidRPr="007577FF">
                <w:t>SP-RC12.5</w:t>
              </w:r>
            </w:ins>
          </w:p>
        </w:tc>
        <w:tc>
          <w:tcPr>
            <w:tcW w:w="1961" w:type="dxa"/>
            <w:vAlign w:val="center"/>
            <w:tcPrChange w:id="15041" w:author=" " w:date="2021-11-16T10:13:00Z">
              <w:tcPr>
                <w:tcW w:w="2268" w:type="dxa"/>
                <w:vAlign w:val="center"/>
              </w:tcPr>
            </w:tcPrChange>
          </w:tcPr>
          <w:p w14:paraId="5F549FF5" w14:textId="668085CC" w:rsidR="00992581" w:rsidRPr="007577FF" w:rsidRDefault="00992581">
            <w:pPr>
              <w:jc w:val="center"/>
              <w:rPr>
                <w:ins w:id="15042" w:author="chaniaayulestari@outlook.com" w:date="2021-11-14T06:45:00Z"/>
              </w:rPr>
              <w:pPrChange w:id="15043" w:author=" " w:date="2021-11-15T17:13:00Z">
                <w:pPr/>
              </w:pPrChange>
            </w:pPr>
            <w:commentRangeStart w:id="15044"/>
            <w:ins w:id="15045" w:author="Rafi Aziizi" w:date="2021-11-14T12:54:00Z">
              <w:r w:rsidRPr="007577FF">
                <w:t>Cetak Riwayat Absen</w:t>
              </w:r>
              <w:commentRangeEnd w:id="15044"/>
              <w:r w:rsidRPr="007577FF">
                <w:rPr>
                  <w:rStyle w:val="CommentReference"/>
                </w:rPr>
                <w:commentReference w:id="15044"/>
              </w:r>
              <w:r w:rsidRPr="007577FF">
                <w:t>si Siswa</w:t>
              </w:r>
            </w:ins>
          </w:p>
        </w:tc>
        <w:tc>
          <w:tcPr>
            <w:tcW w:w="1559" w:type="dxa"/>
            <w:vAlign w:val="center"/>
            <w:tcPrChange w:id="15046" w:author=" " w:date="2021-11-16T10:13:00Z">
              <w:tcPr>
                <w:tcW w:w="1984" w:type="dxa"/>
                <w:vAlign w:val="center"/>
              </w:tcPr>
            </w:tcPrChange>
          </w:tcPr>
          <w:p w14:paraId="4C8957F7" w14:textId="4FEDF687" w:rsidR="00992581" w:rsidRDefault="00110DAD">
            <w:pPr>
              <w:jc w:val="left"/>
              <w:rPr>
                <w:ins w:id="15047" w:author="chaniaayulestari@outlook.com" w:date="2021-11-14T06:45:00Z"/>
              </w:rPr>
              <w:pPrChange w:id="15048" w:author="Rafi Aziizi" w:date="2021-11-14T20:01:00Z">
                <w:pPr/>
              </w:pPrChange>
            </w:pPr>
            <w:ins w:id="15049" w:author="Rafi Aziizi" w:date="2021-11-14T20:16:00Z">
              <w:r>
                <w:t>Data absen siswa</w:t>
              </w:r>
            </w:ins>
            <w:ins w:id="15050" w:author="chaniaayulestari@outlook.com" w:date="2021-11-14T16:57:00Z">
              <w:del w:id="15051" w:author="Rafi Aziizi" w:date="2021-11-14T20:16:00Z">
                <w:r w:rsidR="00373DFB" w:rsidDel="00110DAD">
                  <w:delText>-</w:delText>
                </w:r>
              </w:del>
            </w:ins>
          </w:p>
        </w:tc>
        <w:tc>
          <w:tcPr>
            <w:tcW w:w="2027" w:type="dxa"/>
            <w:vAlign w:val="center"/>
            <w:tcPrChange w:id="15052" w:author=" " w:date="2021-11-16T10:13:00Z">
              <w:tcPr>
                <w:tcW w:w="2977" w:type="dxa"/>
                <w:vAlign w:val="center"/>
              </w:tcPr>
            </w:tcPrChange>
          </w:tcPr>
          <w:p w14:paraId="4C007007" w14:textId="2DF5C067" w:rsidR="00992581" w:rsidRDefault="00110DAD">
            <w:pPr>
              <w:jc w:val="left"/>
              <w:rPr>
                <w:ins w:id="15053" w:author="chaniaayulestari@outlook.com" w:date="2021-11-14T06:45:00Z"/>
              </w:rPr>
              <w:pPrChange w:id="15054" w:author="Rafi Aziizi" w:date="2021-11-14T20:01:00Z">
                <w:pPr/>
              </w:pPrChange>
            </w:pPr>
            <w:ins w:id="15055" w:author="Rafi Aziizi" w:date="2021-11-14T20:16:00Z">
              <w:r>
                <w:t>Sistem dapat mencetak dokumen riwayat absen siswa selama satu semester atau sel</w:t>
              </w:r>
            </w:ins>
            <w:ins w:id="15056" w:author="Rafi Aziizi" w:date="2021-11-14T20:17:00Z">
              <w:r>
                <w:t>uruh absensi</w:t>
              </w:r>
            </w:ins>
          </w:p>
        </w:tc>
        <w:tc>
          <w:tcPr>
            <w:tcW w:w="6126" w:type="dxa"/>
            <w:tcPrChange w:id="15057" w:author=" " w:date="2021-11-16T10:13:00Z">
              <w:tcPr>
                <w:tcW w:w="3402" w:type="dxa"/>
              </w:tcPr>
            </w:tcPrChange>
          </w:tcPr>
          <w:p w14:paraId="54C98D0C" w14:textId="77777777" w:rsidR="00A0590D" w:rsidRDefault="00A0590D" w:rsidP="00992581">
            <w:pPr>
              <w:rPr>
                <w:ins w:id="15058" w:author=" " w:date="2021-11-15T18:31:00Z"/>
              </w:rPr>
            </w:pPr>
          </w:p>
          <w:p w14:paraId="32460C74" w14:textId="61D3FC83" w:rsidR="00A0590D" w:rsidRDefault="00A0590D">
            <w:pPr>
              <w:jc w:val="center"/>
              <w:rPr>
                <w:ins w:id="15059" w:author=" " w:date="2021-11-15T18:31:00Z"/>
              </w:rPr>
              <w:pPrChange w:id="15060" w:author=" " w:date="2021-11-15T18:32:00Z">
                <w:pPr/>
              </w:pPrChange>
            </w:pPr>
            <w:ins w:id="15061" w:author=" " w:date="2021-11-15T18:31:00Z">
              <w:r>
                <w:rPr>
                  <w:noProof/>
                </w:rPr>
                <w:drawing>
                  <wp:inline distT="0" distB="0" distL="0" distR="0" wp14:anchorId="7D0640F9" wp14:editId="07B6B78D">
                    <wp:extent cx="1372710" cy="1775329"/>
                    <wp:effectExtent l="19050" t="1905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78220" cy="1782455"/>
                            </a:xfrm>
                            <a:prstGeom prst="rect">
                              <a:avLst/>
                            </a:prstGeom>
                            <a:noFill/>
                            <a:ln>
                              <a:solidFill>
                                <a:schemeClr val="tx1"/>
                              </a:solidFill>
                            </a:ln>
                          </pic:spPr>
                        </pic:pic>
                      </a:graphicData>
                    </a:graphic>
                  </wp:inline>
                </w:drawing>
              </w:r>
            </w:ins>
            <w:ins w:id="15062" w:author=" " w:date="2021-11-15T18:32:00Z">
              <w:r>
                <w:t xml:space="preserve"> </w:t>
              </w:r>
              <w:r>
                <w:rPr>
                  <w:noProof/>
                </w:rPr>
                <w:drawing>
                  <wp:inline distT="0" distB="0" distL="0" distR="0" wp14:anchorId="26459B04" wp14:editId="799F8A81">
                    <wp:extent cx="1368143" cy="1769423"/>
                    <wp:effectExtent l="19050" t="1905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370167" cy="1772040"/>
                            </a:xfrm>
                            <a:prstGeom prst="rect">
                              <a:avLst/>
                            </a:prstGeom>
                            <a:noFill/>
                            <a:ln>
                              <a:solidFill>
                                <a:schemeClr val="tx1"/>
                              </a:solidFill>
                            </a:ln>
                          </pic:spPr>
                        </pic:pic>
                      </a:graphicData>
                    </a:graphic>
                  </wp:inline>
                </w:drawing>
              </w:r>
            </w:ins>
          </w:p>
          <w:p w14:paraId="47D69974" w14:textId="5334F91F" w:rsidR="00992581" w:rsidRDefault="00110DAD" w:rsidP="00992581">
            <w:pPr>
              <w:rPr>
                <w:ins w:id="15063" w:author="chaniaayulestari@outlook.com" w:date="2021-11-14T06:45:00Z"/>
              </w:rPr>
            </w:pPr>
            <w:ins w:id="15064" w:author="Rafi Aziizi" w:date="2021-11-14T20:17:00Z">
              <w:r>
                <w:lastRenderedPageBreak/>
                <w:t xml:space="preserve">Pada gambar </w:t>
              </w:r>
            </w:ins>
            <w:ins w:id="15065" w:author="Rafi Aziizi" w:date="2021-11-14T20:19:00Z">
              <w:r>
                <w:t xml:space="preserve">di atas, </w:t>
              </w:r>
            </w:ins>
            <w:ins w:id="15066" w:author="Rafi Aziizi" w:date="2021-11-14T20:17:00Z">
              <w:r>
                <w:t>fitur cetak riwayat absen ini dapat menampilkan hasil dokumen data riwayat absen siswa berdasarkan periode 1 semester ataupun seluruh absensi</w:t>
              </w:r>
            </w:ins>
          </w:p>
        </w:tc>
        <w:tc>
          <w:tcPr>
            <w:tcW w:w="1016" w:type="dxa"/>
            <w:vAlign w:val="center"/>
            <w:tcPrChange w:id="15067" w:author=" " w:date="2021-11-16T10:13:00Z">
              <w:tcPr>
                <w:tcW w:w="1417" w:type="dxa"/>
                <w:vAlign w:val="center"/>
              </w:tcPr>
            </w:tcPrChange>
          </w:tcPr>
          <w:p w14:paraId="0EC9D9F9" w14:textId="3B70C44F" w:rsidR="00992581" w:rsidRDefault="00A0590D">
            <w:pPr>
              <w:jc w:val="center"/>
              <w:rPr>
                <w:ins w:id="15068" w:author="chaniaayulestari@outlook.com" w:date="2021-11-14T06:45:00Z"/>
              </w:rPr>
              <w:pPrChange w:id="15069" w:author="Rafi Aziizi" w:date="2021-11-14T20:09:00Z">
                <w:pPr/>
              </w:pPrChange>
            </w:pPr>
            <w:ins w:id="15070" w:author=" " w:date="2021-11-15T18:33:00Z">
              <w:r>
                <w:lastRenderedPageBreak/>
                <w:t>Sesuai</w:t>
              </w:r>
            </w:ins>
          </w:p>
        </w:tc>
      </w:tr>
      <w:tr w:rsidR="00E85CFB" w14:paraId="63330C79" w14:textId="77777777" w:rsidTr="00070779">
        <w:trPr>
          <w:ins w:id="15071" w:author="chaniaayulestari@outlook.com" w:date="2021-11-14T06:45:00Z"/>
        </w:trPr>
        <w:tc>
          <w:tcPr>
            <w:tcW w:w="528" w:type="dxa"/>
            <w:vAlign w:val="center"/>
            <w:tcPrChange w:id="15072" w:author=" " w:date="2021-11-16T10:13:00Z">
              <w:tcPr>
                <w:tcW w:w="568" w:type="dxa"/>
                <w:vAlign w:val="center"/>
              </w:tcPr>
            </w:tcPrChange>
          </w:tcPr>
          <w:p w14:paraId="47F4348D" w14:textId="4E7EC68D" w:rsidR="00992581" w:rsidRPr="007577FF" w:rsidRDefault="00992581">
            <w:pPr>
              <w:jc w:val="left"/>
              <w:rPr>
                <w:ins w:id="15073" w:author="chaniaayulestari@outlook.com" w:date="2021-11-14T06:45:00Z"/>
              </w:rPr>
              <w:pPrChange w:id="15074" w:author="Rafi Aziizi" w:date="2021-11-14T20:36:00Z">
                <w:pPr/>
              </w:pPrChange>
            </w:pPr>
            <w:ins w:id="15075" w:author="chaniaayulestari@outlook.com" w:date="2021-11-14T06:47:00Z">
              <w:r w:rsidRPr="007577FF">
                <w:t>12</w:t>
              </w:r>
            </w:ins>
          </w:p>
        </w:tc>
        <w:tc>
          <w:tcPr>
            <w:tcW w:w="1384" w:type="dxa"/>
            <w:vAlign w:val="center"/>
            <w:tcPrChange w:id="15076" w:author=" " w:date="2021-11-16T10:13:00Z">
              <w:tcPr>
                <w:tcW w:w="1985" w:type="dxa"/>
                <w:vAlign w:val="center"/>
              </w:tcPr>
            </w:tcPrChange>
          </w:tcPr>
          <w:p w14:paraId="7E90F0AB" w14:textId="66C091CF" w:rsidR="00992581" w:rsidRPr="007577FF" w:rsidRDefault="00992581">
            <w:pPr>
              <w:jc w:val="center"/>
              <w:rPr>
                <w:ins w:id="15077" w:author="chaniaayulestari@outlook.com" w:date="2021-11-14T06:45:00Z"/>
              </w:rPr>
              <w:pPrChange w:id="15078" w:author=" " w:date="2021-11-15T17:13:00Z">
                <w:pPr/>
              </w:pPrChange>
            </w:pPr>
            <w:ins w:id="15079" w:author="Rafi Aziizi" w:date="2021-11-14T12:53:00Z">
              <w:r w:rsidRPr="007577FF">
                <w:t>SP-RC1</w:t>
              </w:r>
              <w:del w:id="15080" w:author="chaniaayulestari@outlook.com" w:date="2021-11-14T18:41:00Z">
                <w:r w:rsidRPr="007577FF" w:rsidDel="00C635D0">
                  <w:delText>9</w:delText>
                </w:r>
              </w:del>
            </w:ins>
            <w:ins w:id="15081" w:author="chaniaayulestari@outlook.com" w:date="2021-11-14T18:41:00Z">
              <w:r w:rsidR="00C635D0" w:rsidRPr="007577FF">
                <w:rPr>
                  <w:rPrChange w:id="15082" w:author=" " w:date="2021-11-15T17:13:00Z">
                    <w:rPr>
                      <w:highlight w:val="yellow"/>
                    </w:rPr>
                  </w:rPrChange>
                </w:rPr>
                <w:t>8</w:t>
              </w:r>
            </w:ins>
            <w:ins w:id="15083" w:author="Rafi Aziizi" w:date="2021-11-14T12:53:00Z">
              <w:r w:rsidRPr="007577FF">
                <w:t>.1</w:t>
              </w:r>
            </w:ins>
          </w:p>
        </w:tc>
        <w:tc>
          <w:tcPr>
            <w:tcW w:w="1961" w:type="dxa"/>
            <w:vAlign w:val="center"/>
            <w:tcPrChange w:id="15084" w:author=" " w:date="2021-11-16T10:13:00Z">
              <w:tcPr>
                <w:tcW w:w="2268" w:type="dxa"/>
                <w:vAlign w:val="center"/>
              </w:tcPr>
            </w:tcPrChange>
          </w:tcPr>
          <w:p w14:paraId="196DBC18" w14:textId="44BB48D5" w:rsidR="00992581" w:rsidRPr="007577FF" w:rsidRDefault="00992581">
            <w:pPr>
              <w:jc w:val="center"/>
              <w:rPr>
                <w:ins w:id="15085" w:author="chaniaayulestari@outlook.com" w:date="2021-11-14T06:45:00Z"/>
              </w:rPr>
              <w:pPrChange w:id="15086" w:author=" " w:date="2021-11-15T17:13:00Z">
                <w:pPr/>
              </w:pPrChange>
            </w:pPr>
            <w:ins w:id="15087" w:author="Rafi Aziizi" w:date="2021-11-14T12:54:00Z">
              <w:r w:rsidRPr="007577FF">
                <w:t>Lihat Absen</w:t>
              </w:r>
            </w:ins>
          </w:p>
        </w:tc>
        <w:tc>
          <w:tcPr>
            <w:tcW w:w="1559" w:type="dxa"/>
            <w:vAlign w:val="center"/>
            <w:tcPrChange w:id="15088" w:author=" " w:date="2021-11-16T10:13:00Z">
              <w:tcPr>
                <w:tcW w:w="1984" w:type="dxa"/>
                <w:vAlign w:val="center"/>
              </w:tcPr>
            </w:tcPrChange>
          </w:tcPr>
          <w:p w14:paraId="21D5B4D2" w14:textId="70B073C5" w:rsidR="00992581" w:rsidRDefault="00373DFB">
            <w:pPr>
              <w:jc w:val="left"/>
              <w:rPr>
                <w:ins w:id="15089" w:author="chaniaayulestari@outlook.com" w:date="2021-11-14T06:45:00Z"/>
              </w:rPr>
              <w:pPrChange w:id="15090" w:author="Rafi Aziizi" w:date="2021-11-14T20:01:00Z">
                <w:pPr/>
              </w:pPrChange>
            </w:pPr>
            <w:ins w:id="15091" w:author="chaniaayulestari@outlook.com" w:date="2021-11-14T16:57:00Z">
              <w:r>
                <w:t>-</w:t>
              </w:r>
            </w:ins>
          </w:p>
        </w:tc>
        <w:tc>
          <w:tcPr>
            <w:tcW w:w="2027" w:type="dxa"/>
            <w:vAlign w:val="center"/>
            <w:tcPrChange w:id="15092" w:author=" " w:date="2021-11-16T10:13:00Z">
              <w:tcPr>
                <w:tcW w:w="2977" w:type="dxa"/>
                <w:vAlign w:val="center"/>
              </w:tcPr>
            </w:tcPrChange>
          </w:tcPr>
          <w:p w14:paraId="1E869670" w14:textId="2EAE2A05" w:rsidR="00992581" w:rsidRDefault="002330D9">
            <w:pPr>
              <w:jc w:val="left"/>
              <w:rPr>
                <w:ins w:id="15093" w:author="chaniaayulestari@outlook.com" w:date="2021-11-14T06:45:00Z"/>
              </w:rPr>
              <w:pPrChange w:id="15094" w:author="Rafi Aziizi" w:date="2021-11-14T20:01:00Z">
                <w:pPr/>
              </w:pPrChange>
            </w:pPr>
            <w:ins w:id="15095" w:author="chaniaayulestari@outlook.com" w:date="2021-11-14T17:22:00Z">
              <w:r>
                <w:t xml:space="preserve">sistem dapat menampilkan data </w:t>
              </w:r>
            </w:ins>
            <w:ins w:id="15096" w:author="chaniaayulestari@outlook.com" w:date="2021-11-14T17:23:00Z">
              <w:r>
                <w:t>absen dan mencari data berdasarkan nis dan tanggal</w:t>
              </w:r>
            </w:ins>
            <w:ins w:id="15097" w:author="chaniaayulestari@outlook.com" w:date="2021-11-14T17:24:00Z">
              <w:r>
                <w:t xml:space="preserve"> dalam </w:t>
              </w:r>
            </w:ins>
            <w:ins w:id="15098" w:author="chaniaayulestari@outlook.com" w:date="2021-11-14T17:25:00Z">
              <w:r>
                <w:t xml:space="preserve">periode </w:t>
              </w:r>
            </w:ins>
            <w:ins w:id="15099" w:author="chaniaayulestari@outlook.com" w:date="2021-11-14T17:24:00Z">
              <w:r>
                <w:t>1 semester</w:t>
              </w:r>
            </w:ins>
          </w:p>
        </w:tc>
        <w:tc>
          <w:tcPr>
            <w:tcW w:w="6126" w:type="dxa"/>
            <w:tcPrChange w:id="15100" w:author=" " w:date="2021-11-16T10:13:00Z">
              <w:tcPr>
                <w:tcW w:w="3402" w:type="dxa"/>
              </w:tcPr>
            </w:tcPrChange>
          </w:tcPr>
          <w:p w14:paraId="0BA9DD66" w14:textId="64402023" w:rsidR="00EC1255" w:rsidRDefault="00D93EA0" w:rsidP="00992581">
            <w:pPr>
              <w:rPr>
                <w:ins w:id="15101" w:author="chaniaayulestari@outlook.com" w:date="2021-11-14T17:56:00Z"/>
              </w:rPr>
            </w:pPr>
            <w:ins w:id="15102" w:author="Rafi Aziizi" w:date="2021-11-14T20:22:00Z">
              <w:r>
                <w:rPr>
                  <w:noProof/>
                </w:rPr>
                <w:drawing>
                  <wp:inline distT="0" distB="0" distL="0" distR="0" wp14:anchorId="71722810" wp14:editId="7802D828">
                    <wp:extent cx="3737810"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749347" cy="2178403"/>
                            </a:xfrm>
                            <a:prstGeom prst="rect">
                              <a:avLst/>
                            </a:prstGeom>
                            <a:noFill/>
                            <a:ln>
                              <a:noFill/>
                            </a:ln>
                          </pic:spPr>
                        </pic:pic>
                      </a:graphicData>
                    </a:graphic>
                  </wp:inline>
                </w:drawing>
              </w:r>
            </w:ins>
          </w:p>
          <w:p w14:paraId="2C45F85E" w14:textId="55735D23" w:rsidR="00992581" w:rsidRDefault="002330D9" w:rsidP="00992581">
            <w:pPr>
              <w:rPr>
                <w:ins w:id="15103" w:author="chaniaayulestari@outlook.com" w:date="2021-11-14T06:45:00Z"/>
              </w:rPr>
            </w:pPr>
            <w:ins w:id="15104" w:author="chaniaayulestari@outlook.com" w:date="2021-11-14T17:23:00Z">
              <w:r>
                <w:t xml:space="preserve">Pada gambar </w:t>
              </w:r>
            </w:ins>
            <w:ins w:id="15105" w:author="Rafi Aziizi" w:date="2021-11-14T20:19:00Z">
              <w:r w:rsidR="00110DAD">
                <w:t>di atas,</w:t>
              </w:r>
            </w:ins>
            <w:ins w:id="15106" w:author="chaniaayulestari@outlook.com" w:date="2021-11-14T17:23:00Z">
              <w:del w:id="15107" w:author="Rafi Aziizi" w:date="2021-11-14T20:19:00Z">
                <w:r w:rsidDel="00110DAD">
                  <w:delText>diatas</w:delText>
                </w:r>
              </w:del>
              <w:r>
                <w:t xml:space="preserve"> fitur absen ini dapat menampilkan data</w:t>
              </w:r>
            </w:ins>
            <w:ins w:id="15108" w:author="chaniaayulestari@outlook.com" w:date="2021-11-14T17:24:00Z">
              <w:r>
                <w:t xml:space="preserve"> absen per-semester </w:t>
              </w:r>
            </w:ins>
            <w:ins w:id="15109" w:author="chaniaayulestari@outlook.com" w:date="2021-11-14T17:25:00Z">
              <w:r>
                <w:t>maupun</w:t>
              </w:r>
            </w:ins>
            <w:ins w:id="15110" w:author="Rafi Aziizi" w:date="2021-11-14T20:42:00Z">
              <w:r w:rsidR="00F261E9">
                <w:t xml:space="preserve"> pencaria</w:t>
              </w:r>
            </w:ins>
            <w:ins w:id="15111" w:author="Rafi Aziizi" w:date="2021-11-14T20:43:00Z">
              <w:r w:rsidR="00F261E9">
                <w:t>n</w:t>
              </w:r>
            </w:ins>
            <w:ins w:id="15112" w:author="chaniaayulestari@outlook.com" w:date="2021-11-14T17:25:00Z">
              <w:r>
                <w:t xml:space="preserve"> berdasarkan nis dan tanggal</w:t>
              </w:r>
            </w:ins>
          </w:p>
        </w:tc>
        <w:tc>
          <w:tcPr>
            <w:tcW w:w="1016" w:type="dxa"/>
            <w:vAlign w:val="center"/>
            <w:tcPrChange w:id="15113" w:author=" " w:date="2021-11-16T10:13:00Z">
              <w:tcPr>
                <w:tcW w:w="1417" w:type="dxa"/>
                <w:vAlign w:val="center"/>
              </w:tcPr>
            </w:tcPrChange>
          </w:tcPr>
          <w:p w14:paraId="1355F209" w14:textId="56970F83" w:rsidR="00992581" w:rsidRDefault="002330D9">
            <w:pPr>
              <w:jc w:val="center"/>
              <w:rPr>
                <w:ins w:id="15114" w:author="chaniaayulestari@outlook.com" w:date="2021-11-14T06:45:00Z"/>
              </w:rPr>
              <w:pPrChange w:id="15115" w:author="Rafi Aziizi" w:date="2021-11-14T20:09:00Z">
                <w:pPr/>
              </w:pPrChange>
            </w:pPr>
            <w:ins w:id="15116" w:author="chaniaayulestari@outlook.com" w:date="2021-11-14T17:25:00Z">
              <w:r>
                <w:t>sesuai</w:t>
              </w:r>
            </w:ins>
          </w:p>
        </w:tc>
      </w:tr>
      <w:tr w:rsidR="00E85CFB" w14:paraId="1176F5BA" w14:textId="77777777" w:rsidTr="00070779">
        <w:trPr>
          <w:ins w:id="15117" w:author="chaniaayulestari@outlook.com" w:date="2021-11-14T06:45:00Z"/>
        </w:trPr>
        <w:tc>
          <w:tcPr>
            <w:tcW w:w="528" w:type="dxa"/>
            <w:vAlign w:val="center"/>
            <w:tcPrChange w:id="15118" w:author=" " w:date="2021-11-16T10:13:00Z">
              <w:tcPr>
                <w:tcW w:w="568" w:type="dxa"/>
                <w:vAlign w:val="center"/>
              </w:tcPr>
            </w:tcPrChange>
          </w:tcPr>
          <w:p w14:paraId="2EC8F5B0" w14:textId="77664534" w:rsidR="00992581" w:rsidRPr="007577FF" w:rsidRDefault="00992581">
            <w:pPr>
              <w:jc w:val="left"/>
              <w:rPr>
                <w:ins w:id="15119" w:author="chaniaayulestari@outlook.com" w:date="2021-11-14T06:45:00Z"/>
              </w:rPr>
              <w:pPrChange w:id="15120" w:author="Rafi Aziizi" w:date="2021-11-14T20:36:00Z">
                <w:pPr/>
              </w:pPrChange>
            </w:pPr>
            <w:ins w:id="15121" w:author="chaniaayulestari@outlook.com" w:date="2021-11-14T06:47:00Z">
              <w:r w:rsidRPr="007577FF">
                <w:lastRenderedPageBreak/>
                <w:t>13</w:t>
              </w:r>
            </w:ins>
          </w:p>
        </w:tc>
        <w:tc>
          <w:tcPr>
            <w:tcW w:w="1384" w:type="dxa"/>
            <w:vAlign w:val="center"/>
            <w:tcPrChange w:id="15122" w:author=" " w:date="2021-11-16T10:13:00Z">
              <w:tcPr>
                <w:tcW w:w="1985" w:type="dxa"/>
                <w:vAlign w:val="center"/>
              </w:tcPr>
            </w:tcPrChange>
          </w:tcPr>
          <w:p w14:paraId="6E862F76" w14:textId="07006EA9" w:rsidR="00992581" w:rsidRPr="007577FF" w:rsidRDefault="00992581">
            <w:pPr>
              <w:jc w:val="center"/>
              <w:rPr>
                <w:ins w:id="15123" w:author="chaniaayulestari@outlook.com" w:date="2021-11-14T06:45:00Z"/>
              </w:rPr>
              <w:pPrChange w:id="15124" w:author=" " w:date="2021-11-15T17:13:00Z">
                <w:pPr/>
              </w:pPrChange>
            </w:pPr>
            <w:ins w:id="15125" w:author="Rafi Aziizi" w:date="2021-11-14T12:53:00Z">
              <w:r w:rsidRPr="007577FF">
                <w:t>SP-RC1</w:t>
              </w:r>
              <w:del w:id="15126" w:author="chaniaayulestari@outlook.com" w:date="2021-11-14T18:41:00Z">
                <w:r w:rsidRPr="007577FF" w:rsidDel="00C635D0">
                  <w:delText>9</w:delText>
                </w:r>
              </w:del>
            </w:ins>
            <w:ins w:id="15127" w:author="chaniaayulestari@outlook.com" w:date="2021-11-14T18:41:00Z">
              <w:r w:rsidR="00C635D0" w:rsidRPr="007577FF">
                <w:rPr>
                  <w:rPrChange w:id="15128" w:author=" " w:date="2021-11-15T17:13:00Z">
                    <w:rPr>
                      <w:highlight w:val="yellow"/>
                    </w:rPr>
                  </w:rPrChange>
                </w:rPr>
                <w:t>8</w:t>
              </w:r>
            </w:ins>
            <w:ins w:id="15129" w:author="Rafi Aziizi" w:date="2021-11-14T12:53:00Z">
              <w:r w:rsidRPr="007577FF">
                <w:t>.2</w:t>
              </w:r>
            </w:ins>
          </w:p>
        </w:tc>
        <w:tc>
          <w:tcPr>
            <w:tcW w:w="1961" w:type="dxa"/>
            <w:vAlign w:val="center"/>
            <w:tcPrChange w:id="15130" w:author=" " w:date="2021-11-16T10:13:00Z">
              <w:tcPr>
                <w:tcW w:w="2268" w:type="dxa"/>
                <w:vAlign w:val="center"/>
              </w:tcPr>
            </w:tcPrChange>
          </w:tcPr>
          <w:p w14:paraId="2CD7A97F" w14:textId="3EB60B06" w:rsidR="00992581" w:rsidRPr="007577FF" w:rsidRDefault="00992581">
            <w:pPr>
              <w:jc w:val="center"/>
              <w:rPr>
                <w:ins w:id="15131" w:author="chaniaayulestari@outlook.com" w:date="2021-11-14T06:45:00Z"/>
              </w:rPr>
              <w:pPrChange w:id="15132" w:author=" " w:date="2021-11-15T17:13:00Z">
                <w:pPr/>
              </w:pPrChange>
            </w:pPr>
            <w:ins w:id="15133" w:author="Rafi Aziizi" w:date="2021-11-14T12:54:00Z">
              <w:r w:rsidRPr="007577FF">
                <w:t>Edit Absen</w:t>
              </w:r>
            </w:ins>
          </w:p>
        </w:tc>
        <w:tc>
          <w:tcPr>
            <w:tcW w:w="1559" w:type="dxa"/>
            <w:vAlign w:val="center"/>
            <w:tcPrChange w:id="15134" w:author=" " w:date="2021-11-16T10:13:00Z">
              <w:tcPr>
                <w:tcW w:w="1984" w:type="dxa"/>
                <w:vAlign w:val="center"/>
              </w:tcPr>
            </w:tcPrChange>
          </w:tcPr>
          <w:p w14:paraId="688E28B4" w14:textId="63BB494F" w:rsidR="00992581" w:rsidRDefault="002330D9">
            <w:pPr>
              <w:jc w:val="left"/>
              <w:rPr>
                <w:ins w:id="15135" w:author="chaniaayulestari@outlook.com" w:date="2021-11-14T06:45:00Z"/>
              </w:rPr>
              <w:pPrChange w:id="15136" w:author="Rafi Aziizi" w:date="2021-11-14T20:01:00Z">
                <w:pPr/>
              </w:pPrChange>
            </w:pPr>
            <w:ins w:id="15137" w:author="chaniaayulestari@outlook.com" w:date="2021-11-14T17:26:00Z">
              <w:r>
                <w:t>status absen sisw</w:t>
              </w:r>
            </w:ins>
            <w:ins w:id="15138" w:author="chaniaayulestari@outlook.com" w:date="2021-11-14T17:27:00Z">
              <w:r>
                <w:t>a</w:t>
              </w:r>
            </w:ins>
          </w:p>
        </w:tc>
        <w:tc>
          <w:tcPr>
            <w:tcW w:w="2027" w:type="dxa"/>
            <w:vAlign w:val="center"/>
            <w:tcPrChange w:id="15139" w:author=" " w:date="2021-11-16T10:13:00Z">
              <w:tcPr>
                <w:tcW w:w="2977" w:type="dxa"/>
                <w:vAlign w:val="center"/>
              </w:tcPr>
            </w:tcPrChange>
          </w:tcPr>
          <w:p w14:paraId="30BC6ABE" w14:textId="1BE049C5" w:rsidR="00992581" w:rsidRDefault="002330D9">
            <w:pPr>
              <w:jc w:val="left"/>
              <w:rPr>
                <w:ins w:id="15140" w:author="chaniaayulestari@outlook.com" w:date="2021-11-14T06:45:00Z"/>
              </w:rPr>
              <w:pPrChange w:id="15141" w:author="Rafi Aziizi" w:date="2021-11-14T20:01:00Z">
                <w:pPr/>
              </w:pPrChange>
            </w:pPr>
            <w:ins w:id="15142" w:author="chaniaayulestari@outlook.com" w:date="2021-11-14T17:27:00Z">
              <w:r>
                <w:t>sistem dapat merubah status</w:t>
              </w:r>
            </w:ins>
            <w:ins w:id="15143" w:author="chaniaayulestari@outlook.com" w:date="2021-11-14T17:29:00Z">
              <w:r w:rsidR="00761469">
                <w:t xml:space="preserve"> absensi</w:t>
              </w:r>
            </w:ins>
            <w:ins w:id="15144" w:author="chaniaayulestari@outlook.com" w:date="2021-11-14T17:27:00Z">
              <w:r>
                <w:t xml:space="preserve"> siswa</w:t>
              </w:r>
            </w:ins>
          </w:p>
        </w:tc>
        <w:tc>
          <w:tcPr>
            <w:tcW w:w="6126" w:type="dxa"/>
            <w:tcPrChange w:id="15145" w:author=" " w:date="2021-11-16T10:13:00Z">
              <w:tcPr>
                <w:tcW w:w="3402" w:type="dxa"/>
              </w:tcPr>
            </w:tcPrChange>
          </w:tcPr>
          <w:p w14:paraId="108B94F3" w14:textId="04E2925F" w:rsidR="00EC1255" w:rsidRDefault="00D93EA0" w:rsidP="00992581">
            <w:pPr>
              <w:rPr>
                <w:ins w:id="15146" w:author="chaniaayulestari@outlook.com" w:date="2021-11-14T17:56:00Z"/>
              </w:rPr>
            </w:pPr>
            <w:ins w:id="15147" w:author="Rafi Aziizi" w:date="2021-11-14T20:22:00Z">
              <w:r>
                <w:rPr>
                  <w:noProof/>
                </w:rPr>
                <w:drawing>
                  <wp:inline distT="0" distB="0" distL="0" distR="0" wp14:anchorId="3D30182B" wp14:editId="7A499DB4">
                    <wp:extent cx="3695700" cy="21472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720271" cy="2161509"/>
                            </a:xfrm>
                            <a:prstGeom prst="rect">
                              <a:avLst/>
                            </a:prstGeom>
                            <a:noFill/>
                            <a:ln>
                              <a:noFill/>
                            </a:ln>
                          </pic:spPr>
                        </pic:pic>
                      </a:graphicData>
                    </a:graphic>
                  </wp:inline>
                </w:drawing>
              </w:r>
            </w:ins>
          </w:p>
          <w:p w14:paraId="4757BD56" w14:textId="7540251F" w:rsidR="00992581" w:rsidRDefault="00761469" w:rsidP="00992581">
            <w:pPr>
              <w:rPr>
                <w:ins w:id="15148" w:author="chaniaayulestari@outlook.com" w:date="2021-11-14T06:45:00Z"/>
              </w:rPr>
            </w:pPr>
            <w:ins w:id="15149" w:author="chaniaayulestari@outlook.com" w:date="2021-11-14T17:28:00Z">
              <w:r>
                <w:t xml:space="preserve">Pada gambar </w:t>
              </w:r>
            </w:ins>
            <w:ins w:id="15150" w:author="Rafi Aziizi" w:date="2021-11-14T20:19:00Z">
              <w:r w:rsidR="00110DAD">
                <w:t>di atas,</w:t>
              </w:r>
            </w:ins>
            <w:ins w:id="15151" w:author="chaniaayulestari@outlook.com" w:date="2021-11-14T17:28:00Z">
              <w:del w:id="15152" w:author="Rafi Aziizi" w:date="2021-11-14T20:19:00Z">
                <w:r w:rsidDel="00110DAD">
                  <w:delText>diatas</w:delText>
                </w:r>
              </w:del>
              <w:r>
                <w:t xml:space="preserve"> fitur edit ini dapat merubah status absensi  siswa sesuai dengan data status </w:t>
              </w:r>
            </w:ins>
            <w:ins w:id="15153" w:author="Rafi Aziizi" w:date="2021-11-14T20:44:00Z">
              <w:r w:rsidR="00F261E9">
                <w:t>absensi</w:t>
              </w:r>
            </w:ins>
            <w:ins w:id="15154" w:author="chaniaayulestari@outlook.com" w:date="2021-11-14T17:28:00Z">
              <w:del w:id="15155" w:author="Rafi Aziizi" w:date="2021-11-14T20:44:00Z">
                <w:r w:rsidDel="00F261E9">
                  <w:delText>m</w:delText>
                </w:r>
              </w:del>
            </w:ins>
            <w:ins w:id="15156" w:author="chaniaayulestari@outlook.com" w:date="2021-11-14T17:29:00Z">
              <w:del w:id="15157" w:author="Rafi Aziizi" w:date="2021-11-14T20:44:00Z">
                <w:r w:rsidDel="00F261E9">
                  <w:delText>asukan</w:delText>
                </w:r>
              </w:del>
            </w:ins>
            <w:ins w:id="15158" w:author="Rafi Aziizi" w:date="2021-11-14T20:24:00Z">
              <w:r w:rsidR="00D93EA0">
                <w:t xml:space="preserve"> baru</w:t>
              </w:r>
            </w:ins>
            <w:ins w:id="15159" w:author="Rafi Aziizi" w:date="2021-11-14T20:44:00Z">
              <w:r w:rsidR="00F261E9">
                <w:t xml:space="preserve"> berdasarkan keterangan siswa.</w:t>
              </w:r>
            </w:ins>
            <w:ins w:id="15160" w:author="chaniaayulestari@outlook.com" w:date="2021-11-14T17:29:00Z">
              <w:del w:id="15161" w:author="Rafi Aziizi" w:date="2021-11-14T20:44:00Z">
                <w:r w:rsidDel="00F261E9">
                  <w:delText>.</w:delText>
                </w:r>
              </w:del>
            </w:ins>
          </w:p>
        </w:tc>
        <w:tc>
          <w:tcPr>
            <w:tcW w:w="1016" w:type="dxa"/>
            <w:vAlign w:val="center"/>
            <w:tcPrChange w:id="15162" w:author=" " w:date="2021-11-16T10:13:00Z">
              <w:tcPr>
                <w:tcW w:w="1417" w:type="dxa"/>
                <w:vAlign w:val="center"/>
              </w:tcPr>
            </w:tcPrChange>
          </w:tcPr>
          <w:p w14:paraId="0C075C92" w14:textId="4993FA41" w:rsidR="00992581" w:rsidRDefault="00761469">
            <w:pPr>
              <w:jc w:val="center"/>
              <w:rPr>
                <w:ins w:id="15163" w:author="chaniaayulestari@outlook.com" w:date="2021-11-14T06:45:00Z"/>
              </w:rPr>
              <w:pPrChange w:id="15164" w:author="Rafi Aziizi" w:date="2021-11-14T20:09:00Z">
                <w:pPr/>
              </w:pPrChange>
            </w:pPr>
            <w:ins w:id="15165" w:author="chaniaayulestari@outlook.com" w:date="2021-11-14T17:29:00Z">
              <w:r>
                <w:t>sesuai</w:t>
              </w:r>
            </w:ins>
          </w:p>
        </w:tc>
      </w:tr>
      <w:tr w:rsidR="00E85CFB" w14:paraId="4E433668" w14:textId="77777777" w:rsidTr="00070779">
        <w:trPr>
          <w:ins w:id="15166" w:author="chaniaayulestari@outlook.com" w:date="2021-11-14T06:45:00Z"/>
        </w:trPr>
        <w:tc>
          <w:tcPr>
            <w:tcW w:w="528" w:type="dxa"/>
            <w:vAlign w:val="center"/>
            <w:tcPrChange w:id="15167" w:author=" " w:date="2021-11-16T10:13:00Z">
              <w:tcPr>
                <w:tcW w:w="568" w:type="dxa"/>
                <w:vAlign w:val="center"/>
              </w:tcPr>
            </w:tcPrChange>
          </w:tcPr>
          <w:p w14:paraId="18D7514A" w14:textId="41036D3A" w:rsidR="00992581" w:rsidRPr="007577FF" w:rsidRDefault="00992581">
            <w:pPr>
              <w:jc w:val="left"/>
              <w:rPr>
                <w:ins w:id="15168" w:author="chaniaayulestari@outlook.com" w:date="2021-11-14T06:45:00Z"/>
              </w:rPr>
              <w:pPrChange w:id="15169" w:author="Rafi Aziizi" w:date="2021-11-14T20:36:00Z">
                <w:pPr/>
              </w:pPrChange>
            </w:pPr>
            <w:ins w:id="15170" w:author="chaniaayulestari@outlook.com" w:date="2021-11-14T06:47:00Z">
              <w:r w:rsidRPr="007577FF">
                <w:lastRenderedPageBreak/>
                <w:t>14</w:t>
              </w:r>
            </w:ins>
          </w:p>
        </w:tc>
        <w:tc>
          <w:tcPr>
            <w:tcW w:w="1384" w:type="dxa"/>
            <w:vAlign w:val="center"/>
            <w:tcPrChange w:id="15171" w:author=" " w:date="2021-11-16T10:13:00Z">
              <w:tcPr>
                <w:tcW w:w="1985" w:type="dxa"/>
                <w:vAlign w:val="center"/>
              </w:tcPr>
            </w:tcPrChange>
          </w:tcPr>
          <w:p w14:paraId="17563A5C" w14:textId="7CBA07D9" w:rsidR="00992581" w:rsidRPr="007577FF" w:rsidRDefault="00992581">
            <w:pPr>
              <w:jc w:val="center"/>
              <w:rPr>
                <w:ins w:id="15172" w:author="chaniaayulestari@outlook.com" w:date="2021-11-14T06:45:00Z"/>
              </w:rPr>
              <w:pPrChange w:id="15173" w:author=" " w:date="2021-11-15T17:13:00Z">
                <w:pPr/>
              </w:pPrChange>
            </w:pPr>
            <w:ins w:id="15174" w:author="Rafi Aziizi" w:date="2021-11-14T12:53:00Z">
              <w:r w:rsidRPr="007577FF">
                <w:t>SP-RC1</w:t>
              </w:r>
              <w:del w:id="15175" w:author="chaniaayulestari@outlook.com" w:date="2021-11-14T18:41:00Z">
                <w:r w:rsidRPr="007577FF" w:rsidDel="00C635D0">
                  <w:delText>9</w:delText>
                </w:r>
              </w:del>
            </w:ins>
            <w:ins w:id="15176" w:author="chaniaayulestari@outlook.com" w:date="2021-11-14T18:41:00Z">
              <w:r w:rsidR="00C635D0" w:rsidRPr="007577FF">
                <w:rPr>
                  <w:rPrChange w:id="15177" w:author=" " w:date="2021-11-15T17:13:00Z">
                    <w:rPr>
                      <w:highlight w:val="yellow"/>
                    </w:rPr>
                  </w:rPrChange>
                </w:rPr>
                <w:t>8</w:t>
              </w:r>
            </w:ins>
            <w:ins w:id="15178" w:author="Rafi Aziizi" w:date="2021-11-14T12:53:00Z">
              <w:r w:rsidRPr="007577FF">
                <w:t>.3</w:t>
              </w:r>
            </w:ins>
          </w:p>
        </w:tc>
        <w:tc>
          <w:tcPr>
            <w:tcW w:w="1961" w:type="dxa"/>
            <w:vAlign w:val="center"/>
            <w:tcPrChange w:id="15179" w:author=" " w:date="2021-11-16T10:13:00Z">
              <w:tcPr>
                <w:tcW w:w="2268" w:type="dxa"/>
                <w:vAlign w:val="center"/>
              </w:tcPr>
            </w:tcPrChange>
          </w:tcPr>
          <w:p w14:paraId="620990EB" w14:textId="262B059D" w:rsidR="00992581" w:rsidRPr="007577FF" w:rsidRDefault="00992581">
            <w:pPr>
              <w:jc w:val="center"/>
              <w:rPr>
                <w:ins w:id="15180" w:author="chaniaayulestari@outlook.com" w:date="2021-11-14T06:45:00Z"/>
              </w:rPr>
              <w:pPrChange w:id="15181" w:author=" " w:date="2021-11-15T17:13:00Z">
                <w:pPr/>
              </w:pPrChange>
            </w:pPr>
            <w:commentRangeStart w:id="15182"/>
            <w:ins w:id="15183" w:author="Rafi Aziizi" w:date="2021-11-14T12:54:00Z">
              <w:r w:rsidRPr="007577FF">
                <w:t>Tambah Absen</w:t>
              </w:r>
              <w:commentRangeEnd w:id="15182"/>
              <w:r w:rsidRPr="007577FF">
                <w:rPr>
                  <w:rStyle w:val="CommentReference"/>
                </w:rPr>
                <w:commentReference w:id="15182"/>
              </w:r>
            </w:ins>
          </w:p>
        </w:tc>
        <w:tc>
          <w:tcPr>
            <w:tcW w:w="1559" w:type="dxa"/>
            <w:vAlign w:val="center"/>
            <w:tcPrChange w:id="15184" w:author=" " w:date="2021-11-16T10:13:00Z">
              <w:tcPr>
                <w:tcW w:w="1984" w:type="dxa"/>
                <w:vAlign w:val="center"/>
              </w:tcPr>
            </w:tcPrChange>
          </w:tcPr>
          <w:p w14:paraId="24097BBD" w14:textId="0C32F3FB" w:rsidR="00992581" w:rsidRDefault="00A4326A">
            <w:pPr>
              <w:jc w:val="left"/>
              <w:rPr>
                <w:ins w:id="15185" w:author="chaniaayulestari@outlook.com" w:date="2021-11-14T06:45:00Z"/>
              </w:rPr>
              <w:pPrChange w:id="15186" w:author="Rafi Aziizi" w:date="2021-11-14T20:01:00Z">
                <w:pPr/>
              </w:pPrChange>
            </w:pPr>
            <w:ins w:id="15187" w:author="chaniaayulestari@outlook.com" w:date="2021-11-14T16:50:00Z">
              <w:r>
                <w:t>Tambah data absen</w:t>
              </w:r>
            </w:ins>
            <w:ins w:id="15188" w:author="chaniaayulestari@outlook.com" w:date="2021-11-14T17:51:00Z">
              <w:r w:rsidR="003827DC">
                <w:t xml:space="preserve"> baru</w:t>
              </w:r>
            </w:ins>
          </w:p>
        </w:tc>
        <w:tc>
          <w:tcPr>
            <w:tcW w:w="2027" w:type="dxa"/>
            <w:vAlign w:val="center"/>
            <w:tcPrChange w:id="15189" w:author=" " w:date="2021-11-16T10:13:00Z">
              <w:tcPr>
                <w:tcW w:w="2977" w:type="dxa"/>
                <w:vAlign w:val="center"/>
              </w:tcPr>
            </w:tcPrChange>
          </w:tcPr>
          <w:p w14:paraId="1ADCB883" w14:textId="472FCE25" w:rsidR="00992581" w:rsidRDefault="006E1B9F">
            <w:pPr>
              <w:jc w:val="left"/>
              <w:rPr>
                <w:ins w:id="15190" w:author="chaniaayulestari@outlook.com" w:date="2021-11-14T06:45:00Z"/>
              </w:rPr>
              <w:pPrChange w:id="15191" w:author="Rafi Aziizi" w:date="2021-11-14T20:01:00Z">
                <w:pPr/>
              </w:pPrChange>
            </w:pPr>
            <w:ins w:id="15192" w:author="chaniaayulestari@outlook.com" w:date="2021-11-14T17:34:00Z">
              <w:r>
                <w:t xml:space="preserve">sistem dapat merekam absen siswa berdasarkan kartu </w:t>
              </w:r>
            </w:ins>
            <w:ins w:id="15193" w:author="chaniaayulestari@outlook.com" w:date="2021-11-14T17:35:00Z">
              <w:r>
                <w:t>yang dimiliki</w:t>
              </w:r>
            </w:ins>
            <w:ins w:id="15194" w:author="chaniaayulestari@outlook.com" w:date="2021-11-14T17:36:00Z">
              <w:r>
                <w:t xml:space="preserve"> secara realtime</w:t>
              </w:r>
            </w:ins>
          </w:p>
        </w:tc>
        <w:tc>
          <w:tcPr>
            <w:tcW w:w="6126" w:type="dxa"/>
            <w:tcPrChange w:id="15195" w:author=" " w:date="2021-11-16T10:13:00Z">
              <w:tcPr>
                <w:tcW w:w="3402" w:type="dxa"/>
              </w:tcPr>
            </w:tcPrChange>
          </w:tcPr>
          <w:p w14:paraId="3E947EFB" w14:textId="4D316FF4" w:rsidR="00EC1255" w:rsidRDefault="00D93EA0" w:rsidP="00992581">
            <w:pPr>
              <w:rPr>
                <w:ins w:id="15196" w:author="chaniaayulestari@outlook.com" w:date="2021-11-14T17:56:00Z"/>
              </w:rPr>
            </w:pPr>
            <w:ins w:id="15197" w:author="Rafi Aziizi" w:date="2021-11-14T20:23:00Z">
              <w:r>
                <w:rPr>
                  <w:noProof/>
                </w:rPr>
                <w:drawing>
                  <wp:inline distT="0" distB="0" distL="0" distR="0" wp14:anchorId="7145682C" wp14:editId="68D91B03">
                    <wp:extent cx="3476625" cy="213880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39876" b="25539"/>
                            <a:stretch/>
                          </pic:blipFill>
                          <pic:spPr bwMode="auto">
                            <a:xfrm>
                              <a:off x="0" y="0"/>
                              <a:ext cx="3506573" cy="2157226"/>
                            </a:xfrm>
                            <a:prstGeom prst="rect">
                              <a:avLst/>
                            </a:prstGeom>
                            <a:noFill/>
                            <a:ln>
                              <a:noFill/>
                            </a:ln>
                            <a:extLst>
                              <a:ext uri="{53640926-AAD7-44D8-BBD7-CCE9431645EC}">
                                <a14:shadowObscured xmlns:a14="http://schemas.microsoft.com/office/drawing/2010/main"/>
                              </a:ext>
                            </a:extLst>
                          </pic:spPr>
                        </pic:pic>
                      </a:graphicData>
                    </a:graphic>
                  </wp:inline>
                </w:drawing>
              </w:r>
            </w:ins>
          </w:p>
          <w:p w14:paraId="209F2B92" w14:textId="62475EB5" w:rsidR="00992581" w:rsidRDefault="00D12FBC" w:rsidP="00992581">
            <w:pPr>
              <w:rPr>
                <w:ins w:id="15198" w:author="chaniaayulestari@outlook.com" w:date="2021-11-14T06:45:00Z"/>
              </w:rPr>
            </w:pPr>
            <w:ins w:id="15199" w:author="chaniaayulestari@outlook.com" w:date="2021-11-14T16:54:00Z">
              <w:r>
                <w:t xml:space="preserve">Pada gambar </w:t>
              </w:r>
            </w:ins>
            <w:ins w:id="15200" w:author="Rafi Aziizi" w:date="2021-11-14T20:19:00Z">
              <w:r w:rsidR="00110DAD">
                <w:t>di atas,</w:t>
              </w:r>
            </w:ins>
            <w:ins w:id="15201" w:author="chaniaayulestari@outlook.com" w:date="2021-11-14T16:54:00Z">
              <w:del w:id="15202" w:author="Rafi Aziizi" w:date="2021-11-14T20:19:00Z">
                <w:r w:rsidDel="00110DAD">
                  <w:delText>diatas</w:delText>
                </w:r>
              </w:del>
              <w:r>
                <w:t xml:space="preserve"> fitur ini dapat  menambahkan </w:t>
              </w:r>
            </w:ins>
            <w:ins w:id="15203" w:author="Rafi Aziizi" w:date="2021-11-14T20:44:00Z">
              <w:r w:rsidR="00F261E9">
                <w:t xml:space="preserve">data </w:t>
              </w:r>
            </w:ins>
            <w:ins w:id="15204" w:author="chaniaayulestari@outlook.com" w:date="2021-11-14T16:54:00Z">
              <w:r>
                <w:t>absen</w:t>
              </w:r>
            </w:ins>
            <w:ins w:id="15205" w:author="Rafi Aziizi" w:date="2021-11-14T20:45:00Z">
              <w:r w:rsidR="00F261E9">
                <w:t xml:space="preserve"> </w:t>
              </w:r>
            </w:ins>
            <w:ins w:id="15206" w:author="chaniaayulestari@outlook.com" w:date="2021-11-14T16:54:00Z">
              <w:r>
                <w:t xml:space="preserve"> kedalam sistem</w:t>
              </w:r>
            </w:ins>
            <w:ins w:id="15207" w:author="chaniaayulestari@outlook.com" w:date="2021-11-14T17:35:00Z">
              <w:r w:rsidR="006E1B9F">
                <w:t xml:space="preserve"> </w:t>
              </w:r>
            </w:ins>
            <w:ins w:id="15208" w:author="chaniaayulestari@outlook.com" w:date="2021-11-14T17:36:00Z">
              <w:r w:rsidR="006E1B9F">
                <w:t>s</w:t>
              </w:r>
              <w:del w:id="15209" w:author="Rafi Aziizi" w:date="2021-11-14T20:44:00Z">
                <w:r w:rsidR="006E1B9F" w:rsidDel="00F261E9">
                  <w:delText>s</w:delText>
                </w:r>
              </w:del>
              <w:r w:rsidR="006E1B9F">
                <w:t>ecara realtime</w:t>
              </w:r>
            </w:ins>
            <w:ins w:id="15210" w:author="Rafi Aziizi" w:date="2021-11-14T20:44:00Z">
              <w:r w:rsidR="00F261E9">
                <w:t xml:space="preserve"> dengan aturan waktu yang berlaku</w:t>
              </w:r>
            </w:ins>
            <w:ins w:id="15211" w:author="Rafi Aziizi" w:date="2021-11-14T20:45:00Z">
              <w:r w:rsidR="00F261E9">
                <w:t>.</w:t>
              </w:r>
            </w:ins>
          </w:p>
        </w:tc>
        <w:tc>
          <w:tcPr>
            <w:tcW w:w="1016" w:type="dxa"/>
            <w:vAlign w:val="center"/>
            <w:tcPrChange w:id="15212" w:author=" " w:date="2021-11-16T10:13:00Z">
              <w:tcPr>
                <w:tcW w:w="1417" w:type="dxa"/>
                <w:vAlign w:val="center"/>
              </w:tcPr>
            </w:tcPrChange>
          </w:tcPr>
          <w:p w14:paraId="15573970" w14:textId="2FF786D7" w:rsidR="00992581" w:rsidRDefault="006E1B9F">
            <w:pPr>
              <w:jc w:val="center"/>
              <w:rPr>
                <w:ins w:id="15213" w:author="chaniaayulestari@outlook.com" w:date="2021-11-14T06:45:00Z"/>
              </w:rPr>
              <w:pPrChange w:id="15214" w:author="Rafi Aziizi" w:date="2021-11-14T20:09:00Z">
                <w:pPr/>
              </w:pPrChange>
            </w:pPr>
            <w:ins w:id="15215" w:author="chaniaayulestari@outlook.com" w:date="2021-11-14T17:35:00Z">
              <w:r>
                <w:t>sesuai</w:t>
              </w:r>
            </w:ins>
          </w:p>
        </w:tc>
      </w:tr>
      <w:tr w:rsidR="00E85CFB" w14:paraId="1BE1691E" w14:textId="77777777" w:rsidTr="00070779">
        <w:trPr>
          <w:ins w:id="15216" w:author="Rafi Aziizi" w:date="2021-11-14T12:47:00Z"/>
        </w:trPr>
        <w:tc>
          <w:tcPr>
            <w:tcW w:w="528" w:type="dxa"/>
            <w:vAlign w:val="center"/>
            <w:tcPrChange w:id="15217" w:author=" " w:date="2021-11-16T10:13:00Z">
              <w:tcPr>
                <w:tcW w:w="568" w:type="dxa"/>
                <w:vAlign w:val="center"/>
              </w:tcPr>
            </w:tcPrChange>
          </w:tcPr>
          <w:p w14:paraId="30716D0D" w14:textId="113A185F" w:rsidR="00992581" w:rsidRPr="007577FF" w:rsidRDefault="00992581">
            <w:pPr>
              <w:jc w:val="left"/>
              <w:rPr>
                <w:ins w:id="15218" w:author="Rafi Aziizi" w:date="2021-11-14T12:47:00Z"/>
              </w:rPr>
              <w:pPrChange w:id="15219" w:author="Rafi Aziizi" w:date="2021-11-14T20:36:00Z">
                <w:pPr/>
              </w:pPrChange>
            </w:pPr>
            <w:ins w:id="15220" w:author="Rafi Aziizi" w:date="2021-11-14T12:48:00Z">
              <w:r w:rsidRPr="007577FF">
                <w:lastRenderedPageBreak/>
                <w:t>15</w:t>
              </w:r>
            </w:ins>
          </w:p>
        </w:tc>
        <w:tc>
          <w:tcPr>
            <w:tcW w:w="1384" w:type="dxa"/>
            <w:vAlign w:val="center"/>
            <w:tcPrChange w:id="15221" w:author=" " w:date="2021-11-16T10:13:00Z">
              <w:tcPr>
                <w:tcW w:w="1985" w:type="dxa"/>
                <w:vAlign w:val="center"/>
              </w:tcPr>
            </w:tcPrChange>
          </w:tcPr>
          <w:p w14:paraId="0A71609F" w14:textId="330077E4" w:rsidR="00992581" w:rsidRPr="007577FF" w:rsidRDefault="00992581">
            <w:pPr>
              <w:jc w:val="center"/>
              <w:rPr>
                <w:ins w:id="15222" w:author="Rafi Aziizi" w:date="2021-11-14T12:47:00Z"/>
              </w:rPr>
              <w:pPrChange w:id="15223" w:author=" " w:date="2021-11-15T17:13:00Z">
                <w:pPr/>
              </w:pPrChange>
            </w:pPr>
            <w:ins w:id="15224" w:author="Rafi Aziizi" w:date="2021-11-14T12:53:00Z">
              <w:r w:rsidRPr="007577FF">
                <w:t>SP-RC13.1</w:t>
              </w:r>
            </w:ins>
          </w:p>
        </w:tc>
        <w:tc>
          <w:tcPr>
            <w:tcW w:w="1961" w:type="dxa"/>
            <w:vAlign w:val="center"/>
            <w:tcPrChange w:id="15225" w:author=" " w:date="2021-11-16T10:13:00Z">
              <w:tcPr>
                <w:tcW w:w="2268" w:type="dxa"/>
                <w:vAlign w:val="center"/>
              </w:tcPr>
            </w:tcPrChange>
          </w:tcPr>
          <w:p w14:paraId="3A945F85" w14:textId="15E5AB34" w:rsidR="00992581" w:rsidRPr="007577FF" w:rsidRDefault="00992581">
            <w:pPr>
              <w:jc w:val="center"/>
              <w:rPr>
                <w:ins w:id="15226" w:author="Rafi Aziizi" w:date="2021-11-14T12:47:00Z"/>
              </w:rPr>
              <w:pPrChange w:id="15227" w:author=" " w:date="2021-11-15T17:13:00Z">
                <w:pPr/>
              </w:pPrChange>
            </w:pPr>
            <w:ins w:id="15228" w:author="Rafi Aziizi" w:date="2021-11-14T12:54:00Z">
              <w:r w:rsidRPr="007577FF">
                <w:t>Tambah Guru</w:t>
              </w:r>
            </w:ins>
          </w:p>
        </w:tc>
        <w:tc>
          <w:tcPr>
            <w:tcW w:w="1559" w:type="dxa"/>
            <w:vAlign w:val="center"/>
            <w:tcPrChange w:id="15229" w:author=" " w:date="2021-11-16T10:13:00Z">
              <w:tcPr>
                <w:tcW w:w="1984" w:type="dxa"/>
                <w:vAlign w:val="center"/>
              </w:tcPr>
            </w:tcPrChange>
          </w:tcPr>
          <w:p w14:paraId="69214E26" w14:textId="67092FA0" w:rsidR="00992581" w:rsidRDefault="00F261E9">
            <w:pPr>
              <w:jc w:val="left"/>
              <w:rPr>
                <w:ins w:id="15230" w:author="Rafi Aziizi" w:date="2021-11-14T12:47:00Z"/>
              </w:rPr>
              <w:pPrChange w:id="15231" w:author="Rafi Aziizi" w:date="2021-11-14T20:01:00Z">
                <w:pPr/>
              </w:pPrChange>
            </w:pPr>
            <w:ins w:id="15232" w:author="Rafi Aziizi" w:date="2021-11-14T20:45:00Z">
              <w:r>
                <w:t>I</w:t>
              </w:r>
            </w:ins>
            <w:ins w:id="15233" w:author="chaniaayulestari@outlook.com" w:date="2021-11-14T17:50:00Z">
              <w:del w:id="15234" w:author="Rafi Aziizi" w:date="2021-11-14T20:45:00Z">
                <w:r w:rsidR="003827DC" w:rsidDel="00F261E9">
                  <w:delText>i</w:delText>
                </w:r>
              </w:del>
              <w:r w:rsidR="003827DC">
                <w:t xml:space="preserve">dentitas </w:t>
              </w:r>
            </w:ins>
            <w:ins w:id="15235" w:author="chaniaayulestari@outlook.com" w:date="2021-11-14T16:50:00Z">
              <w:r w:rsidR="00A4326A">
                <w:t>data</w:t>
              </w:r>
            </w:ins>
            <w:ins w:id="15236" w:author="chaniaayulestari@outlook.com" w:date="2021-11-14T17:50:00Z">
              <w:r w:rsidR="003827DC">
                <w:t xml:space="preserve"> gu</w:t>
              </w:r>
            </w:ins>
            <w:ins w:id="15237" w:author="chaniaayulestari@outlook.com" w:date="2021-11-14T16:50:00Z">
              <w:r w:rsidR="00A4326A">
                <w:t>ru</w:t>
              </w:r>
            </w:ins>
            <w:ins w:id="15238" w:author="chaniaayulestari@outlook.com" w:date="2021-11-14T17:50:00Z">
              <w:r w:rsidR="003827DC">
                <w:t xml:space="preserve"> baru</w:t>
              </w:r>
            </w:ins>
          </w:p>
        </w:tc>
        <w:tc>
          <w:tcPr>
            <w:tcW w:w="2027" w:type="dxa"/>
            <w:vAlign w:val="center"/>
            <w:tcPrChange w:id="15239" w:author=" " w:date="2021-11-16T10:13:00Z">
              <w:tcPr>
                <w:tcW w:w="2977" w:type="dxa"/>
                <w:vAlign w:val="center"/>
              </w:tcPr>
            </w:tcPrChange>
          </w:tcPr>
          <w:p w14:paraId="3DC00A08" w14:textId="6A8EDE33" w:rsidR="00992581" w:rsidRDefault="003827DC">
            <w:pPr>
              <w:jc w:val="left"/>
              <w:rPr>
                <w:ins w:id="15240" w:author="Rafi Aziizi" w:date="2021-11-14T12:47:00Z"/>
              </w:rPr>
              <w:pPrChange w:id="15241" w:author="Rafi Aziizi" w:date="2021-11-14T20:01:00Z">
                <w:pPr/>
              </w:pPrChange>
            </w:pPr>
            <w:ins w:id="15242" w:author="chaniaayulestari@outlook.com" w:date="2021-11-14T17:50:00Z">
              <w:r>
                <w:t>sistem dapat menambahkan data guru</w:t>
              </w:r>
            </w:ins>
          </w:p>
        </w:tc>
        <w:tc>
          <w:tcPr>
            <w:tcW w:w="6126" w:type="dxa"/>
            <w:tcPrChange w:id="15243" w:author=" " w:date="2021-11-16T10:13:00Z">
              <w:tcPr>
                <w:tcW w:w="3402" w:type="dxa"/>
              </w:tcPr>
            </w:tcPrChange>
          </w:tcPr>
          <w:p w14:paraId="3F0BC7F7" w14:textId="79D8D3AB" w:rsidR="00EC1255" w:rsidRDefault="00D93EA0" w:rsidP="00992581">
            <w:pPr>
              <w:rPr>
                <w:ins w:id="15244" w:author="chaniaayulestari@outlook.com" w:date="2021-11-14T17:56:00Z"/>
              </w:rPr>
            </w:pPr>
            <w:ins w:id="15245" w:author="Rafi Aziizi" w:date="2021-11-14T20:24:00Z">
              <w:r>
                <w:rPr>
                  <w:noProof/>
                </w:rPr>
                <w:drawing>
                  <wp:inline distT="0" distB="0" distL="0" distR="0" wp14:anchorId="64F295D3" wp14:editId="77C55AB1">
                    <wp:extent cx="3648075" cy="21141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686107" cy="2136218"/>
                            </a:xfrm>
                            <a:prstGeom prst="rect">
                              <a:avLst/>
                            </a:prstGeom>
                            <a:noFill/>
                            <a:ln>
                              <a:noFill/>
                            </a:ln>
                          </pic:spPr>
                        </pic:pic>
                      </a:graphicData>
                    </a:graphic>
                  </wp:inline>
                </w:drawing>
              </w:r>
            </w:ins>
          </w:p>
          <w:p w14:paraId="0B4DA2E9" w14:textId="0C9F5325" w:rsidR="00992581" w:rsidRDefault="00D12FBC" w:rsidP="00992581">
            <w:pPr>
              <w:rPr>
                <w:ins w:id="15246" w:author="Rafi Aziizi" w:date="2021-11-14T12:47:00Z"/>
              </w:rPr>
            </w:pPr>
            <w:ins w:id="15247" w:author="chaniaayulestari@outlook.com" w:date="2021-11-14T16:54:00Z">
              <w:r>
                <w:t xml:space="preserve">Pada gambar </w:t>
              </w:r>
            </w:ins>
            <w:ins w:id="15248" w:author="Rafi Aziizi" w:date="2021-11-14T20:20:00Z">
              <w:r w:rsidR="00110DAD">
                <w:t>di atas,</w:t>
              </w:r>
            </w:ins>
            <w:ins w:id="15249" w:author="chaniaayulestari@outlook.com" w:date="2021-11-14T16:54:00Z">
              <w:del w:id="15250" w:author="Rafi Aziizi" w:date="2021-11-14T20:20:00Z">
                <w:r w:rsidDel="00110DAD">
                  <w:delText>diatas</w:delText>
                </w:r>
              </w:del>
              <w:r>
                <w:t xml:space="preserve"> fitur ini dapat  menambahkan guru kedalam sistem</w:t>
              </w:r>
            </w:ins>
            <w:ins w:id="15251" w:author="Rafi Aziizi" w:date="2021-11-14T20:45:00Z">
              <w:r w:rsidR="00F261E9">
                <w:t xml:space="preserve"> sesuai data identitas guru baru.</w:t>
              </w:r>
            </w:ins>
          </w:p>
        </w:tc>
        <w:tc>
          <w:tcPr>
            <w:tcW w:w="1016" w:type="dxa"/>
            <w:vAlign w:val="center"/>
            <w:tcPrChange w:id="15252" w:author=" " w:date="2021-11-16T10:13:00Z">
              <w:tcPr>
                <w:tcW w:w="1417" w:type="dxa"/>
                <w:vAlign w:val="center"/>
              </w:tcPr>
            </w:tcPrChange>
          </w:tcPr>
          <w:p w14:paraId="3C6F7B7E" w14:textId="325D52CD" w:rsidR="00992581" w:rsidRDefault="003827DC">
            <w:pPr>
              <w:jc w:val="center"/>
              <w:rPr>
                <w:ins w:id="15253" w:author="Rafi Aziizi" w:date="2021-11-14T12:47:00Z"/>
              </w:rPr>
              <w:pPrChange w:id="15254" w:author="Rafi Aziizi" w:date="2021-11-14T20:09:00Z">
                <w:pPr/>
              </w:pPrChange>
            </w:pPr>
            <w:ins w:id="15255" w:author="chaniaayulestari@outlook.com" w:date="2021-11-14T17:51:00Z">
              <w:r>
                <w:t>sesuai</w:t>
              </w:r>
            </w:ins>
          </w:p>
        </w:tc>
      </w:tr>
      <w:tr w:rsidR="00E85CFB" w14:paraId="7520455A" w14:textId="77777777" w:rsidTr="00070779">
        <w:trPr>
          <w:ins w:id="15256" w:author="Rafi Aziizi" w:date="2021-11-14T12:47:00Z"/>
        </w:trPr>
        <w:tc>
          <w:tcPr>
            <w:tcW w:w="528" w:type="dxa"/>
            <w:vAlign w:val="center"/>
            <w:tcPrChange w:id="15257" w:author=" " w:date="2021-11-16T10:13:00Z">
              <w:tcPr>
                <w:tcW w:w="568" w:type="dxa"/>
                <w:vAlign w:val="center"/>
              </w:tcPr>
            </w:tcPrChange>
          </w:tcPr>
          <w:p w14:paraId="23434D46" w14:textId="470F37F8" w:rsidR="00992581" w:rsidRPr="007577FF" w:rsidRDefault="00992581">
            <w:pPr>
              <w:jc w:val="left"/>
              <w:rPr>
                <w:ins w:id="15258" w:author="Rafi Aziizi" w:date="2021-11-14T12:47:00Z"/>
              </w:rPr>
              <w:pPrChange w:id="15259" w:author="Rafi Aziizi" w:date="2021-11-14T20:36:00Z">
                <w:pPr/>
              </w:pPrChange>
            </w:pPr>
            <w:ins w:id="15260" w:author="Rafi Aziizi" w:date="2021-11-14T12:48:00Z">
              <w:r w:rsidRPr="007577FF">
                <w:t>16</w:t>
              </w:r>
            </w:ins>
          </w:p>
        </w:tc>
        <w:tc>
          <w:tcPr>
            <w:tcW w:w="1384" w:type="dxa"/>
            <w:vAlign w:val="center"/>
            <w:tcPrChange w:id="15261" w:author=" " w:date="2021-11-16T10:13:00Z">
              <w:tcPr>
                <w:tcW w:w="1985" w:type="dxa"/>
                <w:vAlign w:val="center"/>
              </w:tcPr>
            </w:tcPrChange>
          </w:tcPr>
          <w:p w14:paraId="67F84B9F" w14:textId="228CC5FA" w:rsidR="00992581" w:rsidRPr="007577FF" w:rsidRDefault="00992581">
            <w:pPr>
              <w:jc w:val="center"/>
              <w:rPr>
                <w:ins w:id="15262" w:author="Rafi Aziizi" w:date="2021-11-14T12:47:00Z"/>
              </w:rPr>
              <w:pPrChange w:id="15263" w:author=" " w:date="2021-11-15T17:13:00Z">
                <w:pPr/>
              </w:pPrChange>
            </w:pPr>
            <w:ins w:id="15264" w:author="Rafi Aziizi" w:date="2021-11-14T12:53:00Z">
              <w:r w:rsidRPr="007577FF">
                <w:t>SP-RC13.2</w:t>
              </w:r>
            </w:ins>
          </w:p>
        </w:tc>
        <w:tc>
          <w:tcPr>
            <w:tcW w:w="1961" w:type="dxa"/>
            <w:vAlign w:val="center"/>
            <w:tcPrChange w:id="15265" w:author=" " w:date="2021-11-16T10:13:00Z">
              <w:tcPr>
                <w:tcW w:w="2268" w:type="dxa"/>
                <w:vAlign w:val="center"/>
              </w:tcPr>
            </w:tcPrChange>
          </w:tcPr>
          <w:p w14:paraId="3B7A00C2" w14:textId="3421169E" w:rsidR="00992581" w:rsidRPr="007577FF" w:rsidRDefault="00992581">
            <w:pPr>
              <w:jc w:val="center"/>
              <w:rPr>
                <w:ins w:id="15266" w:author="Rafi Aziizi" w:date="2021-11-14T12:47:00Z"/>
              </w:rPr>
              <w:pPrChange w:id="15267" w:author=" " w:date="2021-11-15T17:13:00Z">
                <w:pPr/>
              </w:pPrChange>
            </w:pPr>
            <w:ins w:id="15268" w:author="Rafi Aziizi" w:date="2021-11-14T12:54:00Z">
              <w:r w:rsidRPr="007577FF">
                <w:t>Hapus Guru</w:t>
              </w:r>
            </w:ins>
          </w:p>
        </w:tc>
        <w:tc>
          <w:tcPr>
            <w:tcW w:w="1559" w:type="dxa"/>
            <w:vAlign w:val="center"/>
            <w:tcPrChange w:id="15269" w:author=" " w:date="2021-11-16T10:13:00Z">
              <w:tcPr>
                <w:tcW w:w="1984" w:type="dxa"/>
                <w:vAlign w:val="center"/>
              </w:tcPr>
            </w:tcPrChange>
          </w:tcPr>
          <w:p w14:paraId="527BDED4" w14:textId="413E41B6" w:rsidR="00992581" w:rsidRDefault="003827DC">
            <w:pPr>
              <w:jc w:val="left"/>
              <w:rPr>
                <w:ins w:id="15270" w:author="Rafi Aziizi" w:date="2021-11-14T12:47:00Z"/>
              </w:rPr>
              <w:pPrChange w:id="15271" w:author="Rafi Aziizi" w:date="2021-11-14T20:01:00Z">
                <w:pPr/>
              </w:pPrChange>
            </w:pPr>
            <w:ins w:id="15272" w:author="chaniaayulestari@outlook.com" w:date="2021-11-14T17:53:00Z">
              <w:r>
                <w:t>-</w:t>
              </w:r>
            </w:ins>
          </w:p>
        </w:tc>
        <w:tc>
          <w:tcPr>
            <w:tcW w:w="2027" w:type="dxa"/>
            <w:vAlign w:val="center"/>
            <w:tcPrChange w:id="15273" w:author=" " w:date="2021-11-16T10:13:00Z">
              <w:tcPr>
                <w:tcW w:w="2977" w:type="dxa"/>
                <w:vAlign w:val="center"/>
              </w:tcPr>
            </w:tcPrChange>
          </w:tcPr>
          <w:p w14:paraId="75204860" w14:textId="5FE0D08B" w:rsidR="00992581" w:rsidRDefault="003827DC">
            <w:pPr>
              <w:jc w:val="left"/>
              <w:rPr>
                <w:ins w:id="15274" w:author="Rafi Aziizi" w:date="2021-11-14T12:47:00Z"/>
              </w:rPr>
              <w:pPrChange w:id="15275" w:author="Rafi Aziizi" w:date="2021-11-14T20:01:00Z">
                <w:pPr/>
              </w:pPrChange>
            </w:pPr>
            <w:ins w:id="15276" w:author="chaniaayulestari@outlook.com" w:date="2021-11-14T17:53:00Z">
              <w:r>
                <w:t xml:space="preserve">sistem dapat </w:t>
              </w:r>
            </w:ins>
            <w:ins w:id="15277" w:author="chaniaayulestari@outlook.com" w:date="2021-11-14T18:12:00Z">
              <w:r w:rsidR="006C188B">
                <w:t xml:space="preserve">merubah status </w:t>
              </w:r>
            </w:ins>
            <w:ins w:id="15278" w:author="chaniaayulestari@outlook.com" w:date="2021-11-14T17:53:00Z">
              <w:r>
                <w:t xml:space="preserve">data guru </w:t>
              </w:r>
            </w:ins>
            <w:ins w:id="15279" w:author="chaniaayulestari@outlook.com" w:date="2021-11-14T18:12:00Z">
              <w:r w:rsidR="006C188B">
                <w:t>aktif menjadi pasif</w:t>
              </w:r>
            </w:ins>
          </w:p>
        </w:tc>
        <w:tc>
          <w:tcPr>
            <w:tcW w:w="6126" w:type="dxa"/>
            <w:tcPrChange w:id="15280" w:author=" " w:date="2021-11-16T10:13:00Z">
              <w:tcPr>
                <w:tcW w:w="3402" w:type="dxa"/>
              </w:tcPr>
            </w:tcPrChange>
          </w:tcPr>
          <w:p w14:paraId="0D9FE192" w14:textId="665E4886" w:rsidR="00EC1255" w:rsidRDefault="00D93EA0" w:rsidP="00992581">
            <w:pPr>
              <w:rPr>
                <w:ins w:id="15281" w:author="chaniaayulestari@outlook.com" w:date="2021-11-14T17:56:00Z"/>
              </w:rPr>
            </w:pPr>
            <w:ins w:id="15282" w:author="Rafi Aziizi" w:date="2021-11-14T20:24:00Z">
              <w:r>
                <w:rPr>
                  <w:noProof/>
                </w:rPr>
                <w:drawing>
                  <wp:inline distT="0" distB="0" distL="0" distR="0" wp14:anchorId="0274A862" wp14:editId="288E000A">
                    <wp:extent cx="3695700" cy="213115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712683" cy="2140945"/>
                            </a:xfrm>
                            <a:prstGeom prst="rect">
                              <a:avLst/>
                            </a:prstGeom>
                            <a:noFill/>
                            <a:ln>
                              <a:noFill/>
                            </a:ln>
                          </pic:spPr>
                        </pic:pic>
                      </a:graphicData>
                    </a:graphic>
                  </wp:inline>
                </w:drawing>
              </w:r>
            </w:ins>
          </w:p>
          <w:p w14:paraId="72857126" w14:textId="40EFF2AC" w:rsidR="00992581" w:rsidRDefault="003827DC" w:rsidP="00992581">
            <w:pPr>
              <w:rPr>
                <w:ins w:id="15283" w:author="Rafi Aziizi" w:date="2021-11-14T12:47:00Z"/>
              </w:rPr>
            </w:pPr>
            <w:ins w:id="15284" w:author="chaniaayulestari@outlook.com" w:date="2021-11-14T17:53:00Z">
              <w:r>
                <w:lastRenderedPageBreak/>
                <w:t xml:space="preserve">Pada gambar </w:t>
              </w:r>
            </w:ins>
            <w:ins w:id="15285" w:author="Rafi Aziizi" w:date="2021-11-14T20:20:00Z">
              <w:r w:rsidR="00110DAD">
                <w:t>di atas,</w:t>
              </w:r>
            </w:ins>
            <w:ins w:id="15286" w:author="chaniaayulestari@outlook.com" w:date="2021-11-14T17:53:00Z">
              <w:del w:id="15287" w:author="Rafi Aziizi" w:date="2021-11-14T20:20:00Z">
                <w:r w:rsidDel="00110DAD">
                  <w:delText>diatas</w:delText>
                </w:r>
              </w:del>
              <w:r>
                <w:t xml:space="preserve"> fitur ini telah terbukti dapat </w:t>
              </w:r>
            </w:ins>
            <w:ins w:id="15288" w:author="chaniaayulestari@outlook.com" w:date="2021-11-14T18:12:00Z">
              <w:r w:rsidR="006C188B">
                <w:t>merubah</w:t>
              </w:r>
            </w:ins>
            <w:ins w:id="15289" w:author="chaniaayulestari@outlook.com" w:date="2021-11-14T17:53:00Z">
              <w:r>
                <w:t xml:space="preserve"> data guru</w:t>
              </w:r>
            </w:ins>
            <w:ins w:id="15290" w:author="chaniaayulestari@outlook.com" w:date="2021-11-14T18:13:00Z">
              <w:r w:rsidR="006C188B">
                <w:t xml:space="preserve"> menjadi pasif</w:t>
              </w:r>
            </w:ins>
            <w:ins w:id="15291" w:author="Rafi Aziizi" w:date="2021-11-14T20:46:00Z">
              <w:r w:rsidR="00F261E9">
                <w:t xml:space="preserve"> sehingga dianggap guru tersebut sudah tidak lagi bekerja di sekolah.</w:t>
              </w:r>
            </w:ins>
          </w:p>
        </w:tc>
        <w:tc>
          <w:tcPr>
            <w:tcW w:w="1016" w:type="dxa"/>
            <w:vAlign w:val="center"/>
            <w:tcPrChange w:id="15292" w:author=" " w:date="2021-11-16T10:13:00Z">
              <w:tcPr>
                <w:tcW w:w="1417" w:type="dxa"/>
                <w:vAlign w:val="center"/>
              </w:tcPr>
            </w:tcPrChange>
          </w:tcPr>
          <w:p w14:paraId="0452BCC3" w14:textId="5DBCE7B4" w:rsidR="00992581" w:rsidRDefault="00EC1255">
            <w:pPr>
              <w:jc w:val="center"/>
              <w:rPr>
                <w:ins w:id="15293" w:author="Rafi Aziizi" w:date="2021-11-14T12:47:00Z"/>
              </w:rPr>
              <w:pPrChange w:id="15294" w:author="Rafi Aziizi" w:date="2021-11-14T20:09:00Z">
                <w:pPr/>
              </w:pPrChange>
            </w:pPr>
            <w:ins w:id="15295" w:author="chaniaayulestari@outlook.com" w:date="2021-11-14T17:58:00Z">
              <w:r>
                <w:lastRenderedPageBreak/>
                <w:t>sesuai</w:t>
              </w:r>
            </w:ins>
          </w:p>
        </w:tc>
      </w:tr>
      <w:tr w:rsidR="00E85CFB" w14:paraId="5E93B806" w14:textId="77777777" w:rsidTr="00070779">
        <w:trPr>
          <w:ins w:id="15296" w:author="Rafi Aziizi" w:date="2021-11-14T12:47:00Z"/>
        </w:trPr>
        <w:tc>
          <w:tcPr>
            <w:tcW w:w="528" w:type="dxa"/>
            <w:vAlign w:val="center"/>
            <w:tcPrChange w:id="15297" w:author=" " w:date="2021-11-16T10:13:00Z">
              <w:tcPr>
                <w:tcW w:w="568" w:type="dxa"/>
                <w:vAlign w:val="center"/>
              </w:tcPr>
            </w:tcPrChange>
          </w:tcPr>
          <w:p w14:paraId="04FB5344" w14:textId="77807252" w:rsidR="00992581" w:rsidRPr="007577FF" w:rsidRDefault="00992581">
            <w:pPr>
              <w:jc w:val="left"/>
              <w:rPr>
                <w:ins w:id="15298" w:author="Rafi Aziizi" w:date="2021-11-14T12:47:00Z"/>
              </w:rPr>
              <w:pPrChange w:id="15299" w:author="Rafi Aziizi" w:date="2021-11-14T20:36:00Z">
                <w:pPr/>
              </w:pPrChange>
            </w:pPr>
            <w:ins w:id="15300" w:author="Rafi Aziizi" w:date="2021-11-14T12:48:00Z">
              <w:r w:rsidRPr="007577FF">
                <w:t>17</w:t>
              </w:r>
            </w:ins>
          </w:p>
        </w:tc>
        <w:tc>
          <w:tcPr>
            <w:tcW w:w="1384" w:type="dxa"/>
            <w:vAlign w:val="center"/>
            <w:tcPrChange w:id="15301" w:author=" " w:date="2021-11-16T10:13:00Z">
              <w:tcPr>
                <w:tcW w:w="1985" w:type="dxa"/>
                <w:vAlign w:val="center"/>
              </w:tcPr>
            </w:tcPrChange>
          </w:tcPr>
          <w:p w14:paraId="38B60D6D" w14:textId="7CCC277F" w:rsidR="00992581" w:rsidRPr="007577FF" w:rsidRDefault="00992581">
            <w:pPr>
              <w:jc w:val="center"/>
              <w:rPr>
                <w:ins w:id="15302" w:author="Rafi Aziizi" w:date="2021-11-14T12:47:00Z"/>
              </w:rPr>
              <w:pPrChange w:id="15303" w:author=" " w:date="2021-11-15T17:13:00Z">
                <w:pPr/>
              </w:pPrChange>
            </w:pPr>
            <w:ins w:id="15304" w:author="Rafi Aziizi" w:date="2021-11-14T12:53:00Z">
              <w:r w:rsidRPr="007577FF">
                <w:t>SP-RC13.3</w:t>
              </w:r>
            </w:ins>
          </w:p>
        </w:tc>
        <w:tc>
          <w:tcPr>
            <w:tcW w:w="1961" w:type="dxa"/>
            <w:vAlign w:val="center"/>
            <w:tcPrChange w:id="15305" w:author=" " w:date="2021-11-16T10:13:00Z">
              <w:tcPr>
                <w:tcW w:w="2268" w:type="dxa"/>
                <w:vAlign w:val="center"/>
              </w:tcPr>
            </w:tcPrChange>
          </w:tcPr>
          <w:p w14:paraId="3B2DF181" w14:textId="3E92FE7C" w:rsidR="00992581" w:rsidRPr="007577FF" w:rsidRDefault="00992581">
            <w:pPr>
              <w:jc w:val="center"/>
              <w:rPr>
                <w:ins w:id="15306" w:author="Rafi Aziizi" w:date="2021-11-14T12:47:00Z"/>
              </w:rPr>
              <w:pPrChange w:id="15307" w:author=" " w:date="2021-11-15T17:13:00Z">
                <w:pPr/>
              </w:pPrChange>
            </w:pPr>
            <w:ins w:id="15308" w:author="Rafi Aziizi" w:date="2021-11-14T12:54:00Z">
              <w:r w:rsidRPr="007577FF">
                <w:t>Edit Guru</w:t>
              </w:r>
            </w:ins>
          </w:p>
        </w:tc>
        <w:tc>
          <w:tcPr>
            <w:tcW w:w="1559" w:type="dxa"/>
            <w:vAlign w:val="center"/>
            <w:tcPrChange w:id="15309" w:author=" " w:date="2021-11-16T10:13:00Z">
              <w:tcPr>
                <w:tcW w:w="1984" w:type="dxa"/>
                <w:vAlign w:val="center"/>
              </w:tcPr>
            </w:tcPrChange>
          </w:tcPr>
          <w:p w14:paraId="6C96B2B5" w14:textId="1FAF484D" w:rsidR="00992581" w:rsidRDefault="00EC1255">
            <w:pPr>
              <w:jc w:val="left"/>
              <w:rPr>
                <w:ins w:id="15310" w:author="Rafi Aziizi" w:date="2021-11-14T12:47:00Z"/>
              </w:rPr>
              <w:pPrChange w:id="15311" w:author="Rafi Aziizi" w:date="2021-11-14T20:01:00Z">
                <w:pPr/>
              </w:pPrChange>
            </w:pPr>
            <w:ins w:id="15312" w:author="chaniaayulestari@outlook.com" w:date="2021-11-14T17:59:00Z">
              <w:r>
                <w:t>identitas data guru</w:t>
              </w:r>
            </w:ins>
            <w:ins w:id="15313" w:author="chaniaayulestari@outlook.com" w:date="2021-11-14T18:03:00Z">
              <w:r w:rsidR="008D5322">
                <w:t xml:space="preserve"> baru</w:t>
              </w:r>
            </w:ins>
          </w:p>
        </w:tc>
        <w:tc>
          <w:tcPr>
            <w:tcW w:w="2027" w:type="dxa"/>
            <w:vAlign w:val="center"/>
            <w:tcPrChange w:id="15314" w:author=" " w:date="2021-11-16T10:13:00Z">
              <w:tcPr>
                <w:tcW w:w="2977" w:type="dxa"/>
                <w:vAlign w:val="center"/>
              </w:tcPr>
            </w:tcPrChange>
          </w:tcPr>
          <w:p w14:paraId="6C52C994" w14:textId="36E66379" w:rsidR="00992581" w:rsidRDefault="00EC1255">
            <w:pPr>
              <w:jc w:val="left"/>
              <w:rPr>
                <w:ins w:id="15315" w:author="Rafi Aziizi" w:date="2021-11-14T12:47:00Z"/>
              </w:rPr>
              <w:pPrChange w:id="15316" w:author="Rafi Aziizi" w:date="2021-11-14T20:01:00Z">
                <w:pPr/>
              </w:pPrChange>
            </w:pPr>
            <w:ins w:id="15317" w:author="chaniaayulestari@outlook.com" w:date="2021-11-14T18:00:00Z">
              <w:r>
                <w:t>Sistem dapat merubah identitas guru sesuai dengan data masukan baru</w:t>
              </w:r>
            </w:ins>
          </w:p>
        </w:tc>
        <w:tc>
          <w:tcPr>
            <w:tcW w:w="6126" w:type="dxa"/>
            <w:tcPrChange w:id="15318" w:author=" " w:date="2021-11-16T10:13:00Z">
              <w:tcPr>
                <w:tcW w:w="3402" w:type="dxa"/>
              </w:tcPr>
            </w:tcPrChange>
          </w:tcPr>
          <w:p w14:paraId="14F7F46D" w14:textId="591C01DF" w:rsidR="00992581" w:rsidRDefault="00D93EA0" w:rsidP="00992581">
            <w:pPr>
              <w:rPr>
                <w:ins w:id="15319" w:author="chaniaayulestari@outlook.com" w:date="2021-11-14T18:01:00Z"/>
              </w:rPr>
            </w:pPr>
            <w:ins w:id="15320" w:author="Rafi Aziizi" w:date="2021-11-14T20:24:00Z">
              <w:r>
                <w:rPr>
                  <w:noProof/>
                </w:rPr>
                <w:drawing>
                  <wp:inline distT="0" distB="0" distL="0" distR="0" wp14:anchorId="4B98157D" wp14:editId="461E6ECA">
                    <wp:extent cx="3657600" cy="212822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76884" cy="2139445"/>
                            </a:xfrm>
                            <a:prstGeom prst="rect">
                              <a:avLst/>
                            </a:prstGeom>
                            <a:noFill/>
                            <a:ln>
                              <a:noFill/>
                            </a:ln>
                          </pic:spPr>
                        </pic:pic>
                      </a:graphicData>
                    </a:graphic>
                  </wp:inline>
                </w:drawing>
              </w:r>
            </w:ins>
          </w:p>
          <w:p w14:paraId="3F0C2E79" w14:textId="12B6EB28" w:rsidR="00EC1255" w:rsidRDefault="00EC1255" w:rsidP="00992581">
            <w:pPr>
              <w:rPr>
                <w:ins w:id="15321" w:author="Rafi Aziizi" w:date="2021-11-14T12:47:00Z"/>
              </w:rPr>
            </w:pPr>
            <w:ins w:id="15322" w:author="chaniaayulestari@outlook.com" w:date="2021-11-14T18:01:00Z">
              <w:r>
                <w:t xml:space="preserve">Pada gambar </w:t>
              </w:r>
            </w:ins>
            <w:ins w:id="15323" w:author="Rafi Aziizi" w:date="2021-11-14T20:20:00Z">
              <w:r w:rsidR="00110DAD">
                <w:t>di atas,</w:t>
              </w:r>
            </w:ins>
            <w:ins w:id="15324" w:author="chaniaayulestari@outlook.com" w:date="2021-11-14T18:01:00Z">
              <w:del w:id="15325" w:author="Rafi Aziizi" w:date="2021-11-14T20:20:00Z">
                <w:r w:rsidDel="00110DAD">
                  <w:delText>diatas</w:delText>
                </w:r>
              </w:del>
              <w:r>
                <w:t xml:space="preserve"> fitur ini dapat me</w:t>
              </w:r>
            </w:ins>
            <w:ins w:id="15326" w:author="chaniaayulestari@outlook.com" w:date="2021-11-14T18:02:00Z">
              <w:r>
                <w:t xml:space="preserve">rubah </w:t>
              </w:r>
            </w:ins>
            <w:ins w:id="15327" w:author="Rafi Aziizi" w:date="2021-11-14T20:47:00Z">
              <w:r w:rsidR="00F261E9">
                <w:t xml:space="preserve">identitas </w:t>
              </w:r>
            </w:ins>
            <w:ins w:id="15328" w:author="chaniaayulestari@outlook.com" w:date="2021-11-14T18:02:00Z">
              <w:r>
                <w:t xml:space="preserve">data guru </w:t>
              </w:r>
            </w:ins>
            <w:ins w:id="15329" w:author="Rafi Aziizi" w:date="2021-11-14T20:46:00Z">
              <w:r w:rsidR="00F261E9">
                <w:t>lama</w:t>
              </w:r>
            </w:ins>
            <w:ins w:id="15330" w:author="Rafi Aziizi" w:date="2021-11-14T20:47:00Z">
              <w:r w:rsidR="00F261E9">
                <w:t xml:space="preserve">, data walikelas dan data admin </w:t>
              </w:r>
            </w:ins>
            <w:ins w:id="15331" w:author="Rafi Aziizi" w:date="2021-11-14T20:46:00Z">
              <w:r w:rsidR="00F261E9">
                <w:t xml:space="preserve"> dengan input</w:t>
              </w:r>
            </w:ins>
            <w:ins w:id="15332" w:author="Rafi Aziizi" w:date="2021-11-14T20:47:00Z">
              <w:r w:rsidR="00F261E9">
                <w:t xml:space="preserve"> data guru baru.</w:t>
              </w:r>
            </w:ins>
            <w:ins w:id="15333" w:author="chaniaayulestari@outlook.com" w:date="2021-11-14T18:02:00Z">
              <w:del w:id="15334" w:author="Rafi Aziizi" w:date="2021-11-14T20:46:00Z">
                <w:r w:rsidDel="00F261E9">
                  <w:delText>sesuai dengan masukan.</w:delText>
                </w:r>
              </w:del>
            </w:ins>
          </w:p>
        </w:tc>
        <w:tc>
          <w:tcPr>
            <w:tcW w:w="1016" w:type="dxa"/>
            <w:vAlign w:val="center"/>
            <w:tcPrChange w:id="15335" w:author=" " w:date="2021-11-16T10:13:00Z">
              <w:tcPr>
                <w:tcW w:w="1417" w:type="dxa"/>
                <w:vAlign w:val="center"/>
              </w:tcPr>
            </w:tcPrChange>
          </w:tcPr>
          <w:p w14:paraId="515FAD99" w14:textId="212AC090" w:rsidR="00992581" w:rsidRDefault="008D5322">
            <w:pPr>
              <w:jc w:val="center"/>
              <w:rPr>
                <w:ins w:id="15336" w:author="Rafi Aziizi" w:date="2021-11-14T12:47:00Z"/>
              </w:rPr>
              <w:pPrChange w:id="15337" w:author="Rafi Aziizi" w:date="2021-11-14T20:09:00Z">
                <w:pPr/>
              </w:pPrChange>
            </w:pPr>
            <w:ins w:id="15338" w:author="chaniaayulestari@outlook.com" w:date="2021-11-14T18:04:00Z">
              <w:r>
                <w:t>sesuai</w:t>
              </w:r>
            </w:ins>
          </w:p>
        </w:tc>
      </w:tr>
      <w:tr w:rsidR="00E85CFB" w14:paraId="5EF53E22" w14:textId="77777777" w:rsidTr="00070779">
        <w:trPr>
          <w:trHeight w:val="3159"/>
          <w:ins w:id="15339" w:author="Rafi Aziizi" w:date="2021-11-14T12:48:00Z"/>
          <w:trPrChange w:id="15340" w:author=" " w:date="2021-11-16T10:13:00Z">
            <w:trPr>
              <w:trHeight w:val="3159"/>
            </w:trPr>
          </w:trPrChange>
        </w:trPr>
        <w:tc>
          <w:tcPr>
            <w:tcW w:w="528" w:type="dxa"/>
            <w:vAlign w:val="center"/>
            <w:tcPrChange w:id="15341" w:author=" " w:date="2021-11-16T10:13:00Z">
              <w:tcPr>
                <w:tcW w:w="568" w:type="dxa"/>
                <w:vAlign w:val="center"/>
              </w:tcPr>
            </w:tcPrChange>
          </w:tcPr>
          <w:p w14:paraId="4C188AA9" w14:textId="6B1C1EEE" w:rsidR="00992581" w:rsidRPr="007577FF" w:rsidRDefault="00992581">
            <w:pPr>
              <w:jc w:val="left"/>
              <w:rPr>
                <w:ins w:id="15342" w:author="Rafi Aziizi" w:date="2021-11-14T12:48:00Z"/>
              </w:rPr>
              <w:pPrChange w:id="15343" w:author="Rafi Aziizi" w:date="2021-11-14T20:36:00Z">
                <w:pPr/>
              </w:pPrChange>
            </w:pPr>
            <w:ins w:id="15344" w:author="Rafi Aziizi" w:date="2021-11-14T12:48:00Z">
              <w:r w:rsidRPr="007577FF">
                <w:lastRenderedPageBreak/>
                <w:t>18</w:t>
              </w:r>
            </w:ins>
          </w:p>
        </w:tc>
        <w:tc>
          <w:tcPr>
            <w:tcW w:w="1384" w:type="dxa"/>
            <w:vAlign w:val="center"/>
            <w:tcPrChange w:id="15345" w:author=" " w:date="2021-11-16T10:13:00Z">
              <w:tcPr>
                <w:tcW w:w="1985" w:type="dxa"/>
                <w:vAlign w:val="center"/>
              </w:tcPr>
            </w:tcPrChange>
          </w:tcPr>
          <w:p w14:paraId="648C632A" w14:textId="02228377" w:rsidR="00992581" w:rsidRPr="007577FF" w:rsidRDefault="00992581">
            <w:pPr>
              <w:jc w:val="center"/>
              <w:rPr>
                <w:ins w:id="15346" w:author="Rafi Aziizi" w:date="2021-11-14T12:48:00Z"/>
              </w:rPr>
              <w:pPrChange w:id="15347" w:author=" " w:date="2021-11-15T17:13:00Z">
                <w:pPr/>
              </w:pPrChange>
            </w:pPr>
            <w:ins w:id="15348" w:author="Rafi Aziizi" w:date="2021-11-14T12:53:00Z">
              <w:r w:rsidRPr="007577FF">
                <w:t>SP-RC13.4</w:t>
              </w:r>
            </w:ins>
          </w:p>
        </w:tc>
        <w:tc>
          <w:tcPr>
            <w:tcW w:w="1961" w:type="dxa"/>
            <w:vAlign w:val="center"/>
            <w:tcPrChange w:id="15349" w:author=" " w:date="2021-11-16T10:13:00Z">
              <w:tcPr>
                <w:tcW w:w="2268" w:type="dxa"/>
                <w:vAlign w:val="center"/>
              </w:tcPr>
            </w:tcPrChange>
          </w:tcPr>
          <w:p w14:paraId="78C52011" w14:textId="47536BDB" w:rsidR="00992581" w:rsidRPr="007577FF" w:rsidRDefault="00992581">
            <w:pPr>
              <w:jc w:val="center"/>
              <w:rPr>
                <w:ins w:id="15350" w:author="Rafi Aziizi" w:date="2021-11-14T12:48:00Z"/>
              </w:rPr>
              <w:pPrChange w:id="15351" w:author=" " w:date="2021-11-15T17:13:00Z">
                <w:pPr/>
              </w:pPrChange>
            </w:pPr>
            <w:ins w:id="15352" w:author="Rafi Aziizi" w:date="2021-11-14T12:54:00Z">
              <w:r w:rsidRPr="007577FF">
                <w:t>Lihat Guru</w:t>
              </w:r>
            </w:ins>
          </w:p>
        </w:tc>
        <w:tc>
          <w:tcPr>
            <w:tcW w:w="1559" w:type="dxa"/>
            <w:vAlign w:val="center"/>
            <w:tcPrChange w:id="15353" w:author=" " w:date="2021-11-16T10:13:00Z">
              <w:tcPr>
                <w:tcW w:w="1984" w:type="dxa"/>
                <w:vAlign w:val="center"/>
              </w:tcPr>
            </w:tcPrChange>
          </w:tcPr>
          <w:p w14:paraId="3D6C15E6" w14:textId="002A2743" w:rsidR="00992581" w:rsidRDefault="008D5322">
            <w:pPr>
              <w:jc w:val="left"/>
              <w:rPr>
                <w:ins w:id="15354" w:author="Rafi Aziizi" w:date="2021-11-14T12:48:00Z"/>
              </w:rPr>
              <w:pPrChange w:id="15355" w:author="Rafi Aziizi" w:date="2021-11-14T20:01:00Z">
                <w:pPr/>
              </w:pPrChange>
            </w:pPr>
            <w:ins w:id="15356" w:author="chaniaayulestari@outlook.com" w:date="2021-11-14T18:04:00Z">
              <w:r>
                <w:t>-</w:t>
              </w:r>
            </w:ins>
          </w:p>
        </w:tc>
        <w:tc>
          <w:tcPr>
            <w:tcW w:w="2027" w:type="dxa"/>
            <w:vAlign w:val="center"/>
            <w:tcPrChange w:id="15357" w:author=" " w:date="2021-11-16T10:13:00Z">
              <w:tcPr>
                <w:tcW w:w="2977" w:type="dxa"/>
                <w:vAlign w:val="center"/>
              </w:tcPr>
            </w:tcPrChange>
          </w:tcPr>
          <w:p w14:paraId="7690FDC8" w14:textId="704F7D11" w:rsidR="00992581" w:rsidRDefault="008D5322">
            <w:pPr>
              <w:jc w:val="left"/>
              <w:rPr>
                <w:ins w:id="15358" w:author="Rafi Aziizi" w:date="2021-11-14T12:48:00Z"/>
              </w:rPr>
              <w:pPrChange w:id="15359" w:author="Rafi Aziizi" w:date="2021-11-14T20:01:00Z">
                <w:pPr/>
              </w:pPrChange>
            </w:pPr>
            <w:ins w:id="15360" w:author="chaniaayulestari@outlook.com" w:date="2021-11-14T18:04:00Z">
              <w:r>
                <w:t>Sistem dapat menampilkan seluruh data guru</w:t>
              </w:r>
            </w:ins>
          </w:p>
        </w:tc>
        <w:tc>
          <w:tcPr>
            <w:tcW w:w="6126" w:type="dxa"/>
            <w:tcPrChange w:id="15361" w:author=" " w:date="2021-11-16T10:13:00Z">
              <w:tcPr>
                <w:tcW w:w="3402" w:type="dxa"/>
              </w:tcPr>
            </w:tcPrChange>
          </w:tcPr>
          <w:p w14:paraId="5AF42D55" w14:textId="15ECE2B2" w:rsidR="00992581" w:rsidRDefault="00D93EA0" w:rsidP="00992581">
            <w:pPr>
              <w:rPr>
                <w:ins w:id="15362" w:author="chaniaayulestari@outlook.com" w:date="2021-11-14T18:04:00Z"/>
              </w:rPr>
            </w:pPr>
            <w:ins w:id="15363" w:author="Rafi Aziizi" w:date="2021-11-14T20:25:00Z">
              <w:r>
                <w:rPr>
                  <w:noProof/>
                </w:rPr>
                <w:drawing>
                  <wp:inline distT="0" distB="0" distL="0" distR="0" wp14:anchorId="73689187" wp14:editId="46BD6F66">
                    <wp:extent cx="3600450" cy="209189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615548" cy="2100665"/>
                            </a:xfrm>
                            <a:prstGeom prst="rect">
                              <a:avLst/>
                            </a:prstGeom>
                            <a:noFill/>
                            <a:ln>
                              <a:noFill/>
                            </a:ln>
                          </pic:spPr>
                        </pic:pic>
                      </a:graphicData>
                    </a:graphic>
                  </wp:inline>
                </w:drawing>
              </w:r>
            </w:ins>
          </w:p>
          <w:p w14:paraId="347B1FD1" w14:textId="0B41E25B" w:rsidR="008D5322" w:rsidRDefault="008D5322" w:rsidP="00992581">
            <w:pPr>
              <w:rPr>
                <w:ins w:id="15364" w:author="chaniaayulestari@outlook.com" w:date="2021-11-14T18:05:00Z"/>
              </w:rPr>
            </w:pPr>
            <w:ins w:id="15365" w:author="chaniaayulestari@outlook.com" w:date="2021-11-14T18:04:00Z">
              <w:r>
                <w:t xml:space="preserve">Pada gambar </w:t>
              </w:r>
            </w:ins>
            <w:ins w:id="15366" w:author="Rafi Aziizi" w:date="2021-11-14T20:20:00Z">
              <w:r w:rsidR="00110DAD">
                <w:t>di atas,</w:t>
              </w:r>
            </w:ins>
            <w:ins w:id="15367" w:author="chaniaayulestari@outlook.com" w:date="2021-11-14T18:04:00Z">
              <w:del w:id="15368" w:author="Rafi Aziizi" w:date="2021-11-14T20:20:00Z">
                <w:r w:rsidDel="00110DAD">
                  <w:delText>diatas</w:delText>
                </w:r>
              </w:del>
              <w:r>
                <w:t xml:space="preserve"> fitur ini terbukti dapa</w:t>
              </w:r>
            </w:ins>
            <w:ins w:id="15369" w:author="chaniaayulestari@outlook.com" w:date="2021-11-14T18:05:00Z">
              <w:r>
                <w:t>t</w:t>
              </w:r>
            </w:ins>
            <w:ins w:id="15370" w:author="chaniaayulestari@outlook.com" w:date="2021-11-14T18:04:00Z">
              <w:r>
                <w:t xml:space="preserve"> menampilkan </w:t>
              </w:r>
            </w:ins>
            <w:ins w:id="15371" w:author="chaniaayulestari@outlook.com" w:date="2021-11-14T18:05:00Z">
              <w:r>
                <w:t xml:space="preserve">seluruh </w:t>
              </w:r>
            </w:ins>
            <w:ins w:id="15372" w:author="chaniaayulestari@outlook.com" w:date="2021-11-14T18:04:00Z">
              <w:r>
                <w:t xml:space="preserve">data guru </w:t>
              </w:r>
            </w:ins>
            <w:ins w:id="15373" w:author="chaniaayulestari@outlook.com" w:date="2021-11-14T18:05:00Z">
              <w:r>
                <w:t xml:space="preserve">aktif </w:t>
              </w:r>
            </w:ins>
            <w:ins w:id="15374" w:author="chaniaayulestari@outlook.com" w:date="2021-11-14T18:04:00Z">
              <w:r>
                <w:t xml:space="preserve">sesuai dengan </w:t>
              </w:r>
              <w:r w:rsidRPr="008D5322">
                <w:rPr>
                  <w:i/>
                  <w:iCs/>
                  <w:rPrChange w:id="15375" w:author="chaniaayulestari@outlook.com" w:date="2021-11-14T18:04:00Z">
                    <w:rPr/>
                  </w:rPrChange>
                </w:rPr>
                <w:t>database</w:t>
              </w:r>
              <w:r>
                <w:t>.</w:t>
              </w:r>
            </w:ins>
          </w:p>
          <w:p w14:paraId="42B6376E" w14:textId="1F1FBB1F" w:rsidR="008D5322" w:rsidRDefault="00D93EA0" w:rsidP="00992581">
            <w:pPr>
              <w:rPr>
                <w:ins w:id="15376" w:author="chaniaayulestari@outlook.com" w:date="2021-11-14T18:05:00Z"/>
              </w:rPr>
            </w:pPr>
            <w:ins w:id="15377" w:author="Rafi Aziizi" w:date="2021-11-14T20:25:00Z">
              <w:r>
                <w:rPr>
                  <w:noProof/>
                </w:rPr>
                <w:drawing>
                  <wp:inline distT="0" distB="0" distL="0" distR="0" wp14:anchorId="62F3AC76" wp14:editId="7B7477B7">
                    <wp:extent cx="3600450" cy="2089654"/>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614947" cy="2098068"/>
                            </a:xfrm>
                            <a:prstGeom prst="rect">
                              <a:avLst/>
                            </a:prstGeom>
                            <a:noFill/>
                            <a:ln>
                              <a:noFill/>
                            </a:ln>
                          </pic:spPr>
                        </pic:pic>
                      </a:graphicData>
                    </a:graphic>
                  </wp:inline>
                </w:drawing>
              </w:r>
            </w:ins>
          </w:p>
          <w:p w14:paraId="3364CAB5" w14:textId="7027E55C" w:rsidR="008D5322" w:rsidRDefault="008D5322" w:rsidP="00992581">
            <w:pPr>
              <w:rPr>
                <w:ins w:id="15378" w:author="Rafi Aziizi" w:date="2021-11-14T12:48:00Z"/>
              </w:rPr>
            </w:pPr>
            <w:ins w:id="15379" w:author="chaniaayulestari@outlook.com" w:date="2021-11-14T18:05:00Z">
              <w:r>
                <w:lastRenderedPageBreak/>
                <w:t xml:space="preserve">Pada gambar </w:t>
              </w:r>
            </w:ins>
            <w:ins w:id="15380" w:author="Rafi Aziizi" w:date="2021-11-14T20:20:00Z">
              <w:r w:rsidR="00110DAD">
                <w:t>di atas,</w:t>
              </w:r>
            </w:ins>
            <w:ins w:id="15381" w:author="chaniaayulestari@outlook.com" w:date="2021-11-14T18:05:00Z">
              <w:del w:id="15382" w:author="Rafi Aziizi" w:date="2021-11-14T20:20:00Z">
                <w:r w:rsidDel="00110DAD">
                  <w:delText>diatas</w:delText>
                </w:r>
              </w:del>
              <w:r>
                <w:t xml:space="preserve"> fitur ini terbukti dapat menampilkan seluruh data guru </w:t>
              </w:r>
            </w:ins>
            <w:ins w:id="15383" w:author="chaniaayulestari@outlook.com" w:date="2021-11-14T18:06:00Z">
              <w:r>
                <w:t xml:space="preserve">pasif </w:t>
              </w:r>
            </w:ins>
            <w:ins w:id="15384" w:author="chaniaayulestari@outlook.com" w:date="2021-11-14T18:05:00Z">
              <w:r>
                <w:t xml:space="preserve">sesuai dengan </w:t>
              </w:r>
              <w:r w:rsidRPr="00B55A84">
                <w:rPr>
                  <w:i/>
                  <w:iCs/>
                </w:rPr>
                <w:t>database</w:t>
              </w:r>
            </w:ins>
            <w:ins w:id="15385" w:author=" " w:date="2021-11-15T18:33:00Z">
              <w:r w:rsidR="00A0590D">
                <w:rPr>
                  <w:i/>
                  <w:iCs/>
                </w:rPr>
                <w:t>.</w:t>
              </w:r>
            </w:ins>
          </w:p>
        </w:tc>
        <w:tc>
          <w:tcPr>
            <w:tcW w:w="1016" w:type="dxa"/>
            <w:vAlign w:val="center"/>
            <w:tcPrChange w:id="15386" w:author=" " w:date="2021-11-16T10:13:00Z">
              <w:tcPr>
                <w:tcW w:w="1417" w:type="dxa"/>
                <w:vAlign w:val="center"/>
              </w:tcPr>
            </w:tcPrChange>
          </w:tcPr>
          <w:p w14:paraId="3CC14EB5" w14:textId="316B5FA3" w:rsidR="00992581" w:rsidRDefault="008D5322">
            <w:pPr>
              <w:jc w:val="center"/>
              <w:rPr>
                <w:ins w:id="15387" w:author="Rafi Aziizi" w:date="2021-11-14T12:48:00Z"/>
              </w:rPr>
              <w:pPrChange w:id="15388" w:author="Rafi Aziizi" w:date="2021-11-14T20:09:00Z">
                <w:pPr/>
              </w:pPrChange>
            </w:pPr>
            <w:ins w:id="15389" w:author="chaniaayulestari@outlook.com" w:date="2021-11-14T18:04:00Z">
              <w:r>
                <w:lastRenderedPageBreak/>
                <w:t>sesuai</w:t>
              </w:r>
            </w:ins>
          </w:p>
        </w:tc>
      </w:tr>
      <w:tr w:rsidR="00E85CFB" w14:paraId="54286777" w14:textId="77777777" w:rsidTr="00070779">
        <w:trPr>
          <w:ins w:id="15390" w:author="Rafi Aziizi" w:date="2021-11-14T12:48:00Z"/>
        </w:trPr>
        <w:tc>
          <w:tcPr>
            <w:tcW w:w="528" w:type="dxa"/>
            <w:vAlign w:val="center"/>
            <w:tcPrChange w:id="15391" w:author=" " w:date="2021-11-16T10:13:00Z">
              <w:tcPr>
                <w:tcW w:w="568" w:type="dxa"/>
                <w:vAlign w:val="center"/>
              </w:tcPr>
            </w:tcPrChange>
          </w:tcPr>
          <w:p w14:paraId="0C275279" w14:textId="71160944" w:rsidR="00992581" w:rsidRPr="007577FF" w:rsidRDefault="00992581">
            <w:pPr>
              <w:jc w:val="left"/>
              <w:rPr>
                <w:ins w:id="15392" w:author="Rafi Aziizi" w:date="2021-11-14T12:48:00Z"/>
              </w:rPr>
              <w:pPrChange w:id="15393" w:author="Rafi Aziizi" w:date="2021-11-14T20:36:00Z">
                <w:pPr/>
              </w:pPrChange>
            </w:pPr>
            <w:ins w:id="15394" w:author="Rafi Aziizi" w:date="2021-11-14T12:48:00Z">
              <w:r w:rsidRPr="007577FF">
                <w:t>19</w:t>
              </w:r>
            </w:ins>
          </w:p>
        </w:tc>
        <w:tc>
          <w:tcPr>
            <w:tcW w:w="1384" w:type="dxa"/>
            <w:vAlign w:val="center"/>
            <w:tcPrChange w:id="15395" w:author=" " w:date="2021-11-16T10:13:00Z">
              <w:tcPr>
                <w:tcW w:w="1985" w:type="dxa"/>
                <w:vAlign w:val="center"/>
              </w:tcPr>
            </w:tcPrChange>
          </w:tcPr>
          <w:p w14:paraId="5B93995D" w14:textId="60596A48" w:rsidR="00992581" w:rsidRPr="007577FF" w:rsidRDefault="00992581">
            <w:pPr>
              <w:jc w:val="center"/>
              <w:rPr>
                <w:ins w:id="15396" w:author="Rafi Aziizi" w:date="2021-11-14T12:48:00Z"/>
              </w:rPr>
              <w:pPrChange w:id="15397" w:author=" " w:date="2021-11-15T17:13:00Z">
                <w:pPr/>
              </w:pPrChange>
            </w:pPr>
            <w:ins w:id="15398" w:author="Rafi Aziizi" w:date="2021-11-14T12:53:00Z">
              <w:r w:rsidRPr="007577FF">
                <w:t>SP-RC06</w:t>
              </w:r>
            </w:ins>
          </w:p>
        </w:tc>
        <w:tc>
          <w:tcPr>
            <w:tcW w:w="1961" w:type="dxa"/>
            <w:vAlign w:val="center"/>
            <w:tcPrChange w:id="15399" w:author=" " w:date="2021-11-16T10:13:00Z">
              <w:tcPr>
                <w:tcW w:w="2268" w:type="dxa"/>
                <w:vAlign w:val="center"/>
              </w:tcPr>
            </w:tcPrChange>
          </w:tcPr>
          <w:p w14:paraId="486F6179" w14:textId="2BE13042" w:rsidR="00992581" w:rsidRPr="007577FF" w:rsidRDefault="00992581">
            <w:pPr>
              <w:jc w:val="center"/>
              <w:rPr>
                <w:ins w:id="15400" w:author="Rafi Aziizi" w:date="2021-11-14T12:48:00Z"/>
              </w:rPr>
              <w:pPrChange w:id="15401" w:author=" " w:date="2021-11-15T17:13:00Z">
                <w:pPr/>
              </w:pPrChange>
            </w:pPr>
            <w:ins w:id="15402" w:author="Rafi Aziizi" w:date="2021-11-14T12:54:00Z">
              <w:r w:rsidRPr="007577FF">
                <w:t>Lihat Profile Guru</w:t>
              </w:r>
            </w:ins>
          </w:p>
        </w:tc>
        <w:tc>
          <w:tcPr>
            <w:tcW w:w="1559" w:type="dxa"/>
            <w:vAlign w:val="center"/>
            <w:tcPrChange w:id="15403" w:author=" " w:date="2021-11-16T10:13:00Z">
              <w:tcPr>
                <w:tcW w:w="1984" w:type="dxa"/>
                <w:vAlign w:val="center"/>
              </w:tcPr>
            </w:tcPrChange>
          </w:tcPr>
          <w:p w14:paraId="73FB2CE1" w14:textId="3F3D5402" w:rsidR="00992581" w:rsidRDefault="008D5322">
            <w:pPr>
              <w:jc w:val="left"/>
              <w:rPr>
                <w:ins w:id="15404" w:author="Rafi Aziizi" w:date="2021-11-14T12:48:00Z"/>
              </w:rPr>
              <w:pPrChange w:id="15405" w:author="Rafi Aziizi" w:date="2021-11-14T20:01:00Z">
                <w:pPr/>
              </w:pPrChange>
            </w:pPr>
            <w:ins w:id="15406" w:author="chaniaayulestari@outlook.com" w:date="2021-11-14T18:06:00Z">
              <w:r>
                <w:t>-</w:t>
              </w:r>
            </w:ins>
          </w:p>
        </w:tc>
        <w:tc>
          <w:tcPr>
            <w:tcW w:w="2027" w:type="dxa"/>
            <w:vAlign w:val="center"/>
            <w:tcPrChange w:id="15407" w:author=" " w:date="2021-11-16T10:13:00Z">
              <w:tcPr>
                <w:tcW w:w="2977" w:type="dxa"/>
                <w:vAlign w:val="center"/>
              </w:tcPr>
            </w:tcPrChange>
          </w:tcPr>
          <w:p w14:paraId="05F5B059" w14:textId="05EF494F" w:rsidR="00992581" w:rsidRDefault="008D5322">
            <w:pPr>
              <w:jc w:val="left"/>
              <w:rPr>
                <w:ins w:id="15408" w:author="Rafi Aziizi" w:date="2021-11-14T12:48:00Z"/>
              </w:rPr>
              <w:pPrChange w:id="15409" w:author="Rafi Aziizi" w:date="2021-11-14T20:01:00Z">
                <w:pPr/>
              </w:pPrChange>
            </w:pPr>
            <w:ins w:id="15410" w:author="chaniaayulestari@outlook.com" w:date="2021-11-14T18:06:00Z">
              <w:r>
                <w:t>Sistem dapat menampilkan identitsas guru secara lengkap</w:t>
              </w:r>
            </w:ins>
          </w:p>
        </w:tc>
        <w:tc>
          <w:tcPr>
            <w:tcW w:w="6126" w:type="dxa"/>
            <w:tcPrChange w:id="15411" w:author=" " w:date="2021-11-16T10:13:00Z">
              <w:tcPr>
                <w:tcW w:w="3402" w:type="dxa"/>
              </w:tcPr>
            </w:tcPrChange>
          </w:tcPr>
          <w:p w14:paraId="7ED051FB" w14:textId="1D61D329" w:rsidR="00992581" w:rsidRDefault="00D93EA0" w:rsidP="00992581">
            <w:pPr>
              <w:rPr>
                <w:ins w:id="15412" w:author="chaniaayulestari@outlook.com" w:date="2021-11-14T18:06:00Z"/>
              </w:rPr>
            </w:pPr>
            <w:ins w:id="15413" w:author="Rafi Aziizi" w:date="2021-11-14T20:26:00Z">
              <w:r>
                <w:rPr>
                  <w:noProof/>
                </w:rPr>
                <w:drawing>
                  <wp:inline distT="0" distB="0" distL="0" distR="0" wp14:anchorId="2F5E0EA1" wp14:editId="22C9BE20">
                    <wp:extent cx="3667125" cy="212835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693146" cy="2143454"/>
                            </a:xfrm>
                            <a:prstGeom prst="rect">
                              <a:avLst/>
                            </a:prstGeom>
                            <a:noFill/>
                            <a:ln>
                              <a:noFill/>
                            </a:ln>
                          </pic:spPr>
                        </pic:pic>
                      </a:graphicData>
                    </a:graphic>
                  </wp:inline>
                </w:drawing>
              </w:r>
            </w:ins>
          </w:p>
          <w:p w14:paraId="3D7AFC81" w14:textId="489A106C" w:rsidR="008D5322" w:rsidRDefault="008D5322" w:rsidP="00992581">
            <w:pPr>
              <w:rPr>
                <w:ins w:id="15414" w:author="Rafi Aziizi" w:date="2021-11-14T12:48:00Z"/>
              </w:rPr>
            </w:pPr>
            <w:ins w:id="15415" w:author="chaniaayulestari@outlook.com" w:date="2021-11-14T18:06:00Z">
              <w:r>
                <w:t xml:space="preserve">Pada gambar </w:t>
              </w:r>
            </w:ins>
            <w:ins w:id="15416" w:author="Rafi Aziizi" w:date="2021-11-14T20:20:00Z">
              <w:r w:rsidR="00110DAD">
                <w:t>di atas,</w:t>
              </w:r>
            </w:ins>
            <w:ins w:id="15417" w:author="chaniaayulestari@outlook.com" w:date="2021-11-14T18:06:00Z">
              <w:del w:id="15418" w:author="Rafi Aziizi" w:date="2021-11-14T20:20:00Z">
                <w:r w:rsidDel="00110DAD">
                  <w:delText xml:space="preserve">diatas, </w:delText>
                </w:r>
              </w:del>
            </w:ins>
            <w:ins w:id="15419" w:author="Rafi Aziizi" w:date="2021-11-14T20:20:00Z">
              <w:r w:rsidR="00110DAD">
                <w:t xml:space="preserve"> </w:t>
              </w:r>
            </w:ins>
            <w:ins w:id="15420" w:author="chaniaayulestari@outlook.com" w:date="2021-11-14T18:06:00Z">
              <w:r>
                <w:t>fitur ini dapat menampilkan detail informasi mengenai guru</w:t>
              </w:r>
            </w:ins>
            <w:ins w:id="15421" w:author="chaniaayulestari@outlook.com" w:date="2021-11-14T18:24:00Z">
              <w:r w:rsidR="004B60D7">
                <w:t xml:space="preserve"> aktif maupun pasif</w:t>
              </w:r>
            </w:ins>
            <w:ins w:id="15422" w:author="Rafi Aziizi" w:date="2021-11-14T20:48:00Z">
              <w:r w:rsidR="00F261E9">
                <w:t xml:space="preserve"> sesuai pada </w:t>
              </w:r>
              <w:r w:rsidR="00F261E9" w:rsidRPr="00F261E9">
                <w:rPr>
                  <w:i/>
                  <w:iCs/>
                  <w:rPrChange w:id="15423" w:author="Rafi Aziizi" w:date="2021-11-14T20:48:00Z">
                    <w:rPr/>
                  </w:rPrChange>
                </w:rPr>
                <w:t>database</w:t>
              </w:r>
              <w:r w:rsidR="00F261E9">
                <w:t>.</w:t>
              </w:r>
            </w:ins>
            <w:ins w:id="15424" w:author="chaniaayulestari@outlook.com" w:date="2021-11-14T18:06:00Z">
              <w:del w:id="15425" w:author="Rafi Aziizi" w:date="2021-11-14T20:48:00Z">
                <w:r w:rsidDel="00F261E9">
                  <w:delText>.</w:delText>
                </w:r>
              </w:del>
            </w:ins>
          </w:p>
        </w:tc>
        <w:tc>
          <w:tcPr>
            <w:tcW w:w="1016" w:type="dxa"/>
            <w:vAlign w:val="center"/>
            <w:tcPrChange w:id="15426" w:author=" " w:date="2021-11-16T10:13:00Z">
              <w:tcPr>
                <w:tcW w:w="1417" w:type="dxa"/>
                <w:vAlign w:val="center"/>
              </w:tcPr>
            </w:tcPrChange>
          </w:tcPr>
          <w:p w14:paraId="3235C737" w14:textId="6401C0FE" w:rsidR="00992581" w:rsidRDefault="008D5322">
            <w:pPr>
              <w:jc w:val="center"/>
              <w:rPr>
                <w:ins w:id="15427" w:author="Rafi Aziizi" w:date="2021-11-14T12:48:00Z"/>
              </w:rPr>
              <w:pPrChange w:id="15428" w:author="Rafi Aziizi" w:date="2021-11-14T20:09:00Z">
                <w:pPr/>
              </w:pPrChange>
            </w:pPr>
            <w:ins w:id="15429" w:author="chaniaayulestari@outlook.com" w:date="2021-11-14T18:07:00Z">
              <w:r>
                <w:t>sesuai</w:t>
              </w:r>
            </w:ins>
          </w:p>
        </w:tc>
      </w:tr>
      <w:tr w:rsidR="00E85CFB" w14:paraId="04FF7286" w14:textId="77777777" w:rsidTr="00070779">
        <w:trPr>
          <w:ins w:id="15430" w:author="Rafi Aziizi" w:date="2021-11-14T12:48:00Z"/>
        </w:trPr>
        <w:tc>
          <w:tcPr>
            <w:tcW w:w="528" w:type="dxa"/>
            <w:vAlign w:val="center"/>
            <w:tcPrChange w:id="15431" w:author=" " w:date="2021-11-16T10:13:00Z">
              <w:tcPr>
                <w:tcW w:w="568" w:type="dxa"/>
                <w:vAlign w:val="center"/>
              </w:tcPr>
            </w:tcPrChange>
          </w:tcPr>
          <w:p w14:paraId="1E56A1D5" w14:textId="26B45960" w:rsidR="00992581" w:rsidRPr="007577FF" w:rsidRDefault="00992581">
            <w:pPr>
              <w:jc w:val="left"/>
              <w:rPr>
                <w:ins w:id="15432" w:author="Rafi Aziizi" w:date="2021-11-14T12:48:00Z"/>
              </w:rPr>
              <w:pPrChange w:id="15433" w:author="Rafi Aziizi" w:date="2021-11-14T20:36:00Z">
                <w:pPr/>
              </w:pPrChange>
            </w:pPr>
            <w:ins w:id="15434" w:author="Rafi Aziizi" w:date="2021-11-14T12:48:00Z">
              <w:r w:rsidRPr="007577FF">
                <w:lastRenderedPageBreak/>
                <w:t>20</w:t>
              </w:r>
            </w:ins>
          </w:p>
        </w:tc>
        <w:tc>
          <w:tcPr>
            <w:tcW w:w="1384" w:type="dxa"/>
            <w:vAlign w:val="center"/>
            <w:tcPrChange w:id="15435" w:author=" " w:date="2021-11-16T10:13:00Z">
              <w:tcPr>
                <w:tcW w:w="1985" w:type="dxa"/>
                <w:vAlign w:val="center"/>
              </w:tcPr>
            </w:tcPrChange>
          </w:tcPr>
          <w:p w14:paraId="7C8B34BA" w14:textId="283016BC" w:rsidR="00992581" w:rsidRPr="007577FF" w:rsidRDefault="00992581">
            <w:pPr>
              <w:jc w:val="center"/>
              <w:rPr>
                <w:ins w:id="15436" w:author="Rafi Aziizi" w:date="2021-11-14T12:48:00Z"/>
              </w:rPr>
              <w:pPrChange w:id="15437" w:author=" " w:date="2021-11-15T17:13:00Z">
                <w:pPr/>
              </w:pPrChange>
            </w:pPr>
            <w:ins w:id="15438" w:author="Rafi Aziizi" w:date="2021-11-14T12:53:00Z">
              <w:r w:rsidRPr="007577FF">
                <w:t>SP-RC14.1</w:t>
              </w:r>
            </w:ins>
          </w:p>
        </w:tc>
        <w:tc>
          <w:tcPr>
            <w:tcW w:w="1961" w:type="dxa"/>
            <w:vAlign w:val="center"/>
            <w:tcPrChange w:id="15439" w:author=" " w:date="2021-11-16T10:13:00Z">
              <w:tcPr>
                <w:tcW w:w="2268" w:type="dxa"/>
                <w:vAlign w:val="center"/>
              </w:tcPr>
            </w:tcPrChange>
          </w:tcPr>
          <w:p w14:paraId="0372C74C" w14:textId="7C424D53" w:rsidR="00992581" w:rsidRPr="007577FF" w:rsidRDefault="00992581">
            <w:pPr>
              <w:jc w:val="center"/>
              <w:rPr>
                <w:ins w:id="15440" w:author="Rafi Aziizi" w:date="2021-11-14T12:48:00Z"/>
              </w:rPr>
              <w:pPrChange w:id="15441" w:author=" " w:date="2021-11-15T17:13:00Z">
                <w:pPr/>
              </w:pPrChange>
            </w:pPr>
            <w:ins w:id="15442" w:author="Rafi Aziizi" w:date="2021-11-14T12:54:00Z">
              <w:r w:rsidRPr="007577FF">
                <w:t>Tambah Walikelas</w:t>
              </w:r>
            </w:ins>
          </w:p>
        </w:tc>
        <w:tc>
          <w:tcPr>
            <w:tcW w:w="1559" w:type="dxa"/>
            <w:vAlign w:val="center"/>
            <w:tcPrChange w:id="15443" w:author=" " w:date="2021-11-16T10:13:00Z">
              <w:tcPr>
                <w:tcW w:w="1984" w:type="dxa"/>
                <w:vAlign w:val="center"/>
              </w:tcPr>
            </w:tcPrChange>
          </w:tcPr>
          <w:p w14:paraId="65546EAC" w14:textId="24411F59" w:rsidR="00992581" w:rsidRDefault="008D5322">
            <w:pPr>
              <w:jc w:val="left"/>
              <w:rPr>
                <w:ins w:id="15444" w:author="Rafi Aziizi" w:date="2021-11-14T12:48:00Z"/>
              </w:rPr>
              <w:pPrChange w:id="15445" w:author="Rafi Aziizi" w:date="2021-11-14T20:01:00Z">
                <w:pPr/>
              </w:pPrChange>
            </w:pPr>
            <w:ins w:id="15446" w:author="chaniaayulestari@outlook.com" w:date="2021-11-14T18:03:00Z">
              <w:r>
                <w:t xml:space="preserve">identitas </w:t>
              </w:r>
            </w:ins>
            <w:ins w:id="15447" w:author="chaniaayulestari@outlook.com" w:date="2021-11-14T16:50:00Z">
              <w:r w:rsidR="00A4326A">
                <w:t>data walikelas</w:t>
              </w:r>
            </w:ins>
            <w:ins w:id="15448" w:author="chaniaayulestari@outlook.com" w:date="2021-11-14T17:56:00Z">
              <w:r w:rsidR="00EC1255">
                <w:t xml:space="preserve"> baru </w:t>
              </w:r>
            </w:ins>
            <w:ins w:id="15449" w:author="chaniaayulestari@outlook.com" w:date="2021-11-14T18:09:00Z">
              <w:r w:rsidR="006C188B">
                <w:t>berdasarkan</w:t>
              </w:r>
            </w:ins>
            <w:ins w:id="15450" w:author="chaniaayulestari@outlook.com" w:date="2021-11-14T18:08:00Z">
              <w:r>
                <w:t xml:space="preserve"> data guru</w:t>
              </w:r>
            </w:ins>
            <w:ins w:id="15451" w:author="chaniaayulestari@outlook.com" w:date="2021-11-14T18:09:00Z">
              <w:r w:rsidR="006C188B">
                <w:t xml:space="preserve"> aktif</w:t>
              </w:r>
            </w:ins>
          </w:p>
        </w:tc>
        <w:tc>
          <w:tcPr>
            <w:tcW w:w="2027" w:type="dxa"/>
            <w:vAlign w:val="center"/>
            <w:tcPrChange w:id="15452" w:author=" " w:date="2021-11-16T10:13:00Z">
              <w:tcPr>
                <w:tcW w:w="2977" w:type="dxa"/>
                <w:vAlign w:val="center"/>
              </w:tcPr>
            </w:tcPrChange>
          </w:tcPr>
          <w:p w14:paraId="7326A1EF" w14:textId="20AFAAD4" w:rsidR="00992581" w:rsidRDefault="006C188B">
            <w:pPr>
              <w:jc w:val="left"/>
              <w:rPr>
                <w:ins w:id="15453" w:author="Rafi Aziizi" w:date="2021-11-14T12:48:00Z"/>
              </w:rPr>
              <w:pPrChange w:id="15454" w:author="Rafi Aziizi" w:date="2021-11-14T20:01:00Z">
                <w:pPr/>
              </w:pPrChange>
            </w:pPr>
            <w:ins w:id="15455" w:author="chaniaayulestari@outlook.com" w:date="2021-11-14T18:08:00Z">
              <w:r>
                <w:t xml:space="preserve">sistem dapat mendaftarkan </w:t>
              </w:r>
            </w:ins>
            <w:ins w:id="15456" w:author="chaniaayulestari@outlook.com" w:date="2021-11-14T18:09:00Z">
              <w:r>
                <w:t xml:space="preserve">guru menjadi walikelas </w:t>
              </w:r>
            </w:ins>
            <w:ins w:id="15457" w:author="chaniaayulestari@outlook.com" w:date="2021-11-14T18:10:00Z">
              <w:r>
                <w:t>sesuai data guru yang aktif</w:t>
              </w:r>
            </w:ins>
          </w:p>
        </w:tc>
        <w:tc>
          <w:tcPr>
            <w:tcW w:w="6126" w:type="dxa"/>
            <w:tcPrChange w:id="15458" w:author=" " w:date="2021-11-16T10:13:00Z">
              <w:tcPr>
                <w:tcW w:w="3402" w:type="dxa"/>
              </w:tcPr>
            </w:tcPrChange>
          </w:tcPr>
          <w:p w14:paraId="48A795DA" w14:textId="29E0DA5A" w:rsidR="006C188B" w:rsidRDefault="00D93EA0" w:rsidP="00992581">
            <w:pPr>
              <w:rPr>
                <w:ins w:id="15459" w:author="chaniaayulestari@outlook.com" w:date="2021-11-14T18:10:00Z"/>
              </w:rPr>
            </w:pPr>
            <w:ins w:id="15460" w:author="Rafi Aziizi" w:date="2021-11-14T20:27:00Z">
              <w:r>
                <w:rPr>
                  <w:noProof/>
                </w:rPr>
                <w:drawing>
                  <wp:inline distT="0" distB="0" distL="0" distR="0" wp14:anchorId="23EC7212" wp14:editId="57F318BE">
                    <wp:extent cx="3648719" cy="21145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65794" cy="2124446"/>
                            </a:xfrm>
                            <a:prstGeom prst="rect">
                              <a:avLst/>
                            </a:prstGeom>
                            <a:noFill/>
                            <a:ln>
                              <a:noFill/>
                            </a:ln>
                          </pic:spPr>
                        </pic:pic>
                      </a:graphicData>
                    </a:graphic>
                  </wp:inline>
                </w:drawing>
              </w:r>
            </w:ins>
          </w:p>
          <w:p w14:paraId="2C1F4BC8" w14:textId="78E2B21C" w:rsidR="00992581" w:rsidRDefault="00D12FBC" w:rsidP="00992581">
            <w:pPr>
              <w:rPr>
                <w:ins w:id="15461" w:author="Rafi Aziizi" w:date="2021-11-14T12:48:00Z"/>
              </w:rPr>
            </w:pPr>
            <w:ins w:id="15462" w:author="chaniaayulestari@outlook.com" w:date="2021-11-14T16:54:00Z">
              <w:r>
                <w:t xml:space="preserve">Pada gambar </w:t>
              </w:r>
            </w:ins>
            <w:ins w:id="15463" w:author="Rafi Aziizi" w:date="2021-11-14T20:20:00Z">
              <w:r w:rsidR="00110DAD">
                <w:t>di atas,</w:t>
              </w:r>
            </w:ins>
            <w:ins w:id="15464" w:author="chaniaayulestari@outlook.com" w:date="2021-11-14T16:54:00Z">
              <w:del w:id="15465" w:author="Rafi Aziizi" w:date="2021-11-14T20:20:00Z">
                <w:r w:rsidDel="00110DAD">
                  <w:delText>diatas</w:delText>
                </w:r>
              </w:del>
              <w:r>
                <w:t xml:space="preserve"> fitur ini dapat </w:t>
              </w:r>
              <w:del w:id="15466" w:author="Rafi Aziizi" w:date="2021-11-14T20:48:00Z">
                <w:r w:rsidDel="00F261E9">
                  <w:delText xml:space="preserve"> </w:delText>
                </w:r>
              </w:del>
              <w:r>
                <w:t xml:space="preserve">menambahkan </w:t>
              </w:r>
            </w:ins>
            <w:ins w:id="15467" w:author="chaniaayulestari@outlook.com" w:date="2021-11-14T16:55:00Z">
              <w:r>
                <w:t>walikelas</w:t>
              </w:r>
            </w:ins>
            <w:ins w:id="15468" w:author="chaniaayulestari@outlook.com" w:date="2021-11-14T16:54:00Z">
              <w:r>
                <w:t xml:space="preserve"> kedalam sistem</w:t>
              </w:r>
            </w:ins>
            <w:ins w:id="15469" w:author="chaniaayulestari@outlook.com" w:date="2021-11-14T18:10:00Z">
              <w:r w:rsidR="006C188B">
                <w:t xml:space="preserve"> berdasarkan data guru</w:t>
              </w:r>
            </w:ins>
            <w:ins w:id="15470" w:author="Rafi Aziizi" w:date="2021-11-14T20:48:00Z">
              <w:r w:rsidR="00F261E9">
                <w:t xml:space="preserve"> yang aktif.</w:t>
              </w:r>
            </w:ins>
          </w:p>
        </w:tc>
        <w:tc>
          <w:tcPr>
            <w:tcW w:w="1016" w:type="dxa"/>
            <w:vAlign w:val="center"/>
            <w:tcPrChange w:id="15471" w:author=" " w:date="2021-11-16T10:13:00Z">
              <w:tcPr>
                <w:tcW w:w="1417" w:type="dxa"/>
                <w:vAlign w:val="center"/>
              </w:tcPr>
            </w:tcPrChange>
          </w:tcPr>
          <w:p w14:paraId="47AAF82B" w14:textId="1C5AD132" w:rsidR="00992581" w:rsidRDefault="006C188B">
            <w:pPr>
              <w:jc w:val="center"/>
              <w:rPr>
                <w:ins w:id="15472" w:author="Rafi Aziizi" w:date="2021-11-14T12:48:00Z"/>
              </w:rPr>
              <w:pPrChange w:id="15473" w:author="Rafi Aziizi" w:date="2021-11-14T20:09:00Z">
                <w:pPr/>
              </w:pPrChange>
            </w:pPr>
            <w:ins w:id="15474" w:author="chaniaayulestari@outlook.com" w:date="2021-11-14T18:10:00Z">
              <w:r>
                <w:t>sesuai</w:t>
              </w:r>
            </w:ins>
          </w:p>
        </w:tc>
      </w:tr>
      <w:tr w:rsidR="00E85CFB" w14:paraId="0828620B" w14:textId="77777777" w:rsidTr="00070779">
        <w:trPr>
          <w:ins w:id="15475" w:author="Rafi Aziizi" w:date="2021-11-14T12:48:00Z"/>
        </w:trPr>
        <w:tc>
          <w:tcPr>
            <w:tcW w:w="528" w:type="dxa"/>
            <w:vAlign w:val="center"/>
            <w:tcPrChange w:id="15476" w:author=" " w:date="2021-11-16T10:13:00Z">
              <w:tcPr>
                <w:tcW w:w="568" w:type="dxa"/>
                <w:vAlign w:val="center"/>
              </w:tcPr>
            </w:tcPrChange>
          </w:tcPr>
          <w:p w14:paraId="0D900EBF" w14:textId="6E3B770C" w:rsidR="00992581" w:rsidRPr="007577FF" w:rsidRDefault="00992581">
            <w:pPr>
              <w:jc w:val="left"/>
              <w:rPr>
                <w:ins w:id="15477" w:author="Rafi Aziizi" w:date="2021-11-14T12:48:00Z"/>
              </w:rPr>
              <w:pPrChange w:id="15478" w:author="Rafi Aziizi" w:date="2021-11-14T20:36:00Z">
                <w:pPr/>
              </w:pPrChange>
            </w:pPr>
            <w:ins w:id="15479" w:author="Rafi Aziizi" w:date="2021-11-14T12:48:00Z">
              <w:r w:rsidRPr="007577FF">
                <w:t>21</w:t>
              </w:r>
            </w:ins>
          </w:p>
        </w:tc>
        <w:tc>
          <w:tcPr>
            <w:tcW w:w="1384" w:type="dxa"/>
            <w:vAlign w:val="center"/>
            <w:tcPrChange w:id="15480" w:author=" " w:date="2021-11-16T10:13:00Z">
              <w:tcPr>
                <w:tcW w:w="1985" w:type="dxa"/>
                <w:vAlign w:val="center"/>
              </w:tcPr>
            </w:tcPrChange>
          </w:tcPr>
          <w:p w14:paraId="6A926022" w14:textId="06B75195" w:rsidR="00992581" w:rsidRPr="007577FF" w:rsidRDefault="00992581">
            <w:pPr>
              <w:jc w:val="center"/>
              <w:rPr>
                <w:ins w:id="15481" w:author="Rafi Aziizi" w:date="2021-11-14T12:48:00Z"/>
              </w:rPr>
              <w:pPrChange w:id="15482" w:author=" " w:date="2021-11-15T17:13:00Z">
                <w:pPr/>
              </w:pPrChange>
            </w:pPr>
            <w:ins w:id="15483" w:author="Rafi Aziizi" w:date="2021-11-14T12:53:00Z">
              <w:r w:rsidRPr="007577FF">
                <w:t>SP-RC14.2</w:t>
              </w:r>
            </w:ins>
          </w:p>
        </w:tc>
        <w:tc>
          <w:tcPr>
            <w:tcW w:w="1961" w:type="dxa"/>
            <w:vAlign w:val="center"/>
            <w:tcPrChange w:id="15484" w:author=" " w:date="2021-11-16T10:13:00Z">
              <w:tcPr>
                <w:tcW w:w="2268" w:type="dxa"/>
                <w:vAlign w:val="center"/>
              </w:tcPr>
            </w:tcPrChange>
          </w:tcPr>
          <w:p w14:paraId="0C7ED707" w14:textId="635F5296" w:rsidR="00992581" w:rsidRPr="007577FF" w:rsidRDefault="00992581">
            <w:pPr>
              <w:jc w:val="center"/>
              <w:rPr>
                <w:ins w:id="15485" w:author="Rafi Aziizi" w:date="2021-11-14T12:48:00Z"/>
              </w:rPr>
              <w:pPrChange w:id="15486" w:author=" " w:date="2021-11-15T17:13:00Z">
                <w:pPr/>
              </w:pPrChange>
            </w:pPr>
            <w:ins w:id="15487" w:author="Rafi Aziizi" w:date="2021-11-14T12:54:00Z">
              <w:r w:rsidRPr="007577FF">
                <w:t>Hapus Walikelas</w:t>
              </w:r>
            </w:ins>
          </w:p>
        </w:tc>
        <w:tc>
          <w:tcPr>
            <w:tcW w:w="1559" w:type="dxa"/>
            <w:vAlign w:val="center"/>
            <w:tcPrChange w:id="15488" w:author=" " w:date="2021-11-16T10:13:00Z">
              <w:tcPr>
                <w:tcW w:w="1984" w:type="dxa"/>
                <w:vAlign w:val="center"/>
              </w:tcPr>
            </w:tcPrChange>
          </w:tcPr>
          <w:p w14:paraId="790BDB17" w14:textId="631837E4" w:rsidR="00992581" w:rsidRDefault="006C188B">
            <w:pPr>
              <w:jc w:val="left"/>
              <w:rPr>
                <w:ins w:id="15489" w:author="Rafi Aziizi" w:date="2021-11-14T12:48:00Z"/>
              </w:rPr>
              <w:pPrChange w:id="15490" w:author="Rafi Aziizi" w:date="2021-11-14T20:01:00Z">
                <w:pPr/>
              </w:pPrChange>
            </w:pPr>
            <w:ins w:id="15491" w:author="chaniaayulestari@outlook.com" w:date="2021-11-14T18:11:00Z">
              <w:r>
                <w:t>-</w:t>
              </w:r>
            </w:ins>
          </w:p>
        </w:tc>
        <w:tc>
          <w:tcPr>
            <w:tcW w:w="2027" w:type="dxa"/>
            <w:vAlign w:val="center"/>
            <w:tcPrChange w:id="15492" w:author=" " w:date="2021-11-16T10:13:00Z">
              <w:tcPr>
                <w:tcW w:w="2977" w:type="dxa"/>
                <w:vAlign w:val="center"/>
              </w:tcPr>
            </w:tcPrChange>
          </w:tcPr>
          <w:p w14:paraId="56E1005C" w14:textId="3C0573B8" w:rsidR="00992581" w:rsidRDefault="006C188B">
            <w:pPr>
              <w:jc w:val="left"/>
              <w:rPr>
                <w:ins w:id="15493" w:author="Rafi Aziizi" w:date="2021-11-14T12:48:00Z"/>
              </w:rPr>
              <w:pPrChange w:id="15494" w:author="Rafi Aziizi" w:date="2021-11-14T20:01:00Z">
                <w:pPr/>
              </w:pPrChange>
            </w:pPr>
            <w:ins w:id="15495" w:author="chaniaayulestari@outlook.com" w:date="2021-11-14T18:11:00Z">
              <w:r>
                <w:t xml:space="preserve">Sistem dapat </w:t>
              </w:r>
            </w:ins>
            <w:ins w:id="15496" w:author="chaniaayulestari@outlook.com" w:date="2021-11-14T18:12:00Z">
              <w:r>
                <w:t>merubah</w:t>
              </w:r>
            </w:ins>
            <w:ins w:id="15497" w:author="chaniaayulestari@outlook.com" w:date="2021-11-14T18:11:00Z">
              <w:r>
                <w:t xml:space="preserve"> </w:t>
              </w:r>
            </w:ins>
            <w:ins w:id="15498" w:author="chaniaayulestari@outlook.com" w:date="2021-11-14T18:14:00Z">
              <w:r w:rsidR="009F4827">
                <w:t>statu</w:t>
              </w:r>
            </w:ins>
            <w:ins w:id="15499" w:author="chaniaayulestari@outlook.com" w:date="2021-11-14T18:15:00Z">
              <w:r w:rsidR="009F4827">
                <w:t>s</w:t>
              </w:r>
            </w:ins>
            <w:ins w:id="15500" w:author="chaniaayulestari@outlook.com" w:date="2021-11-14T18:14:00Z">
              <w:r w:rsidR="009F4827">
                <w:t xml:space="preserve"> data </w:t>
              </w:r>
            </w:ins>
            <w:ins w:id="15501" w:author="chaniaayulestari@outlook.com" w:date="2021-11-14T18:11:00Z">
              <w:r>
                <w:t>walikelas</w:t>
              </w:r>
            </w:ins>
            <w:ins w:id="15502" w:author="chaniaayulestari@outlook.com" w:date="2021-11-14T18:14:00Z">
              <w:r w:rsidR="009F4827">
                <w:t xml:space="preserve"> aktif menjadi pasif</w:t>
              </w:r>
            </w:ins>
          </w:p>
        </w:tc>
        <w:tc>
          <w:tcPr>
            <w:tcW w:w="6126" w:type="dxa"/>
            <w:tcPrChange w:id="15503" w:author=" " w:date="2021-11-16T10:13:00Z">
              <w:tcPr>
                <w:tcW w:w="3402" w:type="dxa"/>
              </w:tcPr>
            </w:tcPrChange>
          </w:tcPr>
          <w:p w14:paraId="7ED703CD" w14:textId="439FFDC5" w:rsidR="00992581" w:rsidRDefault="00D93EA0" w:rsidP="00992581">
            <w:pPr>
              <w:rPr>
                <w:ins w:id="15504" w:author="chaniaayulestari@outlook.com" w:date="2021-11-14T18:13:00Z"/>
              </w:rPr>
            </w:pPr>
            <w:ins w:id="15505" w:author="Rafi Aziizi" w:date="2021-11-14T20:27:00Z">
              <w:r>
                <w:rPr>
                  <w:noProof/>
                </w:rPr>
                <w:drawing>
                  <wp:inline distT="0" distB="0" distL="0" distR="0" wp14:anchorId="5F0D48EB" wp14:editId="6D21FB10">
                    <wp:extent cx="3657600" cy="211685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73549" cy="2126086"/>
                            </a:xfrm>
                            <a:prstGeom prst="rect">
                              <a:avLst/>
                            </a:prstGeom>
                            <a:noFill/>
                            <a:ln>
                              <a:noFill/>
                            </a:ln>
                          </pic:spPr>
                        </pic:pic>
                      </a:graphicData>
                    </a:graphic>
                  </wp:inline>
                </w:drawing>
              </w:r>
            </w:ins>
          </w:p>
          <w:p w14:paraId="10D79EC5" w14:textId="68763DEA" w:rsidR="006C188B" w:rsidRDefault="006C188B" w:rsidP="00992581">
            <w:pPr>
              <w:rPr>
                <w:ins w:id="15506" w:author="Rafi Aziizi" w:date="2021-11-14T12:48:00Z"/>
              </w:rPr>
            </w:pPr>
            <w:ins w:id="15507" w:author="chaniaayulestari@outlook.com" w:date="2021-11-14T18:13:00Z">
              <w:r>
                <w:lastRenderedPageBreak/>
                <w:t xml:space="preserve">Pada gambar </w:t>
              </w:r>
            </w:ins>
            <w:ins w:id="15508" w:author="Rafi Aziizi" w:date="2021-11-14T20:20:00Z">
              <w:r w:rsidR="00110DAD">
                <w:t>di atas,</w:t>
              </w:r>
            </w:ins>
            <w:ins w:id="15509" w:author="chaniaayulestari@outlook.com" w:date="2021-11-14T18:13:00Z">
              <w:del w:id="15510" w:author="Rafi Aziizi" w:date="2021-11-14T20:20:00Z">
                <w:r w:rsidDel="00110DAD">
                  <w:delText>diatas</w:delText>
                </w:r>
              </w:del>
              <w:r>
                <w:t xml:space="preserve"> fitur ini telah terbukti dapat merubah data </w:t>
              </w:r>
            </w:ins>
            <w:ins w:id="15511" w:author="Rafi Aziizi" w:date="2021-11-14T20:48:00Z">
              <w:r w:rsidR="00F261E9">
                <w:t>walikelas menjadi pasif</w:t>
              </w:r>
            </w:ins>
            <w:ins w:id="15512" w:author="Rafi Aziizi" w:date="2021-11-14T20:49:00Z">
              <w:r w:rsidR="00F261E9">
                <w:t xml:space="preserve"> sehingga tidak bisa mewalikelaskan sebuah kelas.</w:t>
              </w:r>
            </w:ins>
            <w:ins w:id="15513" w:author="chaniaayulestari@outlook.com" w:date="2021-11-14T18:13:00Z">
              <w:del w:id="15514" w:author="Rafi Aziizi" w:date="2021-11-14T20:48:00Z">
                <w:r w:rsidDel="00F261E9">
                  <w:delText>guru menjadi pasif</w:delText>
                </w:r>
              </w:del>
            </w:ins>
          </w:p>
        </w:tc>
        <w:tc>
          <w:tcPr>
            <w:tcW w:w="1016" w:type="dxa"/>
            <w:vAlign w:val="center"/>
            <w:tcPrChange w:id="15515" w:author=" " w:date="2021-11-16T10:13:00Z">
              <w:tcPr>
                <w:tcW w:w="1417" w:type="dxa"/>
                <w:vAlign w:val="center"/>
              </w:tcPr>
            </w:tcPrChange>
          </w:tcPr>
          <w:p w14:paraId="3AF29AC6" w14:textId="0583334C" w:rsidR="00992581" w:rsidRDefault="006C188B">
            <w:pPr>
              <w:jc w:val="center"/>
              <w:rPr>
                <w:ins w:id="15516" w:author="Rafi Aziizi" w:date="2021-11-14T12:48:00Z"/>
              </w:rPr>
              <w:pPrChange w:id="15517" w:author="Rafi Aziizi" w:date="2021-11-14T20:09:00Z">
                <w:pPr/>
              </w:pPrChange>
            </w:pPr>
            <w:ins w:id="15518" w:author="chaniaayulestari@outlook.com" w:date="2021-11-14T18:13:00Z">
              <w:r>
                <w:lastRenderedPageBreak/>
                <w:t>sesuai</w:t>
              </w:r>
            </w:ins>
          </w:p>
        </w:tc>
      </w:tr>
      <w:tr w:rsidR="00E85CFB" w14:paraId="59C18193" w14:textId="77777777" w:rsidTr="00070779">
        <w:trPr>
          <w:ins w:id="15519" w:author="Rafi Aziizi" w:date="2021-11-14T12:48:00Z"/>
        </w:trPr>
        <w:tc>
          <w:tcPr>
            <w:tcW w:w="528" w:type="dxa"/>
            <w:vAlign w:val="center"/>
            <w:tcPrChange w:id="15520" w:author=" " w:date="2021-11-16T10:13:00Z">
              <w:tcPr>
                <w:tcW w:w="568" w:type="dxa"/>
                <w:vAlign w:val="center"/>
              </w:tcPr>
            </w:tcPrChange>
          </w:tcPr>
          <w:p w14:paraId="19CCFDF3" w14:textId="5D9DF956" w:rsidR="00992581" w:rsidRPr="007577FF" w:rsidRDefault="00992581">
            <w:pPr>
              <w:jc w:val="left"/>
              <w:rPr>
                <w:ins w:id="15521" w:author="Rafi Aziizi" w:date="2021-11-14T12:48:00Z"/>
              </w:rPr>
              <w:pPrChange w:id="15522" w:author="Rafi Aziizi" w:date="2021-11-14T20:36:00Z">
                <w:pPr/>
              </w:pPrChange>
            </w:pPr>
            <w:ins w:id="15523" w:author="Rafi Aziizi" w:date="2021-11-14T12:48:00Z">
              <w:r w:rsidRPr="007577FF">
                <w:t>22</w:t>
              </w:r>
            </w:ins>
          </w:p>
        </w:tc>
        <w:tc>
          <w:tcPr>
            <w:tcW w:w="1384" w:type="dxa"/>
            <w:vAlign w:val="center"/>
            <w:tcPrChange w:id="15524" w:author=" " w:date="2021-11-16T10:13:00Z">
              <w:tcPr>
                <w:tcW w:w="1985" w:type="dxa"/>
                <w:vAlign w:val="center"/>
              </w:tcPr>
            </w:tcPrChange>
          </w:tcPr>
          <w:p w14:paraId="683725FF" w14:textId="3552B39A" w:rsidR="00992581" w:rsidRPr="007577FF" w:rsidRDefault="00992581">
            <w:pPr>
              <w:jc w:val="center"/>
              <w:rPr>
                <w:ins w:id="15525" w:author="Rafi Aziizi" w:date="2021-11-14T12:48:00Z"/>
              </w:rPr>
              <w:pPrChange w:id="15526" w:author=" " w:date="2021-11-15T17:13:00Z">
                <w:pPr/>
              </w:pPrChange>
            </w:pPr>
            <w:ins w:id="15527" w:author="Rafi Aziizi" w:date="2021-11-14T12:53:00Z">
              <w:r w:rsidRPr="007577FF">
                <w:t>SP-RC14.3</w:t>
              </w:r>
            </w:ins>
          </w:p>
        </w:tc>
        <w:tc>
          <w:tcPr>
            <w:tcW w:w="1961" w:type="dxa"/>
            <w:vAlign w:val="center"/>
            <w:tcPrChange w:id="15528" w:author=" " w:date="2021-11-16T10:13:00Z">
              <w:tcPr>
                <w:tcW w:w="2268" w:type="dxa"/>
                <w:vAlign w:val="center"/>
              </w:tcPr>
            </w:tcPrChange>
          </w:tcPr>
          <w:p w14:paraId="26B995DC" w14:textId="46E9FC1C" w:rsidR="00992581" w:rsidRPr="007577FF" w:rsidRDefault="00992581">
            <w:pPr>
              <w:jc w:val="center"/>
              <w:rPr>
                <w:ins w:id="15529" w:author="Rafi Aziizi" w:date="2021-11-14T12:48:00Z"/>
              </w:rPr>
              <w:pPrChange w:id="15530" w:author=" " w:date="2021-11-15T17:13:00Z">
                <w:pPr/>
              </w:pPrChange>
            </w:pPr>
            <w:ins w:id="15531" w:author="Rafi Aziizi" w:date="2021-11-14T12:54:00Z">
              <w:r w:rsidRPr="007577FF">
                <w:t>Edit Walikelas</w:t>
              </w:r>
            </w:ins>
          </w:p>
        </w:tc>
        <w:tc>
          <w:tcPr>
            <w:tcW w:w="1559" w:type="dxa"/>
            <w:vAlign w:val="center"/>
            <w:tcPrChange w:id="15532" w:author=" " w:date="2021-11-16T10:13:00Z">
              <w:tcPr>
                <w:tcW w:w="1984" w:type="dxa"/>
                <w:vAlign w:val="center"/>
              </w:tcPr>
            </w:tcPrChange>
          </w:tcPr>
          <w:p w14:paraId="38B6D3D1" w14:textId="2FC084C6" w:rsidR="00992581" w:rsidRDefault="009F4827">
            <w:pPr>
              <w:jc w:val="left"/>
              <w:rPr>
                <w:ins w:id="15533" w:author="Rafi Aziizi" w:date="2021-11-14T12:48:00Z"/>
              </w:rPr>
              <w:pPrChange w:id="15534" w:author="Rafi Aziizi" w:date="2021-11-14T20:01:00Z">
                <w:pPr/>
              </w:pPrChange>
            </w:pPr>
            <w:ins w:id="15535" w:author="chaniaayulestari@outlook.com" w:date="2021-11-14T18:17:00Z">
              <w:r>
                <w:t>identitas data walikelas baru</w:t>
              </w:r>
            </w:ins>
          </w:p>
        </w:tc>
        <w:tc>
          <w:tcPr>
            <w:tcW w:w="2027" w:type="dxa"/>
            <w:vAlign w:val="center"/>
            <w:tcPrChange w:id="15536" w:author=" " w:date="2021-11-16T10:13:00Z">
              <w:tcPr>
                <w:tcW w:w="2977" w:type="dxa"/>
                <w:vAlign w:val="center"/>
              </w:tcPr>
            </w:tcPrChange>
          </w:tcPr>
          <w:p w14:paraId="58E8C9EC" w14:textId="7589AAE7" w:rsidR="00992581" w:rsidRDefault="00EC1255">
            <w:pPr>
              <w:jc w:val="left"/>
              <w:rPr>
                <w:ins w:id="15537" w:author="Rafi Aziizi" w:date="2021-11-14T12:48:00Z"/>
              </w:rPr>
              <w:pPrChange w:id="15538" w:author="Rafi Aziizi" w:date="2021-11-14T20:01:00Z">
                <w:pPr/>
              </w:pPrChange>
            </w:pPr>
            <w:ins w:id="15539" w:author="chaniaayulestari@outlook.com" w:date="2021-11-14T18:00:00Z">
              <w:r>
                <w:t xml:space="preserve">Sistem dapat merubah identitas walikelas </w:t>
              </w:r>
            </w:ins>
            <w:ins w:id="15540" w:author="chaniaayulestari@outlook.com" w:date="2021-11-14T18:18:00Z">
              <w:r w:rsidR="009F4827">
                <w:t>berikut</w:t>
              </w:r>
            </w:ins>
            <w:ins w:id="15541" w:author="chaniaayulestari@outlook.com" w:date="2021-11-14T18:17:00Z">
              <w:r w:rsidR="009F4827">
                <w:t xml:space="preserve"> guru </w:t>
              </w:r>
            </w:ins>
            <w:ins w:id="15542" w:author="chaniaayulestari@outlook.com" w:date="2021-11-14T18:00:00Z">
              <w:r>
                <w:t>sesuai dengan data masukan baru</w:t>
              </w:r>
            </w:ins>
          </w:p>
        </w:tc>
        <w:tc>
          <w:tcPr>
            <w:tcW w:w="6126" w:type="dxa"/>
            <w:tcPrChange w:id="15543" w:author=" " w:date="2021-11-16T10:13:00Z">
              <w:tcPr>
                <w:tcW w:w="3402" w:type="dxa"/>
              </w:tcPr>
            </w:tcPrChange>
          </w:tcPr>
          <w:p w14:paraId="3EBEC623" w14:textId="445026C8" w:rsidR="00D93EA0" w:rsidRDefault="00D93EA0" w:rsidP="00992581">
            <w:pPr>
              <w:rPr>
                <w:ins w:id="15544" w:author="Rafi Aziizi" w:date="2021-11-14T20:27:00Z"/>
              </w:rPr>
            </w:pPr>
            <w:ins w:id="15545" w:author="Rafi Aziizi" w:date="2021-11-14T20:27:00Z">
              <w:r>
                <w:rPr>
                  <w:noProof/>
                </w:rPr>
                <w:drawing>
                  <wp:inline distT="0" distB="0" distL="0" distR="0" wp14:anchorId="132D9AFF" wp14:editId="68BCA11E">
                    <wp:extent cx="3699580" cy="21526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716899" cy="2162727"/>
                            </a:xfrm>
                            <a:prstGeom prst="rect">
                              <a:avLst/>
                            </a:prstGeom>
                            <a:noFill/>
                            <a:ln>
                              <a:noFill/>
                            </a:ln>
                          </pic:spPr>
                        </pic:pic>
                      </a:graphicData>
                    </a:graphic>
                  </wp:inline>
                </w:drawing>
              </w:r>
            </w:ins>
          </w:p>
          <w:p w14:paraId="75974A22" w14:textId="28CD3119" w:rsidR="00992581" w:rsidRDefault="00EC1255" w:rsidP="00992581">
            <w:pPr>
              <w:rPr>
                <w:ins w:id="15546" w:author="Rafi Aziizi" w:date="2021-11-14T12:48:00Z"/>
              </w:rPr>
            </w:pPr>
            <w:ins w:id="15547" w:author="chaniaayulestari@outlook.com" w:date="2021-11-14T18:02:00Z">
              <w:r>
                <w:t xml:space="preserve">Pada gambar </w:t>
              </w:r>
            </w:ins>
            <w:ins w:id="15548" w:author="Rafi Aziizi" w:date="2021-11-14T20:20:00Z">
              <w:r w:rsidR="00110DAD">
                <w:t>di atas,</w:t>
              </w:r>
            </w:ins>
            <w:ins w:id="15549" w:author="chaniaayulestari@outlook.com" w:date="2021-11-14T18:02:00Z">
              <w:del w:id="15550" w:author="Rafi Aziizi" w:date="2021-11-14T20:20:00Z">
                <w:r w:rsidDel="00110DAD">
                  <w:delText>diatas</w:delText>
                </w:r>
              </w:del>
              <w:r>
                <w:t xml:space="preserve"> fitur ini dapat merubah data </w:t>
              </w:r>
            </w:ins>
            <w:ins w:id="15551" w:author="chaniaayulestari@outlook.com" w:date="2021-11-14T18:17:00Z">
              <w:r w:rsidR="009F4827">
                <w:t>walikelas</w:t>
              </w:r>
            </w:ins>
            <w:ins w:id="15552" w:author="Rafi Aziizi" w:date="2021-11-14T20:49:00Z">
              <w:r w:rsidR="00F261E9">
                <w:t>, data guru</w:t>
              </w:r>
            </w:ins>
            <w:ins w:id="15553" w:author="chaniaayulestari@outlook.com" w:date="2021-11-14T18:02:00Z">
              <w:r>
                <w:t xml:space="preserve"> </w:t>
              </w:r>
            </w:ins>
            <w:ins w:id="15554" w:author="chaniaayulestari@outlook.com" w:date="2021-11-14T18:18:00Z">
              <w:r w:rsidR="009F4827">
                <w:t xml:space="preserve">beserta data </w:t>
              </w:r>
              <w:del w:id="15555" w:author="Rafi Aziizi" w:date="2021-11-14T20:49:00Z">
                <w:r w:rsidR="009F4827" w:rsidDel="00F261E9">
                  <w:delText>guru</w:delText>
                </w:r>
              </w:del>
            </w:ins>
            <w:ins w:id="15556" w:author="Rafi Aziizi" w:date="2021-11-14T20:49:00Z">
              <w:r w:rsidR="00F261E9">
                <w:t>admin</w:t>
              </w:r>
            </w:ins>
            <w:ins w:id="15557" w:author="chaniaayulestari@outlook.com" w:date="2021-11-14T18:18:00Z">
              <w:r w:rsidR="009F4827">
                <w:t xml:space="preserve"> </w:t>
              </w:r>
            </w:ins>
            <w:ins w:id="15558" w:author="chaniaayulestari@outlook.com" w:date="2021-11-14T18:02:00Z">
              <w:r>
                <w:t xml:space="preserve">sesuai dengan </w:t>
              </w:r>
            </w:ins>
            <w:ins w:id="15559" w:author="Rafi Aziizi" w:date="2021-11-14T20:49:00Z">
              <w:r w:rsidR="00F261E9">
                <w:t>data walikelas baru.</w:t>
              </w:r>
            </w:ins>
            <w:ins w:id="15560" w:author="chaniaayulestari@outlook.com" w:date="2021-11-14T18:02:00Z">
              <w:del w:id="15561" w:author="Rafi Aziizi" w:date="2021-11-14T20:49:00Z">
                <w:r w:rsidDel="00F261E9">
                  <w:delText>masukan.</w:delText>
                </w:r>
              </w:del>
            </w:ins>
          </w:p>
        </w:tc>
        <w:tc>
          <w:tcPr>
            <w:tcW w:w="1016" w:type="dxa"/>
            <w:vAlign w:val="center"/>
            <w:tcPrChange w:id="15562" w:author=" " w:date="2021-11-16T10:13:00Z">
              <w:tcPr>
                <w:tcW w:w="1417" w:type="dxa"/>
                <w:vAlign w:val="center"/>
              </w:tcPr>
            </w:tcPrChange>
          </w:tcPr>
          <w:p w14:paraId="4803EDAB" w14:textId="10AFB3E4" w:rsidR="00992581" w:rsidRDefault="009F4827">
            <w:pPr>
              <w:jc w:val="center"/>
              <w:rPr>
                <w:ins w:id="15563" w:author="Rafi Aziizi" w:date="2021-11-14T12:48:00Z"/>
              </w:rPr>
              <w:pPrChange w:id="15564" w:author="Rafi Aziizi" w:date="2021-11-14T20:09:00Z">
                <w:pPr/>
              </w:pPrChange>
            </w:pPr>
            <w:ins w:id="15565" w:author="chaniaayulestari@outlook.com" w:date="2021-11-14T18:18:00Z">
              <w:r>
                <w:t>sesuai</w:t>
              </w:r>
            </w:ins>
          </w:p>
        </w:tc>
      </w:tr>
      <w:tr w:rsidR="00E85CFB" w14:paraId="07B6ABF3" w14:textId="77777777" w:rsidTr="00070779">
        <w:trPr>
          <w:ins w:id="15566" w:author="Rafi Aziizi" w:date="2021-11-14T12:48:00Z"/>
        </w:trPr>
        <w:tc>
          <w:tcPr>
            <w:tcW w:w="528" w:type="dxa"/>
            <w:vAlign w:val="center"/>
            <w:tcPrChange w:id="15567" w:author=" " w:date="2021-11-16T10:13:00Z">
              <w:tcPr>
                <w:tcW w:w="568" w:type="dxa"/>
                <w:vAlign w:val="center"/>
              </w:tcPr>
            </w:tcPrChange>
          </w:tcPr>
          <w:p w14:paraId="4A83C2F2" w14:textId="2E9A1E33" w:rsidR="00992581" w:rsidRPr="007577FF" w:rsidRDefault="00992581">
            <w:pPr>
              <w:jc w:val="left"/>
              <w:rPr>
                <w:ins w:id="15568" w:author="Rafi Aziizi" w:date="2021-11-14T12:48:00Z"/>
              </w:rPr>
              <w:pPrChange w:id="15569" w:author="Rafi Aziizi" w:date="2021-11-14T20:36:00Z">
                <w:pPr/>
              </w:pPrChange>
            </w:pPr>
            <w:ins w:id="15570" w:author="Rafi Aziizi" w:date="2021-11-14T12:48:00Z">
              <w:r w:rsidRPr="007577FF">
                <w:lastRenderedPageBreak/>
                <w:t>23</w:t>
              </w:r>
            </w:ins>
          </w:p>
        </w:tc>
        <w:tc>
          <w:tcPr>
            <w:tcW w:w="1384" w:type="dxa"/>
            <w:vAlign w:val="center"/>
            <w:tcPrChange w:id="15571" w:author=" " w:date="2021-11-16T10:13:00Z">
              <w:tcPr>
                <w:tcW w:w="1985" w:type="dxa"/>
                <w:vAlign w:val="center"/>
              </w:tcPr>
            </w:tcPrChange>
          </w:tcPr>
          <w:p w14:paraId="3BDA98A7" w14:textId="4575D4F3" w:rsidR="00992581" w:rsidRPr="007577FF" w:rsidRDefault="00992581">
            <w:pPr>
              <w:jc w:val="center"/>
              <w:rPr>
                <w:ins w:id="15572" w:author="Rafi Aziizi" w:date="2021-11-14T12:48:00Z"/>
              </w:rPr>
              <w:pPrChange w:id="15573" w:author=" " w:date="2021-11-15T17:13:00Z">
                <w:pPr/>
              </w:pPrChange>
            </w:pPr>
            <w:ins w:id="15574" w:author="Rafi Aziizi" w:date="2021-11-14T12:53:00Z">
              <w:r w:rsidRPr="007577FF">
                <w:t>SP-RC14.4</w:t>
              </w:r>
            </w:ins>
          </w:p>
        </w:tc>
        <w:tc>
          <w:tcPr>
            <w:tcW w:w="1961" w:type="dxa"/>
            <w:vAlign w:val="center"/>
            <w:tcPrChange w:id="15575" w:author=" " w:date="2021-11-16T10:13:00Z">
              <w:tcPr>
                <w:tcW w:w="2268" w:type="dxa"/>
                <w:vAlign w:val="center"/>
              </w:tcPr>
            </w:tcPrChange>
          </w:tcPr>
          <w:p w14:paraId="4C1F173C" w14:textId="0735A792" w:rsidR="00992581" w:rsidRPr="007577FF" w:rsidRDefault="00992581">
            <w:pPr>
              <w:jc w:val="center"/>
              <w:rPr>
                <w:ins w:id="15576" w:author="Rafi Aziizi" w:date="2021-11-14T12:48:00Z"/>
              </w:rPr>
              <w:pPrChange w:id="15577" w:author=" " w:date="2021-11-15T17:13:00Z">
                <w:pPr/>
              </w:pPrChange>
            </w:pPr>
            <w:ins w:id="15578" w:author="Rafi Aziizi" w:date="2021-11-14T12:54:00Z">
              <w:r w:rsidRPr="007577FF">
                <w:t>Lihat Walikelas</w:t>
              </w:r>
            </w:ins>
          </w:p>
        </w:tc>
        <w:tc>
          <w:tcPr>
            <w:tcW w:w="1559" w:type="dxa"/>
            <w:vAlign w:val="center"/>
            <w:tcPrChange w:id="15579" w:author=" " w:date="2021-11-16T10:13:00Z">
              <w:tcPr>
                <w:tcW w:w="1984" w:type="dxa"/>
                <w:vAlign w:val="center"/>
              </w:tcPr>
            </w:tcPrChange>
          </w:tcPr>
          <w:p w14:paraId="5FCB2718" w14:textId="3F94E35B" w:rsidR="00992581" w:rsidRDefault="009F4827">
            <w:pPr>
              <w:jc w:val="left"/>
              <w:rPr>
                <w:ins w:id="15580" w:author="Rafi Aziizi" w:date="2021-11-14T12:48:00Z"/>
              </w:rPr>
              <w:pPrChange w:id="15581" w:author="Rafi Aziizi" w:date="2021-11-14T20:01:00Z">
                <w:pPr/>
              </w:pPrChange>
            </w:pPr>
            <w:ins w:id="15582" w:author="chaniaayulestari@outlook.com" w:date="2021-11-14T18:18:00Z">
              <w:r>
                <w:t>-</w:t>
              </w:r>
            </w:ins>
          </w:p>
        </w:tc>
        <w:tc>
          <w:tcPr>
            <w:tcW w:w="2027" w:type="dxa"/>
            <w:vAlign w:val="center"/>
            <w:tcPrChange w:id="15583" w:author=" " w:date="2021-11-16T10:13:00Z">
              <w:tcPr>
                <w:tcW w:w="2977" w:type="dxa"/>
                <w:vAlign w:val="center"/>
              </w:tcPr>
            </w:tcPrChange>
          </w:tcPr>
          <w:p w14:paraId="0FA7BCCE" w14:textId="47DC1C10" w:rsidR="00992581" w:rsidRDefault="009F4827">
            <w:pPr>
              <w:jc w:val="left"/>
              <w:rPr>
                <w:ins w:id="15584" w:author="Rafi Aziizi" w:date="2021-11-14T12:48:00Z"/>
              </w:rPr>
              <w:pPrChange w:id="15585" w:author="Rafi Aziizi" w:date="2021-11-14T20:01:00Z">
                <w:pPr/>
              </w:pPrChange>
            </w:pPr>
            <w:ins w:id="15586" w:author="chaniaayulestari@outlook.com" w:date="2021-11-14T18:18:00Z">
              <w:r>
                <w:t>Sis</w:t>
              </w:r>
            </w:ins>
            <w:ins w:id="15587" w:author="chaniaayulestari@outlook.com" w:date="2021-11-14T18:19:00Z">
              <w:r>
                <w:t>tem dapat menampilkan seluruh data walikelas</w:t>
              </w:r>
            </w:ins>
            <w:ins w:id="15588" w:author="chaniaayulestari@outlook.com" w:date="2021-11-14T18:21:00Z">
              <w:r w:rsidR="004B60D7">
                <w:t xml:space="preserve"> aktif maupun pasif</w:t>
              </w:r>
            </w:ins>
          </w:p>
        </w:tc>
        <w:tc>
          <w:tcPr>
            <w:tcW w:w="6126" w:type="dxa"/>
            <w:tcPrChange w:id="15589" w:author=" " w:date="2021-11-16T10:13:00Z">
              <w:tcPr>
                <w:tcW w:w="3402" w:type="dxa"/>
              </w:tcPr>
            </w:tcPrChange>
          </w:tcPr>
          <w:p w14:paraId="0CDFEA52" w14:textId="074E8390" w:rsidR="004B60D7" w:rsidRDefault="00D93EA0" w:rsidP="00992581">
            <w:pPr>
              <w:rPr>
                <w:ins w:id="15590" w:author="chaniaayulestari@outlook.com" w:date="2021-11-14T18:20:00Z"/>
              </w:rPr>
            </w:pPr>
            <w:ins w:id="15591" w:author="Rafi Aziizi" w:date="2021-11-14T20:27:00Z">
              <w:r>
                <w:rPr>
                  <w:noProof/>
                </w:rPr>
                <w:drawing>
                  <wp:inline distT="0" distB="0" distL="0" distR="0" wp14:anchorId="3EF5B404" wp14:editId="10D36078">
                    <wp:extent cx="3661227" cy="21240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73785" cy="2131360"/>
                            </a:xfrm>
                            <a:prstGeom prst="rect">
                              <a:avLst/>
                            </a:prstGeom>
                            <a:noFill/>
                            <a:ln>
                              <a:noFill/>
                            </a:ln>
                          </pic:spPr>
                        </pic:pic>
                      </a:graphicData>
                    </a:graphic>
                  </wp:inline>
                </w:drawing>
              </w:r>
            </w:ins>
          </w:p>
          <w:p w14:paraId="6E265ACE" w14:textId="36D5A706" w:rsidR="00992581" w:rsidRDefault="009F4827" w:rsidP="00992581">
            <w:pPr>
              <w:rPr>
                <w:ins w:id="15592" w:author="chaniaayulestari@outlook.com" w:date="2021-11-14T18:21:00Z"/>
              </w:rPr>
            </w:pPr>
            <w:ins w:id="15593" w:author="chaniaayulestari@outlook.com" w:date="2021-11-14T18:19:00Z">
              <w:r>
                <w:t xml:space="preserve">Pada gambar </w:t>
              </w:r>
            </w:ins>
            <w:ins w:id="15594" w:author="Rafi Aziizi" w:date="2021-11-14T20:20:00Z">
              <w:r w:rsidR="00110DAD">
                <w:t>di atas,</w:t>
              </w:r>
            </w:ins>
            <w:ins w:id="15595" w:author="chaniaayulestari@outlook.com" w:date="2021-11-14T18:19:00Z">
              <w:del w:id="15596" w:author="Rafi Aziizi" w:date="2021-11-14T20:20:00Z">
                <w:r w:rsidDel="00110DAD">
                  <w:delText xml:space="preserve">diatas, </w:delText>
                </w:r>
              </w:del>
            </w:ins>
            <w:ins w:id="15597" w:author="Rafi Aziizi" w:date="2021-11-14T20:20:00Z">
              <w:r w:rsidR="00110DAD">
                <w:t xml:space="preserve"> </w:t>
              </w:r>
            </w:ins>
            <w:ins w:id="15598" w:author="chaniaayulestari@outlook.com" w:date="2021-11-14T18:19:00Z">
              <w:r>
                <w:t xml:space="preserve">fitur ini </w:t>
              </w:r>
              <w:r w:rsidR="004B60D7">
                <w:t>dapat m</w:t>
              </w:r>
            </w:ins>
            <w:ins w:id="15599" w:author="chaniaayulestari@outlook.com" w:date="2021-11-14T18:20:00Z">
              <w:r w:rsidR="004B60D7">
                <w:t xml:space="preserve">enampilkan </w:t>
              </w:r>
            </w:ins>
            <w:ins w:id="15600" w:author="Rafi Aziizi" w:date="2021-11-14T20:49:00Z">
              <w:r w:rsidR="00F261E9">
                <w:t xml:space="preserve">seluruh </w:t>
              </w:r>
            </w:ins>
            <w:ins w:id="15601" w:author="chaniaayulestari@outlook.com" w:date="2021-11-14T18:20:00Z">
              <w:r w:rsidR="004B60D7">
                <w:t xml:space="preserve">data </w:t>
              </w:r>
              <w:del w:id="15602" w:author="Rafi Aziizi" w:date="2021-11-14T20:49:00Z">
                <w:r w:rsidR="004B60D7" w:rsidDel="00F261E9">
                  <w:delText xml:space="preserve">seluruh </w:delText>
                </w:r>
              </w:del>
              <w:r w:rsidR="004B60D7">
                <w:t xml:space="preserve">walikelas </w:t>
              </w:r>
            </w:ins>
            <w:ins w:id="15603" w:author="chaniaayulestari@outlook.com" w:date="2021-11-14T18:21:00Z">
              <w:r w:rsidR="004B60D7">
                <w:t>aktif</w:t>
              </w:r>
            </w:ins>
            <w:ins w:id="15604" w:author="Rafi Aziizi" w:date="2021-11-14T20:49:00Z">
              <w:r w:rsidR="00F261E9">
                <w:t xml:space="preserve"> sesuai dengan </w:t>
              </w:r>
              <w:r w:rsidR="00F261E9" w:rsidRPr="00F261E9">
                <w:rPr>
                  <w:i/>
                  <w:iCs/>
                  <w:rPrChange w:id="15605" w:author="Rafi Aziizi" w:date="2021-11-14T20:49:00Z">
                    <w:rPr/>
                  </w:rPrChange>
                </w:rPr>
                <w:t>database</w:t>
              </w:r>
              <w:r w:rsidR="00F261E9">
                <w:t>.</w:t>
              </w:r>
            </w:ins>
            <w:ins w:id="15606" w:author="chaniaayulestari@outlook.com" w:date="2021-11-14T18:21:00Z">
              <w:del w:id="15607" w:author="Rafi Aziizi" w:date="2021-11-14T20:49:00Z">
                <w:r w:rsidR="004B60D7" w:rsidDel="00F261E9">
                  <w:delText xml:space="preserve"> </w:delText>
                </w:r>
              </w:del>
            </w:ins>
          </w:p>
          <w:p w14:paraId="6EFA8623" w14:textId="0ABCC86B" w:rsidR="004B60D7" w:rsidDel="00D93EA0" w:rsidRDefault="00D93EA0" w:rsidP="00992581">
            <w:pPr>
              <w:rPr>
                <w:ins w:id="15608" w:author="chaniaayulestari@outlook.com" w:date="2021-11-14T18:21:00Z"/>
                <w:del w:id="15609" w:author="Rafi Aziizi" w:date="2021-11-14T20:27:00Z"/>
              </w:rPr>
            </w:pPr>
            <w:ins w:id="15610" w:author="Rafi Aziizi" w:date="2021-11-14T20:27:00Z">
              <w:r>
                <w:rPr>
                  <w:noProof/>
                </w:rPr>
                <w:drawing>
                  <wp:inline distT="0" distB="0" distL="0" distR="0" wp14:anchorId="79D9F9D3" wp14:editId="2FFEC35D">
                    <wp:extent cx="3573871" cy="20764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583459" cy="2082021"/>
                            </a:xfrm>
                            <a:prstGeom prst="rect">
                              <a:avLst/>
                            </a:prstGeom>
                            <a:noFill/>
                            <a:ln>
                              <a:noFill/>
                            </a:ln>
                          </pic:spPr>
                        </pic:pic>
                      </a:graphicData>
                    </a:graphic>
                  </wp:inline>
                </w:drawing>
              </w:r>
            </w:ins>
          </w:p>
          <w:p w14:paraId="356F7EAC" w14:textId="77777777" w:rsidR="004B60D7" w:rsidRDefault="004B60D7" w:rsidP="00992581">
            <w:pPr>
              <w:rPr>
                <w:ins w:id="15611" w:author="chaniaayulestari@outlook.com" w:date="2021-11-14T18:21:00Z"/>
              </w:rPr>
            </w:pPr>
          </w:p>
          <w:p w14:paraId="6390DF47" w14:textId="2AE132DB" w:rsidR="004B60D7" w:rsidRDefault="004B60D7" w:rsidP="004B60D7">
            <w:pPr>
              <w:rPr>
                <w:ins w:id="15612" w:author="chaniaayulestari@outlook.com" w:date="2021-11-14T18:21:00Z"/>
              </w:rPr>
            </w:pPr>
            <w:ins w:id="15613" w:author="chaniaayulestari@outlook.com" w:date="2021-11-14T18:21:00Z">
              <w:r>
                <w:lastRenderedPageBreak/>
                <w:t xml:space="preserve">Pada gambar </w:t>
              </w:r>
            </w:ins>
            <w:ins w:id="15614" w:author="Rafi Aziizi" w:date="2021-11-14T20:20:00Z">
              <w:r w:rsidR="00110DAD">
                <w:t>di atas,</w:t>
              </w:r>
            </w:ins>
            <w:ins w:id="15615" w:author="chaniaayulestari@outlook.com" w:date="2021-11-14T18:21:00Z">
              <w:del w:id="15616" w:author="Rafi Aziizi" w:date="2021-11-14T20:20:00Z">
                <w:r w:rsidDel="00110DAD">
                  <w:delText xml:space="preserve">diatas, </w:delText>
                </w:r>
              </w:del>
            </w:ins>
            <w:ins w:id="15617" w:author="Rafi Aziizi" w:date="2021-11-14T20:20:00Z">
              <w:r w:rsidR="00110DAD">
                <w:t xml:space="preserve"> </w:t>
              </w:r>
            </w:ins>
            <w:ins w:id="15618" w:author="chaniaayulestari@outlook.com" w:date="2021-11-14T18:21:00Z">
              <w:r>
                <w:t xml:space="preserve">fitur ini dapat menampilkan </w:t>
              </w:r>
            </w:ins>
            <w:ins w:id="15619" w:author="Rafi Aziizi" w:date="2021-11-14T20:50:00Z">
              <w:r w:rsidR="00F261E9">
                <w:t xml:space="preserve">seluruh </w:t>
              </w:r>
            </w:ins>
            <w:ins w:id="15620" w:author="chaniaayulestari@outlook.com" w:date="2021-11-14T18:21:00Z">
              <w:r>
                <w:t xml:space="preserve">data </w:t>
              </w:r>
              <w:del w:id="15621" w:author="Rafi Aziizi" w:date="2021-11-14T20:50:00Z">
                <w:r w:rsidDel="00F261E9">
                  <w:delText xml:space="preserve">seluruh </w:delText>
                </w:r>
              </w:del>
              <w:r>
                <w:t xml:space="preserve">walikelas </w:t>
              </w:r>
            </w:ins>
            <w:ins w:id="15622" w:author="chaniaayulestari@outlook.com" w:date="2021-11-14T18:22:00Z">
              <w:r>
                <w:t>pasif</w:t>
              </w:r>
            </w:ins>
            <w:ins w:id="15623" w:author="Rafi Aziizi" w:date="2021-11-14T20:49:00Z">
              <w:r w:rsidR="00F261E9">
                <w:t xml:space="preserve"> sesuai dengan </w:t>
              </w:r>
              <w:r w:rsidR="00F261E9" w:rsidRPr="00F261E9">
                <w:rPr>
                  <w:i/>
                  <w:iCs/>
                  <w:rPrChange w:id="15624" w:author="Rafi Aziizi" w:date="2021-11-14T20:49:00Z">
                    <w:rPr/>
                  </w:rPrChange>
                </w:rPr>
                <w:t>database</w:t>
              </w:r>
            </w:ins>
            <w:ins w:id="15625" w:author="Rafi Aziizi" w:date="2021-11-14T20:50:00Z">
              <w:r w:rsidR="00F261E9">
                <w:rPr>
                  <w:i/>
                  <w:iCs/>
                </w:rPr>
                <w:t>.</w:t>
              </w:r>
            </w:ins>
          </w:p>
          <w:p w14:paraId="3102F2B2" w14:textId="08BDA317" w:rsidR="004B60D7" w:rsidRDefault="004B60D7" w:rsidP="00992581">
            <w:pPr>
              <w:rPr>
                <w:ins w:id="15626" w:author="Rafi Aziizi" w:date="2021-11-14T12:48:00Z"/>
              </w:rPr>
            </w:pPr>
          </w:p>
        </w:tc>
        <w:tc>
          <w:tcPr>
            <w:tcW w:w="1016" w:type="dxa"/>
            <w:vAlign w:val="center"/>
            <w:tcPrChange w:id="15627" w:author=" " w:date="2021-11-16T10:13:00Z">
              <w:tcPr>
                <w:tcW w:w="1417" w:type="dxa"/>
                <w:vAlign w:val="center"/>
              </w:tcPr>
            </w:tcPrChange>
          </w:tcPr>
          <w:p w14:paraId="5925518E" w14:textId="792D1A03" w:rsidR="00992581" w:rsidRDefault="004B60D7">
            <w:pPr>
              <w:jc w:val="center"/>
              <w:rPr>
                <w:ins w:id="15628" w:author="Rafi Aziizi" w:date="2021-11-14T12:48:00Z"/>
              </w:rPr>
              <w:pPrChange w:id="15629" w:author="Rafi Aziizi" w:date="2021-11-14T20:09:00Z">
                <w:pPr/>
              </w:pPrChange>
            </w:pPr>
            <w:ins w:id="15630" w:author="chaniaayulestari@outlook.com" w:date="2021-11-14T18:21:00Z">
              <w:r>
                <w:lastRenderedPageBreak/>
                <w:t>sesuai</w:t>
              </w:r>
            </w:ins>
          </w:p>
        </w:tc>
      </w:tr>
      <w:tr w:rsidR="00E85CFB" w14:paraId="3173807A" w14:textId="77777777" w:rsidTr="00070779">
        <w:trPr>
          <w:ins w:id="15631" w:author="Rafi Aziizi" w:date="2021-11-14T12:48:00Z"/>
        </w:trPr>
        <w:tc>
          <w:tcPr>
            <w:tcW w:w="528" w:type="dxa"/>
            <w:vAlign w:val="center"/>
            <w:tcPrChange w:id="15632" w:author=" " w:date="2021-11-16T10:13:00Z">
              <w:tcPr>
                <w:tcW w:w="568" w:type="dxa"/>
                <w:vAlign w:val="center"/>
              </w:tcPr>
            </w:tcPrChange>
          </w:tcPr>
          <w:p w14:paraId="05E7DB32" w14:textId="3A0422E1" w:rsidR="00992581" w:rsidRPr="007577FF" w:rsidRDefault="00992581">
            <w:pPr>
              <w:jc w:val="left"/>
              <w:rPr>
                <w:ins w:id="15633" w:author="Rafi Aziizi" w:date="2021-11-14T12:48:00Z"/>
              </w:rPr>
              <w:pPrChange w:id="15634" w:author="Rafi Aziizi" w:date="2021-11-14T20:36:00Z">
                <w:pPr/>
              </w:pPrChange>
            </w:pPr>
            <w:ins w:id="15635" w:author="Rafi Aziizi" w:date="2021-11-14T12:48:00Z">
              <w:r w:rsidRPr="007577FF">
                <w:t>24</w:t>
              </w:r>
            </w:ins>
          </w:p>
        </w:tc>
        <w:tc>
          <w:tcPr>
            <w:tcW w:w="1384" w:type="dxa"/>
            <w:vAlign w:val="center"/>
            <w:tcPrChange w:id="15636" w:author=" " w:date="2021-11-16T10:13:00Z">
              <w:tcPr>
                <w:tcW w:w="1985" w:type="dxa"/>
                <w:vAlign w:val="center"/>
              </w:tcPr>
            </w:tcPrChange>
          </w:tcPr>
          <w:p w14:paraId="2AD0B51A" w14:textId="00416B20" w:rsidR="00992581" w:rsidRPr="007577FF" w:rsidRDefault="00992581">
            <w:pPr>
              <w:jc w:val="center"/>
              <w:rPr>
                <w:ins w:id="15637" w:author="Rafi Aziizi" w:date="2021-11-14T12:48:00Z"/>
              </w:rPr>
              <w:pPrChange w:id="15638" w:author=" " w:date="2021-11-15T17:13:00Z">
                <w:pPr/>
              </w:pPrChange>
            </w:pPr>
            <w:ins w:id="15639" w:author="Rafi Aziizi" w:date="2021-11-14T12:53:00Z">
              <w:r w:rsidRPr="007577FF">
                <w:t>SP-RC07</w:t>
              </w:r>
            </w:ins>
          </w:p>
        </w:tc>
        <w:tc>
          <w:tcPr>
            <w:tcW w:w="1961" w:type="dxa"/>
            <w:vAlign w:val="center"/>
            <w:tcPrChange w:id="15640" w:author=" " w:date="2021-11-16T10:13:00Z">
              <w:tcPr>
                <w:tcW w:w="2268" w:type="dxa"/>
                <w:vAlign w:val="center"/>
              </w:tcPr>
            </w:tcPrChange>
          </w:tcPr>
          <w:p w14:paraId="23C0792B" w14:textId="258B62FA" w:rsidR="00992581" w:rsidRPr="007577FF" w:rsidRDefault="00992581">
            <w:pPr>
              <w:jc w:val="center"/>
              <w:rPr>
                <w:ins w:id="15641" w:author="Rafi Aziizi" w:date="2021-11-14T12:48:00Z"/>
              </w:rPr>
              <w:pPrChange w:id="15642" w:author=" " w:date="2021-11-15T17:13:00Z">
                <w:pPr/>
              </w:pPrChange>
            </w:pPr>
            <w:ins w:id="15643" w:author="Rafi Aziizi" w:date="2021-11-14T12:54:00Z">
              <w:r w:rsidRPr="007577FF">
                <w:t>Lihat Profile Walikelas</w:t>
              </w:r>
            </w:ins>
          </w:p>
        </w:tc>
        <w:tc>
          <w:tcPr>
            <w:tcW w:w="1559" w:type="dxa"/>
            <w:vAlign w:val="center"/>
            <w:tcPrChange w:id="15644" w:author=" " w:date="2021-11-16T10:13:00Z">
              <w:tcPr>
                <w:tcW w:w="1984" w:type="dxa"/>
                <w:vAlign w:val="center"/>
              </w:tcPr>
            </w:tcPrChange>
          </w:tcPr>
          <w:p w14:paraId="29F52E7B" w14:textId="467F8D8F" w:rsidR="00992581" w:rsidRDefault="004B60D7">
            <w:pPr>
              <w:jc w:val="left"/>
              <w:rPr>
                <w:ins w:id="15645" w:author="Rafi Aziizi" w:date="2021-11-14T12:48:00Z"/>
              </w:rPr>
              <w:pPrChange w:id="15646" w:author="Rafi Aziizi" w:date="2021-11-14T20:01:00Z">
                <w:pPr/>
              </w:pPrChange>
            </w:pPr>
            <w:ins w:id="15647" w:author="chaniaayulestari@outlook.com" w:date="2021-11-14T18:22:00Z">
              <w:r>
                <w:t>-</w:t>
              </w:r>
            </w:ins>
          </w:p>
        </w:tc>
        <w:tc>
          <w:tcPr>
            <w:tcW w:w="2027" w:type="dxa"/>
            <w:vAlign w:val="center"/>
            <w:tcPrChange w:id="15648" w:author=" " w:date="2021-11-16T10:13:00Z">
              <w:tcPr>
                <w:tcW w:w="2977" w:type="dxa"/>
                <w:vAlign w:val="center"/>
              </w:tcPr>
            </w:tcPrChange>
          </w:tcPr>
          <w:p w14:paraId="3E04DF94" w14:textId="0381C75C" w:rsidR="00992581" w:rsidRDefault="004B60D7">
            <w:pPr>
              <w:jc w:val="left"/>
              <w:rPr>
                <w:ins w:id="15649" w:author="Rafi Aziizi" w:date="2021-11-14T12:48:00Z"/>
              </w:rPr>
              <w:pPrChange w:id="15650" w:author="Rafi Aziizi" w:date="2021-11-14T20:01:00Z">
                <w:pPr/>
              </w:pPrChange>
            </w:pPr>
            <w:ins w:id="15651" w:author="chaniaayulestari@outlook.com" w:date="2021-11-14T18:22:00Z">
              <w:r>
                <w:t>Sistem dapat menampilkan seluruh identitas walikelas</w:t>
              </w:r>
            </w:ins>
          </w:p>
        </w:tc>
        <w:tc>
          <w:tcPr>
            <w:tcW w:w="6126" w:type="dxa"/>
            <w:tcPrChange w:id="15652" w:author=" " w:date="2021-11-16T10:13:00Z">
              <w:tcPr>
                <w:tcW w:w="3402" w:type="dxa"/>
              </w:tcPr>
            </w:tcPrChange>
          </w:tcPr>
          <w:p w14:paraId="2B0541BA" w14:textId="632F380C" w:rsidR="00D93EA0" w:rsidRDefault="00D93EA0" w:rsidP="00992581">
            <w:pPr>
              <w:rPr>
                <w:ins w:id="15653" w:author="Rafi Aziizi" w:date="2021-11-14T20:27:00Z"/>
              </w:rPr>
            </w:pPr>
            <w:ins w:id="15654" w:author="Rafi Aziizi" w:date="2021-11-14T20:28:00Z">
              <w:r>
                <w:rPr>
                  <w:noProof/>
                </w:rPr>
                <w:drawing>
                  <wp:inline distT="0" distB="0" distL="0" distR="0" wp14:anchorId="5AB82D24" wp14:editId="3ECF3C20">
                    <wp:extent cx="3665154" cy="21240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684766" cy="2135441"/>
                            </a:xfrm>
                            <a:prstGeom prst="rect">
                              <a:avLst/>
                            </a:prstGeom>
                            <a:noFill/>
                            <a:ln>
                              <a:noFill/>
                            </a:ln>
                          </pic:spPr>
                        </pic:pic>
                      </a:graphicData>
                    </a:graphic>
                  </wp:inline>
                </w:drawing>
              </w:r>
            </w:ins>
          </w:p>
          <w:p w14:paraId="5C0201C3" w14:textId="5B998161" w:rsidR="00992581" w:rsidRDefault="004B60D7" w:rsidP="00992581">
            <w:pPr>
              <w:rPr>
                <w:ins w:id="15655" w:author="Rafi Aziizi" w:date="2021-11-14T12:48:00Z"/>
              </w:rPr>
            </w:pPr>
            <w:ins w:id="15656" w:author="chaniaayulestari@outlook.com" w:date="2021-11-14T18:22:00Z">
              <w:r>
                <w:t xml:space="preserve">Pada gambar </w:t>
              </w:r>
            </w:ins>
            <w:ins w:id="15657" w:author="Rafi Aziizi" w:date="2021-11-14T20:20:00Z">
              <w:r w:rsidR="00110DAD">
                <w:t>di atas,</w:t>
              </w:r>
            </w:ins>
            <w:ins w:id="15658" w:author="chaniaayulestari@outlook.com" w:date="2021-11-14T18:22:00Z">
              <w:del w:id="15659" w:author="Rafi Aziizi" w:date="2021-11-14T20:20:00Z">
                <w:r w:rsidDel="00110DAD">
                  <w:delText>diatas</w:delText>
                </w:r>
              </w:del>
            </w:ins>
            <w:ins w:id="15660" w:author="chaniaayulestari@outlook.com" w:date="2021-11-14T18:23:00Z">
              <w:del w:id="15661" w:author="Rafi Aziizi" w:date="2021-11-14T20:20:00Z">
                <w:r w:rsidDel="00110DAD">
                  <w:delText xml:space="preserve">, </w:delText>
                </w:r>
              </w:del>
            </w:ins>
            <w:ins w:id="15662" w:author="Rafi Aziizi" w:date="2021-11-14T20:20:00Z">
              <w:r w:rsidR="00110DAD">
                <w:t xml:space="preserve"> </w:t>
              </w:r>
            </w:ins>
            <w:ins w:id="15663" w:author="chaniaayulestari@outlook.com" w:date="2021-11-14T18:23:00Z">
              <w:r>
                <w:t>fitur ini terbukti dapat menampilkan identitas walikelas secara detail baik walike</w:t>
              </w:r>
              <w:del w:id="15664" w:author="Rafi Aziizi" w:date="2021-11-14T20:50:00Z">
                <w:r w:rsidDel="00F261E9">
                  <w:delText>a</w:delText>
                </w:r>
              </w:del>
              <w:r>
                <w:t>las aktif maupun pasif</w:t>
              </w:r>
            </w:ins>
          </w:p>
        </w:tc>
        <w:tc>
          <w:tcPr>
            <w:tcW w:w="1016" w:type="dxa"/>
            <w:vAlign w:val="center"/>
            <w:tcPrChange w:id="15665" w:author=" " w:date="2021-11-16T10:13:00Z">
              <w:tcPr>
                <w:tcW w:w="1417" w:type="dxa"/>
                <w:vAlign w:val="center"/>
              </w:tcPr>
            </w:tcPrChange>
          </w:tcPr>
          <w:p w14:paraId="540A7D3D" w14:textId="4037AB44" w:rsidR="00992581" w:rsidRDefault="004B60D7">
            <w:pPr>
              <w:jc w:val="center"/>
              <w:rPr>
                <w:ins w:id="15666" w:author="Rafi Aziizi" w:date="2021-11-14T12:48:00Z"/>
              </w:rPr>
              <w:pPrChange w:id="15667" w:author="Rafi Aziizi" w:date="2021-11-14T20:09:00Z">
                <w:pPr/>
              </w:pPrChange>
            </w:pPr>
            <w:ins w:id="15668" w:author="chaniaayulestari@outlook.com" w:date="2021-11-14T18:23:00Z">
              <w:r>
                <w:t>s</w:t>
              </w:r>
            </w:ins>
            <w:ins w:id="15669" w:author="chaniaayulestari@outlook.com" w:date="2021-11-14T18:24:00Z">
              <w:r>
                <w:t>esuai</w:t>
              </w:r>
            </w:ins>
          </w:p>
        </w:tc>
      </w:tr>
      <w:tr w:rsidR="00E85CFB" w14:paraId="54427EC2" w14:textId="77777777" w:rsidTr="00070779">
        <w:trPr>
          <w:ins w:id="15670" w:author="Rafi Aziizi" w:date="2021-11-14T12:48:00Z"/>
        </w:trPr>
        <w:tc>
          <w:tcPr>
            <w:tcW w:w="528" w:type="dxa"/>
            <w:vAlign w:val="center"/>
            <w:tcPrChange w:id="15671" w:author=" " w:date="2021-11-16T10:13:00Z">
              <w:tcPr>
                <w:tcW w:w="568" w:type="dxa"/>
                <w:vAlign w:val="center"/>
              </w:tcPr>
            </w:tcPrChange>
          </w:tcPr>
          <w:p w14:paraId="10E7BEB0" w14:textId="59A50433" w:rsidR="00992581" w:rsidRPr="007577FF" w:rsidRDefault="00992581">
            <w:pPr>
              <w:jc w:val="left"/>
              <w:rPr>
                <w:ins w:id="15672" w:author="Rafi Aziizi" w:date="2021-11-14T12:48:00Z"/>
              </w:rPr>
              <w:pPrChange w:id="15673" w:author="Rafi Aziizi" w:date="2021-11-14T20:36:00Z">
                <w:pPr/>
              </w:pPrChange>
            </w:pPr>
            <w:ins w:id="15674" w:author="Rafi Aziizi" w:date="2021-11-14T12:48:00Z">
              <w:r w:rsidRPr="007577FF">
                <w:lastRenderedPageBreak/>
                <w:t>25</w:t>
              </w:r>
            </w:ins>
          </w:p>
        </w:tc>
        <w:tc>
          <w:tcPr>
            <w:tcW w:w="1384" w:type="dxa"/>
            <w:vAlign w:val="center"/>
            <w:tcPrChange w:id="15675" w:author=" " w:date="2021-11-16T10:13:00Z">
              <w:tcPr>
                <w:tcW w:w="1985" w:type="dxa"/>
                <w:vAlign w:val="center"/>
              </w:tcPr>
            </w:tcPrChange>
          </w:tcPr>
          <w:p w14:paraId="258B3151" w14:textId="27D1CDF4" w:rsidR="00992581" w:rsidRPr="007577FF" w:rsidRDefault="00992581">
            <w:pPr>
              <w:jc w:val="center"/>
              <w:rPr>
                <w:ins w:id="15676" w:author="Rafi Aziizi" w:date="2021-11-14T12:48:00Z"/>
              </w:rPr>
              <w:pPrChange w:id="15677" w:author=" " w:date="2021-11-15T17:13:00Z">
                <w:pPr/>
              </w:pPrChange>
            </w:pPr>
            <w:ins w:id="15678" w:author="Rafi Aziizi" w:date="2021-11-14T12:53:00Z">
              <w:r w:rsidRPr="007577FF">
                <w:t>SP-RC08</w:t>
              </w:r>
            </w:ins>
          </w:p>
        </w:tc>
        <w:tc>
          <w:tcPr>
            <w:tcW w:w="1961" w:type="dxa"/>
            <w:vAlign w:val="center"/>
            <w:tcPrChange w:id="15679" w:author=" " w:date="2021-11-16T10:13:00Z">
              <w:tcPr>
                <w:tcW w:w="2268" w:type="dxa"/>
                <w:vAlign w:val="center"/>
              </w:tcPr>
            </w:tcPrChange>
          </w:tcPr>
          <w:p w14:paraId="67EFBFEC" w14:textId="3D549427" w:rsidR="00992581" w:rsidRPr="007577FF" w:rsidRDefault="00992581">
            <w:pPr>
              <w:jc w:val="center"/>
              <w:rPr>
                <w:ins w:id="15680" w:author="Rafi Aziizi" w:date="2021-11-14T12:48:00Z"/>
              </w:rPr>
              <w:pPrChange w:id="15681" w:author=" " w:date="2021-11-15T17:13:00Z">
                <w:pPr/>
              </w:pPrChange>
            </w:pPr>
            <w:ins w:id="15682" w:author="Rafi Aziizi" w:date="2021-11-14T12:54:00Z">
              <w:r w:rsidRPr="007577FF">
                <w:t>Lihat Anggota Siswa</w:t>
              </w:r>
            </w:ins>
          </w:p>
        </w:tc>
        <w:tc>
          <w:tcPr>
            <w:tcW w:w="1559" w:type="dxa"/>
            <w:vAlign w:val="center"/>
            <w:tcPrChange w:id="15683" w:author=" " w:date="2021-11-16T10:13:00Z">
              <w:tcPr>
                <w:tcW w:w="1984" w:type="dxa"/>
                <w:vAlign w:val="center"/>
              </w:tcPr>
            </w:tcPrChange>
          </w:tcPr>
          <w:p w14:paraId="73A2B638" w14:textId="3841982D" w:rsidR="00992581" w:rsidRDefault="00110DAD">
            <w:pPr>
              <w:jc w:val="left"/>
              <w:rPr>
                <w:ins w:id="15684" w:author="Rafi Aziizi" w:date="2021-11-14T12:48:00Z"/>
              </w:rPr>
              <w:pPrChange w:id="15685" w:author="Rafi Aziizi" w:date="2021-11-14T20:01:00Z">
                <w:pPr/>
              </w:pPrChange>
            </w:pPr>
            <w:ins w:id="15686" w:author="Rafi Aziizi" w:date="2021-11-14T20:21:00Z">
              <w:r>
                <w:t>Data siswa</w:t>
              </w:r>
            </w:ins>
            <w:ins w:id="15687" w:author="chaniaayulestari@outlook.com" w:date="2021-11-14T19:54:00Z">
              <w:del w:id="15688" w:author="Rafi Aziizi" w:date="2021-11-14T20:21:00Z">
                <w:r w:rsidR="007D3344" w:rsidDel="00110DAD">
                  <w:delText>-</w:delText>
                </w:r>
              </w:del>
            </w:ins>
          </w:p>
        </w:tc>
        <w:tc>
          <w:tcPr>
            <w:tcW w:w="2027" w:type="dxa"/>
            <w:vAlign w:val="center"/>
            <w:tcPrChange w:id="15689" w:author=" " w:date="2021-11-16T10:13:00Z">
              <w:tcPr>
                <w:tcW w:w="2977" w:type="dxa"/>
                <w:vAlign w:val="center"/>
              </w:tcPr>
            </w:tcPrChange>
          </w:tcPr>
          <w:p w14:paraId="44357B5A" w14:textId="0264EE70" w:rsidR="00992581" w:rsidRDefault="0027626B">
            <w:pPr>
              <w:jc w:val="left"/>
              <w:rPr>
                <w:ins w:id="15690" w:author="Rafi Aziizi" w:date="2021-11-14T12:48:00Z"/>
              </w:rPr>
              <w:pPrChange w:id="15691" w:author="Rafi Aziizi" w:date="2021-11-14T20:01:00Z">
                <w:pPr/>
              </w:pPrChange>
            </w:pPr>
            <w:ins w:id="15692" w:author="chaniaayulestari@outlook.com" w:date="2021-11-14T18:26:00Z">
              <w:r>
                <w:t xml:space="preserve">Sistem dapat menampilkan seluruh data anggota siswa </w:t>
              </w:r>
            </w:ins>
            <w:ins w:id="15693" w:author="chaniaayulestari@outlook.com" w:date="2021-11-14T18:28:00Z">
              <w:r>
                <w:t xml:space="preserve">berikut riwayat absen anggota siswa </w:t>
              </w:r>
            </w:ins>
            <w:ins w:id="15694" w:author="chaniaayulestari@outlook.com" w:date="2021-11-14T18:27:00Z">
              <w:r>
                <w:t>berdasarkan data walikelas tertentu</w:t>
              </w:r>
            </w:ins>
          </w:p>
        </w:tc>
        <w:tc>
          <w:tcPr>
            <w:tcW w:w="6126" w:type="dxa"/>
            <w:tcPrChange w:id="15695" w:author=" " w:date="2021-11-16T10:13:00Z">
              <w:tcPr>
                <w:tcW w:w="3402" w:type="dxa"/>
              </w:tcPr>
            </w:tcPrChange>
          </w:tcPr>
          <w:p w14:paraId="23583049" w14:textId="6CA74D50" w:rsidR="00D93EA0" w:rsidRDefault="00D93EA0" w:rsidP="00992581">
            <w:pPr>
              <w:rPr>
                <w:ins w:id="15696" w:author="Rafi Aziizi" w:date="2021-11-14T20:28:00Z"/>
              </w:rPr>
            </w:pPr>
            <w:ins w:id="15697" w:author="Rafi Aziizi" w:date="2021-11-14T20:28:00Z">
              <w:r>
                <w:rPr>
                  <w:noProof/>
                </w:rPr>
                <w:drawing>
                  <wp:inline distT="0" distB="0" distL="0" distR="0" wp14:anchorId="2A43B58E" wp14:editId="2A706B3B">
                    <wp:extent cx="3648075" cy="2111342"/>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68723" cy="2123292"/>
                            </a:xfrm>
                            <a:prstGeom prst="rect">
                              <a:avLst/>
                            </a:prstGeom>
                            <a:noFill/>
                            <a:ln>
                              <a:noFill/>
                            </a:ln>
                          </pic:spPr>
                        </pic:pic>
                      </a:graphicData>
                    </a:graphic>
                  </wp:inline>
                </w:drawing>
              </w:r>
            </w:ins>
          </w:p>
          <w:p w14:paraId="52CA1305" w14:textId="61AB3B8E" w:rsidR="00992581" w:rsidRDefault="0027626B" w:rsidP="00992581">
            <w:pPr>
              <w:rPr>
                <w:ins w:id="15698" w:author="Rafi Aziizi" w:date="2021-11-14T12:48:00Z"/>
              </w:rPr>
            </w:pPr>
            <w:ins w:id="15699" w:author="chaniaayulestari@outlook.com" w:date="2021-11-14T18:26:00Z">
              <w:r>
                <w:t xml:space="preserve">Pada gambar </w:t>
              </w:r>
            </w:ins>
            <w:ins w:id="15700" w:author="Rafi Aziizi" w:date="2021-11-14T20:20:00Z">
              <w:r w:rsidR="00110DAD">
                <w:t>di atas,</w:t>
              </w:r>
            </w:ins>
            <w:ins w:id="15701" w:author="chaniaayulestari@outlook.com" w:date="2021-11-14T18:26:00Z">
              <w:del w:id="15702" w:author="Rafi Aziizi" w:date="2021-11-14T20:20:00Z">
                <w:r w:rsidDel="00110DAD">
                  <w:delText>diatas,</w:delText>
                </w:r>
              </w:del>
              <w:r>
                <w:t xml:space="preserve"> fitur ini dapat menamp</w:t>
              </w:r>
            </w:ins>
            <w:ins w:id="15703" w:author="chaniaayulestari@outlook.com" w:date="2021-11-14T18:27:00Z">
              <w:r>
                <w:t>ilkan data</w:t>
              </w:r>
              <w:del w:id="15704" w:author="Rafi Aziizi" w:date="2021-11-14T20:50:00Z">
                <w:r w:rsidDel="00F261E9">
                  <w:delText>s</w:delText>
                </w:r>
              </w:del>
              <w:r>
                <w:t xml:space="preserve"> anggota siswa berikut ri</w:t>
              </w:r>
            </w:ins>
            <w:ins w:id="15705" w:author="chaniaayulestari@outlook.com" w:date="2021-11-14T18:28:00Z">
              <w:r>
                <w:t>wayat absensi anggota siswa pada</w:t>
              </w:r>
            </w:ins>
            <w:ins w:id="15706" w:author="chaniaayulestari@outlook.com" w:date="2021-11-14T18:27:00Z">
              <w:r>
                <w:t xml:space="preserve"> setiap walikelas</w:t>
              </w:r>
            </w:ins>
            <w:ins w:id="15707" w:author="Rafi Aziizi" w:date="2021-11-14T20:51:00Z">
              <w:r w:rsidR="00F261E9">
                <w:t xml:space="preserve"> tertentu</w:t>
              </w:r>
            </w:ins>
          </w:p>
        </w:tc>
        <w:tc>
          <w:tcPr>
            <w:tcW w:w="1016" w:type="dxa"/>
            <w:vAlign w:val="center"/>
            <w:tcPrChange w:id="15708" w:author=" " w:date="2021-11-16T10:13:00Z">
              <w:tcPr>
                <w:tcW w:w="1417" w:type="dxa"/>
                <w:vAlign w:val="center"/>
              </w:tcPr>
            </w:tcPrChange>
          </w:tcPr>
          <w:p w14:paraId="2D48932A" w14:textId="1E865142" w:rsidR="00992581" w:rsidRDefault="0027626B">
            <w:pPr>
              <w:jc w:val="center"/>
              <w:rPr>
                <w:ins w:id="15709" w:author="Rafi Aziizi" w:date="2021-11-14T12:48:00Z"/>
              </w:rPr>
              <w:pPrChange w:id="15710" w:author="Rafi Aziizi" w:date="2021-11-14T20:09:00Z">
                <w:pPr/>
              </w:pPrChange>
            </w:pPr>
            <w:ins w:id="15711" w:author="chaniaayulestari@outlook.com" w:date="2021-11-14T18:27:00Z">
              <w:r>
                <w:t>sesua</w:t>
              </w:r>
            </w:ins>
          </w:p>
        </w:tc>
      </w:tr>
      <w:tr w:rsidR="00E85CFB" w14:paraId="7A8CD39B" w14:textId="77777777" w:rsidTr="00070779">
        <w:trPr>
          <w:ins w:id="15712" w:author="Rafi Aziizi" w:date="2021-11-14T12:48:00Z"/>
        </w:trPr>
        <w:tc>
          <w:tcPr>
            <w:tcW w:w="528" w:type="dxa"/>
            <w:vAlign w:val="center"/>
            <w:tcPrChange w:id="15713" w:author=" " w:date="2021-11-16T10:13:00Z">
              <w:tcPr>
                <w:tcW w:w="568" w:type="dxa"/>
                <w:vAlign w:val="center"/>
              </w:tcPr>
            </w:tcPrChange>
          </w:tcPr>
          <w:p w14:paraId="47049299" w14:textId="30CFFA49" w:rsidR="00F917E0" w:rsidRPr="007577FF" w:rsidRDefault="00F917E0">
            <w:pPr>
              <w:jc w:val="left"/>
              <w:rPr>
                <w:ins w:id="15714" w:author="Rafi Aziizi" w:date="2021-11-14T12:48:00Z"/>
              </w:rPr>
              <w:pPrChange w:id="15715" w:author="Rafi Aziizi" w:date="2021-11-14T20:36:00Z">
                <w:pPr/>
              </w:pPrChange>
            </w:pPr>
            <w:ins w:id="15716" w:author="Rafi Aziizi" w:date="2021-11-14T12:48:00Z">
              <w:r w:rsidRPr="007577FF">
                <w:t>26</w:t>
              </w:r>
            </w:ins>
          </w:p>
        </w:tc>
        <w:tc>
          <w:tcPr>
            <w:tcW w:w="1384" w:type="dxa"/>
            <w:vAlign w:val="center"/>
            <w:tcPrChange w:id="15717" w:author=" " w:date="2021-11-16T10:13:00Z">
              <w:tcPr>
                <w:tcW w:w="1985" w:type="dxa"/>
                <w:vAlign w:val="center"/>
              </w:tcPr>
            </w:tcPrChange>
          </w:tcPr>
          <w:p w14:paraId="1578D83E" w14:textId="6AE4EE3E" w:rsidR="00F917E0" w:rsidRPr="007577FF" w:rsidRDefault="00F917E0">
            <w:pPr>
              <w:jc w:val="center"/>
              <w:rPr>
                <w:ins w:id="15718" w:author="Rafi Aziizi" w:date="2021-11-14T12:48:00Z"/>
              </w:rPr>
              <w:pPrChange w:id="15719" w:author=" " w:date="2021-11-15T17:13:00Z">
                <w:pPr/>
              </w:pPrChange>
            </w:pPr>
            <w:ins w:id="15720" w:author="Rafi Aziizi" w:date="2021-11-14T12:53:00Z">
              <w:r w:rsidRPr="007577FF">
                <w:t>SP-RC14.5</w:t>
              </w:r>
            </w:ins>
          </w:p>
        </w:tc>
        <w:tc>
          <w:tcPr>
            <w:tcW w:w="1961" w:type="dxa"/>
            <w:vAlign w:val="center"/>
            <w:tcPrChange w:id="15721" w:author=" " w:date="2021-11-16T10:13:00Z">
              <w:tcPr>
                <w:tcW w:w="2268" w:type="dxa"/>
                <w:vAlign w:val="center"/>
              </w:tcPr>
            </w:tcPrChange>
          </w:tcPr>
          <w:p w14:paraId="580C8223" w14:textId="3C1DFA54" w:rsidR="00F917E0" w:rsidRPr="007577FF" w:rsidRDefault="00F917E0">
            <w:pPr>
              <w:jc w:val="center"/>
              <w:rPr>
                <w:ins w:id="15722" w:author="Rafi Aziizi" w:date="2021-11-14T12:48:00Z"/>
              </w:rPr>
              <w:pPrChange w:id="15723" w:author=" " w:date="2021-11-15T17:13:00Z">
                <w:pPr/>
              </w:pPrChange>
            </w:pPr>
            <w:ins w:id="15724" w:author="Rafi Aziizi" w:date="2021-11-14T12:54:00Z">
              <w:r w:rsidRPr="007577FF">
                <w:t>Cetak Riwayat Absensi Anggota Siswa</w:t>
              </w:r>
            </w:ins>
          </w:p>
        </w:tc>
        <w:tc>
          <w:tcPr>
            <w:tcW w:w="1559" w:type="dxa"/>
            <w:vAlign w:val="center"/>
            <w:tcPrChange w:id="15725" w:author=" " w:date="2021-11-16T10:13:00Z">
              <w:tcPr>
                <w:tcW w:w="1984" w:type="dxa"/>
                <w:vAlign w:val="center"/>
              </w:tcPr>
            </w:tcPrChange>
          </w:tcPr>
          <w:p w14:paraId="72E95AB8" w14:textId="06ABF3D1" w:rsidR="00F917E0" w:rsidRDefault="00F917E0">
            <w:pPr>
              <w:jc w:val="left"/>
              <w:rPr>
                <w:ins w:id="15726" w:author="Rafi Aziizi" w:date="2021-11-14T12:48:00Z"/>
              </w:rPr>
              <w:pPrChange w:id="15727" w:author="Rafi Aziizi" w:date="2021-11-14T20:01:00Z">
                <w:pPr/>
              </w:pPrChange>
            </w:pPr>
            <w:ins w:id="15728" w:author="chaniaayulestari@outlook.com" w:date="2021-11-14T19:50:00Z">
              <w:del w:id="15729" w:author="Rafi Aziizi" w:date="2021-11-14T20:21:00Z">
                <w:r w:rsidDel="00110DAD">
                  <w:delText>-</w:delText>
                </w:r>
              </w:del>
            </w:ins>
            <w:ins w:id="15730" w:author="Rafi Aziizi" w:date="2021-11-14T20:21:00Z">
              <w:r w:rsidR="00110DAD">
                <w:t>D</w:t>
              </w:r>
            </w:ins>
            <w:ins w:id="15731" w:author="chaniaayulestari@outlook.com" w:date="2021-11-14T19:50:00Z">
              <w:del w:id="15732" w:author="Rafi Aziizi" w:date="2021-11-14T20:21:00Z">
                <w:r w:rsidDel="00110DAD">
                  <w:delText>d</w:delText>
                </w:r>
              </w:del>
              <w:r>
                <w:t>ata laporan absen siswa</w:t>
              </w:r>
            </w:ins>
            <w:ins w:id="15733" w:author="chaniaayulestari@outlook.com" w:date="2021-11-14T19:54:00Z">
              <w:r w:rsidR="007D3344">
                <w:t xml:space="preserve"> dan siswa</w:t>
              </w:r>
            </w:ins>
          </w:p>
        </w:tc>
        <w:tc>
          <w:tcPr>
            <w:tcW w:w="2027" w:type="dxa"/>
            <w:vAlign w:val="center"/>
            <w:tcPrChange w:id="15734" w:author=" " w:date="2021-11-16T10:13:00Z">
              <w:tcPr>
                <w:tcW w:w="2977" w:type="dxa"/>
                <w:vAlign w:val="center"/>
              </w:tcPr>
            </w:tcPrChange>
          </w:tcPr>
          <w:p w14:paraId="7D4A3528" w14:textId="622D6CC6" w:rsidR="00F917E0" w:rsidRDefault="00F917E0">
            <w:pPr>
              <w:jc w:val="left"/>
              <w:rPr>
                <w:ins w:id="15735" w:author="Rafi Aziizi" w:date="2021-11-14T12:48:00Z"/>
              </w:rPr>
              <w:pPrChange w:id="15736" w:author="Rafi Aziizi" w:date="2021-11-14T20:01:00Z">
                <w:pPr/>
              </w:pPrChange>
            </w:pPr>
            <w:ins w:id="15737" w:author="chaniaayulestari@outlook.com" w:date="2021-11-14T19:50:00Z">
              <w:r>
                <w:t>Sistem dapat mencetak riwayat absen  siswa berdasarkan kelas tertentu</w:t>
              </w:r>
            </w:ins>
          </w:p>
        </w:tc>
        <w:tc>
          <w:tcPr>
            <w:tcW w:w="6126" w:type="dxa"/>
            <w:tcPrChange w:id="15738" w:author=" " w:date="2021-11-16T10:13:00Z">
              <w:tcPr>
                <w:tcW w:w="3402" w:type="dxa"/>
              </w:tcPr>
            </w:tcPrChange>
          </w:tcPr>
          <w:p w14:paraId="4ADD6C19" w14:textId="21DDB905" w:rsidR="00A0590D" w:rsidRDefault="00A0590D">
            <w:pPr>
              <w:jc w:val="center"/>
              <w:rPr>
                <w:ins w:id="15739" w:author=" " w:date="2021-11-15T18:34:00Z"/>
              </w:rPr>
              <w:pPrChange w:id="15740" w:author=" " w:date="2021-11-15T18:36:00Z">
                <w:pPr/>
              </w:pPrChange>
            </w:pPr>
            <w:ins w:id="15741" w:author=" " w:date="2021-11-15T18:35:00Z">
              <w:r>
                <w:rPr>
                  <w:noProof/>
                </w:rPr>
                <w:drawing>
                  <wp:inline distT="0" distB="0" distL="0" distR="0" wp14:anchorId="51056F04" wp14:editId="18A5BEFF">
                    <wp:extent cx="1317451" cy="1704975"/>
                    <wp:effectExtent l="19050" t="1905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321745" cy="1710531"/>
                            </a:xfrm>
                            <a:prstGeom prst="rect">
                              <a:avLst/>
                            </a:prstGeom>
                            <a:noFill/>
                            <a:ln>
                              <a:solidFill>
                                <a:schemeClr val="tx1"/>
                              </a:solidFill>
                            </a:ln>
                          </pic:spPr>
                        </pic:pic>
                      </a:graphicData>
                    </a:graphic>
                  </wp:inline>
                </w:drawing>
              </w:r>
            </w:ins>
          </w:p>
          <w:p w14:paraId="22E64A86" w14:textId="2B88D466" w:rsidR="00F917E0" w:rsidRDefault="00F917E0" w:rsidP="00F917E0">
            <w:pPr>
              <w:rPr>
                <w:ins w:id="15742" w:author="Rafi Aziizi" w:date="2021-11-14T12:48:00Z"/>
              </w:rPr>
            </w:pPr>
            <w:ins w:id="15743" w:author="chaniaayulestari@outlook.com" w:date="2021-11-14T19:50:00Z">
              <w:r>
                <w:lastRenderedPageBreak/>
                <w:t xml:space="preserve">Pada gambar </w:t>
              </w:r>
            </w:ins>
            <w:ins w:id="15744" w:author="Rafi Aziizi" w:date="2021-11-14T20:20:00Z">
              <w:r w:rsidR="00110DAD">
                <w:t>di atas,</w:t>
              </w:r>
            </w:ins>
            <w:ins w:id="15745" w:author="chaniaayulestari@outlook.com" w:date="2021-11-14T19:50:00Z">
              <w:del w:id="15746" w:author="Rafi Aziizi" w:date="2021-11-14T20:20:00Z">
                <w:r w:rsidDel="00110DAD">
                  <w:delText>diatas,</w:delText>
                </w:r>
              </w:del>
              <w:r>
                <w:t xml:space="preserve"> terbukti bahwa fitur ini dapat mencetak data riwayat absen berdasarkan kelas tertentu </w:t>
              </w:r>
            </w:ins>
          </w:p>
        </w:tc>
        <w:tc>
          <w:tcPr>
            <w:tcW w:w="1016" w:type="dxa"/>
            <w:vAlign w:val="center"/>
            <w:tcPrChange w:id="15747" w:author=" " w:date="2021-11-16T10:13:00Z">
              <w:tcPr>
                <w:tcW w:w="1417" w:type="dxa"/>
                <w:vAlign w:val="center"/>
              </w:tcPr>
            </w:tcPrChange>
          </w:tcPr>
          <w:p w14:paraId="77C5CE6B" w14:textId="5B6AC45C" w:rsidR="00F917E0" w:rsidRDefault="00F917E0">
            <w:pPr>
              <w:jc w:val="center"/>
              <w:rPr>
                <w:ins w:id="15748" w:author="Rafi Aziizi" w:date="2021-11-14T12:48:00Z"/>
              </w:rPr>
              <w:pPrChange w:id="15749" w:author="Rafi Aziizi" w:date="2021-11-14T20:09:00Z">
                <w:pPr/>
              </w:pPrChange>
            </w:pPr>
            <w:ins w:id="15750" w:author="chaniaayulestari@outlook.com" w:date="2021-11-14T19:50:00Z">
              <w:r>
                <w:lastRenderedPageBreak/>
                <w:t>sesuai</w:t>
              </w:r>
            </w:ins>
          </w:p>
        </w:tc>
      </w:tr>
      <w:tr w:rsidR="00E85CFB" w14:paraId="3AE5CF81" w14:textId="77777777" w:rsidTr="00070779">
        <w:trPr>
          <w:ins w:id="15751" w:author="Rafi Aziizi" w:date="2021-11-14T12:48:00Z"/>
        </w:trPr>
        <w:tc>
          <w:tcPr>
            <w:tcW w:w="528" w:type="dxa"/>
            <w:vAlign w:val="center"/>
            <w:tcPrChange w:id="15752" w:author=" " w:date="2021-11-16T10:13:00Z">
              <w:tcPr>
                <w:tcW w:w="568" w:type="dxa"/>
                <w:vAlign w:val="center"/>
              </w:tcPr>
            </w:tcPrChange>
          </w:tcPr>
          <w:p w14:paraId="49B2F03E" w14:textId="5C5C6C57" w:rsidR="00F917E0" w:rsidRPr="007577FF" w:rsidRDefault="00F917E0">
            <w:pPr>
              <w:jc w:val="left"/>
              <w:rPr>
                <w:ins w:id="15753" w:author="Rafi Aziizi" w:date="2021-11-14T12:48:00Z"/>
              </w:rPr>
              <w:pPrChange w:id="15754" w:author="Rafi Aziizi" w:date="2021-11-14T20:36:00Z">
                <w:pPr/>
              </w:pPrChange>
            </w:pPr>
            <w:ins w:id="15755" w:author="Rafi Aziizi" w:date="2021-11-14T12:48:00Z">
              <w:r w:rsidRPr="007577FF">
                <w:t>27</w:t>
              </w:r>
            </w:ins>
          </w:p>
        </w:tc>
        <w:tc>
          <w:tcPr>
            <w:tcW w:w="1384" w:type="dxa"/>
            <w:vAlign w:val="center"/>
            <w:tcPrChange w:id="15756" w:author=" " w:date="2021-11-16T10:13:00Z">
              <w:tcPr>
                <w:tcW w:w="1985" w:type="dxa"/>
                <w:vAlign w:val="center"/>
              </w:tcPr>
            </w:tcPrChange>
          </w:tcPr>
          <w:p w14:paraId="70B74633" w14:textId="7AF59AE0" w:rsidR="00F917E0" w:rsidRPr="007577FF" w:rsidRDefault="00F917E0">
            <w:pPr>
              <w:jc w:val="center"/>
              <w:rPr>
                <w:ins w:id="15757" w:author="Rafi Aziizi" w:date="2021-11-14T12:48:00Z"/>
              </w:rPr>
              <w:pPrChange w:id="15758" w:author=" " w:date="2021-11-15T17:13:00Z">
                <w:pPr/>
              </w:pPrChange>
            </w:pPr>
            <w:ins w:id="15759" w:author="Rafi Aziizi" w:date="2021-11-14T12:53:00Z">
              <w:r w:rsidRPr="007577FF">
                <w:t>SP-RC19.1</w:t>
              </w:r>
            </w:ins>
          </w:p>
        </w:tc>
        <w:tc>
          <w:tcPr>
            <w:tcW w:w="1961" w:type="dxa"/>
            <w:vAlign w:val="center"/>
            <w:tcPrChange w:id="15760" w:author=" " w:date="2021-11-16T10:13:00Z">
              <w:tcPr>
                <w:tcW w:w="2268" w:type="dxa"/>
                <w:vAlign w:val="center"/>
              </w:tcPr>
            </w:tcPrChange>
          </w:tcPr>
          <w:p w14:paraId="420CFDE6" w14:textId="740DBE03" w:rsidR="00F917E0" w:rsidRPr="007577FF" w:rsidRDefault="00F917E0">
            <w:pPr>
              <w:jc w:val="center"/>
              <w:rPr>
                <w:ins w:id="15761" w:author="Rafi Aziizi" w:date="2021-11-14T12:48:00Z"/>
              </w:rPr>
              <w:pPrChange w:id="15762" w:author=" " w:date="2021-11-15T17:13:00Z">
                <w:pPr/>
              </w:pPrChange>
            </w:pPr>
            <w:ins w:id="15763" w:author="Rafi Aziizi" w:date="2021-11-14T12:54:00Z">
              <w:r w:rsidRPr="007577FF">
                <w:t>Lihat Laporan absen</w:t>
              </w:r>
            </w:ins>
          </w:p>
        </w:tc>
        <w:tc>
          <w:tcPr>
            <w:tcW w:w="1559" w:type="dxa"/>
            <w:vAlign w:val="center"/>
            <w:tcPrChange w:id="15764" w:author=" " w:date="2021-11-16T10:13:00Z">
              <w:tcPr>
                <w:tcW w:w="1984" w:type="dxa"/>
                <w:vAlign w:val="center"/>
              </w:tcPr>
            </w:tcPrChange>
          </w:tcPr>
          <w:p w14:paraId="077545A3" w14:textId="751BFF33" w:rsidR="00F917E0" w:rsidRDefault="00F917E0">
            <w:pPr>
              <w:jc w:val="left"/>
              <w:rPr>
                <w:ins w:id="15765" w:author="Rafi Aziizi" w:date="2021-11-14T12:48:00Z"/>
              </w:rPr>
              <w:pPrChange w:id="15766" w:author="Rafi Aziizi" w:date="2021-11-14T20:01:00Z">
                <w:pPr/>
              </w:pPrChange>
            </w:pPr>
            <w:ins w:id="15767" w:author="chaniaayulestari@outlook.com" w:date="2021-11-14T18:29:00Z">
              <w:r>
                <w:t>-</w:t>
              </w:r>
            </w:ins>
          </w:p>
        </w:tc>
        <w:tc>
          <w:tcPr>
            <w:tcW w:w="2027" w:type="dxa"/>
            <w:vAlign w:val="center"/>
            <w:tcPrChange w:id="15768" w:author=" " w:date="2021-11-16T10:13:00Z">
              <w:tcPr>
                <w:tcW w:w="2977" w:type="dxa"/>
                <w:vAlign w:val="center"/>
              </w:tcPr>
            </w:tcPrChange>
          </w:tcPr>
          <w:p w14:paraId="38FD32F7" w14:textId="434FE71E" w:rsidR="00F917E0" w:rsidRDefault="00F917E0">
            <w:pPr>
              <w:jc w:val="left"/>
              <w:rPr>
                <w:ins w:id="15769" w:author="Rafi Aziizi" w:date="2021-11-14T12:48:00Z"/>
              </w:rPr>
              <w:pPrChange w:id="15770" w:author="Rafi Aziizi" w:date="2021-11-14T20:01:00Z">
                <w:pPr/>
              </w:pPrChange>
            </w:pPr>
            <w:ins w:id="15771" w:author="chaniaayulestari@outlook.com" w:date="2021-11-14T18:29:00Z">
              <w:r>
                <w:t>Sistem dapat menampilkan seluruh laporan absen siswa</w:t>
              </w:r>
            </w:ins>
            <w:ins w:id="15772" w:author="chaniaayulestari@outlook.com" w:date="2021-11-14T18:31:00Z">
              <w:r>
                <w:t xml:space="preserve"> berdasarkan NIS, NK, Walikelas hingga</w:t>
              </w:r>
            </w:ins>
            <w:ins w:id="15773" w:author="chaniaayulestari@outlook.com" w:date="2021-11-14T18:32:00Z">
              <w:r>
                <w:t xml:space="preserve"> </w:t>
              </w:r>
            </w:ins>
            <w:ins w:id="15774" w:author="chaniaayulestari@outlook.com" w:date="2021-11-14T18:31:00Z">
              <w:r>
                <w:t>history laporan absen</w:t>
              </w:r>
            </w:ins>
          </w:p>
        </w:tc>
        <w:tc>
          <w:tcPr>
            <w:tcW w:w="6126" w:type="dxa"/>
            <w:tcPrChange w:id="15775" w:author=" " w:date="2021-11-16T10:13:00Z">
              <w:tcPr>
                <w:tcW w:w="3402" w:type="dxa"/>
              </w:tcPr>
            </w:tcPrChange>
          </w:tcPr>
          <w:p w14:paraId="4C45EFDB" w14:textId="44A481F7" w:rsidR="00D93EA0" w:rsidRDefault="00D93EA0" w:rsidP="00F917E0">
            <w:pPr>
              <w:rPr>
                <w:ins w:id="15776" w:author="Rafi Aziizi" w:date="2021-11-14T20:28:00Z"/>
              </w:rPr>
            </w:pPr>
            <w:ins w:id="15777" w:author="Rafi Aziizi" w:date="2021-11-14T20:28:00Z">
              <w:r>
                <w:rPr>
                  <w:noProof/>
                </w:rPr>
                <w:drawing>
                  <wp:inline distT="0" distB="0" distL="0" distR="0" wp14:anchorId="16866616" wp14:editId="6375CE89">
                    <wp:extent cx="3636183" cy="21050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643897" cy="2109491"/>
                            </a:xfrm>
                            <a:prstGeom prst="rect">
                              <a:avLst/>
                            </a:prstGeom>
                            <a:noFill/>
                            <a:ln>
                              <a:noFill/>
                            </a:ln>
                          </pic:spPr>
                        </pic:pic>
                      </a:graphicData>
                    </a:graphic>
                  </wp:inline>
                </w:drawing>
              </w:r>
            </w:ins>
          </w:p>
          <w:p w14:paraId="649902C6" w14:textId="35CE7407" w:rsidR="00F917E0" w:rsidRDefault="00F917E0" w:rsidP="00F917E0">
            <w:pPr>
              <w:rPr>
                <w:ins w:id="15778" w:author="Rafi Aziizi" w:date="2021-11-14T12:48:00Z"/>
              </w:rPr>
            </w:pPr>
            <w:ins w:id="15779" w:author="chaniaayulestari@outlook.com" w:date="2021-11-14T18:32:00Z">
              <w:r>
                <w:t xml:space="preserve">Pada gambar </w:t>
              </w:r>
            </w:ins>
            <w:ins w:id="15780" w:author="Rafi Aziizi" w:date="2021-11-14T20:20:00Z">
              <w:r w:rsidR="00110DAD">
                <w:t>di atas,</w:t>
              </w:r>
            </w:ins>
            <w:ins w:id="15781" w:author="chaniaayulestari@outlook.com" w:date="2021-11-14T18:32:00Z">
              <w:del w:id="15782" w:author="Rafi Aziizi" w:date="2021-11-14T20:20:00Z">
                <w:r w:rsidDel="00110DAD">
                  <w:delText>diatas,</w:delText>
                </w:r>
              </w:del>
              <w:r>
                <w:t xml:space="preserve"> sistem dapat menampilkan seluruh data laporan absen siswa </w:t>
              </w:r>
            </w:ins>
            <w:ins w:id="15783" w:author="chaniaayulestari@outlook.com" w:date="2021-11-14T18:33:00Z">
              <w:r>
                <w:t>berdasarkan aturan pencarian tertentu</w:t>
              </w:r>
            </w:ins>
          </w:p>
        </w:tc>
        <w:tc>
          <w:tcPr>
            <w:tcW w:w="1016" w:type="dxa"/>
            <w:vAlign w:val="center"/>
            <w:tcPrChange w:id="15784" w:author=" " w:date="2021-11-16T10:13:00Z">
              <w:tcPr>
                <w:tcW w:w="1417" w:type="dxa"/>
                <w:vAlign w:val="center"/>
              </w:tcPr>
            </w:tcPrChange>
          </w:tcPr>
          <w:p w14:paraId="5D0C45FC" w14:textId="668CB9A7" w:rsidR="00F917E0" w:rsidRDefault="00F917E0">
            <w:pPr>
              <w:jc w:val="center"/>
              <w:rPr>
                <w:ins w:id="15785" w:author="Rafi Aziizi" w:date="2021-11-14T12:48:00Z"/>
              </w:rPr>
              <w:pPrChange w:id="15786" w:author="Rafi Aziizi" w:date="2021-11-14T20:09:00Z">
                <w:pPr/>
              </w:pPrChange>
            </w:pPr>
            <w:ins w:id="15787" w:author="chaniaayulestari@outlook.com" w:date="2021-11-14T18:33:00Z">
              <w:r>
                <w:t>sesuai</w:t>
              </w:r>
            </w:ins>
          </w:p>
        </w:tc>
      </w:tr>
      <w:tr w:rsidR="00E85CFB" w14:paraId="12BB7E97" w14:textId="77777777" w:rsidTr="00070779">
        <w:trPr>
          <w:ins w:id="15788" w:author="Rafi Aziizi" w:date="2021-11-14T12:48:00Z"/>
        </w:trPr>
        <w:tc>
          <w:tcPr>
            <w:tcW w:w="528" w:type="dxa"/>
            <w:vAlign w:val="center"/>
            <w:tcPrChange w:id="15789" w:author=" " w:date="2021-11-16T10:13:00Z">
              <w:tcPr>
                <w:tcW w:w="568" w:type="dxa"/>
                <w:vAlign w:val="center"/>
              </w:tcPr>
            </w:tcPrChange>
          </w:tcPr>
          <w:p w14:paraId="74BD0B87" w14:textId="1F16EF01" w:rsidR="00F917E0" w:rsidRPr="007577FF" w:rsidRDefault="00F917E0">
            <w:pPr>
              <w:jc w:val="left"/>
              <w:rPr>
                <w:ins w:id="15790" w:author="Rafi Aziizi" w:date="2021-11-14T12:48:00Z"/>
              </w:rPr>
              <w:pPrChange w:id="15791" w:author="Rafi Aziizi" w:date="2021-11-14T20:36:00Z">
                <w:pPr/>
              </w:pPrChange>
            </w:pPr>
            <w:ins w:id="15792" w:author="Rafi Aziizi" w:date="2021-11-14T12:48:00Z">
              <w:r w:rsidRPr="007577FF">
                <w:lastRenderedPageBreak/>
                <w:t>28</w:t>
              </w:r>
            </w:ins>
          </w:p>
        </w:tc>
        <w:tc>
          <w:tcPr>
            <w:tcW w:w="1384" w:type="dxa"/>
            <w:vAlign w:val="center"/>
            <w:tcPrChange w:id="15793" w:author=" " w:date="2021-11-16T10:13:00Z">
              <w:tcPr>
                <w:tcW w:w="1985" w:type="dxa"/>
                <w:vAlign w:val="center"/>
              </w:tcPr>
            </w:tcPrChange>
          </w:tcPr>
          <w:p w14:paraId="13702485" w14:textId="40D565B7" w:rsidR="00F917E0" w:rsidRPr="007577FF" w:rsidRDefault="00F917E0">
            <w:pPr>
              <w:jc w:val="center"/>
              <w:rPr>
                <w:ins w:id="15794" w:author="Rafi Aziizi" w:date="2021-11-14T12:48:00Z"/>
              </w:rPr>
              <w:pPrChange w:id="15795" w:author=" " w:date="2021-11-15T17:13:00Z">
                <w:pPr/>
              </w:pPrChange>
            </w:pPr>
            <w:ins w:id="15796" w:author="Rafi Aziizi" w:date="2021-11-14T12:53:00Z">
              <w:r w:rsidRPr="007577FF">
                <w:t>SP-RC20</w:t>
              </w:r>
            </w:ins>
          </w:p>
        </w:tc>
        <w:tc>
          <w:tcPr>
            <w:tcW w:w="1961" w:type="dxa"/>
            <w:vAlign w:val="center"/>
            <w:tcPrChange w:id="15797" w:author=" " w:date="2021-11-16T10:13:00Z">
              <w:tcPr>
                <w:tcW w:w="2268" w:type="dxa"/>
                <w:vAlign w:val="center"/>
              </w:tcPr>
            </w:tcPrChange>
          </w:tcPr>
          <w:p w14:paraId="5035BA23" w14:textId="4F3FCE27" w:rsidR="00F917E0" w:rsidRPr="007577FF" w:rsidRDefault="00F917E0">
            <w:pPr>
              <w:jc w:val="center"/>
              <w:rPr>
                <w:ins w:id="15798" w:author="Rafi Aziizi" w:date="2021-11-14T12:48:00Z"/>
              </w:rPr>
              <w:pPrChange w:id="15799" w:author=" " w:date="2021-11-15T17:13:00Z">
                <w:pPr/>
              </w:pPrChange>
            </w:pPr>
            <w:ins w:id="15800" w:author="Rafi Aziizi" w:date="2021-11-14T12:54:00Z">
              <w:r w:rsidRPr="007577FF">
                <w:t>Cetak Laporan Absen</w:t>
              </w:r>
            </w:ins>
          </w:p>
        </w:tc>
        <w:tc>
          <w:tcPr>
            <w:tcW w:w="1559" w:type="dxa"/>
            <w:vAlign w:val="center"/>
            <w:tcPrChange w:id="15801" w:author=" " w:date="2021-11-16T10:13:00Z">
              <w:tcPr>
                <w:tcW w:w="1984" w:type="dxa"/>
                <w:vAlign w:val="center"/>
              </w:tcPr>
            </w:tcPrChange>
          </w:tcPr>
          <w:p w14:paraId="3832B6EB" w14:textId="42456123" w:rsidR="00F917E0" w:rsidRDefault="00F917E0">
            <w:pPr>
              <w:jc w:val="left"/>
              <w:rPr>
                <w:ins w:id="15802" w:author="Rafi Aziizi" w:date="2021-11-14T12:48:00Z"/>
              </w:rPr>
              <w:pPrChange w:id="15803" w:author="Rafi Aziizi" w:date="2021-11-14T20:01:00Z">
                <w:pPr/>
              </w:pPrChange>
            </w:pPr>
            <w:ins w:id="15804" w:author="chaniaayulestari@outlook.com" w:date="2021-11-14T19:47:00Z">
              <w:r>
                <w:t>data</w:t>
              </w:r>
            </w:ins>
            <w:ins w:id="15805" w:author="chaniaayulestari@outlook.com" w:date="2021-11-14T19:48:00Z">
              <w:r>
                <w:t xml:space="preserve"> laporan </w:t>
              </w:r>
            </w:ins>
            <w:ins w:id="15806" w:author="chaniaayulestari@outlook.com" w:date="2021-11-14T19:47:00Z">
              <w:r>
                <w:t>absen siswa</w:t>
              </w:r>
            </w:ins>
          </w:p>
        </w:tc>
        <w:tc>
          <w:tcPr>
            <w:tcW w:w="2027" w:type="dxa"/>
            <w:vAlign w:val="center"/>
            <w:tcPrChange w:id="15807" w:author=" " w:date="2021-11-16T10:13:00Z">
              <w:tcPr>
                <w:tcW w:w="2977" w:type="dxa"/>
                <w:vAlign w:val="center"/>
              </w:tcPr>
            </w:tcPrChange>
          </w:tcPr>
          <w:p w14:paraId="0CA025EC" w14:textId="03B2D567" w:rsidR="00F917E0" w:rsidRDefault="00F917E0">
            <w:pPr>
              <w:jc w:val="left"/>
              <w:rPr>
                <w:ins w:id="15808" w:author="Rafi Aziizi" w:date="2021-11-14T12:48:00Z"/>
              </w:rPr>
              <w:pPrChange w:id="15809" w:author="Rafi Aziizi" w:date="2021-11-14T20:01:00Z">
                <w:pPr/>
              </w:pPrChange>
            </w:pPr>
            <w:ins w:id="15810" w:author="chaniaayulestari@outlook.com" w:date="2021-11-14T19:47:00Z">
              <w:r>
                <w:t>Sistem dapat mencetak data laporan absen</w:t>
              </w:r>
            </w:ins>
          </w:p>
        </w:tc>
        <w:tc>
          <w:tcPr>
            <w:tcW w:w="6126" w:type="dxa"/>
            <w:tcPrChange w:id="15811" w:author=" " w:date="2021-11-16T10:13:00Z">
              <w:tcPr>
                <w:tcW w:w="3402" w:type="dxa"/>
              </w:tcPr>
            </w:tcPrChange>
          </w:tcPr>
          <w:p w14:paraId="2DF44533" w14:textId="16B4702A" w:rsidR="00D93EA0" w:rsidRDefault="00E85CFB">
            <w:pPr>
              <w:jc w:val="center"/>
              <w:rPr>
                <w:ins w:id="15812" w:author="Rafi Aziizi" w:date="2021-11-14T20:29:00Z"/>
              </w:rPr>
              <w:pPrChange w:id="15813" w:author=" " w:date="2021-11-15T18:37:00Z">
                <w:pPr/>
              </w:pPrChange>
            </w:pPr>
            <w:ins w:id="15814" w:author=" " w:date="2021-11-15T18:37:00Z">
              <w:r>
                <w:rPr>
                  <w:noProof/>
                </w:rPr>
                <w:drawing>
                  <wp:inline distT="0" distB="0" distL="0" distR="0" wp14:anchorId="66CE5941" wp14:editId="249F168C">
                    <wp:extent cx="1685925" cy="2181834"/>
                    <wp:effectExtent l="19050" t="1905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9408" cy="2186341"/>
                            </a:xfrm>
                            <a:prstGeom prst="rect">
                              <a:avLst/>
                            </a:prstGeom>
                            <a:noFill/>
                            <a:ln>
                              <a:solidFill>
                                <a:schemeClr val="tx1"/>
                              </a:solidFill>
                            </a:ln>
                          </pic:spPr>
                        </pic:pic>
                      </a:graphicData>
                    </a:graphic>
                  </wp:inline>
                </w:drawing>
              </w:r>
            </w:ins>
          </w:p>
          <w:p w14:paraId="76DB8C53" w14:textId="39813C54" w:rsidR="00F917E0" w:rsidRDefault="00F917E0" w:rsidP="00F917E0">
            <w:pPr>
              <w:rPr>
                <w:ins w:id="15815" w:author="Rafi Aziizi" w:date="2021-11-14T12:48:00Z"/>
              </w:rPr>
            </w:pPr>
            <w:ins w:id="15816" w:author="chaniaayulestari@outlook.com" w:date="2021-11-14T19:47:00Z">
              <w:r>
                <w:t xml:space="preserve">Pada gambar </w:t>
              </w:r>
            </w:ins>
            <w:ins w:id="15817" w:author="Rafi Aziizi" w:date="2021-11-14T20:20:00Z">
              <w:r w:rsidR="00110DAD">
                <w:t>di atas,</w:t>
              </w:r>
            </w:ins>
            <w:ins w:id="15818" w:author="chaniaayulestari@outlook.com" w:date="2021-11-14T19:47:00Z">
              <w:del w:id="15819" w:author="Rafi Aziizi" w:date="2021-11-14T20:20:00Z">
                <w:r w:rsidDel="00110DAD">
                  <w:delText>diatas</w:delText>
                </w:r>
              </w:del>
              <w:r>
                <w:t xml:space="preserve"> terbukti bahwa fitur ini dapat mencetak lapoan absen siswa baik per</w:t>
              </w:r>
            </w:ins>
            <w:ins w:id="15820" w:author="chaniaayulestari@outlook.com" w:date="2021-11-14T19:48:00Z">
              <w:r>
                <w:t>-</w:t>
              </w:r>
            </w:ins>
            <w:ins w:id="15821" w:author="chaniaayulestari@outlook.com" w:date="2021-11-14T19:47:00Z">
              <w:r>
                <w:t>kela</w:t>
              </w:r>
            </w:ins>
            <w:ins w:id="15822" w:author="chaniaayulestari@outlook.com" w:date="2021-11-14T19:48:00Z">
              <w:r>
                <w:t>s ataupun per-orang</w:t>
              </w:r>
            </w:ins>
          </w:p>
        </w:tc>
        <w:tc>
          <w:tcPr>
            <w:tcW w:w="1016" w:type="dxa"/>
            <w:vAlign w:val="center"/>
            <w:tcPrChange w:id="15823" w:author=" " w:date="2021-11-16T10:13:00Z">
              <w:tcPr>
                <w:tcW w:w="1417" w:type="dxa"/>
                <w:vAlign w:val="center"/>
              </w:tcPr>
            </w:tcPrChange>
          </w:tcPr>
          <w:p w14:paraId="5FA331D4" w14:textId="49F24F42" w:rsidR="00F917E0" w:rsidRDefault="00E85CFB">
            <w:pPr>
              <w:jc w:val="center"/>
              <w:rPr>
                <w:ins w:id="15824" w:author="Rafi Aziizi" w:date="2021-11-14T12:48:00Z"/>
              </w:rPr>
              <w:pPrChange w:id="15825" w:author="Rafi Aziizi" w:date="2021-11-14T20:09:00Z">
                <w:pPr/>
              </w:pPrChange>
            </w:pPr>
            <w:ins w:id="15826" w:author=" " w:date="2021-11-15T18:37:00Z">
              <w:r>
                <w:t>Sesuai</w:t>
              </w:r>
            </w:ins>
          </w:p>
        </w:tc>
      </w:tr>
      <w:tr w:rsidR="00E85CFB" w14:paraId="23D3B605" w14:textId="77777777" w:rsidTr="00070779">
        <w:trPr>
          <w:ins w:id="15827" w:author="Rafi Aziizi" w:date="2021-11-14T12:48:00Z"/>
        </w:trPr>
        <w:tc>
          <w:tcPr>
            <w:tcW w:w="528" w:type="dxa"/>
            <w:vAlign w:val="center"/>
            <w:tcPrChange w:id="15828" w:author=" " w:date="2021-11-16T10:13:00Z">
              <w:tcPr>
                <w:tcW w:w="568" w:type="dxa"/>
                <w:vAlign w:val="center"/>
              </w:tcPr>
            </w:tcPrChange>
          </w:tcPr>
          <w:p w14:paraId="663C86C9" w14:textId="7FEA011E" w:rsidR="00F917E0" w:rsidRPr="007577FF" w:rsidRDefault="00F917E0">
            <w:pPr>
              <w:jc w:val="left"/>
              <w:rPr>
                <w:ins w:id="15829" w:author="Rafi Aziizi" w:date="2021-11-14T12:48:00Z"/>
              </w:rPr>
              <w:pPrChange w:id="15830" w:author="Rafi Aziizi" w:date="2021-11-14T20:36:00Z">
                <w:pPr/>
              </w:pPrChange>
            </w:pPr>
            <w:ins w:id="15831" w:author="Rafi Aziizi" w:date="2021-11-14T12:48:00Z">
              <w:r w:rsidRPr="007577FF">
                <w:lastRenderedPageBreak/>
                <w:t>29</w:t>
              </w:r>
            </w:ins>
          </w:p>
        </w:tc>
        <w:tc>
          <w:tcPr>
            <w:tcW w:w="1384" w:type="dxa"/>
            <w:vAlign w:val="center"/>
            <w:tcPrChange w:id="15832" w:author=" " w:date="2021-11-16T10:13:00Z">
              <w:tcPr>
                <w:tcW w:w="1985" w:type="dxa"/>
                <w:vAlign w:val="center"/>
              </w:tcPr>
            </w:tcPrChange>
          </w:tcPr>
          <w:p w14:paraId="3B0BB77E" w14:textId="49C0A43D" w:rsidR="00F917E0" w:rsidRPr="007577FF" w:rsidRDefault="00F917E0">
            <w:pPr>
              <w:jc w:val="center"/>
              <w:rPr>
                <w:ins w:id="15833" w:author="Rafi Aziizi" w:date="2021-11-14T12:48:00Z"/>
              </w:rPr>
              <w:pPrChange w:id="15834" w:author=" " w:date="2021-11-15T17:13:00Z">
                <w:pPr/>
              </w:pPrChange>
            </w:pPr>
            <w:ins w:id="15835" w:author="Rafi Aziizi" w:date="2021-11-14T12:53:00Z">
              <w:r w:rsidRPr="007577FF">
                <w:t>SP-RC19.2</w:t>
              </w:r>
            </w:ins>
          </w:p>
        </w:tc>
        <w:tc>
          <w:tcPr>
            <w:tcW w:w="1961" w:type="dxa"/>
            <w:vAlign w:val="center"/>
            <w:tcPrChange w:id="15836" w:author=" " w:date="2021-11-16T10:13:00Z">
              <w:tcPr>
                <w:tcW w:w="2268" w:type="dxa"/>
                <w:vAlign w:val="center"/>
              </w:tcPr>
            </w:tcPrChange>
          </w:tcPr>
          <w:p w14:paraId="4B8B3AE2" w14:textId="3EAFF43D" w:rsidR="00F917E0" w:rsidRPr="007577FF" w:rsidRDefault="00F917E0">
            <w:pPr>
              <w:jc w:val="center"/>
              <w:rPr>
                <w:ins w:id="15837" w:author="Rafi Aziizi" w:date="2021-11-14T12:48:00Z"/>
              </w:rPr>
              <w:pPrChange w:id="15838" w:author=" " w:date="2021-11-15T17:13:00Z">
                <w:pPr/>
              </w:pPrChange>
            </w:pPr>
            <w:ins w:id="15839" w:author="Rafi Aziizi" w:date="2021-11-14T12:54:00Z">
              <w:r w:rsidRPr="007577FF">
                <w:t xml:space="preserve">Tambah </w:t>
              </w:r>
            </w:ins>
            <w:ins w:id="15840" w:author="chaniaayulestari@outlook.com" w:date="2021-11-14T18:35:00Z">
              <w:r w:rsidRPr="007577FF">
                <w:t xml:space="preserve">Laporan </w:t>
              </w:r>
            </w:ins>
            <w:ins w:id="15841" w:author="Rafi Aziizi" w:date="2021-11-14T12:54:00Z">
              <w:r w:rsidRPr="007577FF">
                <w:t>History Absen</w:t>
              </w:r>
            </w:ins>
          </w:p>
        </w:tc>
        <w:tc>
          <w:tcPr>
            <w:tcW w:w="1559" w:type="dxa"/>
            <w:vAlign w:val="center"/>
            <w:tcPrChange w:id="15842" w:author=" " w:date="2021-11-16T10:13:00Z">
              <w:tcPr>
                <w:tcW w:w="1984" w:type="dxa"/>
                <w:vAlign w:val="center"/>
              </w:tcPr>
            </w:tcPrChange>
          </w:tcPr>
          <w:p w14:paraId="375ECF56" w14:textId="5EA53211" w:rsidR="00F917E0" w:rsidRDefault="00F917E0">
            <w:pPr>
              <w:jc w:val="left"/>
              <w:rPr>
                <w:ins w:id="15843" w:author="Rafi Aziizi" w:date="2021-11-14T12:48:00Z"/>
              </w:rPr>
              <w:pPrChange w:id="15844" w:author="Rafi Aziizi" w:date="2021-11-14T20:01:00Z">
                <w:pPr/>
              </w:pPrChange>
            </w:pPr>
            <w:ins w:id="15845" w:author="chaniaayulestari@outlook.com" w:date="2021-11-14T18:35:00Z">
              <w:r>
                <w:t>laporan absen</w:t>
              </w:r>
            </w:ins>
          </w:p>
        </w:tc>
        <w:tc>
          <w:tcPr>
            <w:tcW w:w="2027" w:type="dxa"/>
            <w:vAlign w:val="center"/>
            <w:tcPrChange w:id="15846" w:author=" " w:date="2021-11-16T10:13:00Z">
              <w:tcPr>
                <w:tcW w:w="2977" w:type="dxa"/>
                <w:vAlign w:val="center"/>
              </w:tcPr>
            </w:tcPrChange>
          </w:tcPr>
          <w:p w14:paraId="4B44EAE9" w14:textId="5DE27E55" w:rsidR="00F917E0" w:rsidRDefault="00F917E0">
            <w:pPr>
              <w:jc w:val="left"/>
              <w:rPr>
                <w:ins w:id="15847" w:author="Rafi Aziizi" w:date="2021-11-14T12:48:00Z"/>
              </w:rPr>
              <w:pPrChange w:id="15848" w:author="Rafi Aziizi" w:date="2021-11-14T20:01:00Z">
                <w:pPr/>
              </w:pPrChange>
            </w:pPr>
            <w:ins w:id="15849" w:author="chaniaayulestari@outlook.com" w:date="2021-11-14T18:35:00Z">
              <w:r>
                <w:t>sistem dapat memasukan laporan absen kedalam history laporan absen</w:t>
              </w:r>
            </w:ins>
            <w:ins w:id="15850" w:author="chaniaayulestari@outlook.com" w:date="2021-11-14T18:36:00Z">
              <w:r>
                <w:t xml:space="preserve"> serta melakukan update status</w:t>
              </w:r>
            </w:ins>
            <w:ins w:id="15851" w:author="chaniaayulestari@outlook.com" w:date="2021-11-14T18:38:00Z">
              <w:r>
                <w:t xml:space="preserve"> kehadiran</w:t>
              </w:r>
            </w:ins>
            <w:ins w:id="15852" w:author="chaniaayulestari@outlook.com" w:date="2021-11-14T18:36:00Z">
              <w:r>
                <w:t xml:space="preserve"> laporan absen</w:t>
              </w:r>
            </w:ins>
          </w:p>
        </w:tc>
        <w:tc>
          <w:tcPr>
            <w:tcW w:w="6126" w:type="dxa"/>
            <w:tcPrChange w:id="15853" w:author=" " w:date="2021-11-16T10:13:00Z">
              <w:tcPr>
                <w:tcW w:w="3402" w:type="dxa"/>
              </w:tcPr>
            </w:tcPrChange>
          </w:tcPr>
          <w:p w14:paraId="3028F628" w14:textId="416F287F" w:rsidR="00F917E0" w:rsidRDefault="00D93EA0" w:rsidP="00F917E0">
            <w:pPr>
              <w:rPr>
                <w:ins w:id="15854" w:author="chaniaayulestari@outlook.com" w:date="2021-11-14T18:36:00Z"/>
              </w:rPr>
            </w:pPr>
            <w:ins w:id="15855" w:author="Rafi Aziizi" w:date="2021-11-14T20:29:00Z">
              <w:r>
                <w:rPr>
                  <w:noProof/>
                </w:rPr>
                <w:drawing>
                  <wp:inline distT="0" distB="0" distL="0" distR="0" wp14:anchorId="38057788" wp14:editId="46513266">
                    <wp:extent cx="3695700" cy="213660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721615" cy="2151590"/>
                            </a:xfrm>
                            <a:prstGeom prst="rect">
                              <a:avLst/>
                            </a:prstGeom>
                            <a:noFill/>
                            <a:ln>
                              <a:noFill/>
                            </a:ln>
                          </pic:spPr>
                        </pic:pic>
                      </a:graphicData>
                    </a:graphic>
                  </wp:inline>
                </w:drawing>
              </w:r>
            </w:ins>
          </w:p>
          <w:p w14:paraId="2DF4D03A" w14:textId="1917252F" w:rsidR="00F917E0" w:rsidRDefault="00F917E0" w:rsidP="00F917E0">
            <w:pPr>
              <w:rPr>
                <w:ins w:id="15856" w:author="Rafi Aziizi" w:date="2021-11-14T12:48:00Z"/>
              </w:rPr>
            </w:pPr>
            <w:ins w:id="15857" w:author="chaniaayulestari@outlook.com" w:date="2021-11-14T16:55:00Z">
              <w:r>
                <w:t xml:space="preserve">Pada gambar </w:t>
              </w:r>
            </w:ins>
            <w:ins w:id="15858" w:author="Rafi Aziizi" w:date="2021-11-14T20:20:00Z">
              <w:r w:rsidR="00110DAD">
                <w:t>di atas,</w:t>
              </w:r>
            </w:ins>
            <w:ins w:id="15859" w:author="chaniaayulestari@outlook.com" w:date="2021-11-14T16:55:00Z">
              <w:del w:id="15860" w:author="Rafi Aziizi" w:date="2021-11-14T20:20:00Z">
                <w:r w:rsidDel="00110DAD">
                  <w:delText>diatas</w:delText>
                </w:r>
              </w:del>
              <w:r>
                <w:t xml:space="preserve"> fitur ini dapat  menambahkan </w:t>
              </w:r>
            </w:ins>
            <w:ins w:id="15861" w:author="chaniaayulestari@outlook.com" w:date="2021-11-14T18:37:00Z">
              <w:r>
                <w:t xml:space="preserve">data laporan </w:t>
              </w:r>
            </w:ins>
            <w:ins w:id="15862" w:author="chaniaayulestari@outlook.com" w:date="2021-11-14T16:55:00Z">
              <w:r>
                <w:t xml:space="preserve">absen kedalam </w:t>
              </w:r>
            </w:ins>
            <w:ins w:id="15863" w:author="chaniaayulestari@outlook.com" w:date="2021-11-14T18:37:00Z">
              <w:r>
                <w:t>sebuah history</w:t>
              </w:r>
            </w:ins>
            <w:ins w:id="15864" w:author="Rafi Aziizi" w:date="2021-11-14T20:51:00Z">
              <w:r w:rsidR="00F261E9">
                <w:t xml:space="preserve"> laporan absen</w:t>
              </w:r>
            </w:ins>
            <w:ins w:id="15865" w:author="chaniaayulestari@outlook.com" w:date="2021-11-14T18:37:00Z">
              <w:r>
                <w:t xml:space="preserve"> dan juga melakukan </w:t>
              </w:r>
              <w:del w:id="15866" w:author="Rafi Aziizi" w:date="2021-11-14T20:52:00Z">
                <w:r w:rsidDel="00F261E9">
                  <w:delText>update</w:delText>
                </w:r>
              </w:del>
            </w:ins>
            <w:ins w:id="15867" w:author="Rafi Aziizi" w:date="2021-11-14T20:52:00Z">
              <w:r w:rsidR="00F261E9">
                <w:t>reset</w:t>
              </w:r>
            </w:ins>
            <w:ins w:id="15868" w:author="chaniaayulestari@outlook.com" w:date="2021-11-14T18:37:00Z">
              <w:r>
                <w:t xml:space="preserve"> status</w:t>
              </w:r>
            </w:ins>
            <w:ins w:id="15869" w:author="chaniaayulestari@outlook.com" w:date="2021-11-14T18:38:00Z">
              <w:r>
                <w:t xml:space="preserve"> kehadiran</w:t>
              </w:r>
            </w:ins>
            <w:ins w:id="15870" w:author="chaniaayulestari@outlook.com" w:date="2021-11-14T18:37:00Z">
              <w:r>
                <w:t xml:space="preserve"> laporan absen </w:t>
              </w:r>
            </w:ins>
          </w:p>
        </w:tc>
        <w:tc>
          <w:tcPr>
            <w:tcW w:w="1016" w:type="dxa"/>
            <w:vAlign w:val="center"/>
            <w:tcPrChange w:id="15871" w:author=" " w:date="2021-11-16T10:13:00Z">
              <w:tcPr>
                <w:tcW w:w="1417" w:type="dxa"/>
                <w:vAlign w:val="center"/>
              </w:tcPr>
            </w:tcPrChange>
          </w:tcPr>
          <w:p w14:paraId="23E503E9" w14:textId="3CDE165F" w:rsidR="00F917E0" w:rsidRDefault="00F917E0">
            <w:pPr>
              <w:jc w:val="center"/>
              <w:rPr>
                <w:ins w:id="15872" w:author="Rafi Aziizi" w:date="2021-11-14T12:48:00Z"/>
              </w:rPr>
              <w:pPrChange w:id="15873" w:author="Rafi Aziizi" w:date="2021-11-14T20:09:00Z">
                <w:pPr/>
              </w:pPrChange>
            </w:pPr>
            <w:ins w:id="15874" w:author="chaniaayulestari@outlook.com" w:date="2021-11-14T18:38:00Z">
              <w:r>
                <w:t>sesuai</w:t>
              </w:r>
            </w:ins>
          </w:p>
        </w:tc>
      </w:tr>
      <w:tr w:rsidR="00E85CFB" w14:paraId="1DB390A0" w14:textId="77777777" w:rsidTr="00070779">
        <w:trPr>
          <w:ins w:id="15875" w:author="Rafi Aziizi" w:date="2021-11-14T12:48:00Z"/>
        </w:trPr>
        <w:tc>
          <w:tcPr>
            <w:tcW w:w="528" w:type="dxa"/>
            <w:vAlign w:val="center"/>
            <w:tcPrChange w:id="15876" w:author=" " w:date="2021-11-16T10:13:00Z">
              <w:tcPr>
                <w:tcW w:w="568" w:type="dxa"/>
                <w:vAlign w:val="center"/>
              </w:tcPr>
            </w:tcPrChange>
          </w:tcPr>
          <w:p w14:paraId="50B06E46" w14:textId="7A6FDB2C" w:rsidR="00F917E0" w:rsidRPr="007577FF" w:rsidRDefault="00F917E0">
            <w:pPr>
              <w:jc w:val="left"/>
              <w:rPr>
                <w:ins w:id="15877" w:author="Rafi Aziizi" w:date="2021-11-14T12:48:00Z"/>
              </w:rPr>
              <w:pPrChange w:id="15878" w:author="Rafi Aziizi" w:date="2021-11-14T20:36:00Z">
                <w:pPr/>
              </w:pPrChange>
            </w:pPr>
            <w:ins w:id="15879" w:author="Rafi Aziizi" w:date="2021-11-14T12:48:00Z">
              <w:r w:rsidRPr="007577FF">
                <w:lastRenderedPageBreak/>
                <w:t>30</w:t>
              </w:r>
            </w:ins>
          </w:p>
        </w:tc>
        <w:tc>
          <w:tcPr>
            <w:tcW w:w="1384" w:type="dxa"/>
            <w:vAlign w:val="center"/>
            <w:tcPrChange w:id="15880" w:author=" " w:date="2021-11-16T10:13:00Z">
              <w:tcPr>
                <w:tcW w:w="1985" w:type="dxa"/>
                <w:vAlign w:val="center"/>
              </w:tcPr>
            </w:tcPrChange>
          </w:tcPr>
          <w:p w14:paraId="1B8362ED" w14:textId="335AB871" w:rsidR="00F917E0" w:rsidRPr="007577FF" w:rsidRDefault="00F917E0">
            <w:pPr>
              <w:jc w:val="center"/>
              <w:rPr>
                <w:ins w:id="15881" w:author="Rafi Aziizi" w:date="2021-11-14T12:48:00Z"/>
              </w:rPr>
              <w:pPrChange w:id="15882" w:author=" " w:date="2021-11-15T17:13:00Z">
                <w:pPr/>
              </w:pPrChange>
            </w:pPr>
            <w:ins w:id="15883" w:author="Rafi Aziizi" w:date="2021-11-14T12:53:00Z">
              <w:r w:rsidRPr="007577FF">
                <w:t>SP-RC16.1</w:t>
              </w:r>
            </w:ins>
          </w:p>
        </w:tc>
        <w:tc>
          <w:tcPr>
            <w:tcW w:w="1961" w:type="dxa"/>
            <w:vAlign w:val="center"/>
            <w:tcPrChange w:id="15884" w:author=" " w:date="2021-11-16T10:13:00Z">
              <w:tcPr>
                <w:tcW w:w="2268" w:type="dxa"/>
                <w:vAlign w:val="center"/>
              </w:tcPr>
            </w:tcPrChange>
          </w:tcPr>
          <w:p w14:paraId="1A76DC5E" w14:textId="7A140EA5" w:rsidR="00F917E0" w:rsidRPr="007577FF" w:rsidRDefault="00F917E0">
            <w:pPr>
              <w:jc w:val="center"/>
              <w:rPr>
                <w:ins w:id="15885" w:author="Rafi Aziizi" w:date="2021-11-14T12:48:00Z"/>
              </w:rPr>
              <w:pPrChange w:id="15886" w:author=" " w:date="2021-11-15T17:13:00Z">
                <w:pPr/>
              </w:pPrChange>
            </w:pPr>
            <w:ins w:id="15887" w:author="Rafi Aziizi" w:date="2021-11-14T12:54:00Z">
              <w:r w:rsidRPr="007577FF">
                <w:t>Tambah Admin</w:t>
              </w:r>
            </w:ins>
          </w:p>
        </w:tc>
        <w:tc>
          <w:tcPr>
            <w:tcW w:w="1559" w:type="dxa"/>
            <w:vAlign w:val="center"/>
            <w:tcPrChange w:id="15888" w:author=" " w:date="2021-11-16T10:13:00Z">
              <w:tcPr>
                <w:tcW w:w="1984" w:type="dxa"/>
                <w:vAlign w:val="center"/>
              </w:tcPr>
            </w:tcPrChange>
          </w:tcPr>
          <w:p w14:paraId="5CF0B373" w14:textId="43018396" w:rsidR="00F917E0" w:rsidRDefault="00F917E0">
            <w:pPr>
              <w:jc w:val="left"/>
              <w:rPr>
                <w:ins w:id="15889" w:author="Rafi Aziizi" w:date="2021-11-14T12:48:00Z"/>
              </w:rPr>
              <w:pPrChange w:id="15890" w:author="Rafi Aziizi" w:date="2021-11-14T20:01:00Z">
                <w:pPr/>
              </w:pPrChange>
            </w:pPr>
            <w:ins w:id="15891" w:author="chaniaayulestari@outlook.com" w:date="2021-11-14T18:38:00Z">
              <w:r>
                <w:t>identitas data admin baru</w:t>
              </w:r>
            </w:ins>
            <w:ins w:id="15892" w:author="chaniaayulestari@outlook.com" w:date="2021-11-14T18:45:00Z">
              <w:r>
                <w:t xml:space="preserve"> berdasarkan data </w:t>
              </w:r>
            </w:ins>
            <w:ins w:id="15893" w:author="chaniaayulestari@outlook.com" w:date="2021-11-14T18:46:00Z">
              <w:r>
                <w:t>guru</w:t>
              </w:r>
            </w:ins>
          </w:p>
        </w:tc>
        <w:tc>
          <w:tcPr>
            <w:tcW w:w="2027" w:type="dxa"/>
            <w:vAlign w:val="center"/>
            <w:tcPrChange w:id="15894" w:author=" " w:date="2021-11-16T10:13:00Z">
              <w:tcPr>
                <w:tcW w:w="2977" w:type="dxa"/>
                <w:vAlign w:val="center"/>
              </w:tcPr>
            </w:tcPrChange>
          </w:tcPr>
          <w:p w14:paraId="1921308D" w14:textId="18F6A5AE" w:rsidR="00F917E0" w:rsidRPr="00C635D0" w:rsidRDefault="00F917E0">
            <w:pPr>
              <w:jc w:val="left"/>
              <w:rPr>
                <w:ins w:id="15895" w:author="Rafi Aziizi" w:date="2021-11-14T12:48:00Z"/>
                <w:b/>
                <w:bCs/>
                <w:rPrChange w:id="15896" w:author="chaniaayulestari@outlook.com" w:date="2021-11-14T18:44:00Z">
                  <w:rPr>
                    <w:ins w:id="15897" w:author="Rafi Aziizi" w:date="2021-11-14T12:48:00Z"/>
                  </w:rPr>
                </w:rPrChange>
              </w:rPr>
              <w:pPrChange w:id="15898" w:author="Rafi Aziizi" w:date="2021-11-14T20:01:00Z">
                <w:pPr/>
              </w:pPrChange>
            </w:pPr>
            <w:ins w:id="15899" w:author="chaniaayulestari@outlook.com" w:date="2021-11-14T18:38:00Z">
              <w:r>
                <w:t>Sistem dapat menamba</w:t>
              </w:r>
            </w:ins>
            <w:ins w:id="15900" w:author="chaniaayulestari@outlook.com" w:date="2021-11-14T18:39:00Z">
              <w:r>
                <w:t>hkan data admin</w:t>
              </w:r>
            </w:ins>
            <w:ins w:id="15901" w:author="chaniaayulestari@outlook.com" w:date="2021-11-14T18:44:00Z">
              <w:r>
                <w:t xml:space="preserve"> baru kedalam </w:t>
              </w:r>
              <w:r w:rsidRPr="00C635D0">
                <w:rPr>
                  <w:i/>
                  <w:iCs/>
                  <w:rPrChange w:id="15902" w:author="chaniaayulestari@outlook.com" w:date="2021-11-14T18:44:00Z">
                    <w:rPr>
                      <w:b/>
                      <w:bCs/>
                    </w:rPr>
                  </w:rPrChange>
                </w:rPr>
                <w:t>database</w:t>
              </w:r>
              <w:r>
                <w:rPr>
                  <w:i/>
                  <w:iCs/>
                </w:rPr>
                <w:t xml:space="preserve"> </w:t>
              </w:r>
              <w:r w:rsidRPr="00F261E9">
                <w:rPr>
                  <w:rPrChange w:id="15903" w:author="Rafi Aziizi" w:date="2021-11-14T20:52:00Z">
                    <w:rPr>
                      <w:i/>
                      <w:iCs/>
                    </w:rPr>
                  </w:rPrChange>
                </w:rPr>
                <w:t xml:space="preserve">berdasarkan masukan </w:t>
              </w:r>
            </w:ins>
            <w:ins w:id="15904" w:author="chaniaayulestari@outlook.com" w:date="2021-11-14T18:45:00Z">
              <w:r w:rsidRPr="00F261E9">
                <w:rPr>
                  <w:rPrChange w:id="15905" w:author="Rafi Aziizi" w:date="2021-11-14T20:52:00Z">
                    <w:rPr>
                      <w:i/>
                      <w:iCs/>
                    </w:rPr>
                  </w:rPrChange>
                </w:rPr>
                <w:t xml:space="preserve">data </w:t>
              </w:r>
            </w:ins>
            <w:ins w:id="15906" w:author="chaniaayulestari@outlook.com" w:date="2021-11-14T18:46:00Z">
              <w:r w:rsidRPr="00F261E9">
                <w:rPr>
                  <w:rPrChange w:id="15907" w:author="Rafi Aziizi" w:date="2021-11-14T20:52:00Z">
                    <w:rPr>
                      <w:i/>
                      <w:iCs/>
                    </w:rPr>
                  </w:rPrChange>
                </w:rPr>
                <w:t>baru</w:t>
              </w:r>
            </w:ins>
          </w:p>
        </w:tc>
        <w:tc>
          <w:tcPr>
            <w:tcW w:w="6126" w:type="dxa"/>
            <w:tcPrChange w:id="15908" w:author=" " w:date="2021-11-16T10:13:00Z">
              <w:tcPr>
                <w:tcW w:w="3402" w:type="dxa"/>
              </w:tcPr>
            </w:tcPrChange>
          </w:tcPr>
          <w:p w14:paraId="0AB5BDCF" w14:textId="42C58104" w:rsidR="00F917E0" w:rsidRDefault="00D93EA0" w:rsidP="00F917E0">
            <w:pPr>
              <w:rPr>
                <w:ins w:id="15909" w:author="chaniaayulestari@outlook.com" w:date="2021-11-14T18:44:00Z"/>
              </w:rPr>
            </w:pPr>
            <w:ins w:id="15910" w:author="Rafi Aziizi" w:date="2021-11-14T20:30:00Z">
              <w:r>
                <w:rPr>
                  <w:noProof/>
                </w:rPr>
                <w:drawing>
                  <wp:inline distT="0" distB="0" distL="0" distR="0" wp14:anchorId="5924CE3F" wp14:editId="79BCEE42">
                    <wp:extent cx="3624595" cy="2095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637475" cy="2102946"/>
                            </a:xfrm>
                            <a:prstGeom prst="rect">
                              <a:avLst/>
                            </a:prstGeom>
                            <a:noFill/>
                            <a:ln>
                              <a:noFill/>
                            </a:ln>
                          </pic:spPr>
                        </pic:pic>
                      </a:graphicData>
                    </a:graphic>
                  </wp:inline>
                </w:drawing>
              </w:r>
            </w:ins>
          </w:p>
          <w:p w14:paraId="295048AC" w14:textId="043B4046" w:rsidR="00F917E0" w:rsidRDefault="00F917E0" w:rsidP="00F917E0">
            <w:pPr>
              <w:rPr>
                <w:ins w:id="15911" w:author="Rafi Aziizi" w:date="2021-11-14T12:48:00Z"/>
              </w:rPr>
            </w:pPr>
            <w:ins w:id="15912" w:author="chaniaayulestari@outlook.com" w:date="2021-11-14T18:44:00Z">
              <w:r>
                <w:t xml:space="preserve">Pada gambar </w:t>
              </w:r>
            </w:ins>
            <w:ins w:id="15913" w:author="Rafi Aziizi" w:date="2021-11-14T20:20:00Z">
              <w:r w:rsidR="00110DAD">
                <w:t>di atas,</w:t>
              </w:r>
            </w:ins>
            <w:ins w:id="15914" w:author="chaniaayulestari@outlook.com" w:date="2021-11-14T18:44:00Z">
              <w:del w:id="15915" w:author="Rafi Aziizi" w:date="2021-11-14T20:20:00Z">
                <w:r w:rsidDel="00110DAD">
                  <w:delText>diatas</w:delText>
                </w:r>
              </w:del>
              <w:r>
                <w:t xml:space="preserve"> fitur ini dapat  menambahkan data </w:t>
              </w:r>
            </w:ins>
            <w:ins w:id="15916" w:author="chaniaayulestari@outlook.com" w:date="2021-11-14T18:45:00Z">
              <w:r>
                <w:t>admin</w:t>
              </w:r>
            </w:ins>
            <w:ins w:id="15917" w:author="Rafi Aziizi" w:date="2021-11-14T20:52:00Z">
              <w:r w:rsidR="00F261E9">
                <w:t xml:space="preserve"> berdasarkan data guru aktif</w:t>
              </w:r>
            </w:ins>
            <w:ins w:id="15918" w:author="chaniaayulestari@outlook.com" w:date="2021-11-14T18:44:00Z">
              <w:r>
                <w:t xml:space="preserve"> kedalam </w:t>
              </w:r>
            </w:ins>
            <w:ins w:id="15919" w:author="chaniaayulestari@outlook.com" w:date="2021-11-14T18:46:00Z">
              <w:r w:rsidRPr="00F261E9">
                <w:rPr>
                  <w:i/>
                  <w:iCs/>
                  <w:rPrChange w:id="15920" w:author="Rafi Aziizi" w:date="2021-11-14T20:52:00Z">
                    <w:rPr/>
                  </w:rPrChange>
                </w:rPr>
                <w:t>database</w:t>
              </w:r>
            </w:ins>
            <w:ins w:id="15921" w:author="Rafi Aziizi" w:date="2021-11-14T20:52:00Z">
              <w:r w:rsidR="00F261E9">
                <w:rPr>
                  <w:i/>
                  <w:iCs/>
                </w:rPr>
                <w:t>.</w:t>
              </w:r>
            </w:ins>
          </w:p>
        </w:tc>
        <w:tc>
          <w:tcPr>
            <w:tcW w:w="1016" w:type="dxa"/>
            <w:vAlign w:val="center"/>
            <w:tcPrChange w:id="15922" w:author=" " w:date="2021-11-16T10:13:00Z">
              <w:tcPr>
                <w:tcW w:w="1417" w:type="dxa"/>
                <w:vAlign w:val="center"/>
              </w:tcPr>
            </w:tcPrChange>
          </w:tcPr>
          <w:p w14:paraId="0800B1D9" w14:textId="22FF4426" w:rsidR="00F917E0" w:rsidRDefault="00F917E0">
            <w:pPr>
              <w:jc w:val="center"/>
              <w:rPr>
                <w:ins w:id="15923" w:author="Rafi Aziizi" w:date="2021-11-14T12:48:00Z"/>
              </w:rPr>
              <w:pPrChange w:id="15924" w:author="Rafi Aziizi" w:date="2021-11-14T20:09:00Z">
                <w:pPr/>
              </w:pPrChange>
            </w:pPr>
            <w:ins w:id="15925" w:author="chaniaayulestari@outlook.com" w:date="2021-11-14T18:46:00Z">
              <w:r>
                <w:t>sesuai</w:t>
              </w:r>
            </w:ins>
          </w:p>
        </w:tc>
      </w:tr>
      <w:tr w:rsidR="00E85CFB" w14:paraId="11CD4262" w14:textId="77777777" w:rsidTr="00070779">
        <w:trPr>
          <w:ins w:id="15926" w:author="Rafi Aziizi" w:date="2021-11-14T12:48:00Z"/>
        </w:trPr>
        <w:tc>
          <w:tcPr>
            <w:tcW w:w="528" w:type="dxa"/>
            <w:vAlign w:val="center"/>
            <w:tcPrChange w:id="15927" w:author=" " w:date="2021-11-16T10:13:00Z">
              <w:tcPr>
                <w:tcW w:w="568" w:type="dxa"/>
                <w:vAlign w:val="center"/>
              </w:tcPr>
            </w:tcPrChange>
          </w:tcPr>
          <w:p w14:paraId="5CAECE94" w14:textId="0B575E7D" w:rsidR="00F917E0" w:rsidRPr="007577FF" w:rsidRDefault="00F917E0">
            <w:pPr>
              <w:jc w:val="left"/>
              <w:rPr>
                <w:ins w:id="15928" w:author="Rafi Aziizi" w:date="2021-11-14T12:48:00Z"/>
              </w:rPr>
              <w:pPrChange w:id="15929" w:author="Rafi Aziizi" w:date="2021-11-14T20:36:00Z">
                <w:pPr/>
              </w:pPrChange>
            </w:pPr>
            <w:ins w:id="15930" w:author="Rafi Aziizi" w:date="2021-11-14T12:48:00Z">
              <w:r w:rsidRPr="007577FF">
                <w:t>31</w:t>
              </w:r>
            </w:ins>
          </w:p>
        </w:tc>
        <w:tc>
          <w:tcPr>
            <w:tcW w:w="1384" w:type="dxa"/>
            <w:vAlign w:val="center"/>
            <w:tcPrChange w:id="15931" w:author=" " w:date="2021-11-16T10:13:00Z">
              <w:tcPr>
                <w:tcW w:w="1985" w:type="dxa"/>
                <w:vAlign w:val="center"/>
              </w:tcPr>
            </w:tcPrChange>
          </w:tcPr>
          <w:p w14:paraId="3937F00A" w14:textId="70C3CA8A" w:rsidR="00F917E0" w:rsidRPr="007577FF" w:rsidRDefault="00F917E0">
            <w:pPr>
              <w:jc w:val="center"/>
              <w:rPr>
                <w:ins w:id="15932" w:author="Rafi Aziizi" w:date="2021-11-14T12:48:00Z"/>
              </w:rPr>
              <w:pPrChange w:id="15933" w:author=" " w:date="2021-11-15T17:13:00Z">
                <w:pPr/>
              </w:pPrChange>
            </w:pPr>
            <w:ins w:id="15934" w:author="Rafi Aziizi" w:date="2021-11-14T12:53:00Z">
              <w:r w:rsidRPr="007577FF">
                <w:t>SP-RC16.2</w:t>
              </w:r>
            </w:ins>
          </w:p>
        </w:tc>
        <w:tc>
          <w:tcPr>
            <w:tcW w:w="1961" w:type="dxa"/>
            <w:vAlign w:val="center"/>
            <w:tcPrChange w:id="15935" w:author=" " w:date="2021-11-16T10:13:00Z">
              <w:tcPr>
                <w:tcW w:w="2268" w:type="dxa"/>
                <w:vAlign w:val="center"/>
              </w:tcPr>
            </w:tcPrChange>
          </w:tcPr>
          <w:p w14:paraId="3200752B" w14:textId="1B8405AE" w:rsidR="00F917E0" w:rsidRPr="007577FF" w:rsidRDefault="00F917E0">
            <w:pPr>
              <w:jc w:val="center"/>
              <w:rPr>
                <w:ins w:id="15936" w:author="Rafi Aziizi" w:date="2021-11-14T12:48:00Z"/>
              </w:rPr>
              <w:pPrChange w:id="15937" w:author=" " w:date="2021-11-15T17:13:00Z">
                <w:pPr/>
              </w:pPrChange>
            </w:pPr>
            <w:ins w:id="15938" w:author="Rafi Aziizi" w:date="2021-11-14T12:54:00Z">
              <w:r w:rsidRPr="007577FF">
                <w:t>Hapus Admin</w:t>
              </w:r>
            </w:ins>
          </w:p>
        </w:tc>
        <w:tc>
          <w:tcPr>
            <w:tcW w:w="1559" w:type="dxa"/>
            <w:vAlign w:val="center"/>
            <w:tcPrChange w:id="15939" w:author=" " w:date="2021-11-16T10:13:00Z">
              <w:tcPr>
                <w:tcW w:w="1984" w:type="dxa"/>
                <w:vAlign w:val="center"/>
              </w:tcPr>
            </w:tcPrChange>
          </w:tcPr>
          <w:p w14:paraId="569BBBAD" w14:textId="44F66DDA" w:rsidR="00F917E0" w:rsidRDefault="00F917E0">
            <w:pPr>
              <w:jc w:val="left"/>
              <w:rPr>
                <w:ins w:id="15940" w:author="Rafi Aziizi" w:date="2021-11-14T12:48:00Z"/>
              </w:rPr>
              <w:pPrChange w:id="15941" w:author="Rafi Aziizi" w:date="2021-11-14T20:01:00Z">
                <w:pPr/>
              </w:pPrChange>
            </w:pPr>
            <w:ins w:id="15942" w:author="chaniaayulestari@outlook.com" w:date="2021-11-14T18:47:00Z">
              <w:r>
                <w:t>-</w:t>
              </w:r>
            </w:ins>
          </w:p>
        </w:tc>
        <w:tc>
          <w:tcPr>
            <w:tcW w:w="2027" w:type="dxa"/>
            <w:vAlign w:val="center"/>
            <w:tcPrChange w:id="15943" w:author=" " w:date="2021-11-16T10:13:00Z">
              <w:tcPr>
                <w:tcW w:w="2977" w:type="dxa"/>
                <w:vAlign w:val="center"/>
              </w:tcPr>
            </w:tcPrChange>
          </w:tcPr>
          <w:p w14:paraId="2F7BB982" w14:textId="7EB1925A" w:rsidR="00F917E0" w:rsidRDefault="00F917E0">
            <w:pPr>
              <w:jc w:val="left"/>
              <w:rPr>
                <w:ins w:id="15944" w:author="Rafi Aziizi" w:date="2021-11-14T12:48:00Z"/>
              </w:rPr>
              <w:pPrChange w:id="15945" w:author="Rafi Aziizi" w:date="2021-11-14T20:01:00Z">
                <w:pPr/>
              </w:pPrChange>
            </w:pPr>
            <w:ins w:id="15946" w:author="chaniaayulestari@outlook.com" w:date="2021-11-14T18:48:00Z">
              <w:r>
                <w:t>Sistem dapat men</w:t>
              </w:r>
            </w:ins>
            <w:ins w:id="15947" w:author="chaniaayulestari@outlook.com" w:date="2021-11-14T18:49:00Z">
              <w:r>
                <w:t>g</w:t>
              </w:r>
            </w:ins>
            <w:ins w:id="15948" w:author="chaniaayulestari@outlook.com" w:date="2021-11-14T18:48:00Z">
              <w:r>
                <w:t>hapus data admin</w:t>
              </w:r>
            </w:ins>
          </w:p>
        </w:tc>
        <w:tc>
          <w:tcPr>
            <w:tcW w:w="6126" w:type="dxa"/>
            <w:tcPrChange w:id="15949" w:author=" " w:date="2021-11-16T10:13:00Z">
              <w:tcPr>
                <w:tcW w:w="3402" w:type="dxa"/>
              </w:tcPr>
            </w:tcPrChange>
          </w:tcPr>
          <w:p w14:paraId="7B240A36" w14:textId="5953CB09" w:rsidR="00D93EA0" w:rsidRDefault="00D93EA0" w:rsidP="00F917E0">
            <w:pPr>
              <w:rPr>
                <w:ins w:id="15950" w:author="Rafi Aziizi" w:date="2021-11-14T20:30:00Z"/>
              </w:rPr>
            </w:pPr>
            <w:ins w:id="15951" w:author="Rafi Aziizi" w:date="2021-11-14T20:30:00Z">
              <w:r>
                <w:rPr>
                  <w:noProof/>
                </w:rPr>
                <w:drawing>
                  <wp:inline distT="0" distB="0" distL="0" distR="0" wp14:anchorId="4DD35653" wp14:editId="299AE3B5">
                    <wp:extent cx="3655841" cy="212407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663879" cy="2128745"/>
                            </a:xfrm>
                            <a:prstGeom prst="rect">
                              <a:avLst/>
                            </a:prstGeom>
                            <a:noFill/>
                            <a:ln>
                              <a:noFill/>
                            </a:ln>
                          </pic:spPr>
                        </pic:pic>
                      </a:graphicData>
                    </a:graphic>
                  </wp:inline>
                </w:drawing>
              </w:r>
            </w:ins>
          </w:p>
          <w:p w14:paraId="38888C04" w14:textId="7D7B74C2" w:rsidR="00F917E0" w:rsidRDefault="00F917E0" w:rsidP="00F917E0">
            <w:pPr>
              <w:rPr>
                <w:ins w:id="15952" w:author="Rafi Aziizi" w:date="2021-11-14T12:48:00Z"/>
              </w:rPr>
            </w:pPr>
            <w:ins w:id="15953" w:author="chaniaayulestari@outlook.com" w:date="2021-11-14T18:49:00Z">
              <w:r>
                <w:lastRenderedPageBreak/>
                <w:t xml:space="preserve">Pada gambar </w:t>
              </w:r>
            </w:ins>
            <w:ins w:id="15954" w:author="Rafi Aziizi" w:date="2021-11-14T20:20:00Z">
              <w:r w:rsidR="00110DAD">
                <w:t>di atas,</w:t>
              </w:r>
            </w:ins>
            <w:ins w:id="15955" w:author="chaniaayulestari@outlook.com" w:date="2021-11-14T18:49:00Z">
              <w:del w:id="15956" w:author="Rafi Aziizi" w:date="2021-11-14T20:20:00Z">
                <w:r w:rsidDel="00110DAD">
                  <w:delText>diatas</w:delText>
                </w:r>
              </w:del>
              <w:r>
                <w:t xml:space="preserve"> fitur ini dapat  menghapus  data admin dari dalam </w:t>
              </w:r>
              <w:r w:rsidRPr="00F261E9">
                <w:rPr>
                  <w:i/>
                  <w:iCs/>
                  <w:rPrChange w:id="15957" w:author="Rafi Aziizi" w:date="2021-11-14T20:52:00Z">
                    <w:rPr/>
                  </w:rPrChange>
                </w:rPr>
                <w:t>database</w:t>
              </w:r>
            </w:ins>
            <w:ins w:id="15958" w:author="Rafi Aziizi" w:date="2021-11-14T20:52:00Z">
              <w:r w:rsidR="00F261E9">
                <w:rPr>
                  <w:i/>
                  <w:iCs/>
                </w:rPr>
                <w:t>.</w:t>
              </w:r>
            </w:ins>
          </w:p>
        </w:tc>
        <w:tc>
          <w:tcPr>
            <w:tcW w:w="1016" w:type="dxa"/>
            <w:vAlign w:val="center"/>
            <w:tcPrChange w:id="15959" w:author=" " w:date="2021-11-16T10:13:00Z">
              <w:tcPr>
                <w:tcW w:w="1417" w:type="dxa"/>
                <w:vAlign w:val="center"/>
              </w:tcPr>
            </w:tcPrChange>
          </w:tcPr>
          <w:p w14:paraId="69703C7C" w14:textId="347FC12B" w:rsidR="00F917E0" w:rsidRDefault="00F917E0">
            <w:pPr>
              <w:jc w:val="center"/>
              <w:rPr>
                <w:ins w:id="15960" w:author="Rafi Aziizi" w:date="2021-11-14T12:48:00Z"/>
              </w:rPr>
              <w:pPrChange w:id="15961" w:author="Rafi Aziizi" w:date="2021-11-14T20:09:00Z">
                <w:pPr/>
              </w:pPrChange>
            </w:pPr>
            <w:ins w:id="15962" w:author="chaniaayulestari@outlook.com" w:date="2021-11-14T18:49:00Z">
              <w:r>
                <w:lastRenderedPageBreak/>
                <w:t>sesuai</w:t>
              </w:r>
            </w:ins>
          </w:p>
        </w:tc>
      </w:tr>
      <w:tr w:rsidR="00E85CFB" w14:paraId="549B2E55" w14:textId="77777777" w:rsidTr="00070779">
        <w:trPr>
          <w:ins w:id="15963" w:author="Rafi Aziizi" w:date="2021-11-14T12:48:00Z"/>
        </w:trPr>
        <w:tc>
          <w:tcPr>
            <w:tcW w:w="528" w:type="dxa"/>
            <w:vAlign w:val="center"/>
            <w:tcPrChange w:id="15964" w:author=" " w:date="2021-11-16T10:13:00Z">
              <w:tcPr>
                <w:tcW w:w="568" w:type="dxa"/>
                <w:vAlign w:val="center"/>
              </w:tcPr>
            </w:tcPrChange>
          </w:tcPr>
          <w:p w14:paraId="474D74A3" w14:textId="29A1DD80" w:rsidR="00F917E0" w:rsidRPr="007577FF" w:rsidRDefault="00F917E0">
            <w:pPr>
              <w:jc w:val="left"/>
              <w:rPr>
                <w:ins w:id="15965" w:author="Rafi Aziizi" w:date="2021-11-14T12:48:00Z"/>
              </w:rPr>
              <w:pPrChange w:id="15966" w:author="Rafi Aziizi" w:date="2021-11-14T20:36:00Z">
                <w:pPr/>
              </w:pPrChange>
            </w:pPr>
            <w:ins w:id="15967" w:author="Rafi Aziizi" w:date="2021-11-14T12:48:00Z">
              <w:r w:rsidRPr="007577FF">
                <w:t>32</w:t>
              </w:r>
            </w:ins>
          </w:p>
        </w:tc>
        <w:tc>
          <w:tcPr>
            <w:tcW w:w="1384" w:type="dxa"/>
            <w:vAlign w:val="center"/>
            <w:tcPrChange w:id="15968" w:author=" " w:date="2021-11-16T10:13:00Z">
              <w:tcPr>
                <w:tcW w:w="1985" w:type="dxa"/>
                <w:vAlign w:val="center"/>
              </w:tcPr>
            </w:tcPrChange>
          </w:tcPr>
          <w:p w14:paraId="018060A5" w14:textId="3D98F7F2" w:rsidR="00F917E0" w:rsidRPr="007577FF" w:rsidRDefault="00F917E0">
            <w:pPr>
              <w:jc w:val="center"/>
              <w:rPr>
                <w:ins w:id="15969" w:author="Rafi Aziizi" w:date="2021-11-14T12:48:00Z"/>
              </w:rPr>
              <w:pPrChange w:id="15970" w:author=" " w:date="2021-11-15T17:13:00Z">
                <w:pPr/>
              </w:pPrChange>
            </w:pPr>
            <w:ins w:id="15971" w:author="Rafi Aziizi" w:date="2021-11-14T12:53:00Z">
              <w:r w:rsidRPr="007577FF">
                <w:t>SP-RC16.3</w:t>
              </w:r>
            </w:ins>
          </w:p>
        </w:tc>
        <w:tc>
          <w:tcPr>
            <w:tcW w:w="1961" w:type="dxa"/>
            <w:vAlign w:val="center"/>
            <w:tcPrChange w:id="15972" w:author=" " w:date="2021-11-16T10:13:00Z">
              <w:tcPr>
                <w:tcW w:w="2268" w:type="dxa"/>
                <w:vAlign w:val="center"/>
              </w:tcPr>
            </w:tcPrChange>
          </w:tcPr>
          <w:p w14:paraId="35083BBC" w14:textId="07812689" w:rsidR="00F917E0" w:rsidRPr="007577FF" w:rsidRDefault="00F917E0">
            <w:pPr>
              <w:jc w:val="center"/>
              <w:rPr>
                <w:ins w:id="15973" w:author="Rafi Aziizi" w:date="2021-11-14T12:48:00Z"/>
              </w:rPr>
              <w:pPrChange w:id="15974" w:author=" " w:date="2021-11-15T17:13:00Z">
                <w:pPr/>
              </w:pPrChange>
            </w:pPr>
            <w:ins w:id="15975" w:author="Rafi Aziizi" w:date="2021-11-14T12:54:00Z">
              <w:r w:rsidRPr="007577FF">
                <w:t>Edit Admin</w:t>
              </w:r>
            </w:ins>
          </w:p>
        </w:tc>
        <w:tc>
          <w:tcPr>
            <w:tcW w:w="1559" w:type="dxa"/>
            <w:vAlign w:val="center"/>
            <w:tcPrChange w:id="15976" w:author=" " w:date="2021-11-16T10:13:00Z">
              <w:tcPr>
                <w:tcW w:w="1984" w:type="dxa"/>
                <w:vAlign w:val="center"/>
              </w:tcPr>
            </w:tcPrChange>
          </w:tcPr>
          <w:p w14:paraId="17E87211" w14:textId="395ABFF9" w:rsidR="00F917E0" w:rsidRDefault="00F917E0">
            <w:pPr>
              <w:jc w:val="left"/>
              <w:rPr>
                <w:ins w:id="15977" w:author="Rafi Aziizi" w:date="2021-11-14T12:48:00Z"/>
              </w:rPr>
              <w:pPrChange w:id="15978" w:author="Rafi Aziizi" w:date="2021-11-14T20:01:00Z">
                <w:pPr/>
              </w:pPrChange>
            </w:pPr>
            <w:ins w:id="15979" w:author="chaniaayulestari@outlook.com" w:date="2021-11-14T18:54:00Z">
              <w:r>
                <w:t>data username dan password baru</w:t>
              </w:r>
            </w:ins>
          </w:p>
        </w:tc>
        <w:tc>
          <w:tcPr>
            <w:tcW w:w="2027" w:type="dxa"/>
            <w:vAlign w:val="center"/>
            <w:tcPrChange w:id="15980" w:author=" " w:date="2021-11-16T10:13:00Z">
              <w:tcPr>
                <w:tcW w:w="2977" w:type="dxa"/>
                <w:vAlign w:val="center"/>
              </w:tcPr>
            </w:tcPrChange>
          </w:tcPr>
          <w:p w14:paraId="4B6CC231" w14:textId="70F4EEC7" w:rsidR="00F917E0" w:rsidRDefault="00F917E0">
            <w:pPr>
              <w:jc w:val="left"/>
              <w:rPr>
                <w:ins w:id="15981" w:author="Rafi Aziizi" w:date="2021-11-14T12:48:00Z"/>
              </w:rPr>
              <w:pPrChange w:id="15982" w:author="Rafi Aziizi" w:date="2021-11-14T20:01:00Z">
                <w:pPr/>
              </w:pPrChange>
            </w:pPr>
            <w:ins w:id="15983" w:author="chaniaayulestari@outlook.com" w:date="2021-11-14T18:00:00Z">
              <w:r>
                <w:t xml:space="preserve">Sistem dapat </w:t>
              </w:r>
            </w:ins>
            <w:ins w:id="15984" w:author="chaniaayulestari@outlook.com" w:date="2021-11-14T18:54:00Z">
              <w:r>
                <w:t>merubah username dan password seuai data masukan</w:t>
              </w:r>
            </w:ins>
          </w:p>
        </w:tc>
        <w:tc>
          <w:tcPr>
            <w:tcW w:w="6126" w:type="dxa"/>
            <w:tcPrChange w:id="15985" w:author=" " w:date="2021-11-16T10:13:00Z">
              <w:tcPr>
                <w:tcW w:w="3402" w:type="dxa"/>
              </w:tcPr>
            </w:tcPrChange>
          </w:tcPr>
          <w:p w14:paraId="46DE1F65" w14:textId="6B0AEBDD" w:rsidR="00D93EA0" w:rsidRDefault="00D93EA0" w:rsidP="00F917E0">
            <w:pPr>
              <w:rPr>
                <w:ins w:id="15986" w:author="Rafi Aziizi" w:date="2021-11-14T20:30:00Z"/>
              </w:rPr>
            </w:pPr>
            <w:ins w:id="15987" w:author="Rafi Aziizi" w:date="2021-11-14T20:30:00Z">
              <w:r>
                <w:rPr>
                  <w:noProof/>
                </w:rPr>
                <w:drawing>
                  <wp:inline distT="0" distB="0" distL="0" distR="0" wp14:anchorId="3C085801" wp14:editId="2575DCE1">
                    <wp:extent cx="3648075" cy="211644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654258" cy="2120032"/>
                            </a:xfrm>
                            <a:prstGeom prst="rect">
                              <a:avLst/>
                            </a:prstGeom>
                            <a:noFill/>
                            <a:ln>
                              <a:noFill/>
                            </a:ln>
                          </pic:spPr>
                        </pic:pic>
                      </a:graphicData>
                    </a:graphic>
                  </wp:inline>
                </w:drawing>
              </w:r>
            </w:ins>
          </w:p>
          <w:p w14:paraId="2662A2FD" w14:textId="08396142" w:rsidR="00F917E0" w:rsidRDefault="00F917E0" w:rsidP="00F917E0">
            <w:pPr>
              <w:rPr>
                <w:ins w:id="15988" w:author="Rafi Aziizi" w:date="2021-11-14T12:48:00Z"/>
              </w:rPr>
            </w:pPr>
            <w:ins w:id="15989" w:author="chaniaayulestari@outlook.com" w:date="2021-11-14T18:55:00Z">
              <w:r>
                <w:t>Pada ga</w:t>
              </w:r>
            </w:ins>
            <w:ins w:id="15990" w:author="Rafi Aziizi" w:date="2021-11-14T20:52:00Z">
              <w:r w:rsidR="00F261E9">
                <w:t>m</w:t>
              </w:r>
            </w:ins>
            <w:ins w:id="15991" w:author="chaniaayulestari@outlook.com" w:date="2021-11-14T18:55:00Z">
              <w:r>
                <w:t xml:space="preserve">bar </w:t>
              </w:r>
            </w:ins>
            <w:ins w:id="15992" w:author="Rafi Aziizi" w:date="2021-11-14T20:20:00Z">
              <w:r w:rsidR="00110DAD">
                <w:t>di atas,</w:t>
              </w:r>
            </w:ins>
            <w:ins w:id="15993" w:author="chaniaayulestari@outlook.com" w:date="2021-11-14T18:55:00Z">
              <w:del w:id="15994" w:author="Rafi Aziizi" w:date="2021-11-14T20:20:00Z">
                <w:r w:rsidDel="00110DAD">
                  <w:delText>diatas,</w:delText>
                </w:r>
              </w:del>
              <w:r>
                <w:t xml:space="preserve"> fitur ini terbukti dapat mengubah data admin baik username ataupun password</w:t>
              </w:r>
            </w:ins>
            <w:ins w:id="15995" w:author="Rafi Aziizi" w:date="2021-11-14T20:53:00Z">
              <w:r w:rsidR="00F065F7">
                <w:t>. Apabila level user tinggi maka dapat merubah level user lain sesuai dengan ketentuan yang berlaku.</w:t>
              </w:r>
            </w:ins>
          </w:p>
        </w:tc>
        <w:tc>
          <w:tcPr>
            <w:tcW w:w="1016" w:type="dxa"/>
            <w:vAlign w:val="center"/>
            <w:tcPrChange w:id="15996" w:author=" " w:date="2021-11-16T10:13:00Z">
              <w:tcPr>
                <w:tcW w:w="1417" w:type="dxa"/>
                <w:vAlign w:val="center"/>
              </w:tcPr>
            </w:tcPrChange>
          </w:tcPr>
          <w:p w14:paraId="31138327" w14:textId="5DA009BF" w:rsidR="00F917E0" w:rsidRDefault="00F917E0">
            <w:pPr>
              <w:jc w:val="center"/>
              <w:rPr>
                <w:ins w:id="15997" w:author="Rafi Aziizi" w:date="2021-11-14T12:48:00Z"/>
              </w:rPr>
              <w:pPrChange w:id="15998" w:author="Rafi Aziizi" w:date="2021-11-14T20:09:00Z">
                <w:pPr/>
              </w:pPrChange>
            </w:pPr>
            <w:ins w:id="15999" w:author="chaniaayulestari@outlook.com" w:date="2021-11-14T18:55:00Z">
              <w:r>
                <w:t>sesuai</w:t>
              </w:r>
            </w:ins>
          </w:p>
        </w:tc>
      </w:tr>
      <w:tr w:rsidR="00E85CFB" w14:paraId="4847BF20" w14:textId="77777777" w:rsidTr="00070779">
        <w:trPr>
          <w:ins w:id="16000" w:author="Rafi Aziizi" w:date="2021-11-14T12:50:00Z"/>
        </w:trPr>
        <w:tc>
          <w:tcPr>
            <w:tcW w:w="528" w:type="dxa"/>
            <w:vAlign w:val="center"/>
            <w:tcPrChange w:id="16001" w:author=" " w:date="2021-11-16T10:13:00Z">
              <w:tcPr>
                <w:tcW w:w="568" w:type="dxa"/>
                <w:vAlign w:val="center"/>
              </w:tcPr>
            </w:tcPrChange>
          </w:tcPr>
          <w:p w14:paraId="7ED3EC5F" w14:textId="1008C63C" w:rsidR="00F917E0" w:rsidRPr="007577FF" w:rsidRDefault="00F917E0">
            <w:pPr>
              <w:jc w:val="left"/>
              <w:rPr>
                <w:ins w:id="16002" w:author="Rafi Aziizi" w:date="2021-11-14T12:50:00Z"/>
              </w:rPr>
              <w:pPrChange w:id="16003" w:author="Rafi Aziizi" w:date="2021-11-14T20:36:00Z">
                <w:pPr/>
              </w:pPrChange>
            </w:pPr>
            <w:ins w:id="16004" w:author="Rafi Aziizi" w:date="2021-11-14T12:50:00Z">
              <w:r w:rsidRPr="007577FF">
                <w:lastRenderedPageBreak/>
                <w:t>33</w:t>
              </w:r>
            </w:ins>
          </w:p>
        </w:tc>
        <w:tc>
          <w:tcPr>
            <w:tcW w:w="1384" w:type="dxa"/>
            <w:vAlign w:val="center"/>
            <w:tcPrChange w:id="16005" w:author=" " w:date="2021-11-16T10:13:00Z">
              <w:tcPr>
                <w:tcW w:w="1985" w:type="dxa"/>
                <w:vAlign w:val="center"/>
              </w:tcPr>
            </w:tcPrChange>
          </w:tcPr>
          <w:p w14:paraId="231FF472" w14:textId="57DBB748" w:rsidR="00F917E0" w:rsidRPr="007577FF" w:rsidRDefault="00F917E0">
            <w:pPr>
              <w:jc w:val="center"/>
              <w:rPr>
                <w:ins w:id="16006" w:author="Rafi Aziizi" w:date="2021-11-14T12:50:00Z"/>
              </w:rPr>
              <w:pPrChange w:id="16007" w:author=" " w:date="2021-11-15T17:13:00Z">
                <w:pPr/>
              </w:pPrChange>
            </w:pPr>
            <w:ins w:id="16008" w:author="Rafi Aziizi" w:date="2021-11-14T12:53:00Z">
              <w:r w:rsidRPr="007577FF">
                <w:t>SP-RC16.4</w:t>
              </w:r>
            </w:ins>
          </w:p>
        </w:tc>
        <w:tc>
          <w:tcPr>
            <w:tcW w:w="1961" w:type="dxa"/>
            <w:vAlign w:val="center"/>
            <w:tcPrChange w:id="16009" w:author=" " w:date="2021-11-16T10:13:00Z">
              <w:tcPr>
                <w:tcW w:w="2268" w:type="dxa"/>
                <w:vAlign w:val="center"/>
              </w:tcPr>
            </w:tcPrChange>
          </w:tcPr>
          <w:p w14:paraId="1BF17DAD" w14:textId="7C066B90" w:rsidR="00F917E0" w:rsidRPr="007577FF" w:rsidRDefault="00F917E0">
            <w:pPr>
              <w:jc w:val="center"/>
              <w:rPr>
                <w:ins w:id="16010" w:author="Rafi Aziizi" w:date="2021-11-14T12:50:00Z"/>
              </w:rPr>
              <w:pPrChange w:id="16011" w:author=" " w:date="2021-11-15T17:13:00Z">
                <w:pPr/>
              </w:pPrChange>
            </w:pPr>
            <w:ins w:id="16012" w:author="Rafi Aziizi" w:date="2021-11-14T12:54:00Z">
              <w:r w:rsidRPr="007577FF">
                <w:t>Lihat Admin</w:t>
              </w:r>
            </w:ins>
          </w:p>
        </w:tc>
        <w:tc>
          <w:tcPr>
            <w:tcW w:w="1559" w:type="dxa"/>
            <w:vAlign w:val="center"/>
            <w:tcPrChange w:id="16013" w:author=" " w:date="2021-11-16T10:13:00Z">
              <w:tcPr>
                <w:tcW w:w="1984" w:type="dxa"/>
                <w:vAlign w:val="center"/>
              </w:tcPr>
            </w:tcPrChange>
          </w:tcPr>
          <w:p w14:paraId="1A6F1B89" w14:textId="5FA2CB69" w:rsidR="00F917E0" w:rsidRDefault="00F917E0">
            <w:pPr>
              <w:jc w:val="left"/>
              <w:rPr>
                <w:ins w:id="16014" w:author="Rafi Aziizi" w:date="2021-11-14T12:50:00Z"/>
              </w:rPr>
              <w:pPrChange w:id="16015" w:author="Rafi Aziizi" w:date="2021-11-14T20:01:00Z">
                <w:pPr/>
              </w:pPrChange>
            </w:pPr>
            <w:ins w:id="16016" w:author="chaniaayulestari@outlook.com" w:date="2021-11-14T18:55:00Z">
              <w:r>
                <w:t>-</w:t>
              </w:r>
            </w:ins>
          </w:p>
        </w:tc>
        <w:tc>
          <w:tcPr>
            <w:tcW w:w="2027" w:type="dxa"/>
            <w:vAlign w:val="center"/>
            <w:tcPrChange w:id="16017" w:author=" " w:date="2021-11-16T10:13:00Z">
              <w:tcPr>
                <w:tcW w:w="2977" w:type="dxa"/>
                <w:vAlign w:val="center"/>
              </w:tcPr>
            </w:tcPrChange>
          </w:tcPr>
          <w:p w14:paraId="33800766" w14:textId="7D4880E6" w:rsidR="00F917E0" w:rsidRDefault="00F917E0">
            <w:pPr>
              <w:jc w:val="left"/>
              <w:rPr>
                <w:ins w:id="16018" w:author="Rafi Aziizi" w:date="2021-11-14T12:50:00Z"/>
              </w:rPr>
              <w:pPrChange w:id="16019" w:author="Rafi Aziizi" w:date="2021-11-14T20:01:00Z">
                <w:pPr/>
              </w:pPrChange>
            </w:pPr>
            <w:ins w:id="16020" w:author="chaniaayulestari@outlook.com" w:date="2021-11-14T18:55:00Z">
              <w:r>
                <w:t xml:space="preserve">Sistem dapat menampilkan </w:t>
              </w:r>
            </w:ins>
            <w:ins w:id="16021" w:author="chaniaayulestari@outlook.com" w:date="2021-11-14T18:56:00Z">
              <w:r>
                <w:t xml:space="preserve">seluruh </w:t>
              </w:r>
            </w:ins>
            <w:ins w:id="16022" w:author="chaniaayulestari@outlook.com" w:date="2021-11-14T18:55:00Z">
              <w:r>
                <w:t>data admin</w:t>
              </w:r>
            </w:ins>
          </w:p>
        </w:tc>
        <w:tc>
          <w:tcPr>
            <w:tcW w:w="6126" w:type="dxa"/>
            <w:tcPrChange w:id="16023" w:author=" " w:date="2021-11-16T10:13:00Z">
              <w:tcPr>
                <w:tcW w:w="3402" w:type="dxa"/>
              </w:tcPr>
            </w:tcPrChange>
          </w:tcPr>
          <w:p w14:paraId="75332C50" w14:textId="6541B875" w:rsidR="00D93EA0" w:rsidRDefault="00D93EA0" w:rsidP="00F917E0">
            <w:pPr>
              <w:rPr>
                <w:ins w:id="16024" w:author="Rafi Aziizi" w:date="2021-11-14T20:30:00Z"/>
              </w:rPr>
            </w:pPr>
            <w:ins w:id="16025" w:author="Rafi Aziizi" w:date="2021-11-14T20:30:00Z">
              <w:r>
                <w:rPr>
                  <w:noProof/>
                </w:rPr>
                <w:drawing>
                  <wp:inline distT="0" distB="0" distL="0" distR="0" wp14:anchorId="6A8679B7" wp14:editId="5EFEBA90">
                    <wp:extent cx="3653618" cy="21145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61262" cy="2118974"/>
                            </a:xfrm>
                            <a:prstGeom prst="rect">
                              <a:avLst/>
                            </a:prstGeom>
                            <a:noFill/>
                            <a:ln>
                              <a:noFill/>
                            </a:ln>
                          </pic:spPr>
                        </pic:pic>
                      </a:graphicData>
                    </a:graphic>
                  </wp:inline>
                </w:drawing>
              </w:r>
            </w:ins>
          </w:p>
          <w:p w14:paraId="51A8A979" w14:textId="678B0567" w:rsidR="00F917E0" w:rsidRDefault="00F917E0" w:rsidP="00F917E0">
            <w:pPr>
              <w:rPr>
                <w:ins w:id="16026" w:author="Rafi Aziizi" w:date="2021-11-14T12:50:00Z"/>
              </w:rPr>
            </w:pPr>
            <w:ins w:id="16027" w:author="chaniaayulestari@outlook.com" w:date="2021-11-14T18:56:00Z">
              <w:r>
                <w:t xml:space="preserve">Pada gambar </w:t>
              </w:r>
            </w:ins>
            <w:ins w:id="16028" w:author="Rafi Aziizi" w:date="2021-11-14T20:20:00Z">
              <w:r w:rsidR="00110DAD">
                <w:t>di atas,</w:t>
              </w:r>
            </w:ins>
            <w:ins w:id="16029" w:author="chaniaayulestari@outlook.com" w:date="2021-11-14T18:56:00Z">
              <w:del w:id="16030" w:author="Rafi Aziizi" w:date="2021-11-14T20:20:00Z">
                <w:r w:rsidDel="00110DAD">
                  <w:delText>diatas,</w:delText>
                </w:r>
              </w:del>
              <w:r>
                <w:t xml:space="preserve"> terbukti bahwa fitur ini  dapat menampilkan seluruh data admin yang </w:t>
              </w:r>
            </w:ins>
            <w:ins w:id="16031" w:author="Rafi Aziizi" w:date="2021-11-14T20:53:00Z">
              <w:r w:rsidR="00F065F7">
                <w:t>tersedia</w:t>
              </w:r>
            </w:ins>
            <w:ins w:id="16032" w:author="chaniaayulestari@outlook.com" w:date="2021-11-14T18:56:00Z">
              <w:del w:id="16033" w:author="Rafi Aziizi" w:date="2021-11-14T20:53:00Z">
                <w:r w:rsidDel="00F065F7">
                  <w:delText>ada</w:delText>
                </w:r>
              </w:del>
            </w:ins>
            <w:ins w:id="16034" w:author="Rafi Aziizi" w:date="2021-11-14T20:53:00Z">
              <w:r w:rsidR="00F065F7">
                <w:t xml:space="preserve"> pada </w:t>
              </w:r>
              <w:r w:rsidR="00F065F7" w:rsidRPr="00F065F7">
                <w:rPr>
                  <w:i/>
                  <w:iCs/>
                  <w:rPrChange w:id="16035" w:author="Rafi Aziizi" w:date="2021-11-14T20:53:00Z">
                    <w:rPr/>
                  </w:rPrChange>
                </w:rPr>
                <w:t>database</w:t>
              </w:r>
              <w:r w:rsidR="00F065F7">
                <w:rPr>
                  <w:i/>
                  <w:iCs/>
                </w:rPr>
                <w:t>.</w:t>
              </w:r>
            </w:ins>
          </w:p>
        </w:tc>
        <w:tc>
          <w:tcPr>
            <w:tcW w:w="1016" w:type="dxa"/>
            <w:vAlign w:val="center"/>
            <w:tcPrChange w:id="16036" w:author=" " w:date="2021-11-16T10:13:00Z">
              <w:tcPr>
                <w:tcW w:w="1417" w:type="dxa"/>
                <w:vAlign w:val="center"/>
              </w:tcPr>
            </w:tcPrChange>
          </w:tcPr>
          <w:p w14:paraId="4E7A637E" w14:textId="6998A7BA" w:rsidR="00F917E0" w:rsidRDefault="00F917E0">
            <w:pPr>
              <w:jc w:val="center"/>
              <w:rPr>
                <w:ins w:id="16037" w:author="Rafi Aziizi" w:date="2021-11-14T12:50:00Z"/>
              </w:rPr>
              <w:pPrChange w:id="16038" w:author="Rafi Aziizi" w:date="2021-11-14T20:09:00Z">
                <w:pPr/>
              </w:pPrChange>
            </w:pPr>
            <w:ins w:id="16039" w:author="chaniaayulestari@outlook.com" w:date="2021-11-14T18:57:00Z">
              <w:r>
                <w:t>sesuai</w:t>
              </w:r>
            </w:ins>
          </w:p>
        </w:tc>
      </w:tr>
      <w:tr w:rsidR="00E85CFB" w14:paraId="3A2376CD" w14:textId="77777777" w:rsidTr="00070779">
        <w:trPr>
          <w:ins w:id="16040" w:author="Rafi Aziizi" w:date="2021-11-14T12:50:00Z"/>
        </w:trPr>
        <w:tc>
          <w:tcPr>
            <w:tcW w:w="528" w:type="dxa"/>
            <w:vAlign w:val="center"/>
            <w:tcPrChange w:id="16041" w:author=" " w:date="2021-11-16T10:13:00Z">
              <w:tcPr>
                <w:tcW w:w="568" w:type="dxa"/>
                <w:vAlign w:val="center"/>
              </w:tcPr>
            </w:tcPrChange>
          </w:tcPr>
          <w:p w14:paraId="70DDA93F" w14:textId="77E5345A" w:rsidR="00F917E0" w:rsidRPr="007577FF" w:rsidRDefault="00F917E0">
            <w:pPr>
              <w:jc w:val="left"/>
              <w:rPr>
                <w:ins w:id="16042" w:author="Rafi Aziizi" w:date="2021-11-14T12:50:00Z"/>
              </w:rPr>
              <w:pPrChange w:id="16043" w:author="Rafi Aziizi" w:date="2021-11-14T20:36:00Z">
                <w:pPr/>
              </w:pPrChange>
            </w:pPr>
            <w:ins w:id="16044" w:author="Rafi Aziizi" w:date="2021-11-14T12:50:00Z">
              <w:r w:rsidRPr="007577FF">
                <w:lastRenderedPageBreak/>
                <w:t>34</w:t>
              </w:r>
            </w:ins>
          </w:p>
        </w:tc>
        <w:tc>
          <w:tcPr>
            <w:tcW w:w="1384" w:type="dxa"/>
            <w:vAlign w:val="center"/>
            <w:tcPrChange w:id="16045" w:author=" " w:date="2021-11-16T10:13:00Z">
              <w:tcPr>
                <w:tcW w:w="1985" w:type="dxa"/>
                <w:vAlign w:val="center"/>
              </w:tcPr>
            </w:tcPrChange>
          </w:tcPr>
          <w:p w14:paraId="02B2CA7B" w14:textId="2E821ADB" w:rsidR="00F917E0" w:rsidRPr="007577FF" w:rsidRDefault="00F917E0">
            <w:pPr>
              <w:jc w:val="center"/>
              <w:rPr>
                <w:ins w:id="16046" w:author="Rafi Aziizi" w:date="2021-11-14T12:50:00Z"/>
              </w:rPr>
              <w:pPrChange w:id="16047" w:author=" " w:date="2021-11-15T17:13:00Z">
                <w:pPr/>
              </w:pPrChange>
            </w:pPr>
            <w:ins w:id="16048" w:author="Rafi Aziizi" w:date="2021-11-14T12:53:00Z">
              <w:r w:rsidRPr="007577FF">
                <w:t>SP-RC11</w:t>
              </w:r>
            </w:ins>
          </w:p>
        </w:tc>
        <w:tc>
          <w:tcPr>
            <w:tcW w:w="1961" w:type="dxa"/>
            <w:vAlign w:val="center"/>
            <w:tcPrChange w:id="16049" w:author=" " w:date="2021-11-16T10:13:00Z">
              <w:tcPr>
                <w:tcW w:w="2268" w:type="dxa"/>
                <w:vAlign w:val="center"/>
              </w:tcPr>
            </w:tcPrChange>
          </w:tcPr>
          <w:p w14:paraId="200E7613" w14:textId="0D85F716" w:rsidR="00F917E0" w:rsidRPr="007577FF" w:rsidRDefault="00F917E0">
            <w:pPr>
              <w:jc w:val="center"/>
              <w:rPr>
                <w:ins w:id="16050" w:author="Rafi Aziizi" w:date="2021-11-14T12:50:00Z"/>
              </w:rPr>
              <w:pPrChange w:id="16051" w:author=" " w:date="2021-11-15T17:13:00Z">
                <w:pPr/>
              </w:pPrChange>
            </w:pPr>
            <w:ins w:id="16052" w:author="Rafi Aziizi" w:date="2021-11-14T12:54:00Z">
              <w:r w:rsidRPr="007577FF">
                <w:t>Lihat Profile Admin</w:t>
              </w:r>
            </w:ins>
          </w:p>
        </w:tc>
        <w:tc>
          <w:tcPr>
            <w:tcW w:w="1559" w:type="dxa"/>
            <w:vAlign w:val="center"/>
            <w:tcPrChange w:id="16053" w:author=" " w:date="2021-11-16T10:13:00Z">
              <w:tcPr>
                <w:tcW w:w="1984" w:type="dxa"/>
                <w:vAlign w:val="center"/>
              </w:tcPr>
            </w:tcPrChange>
          </w:tcPr>
          <w:p w14:paraId="65D482E1" w14:textId="5633E765" w:rsidR="00F917E0" w:rsidRDefault="00F917E0">
            <w:pPr>
              <w:jc w:val="left"/>
              <w:rPr>
                <w:ins w:id="16054" w:author="Rafi Aziizi" w:date="2021-11-14T12:50:00Z"/>
              </w:rPr>
              <w:pPrChange w:id="16055" w:author="Rafi Aziizi" w:date="2021-11-14T20:01:00Z">
                <w:pPr/>
              </w:pPrChange>
            </w:pPr>
            <w:ins w:id="16056" w:author="chaniaayulestari@outlook.com" w:date="2021-11-14T18:50:00Z">
              <w:r>
                <w:t>-</w:t>
              </w:r>
            </w:ins>
          </w:p>
        </w:tc>
        <w:tc>
          <w:tcPr>
            <w:tcW w:w="2027" w:type="dxa"/>
            <w:vAlign w:val="center"/>
            <w:tcPrChange w:id="16057" w:author=" " w:date="2021-11-16T10:13:00Z">
              <w:tcPr>
                <w:tcW w:w="2977" w:type="dxa"/>
                <w:vAlign w:val="center"/>
              </w:tcPr>
            </w:tcPrChange>
          </w:tcPr>
          <w:p w14:paraId="24ADE9A0" w14:textId="49CA28E7" w:rsidR="00F917E0" w:rsidRDefault="00F917E0">
            <w:pPr>
              <w:jc w:val="left"/>
              <w:rPr>
                <w:ins w:id="16058" w:author="Rafi Aziizi" w:date="2021-11-14T12:50:00Z"/>
              </w:rPr>
              <w:pPrChange w:id="16059" w:author="Rafi Aziizi" w:date="2021-11-14T20:01:00Z">
                <w:pPr/>
              </w:pPrChange>
            </w:pPr>
            <w:ins w:id="16060" w:author="chaniaayulestari@outlook.com" w:date="2021-11-14T18:50:00Z">
              <w:r>
                <w:t xml:space="preserve">Sistem dapat menampilkan data profile admin </w:t>
              </w:r>
            </w:ins>
            <w:ins w:id="16061" w:author="chaniaayulestari@outlook.com" w:date="2021-11-14T18:52:00Z">
              <w:r>
                <w:t>secara keseluruhan</w:t>
              </w:r>
            </w:ins>
          </w:p>
        </w:tc>
        <w:tc>
          <w:tcPr>
            <w:tcW w:w="6126" w:type="dxa"/>
            <w:tcPrChange w:id="16062" w:author=" " w:date="2021-11-16T10:13:00Z">
              <w:tcPr>
                <w:tcW w:w="3402" w:type="dxa"/>
              </w:tcPr>
            </w:tcPrChange>
          </w:tcPr>
          <w:p w14:paraId="7FBBD882" w14:textId="5F48D63E" w:rsidR="00D93EA0" w:rsidRDefault="00D93EA0" w:rsidP="00F917E0">
            <w:pPr>
              <w:rPr>
                <w:ins w:id="16063" w:author="Rafi Aziizi" w:date="2021-11-14T20:30:00Z"/>
              </w:rPr>
            </w:pPr>
            <w:ins w:id="16064" w:author="Rafi Aziizi" w:date="2021-11-14T20:31:00Z">
              <w:r>
                <w:rPr>
                  <w:noProof/>
                </w:rPr>
                <w:drawing>
                  <wp:inline distT="0" distB="0" distL="0" distR="0" wp14:anchorId="3E702C77" wp14:editId="5559D7AE">
                    <wp:extent cx="3648075" cy="211417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669252" cy="2126450"/>
                            </a:xfrm>
                            <a:prstGeom prst="rect">
                              <a:avLst/>
                            </a:prstGeom>
                            <a:noFill/>
                            <a:ln>
                              <a:noFill/>
                            </a:ln>
                          </pic:spPr>
                        </pic:pic>
                      </a:graphicData>
                    </a:graphic>
                  </wp:inline>
                </w:drawing>
              </w:r>
            </w:ins>
          </w:p>
          <w:p w14:paraId="3EE86A94" w14:textId="6D480A31" w:rsidR="00F917E0" w:rsidRDefault="00F917E0" w:rsidP="00F917E0">
            <w:pPr>
              <w:rPr>
                <w:ins w:id="16065" w:author="Rafi Aziizi" w:date="2021-11-14T12:50:00Z"/>
              </w:rPr>
            </w:pPr>
            <w:ins w:id="16066" w:author="chaniaayulestari@outlook.com" w:date="2021-11-14T18:51:00Z">
              <w:r>
                <w:t xml:space="preserve">Pada gambar </w:t>
              </w:r>
            </w:ins>
            <w:ins w:id="16067" w:author="Rafi Aziizi" w:date="2021-11-14T20:20:00Z">
              <w:r w:rsidR="00110DAD">
                <w:t>di atas,</w:t>
              </w:r>
            </w:ins>
            <w:ins w:id="16068" w:author="chaniaayulestari@outlook.com" w:date="2021-11-14T18:51:00Z">
              <w:del w:id="16069" w:author="Rafi Aziizi" w:date="2021-11-14T20:20:00Z">
                <w:r w:rsidDel="00110DAD">
                  <w:delText>diatas,</w:delText>
                </w:r>
              </w:del>
              <w:r>
                <w:t xml:space="preserve"> fitur ini dapat me</w:t>
              </w:r>
            </w:ins>
            <w:ins w:id="16070" w:author="chaniaayulestari@outlook.com" w:date="2021-11-14T18:52:00Z">
              <w:r>
                <w:t xml:space="preserve">nampilkan identitas data admin  berdasarkan </w:t>
              </w:r>
              <w:r w:rsidRPr="00AE04DA">
                <w:rPr>
                  <w:i/>
                  <w:iCs/>
                  <w:rPrChange w:id="16071" w:author="chaniaayulestari@outlook.com" w:date="2021-11-14T18:52:00Z">
                    <w:rPr/>
                  </w:rPrChange>
                </w:rPr>
                <w:t>database</w:t>
              </w:r>
              <w:r>
                <w:rPr>
                  <w:i/>
                  <w:iCs/>
                </w:rPr>
                <w:t>.</w:t>
              </w:r>
            </w:ins>
          </w:p>
        </w:tc>
        <w:tc>
          <w:tcPr>
            <w:tcW w:w="1016" w:type="dxa"/>
            <w:vAlign w:val="center"/>
            <w:tcPrChange w:id="16072" w:author=" " w:date="2021-11-16T10:13:00Z">
              <w:tcPr>
                <w:tcW w:w="1417" w:type="dxa"/>
                <w:vAlign w:val="center"/>
              </w:tcPr>
            </w:tcPrChange>
          </w:tcPr>
          <w:p w14:paraId="754D863B" w14:textId="53FECCFB" w:rsidR="00F917E0" w:rsidRDefault="00F917E0">
            <w:pPr>
              <w:jc w:val="center"/>
              <w:rPr>
                <w:ins w:id="16073" w:author="Rafi Aziizi" w:date="2021-11-14T12:50:00Z"/>
              </w:rPr>
              <w:pPrChange w:id="16074" w:author="Rafi Aziizi" w:date="2021-11-14T20:09:00Z">
                <w:pPr/>
              </w:pPrChange>
            </w:pPr>
            <w:ins w:id="16075" w:author="chaniaayulestari@outlook.com" w:date="2021-11-14T18:52:00Z">
              <w:r>
                <w:t>sesuai</w:t>
              </w:r>
            </w:ins>
          </w:p>
        </w:tc>
      </w:tr>
      <w:tr w:rsidR="00E85CFB" w14:paraId="37711C6E" w14:textId="77777777" w:rsidTr="00070779">
        <w:trPr>
          <w:ins w:id="16076" w:author="Rafi Aziizi" w:date="2021-11-14T12:50:00Z"/>
        </w:trPr>
        <w:tc>
          <w:tcPr>
            <w:tcW w:w="528" w:type="dxa"/>
            <w:vAlign w:val="center"/>
            <w:tcPrChange w:id="16077" w:author=" " w:date="2021-11-16T10:13:00Z">
              <w:tcPr>
                <w:tcW w:w="568" w:type="dxa"/>
                <w:vAlign w:val="center"/>
              </w:tcPr>
            </w:tcPrChange>
          </w:tcPr>
          <w:p w14:paraId="486D1D15" w14:textId="0A2E16AF" w:rsidR="00F917E0" w:rsidRPr="007577FF" w:rsidRDefault="00F917E0">
            <w:pPr>
              <w:jc w:val="left"/>
              <w:rPr>
                <w:ins w:id="16078" w:author="Rafi Aziizi" w:date="2021-11-14T12:50:00Z"/>
              </w:rPr>
              <w:pPrChange w:id="16079" w:author="Rafi Aziizi" w:date="2021-11-14T20:36:00Z">
                <w:pPr/>
              </w:pPrChange>
            </w:pPr>
            <w:ins w:id="16080" w:author="Rafi Aziizi" w:date="2021-11-14T12:50:00Z">
              <w:r w:rsidRPr="007577FF">
                <w:t>35</w:t>
              </w:r>
            </w:ins>
          </w:p>
        </w:tc>
        <w:tc>
          <w:tcPr>
            <w:tcW w:w="1384" w:type="dxa"/>
            <w:vAlign w:val="center"/>
            <w:tcPrChange w:id="16081" w:author=" " w:date="2021-11-16T10:13:00Z">
              <w:tcPr>
                <w:tcW w:w="1985" w:type="dxa"/>
                <w:vAlign w:val="center"/>
              </w:tcPr>
            </w:tcPrChange>
          </w:tcPr>
          <w:p w14:paraId="1D0188B2" w14:textId="42659127" w:rsidR="00F917E0" w:rsidRPr="007577FF" w:rsidRDefault="00F917E0">
            <w:pPr>
              <w:jc w:val="center"/>
              <w:rPr>
                <w:ins w:id="16082" w:author="Rafi Aziizi" w:date="2021-11-14T12:50:00Z"/>
              </w:rPr>
              <w:pPrChange w:id="16083" w:author=" " w:date="2021-11-15T17:13:00Z">
                <w:pPr/>
              </w:pPrChange>
            </w:pPr>
            <w:ins w:id="16084" w:author="Rafi Aziizi" w:date="2021-11-14T12:53:00Z">
              <w:r w:rsidRPr="007577FF">
                <w:t>SP-RC22.1</w:t>
              </w:r>
            </w:ins>
          </w:p>
        </w:tc>
        <w:tc>
          <w:tcPr>
            <w:tcW w:w="1961" w:type="dxa"/>
            <w:vAlign w:val="center"/>
            <w:tcPrChange w:id="16085" w:author=" " w:date="2021-11-16T10:13:00Z">
              <w:tcPr>
                <w:tcW w:w="2268" w:type="dxa"/>
                <w:vAlign w:val="center"/>
              </w:tcPr>
            </w:tcPrChange>
          </w:tcPr>
          <w:p w14:paraId="5EE5D4E0" w14:textId="5AA719D6" w:rsidR="00F917E0" w:rsidRPr="007577FF" w:rsidRDefault="00F917E0">
            <w:pPr>
              <w:jc w:val="center"/>
              <w:rPr>
                <w:ins w:id="16086" w:author="Rafi Aziizi" w:date="2021-11-14T12:50:00Z"/>
              </w:rPr>
              <w:pPrChange w:id="16087" w:author=" " w:date="2021-11-15T17:13:00Z">
                <w:pPr/>
              </w:pPrChange>
            </w:pPr>
            <w:ins w:id="16088" w:author="Rafi Aziizi" w:date="2021-11-14T12:54:00Z">
              <w:r w:rsidRPr="007577FF">
                <w:t>Lihat Laporan Bermasalah</w:t>
              </w:r>
            </w:ins>
          </w:p>
        </w:tc>
        <w:tc>
          <w:tcPr>
            <w:tcW w:w="1559" w:type="dxa"/>
            <w:vAlign w:val="center"/>
            <w:tcPrChange w:id="16089" w:author=" " w:date="2021-11-16T10:13:00Z">
              <w:tcPr>
                <w:tcW w:w="1984" w:type="dxa"/>
                <w:vAlign w:val="center"/>
              </w:tcPr>
            </w:tcPrChange>
          </w:tcPr>
          <w:p w14:paraId="322488C4" w14:textId="2067786B" w:rsidR="00F917E0" w:rsidRDefault="00F917E0">
            <w:pPr>
              <w:jc w:val="left"/>
              <w:rPr>
                <w:ins w:id="16090" w:author="Rafi Aziizi" w:date="2021-11-14T12:50:00Z"/>
              </w:rPr>
              <w:pPrChange w:id="16091" w:author="Rafi Aziizi" w:date="2021-11-14T20:01:00Z">
                <w:pPr/>
              </w:pPrChange>
            </w:pPr>
            <w:ins w:id="16092" w:author="chaniaayulestari@outlook.com" w:date="2021-11-14T18:57:00Z">
              <w:r>
                <w:t>-</w:t>
              </w:r>
            </w:ins>
          </w:p>
        </w:tc>
        <w:tc>
          <w:tcPr>
            <w:tcW w:w="2027" w:type="dxa"/>
            <w:vAlign w:val="center"/>
            <w:tcPrChange w:id="16093" w:author=" " w:date="2021-11-16T10:13:00Z">
              <w:tcPr>
                <w:tcW w:w="2977" w:type="dxa"/>
                <w:vAlign w:val="center"/>
              </w:tcPr>
            </w:tcPrChange>
          </w:tcPr>
          <w:p w14:paraId="3E9F968D" w14:textId="618601A5" w:rsidR="00F917E0" w:rsidRDefault="00F917E0">
            <w:pPr>
              <w:jc w:val="left"/>
              <w:rPr>
                <w:ins w:id="16094" w:author="Rafi Aziizi" w:date="2021-11-14T12:50:00Z"/>
              </w:rPr>
              <w:pPrChange w:id="16095" w:author="Rafi Aziizi" w:date="2021-11-14T20:01:00Z">
                <w:pPr/>
              </w:pPrChange>
            </w:pPr>
            <w:ins w:id="16096" w:author="chaniaayulestari@outlook.com" w:date="2021-11-14T18:57:00Z">
              <w:r>
                <w:t xml:space="preserve">sistem dapat menampilkan </w:t>
              </w:r>
            </w:ins>
            <w:ins w:id="16097" w:author="chaniaayulestari@outlook.com" w:date="2021-11-14T19:13:00Z">
              <w:r>
                <w:t>s</w:t>
              </w:r>
            </w:ins>
            <w:ins w:id="16098" w:author="chaniaayulestari@outlook.com" w:date="2021-11-14T19:14:00Z">
              <w:r>
                <w:t xml:space="preserve">eluruh </w:t>
              </w:r>
            </w:ins>
            <w:ins w:id="16099" w:author="chaniaayulestari@outlook.com" w:date="2021-11-14T18:57:00Z">
              <w:r>
                <w:t>data siswa yang bermasalah</w:t>
              </w:r>
            </w:ins>
          </w:p>
        </w:tc>
        <w:tc>
          <w:tcPr>
            <w:tcW w:w="6126" w:type="dxa"/>
            <w:tcPrChange w:id="16100" w:author=" " w:date="2021-11-16T10:13:00Z">
              <w:tcPr>
                <w:tcW w:w="3402" w:type="dxa"/>
              </w:tcPr>
            </w:tcPrChange>
          </w:tcPr>
          <w:p w14:paraId="034EC23D" w14:textId="7A414DC6" w:rsidR="00D93EA0" w:rsidRDefault="00D93EA0" w:rsidP="00F917E0">
            <w:pPr>
              <w:rPr>
                <w:ins w:id="16101" w:author="Rafi Aziizi" w:date="2021-11-14T20:31:00Z"/>
              </w:rPr>
            </w:pPr>
            <w:ins w:id="16102" w:author="Rafi Aziizi" w:date="2021-11-14T20:31:00Z">
              <w:r>
                <w:rPr>
                  <w:noProof/>
                </w:rPr>
                <w:drawing>
                  <wp:inline distT="0" distB="0" distL="0" distR="0" wp14:anchorId="3F7580B5" wp14:editId="27E54544">
                    <wp:extent cx="3667125" cy="213063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686211" cy="2141720"/>
                            </a:xfrm>
                            <a:prstGeom prst="rect">
                              <a:avLst/>
                            </a:prstGeom>
                            <a:noFill/>
                            <a:ln>
                              <a:noFill/>
                            </a:ln>
                          </pic:spPr>
                        </pic:pic>
                      </a:graphicData>
                    </a:graphic>
                  </wp:inline>
                </w:drawing>
              </w:r>
            </w:ins>
          </w:p>
          <w:p w14:paraId="0B5F86C7" w14:textId="5B5B2199" w:rsidR="00F917E0" w:rsidRDefault="00F917E0" w:rsidP="00F917E0">
            <w:pPr>
              <w:rPr>
                <w:ins w:id="16103" w:author="Rafi Aziizi" w:date="2021-11-14T12:50:00Z"/>
              </w:rPr>
            </w:pPr>
            <w:ins w:id="16104" w:author="chaniaayulestari@outlook.com" w:date="2021-11-14T18:58:00Z">
              <w:r>
                <w:lastRenderedPageBreak/>
                <w:t xml:space="preserve">Pada gambar </w:t>
              </w:r>
            </w:ins>
            <w:ins w:id="16105" w:author="Rafi Aziizi" w:date="2021-11-14T20:20:00Z">
              <w:r w:rsidR="00110DAD">
                <w:t>di atas,</w:t>
              </w:r>
            </w:ins>
            <w:ins w:id="16106" w:author="chaniaayulestari@outlook.com" w:date="2021-11-14T18:58:00Z">
              <w:del w:id="16107" w:author="Rafi Aziizi" w:date="2021-11-14T20:20:00Z">
                <w:r w:rsidDel="00110DAD">
                  <w:delText>diatas,</w:delText>
                </w:r>
              </w:del>
              <w:r>
                <w:t xml:space="preserve"> fitur ini dapat menampilkan seluruh data siswa yang bermasalah berdasarkan status kehadiran siswa pada laporan absen</w:t>
              </w:r>
            </w:ins>
            <w:ins w:id="16108" w:author="Rafi Aziizi" w:date="2021-11-14T20:54:00Z">
              <w:r w:rsidR="00F065F7">
                <w:t>.</w:t>
              </w:r>
            </w:ins>
          </w:p>
        </w:tc>
        <w:tc>
          <w:tcPr>
            <w:tcW w:w="1016" w:type="dxa"/>
            <w:vAlign w:val="center"/>
            <w:tcPrChange w:id="16109" w:author=" " w:date="2021-11-16T10:13:00Z">
              <w:tcPr>
                <w:tcW w:w="1417" w:type="dxa"/>
                <w:vAlign w:val="center"/>
              </w:tcPr>
            </w:tcPrChange>
          </w:tcPr>
          <w:p w14:paraId="6AC234D1" w14:textId="7840B836" w:rsidR="00F917E0" w:rsidRDefault="00F917E0">
            <w:pPr>
              <w:jc w:val="center"/>
              <w:rPr>
                <w:ins w:id="16110" w:author="Rafi Aziizi" w:date="2021-11-14T12:50:00Z"/>
              </w:rPr>
              <w:pPrChange w:id="16111" w:author="Rafi Aziizi" w:date="2021-11-14T20:09:00Z">
                <w:pPr/>
              </w:pPrChange>
            </w:pPr>
            <w:ins w:id="16112" w:author="chaniaayulestari@outlook.com" w:date="2021-11-14T19:13:00Z">
              <w:r>
                <w:lastRenderedPageBreak/>
                <w:t>sesuai</w:t>
              </w:r>
            </w:ins>
          </w:p>
        </w:tc>
      </w:tr>
      <w:tr w:rsidR="00E85CFB" w14:paraId="6D60BF24" w14:textId="77777777" w:rsidTr="00070779">
        <w:trPr>
          <w:ins w:id="16113" w:author="Rafi Aziizi" w:date="2021-11-14T12:50:00Z"/>
        </w:trPr>
        <w:tc>
          <w:tcPr>
            <w:tcW w:w="528" w:type="dxa"/>
            <w:vAlign w:val="center"/>
            <w:tcPrChange w:id="16114" w:author=" " w:date="2021-11-16T10:13:00Z">
              <w:tcPr>
                <w:tcW w:w="568" w:type="dxa"/>
                <w:vAlign w:val="center"/>
              </w:tcPr>
            </w:tcPrChange>
          </w:tcPr>
          <w:p w14:paraId="23C81DD2" w14:textId="2C16572F" w:rsidR="00F917E0" w:rsidRPr="007577FF" w:rsidRDefault="00F917E0">
            <w:pPr>
              <w:jc w:val="left"/>
              <w:rPr>
                <w:ins w:id="16115" w:author="Rafi Aziizi" w:date="2021-11-14T12:50:00Z"/>
              </w:rPr>
              <w:pPrChange w:id="16116" w:author="Rafi Aziizi" w:date="2021-11-14T20:36:00Z">
                <w:pPr/>
              </w:pPrChange>
            </w:pPr>
            <w:ins w:id="16117" w:author="Rafi Aziizi" w:date="2021-11-14T12:50:00Z">
              <w:r w:rsidRPr="007577FF">
                <w:t>36</w:t>
              </w:r>
            </w:ins>
          </w:p>
        </w:tc>
        <w:tc>
          <w:tcPr>
            <w:tcW w:w="1384" w:type="dxa"/>
            <w:vAlign w:val="center"/>
            <w:tcPrChange w:id="16118" w:author=" " w:date="2021-11-16T10:13:00Z">
              <w:tcPr>
                <w:tcW w:w="1985" w:type="dxa"/>
                <w:vAlign w:val="center"/>
              </w:tcPr>
            </w:tcPrChange>
          </w:tcPr>
          <w:p w14:paraId="4F2CB7E9" w14:textId="6DC86512" w:rsidR="00F917E0" w:rsidRPr="007577FF" w:rsidRDefault="00F917E0">
            <w:pPr>
              <w:jc w:val="center"/>
              <w:rPr>
                <w:ins w:id="16119" w:author="Rafi Aziizi" w:date="2021-11-14T12:50:00Z"/>
              </w:rPr>
              <w:pPrChange w:id="16120" w:author=" " w:date="2021-11-15T17:13:00Z">
                <w:pPr/>
              </w:pPrChange>
            </w:pPr>
            <w:ins w:id="16121" w:author="Rafi Aziizi" w:date="2021-11-14T12:53:00Z">
              <w:r w:rsidRPr="007577FF">
                <w:t>SP-RC22.2</w:t>
              </w:r>
            </w:ins>
          </w:p>
        </w:tc>
        <w:tc>
          <w:tcPr>
            <w:tcW w:w="1961" w:type="dxa"/>
            <w:vAlign w:val="center"/>
            <w:tcPrChange w:id="16122" w:author=" " w:date="2021-11-16T10:13:00Z">
              <w:tcPr>
                <w:tcW w:w="2268" w:type="dxa"/>
                <w:vAlign w:val="center"/>
              </w:tcPr>
            </w:tcPrChange>
          </w:tcPr>
          <w:p w14:paraId="01984F73" w14:textId="56B928E7" w:rsidR="00F917E0" w:rsidRPr="007577FF" w:rsidRDefault="00F917E0">
            <w:pPr>
              <w:jc w:val="center"/>
              <w:rPr>
                <w:ins w:id="16123" w:author="Rafi Aziizi" w:date="2021-11-14T12:50:00Z"/>
              </w:rPr>
              <w:pPrChange w:id="16124" w:author=" " w:date="2021-11-15T17:13:00Z">
                <w:pPr/>
              </w:pPrChange>
            </w:pPr>
            <w:ins w:id="16125" w:author="Rafi Aziizi" w:date="2021-11-14T12:54:00Z">
              <w:r w:rsidRPr="007577FF">
                <w:t>Edit Laporan Bermasalah</w:t>
              </w:r>
            </w:ins>
          </w:p>
        </w:tc>
        <w:tc>
          <w:tcPr>
            <w:tcW w:w="1559" w:type="dxa"/>
            <w:vAlign w:val="center"/>
            <w:tcPrChange w:id="16126" w:author=" " w:date="2021-11-16T10:13:00Z">
              <w:tcPr>
                <w:tcW w:w="1984" w:type="dxa"/>
                <w:vAlign w:val="center"/>
              </w:tcPr>
            </w:tcPrChange>
          </w:tcPr>
          <w:p w14:paraId="4B2C8E2C" w14:textId="781506DD" w:rsidR="00F917E0" w:rsidRDefault="00F917E0">
            <w:pPr>
              <w:jc w:val="left"/>
              <w:rPr>
                <w:ins w:id="16127" w:author="Rafi Aziizi" w:date="2021-11-14T12:50:00Z"/>
              </w:rPr>
              <w:pPrChange w:id="16128" w:author="Rafi Aziizi" w:date="2021-11-14T20:01:00Z">
                <w:pPr/>
              </w:pPrChange>
            </w:pPr>
            <w:ins w:id="16129" w:author="chaniaayulestari@outlook.com" w:date="2021-11-14T18:58:00Z">
              <w:r>
                <w:t>status kehadiran siswa</w:t>
              </w:r>
            </w:ins>
          </w:p>
        </w:tc>
        <w:tc>
          <w:tcPr>
            <w:tcW w:w="2027" w:type="dxa"/>
            <w:vAlign w:val="center"/>
            <w:tcPrChange w:id="16130" w:author=" " w:date="2021-11-16T10:13:00Z">
              <w:tcPr>
                <w:tcW w:w="2977" w:type="dxa"/>
                <w:vAlign w:val="center"/>
              </w:tcPr>
            </w:tcPrChange>
          </w:tcPr>
          <w:p w14:paraId="07570BF3" w14:textId="46C86527" w:rsidR="00F917E0" w:rsidRDefault="00F917E0">
            <w:pPr>
              <w:jc w:val="left"/>
              <w:rPr>
                <w:ins w:id="16131" w:author="Rafi Aziizi" w:date="2021-11-14T12:50:00Z"/>
              </w:rPr>
              <w:pPrChange w:id="16132" w:author="Rafi Aziizi" w:date="2021-11-14T20:01:00Z">
                <w:pPr/>
              </w:pPrChange>
            </w:pPr>
            <w:ins w:id="16133" w:author="chaniaayulestari@outlook.com" w:date="2021-11-14T18:59:00Z">
              <w:r>
                <w:t xml:space="preserve">sistem dapat mengubah data </w:t>
              </w:r>
            </w:ins>
            <w:ins w:id="16134" w:author="chaniaayulestari@outlook.com" w:date="2021-11-14T19:14:00Z">
              <w:r>
                <w:t>status</w:t>
              </w:r>
            </w:ins>
            <w:ins w:id="16135" w:author="chaniaayulestari@outlook.com" w:date="2021-11-14T18:59:00Z">
              <w:r>
                <w:t xml:space="preserve"> </w:t>
              </w:r>
            </w:ins>
            <w:ins w:id="16136" w:author="chaniaayulestari@outlook.com" w:date="2021-11-14T19:14:00Z">
              <w:r>
                <w:t>siswa bermasalah</w:t>
              </w:r>
            </w:ins>
          </w:p>
        </w:tc>
        <w:tc>
          <w:tcPr>
            <w:tcW w:w="6126" w:type="dxa"/>
            <w:tcPrChange w:id="16137" w:author=" " w:date="2021-11-16T10:13:00Z">
              <w:tcPr>
                <w:tcW w:w="3402" w:type="dxa"/>
              </w:tcPr>
            </w:tcPrChange>
          </w:tcPr>
          <w:p w14:paraId="6BF40314" w14:textId="1F5918DA" w:rsidR="00D93EA0" w:rsidRDefault="00D93EA0" w:rsidP="00F917E0">
            <w:pPr>
              <w:rPr>
                <w:ins w:id="16138" w:author="Rafi Aziizi" w:date="2021-11-14T20:31:00Z"/>
              </w:rPr>
            </w:pPr>
            <w:ins w:id="16139" w:author="Rafi Aziizi" w:date="2021-11-14T20:31:00Z">
              <w:r>
                <w:rPr>
                  <w:noProof/>
                </w:rPr>
                <w:drawing>
                  <wp:inline distT="0" distB="0" distL="0" distR="0" wp14:anchorId="501A94D5" wp14:editId="540D74E1">
                    <wp:extent cx="3667125" cy="2127497"/>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87750" cy="2139462"/>
                            </a:xfrm>
                            <a:prstGeom prst="rect">
                              <a:avLst/>
                            </a:prstGeom>
                            <a:noFill/>
                            <a:ln>
                              <a:noFill/>
                            </a:ln>
                          </pic:spPr>
                        </pic:pic>
                      </a:graphicData>
                    </a:graphic>
                  </wp:inline>
                </w:drawing>
              </w:r>
            </w:ins>
          </w:p>
          <w:p w14:paraId="31721FAD" w14:textId="5224DAF9" w:rsidR="00F917E0" w:rsidRDefault="00F917E0" w:rsidP="00F917E0">
            <w:pPr>
              <w:rPr>
                <w:ins w:id="16140" w:author="Rafi Aziizi" w:date="2021-11-14T12:50:00Z"/>
              </w:rPr>
            </w:pPr>
            <w:ins w:id="16141" w:author="chaniaayulestari@outlook.com" w:date="2021-11-14T18:59:00Z">
              <w:r>
                <w:t xml:space="preserve">Pada gambar </w:t>
              </w:r>
            </w:ins>
            <w:ins w:id="16142" w:author="Rafi Aziizi" w:date="2021-11-14T20:20:00Z">
              <w:r w:rsidR="00110DAD">
                <w:t>di atas,</w:t>
              </w:r>
            </w:ins>
            <w:ins w:id="16143" w:author="chaniaayulestari@outlook.com" w:date="2021-11-14T18:59:00Z">
              <w:del w:id="16144" w:author="Rafi Aziizi" w:date="2021-11-14T20:20:00Z">
                <w:r w:rsidDel="00110DAD">
                  <w:delText>diatas,</w:delText>
                </w:r>
              </w:del>
              <w:r>
                <w:t xml:space="preserve"> fitur ini terbukti dapat mengubah </w:t>
              </w:r>
            </w:ins>
            <w:ins w:id="16145" w:author="chaniaayulestari@outlook.com" w:date="2021-11-14T19:00:00Z">
              <w:r>
                <w:t>data</w:t>
              </w:r>
            </w:ins>
            <w:ins w:id="16146" w:author="chaniaayulestari@outlook.com" w:date="2021-11-14T19:14:00Z">
              <w:r>
                <w:t xml:space="preserve"> status</w:t>
              </w:r>
            </w:ins>
            <w:ins w:id="16147" w:author="chaniaayulestari@outlook.com" w:date="2021-11-14T19:00:00Z">
              <w:r>
                <w:t xml:space="preserve"> siswa bermasa</w:t>
              </w:r>
            </w:ins>
            <w:ins w:id="16148" w:author="chaniaayulestari@outlook.com" w:date="2021-11-14T19:05:00Z">
              <w:r>
                <w:t>l</w:t>
              </w:r>
            </w:ins>
            <w:ins w:id="16149" w:author="chaniaayulestari@outlook.com" w:date="2021-11-14T19:00:00Z">
              <w:r>
                <w:t xml:space="preserve">ah berdasarkan </w:t>
              </w:r>
            </w:ins>
            <w:ins w:id="16150" w:author="chaniaayulestari@outlook.com" w:date="2021-11-14T19:15:00Z">
              <w:r>
                <w:t>keterangan siswa</w:t>
              </w:r>
            </w:ins>
            <w:ins w:id="16151" w:author="Rafi Aziizi" w:date="2021-11-14T20:54:00Z">
              <w:r w:rsidR="00F065F7">
                <w:t>.</w:t>
              </w:r>
            </w:ins>
          </w:p>
        </w:tc>
        <w:tc>
          <w:tcPr>
            <w:tcW w:w="1016" w:type="dxa"/>
            <w:vAlign w:val="center"/>
            <w:tcPrChange w:id="16152" w:author=" " w:date="2021-11-16T10:13:00Z">
              <w:tcPr>
                <w:tcW w:w="1417" w:type="dxa"/>
                <w:vAlign w:val="center"/>
              </w:tcPr>
            </w:tcPrChange>
          </w:tcPr>
          <w:p w14:paraId="023604BF" w14:textId="740C966E" w:rsidR="00F917E0" w:rsidRDefault="00F917E0">
            <w:pPr>
              <w:jc w:val="center"/>
              <w:rPr>
                <w:ins w:id="16153" w:author="Rafi Aziizi" w:date="2021-11-14T12:50:00Z"/>
              </w:rPr>
              <w:pPrChange w:id="16154" w:author="Rafi Aziizi" w:date="2021-11-14T20:09:00Z">
                <w:pPr/>
              </w:pPrChange>
            </w:pPr>
            <w:ins w:id="16155" w:author="chaniaayulestari@outlook.com" w:date="2021-11-14T19:15:00Z">
              <w:r>
                <w:t>sesuai</w:t>
              </w:r>
            </w:ins>
          </w:p>
        </w:tc>
      </w:tr>
      <w:tr w:rsidR="00E85CFB" w14:paraId="2A573C4B" w14:textId="77777777" w:rsidTr="00070779">
        <w:trPr>
          <w:ins w:id="16156" w:author="Rafi Aziizi" w:date="2021-11-14T12:50:00Z"/>
        </w:trPr>
        <w:tc>
          <w:tcPr>
            <w:tcW w:w="528" w:type="dxa"/>
            <w:vAlign w:val="center"/>
            <w:tcPrChange w:id="16157" w:author=" " w:date="2021-11-16T10:13:00Z">
              <w:tcPr>
                <w:tcW w:w="568" w:type="dxa"/>
                <w:vAlign w:val="center"/>
              </w:tcPr>
            </w:tcPrChange>
          </w:tcPr>
          <w:p w14:paraId="0FA7616C" w14:textId="66B70BD4" w:rsidR="00F917E0" w:rsidRPr="007577FF" w:rsidRDefault="00F917E0">
            <w:pPr>
              <w:jc w:val="left"/>
              <w:rPr>
                <w:ins w:id="16158" w:author="Rafi Aziizi" w:date="2021-11-14T12:50:00Z"/>
              </w:rPr>
              <w:pPrChange w:id="16159" w:author="Rafi Aziizi" w:date="2021-11-14T20:36:00Z">
                <w:pPr/>
              </w:pPrChange>
            </w:pPr>
            <w:ins w:id="16160" w:author="Rafi Aziizi" w:date="2021-11-14T12:50:00Z">
              <w:r w:rsidRPr="007577FF">
                <w:lastRenderedPageBreak/>
                <w:t>37</w:t>
              </w:r>
            </w:ins>
          </w:p>
        </w:tc>
        <w:tc>
          <w:tcPr>
            <w:tcW w:w="1384" w:type="dxa"/>
            <w:vAlign w:val="center"/>
            <w:tcPrChange w:id="16161" w:author=" " w:date="2021-11-16T10:13:00Z">
              <w:tcPr>
                <w:tcW w:w="1985" w:type="dxa"/>
                <w:vAlign w:val="center"/>
              </w:tcPr>
            </w:tcPrChange>
          </w:tcPr>
          <w:p w14:paraId="23511586" w14:textId="41F53B6E" w:rsidR="00F917E0" w:rsidRPr="007577FF" w:rsidRDefault="00F917E0">
            <w:pPr>
              <w:jc w:val="center"/>
              <w:rPr>
                <w:ins w:id="16162" w:author="Rafi Aziizi" w:date="2021-11-14T12:50:00Z"/>
              </w:rPr>
              <w:pPrChange w:id="16163" w:author=" " w:date="2021-11-15T17:13:00Z">
                <w:pPr/>
              </w:pPrChange>
            </w:pPr>
            <w:ins w:id="16164" w:author="Rafi Aziizi" w:date="2021-11-14T12:53:00Z">
              <w:r w:rsidRPr="007577FF">
                <w:t>SP-RC17.1</w:t>
              </w:r>
            </w:ins>
          </w:p>
        </w:tc>
        <w:tc>
          <w:tcPr>
            <w:tcW w:w="1961" w:type="dxa"/>
            <w:vAlign w:val="center"/>
            <w:tcPrChange w:id="16165" w:author=" " w:date="2021-11-16T10:13:00Z">
              <w:tcPr>
                <w:tcW w:w="2268" w:type="dxa"/>
                <w:vAlign w:val="center"/>
              </w:tcPr>
            </w:tcPrChange>
          </w:tcPr>
          <w:p w14:paraId="78B36C60" w14:textId="19E38A7D" w:rsidR="00F917E0" w:rsidRPr="007577FF" w:rsidRDefault="00F917E0">
            <w:pPr>
              <w:jc w:val="center"/>
              <w:rPr>
                <w:ins w:id="16166" w:author="Rafi Aziizi" w:date="2021-11-14T12:50:00Z"/>
              </w:rPr>
              <w:pPrChange w:id="16167" w:author=" " w:date="2021-11-15T17:13:00Z">
                <w:pPr/>
              </w:pPrChange>
            </w:pPr>
            <w:ins w:id="16168" w:author="Rafi Aziizi" w:date="2021-11-14T12:54:00Z">
              <w:r w:rsidRPr="007577FF">
                <w:t>Tambah semester</w:t>
              </w:r>
            </w:ins>
          </w:p>
        </w:tc>
        <w:tc>
          <w:tcPr>
            <w:tcW w:w="1559" w:type="dxa"/>
            <w:vAlign w:val="center"/>
            <w:tcPrChange w:id="16169" w:author=" " w:date="2021-11-16T10:13:00Z">
              <w:tcPr>
                <w:tcW w:w="1984" w:type="dxa"/>
                <w:vAlign w:val="center"/>
              </w:tcPr>
            </w:tcPrChange>
          </w:tcPr>
          <w:p w14:paraId="16518FA5" w14:textId="4E727AB4" w:rsidR="00F917E0" w:rsidRDefault="00F917E0">
            <w:pPr>
              <w:jc w:val="left"/>
              <w:rPr>
                <w:ins w:id="16170" w:author="Rafi Aziizi" w:date="2021-11-14T12:50:00Z"/>
              </w:rPr>
              <w:pPrChange w:id="16171" w:author="Rafi Aziizi" w:date="2021-11-14T20:01:00Z">
                <w:pPr/>
              </w:pPrChange>
            </w:pPr>
            <w:ins w:id="16172" w:author="chaniaayulestari@outlook.com" w:date="2021-11-14T19:00:00Z">
              <w:r>
                <w:t>Data semester baru</w:t>
              </w:r>
            </w:ins>
          </w:p>
        </w:tc>
        <w:tc>
          <w:tcPr>
            <w:tcW w:w="2027" w:type="dxa"/>
            <w:vAlign w:val="center"/>
            <w:tcPrChange w:id="16173" w:author=" " w:date="2021-11-16T10:13:00Z">
              <w:tcPr>
                <w:tcW w:w="2977" w:type="dxa"/>
                <w:vAlign w:val="center"/>
              </w:tcPr>
            </w:tcPrChange>
          </w:tcPr>
          <w:p w14:paraId="52006EA7" w14:textId="4326EA87" w:rsidR="00F917E0" w:rsidRDefault="00F917E0">
            <w:pPr>
              <w:jc w:val="left"/>
              <w:rPr>
                <w:ins w:id="16174" w:author="Rafi Aziizi" w:date="2021-11-14T12:50:00Z"/>
              </w:rPr>
              <w:pPrChange w:id="16175" w:author="Rafi Aziizi" w:date="2021-11-14T20:01:00Z">
                <w:pPr/>
              </w:pPrChange>
            </w:pPr>
            <w:ins w:id="16176" w:author="chaniaayulestari@outlook.com" w:date="2021-11-14T19:00:00Z">
              <w:r>
                <w:t xml:space="preserve">Sistem dapat </w:t>
              </w:r>
            </w:ins>
            <w:ins w:id="16177" w:author="chaniaayulestari@outlook.com" w:date="2021-11-14T19:01:00Z">
              <w:r>
                <w:t>menambahkan</w:t>
              </w:r>
            </w:ins>
            <w:ins w:id="16178" w:author="chaniaayulestari@outlook.com" w:date="2021-11-14T19:00:00Z">
              <w:r>
                <w:t xml:space="preserve"> data semester yang </w:t>
              </w:r>
            </w:ins>
            <w:ins w:id="16179" w:author="chaniaayulestari@outlook.com" w:date="2021-11-14T19:01:00Z">
              <w:r>
                <w:t>baru kedalam database</w:t>
              </w:r>
            </w:ins>
            <w:ins w:id="16180" w:author="chaniaayulestari@outlook.com" w:date="2021-11-14T19:00:00Z">
              <w:r>
                <w:t>.</w:t>
              </w:r>
            </w:ins>
          </w:p>
        </w:tc>
        <w:tc>
          <w:tcPr>
            <w:tcW w:w="6126" w:type="dxa"/>
            <w:tcPrChange w:id="16181" w:author=" " w:date="2021-11-16T10:13:00Z">
              <w:tcPr>
                <w:tcW w:w="3402" w:type="dxa"/>
              </w:tcPr>
            </w:tcPrChange>
          </w:tcPr>
          <w:p w14:paraId="5EB93593" w14:textId="6262DC88" w:rsidR="00D93EA0" w:rsidRDefault="00D93EA0" w:rsidP="00F917E0">
            <w:pPr>
              <w:rPr>
                <w:ins w:id="16182" w:author="Rafi Aziizi" w:date="2021-11-14T20:31:00Z"/>
              </w:rPr>
            </w:pPr>
            <w:ins w:id="16183" w:author="Rafi Aziizi" w:date="2021-11-14T20:32:00Z">
              <w:r>
                <w:rPr>
                  <w:noProof/>
                </w:rPr>
                <w:drawing>
                  <wp:inline distT="0" distB="0" distL="0" distR="0" wp14:anchorId="6A17CA29" wp14:editId="6BA9CC94">
                    <wp:extent cx="3667125" cy="2122367"/>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692751" cy="2137198"/>
                            </a:xfrm>
                            <a:prstGeom prst="rect">
                              <a:avLst/>
                            </a:prstGeom>
                            <a:noFill/>
                            <a:ln>
                              <a:noFill/>
                            </a:ln>
                          </pic:spPr>
                        </pic:pic>
                      </a:graphicData>
                    </a:graphic>
                  </wp:inline>
                </w:drawing>
              </w:r>
            </w:ins>
          </w:p>
          <w:p w14:paraId="75A1E1F8" w14:textId="4B1502C3" w:rsidR="00F917E0" w:rsidRDefault="00F917E0" w:rsidP="00F917E0">
            <w:pPr>
              <w:rPr>
                <w:ins w:id="16184" w:author="Rafi Aziizi" w:date="2021-11-14T12:50:00Z"/>
              </w:rPr>
            </w:pPr>
            <w:ins w:id="16185" w:author="chaniaayulestari@outlook.com" w:date="2021-11-14T19:01:00Z">
              <w:r>
                <w:t xml:space="preserve">Pada gambar </w:t>
              </w:r>
            </w:ins>
            <w:ins w:id="16186" w:author="Rafi Aziizi" w:date="2021-11-14T20:21:00Z">
              <w:r w:rsidR="00110DAD">
                <w:t>di atas,</w:t>
              </w:r>
            </w:ins>
            <w:ins w:id="16187" w:author="chaniaayulestari@outlook.com" w:date="2021-11-14T19:01:00Z">
              <w:del w:id="16188" w:author="Rafi Aziizi" w:date="2021-11-14T20:21:00Z">
                <w:r w:rsidDel="00110DAD">
                  <w:delText>diatas,</w:delText>
                </w:r>
              </w:del>
              <w:r>
                <w:t xml:space="preserve"> terbukti bahwa fitur ini dapat menambahkan data semester se</w:t>
              </w:r>
            </w:ins>
            <w:ins w:id="16189" w:author="chaniaayulestari@outlook.com" w:date="2021-11-14T19:05:00Z">
              <w:r>
                <w:t>s</w:t>
              </w:r>
            </w:ins>
            <w:ins w:id="16190" w:author="chaniaayulestari@outlook.com" w:date="2021-11-14T19:01:00Z">
              <w:r>
                <w:t xml:space="preserve">uai </w:t>
              </w:r>
            </w:ins>
            <w:ins w:id="16191" w:author="chaniaayulestari@outlook.com" w:date="2021-11-14T19:02:00Z">
              <w:r>
                <w:t>yang telah dite</w:t>
              </w:r>
            </w:ins>
            <w:ins w:id="16192" w:author="Rafi Aziizi" w:date="2021-11-14T20:54:00Z">
              <w:r w:rsidR="00F065F7">
                <w:t>n</w:t>
              </w:r>
            </w:ins>
            <w:ins w:id="16193" w:author="chaniaayulestari@outlook.com" w:date="2021-11-14T19:02:00Z">
              <w:del w:id="16194" w:author="Rafi Aziizi" w:date="2021-11-14T20:54:00Z">
                <w:r w:rsidDel="00F065F7">
                  <w:delText>m</w:delText>
                </w:r>
              </w:del>
              <w:r>
                <w:t xml:space="preserve">tukan oleh </w:t>
              </w:r>
            </w:ins>
            <w:ins w:id="16195" w:author="chaniaayulestari@outlook.com" w:date="2021-11-14T19:15:00Z">
              <w:r>
                <w:t>admin</w:t>
              </w:r>
            </w:ins>
            <w:ins w:id="16196" w:author="Rafi Aziizi" w:date="2021-11-14T20:54:00Z">
              <w:r w:rsidR="00F065F7">
                <w:t>.</w:t>
              </w:r>
            </w:ins>
          </w:p>
        </w:tc>
        <w:tc>
          <w:tcPr>
            <w:tcW w:w="1016" w:type="dxa"/>
            <w:vAlign w:val="center"/>
            <w:tcPrChange w:id="16197" w:author=" " w:date="2021-11-16T10:13:00Z">
              <w:tcPr>
                <w:tcW w:w="1417" w:type="dxa"/>
                <w:vAlign w:val="center"/>
              </w:tcPr>
            </w:tcPrChange>
          </w:tcPr>
          <w:p w14:paraId="5E66D71C" w14:textId="15C9E9DD" w:rsidR="00F917E0" w:rsidRDefault="00F917E0">
            <w:pPr>
              <w:jc w:val="center"/>
              <w:rPr>
                <w:ins w:id="16198" w:author="Rafi Aziizi" w:date="2021-11-14T12:50:00Z"/>
              </w:rPr>
              <w:pPrChange w:id="16199" w:author="Rafi Aziizi" w:date="2021-11-14T20:09:00Z">
                <w:pPr/>
              </w:pPrChange>
            </w:pPr>
            <w:ins w:id="16200" w:author="chaniaayulestari@outlook.com" w:date="2021-11-14T19:15:00Z">
              <w:r>
                <w:t>sesuai</w:t>
              </w:r>
            </w:ins>
          </w:p>
        </w:tc>
      </w:tr>
      <w:tr w:rsidR="00E85CFB" w14:paraId="71327CDC" w14:textId="77777777" w:rsidTr="00070779">
        <w:trPr>
          <w:ins w:id="16201" w:author="Rafi Aziizi" w:date="2021-11-14T12:50:00Z"/>
        </w:trPr>
        <w:tc>
          <w:tcPr>
            <w:tcW w:w="528" w:type="dxa"/>
            <w:vAlign w:val="center"/>
            <w:tcPrChange w:id="16202" w:author=" " w:date="2021-11-16T10:13:00Z">
              <w:tcPr>
                <w:tcW w:w="568" w:type="dxa"/>
                <w:vAlign w:val="center"/>
              </w:tcPr>
            </w:tcPrChange>
          </w:tcPr>
          <w:p w14:paraId="3F890338" w14:textId="1B95FF3A" w:rsidR="00F917E0" w:rsidRPr="007577FF" w:rsidRDefault="00F917E0">
            <w:pPr>
              <w:jc w:val="left"/>
              <w:rPr>
                <w:ins w:id="16203" w:author="Rafi Aziizi" w:date="2021-11-14T12:50:00Z"/>
              </w:rPr>
              <w:pPrChange w:id="16204" w:author="Rafi Aziizi" w:date="2021-11-14T20:36:00Z">
                <w:pPr/>
              </w:pPrChange>
            </w:pPr>
            <w:ins w:id="16205" w:author="Rafi Aziizi" w:date="2021-11-14T12:50:00Z">
              <w:r w:rsidRPr="007577FF">
                <w:lastRenderedPageBreak/>
                <w:t>38</w:t>
              </w:r>
            </w:ins>
          </w:p>
        </w:tc>
        <w:tc>
          <w:tcPr>
            <w:tcW w:w="1384" w:type="dxa"/>
            <w:vAlign w:val="center"/>
            <w:tcPrChange w:id="16206" w:author=" " w:date="2021-11-16T10:13:00Z">
              <w:tcPr>
                <w:tcW w:w="1985" w:type="dxa"/>
                <w:vAlign w:val="center"/>
              </w:tcPr>
            </w:tcPrChange>
          </w:tcPr>
          <w:p w14:paraId="064D4EE5" w14:textId="2CA545F6" w:rsidR="00F917E0" w:rsidRPr="007577FF" w:rsidRDefault="00F917E0">
            <w:pPr>
              <w:jc w:val="center"/>
              <w:rPr>
                <w:ins w:id="16207" w:author="Rafi Aziizi" w:date="2021-11-14T12:50:00Z"/>
              </w:rPr>
              <w:pPrChange w:id="16208" w:author=" " w:date="2021-11-15T17:13:00Z">
                <w:pPr/>
              </w:pPrChange>
            </w:pPr>
            <w:ins w:id="16209" w:author="Rafi Aziizi" w:date="2021-11-14T12:53:00Z">
              <w:r w:rsidRPr="007577FF">
                <w:t>SP-RC17.2</w:t>
              </w:r>
            </w:ins>
          </w:p>
        </w:tc>
        <w:tc>
          <w:tcPr>
            <w:tcW w:w="1961" w:type="dxa"/>
            <w:vAlign w:val="center"/>
            <w:tcPrChange w:id="16210" w:author=" " w:date="2021-11-16T10:13:00Z">
              <w:tcPr>
                <w:tcW w:w="2268" w:type="dxa"/>
                <w:vAlign w:val="center"/>
              </w:tcPr>
            </w:tcPrChange>
          </w:tcPr>
          <w:p w14:paraId="5ED8489C" w14:textId="62974EFB" w:rsidR="00F917E0" w:rsidRPr="007577FF" w:rsidRDefault="00F917E0">
            <w:pPr>
              <w:jc w:val="center"/>
              <w:rPr>
                <w:ins w:id="16211" w:author="Rafi Aziizi" w:date="2021-11-14T12:50:00Z"/>
              </w:rPr>
              <w:pPrChange w:id="16212" w:author=" " w:date="2021-11-15T17:13:00Z">
                <w:pPr/>
              </w:pPrChange>
            </w:pPr>
            <w:ins w:id="16213" w:author="Rafi Aziizi" w:date="2021-11-14T12:54:00Z">
              <w:r w:rsidRPr="007577FF">
                <w:t>Hapus semester</w:t>
              </w:r>
            </w:ins>
          </w:p>
        </w:tc>
        <w:tc>
          <w:tcPr>
            <w:tcW w:w="1559" w:type="dxa"/>
            <w:vAlign w:val="center"/>
            <w:tcPrChange w:id="16214" w:author=" " w:date="2021-11-16T10:13:00Z">
              <w:tcPr>
                <w:tcW w:w="1984" w:type="dxa"/>
                <w:vAlign w:val="center"/>
              </w:tcPr>
            </w:tcPrChange>
          </w:tcPr>
          <w:p w14:paraId="2A6662F6" w14:textId="5BFBC006" w:rsidR="00F917E0" w:rsidRDefault="00F917E0">
            <w:pPr>
              <w:jc w:val="left"/>
              <w:rPr>
                <w:ins w:id="16215" w:author="Rafi Aziizi" w:date="2021-11-14T12:50:00Z"/>
              </w:rPr>
              <w:pPrChange w:id="16216" w:author="Rafi Aziizi" w:date="2021-11-14T20:01:00Z">
                <w:pPr/>
              </w:pPrChange>
            </w:pPr>
            <w:ins w:id="16217" w:author="chaniaayulestari@outlook.com" w:date="2021-11-14T19:05:00Z">
              <w:r>
                <w:t>-</w:t>
              </w:r>
            </w:ins>
          </w:p>
        </w:tc>
        <w:tc>
          <w:tcPr>
            <w:tcW w:w="2027" w:type="dxa"/>
            <w:vAlign w:val="center"/>
            <w:tcPrChange w:id="16218" w:author=" " w:date="2021-11-16T10:13:00Z">
              <w:tcPr>
                <w:tcW w:w="2977" w:type="dxa"/>
                <w:vAlign w:val="center"/>
              </w:tcPr>
            </w:tcPrChange>
          </w:tcPr>
          <w:p w14:paraId="34EF4C7D" w14:textId="70D08B36" w:rsidR="00F917E0" w:rsidRDefault="00F917E0">
            <w:pPr>
              <w:jc w:val="left"/>
              <w:rPr>
                <w:ins w:id="16219" w:author="Rafi Aziizi" w:date="2021-11-14T12:50:00Z"/>
              </w:rPr>
              <w:pPrChange w:id="16220" w:author="Rafi Aziizi" w:date="2021-11-14T20:01:00Z">
                <w:pPr/>
              </w:pPrChange>
            </w:pPr>
            <w:ins w:id="16221" w:author="chaniaayulestari@outlook.com" w:date="2021-11-14T19:06:00Z">
              <w:r>
                <w:t xml:space="preserve">Sistem dapat menghapus </w:t>
              </w:r>
            </w:ins>
            <w:ins w:id="16222" w:author="chaniaayulestari@outlook.com" w:date="2021-11-14T19:16:00Z">
              <w:r>
                <w:t xml:space="preserve">data </w:t>
              </w:r>
            </w:ins>
            <w:ins w:id="16223" w:author="chaniaayulestari@outlook.com" w:date="2021-11-14T19:06:00Z">
              <w:r>
                <w:t>sem</w:t>
              </w:r>
            </w:ins>
            <w:ins w:id="16224" w:author="chaniaayulestari@outlook.com" w:date="2021-11-14T19:13:00Z">
              <w:r>
                <w:t>e</w:t>
              </w:r>
            </w:ins>
            <w:ins w:id="16225" w:author="chaniaayulestari@outlook.com" w:date="2021-11-14T19:06:00Z">
              <w:r>
                <w:t>ster</w:t>
              </w:r>
            </w:ins>
          </w:p>
        </w:tc>
        <w:tc>
          <w:tcPr>
            <w:tcW w:w="6126" w:type="dxa"/>
            <w:tcPrChange w:id="16226" w:author=" " w:date="2021-11-16T10:13:00Z">
              <w:tcPr>
                <w:tcW w:w="3402" w:type="dxa"/>
              </w:tcPr>
            </w:tcPrChange>
          </w:tcPr>
          <w:p w14:paraId="45ABD6D3" w14:textId="5B59CE84" w:rsidR="00D93EA0" w:rsidRDefault="00D93EA0" w:rsidP="00F917E0">
            <w:pPr>
              <w:rPr>
                <w:ins w:id="16227" w:author="Rafi Aziizi" w:date="2021-11-14T20:32:00Z"/>
              </w:rPr>
            </w:pPr>
            <w:ins w:id="16228" w:author="Rafi Aziizi" w:date="2021-11-14T20:32:00Z">
              <w:r>
                <w:rPr>
                  <w:noProof/>
                </w:rPr>
                <w:drawing>
                  <wp:inline distT="0" distB="0" distL="0" distR="0" wp14:anchorId="74994913" wp14:editId="73875856">
                    <wp:extent cx="3686175" cy="2138549"/>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699416" cy="2146231"/>
                            </a:xfrm>
                            <a:prstGeom prst="rect">
                              <a:avLst/>
                            </a:prstGeom>
                            <a:noFill/>
                            <a:ln>
                              <a:noFill/>
                            </a:ln>
                          </pic:spPr>
                        </pic:pic>
                      </a:graphicData>
                    </a:graphic>
                  </wp:inline>
                </w:drawing>
              </w:r>
            </w:ins>
          </w:p>
          <w:p w14:paraId="5B561812" w14:textId="0017BEE5" w:rsidR="00F917E0" w:rsidRDefault="00F917E0" w:rsidP="00F917E0">
            <w:pPr>
              <w:rPr>
                <w:ins w:id="16229" w:author="Rafi Aziizi" w:date="2021-11-14T12:50:00Z"/>
              </w:rPr>
            </w:pPr>
            <w:ins w:id="16230" w:author="chaniaayulestari@outlook.com" w:date="2021-11-14T19:16:00Z">
              <w:r>
                <w:t xml:space="preserve">Pada gambar </w:t>
              </w:r>
            </w:ins>
            <w:ins w:id="16231" w:author="Rafi Aziizi" w:date="2021-11-14T20:21:00Z">
              <w:r w:rsidR="00110DAD">
                <w:t>di atas,</w:t>
              </w:r>
            </w:ins>
            <w:ins w:id="16232" w:author="chaniaayulestari@outlook.com" w:date="2021-11-14T19:16:00Z">
              <w:del w:id="16233" w:author="Rafi Aziizi" w:date="2021-11-14T20:21:00Z">
                <w:r w:rsidDel="00110DAD">
                  <w:delText>diatas,</w:delText>
                </w:r>
              </w:del>
              <w:r>
                <w:t xml:space="preserve"> terbukti bahwa fitur ini dapat menghapus data semester pada </w:t>
              </w:r>
              <w:r w:rsidRPr="00D02978">
                <w:rPr>
                  <w:i/>
                  <w:iCs/>
                  <w:rPrChange w:id="16234" w:author="chaniaayulestari@outlook.com" w:date="2021-11-14T19:16:00Z">
                    <w:rPr/>
                  </w:rPrChange>
                </w:rPr>
                <w:t>database</w:t>
              </w:r>
            </w:ins>
            <w:ins w:id="16235" w:author="Rafi Aziizi" w:date="2021-11-14T20:54:00Z">
              <w:r w:rsidR="00F065F7">
                <w:rPr>
                  <w:i/>
                  <w:iCs/>
                </w:rPr>
                <w:t>.</w:t>
              </w:r>
            </w:ins>
          </w:p>
        </w:tc>
        <w:tc>
          <w:tcPr>
            <w:tcW w:w="1016" w:type="dxa"/>
            <w:vAlign w:val="center"/>
            <w:tcPrChange w:id="16236" w:author=" " w:date="2021-11-16T10:13:00Z">
              <w:tcPr>
                <w:tcW w:w="1417" w:type="dxa"/>
                <w:vAlign w:val="center"/>
              </w:tcPr>
            </w:tcPrChange>
          </w:tcPr>
          <w:p w14:paraId="10E66161" w14:textId="1FEFBC82" w:rsidR="00F917E0" w:rsidRDefault="00F917E0">
            <w:pPr>
              <w:jc w:val="center"/>
              <w:rPr>
                <w:ins w:id="16237" w:author="Rafi Aziizi" w:date="2021-11-14T12:50:00Z"/>
              </w:rPr>
              <w:pPrChange w:id="16238" w:author="Rafi Aziizi" w:date="2021-11-14T20:09:00Z">
                <w:pPr/>
              </w:pPrChange>
            </w:pPr>
            <w:ins w:id="16239" w:author="chaniaayulestari@outlook.com" w:date="2021-11-14T19:17:00Z">
              <w:r>
                <w:t>sesuai</w:t>
              </w:r>
            </w:ins>
          </w:p>
        </w:tc>
      </w:tr>
      <w:tr w:rsidR="00E85CFB" w14:paraId="6B123D70" w14:textId="77777777" w:rsidTr="00070779">
        <w:trPr>
          <w:ins w:id="16240" w:author="Rafi Aziizi" w:date="2021-11-14T12:50:00Z"/>
        </w:trPr>
        <w:tc>
          <w:tcPr>
            <w:tcW w:w="528" w:type="dxa"/>
            <w:vAlign w:val="center"/>
            <w:tcPrChange w:id="16241" w:author=" " w:date="2021-11-16T10:13:00Z">
              <w:tcPr>
                <w:tcW w:w="568" w:type="dxa"/>
                <w:vAlign w:val="center"/>
              </w:tcPr>
            </w:tcPrChange>
          </w:tcPr>
          <w:p w14:paraId="28A2542F" w14:textId="49426F71" w:rsidR="00F917E0" w:rsidRPr="007577FF" w:rsidRDefault="00F917E0">
            <w:pPr>
              <w:jc w:val="left"/>
              <w:rPr>
                <w:ins w:id="16242" w:author="Rafi Aziizi" w:date="2021-11-14T12:50:00Z"/>
              </w:rPr>
              <w:pPrChange w:id="16243" w:author="Rafi Aziizi" w:date="2021-11-14T20:36:00Z">
                <w:pPr/>
              </w:pPrChange>
            </w:pPr>
            <w:ins w:id="16244" w:author="Rafi Aziizi" w:date="2021-11-14T12:50:00Z">
              <w:r w:rsidRPr="007577FF">
                <w:t>39</w:t>
              </w:r>
            </w:ins>
          </w:p>
        </w:tc>
        <w:tc>
          <w:tcPr>
            <w:tcW w:w="1384" w:type="dxa"/>
            <w:vAlign w:val="center"/>
            <w:tcPrChange w:id="16245" w:author=" " w:date="2021-11-16T10:13:00Z">
              <w:tcPr>
                <w:tcW w:w="1985" w:type="dxa"/>
                <w:vAlign w:val="center"/>
              </w:tcPr>
            </w:tcPrChange>
          </w:tcPr>
          <w:p w14:paraId="7684495E" w14:textId="6972B164" w:rsidR="00F917E0" w:rsidRPr="007577FF" w:rsidRDefault="00F917E0">
            <w:pPr>
              <w:jc w:val="center"/>
              <w:rPr>
                <w:ins w:id="16246" w:author="Rafi Aziizi" w:date="2021-11-14T12:50:00Z"/>
              </w:rPr>
              <w:pPrChange w:id="16247" w:author=" " w:date="2021-11-15T17:13:00Z">
                <w:pPr/>
              </w:pPrChange>
            </w:pPr>
            <w:ins w:id="16248" w:author="Rafi Aziizi" w:date="2021-11-14T12:53:00Z">
              <w:r w:rsidRPr="007577FF">
                <w:t>SP-RC17.3</w:t>
              </w:r>
            </w:ins>
          </w:p>
        </w:tc>
        <w:tc>
          <w:tcPr>
            <w:tcW w:w="1961" w:type="dxa"/>
            <w:vAlign w:val="center"/>
            <w:tcPrChange w:id="16249" w:author=" " w:date="2021-11-16T10:13:00Z">
              <w:tcPr>
                <w:tcW w:w="2268" w:type="dxa"/>
                <w:vAlign w:val="center"/>
              </w:tcPr>
            </w:tcPrChange>
          </w:tcPr>
          <w:p w14:paraId="4BFF8120" w14:textId="7E240845" w:rsidR="00F917E0" w:rsidRPr="007577FF" w:rsidRDefault="00F917E0">
            <w:pPr>
              <w:jc w:val="center"/>
              <w:rPr>
                <w:ins w:id="16250" w:author="Rafi Aziizi" w:date="2021-11-14T12:50:00Z"/>
              </w:rPr>
              <w:pPrChange w:id="16251" w:author=" " w:date="2021-11-15T17:13:00Z">
                <w:pPr/>
              </w:pPrChange>
            </w:pPr>
            <w:ins w:id="16252" w:author="Rafi Aziizi" w:date="2021-11-14T12:54:00Z">
              <w:r w:rsidRPr="007577FF">
                <w:t>Edit semester</w:t>
              </w:r>
            </w:ins>
          </w:p>
        </w:tc>
        <w:tc>
          <w:tcPr>
            <w:tcW w:w="1559" w:type="dxa"/>
            <w:vAlign w:val="center"/>
            <w:tcPrChange w:id="16253" w:author=" " w:date="2021-11-16T10:13:00Z">
              <w:tcPr>
                <w:tcW w:w="1984" w:type="dxa"/>
                <w:vAlign w:val="center"/>
              </w:tcPr>
            </w:tcPrChange>
          </w:tcPr>
          <w:p w14:paraId="24098AB5" w14:textId="071C1452" w:rsidR="00F917E0" w:rsidRDefault="00F917E0">
            <w:pPr>
              <w:jc w:val="left"/>
              <w:rPr>
                <w:ins w:id="16254" w:author="Rafi Aziizi" w:date="2021-11-14T12:50:00Z"/>
              </w:rPr>
              <w:pPrChange w:id="16255" w:author="Rafi Aziizi" w:date="2021-11-14T20:01:00Z">
                <w:pPr/>
              </w:pPrChange>
            </w:pPr>
            <w:ins w:id="16256" w:author="chaniaayulestari@outlook.com" w:date="2021-11-14T19:17:00Z">
              <w:r>
                <w:t>data semester baru</w:t>
              </w:r>
            </w:ins>
          </w:p>
        </w:tc>
        <w:tc>
          <w:tcPr>
            <w:tcW w:w="2027" w:type="dxa"/>
            <w:vAlign w:val="center"/>
            <w:tcPrChange w:id="16257" w:author=" " w:date="2021-11-16T10:13:00Z">
              <w:tcPr>
                <w:tcW w:w="2977" w:type="dxa"/>
                <w:vAlign w:val="center"/>
              </w:tcPr>
            </w:tcPrChange>
          </w:tcPr>
          <w:p w14:paraId="1D1B12AE" w14:textId="34530727" w:rsidR="00F917E0" w:rsidRDefault="00F917E0">
            <w:pPr>
              <w:jc w:val="left"/>
              <w:rPr>
                <w:ins w:id="16258" w:author="Rafi Aziizi" w:date="2021-11-14T12:50:00Z"/>
              </w:rPr>
              <w:pPrChange w:id="16259" w:author="Rafi Aziizi" w:date="2021-11-14T20:01:00Z">
                <w:pPr/>
              </w:pPrChange>
            </w:pPr>
            <w:ins w:id="16260" w:author="chaniaayulestari@outlook.com" w:date="2021-11-14T18:01:00Z">
              <w:r>
                <w:t xml:space="preserve">Sistem dapat merubah </w:t>
              </w:r>
            </w:ins>
            <w:ins w:id="16261" w:author="chaniaayulestari@outlook.com" w:date="2021-11-14T19:17:00Z">
              <w:r>
                <w:t>data</w:t>
              </w:r>
            </w:ins>
            <w:ins w:id="16262" w:author="chaniaayulestari@outlook.com" w:date="2021-11-14T18:01:00Z">
              <w:r>
                <w:t xml:space="preserve"> semester </w:t>
              </w:r>
            </w:ins>
            <w:ins w:id="16263" w:author="chaniaayulestari@outlook.com" w:date="2021-11-14T19:17:00Z">
              <w:r>
                <w:t xml:space="preserve">baru </w:t>
              </w:r>
            </w:ins>
            <w:ins w:id="16264" w:author="chaniaayulestari@outlook.com" w:date="2021-11-14T18:01:00Z">
              <w:r>
                <w:t>sesuai dengan data masukan baru</w:t>
              </w:r>
            </w:ins>
          </w:p>
        </w:tc>
        <w:tc>
          <w:tcPr>
            <w:tcW w:w="6126" w:type="dxa"/>
            <w:tcPrChange w:id="16265" w:author=" " w:date="2021-11-16T10:13:00Z">
              <w:tcPr>
                <w:tcW w:w="3402" w:type="dxa"/>
              </w:tcPr>
            </w:tcPrChange>
          </w:tcPr>
          <w:p w14:paraId="145C7733" w14:textId="1316B73C" w:rsidR="00D93EA0" w:rsidRDefault="00D93EA0" w:rsidP="00F917E0">
            <w:pPr>
              <w:rPr>
                <w:ins w:id="16266" w:author="Rafi Aziizi" w:date="2021-11-14T20:32:00Z"/>
              </w:rPr>
            </w:pPr>
            <w:ins w:id="16267" w:author="Rafi Aziizi" w:date="2021-11-14T20:32:00Z">
              <w:r>
                <w:rPr>
                  <w:noProof/>
                </w:rPr>
                <w:drawing>
                  <wp:inline distT="0" distB="0" distL="0" distR="0" wp14:anchorId="3BFD95AA" wp14:editId="798B365B">
                    <wp:extent cx="3648075" cy="2111342"/>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59855" cy="2118160"/>
                            </a:xfrm>
                            <a:prstGeom prst="rect">
                              <a:avLst/>
                            </a:prstGeom>
                            <a:noFill/>
                            <a:ln>
                              <a:noFill/>
                            </a:ln>
                          </pic:spPr>
                        </pic:pic>
                      </a:graphicData>
                    </a:graphic>
                  </wp:inline>
                </w:drawing>
              </w:r>
            </w:ins>
          </w:p>
          <w:p w14:paraId="32A85748" w14:textId="2A54DAD9" w:rsidR="00F917E0" w:rsidRDefault="00F917E0" w:rsidP="00F917E0">
            <w:pPr>
              <w:rPr>
                <w:ins w:id="16268" w:author="Rafi Aziizi" w:date="2021-11-14T12:50:00Z"/>
              </w:rPr>
            </w:pPr>
            <w:ins w:id="16269" w:author="chaniaayulestari@outlook.com" w:date="2021-11-14T19:17:00Z">
              <w:r>
                <w:lastRenderedPageBreak/>
                <w:t xml:space="preserve">Pada gambar </w:t>
              </w:r>
            </w:ins>
            <w:ins w:id="16270" w:author="Rafi Aziizi" w:date="2021-11-14T20:21:00Z">
              <w:r w:rsidR="00110DAD">
                <w:t>di atas,</w:t>
              </w:r>
            </w:ins>
            <w:ins w:id="16271" w:author="chaniaayulestari@outlook.com" w:date="2021-11-14T19:17:00Z">
              <w:del w:id="16272" w:author="Rafi Aziizi" w:date="2021-11-14T20:21:00Z">
                <w:r w:rsidDel="00110DAD">
                  <w:delText>diatas,</w:delText>
                </w:r>
              </w:del>
              <w:r>
                <w:t xml:space="preserve"> terbukti bahwa sistem dapat mengubah data semester lama dengan data semester ba</w:t>
              </w:r>
            </w:ins>
            <w:ins w:id="16273" w:author="chaniaayulestari@outlook.com" w:date="2021-11-14T19:18:00Z">
              <w:r>
                <w:t>ru.</w:t>
              </w:r>
            </w:ins>
          </w:p>
        </w:tc>
        <w:tc>
          <w:tcPr>
            <w:tcW w:w="1016" w:type="dxa"/>
            <w:vAlign w:val="center"/>
            <w:tcPrChange w:id="16274" w:author=" " w:date="2021-11-16T10:13:00Z">
              <w:tcPr>
                <w:tcW w:w="1417" w:type="dxa"/>
                <w:vAlign w:val="center"/>
              </w:tcPr>
            </w:tcPrChange>
          </w:tcPr>
          <w:p w14:paraId="7F29363A" w14:textId="3D2EC183" w:rsidR="00F917E0" w:rsidRDefault="00F917E0">
            <w:pPr>
              <w:jc w:val="center"/>
              <w:rPr>
                <w:ins w:id="16275" w:author="Rafi Aziizi" w:date="2021-11-14T12:50:00Z"/>
              </w:rPr>
              <w:pPrChange w:id="16276" w:author="Rafi Aziizi" w:date="2021-11-14T20:09:00Z">
                <w:pPr/>
              </w:pPrChange>
            </w:pPr>
            <w:ins w:id="16277" w:author="chaniaayulestari@outlook.com" w:date="2021-11-14T19:18:00Z">
              <w:r>
                <w:lastRenderedPageBreak/>
                <w:t>sesuai</w:t>
              </w:r>
            </w:ins>
          </w:p>
        </w:tc>
      </w:tr>
      <w:tr w:rsidR="00E85CFB" w14:paraId="7492F4CD" w14:textId="77777777" w:rsidTr="00070779">
        <w:trPr>
          <w:ins w:id="16278" w:author="Rafi Aziizi" w:date="2021-11-14T12:50:00Z"/>
        </w:trPr>
        <w:tc>
          <w:tcPr>
            <w:tcW w:w="528" w:type="dxa"/>
            <w:vAlign w:val="center"/>
            <w:tcPrChange w:id="16279" w:author=" " w:date="2021-11-16T10:13:00Z">
              <w:tcPr>
                <w:tcW w:w="568" w:type="dxa"/>
                <w:vAlign w:val="center"/>
              </w:tcPr>
            </w:tcPrChange>
          </w:tcPr>
          <w:p w14:paraId="54B7136E" w14:textId="4100E031" w:rsidR="00F917E0" w:rsidRPr="007577FF" w:rsidRDefault="00F917E0">
            <w:pPr>
              <w:jc w:val="left"/>
              <w:rPr>
                <w:ins w:id="16280" w:author="Rafi Aziizi" w:date="2021-11-14T12:50:00Z"/>
              </w:rPr>
              <w:pPrChange w:id="16281" w:author="Rafi Aziizi" w:date="2021-11-14T20:36:00Z">
                <w:pPr/>
              </w:pPrChange>
            </w:pPr>
            <w:ins w:id="16282" w:author="Rafi Aziizi" w:date="2021-11-14T12:50:00Z">
              <w:r w:rsidRPr="007577FF">
                <w:t>40</w:t>
              </w:r>
            </w:ins>
          </w:p>
        </w:tc>
        <w:tc>
          <w:tcPr>
            <w:tcW w:w="1384" w:type="dxa"/>
            <w:vAlign w:val="center"/>
            <w:tcPrChange w:id="16283" w:author=" " w:date="2021-11-16T10:13:00Z">
              <w:tcPr>
                <w:tcW w:w="1985" w:type="dxa"/>
                <w:vAlign w:val="center"/>
              </w:tcPr>
            </w:tcPrChange>
          </w:tcPr>
          <w:p w14:paraId="0E71335D" w14:textId="1EBEE280" w:rsidR="00F917E0" w:rsidRPr="007577FF" w:rsidRDefault="00F917E0">
            <w:pPr>
              <w:jc w:val="center"/>
              <w:rPr>
                <w:ins w:id="16284" w:author="Rafi Aziizi" w:date="2021-11-14T12:50:00Z"/>
              </w:rPr>
              <w:pPrChange w:id="16285" w:author=" " w:date="2021-11-15T17:13:00Z">
                <w:pPr/>
              </w:pPrChange>
            </w:pPr>
            <w:ins w:id="16286" w:author="Rafi Aziizi" w:date="2021-11-14T12:53:00Z">
              <w:r w:rsidRPr="007577FF">
                <w:t>SP-RC17.4</w:t>
              </w:r>
            </w:ins>
          </w:p>
        </w:tc>
        <w:tc>
          <w:tcPr>
            <w:tcW w:w="1961" w:type="dxa"/>
            <w:vAlign w:val="center"/>
            <w:tcPrChange w:id="16287" w:author=" " w:date="2021-11-16T10:13:00Z">
              <w:tcPr>
                <w:tcW w:w="2268" w:type="dxa"/>
                <w:vAlign w:val="center"/>
              </w:tcPr>
            </w:tcPrChange>
          </w:tcPr>
          <w:p w14:paraId="27CC2671" w14:textId="0F51303A" w:rsidR="00F917E0" w:rsidRPr="007577FF" w:rsidRDefault="00F917E0">
            <w:pPr>
              <w:jc w:val="center"/>
              <w:rPr>
                <w:ins w:id="16288" w:author="Rafi Aziizi" w:date="2021-11-14T12:50:00Z"/>
              </w:rPr>
              <w:pPrChange w:id="16289" w:author=" " w:date="2021-11-15T17:13:00Z">
                <w:pPr/>
              </w:pPrChange>
            </w:pPr>
            <w:ins w:id="16290" w:author="Rafi Aziizi" w:date="2021-11-14T12:54:00Z">
              <w:r w:rsidRPr="007577FF">
                <w:t>Lihat semester</w:t>
              </w:r>
            </w:ins>
          </w:p>
        </w:tc>
        <w:tc>
          <w:tcPr>
            <w:tcW w:w="1559" w:type="dxa"/>
            <w:vAlign w:val="center"/>
            <w:tcPrChange w:id="16291" w:author=" " w:date="2021-11-16T10:13:00Z">
              <w:tcPr>
                <w:tcW w:w="1984" w:type="dxa"/>
                <w:vAlign w:val="center"/>
              </w:tcPr>
            </w:tcPrChange>
          </w:tcPr>
          <w:p w14:paraId="5DEB849B" w14:textId="45C2877F" w:rsidR="00F917E0" w:rsidRDefault="00F917E0">
            <w:pPr>
              <w:jc w:val="left"/>
              <w:rPr>
                <w:ins w:id="16292" w:author="Rafi Aziizi" w:date="2021-11-14T12:50:00Z"/>
              </w:rPr>
              <w:pPrChange w:id="16293" w:author="Rafi Aziizi" w:date="2021-11-14T20:01:00Z">
                <w:pPr/>
              </w:pPrChange>
            </w:pPr>
            <w:ins w:id="16294" w:author="chaniaayulestari@outlook.com" w:date="2021-11-14T19:18:00Z">
              <w:r>
                <w:t>-</w:t>
              </w:r>
            </w:ins>
          </w:p>
        </w:tc>
        <w:tc>
          <w:tcPr>
            <w:tcW w:w="2027" w:type="dxa"/>
            <w:vAlign w:val="center"/>
            <w:tcPrChange w:id="16295" w:author=" " w:date="2021-11-16T10:13:00Z">
              <w:tcPr>
                <w:tcW w:w="2977" w:type="dxa"/>
                <w:vAlign w:val="center"/>
              </w:tcPr>
            </w:tcPrChange>
          </w:tcPr>
          <w:p w14:paraId="2F4B1A0F" w14:textId="3EBA5D8D" w:rsidR="00F917E0" w:rsidRDefault="00F917E0">
            <w:pPr>
              <w:jc w:val="left"/>
              <w:rPr>
                <w:ins w:id="16296" w:author="Rafi Aziizi" w:date="2021-11-14T12:50:00Z"/>
              </w:rPr>
              <w:pPrChange w:id="16297" w:author="Rafi Aziizi" w:date="2021-11-14T20:01:00Z">
                <w:pPr/>
              </w:pPrChange>
            </w:pPr>
            <w:ins w:id="16298" w:author="chaniaayulestari@outlook.com" w:date="2021-11-14T19:18:00Z">
              <w:r>
                <w:t>Sistem dapat menampilkan seluruh data sem</w:t>
              </w:r>
            </w:ins>
            <w:ins w:id="16299" w:author="chaniaayulestari@outlook.com" w:date="2021-11-14T19:19:00Z">
              <w:r>
                <w:t>ester</w:t>
              </w:r>
            </w:ins>
          </w:p>
        </w:tc>
        <w:tc>
          <w:tcPr>
            <w:tcW w:w="6126" w:type="dxa"/>
            <w:tcPrChange w:id="16300" w:author=" " w:date="2021-11-16T10:13:00Z">
              <w:tcPr>
                <w:tcW w:w="3402" w:type="dxa"/>
              </w:tcPr>
            </w:tcPrChange>
          </w:tcPr>
          <w:p w14:paraId="67AB72E0" w14:textId="152FCA98" w:rsidR="00D93EA0" w:rsidRDefault="00C15E41" w:rsidP="00F917E0">
            <w:pPr>
              <w:rPr>
                <w:ins w:id="16301" w:author="Rafi Aziizi" w:date="2021-11-14T20:32:00Z"/>
              </w:rPr>
            </w:pPr>
            <w:ins w:id="16302" w:author="Rafi Aziizi" w:date="2021-11-14T20:32:00Z">
              <w:r>
                <w:rPr>
                  <w:noProof/>
                </w:rPr>
                <w:drawing>
                  <wp:inline distT="0" distB="0" distL="0" distR="0" wp14:anchorId="4062F93F" wp14:editId="26D85CB8">
                    <wp:extent cx="3657600" cy="213049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65525" cy="2135113"/>
                            </a:xfrm>
                            <a:prstGeom prst="rect">
                              <a:avLst/>
                            </a:prstGeom>
                            <a:noFill/>
                            <a:ln>
                              <a:noFill/>
                            </a:ln>
                          </pic:spPr>
                        </pic:pic>
                      </a:graphicData>
                    </a:graphic>
                  </wp:inline>
                </w:drawing>
              </w:r>
            </w:ins>
          </w:p>
          <w:p w14:paraId="6F336C91" w14:textId="2A0318AE" w:rsidR="00F917E0" w:rsidRPr="0013566F" w:rsidRDefault="00F917E0" w:rsidP="00F917E0">
            <w:pPr>
              <w:rPr>
                <w:ins w:id="16303" w:author="Rafi Aziizi" w:date="2021-11-14T12:50:00Z"/>
                <w:i/>
                <w:iCs/>
                <w:rPrChange w:id="16304" w:author="chaniaayulestari@outlook.com" w:date="2021-11-14T19:19:00Z">
                  <w:rPr>
                    <w:ins w:id="16305" w:author="Rafi Aziizi" w:date="2021-11-14T12:50:00Z"/>
                  </w:rPr>
                </w:rPrChange>
              </w:rPr>
            </w:pPr>
            <w:ins w:id="16306" w:author="chaniaayulestari@outlook.com" w:date="2021-11-14T19:19:00Z">
              <w:r>
                <w:t xml:space="preserve">Pada gambar </w:t>
              </w:r>
            </w:ins>
            <w:ins w:id="16307" w:author="Rafi Aziizi" w:date="2021-11-14T20:21:00Z">
              <w:r w:rsidR="00110DAD">
                <w:t>di atas,</w:t>
              </w:r>
            </w:ins>
            <w:ins w:id="16308" w:author="chaniaayulestari@outlook.com" w:date="2021-11-14T19:19:00Z">
              <w:del w:id="16309" w:author="Rafi Aziizi" w:date="2021-11-14T20:21:00Z">
                <w:r w:rsidDel="00110DAD">
                  <w:delText>diatas,</w:delText>
                </w:r>
              </w:del>
              <w:r>
                <w:t xml:space="preserve"> fitur in</w:t>
              </w:r>
            </w:ins>
            <w:ins w:id="16310" w:author="Rafi Aziizi" w:date="2021-11-14T20:55:00Z">
              <w:r w:rsidR="00F065F7">
                <w:t>i</w:t>
              </w:r>
            </w:ins>
            <w:ins w:id="16311" w:author="chaniaayulestari@outlook.com" w:date="2021-11-14T19:19:00Z">
              <w:r>
                <w:t xml:space="preserve"> terbukti dapat menampilkan seluruh data semester yang ada pada </w:t>
              </w:r>
              <w:r w:rsidRPr="0013566F">
                <w:rPr>
                  <w:i/>
                  <w:iCs/>
                  <w:rPrChange w:id="16312" w:author="chaniaayulestari@outlook.com" w:date="2021-11-14T19:19:00Z">
                    <w:rPr/>
                  </w:rPrChange>
                </w:rPr>
                <w:t>database</w:t>
              </w:r>
            </w:ins>
          </w:p>
        </w:tc>
        <w:tc>
          <w:tcPr>
            <w:tcW w:w="1016" w:type="dxa"/>
            <w:vAlign w:val="center"/>
            <w:tcPrChange w:id="16313" w:author=" " w:date="2021-11-16T10:13:00Z">
              <w:tcPr>
                <w:tcW w:w="1417" w:type="dxa"/>
                <w:vAlign w:val="center"/>
              </w:tcPr>
            </w:tcPrChange>
          </w:tcPr>
          <w:p w14:paraId="22D8DC95" w14:textId="2349E6B6" w:rsidR="00F917E0" w:rsidRDefault="00F917E0">
            <w:pPr>
              <w:jc w:val="center"/>
              <w:rPr>
                <w:ins w:id="16314" w:author="Rafi Aziizi" w:date="2021-11-14T12:50:00Z"/>
              </w:rPr>
              <w:pPrChange w:id="16315" w:author="Rafi Aziizi" w:date="2021-11-14T20:09:00Z">
                <w:pPr/>
              </w:pPrChange>
            </w:pPr>
            <w:ins w:id="16316" w:author="chaniaayulestari@outlook.com" w:date="2021-11-14T19:19:00Z">
              <w:r>
                <w:t>sesuai</w:t>
              </w:r>
            </w:ins>
          </w:p>
        </w:tc>
      </w:tr>
      <w:tr w:rsidR="00E85CFB" w14:paraId="53F66882" w14:textId="77777777" w:rsidTr="00070779">
        <w:trPr>
          <w:ins w:id="16317" w:author="Rafi Aziizi" w:date="2021-11-14T12:50:00Z"/>
        </w:trPr>
        <w:tc>
          <w:tcPr>
            <w:tcW w:w="528" w:type="dxa"/>
            <w:vAlign w:val="center"/>
            <w:tcPrChange w:id="16318" w:author=" " w:date="2021-11-16T10:13:00Z">
              <w:tcPr>
                <w:tcW w:w="568" w:type="dxa"/>
                <w:vAlign w:val="center"/>
              </w:tcPr>
            </w:tcPrChange>
          </w:tcPr>
          <w:p w14:paraId="5D4870D0" w14:textId="40D3C69C" w:rsidR="00F917E0" w:rsidRPr="007577FF" w:rsidRDefault="00F917E0">
            <w:pPr>
              <w:jc w:val="left"/>
              <w:rPr>
                <w:ins w:id="16319" w:author="Rafi Aziizi" w:date="2021-11-14T12:50:00Z"/>
              </w:rPr>
              <w:pPrChange w:id="16320" w:author="Rafi Aziizi" w:date="2021-11-14T20:36:00Z">
                <w:pPr/>
              </w:pPrChange>
            </w:pPr>
            <w:ins w:id="16321" w:author="Rafi Aziizi" w:date="2021-11-14T12:50:00Z">
              <w:r w:rsidRPr="007577FF">
                <w:lastRenderedPageBreak/>
                <w:t>41</w:t>
              </w:r>
            </w:ins>
          </w:p>
        </w:tc>
        <w:tc>
          <w:tcPr>
            <w:tcW w:w="1384" w:type="dxa"/>
            <w:vAlign w:val="center"/>
            <w:tcPrChange w:id="16322" w:author=" " w:date="2021-11-16T10:13:00Z">
              <w:tcPr>
                <w:tcW w:w="1985" w:type="dxa"/>
                <w:vAlign w:val="center"/>
              </w:tcPr>
            </w:tcPrChange>
          </w:tcPr>
          <w:p w14:paraId="3F1CB21B" w14:textId="1F6AF17B" w:rsidR="00F917E0" w:rsidRPr="007577FF" w:rsidRDefault="00F917E0">
            <w:pPr>
              <w:jc w:val="center"/>
              <w:rPr>
                <w:ins w:id="16323" w:author="Rafi Aziizi" w:date="2021-11-14T12:50:00Z"/>
              </w:rPr>
              <w:pPrChange w:id="16324" w:author=" " w:date="2021-11-15T17:13:00Z">
                <w:pPr/>
              </w:pPrChange>
            </w:pPr>
            <w:ins w:id="16325" w:author="Rafi Aziizi" w:date="2021-11-14T12:53:00Z">
              <w:r w:rsidRPr="007577FF">
                <w:t>SP-RC15.1</w:t>
              </w:r>
            </w:ins>
          </w:p>
        </w:tc>
        <w:tc>
          <w:tcPr>
            <w:tcW w:w="1961" w:type="dxa"/>
            <w:vAlign w:val="center"/>
            <w:tcPrChange w:id="16326" w:author=" " w:date="2021-11-16T10:13:00Z">
              <w:tcPr>
                <w:tcW w:w="2268" w:type="dxa"/>
                <w:vAlign w:val="center"/>
              </w:tcPr>
            </w:tcPrChange>
          </w:tcPr>
          <w:p w14:paraId="4AE987C8" w14:textId="3F665BEE" w:rsidR="00F917E0" w:rsidRPr="007577FF" w:rsidRDefault="00F917E0">
            <w:pPr>
              <w:jc w:val="center"/>
              <w:rPr>
                <w:ins w:id="16327" w:author="Rafi Aziizi" w:date="2021-11-14T12:50:00Z"/>
              </w:rPr>
              <w:pPrChange w:id="16328" w:author=" " w:date="2021-11-15T17:13:00Z">
                <w:pPr/>
              </w:pPrChange>
            </w:pPr>
            <w:ins w:id="16329" w:author="Rafi Aziizi" w:date="2021-11-14T12:54:00Z">
              <w:r w:rsidRPr="007577FF">
                <w:t>Tambah kelas</w:t>
              </w:r>
            </w:ins>
          </w:p>
        </w:tc>
        <w:tc>
          <w:tcPr>
            <w:tcW w:w="1559" w:type="dxa"/>
            <w:vAlign w:val="center"/>
            <w:tcPrChange w:id="16330" w:author=" " w:date="2021-11-16T10:13:00Z">
              <w:tcPr>
                <w:tcW w:w="1984" w:type="dxa"/>
                <w:vAlign w:val="center"/>
              </w:tcPr>
            </w:tcPrChange>
          </w:tcPr>
          <w:p w14:paraId="7C0AD28D" w14:textId="46525590" w:rsidR="00F917E0" w:rsidRDefault="00F917E0">
            <w:pPr>
              <w:jc w:val="left"/>
              <w:rPr>
                <w:ins w:id="16331" w:author="Rafi Aziizi" w:date="2021-11-14T12:50:00Z"/>
              </w:rPr>
              <w:pPrChange w:id="16332" w:author="Rafi Aziizi" w:date="2021-11-14T20:01:00Z">
                <w:pPr/>
              </w:pPrChange>
            </w:pPr>
            <w:ins w:id="16333" w:author="chaniaayulestari@outlook.com" w:date="2021-11-14T19:19:00Z">
              <w:r>
                <w:t>Data kelas baru</w:t>
              </w:r>
            </w:ins>
          </w:p>
        </w:tc>
        <w:tc>
          <w:tcPr>
            <w:tcW w:w="2027" w:type="dxa"/>
            <w:vAlign w:val="center"/>
            <w:tcPrChange w:id="16334" w:author=" " w:date="2021-11-16T10:13:00Z">
              <w:tcPr>
                <w:tcW w:w="2977" w:type="dxa"/>
                <w:vAlign w:val="center"/>
              </w:tcPr>
            </w:tcPrChange>
          </w:tcPr>
          <w:p w14:paraId="463C75B1" w14:textId="4095F24B" w:rsidR="00F917E0" w:rsidRDefault="00F917E0">
            <w:pPr>
              <w:jc w:val="left"/>
              <w:rPr>
                <w:ins w:id="16335" w:author="Rafi Aziizi" w:date="2021-11-14T12:50:00Z"/>
              </w:rPr>
              <w:pPrChange w:id="16336" w:author="Rafi Aziizi" w:date="2021-11-14T20:01:00Z">
                <w:pPr/>
              </w:pPrChange>
            </w:pPr>
            <w:ins w:id="16337" w:author="chaniaayulestari@outlook.com" w:date="2021-11-14T19:20:00Z">
              <w:r>
                <w:t>Sistem dapat menam</w:t>
              </w:r>
            </w:ins>
            <w:ins w:id="16338" w:author="chaniaayulestari@outlook.com" w:date="2021-11-14T19:21:00Z">
              <w:r>
                <w:t xml:space="preserve">bahkan kelas </w:t>
              </w:r>
            </w:ins>
            <w:ins w:id="16339" w:author="chaniaayulestari@outlook.com" w:date="2021-11-14T19:24:00Z">
              <w:r>
                <w:t>baru</w:t>
              </w:r>
            </w:ins>
          </w:p>
        </w:tc>
        <w:tc>
          <w:tcPr>
            <w:tcW w:w="6126" w:type="dxa"/>
            <w:tcPrChange w:id="16340" w:author=" " w:date="2021-11-16T10:13:00Z">
              <w:tcPr>
                <w:tcW w:w="3402" w:type="dxa"/>
              </w:tcPr>
            </w:tcPrChange>
          </w:tcPr>
          <w:p w14:paraId="53B6DC47" w14:textId="547AFDF8" w:rsidR="00C15E41" w:rsidRDefault="00C15E41" w:rsidP="00F917E0">
            <w:pPr>
              <w:rPr>
                <w:ins w:id="16341" w:author="Rafi Aziizi" w:date="2021-11-14T20:33:00Z"/>
              </w:rPr>
            </w:pPr>
            <w:ins w:id="16342" w:author="Rafi Aziizi" w:date="2021-11-14T20:33:00Z">
              <w:r>
                <w:rPr>
                  <w:noProof/>
                </w:rPr>
                <w:drawing>
                  <wp:inline distT="0" distB="0" distL="0" distR="0" wp14:anchorId="2942D147" wp14:editId="0AE28E6C">
                    <wp:extent cx="3676650" cy="21361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699039" cy="2149173"/>
                            </a:xfrm>
                            <a:prstGeom prst="rect">
                              <a:avLst/>
                            </a:prstGeom>
                            <a:noFill/>
                            <a:ln>
                              <a:noFill/>
                            </a:ln>
                          </pic:spPr>
                        </pic:pic>
                      </a:graphicData>
                    </a:graphic>
                  </wp:inline>
                </w:drawing>
              </w:r>
            </w:ins>
          </w:p>
          <w:p w14:paraId="187BD48E" w14:textId="53D69B9C" w:rsidR="00F917E0" w:rsidRPr="001B0DDE" w:rsidRDefault="00F917E0" w:rsidP="00F917E0">
            <w:pPr>
              <w:rPr>
                <w:ins w:id="16343" w:author="Rafi Aziizi" w:date="2021-11-14T12:50:00Z"/>
                <w:i/>
                <w:iCs/>
                <w:rPrChange w:id="16344" w:author="chaniaayulestari@outlook.com" w:date="2021-11-14T19:24:00Z">
                  <w:rPr>
                    <w:ins w:id="16345" w:author="Rafi Aziizi" w:date="2021-11-14T12:50:00Z"/>
                  </w:rPr>
                </w:rPrChange>
              </w:rPr>
            </w:pPr>
            <w:ins w:id="16346" w:author="chaniaayulestari@outlook.com" w:date="2021-11-14T19:24:00Z">
              <w:r>
                <w:t xml:space="preserve">Pada gambar </w:t>
              </w:r>
            </w:ins>
            <w:ins w:id="16347" w:author="Rafi Aziizi" w:date="2021-11-14T20:21:00Z">
              <w:r w:rsidR="00110DAD">
                <w:t>di atas,</w:t>
              </w:r>
            </w:ins>
            <w:ins w:id="16348" w:author="chaniaayulestari@outlook.com" w:date="2021-11-14T19:24:00Z">
              <w:del w:id="16349" w:author="Rafi Aziizi" w:date="2021-11-14T20:21:00Z">
                <w:r w:rsidDel="00110DAD">
                  <w:delText>diatas,</w:delText>
                </w:r>
              </w:del>
              <w:r>
                <w:t xml:space="preserve"> terbukti bahwa fitur ini dapat menambahkan kelas baru kedalam </w:t>
              </w:r>
              <w:r w:rsidRPr="001B0DDE">
                <w:rPr>
                  <w:i/>
                  <w:iCs/>
                  <w:rPrChange w:id="16350" w:author="chaniaayulestari@outlook.com" w:date="2021-11-14T19:24:00Z">
                    <w:rPr/>
                  </w:rPrChange>
                </w:rPr>
                <w:t>database</w:t>
              </w:r>
            </w:ins>
            <w:ins w:id="16351" w:author="Rafi Aziizi" w:date="2021-11-14T20:55:00Z">
              <w:r w:rsidR="00F065F7">
                <w:rPr>
                  <w:i/>
                  <w:iCs/>
                </w:rPr>
                <w:t>.</w:t>
              </w:r>
            </w:ins>
          </w:p>
        </w:tc>
        <w:tc>
          <w:tcPr>
            <w:tcW w:w="1016" w:type="dxa"/>
            <w:vAlign w:val="center"/>
            <w:tcPrChange w:id="16352" w:author=" " w:date="2021-11-16T10:13:00Z">
              <w:tcPr>
                <w:tcW w:w="1417" w:type="dxa"/>
                <w:vAlign w:val="center"/>
              </w:tcPr>
            </w:tcPrChange>
          </w:tcPr>
          <w:p w14:paraId="6196097A" w14:textId="3B4DAE23" w:rsidR="00F917E0" w:rsidRDefault="00F917E0">
            <w:pPr>
              <w:jc w:val="center"/>
              <w:rPr>
                <w:ins w:id="16353" w:author="Rafi Aziizi" w:date="2021-11-14T12:50:00Z"/>
              </w:rPr>
              <w:pPrChange w:id="16354" w:author="Rafi Aziizi" w:date="2021-11-14T20:09:00Z">
                <w:pPr/>
              </w:pPrChange>
            </w:pPr>
            <w:ins w:id="16355" w:author="chaniaayulestari@outlook.com" w:date="2021-11-14T19:44:00Z">
              <w:r>
                <w:t>sesuai</w:t>
              </w:r>
            </w:ins>
          </w:p>
        </w:tc>
      </w:tr>
      <w:tr w:rsidR="00E85CFB" w14:paraId="32CFE4FB" w14:textId="77777777" w:rsidTr="00070779">
        <w:trPr>
          <w:ins w:id="16356" w:author="Rafi Aziizi" w:date="2021-11-14T12:50:00Z"/>
        </w:trPr>
        <w:tc>
          <w:tcPr>
            <w:tcW w:w="528" w:type="dxa"/>
            <w:vAlign w:val="center"/>
            <w:tcPrChange w:id="16357" w:author=" " w:date="2021-11-16T10:13:00Z">
              <w:tcPr>
                <w:tcW w:w="568" w:type="dxa"/>
                <w:vAlign w:val="center"/>
              </w:tcPr>
            </w:tcPrChange>
          </w:tcPr>
          <w:p w14:paraId="6EAC2BFE" w14:textId="5331660D" w:rsidR="00F917E0" w:rsidRPr="007577FF" w:rsidRDefault="00F917E0">
            <w:pPr>
              <w:jc w:val="left"/>
              <w:rPr>
                <w:ins w:id="16358" w:author="Rafi Aziizi" w:date="2021-11-14T12:50:00Z"/>
              </w:rPr>
              <w:pPrChange w:id="16359" w:author="Rafi Aziizi" w:date="2021-11-14T20:36:00Z">
                <w:pPr/>
              </w:pPrChange>
            </w:pPr>
            <w:ins w:id="16360" w:author="Rafi Aziizi" w:date="2021-11-14T12:50:00Z">
              <w:r w:rsidRPr="007577FF">
                <w:t>42</w:t>
              </w:r>
            </w:ins>
          </w:p>
        </w:tc>
        <w:tc>
          <w:tcPr>
            <w:tcW w:w="1384" w:type="dxa"/>
            <w:vAlign w:val="center"/>
            <w:tcPrChange w:id="16361" w:author=" " w:date="2021-11-16T10:13:00Z">
              <w:tcPr>
                <w:tcW w:w="1985" w:type="dxa"/>
                <w:vAlign w:val="center"/>
              </w:tcPr>
            </w:tcPrChange>
          </w:tcPr>
          <w:p w14:paraId="5E209B8B" w14:textId="0718329B" w:rsidR="00F917E0" w:rsidRPr="007577FF" w:rsidRDefault="00F917E0">
            <w:pPr>
              <w:jc w:val="center"/>
              <w:rPr>
                <w:ins w:id="16362" w:author="Rafi Aziizi" w:date="2021-11-14T12:50:00Z"/>
              </w:rPr>
              <w:pPrChange w:id="16363" w:author=" " w:date="2021-11-15T17:13:00Z">
                <w:pPr/>
              </w:pPrChange>
            </w:pPr>
            <w:ins w:id="16364" w:author="Rafi Aziizi" w:date="2021-11-14T12:53:00Z">
              <w:r w:rsidRPr="007577FF">
                <w:t>SP-RC15.2</w:t>
              </w:r>
            </w:ins>
          </w:p>
        </w:tc>
        <w:tc>
          <w:tcPr>
            <w:tcW w:w="1961" w:type="dxa"/>
            <w:vAlign w:val="center"/>
            <w:tcPrChange w:id="16365" w:author=" " w:date="2021-11-16T10:13:00Z">
              <w:tcPr>
                <w:tcW w:w="2268" w:type="dxa"/>
                <w:vAlign w:val="center"/>
              </w:tcPr>
            </w:tcPrChange>
          </w:tcPr>
          <w:p w14:paraId="23FC0F78" w14:textId="5496ADEC" w:rsidR="00F917E0" w:rsidRPr="007577FF" w:rsidRDefault="00F917E0">
            <w:pPr>
              <w:jc w:val="center"/>
              <w:rPr>
                <w:ins w:id="16366" w:author="Rafi Aziizi" w:date="2021-11-14T12:50:00Z"/>
              </w:rPr>
              <w:pPrChange w:id="16367" w:author=" " w:date="2021-11-15T17:13:00Z">
                <w:pPr/>
              </w:pPrChange>
            </w:pPr>
            <w:ins w:id="16368" w:author="Rafi Aziizi" w:date="2021-11-14T12:54:00Z">
              <w:r w:rsidRPr="007577FF">
                <w:t>Hapus kelas</w:t>
              </w:r>
            </w:ins>
          </w:p>
        </w:tc>
        <w:tc>
          <w:tcPr>
            <w:tcW w:w="1559" w:type="dxa"/>
            <w:vAlign w:val="center"/>
            <w:tcPrChange w:id="16369" w:author=" " w:date="2021-11-16T10:13:00Z">
              <w:tcPr>
                <w:tcW w:w="1984" w:type="dxa"/>
                <w:vAlign w:val="center"/>
              </w:tcPr>
            </w:tcPrChange>
          </w:tcPr>
          <w:p w14:paraId="17EA3E9F" w14:textId="3619A846" w:rsidR="00F917E0" w:rsidRDefault="00F917E0">
            <w:pPr>
              <w:jc w:val="left"/>
              <w:rPr>
                <w:ins w:id="16370" w:author="Rafi Aziizi" w:date="2021-11-14T12:50:00Z"/>
              </w:rPr>
              <w:pPrChange w:id="16371" w:author="Rafi Aziizi" w:date="2021-11-14T20:01:00Z">
                <w:pPr/>
              </w:pPrChange>
            </w:pPr>
            <w:ins w:id="16372" w:author="chaniaayulestari@outlook.com" w:date="2021-11-14T19:25:00Z">
              <w:r>
                <w:t>-</w:t>
              </w:r>
            </w:ins>
          </w:p>
        </w:tc>
        <w:tc>
          <w:tcPr>
            <w:tcW w:w="2027" w:type="dxa"/>
            <w:vAlign w:val="center"/>
            <w:tcPrChange w:id="16373" w:author=" " w:date="2021-11-16T10:13:00Z">
              <w:tcPr>
                <w:tcW w:w="2977" w:type="dxa"/>
                <w:vAlign w:val="center"/>
              </w:tcPr>
            </w:tcPrChange>
          </w:tcPr>
          <w:p w14:paraId="10710CF1" w14:textId="0D0A41DB" w:rsidR="00F917E0" w:rsidRDefault="00F917E0">
            <w:pPr>
              <w:jc w:val="left"/>
              <w:rPr>
                <w:ins w:id="16374" w:author="Rafi Aziizi" w:date="2021-11-14T12:50:00Z"/>
              </w:rPr>
              <w:pPrChange w:id="16375" w:author="Rafi Aziizi" w:date="2021-11-14T20:01:00Z">
                <w:pPr/>
              </w:pPrChange>
            </w:pPr>
            <w:ins w:id="16376" w:author="chaniaayulestari@outlook.com" w:date="2021-11-14T19:25:00Z">
              <w:r>
                <w:t>Sistem dapat menghapus data kelas</w:t>
              </w:r>
            </w:ins>
          </w:p>
        </w:tc>
        <w:tc>
          <w:tcPr>
            <w:tcW w:w="6126" w:type="dxa"/>
            <w:tcPrChange w:id="16377" w:author=" " w:date="2021-11-16T10:13:00Z">
              <w:tcPr>
                <w:tcW w:w="3402" w:type="dxa"/>
              </w:tcPr>
            </w:tcPrChange>
          </w:tcPr>
          <w:p w14:paraId="00738994" w14:textId="01F56440" w:rsidR="00C15E41" w:rsidRDefault="00C15E41" w:rsidP="00F917E0">
            <w:pPr>
              <w:rPr>
                <w:ins w:id="16378" w:author="Rafi Aziizi" w:date="2021-11-14T20:33:00Z"/>
              </w:rPr>
            </w:pPr>
            <w:ins w:id="16379" w:author="Rafi Aziizi" w:date="2021-11-14T20:33:00Z">
              <w:r>
                <w:rPr>
                  <w:noProof/>
                </w:rPr>
                <w:drawing>
                  <wp:inline distT="0" distB="0" distL="0" distR="0" wp14:anchorId="1EAF8AF9" wp14:editId="11C1F293">
                    <wp:extent cx="3657600" cy="211685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76470" cy="2127776"/>
                            </a:xfrm>
                            <a:prstGeom prst="rect">
                              <a:avLst/>
                            </a:prstGeom>
                            <a:noFill/>
                            <a:ln>
                              <a:noFill/>
                            </a:ln>
                          </pic:spPr>
                        </pic:pic>
                      </a:graphicData>
                    </a:graphic>
                  </wp:inline>
                </w:drawing>
              </w:r>
            </w:ins>
          </w:p>
          <w:p w14:paraId="5C0A2F59" w14:textId="7B103C36" w:rsidR="00F917E0" w:rsidRPr="00F065F7" w:rsidRDefault="00F917E0" w:rsidP="00F917E0">
            <w:pPr>
              <w:rPr>
                <w:ins w:id="16380" w:author="Rafi Aziizi" w:date="2021-11-14T12:50:00Z"/>
              </w:rPr>
            </w:pPr>
            <w:ins w:id="16381" w:author="chaniaayulestari@outlook.com" w:date="2021-11-14T19:25:00Z">
              <w:r>
                <w:lastRenderedPageBreak/>
                <w:t xml:space="preserve">Pada gambar </w:t>
              </w:r>
            </w:ins>
            <w:ins w:id="16382" w:author="Rafi Aziizi" w:date="2021-11-14T20:21:00Z">
              <w:r w:rsidR="00110DAD">
                <w:t>di atas,</w:t>
              </w:r>
            </w:ins>
            <w:ins w:id="16383" w:author="chaniaayulestari@outlook.com" w:date="2021-11-14T19:25:00Z">
              <w:del w:id="16384" w:author="Rafi Aziizi" w:date="2021-11-14T20:21:00Z">
                <w:r w:rsidDel="00110DAD">
                  <w:delText>diatas,</w:delText>
                </w:r>
              </w:del>
              <w:r>
                <w:t xml:space="preserve"> terbukti bahwa fitur ini dapat menghapus</w:t>
              </w:r>
              <w:del w:id="16385" w:author="Rafi Aziizi" w:date="2021-11-14T20:55:00Z">
                <w:r w:rsidDel="00F065F7">
                  <w:delText>a</w:delText>
                </w:r>
              </w:del>
              <w:r>
                <w:t xml:space="preserve"> kelas dalam </w:t>
              </w:r>
              <w:r w:rsidRPr="00B55A84">
                <w:rPr>
                  <w:i/>
                  <w:iCs/>
                </w:rPr>
                <w:t>database</w:t>
              </w:r>
            </w:ins>
            <w:ins w:id="16386" w:author="Rafi Aziizi" w:date="2021-11-14T20:55:00Z">
              <w:r w:rsidR="00F065F7">
                <w:rPr>
                  <w:i/>
                  <w:iCs/>
                </w:rPr>
                <w:t xml:space="preserve"> </w:t>
              </w:r>
              <w:r w:rsidR="00F065F7">
                <w:t xml:space="preserve">dan mengupdate status </w:t>
              </w:r>
            </w:ins>
            <w:ins w:id="16387" w:author="Rafi Aziizi" w:date="2021-11-14T20:56:00Z">
              <w:r w:rsidR="00F065F7">
                <w:t>keterikatan kelas terhadap siswa dan walikelas.</w:t>
              </w:r>
            </w:ins>
          </w:p>
        </w:tc>
        <w:tc>
          <w:tcPr>
            <w:tcW w:w="1016" w:type="dxa"/>
            <w:vAlign w:val="center"/>
            <w:tcPrChange w:id="16388" w:author=" " w:date="2021-11-16T10:13:00Z">
              <w:tcPr>
                <w:tcW w:w="1417" w:type="dxa"/>
                <w:vAlign w:val="center"/>
              </w:tcPr>
            </w:tcPrChange>
          </w:tcPr>
          <w:p w14:paraId="0DC75336" w14:textId="53A313E1" w:rsidR="00F917E0" w:rsidRDefault="00F917E0">
            <w:pPr>
              <w:jc w:val="center"/>
              <w:rPr>
                <w:ins w:id="16389" w:author="Rafi Aziizi" w:date="2021-11-14T12:50:00Z"/>
              </w:rPr>
              <w:pPrChange w:id="16390" w:author="Rafi Aziizi" w:date="2021-11-14T20:09:00Z">
                <w:pPr/>
              </w:pPrChange>
            </w:pPr>
            <w:ins w:id="16391" w:author="chaniaayulestari@outlook.com" w:date="2021-11-14T19:44:00Z">
              <w:r>
                <w:lastRenderedPageBreak/>
                <w:t>sesuai</w:t>
              </w:r>
            </w:ins>
          </w:p>
        </w:tc>
      </w:tr>
      <w:tr w:rsidR="00E85CFB" w14:paraId="48D5AD24" w14:textId="77777777" w:rsidTr="00070779">
        <w:trPr>
          <w:ins w:id="16392" w:author="Rafi Aziizi" w:date="2021-11-14T12:50:00Z"/>
        </w:trPr>
        <w:tc>
          <w:tcPr>
            <w:tcW w:w="528" w:type="dxa"/>
            <w:vAlign w:val="center"/>
            <w:tcPrChange w:id="16393" w:author=" " w:date="2021-11-16T10:13:00Z">
              <w:tcPr>
                <w:tcW w:w="568" w:type="dxa"/>
                <w:vAlign w:val="center"/>
              </w:tcPr>
            </w:tcPrChange>
          </w:tcPr>
          <w:p w14:paraId="01BCC66B" w14:textId="0803BF6B" w:rsidR="00F917E0" w:rsidRPr="007577FF" w:rsidRDefault="00F917E0">
            <w:pPr>
              <w:jc w:val="left"/>
              <w:rPr>
                <w:ins w:id="16394" w:author="Rafi Aziizi" w:date="2021-11-14T12:50:00Z"/>
              </w:rPr>
              <w:pPrChange w:id="16395" w:author="Rafi Aziizi" w:date="2021-11-14T20:36:00Z">
                <w:pPr/>
              </w:pPrChange>
            </w:pPr>
            <w:ins w:id="16396" w:author="Rafi Aziizi" w:date="2021-11-14T12:50:00Z">
              <w:r w:rsidRPr="007577FF">
                <w:t>43</w:t>
              </w:r>
            </w:ins>
          </w:p>
        </w:tc>
        <w:tc>
          <w:tcPr>
            <w:tcW w:w="1384" w:type="dxa"/>
            <w:vAlign w:val="center"/>
            <w:tcPrChange w:id="16397" w:author=" " w:date="2021-11-16T10:13:00Z">
              <w:tcPr>
                <w:tcW w:w="1985" w:type="dxa"/>
                <w:vAlign w:val="center"/>
              </w:tcPr>
            </w:tcPrChange>
          </w:tcPr>
          <w:p w14:paraId="4214A09B" w14:textId="0B3AD595" w:rsidR="00F917E0" w:rsidRPr="007577FF" w:rsidRDefault="00F917E0">
            <w:pPr>
              <w:jc w:val="center"/>
              <w:rPr>
                <w:ins w:id="16398" w:author="Rafi Aziizi" w:date="2021-11-14T12:50:00Z"/>
              </w:rPr>
              <w:pPrChange w:id="16399" w:author=" " w:date="2021-11-15T17:13:00Z">
                <w:pPr/>
              </w:pPrChange>
            </w:pPr>
            <w:ins w:id="16400" w:author="Rafi Aziizi" w:date="2021-11-14T12:53:00Z">
              <w:r w:rsidRPr="007577FF">
                <w:t>SP-RC15.3</w:t>
              </w:r>
            </w:ins>
          </w:p>
        </w:tc>
        <w:tc>
          <w:tcPr>
            <w:tcW w:w="1961" w:type="dxa"/>
            <w:vAlign w:val="center"/>
            <w:tcPrChange w:id="16401" w:author=" " w:date="2021-11-16T10:13:00Z">
              <w:tcPr>
                <w:tcW w:w="2268" w:type="dxa"/>
                <w:vAlign w:val="center"/>
              </w:tcPr>
            </w:tcPrChange>
          </w:tcPr>
          <w:p w14:paraId="2C623AD2" w14:textId="726EC47A" w:rsidR="00F917E0" w:rsidRPr="007577FF" w:rsidRDefault="00F917E0">
            <w:pPr>
              <w:jc w:val="center"/>
              <w:rPr>
                <w:ins w:id="16402" w:author="Rafi Aziizi" w:date="2021-11-14T12:50:00Z"/>
              </w:rPr>
              <w:pPrChange w:id="16403" w:author=" " w:date="2021-11-15T17:13:00Z">
                <w:pPr/>
              </w:pPrChange>
            </w:pPr>
            <w:ins w:id="16404" w:author="Rafi Aziizi" w:date="2021-11-14T12:54:00Z">
              <w:r w:rsidRPr="007577FF">
                <w:t>Edit kelas</w:t>
              </w:r>
            </w:ins>
          </w:p>
        </w:tc>
        <w:tc>
          <w:tcPr>
            <w:tcW w:w="1559" w:type="dxa"/>
            <w:vAlign w:val="center"/>
            <w:tcPrChange w:id="16405" w:author=" " w:date="2021-11-16T10:13:00Z">
              <w:tcPr>
                <w:tcW w:w="1984" w:type="dxa"/>
                <w:vAlign w:val="center"/>
              </w:tcPr>
            </w:tcPrChange>
          </w:tcPr>
          <w:p w14:paraId="4F7752F8" w14:textId="6381E5DB" w:rsidR="00F917E0" w:rsidRDefault="00F917E0">
            <w:pPr>
              <w:jc w:val="left"/>
              <w:rPr>
                <w:ins w:id="16406" w:author="Rafi Aziizi" w:date="2021-11-14T12:50:00Z"/>
              </w:rPr>
              <w:pPrChange w:id="16407" w:author="Rafi Aziizi" w:date="2021-11-14T20:01:00Z">
                <w:pPr/>
              </w:pPrChange>
            </w:pPr>
            <w:ins w:id="16408" w:author="chaniaayulestari@outlook.com" w:date="2021-11-14T19:41:00Z">
              <w:r>
                <w:t>Data kelas baru</w:t>
              </w:r>
            </w:ins>
          </w:p>
        </w:tc>
        <w:tc>
          <w:tcPr>
            <w:tcW w:w="2027" w:type="dxa"/>
            <w:vAlign w:val="center"/>
            <w:tcPrChange w:id="16409" w:author=" " w:date="2021-11-16T10:13:00Z">
              <w:tcPr>
                <w:tcW w:w="2977" w:type="dxa"/>
                <w:vAlign w:val="center"/>
              </w:tcPr>
            </w:tcPrChange>
          </w:tcPr>
          <w:p w14:paraId="2FB6D547" w14:textId="75E5EEC9" w:rsidR="00F917E0" w:rsidRDefault="00F917E0">
            <w:pPr>
              <w:jc w:val="left"/>
              <w:rPr>
                <w:ins w:id="16410" w:author="Rafi Aziizi" w:date="2021-11-14T12:50:00Z"/>
              </w:rPr>
              <w:pPrChange w:id="16411" w:author="Rafi Aziizi" w:date="2021-11-14T20:01:00Z">
                <w:pPr/>
              </w:pPrChange>
            </w:pPr>
            <w:ins w:id="16412" w:author="chaniaayulestari@outlook.com" w:date="2021-11-14T18:01:00Z">
              <w:r>
                <w:t xml:space="preserve">Sistem dapat merubah </w:t>
              </w:r>
            </w:ins>
            <w:ins w:id="16413" w:author="chaniaayulestari@outlook.com" w:date="2021-11-14T19:28:00Z">
              <w:r>
                <w:t xml:space="preserve">data </w:t>
              </w:r>
            </w:ins>
            <w:ins w:id="16414" w:author="chaniaayulestari@outlook.com" w:date="2021-11-14T18:01:00Z">
              <w:r>
                <w:t>kelas</w:t>
              </w:r>
            </w:ins>
            <w:ins w:id="16415" w:author="chaniaayulestari@outlook.com" w:date="2021-11-14T19:43:00Z">
              <w:r>
                <w:t xml:space="preserve"> lama berdasarkan data kelas baru</w:t>
              </w:r>
            </w:ins>
          </w:p>
        </w:tc>
        <w:tc>
          <w:tcPr>
            <w:tcW w:w="6126" w:type="dxa"/>
            <w:tcPrChange w:id="16416" w:author=" " w:date="2021-11-16T10:13:00Z">
              <w:tcPr>
                <w:tcW w:w="3402" w:type="dxa"/>
              </w:tcPr>
            </w:tcPrChange>
          </w:tcPr>
          <w:p w14:paraId="4CB824A7" w14:textId="29C4D2C7" w:rsidR="00C15E41" w:rsidRDefault="00C15E41" w:rsidP="00F917E0">
            <w:pPr>
              <w:rPr>
                <w:ins w:id="16417" w:author="Rafi Aziizi" w:date="2021-11-14T20:33:00Z"/>
              </w:rPr>
            </w:pPr>
            <w:ins w:id="16418" w:author="Rafi Aziizi" w:date="2021-11-14T20:33:00Z">
              <w:r>
                <w:rPr>
                  <w:noProof/>
                </w:rPr>
                <w:drawing>
                  <wp:inline distT="0" distB="0" distL="0" distR="0" wp14:anchorId="57E0328B" wp14:editId="11141E76">
                    <wp:extent cx="3657600" cy="21196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673974" cy="2129186"/>
                            </a:xfrm>
                            <a:prstGeom prst="rect">
                              <a:avLst/>
                            </a:prstGeom>
                            <a:noFill/>
                            <a:ln>
                              <a:noFill/>
                            </a:ln>
                          </pic:spPr>
                        </pic:pic>
                      </a:graphicData>
                    </a:graphic>
                  </wp:inline>
                </w:drawing>
              </w:r>
            </w:ins>
          </w:p>
          <w:p w14:paraId="1420CED3" w14:textId="38E2E432" w:rsidR="00F917E0" w:rsidRDefault="00F917E0" w:rsidP="00F917E0">
            <w:pPr>
              <w:rPr>
                <w:ins w:id="16419" w:author="Rafi Aziizi" w:date="2021-11-14T12:50:00Z"/>
              </w:rPr>
            </w:pPr>
            <w:ins w:id="16420" w:author="chaniaayulestari@outlook.com" w:date="2021-11-14T19:28:00Z">
              <w:r>
                <w:t xml:space="preserve">Pada gambar </w:t>
              </w:r>
            </w:ins>
            <w:ins w:id="16421" w:author="Rafi Aziizi" w:date="2021-11-14T20:21:00Z">
              <w:r w:rsidR="00110DAD">
                <w:t>di atas,</w:t>
              </w:r>
            </w:ins>
            <w:ins w:id="16422" w:author="chaniaayulestari@outlook.com" w:date="2021-11-14T19:28:00Z">
              <w:del w:id="16423" w:author="Rafi Aziizi" w:date="2021-11-14T20:21:00Z">
                <w:r w:rsidDel="00110DAD">
                  <w:delText>diatas,</w:delText>
                </w:r>
              </w:del>
              <w:r>
                <w:t xml:space="preserve"> terbukti bahwa fitur ini dapat </w:t>
              </w:r>
            </w:ins>
            <w:ins w:id="16424" w:author="chaniaayulestari@outlook.com" w:date="2021-11-14T19:29:00Z">
              <w:r>
                <w:t>mengubah data</w:t>
              </w:r>
            </w:ins>
            <w:ins w:id="16425" w:author="chaniaayulestari@outlook.com" w:date="2021-11-14T19:28:00Z">
              <w:r>
                <w:t xml:space="preserve"> kelas </w:t>
              </w:r>
            </w:ins>
            <w:ins w:id="16426" w:author="chaniaayulestari@outlook.com" w:date="2021-11-14T19:29:00Z">
              <w:r>
                <w:t xml:space="preserve">lama </w:t>
              </w:r>
            </w:ins>
            <w:ins w:id="16427" w:author="chaniaayulestari@outlook.com" w:date="2021-11-14T19:43:00Z">
              <w:r>
                <w:t>menjadi</w:t>
              </w:r>
            </w:ins>
            <w:ins w:id="16428" w:author="chaniaayulestari@outlook.com" w:date="2021-11-14T19:28:00Z">
              <w:r>
                <w:t xml:space="preserve"> </w:t>
              </w:r>
            </w:ins>
            <w:ins w:id="16429" w:author="chaniaayulestari@outlook.com" w:date="2021-11-14T19:29:00Z">
              <w:r w:rsidRPr="00F065F7">
                <w:rPr>
                  <w:rPrChange w:id="16430" w:author="Rafi Aziizi" w:date="2021-11-14T20:56:00Z">
                    <w:rPr>
                      <w:i/>
                      <w:iCs/>
                    </w:rPr>
                  </w:rPrChange>
                </w:rPr>
                <w:t>data kelas baru</w:t>
              </w:r>
              <w:r>
                <w:rPr>
                  <w:i/>
                  <w:iCs/>
                </w:rPr>
                <w:t xml:space="preserve"> </w:t>
              </w:r>
              <w:r w:rsidRPr="00F065F7">
                <w:rPr>
                  <w:rPrChange w:id="16431" w:author="Rafi Aziizi" w:date="2021-11-14T20:56:00Z">
                    <w:rPr>
                      <w:i/>
                      <w:iCs/>
                    </w:rPr>
                  </w:rPrChange>
                </w:rPr>
                <w:t xml:space="preserve">pada </w:t>
              </w:r>
              <w:r>
                <w:rPr>
                  <w:i/>
                  <w:iCs/>
                </w:rPr>
                <w:t>database</w:t>
              </w:r>
            </w:ins>
            <w:ins w:id="16432" w:author="Rafi Aziizi" w:date="2021-11-14T20:56:00Z">
              <w:r w:rsidR="00F065F7">
                <w:rPr>
                  <w:i/>
                  <w:iCs/>
                </w:rPr>
                <w:t>.</w:t>
              </w:r>
            </w:ins>
          </w:p>
        </w:tc>
        <w:tc>
          <w:tcPr>
            <w:tcW w:w="1016" w:type="dxa"/>
            <w:vAlign w:val="center"/>
            <w:tcPrChange w:id="16433" w:author=" " w:date="2021-11-16T10:13:00Z">
              <w:tcPr>
                <w:tcW w:w="1417" w:type="dxa"/>
                <w:vAlign w:val="center"/>
              </w:tcPr>
            </w:tcPrChange>
          </w:tcPr>
          <w:p w14:paraId="49AB39D0" w14:textId="28DE399B" w:rsidR="00F917E0" w:rsidRDefault="00F917E0">
            <w:pPr>
              <w:jc w:val="center"/>
              <w:rPr>
                <w:ins w:id="16434" w:author="Rafi Aziizi" w:date="2021-11-14T12:50:00Z"/>
              </w:rPr>
              <w:pPrChange w:id="16435" w:author="Rafi Aziizi" w:date="2021-11-14T20:09:00Z">
                <w:pPr/>
              </w:pPrChange>
            </w:pPr>
            <w:ins w:id="16436" w:author="chaniaayulestari@outlook.com" w:date="2021-11-14T19:44:00Z">
              <w:r>
                <w:t>sesuai</w:t>
              </w:r>
            </w:ins>
          </w:p>
        </w:tc>
      </w:tr>
      <w:tr w:rsidR="00E85CFB" w14:paraId="6879DA5C" w14:textId="77777777" w:rsidTr="00070779">
        <w:trPr>
          <w:ins w:id="16437" w:author="Rafi Aziizi" w:date="2021-11-14T12:50:00Z"/>
        </w:trPr>
        <w:tc>
          <w:tcPr>
            <w:tcW w:w="528" w:type="dxa"/>
            <w:vAlign w:val="center"/>
            <w:tcPrChange w:id="16438" w:author=" " w:date="2021-11-16T10:13:00Z">
              <w:tcPr>
                <w:tcW w:w="568" w:type="dxa"/>
                <w:vAlign w:val="center"/>
              </w:tcPr>
            </w:tcPrChange>
          </w:tcPr>
          <w:p w14:paraId="261DCF90" w14:textId="45F986F0" w:rsidR="00F917E0" w:rsidRPr="007577FF" w:rsidRDefault="00F917E0">
            <w:pPr>
              <w:jc w:val="left"/>
              <w:rPr>
                <w:ins w:id="16439" w:author="Rafi Aziizi" w:date="2021-11-14T12:50:00Z"/>
              </w:rPr>
              <w:pPrChange w:id="16440" w:author="Rafi Aziizi" w:date="2021-11-14T20:36:00Z">
                <w:pPr/>
              </w:pPrChange>
            </w:pPr>
            <w:ins w:id="16441" w:author="Rafi Aziizi" w:date="2021-11-14T12:50:00Z">
              <w:r w:rsidRPr="007577FF">
                <w:lastRenderedPageBreak/>
                <w:t>44</w:t>
              </w:r>
            </w:ins>
          </w:p>
        </w:tc>
        <w:tc>
          <w:tcPr>
            <w:tcW w:w="1384" w:type="dxa"/>
            <w:vAlign w:val="center"/>
            <w:tcPrChange w:id="16442" w:author=" " w:date="2021-11-16T10:13:00Z">
              <w:tcPr>
                <w:tcW w:w="1985" w:type="dxa"/>
                <w:vAlign w:val="center"/>
              </w:tcPr>
            </w:tcPrChange>
          </w:tcPr>
          <w:p w14:paraId="60B07FCF" w14:textId="53294D33" w:rsidR="00F917E0" w:rsidRPr="007577FF" w:rsidRDefault="00F917E0">
            <w:pPr>
              <w:jc w:val="center"/>
              <w:rPr>
                <w:ins w:id="16443" w:author="Rafi Aziizi" w:date="2021-11-14T12:50:00Z"/>
              </w:rPr>
              <w:pPrChange w:id="16444" w:author=" " w:date="2021-11-15T17:13:00Z">
                <w:pPr/>
              </w:pPrChange>
            </w:pPr>
            <w:ins w:id="16445" w:author="Rafi Aziizi" w:date="2021-11-14T12:53:00Z">
              <w:r w:rsidRPr="007577FF">
                <w:t>SP-RC15.4</w:t>
              </w:r>
            </w:ins>
          </w:p>
        </w:tc>
        <w:tc>
          <w:tcPr>
            <w:tcW w:w="1961" w:type="dxa"/>
            <w:vAlign w:val="center"/>
            <w:tcPrChange w:id="16446" w:author=" " w:date="2021-11-16T10:13:00Z">
              <w:tcPr>
                <w:tcW w:w="2268" w:type="dxa"/>
                <w:vAlign w:val="center"/>
              </w:tcPr>
            </w:tcPrChange>
          </w:tcPr>
          <w:p w14:paraId="6E240063" w14:textId="179C4921" w:rsidR="00F917E0" w:rsidRPr="007577FF" w:rsidRDefault="00F917E0">
            <w:pPr>
              <w:jc w:val="center"/>
              <w:rPr>
                <w:ins w:id="16447" w:author="Rafi Aziizi" w:date="2021-11-14T12:50:00Z"/>
              </w:rPr>
              <w:pPrChange w:id="16448" w:author=" " w:date="2021-11-15T17:13:00Z">
                <w:pPr/>
              </w:pPrChange>
            </w:pPr>
            <w:ins w:id="16449" w:author="Rafi Aziizi" w:date="2021-11-14T12:54:00Z">
              <w:r w:rsidRPr="007577FF">
                <w:t>Lihat kelas</w:t>
              </w:r>
            </w:ins>
          </w:p>
        </w:tc>
        <w:tc>
          <w:tcPr>
            <w:tcW w:w="1559" w:type="dxa"/>
            <w:vAlign w:val="center"/>
            <w:tcPrChange w:id="16450" w:author=" " w:date="2021-11-16T10:13:00Z">
              <w:tcPr>
                <w:tcW w:w="1984" w:type="dxa"/>
                <w:vAlign w:val="center"/>
              </w:tcPr>
            </w:tcPrChange>
          </w:tcPr>
          <w:p w14:paraId="762FCE26" w14:textId="521A88C3" w:rsidR="00F917E0" w:rsidRDefault="00F917E0">
            <w:pPr>
              <w:jc w:val="left"/>
              <w:rPr>
                <w:ins w:id="16451" w:author="Rafi Aziizi" w:date="2021-11-14T12:50:00Z"/>
              </w:rPr>
              <w:pPrChange w:id="16452" w:author="Rafi Aziizi" w:date="2021-11-14T20:01:00Z">
                <w:pPr/>
              </w:pPrChange>
            </w:pPr>
            <w:ins w:id="16453" w:author="chaniaayulestari@outlook.com" w:date="2021-11-14T19:29:00Z">
              <w:r>
                <w:t>-</w:t>
              </w:r>
            </w:ins>
          </w:p>
        </w:tc>
        <w:tc>
          <w:tcPr>
            <w:tcW w:w="2027" w:type="dxa"/>
            <w:vAlign w:val="center"/>
            <w:tcPrChange w:id="16454" w:author=" " w:date="2021-11-16T10:13:00Z">
              <w:tcPr>
                <w:tcW w:w="2977" w:type="dxa"/>
                <w:vAlign w:val="center"/>
              </w:tcPr>
            </w:tcPrChange>
          </w:tcPr>
          <w:p w14:paraId="23046F22" w14:textId="33AB3264" w:rsidR="00F917E0" w:rsidRDefault="00F917E0">
            <w:pPr>
              <w:jc w:val="left"/>
              <w:rPr>
                <w:ins w:id="16455" w:author="Rafi Aziizi" w:date="2021-11-14T12:50:00Z"/>
              </w:rPr>
              <w:pPrChange w:id="16456" w:author="Rafi Aziizi" w:date="2021-11-14T20:01:00Z">
                <w:pPr/>
              </w:pPrChange>
            </w:pPr>
            <w:ins w:id="16457" w:author="chaniaayulestari@outlook.com" w:date="2021-11-14T19:29:00Z">
              <w:r>
                <w:t>Sistem dapat menampilkan seluruh data ke</w:t>
              </w:r>
            </w:ins>
            <w:ins w:id="16458" w:author="chaniaayulestari@outlook.com" w:date="2021-11-14T19:30:00Z">
              <w:r>
                <w:t>las</w:t>
              </w:r>
            </w:ins>
          </w:p>
        </w:tc>
        <w:tc>
          <w:tcPr>
            <w:tcW w:w="6126" w:type="dxa"/>
            <w:tcPrChange w:id="16459" w:author=" " w:date="2021-11-16T10:13:00Z">
              <w:tcPr>
                <w:tcW w:w="3402" w:type="dxa"/>
              </w:tcPr>
            </w:tcPrChange>
          </w:tcPr>
          <w:p w14:paraId="1CA70063" w14:textId="45EDD195" w:rsidR="00C15E41" w:rsidRDefault="00C15E41" w:rsidP="00F917E0">
            <w:pPr>
              <w:rPr>
                <w:ins w:id="16460" w:author="Rafi Aziizi" w:date="2021-11-14T20:34:00Z"/>
              </w:rPr>
            </w:pPr>
            <w:ins w:id="16461" w:author="Rafi Aziizi" w:date="2021-11-14T20:34:00Z">
              <w:r>
                <w:rPr>
                  <w:noProof/>
                </w:rPr>
                <w:drawing>
                  <wp:inline distT="0" distB="0" distL="0" distR="0" wp14:anchorId="158B5A92" wp14:editId="2ECC7534">
                    <wp:extent cx="3657600" cy="21145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676918" cy="2125749"/>
                            </a:xfrm>
                            <a:prstGeom prst="rect">
                              <a:avLst/>
                            </a:prstGeom>
                            <a:noFill/>
                            <a:ln>
                              <a:noFill/>
                            </a:ln>
                          </pic:spPr>
                        </pic:pic>
                      </a:graphicData>
                    </a:graphic>
                  </wp:inline>
                </w:drawing>
              </w:r>
            </w:ins>
          </w:p>
          <w:p w14:paraId="7C283168" w14:textId="73592050" w:rsidR="00F917E0" w:rsidRDefault="00F917E0" w:rsidP="00F917E0">
            <w:pPr>
              <w:rPr>
                <w:ins w:id="16462" w:author="Rafi Aziizi" w:date="2021-11-14T12:50:00Z"/>
              </w:rPr>
            </w:pPr>
            <w:ins w:id="16463" w:author="chaniaayulestari@outlook.com" w:date="2021-11-14T19:30:00Z">
              <w:r>
                <w:t xml:space="preserve">Pada gambar </w:t>
              </w:r>
            </w:ins>
            <w:ins w:id="16464" w:author="Rafi Aziizi" w:date="2021-11-14T20:21:00Z">
              <w:r w:rsidR="00110DAD">
                <w:t>di atas,</w:t>
              </w:r>
            </w:ins>
            <w:ins w:id="16465" w:author="chaniaayulestari@outlook.com" w:date="2021-11-14T19:30:00Z">
              <w:del w:id="16466" w:author="Rafi Aziizi" w:date="2021-11-14T20:21:00Z">
                <w:r w:rsidDel="00110DAD">
                  <w:delText>diatas,</w:delText>
                </w:r>
              </w:del>
              <w:r>
                <w:t xml:space="preserve"> terbukti bahwa fitur ini dapat menampilkan seluruh data kelas dalam </w:t>
              </w:r>
              <w:r w:rsidRPr="00F065F7">
                <w:rPr>
                  <w:i/>
                  <w:iCs/>
                  <w:rPrChange w:id="16467" w:author="Rafi Aziizi" w:date="2021-11-14T20:57:00Z">
                    <w:rPr/>
                  </w:rPrChange>
                </w:rPr>
                <w:t>database</w:t>
              </w:r>
            </w:ins>
            <w:ins w:id="16468" w:author="Rafi Aziizi" w:date="2021-11-14T20:57:00Z">
              <w:r w:rsidR="00F065F7">
                <w:rPr>
                  <w:i/>
                  <w:iCs/>
                </w:rPr>
                <w:t>.</w:t>
              </w:r>
            </w:ins>
          </w:p>
        </w:tc>
        <w:tc>
          <w:tcPr>
            <w:tcW w:w="1016" w:type="dxa"/>
            <w:vAlign w:val="center"/>
            <w:tcPrChange w:id="16469" w:author=" " w:date="2021-11-16T10:13:00Z">
              <w:tcPr>
                <w:tcW w:w="1417" w:type="dxa"/>
                <w:vAlign w:val="center"/>
              </w:tcPr>
            </w:tcPrChange>
          </w:tcPr>
          <w:p w14:paraId="2CFC5C9E" w14:textId="3B2DE365" w:rsidR="00F917E0" w:rsidRDefault="00F917E0">
            <w:pPr>
              <w:jc w:val="center"/>
              <w:rPr>
                <w:ins w:id="16470" w:author="Rafi Aziizi" w:date="2021-11-14T12:50:00Z"/>
              </w:rPr>
              <w:pPrChange w:id="16471" w:author="Rafi Aziizi" w:date="2021-11-14T20:09:00Z">
                <w:pPr/>
              </w:pPrChange>
            </w:pPr>
            <w:ins w:id="16472" w:author="chaniaayulestari@outlook.com" w:date="2021-11-14T19:44:00Z">
              <w:r>
                <w:t>sesuai</w:t>
              </w:r>
            </w:ins>
          </w:p>
        </w:tc>
      </w:tr>
      <w:tr w:rsidR="00E85CFB" w14:paraId="66E7C3E1" w14:textId="77777777" w:rsidTr="00070779">
        <w:trPr>
          <w:ins w:id="16473" w:author="Rafi Aziizi" w:date="2021-11-14T12:50:00Z"/>
        </w:trPr>
        <w:tc>
          <w:tcPr>
            <w:tcW w:w="528" w:type="dxa"/>
            <w:vAlign w:val="center"/>
            <w:tcPrChange w:id="16474" w:author=" " w:date="2021-11-16T10:13:00Z">
              <w:tcPr>
                <w:tcW w:w="568" w:type="dxa"/>
                <w:vAlign w:val="center"/>
              </w:tcPr>
            </w:tcPrChange>
          </w:tcPr>
          <w:p w14:paraId="0F6823A1" w14:textId="5EC1B48A" w:rsidR="00F917E0" w:rsidRPr="007577FF" w:rsidRDefault="00F917E0">
            <w:pPr>
              <w:jc w:val="left"/>
              <w:rPr>
                <w:ins w:id="16475" w:author="Rafi Aziizi" w:date="2021-11-14T12:50:00Z"/>
              </w:rPr>
              <w:pPrChange w:id="16476" w:author="Rafi Aziizi" w:date="2021-11-14T20:36:00Z">
                <w:pPr/>
              </w:pPrChange>
            </w:pPr>
            <w:ins w:id="16477" w:author="Rafi Aziizi" w:date="2021-11-14T12:50:00Z">
              <w:r w:rsidRPr="007577FF">
                <w:t>45</w:t>
              </w:r>
            </w:ins>
          </w:p>
        </w:tc>
        <w:tc>
          <w:tcPr>
            <w:tcW w:w="1384" w:type="dxa"/>
            <w:vAlign w:val="center"/>
            <w:tcPrChange w:id="16478" w:author=" " w:date="2021-11-16T10:13:00Z">
              <w:tcPr>
                <w:tcW w:w="1985" w:type="dxa"/>
                <w:vAlign w:val="center"/>
              </w:tcPr>
            </w:tcPrChange>
          </w:tcPr>
          <w:p w14:paraId="292B87D2" w14:textId="382B26F6" w:rsidR="00F917E0" w:rsidRPr="007577FF" w:rsidRDefault="00F917E0">
            <w:pPr>
              <w:jc w:val="center"/>
              <w:rPr>
                <w:ins w:id="16479" w:author="Rafi Aziizi" w:date="2021-11-14T12:50:00Z"/>
              </w:rPr>
              <w:pPrChange w:id="16480" w:author=" " w:date="2021-11-15T17:13:00Z">
                <w:pPr/>
              </w:pPrChange>
            </w:pPr>
            <w:ins w:id="16481" w:author="Rafi Aziizi" w:date="2021-11-14T12:53:00Z">
              <w:r w:rsidRPr="007577FF">
                <w:t>SP-RC09</w:t>
              </w:r>
            </w:ins>
          </w:p>
        </w:tc>
        <w:tc>
          <w:tcPr>
            <w:tcW w:w="1961" w:type="dxa"/>
            <w:vAlign w:val="center"/>
            <w:tcPrChange w:id="16482" w:author=" " w:date="2021-11-16T10:13:00Z">
              <w:tcPr>
                <w:tcW w:w="2268" w:type="dxa"/>
                <w:vAlign w:val="center"/>
              </w:tcPr>
            </w:tcPrChange>
          </w:tcPr>
          <w:p w14:paraId="06063CD6" w14:textId="707D95F6" w:rsidR="00F917E0" w:rsidRPr="007577FF" w:rsidRDefault="00F917E0">
            <w:pPr>
              <w:jc w:val="center"/>
              <w:rPr>
                <w:ins w:id="16483" w:author="Rafi Aziizi" w:date="2021-11-14T12:50:00Z"/>
              </w:rPr>
              <w:pPrChange w:id="16484" w:author=" " w:date="2021-11-15T17:13:00Z">
                <w:pPr/>
              </w:pPrChange>
            </w:pPr>
            <w:ins w:id="16485" w:author="Rafi Aziizi" w:date="2021-11-14T12:54:00Z">
              <w:r w:rsidRPr="007577FF">
                <w:t>Lihat Profile Kelas</w:t>
              </w:r>
            </w:ins>
          </w:p>
        </w:tc>
        <w:tc>
          <w:tcPr>
            <w:tcW w:w="1559" w:type="dxa"/>
            <w:vAlign w:val="center"/>
            <w:tcPrChange w:id="16486" w:author=" " w:date="2021-11-16T10:13:00Z">
              <w:tcPr>
                <w:tcW w:w="1984" w:type="dxa"/>
                <w:vAlign w:val="center"/>
              </w:tcPr>
            </w:tcPrChange>
          </w:tcPr>
          <w:p w14:paraId="3858A466" w14:textId="65FD630A" w:rsidR="00F917E0" w:rsidRDefault="00F917E0">
            <w:pPr>
              <w:jc w:val="left"/>
              <w:rPr>
                <w:ins w:id="16487" w:author="Rafi Aziizi" w:date="2021-11-14T12:50:00Z"/>
              </w:rPr>
              <w:pPrChange w:id="16488" w:author="Rafi Aziizi" w:date="2021-11-14T20:01:00Z">
                <w:pPr/>
              </w:pPrChange>
            </w:pPr>
            <w:ins w:id="16489" w:author="chaniaayulestari@outlook.com" w:date="2021-11-14T19:31:00Z">
              <w:r>
                <w:t>-</w:t>
              </w:r>
            </w:ins>
          </w:p>
        </w:tc>
        <w:tc>
          <w:tcPr>
            <w:tcW w:w="2027" w:type="dxa"/>
            <w:vAlign w:val="center"/>
            <w:tcPrChange w:id="16490" w:author=" " w:date="2021-11-16T10:13:00Z">
              <w:tcPr>
                <w:tcW w:w="2977" w:type="dxa"/>
                <w:vAlign w:val="center"/>
              </w:tcPr>
            </w:tcPrChange>
          </w:tcPr>
          <w:p w14:paraId="3BA7C1E9" w14:textId="009240D6" w:rsidR="00F917E0" w:rsidRDefault="00F917E0">
            <w:pPr>
              <w:jc w:val="left"/>
              <w:rPr>
                <w:ins w:id="16491" w:author="Rafi Aziizi" w:date="2021-11-14T12:50:00Z"/>
              </w:rPr>
              <w:pPrChange w:id="16492" w:author="Rafi Aziizi" w:date="2021-11-14T20:01:00Z">
                <w:pPr/>
              </w:pPrChange>
            </w:pPr>
            <w:ins w:id="16493" w:author="chaniaayulestari@outlook.com" w:date="2021-11-14T19:31:00Z">
              <w:r>
                <w:t xml:space="preserve">Sistem dapat menampilkan </w:t>
              </w:r>
            </w:ins>
            <w:ins w:id="16494" w:author="chaniaayulestari@outlook.com" w:date="2021-11-14T19:44:00Z">
              <w:r>
                <w:t>data kelas secara spesifik</w:t>
              </w:r>
            </w:ins>
          </w:p>
        </w:tc>
        <w:tc>
          <w:tcPr>
            <w:tcW w:w="6126" w:type="dxa"/>
            <w:tcPrChange w:id="16495" w:author=" " w:date="2021-11-16T10:13:00Z">
              <w:tcPr>
                <w:tcW w:w="3402" w:type="dxa"/>
              </w:tcPr>
            </w:tcPrChange>
          </w:tcPr>
          <w:p w14:paraId="7AD2CC2B" w14:textId="6E5B2B9D" w:rsidR="00C15E41" w:rsidRDefault="00C15E41" w:rsidP="00F917E0">
            <w:pPr>
              <w:rPr>
                <w:ins w:id="16496" w:author="Rafi Aziizi" w:date="2021-11-14T20:34:00Z"/>
              </w:rPr>
            </w:pPr>
            <w:ins w:id="16497" w:author="Rafi Aziizi" w:date="2021-11-14T20:34:00Z">
              <w:r>
                <w:rPr>
                  <w:noProof/>
                </w:rPr>
                <w:drawing>
                  <wp:inline distT="0" distB="0" distL="0" distR="0" wp14:anchorId="304C11F3" wp14:editId="00C0BE85">
                    <wp:extent cx="3676650" cy="21255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694510" cy="2135920"/>
                            </a:xfrm>
                            <a:prstGeom prst="rect">
                              <a:avLst/>
                            </a:prstGeom>
                            <a:noFill/>
                            <a:ln>
                              <a:noFill/>
                            </a:ln>
                          </pic:spPr>
                        </pic:pic>
                      </a:graphicData>
                    </a:graphic>
                  </wp:inline>
                </w:drawing>
              </w:r>
            </w:ins>
          </w:p>
          <w:p w14:paraId="2DC6CDDB" w14:textId="3D398836" w:rsidR="00F917E0" w:rsidRDefault="00F917E0" w:rsidP="00F917E0">
            <w:pPr>
              <w:rPr>
                <w:ins w:id="16498" w:author="Rafi Aziizi" w:date="2021-11-14T12:50:00Z"/>
              </w:rPr>
            </w:pPr>
            <w:ins w:id="16499" w:author="chaniaayulestari@outlook.com" w:date="2021-11-14T19:31:00Z">
              <w:r>
                <w:lastRenderedPageBreak/>
                <w:t xml:space="preserve">Pada gambar </w:t>
              </w:r>
            </w:ins>
            <w:ins w:id="16500" w:author="Rafi Aziizi" w:date="2021-11-14T20:21:00Z">
              <w:r w:rsidR="00110DAD">
                <w:t>di atas,</w:t>
              </w:r>
            </w:ins>
            <w:ins w:id="16501" w:author="chaniaayulestari@outlook.com" w:date="2021-11-14T19:31:00Z">
              <w:del w:id="16502" w:author="Rafi Aziizi" w:date="2021-11-14T20:21:00Z">
                <w:r w:rsidDel="00110DAD">
                  <w:delText>diatas,</w:delText>
                </w:r>
              </w:del>
              <w:r>
                <w:t xml:space="preserve"> terbukti bahwa fitur ini dapat menampilkan profile kelas </w:t>
              </w:r>
            </w:ins>
            <w:ins w:id="16503" w:author="chaniaayulestari@outlook.com" w:date="2021-11-14T19:32:00Z">
              <w:r>
                <w:t xml:space="preserve">secara </w:t>
              </w:r>
            </w:ins>
            <w:ins w:id="16504" w:author="chaniaayulestari@outlook.com" w:date="2021-11-14T19:44:00Z">
              <w:r>
                <w:t>spesifik</w:t>
              </w:r>
            </w:ins>
            <w:ins w:id="16505" w:author="Rafi Aziizi" w:date="2021-11-14T20:57:00Z">
              <w:r w:rsidR="00F065F7">
                <w:t>.</w:t>
              </w:r>
            </w:ins>
          </w:p>
        </w:tc>
        <w:tc>
          <w:tcPr>
            <w:tcW w:w="1016" w:type="dxa"/>
            <w:vAlign w:val="center"/>
            <w:tcPrChange w:id="16506" w:author=" " w:date="2021-11-16T10:13:00Z">
              <w:tcPr>
                <w:tcW w:w="1417" w:type="dxa"/>
                <w:vAlign w:val="center"/>
              </w:tcPr>
            </w:tcPrChange>
          </w:tcPr>
          <w:p w14:paraId="3ED4059A" w14:textId="19CA2F5E" w:rsidR="00F917E0" w:rsidRDefault="00F917E0">
            <w:pPr>
              <w:jc w:val="center"/>
              <w:rPr>
                <w:ins w:id="16507" w:author="Rafi Aziizi" w:date="2021-11-14T12:50:00Z"/>
              </w:rPr>
              <w:pPrChange w:id="16508" w:author="Rafi Aziizi" w:date="2021-11-14T20:09:00Z">
                <w:pPr/>
              </w:pPrChange>
            </w:pPr>
            <w:ins w:id="16509" w:author="chaniaayulestari@outlook.com" w:date="2021-11-14T19:44:00Z">
              <w:r>
                <w:lastRenderedPageBreak/>
                <w:t>sesuai</w:t>
              </w:r>
            </w:ins>
          </w:p>
        </w:tc>
      </w:tr>
      <w:tr w:rsidR="00E85CFB" w14:paraId="757A07A8" w14:textId="77777777" w:rsidTr="00070779">
        <w:trPr>
          <w:ins w:id="16510" w:author="Rafi Aziizi" w:date="2021-11-14T12:50:00Z"/>
        </w:trPr>
        <w:tc>
          <w:tcPr>
            <w:tcW w:w="528" w:type="dxa"/>
            <w:vAlign w:val="center"/>
            <w:tcPrChange w:id="16511" w:author=" " w:date="2021-11-16T10:13:00Z">
              <w:tcPr>
                <w:tcW w:w="568" w:type="dxa"/>
                <w:vAlign w:val="center"/>
              </w:tcPr>
            </w:tcPrChange>
          </w:tcPr>
          <w:p w14:paraId="1DF6DC64" w14:textId="270AE29C" w:rsidR="00F917E0" w:rsidRPr="007577FF" w:rsidRDefault="00F917E0">
            <w:pPr>
              <w:jc w:val="left"/>
              <w:rPr>
                <w:ins w:id="16512" w:author="Rafi Aziizi" w:date="2021-11-14T12:50:00Z"/>
              </w:rPr>
              <w:pPrChange w:id="16513" w:author="Rafi Aziizi" w:date="2021-11-14T20:36:00Z">
                <w:pPr/>
              </w:pPrChange>
            </w:pPr>
            <w:ins w:id="16514" w:author="Rafi Aziizi" w:date="2021-11-14T12:50:00Z">
              <w:r w:rsidRPr="007577FF">
                <w:t>46</w:t>
              </w:r>
            </w:ins>
          </w:p>
        </w:tc>
        <w:tc>
          <w:tcPr>
            <w:tcW w:w="1384" w:type="dxa"/>
            <w:vAlign w:val="center"/>
            <w:tcPrChange w:id="16515" w:author=" " w:date="2021-11-16T10:13:00Z">
              <w:tcPr>
                <w:tcW w:w="1985" w:type="dxa"/>
                <w:vAlign w:val="center"/>
              </w:tcPr>
            </w:tcPrChange>
          </w:tcPr>
          <w:p w14:paraId="2271A77F" w14:textId="666EC26D" w:rsidR="00F917E0" w:rsidRPr="007577FF" w:rsidRDefault="00F917E0">
            <w:pPr>
              <w:jc w:val="center"/>
              <w:rPr>
                <w:ins w:id="16516" w:author="Rafi Aziizi" w:date="2021-11-14T12:50:00Z"/>
              </w:rPr>
              <w:pPrChange w:id="16517" w:author=" " w:date="2021-11-15T17:13:00Z">
                <w:pPr/>
              </w:pPrChange>
            </w:pPr>
            <w:ins w:id="16518" w:author="Rafi Aziizi" w:date="2021-11-14T12:53:00Z">
              <w:r w:rsidRPr="007577FF">
                <w:t>SP-RC10</w:t>
              </w:r>
            </w:ins>
          </w:p>
        </w:tc>
        <w:tc>
          <w:tcPr>
            <w:tcW w:w="1961" w:type="dxa"/>
            <w:vAlign w:val="center"/>
            <w:tcPrChange w:id="16519" w:author=" " w:date="2021-11-16T10:13:00Z">
              <w:tcPr>
                <w:tcW w:w="2268" w:type="dxa"/>
                <w:vAlign w:val="center"/>
              </w:tcPr>
            </w:tcPrChange>
          </w:tcPr>
          <w:p w14:paraId="7D336B54" w14:textId="49A528EF" w:rsidR="00F917E0" w:rsidRPr="007577FF" w:rsidRDefault="00F917E0">
            <w:pPr>
              <w:jc w:val="center"/>
              <w:rPr>
                <w:ins w:id="16520" w:author="Rafi Aziizi" w:date="2021-11-14T12:50:00Z"/>
              </w:rPr>
              <w:pPrChange w:id="16521" w:author=" " w:date="2021-11-15T17:13:00Z">
                <w:pPr/>
              </w:pPrChange>
            </w:pPr>
            <w:commentRangeStart w:id="16522"/>
            <w:ins w:id="16523" w:author="Rafi Aziizi" w:date="2021-11-14T12:54:00Z">
              <w:r w:rsidRPr="007577FF">
                <w:t>Lihat Anggota Kelas</w:t>
              </w:r>
              <w:commentRangeEnd w:id="16522"/>
              <w:r w:rsidRPr="007577FF">
                <w:rPr>
                  <w:rStyle w:val="CommentReference"/>
                </w:rPr>
                <w:commentReference w:id="16522"/>
              </w:r>
            </w:ins>
          </w:p>
        </w:tc>
        <w:tc>
          <w:tcPr>
            <w:tcW w:w="1559" w:type="dxa"/>
            <w:vAlign w:val="center"/>
            <w:tcPrChange w:id="16524" w:author=" " w:date="2021-11-16T10:13:00Z">
              <w:tcPr>
                <w:tcW w:w="1984" w:type="dxa"/>
                <w:vAlign w:val="center"/>
              </w:tcPr>
            </w:tcPrChange>
          </w:tcPr>
          <w:p w14:paraId="38A97E8F" w14:textId="3FBFA01A" w:rsidR="00F917E0" w:rsidRDefault="00C15E41">
            <w:pPr>
              <w:jc w:val="left"/>
              <w:rPr>
                <w:ins w:id="16525" w:author="Rafi Aziizi" w:date="2021-11-14T12:50:00Z"/>
              </w:rPr>
              <w:pPrChange w:id="16526" w:author="Rafi Aziizi" w:date="2021-11-14T20:01:00Z">
                <w:pPr/>
              </w:pPrChange>
            </w:pPr>
            <w:ins w:id="16527" w:author="Rafi Aziizi" w:date="2021-11-14T20:34:00Z">
              <w:r>
                <w:t>D</w:t>
              </w:r>
            </w:ins>
            <w:ins w:id="16528" w:author="chaniaayulestari@outlook.com" w:date="2021-11-14T19:53:00Z">
              <w:del w:id="16529" w:author="Rafi Aziizi" w:date="2021-11-14T20:34:00Z">
                <w:r w:rsidR="007D3344" w:rsidDel="00C15E41">
                  <w:delText>d</w:delText>
                </w:r>
              </w:del>
              <w:r w:rsidR="007D3344">
                <w:t>ata siswa</w:t>
              </w:r>
            </w:ins>
          </w:p>
        </w:tc>
        <w:tc>
          <w:tcPr>
            <w:tcW w:w="2027" w:type="dxa"/>
            <w:vAlign w:val="center"/>
            <w:tcPrChange w:id="16530" w:author=" " w:date="2021-11-16T10:13:00Z">
              <w:tcPr>
                <w:tcW w:w="2977" w:type="dxa"/>
                <w:vAlign w:val="center"/>
              </w:tcPr>
            </w:tcPrChange>
          </w:tcPr>
          <w:p w14:paraId="59691654" w14:textId="0C10EA44" w:rsidR="00F917E0" w:rsidRDefault="00F917E0">
            <w:pPr>
              <w:jc w:val="left"/>
              <w:rPr>
                <w:ins w:id="16531" w:author="Rafi Aziizi" w:date="2021-11-14T12:50:00Z"/>
              </w:rPr>
              <w:pPrChange w:id="16532" w:author="Rafi Aziizi" w:date="2021-11-14T20:01:00Z">
                <w:pPr/>
              </w:pPrChange>
            </w:pPr>
            <w:ins w:id="16533" w:author="chaniaayulestari@outlook.com" w:date="2021-11-14T19:32:00Z">
              <w:r>
                <w:t xml:space="preserve">Sistem dapat menampilkan </w:t>
              </w:r>
            </w:ins>
            <w:ins w:id="16534" w:author="chaniaayulestari@outlook.com" w:date="2021-11-14T19:33:00Z">
              <w:r>
                <w:t xml:space="preserve">seluruh anggota </w:t>
              </w:r>
            </w:ins>
            <w:ins w:id="16535" w:author="chaniaayulestari@outlook.com" w:date="2021-11-14T19:32:00Z">
              <w:r>
                <w:t xml:space="preserve"> kelas</w:t>
              </w:r>
            </w:ins>
            <w:ins w:id="16536" w:author="Rafi Aziizi" w:date="2021-11-14T20:58:00Z">
              <w:r w:rsidR="00F065F7">
                <w:t xml:space="preserve"> dan riwayat absensi siswa berdasarkan data kelas yang terkait</w:t>
              </w:r>
            </w:ins>
          </w:p>
        </w:tc>
        <w:tc>
          <w:tcPr>
            <w:tcW w:w="6126" w:type="dxa"/>
            <w:tcPrChange w:id="16537" w:author=" " w:date="2021-11-16T10:13:00Z">
              <w:tcPr>
                <w:tcW w:w="3402" w:type="dxa"/>
              </w:tcPr>
            </w:tcPrChange>
          </w:tcPr>
          <w:p w14:paraId="73C345B3" w14:textId="361B2206" w:rsidR="00C15E41" w:rsidRDefault="00C15E41" w:rsidP="00F917E0">
            <w:pPr>
              <w:rPr>
                <w:ins w:id="16538" w:author="Rafi Aziizi" w:date="2021-11-14T20:34:00Z"/>
              </w:rPr>
            </w:pPr>
            <w:ins w:id="16539" w:author="Rafi Aziizi" w:date="2021-11-14T20:34:00Z">
              <w:r>
                <w:rPr>
                  <w:noProof/>
                </w:rPr>
                <w:drawing>
                  <wp:inline distT="0" distB="0" distL="0" distR="0" wp14:anchorId="3E190404" wp14:editId="3702C493">
                    <wp:extent cx="3629025" cy="21003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644212" cy="2109107"/>
                            </a:xfrm>
                            <a:prstGeom prst="rect">
                              <a:avLst/>
                            </a:prstGeom>
                            <a:noFill/>
                            <a:ln>
                              <a:noFill/>
                            </a:ln>
                          </pic:spPr>
                        </pic:pic>
                      </a:graphicData>
                    </a:graphic>
                  </wp:inline>
                </w:drawing>
              </w:r>
            </w:ins>
          </w:p>
          <w:p w14:paraId="2F8A8150" w14:textId="46A958EE" w:rsidR="00F917E0" w:rsidRDefault="00F917E0" w:rsidP="00F917E0">
            <w:pPr>
              <w:rPr>
                <w:ins w:id="16540" w:author="Rafi Aziizi" w:date="2021-11-14T12:50:00Z"/>
              </w:rPr>
            </w:pPr>
            <w:ins w:id="16541" w:author="chaniaayulestari@outlook.com" w:date="2021-11-14T19:33:00Z">
              <w:r>
                <w:t xml:space="preserve">Pada gambar </w:t>
              </w:r>
            </w:ins>
            <w:ins w:id="16542" w:author="Rafi Aziizi" w:date="2021-11-14T20:21:00Z">
              <w:r w:rsidR="00110DAD">
                <w:t>di atas,</w:t>
              </w:r>
            </w:ins>
            <w:ins w:id="16543" w:author="chaniaayulestari@outlook.com" w:date="2021-11-14T19:33:00Z">
              <w:del w:id="16544" w:author="Rafi Aziizi" w:date="2021-11-14T20:21:00Z">
                <w:r w:rsidDel="00110DAD">
                  <w:delText>diatas,</w:delText>
                </w:r>
              </w:del>
              <w:r>
                <w:t xml:space="preserve"> terbukti bahwa fitur ini dapat menampilkan seluruh anggota kelas </w:t>
              </w:r>
            </w:ins>
            <w:ins w:id="16545" w:author="Rafi Aziizi" w:date="2021-11-14T20:57:00Z">
              <w:r w:rsidR="00F065F7">
                <w:t>dan riwayat absensi</w:t>
              </w:r>
            </w:ins>
            <w:ins w:id="16546" w:author="Rafi Aziizi" w:date="2021-11-14T20:58:00Z">
              <w:r w:rsidR="00F065F7">
                <w:t xml:space="preserve"> siswa berdasarkan kelas tertentu secara </w:t>
              </w:r>
            </w:ins>
            <w:ins w:id="16547" w:author="chaniaayulestari@outlook.com" w:date="2021-11-14T19:33:00Z">
              <w:r>
                <w:t>detail</w:t>
              </w:r>
            </w:ins>
            <w:ins w:id="16548" w:author="Rafi Aziizi" w:date="2021-11-14T20:57:00Z">
              <w:r w:rsidR="00F065F7">
                <w:t>.</w:t>
              </w:r>
            </w:ins>
            <w:ins w:id="16549" w:author="chaniaayulestari@outlook.com" w:date="2021-11-14T19:33:00Z">
              <w:del w:id="16550" w:author="Rafi Aziizi" w:date="2021-11-14T20:57:00Z">
                <w:r w:rsidDel="00F065F7">
                  <w:delText xml:space="preserve"> </w:delText>
                </w:r>
              </w:del>
            </w:ins>
          </w:p>
        </w:tc>
        <w:tc>
          <w:tcPr>
            <w:tcW w:w="1016" w:type="dxa"/>
            <w:vAlign w:val="center"/>
            <w:tcPrChange w:id="16551" w:author=" " w:date="2021-11-16T10:13:00Z">
              <w:tcPr>
                <w:tcW w:w="1417" w:type="dxa"/>
                <w:vAlign w:val="center"/>
              </w:tcPr>
            </w:tcPrChange>
          </w:tcPr>
          <w:p w14:paraId="6F8FAA02" w14:textId="44CCB921" w:rsidR="00F917E0" w:rsidRDefault="00F917E0">
            <w:pPr>
              <w:jc w:val="center"/>
              <w:rPr>
                <w:ins w:id="16552" w:author="Rafi Aziizi" w:date="2021-11-14T12:50:00Z"/>
              </w:rPr>
              <w:pPrChange w:id="16553" w:author="Rafi Aziizi" w:date="2021-11-14T20:09:00Z">
                <w:pPr/>
              </w:pPrChange>
            </w:pPr>
            <w:ins w:id="16554" w:author="chaniaayulestari@outlook.com" w:date="2021-11-14T19:44:00Z">
              <w:r>
                <w:t>sesuai</w:t>
              </w:r>
            </w:ins>
          </w:p>
        </w:tc>
      </w:tr>
      <w:tr w:rsidR="00E85CFB" w14:paraId="5E9A5799" w14:textId="77777777" w:rsidTr="00070779">
        <w:trPr>
          <w:ins w:id="16555" w:author="Rafi Aziizi" w:date="2021-11-14T12:52:00Z"/>
        </w:trPr>
        <w:tc>
          <w:tcPr>
            <w:tcW w:w="528" w:type="dxa"/>
            <w:vAlign w:val="center"/>
            <w:tcPrChange w:id="16556" w:author=" " w:date="2021-11-16T10:13:00Z">
              <w:tcPr>
                <w:tcW w:w="568" w:type="dxa"/>
                <w:vAlign w:val="center"/>
              </w:tcPr>
            </w:tcPrChange>
          </w:tcPr>
          <w:p w14:paraId="5CDC12CE" w14:textId="65C54C25" w:rsidR="00F917E0" w:rsidRPr="007577FF" w:rsidRDefault="00F917E0">
            <w:pPr>
              <w:jc w:val="left"/>
              <w:rPr>
                <w:ins w:id="16557" w:author="Rafi Aziizi" w:date="2021-11-14T12:52:00Z"/>
              </w:rPr>
              <w:pPrChange w:id="16558" w:author="Rafi Aziizi" w:date="2021-11-14T20:36:00Z">
                <w:pPr/>
              </w:pPrChange>
            </w:pPr>
            <w:ins w:id="16559" w:author="Rafi Aziizi" w:date="2021-11-14T12:53:00Z">
              <w:r w:rsidRPr="007577FF">
                <w:lastRenderedPageBreak/>
                <w:t>47</w:t>
              </w:r>
            </w:ins>
          </w:p>
        </w:tc>
        <w:tc>
          <w:tcPr>
            <w:tcW w:w="1384" w:type="dxa"/>
            <w:vAlign w:val="center"/>
            <w:tcPrChange w:id="16560" w:author=" " w:date="2021-11-16T10:13:00Z">
              <w:tcPr>
                <w:tcW w:w="1985" w:type="dxa"/>
                <w:vAlign w:val="center"/>
              </w:tcPr>
            </w:tcPrChange>
          </w:tcPr>
          <w:p w14:paraId="01CA4993" w14:textId="4225BA39" w:rsidR="00F917E0" w:rsidRPr="007577FF" w:rsidRDefault="00F917E0">
            <w:pPr>
              <w:jc w:val="center"/>
              <w:rPr>
                <w:ins w:id="16561" w:author="Rafi Aziizi" w:date="2021-11-14T12:52:00Z"/>
              </w:rPr>
              <w:pPrChange w:id="16562" w:author=" " w:date="2021-11-15T17:13:00Z">
                <w:pPr/>
              </w:pPrChange>
            </w:pPr>
            <w:ins w:id="16563" w:author="Rafi Aziizi" w:date="2021-11-14T12:53:00Z">
              <w:r w:rsidRPr="007577FF">
                <w:t>SP-RC15.5</w:t>
              </w:r>
            </w:ins>
          </w:p>
        </w:tc>
        <w:tc>
          <w:tcPr>
            <w:tcW w:w="1961" w:type="dxa"/>
            <w:vAlign w:val="center"/>
            <w:tcPrChange w:id="16564" w:author=" " w:date="2021-11-16T10:13:00Z">
              <w:tcPr>
                <w:tcW w:w="2268" w:type="dxa"/>
                <w:vAlign w:val="center"/>
              </w:tcPr>
            </w:tcPrChange>
          </w:tcPr>
          <w:p w14:paraId="48752C9F" w14:textId="4F050CC4" w:rsidR="00F917E0" w:rsidRPr="007577FF" w:rsidRDefault="00F917E0">
            <w:pPr>
              <w:jc w:val="center"/>
              <w:rPr>
                <w:ins w:id="16565" w:author="Rafi Aziizi" w:date="2021-11-14T12:52:00Z"/>
              </w:rPr>
              <w:pPrChange w:id="16566" w:author=" " w:date="2021-11-15T17:13:00Z">
                <w:pPr/>
              </w:pPrChange>
            </w:pPr>
            <w:commentRangeStart w:id="16567"/>
            <w:ins w:id="16568" w:author="Rafi Aziizi" w:date="2021-11-14T12:54:00Z">
              <w:r w:rsidRPr="007577FF">
                <w:t>Cetak Riwayat Absensi Anggota Kelas</w:t>
              </w:r>
              <w:commentRangeEnd w:id="16567"/>
              <w:r w:rsidRPr="007577FF">
                <w:rPr>
                  <w:rStyle w:val="CommentReference"/>
                </w:rPr>
                <w:commentReference w:id="16567"/>
              </w:r>
            </w:ins>
          </w:p>
        </w:tc>
        <w:tc>
          <w:tcPr>
            <w:tcW w:w="1559" w:type="dxa"/>
            <w:vAlign w:val="center"/>
            <w:tcPrChange w:id="16569" w:author=" " w:date="2021-11-16T10:13:00Z">
              <w:tcPr>
                <w:tcW w:w="1984" w:type="dxa"/>
                <w:vAlign w:val="center"/>
              </w:tcPr>
            </w:tcPrChange>
          </w:tcPr>
          <w:p w14:paraId="523DADA6" w14:textId="356DD64B" w:rsidR="00F917E0" w:rsidRDefault="00C15E41">
            <w:pPr>
              <w:jc w:val="left"/>
              <w:rPr>
                <w:ins w:id="16570" w:author="Rafi Aziizi" w:date="2021-11-14T12:52:00Z"/>
              </w:rPr>
              <w:pPrChange w:id="16571" w:author="Rafi Aziizi" w:date="2021-11-14T20:01:00Z">
                <w:pPr/>
              </w:pPrChange>
            </w:pPr>
            <w:ins w:id="16572" w:author="Rafi Aziizi" w:date="2021-11-14T20:34:00Z">
              <w:r>
                <w:t>D</w:t>
              </w:r>
            </w:ins>
            <w:ins w:id="16573" w:author="chaniaayulestari@outlook.com" w:date="2021-11-14T19:46:00Z">
              <w:del w:id="16574" w:author="Rafi Aziizi" w:date="2021-11-14T20:34:00Z">
                <w:r w:rsidR="00F917E0" w:rsidDel="00C15E41">
                  <w:delText>d</w:delText>
                </w:r>
              </w:del>
              <w:r w:rsidR="00F917E0">
                <w:t>ata</w:t>
              </w:r>
            </w:ins>
            <w:ins w:id="16575" w:author="chaniaayulestari@outlook.com" w:date="2021-11-14T19:50:00Z">
              <w:r w:rsidR="00F917E0">
                <w:t xml:space="preserve"> laporan</w:t>
              </w:r>
            </w:ins>
            <w:ins w:id="16576" w:author="chaniaayulestari@outlook.com" w:date="2021-11-14T19:46:00Z">
              <w:r w:rsidR="00F917E0">
                <w:t xml:space="preserve"> absen siswa</w:t>
              </w:r>
            </w:ins>
            <w:ins w:id="16577" w:author="chaniaayulestari@outlook.com" w:date="2021-11-14T19:51:00Z">
              <w:r w:rsidR="00D62D62">
                <w:t xml:space="preserve"> </w:t>
              </w:r>
            </w:ins>
            <w:ins w:id="16578" w:author="chaniaayulestari@outlook.com" w:date="2021-11-14T19:52:00Z">
              <w:r w:rsidR="00D62D62">
                <w:t>dan data siswa</w:t>
              </w:r>
            </w:ins>
          </w:p>
        </w:tc>
        <w:tc>
          <w:tcPr>
            <w:tcW w:w="2027" w:type="dxa"/>
            <w:vAlign w:val="center"/>
            <w:tcPrChange w:id="16579" w:author=" " w:date="2021-11-16T10:13:00Z">
              <w:tcPr>
                <w:tcW w:w="2977" w:type="dxa"/>
                <w:vAlign w:val="center"/>
              </w:tcPr>
            </w:tcPrChange>
          </w:tcPr>
          <w:p w14:paraId="233B9AA3" w14:textId="6CFA0E26" w:rsidR="00F917E0" w:rsidRDefault="00F917E0">
            <w:pPr>
              <w:jc w:val="left"/>
              <w:rPr>
                <w:ins w:id="16580" w:author="Rafi Aziizi" w:date="2021-11-14T12:52:00Z"/>
              </w:rPr>
              <w:pPrChange w:id="16581" w:author="Rafi Aziizi" w:date="2021-11-14T20:01:00Z">
                <w:pPr/>
              </w:pPrChange>
            </w:pPr>
            <w:ins w:id="16582" w:author="chaniaayulestari@outlook.com" w:date="2021-11-14T19:45:00Z">
              <w:r>
                <w:t xml:space="preserve">Sistem dapat mencetak riwayat absen  siswa berdasarkan </w:t>
              </w:r>
            </w:ins>
            <w:ins w:id="16583" w:author="chaniaayulestari@outlook.com" w:date="2021-11-14T19:46:00Z">
              <w:r>
                <w:t>kelas tertentu</w:t>
              </w:r>
            </w:ins>
          </w:p>
        </w:tc>
        <w:tc>
          <w:tcPr>
            <w:tcW w:w="6126" w:type="dxa"/>
            <w:tcPrChange w:id="16584" w:author=" " w:date="2021-11-16T10:13:00Z">
              <w:tcPr>
                <w:tcW w:w="3402" w:type="dxa"/>
              </w:tcPr>
            </w:tcPrChange>
          </w:tcPr>
          <w:p w14:paraId="393A9AA3" w14:textId="2B2AAB00" w:rsidR="00E85CFB" w:rsidRDefault="00E85CFB">
            <w:pPr>
              <w:jc w:val="center"/>
              <w:rPr>
                <w:ins w:id="16585" w:author=" " w:date="2021-11-15T18:38:00Z"/>
              </w:rPr>
              <w:pPrChange w:id="16586" w:author=" " w:date="2021-11-15T18:39:00Z">
                <w:pPr/>
              </w:pPrChange>
            </w:pPr>
            <w:ins w:id="16587" w:author=" " w:date="2021-11-15T18:38:00Z">
              <w:r>
                <w:rPr>
                  <w:noProof/>
                </w:rPr>
                <w:drawing>
                  <wp:inline distT="0" distB="0" distL="0" distR="0" wp14:anchorId="7612C14B" wp14:editId="4F011B3A">
                    <wp:extent cx="1152525" cy="1491536"/>
                    <wp:effectExtent l="19050" t="1905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153894" cy="1493308"/>
                            </a:xfrm>
                            <a:prstGeom prst="rect">
                              <a:avLst/>
                            </a:prstGeom>
                            <a:noFill/>
                            <a:ln>
                              <a:solidFill>
                                <a:schemeClr val="tx1"/>
                              </a:solidFill>
                            </a:ln>
                          </pic:spPr>
                        </pic:pic>
                      </a:graphicData>
                    </a:graphic>
                  </wp:inline>
                </w:drawing>
              </w:r>
            </w:ins>
          </w:p>
          <w:p w14:paraId="40A8372E" w14:textId="25C4486F" w:rsidR="00F917E0" w:rsidRDefault="00F917E0" w:rsidP="00F917E0">
            <w:pPr>
              <w:rPr>
                <w:ins w:id="16588" w:author="Rafi Aziizi" w:date="2021-11-14T12:52:00Z"/>
              </w:rPr>
            </w:pPr>
            <w:ins w:id="16589" w:author="chaniaayulestari@outlook.com" w:date="2021-11-14T19:45:00Z">
              <w:r>
                <w:t xml:space="preserve">Pada gambar </w:t>
              </w:r>
            </w:ins>
            <w:ins w:id="16590" w:author="Rafi Aziizi" w:date="2021-11-14T20:21:00Z">
              <w:r w:rsidR="00110DAD">
                <w:t>di atas,</w:t>
              </w:r>
            </w:ins>
            <w:ins w:id="16591" w:author="chaniaayulestari@outlook.com" w:date="2021-11-14T19:45:00Z">
              <w:del w:id="16592" w:author="Rafi Aziizi" w:date="2021-11-14T20:21:00Z">
                <w:r w:rsidDel="00110DAD">
                  <w:delText>diatas,</w:delText>
                </w:r>
              </w:del>
              <w:r>
                <w:t xml:space="preserve"> terbukti bahwa fitur ini dapat </w:t>
              </w:r>
            </w:ins>
            <w:ins w:id="16593" w:author="chaniaayulestari@outlook.com" w:date="2021-11-14T19:46:00Z">
              <w:r>
                <w:t>mencetak data riwayat absen berdasarkan kelas tertentu</w:t>
              </w:r>
            </w:ins>
            <w:ins w:id="16594" w:author="chaniaayulestari@outlook.com" w:date="2021-11-14T19:45:00Z">
              <w:r>
                <w:t xml:space="preserve"> </w:t>
              </w:r>
            </w:ins>
          </w:p>
        </w:tc>
        <w:tc>
          <w:tcPr>
            <w:tcW w:w="1016" w:type="dxa"/>
            <w:vAlign w:val="center"/>
            <w:tcPrChange w:id="16595" w:author=" " w:date="2021-11-16T10:13:00Z">
              <w:tcPr>
                <w:tcW w:w="1417" w:type="dxa"/>
                <w:vAlign w:val="center"/>
              </w:tcPr>
            </w:tcPrChange>
          </w:tcPr>
          <w:p w14:paraId="1059C2FF" w14:textId="3F46AA7B" w:rsidR="00F917E0" w:rsidRDefault="00F917E0">
            <w:pPr>
              <w:jc w:val="center"/>
              <w:rPr>
                <w:ins w:id="16596" w:author="Rafi Aziizi" w:date="2021-11-14T12:52:00Z"/>
              </w:rPr>
              <w:pPrChange w:id="16597" w:author="Rafi Aziizi" w:date="2021-11-14T20:09:00Z">
                <w:pPr/>
              </w:pPrChange>
            </w:pPr>
            <w:ins w:id="16598" w:author="chaniaayulestari@outlook.com" w:date="2021-11-14T19:46:00Z">
              <w:r>
                <w:t>sesuai</w:t>
              </w:r>
            </w:ins>
          </w:p>
        </w:tc>
      </w:tr>
      <w:tr w:rsidR="00E85CFB" w14:paraId="655552FD" w14:textId="77777777" w:rsidTr="00070779">
        <w:trPr>
          <w:ins w:id="16599" w:author="Rafi Aziizi" w:date="2021-11-14T12:52:00Z"/>
        </w:trPr>
        <w:tc>
          <w:tcPr>
            <w:tcW w:w="528" w:type="dxa"/>
            <w:vAlign w:val="center"/>
            <w:tcPrChange w:id="16600" w:author=" " w:date="2021-11-16T10:13:00Z">
              <w:tcPr>
                <w:tcW w:w="568" w:type="dxa"/>
                <w:vAlign w:val="center"/>
              </w:tcPr>
            </w:tcPrChange>
          </w:tcPr>
          <w:p w14:paraId="24B838CD" w14:textId="75F07478" w:rsidR="00F917E0" w:rsidRPr="007577FF" w:rsidRDefault="00F917E0">
            <w:pPr>
              <w:jc w:val="left"/>
              <w:rPr>
                <w:ins w:id="16601" w:author="Rafi Aziizi" w:date="2021-11-14T12:52:00Z"/>
              </w:rPr>
              <w:pPrChange w:id="16602" w:author="Rafi Aziizi" w:date="2021-11-14T20:36:00Z">
                <w:pPr/>
              </w:pPrChange>
            </w:pPr>
            <w:ins w:id="16603" w:author="Rafi Aziizi" w:date="2021-11-14T12:53:00Z">
              <w:r w:rsidRPr="007577FF">
                <w:t>48</w:t>
              </w:r>
            </w:ins>
          </w:p>
        </w:tc>
        <w:tc>
          <w:tcPr>
            <w:tcW w:w="1384" w:type="dxa"/>
            <w:vAlign w:val="center"/>
            <w:tcPrChange w:id="16604" w:author=" " w:date="2021-11-16T10:13:00Z">
              <w:tcPr>
                <w:tcW w:w="1985" w:type="dxa"/>
                <w:vAlign w:val="center"/>
              </w:tcPr>
            </w:tcPrChange>
          </w:tcPr>
          <w:p w14:paraId="4A67C6A6" w14:textId="3C65E264" w:rsidR="00F917E0" w:rsidRPr="007577FF" w:rsidRDefault="00F917E0">
            <w:pPr>
              <w:jc w:val="center"/>
              <w:rPr>
                <w:ins w:id="16605" w:author="Rafi Aziizi" w:date="2021-11-14T12:52:00Z"/>
              </w:rPr>
              <w:pPrChange w:id="16606" w:author=" " w:date="2021-11-15T17:13:00Z">
                <w:pPr/>
              </w:pPrChange>
            </w:pPr>
            <w:ins w:id="16607" w:author="Rafi Aziizi" w:date="2021-11-14T12:53:00Z">
              <w:r w:rsidRPr="007577FF">
                <w:t>SP-RC21</w:t>
              </w:r>
            </w:ins>
          </w:p>
        </w:tc>
        <w:tc>
          <w:tcPr>
            <w:tcW w:w="1961" w:type="dxa"/>
            <w:vAlign w:val="center"/>
            <w:tcPrChange w:id="16608" w:author=" " w:date="2021-11-16T10:13:00Z">
              <w:tcPr>
                <w:tcW w:w="2268" w:type="dxa"/>
                <w:vAlign w:val="center"/>
              </w:tcPr>
            </w:tcPrChange>
          </w:tcPr>
          <w:p w14:paraId="0A3C99CC" w14:textId="757A0681" w:rsidR="00F917E0" w:rsidRPr="007577FF" w:rsidRDefault="00F917E0">
            <w:pPr>
              <w:jc w:val="center"/>
              <w:rPr>
                <w:ins w:id="16609" w:author="Rafi Aziizi" w:date="2021-11-14T12:52:00Z"/>
              </w:rPr>
              <w:pPrChange w:id="16610" w:author=" " w:date="2021-11-15T17:13:00Z">
                <w:pPr/>
              </w:pPrChange>
            </w:pPr>
            <w:ins w:id="16611" w:author="Rafi Aziizi" w:date="2021-11-14T12:54:00Z">
              <w:r w:rsidRPr="007577FF">
                <w:t>Lihat Notifikasi</w:t>
              </w:r>
            </w:ins>
          </w:p>
        </w:tc>
        <w:tc>
          <w:tcPr>
            <w:tcW w:w="1559" w:type="dxa"/>
            <w:vAlign w:val="center"/>
            <w:tcPrChange w:id="16612" w:author=" " w:date="2021-11-16T10:13:00Z">
              <w:tcPr>
                <w:tcW w:w="1984" w:type="dxa"/>
                <w:vAlign w:val="center"/>
              </w:tcPr>
            </w:tcPrChange>
          </w:tcPr>
          <w:p w14:paraId="51E4EDD7" w14:textId="6454111B" w:rsidR="00F917E0" w:rsidRDefault="00F917E0">
            <w:pPr>
              <w:jc w:val="left"/>
              <w:rPr>
                <w:ins w:id="16613" w:author="Rafi Aziizi" w:date="2021-11-14T12:52:00Z"/>
              </w:rPr>
              <w:pPrChange w:id="16614" w:author="Rafi Aziizi" w:date="2021-11-14T20:01:00Z">
                <w:pPr/>
              </w:pPrChange>
            </w:pPr>
            <w:ins w:id="16615" w:author="chaniaayulestari@outlook.com" w:date="2021-11-14T19:09:00Z">
              <w:r>
                <w:t>-</w:t>
              </w:r>
            </w:ins>
          </w:p>
        </w:tc>
        <w:tc>
          <w:tcPr>
            <w:tcW w:w="2027" w:type="dxa"/>
            <w:vAlign w:val="center"/>
            <w:tcPrChange w:id="16616" w:author=" " w:date="2021-11-16T10:13:00Z">
              <w:tcPr>
                <w:tcW w:w="2977" w:type="dxa"/>
                <w:vAlign w:val="center"/>
              </w:tcPr>
            </w:tcPrChange>
          </w:tcPr>
          <w:p w14:paraId="56853CED" w14:textId="4FFDC7A2" w:rsidR="00F917E0" w:rsidRDefault="00F917E0">
            <w:pPr>
              <w:jc w:val="left"/>
              <w:rPr>
                <w:ins w:id="16617" w:author="Rafi Aziizi" w:date="2021-11-14T12:52:00Z"/>
              </w:rPr>
              <w:pPrChange w:id="16618" w:author="Rafi Aziizi" w:date="2021-11-14T20:01:00Z">
                <w:pPr/>
              </w:pPrChange>
            </w:pPr>
            <w:ins w:id="16619" w:author="chaniaayulestari@outlook.com" w:date="2021-11-14T19:09:00Z">
              <w:r>
                <w:t>Sistem dapat menampilkan notifikasi</w:t>
              </w:r>
            </w:ins>
          </w:p>
        </w:tc>
        <w:tc>
          <w:tcPr>
            <w:tcW w:w="6126" w:type="dxa"/>
            <w:tcPrChange w:id="16620" w:author=" " w:date="2021-11-16T10:13:00Z">
              <w:tcPr>
                <w:tcW w:w="3402" w:type="dxa"/>
              </w:tcPr>
            </w:tcPrChange>
          </w:tcPr>
          <w:p w14:paraId="311957EC" w14:textId="09066018" w:rsidR="00C15E41" w:rsidRDefault="00C15E41" w:rsidP="00F917E0">
            <w:pPr>
              <w:rPr>
                <w:ins w:id="16621" w:author="Rafi Aziizi" w:date="2021-11-14T20:35:00Z"/>
              </w:rPr>
            </w:pPr>
            <w:ins w:id="16622" w:author="Rafi Aziizi" w:date="2021-11-14T20:35:00Z">
              <w:r>
                <w:rPr>
                  <w:noProof/>
                </w:rPr>
                <w:drawing>
                  <wp:inline distT="0" distB="0" distL="0" distR="0" wp14:anchorId="36CDAEC7" wp14:editId="6C75CE0A">
                    <wp:extent cx="3667125" cy="21252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693634" cy="2140580"/>
                            </a:xfrm>
                            <a:prstGeom prst="rect">
                              <a:avLst/>
                            </a:prstGeom>
                            <a:noFill/>
                            <a:ln>
                              <a:noFill/>
                            </a:ln>
                          </pic:spPr>
                        </pic:pic>
                      </a:graphicData>
                    </a:graphic>
                  </wp:inline>
                </w:drawing>
              </w:r>
            </w:ins>
          </w:p>
          <w:p w14:paraId="507F388C" w14:textId="7FF7DC23" w:rsidR="00F917E0" w:rsidRDefault="00F917E0" w:rsidP="00F917E0">
            <w:pPr>
              <w:rPr>
                <w:ins w:id="16623" w:author="Rafi Aziizi" w:date="2021-11-14T12:52:00Z"/>
              </w:rPr>
            </w:pPr>
            <w:ins w:id="16624" w:author="chaniaayulestari@outlook.com" w:date="2021-11-14T19:09:00Z">
              <w:r>
                <w:lastRenderedPageBreak/>
                <w:t xml:space="preserve">Pada gambar </w:t>
              </w:r>
            </w:ins>
            <w:ins w:id="16625" w:author="Rafi Aziizi" w:date="2021-11-14T20:21:00Z">
              <w:r w:rsidR="00110DAD">
                <w:t>di atas,</w:t>
              </w:r>
            </w:ins>
            <w:ins w:id="16626" w:author="chaniaayulestari@outlook.com" w:date="2021-11-14T19:09:00Z">
              <w:del w:id="16627" w:author="Rafi Aziizi" w:date="2021-11-14T20:21:00Z">
                <w:r w:rsidDel="00110DAD">
                  <w:delText>diatas,</w:delText>
                </w:r>
              </w:del>
            </w:ins>
            <w:ins w:id="16628" w:author="Rafi Aziizi" w:date="2021-11-14T20:21:00Z">
              <w:r w:rsidR="00110DAD">
                <w:t xml:space="preserve"> </w:t>
              </w:r>
            </w:ins>
            <w:ins w:id="16629" w:author="chaniaayulestari@outlook.com" w:date="2021-11-14T19:09:00Z">
              <w:r>
                <w:t>fitur ini terbukti dapat dijalankan berda</w:t>
              </w:r>
              <w:del w:id="16630" w:author="Rafi Aziizi" w:date="2021-11-14T20:58:00Z">
                <w:r w:rsidDel="00F065F7">
                  <w:delText>a</w:delText>
                </w:r>
              </w:del>
              <w:r>
                <w:t xml:space="preserve">sarkan status </w:t>
              </w:r>
            </w:ins>
            <w:ins w:id="16631" w:author="chaniaayulestari@outlook.com" w:date="2021-11-14T19:10:00Z">
              <w:r>
                <w:t>kehadiran siswa dengan aturan yang berlaku</w:t>
              </w:r>
            </w:ins>
            <w:ins w:id="16632" w:author="Rafi Aziizi" w:date="2021-11-14T20:58:00Z">
              <w:r w:rsidR="00F065F7">
                <w:t>.</w:t>
              </w:r>
            </w:ins>
          </w:p>
        </w:tc>
        <w:tc>
          <w:tcPr>
            <w:tcW w:w="1016" w:type="dxa"/>
            <w:vAlign w:val="center"/>
            <w:tcPrChange w:id="16633" w:author=" " w:date="2021-11-16T10:13:00Z">
              <w:tcPr>
                <w:tcW w:w="1417" w:type="dxa"/>
                <w:vAlign w:val="center"/>
              </w:tcPr>
            </w:tcPrChange>
          </w:tcPr>
          <w:p w14:paraId="3BA934A4" w14:textId="7AC597D1" w:rsidR="00F917E0" w:rsidRDefault="00F917E0">
            <w:pPr>
              <w:jc w:val="center"/>
              <w:rPr>
                <w:ins w:id="16634" w:author="Rafi Aziizi" w:date="2021-11-14T12:52:00Z"/>
              </w:rPr>
              <w:pPrChange w:id="16635" w:author="Rafi Aziizi" w:date="2021-11-14T20:09:00Z">
                <w:pPr/>
              </w:pPrChange>
            </w:pPr>
            <w:ins w:id="16636" w:author="chaniaayulestari@outlook.com" w:date="2021-11-14T19:10:00Z">
              <w:r>
                <w:lastRenderedPageBreak/>
                <w:t>sesuai</w:t>
              </w:r>
            </w:ins>
          </w:p>
        </w:tc>
      </w:tr>
    </w:tbl>
    <w:p w14:paraId="26F7E455" w14:textId="610F516D" w:rsidR="009F1587" w:rsidDel="004A4F76" w:rsidRDefault="009F1587" w:rsidP="009F1587">
      <w:pPr>
        <w:rPr>
          <w:ins w:id="16637" w:author="chaniaayulestari@outlook.com" w:date="2021-11-14T06:22:00Z"/>
          <w:del w:id="16638" w:author="Rafi Aziizi" w:date="2021-11-14T12:48:00Z"/>
        </w:rPr>
      </w:pPr>
      <w:bookmarkStart w:id="16639" w:name="_Toc87894951"/>
      <w:bookmarkStart w:id="16640" w:name="_Toc87895498"/>
      <w:bookmarkStart w:id="16641" w:name="_Toc87896478"/>
      <w:bookmarkEnd w:id="16639"/>
      <w:bookmarkEnd w:id="16640"/>
      <w:bookmarkEnd w:id="16641"/>
    </w:p>
    <w:p w14:paraId="732A5A80" w14:textId="23B3B397" w:rsidR="009F1587" w:rsidDel="004A4F76" w:rsidRDefault="009F1587" w:rsidP="009F1587">
      <w:pPr>
        <w:rPr>
          <w:ins w:id="16642" w:author="chaniaayulestari@outlook.com" w:date="2021-11-14T06:22:00Z"/>
          <w:del w:id="16643" w:author="Rafi Aziizi" w:date="2021-11-14T12:48:00Z"/>
        </w:rPr>
      </w:pPr>
      <w:bookmarkStart w:id="16644" w:name="_Toc87894952"/>
      <w:bookmarkStart w:id="16645" w:name="_Toc87895499"/>
      <w:bookmarkStart w:id="16646" w:name="_Toc87896479"/>
      <w:bookmarkEnd w:id="16644"/>
      <w:bookmarkEnd w:id="16645"/>
      <w:bookmarkEnd w:id="16646"/>
    </w:p>
    <w:p w14:paraId="145C1FC2" w14:textId="3FFD7E66" w:rsidR="009F1587" w:rsidDel="004A4F76" w:rsidRDefault="009F1587" w:rsidP="009F1587">
      <w:pPr>
        <w:rPr>
          <w:ins w:id="16647" w:author="chaniaayulestari@outlook.com" w:date="2021-11-14T06:22:00Z"/>
          <w:del w:id="16648" w:author="Rafi Aziizi" w:date="2021-11-14T12:48:00Z"/>
        </w:rPr>
      </w:pPr>
      <w:bookmarkStart w:id="16649" w:name="_Toc87894953"/>
      <w:bookmarkStart w:id="16650" w:name="_Toc87895500"/>
      <w:bookmarkStart w:id="16651" w:name="_Toc87896480"/>
      <w:bookmarkEnd w:id="16649"/>
      <w:bookmarkEnd w:id="16650"/>
      <w:bookmarkEnd w:id="16651"/>
    </w:p>
    <w:p w14:paraId="50F23AD9" w14:textId="7AE6E106" w:rsidR="009F1587" w:rsidDel="004A4F76" w:rsidRDefault="009F1587" w:rsidP="009F1587">
      <w:pPr>
        <w:rPr>
          <w:ins w:id="16652" w:author="chaniaayulestari@outlook.com" w:date="2021-11-14T06:22:00Z"/>
          <w:del w:id="16653" w:author="Rafi Aziizi" w:date="2021-11-14T12:48:00Z"/>
        </w:rPr>
      </w:pPr>
      <w:bookmarkStart w:id="16654" w:name="_Toc87894954"/>
      <w:bookmarkStart w:id="16655" w:name="_Toc87895501"/>
      <w:bookmarkStart w:id="16656" w:name="_Toc87896481"/>
      <w:bookmarkEnd w:id="16654"/>
      <w:bookmarkEnd w:id="16655"/>
      <w:bookmarkEnd w:id="16656"/>
    </w:p>
    <w:p w14:paraId="62D602C7" w14:textId="06539872" w:rsidR="009F1587" w:rsidDel="004A4F76" w:rsidRDefault="009F1587" w:rsidP="009F1587">
      <w:pPr>
        <w:rPr>
          <w:ins w:id="16657" w:author="chaniaayulestari@outlook.com" w:date="2021-11-14T06:22:00Z"/>
          <w:del w:id="16658" w:author="Rafi Aziizi" w:date="2021-11-14T12:48:00Z"/>
        </w:rPr>
      </w:pPr>
      <w:bookmarkStart w:id="16659" w:name="_Toc87894955"/>
      <w:bookmarkStart w:id="16660" w:name="_Toc87895502"/>
      <w:bookmarkStart w:id="16661" w:name="_Toc87896482"/>
      <w:bookmarkEnd w:id="16659"/>
      <w:bookmarkEnd w:id="16660"/>
      <w:bookmarkEnd w:id="16661"/>
    </w:p>
    <w:p w14:paraId="6C0B396D" w14:textId="500C0B3B" w:rsidR="009F1587" w:rsidDel="004A4F76" w:rsidRDefault="009F1587" w:rsidP="009F1587">
      <w:pPr>
        <w:rPr>
          <w:ins w:id="16662" w:author="chaniaayulestari@outlook.com" w:date="2021-11-14T06:22:00Z"/>
          <w:del w:id="16663" w:author="Rafi Aziizi" w:date="2021-11-14T12:48:00Z"/>
        </w:rPr>
      </w:pPr>
      <w:bookmarkStart w:id="16664" w:name="_Toc87894956"/>
      <w:bookmarkStart w:id="16665" w:name="_Toc87895503"/>
      <w:bookmarkStart w:id="16666" w:name="_Toc87896483"/>
      <w:bookmarkEnd w:id="16664"/>
      <w:bookmarkEnd w:id="16665"/>
      <w:bookmarkEnd w:id="16666"/>
    </w:p>
    <w:p w14:paraId="74506C7A" w14:textId="7917AAA6" w:rsidR="009F1587" w:rsidDel="004A4F76" w:rsidRDefault="009F1587" w:rsidP="009F1587">
      <w:pPr>
        <w:rPr>
          <w:ins w:id="16667" w:author="chaniaayulestari@outlook.com" w:date="2021-11-14T06:22:00Z"/>
          <w:del w:id="16668" w:author="Rafi Aziizi" w:date="2021-11-14T12:48:00Z"/>
        </w:rPr>
      </w:pPr>
      <w:bookmarkStart w:id="16669" w:name="_Toc87894957"/>
      <w:bookmarkStart w:id="16670" w:name="_Toc87895504"/>
      <w:bookmarkStart w:id="16671" w:name="_Toc87896484"/>
      <w:bookmarkEnd w:id="16669"/>
      <w:bookmarkEnd w:id="16670"/>
      <w:bookmarkEnd w:id="16671"/>
    </w:p>
    <w:p w14:paraId="1F19D259" w14:textId="1BFAA8CE" w:rsidR="009F1587" w:rsidDel="004A4F76" w:rsidRDefault="009F1587" w:rsidP="009F1587">
      <w:pPr>
        <w:rPr>
          <w:ins w:id="16672" w:author="chaniaayulestari@outlook.com" w:date="2021-11-14T06:22:00Z"/>
          <w:del w:id="16673" w:author="Rafi Aziizi" w:date="2021-11-14T12:48:00Z"/>
        </w:rPr>
      </w:pPr>
      <w:bookmarkStart w:id="16674" w:name="_Toc87894958"/>
      <w:bookmarkStart w:id="16675" w:name="_Toc87895505"/>
      <w:bookmarkStart w:id="16676" w:name="_Toc87896485"/>
      <w:bookmarkEnd w:id="16674"/>
      <w:bookmarkEnd w:id="16675"/>
      <w:bookmarkEnd w:id="16676"/>
    </w:p>
    <w:p w14:paraId="1BD068AE" w14:textId="7A2A9C1B" w:rsidR="009F1587" w:rsidRPr="009F1587" w:rsidDel="004A4F76" w:rsidRDefault="009F1587">
      <w:pPr>
        <w:rPr>
          <w:ins w:id="16677" w:author="chaniaayulestari@outlook.com" w:date="2021-11-14T06:21:00Z"/>
          <w:del w:id="16678" w:author="Rafi Aziizi" w:date="2021-11-14T12:48:00Z"/>
          <w:rPrChange w:id="16679" w:author="chaniaayulestari@outlook.com" w:date="2021-11-14T06:22:00Z">
            <w:rPr>
              <w:ins w:id="16680" w:author="chaniaayulestari@outlook.com" w:date="2021-11-14T06:21:00Z"/>
              <w:del w:id="16681" w:author="Rafi Aziizi" w:date="2021-11-14T12:48:00Z"/>
              <w:lang w:val="en-US"/>
            </w:rPr>
          </w:rPrChange>
        </w:rPr>
        <w:pPrChange w:id="16682" w:author="chaniaayulestari@outlook.com" w:date="2021-11-14T06:22:00Z">
          <w:pPr>
            <w:pStyle w:val="Heading3"/>
            <w:numPr>
              <w:ilvl w:val="0"/>
              <w:numId w:val="12"/>
            </w:numPr>
            <w:ind w:left="426" w:hanging="360"/>
          </w:pPr>
        </w:pPrChange>
      </w:pPr>
      <w:bookmarkStart w:id="16683" w:name="_Toc87894959"/>
      <w:bookmarkStart w:id="16684" w:name="_Toc87895506"/>
      <w:bookmarkStart w:id="16685" w:name="_Toc87896486"/>
      <w:bookmarkEnd w:id="16683"/>
      <w:bookmarkEnd w:id="16684"/>
      <w:bookmarkEnd w:id="16685"/>
    </w:p>
    <w:p w14:paraId="4EF933AB" w14:textId="77777777" w:rsidR="00FA5402" w:rsidRDefault="00FA5402" w:rsidP="00C93BF7">
      <w:pPr>
        <w:pStyle w:val="Heading3"/>
        <w:numPr>
          <w:ilvl w:val="0"/>
          <w:numId w:val="12"/>
        </w:numPr>
        <w:ind w:left="426"/>
        <w:rPr>
          <w:ins w:id="16686" w:author="chaniaayulestari@outlook.com" w:date="2021-11-14T06:28:00Z"/>
          <w:lang w:val="en-US"/>
        </w:rPr>
        <w:sectPr w:rsidR="00FA5402" w:rsidSect="00BF196C">
          <w:type w:val="continuous"/>
          <w:pgSz w:w="16838" w:h="11906" w:orient="landscape"/>
          <w:pgMar w:top="1701" w:right="1701" w:bottom="2268" w:left="2268" w:header="709" w:footer="709" w:gutter="0"/>
          <w:pgNumType w:start="152"/>
          <w:cols w:space="708"/>
          <w:docGrid w:linePitch="360"/>
        </w:sectPr>
      </w:pPr>
    </w:p>
    <w:p w14:paraId="4E79C2D4" w14:textId="0749C22A" w:rsidR="008F41B5" w:rsidRPr="003160CF" w:rsidRDefault="008F41B5">
      <w:pPr>
        <w:rPr>
          <w:ins w:id="16687" w:author=" " w:date="2021-11-15T16:23:00Z"/>
          <w:bCs/>
        </w:rPr>
        <w:pPrChange w:id="16688" w:author=" " w:date="2021-11-15T17:35:00Z">
          <w:pPr>
            <w:pStyle w:val="Heading3"/>
            <w:numPr>
              <w:ilvl w:val="0"/>
              <w:numId w:val="131"/>
            </w:numPr>
            <w:ind w:left="426" w:hanging="360"/>
          </w:pPr>
        </w:pPrChange>
      </w:pPr>
      <w:ins w:id="16689" w:author=" " w:date="2021-11-15T16:22:00Z">
        <w:r w:rsidRPr="00265041">
          <w:rPr>
            <w:b/>
            <w:bCs/>
            <w:rPrChange w:id="16690" w:author=" " w:date="2021-11-15T17:35:00Z">
              <w:rPr/>
            </w:rPrChange>
          </w:rPr>
          <w:lastRenderedPageBreak/>
          <w:t>Pengujian Meng</w:t>
        </w:r>
      </w:ins>
      <w:ins w:id="16691" w:author=" " w:date="2021-11-15T16:23:00Z">
        <w:r w:rsidRPr="00265041">
          <w:rPr>
            <w:b/>
            <w:bCs/>
            <w:rPrChange w:id="16692" w:author=" " w:date="2021-11-15T17:35:00Z">
              <w:rPr/>
            </w:rPrChange>
          </w:rPr>
          <w:t xml:space="preserve">gunakan </w:t>
        </w:r>
        <w:r w:rsidRPr="00265041">
          <w:rPr>
            <w:b/>
            <w:bCs/>
            <w:i/>
            <w:iCs/>
            <w:rPrChange w:id="16693" w:author=" " w:date="2021-11-15T17:35:00Z">
              <w:rPr/>
            </w:rPrChange>
          </w:rPr>
          <w:t xml:space="preserve">User Accepted Testing </w:t>
        </w:r>
        <w:r w:rsidRPr="00265041">
          <w:rPr>
            <w:b/>
            <w:bCs/>
            <w:rPrChange w:id="16694" w:author=" " w:date="2021-11-15T17:35:00Z">
              <w:rPr/>
            </w:rPrChange>
          </w:rPr>
          <w:t>(UAT)</w:t>
        </w:r>
      </w:ins>
    </w:p>
    <w:p w14:paraId="33AA7849" w14:textId="683F848C" w:rsidR="008F41B5" w:rsidRDefault="008F41B5" w:rsidP="008F41B5">
      <w:pPr>
        <w:ind w:left="66" w:firstLine="360"/>
        <w:rPr>
          <w:ins w:id="16695" w:author=" " w:date="2021-11-15T16:30:00Z"/>
        </w:rPr>
      </w:pPr>
      <w:ins w:id="16696" w:author=" " w:date="2021-11-15T16:23:00Z">
        <w:r>
          <w:t xml:space="preserve">Adapun dokumen </w:t>
        </w:r>
      </w:ins>
      <w:ins w:id="16697" w:author=" " w:date="2021-11-15T16:28:00Z">
        <w:r w:rsidR="00806658">
          <w:t xml:space="preserve">hasil </w:t>
        </w:r>
      </w:ins>
      <w:ins w:id="16698" w:author=" " w:date="2021-11-15T16:23:00Z">
        <w:r w:rsidRPr="00806658">
          <w:rPr>
            <w:i/>
            <w:iCs/>
            <w:rPrChange w:id="16699" w:author=" " w:date="2021-11-15T16:28:00Z">
              <w:rPr/>
            </w:rPrChange>
          </w:rPr>
          <w:t>user acceptance testing</w:t>
        </w:r>
        <w:r>
          <w:t xml:space="preserve"> </w:t>
        </w:r>
      </w:ins>
      <w:ins w:id="16700" w:author=" " w:date="2021-11-15T16:29:00Z">
        <w:r w:rsidR="00806658">
          <w:t xml:space="preserve">yang dilakukan oleh pihak sekolah </w:t>
        </w:r>
      </w:ins>
      <w:ins w:id="16701" w:author=" " w:date="2021-11-15T16:30:00Z">
        <w:r w:rsidR="00496944">
          <w:t>yaitu</w:t>
        </w:r>
      </w:ins>
      <w:ins w:id="16702" w:author=" " w:date="2021-11-15T16:29:00Z">
        <w:r w:rsidR="00806658">
          <w:t xml:space="preserve"> bagian IT </w:t>
        </w:r>
      </w:ins>
      <w:ins w:id="16703" w:author=" " w:date="2021-11-15T16:23:00Z">
        <w:r>
          <w:t>dalam</w:t>
        </w:r>
      </w:ins>
      <w:ins w:id="16704" w:author=" " w:date="2021-11-15T16:29:00Z">
        <w:r w:rsidR="00806658">
          <w:t xml:space="preserve"> melakukan</w:t>
        </w:r>
      </w:ins>
      <w:ins w:id="16705" w:author=" " w:date="2021-11-15T16:23:00Z">
        <w:r>
          <w:t xml:space="preserve"> pengujian sistem absensi ini dapat dilihat pada data tabel </w:t>
        </w:r>
      </w:ins>
    </w:p>
    <w:p w14:paraId="5A7FAC3F" w14:textId="1216C995" w:rsidR="00DF44C7" w:rsidRDefault="003160CF" w:rsidP="00DF44C7">
      <w:pPr>
        <w:pStyle w:val="Caption"/>
        <w:jc w:val="center"/>
        <w:rPr>
          <w:ins w:id="16706" w:author=" " w:date="2021-11-16T10:18:00Z"/>
        </w:rPr>
        <w:pPrChange w:id="16707" w:author=" " w:date="2021-11-16T10:20:00Z">
          <w:pPr/>
        </w:pPrChange>
      </w:pPr>
      <w:commentRangeStart w:id="16708"/>
      <w:commentRangeEnd w:id="16708"/>
      <w:del w:id="16709" w:author=" " w:date="2021-11-15T20:36:00Z">
        <w:r w:rsidDel="00AE208A">
          <w:rPr>
            <w:rStyle w:val="CommentReference"/>
          </w:rPr>
          <w:commentReference w:id="16708"/>
        </w:r>
      </w:del>
      <w:bookmarkStart w:id="16710" w:name="_Toc87950439"/>
      <w:ins w:id="16711" w:author=" " w:date="2021-11-16T10:18:00Z">
        <w:r w:rsidR="00DF44C7">
          <w:t xml:space="preserve">Tabel 4. </w:t>
        </w:r>
        <w:r w:rsidR="00DF44C7">
          <w:fldChar w:fldCharType="begin"/>
        </w:r>
        <w:r w:rsidR="00DF44C7">
          <w:instrText xml:space="preserve"> SEQ Tabel_4. \* ARABIC </w:instrText>
        </w:r>
      </w:ins>
      <w:r w:rsidR="00DF44C7">
        <w:fldChar w:fldCharType="separate"/>
      </w:r>
      <w:ins w:id="16712" w:author=" " w:date="2021-11-16T10:18:00Z">
        <w:r w:rsidR="00DF44C7">
          <w:rPr>
            <w:noProof/>
          </w:rPr>
          <w:t>4</w:t>
        </w:r>
        <w:r w:rsidR="00DF44C7">
          <w:fldChar w:fldCharType="end"/>
        </w:r>
        <w:r w:rsidR="00DF44C7">
          <w:t xml:space="preserve"> </w:t>
        </w:r>
      </w:ins>
      <w:ins w:id="16713" w:author=" " w:date="2021-11-16T10:19:00Z">
        <w:r w:rsidR="00DF44C7">
          <w:t>Pelaksanaan Pengujian Use Accepted Testing</w:t>
        </w:r>
      </w:ins>
      <w:bookmarkEnd w:id="16710"/>
    </w:p>
    <w:tbl>
      <w:tblPr>
        <w:tblStyle w:val="TableGrid"/>
        <w:tblW w:w="7905" w:type="dxa"/>
        <w:tblLook w:val="04A0" w:firstRow="1" w:lastRow="0" w:firstColumn="1" w:lastColumn="0" w:noHBand="0" w:noVBand="1"/>
        <w:tblPrChange w:id="16714" w:author=" " w:date="2021-11-15T20:39:00Z">
          <w:tblPr>
            <w:tblStyle w:val="TableGrid"/>
            <w:tblW w:w="9468" w:type="dxa"/>
            <w:tblLook w:val="04A0" w:firstRow="1" w:lastRow="0" w:firstColumn="1" w:lastColumn="0" w:noHBand="0" w:noVBand="1"/>
          </w:tblPr>
        </w:tblPrChange>
      </w:tblPr>
      <w:tblGrid>
        <w:gridCol w:w="667"/>
        <w:gridCol w:w="7238"/>
        <w:tblGridChange w:id="16715">
          <w:tblGrid>
            <w:gridCol w:w="667"/>
            <w:gridCol w:w="8801"/>
          </w:tblGrid>
        </w:tblGridChange>
      </w:tblGrid>
      <w:tr w:rsidR="00AE208A" w:rsidRPr="00052632" w14:paraId="62D15E5D" w14:textId="77777777" w:rsidTr="00AE208A">
        <w:trPr>
          <w:trHeight w:val="414"/>
          <w:ins w:id="16716" w:author=" " w:date="2021-11-15T20:38:00Z"/>
          <w:trPrChange w:id="16717" w:author=" " w:date="2021-11-15T20:39:00Z">
            <w:trPr>
              <w:trHeight w:val="414"/>
            </w:trPr>
          </w:trPrChange>
        </w:trPr>
        <w:tc>
          <w:tcPr>
            <w:tcW w:w="667" w:type="dxa"/>
            <w:vMerge w:val="restart"/>
            <w:vAlign w:val="center"/>
            <w:tcPrChange w:id="16718" w:author=" " w:date="2021-11-15T20:39:00Z">
              <w:tcPr>
                <w:tcW w:w="667" w:type="dxa"/>
                <w:vMerge w:val="restart"/>
                <w:vAlign w:val="center"/>
              </w:tcPr>
            </w:tcPrChange>
          </w:tcPr>
          <w:p w14:paraId="4DA48CCF" w14:textId="77777777" w:rsidR="00AE208A" w:rsidRPr="00052632" w:rsidRDefault="00AE208A" w:rsidP="000A1BAA">
            <w:pPr>
              <w:jc w:val="center"/>
              <w:rPr>
                <w:ins w:id="16719" w:author=" " w:date="2021-11-15T20:38:00Z"/>
              </w:rPr>
            </w:pPr>
            <w:ins w:id="16720" w:author=" " w:date="2021-11-15T20:38:00Z">
              <w:r>
                <w:t>No</w:t>
              </w:r>
            </w:ins>
          </w:p>
        </w:tc>
        <w:tc>
          <w:tcPr>
            <w:tcW w:w="7238" w:type="dxa"/>
            <w:vMerge w:val="restart"/>
            <w:vAlign w:val="center"/>
            <w:tcPrChange w:id="16721" w:author=" " w:date="2021-11-15T20:39:00Z">
              <w:tcPr>
                <w:tcW w:w="8801" w:type="dxa"/>
                <w:vMerge w:val="restart"/>
                <w:vAlign w:val="center"/>
              </w:tcPr>
            </w:tcPrChange>
          </w:tcPr>
          <w:p w14:paraId="3CBABC2A" w14:textId="77777777" w:rsidR="00AE208A" w:rsidRPr="00052632" w:rsidRDefault="00AE208A" w:rsidP="000A1BAA">
            <w:pPr>
              <w:jc w:val="center"/>
              <w:rPr>
                <w:ins w:id="16722" w:author=" " w:date="2021-11-15T20:38:00Z"/>
              </w:rPr>
            </w:pPr>
            <w:ins w:id="16723" w:author=" " w:date="2021-11-15T20:38:00Z">
              <w:r>
                <w:t>Pertanyaan</w:t>
              </w:r>
            </w:ins>
          </w:p>
        </w:tc>
      </w:tr>
      <w:tr w:rsidR="00AE208A" w:rsidRPr="00052632" w14:paraId="0FB4A666" w14:textId="77777777" w:rsidTr="00AE208A">
        <w:trPr>
          <w:trHeight w:val="414"/>
          <w:ins w:id="16724" w:author=" " w:date="2021-11-15T20:38:00Z"/>
          <w:trPrChange w:id="16725" w:author=" " w:date="2021-11-15T20:39:00Z">
            <w:trPr>
              <w:trHeight w:val="414"/>
            </w:trPr>
          </w:trPrChange>
        </w:trPr>
        <w:tc>
          <w:tcPr>
            <w:tcW w:w="667" w:type="dxa"/>
            <w:vMerge/>
            <w:tcPrChange w:id="16726" w:author=" " w:date="2021-11-15T20:39:00Z">
              <w:tcPr>
                <w:tcW w:w="667" w:type="dxa"/>
                <w:vMerge/>
              </w:tcPr>
            </w:tcPrChange>
          </w:tcPr>
          <w:p w14:paraId="151DFE17" w14:textId="77777777" w:rsidR="00AE208A" w:rsidRPr="00052632" w:rsidRDefault="00AE208A" w:rsidP="000A1BAA">
            <w:pPr>
              <w:rPr>
                <w:ins w:id="16727" w:author=" " w:date="2021-11-15T20:38:00Z"/>
              </w:rPr>
            </w:pPr>
          </w:p>
        </w:tc>
        <w:tc>
          <w:tcPr>
            <w:tcW w:w="7238" w:type="dxa"/>
            <w:vMerge/>
            <w:tcPrChange w:id="16728" w:author=" " w:date="2021-11-15T20:39:00Z">
              <w:tcPr>
                <w:tcW w:w="8801" w:type="dxa"/>
                <w:vMerge/>
              </w:tcPr>
            </w:tcPrChange>
          </w:tcPr>
          <w:p w14:paraId="3AA965D6" w14:textId="77777777" w:rsidR="00AE208A" w:rsidRPr="00052632" w:rsidRDefault="00AE208A" w:rsidP="000A1BAA">
            <w:pPr>
              <w:rPr>
                <w:ins w:id="16729" w:author=" " w:date="2021-11-15T20:38:00Z"/>
              </w:rPr>
            </w:pPr>
          </w:p>
        </w:tc>
      </w:tr>
      <w:tr w:rsidR="00AE208A" w:rsidRPr="00052632" w14:paraId="2C70AE8A" w14:textId="77777777" w:rsidTr="00AE208A">
        <w:trPr>
          <w:ins w:id="16730" w:author=" " w:date="2021-11-15T20:38:00Z"/>
        </w:trPr>
        <w:tc>
          <w:tcPr>
            <w:tcW w:w="7905" w:type="dxa"/>
            <w:gridSpan w:val="2"/>
            <w:shd w:val="clear" w:color="auto" w:fill="FFE599" w:themeFill="accent4" w:themeFillTint="66"/>
            <w:tcPrChange w:id="16731" w:author=" " w:date="2021-11-15T20:39:00Z">
              <w:tcPr>
                <w:tcW w:w="9468" w:type="dxa"/>
                <w:gridSpan w:val="2"/>
                <w:shd w:val="clear" w:color="auto" w:fill="FFE599" w:themeFill="accent4" w:themeFillTint="66"/>
              </w:tcPr>
            </w:tcPrChange>
          </w:tcPr>
          <w:p w14:paraId="206060DC" w14:textId="7CE60225" w:rsidR="00AE208A" w:rsidRPr="00052632" w:rsidRDefault="00AE208A" w:rsidP="00257AE7">
            <w:pPr>
              <w:tabs>
                <w:tab w:val="left" w:pos="2985"/>
              </w:tabs>
              <w:rPr>
                <w:ins w:id="16732" w:author=" " w:date="2021-11-15T20:38:00Z"/>
              </w:rPr>
              <w:pPrChange w:id="16733" w:author=" " w:date="2021-11-16T10:09:00Z">
                <w:pPr/>
              </w:pPrChange>
            </w:pPr>
            <w:ins w:id="16734" w:author=" " w:date="2021-11-15T20:38:00Z">
              <w:r>
                <w:t>A.1 Kelola Siswa</w:t>
              </w:r>
            </w:ins>
            <w:ins w:id="16735" w:author=" " w:date="2021-11-16T10:09:00Z">
              <w:r w:rsidR="00257AE7">
                <w:tab/>
              </w:r>
            </w:ins>
          </w:p>
        </w:tc>
      </w:tr>
      <w:tr w:rsidR="00AE208A" w:rsidRPr="00052632" w14:paraId="592893D7" w14:textId="77777777" w:rsidTr="00AE208A">
        <w:trPr>
          <w:ins w:id="16736" w:author=" " w:date="2021-11-15T20:38:00Z"/>
        </w:trPr>
        <w:tc>
          <w:tcPr>
            <w:tcW w:w="667" w:type="dxa"/>
            <w:tcPrChange w:id="16737" w:author=" " w:date="2021-11-15T20:39:00Z">
              <w:tcPr>
                <w:tcW w:w="667" w:type="dxa"/>
              </w:tcPr>
            </w:tcPrChange>
          </w:tcPr>
          <w:p w14:paraId="79E4BD12" w14:textId="77777777" w:rsidR="00AE208A" w:rsidRPr="00052632" w:rsidRDefault="00AE208A" w:rsidP="000A1BAA">
            <w:pPr>
              <w:jc w:val="center"/>
              <w:rPr>
                <w:ins w:id="16738" w:author=" " w:date="2021-11-15T20:38:00Z"/>
              </w:rPr>
            </w:pPr>
            <w:ins w:id="16739" w:author=" " w:date="2021-11-15T20:38:00Z">
              <w:r>
                <w:t>1</w:t>
              </w:r>
            </w:ins>
          </w:p>
        </w:tc>
        <w:tc>
          <w:tcPr>
            <w:tcW w:w="7238" w:type="dxa"/>
            <w:tcPrChange w:id="16740" w:author=" " w:date="2021-11-15T20:39:00Z">
              <w:tcPr>
                <w:tcW w:w="8801" w:type="dxa"/>
              </w:tcPr>
            </w:tcPrChange>
          </w:tcPr>
          <w:p w14:paraId="57364CAE" w14:textId="77777777" w:rsidR="00AE208A" w:rsidRPr="00052632" w:rsidRDefault="00AE208A" w:rsidP="000A1BAA">
            <w:pPr>
              <w:rPr>
                <w:ins w:id="16741" w:author=" " w:date="2021-11-15T20:38:00Z"/>
              </w:rPr>
            </w:pPr>
            <w:ins w:id="16742" w:author=" " w:date="2021-11-15T20:38:00Z">
              <w:r>
                <w:t xml:space="preserve">Apakah Tampilan Data Siswa dapat terlihat mudah dimengerti?  </w:t>
              </w:r>
            </w:ins>
          </w:p>
        </w:tc>
      </w:tr>
      <w:tr w:rsidR="00AE208A" w:rsidRPr="00052632" w14:paraId="2BAE2E0E" w14:textId="77777777" w:rsidTr="00AE208A">
        <w:trPr>
          <w:ins w:id="16743" w:author=" " w:date="2021-11-15T20:38:00Z"/>
        </w:trPr>
        <w:tc>
          <w:tcPr>
            <w:tcW w:w="667" w:type="dxa"/>
            <w:tcPrChange w:id="16744" w:author=" " w:date="2021-11-15T20:39:00Z">
              <w:tcPr>
                <w:tcW w:w="667" w:type="dxa"/>
              </w:tcPr>
            </w:tcPrChange>
          </w:tcPr>
          <w:p w14:paraId="04BC76C7" w14:textId="77777777" w:rsidR="00AE208A" w:rsidRPr="00052632" w:rsidRDefault="00AE208A" w:rsidP="000A1BAA">
            <w:pPr>
              <w:jc w:val="center"/>
              <w:rPr>
                <w:ins w:id="16745" w:author=" " w:date="2021-11-15T20:38:00Z"/>
              </w:rPr>
            </w:pPr>
            <w:ins w:id="16746" w:author=" " w:date="2021-11-15T20:38:00Z">
              <w:r>
                <w:t>2</w:t>
              </w:r>
            </w:ins>
          </w:p>
        </w:tc>
        <w:tc>
          <w:tcPr>
            <w:tcW w:w="7238" w:type="dxa"/>
            <w:tcPrChange w:id="16747" w:author=" " w:date="2021-11-15T20:39:00Z">
              <w:tcPr>
                <w:tcW w:w="8801" w:type="dxa"/>
              </w:tcPr>
            </w:tcPrChange>
          </w:tcPr>
          <w:p w14:paraId="4D255156" w14:textId="77777777" w:rsidR="00AE208A" w:rsidRPr="00052632" w:rsidRDefault="00AE208A" w:rsidP="000A1BAA">
            <w:pPr>
              <w:rPr>
                <w:ins w:id="16748" w:author=" " w:date="2021-11-15T20:38:00Z"/>
              </w:rPr>
            </w:pPr>
            <w:ins w:id="16749" w:author=" " w:date="2021-11-15T20:38:00Z">
              <w:r>
                <w:t xml:space="preserve">Apakah fitur tambah data siswa dapat berjalan dengan baik? </w:t>
              </w:r>
            </w:ins>
          </w:p>
        </w:tc>
      </w:tr>
      <w:tr w:rsidR="00AE208A" w:rsidRPr="00052632" w14:paraId="1B9010C2" w14:textId="77777777" w:rsidTr="00AE208A">
        <w:trPr>
          <w:ins w:id="16750" w:author=" " w:date="2021-11-15T20:38:00Z"/>
        </w:trPr>
        <w:tc>
          <w:tcPr>
            <w:tcW w:w="667" w:type="dxa"/>
            <w:tcPrChange w:id="16751" w:author=" " w:date="2021-11-15T20:39:00Z">
              <w:tcPr>
                <w:tcW w:w="667" w:type="dxa"/>
              </w:tcPr>
            </w:tcPrChange>
          </w:tcPr>
          <w:p w14:paraId="54299272" w14:textId="77777777" w:rsidR="00AE208A" w:rsidRPr="00052632" w:rsidRDefault="00AE208A" w:rsidP="000A1BAA">
            <w:pPr>
              <w:jc w:val="center"/>
              <w:rPr>
                <w:ins w:id="16752" w:author=" " w:date="2021-11-15T20:38:00Z"/>
              </w:rPr>
            </w:pPr>
            <w:ins w:id="16753" w:author=" " w:date="2021-11-15T20:38:00Z">
              <w:r>
                <w:t>3</w:t>
              </w:r>
            </w:ins>
          </w:p>
        </w:tc>
        <w:tc>
          <w:tcPr>
            <w:tcW w:w="7238" w:type="dxa"/>
            <w:tcPrChange w:id="16754" w:author=" " w:date="2021-11-15T20:39:00Z">
              <w:tcPr>
                <w:tcW w:w="8801" w:type="dxa"/>
              </w:tcPr>
            </w:tcPrChange>
          </w:tcPr>
          <w:p w14:paraId="59E40491" w14:textId="77777777" w:rsidR="00AE208A" w:rsidRPr="00052632" w:rsidRDefault="00AE208A" w:rsidP="000A1BAA">
            <w:pPr>
              <w:rPr>
                <w:ins w:id="16755" w:author=" " w:date="2021-11-15T20:38:00Z"/>
              </w:rPr>
            </w:pPr>
            <w:ins w:id="16756" w:author=" " w:date="2021-11-15T20:38:00Z">
              <w:r>
                <w:t>Apakah Fitur edit data siswa berjalan dengan baik?</w:t>
              </w:r>
            </w:ins>
          </w:p>
        </w:tc>
      </w:tr>
      <w:tr w:rsidR="00AE208A" w:rsidRPr="00052632" w14:paraId="063AFC7D" w14:textId="77777777" w:rsidTr="00AE208A">
        <w:trPr>
          <w:ins w:id="16757" w:author=" " w:date="2021-11-15T20:38:00Z"/>
        </w:trPr>
        <w:tc>
          <w:tcPr>
            <w:tcW w:w="667" w:type="dxa"/>
            <w:tcPrChange w:id="16758" w:author=" " w:date="2021-11-15T20:39:00Z">
              <w:tcPr>
                <w:tcW w:w="667" w:type="dxa"/>
              </w:tcPr>
            </w:tcPrChange>
          </w:tcPr>
          <w:p w14:paraId="00DFB367" w14:textId="77777777" w:rsidR="00AE208A" w:rsidRPr="00052632" w:rsidRDefault="00AE208A" w:rsidP="000A1BAA">
            <w:pPr>
              <w:jc w:val="center"/>
              <w:rPr>
                <w:ins w:id="16759" w:author=" " w:date="2021-11-15T20:38:00Z"/>
              </w:rPr>
            </w:pPr>
            <w:ins w:id="16760" w:author=" " w:date="2021-11-15T20:38:00Z">
              <w:r>
                <w:t>4</w:t>
              </w:r>
            </w:ins>
          </w:p>
        </w:tc>
        <w:tc>
          <w:tcPr>
            <w:tcW w:w="7238" w:type="dxa"/>
            <w:tcPrChange w:id="16761" w:author=" " w:date="2021-11-15T20:39:00Z">
              <w:tcPr>
                <w:tcW w:w="8801" w:type="dxa"/>
              </w:tcPr>
            </w:tcPrChange>
          </w:tcPr>
          <w:p w14:paraId="20F2307D" w14:textId="77777777" w:rsidR="00AE208A" w:rsidRPr="00052632" w:rsidRDefault="00AE208A" w:rsidP="000A1BAA">
            <w:pPr>
              <w:rPr>
                <w:ins w:id="16762" w:author=" " w:date="2021-11-15T20:38:00Z"/>
              </w:rPr>
            </w:pPr>
            <w:ins w:id="16763" w:author=" " w:date="2021-11-15T20:38:00Z">
              <w:r>
                <w:t>Apakah fitur hapus data siswa berjalan dengan baik?</w:t>
              </w:r>
            </w:ins>
          </w:p>
        </w:tc>
      </w:tr>
      <w:tr w:rsidR="00AE208A" w14:paraId="02862C59" w14:textId="77777777" w:rsidTr="00AE208A">
        <w:trPr>
          <w:ins w:id="16764" w:author=" " w:date="2021-11-15T20:38:00Z"/>
        </w:trPr>
        <w:tc>
          <w:tcPr>
            <w:tcW w:w="667" w:type="dxa"/>
            <w:tcPrChange w:id="16765" w:author=" " w:date="2021-11-15T20:39:00Z">
              <w:tcPr>
                <w:tcW w:w="667" w:type="dxa"/>
              </w:tcPr>
            </w:tcPrChange>
          </w:tcPr>
          <w:p w14:paraId="1FF4F48F" w14:textId="77777777" w:rsidR="00AE208A" w:rsidRDefault="00AE208A" w:rsidP="000A1BAA">
            <w:pPr>
              <w:jc w:val="center"/>
              <w:rPr>
                <w:ins w:id="16766" w:author=" " w:date="2021-11-15T20:38:00Z"/>
              </w:rPr>
            </w:pPr>
            <w:ins w:id="16767" w:author=" " w:date="2021-11-15T20:38:00Z">
              <w:r>
                <w:t>5</w:t>
              </w:r>
            </w:ins>
          </w:p>
        </w:tc>
        <w:tc>
          <w:tcPr>
            <w:tcW w:w="7238" w:type="dxa"/>
            <w:tcPrChange w:id="16768" w:author=" " w:date="2021-11-15T20:39:00Z">
              <w:tcPr>
                <w:tcW w:w="8801" w:type="dxa"/>
              </w:tcPr>
            </w:tcPrChange>
          </w:tcPr>
          <w:p w14:paraId="1356C311" w14:textId="77777777" w:rsidR="00AE208A" w:rsidRDefault="00AE208A" w:rsidP="000A1BAA">
            <w:pPr>
              <w:rPr>
                <w:ins w:id="16769" w:author=" " w:date="2021-11-15T20:38:00Z"/>
              </w:rPr>
            </w:pPr>
            <w:ins w:id="16770" w:author=" " w:date="2021-11-15T20:38:00Z">
              <w:r>
                <w:t>Apakah fitur update data siswa berjalan dengan baik?</w:t>
              </w:r>
            </w:ins>
          </w:p>
        </w:tc>
      </w:tr>
      <w:tr w:rsidR="00AE208A" w:rsidRPr="00052632" w14:paraId="1EEFEE9B" w14:textId="77777777" w:rsidTr="00AE208A">
        <w:trPr>
          <w:ins w:id="16771" w:author=" " w:date="2021-11-15T20:38:00Z"/>
        </w:trPr>
        <w:tc>
          <w:tcPr>
            <w:tcW w:w="667" w:type="dxa"/>
            <w:tcPrChange w:id="16772" w:author=" " w:date="2021-11-15T20:39:00Z">
              <w:tcPr>
                <w:tcW w:w="667" w:type="dxa"/>
              </w:tcPr>
            </w:tcPrChange>
          </w:tcPr>
          <w:p w14:paraId="706000E6" w14:textId="77777777" w:rsidR="00AE208A" w:rsidRPr="00052632" w:rsidRDefault="00AE208A" w:rsidP="000A1BAA">
            <w:pPr>
              <w:jc w:val="center"/>
              <w:rPr>
                <w:ins w:id="16773" w:author=" " w:date="2021-11-15T20:38:00Z"/>
              </w:rPr>
            </w:pPr>
            <w:ins w:id="16774" w:author=" " w:date="2021-11-15T20:38:00Z">
              <w:r>
                <w:t>6</w:t>
              </w:r>
            </w:ins>
          </w:p>
        </w:tc>
        <w:tc>
          <w:tcPr>
            <w:tcW w:w="7238" w:type="dxa"/>
            <w:tcPrChange w:id="16775" w:author=" " w:date="2021-11-15T20:39:00Z">
              <w:tcPr>
                <w:tcW w:w="8801" w:type="dxa"/>
              </w:tcPr>
            </w:tcPrChange>
          </w:tcPr>
          <w:p w14:paraId="2E0F6058" w14:textId="77777777" w:rsidR="00AE208A" w:rsidRPr="00052632" w:rsidRDefault="00AE208A" w:rsidP="000A1BAA">
            <w:pPr>
              <w:rPr>
                <w:ins w:id="16776" w:author=" " w:date="2021-11-15T20:38:00Z"/>
              </w:rPr>
            </w:pPr>
            <w:ins w:id="16777" w:author=" " w:date="2021-11-15T20:38:00Z">
              <w:r>
                <w:t>Apakah dengan adanya Kelola data siswa dapat membantu pihak sekolah dalam proses mengelola data siswa?</w:t>
              </w:r>
            </w:ins>
          </w:p>
        </w:tc>
      </w:tr>
      <w:tr w:rsidR="00AE208A" w14:paraId="1C3791B3" w14:textId="77777777" w:rsidTr="00AE208A">
        <w:trPr>
          <w:ins w:id="16778" w:author=" " w:date="2021-11-15T20:38:00Z"/>
        </w:trPr>
        <w:tc>
          <w:tcPr>
            <w:tcW w:w="667" w:type="dxa"/>
            <w:tcPrChange w:id="16779" w:author=" " w:date="2021-11-15T20:39:00Z">
              <w:tcPr>
                <w:tcW w:w="667" w:type="dxa"/>
              </w:tcPr>
            </w:tcPrChange>
          </w:tcPr>
          <w:p w14:paraId="75A17397" w14:textId="77777777" w:rsidR="00AE208A" w:rsidRDefault="00AE208A" w:rsidP="000A1BAA">
            <w:pPr>
              <w:jc w:val="center"/>
              <w:rPr>
                <w:ins w:id="16780" w:author=" " w:date="2021-11-15T20:38:00Z"/>
              </w:rPr>
            </w:pPr>
            <w:ins w:id="16781" w:author=" " w:date="2021-11-15T20:38:00Z">
              <w:r>
                <w:t>7</w:t>
              </w:r>
            </w:ins>
          </w:p>
        </w:tc>
        <w:tc>
          <w:tcPr>
            <w:tcW w:w="7238" w:type="dxa"/>
            <w:tcPrChange w:id="16782" w:author=" " w:date="2021-11-15T20:39:00Z">
              <w:tcPr>
                <w:tcW w:w="8801" w:type="dxa"/>
              </w:tcPr>
            </w:tcPrChange>
          </w:tcPr>
          <w:p w14:paraId="4DDC6C67" w14:textId="77777777" w:rsidR="00AE208A" w:rsidRDefault="00AE208A" w:rsidP="000A1BAA">
            <w:pPr>
              <w:rPr>
                <w:ins w:id="16783" w:author=" " w:date="2021-11-15T20:38:00Z"/>
              </w:rPr>
            </w:pPr>
            <w:ins w:id="16784" w:author=" " w:date="2021-11-15T20:38:00Z">
              <w:r>
                <w:t>Apakah dengan adanya Kelola data siswa dapat mempercepat proses pengelolaan data siswa?</w:t>
              </w:r>
            </w:ins>
          </w:p>
        </w:tc>
      </w:tr>
      <w:tr w:rsidR="00AE208A" w14:paraId="5440678C" w14:textId="77777777" w:rsidTr="00AE208A">
        <w:trPr>
          <w:ins w:id="16785" w:author=" " w:date="2021-11-15T20:38:00Z"/>
        </w:trPr>
        <w:tc>
          <w:tcPr>
            <w:tcW w:w="667" w:type="dxa"/>
            <w:tcPrChange w:id="16786" w:author=" " w:date="2021-11-15T20:39:00Z">
              <w:tcPr>
                <w:tcW w:w="667" w:type="dxa"/>
              </w:tcPr>
            </w:tcPrChange>
          </w:tcPr>
          <w:p w14:paraId="1ADD312F" w14:textId="77777777" w:rsidR="00AE208A" w:rsidRDefault="00AE208A" w:rsidP="000A1BAA">
            <w:pPr>
              <w:jc w:val="center"/>
              <w:rPr>
                <w:ins w:id="16787" w:author=" " w:date="2021-11-15T20:38:00Z"/>
              </w:rPr>
            </w:pPr>
            <w:ins w:id="16788" w:author=" " w:date="2021-11-15T20:38:00Z">
              <w:r>
                <w:t>8</w:t>
              </w:r>
            </w:ins>
          </w:p>
        </w:tc>
        <w:tc>
          <w:tcPr>
            <w:tcW w:w="7238" w:type="dxa"/>
            <w:tcPrChange w:id="16789" w:author=" " w:date="2021-11-15T20:39:00Z">
              <w:tcPr>
                <w:tcW w:w="8801" w:type="dxa"/>
              </w:tcPr>
            </w:tcPrChange>
          </w:tcPr>
          <w:p w14:paraId="32B4918C" w14:textId="77777777" w:rsidR="00AE208A" w:rsidRDefault="00AE208A" w:rsidP="000A1BAA">
            <w:pPr>
              <w:rPr>
                <w:ins w:id="16790" w:author=" " w:date="2021-11-15T20:38:00Z"/>
              </w:rPr>
            </w:pPr>
            <w:ins w:id="16791" w:author=" " w:date="2021-11-15T20:38:00Z">
              <w:r>
                <w:t>Apakah dengan adanya Kelola data siswa dapat mempermudah proses pengelolaan data siswa?</w:t>
              </w:r>
            </w:ins>
          </w:p>
        </w:tc>
      </w:tr>
      <w:tr w:rsidR="00AE208A" w:rsidRPr="00052632" w14:paraId="09CA2D94" w14:textId="77777777" w:rsidTr="00AE208A">
        <w:trPr>
          <w:ins w:id="16792" w:author=" " w:date="2021-11-15T20:38:00Z"/>
        </w:trPr>
        <w:tc>
          <w:tcPr>
            <w:tcW w:w="7905" w:type="dxa"/>
            <w:gridSpan w:val="2"/>
            <w:shd w:val="clear" w:color="auto" w:fill="FFE599" w:themeFill="accent4" w:themeFillTint="66"/>
            <w:tcPrChange w:id="16793" w:author=" " w:date="2021-11-15T20:39:00Z">
              <w:tcPr>
                <w:tcW w:w="9468" w:type="dxa"/>
                <w:gridSpan w:val="2"/>
                <w:shd w:val="clear" w:color="auto" w:fill="FFE599" w:themeFill="accent4" w:themeFillTint="66"/>
              </w:tcPr>
            </w:tcPrChange>
          </w:tcPr>
          <w:p w14:paraId="45D14ED5" w14:textId="77777777" w:rsidR="00AE208A" w:rsidRPr="00052632" w:rsidRDefault="00AE208A" w:rsidP="000A1BAA">
            <w:pPr>
              <w:rPr>
                <w:ins w:id="16794" w:author=" " w:date="2021-11-15T20:38:00Z"/>
              </w:rPr>
            </w:pPr>
            <w:ins w:id="16795" w:author=" " w:date="2021-11-15T20:38:00Z">
              <w:r>
                <w:t>A.2 Kelola Guru</w:t>
              </w:r>
            </w:ins>
          </w:p>
        </w:tc>
      </w:tr>
      <w:tr w:rsidR="00AE208A" w14:paraId="23944560" w14:textId="77777777" w:rsidTr="00AE208A">
        <w:trPr>
          <w:ins w:id="16796" w:author=" " w:date="2021-11-15T20:38:00Z"/>
        </w:trPr>
        <w:tc>
          <w:tcPr>
            <w:tcW w:w="667" w:type="dxa"/>
            <w:tcPrChange w:id="16797" w:author=" " w:date="2021-11-15T20:39:00Z">
              <w:tcPr>
                <w:tcW w:w="667" w:type="dxa"/>
              </w:tcPr>
            </w:tcPrChange>
          </w:tcPr>
          <w:p w14:paraId="2C434555" w14:textId="77777777" w:rsidR="00AE208A" w:rsidRDefault="00AE208A" w:rsidP="000A1BAA">
            <w:pPr>
              <w:jc w:val="center"/>
              <w:rPr>
                <w:ins w:id="16798" w:author=" " w:date="2021-11-15T20:38:00Z"/>
              </w:rPr>
            </w:pPr>
            <w:ins w:id="16799" w:author=" " w:date="2021-11-15T20:38:00Z">
              <w:r>
                <w:t>1</w:t>
              </w:r>
            </w:ins>
          </w:p>
        </w:tc>
        <w:tc>
          <w:tcPr>
            <w:tcW w:w="7238" w:type="dxa"/>
            <w:tcPrChange w:id="16800" w:author=" " w:date="2021-11-15T20:39:00Z">
              <w:tcPr>
                <w:tcW w:w="8801" w:type="dxa"/>
              </w:tcPr>
            </w:tcPrChange>
          </w:tcPr>
          <w:p w14:paraId="2BC79B0E" w14:textId="77777777" w:rsidR="00AE208A" w:rsidRDefault="00AE208A" w:rsidP="000A1BAA">
            <w:pPr>
              <w:rPr>
                <w:ins w:id="16801" w:author=" " w:date="2021-11-15T20:38:00Z"/>
              </w:rPr>
            </w:pPr>
            <w:ins w:id="16802" w:author=" " w:date="2021-11-15T20:38:00Z">
              <w:r>
                <w:t xml:space="preserve">Apakah Tampilan Data Guru dapat terlihat mudah dimengerti?  </w:t>
              </w:r>
            </w:ins>
          </w:p>
        </w:tc>
      </w:tr>
      <w:tr w:rsidR="00AE208A" w14:paraId="65A1168E" w14:textId="77777777" w:rsidTr="00AE208A">
        <w:trPr>
          <w:ins w:id="16803" w:author=" " w:date="2021-11-15T20:38:00Z"/>
        </w:trPr>
        <w:tc>
          <w:tcPr>
            <w:tcW w:w="667" w:type="dxa"/>
            <w:tcPrChange w:id="16804" w:author=" " w:date="2021-11-15T20:39:00Z">
              <w:tcPr>
                <w:tcW w:w="667" w:type="dxa"/>
              </w:tcPr>
            </w:tcPrChange>
          </w:tcPr>
          <w:p w14:paraId="0A362CD3" w14:textId="77777777" w:rsidR="00AE208A" w:rsidRDefault="00AE208A" w:rsidP="000A1BAA">
            <w:pPr>
              <w:jc w:val="center"/>
              <w:rPr>
                <w:ins w:id="16805" w:author=" " w:date="2021-11-15T20:38:00Z"/>
              </w:rPr>
            </w:pPr>
            <w:ins w:id="16806" w:author=" " w:date="2021-11-15T20:38:00Z">
              <w:r>
                <w:t>2</w:t>
              </w:r>
            </w:ins>
          </w:p>
        </w:tc>
        <w:tc>
          <w:tcPr>
            <w:tcW w:w="7238" w:type="dxa"/>
            <w:tcPrChange w:id="16807" w:author=" " w:date="2021-11-15T20:39:00Z">
              <w:tcPr>
                <w:tcW w:w="8801" w:type="dxa"/>
              </w:tcPr>
            </w:tcPrChange>
          </w:tcPr>
          <w:p w14:paraId="5B624FED" w14:textId="77777777" w:rsidR="00AE208A" w:rsidRDefault="00AE208A" w:rsidP="000A1BAA">
            <w:pPr>
              <w:rPr>
                <w:ins w:id="16808" w:author=" " w:date="2021-11-15T20:38:00Z"/>
              </w:rPr>
            </w:pPr>
            <w:ins w:id="16809" w:author=" " w:date="2021-11-15T20:38:00Z">
              <w:r>
                <w:t xml:space="preserve">Apakah fitur tambah data guru dapat berjalan dengan baik? </w:t>
              </w:r>
            </w:ins>
          </w:p>
        </w:tc>
      </w:tr>
      <w:tr w:rsidR="00AE208A" w14:paraId="54B98F7F" w14:textId="77777777" w:rsidTr="00AE208A">
        <w:trPr>
          <w:ins w:id="16810" w:author=" " w:date="2021-11-15T20:38:00Z"/>
        </w:trPr>
        <w:tc>
          <w:tcPr>
            <w:tcW w:w="667" w:type="dxa"/>
            <w:tcPrChange w:id="16811" w:author=" " w:date="2021-11-15T20:39:00Z">
              <w:tcPr>
                <w:tcW w:w="667" w:type="dxa"/>
              </w:tcPr>
            </w:tcPrChange>
          </w:tcPr>
          <w:p w14:paraId="6FEB2F28" w14:textId="77777777" w:rsidR="00AE208A" w:rsidRDefault="00AE208A" w:rsidP="000A1BAA">
            <w:pPr>
              <w:jc w:val="center"/>
              <w:rPr>
                <w:ins w:id="16812" w:author=" " w:date="2021-11-15T20:38:00Z"/>
              </w:rPr>
            </w:pPr>
            <w:ins w:id="16813" w:author=" " w:date="2021-11-15T20:38:00Z">
              <w:r>
                <w:t>3</w:t>
              </w:r>
            </w:ins>
          </w:p>
        </w:tc>
        <w:tc>
          <w:tcPr>
            <w:tcW w:w="7238" w:type="dxa"/>
            <w:tcPrChange w:id="16814" w:author=" " w:date="2021-11-15T20:39:00Z">
              <w:tcPr>
                <w:tcW w:w="8801" w:type="dxa"/>
              </w:tcPr>
            </w:tcPrChange>
          </w:tcPr>
          <w:p w14:paraId="2C7D0F1D" w14:textId="77777777" w:rsidR="00AE208A" w:rsidRDefault="00AE208A" w:rsidP="000A1BAA">
            <w:pPr>
              <w:rPr>
                <w:ins w:id="16815" w:author=" " w:date="2021-11-15T20:38:00Z"/>
              </w:rPr>
            </w:pPr>
            <w:ins w:id="16816" w:author=" " w:date="2021-11-15T20:38:00Z">
              <w:r>
                <w:t>Apakah Fitur edit data guru berjalan dengan baik?</w:t>
              </w:r>
            </w:ins>
          </w:p>
        </w:tc>
      </w:tr>
      <w:tr w:rsidR="00AE208A" w14:paraId="1214FB58" w14:textId="77777777" w:rsidTr="00AE208A">
        <w:trPr>
          <w:ins w:id="16817" w:author=" " w:date="2021-11-15T20:38:00Z"/>
        </w:trPr>
        <w:tc>
          <w:tcPr>
            <w:tcW w:w="667" w:type="dxa"/>
            <w:tcPrChange w:id="16818" w:author=" " w:date="2021-11-15T20:39:00Z">
              <w:tcPr>
                <w:tcW w:w="667" w:type="dxa"/>
              </w:tcPr>
            </w:tcPrChange>
          </w:tcPr>
          <w:p w14:paraId="6DC2CB4F" w14:textId="77777777" w:rsidR="00AE208A" w:rsidRDefault="00AE208A" w:rsidP="000A1BAA">
            <w:pPr>
              <w:jc w:val="center"/>
              <w:rPr>
                <w:ins w:id="16819" w:author=" " w:date="2021-11-15T20:38:00Z"/>
              </w:rPr>
            </w:pPr>
            <w:ins w:id="16820" w:author=" " w:date="2021-11-15T20:38:00Z">
              <w:r>
                <w:t>4</w:t>
              </w:r>
            </w:ins>
          </w:p>
        </w:tc>
        <w:tc>
          <w:tcPr>
            <w:tcW w:w="7238" w:type="dxa"/>
            <w:tcPrChange w:id="16821" w:author=" " w:date="2021-11-15T20:39:00Z">
              <w:tcPr>
                <w:tcW w:w="8801" w:type="dxa"/>
              </w:tcPr>
            </w:tcPrChange>
          </w:tcPr>
          <w:p w14:paraId="64FE7D2C" w14:textId="77777777" w:rsidR="00AE208A" w:rsidRDefault="00AE208A" w:rsidP="000A1BAA">
            <w:pPr>
              <w:rPr>
                <w:ins w:id="16822" w:author=" " w:date="2021-11-15T20:38:00Z"/>
              </w:rPr>
            </w:pPr>
            <w:ins w:id="16823" w:author=" " w:date="2021-11-15T20:38:00Z">
              <w:r>
                <w:t>Apakah fitur hapus data guru berjalan dengan baik?</w:t>
              </w:r>
            </w:ins>
          </w:p>
        </w:tc>
      </w:tr>
      <w:tr w:rsidR="00AE208A" w:rsidRPr="00D86082" w14:paraId="52D351B9" w14:textId="77777777" w:rsidTr="00AE208A">
        <w:trPr>
          <w:ins w:id="16824" w:author=" " w:date="2021-11-15T20:38:00Z"/>
        </w:trPr>
        <w:tc>
          <w:tcPr>
            <w:tcW w:w="667" w:type="dxa"/>
            <w:tcPrChange w:id="16825" w:author=" " w:date="2021-11-15T20:39:00Z">
              <w:tcPr>
                <w:tcW w:w="667" w:type="dxa"/>
              </w:tcPr>
            </w:tcPrChange>
          </w:tcPr>
          <w:p w14:paraId="49FB2A32" w14:textId="77777777" w:rsidR="00AE208A" w:rsidRPr="00D86082" w:rsidRDefault="00AE208A" w:rsidP="000A1BAA">
            <w:pPr>
              <w:jc w:val="center"/>
              <w:rPr>
                <w:ins w:id="16826" w:author=" " w:date="2021-11-15T20:38:00Z"/>
              </w:rPr>
            </w:pPr>
            <w:ins w:id="16827" w:author=" " w:date="2021-11-15T20:38:00Z">
              <w:r>
                <w:t>5</w:t>
              </w:r>
            </w:ins>
          </w:p>
        </w:tc>
        <w:tc>
          <w:tcPr>
            <w:tcW w:w="7238" w:type="dxa"/>
            <w:tcPrChange w:id="16828" w:author=" " w:date="2021-11-15T20:39:00Z">
              <w:tcPr>
                <w:tcW w:w="8801" w:type="dxa"/>
              </w:tcPr>
            </w:tcPrChange>
          </w:tcPr>
          <w:p w14:paraId="438EA817" w14:textId="77777777" w:rsidR="00AE208A" w:rsidRPr="00D86082" w:rsidRDefault="00AE208A" w:rsidP="000A1BAA">
            <w:pPr>
              <w:rPr>
                <w:ins w:id="16829" w:author=" " w:date="2021-11-15T20:38:00Z"/>
              </w:rPr>
            </w:pPr>
            <w:ins w:id="16830" w:author=" " w:date="2021-11-15T20:38:00Z">
              <w:r>
                <w:t>Apakah fitur update data guru berjalan dengan baik?</w:t>
              </w:r>
            </w:ins>
          </w:p>
        </w:tc>
      </w:tr>
      <w:tr w:rsidR="00AE208A" w:rsidRPr="00D86082" w14:paraId="5E7499E2" w14:textId="77777777" w:rsidTr="00AE208A">
        <w:trPr>
          <w:ins w:id="16831" w:author=" " w:date="2021-11-15T20:38:00Z"/>
        </w:trPr>
        <w:tc>
          <w:tcPr>
            <w:tcW w:w="667" w:type="dxa"/>
            <w:tcPrChange w:id="16832" w:author=" " w:date="2021-11-15T20:39:00Z">
              <w:tcPr>
                <w:tcW w:w="667" w:type="dxa"/>
              </w:tcPr>
            </w:tcPrChange>
          </w:tcPr>
          <w:p w14:paraId="0FF2F81B" w14:textId="77777777" w:rsidR="00AE208A" w:rsidRPr="00D86082" w:rsidRDefault="00AE208A" w:rsidP="000A1BAA">
            <w:pPr>
              <w:jc w:val="center"/>
              <w:rPr>
                <w:ins w:id="16833" w:author=" " w:date="2021-11-15T20:38:00Z"/>
              </w:rPr>
            </w:pPr>
            <w:ins w:id="16834" w:author=" " w:date="2021-11-15T20:38:00Z">
              <w:r>
                <w:t>6</w:t>
              </w:r>
            </w:ins>
          </w:p>
        </w:tc>
        <w:tc>
          <w:tcPr>
            <w:tcW w:w="7238" w:type="dxa"/>
            <w:tcPrChange w:id="16835" w:author=" " w:date="2021-11-15T20:39:00Z">
              <w:tcPr>
                <w:tcW w:w="8801" w:type="dxa"/>
              </w:tcPr>
            </w:tcPrChange>
          </w:tcPr>
          <w:p w14:paraId="7724EBBD" w14:textId="77777777" w:rsidR="00AE208A" w:rsidRPr="00D86082" w:rsidRDefault="00AE208A" w:rsidP="000A1BAA">
            <w:pPr>
              <w:rPr>
                <w:ins w:id="16836" w:author=" " w:date="2021-11-15T20:38:00Z"/>
              </w:rPr>
            </w:pPr>
            <w:ins w:id="16837" w:author=" " w:date="2021-11-15T20:38:00Z">
              <w:r>
                <w:t>Apakah dengan adanya Kelola data guru dapat membantu pihak sekolah dalam proses mengelola data guru?</w:t>
              </w:r>
            </w:ins>
          </w:p>
        </w:tc>
      </w:tr>
      <w:tr w:rsidR="00AE208A" w:rsidRPr="00D86082" w14:paraId="1D7285ED" w14:textId="77777777" w:rsidTr="00AE208A">
        <w:trPr>
          <w:ins w:id="16838" w:author=" " w:date="2021-11-15T20:38:00Z"/>
        </w:trPr>
        <w:tc>
          <w:tcPr>
            <w:tcW w:w="667" w:type="dxa"/>
            <w:tcPrChange w:id="16839" w:author=" " w:date="2021-11-15T20:39:00Z">
              <w:tcPr>
                <w:tcW w:w="667" w:type="dxa"/>
              </w:tcPr>
            </w:tcPrChange>
          </w:tcPr>
          <w:p w14:paraId="3A40666B" w14:textId="77777777" w:rsidR="00AE208A" w:rsidRPr="00D86082" w:rsidRDefault="00AE208A" w:rsidP="000A1BAA">
            <w:pPr>
              <w:jc w:val="center"/>
              <w:rPr>
                <w:ins w:id="16840" w:author=" " w:date="2021-11-15T20:38:00Z"/>
              </w:rPr>
            </w:pPr>
            <w:ins w:id="16841" w:author=" " w:date="2021-11-15T20:38:00Z">
              <w:r>
                <w:t>7</w:t>
              </w:r>
            </w:ins>
          </w:p>
        </w:tc>
        <w:tc>
          <w:tcPr>
            <w:tcW w:w="7238" w:type="dxa"/>
            <w:tcPrChange w:id="16842" w:author=" " w:date="2021-11-15T20:39:00Z">
              <w:tcPr>
                <w:tcW w:w="8801" w:type="dxa"/>
              </w:tcPr>
            </w:tcPrChange>
          </w:tcPr>
          <w:p w14:paraId="53A5DF40" w14:textId="77777777" w:rsidR="00AE208A" w:rsidRPr="00D86082" w:rsidRDefault="00AE208A" w:rsidP="000A1BAA">
            <w:pPr>
              <w:rPr>
                <w:ins w:id="16843" w:author=" " w:date="2021-11-15T20:38:00Z"/>
              </w:rPr>
            </w:pPr>
            <w:ins w:id="16844" w:author=" " w:date="2021-11-15T20:38:00Z">
              <w:r>
                <w:t>Apakah dengan adanya Kelola data guru dapat mempercepat proses pengelolaan data guru?</w:t>
              </w:r>
            </w:ins>
          </w:p>
        </w:tc>
      </w:tr>
      <w:tr w:rsidR="00AE208A" w:rsidRPr="00D86082" w14:paraId="2803084F" w14:textId="77777777" w:rsidTr="00AE208A">
        <w:trPr>
          <w:ins w:id="16845" w:author=" " w:date="2021-11-15T20:38:00Z"/>
        </w:trPr>
        <w:tc>
          <w:tcPr>
            <w:tcW w:w="667" w:type="dxa"/>
            <w:tcPrChange w:id="16846" w:author=" " w:date="2021-11-15T20:39:00Z">
              <w:tcPr>
                <w:tcW w:w="667" w:type="dxa"/>
              </w:tcPr>
            </w:tcPrChange>
          </w:tcPr>
          <w:p w14:paraId="4D88893F" w14:textId="77777777" w:rsidR="00AE208A" w:rsidRPr="00D86082" w:rsidRDefault="00AE208A" w:rsidP="000A1BAA">
            <w:pPr>
              <w:jc w:val="center"/>
              <w:rPr>
                <w:ins w:id="16847" w:author=" " w:date="2021-11-15T20:38:00Z"/>
              </w:rPr>
            </w:pPr>
            <w:ins w:id="16848" w:author=" " w:date="2021-11-15T20:38:00Z">
              <w:r>
                <w:lastRenderedPageBreak/>
                <w:t>8</w:t>
              </w:r>
            </w:ins>
          </w:p>
        </w:tc>
        <w:tc>
          <w:tcPr>
            <w:tcW w:w="7238" w:type="dxa"/>
            <w:tcPrChange w:id="16849" w:author=" " w:date="2021-11-15T20:39:00Z">
              <w:tcPr>
                <w:tcW w:w="8801" w:type="dxa"/>
              </w:tcPr>
            </w:tcPrChange>
          </w:tcPr>
          <w:p w14:paraId="0A061FEA" w14:textId="77777777" w:rsidR="00AE208A" w:rsidRPr="00D86082" w:rsidRDefault="00AE208A" w:rsidP="000A1BAA">
            <w:pPr>
              <w:rPr>
                <w:ins w:id="16850" w:author=" " w:date="2021-11-15T20:38:00Z"/>
              </w:rPr>
            </w:pPr>
            <w:ins w:id="16851" w:author=" " w:date="2021-11-15T20:38:00Z">
              <w:r>
                <w:t>Apakah dengan adanya Kelola data guru dapat mempermudah proses pengelolaan data guru?</w:t>
              </w:r>
            </w:ins>
          </w:p>
        </w:tc>
      </w:tr>
      <w:tr w:rsidR="00AE208A" w:rsidRPr="00052632" w14:paraId="3B468608" w14:textId="77777777" w:rsidTr="00AE208A">
        <w:trPr>
          <w:ins w:id="16852" w:author=" " w:date="2021-11-15T20:38:00Z"/>
        </w:trPr>
        <w:tc>
          <w:tcPr>
            <w:tcW w:w="7905" w:type="dxa"/>
            <w:gridSpan w:val="2"/>
            <w:shd w:val="clear" w:color="auto" w:fill="FFE599" w:themeFill="accent4" w:themeFillTint="66"/>
            <w:tcPrChange w:id="16853" w:author=" " w:date="2021-11-15T20:39:00Z">
              <w:tcPr>
                <w:tcW w:w="9468" w:type="dxa"/>
                <w:gridSpan w:val="2"/>
                <w:shd w:val="clear" w:color="auto" w:fill="FFE599" w:themeFill="accent4" w:themeFillTint="66"/>
              </w:tcPr>
            </w:tcPrChange>
          </w:tcPr>
          <w:p w14:paraId="1762904D" w14:textId="77777777" w:rsidR="00AE208A" w:rsidRPr="00052632" w:rsidRDefault="00AE208A" w:rsidP="000A1BAA">
            <w:pPr>
              <w:rPr>
                <w:ins w:id="16854" w:author=" " w:date="2021-11-15T20:38:00Z"/>
              </w:rPr>
            </w:pPr>
            <w:ins w:id="16855" w:author=" " w:date="2021-11-15T20:38:00Z">
              <w:r>
                <w:t>A.3 Kelola Walikelas</w:t>
              </w:r>
            </w:ins>
          </w:p>
        </w:tc>
      </w:tr>
      <w:tr w:rsidR="00AE208A" w14:paraId="5055D2C6" w14:textId="77777777" w:rsidTr="00AE208A">
        <w:trPr>
          <w:ins w:id="16856" w:author=" " w:date="2021-11-15T20:38:00Z"/>
        </w:trPr>
        <w:tc>
          <w:tcPr>
            <w:tcW w:w="667" w:type="dxa"/>
            <w:tcPrChange w:id="16857" w:author=" " w:date="2021-11-15T20:39:00Z">
              <w:tcPr>
                <w:tcW w:w="667" w:type="dxa"/>
              </w:tcPr>
            </w:tcPrChange>
          </w:tcPr>
          <w:p w14:paraId="1B90B341" w14:textId="77777777" w:rsidR="00AE208A" w:rsidRDefault="00AE208A" w:rsidP="000A1BAA">
            <w:pPr>
              <w:jc w:val="center"/>
              <w:rPr>
                <w:ins w:id="16858" w:author=" " w:date="2021-11-15T20:38:00Z"/>
              </w:rPr>
            </w:pPr>
            <w:ins w:id="16859" w:author=" " w:date="2021-11-15T20:38:00Z">
              <w:r>
                <w:t>1</w:t>
              </w:r>
            </w:ins>
          </w:p>
        </w:tc>
        <w:tc>
          <w:tcPr>
            <w:tcW w:w="7238" w:type="dxa"/>
            <w:tcPrChange w:id="16860" w:author=" " w:date="2021-11-15T20:39:00Z">
              <w:tcPr>
                <w:tcW w:w="8801" w:type="dxa"/>
              </w:tcPr>
            </w:tcPrChange>
          </w:tcPr>
          <w:p w14:paraId="19398FFE" w14:textId="77777777" w:rsidR="00AE208A" w:rsidRDefault="00AE208A" w:rsidP="000A1BAA">
            <w:pPr>
              <w:rPr>
                <w:ins w:id="16861" w:author=" " w:date="2021-11-15T20:38:00Z"/>
              </w:rPr>
            </w:pPr>
            <w:ins w:id="16862" w:author=" " w:date="2021-11-15T20:38:00Z">
              <w:r>
                <w:t xml:space="preserve">Apakah Tampilan Data Walikelas dapat terlihat mudah dimengerti?  </w:t>
              </w:r>
            </w:ins>
          </w:p>
        </w:tc>
      </w:tr>
      <w:tr w:rsidR="00AE208A" w14:paraId="505CF92F" w14:textId="77777777" w:rsidTr="00AE208A">
        <w:trPr>
          <w:ins w:id="16863" w:author=" " w:date="2021-11-15T20:38:00Z"/>
        </w:trPr>
        <w:tc>
          <w:tcPr>
            <w:tcW w:w="667" w:type="dxa"/>
            <w:tcPrChange w:id="16864" w:author=" " w:date="2021-11-15T20:39:00Z">
              <w:tcPr>
                <w:tcW w:w="667" w:type="dxa"/>
              </w:tcPr>
            </w:tcPrChange>
          </w:tcPr>
          <w:p w14:paraId="0783C50F" w14:textId="77777777" w:rsidR="00AE208A" w:rsidRDefault="00AE208A" w:rsidP="000A1BAA">
            <w:pPr>
              <w:jc w:val="center"/>
              <w:rPr>
                <w:ins w:id="16865" w:author=" " w:date="2021-11-15T20:38:00Z"/>
              </w:rPr>
            </w:pPr>
            <w:ins w:id="16866" w:author=" " w:date="2021-11-15T20:38:00Z">
              <w:r>
                <w:t>2</w:t>
              </w:r>
            </w:ins>
          </w:p>
        </w:tc>
        <w:tc>
          <w:tcPr>
            <w:tcW w:w="7238" w:type="dxa"/>
            <w:tcPrChange w:id="16867" w:author=" " w:date="2021-11-15T20:39:00Z">
              <w:tcPr>
                <w:tcW w:w="8801" w:type="dxa"/>
              </w:tcPr>
            </w:tcPrChange>
          </w:tcPr>
          <w:p w14:paraId="652B7CBB" w14:textId="77777777" w:rsidR="00AE208A" w:rsidRDefault="00AE208A" w:rsidP="000A1BAA">
            <w:pPr>
              <w:rPr>
                <w:ins w:id="16868" w:author=" " w:date="2021-11-15T20:38:00Z"/>
              </w:rPr>
            </w:pPr>
            <w:ins w:id="16869" w:author=" " w:date="2021-11-15T20:38:00Z">
              <w:r>
                <w:t xml:space="preserve">Apakah fitur tambah data walikelas dapat berjalan dengan baik? </w:t>
              </w:r>
            </w:ins>
          </w:p>
        </w:tc>
      </w:tr>
      <w:tr w:rsidR="00AE208A" w14:paraId="6ABE9AC3" w14:textId="77777777" w:rsidTr="00AE208A">
        <w:trPr>
          <w:ins w:id="16870" w:author=" " w:date="2021-11-15T20:38:00Z"/>
        </w:trPr>
        <w:tc>
          <w:tcPr>
            <w:tcW w:w="667" w:type="dxa"/>
            <w:tcPrChange w:id="16871" w:author=" " w:date="2021-11-15T20:39:00Z">
              <w:tcPr>
                <w:tcW w:w="667" w:type="dxa"/>
              </w:tcPr>
            </w:tcPrChange>
          </w:tcPr>
          <w:p w14:paraId="19D06574" w14:textId="77777777" w:rsidR="00AE208A" w:rsidRDefault="00AE208A" w:rsidP="000A1BAA">
            <w:pPr>
              <w:jc w:val="center"/>
              <w:rPr>
                <w:ins w:id="16872" w:author=" " w:date="2021-11-15T20:38:00Z"/>
              </w:rPr>
            </w:pPr>
            <w:ins w:id="16873" w:author=" " w:date="2021-11-15T20:38:00Z">
              <w:r>
                <w:t>3</w:t>
              </w:r>
            </w:ins>
          </w:p>
        </w:tc>
        <w:tc>
          <w:tcPr>
            <w:tcW w:w="7238" w:type="dxa"/>
            <w:tcPrChange w:id="16874" w:author=" " w:date="2021-11-15T20:39:00Z">
              <w:tcPr>
                <w:tcW w:w="8801" w:type="dxa"/>
              </w:tcPr>
            </w:tcPrChange>
          </w:tcPr>
          <w:p w14:paraId="6AD0E3C3" w14:textId="77777777" w:rsidR="00AE208A" w:rsidRDefault="00AE208A" w:rsidP="000A1BAA">
            <w:pPr>
              <w:rPr>
                <w:ins w:id="16875" w:author=" " w:date="2021-11-15T20:38:00Z"/>
              </w:rPr>
            </w:pPr>
            <w:ins w:id="16876" w:author=" " w:date="2021-11-15T20:38:00Z">
              <w:r>
                <w:t>Apakah Fitur edit data walikelas berjalan dengan baik?</w:t>
              </w:r>
            </w:ins>
          </w:p>
        </w:tc>
      </w:tr>
      <w:tr w:rsidR="00AE208A" w14:paraId="481DB41F" w14:textId="77777777" w:rsidTr="00AE208A">
        <w:trPr>
          <w:ins w:id="16877" w:author=" " w:date="2021-11-15T20:38:00Z"/>
        </w:trPr>
        <w:tc>
          <w:tcPr>
            <w:tcW w:w="667" w:type="dxa"/>
            <w:tcPrChange w:id="16878" w:author=" " w:date="2021-11-15T20:39:00Z">
              <w:tcPr>
                <w:tcW w:w="667" w:type="dxa"/>
              </w:tcPr>
            </w:tcPrChange>
          </w:tcPr>
          <w:p w14:paraId="2D440C79" w14:textId="77777777" w:rsidR="00AE208A" w:rsidRDefault="00AE208A" w:rsidP="000A1BAA">
            <w:pPr>
              <w:jc w:val="center"/>
              <w:rPr>
                <w:ins w:id="16879" w:author=" " w:date="2021-11-15T20:38:00Z"/>
              </w:rPr>
            </w:pPr>
            <w:ins w:id="16880" w:author=" " w:date="2021-11-15T20:38:00Z">
              <w:r>
                <w:t>4</w:t>
              </w:r>
            </w:ins>
          </w:p>
        </w:tc>
        <w:tc>
          <w:tcPr>
            <w:tcW w:w="7238" w:type="dxa"/>
            <w:tcPrChange w:id="16881" w:author=" " w:date="2021-11-15T20:39:00Z">
              <w:tcPr>
                <w:tcW w:w="8801" w:type="dxa"/>
              </w:tcPr>
            </w:tcPrChange>
          </w:tcPr>
          <w:p w14:paraId="269F4B6F" w14:textId="77777777" w:rsidR="00AE208A" w:rsidRDefault="00AE208A" w:rsidP="000A1BAA">
            <w:pPr>
              <w:rPr>
                <w:ins w:id="16882" w:author=" " w:date="2021-11-15T20:38:00Z"/>
              </w:rPr>
            </w:pPr>
            <w:ins w:id="16883" w:author=" " w:date="2021-11-15T20:38:00Z">
              <w:r>
                <w:t>Apakah fitur hapus data walikelas berjalan dengan baik?</w:t>
              </w:r>
            </w:ins>
          </w:p>
        </w:tc>
      </w:tr>
      <w:tr w:rsidR="00AE208A" w14:paraId="7E93405B" w14:textId="77777777" w:rsidTr="00AE208A">
        <w:trPr>
          <w:ins w:id="16884" w:author=" " w:date="2021-11-15T20:38:00Z"/>
        </w:trPr>
        <w:tc>
          <w:tcPr>
            <w:tcW w:w="667" w:type="dxa"/>
            <w:tcPrChange w:id="16885" w:author=" " w:date="2021-11-15T20:39:00Z">
              <w:tcPr>
                <w:tcW w:w="667" w:type="dxa"/>
              </w:tcPr>
            </w:tcPrChange>
          </w:tcPr>
          <w:p w14:paraId="3693D816" w14:textId="77777777" w:rsidR="00AE208A" w:rsidRDefault="00AE208A" w:rsidP="000A1BAA">
            <w:pPr>
              <w:jc w:val="center"/>
              <w:rPr>
                <w:ins w:id="16886" w:author=" " w:date="2021-11-15T20:38:00Z"/>
              </w:rPr>
            </w:pPr>
            <w:ins w:id="16887" w:author=" " w:date="2021-11-15T20:38:00Z">
              <w:r>
                <w:t>5</w:t>
              </w:r>
            </w:ins>
          </w:p>
        </w:tc>
        <w:tc>
          <w:tcPr>
            <w:tcW w:w="7238" w:type="dxa"/>
            <w:tcPrChange w:id="16888" w:author=" " w:date="2021-11-15T20:39:00Z">
              <w:tcPr>
                <w:tcW w:w="8801" w:type="dxa"/>
              </w:tcPr>
            </w:tcPrChange>
          </w:tcPr>
          <w:p w14:paraId="60D5A120" w14:textId="77777777" w:rsidR="00AE208A" w:rsidRDefault="00AE208A" w:rsidP="000A1BAA">
            <w:pPr>
              <w:rPr>
                <w:ins w:id="16889" w:author=" " w:date="2021-11-15T20:38:00Z"/>
              </w:rPr>
            </w:pPr>
            <w:ins w:id="16890" w:author=" " w:date="2021-11-15T20:38:00Z">
              <w:r>
                <w:t>Apakah fitur update data walikelas berjalan dengan baik?</w:t>
              </w:r>
            </w:ins>
          </w:p>
        </w:tc>
      </w:tr>
      <w:tr w:rsidR="00AE208A" w14:paraId="6202C0C6" w14:textId="77777777" w:rsidTr="00AE208A">
        <w:trPr>
          <w:ins w:id="16891" w:author=" " w:date="2021-11-15T20:38:00Z"/>
        </w:trPr>
        <w:tc>
          <w:tcPr>
            <w:tcW w:w="667" w:type="dxa"/>
            <w:tcPrChange w:id="16892" w:author=" " w:date="2021-11-15T20:39:00Z">
              <w:tcPr>
                <w:tcW w:w="667" w:type="dxa"/>
              </w:tcPr>
            </w:tcPrChange>
          </w:tcPr>
          <w:p w14:paraId="7218ED4C" w14:textId="77777777" w:rsidR="00AE208A" w:rsidRDefault="00AE208A" w:rsidP="000A1BAA">
            <w:pPr>
              <w:jc w:val="center"/>
              <w:rPr>
                <w:ins w:id="16893" w:author=" " w:date="2021-11-15T20:38:00Z"/>
              </w:rPr>
            </w:pPr>
            <w:ins w:id="16894" w:author=" " w:date="2021-11-15T20:38:00Z">
              <w:r>
                <w:t>6</w:t>
              </w:r>
            </w:ins>
          </w:p>
        </w:tc>
        <w:tc>
          <w:tcPr>
            <w:tcW w:w="7238" w:type="dxa"/>
            <w:tcPrChange w:id="16895" w:author=" " w:date="2021-11-15T20:39:00Z">
              <w:tcPr>
                <w:tcW w:w="8801" w:type="dxa"/>
              </w:tcPr>
            </w:tcPrChange>
          </w:tcPr>
          <w:p w14:paraId="415481C2" w14:textId="77777777" w:rsidR="00AE208A" w:rsidRDefault="00AE208A" w:rsidP="000A1BAA">
            <w:pPr>
              <w:rPr>
                <w:ins w:id="16896" w:author=" " w:date="2021-11-15T20:38:00Z"/>
              </w:rPr>
            </w:pPr>
            <w:ins w:id="16897" w:author=" " w:date="2021-11-15T20:38:00Z">
              <w:r>
                <w:t>Apakah dengan adanya Kelola data walikelas dapat membantu pihak sekolah dalam proses mengelola data walikelas?</w:t>
              </w:r>
            </w:ins>
          </w:p>
        </w:tc>
      </w:tr>
      <w:tr w:rsidR="00AE208A" w14:paraId="2F49BB11" w14:textId="77777777" w:rsidTr="00AE208A">
        <w:trPr>
          <w:ins w:id="16898" w:author=" " w:date="2021-11-15T20:38:00Z"/>
        </w:trPr>
        <w:tc>
          <w:tcPr>
            <w:tcW w:w="667" w:type="dxa"/>
            <w:tcPrChange w:id="16899" w:author=" " w:date="2021-11-15T20:39:00Z">
              <w:tcPr>
                <w:tcW w:w="667" w:type="dxa"/>
              </w:tcPr>
            </w:tcPrChange>
          </w:tcPr>
          <w:p w14:paraId="1EAA48D8" w14:textId="77777777" w:rsidR="00AE208A" w:rsidRDefault="00AE208A" w:rsidP="000A1BAA">
            <w:pPr>
              <w:jc w:val="center"/>
              <w:rPr>
                <w:ins w:id="16900" w:author=" " w:date="2021-11-15T20:38:00Z"/>
              </w:rPr>
            </w:pPr>
            <w:ins w:id="16901" w:author=" " w:date="2021-11-15T20:38:00Z">
              <w:r>
                <w:t>7</w:t>
              </w:r>
            </w:ins>
          </w:p>
        </w:tc>
        <w:tc>
          <w:tcPr>
            <w:tcW w:w="7238" w:type="dxa"/>
            <w:tcPrChange w:id="16902" w:author=" " w:date="2021-11-15T20:39:00Z">
              <w:tcPr>
                <w:tcW w:w="8801" w:type="dxa"/>
              </w:tcPr>
            </w:tcPrChange>
          </w:tcPr>
          <w:p w14:paraId="05B942F1" w14:textId="77777777" w:rsidR="00AE208A" w:rsidRDefault="00AE208A" w:rsidP="000A1BAA">
            <w:pPr>
              <w:rPr>
                <w:ins w:id="16903" w:author=" " w:date="2021-11-15T20:38:00Z"/>
              </w:rPr>
            </w:pPr>
            <w:ins w:id="16904" w:author=" " w:date="2021-11-15T20:38:00Z">
              <w:r>
                <w:t>Apakah dengan adanya Kelola data walikelas dapat mempercepat proses pengelolaan data walikelas?</w:t>
              </w:r>
            </w:ins>
          </w:p>
        </w:tc>
      </w:tr>
      <w:tr w:rsidR="00AE208A" w14:paraId="5581EF8C" w14:textId="77777777" w:rsidTr="00AE208A">
        <w:trPr>
          <w:ins w:id="16905" w:author=" " w:date="2021-11-15T20:38:00Z"/>
        </w:trPr>
        <w:tc>
          <w:tcPr>
            <w:tcW w:w="667" w:type="dxa"/>
            <w:tcPrChange w:id="16906" w:author=" " w:date="2021-11-15T20:39:00Z">
              <w:tcPr>
                <w:tcW w:w="667" w:type="dxa"/>
              </w:tcPr>
            </w:tcPrChange>
          </w:tcPr>
          <w:p w14:paraId="3A9A58C3" w14:textId="77777777" w:rsidR="00AE208A" w:rsidRDefault="00AE208A" w:rsidP="000A1BAA">
            <w:pPr>
              <w:jc w:val="center"/>
              <w:rPr>
                <w:ins w:id="16907" w:author=" " w:date="2021-11-15T20:38:00Z"/>
              </w:rPr>
            </w:pPr>
            <w:ins w:id="16908" w:author=" " w:date="2021-11-15T20:38:00Z">
              <w:r>
                <w:t>8</w:t>
              </w:r>
            </w:ins>
          </w:p>
        </w:tc>
        <w:tc>
          <w:tcPr>
            <w:tcW w:w="7238" w:type="dxa"/>
            <w:tcPrChange w:id="16909" w:author=" " w:date="2021-11-15T20:39:00Z">
              <w:tcPr>
                <w:tcW w:w="8801" w:type="dxa"/>
              </w:tcPr>
            </w:tcPrChange>
          </w:tcPr>
          <w:p w14:paraId="4E4C05A8" w14:textId="77777777" w:rsidR="00AE208A" w:rsidRDefault="00AE208A" w:rsidP="000A1BAA">
            <w:pPr>
              <w:rPr>
                <w:ins w:id="16910" w:author=" " w:date="2021-11-15T20:38:00Z"/>
              </w:rPr>
            </w:pPr>
            <w:ins w:id="16911" w:author=" " w:date="2021-11-15T20:38:00Z">
              <w:r>
                <w:t>Apakah dengan adanya Kelola data walikelas dapat mempermudah proses pengelolaan data walikelas?</w:t>
              </w:r>
            </w:ins>
          </w:p>
        </w:tc>
      </w:tr>
      <w:tr w:rsidR="00AE208A" w:rsidRPr="00052632" w14:paraId="5E726369" w14:textId="77777777" w:rsidTr="00AE208A">
        <w:trPr>
          <w:ins w:id="16912" w:author=" " w:date="2021-11-15T20:38:00Z"/>
        </w:trPr>
        <w:tc>
          <w:tcPr>
            <w:tcW w:w="7905" w:type="dxa"/>
            <w:gridSpan w:val="2"/>
            <w:shd w:val="clear" w:color="auto" w:fill="FFE599" w:themeFill="accent4" w:themeFillTint="66"/>
            <w:tcPrChange w:id="16913" w:author=" " w:date="2021-11-15T20:39:00Z">
              <w:tcPr>
                <w:tcW w:w="9468" w:type="dxa"/>
                <w:gridSpan w:val="2"/>
                <w:shd w:val="clear" w:color="auto" w:fill="FFE599" w:themeFill="accent4" w:themeFillTint="66"/>
              </w:tcPr>
            </w:tcPrChange>
          </w:tcPr>
          <w:p w14:paraId="74CFAED0" w14:textId="77777777" w:rsidR="00AE208A" w:rsidRPr="00052632" w:rsidRDefault="00AE208A" w:rsidP="000A1BAA">
            <w:pPr>
              <w:rPr>
                <w:ins w:id="16914" w:author=" " w:date="2021-11-15T20:38:00Z"/>
              </w:rPr>
            </w:pPr>
            <w:ins w:id="16915" w:author=" " w:date="2021-11-15T20:38:00Z">
              <w:r>
                <w:t>A.4 Kelola Absen</w:t>
              </w:r>
            </w:ins>
          </w:p>
        </w:tc>
      </w:tr>
      <w:tr w:rsidR="00AE208A" w14:paraId="062B92C9" w14:textId="77777777" w:rsidTr="00AE208A">
        <w:trPr>
          <w:ins w:id="16916" w:author=" " w:date="2021-11-15T20:38:00Z"/>
        </w:trPr>
        <w:tc>
          <w:tcPr>
            <w:tcW w:w="667" w:type="dxa"/>
            <w:tcPrChange w:id="16917" w:author=" " w:date="2021-11-15T20:39:00Z">
              <w:tcPr>
                <w:tcW w:w="667" w:type="dxa"/>
              </w:tcPr>
            </w:tcPrChange>
          </w:tcPr>
          <w:p w14:paraId="655CAB1A" w14:textId="77777777" w:rsidR="00AE208A" w:rsidRDefault="00AE208A" w:rsidP="000A1BAA">
            <w:pPr>
              <w:jc w:val="center"/>
              <w:rPr>
                <w:ins w:id="16918" w:author=" " w:date="2021-11-15T20:38:00Z"/>
              </w:rPr>
            </w:pPr>
            <w:ins w:id="16919" w:author=" " w:date="2021-11-15T20:38:00Z">
              <w:r>
                <w:t>1</w:t>
              </w:r>
            </w:ins>
          </w:p>
        </w:tc>
        <w:tc>
          <w:tcPr>
            <w:tcW w:w="7238" w:type="dxa"/>
            <w:tcPrChange w:id="16920" w:author=" " w:date="2021-11-15T20:39:00Z">
              <w:tcPr>
                <w:tcW w:w="8801" w:type="dxa"/>
              </w:tcPr>
            </w:tcPrChange>
          </w:tcPr>
          <w:p w14:paraId="2F1CFD3B" w14:textId="77777777" w:rsidR="00AE208A" w:rsidRDefault="00AE208A" w:rsidP="000A1BAA">
            <w:pPr>
              <w:rPr>
                <w:ins w:id="16921" w:author=" " w:date="2021-11-15T20:38:00Z"/>
              </w:rPr>
            </w:pPr>
            <w:ins w:id="16922" w:author=" " w:date="2021-11-15T20:38:00Z">
              <w:r>
                <w:t>Apakah Kelola absen memiliki tampilan yang mudah dimengerti?</w:t>
              </w:r>
            </w:ins>
          </w:p>
        </w:tc>
      </w:tr>
      <w:tr w:rsidR="00AE208A" w14:paraId="2B709AB1" w14:textId="77777777" w:rsidTr="00AE208A">
        <w:trPr>
          <w:ins w:id="16923" w:author=" " w:date="2021-11-15T20:38:00Z"/>
        </w:trPr>
        <w:tc>
          <w:tcPr>
            <w:tcW w:w="667" w:type="dxa"/>
            <w:tcPrChange w:id="16924" w:author=" " w:date="2021-11-15T20:39:00Z">
              <w:tcPr>
                <w:tcW w:w="667" w:type="dxa"/>
              </w:tcPr>
            </w:tcPrChange>
          </w:tcPr>
          <w:p w14:paraId="50AACE09" w14:textId="77777777" w:rsidR="00AE208A" w:rsidRDefault="00AE208A" w:rsidP="000A1BAA">
            <w:pPr>
              <w:jc w:val="center"/>
              <w:rPr>
                <w:ins w:id="16925" w:author=" " w:date="2021-11-15T20:38:00Z"/>
              </w:rPr>
            </w:pPr>
            <w:ins w:id="16926" w:author=" " w:date="2021-11-15T20:38:00Z">
              <w:r>
                <w:t>2</w:t>
              </w:r>
            </w:ins>
          </w:p>
        </w:tc>
        <w:tc>
          <w:tcPr>
            <w:tcW w:w="7238" w:type="dxa"/>
            <w:tcPrChange w:id="16927" w:author=" " w:date="2021-11-15T20:39:00Z">
              <w:tcPr>
                <w:tcW w:w="8801" w:type="dxa"/>
              </w:tcPr>
            </w:tcPrChange>
          </w:tcPr>
          <w:p w14:paraId="43AEFEC5" w14:textId="77777777" w:rsidR="00AE208A" w:rsidRDefault="00AE208A" w:rsidP="000A1BAA">
            <w:pPr>
              <w:rPr>
                <w:ins w:id="16928" w:author=" " w:date="2021-11-15T20:38:00Z"/>
              </w:rPr>
            </w:pPr>
            <w:ins w:id="16929" w:author=" " w:date="2021-11-15T20:38:00Z">
              <w:r>
                <w:t>Apakah dengan adanya kelola absen ini dapat mempermudah siswa dalam mengisi daftar hadir?</w:t>
              </w:r>
            </w:ins>
          </w:p>
        </w:tc>
      </w:tr>
      <w:tr w:rsidR="00AE208A" w14:paraId="0DB0E9A4" w14:textId="77777777" w:rsidTr="00AE208A">
        <w:trPr>
          <w:ins w:id="16930" w:author=" " w:date="2021-11-15T20:38:00Z"/>
        </w:trPr>
        <w:tc>
          <w:tcPr>
            <w:tcW w:w="667" w:type="dxa"/>
            <w:tcPrChange w:id="16931" w:author=" " w:date="2021-11-15T20:39:00Z">
              <w:tcPr>
                <w:tcW w:w="667" w:type="dxa"/>
              </w:tcPr>
            </w:tcPrChange>
          </w:tcPr>
          <w:p w14:paraId="19EB4AF3" w14:textId="77777777" w:rsidR="00AE208A" w:rsidRDefault="00AE208A" w:rsidP="000A1BAA">
            <w:pPr>
              <w:jc w:val="center"/>
              <w:rPr>
                <w:ins w:id="16932" w:author=" " w:date="2021-11-15T20:38:00Z"/>
              </w:rPr>
            </w:pPr>
            <w:ins w:id="16933" w:author=" " w:date="2021-11-15T20:38:00Z">
              <w:r>
                <w:t>3</w:t>
              </w:r>
            </w:ins>
          </w:p>
        </w:tc>
        <w:tc>
          <w:tcPr>
            <w:tcW w:w="7238" w:type="dxa"/>
            <w:tcPrChange w:id="16934" w:author=" " w:date="2021-11-15T20:39:00Z">
              <w:tcPr>
                <w:tcW w:w="8801" w:type="dxa"/>
              </w:tcPr>
            </w:tcPrChange>
          </w:tcPr>
          <w:p w14:paraId="72A70D2A" w14:textId="77777777" w:rsidR="00AE208A" w:rsidRDefault="00AE208A" w:rsidP="000A1BAA">
            <w:pPr>
              <w:rPr>
                <w:ins w:id="16935" w:author=" " w:date="2021-11-15T20:38:00Z"/>
              </w:rPr>
            </w:pPr>
            <w:ins w:id="16936" w:author=" " w:date="2021-11-15T20:38:00Z">
              <w:r>
                <w:t>Apakah fitur absen ini dapat mempercepat proses absen?</w:t>
              </w:r>
            </w:ins>
          </w:p>
        </w:tc>
      </w:tr>
      <w:tr w:rsidR="00AE208A" w:rsidRPr="00052632" w14:paraId="31B0F689" w14:textId="77777777" w:rsidTr="00AE208A">
        <w:trPr>
          <w:ins w:id="16937" w:author=" " w:date="2021-11-15T20:38:00Z"/>
        </w:trPr>
        <w:tc>
          <w:tcPr>
            <w:tcW w:w="7905" w:type="dxa"/>
            <w:gridSpan w:val="2"/>
            <w:shd w:val="clear" w:color="auto" w:fill="FFE599" w:themeFill="accent4" w:themeFillTint="66"/>
            <w:tcPrChange w:id="16938" w:author=" " w:date="2021-11-15T20:39:00Z">
              <w:tcPr>
                <w:tcW w:w="9468" w:type="dxa"/>
                <w:gridSpan w:val="2"/>
                <w:shd w:val="clear" w:color="auto" w:fill="FFE599" w:themeFill="accent4" w:themeFillTint="66"/>
              </w:tcPr>
            </w:tcPrChange>
          </w:tcPr>
          <w:p w14:paraId="56FFE2E9" w14:textId="77777777" w:rsidR="00AE208A" w:rsidRPr="00052632" w:rsidRDefault="00AE208A" w:rsidP="000A1BAA">
            <w:pPr>
              <w:rPr>
                <w:ins w:id="16939" w:author=" " w:date="2021-11-15T20:38:00Z"/>
              </w:rPr>
            </w:pPr>
            <w:ins w:id="16940" w:author=" " w:date="2021-11-15T20:38:00Z">
              <w:r>
                <w:t>A.5 Kelola Semester</w:t>
              </w:r>
            </w:ins>
          </w:p>
        </w:tc>
      </w:tr>
      <w:tr w:rsidR="00AE208A" w14:paraId="4F570542" w14:textId="77777777" w:rsidTr="00AE208A">
        <w:trPr>
          <w:ins w:id="16941" w:author=" " w:date="2021-11-15T20:38:00Z"/>
        </w:trPr>
        <w:tc>
          <w:tcPr>
            <w:tcW w:w="667" w:type="dxa"/>
            <w:tcPrChange w:id="16942" w:author=" " w:date="2021-11-15T20:39:00Z">
              <w:tcPr>
                <w:tcW w:w="667" w:type="dxa"/>
              </w:tcPr>
            </w:tcPrChange>
          </w:tcPr>
          <w:p w14:paraId="6CEEC334" w14:textId="77777777" w:rsidR="00AE208A" w:rsidRDefault="00AE208A" w:rsidP="000A1BAA">
            <w:pPr>
              <w:jc w:val="center"/>
              <w:rPr>
                <w:ins w:id="16943" w:author=" " w:date="2021-11-15T20:38:00Z"/>
              </w:rPr>
            </w:pPr>
            <w:ins w:id="16944" w:author=" " w:date="2021-11-15T20:38:00Z">
              <w:r>
                <w:t>1</w:t>
              </w:r>
            </w:ins>
          </w:p>
        </w:tc>
        <w:tc>
          <w:tcPr>
            <w:tcW w:w="7238" w:type="dxa"/>
            <w:tcPrChange w:id="16945" w:author=" " w:date="2021-11-15T20:39:00Z">
              <w:tcPr>
                <w:tcW w:w="8801" w:type="dxa"/>
              </w:tcPr>
            </w:tcPrChange>
          </w:tcPr>
          <w:p w14:paraId="1EC38F23" w14:textId="77777777" w:rsidR="00AE208A" w:rsidRDefault="00AE208A" w:rsidP="000A1BAA">
            <w:pPr>
              <w:rPr>
                <w:ins w:id="16946" w:author=" " w:date="2021-11-15T20:38:00Z"/>
              </w:rPr>
            </w:pPr>
            <w:ins w:id="16947" w:author=" " w:date="2021-11-15T20:38:00Z">
              <w:r>
                <w:t xml:space="preserve">Apakah tampilan data semester dapat terlihat mudah dimengerti?  </w:t>
              </w:r>
            </w:ins>
          </w:p>
        </w:tc>
      </w:tr>
      <w:tr w:rsidR="00AE208A" w14:paraId="7CE71456" w14:textId="77777777" w:rsidTr="00AE208A">
        <w:trPr>
          <w:ins w:id="16948" w:author=" " w:date="2021-11-15T20:38:00Z"/>
        </w:trPr>
        <w:tc>
          <w:tcPr>
            <w:tcW w:w="667" w:type="dxa"/>
            <w:tcPrChange w:id="16949" w:author=" " w:date="2021-11-15T20:39:00Z">
              <w:tcPr>
                <w:tcW w:w="667" w:type="dxa"/>
              </w:tcPr>
            </w:tcPrChange>
          </w:tcPr>
          <w:p w14:paraId="5871A31F" w14:textId="77777777" w:rsidR="00AE208A" w:rsidRDefault="00AE208A" w:rsidP="000A1BAA">
            <w:pPr>
              <w:jc w:val="center"/>
              <w:rPr>
                <w:ins w:id="16950" w:author=" " w:date="2021-11-15T20:38:00Z"/>
              </w:rPr>
            </w:pPr>
            <w:ins w:id="16951" w:author=" " w:date="2021-11-15T20:38:00Z">
              <w:r>
                <w:t>2</w:t>
              </w:r>
            </w:ins>
          </w:p>
        </w:tc>
        <w:tc>
          <w:tcPr>
            <w:tcW w:w="7238" w:type="dxa"/>
            <w:tcPrChange w:id="16952" w:author=" " w:date="2021-11-15T20:39:00Z">
              <w:tcPr>
                <w:tcW w:w="8801" w:type="dxa"/>
              </w:tcPr>
            </w:tcPrChange>
          </w:tcPr>
          <w:p w14:paraId="1A8BB68E" w14:textId="77777777" w:rsidR="00AE208A" w:rsidRDefault="00AE208A" w:rsidP="000A1BAA">
            <w:pPr>
              <w:rPr>
                <w:ins w:id="16953" w:author=" " w:date="2021-11-15T20:38:00Z"/>
              </w:rPr>
            </w:pPr>
            <w:ins w:id="16954" w:author=" " w:date="2021-11-15T20:38:00Z">
              <w:r>
                <w:t xml:space="preserve">Apakah fitur tambah data semester dapat berjalan dengan baik? </w:t>
              </w:r>
            </w:ins>
          </w:p>
        </w:tc>
      </w:tr>
      <w:tr w:rsidR="00AE208A" w14:paraId="6AB05C02" w14:textId="77777777" w:rsidTr="00AE208A">
        <w:trPr>
          <w:ins w:id="16955" w:author=" " w:date="2021-11-15T20:38:00Z"/>
        </w:trPr>
        <w:tc>
          <w:tcPr>
            <w:tcW w:w="667" w:type="dxa"/>
            <w:tcPrChange w:id="16956" w:author=" " w:date="2021-11-15T20:39:00Z">
              <w:tcPr>
                <w:tcW w:w="667" w:type="dxa"/>
              </w:tcPr>
            </w:tcPrChange>
          </w:tcPr>
          <w:p w14:paraId="480434A2" w14:textId="77777777" w:rsidR="00AE208A" w:rsidRDefault="00AE208A" w:rsidP="000A1BAA">
            <w:pPr>
              <w:jc w:val="center"/>
              <w:rPr>
                <w:ins w:id="16957" w:author=" " w:date="2021-11-15T20:38:00Z"/>
              </w:rPr>
            </w:pPr>
            <w:ins w:id="16958" w:author=" " w:date="2021-11-15T20:38:00Z">
              <w:r>
                <w:t>3</w:t>
              </w:r>
            </w:ins>
          </w:p>
        </w:tc>
        <w:tc>
          <w:tcPr>
            <w:tcW w:w="7238" w:type="dxa"/>
            <w:tcPrChange w:id="16959" w:author=" " w:date="2021-11-15T20:39:00Z">
              <w:tcPr>
                <w:tcW w:w="8801" w:type="dxa"/>
              </w:tcPr>
            </w:tcPrChange>
          </w:tcPr>
          <w:p w14:paraId="6463FB66" w14:textId="77777777" w:rsidR="00AE208A" w:rsidRDefault="00AE208A" w:rsidP="000A1BAA">
            <w:pPr>
              <w:rPr>
                <w:ins w:id="16960" w:author=" " w:date="2021-11-15T20:38:00Z"/>
              </w:rPr>
            </w:pPr>
            <w:ins w:id="16961" w:author=" " w:date="2021-11-15T20:38:00Z">
              <w:r>
                <w:t>Apakah Fitur edit data semester berjalan dengan baik?</w:t>
              </w:r>
            </w:ins>
          </w:p>
        </w:tc>
      </w:tr>
      <w:tr w:rsidR="00AE208A" w14:paraId="24970873" w14:textId="77777777" w:rsidTr="00AE208A">
        <w:trPr>
          <w:ins w:id="16962" w:author=" " w:date="2021-11-15T20:38:00Z"/>
        </w:trPr>
        <w:tc>
          <w:tcPr>
            <w:tcW w:w="667" w:type="dxa"/>
            <w:tcPrChange w:id="16963" w:author=" " w:date="2021-11-15T20:39:00Z">
              <w:tcPr>
                <w:tcW w:w="667" w:type="dxa"/>
              </w:tcPr>
            </w:tcPrChange>
          </w:tcPr>
          <w:p w14:paraId="0AC69E68" w14:textId="77777777" w:rsidR="00AE208A" w:rsidRDefault="00AE208A" w:rsidP="000A1BAA">
            <w:pPr>
              <w:jc w:val="center"/>
              <w:rPr>
                <w:ins w:id="16964" w:author=" " w:date="2021-11-15T20:38:00Z"/>
              </w:rPr>
            </w:pPr>
            <w:ins w:id="16965" w:author=" " w:date="2021-11-15T20:38:00Z">
              <w:r>
                <w:t>4</w:t>
              </w:r>
            </w:ins>
          </w:p>
        </w:tc>
        <w:tc>
          <w:tcPr>
            <w:tcW w:w="7238" w:type="dxa"/>
            <w:tcPrChange w:id="16966" w:author=" " w:date="2021-11-15T20:39:00Z">
              <w:tcPr>
                <w:tcW w:w="8801" w:type="dxa"/>
              </w:tcPr>
            </w:tcPrChange>
          </w:tcPr>
          <w:p w14:paraId="00B7C1EB" w14:textId="77777777" w:rsidR="00AE208A" w:rsidRDefault="00AE208A" w:rsidP="000A1BAA">
            <w:pPr>
              <w:rPr>
                <w:ins w:id="16967" w:author=" " w:date="2021-11-15T20:38:00Z"/>
              </w:rPr>
            </w:pPr>
            <w:ins w:id="16968" w:author=" " w:date="2021-11-15T20:38:00Z">
              <w:r>
                <w:t>Apakah fitur hapus data semester berjalan dengan baik?</w:t>
              </w:r>
            </w:ins>
          </w:p>
        </w:tc>
      </w:tr>
      <w:tr w:rsidR="00AE208A" w14:paraId="4B38A8A5" w14:textId="77777777" w:rsidTr="00AE208A">
        <w:trPr>
          <w:ins w:id="16969" w:author=" " w:date="2021-11-15T20:38:00Z"/>
        </w:trPr>
        <w:tc>
          <w:tcPr>
            <w:tcW w:w="667" w:type="dxa"/>
            <w:tcPrChange w:id="16970" w:author=" " w:date="2021-11-15T20:39:00Z">
              <w:tcPr>
                <w:tcW w:w="667" w:type="dxa"/>
              </w:tcPr>
            </w:tcPrChange>
          </w:tcPr>
          <w:p w14:paraId="512BE078" w14:textId="77777777" w:rsidR="00AE208A" w:rsidRDefault="00AE208A" w:rsidP="000A1BAA">
            <w:pPr>
              <w:jc w:val="center"/>
              <w:rPr>
                <w:ins w:id="16971" w:author=" " w:date="2021-11-15T20:38:00Z"/>
              </w:rPr>
            </w:pPr>
            <w:ins w:id="16972" w:author=" " w:date="2021-11-15T20:38:00Z">
              <w:r>
                <w:t>5</w:t>
              </w:r>
            </w:ins>
          </w:p>
        </w:tc>
        <w:tc>
          <w:tcPr>
            <w:tcW w:w="7238" w:type="dxa"/>
            <w:tcPrChange w:id="16973" w:author=" " w:date="2021-11-15T20:39:00Z">
              <w:tcPr>
                <w:tcW w:w="8801" w:type="dxa"/>
              </w:tcPr>
            </w:tcPrChange>
          </w:tcPr>
          <w:p w14:paraId="1B4F45E2" w14:textId="77777777" w:rsidR="00AE208A" w:rsidRDefault="00AE208A" w:rsidP="000A1BAA">
            <w:pPr>
              <w:rPr>
                <w:ins w:id="16974" w:author=" " w:date="2021-11-15T20:38:00Z"/>
              </w:rPr>
            </w:pPr>
            <w:ins w:id="16975" w:author=" " w:date="2021-11-15T20:38:00Z">
              <w:r>
                <w:t>Apakah fitur update data semester berjalan dengan baik?</w:t>
              </w:r>
            </w:ins>
          </w:p>
        </w:tc>
      </w:tr>
      <w:tr w:rsidR="00AE208A" w14:paraId="086D68EB" w14:textId="77777777" w:rsidTr="00AE208A">
        <w:trPr>
          <w:ins w:id="16976" w:author=" " w:date="2021-11-15T20:38:00Z"/>
        </w:trPr>
        <w:tc>
          <w:tcPr>
            <w:tcW w:w="667" w:type="dxa"/>
            <w:tcPrChange w:id="16977" w:author=" " w:date="2021-11-15T20:39:00Z">
              <w:tcPr>
                <w:tcW w:w="667" w:type="dxa"/>
              </w:tcPr>
            </w:tcPrChange>
          </w:tcPr>
          <w:p w14:paraId="57AAAEF6" w14:textId="77777777" w:rsidR="00AE208A" w:rsidRDefault="00AE208A" w:rsidP="000A1BAA">
            <w:pPr>
              <w:jc w:val="center"/>
              <w:rPr>
                <w:ins w:id="16978" w:author=" " w:date="2021-11-15T20:38:00Z"/>
              </w:rPr>
            </w:pPr>
            <w:ins w:id="16979" w:author=" " w:date="2021-11-15T20:38:00Z">
              <w:r>
                <w:t>6</w:t>
              </w:r>
            </w:ins>
          </w:p>
        </w:tc>
        <w:tc>
          <w:tcPr>
            <w:tcW w:w="7238" w:type="dxa"/>
            <w:tcPrChange w:id="16980" w:author=" " w:date="2021-11-15T20:39:00Z">
              <w:tcPr>
                <w:tcW w:w="8801" w:type="dxa"/>
              </w:tcPr>
            </w:tcPrChange>
          </w:tcPr>
          <w:p w14:paraId="4A06F838" w14:textId="77777777" w:rsidR="00AE208A" w:rsidRDefault="00AE208A" w:rsidP="000A1BAA">
            <w:pPr>
              <w:rPr>
                <w:ins w:id="16981" w:author=" " w:date="2021-11-15T20:38:00Z"/>
              </w:rPr>
            </w:pPr>
            <w:ins w:id="16982" w:author=" " w:date="2021-11-15T20:38:00Z">
              <w:r>
                <w:t>Apakah dengan adanya Kelola data semester dapat membantu pihak sekolah dalam proses mengelola data semester?</w:t>
              </w:r>
            </w:ins>
          </w:p>
        </w:tc>
      </w:tr>
      <w:tr w:rsidR="00AE208A" w14:paraId="60E7F535" w14:textId="77777777" w:rsidTr="00AE208A">
        <w:trPr>
          <w:ins w:id="16983" w:author=" " w:date="2021-11-15T20:38:00Z"/>
        </w:trPr>
        <w:tc>
          <w:tcPr>
            <w:tcW w:w="667" w:type="dxa"/>
            <w:tcPrChange w:id="16984" w:author=" " w:date="2021-11-15T20:39:00Z">
              <w:tcPr>
                <w:tcW w:w="667" w:type="dxa"/>
              </w:tcPr>
            </w:tcPrChange>
          </w:tcPr>
          <w:p w14:paraId="685EBA6A" w14:textId="77777777" w:rsidR="00AE208A" w:rsidRDefault="00AE208A" w:rsidP="000A1BAA">
            <w:pPr>
              <w:jc w:val="center"/>
              <w:rPr>
                <w:ins w:id="16985" w:author=" " w:date="2021-11-15T20:38:00Z"/>
              </w:rPr>
            </w:pPr>
            <w:ins w:id="16986" w:author=" " w:date="2021-11-15T20:38:00Z">
              <w:r>
                <w:t>7</w:t>
              </w:r>
            </w:ins>
          </w:p>
        </w:tc>
        <w:tc>
          <w:tcPr>
            <w:tcW w:w="7238" w:type="dxa"/>
            <w:tcPrChange w:id="16987" w:author=" " w:date="2021-11-15T20:39:00Z">
              <w:tcPr>
                <w:tcW w:w="8801" w:type="dxa"/>
              </w:tcPr>
            </w:tcPrChange>
          </w:tcPr>
          <w:p w14:paraId="15225372" w14:textId="77777777" w:rsidR="00AE208A" w:rsidRDefault="00AE208A" w:rsidP="000A1BAA">
            <w:pPr>
              <w:rPr>
                <w:ins w:id="16988" w:author=" " w:date="2021-11-15T20:38:00Z"/>
              </w:rPr>
            </w:pPr>
            <w:ins w:id="16989" w:author=" " w:date="2021-11-15T20:38:00Z">
              <w:r>
                <w:t>Apakah dengan adanya Kelola data semester dapat mempercepat proses pengelolaan data semester?</w:t>
              </w:r>
            </w:ins>
          </w:p>
        </w:tc>
      </w:tr>
      <w:tr w:rsidR="00AE208A" w14:paraId="41354973" w14:textId="77777777" w:rsidTr="00AE208A">
        <w:trPr>
          <w:ins w:id="16990" w:author=" " w:date="2021-11-15T20:38:00Z"/>
        </w:trPr>
        <w:tc>
          <w:tcPr>
            <w:tcW w:w="667" w:type="dxa"/>
            <w:tcPrChange w:id="16991" w:author=" " w:date="2021-11-15T20:39:00Z">
              <w:tcPr>
                <w:tcW w:w="667" w:type="dxa"/>
              </w:tcPr>
            </w:tcPrChange>
          </w:tcPr>
          <w:p w14:paraId="3DB6E651" w14:textId="77777777" w:rsidR="00AE208A" w:rsidRDefault="00AE208A" w:rsidP="000A1BAA">
            <w:pPr>
              <w:jc w:val="center"/>
              <w:rPr>
                <w:ins w:id="16992" w:author=" " w:date="2021-11-15T20:38:00Z"/>
              </w:rPr>
            </w:pPr>
            <w:ins w:id="16993" w:author=" " w:date="2021-11-15T20:38:00Z">
              <w:r>
                <w:lastRenderedPageBreak/>
                <w:t>8</w:t>
              </w:r>
            </w:ins>
          </w:p>
        </w:tc>
        <w:tc>
          <w:tcPr>
            <w:tcW w:w="7238" w:type="dxa"/>
            <w:tcPrChange w:id="16994" w:author=" " w:date="2021-11-15T20:39:00Z">
              <w:tcPr>
                <w:tcW w:w="8801" w:type="dxa"/>
              </w:tcPr>
            </w:tcPrChange>
          </w:tcPr>
          <w:p w14:paraId="2CAE9921" w14:textId="77777777" w:rsidR="00AE208A" w:rsidRDefault="00AE208A" w:rsidP="000A1BAA">
            <w:pPr>
              <w:rPr>
                <w:ins w:id="16995" w:author=" " w:date="2021-11-15T20:38:00Z"/>
              </w:rPr>
            </w:pPr>
            <w:ins w:id="16996" w:author=" " w:date="2021-11-15T20:38:00Z">
              <w:r>
                <w:t>Apakah dengan adanya Kelola data semester dapat mempermudah proses pengelolaan data semester?</w:t>
              </w:r>
            </w:ins>
          </w:p>
        </w:tc>
      </w:tr>
      <w:tr w:rsidR="00AE208A" w:rsidRPr="00052632" w14:paraId="6D950970" w14:textId="77777777" w:rsidTr="00AE208A">
        <w:trPr>
          <w:ins w:id="16997" w:author=" " w:date="2021-11-15T20:38:00Z"/>
        </w:trPr>
        <w:tc>
          <w:tcPr>
            <w:tcW w:w="7905" w:type="dxa"/>
            <w:gridSpan w:val="2"/>
            <w:shd w:val="clear" w:color="auto" w:fill="FFE599" w:themeFill="accent4" w:themeFillTint="66"/>
            <w:tcPrChange w:id="16998" w:author=" " w:date="2021-11-15T20:39:00Z">
              <w:tcPr>
                <w:tcW w:w="9468" w:type="dxa"/>
                <w:gridSpan w:val="2"/>
                <w:shd w:val="clear" w:color="auto" w:fill="FFE599" w:themeFill="accent4" w:themeFillTint="66"/>
              </w:tcPr>
            </w:tcPrChange>
          </w:tcPr>
          <w:p w14:paraId="344F9F0A" w14:textId="77777777" w:rsidR="00AE208A" w:rsidRPr="00052632" w:rsidRDefault="00AE208A" w:rsidP="000A1BAA">
            <w:pPr>
              <w:rPr>
                <w:ins w:id="16999" w:author=" " w:date="2021-11-15T20:38:00Z"/>
              </w:rPr>
            </w:pPr>
            <w:ins w:id="17000" w:author=" " w:date="2021-11-15T20:38:00Z">
              <w:r>
                <w:t>A.6 Laporan Absen</w:t>
              </w:r>
            </w:ins>
          </w:p>
        </w:tc>
      </w:tr>
      <w:tr w:rsidR="00AE208A" w14:paraId="5658BE76" w14:textId="77777777" w:rsidTr="00AE208A">
        <w:trPr>
          <w:ins w:id="17001" w:author=" " w:date="2021-11-15T20:38:00Z"/>
        </w:trPr>
        <w:tc>
          <w:tcPr>
            <w:tcW w:w="667" w:type="dxa"/>
            <w:tcPrChange w:id="17002" w:author=" " w:date="2021-11-15T20:39:00Z">
              <w:tcPr>
                <w:tcW w:w="667" w:type="dxa"/>
              </w:tcPr>
            </w:tcPrChange>
          </w:tcPr>
          <w:p w14:paraId="0998007B" w14:textId="77777777" w:rsidR="00AE208A" w:rsidRDefault="00AE208A" w:rsidP="000A1BAA">
            <w:pPr>
              <w:jc w:val="center"/>
              <w:rPr>
                <w:ins w:id="17003" w:author=" " w:date="2021-11-15T20:38:00Z"/>
              </w:rPr>
            </w:pPr>
            <w:ins w:id="17004" w:author=" " w:date="2021-11-15T20:38:00Z">
              <w:r>
                <w:t>1</w:t>
              </w:r>
            </w:ins>
          </w:p>
        </w:tc>
        <w:tc>
          <w:tcPr>
            <w:tcW w:w="7238" w:type="dxa"/>
            <w:tcPrChange w:id="17005" w:author=" " w:date="2021-11-15T20:39:00Z">
              <w:tcPr>
                <w:tcW w:w="8801" w:type="dxa"/>
              </w:tcPr>
            </w:tcPrChange>
          </w:tcPr>
          <w:p w14:paraId="27572CA7" w14:textId="77777777" w:rsidR="00AE208A" w:rsidRDefault="00AE208A" w:rsidP="000A1BAA">
            <w:pPr>
              <w:rPr>
                <w:ins w:id="17006" w:author=" " w:date="2021-11-15T20:38:00Z"/>
              </w:rPr>
            </w:pPr>
            <w:ins w:id="17007" w:author=" " w:date="2021-11-15T20:38:00Z">
              <w:r>
                <w:t xml:space="preserve">Apakah tampilan data laporan absen dapat terlihat mudah dimengerti?  </w:t>
              </w:r>
            </w:ins>
          </w:p>
        </w:tc>
      </w:tr>
      <w:tr w:rsidR="00AE208A" w14:paraId="1ECB78D5" w14:textId="77777777" w:rsidTr="00AE208A">
        <w:trPr>
          <w:ins w:id="17008" w:author=" " w:date="2021-11-15T20:38:00Z"/>
        </w:trPr>
        <w:tc>
          <w:tcPr>
            <w:tcW w:w="667" w:type="dxa"/>
            <w:tcPrChange w:id="17009" w:author=" " w:date="2021-11-15T20:39:00Z">
              <w:tcPr>
                <w:tcW w:w="667" w:type="dxa"/>
              </w:tcPr>
            </w:tcPrChange>
          </w:tcPr>
          <w:p w14:paraId="258F8CC3" w14:textId="77777777" w:rsidR="00AE208A" w:rsidRDefault="00AE208A" w:rsidP="000A1BAA">
            <w:pPr>
              <w:jc w:val="center"/>
              <w:rPr>
                <w:ins w:id="17010" w:author=" " w:date="2021-11-15T20:38:00Z"/>
              </w:rPr>
            </w:pPr>
            <w:ins w:id="17011" w:author=" " w:date="2021-11-15T20:38:00Z">
              <w:r>
                <w:t>2</w:t>
              </w:r>
            </w:ins>
          </w:p>
        </w:tc>
        <w:tc>
          <w:tcPr>
            <w:tcW w:w="7238" w:type="dxa"/>
            <w:tcPrChange w:id="17012" w:author=" " w:date="2021-11-15T20:39:00Z">
              <w:tcPr>
                <w:tcW w:w="8801" w:type="dxa"/>
              </w:tcPr>
            </w:tcPrChange>
          </w:tcPr>
          <w:p w14:paraId="0F17CACB" w14:textId="77777777" w:rsidR="00AE208A" w:rsidRDefault="00AE208A" w:rsidP="000A1BAA">
            <w:pPr>
              <w:rPr>
                <w:ins w:id="17013" w:author=" " w:date="2021-11-15T20:38:00Z"/>
              </w:rPr>
            </w:pPr>
            <w:ins w:id="17014" w:author=" " w:date="2021-11-15T20:38:00Z">
              <w:r>
                <w:t>Apakah dengan adanya laporan absen memudahkan dalam proses rekapitulasi absen?</w:t>
              </w:r>
            </w:ins>
          </w:p>
        </w:tc>
      </w:tr>
      <w:tr w:rsidR="00AE208A" w14:paraId="29B33315" w14:textId="77777777" w:rsidTr="00AE208A">
        <w:trPr>
          <w:ins w:id="17015" w:author=" " w:date="2021-11-15T20:38:00Z"/>
        </w:trPr>
        <w:tc>
          <w:tcPr>
            <w:tcW w:w="667" w:type="dxa"/>
            <w:tcPrChange w:id="17016" w:author=" " w:date="2021-11-15T20:39:00Z">
              <w:tcPr>
                <w:tcW w:w="667" w:type="dxa"/>
              </w:tcPr>
            </w:tcPrChange>
          </w:tcPr>
          <w:p w14:paraId="7EE747DC" w14:textId="77777777" w:rsidR="00AE208A" w:rsidRDefault="00AE208A" w:rsidP="000A1BAA">
            <w:pPr>
              <w:jc w:val="center"/>
              <w:rPr>
                <w:ins w:id="17017" w:author=" " w:date="2021-11-15T20:38:00Z"/>
              </w:rPr>
            </w:pPr>
            <w:ins w:id="17018" w:author=" " w:date="2021-11-15T20:38:00Z">
              <w:r>
                <w:t>3</w:t>
              </w:r>
            </w:ins>
          </w:p>
        </w:tc>
        <w:tc>
          <w:tcPr>
            <w:tcW w:w="7238" w:type="dxa"/>
            <w:tcPrChange w:id="17019" w:author=" " w:date="2021-11-15T20:39:00Z">
              <w:tcPr>
                <w:tcW w:w="8801" w:type="dxa"/>
              </w:tcPr>
            </w:tcPrChange>
          </w:tcPr>
          <w:p w14:paraId="09BCC3E1" w14:textId="77777777" w:rsidR="00AE208A" w:rsidRDefault="00AE208A" w:rsidP="000A1BAA">
            <w:pPr>
              <w:rPr>
                <w:ins w:id="17020" w:author=" " w:date="2021-11-15T20:38:00Z"/>
              </w:rPr>
            </w:pPr>
            <w:ins w:id="17021" w:author=" " w:date="2021-11-15T20:38:00Z">
              <w:r>
                <w:t>Apakah dengan adanya laporan absen mempercepat dalam proses rekapitulasi absen?</w:t>
              </w:r>
            </w:ins>
          </w:p>
        </w:tc>
      </w:tr>
      <w:tr w:rsidR="00AE208A" w14:paraId="3F8635B7" w14:textId="77777777" w:rsidTr="00AE208A">
        <w:trPr>
          <w:ins w:id="17022" w:author=" " w:date="2021-11-15T20:38:00Z"/>
        </w:trPr>
        <w:tc>
          <w:tcPr>
            <w:tcW w:w="667" w:type="dxa"/>
            <w:tcPrChange w:id="17023" w:author=" " w:date="2021-11-15T20:39:00Z">
              <w:tcPr>
                <w:tcW w:w="667" w:type="dxa"/>
              </w:tcPr>
            </w:tcPrChange>
          </w:tcPr>
          <w:p w14:paraId="5ABB63C6" w14:textId="77777777" w:rsidR="00AE208A" w:rsidRDefault="00AE208A" w:rsidP="000A1BAA">
            <w:pPr>
              <w:jc w:val="center"/>
              <w:rPr>
                <w:ins w:id="17024" w:author=" " w:date="2021-11-15T20:38:00Z"/>
              </w:rPr>
            </w:pPr>
            <w:ins w:id="17025" w:author=" " w:date="2021-11-15T20:38:00Z">
              <w:r>
                <w:t>4</w:t>
              </w:r>
            </w:ins>
          </w:p>
        </w:tc>
        <w:tc>
          <w:tcPr>
            <w:tcW w:w="7238" w:type="dxa"/>
            <w:tcPrChange w:id="17026" w:author=" " w:date="2021-11-15T20:39:00Z">
              <w:tcPr>
                <w:tcW w:w="8801" w:type="dxa"/>
              </w:tcPr>
            </w:tcPrChange>
          </w:tcPr>
          <w:p w14:paraId="61EF9724" w14:textId="77777777" w:rsidR="00AE208A" w:rsidRDefault="00AE208A" w:rsidP="000A1BAA">
            <w:pPr>
              <w:rPr>
                <w:ins w:id="17027" w:author=" " w:date="2021-11-15T20:38:00Z"/>
              </w:rPr>
            </w:pPr>
            <w:ins w:id="17028" w:author=" " w:date="2021-11-15T20:38:00Z">
              <w:r>
                <w:t>Apakah dengan adanya laporan absen membantu dalam proses pengambilan keputusan dalam kenaikan kelas setiap siswa?</w:t>
              </w:r>
            </w:ins>
          </w:p>
        </w:tc>
      </w:tr>
      <w:tr w:rsidR="00AE208A" w:rsidRPr="00052632" w14:paraId="74A1DAD2" w14:textId="77777777" w:rsidTr="00AE208A">
        <w:trPr>
          <w:ins w:id="17029" w:author=" " w:date="2021-11-15T20:38:00Z"/>
        </w:trPr>
        <w:tc>
          <w:tcPr>
            <w:tcW w:w="7905" w:type="dxa"/>
            <w:gridSpan w:val="2"/>
            <w:shd w:val="clear" w:color="auto" w:fill="FFE599" w:themeFill="accent4" w:themeFillTint="66"/>
            <w:tcPrChange w:id="17030" w:author=" " w:date="2021-11-15T20:39:00Z">
              <w:tcPr>
                <w:tcW w:w="9468" w:type="dxa"/>
                <w:gridSpan w:val="2"/>
                <w:shd w:val="clear" w:color="auto" w:fill="FFE599" w:themeFill="accent4" w:themeFillTint="66"/>
              </w:tcPr>
            </w:tcPrChange>
          </w:tcPr>
          <w:p w14:paraId="1AC78E11" w14:textId="77777777" w:rsidR="00AE208A" w:rsidRPr="00052632" w:rsidRDefault="00AE208A" w:rsidP="000A1BAA">
            <w:pPr>
              <w:rPr>
                <w:ins w:id="17031" w:author=" " w:date="2021-11-15T20:38:00Z"/>
              </w:rPr>
            </w:pPr>
            <w:ins w:id="17032" w:author=" " w:date="2021-11-15T20:38:00Z">
              <w:r>
                <w:t>A.7 Kelola Kelas</w:t>
              </w:r>
            </w:ins>
          </w:p>
        </w:tc>
      </w:tr>
      <w:tr w:rsidR="00AE208A" w14:paraId="5C7A5DB9" w14:textId="77777777" w:rsidTr="00AE208A">
        <w:trPr>
          <w:ins w:id="17033" w:author=" " w:date="2021-11-15T20:38:00Z"/>
        </w:trPr>
        <w:tc>
          <w:tcPr>
            <w:tcW w:w="667" w:type="dxa"/>
            <w:tcPrChange w:id="17034" w:author=" " w:date="2021-11-15T20:39:00Z">
              <w:tcPr>
                <w:tcW w:w="667" w:type="dxa"/>
              </w:tcPr>
            </w:tcPrChange>
          </w:tcPr>
          <w:p w14:paraId="0054906C" w14:textId="77777777" w:rsidR="00AE208A" w:rsidRDefault="00AE208A" w:rsidP="000A1BAA">
            <w:pPr>
              <w:jc w:val="center"/>
              <w:rPr>
                <w:ins w:id="17035" w:author=" " w:date="2021-11-15T20:38:00Z"/>
              </w:rPr>
            </w:pPr>
            <w:ins w:id="17036" w:author=" " w:date="2021-11-15T20:38:00Z">
              <w:r>
                <w:t>1</w:t>
              </w:r>
            </w:ins>
          </w:p>
        </w:tc>
        <w:tc>
          <w:tcPr>
            <w:tcW w:w="7238" w:type="dxa"/>
            <w:tcPrChange w:id="17037" w:author=" " w:date="2021-11-15T20:39:00Z">
              <w:tcPr>
                <w:tcW w:w="8801" w:type="dxa"/>
              </w:tcPr>
            </w:tcPrChange>
          </w:tcPr>
          <w:p w14:paraId="47352287" w14:textId="77777777" w:rsidR="00AE208A" w:rsidRDefault="00AE208A" w:rsidP="000A1BAA">
            <w:pPr>
              <w:rPr>
                <w:ins w:id="17038" w:author=" " w:date="2021-11-15T20:38:00Z"/>
              </w:rPr>
            </w:pPr>
            <w:ins w:id="17039" w:author=" " w:date="2021-11-15T20:38:00Z">
              <w:r>
                <w:t xml:space="preserve">Apakah tampilan data kelas dapat terlihat mudah dimengerti?  </w:t>
              </w:r>
            </w:ins>
          </w:p>
        </w:tc>
      </w:tr>
      <w:tr w:rsidR="00AE208A" w14:paraId="0903A297" w14:textId="77777777" w:rsidTr="00AE208A">
        <w:trPr>
          <w:ins w:id="17040" w:author=" " w:date="2021-11-15T20:38:00Z"/>
        </w:trPr>
        <w:tc>
          <w:tcPr>
            <w:tcW w:w="667" w:type="dxa"/>
            <w:tcPrChange w:id="17041" w:author=" " w:date="2021-11-15T20:39:00Z">
              <w:tcPr>
                <w:tcW w:w="667" w:type="dxa"/>
              </w:tcPr>
            </w:tcPrChange>
          </w:tcPr>
          <w:p w14:paraId="5D6A71C6" w14:textId="77777777" w:rsidR="00AE208A" w:rsidRDefault="00AE208A" w:rsidP="000A1BAA">
            <w:pPr>
              <w:jc w:val="center"/>
              <w:rPr>
                <w:ins w:id="17042" w:author=" " w:date="2021-11-15T20:38:00Z"/>
              </w:rPr>
            </w:pPr>
            <w:ins w:id="17043" w:author=" " w:date="2021-11-15T20:38:00Z">
              <w:r>
                <w:t>2</w:t>
              </w:r>
            </w:ins>
          </w:p>
        </w:tc>
        <w:tc>
          <w:tcPr>
            <w:tcW w:w="7238" w:type="dxa"/>
            <w:tcPrChange w:id="17044" w:author=" " w:date="2021-11-15T20:39:00Z">
              <w:tcPr>
                <w:tcW w:w="8801" w:type="dxa"/>
              </w:tcPr>
            </w:tcPrChange>
          </w:tcPr>
          <w:p w14:paraId="579BA487" w14:textId="77777777" w:rsidR="00AE208A" w:rsidRDefault="00AE208A" w:rsidP="000A1BAA">
            <w:pPr>
              <w:rPr>
                <w:ins w:id="17045" w:author=" " w:date="2021-11-15T20:38:00Z"/>
              </w:rPr>
            </w:pPr>
            <w:ins w:id="17046" w:author=" " w:date="2021-11-15T20:38:00Z">
              <w:r>
                <w:t xml:space="preserve">Apakah fitur tambah data kelas dapat berjalan dengan baik? </w:t>
              </w:r>
            </w:ins>
          </w:p>
        </w:tc>
      </w:tr>
      <w:tr w:rsidR="00AE208A" w14:paraId="146BC70F" w14:textId="77777777" w:rsidTr="00AE208A">
        <w:trPr>
          <w:ins w:id="17047" w:author=" " w:date="2021-11-15T20:38:00Z"/>
        </w:trPr>
        <w:tc>
          <w:tcPr>
            <w:tcW w:w="667" w:type="dxa"/>
            <w:tcPrChange w:id="17048" w:author=" " w:date="2021-11-15T20:39:00Z">
              <w:tcPr>
                <w:tcW w:w="667" w:type="dxa"/>
              </w:tcPr>
            </w:tcPrChange>
          </w:tcPr>
          <w:p w14:paraId="6B8142A2" w14:textId="77777777" w:rsidR="00AE208A" w:rsidRDefault="00AE208A" w:rsidP="000A1BAA">
            <w:pPr>
              <w:jc w:val="center"/>
              <w:rPr>
                <w:ins w:id="17049" w:author=" " w:date="2021-11-15T20:38:00Z"/>
              </w:rPr>
            </w:pPr>
            <w:ins w:id="17050" w:author=" " w:date="2021-11-15T20:38:00Z">
              <w:r>
                <w:t>3</w:t>
              </w:r>
            </w:ins>
          </w:p>
        </w:tc>
        <w:tc>
          <w:tcPr>
            <w:tcW w:w="7238" w:type="dxa"/>
            <w:tcPrChange w:id="17051" w:author=" " w:date="2021-11-15T20:39:00Z">
              <w:tcPr>
                <w:tcW w:w="8801" w:type="dxa"/>
              </w:tcPr>
            </w:tcPrChange>
          </w:tcPr>
          <w:p w14:paraId="58E64181" w14:textId="77777777" w:rsidR="00AE208A" w:rsidRDefault="00AE208A" w:rsidP="000A1BAA">
            <w:pPr>
              <w:rPr>
                <w:ins w:id="17052" w:author=" " w:date="2021-11-15T20:38:00Z"/>
              </w:rPr>
            </w:pPr>
            <w:ins w:id="17053" w:author=" " w:date="2021-11-15T20:38:00Z">
              <w:r>
                <w:t>Apakah Fitur edit data kelas berjalan dengan baik?</w:t>
              </w:r>
            </w:ins>
          </w:p>
        </w:tc>
      </w:tr>
      <w:tr w:rsidR="00AE208A" w14:paraId="7C4D698A" w14:textId="77777777" w:rsidTr="00AE208A">
        <w:trPr>
          <w:ins w:id="17054" w:author=" " w:date="2021-11-15T20:38:00Z"/>
        </w:trPr>
        <w:tc>
          <w:tcPr>
            <w:tcW w:w="667" w:type="dxa"/>
            <w:tcPrChange w:id="17055" w:author=" " w:date="2021-11-15T20:39:00Z">
              <w:tcPr>
                <w:tcW w:w="667" w:type="dxa"/>
              </w:tcPr>
            </w:tcPrChange>
          </w:tcPr>
          <w:p w14:paraId="05C05216" w14:textId="77777777" w:rsidR="00AE208A" w:rsidRDefault="00AE208A" w:rsidP="000A1BAA">
            <w:pPr>
              <w:jc w:val="center"/>
              <w:rPr>
                <w:ins w:id="17056" w:author=" " w:date="2021-11-15T20:38:00Z"/>
              </w:rPr>
            </w:pPr>
            <w:ins w:id="17057" w:author=" " w:date="2021-11-15T20:38:00Z">
              <w:r>
                <w:t>4</w:t>
              </w:r>
            </w:ins>
          </w:p>
        </w:tc>
        <w:tc>
          <w:tcPr>
            <w:tcW w:w="7238" w:type="dxa"/>
            <w:tcPrChange w:id="17058" w:author=" " w:date="2021-11-15T20:39:00Z">
              <w:tcPr>
                <w:tcW w:w="8801" w:type="dxa"/>
              </w:tcPr>
            </w:tcPrChange>
          </w:tcPr>
          <w:p w14:paraId="3E19BBFB" w14:textId="77777777" w:rsidR="00AE208A" w:rsidRDefault="00AE208A" w:rsidP="000A1BAA">
            <w:pPr>
              <w:rPr>
                <w:ins w:id="17059" w:author=" " w:date="2021-11-15T20:38:00Z"/>
              </w:rPr>
            </w:pPr>
            <w:ins w:id="17060" w:author=" " w:date="2021-11-15T20:38:00Z">
              <w:r>
                <w:t>Apakah fitur hapus data kelas berjalan dengan baik?</w:t>
              </w:r>
            </w:ins>
          </w:p>
        </w:tc>
      </w:tr>
      <w:tr w:rsidR="00AE208A" w14:paraId="355C831E" w14:textId="77777777" w:rsidTr="00AE208A">
        <w:trPr>
          <w:ins w:id="17061" w:author=" " w:date="2021-11-15T20:38:00Z"/>
        </w:trPr>
        <w:tc>
          <w:tcPr>
            <w:tcW w:w="667" w:type="dxa"/>
            <w:tcPrChange w:id="17062" w:author=" " w:date="2021-11-15T20:39:00Z">
              <w:tcPr>
                <w:tcW w:w="667" w:type="dxa"/>
              </w:tcPr>
            </w:tcPrChange>
          </w:tcPr>
          <w:p w14:paraId="40D6DFC6" w14:textId="77777777" w:rsidR="00AE208A" w:rsidRDefault="00AE208A" w:rsidP="000A1BAA">
            <w:pPr>
              <w:jc w:val="center"/>
              <w:rPr>
                <w:ins w:id="17063" w:author=" " w:date="2021-11-15T20:38:00Z"/>
              </w:rPr>
            </w:pPr>
            <w:ins w:id="17064" w:author=" " w:date="2021-11-15T20:38:00Z">
              <w:r>
                <w:t>5</w:t>
              </w:r>
            </w:ins>
          </w:p>
        </w:tc>
        <w:tc>
          <w:tcPr>
            <w:tcW w:w="7238" w:type="dxa"/>
            <w:tcPrChange w:id="17065" w:author=" " w:date="2021-11-15T20:39:00Z">
              <w:tcPr>
                <w:tcW w:w="8801" w:type="dxa"/>
              </w:tcPr>
            </w:tcPrChange>
          </w:tcPr>
          <w:p w14:paraId="0E538686" w14:textId="77777777" w:rsidR="00AE208A" w:rsidRDefault="00AE208A" w:rsidP="000A1BAA">
            <w:pPr>
              <w:rPr>
                <w:ins w:id="17066" w:author=" " w:date="2021-11-15T20:38:00Z"/>
              </w:rPr>
            </w:pPr>
            <w:ins w:id="17067" w:author=" " w:date="2021-11-15T20:38:00Z">
              <w:r>
                <w:t>Apakah fitur update data kelas berjalan dengan baik?</w:t>
              </w:r>
            </w:ins>
          </w:p>
        </w:tc>
      </w:tr>
      <w:tr w:rsidR="00AE208A" w14:paraId="1AD4FD76" w14:textId="77777777" w:rsidTr="00AE208A">
        <w:trPr>
          <w:ins w:id="17068" w:author=" " w:date="2021-11-15T20:38:00Z"/>
        </w:trPr>
        <w:tc>
          <w:tcPr>
            <w:tcW w:w="667" w:type="dxa"/>
            <w:tcPrChange w:id="17069" w:author=" " w:date="2021-11-15T20:39:00Z">
              <w:tcPr>
                <w:tcW w:w="667" w:type="dxa"/>
              </w:tcPr>
            </w:tcPrChange>
          </w:tcPr>
          <w:p w14:paraId="391EF7D5" w14:textId="77777777" w:rsidR="00AE208A" w:rsidRDefault="00AE208A" w:rsidP="000A1BAA">
            <w:pPr>
              <w:jc w:val="center"/>
              <w:rPr>
                <w:ins w:id="17070" w:author=" " w:date="2021-11-15T20:38:00Z"/>
              </w:rPr>
            </w:pPr>
            <w:ins w:id="17071" w:author=" " w:date="2021-11-15T20:38:00Z">
              <w:r>
                <w:t>6</w:t>
              </w:r>
            </w:ins>
          </w:p>
        </w:tc>
        <w:tc>
          <w:tcPr>
            <w:tcW w:w="7238" w:type="dxa"/>
            <w:tcPrChange w:id="17072" w:author=" " w:date="2021-11-15T20:39:00Z">
              <w:tcPr>
                <w:tcW w:w="8801" w:type="dxa"/>
              </w:tcPr>
            </w:tcPrChange>
          </w:tcPr>
          <w:p w14:paraId="7416695D" w14:textId="77777777" w:rsidR="00AE208A" w:rsidRDefault="00AE208A" w:rsidP="000A1BAA">
            <w:pPr>
              <w:rPr>
                <w:ins w:id="17073" w:author=" " w:date="2021-11-15T20:38:00Z"/>
              </w:rPr>
            </w:pPr>
            <w:ins w:id="17074" w:author=" " w:date="2021-11-15T20:38:00Z">
              <w:r>
                <w:t>Apakah dengan adanya Kelola data kelas dapat membantu pihak sekolah dalam proses mengelola data kelas?</w:t>
              </w:r>
            </w:ins>
          </w:p>
        </w:tc>
      </w:tr>
      <w:tr w:rsidR="00AE208A" w14:paraId="5FEF56C3" w14:textId="77777777" w:rsidTr="00AE208A">
        <w:trPr>
          <w:ins w:id="17075" w:author=" " w:date="2021-11-15T20:38:00Z"/>
        </w:trPr>
        <w:tc>
          <w:tcPr>
            <w:tcW w:w="667" w:type="dxa"/>
            <w:tcPrChange w:id="17076" w:author=" " w:date="2021-11-15T20:39:00Z">
              <w:tcPr>
                <w:tcW w:w="667" w:type="dxa"/>
              </w:tcPr>
            </w:tcPrChange>
          </w:tcPr>
          <w:p w14:paraId="780C6843" w14:textId="77777777" w:rsidR="00AE208A" w:rsidRDefault="00AE208A" w:rsidP="000A1BAA">
            <w:pPr>
              <w:jc w:val="center"/>
              <w:rPr>
                <w:ins w:id="17077" w:author=" " w:date="2021-11-15T20:38:00Z"/>
              </w:rPr>
            </w:pPr>
            <w:ins w:id="17078" w:author=" " w:date="2021-11-15T20:38:00Z">
              <w:r>
                <w:t>7</w:t>
              </w:r>
            </w:ins>
          </w:p>
        </w:tc>
        <w:tc>
          <w:tcPr>
            <w:tcW w:w="7238" w:type="dxa"/>
            <w:tcPrChange w:id="17079" w:author=" " w:date="2021-11-15T20:39:00Z">
              <w:tcPr>
                <w:tcW w:w="8801" w:type="dxa"/>
              </w:tcPr>
            </w:tcPrChange>
          </w:tcPr>
          <w:p w14:paraId="0F08CEB9" w14:textId="77777777" w:rsidR="00AE208A" w:rsidRDefault="00AE208A" w:rsidP="000A1BAA">
            <w:pPr>
              <w:rPr>
                <w:ins w:id="17080" w:author=" " w:date="2021-11-15T20:38:00Z"/>
              </w:rPr>
            </w:pPr>
            <w:ins w:id="17081" w:author=" " w:date="2021-11-15T20:38:00Z">
              <w:r>
                <w:t>Apakah dengan adanya Kelola data kelas dapat mempercepat proses pengelolaan data kelas?</w:t>
              </w:r>
            </w:ins>
          </w:p>
        </w:tc>
      </w:tr>
      <w:tr w:rsidR="00AE208A" w14:paraId="4013376F" w14:textId="77777777" w:rsidTr="00AE208A">
        <w:trPr>
          <w:ins w:id="17082" w:author=" " w:date="2021-11-15T20:38:00Z"/>
        </w:trPr>
        <w:tc>
          <w:tcPr>
            <w:tcW w:w="667" w:type="dxa"/>
            <w:tcPrChange w:id="17083" w:author=" " w:date="2021-11-15T20:39:00Z">
              <w:tcPr>
                <w:tcW w:w="667" w:type="dxa"/>
              </w:tcPr>
            </w:tcPrChange>
          </w:tcPr>
          <w:p w14:paraId="7BE06295" w14:textId="77777777" w:rsidR="00AE208A" w:rsidRDefault="00AE208A" w:rsidP="000A1BAA">
            <w:pPr>
              <w:jc w:val="center"/>
              <w:rPr>
                <w:ins w:id="17084" w:author=" " w:date="2021-11-15T20:38:00Z"/>
              </w:rPr>
            </w:pPr>
            <w:ins w:id="17085" w:author=" " w:date="2021-11-15T20:38:00Z">
              <w:r>
                <w:t>8</w:t>
              </w:r>
            </w:ins>
          </w:p>
        </w:tc>
        <w:tc>
          <w:tcPr>
            <w:tcW w:w="7238" w:type="dxa"/>
            <w:tcPrChange w:id="17086" w:author=" " w:date="2021-11-15T20:39:00Z">
              <w:tcPr>
                <w:tcW w:w="8801" w:type="dxa"/>
              </w:tcPr>
            </w:tcPrChange>
          </w:tcPr>
          <w:p w14:paraId="6A32F5F9" w14:textId="77777777" w:rsidR="00AE208A" w:rsidRDefault="00AE208A" w:rsidP="000A1BAA">
            <w:pPr>
              <w:rPr>
                <w:ins w:id="17087" w:author=" " w:date="2021-11-15T20:38:00Z"/>
              </w:rPr>
            </w:pPr>
            <w:ins w:id="17088" w:author=" " w:date="2021-11-15T20:38:00Z">
              <w:r>
                <w:t>Apakah dengan adanya Kelola data kelas dapat mempermudah proses pengelolaan data kelas?</w:t>
              </w:r>
            </w:ins>
          </w:p>
        </w:tc>
      </w:tr>
      <w:tr w:rsidR="00AE208A" w:rsidRPr="00052632" w14:paraId="5E1BA9D5" w14:textId="77777777" w:rsidTr="00AE208A">
        <w:trPr>
          <w:ins w:id="17089" w:author=" " w:date="2021-11-15T20:38:00Z"/>
        </w:trPr>
        <w:tc>
          <w:tcPr>
            <w:tcW w:w="7905" w:type="dxa"/>
            <w:gridSpan w:val="2"/>
            <w:shd w:val="clear" w:color="auto" w:fill="FFE599" w:themeFill="accent4" w:themeFillTint="66"/>
            <w:tcPrChange w:id="17090" w:author=" " w:date="2021-11-15T20:39:00Z">
              <w:tcPr>
                <w:tcW w:w="9468" w:type="dxa"/>
                <w:gridSpan w:val="2"/>
                <w:shd w:val="clear" w:color="auto" w:fill="FFE599" w:themeFill="accent4" w:themeFillTint="66"/>
              </w:tcPr>
            </w:tcPrChange>
          </w:tcPr>
          <w:p w14:paraId="3C427F55" w14:textId="77777777" w:rsidR="00AE208A" w:rsidRPr="00052632" w:rsidRDefault="00AE208A" w:rsidP="000A1BAA">
            <w:pPr>
              <w:rPr>
                <w:ins w:id="17091" w:author=" " w:date="2021-11-15T20:38:00Z"/>
              </w:rPr>
            </w:pPr>
            <w:ins w:id="17092" w:author=" " w:date="2021-11-15T20:38:00Z">
              <w:r>
                <w:t>A.8 Kelola Admin</w:t>
              </w:r>
            </w:ins>
          </w:p>
        </w:tc>
      </w:tr>
      <w:tr w:rsidR="00AE208A" w14:paraId="4D453135" w14:textId="77777777" w:rsidTr="00AE208A">
        <w:trPr>
          <w:ins w:id="17093" w:author=" " w:date="2021-11-15T20:38:00Z"/>
        </w:trPr>
        <w:tc>
          <w:tcPr>
            <w:tcW w:w="667" w:type="dxa"/>
            <w:tcPrChange w:id="17094" w:author=" " w:date="2021-11-15T20:39:00Z">
              <w:tcPr>
                <w:tcW w:w="667" w:type="dxa"/>
              </w:tcPr>
            </w:tcPrChange>
          </w:tcPr>
          <w:p w14:paraId="664F34EE" w14:textId="77777777" w:rsidR="00AE208A" w:rsidRDefault="00AE208A" w:rsidP="000A1BAA">
            <w:pPr>
              <w:jc w:val="center"/>
              <w:rPr>
                <w:ins w:id="17095" w:author=" " w:date="2021-11-15T20:38:00Z"/>
              </w:rPr>
            </w:pPr>
            <w:ins w:id="17096" w:author=" " w:date="2021-11-15T20:38:00Z">
              <w:r>
                <w:t>1</w:t>
              </w:r>
            </w:ins>
          </w:p>
        </w:tc>
        <w:tc>
          <w:tcPr>
            <w:tcW w:w="7238" w:type="dxa"/>
            <w:tcPrChange w:id="17097" w:author=" " w:date="2021-11-15T20:39:00Z">
              <w:tcPr>
                <w:tcW w:w="8801" w:type="dxa"/>
              </w:tcPr>
            </w:tcPrChange>
          </w:tcPr>
          <w:p w14:paraId="07AE8587" w14:textId="77777777" w:rsidR="00AE208A" w:rsidRDefault="00AE208A" w:rsidP="000A1BAA">
            <w:pPr>
              <w:rPr>
                <w:ins w:id="17098" w:author=" " w:date="2021-11-15T20:38:00Z"/>
              </w:rPr>
            </w:pPr>
            <w:ins w:id="17099" w:author=" " w:date="2021-11-15T20:38:00Z">
              <w:r>
                <w:t xml:space="preserve">Apakah tampilan data admin dapat terlihat mudah dimengerti?  </w:t>
              </w:r>
            </w:ins>
          </w:p>
        </w:tc>
      </w:tr>
      <w:tr w:rsidR="00AE208A" w14:paraId="12D68A9F" w14:textId="77777777" w:rsidTr="00AE208A">
        <w:trPr>
          <w:ins w:id="17100" w:author=" " w:date="2021-11-15T20:38:00Z"/>
        </w:trPr>
        <w:tc>
          <w:tcPr>
            <w:tcW w:w="667" w:type="dxa"/>
            <w:tcPrChange w:id="17101" w:author=" " w:date="2021-11-15T20:39:00Z">
              <w:tcPr>
                <w:tcW w:w="667" w:type="dxa"/>
              </w:tcPr>
            </w:tcPrChange>
          </w:tcPr>
          <w:p w14:paraId="727D9BB0" w14:textId="77777777" w:rsidR="00AE208A" w:rsidRDefault="00AE208A" w:rsidP="000A1BAA">
            <w:pPr>
              <w:jc w:val="center"/>
              <w:rPr>
                <w:ins w:id="17102" w:author=" " w:date="2021-11-15T20:38:00Z"/>
              </w:rPr>
            </w:pPr>
            <w:ins w:id="17103" w:author=" " w:date="2021-11-15T20:38:00Z">
              <w:r>
                <w:t>2</w:t>
              </w:r>
            </w:ins>
          </w:p>
        </w:tc>
        <w:tc>
          <w:tcPr>
            <w:tcW w:w="7238" w:type="dxa"/>
            <w:tcPrChange w:id="17104" w:author=" " w:date="2021-11-15T20:39:00Z">
              <w:tcPr>
                <w:tcW w:w="8801" w:type="dxa"/>
              </w:tcPr>
            </w:tcPrChange>
          </w:tcPr>
          <w:p w14:paraId="57CA9C2F" w14:textId="77777777" w:rsidR="00AE208A" w:rsidRDefault="00AE208A" w:rsidP="000A1BAA">
            <w:pPr>
              <w:rPr>
                <w:ins w:id="17105" w:author=" " w:date="2021-11-15T20:38:00Z"/>
              </w:rPr>
            </w:pPr>
            <w:ins w:id="17106" w:author=" " w:date="2021-11-15T20:38:00Z">
              <w:r>
                <w:t xml:space="preserve">Apakah fitur tambah data admin dapat berjalan dengan baik? </w:t>
              </w:r>
            </w:ins>
          </w:p>
        </w:tc>
      </w:tr>
      <w:tr w:rsidR="00AE208A" w14:paraId="29688F24" w14:textId="77777777" w:rsidTr="00AE208A">
        <w:trPr>
          <w:ins w:id="17107" w:author=" " w:date="2021-11-15T20:38:00Z"/>
        </w:trPr>
        <w:tc>
          <w:tcPr>
            <w:tcW w:w="667" w:type="dxa"/>
            <w:tcPrChange w:id="17108" w:author=" " w:date="2021-11-15T20:39:00Z">
              <w:tcPr>
                <w:tcW w:w="667" w:type="dxa"/>
              </w:tcPr>
            </w:tcPrChange>
          </w:tcPr>
          <w:p w14:paraId="4B90BD8B" w14:textId="77777777" w:rsidR="00AE208A" w:rsidRDefault="00AE208A" w:rsidP="000A1BAA">
            <w:pPr>
              <w:jc w:val="center"/>
              <w:rPr>
                <w:ins w:id="17109" w:author=" " w:date="2021-11-15T20:38:00Z"/>
              </w:rPr>
            </w:pPr>
            <w:ins w:id="17110" w:author=" " w:date="2021-11-15T20:38:00Z">
              <w:r>
                <w:t>3</w:t>
              </w:r>
            </w:ins>
          </w:p>
        </w:tc>
        <w:tc>
          <w:tcPr>
            <w:tcW w:w="7238" w:type="dxa"/>
            <w:tcPrChange w:id="17111" w:author=" " w:date="2021-11-15T20:39:00Z">
              <w:tcPr>
                <w:tcW w:w="8801" w:type="dxa"/>
              </w:tcPr>
            </w:tcPrChange>
          </w:tcPr>
          <w:p w14:paraId="0AC457CA" w14:textId="77777777" w:rsidR="00AE208A" w:rsidRDefault="00AE208A" w:rsidP="000A1BAA">
            <w:pPr>
              <w:rPr>
                <w:ins w:id="17112" w:author=" " w:date="2021-11-15T20:38:00Z"/>
              </w:rPr>
            </w:pPr>
            <w:ins w:id="17113" w:author=" " w:date="2021-11-15T20:38:00Z">
              <w:r>
                <w:t>Apakah Fitur edit data admin berjalan dengan baik?</w:t>
              </w:r>
            </w:ins>
          </w:p>
        </w:tc>
      </w:tr>
      <w:tr w:rsidR="00AE208A" w14:paraId="37484220" w14:textId="77777777" w:rsidTr="00AE208A">
        <w:trPr>
          <w:ins w:id="17114" w:author=" " w:date="2021-11-15T20:38:00Z"/>
        </w:trPr>
        <w:tc>
          <w:tcPr>
            <w:tcW w:w="667" w:type="dxa"/>
            <w:tcPrChange w:id="17115" w:author=" " w:date="2021-11-15T20:39:00Z">
              <w:tcPr>
                <w:tcW w:w="667" w:type="dxa"/>
              </w:tcPr>
            </w:tcPrChange>
          </w:tcPr>
          <w:p w14:paraId="2B4818BE" w14:textId="77777777" w:rsidR="00AE208A" w:rsidRDefault="00AE208A" w:rsidP="000A1BAA">
            <w:pPr>
              <w:jc w:val="center"/>
              <w:rPr>
                <w:ins w:id="17116" w:author=" " w:date="2021-11-15T20:38:00Z"/>
              </w:rPr>
            </w:pPr>
            <w:ins w:id="17117" w:author=" " w:date="2021-11-15T20:38:00Z">
              <w:r>
                <w:t>4</w:t>
              </w:r>
            </w:ins>
          </w:p>
        </w:tc>
        <w:tc>
          <w:tcPr>
            <w:tcW w:w="7238" w:type="dxa"/>
            <w:tcPrChange w:id="17118" w:author=" " w:date="2021-11-15T20:39:00Z">
              <w:tcPr>
                <w:tcW w:w="8801" w:type="dxa"/>
              </w:tcPr>
            </w:tcPrChange>
          </w:tcPr>
          <w:p w14:paraId="07EA0180" w14:textId="77777777" w:rsidR="00AE208A" w:rsidRDefault="00AE208A" w:rsidP="000A1BAA">
            <w:pPr>
              <w:rPr>
                <w:ins w:id="17119" w:author=" " w:date="2021-11-15T20:38:00Z"/>
              </w:rPr>
            </w:pPr>
            <w:ins w:id="17120" w:author=" " w:date="2021-11-15T20:38:00Z">
              <w:r>
                <w:t>Apakah fitur hapus data admin berjalan dengan baik?</w:t>
              </w:r>
            </w:ins>
          </w:p>
        </w:tc>
      </w:tr>
      <w:tr w:rsidR="00AE208A" w14:paraId="065CEF01" w14:textId="77777777" w:rsidTr="00AE208A">
        <w:trPr>
          <w:ins w:id="17121" w:author=" " w:date="2021-11-15T20:38:00Z"/>
        </w:trPr>
        <w:tc>
          <w:tcPr>
            <w:tcW w:w="667" w:type="dxa"/>
            <w:tcPrChange w:id="17122" w:author=" " w:date="2021-11-15T20:39:00Z">
              <w:tcPr>
                <w:tcW w:w="667" w:type="dxa"/>
              </w:tcPr>
            </w:tcPrChange>
          </w:tcPr>
          <w:p w14:paraId="6A1D890F" w14:textId="77777777" w:rsidR="00AE208A" w:rsidRDefault="00AE208A" w:rsidP="000A1BAA">
            <w:pPr>
              <w:jc w:val="center"/>
              <w:rPr>
                <w:ins w:id="17123" w:author=" " w:date="2021-11-15T20:38:00Z"/>
              </w:rPr>
            </w:pPr>
            <w:ins w:id="17124" w:author=" " w:date="2021-11-15T20:38:00Z">
              <w:r>
                <w:t>5</w:t>
              </w:r>
            </w:ins>
          </w:p>
        </w:tc>
        <w:tc>
          <w:tcPr>
            <w:tcW w:w="7238" w:type="dxa"/>
            <w:tcPrChange w:id="17125" w:author=" " w:date="2021-11-15T20:39:00Z">
              <w:tcPr>
                <w:tcW w:w="8801" w:type="dxa"/>
              </w:tcPr>
            </w:tcPrChange>
          </w:tcPr>
          <w:p w14:paraId="0A1FF093" w14:textId="77777777" w:rsidR="00AE208A" w:rsidRDefault="00AE208A" w:rsidP="000A1BAA">
            <w:pPr>
              <w:rPr>
                <w:ins w:id="17126" w:author=" " w:date="2021-11-15T20:38:00Z"/>
              </w:rPr>
            </w:pPr>
            <w:ins w:id="17127" w:author=" " w:date="2021-11-15T20:38:00Z">
              <w:r>
                <w:t>Apakah fitur update data admin berjalan dengan baik?</w:t>
              </w:r>
            </w:ins>
          </w:p>
        </w:tc>
      </w:tr>
      <w:tr w:rsidR="00AE208A" w14:paraId="6655D525" w14:textId="77777777" w:rsidTr="00AE208A">
        <w:trPr>
          <w:ins w:id="17128" w:author=" " w:date="2021-11-15T20:38:00Z"/>
        </w:trPr>
        <w:tc>
          <w:tcPr>
            <w:tcW w:w="667" w:type="dxa"/>
            <w:tcPrChange w:id="17129" w:author=" " w:date="2021-11-15T20:39:00Z">
              <w:tcPr>
                <w:tcW w:w="667" w:type="dxa"/>
              </w:tcPr>
            </w:tcPrChange>
          </w:tcPr>
          <w:p w14:paraId="3649A44C" w14:textId="77777777" w:rsidR="00AE208A" w:rsidRDefault="00AE208A" w:rsidP="000A1BAA">
            <w:pPr>
              <w:jc w:val="center"/>
              <w:rPr>
                <w:ins w:id="17130" w:author=" " w:date="2021-11-15T20:38:00Z"/>
              </w:rPr>
            </w:pPr>
            <w:ins w:id="17131" w:author=" " w:date="2021-11-15T20:38:00Z">
              <w:r>
                <w:t>6</w:t>
              </w:r>
            </w:ins>
          </w:p>
        </w:tc>
        <w:tc>
          <w:tcPr>
            <w:tcW w:w="7238" w:type="dxa"/>
            <w:tcPrChange w:id="17132" w:author=" " w:date="2021-11-15T20:39:00Z">
              <w:tcPr>
                <w:tcW w:w="8801" w:type="dxa"/>
              </w:tcPr>
            </w:tcPrChange>
          </w:tcPr>
          <w:p w14:paraId="4230D485" w14:textId="77777777" w:rsidR="00AE208A" w:rsidRDefault="00AE208A" w:rsidP="000A1BAA">
            <w:pPr>
              <w:rPr>
                <w:ins w:id="17133" w:author=" " w:date="2021-11-15T20:38:00Z"/>
              </w:rPr>
            </w:pPr>
            <w:ins w:id="17134" w:author=" " w:date="2021-11-15T20:38:00Z">
              <w:r>
                <w:t>Apakah dengan adanya Kelola data admin dapat membantu pihak sekolah dalam proses mengelola data admin?</w:t>
              </w:r>
            </w:ins>
          </w:p>
        </w:tc>
      </w:tr>
      <w:tr w:rsidR="00AE208A" w14:paraId="0E1710B7" w14:textId="77777777" w:rsidTr="00AE208A">
        <w:trPr>
          <w:ins w:id="17135" w:author=" " w:date="2021-11-15T20:38:00Z"/>
        </w:trPr>
        <w:tc>
          <w:tcPr>
            <w:tcW w:w="667" w:type="dxa"/>
            <w:tcPrChange w:id="17136" w:author=" " w:date="2021-11-15T20:39:00Z">
              <w:tcPr>
                <w:tcW w:w="667" w:type="dxa"/>
              </w:tcPr>
            </w:tcPrChange>
          </w:tcPr>
          <w:p w14:paraId="05DEDCB0" w14:textId="77777777" w:rsidR="00AE208A" w:rsidRDefault="00AE208A" w:rsidP="000A1BAA">
            <w:pPr>
              <w:jc w:val="center"/>
              <w:rPr>
                <w:ins w:id="17137" w:author=" " w:date="2021-11-15T20:38:00Z"/>
              </w:rPr>
            </w:pPr>
            <w:ins w:id="17138" w:author=" " w:date="2021-11-15T20:38:00Z">
              <w:r>
                <w:lastRenderedPageBreak/>
                <w:t>7</w:t>
              </w:r>
            </w:ins>
          </w:p>
        </w:tc>
        <w:tc>
          <w:tcPr>
            <w:tcW w:w="7238" w:type="dxa"/>
            <w:tcPrChange w:id="17139" w:author=" " w:date="2021-11-15T20:39:00Z">
              <w:tcPr>
                <w:tcW w:w="8801" w:type="dxa"/>
              </w:tcPr>
            </w:tcPrChange>
          </w:tcPr>
          <w:p w14:paraId="51C50329" w14:textId="77777777" w:rsidR="00AE208A" w:rsidRDefault="00AE208A" w:rsidP="000A1BAA">
            <w:pPr>
              <w:rPr>
                <w:ins w:id="17140" w:author=" " w:date="2021-11-15T20:38:00Z"/>
              </w:rPr>
            </w:pPr>
            <w:ins w:id="17141" w:author=" " w:date="2021-11-15T20:38:00Z">
              <w:r>
                <w:t>Apakah dengan adanya Kelola data admin dapat mempercepat proses pengelolaan data admin?</w:t>
              </w:r>
            </w:ins>
          </w:p>
        </w:tc>
      </w:tr>
      <w:tr w:rsidR="00AE208A" w14:paraId="02968AB1" w14:textId="77777777" w:rsidTr="00AE208A">
        <w:trPr>
          <w:ins w:id="17142" w:author=" " w:date="2021-11-15T20:38:00Z"/>
        </w:trPr>
        <w:tc>
          <w:tcPr>
            <w:tcW w:w="667" w:type="dxa"/>
            <w:tcPrChange w:id="17143" w:author=" " w:date="2021-11-15T20:39:00Z">
              <w:tcPr>
                <w:tcW w:w="667" w:type="dxa"/>
              </w:tcPr>
            </w:tcPrChange>
          </w:tcPr>
          <w:p w14:paraId="25E907A3" w14:textId="77777777" w:rsidR="00AE208A" w:rsidRDefault="00AE208A" w:rsidP="000A1BAA">
            <w:pPr>
              <w:jc w:val="center"/>
              <w:rPr>
                <w:ins w:id="17144" w:author=" " w:date="2021-11-15T20:38:00Z"/>
              </w:rPr>
            </w:pPr>
            <w:ins w:id="17145" w:author=" " w:date="2021-11-15T20:38:00Z">
              <w:r>
                <w:t>8</w:t>
              </w:r>
            </w:ins>
          </w:p>
        </w:tc>
        <w:tc>
          <w:tcPr>
            <w:tcW w:w="7238" w:type="dxa"/>
            <w:tcPrChange w:id="17146" w:author=" " w:date="2021-11-15T20:39:00Z">
              <w:tcPr>
                <w:tcW w:w="8801" w:type="dxa"/>
              </w:tcPr>
            </w:tcPrChange>
          </w:tcPr>
          <w:p w14:paraId="77D6B2CE" w14:textId="77777777" w:rsidR="00AE208A" w:rsidRDefault="00AE208A" w:rsidP="000A1BAA">
            <w:pPr>
              <w:rPr>
                <w:ins w:id="17147" w:author=" " w:date="2021-11-15T20:38:00Z"/>
              </w:rPr>
            </w:pPr>
            <w:ins w:id="17148" w:author=" " w:date="2021-11-15T20:38:00Z">
              <w:r>
                <w:t>Apakah dengan adanya Kelola data admin dapat mempermudah proses pengelolaan data admin?</w:t>
              </w:r>
            </w:ins>
          </w:p>
        </w:tc>
      </w:tr>
      <w:tr w:rsidR="00AE208A" w:rsidRPr="00052632" w14:paraId="6BB88131" w14:textId="77777777" w:rsidTr="00AE208A">
        <w:trPr>
          <w:ins w:id="17149" w:author=" " w:date="2021-11-15T20:38:00Z"/>
        </w:trPr>
        <w:tc>
          <w:tcPr>
            <w:tcW w:w="7905" w:type="dxa"/>
            <w:gridSpan w:val="2"/>
            <w:shd w:val="clear" w:color="auto" w:fill="FFE599" w:themeFill="accent4" w:themeFillTint="66"/>
            <w:tcPrChange w:id="17150" w:author=" " w:date="2021-11-15T20:39:00Z">
              <w:tcPr>
                <w:tcW w:w="9468" w:type="dxa"/>
                <w:gridSpan w:val="2"/>
                <w:shd w:val="clear" w:color="auto" w:fill="FFE599" w:themeFill="accent4" w:themeFillTint="66"/>
              </w:tcPr>
            </w:tcPrChange>
          </w:tcPr>
          <w:p w14:paraId="64535388" w14:textId="77777777" w:rsidR="00AE208A" w:rsidRPr="00052632" w:rsidRDefault="00AE208A" w:rsidP="000A1BAA">
            <w:pPr>
              <w:rPr>
                <w:ins w:id="17151" w:author=" " w:date="2021-11-15T20:38:00Z"/>
              </w:rPr>
            </w:pPr>
            <w:ins w:id="17152" w:author=" " w:date="2021-11-15T20:38:00Z">
              <w:r>
                <w:t>A.9 Kelola Siswa Bermasalah</w:t>
              </w:r>
            </w:ins>
          </w:p>
        </w:tc>
      </w:tr>
      <w:tr w:rsidR="00AE208A" w14:paraId="7C097EBF" w14:textId="77777777" w:rsidTr="00AE208A">
        <w:trPr>
          <w:ins w:id="17153" w:author=" " w:date="2021-11-15T20:38:00Z"/>
        </w:trPr>
        <w:tc>
          <w:tcPr>
            <w:tcW w:w="667" w:type="dxa"/>
            <w:tcPrChange w:id="17154" w:author=" " w:date="2021-11-15T20:39:00Z">
              <w:tcPr>
                <w:tcW w:w="667" w:type="dxa"/>
              </w:tcPr>
            </w:tcPrChange>
          </w:tcPr>
          <w:p w14:paraId="20411E27" w14:textId="77777777" w:rsidR="00AE208A" w:rsidRDefault="00AE208A" w:rsidP="000A1BAA">
            <w:pPr>
              <w:jc w:val="center"/>
              <w:rPr>
                <w:ins w:id="17155" w:author=" " w:date="2021-11-15T20:38:00Z"/>
              </w:rPr>
            </w:pPr>
            <w:ins w:id="17156" w:author=" " w:date="2021-11-15T20:38:00Z">
              <w:r>
                <w:t>1</w:t>
              </w:r>
            </w:ins>
          </w:p>
        </w:tc>
        <w:tc>
          <w:tcPr>
            <w:tcW w:w="7238" w:type="dxa"/>
            <w:tcPrChange w:id="17157" w:author=" " w:date="2021-11-15T20:39:00Z">
              <w:tcPr>
                <w:tcW w:w="8801" w:type="dxa"/>
              </w:tcPr>
            </w:tcPrChange>
          </w:tcPr>
          <w:p w14:paraId="7D2E80A0" w14:textId="77777777" w:rsidR="00AE208A" w:rsidRDefault="00AE208A" w:rsidP="000A1BAA">
            <w:pPr>
              <w:rPr>
                <w:ins w:id="17158" w:author=" " w:date="2021-11-15T20:38:00Z"/>
              </w:rPr>
            </w:pPr>
            <w:ins w:id="17159" w:author=" " w:date="2021-11-15T20:38:00Z">
              <w:r>
                <w:t>Apakah fitur siswa bermasalah dapat membantu dalam penanganan siswa bermasalah mengenai absensi?</w:t>
              </w:r>
            </w:ins>
          </w:p>
        </w:tc>
      </w:tr>
      <w:tr w:rsidR="00AE208A" w14:paraId="0C506EDC" w14:textId="77777777" w:rsidTr="00AE208A">
        <w:trPr>
          <w:ins w:id="17160" w:author=" " w:date="2021-11-15T20:38:00Z"/>
        </w:trPr>
        <w:tc>
          <w:tcPr>
            <w:tcW w:w="667" w:type="dxa"/>
            <w:tcPrChange w:id="17161" w:author=" " w:date="2021-11-15T20:39:00Z">
              <w:tcPr>
                <w:tcW w:w="667" w:type="dxa"/>
              </w:tcPr>
            </w:tcPrChange>
          </w:tcPr>
          <w:p w14:paraId="135052B6" w14:textId="77777777" w:rsidR="00AE208A" w:rsidRDefault="00AE208A" w:rsidP="000A1BAA">
            <w:pPr>
              <w:jc w:val="center"/>
              <w:rPr>
                <w:ins w:id="17162" w:author=" " w:date="2021-11-15T20:38:00Z"/>
              </w:rPr>
            </w:pPr>
            <w:ins w:id="17163" w:author=" " w:date="2021-11-15T20:38:00Z">
              <w:r>
                <w:t>2</w:t>
              </w:r>
            </w:ins>
          </w:p>
        </w:tc>
        <w:tc>
          <w:tcPr>
            <w:tcW w:w="7238" w:type="dxa"/>
            <w:tcPrChange w:id="17164" w:author=" " w:date="2021-11-15T20:39:00Z">
              <w:tcPr>
                <w:tcW w:w="8801" w:type="dxa"/>
              </w:tcPr>
            </w:tcPrChange>
          </w:tcPr>
          <w:p w14:paraId="0B81C432" w14:textId="77777777" w:rsidR="00AE208A" w:rsidRDefault="00AE208A" w:rsidP="000A1BAA">
            <w:pPr>
              <w:rPr>
                <w:ins w:id="17165" w:author=" " w:date="2021-11-15T20:38:00Z"/>
              </w:rPr>
            </w:pPr>
            <w:ins w:id="17166" w:author=" " w:date="2021-11-15T20:38:00Z">
              <w:r>
                <w:t>Apakah fitur siswa bermasalah dapat mempercepat dalam penanganan siswa bermasalah mengenai absensi?</w:t>
              </w:r>
            </w:ins>
          </w:p>
        </w:tc>
      </w:tr>
      <w:tr w:rsidR="00AE208A" w14:paraId="6EFDE0BE" w14:textId="77777777" w:rsidTr="00AE208A">
        <w:trPr>
          <w:ins w:id="17167" w:author=" " w:date="2021-11-15T20:38:00Z"/>
        </w:trPr>
        <w:tc>
          <w:tcPr>
            <w:tcW w:w="667" w:type="dxa"/>
            <w:tcPrChange w:id="17168" w:author=" " w:date="2021-11-15T20:39:00Z">
              <w:tcPr>
                <w:tcW w:w="667" w:type="dxa"/>
              </w:tcPr>
            </w:tcPrChange>
          </w:tcPr>
          <w:p w14:paraId="04B9A659" w14:textId="77777777" w:rsidR="00AE208A" w:rsidRDefault="00AE208A" w:rsidP="000A1BAA">
            <w:pPr>
              <w:jc w:val="center"/>
              <w:rPr>
                <w:ins w:id="17169" w:author=" " w:date="2021-11-15T20:38:00Z"/>
              </w:rPr>
            </w:pPr>
            <w:ins w:id="17170" w:author=" " w:date="2021-11-15T20:38:00Z">
              <w:r>
                <w:t>3</w:t>
              </w:r>
            </w:ins>
          </w:p>
        </w:tc>
        <w:tc>
          <w:tcPr>
            <w:tcW w:w="7238" w:type="dxa"/>
            <w:tcPrChange w:id="17171" w:author=" " w:date="2021-11-15T20:39:00Z">
              <w:tcPr>
                <w:tcW w:w="8801" w:type="dxa"/>
              </w:tcPr>
            </w:tcPrChange>
          </w:tcPr>
          <w:p w14:paraId="612F4F30" w14:textId="77777777" w:rsidR="00AE208A" w:rsidRDefault="00AE208A" w:rsidP="000A1BAA">
            <w:pPr>
              <w:rPr>
                <w:ins w:id="17172" w:author=" " w:date="2021-11-15T20:38:00Z"/>
              </w:rPr>
            </w:pPr>
            <w:ins w:id="17173" w:author=" " w:date="2021-11-15T20:38:00Z">
              <w:r>
                <w:t>Apakah fitur siswa bermasalah dapat memudahkan dalam penanganan siswa bermasalah mengenai absensi?</w:t>
              </w:r>
            </w:ins>
          </w:p>
        </w:tc>
      </w:tr>
      <w:tr w:rsidR="00AE208A" w14:paraId="53744800" w14:textId="77777777" w:rsidTr="00AE208A">
        <w:trPr>
          <w:trHeight w:val="718"/>
          <w:ins w:id="17174" w:author=" " w:date="2021-11-15T20:38:00Z"/>
          <w:trPrChange w:id="17175" w:author=" " w:date="2021-11-15T20:39:00Z">
            <w:trPr>
              <w:trHeight w:val="718"/>
            </w:trPr>
          </w:trPrChange>
        </w:trPr>
        <w:tc>
          <w:tcPr>
            <w:tcW w:w="667" w:type="dxa"/>
            <w:tcPrChange w:id="17176" w:author=" " w:date="2021-11-15T20:39:00Z">
              <w:tcPr>
                <w:tcW w:w="667" w:type="dxa"/>
              </w:tcPr>
            </w:tcPrChange>
          </w:tcPr>
          <w:p w14:paraId="1CA3BFFA" w14:textId="77777777" w:rsidR="00AE208A" w:rsidRDefault="00AE208A" w:rsidP="000A1BAA">
            <w:pPr>
              <w:jc w:val="center"/>
              <w:rPr>
                <w:ins w:id="17177" w:author=" " w:date="2021-11-15T20:38:00Z"/>
              </w:rPr>
            </w:pPr>
            <w:ins w:id="17178" w:author=" " w:date="2021-11-15T20:38:00Z">
              <w:r>
                <w:t>4</w:t>
              </w:r>
            </w:ins>
          </w:p>
        </w:tc>
        <w:tc>
          <w:tcPr>
            <w:tcW w:w="7238" w:type="dxa"/>
            <w:tcPrChange w:id="17179" w:author=" " w:date="2021-11-15T20:39:00Z">
              <w:tcPr>
                <w:tcW w:w="8801" w:type="dxa"/>
              </w:tcPr>
            </w:tcPrChange>
          </w:tcPr>
          <w:p w14:paraId="5108A379" w14:textId="77777777" w:rsidR="00AE208A" w:rsidRDefault="00AE208A" w:rsidP="000A1BAA">
            <w:pPr>
              <w:rPr>
                <w:ins w:id="17180" w:author=" " w:date="2021-11-15T20:38:00Z"/>
              </w:rPr>
            </w:pPr>
            <w:ins w:id="17181" w:author=" " w:date="2021-11-15T20:38:00Z">
              <w:r>
                <w:t>Apakah tampilan fitur siswa bermasalah dapat mudah dipahami?</w:t>
              </w:r>
            </w:ins>
          </w:p>
        </w:tc>
      </w:tr>
      <w:tr w:rsidR="00AE208A" w14:paraId="52A242F7" w14:textId="77777777" w:rsidTr="00AE208A">
        <w:trPr>
          <w:trHeight w:val="718"/>
          <w:ins w:id="17182" w:author=" " w:date="2021-11-15T20:38:00Z"/>
          <w:trPrChange w:id="17183" w:author=" " w:date="2021-11-15T20:39:00Z">
            <w:trPr>
              <w:trHeight w:val="718"/>
            </w:trPr>
          </w:trPrChange>
        </w:trPr>
        <w:tc>
          <w:tcPr>
            <w:tcW w:w="667" w:type="dxa"/>
            <w:tcPrChange w:id="17184" w:author=" " w:date="2021-11-15T20:39:00Z">
              <w:tcPr>
                <w:tcW w:w="667" w:type="dxa"/>
              </w:tcPr>
            </w:tcPrChange>
          </w:tcPr>
          <w:p w14:paraId="2EFB092F" w14:textId="77777777" w:rsidR="00AE208A" w:rsidRDefault="00AE208A" w:rsidP="000A1BAA">
            <w:pPr>
              <w:jc w:val="center"/>
              <w:rPr>
                <w:ins w:id="17185" w:author=" " w:date="2021-11-15T20:38:00Z"/>
              </w:rPr>
            </w:pPr>
            <w:ins w:id="17186" w:author=" " w:date="2021-11-15T20:38:00Z">
              <w:r>
                <w:t>5</w:t>
              </w:r>
            </w:ins>
          </w:p>
        </w:tc>
        <w:tc>
          <w:tcPr>
            <w:tcW w:w="7238" w:type="dxa"/>
            <w:tcPrChange w:id="17187" w:author=" " w:date="2021-11-15T20:39:00Z">
              <w:tcPr>
                <w:tcW w:w="8801" w:type="dxa"/>
              </w:tcPr>
            </w:tcPrChange>
          </w:tcPr>
          <w:p w14:paraId="6F9C1A1A" w14:textId="77777777" w:rsidR="00AE208A" w:rsidRDefault="00AE208A" w:rsidP="000A1BAA">
            <w:pPr>
              <w:rPr>
                <w:ins w:id="17188" w:author=" " w:date="2021-11-15T20:38:00Z"/>
              </w:rPr>
            </w:pPr>
            <w:ins w:id="17189" w:author=" " w:date="2021-11-15T20:38:00Z">
              <w:r>
                <w:t>Apakah adanya notifikasi siswa bermasalah dapat membantu dalam pengelolaan data siswa bermasalah?</w:t>
              </w:r>
            </w:ins>
          </w:p>
        </w:tc>
      </w:tr>
      <w:tr w:rsidR="00AE208A" w:rsidRPr="00052632" w14:paraId="50F3A242" w14:textId="77777777" w:rsidTr="00AE208A">
        <w:trPr>
          <w:ins w:id="17190" w:author=" " w:date="2021-11-15T20:38:00Z"/>
        </w:trPr>
        <w:tc>
          <w:tcPr>
            <w:tcW w:w="7905" w:type="dxa"/>
            <w:gridSpan w:val="2"/>
            <w:shd w:val="clear" w:color="auto" w:fill="FFE599" w:themeFill="accent4" w:themeFillTint="66"/>
            <w:tcPrChange w:id="17191" w:author=" " w:date="2021-11-15T20:39:00Z">
              <w:tcPr>
                <w:tcW w:w="9468" w:type="dxa"/>
                <w:gridSpan w:val="2"/>
                <w:shd w:val="clear" w:color="auto" w:fill="FFE599" w:themeFill="accent4" w:themeFillTint="66"/>
              </w:tcPr>
            </w:tcPrChange>
          </w:tcPr>
          <w:p w14:paraId="35EFF0BF" w14:textId="77777777" w:rsidR="00AE208A" w:rsidRPr="00052632" w:rsidRDefault="00AE208A" w:rsidP="000A1BAA">
            <w:pPr>
              <w:rPr>
                <w:ins w:id="17192" w:author=" " w:date="2021-11-15T20:38:00Z"/>
              </w:rPr>
            </w:pPr>
            <w:ins w:id="17193" w:author=" " w:date="2021-11-15T20:38:00Z">
              <w:r>
                <w:t>A.10 Dashboard</w:t>
              </w:r>
            </w:ins>
          </w:p>
        </w:tc>
      </w:tr>
      <w:tr w:rsidR="00AE208A" w14:paraId="4739B6E0" w14:textId="77777777" w:rsidTr="00AE208A">
        <w:trPr>
          <w:ins w:id="17194" w:author=" " w:date="2021-11-15T20:38:00Z"/>
        </w:trPr>
        <w:tc>
          <w:tcPr>
            <w:tcW w:w="667" w:type="dxa"/>
            <w:tcPrChange w:id="17195" w:author=" " w:date="2021-11-15T20:39:00Z">
              <w:tcPr>
                <w:tcW w:w="667" w:type="dxa"/>
              </w:tcPr>
            </w:tcPrChange>
          </w:tcPr>
          <w:p w14:paraId="2DA493C5" w14:textId="77777777" w:rsidR="00AE208A" w:rsidRDefault="00AE208A" w:rsidP="000A1BAA">
            <w:pPr>
              <w:jc w:val="center"/>
              <w:rPr>
                <w:ins w:id="17196" w:author=" " w:date="2021-11-15T20:38:00Z"/>
              </w:rPr>
            </w:pPr>
            <w:ins w:id="17197" w:author=" " w:date="2021-11-15T20:38:00Z">
              <w:r>
                <w:t>1</w:t>
              </w:r>
            </w:ins>
          </w:p>
        </w:tc>
        <w:tc>
          <w:tcPr>
            <w:tcW w:w="7238" w:type="dxa"/>
            <w:tcPrChange w:id="17198" w:author=" " w:date="2021-11-15T20:39:00Z">
              <w:tcPr>
                <w:tcW w:w="8801" w:type="dxa"/>
              </w:tcPr>
            </w:tcPrChange>
          </w:tcPr>
          <w:p w14:paraId="1DC5C595" w14:textId="77777777" w:rsidR="00AE208A" w:rsidRDefault="00AE208A" w:rsidP="000A1BAA">
            <w:pPr>
              <w:rPr>
                <w:ins w:id="17199" w:author=" " w:date="2021-11-15T20:38:00Z"/>
              </w:rPr>
            </w:pPr>
            <w:ins w:id="17200" w:author=" " w:date="2021-11-15T20:38:00Z">
              <w:r>
                <w:t>Apakah tampilan dan visualisasi data mengenai absensi mudah dipahami?</w:t>
              </w:r>
            </w:ins>
          </w:p>
        </w:tc>
      </w:tr>
      <w:tr w:rsidR="00AE208A" w14:paraId="79B5E08B" w14:textId="77777777" w:rsidTr="00AE208A">
        <w:trPr>
          <w:ins w:id="17201" w:author=" " w:date="2021-11-15T20:38:00Z"/>
        </w:trPr>
        <w:tc>
          <w:tcPr>
            <w:tcW w:w="667" w:type="dxa"/>
            <w:tcPrChange w:id="17202" w:author=" " w:date="2021-11-15T20:39:00Z">
              <w:tcPr>
                <w:tcW w:w="667" w:type="dxa"/>
              </w:tcPr>
            </w:tcPrChange>
          </w:tcPr>
          <w:p w14:paraId="0C298FBC" w14:textId="77777777" w:rsidR="00AE208A" w:rsidRDefault="00AE208A" w:rsidP="000A1BAA">
            <w:pPr>
              <w:jc w:val="center"/>
              <w:rPr>
                <w:ins w:id="17203" w:author=" " w:date="2021-11-15T20:38:00Z"/>
              </w:rPr>
            </w:pPr>
            <w:ins w:id="17204" w:author=" " w:date="2021-11-15T20:38:00Z">
              <w:r>
                <w:t>2</w:t>
              </w:r>
            </w:ins>
          </w:p>
        </w:tc>
        <w:tc>
          <w:tcPr>
            <w:tcW w:w="7238" w:type="dxa"/>
            <w:tcPrChange w:id="17205" w:author=" " w:date="2021-11-15T20:39:00Z">
              <w:tcPr>
                <w:tcW w:w="8801" w:type="dxa"/>
              </w:tcPr>
            </w:tcPrChange>
          </w:tcPr>
          <w:p w14:paraId="317BE967" w14:textId="77777777" w:rsidR="00AE208A" w:rsidRDefault="00AE208A" w:rsidP="000A1BAA">
            <w:pPr>
              <w:rPr>
                <w:ins w:id="17206" w:author=" " w:date="2021-11-15T20:38:00Z"/>
              </w:rPr>
            </w:pPr>
            <w:ins w:id="17207" w:author=" " w:date="2021-11-15T20:38:00Z">
              <w:r>
                <w:t>Apakah dengan adanya dashboard dapat memudahkan pihak sekolah melakukan monitoring data absen siswa?</w:t>
              </w:r>
            </w:ins>
          </w:p>
        </w:tc>
      </w:tr>
      <w:tr w:rsidR="00AE208A" w14:paraId="75B9FDA7" w14:textId="77777777" w:rsidTr="00AE208A">
        <w:trPr>
          <w:ins w:id="17208" w:author=" " w:date="2021-11-15T20:38:00Z"/>
        </w:trPr>
        <w:tc>
          <w:tcPr>
            <w:tcW w:w="667" w:type="dxa"/>
            <w:tcPrChange w:id="17209" w:author=" " w:date="2021-11-15T20:39:00Z">
              <w:tcPr>
                <w:tcW w:w="667" w:type="dxa"/>
              </w:tcPr>
            </w:tcPrChange>
          </w:tcPr>
          <w:p w14:paraId="51742350" w14:textId="77777777" w:rsidR="00AE208A" w:rsidRDefault="00AE208A" w:rsidP="000A1BAA">
            <w:pPr>
              <w:jc w:val="center"/>
              <w:rPr>
                <w:ins w:id="17210" w:author=" " w:date="2021-11-15T20:38:00Z"/>
              </w:rPr>
            </w:pPr>
            <w:ins w:id="17211" w:author=" " w:date="2021-11-15T20:38:00Z">
              <w:r>
                <w:t>3</w:t>
              </w:r>
            </w:ins>
          </w:p>
        </w:tc>
        <w:tc>
          <w:tcPr>
            <w:tcW w:w="7238" w:type="dxa"/>
            <w:tcPrChange w:id="17212" w:author=" " w:date="2021-11-15T20:39:00Z">
              <w:tcPr>
                <w:tcW w:w="8801" w:type="dxa"/>
              </w:tcPr>
            </w:tcPrChange>
          </w:tcPr>
          <w:p w14:paraId="6F7BA6C6" w14:textId="77777777" w:rsidR="00AE208A" w:rsidRDefault="00AE208A" w:rsidP="000A1BAA">
            <w:pPr>
              <w:rPr>
                <w:ins w:id="17213" w:author=" " w:date="2021-11-15T20:38:00Z"/>
              </w:rPr>
            </w:pPr>
            <w:ins w:id="17214" w:author=" " w:date="2021-11-15T20:38:00Z">
              <w:r>
                <w:t>Apakah dengan adanya dashboard dapat membantu pihak sekolah melakukan monitoring data absen siswa dengan cepat?</w:t>
              </w:r>
            </w:ins>
          </w:p>
        </w:tc>
      </w:tr>
      <w:tr w:rsidR="00AE208A" w14:paraId="27D21B86" w14:textId="77777777" w:rsidTr="00AE208A">
        <w:trPr>
          <w:ins w:id="17215" w:author=" " w:date="2021-11-15T20:38:00Z"/>
        </w:trPr>
        <w:tc>
          <w:tcPr>
            <w:tcW w:w="667" w:type="dxa"/>
            <w:tcPrChange w:id="17216" w:author=" " w:date="2021-11-15T20:39:00Z">
              <w:tcPr>
                <w:tcW w:w="667" w:type="dxa"/>
              </w:tcPr>
            </w:tcPrChange>
          </w:tcPr>
          <w:p w14:paraId="7B44D617" w14:textId="77777777" w:rsidR="00AE208A" w:rsidRDefault="00AE208A" w:rsidP="000A1BAA">
            <w:pPr>
              <w:jc w:val="center"/>
              <w:rPr>
                <w:ins w:id="17217" w:author=" " w:date="2021-11-15T20:38:00Z"/>
              </w:rPr>
            </w:pPr>
            <w:ins w:id="17218" w:author=" " w:date="2021-11-15T20:38:00Z">
              <w:r>
                <w:t>4</w:t>
              </w:r>
            </w:ins>
          </w:p>
        </w:tc>
        <w:tc>
          <w:tcPr>
            <w:tcW w:w="7238" w:type="dxa"/>
            <w:tcPrChange w:id="17219" w:author=" " w:date="2021-11-15T20:39:00Z">
              <w:tcPr>
                <w:tcW w:w="8801" w:type="dxa"/>
              </w:tcPr>
            </w:tcPrChange>
          </w:tcPr>
          <w:p w14:paraId="1AD63C40" w14:textId="77777777" w:rsidR="00AE208A" w:rsidRDefault="00AE208A" w:rsidP="000A1BAA">
            <w:pPr>
              <w:rPr>
                <w:ins w:id="17220" w:author=" " w:date="2021-11-15T20:38:00Z"/>
              </w:rPr>
            </w:pPr>
            <w:ins w:id="17221" w:author=" " w:date="2021-11-15T20:38:00Z">
              <w:r>
                <w:t>Apakah dengan adanya dashboard dapat mempercepat pihak sekolah melakukan monitoring data absen siswa?</w:t>
              </w:r>
            </w:ins>
          </w:p>
        </w:tc>
      </w:tr>
    </w:tbl>
    <w:p w14:paraId="48EA3100" w14:textId="42EE586F" w:rsidR="008F41B5" w:rsidRDefault="00806658" w:rsidP="00806658">
      <w:pPr>
        <w:rPr>
          <w:ins w:id="17222" w:author=" " w:date="2021-11-15T16:50:00Z"/>
        </w:rPr>
      </w:pPr>
      <w:ins w:id="17223" w:author=" " w:date="2021-11-15T16:25:00Z">
        <w:r>
          <w:t>Keterangan</w:t>
        </w:r>
      </w:ins>
      <w:ins w:id="17224" w:author=" " w:date="2021-11-15T16:48:00Z">
        <w:r w:rsidR="001276D7">
          <w:t xml:space="preserve"> A; Sangat Baik, B; Baik, C: Cukup</w:t>
        </w:r>
      </w:ins>
      <w:ins w:id="17225" w:author=" " w:date="2021-11-15T16:49:00Z">
        <w:r w:rsidR="001276D7">
          <w:t xml:space="preserve"> Baik, D; Kurang, E: Sangat Kurang</w:t>
        </w:r>
      </w:ins>
      <w:ins w:id="17226" w:author=" " w:date="2021-11-15T16:50:00Z">
        <w:r w:rsidR="001276D7">
          <w:t>.</w:t>
        </w:r>
      </w:ins>
    </w:p>
    <w:p w14:paraId="292F1F1A" w14:textId="59739A2B" w:rsidR="001276D7" w:rsidRDefault="001276D7" w:rsidP="00806658">
      <w:pPr>
        <w:rPr>
          <w:ins w:id="17227" w:author=" " w:date="2021-11-15T16:26:00Z"/>
        </w:rPr>
      </w:pPr>
      <w:ins w:id="17228" w:author=" " w:date="2021-11-15T16:50:00Z">
        <w:r>
          <w:tab/>
          <w:t xml:space="preserve">Dari hasil penilaian melalui dokumen </w:t>
        </w:r>
        <w:r w:rsidRPr="006E123C">
          <w:rPr>
            <w:i/>
            <w:iCs/>
            <w:rPrChange w:id="17229" w:author=" " w:date="2021-11-15T16:53:00Z">
              <w:rPr/>
            </w:rPrChange>
          </w:rPr>
          <w:t>user accepted testing</w:t>
        </w:r>
        <w:r>
          <w:t xml:space="preserve"> diatas maka dapat disimpulkan bahwa </w:t>
        </w:r>
      </w:ins>
      <w:ins w:id="17230" w:author=" " w:date="2021-11-15T16:51:00Z">
        <w:r>
          <w:t xml:space="preserve">sistem absen dengan berbagai fitur yang ada seperti </w:t>
        </w:r>
      </w:ins>
      <w:ins w:id="17231" w:author=" " w:date="2021-11-15T16:52:00Z">
        <w:r w:rsidR="006E123C">
          <w:t>dashboard sistem, k</w:t>
        </w:r>
      </w:ins>
      <w:ins w:id="17232" w:author=" " w:date="2021-11-15T16:51:00Z">
        <w:r>
          <w:t xml:space="preserve">elola siswa, </w:t>
        </w:r>
        <w:r w:rsidR="006E123C">
          <w:t>k</w:t>
        </w:r>
        <w:r>
          <w:t xml:space="preserve">elola </w:t>
        </w:r>
        <w:r w:rsidR="006E123C">
          <w:t>guru</w:t>
        </w:r>
      </w:ins>
      <w:ins w:id="17233" w:author=" " w:date="2021-11-15T16:52:00Z">
        <w:r w:rsidR="006E123C">
          <w:t>, Kelola walikelas,</w:t>
        </w:r>
      </w:ins>
      <w:ins w:id="17234" w:author=" " w:date="2021-11-15T16:53:00Z">
        <w:r w:rsidR="006E123C">
          <w:t xml:space="preserve"> </w:t>
        </w:r>
      </w:ins>
      <w:ins w:id="17235" w:author=" " w:date="2021-11-15T16:52:00Z">
        <w:r w:rsidR="006E123C">
          <w:t xml:space="preserve">kelola absen, </w:t>
        </w:r>
      </w:ins>
      <w:ins w:id="17236" w:author=" " w:date="2021-11-15T16:53:00Z">
        <w:r w:rsidR="006E123C">
          <w:t>k</w:t>
        </w:r>
      </w:ins>
      <w:ins w:id="17237" w:author=" " w:date="2021-11-15T16:52:00Z">
        <w:r w:rsidR="006E123C">
          <w:t xml:space="preserve">elola semester, Kelola absen, </w:t>
        </w:r>
      </w:ins>
      <w:ins w:id="17238" w:author=" " w:date="2021-11-15T16:53:00Z">
        <w:r w:rsidR="006E123C">
          <w:t>k</w:t>
        </w:r>
      </w:ins>
      <w:ins w:id="17239" w:author=" " w:date="2021-11-15T16:52:00Z">
        <w:r w:rsidR="006E123C">
          <w:t xml:space="preserve">elola kelas dan </w:t>
        </w:r>
      </w:ins>
      <w:ins w:id="17240" w:author=" " w:date="2021-11-15T16:53:00Z">
        <w:r w:rsidR="006E123C">
          <w:t>k</w:t>
        </w:r>
      </w:ins>
      <w:ins w:id="17241" w:author=" " w:date="2021-11-15T16:52:00Z">
        <w:r w:rsidR="006E123C">
          <w:t>elola siswa bermasalah</w:t>
        </w:r>
      </w:ins>
      <w:ins w:id="17242" w:author=" " w:date="2021-11-15T16:53:00Z">
        <w:r w:rsidR="006E123C">
          <w:t xml:space="preserve"> dapat berjalan dengan baik dan dapat membantu, mempermudah serta mempercepat pengelolaan data absen siswa.</w:t>
        </w:r>
      </w:ins>
    </w:p>
    <w:p w14:paraId="738A2FA1" w14:textId="77777777" w:rsidR="00806658" w:rsidRPr="003160CF" w:rsidRDefault="00806658">
      <w:pPr>
        <w:rPr>
          <w:ins w:id="17243" w:author=" " w:date="2021-11-15T16:22:00Z"/>
        </w:rPr>
        <w:pPrChange w:id="17244" w:author=" " w:date="2021-11-15T16:25:00Z">
          <w:pPr>
            <w:pStyle w:val="Heading3"/>
            <w:numPr>
              <w:ilvl w:val="0"/>
              <w:numId w:val="12"/>
            </w:numPr>
            <w:ind w:left="426" w:hanging="360"/>
          </w:pPr>
        </w:pPrChange>
      </w:pPr>
    </w:p>
    <w:p w14:paraId="3035567C" w14:textId="7197252A" w:rsidR="00007BE9" w:rsidRDefault="00007BE9" w:rsidP="00C93BF7">
      <w:pPr>
        <w:pStyle w:val="Heading3"/>
        <w:numPr>
          <w:ilvl w:val="0"/>
          <w:numId w:val="12"/>
        </w:numPr>
        <w:ind w:left="426"/>
        <w:rPr>
          <w:lang w:val="en-US"/>
        </w:rPr>
      </w:pPr>
      <w:bookmarkStart w:id="17245" w:name="_Toc87896487"/>
      <w:r>
        <w:rPr>
          <w:lang w:val="en-US"/>
        </w:rPr>
        <w:lastRenderedPageBreak/>
        <w:t>Kesimpulan Hasil Pengujian</w:t>
      </w:r>
      <w:bookmarkEnd w:id="14489"/>
      <w:bookmarkEnd w:id="17245"/>
    </w:p>
    <w:p w14:paraId="5AEF998F" w14:textId="77777777" w:rsidR="005A4C8B" w:rsidRDefault="005A4C8B">
      <w:pPr>
        <w:ind w:left="142" w:firstLine="425"/>
        <w:rPr>
          <w:ins w:id="17246" w:author="chaniaayulestari@outlook.com" w:date="2021-11-14T03:31:00Z"/>
        </w:rPr>
        <w:pPrChange w:id="17247" w:author="chaniaayulestari@outlook.com" w:date="2021-11-14T03:31:00Z">
          <w:pPr>
            <w:pStyle w:val="ListParagraph"/>
            <w:numPr>
              <w:numId w:val="12"/>
            </w:numPr>
            <w:ind w:left="2880" w:hanging="360"/>
          </w:pPr>
        </w:pPrChange>
      </w:pPr>
      <w:ins w:id="17248" w:author="chaniaayulestari@outlook.com" w:date="2021-11-14T03:31:00Z">
        <w:r>
          <w:t>Dari hasil pengujian yang telah dilakukan pada tabel pelaksanaan pengujian, maka dapat dihitung persentase kesesuaian perangkat lunak dengan perhitungan sebagai berikut:</w:t>
        </w:r>
      </w:ins>
    </w:p>
    <w:p w14:paraId="34E2D7FE" w14:textId="44202ADD" w:rsidR="005A4C8B" w:rsidRPr="009B7EC0" w:rsidRDefault="005A4C8B">
      <w:pPr>
        <w:tabs>
          <w:tab w:val="left" w:pos="3969"/>
        </w:tabs>
        <w:ind w:left="142"/>
        <w:rPr>
          <w:ins w:id="17249" w:author="chaniaayulestari@outlook.com" w:date="2021-11-14T03:31:00Z"/>
        </w:rPr>
        <w:pPrChange w:id="17250" w:author="chaniaayulestari@outlook.com" w:date="2021-11-14T03:31:00Z">
          <w:pPr>
            <w:pStyle w:val="ListParagraph"/>
            <w:numPr>
              <w:numId w:val="12"/>
            </w:numPr>
            <w:tabs>
              <w:tab w:val="left" w:pos="3969"/>
            </w:tabs>
            <w:ind w:left="2880" w:hanging="360"/>
          </w:pPr>
        </w:pPrChange>
      </w:pPr>
      <w:ins w:id="17251" w:author="chaniaayulestari@outlook.com" w:date="2021-11-14T03:31:00Z">
        <w:r w:rsidRPr="009B7EC0">
          <w:t>Jumlah Kode Uji</w:t>
        </w:r>
        <w:r w:rsidRPr="009B7EC0">
          <w:tab/>
          <w:t xml:space="preserve">= </w:t>
        </w:r>
      </w:ins>
      <w:ins w:id="17252" w:author="Rafi Aziizi" w:date="2021-11-14T21:08:00Z">
        <w:r w:rsidR="00E47B61">
          <w:t>48</w:t>
        </w:r>
      </w:ins>
    </w:p>
    <w:p w14:paraId="7D850B54" w14:textId="62615211" w:rsidR="005A4C8B" w:rsidRPr="009B7EC0" w:rsidRDefault="005A4C8B">
      <w:pPr>
        <w:tabs>
          <w:tab w:val="left" w:pos="3969"/>
        </w:tabs>
        <w:ind w:left="142"/>
        <w:rPr>
          <w:ins w:id="17253" w:author="chaniaayulestari@outlook.com" w:date="2021-11-14T03:31:00Z"/>
        </w:rPr>
        <w:pPrChange w:id="17254" w:author="chaniaayulestari@outlook.com" w:date="2021-11-14T03:31:00Z">
          <w:pPr>
            <w:pStyle w:val="ListParagraph"/>
            <w:numPr>
              <w:numId w:val="12"/>
            </w:numPr>
            <w:tabs>
              <w:tab w:val="left" w:pos="3969"/>
            </w:tabs>
            <w:ind w:left="2880" w:hanging="360"/>
          </w:pPr>
        </w:pPrChange>
      </w:pPr>
      <w:ins w:id="17255" w:author="chaniaayulestari@outlook.com" w:date="2021-11-14T03:31:00Z">
        <w:r w:rsidRPr="009B7EC0">
          <w:t>Kode Uji dengan Hasil Sesuai</w:t>
        </w:r>
        <w:r w:rsidRPr="009B7EC0">
          <w:tab/>
          <w:t xml:space="preserve">= </w:t>
        </w:r>
      </w:ins>
      <w:ins w:id="17256" w:author="Rafi Aziizi" w:date="2021-11-14T21:08:00Z">
        <w:r w:rsidR="00E47B61">
          <w:t>48</w:t>
        </w:r>
      </w:ins>
    </w:p>
    <w:p w14:paraId="74109078" w14:textId="77777777" w:rsidR="005A4C8B" w:rsidRPr="009B7EC0" w:rsidRDefault="005A4C8B">
      <w:pPr>
        <w:tabs>
          <w:tab w:val="left" w:pos="3969"/>
        </w:tabs>
        <w:ind w:left="142"/>
        <w:rPr>
          <w:ins w:id="17257" w:author="chaniaayulestari@outlook.com" w:date="2021-11-14T03:31:00Z"/>
        </w:rPr>
        <w:pPrChange w:id="17258" w:author="chaniaayulestari@outlook.com" w:date="2021-11-14T03:31:00Z">
          <w:pPr>
            <w:pStyle w:val="ListParagraph"/>
            <w:numPr>
              <w:numId w:val="12"/>
            </w:numPr>
            <w:tabs>
              <w:tab w:val="left" w:pos="3969"/>
            </w:tabs>
            <w:ind w:left="2880" w:hanging="360"/>
          </w:pPr>
        </w:pPrChange>
      </w:pPr>
      <w:ins w:id="17259" w:author="chaniaayulestari@outlook.com" w:date="2021-11-14T03:31:00Z">
        <w:r w:rsidRPr="009B7EC0">
          <w:t>Kode Uji dengan Hasil Tidak Sesuai</w:t>
        </w:r>
        <w:r w:rsidRPr="009B7EC0">
          <w:tab/>
          <w:t>= 0</w:t>
        </w:r>
      </w:ins>
    </w:p>
    <w:p w14:paraId="3A834EA5" w14:textId="77777777" w:rsidR="005A4C8B" w:rsidRPr="005A4C8B" w:rsidRDefault="005A4C8B">
      <w:pPr>
        <w:ind w:left="142"/>
        <w:rPr>
          <w:ins w:id="17260" w:author="chaniaayulestari@outlook.com" w:date="2021-11-14T03:31:00Z"/>
          <w:rFonts w:eastAsiaTheme="minorEastAsia"/>
        </w:rPr>
        <w:pPrChange w:id="17261" w:author="chaniaayulestari@outlook.com" w:date="2021-11-14T03:31:00Z">
          <w:pPr>
            <w:pStyle w:val="ListParagraph"/>
            <w:numPr>
              <w:numId w:val="12"/>
            </w:numPr>
            <w:ind w:left="2880" w:hanging="360"/>
          </w:pPr>
        </w:pPrChange>
      </w:pPr>
      <m:oMathPara>
        <m:oMathParaPr>
          <m:jc m:val="left"/>
        </m:oMathParaPr>
        <m:oMath>
          <m:r>
            <w:ins w:id="17262" w:author="chaniaayulestari@outlook.com" w:date="2021-11-14T03:31:00Z">
              <w:rPr>
                <w:rFonts w:ascii="Cambria Math" w:hAnsi="Cambria Math"/>
                <w:rPrChange w:id="17263" w:author="chaniaayulestari@outlook.com" w:date="2021-11-14T03:31:00Z">
                  <w:rPr/>
                </w:rPrChange>
              </w:rPr>
              <m:t xml:space="preserve">Persentase= </m:t>
            </w:ins>
          </m:r>
          <m:f>
            <m:fPr>
              <m:ctrlPr>
                <w:ins w:id="17264" w:author="chaniaayulestari@outlook.com" w:date="2021-11-14T03:31:00Z">
                  <w:rPr>
                    <w:rFonts w:ascii="Cambria Math" w:hAnsi="Cambria Math"/>
                    <w:i/>
                  </w:rPr>
                </w:ins>
              </m:ctrlPr>
            </m:fPr>
            <m:num>
              <m:d>
                <m:dPr>
                  <m:ctrlPr>
                    <w:ins w:id="17265" w:author="chaniaayulestari@outlook.com" w:date="2021-11-14T03:31:00Z">
                      <w:rPr>
                        <w:rFonts w:ascii="Cambria Math" w:hAnsi="Cambria Math"/>
                        <w:i/>
                      </w:rPr>
                    </w:ins>
                  </m:ctrlPr>
                </m:dPr>
                <m:e>
                  <m:r>
                    <w:ins w:id="17266" w:author="chaniaayulestari@outlook.com" w:date="2021-11-14T03:31:00Z">
                      <w:rPr>
                        <w:rFonts w:ascii="Cambria Math" w:hAnsi="Cambria Math"/>
                        <w:rPrChange w:id="17267" w:author="chaniaayulestari@outlook.com" w:date="2021-11-14T03:31:00Z">
                          <w:rPr/>
                        </w:rPrChange>
                      </w:rPr>
                      <m:t>jumlah kode uji-kode uji tidak sesuai</m:t>
                    </w:ins>
                  </m:r>
                </m:e>
              </m:d>
            </m:num>
            <m:den>
              <m:d>
                <m:dPr>
                  <m:ctrlPr>
                    <w:ins w:id="17268" w:author="chaniaayulestari@outlook.com" w:date="2021-11-14T03:31:00Z">
                      <w:rPr>
                        <w:rFonts w:ascii="Cambria Math" w:hAnsi="Cambria Math"/>
                        <w:i/>
                      </w:rPr>
                    </w:ins>
                  </m:ctrlPr>
                </m:dPr>
                <m:e>
                  <m:r>
                    <w:ins w:id="17269" w:author="chaniaayulestari@outlook.com" w:date="2021-11-14T03:31:00Z">
                      <w:rPr>
                        <w:rFonts w:ascii="Cambria Math" w:hAnsi="Cambria Math"/>
                        <w:rPrChange w:id="17270" w:author="chaniaayulestari@outlook.com" w:date="2021-11-14T03:31:00Z">
                          <w:rPr/>
                        </w:rPrChange>
                      </w:rPr>
                      <m:t>jumlah kode uji</m:t>
                    </w:ins>
                  </m:r>
                </m:e>
              </m:d>
            </m:den>
          </m:f>
          <m:r>
            <w:ins w:id="17271" w:author="chaniaayulestari@outlook.com" w:date="2021-11-14T03:31:00Z">
              <w:rPr>
                <w:rFonts w:ascii="Cambria Math" w:hAnsi="Cambria Math"/>
                <w:rPrChange w:id="17272" w:author="chaniaayulestari@outlook.com" w:date="2021-11-14T03:31:00Z">
                  <w:rPr/>
                </w:rPrChange>
              </w:rPr>
              <m:t>×100%</m:t>
            </w:ins>
          </m:r>
        </m:oMath>
      </m:oMathPara>
    </w:p>
    <w:p w14:paraId="5A6CDDF1" w14:textId="5A3E718D" w:rsidR="005A4C8B" w:rsidRPr="005A4C8B" w:rsidRDefault="005A4C8B">
      <w:pPr>
        <w:ind w:left="142"/>
        <w:rPr>
          <w:ins w:id="17273" w:author="chaniaayulestari@outlook.com" w:date="2021-11-14T03:31:00Z"/>
          <w:rFonts w:eastAsiaTheme="minorEastAsia"/>
        </w:rPr>
        <w:pPrChange w:id="17274" w:author="chaniaayulestari@outlook.com" w:date="2021-11-14T03:31:00Z">
          <w:pPr>
            <w:pStyle w:val="ListParagraph"/>
            <w:numPr>
              <w:numId w:val="12"/>
            </w:numPr>
            <w:ind w:left="2880" w:hanging="360"/>
          </w:pPr>
        </w:pPrChange>
      </w:pPr>
      <m:oMathPara>
        <m:oMathParaPr>
          <m:jc m:val="left"/>
        </m:oMathParaPr>
        <m:oMath>
          <m:r>
            <w:ins w:id="17275" w:author="chaniaayulestari@outlook.com" w:date="2021-11-14T03:31:00Z">
              <w:rPr>
                <w:rFonts w:ascii="Cambria Math" w:eastAsiaTheme="minorEastAsia" w:hAnsi="Cambria Math"/>
                <w:rPrChange w:id="17276" w:author="chaniaayulestari@outlook.com" w:date="2021-11-14T03:31:00Z">
                  <w:rPr>
                    <w:rFonts w:eastAsiaTheme="minorEastAsia"/>
                  </w:rPr>
                </w:rPrChange>
              </w:rPr>
              <m:t>=</m:t>
            </w:ins>
          </m:r>
          <m:f>
            <m:fPr>
              <m:ctrlPr>
                <w:ins w:id="17277" w:author="chaniaayulestari@outlook.com" w:date="2021-11-14T03:31:00Z">
                  <w:rPr>
                    <w:rFonts w:ascii="Cambria Math" w:eastAsiaTheme="minorEastAsia" w:hAnsi="Cambria Math"/>
                    <w:i/>
                  </w:rPr>
                </w:ins>
              </m:ctrlPr>
            </m:fPr>
            <m:num>
              <m:d>
                <m:dPr>
                  <m:ctrlPr>
                    <w:ins w:id="17278" w:author="chaniaayulestari@outlook.com" w:date="2021-11-14T03:31:00Z">
                      <w:rPr>
                        <w:rFonts w:ascii="Cambria Math" w:eastAsiaTheme="minorEastAsia" w:hAnsi="Cambria Math"/>
                        <w:i/>
                      </w:rPr>
                    </w:ins>
                  </m:ctrlPr>
                </m:dPr>
                <m:e>
                  <m:r>
                    <w:ins w:id="17279" w:author="Rafi Aziizi" w:date="2021-11-14T21:07:00Z">
                      <w:rPr>
                        <w:rFonts w:ascii="Cambria Math" w:eastAsiaTheme="minorEastAsia" w:hAnsi="Cambria Math"/>
                      </w:rPr>
                      <m:t>48-0</m:t>
                    </w:ins>
                  </m:r>
                  <m:r>
                    <w:ins w:id="17280" w:author="chaniaayulestari@outlook.com" w:date="2021-11-14T03:31:00Z">
                      <w:del w:id="17281" w:author="Rafi Aziizi" w:date="2021-11-14T21:07:00Z">
                        <w:rPr>
                          <w:rFonts w:ascii="Cambria Math" w:eastAsiaTheme="minorEastAsia" w:hAnsi="Cambria Math"/>
                          <w:rPrChange w:id="17282" w:author="chaniaayulestari@outlook.com" w:date="2021-11-14T03:31:00Z">
                            <w:rPr>
                              <w:rFonts w:eastAsiaTheme="minorEastAsia"/>
                            </w:rPr>
                          </w:rPrChange>
                        </w:rPr>
                        <m:t>-</m:t>
                      </w:del>
                    </w:ins>
                  </m:r>
                </m:e>
              </m:d>
            </m:num>
            <m:den>
              <m:d>
                <m:dPr>
                  <m:ctrlPr>
                    <w:ins w:id="17283" w:author="chaniaayulestari@outlook.com" w:date="2021-11-14T03:31:00Z">
                      <w:rPr>
                        <w:rFonts w:ascii="Cambria Math" w:eastAsiaTheme="minorEastAsia" w:hAnsi="Cambria Math"/>
                        <w:i/>
                      </w:rPr>
                    </w:ins>
                  </m:ctrlPr>
                </m:dPr>
                <m:e>
                  <m:r>
                    <w:ins w:id="17284" w:author="Rafi Aziizi" w:date="2021-11-14T21:07:00Z">
                      <w:rPr>
                        <w:rFonts w:ascii="Cambria Math" w:eastAsiaTheme="minorEastAsia" w:hAnsi="Cambria Math"/>
                      </w:rPr>
                      <m:t>48</m:t>
                    </w:ins>
                  </m:r>
                </m:e>
              </m:d>
            </m:den>
          </m:f>
          <m:r>
            <w:ins w:id="17285" w:author="chaniaayulestari@outlook.com" w:date="2021-11-14T03:31:00Z">
              <w:rPr>
                <w:rFonts w:ascii="Cambria Math" w:eastAsiaTheme="minorEastAsia" w:hAnsi="Cambria Math"/>
                <w:rPrChange w:id="17286" w:author="chaniaayulestari@outlook.com" w:date="2021-11-14T03:31:00Z">
                  <w:rPr>
                    <w:rFonts w:eastAsiaTheme="minorEastAsia"/>
                  </w:rPr>
                </w:rPrChange>
              </w:rPr>
              <m:t xml:space="preserve"> ×100%</m:t>
            </w:ins>
          </m:r>
        </m:oMath>
      </m:oMathPara>
    </w:p>
    <w:p w14:paraId="1D8B43C4" w14:textId="77777777" w:rsidR="005A4C8B" w:rsidRPr="005A4C8B" w:rsidRDefault="005A4C8B">
      <w:pPr>
        <w:ind w:left="142"/>
        <w:rPr>
          <w:ins w:id="17287" w:author="chaniaayulestari@outlook.com" w:date="2021-11-14T03:31:00Z"/>
          <w:rFonts w:eastAsiaTheme="minorEastAsia"/>
        </w:rPr>
        <w:pPrChange w:id="17288" w:author="chaniaayulestari@outlook.com" w:date="2021-11-14T03:31:00Z">
          <w:pPr>
            <w:pStyle w:val="ListParagraph"/>
            <w:numPr>
              <w:numId w:val="12"/>
            </w:numPr>
            <w:ind w:left="2880" w:hanging="360"/>
          </w:pPr>
        </w:pPrChange>
      </w:pPr>
      <m:oMathPara>
        <m:oMathParaPr>
          <m:jc m:val="left"/>
        </m:oMathParaPr>
        <m:oMath>
          <m:r>
            <w:ins w:id="17289" w:author="chaniaayulestari@outlook.com" w:date="2021-11-14T03:31:00Z">
              <w:rPr>
                <w:rFonts w:ascii="Cambria Math" w:eastAsiaTheme="minorEastAsia" w:hAnsi="Cambria Math"/>
                <w:rPrChange w:id="17290" w:author="chaniaayulestari@outlook.com" w:date="2021-11-14T03:31:00Z">
                  <w:rPr>
                    <w:rFonts w:eastAsiaTheme="minorEastAsia"/>
                  </w:rPr>
                </w:rPrChange>
              </w:rPr>
              <m:t>=100%</m:t>
            </w:ins>
          </m:r>
        </m:oMath>
      </m:oMathPara>
    </w:p>
    <w:p w14:paraId="02B3682F" w14:textId="77777777" w:rsidR="005A4C8B" w:rsidRDefault="005A4C8B">
      <w:pPr>
        <w:ind w:left="142"/>
        <w:rPr>
          <w:ins w:id="17291" w:author="chaniaayulestari@outlook.com" w:date="2021-11-14T03:31:00Z"/>
        </w:rPr>
        <w:pPrChange w:id="17292" w:author="chaniaayulestari@outlook.com" w:date="2021-11-14T03:31:00Z">
          <w:pPr>
            <w:pStyle w:val="ListParagraph"/>
            <w:numPr>
              <w:numId w:val="12"/>
            </w:numPr>
            <w:ind w:left="2880" w:hanging="360"/>
          </w:pPr>
        </w:pPrChange>
      </w:pPr>
    </w:p>
    <w:p w14:paraId="0240FA41" w14:textId="5A933E0E" w:rsidR="00007BE9" w:rsidRPr="00007BE9" w:rsidRDefault="005A4C8B">
      <w:pPr>
        <w:ind w:left="142"/>
        <w:pPrChange w:id="17293" w:author="chaniaayulestari@outlook.com" w:date="2021-11-14T03:31:00Z">
          <w:pPr>
            <w:pStyle w:val="ListParagraph"/>
            <w:numPr>
              <w:numId w:val="12"/>
            </w:numPr>
            <w:ind w:left="2880" w:hanging="360"/>
          </w:pPr>
        </w:pPrChange>
      </w:pPr>
      <w:ins w:id="17294" w:author="chaniaayulestari@outlook.com" w:date="2021-11-14T03:31:00Z">
        <w:r>
          <w:tab/>
          <w:t xml:space="preserve">Hasil perhitungan fungsi kesesuaian perangkat lunak dapat disimpulkan bahwa pengujian terhadap </w:t>
        </w:r>
        <w:del w:id="17295" w:author="Rafi Aziizi" w:date="2021-11-14T10:24:00Z">
          <w:r w:rsidDel="0089374A">
            <w:delText xml:space="preserve">perangkat lunak Manajemen </w:delText>
          </w:r>
        </w:del>
      </w:ins>
      <w:ins w:id="17296" w:author="Rafi Aziizi" w:date="2021-11-14T10:24:00Z">
        <w:r w:rsidR="0089374A">
          <w:t xml:space="preserve">kinerja perangkat lunak </w:t>
        </w:r>
      </w:ins>
      <w:ins w:id="17297" w:author="chaniaayulestari@outlook.com" w:date="2021-11-14T03:31:00Z">
        <w:del w:id="17298" w:author="Rafi Aziizi" w:date="2021-11-14T10:24:00Z">
          <w:r w:rsidDel="0089374A">
            <w:delText>Kinerja Pegawai</w:delText>
          </w:r>
        </w:del>
      </w:ins>
      <w:ins w:id="17299" w:author="Rafi Aziizi" w:date="2021-11-14T10:24:00Z">
        <w:r w:rsidR="0089374A">
          <w:t xml:space="preserve">sistem </w:t>
        </w:r>
      </w:ins>
      <w:ins w:id="17300" w:author="Rafi Aziizi" w:date="2021-11-14T10:25:00Z">
        <w:r w:rsidR="0089374A">
          <w:t>a</w:t>
        </w:r>
      </w:ins>
      <w:ins w:id="17301" w:author="Rafi Aziizi" w:date="2021-11-14T10:24:00Z">
        <w:r w:rsidR="0089374A">
          <w:t>bsensi</w:t>
        </w:r>
      </w:ins>
      <w:ins w:id="17302" w:author="chaniaayulestari@outlook.com" w:date="2021-11-14T03:31:00Z">
        <w:r>
          <w:t xml:space="preserve"> menggunakan </w:t>
        </w:r>
        <w:r w:rsidRPr="005A4C8B">
          <w:rPr>
            <w:i/>
            <w:iCs/>
          </w:rPr>
          <w:t xml:space="preserve">black box testing </w:t>
        </w:r>
        <w:r>
          <w:t xml:space="preserve">dengan metode </w:t>
        </w:r>
        <w:r w:rsidRPr="005A4C8B">
          <w:rPr>
            <w:i/>
            <w:iCs/>
          </w:rPr>
          <w:t>Equivalence Partitioning</w:t>
        </w:r>
        <w:r>
          <w:t xml:space="preserve"> telah berjalan sesuai dengan spesifikasi yang telah ditetapkan dengan persentase 100% telah memenuhi spesifikasi yang ada.</w:t>
        </w:r>
      </w:ins>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BF196C">
          <w:type w:val="continuous"/>
          <w:pgSz w:w="11906" w:h="16838"/>
          <w:pgMar w:top="2268" w:right="1701" w:bottom="1701" w:left="2268" w:header="709" w:footer="709" w:gutter="0"/>
          <w:pgNumType w:start="188"/>
          <w:cols w:space="708"/>
          <w:docGrid w:linePitch="360"/>
          <w:sectPrChange w:id="17303" w:author=" " w:date="2021-11-15T18:57:00Z">
            <w:sectPr w:rsidR="00007BE9" w:rsidSect="00BF196C">
              <w:type w:val="nextPage"/>
              <w:pgMar w:top="2268" w:right="1701" w:bottom="1701" w:left="2268" w:header="709" w:footer="709" w:gutter="0"/>
            </w:sectPr>
          </w:sectPrChange>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17304" w:name="_Toc80034268"/>
      <w:bookmarkStart w:id="17305" w:name="_Toc8789648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17304"/>
      <w:bookmarkEnd w:id="17305"/>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ins w:id="17306" w:author="chaniaayulestari@outlook.com" w:date="2021-11-14T06:48:00Z"/>
          <w:lang w:val="en-US"/>
        </w:rPr>
      </w:pPr>
      <w:bookmarkStart w:id="17307" w:name="_Toc80034269"/>
      <w:bookmarkStart w:id="17308" w:name="_Toc87896489"/>
      <w:r>
        <w:rPr>
          <w:lang w:val="en-US"/>
        </w:rPr>
        <w:t>Kesimpulan</w:t>
      </w:r>
      <w:bookmarkEnd w:id="17307"/>
      <w:bookmarkEnd w:id="17308"/>
    </w:p>
    <w:p w14:paraId="1CCCBDD0" w14:textId="0EC0CE87" w:rsidR="007B50DB" w:rsidRPr="003160CF" w:rsidRDefault="007B50DB" w:rsidP="00DC10C6">
      <w:pPr>
        <w:ind w:firstLine="426"/>
        <w:pPrChange w:id="17309" w:author=" " w:date="2021-11-16T09:58:00Z">
          <w:pPr>
            <w:pStyle w:val="Heading2"/>
            <w:numPr>
              <w:numId w:val="13"/>
            </w:numPr>
            <w:ind w:left="426" w:hanging="426"/>
          </w:pPr>
        </w:pPrChange>
      </w:pPr>
      <w:ins w:id="17310" w:author="chaniaayulestari@outlook.com" w:date="2021-11-14T06:48:00Z">
        <w:del w:id="17311" w:author=" " w:date="2021-11-16T10:06:00Z">
          <w:r w:rsidDel="003C48F4">
            <w:delText xml:space="preserve">Berdasarkan </w:delText>
          </w:r>
        </w:del>
      </w:ins>
      <w:ins w:id="17312" w:author="chaniaayulestari@outlook.com" w:date="2021-11-14T06:49:00Z">
        <w:del w:id="17313" w:author=" " w:date="2021-11-16T10:06:00Z">
          <w:r w:rsidDel="003C48F4">
            <w:delText xml:space="preserve">pengujian </w:delText>
          </w:r>
        </w:del>
        <w:del w:id="17314" w:author=" " w:date="2021-11-15T17:24:00Z">
          <w:r w:rsidDel="00C57747">
            <w:delText xml:space="preserve">hasil </w:delText>
          </w:r>
        </w:del>
        <w:del w:id="17315" w:author=" " w:date="2021-11-16T10:06:00Z">
          <w:r w:rsidDel="003C48F4">
            <w:delText xml:space="preserve">kerja praktik </w:delText>
          </w:r>
        </w:del>
        <w:del w:id="17316" w:author=" " w:date="2021-11-15T17:25:00Z">
          <w:r w:rsidDel="00C57747">
            <w:delText>maka</w:delText>
          </w:r>
        </w:del>
      </w:ins>
      <w:ins w:id="17317" w:author="chaniaayulestari@outlook.com" w:date="2021-11-14T07:13:00Z">
        <w:del w:id="17318" w:author=" " w:date="2021-11-15T17:25:00Z">
          <w:r w:rsidR="00B066BC" w:rsidDel="00C57747">
            <w:delText xml:space="preserve"> </w:delText>
          </w:r>
        </w:del>
        <w:del w:id="17319" w:author=" " w:date="2021-11-16T10:06:00Z">
          <w:r w:rsidR="00B066BC" w:rsidDel="003C48F4">
            <w:delText xml:space="preserve">sistem absensi </w:delText>
          </w:r>
        </w:del>
        <w:del w:id="17320" w:author=" " w:date="2021-11-15T17:50:00Z">
          <w:r w:rsidR="00B066BC" w:rsidDel="001F4431">
            <w:delText xml:space="preserve">ini </w:delText>
          </w:r>
        </w:del>
        <w:del w:id="17321" w:author=" " w:date="2021-11-15T17:49:00Z">
          <w:r w:rsidR="00B066BC" w:rsidDel="001F4431">
            <w:delText xml:space="preserve">dapat </w:delText>
          </w:r>
        </w:del>
      </w:ins>
      <w:commentRangeStart w:id="17322"/>
      <w:commentRangeEnd w:id="17322"/>
      <w:del w:id="17323" w:author=" " w:date="2021-11-16T09:58:00Z">
        <w:r w:rsidR="0020689A" w:rsidDel="00DC10C6">
          <w:rPr>
            <w:rStyle w:val="CommentReference"/>
          </w:rPr>
          <w:commentReference w:id="17322"/>
        </w:r>
      </w:del>
      <w:ins w:id="17324" w:author="chaniaayulestari@outlook.com" w:date="2021-11-14T07:13:00Z">
        <w:del w:id="17325" w:author=" " w:date="2021-11-16T10:06:00Z">
          <w:r w:rsidR="00B066BC" w:rsidDel="003C48F4">
            <w:delText>mempermudah proses absen</w:delText>
          </w:r>
        </w:del>
        <w:del w:id="17326" w:author=" " w:date="2021-11-15T17:31:00Z">
          <w:r w:rsidR="00B066BC" w:rsidDel="00265041">
            <w:delText xml:space="preserve"> </w:delText>
          </w:r>
        </w:del>
        <w:del w:id="17327" w:author=" " w:date="2021-11-16T10:06:00Z">
          <w:r w:rsidR="00B066BC" w:rsidDel="003C48F4">
            <w:delText>di SMK Cendekia</w:delText>
          </w:r>
        </w:del>
      </w:ins>
      <w:ins w:id="17328" w:author=" " w:date="2021-11-16T10:06:00Z">
        <w:r w:rsidR="003C48F4" w:rsidRPr="003C48F4">
          <w:t xml:space="preserve"> </w:t>
        </w:r>
        <w:r w:rsidR="003C48F4" w:rsidRPr="003C48F4">
          <w:t>Berdasarkan pelaksanaan dan hasil pengujian dari kerja praktik yang telah dilaksanakan pada SMK Cendekia Batujajar mengenai sistem absensi meggunakan radio frequency identification, terdapat beberapa fitur yaitu seperti kelola siswa, kelola absensi, kelola guru, kelola walikelas, kelola kelas, dan kelola laporan siswa bermasalah yang digunakan oleh guru BK dan bagian IT untuk dapat membantu pengelolaan data. Selain itu, terdapat fitur laporan absensi  yang dapat mempercepat proses rekapitulasi absen oleh bagian guru BK, serta dashboard yang digunakan oleh guru BK, bagian IT dan kepala sekolah dalam melakukan monitoring data siswa SMK Cendekia Batujajar.  Beberapa pemaparan fitur yang dijelaskan maka dapat disimpulkan bahwa sistem yang dibuat dapat mempermudah proses absen, mempercepat bagian IT dan guru BK dalam mengelola data absen serta rekapitulasi absen, dan dapat mempermudah kepala sekolah untuk melakukan monitoring absensi siswa di SMK Cendekia.</w:t>
        </w:r>
      </w:ins>
      <w:ins w:id="17329" w:author=" " w:date="2021-11-15T17:34:00Z">
        <w:r w:rsidR="00265041">
          <w:t xml:space="preserve"> </w:t>
        </w:r>
      </w:ins>
      <w:ins w:id="17330" w:author="chaniaayulestari@outlook.com" w:date="2021-11-14T07:13:00Z">
        <w:del w:id="17331" w:author=" " w:date="2021-11-15T17:30:00Z">
          <w:r w:rsidR="00B066BC" w:rsidDel="00265041">
            <w:delText xml:space="preserve"> </w:delText>
          </w:r>
        </w:del>
      </w:ins>
    </w:p>
    <w:p w14:paraId="10532584" w14:textId="108831B0" w:rsidR="00007BE9" w:rsidRDefault="00007BE9" w:rsidP="00C93BF7">
      <w:pPr>
        <w:pStyle w:val="Heading2"/>
        <w:numPr>
          <w:ilvl w:val="1"/>
          <w:numId w:val="13"/>
        </w:numPr>
        <w:ind w:left="426" w:hanging="426"/>
        <w:rPr>
          <w:lang w:val="en-US"/>
        </w:rPr>
      </w:pPr>
      <w:bookmarkStart w:id="17332" w:name="_Toc80034270"/>
      <w:bookmarkStart w:id="17333" w:name="_Toc87896490"/>
      <w:r>
        <w:rPr>
          <w:lang w:val="en-US"/>
        </w:rPr>
        <w:t>Saran</w:t>
      </w:r>
      <w:bookmarkEnd w:id="17332"/>
      <w:bookmarkEnd w:id="17333"/>
    </w:p>
    <w:p w14:paraId="373651C6" w14:textId="77777777" w:rsidR="003C5B01" w:rsidRDefault="00097F36" w:rsidP="00451896">
      <w:pPr>
        <w:ind w:firstLine="426"/>
        <w:rPr>
          <w:ins w:id="17334" w:author=" " w:date="2021-11-15T18:10:00Z"/>
        </w:rPr>
      </w:pPr>
      <w:ins w:id="17335" w:author=" " w:date="2021-11-15T17:43:00Z">
        <w:r>
          <w:t xml:space="preserve">Adapun saran untuk pengembangan sistem absensi menggunakan </w:t>
        </w:r>
      </w:ins>
      <w:ins w:id="17336" w:author=" " w:date="2021-11-15T17:52:00Z">
        <w:r w:rsidR="00451896" w:rsidRPr="007F06A2">
          <w:rPr>
            <w:i/>
            <w:iCs/>
          </w:rPr>
          <w:t>radio frequency identification</w:t>
        </w:r>
        <w:r w:rsidR="00451896">
          <w:rPr>
            <w:i/>
            <w:iCs/>
          </w:rPr>
          <w:t xml:space="preserve"> </w:t>
        </w:r>
        <w:r w:rsidR="00451896">
          <w:t>ini yait</w:t>
        </w:r>
      </w:ins>
      <w:ins w:id="17337" w:author=" " w:date="2021-11-15T18:10:00Z">
        <w:r w:rsidR="003C5B01">
          <w:t xml:space="preserve"> :</w:t>
        </w:r>
      </w:ins>
    </w:p>
    <w:p w14:paraId="7FA8390A" w14:textId="77777777" w:rsidR="003C5B01" w:rsidRPr="00ED34DE" w:rsidRDefault="003C5B01">
      <w:pPr>
        <w:pStyle w:val="ListParagraph"/>
        <w:numPr>
          <w:ilvl w:val="0"/>
          <w:numId w:val="132"/>
        </w:numPr>
        <w:ind w:left="284"/>
        <w:rPr>
          <w:ins w:id="17338" w:author=" " w:date="2021-11-15T18:10:00Z"/>
          <w:i/>
          <w:iCs/>
        </w:rPr>
        <w:pPrChange w:id="17339" w:author=" " w:date="2021-11-15T18:12:00Z">
          <w:pPr/>
        </w:pPrChange>
      </w:pPr>
      <w:ins w:id="17340" w:author=" " w:date="2021-11-15T18:10:00Z">
        <w:r>
          <w:t>S</w:t>
        </w:r>
      </w:ins>
      <w:ins w:id="17341" w:author=" " w:date="2021-11-15T17:55:00Z">
        <w:r w:rsidR="00451896">
          <w:t>istem dapat menyediakan fitur penerimaan surat izin ata</w:t>
        </w:r>
      </w:ins>
      <w:ins w:id="17342" w:author=" " w:date="2021-11-15T17:58:00Z">
        <w:r w:rsidR="00C70404">
          <w:t xml:space="preserve">upun sakit sehingga </w:t>
        </w:r>
      </w:ins>
      <w:ins w:id="17343" w:author=" " w:date="2021-11-15T18:01:00Z">
        <w:r w:rsidR="00C70404">
          <w:t xml:space="preserve">data </w:t>
        </w:r>
      </w:ins>
      <w:ins w:id="17344" w:author=" " w:date="2021-11-15T17:59:00Z">
        <w:r w:rsidR="00C70404">
          <w:t xml:space="preserve">bukti izin atau sakit dapat terekam oleh </w:t>
        </w:r>
        <w:r w:rsidR="00C70404" w:rsidRPr="00ED34DE">
          <w:rPr>
            <w:i/>
            <w:iCs/>
            <w:rPrChange w:id="17345" w:author=" " w:date="2021-11-15T18:12:00Z">
              <w:rPr/>
            </w:rPrChange>
          </w:rPr>
          <w:t>database</w:t>
        </w:r>
      </w:ins>
      <w:ins w:id="17346" w:author=" " w:date="2021-11-15T18:10:00Z">
        <w:r w:rsidRPr="00ED34DE">
          <w:rPr>
            <w:i/>
            <w:iCs/>
          </w:rPr>
          <w:t>.</w:t>
        </w:r>
      </w:ins>
    </w:p>
    <w:p w14:paraId="0C0EA16F" w14:textId="4D097535" w:rsidR="00B01AB5" w:rsidRDefault="003C5B01">
      <w:pPr>
        <w:pStyle w:val="ListParagraph"/>
        <w:numPr>
          <w:ilvl w:val="0"/>
          <w:numId w:val="132"/>
        </w:numPr>
        <w:ind w:left="284"/>
        <w:rPr>
          <w:ins w:id="17347" w:author=" " w:date="2021-11-15T18:10:00Z"/>
        </w:rPr>
        <w:pPrChange w:id="17348" w:author=" " w:date="2021-11-15T18:12:00Z">
          <w:pPr/>
        </w:pPrChange>
      </w:pPr>
      <w:ins w:id="17349" w:author=" " w:date="2021-11-15T18:10:00Z">
        <w:r>
          <w:t>M</w:t>
        </w:r>
      </w:ins>
      <w:ins w:id="17350" w:author=" " w:date="2021-11-15T18:08:00Z">
        <w:r>
          <w:t>enambahkan fitur masuk si</w:t>
        </w:r>
      </w:ins>
      <w:ins w:id="17351" w:author=" " w:date="2021-11-15T18:09:00Z">
        <w:r>
          <w:t>s</w:t>
        </w:r>
      </w:ins>
      <w:ins w:id="17352" w:author=" " w:date="2021-11-15T18:08:00Z">
        <w:r>
          <w:t>tem dengan berbagai cara seperti</w:t>
        </w:r>
      </w:ins>
      <w:ins w:id="17353" w:author=" " w:date="2021-11-15T18:09:00Z">
        <w:r>
          <w:t xml:space="preserve"> melalui akun google</w:t>
        </w:r>
      </w:ins>
      <w:ins w:id="17354" w:author=" " w:date="2021-11-15T18:10:00Z">
        <w:r>
          <w:t xml:space="preserve"> dan email </w:t>
        </w:r>
      </w:ins>
    </w:p>
    <w:p w14:paraId="7EE24EB6" w14:textId="33C878CE" w:rsidR="003C5B01" w:rsidRPr="003C5B01" w:rsidRDefault="003C5B01">
      <w:pPr>
        <w:pStyle w:val="ListParagraph"/>
        <w:numPr>
          <w:ilvl w:val="0"/>
          <w:numId w:val="132"/>
        </w:numPr>
        <w:ind w:left="284"/>
        <w:pPrChange w:id="17355" w:author=" " w:date="2021-11-15T18:12:00Z">
          <w:pPr/>
        </w:pPrChange>
      </w:pPr>
      <w:ins w:id="17356" w:author=" " w:date="2021-11-15T18:10:00Z">
        <w:r>
          <w:t>Menambahkan fitur SMS Gate</w:t>
        </w:r>
      </w:ins>
      <w:ins w:id="17357" w:author=" " w:date="2021-11-15T18:11:00Z">
        <w:r>
          <w:t>w</w:t>
        </w:r>
      </w:ins>
      <w:ins w:id="17358" w:author=" " w:date="2021-11-15T18:10:00Z">
        <w:r>
          <w:t>ay</w:t>
        </w:r>
      </w:ins>
      <w:ins w:id="17359" w:author=" " w:date="2021-11-15T18:11:00Z">
        <w:r>
          <w:t xml:space="preserve"> setelah absensi </w:t>
        </w:r>
      </w:ins>
      <w:ins w:id="17360" w:author=" " w:date="2021-11-15T18:12:00Z">
        <w:r w:rsidR="00ED34DE">
          <w:t xml:space="preserve">dilakukan </w:t>
        </w:r>
        <w:r>
          <w:t>sebagai notifikasi absen telah selesai.</w:t>
        </w:r>
      </w:ins>
    </w:p>
    <w:p w14:paraId="33FE664F" w14:textId="41A7AB22" w:rsidR="00B01AB5" w:rsidDel="00BF196C" w:rsidRDefault="00B01AB5" w:rsidP="00B01AB5">
      <w:pPr>
        <w:rPr>
          <w:del w:id="17361" w:author=" " w:date="2021-11-15T18:59:00Z"/>
        </w:rPr>
      </w:pPr>
    </w:p>
    <w:p w14:paraId="58D89FC7" w14:textId="77777777" w:rsidR="00B01AB5" w:rsidRDefault="00B01AB5" w:rsidP="00B01AB5">
      <w:pPr>
        <w:sectPr w:rsidR="00B01AB5" w:rsidSect="00BF196C">
          <w:headerReference w:type="default" r:id="rId257"/>
          <w:footerReference w:type="default" r:id="rId258"/>
          <w:type w:val="continuous"/>
          <w:pgSz w:w="11906" w:h="16838"/>
          <w:pgMar w:top="2268" w:right="1701" w:bottom="1701" w:left="2268" w:header="709" w:footer="709" w:gutter="0"/>
          <w:pgNumType w:start="194"/>
          <w:cols w:space="708"/>
          <w:docGrid w:linePitch="360"/>
        </w:sectPr>
      </w:pPr>
    </w:p>
    <w:p w14:paraId="585D074D" w14:textId="3A98A982" w:rsidR="00B01AB5" w:rsidRDefault="00B01AB5" w:rsidP="00B01AB5">
      <w:pPr>
        <w:rPr>
          <w:ins w:id="17362" w:author=" " w:date="2021-11-16T10:07:00Z"/>
        </w:rPr>
      </w:pPr>
      <w:del w:id="17363" w:author=" " w:date="2021-11-15T18:59:00Z">
        <w:r w:rsidDel="00BF196C">
          <w:br w:type="page"/>
        </w:r>
      </w:del>
    </w:p>
    <w:p w14:paraId="0DABC2C3" w14:textId="115B60D9" w:rsidR="00257AE7" w:rsidRDefault="00257AE7" w:rsidP="00B01AB5">
      <w:pPr>
        <w:rPr>
          <w:ins w:id="17364" w:author=" " w:date="2021-11-16T10:07:00Z"/>
        </w:rPr>
      </w:pPr>
    </w:p>
    <w:p w14:paraId="799F2C89" w14:textId="77777777" w:rsidR="00257AE7" w:rsidRDefault="00257AE7" w:rsidP="00B01AB5"/>
    <w:p w14:paraId="0F4B8B94" w14:textId="1C981530" w:rsidR="00B01AB5" w:rsidRPr="00B01AB5" w:rsidRDefault="00B01AB5" w:rsidP="00B01AB5">
      <w:pPr>
        <w:pStyle w:val="Heading1"/>
        <w:numPr>
          <w:ilvl w:val="0"/>
          <w:numId w:val="0"/>
        </w:numPr>
        <w:rPr>
          <w:szCs w:val="22"/>
          <w:lang w:val="en-US"/>
        </w:rPr>
      </w:pPr>
      <w:bookmarkStart w:id="17365" w:name="_Toc80034271"/>
      <w:bookmarkStart w:id="17366" w:name="_Toc87896491"/>
      <w:r>
        <w:rPr>
          <w:szCs w:val="22"/>
          <w:lang w:val="en-US"/>
        </w:rPr>
        <w:lastRenderedPageBreak/>
        <w:t>DAFTAR PUSTAKA</w:t>
      </w:r>
      <w:bookmarkEnd w:id="17365"/>
      <w:bookmarkEnd w:id="17366"/>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5047529" w14:textId="77777777" w:rsidR="00F33145" w:rsidRDefault="002052BC" w:rsidP="00B01AB5">
      <w:pPr>
        <w:rPr>
          <w:ins w:id="17367" w:author=" " w:date="2021-11-15T19:09:00Z"/>
        </w:rPr>
        <w:sectPr w:rsidR="00F33145" w:rsidSect="00BF196C">
          <w:headerReference w:type="default" r:id="rId259"/>
          <w:footerReference w:type="default" r:id="rId260"/>
          <w:type w:val="continuous"/>
          <w:pgSz w:w="11906" w:h="16838"/>
          <w:pgMar w:top="2268" w:right="1701" w:bottom="1701" w:left="2268" w:header="709" w:footer="709" w:gutter="0"/>
          <w:pgNumType w:start="195"/>
          <w:cols w:space="708"/>
          <w:docGrid w:linePitch="360"/>
        </w:sectPr>
      </w:pPr>
      <w:r>
        <w:fldChar w:fldCharType="end"/>
      </w:r>
    </w:p>
    <w:p w14:paraId="4FB85BB8" w14:textId="17A031B3" w:rsidR="00B01AB5" w:rsidRDefault="00F33145" w:rsidP="00F33145">
      <w:pPr>
        <w:pStyle w:val="Heading1"/>
        <w:numPr>
          <w:ilvl w:val="0"/>
          <w:numId w:val="0"/>
        </w:numPr>
        <w:ind w:left="720"/>
        <w:rPr>
          <w:ins w:id="17368" w:author=" " w:date="2021-11-15T19:10:00Z"/>
        </w:rPr>
      </w:pPr>
      <w:bookmarkStart w:id="17369" w:name="_Toc87896492"/>
      <w:ins w:id="17370" w:author=" " w:date="2021-11-15T19:09:00Z">
        <w:r>
          <w:lastRenderedPageBreak/>
          <w:t>LAMPIRAN</w:t>
        </w:r>
      </w:ins>
      <w:bookmarkEnd w:id="17369"/>
    </w:p>
    <w:p w14:paraId="779F50E1" w14:textId="35EEB210" w:rsidR="00F33145" w:rsidRDefault="00F33145" w:rsidP="00F33145">
      <w:pPr>
        <w:rPr>
          <w:ins w:id="17371" w:author=" " w:date="2021-11-15T19:10:00Z"/>
          <w:lang w:val="id-ID"/>
        </w:rPr>
      </w:pPr>
    </w:p>
    <w:p w14:paraId="2131E010" w14:textId="7900CFE7" w:rsidR="00F33145" w:rsidRDefault="00F33145" w:rsidP="00F33145">
      <w:pPr>
        <w:rPr>
          <w:ins w:id="17372" w:author=" " w:date="2021-11-15T19:10:00Z"/>
          <w:lang w:val="id-ID"/>
        </w:rPr>
      </w:pPr>
      <w:ins w:id="17373" w:author=" " w:date="2021-11-15T19:10:00Z">
        <w:r>
          <w:rPr>
            <w:noProof/>
          </w:rPr>
          <w:drawing>
            <wp:inline distT="0" distB="0" distL="0" distR="0" wp14:anchorId="3D2E29E9" wp14:editId="292484A1">
              <wp:extent cx="5039995" cy="70110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39995" cy="7011035"/>
                      </a:xfrm>
                      <a:prstGeom prst="rect">
                        <a:avLst/>
                      </a:prstGeom>
                      <a:noFill/>
                      <a:ln>
                        <a:noFill/>
                      </a:ln>
                    </pic:spPr>
                  </pic:pic>
                </a:graphicData>
              </a:graphic>
            </wp:inline>
          </w:drawing>
        </w:r>
      </w:ins>
    </w:p>
    <w:p w14:paraId="2F34D2B2" w14:textId="11282CC2" w:rsidR="00F33145" w:rsidRDefault="00F33145" w:rsidP="00F33145">
      <w:pPr>
        <w:rPr>
          <w:ins w:id="17374" w:author=" " w:date="2021-11-15T19:10:00Z"/>
          <w:lang w:val="id-ID"/>
        </w:rPr>
      </w:pPr>
    </w:p>
    <w:p w14:paraId="4D49CFBD" w14:textId="23B36785" w:rsidR="00F33145" w:rsidRDefault="00F33145" w:rsidP="00F33145">
      <w:pPr>
        <w:rPr>
          <w:ins w:id="17375" w:author=" " w:date="2021-11-15T19:10:00Z"/>
          <w:lang w:val="id-ID"/>
        </w:rPr>
      </w:pPr>
    </w:p>
    <w:p w14:paraId="34971556" w14:textId="270791E7" w:rsidR="00F33145" w:rsidRDefault="00C84998" w:rsidP="00F33145">
      <w:pPr>
        <w:rPr>
          <w:ins w:id="17376" w:author=" " w:date="2021-11-15T19:12:00Z"/>
          <w:lang w:val="id-ID"/>
        </w:rPr>
      </w:pPr>
      <w:ins w:id="17377" w:author=" " w:date="2021-11-15T19:12:00Z">
        <w:r>
          <w:rPr>
            <w:noProof/>
          </w:rPr>
          <w:lastRenderedPageBreak/>
          <w:drawing>
            <wp:inline distT="0" distB="0" distL="0" distR="0" wp14:anchorId="7D6E2DFF" wp14:editId="1EE735CC">
              <wp:extent cx="5039995" cy="68033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39995" cy="6803390"/>
                      </a:xfrm>
                      <a:prstGeom prst="rect">
                        <a:avLst/>
                      </a:prstGeom>
                      <a:noFill/>
                      <a:ln>
                        <a:noFill/>
                      </a:ln>
                    </pic:spPr>
                  </pic:pic>
                </a:graphicData>
              </a:graphic>
            </wp:inline>
          </w:drawing>
        </w:r>
      </w:ins>
    </w:p>
    <w:p w14:paraId="687506A2" w14:textId="6C8C6C23" w:rsidR="00C84998" w:rsidRDefault="00C84998" w:rsidP="00F33145">
      <w:pPr>
        <w:rPr>
          <w:ins w:id="17378" w:author=" " w:date="2021-11-15T19:12:00Z"/>
          <w:lang w:val="id-ID"/>
        </w:rPr>
      </w:pPr>
    </w:p>
    <w:p w14:paraId="621D5B25" w14:textId="1B3E91F4" w:rsidR="00C84998" w:rsidRDefault="00C84998" w:rsidP="00F33145">
      <w:pPr>
        <w:rPr>
          <w:ins w:id="17379" w:author=" " w:date="2021-11-15T19:12:00Z"/>
          <w:lang w:val="id-ID"/>
        </w:rPr>
      </w:pPr>
    </w:p>
    <w:p w14:paraId="4A720C9D" w14:textId="145ACE1C" w:rsidR="00C84998" w:rsidRDefault="00C84998" w:rsidP="00F33145">
      <w:pPr>
        <w:rPr>
          <w:ins w:id="17380" w:author=" " w:date="2021-11-15T19:12:00Z"/>
          <w:lang w:val="id-ID"/>
        </w:rPr>
      </w:pPr>
    </w:p>
    <w:p w14:paraId="7AA1D14C" w14:textId="2CE75B9A" w:rsidR="00C84998" w:rsidRDefault="00C84998" w:rsidP="00F33145">
      <w:pPr>
        <w:rPr>
          <w:ins w:id="17381" w:author=" " w:date="2021-11-15T19:12:00Z"/>
          <w:lang w:val="id-ID"/>
        </w:rPr>
      </w:pPr>
    </w:p>
    <w:p w14:paraId="42B1FAB0" w14:textId="40EB0050" w:rsidR="00C84998" w:rsidRDefault="00C84998" w:rsidP="00F33145">
      <w:pPr>
        <w:rPr>
          <w:ins w:id="17382" w:author=" " w:date="2021-11-15T19:12:00Z"/>
          <w:lang w:val="id-ID"/>
        </w:rPr>
      </w:pPr>
    </w:p>
    <w:p w14:paraId="1277D6C1" w14:textId="21E22E07" w:rsidR="00C84998" w:rsidRDefault="00C84998" w:rsidP="00F33145">
      <w:pPr>
        <w:rPr>
          <w:ins w:id="17383" w:author=" " w:date="2021-11-15T19:13:00Z"/>
          <w:lang w:val="id-ID"/>
        </w:rPr>
      </w:pPr>
      <w:ins w:id="17384" w:author=" " w:date="2021-11-15T19:13:00Z">
        <w:r>
          <w:rPr>
            <w:noProof/>
          </w:rPr>
          <w:lastRenderedPageBreak/>
          <w:drawing>
            <wp:inline distT="0" distB="0" distL="0" distR="0" wp14:anchorId="56C0038C" wp14:editId="1DB0C780">
              <wp:extent cx="5039995" cy="7207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39995" cy="7207250"/>
                      </a:xfrm>
                      <a:prstGeom prst="rect">
                        <a:avLst/>
                      </a:prstGeom>
                      <a:noFill/>
                      <a:ln>
                        <a:noFill/>
                      </a:ln>
                    </pic:spPr>
                  </pic:pic>
                </a:graphicData>
              </a:graphic>
            </wp:inline>
          </w:drawing>
        </w:r>
      </w:ins>
    </w:p>
    <w:p w14:paraId="7D0C82AE" w14:textId="44914308" w:rsidR="00C84998" w:rsidRDefault="00C84998" w:rsidP="00F33145">
      <w:pPr>
        <w:rPr>
          <w:ins w:id="17385" w:author=" " w:date="2021-11-15T19:13:00Z"/>
          <w:lang w:val="id-ID"/>
        </w:rPr>
      </w:pPr>
    </w:p>
    <w:p w14:paraId="13C55F07" w14:textId="15DB5036" w:rsidR="00C84998" w:rsidRDefault="00C84998" w:rsidP="00F33145">
      <w:pPr>
        <w:rPr>
          <w:ins w:id="17386" w:author=" " w:date="2021-11-15T19:13:00Z"/>
          <w:lang w:val="id-ID"/>
        </w:rPr>
      </w:pPr>
    </w:p>
    <w:p w14:paraId="19A0D1BB" w14:textId="499AA98E" w:rsidR="00C84998" w:rsidRDefault="00C84998" w:rsidP="00F33145">
      <w:pPr>
        <w:rPr>
          <w:ins w:id="17387" w:author=" " w:date="2021-11-15T19:13:00Z"/>
          <w:lang w:val="id-ID"/>
        </w:rPr>
      </w:pPr>
    </w:p>
    <w:p w14:paraId="4D679662" w14:textId="18533E44" w:rsidR="00C84998" w:rsidRDefault="00C84998" w:rsidP="00F33145">
      <w:pPr>
        <w:rPr>
          <w:ins w:id="17388" w:author=" " w:date="2021-11-15T19:13:00Z"/>
          <w:lang w:val="id-ID"/>
        </w:rPr>
      </w:pPr>
      <w:ins w:id="17389" w:author=" " w:date="2021-11-15T19:14:00Z">
        <w:r>
          <w:rPr>
            <w:noProof/>
          </w:rPr>
          <w:lastRenderedPageBreak/>
          <w:drawing>
            <wp:inline distT="0" distB="0" distL="0" distR="0" wp14:anchorId="29C279FD" wp14:editId="1639CD33">
              <wp:extent cx="5039995" cy="68173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39995" cy="6817360"/>
                      </a:xfrm>
                      <a:prstGeom prst="rect">
                        <a:avLst/>
                      </a:prstGeom>
                      <a:noFill/>
                      <a:ln>
                        <a:noFill/>
                      </a:ln>
                    </pic:spPr>
                  </pic:pic>
                </a:graphicData>
              </a:graphic>
            </wp:inline>
          </w:drawing>
        </w:r>
      </w:ins>
    </w:p>
    <w:p w14:paraId="3744AC2B" w14:textId="608DBEEB" w:rsidR="00C84998" w:rsidRDefault="00C84998" w:rsidP="00F33145">
      <w:pPr>
        <w:rPr>
          <w:ins w:id="17390" w:author=" " w:date="2021-11-15T19:13:00Z"/>
          <w:lang w:val="id-ID"/>
        </w:rPr>
      </w:pPr>
    </w:p>
    <w:p w14:paraId="38E21A48" w14:textId="4281D93F" w:rsidR="00C84998" w:rsidRDefault="00C84998" w:rsidP="00F33145">
      <w:pPr>
        <w:rPr>
          <w:ins w:id="17391" w:author=" " w:date="2021-11-15T19:15:00Z"/>
          <w:lang w:val="id-ID"/>
        </w:rPr>
      </w:pPr>
    </w:p>
    <w:p w14:paraId="0A7816D0" w14:textId="3C0FE3A2" w:rsidR="00C84998" w:rsidRDefault="00C84998" w:rsidP="00F33145">
      <w:pPr>
        <w:rPr>
          <w:ins w:id="17392" w:author=" " w:date="2021-11-15T19:15:00Z"/>
          <w:lang w:val="id-ID"/>
        </w:rPr>
      </w:pPr>
    </w:p>
    <w:p w14:paraId="489C8EEC" w14:textId="3923E21B" w:rsidR="00C84998" w:rsidRDefault="00C84998" w:rsidP="00F33145">
      <w:pPr>
        <w:rPr>
          <w:ins w:id="17393" w:author=" " w:date="2021-11-15T19:15:00Z"/>
          <w:lang w:val="id-ID"/>
        </w:rPr>
      </w:pPr>
    </w:p>
    <w:p w14:paraId="30A5EEA4" w14:textId="68C0D255" w:rsidR="00C84998" w:rsidRDefault="00C84998" w:rsidP="00F33145">
      <w:pPr>
        <w:rPr>
          <w:ins w:id="17394" w:author=" " w:date="2021-11-15T19:15:00Z"/>
          <w:lang w:val="id-ID"/>
        </w:rPr>
      </w:pPr>
    </w:p>
    <w:p w14:paraId="4851EF07" w14:textId="7D9D6F3B" w:rsidR="00C84998" w:rsidRDefault="00C84998" w:rsidP="00F33145">
      <w:pPr>
        <w:rPr>
          <w:ins w:id="17395" w:author=" " w:date="2021-11-15T19:15:00Z"/>
          <w:lang w:val="id-ID"/>
        </w:rPr>
      </w:pPr>
      <w:ins w:id="17396" w:author=" " w:date="2021-11-15T19:15:00Z">
        <w:r>
          <w:rPr>
            <w:noProof/>
          </w:rPr>
          <w:lastRenderedPageBreak/>
          <w:drawing>
            <wp:inline distT="0" distB="0" distL="0" distR="0" wp14:anchorId="767AD7B6" wp14:editId="1BC8B390">
              <wp:extent cx="5039995" cy="7143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39995" cy="7143115"/>
                      </a:xfrm>
                      <a:prstGeom prst="rect">
                        <a:avLst/>
                      </a:prstGeom>
                      <a:noFill/>
                      <a:ln>
                        <a:noFill/>
                      </a:ln>
                    </pic:spPr>
                  </pic:pic>
                </a:graphicData>
              </a:graphic>
            </wp:inline>
          </w:drawing>
        </w:r>
      </w:ins>
    </w:p>
    <w:p w14:paraId="1BC1150F" w14:textId="7D69B8B3" w:rsidR="00C84998" w:rsidRDefault="00C84998" w:rsidP="00F33145">
      <w:pPr>
        <w:rPr>
          <w:ins w:id="17397" w:author=" " w:date="2021-11-15T19:15:00Z"/>
          <w:lang w:val="id-ID"/>
        </w:rPr>
      </w:pPr>
    </w:p>
    <w:p w14:paraId="5BDFB438" w14:textId="3011B8AA" w:rsidR="00C84998" w:rsidRDefault="00C84998" w:rsidP="00F33145">
      <w:pPr>
        <w:rPr>
          <w:ins w:id="17398" w:author=" " w:date="2021-11-15T19:15:00Z"/>
          <w:lang w:val="id-ID"/>
        </w:rPr>
      </w:pPr>
    </w:p>
    <w:p w14:paraId="32E60FF3" w14:textId="3EFEADFA" w:rsidR="00C84998" w:rsidRDefault="00C84998" w:rsidP="00F33145">
      <w:pPr>
        <w:rPr>
          <w:ins w:id="17399" w:author=" " w:date="2021-11-15T19:15:00Z"/>
          <w:lang w:val="id-ID"/>
        </w:rPr>
      </w:pPr>
    </w:p>
    <w:p w14:paraId="4B651B59" w14:textId="1133CF03" w:rsidR="00C84998" w:rsidRDefault="00C84998" w:rsidP="00F33145">
      <w:pPr>
        <w:rPr>
          <w:ins w:id="17400" w:author=" " w:date="2021-11-15T19:15:00Z"/>
          <w:lang w:val="id-ID"/>
        </w:rPr>
      </w:pPr>
      <w:ins w:id="17401" w:author=" " w:date="2021-11-15T19:16:00Z">
        <w:r>
          <w:rPr>
            <w:noProof/>
          </w:rPr>
          <w:lastRenderedPageBreak/>
          <w:drawing>
            <wp:inline distT="0" distB="0" distL="0" distR="0" wp14:anchorId="514DACA8" wp14:editId="257C3040">
              <wp:extent cx="5039995" cy="3457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39995" cy="3457575"/>
                      </a:xfrm>
                      <a:prstGeom prst="rect">
                        <a:avLst/>
                      </a:prstGeom>
                      <a:noFill/>
                      <a:ln>
                        <a:noFill/>
                      </a:ln>
                    </pic:spPr>
                  </pic:pic>
                </a:graphicData>
              </a:graphic>
            </wp:inline>
          </w:drawing>
        </w:r>
      </w:ins>
    </w:p>
    <w:p w14:paraId="18D6D676" w14:textId="77777777" w:rsidR="00C84998" w:rsidRPr="00F33145" w:rsidRDefault="00C84998">
      <w:pPr>
        <w:rPr>
          <w:lang w:val="id-ID"/>
          <w:rPrChange w:id="17402" w:author=" " w:date="2021-11-15T19:10:00Z">
            <w:rPr/>
          </w:rPrChange>
        </w:rPr>
      </w:pPr>
    </w:p>
    <w:sectPr w:rsidR="00C84998" w:rsidRPr="00F33145" w:rsidSect="009F5812">
      <w:type w:val="nextPage"/>
      <w:pgSz w:w="11906" w:h="16838"/>
      <w:pgMar w:top="2268" w:right="1701" w:bottom="1701" w:left="2268" w:header="709" w:footer="709" w:gutter="0"/>
      <w:pgNumType w:start="198"/>
      <w:cols w:space="708"/>
      <w:docGrid w:linePitch="360"/>
      <w:sectPrChange w:id="17403" w:author=" " w:date="2021-11-15T19:18:00Z">
        <w:sectPr w:rsidR="00C84998" w:rsidRPr="00F33145" w:rsidSect="009F5812">
          <w:type w:val="continuous"/>
          <w:pgMar w:top="2268" w:right="1701" w:bottom="1701" w:left="226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 w:author="chaniaayulestari@outlook.com" w:date="2021-11-15T11:53:00Z" w:initials="c">
    <w:p w14:paraId="77DA7574" w14:textId="6A1E5403" w:rsidR="00ED34E2" w:rsidRDefault="00ED34E2">
      <w:pPr>
        <w:pStyle w:val="CommentText"/>
      </w:pPr>
      <w:r>
        <w:rPr>
          <w:rStyle w:val="CommentReference"/>
        </w:rPr>
        <w:annotationRef/>
      </w:r>
      <w:r>
        <w:t>Jgn pke ini</w:t>
      </w:r>
    </w:p>
  </w:comment>
  <w:comment w:id="2323" w:author="Rafi Aziizi" w:date="2021-11-12T11:04:00Z" w:initials="RA">
    <w:p w14:paraId="3B880C94" w14:textId="7C788FE8" w:rsidR="00ED34E2" w:rsidRDefault="00ED34E2">
      <w:pPr>
        <w:pStyle w:val="CommentText"/>
      </w:pPr>
      <w:r>
        <w:rPr>
          <w:rStyle w:val="CommentReference"/>
        </w:rPr>
        <w:annotationRef/>
      </w:r>
      <w:r>
        <w:t>Citation</w:t>
      </w:r>
    </w:p>
  </w:comment>
  <w:comment w:id="2438" w:author="Rafi Aziizi" w:date="2021-11-12T11:09:00Z" w:initials="RA">
    <w:p w14:paraId="7715E8AD" w14:textId="77777777" w:rsidR="00ED34E2" w:rsidRDefault="00ED34E2">
      <w:pPr>
        <w:pStyle w:val="CommentText"/>
      </w:pPr>
      <w:r>
        <w:rPr>
          <w:rStyle w:val="CommentReference"/>
        </w:rPr>
        <w:annotationRef/>
      </w:r>
      <w:r>
        <w:t>Tidak menggunakan flowchart</w:t>
      </w:r>
    </w:p>
    <w:p w14:paraId="6589DD08" w14:textId="348BED28" w:rsidR="00ED34E2" w:rsidRDefault="00ED34E2">
      <w:pPr>
        <w:pStyle w:val="CommentText"/>
      </w:pPr>
    </w:p>
  </w:comment>
  <w:comment w:id="2540" w:author="Rafi Aziizi" w:date="2021-11-12T11:11:00Z" w:initials="RA">
    <w:p w14:paraId="7EC3662C" w14:textId="77777777" w:rsidR="00ED34E2" w:rsidRDefault="00ED34E2">
      <w:pPr>
        <w:pStyle w:val="CommentText"/>
      </w:pPr>
      <w:r>
        <w:rPr>
          <w:rStyle w:val="CommentReference"/>
        </w:rPr>
        <w:annotationRef/>
      </w:r>
      <w:r>
        <w:t>Dimasukan kedalam analisis sistem berjalan</w:t>
      </w:r>
    </w:p>
    <w:p w14:paraId="492B9B22" w14:textId="6B74E6B4" w:rsidR="00ED34E2" w:rsidRDefault="00ED34E2">
      <w:pPr>
        <w:pStyle w:val="CommentText"/>
      </w:pPr>
    </w:p>
  </w:comment>
  <w:comment w:id="2571" w:author="Rafi Aziizi" w:date="2021-11-12T11:12:00Z" w:initials="RA">
    <w:p w14:paraId="1BA29CBF" w14:textId="7C11D401" w:rsidR="00ED34E2" w:rsidRDefault="00ED34E2">
      <w:pPr>
        <w:pStyle w:val="CommentText"/>
      </w:pPr>
      <w:r>
        <w:rPr>
          <w:rStyle w:val="CommentReference"/>
        </w:rPr>
        <w:annotationRef/>
      </w:r>
      <w:r>
        <w:t>Dibuatkan modul setiap bagian sesuai probis</w:t>
      </w:r>
    </w:p>
  </w:comment>
  <w:comment w:id="2592" w:author="Rafi Aziizi" w:date="2021-11-12T18:02:00Z" w:initials="RA">
    <w:p w14:paraId="1ECFE0AE" w14:textId="77777777" w:rsidR="00ED34E2" w:rsidRDefault="00ED34E2" w:rsidP="007162C2">
      <w:pPr>
        <w:pStyle w:val="CommentText"/>
      </w:pPr>
      <w:r>
        <w:rPr>
          <w:rStyle w:val="CommentReference"/>
        </w:rPr>
        <w:annotationRef/>
      </w:r>
      <w:r>
        <w:t>Sub probis</w:t>
      </w:r>
    </w:p>
  </w:comment>
  <w:comment w:id="2663" w:author="Rafi Aziizi" w:date="2021-11-12T18:02:00Z" w:initials="RA">
    <w:p w14:paraId="1134DA28" w14:textId="7131CE83" w:rsidR="00ED34E2" w:rsidRDefault="00ED34E2">
      <w:pPr>
        <w:pStyle w:val="CommentText"/>
      </w:pPr>
      <w:r>
        <w:rPr>
          <w:rStyle w:val="CommentReference"/>
        </w:rPr>
        <w:annotationRef/>
      </w:r>
      <w:r>
        <w:t>Sub probis</w:t>
      </w:r>
    </w:p>
  </w:comment>
  <w:comment w:id="2741" w:author="Rafi Aziizi" w:date="2021-11-12T18:06:00Z" w:initials="RA">
    <w:p w14:paraId="02B7939B" w14:textId="204A58C5" w:rsidR="00ED34E2" w:rsidRDefault="00ED34E2">
      <w:pPr>
        <w:pStyle w:val="CommentText"/>
      </w:pPr>
      <w:r>
        <w:rPr>
          <w:rStyle w:val="CommentReference"/>
        </w:rPr>
        <w:annotationRef/>
      </w:r>
      <w:r>
        <w:t>Perluas berdasarkan modul probis</w:t>
      </w:r>
    </w:p>
  </w:comment>
  <w:comment w:id="2796" w:author="Rafi Aziizi" w:date="2021-11-12T11:14:00Z" w:initials="RA">
    <w:p w14:paraId="52FF2CAA" w14:textId="1212DBA6" w:rsidR="00ED34E2" w:rsidRDefault="00ED34E2">
      <w:pPr>
        <w:pStyle w:val="CommentText"/>
      </w:pPr>
      <w:r>
        <w:rPr>
          <w:rStyle w:val="CommentReference"/>
        </w:rPr>
        <w:annotationRef/>
      </w:r>
      <w:r>
        <w:t>Seperti bisnis aktor</w:t>
      </w:r>
    </w:p>
  </w:comment>
  <w:comment w:id="3165" w:author="Rafi Aziizi" w:date="2021-11-12T11:16:00Z" w:initials="RA">
    <w:p w14:paraId="42687E1E" w14:textId="31151307" w:rsidR="00ED34E2" w:rsidRDefault="00ED34E2">
      <w:pPr>
        <w:pStyle w:val="CommentText"/>
      </w:pPr>
      <w:r>
        <w:rPr>
          <w:rStyle w:val="CommentReference"/>
        </w:rPr>
        <w:annotationRef/>
      </w:r>
      <w:r>
        <w:t xml:space="preserve">Change sub </w:t>
      </w:r>
    </w:p>
  </w:comment>
  <w:comment w:id="3451" w:author="chaniaayulestari@outlook.com" w:date="2021-11-14T06:14:00Z" w:initials="c">
    <w:p w14:paraId="19B2B5BC" w14:textId="77777777" w:rsidR="00ED34E2" w:rsidRDefault="00ED34E2">
      <w:pPr>
        <w:pStyle w:val="CommentText"/>
      </w:pPr>
      <w:r>
        <w:rPr>
          <w:rStyle w:val="CommentReference"/>
        </w:rPr>
        <w:annotationRef/>
      </w:r>
      <w:r>
        <w:t>Note ini</w:t>
      </w:r>
    </w:p>
    <w:p w14:paraId="6569335B" w14:textId="1B2C9DE9" w:rsidR="00ED34E2" w:rsidRDefault="00ED34E2">
      <w:pPr>
        <w:pStyle w:val="CommentText"/>
      </w:pPr>
    </w:p>
  </w:comment>
  <w:comment w:id="4175" w:author="Rafi Aziizi" w:date="2021-11-12T11:20:00Z" w:initials="RA">
    <w:p w14:paraId="15FDBDBA" w14:textId="768C535D" w:rsidR="00ED34E2" w:rsidRDefault="00ED34E2">
      <w:pPr>
        <w:pStyle w:val="CommentText"/>
      </w:pPr>
      <w:r>
        <w:rPr>
          <w:rStyle w:val="CommentReference"/>
        </w:rPr>
        <w:annotationRef/>
      </w:r>
      <w:r>
        <w:t>Split all crud</w:t>
      </w:r>
    </w:p>
  </w:comment>
  <w:comment w:id="7123" w:author="chaniaayulestari@outlook.com" w:date="2021-11-14T02:57:00Z" w:initials="c">
    <w:p w14:paraId="2EA1F09C" w14:textId="77777777" w:rsidR="00ED34E2" w:rsidRDefault="00ED34E2">
      <w:pPr>
        <w:pStyle w:val="CommentText"/>
      </w:pPr>
      <w:r>
        <w:rPr>
          <w:rStyle w:val="CommentReference"/>
        </w:rPr>
        <w:annotationRef/>
      </w:r>
      <w:r>
        <w:t xml:space="preserve">Perluassss Lagi </w:t>
      </w:r>
    </w:p>
    <w:p w14:paraId="1ECD7D07" w14:textId="77777777" w:rsidR="00ED34E2" w:rsidRDefault="00ED34E2">
      <w:pPr>
        <w:pStyle w:val="CommentText"/>
      </w:pPr>
      <w:r>
        <w:t>1. lihat absen</w:t>
      </w:r>
    </w:p>
    <w:p w14:paraId="0B42DE79" w14:textId="1C791FC3" w:rsidR="00ED34E2" w:rsidRDefault="00ED34E2">
      <w:pPr>
        <w:pStyle w:val="CommentText"/>
      </w:pPr>
      <w:r>
        <w:t>2. edit absen</w:t>
      </w:r>
    </w:p>
  </w:comment>
  <w:comment w:id="7155" w:author="Rafi Aziizi" w:date="2021-11-12T11:26:00Z" w:initials="RA">
    <w:p w14:paraId="3E9283E6" w14:textId="3161506E" w:rsidR="00ED34E2" w:rsidRDefault="00ED34E2">
      <w:pPr>
        <w:pStyle w:val="CommentText"/>
      </w:pPr>
      <w:r>
        <w:rPr>
          <w:rStyle w:val="CommentReference"/>
        </w:rPr>
        <w:annotationRef/>
      </w:r>
      <w:r>
        <w:t>Diperluas dari proses awal absensi</w:t>
      </w:r>
    </w:p>
  </w:comment>
  <w:comment w:id="7224" w:author="Rafi Aziizi" w:date="2021-11-12T11:26:00Z" w:initials="RA">
    <w:p w14:paraId="06B39D69" w14:textId="77777777" w:rsidR="00ED34E2" w:rsidRDefault="00ED34E2" w:rsidP="003640C9">
      <w:pPr>
        <w:pStyle w:val="CommentText"/>
      </w:pPr>
      <w:r>
        <w:rPr>
          <w:rStyle w:val="CommentReference"/>
        </w:rPr>
        <w:annotationRef/>
      </w:r>
      <w:r>
        <w:t>Diperluas dari proses awal absensi</w:t>
      </w:r>
    </w:p>
  </w:comment>
  <w:comment w:id="7310" w:author="chaniaayulestari@outlook.com" w:date="2021-11-14T08:50:00Z" w:initials="c">
    <w:p w14:paraId="30526B97" w14:textId="46609640" w:rsidR="00ED34E2" w:rsidRDefault="00ED34E2">
      <w:pPr>
        <w:pStyle w:val="CommentText"/>
      </w:pPr>
      <w:r>
        <w:rPr>
          <w:rStyle w:val="CommentReference"/>
        </w:rPr>
        <w:annotationRef/>
      </w:r>
      <w:r>
        <w:t xml:space="preserve">Jabarin Skenario Laporan Absen split jadi lihat, tambah his </w:t>
      </w:r>
    </w:p>
  </w:comment>
  <w:comment w:id="11371" w:author="Rafi Aziizi" w:date="2021-11-12T18:07:00Z" w:initials="RA">
    <w:p w14:paraId="5F3C2F2B" w14:textId="6E602144" w:rsidR="00ED34E2" w:rsidRDefault="00ED34E2">
      <w:pPr>
        <w:pStyle w:val="CommentText"/>
      </w:pPr>
      <w:r>
        <w:rPr>
          <w:rStyle w:val="CommentReference"/>
        </w:rPr>
        <w:annotationRef/>
      </w:r>
      <w:r>
        <w:t>Menambahkan semua class diagram berdasarkan isi database</w:t>
      </w:r>
    </w:p>
  </w:comment>
  <w:comment w:id="13420" w:author="chaniaayulestari@outlook.com" w:date="2021-11-13T22:27:00Z" w:initials="c">
    <w:p w14:paraId="771B5AF9" w14:textId="77777777" w:rsidR="00ED34E2" w:rsidRDefault="00ED34E2">
      <w:pPr>
        <w:pStyle w:val="CommentText"/>
      </w:pPr>
      <w:r>
        <w:rPr>
          <w:rStyle w:val="CommentReference"/>
        </w:rPr>
        <w:annotationRef/>
      </w:r>
      <w:r>
        <w:t>Ini filter atau tambah</w:t>
      </w:r>
    </w:p>
    <w:p w14:paraId="0EE63D25" w14:textId="54DE8183" w:rsidR="00ED34E2" w:rsidRDefault="00ED34E2">
      <w:pPr>
        <w:pStyle w:val="CommentText"/>
      </w:pPr>
    </w:p>
  </w:comment>
  <w:comment w:id="13704" w:author="chaniaayulestari@outlook.com" w:date="2021-11-14T03:28:00Z" w:initials="c">
    <w:p w14:paraId="33C11B78" w14:textId="4517EABF" w:rsidR="00ED34E2" w:rsidRDefault="00ED34E2">
      <w:pPr>
        <w:pStyle w:val="CommentText"/>
      </w:pPr>
      <w:r>
        <w:rPr>
          <w:rStyle w:val="CommentReference"/>
        </w:rPr>
        <w:annotationRef/>
      </w:r>
      <w:r>
        <w:t>Gada di usecase diaggram</w:t>
      </w:r>
    </w:p>
  </w:comment>
  <w:comment w:id="13839" w:author="chaniaayulestari@outlook.com" w:date="2021-11-14T03:14:00Z" w:initials="c">
    <w:p w14:paraId="393C1BB8" w14:textId="0EDBD038" w:rsidR="00ED34E2" w:rsidRDefault="00ED34E2">
      <w:pPr>
        <w:pStyle w:val="CommentText"/>
      </w:pPr>
      <w:r>
        <w:rPr>
          <w:rStyle w:val="CommentReference"/>
        </w:rPr>
        <w:annotationRef/>
      </w:r>
      <w:r>
        <w:t>Gada di usecease scenario dan keb.fung</w:t>
      </w:r>
    </w:p>
  </w:comment>
  <w:comment w:id="13898" w:author="chaniaayulestari@outlook.com" w:date="2021-11-14T03:29:00Z" w:initials="c">
    <w:p w14:paraId="6D61E2A1" w14:textId="3C1BA104" w:rsidR="00ED34E2" w:rsidRDefault="00ED34E2">
      <w:pPr>
        <w:pStyle w:val="CommentText"/>
      </w:pPr>
      <w:r>
        <w:rPr>
          <w:rStyle w:val="CommentReference"/>
        </w:rPr>
        <w:annotationRef/>
      </w:r>
      <w:r>
        <w:t>Isi</w:t>
      </w:r>
    </w:p>
    <w:p w14:paraId="76C29079" w14:textId="683FA9CC" w:rsidR="00ED34E2" w:rsidRDefault="00ED34E2">
      <w:pPr>
        <w:pStyle w:val="CommentText"/>
      </w:pPr>
    </w:p>
  </w:comment>
  <w:comment w:id="14111" w:author="chaniaayulestari@outlook.com" w:date="2021-11-14T03:05:00Z" w:initials="c">
    <w:p w14:paraId="07562BA2" w14:textId="3D766789" w:rsidR="00ED34E2" w:rsidRDefault="00ED34E2">
      <w:pPr>
        <w:pStyle w:val="CommentText"/>
      </w:pPr>
      <w:r>
        <w:rPr>
          <w:rStyle w:val="CommentReference"/>
        </w:rPr>
        <w:annotationRef/>
      </w:r>
      <w:r>
        <w:t xml:space="preserve">Gada di kebutuhan fungsional dan  scenario tapia da di sequence </w:t>
      </w:r>
    </w:p>
  </w:comment>
  <w:comment w:id="14240" w:author="chaniaayulestari@outlook.com" w:date="2021-11-14T03:08:00Z" w:initials="c">
    <w:p w14:paraId="3F4ECED4" w14:textId="76141CC5" w:rsidR="00ED34E2" w:rsidRDefault="00ED34E2">
      <w:pPr>
        <w:pStyle w:val="CommentText"/>
      </w:pPr>
      <w:r>
        <w:rPr>
          <w:rStyle w:val="CommentReference"/>
        </w:rPr>
        <w:annotationRef/>
      </w:r>
      <w:r>
        <w:t>Gada di use case Skenario ddi sequence ada, di kebutuhan ada</w:t>
      </w:r>
    </w:p>
  </w:comment>
  <w:comment w:id="14417" w:author="chaniaayulestari@outlook.com" w:date="2021-11-14T03:13:00Z" w:initials="c">
    <w:p w14:paraId="09AEC297" w14:textId="6EDEB471" w:rsidR="00ED34E2" w:rsidRDefault="00ED34E2">
      <w:pPr>
        <w:pStyle w:val="CommentText"/>
      </w:pPr>
      <w:r>
        <w:rPr>
          <w:rStyle w:val="CommentReference"/>
        </w:rPr>
        <w:annotationRef/>
      </w:r>
      <w:r>
        <w:t>Gada di kebutuhan fungsional dan usecase skenario</w:t>
      </w:r>
    </w:p>
  </w:comment>
  <w:comment w:id="14431" w:author="chaniaayulestari@outlook.com" w:date="2021-11-14T03:13:00Z" w:initials="c">
    <w:p w14:paraId="2D3CA3E1" w14:textId="63FF9333" w:rsidR="00ED34E2" w:rsidRDefault="00ED34E2">
      <w:pPr>
        <w:pStyle w:val="CommentText"/>
      </w:pPr>
      <w:r>
        <w:rPr>
          <w:rStyle w:val="CommentReference"/>
        </w:rPr>
        <w:annotationRef/>
      </w:r>
      <w:r>
        <w:t>Gada di kebutuhan fungsional dan usecase skenario</w:t>
      </w:r>
    </w:p>
  </w:comment>
  <w:comment w:id="15044" w:author="chaniaayulestari@outlook.com" w:date="2021-11-14T03:14:00Z" w:initials="c">
    <w:p w14:paraId="6B99D84B" w14:textId="77777777" w:rsidR="00ED34E2" w:rsidRDefault="00ED34E2">
      <w:pPr>
        <w:pStyle w:val="CommentText"/>
      </w:pPr>
      <w:r>
        <w:rPr>
          <w:rStyle w:val="CommentReference"/>
        </w:rPr>
        <w:annotationRef/>
      </w:r>
      <w:r>
        <w:t>Gada di usecease scenario dan keb.fung</w:t>
      </w:r>
    </w:p>
  </w:comment>
  <w:comment w:id="15182" w:author="chaniaayulestari@outlook.com" w:date="2021-11-14T03:29:00Z" w:initials="c">
    <w:p w14:paraId="5B8315C6" w14:textId="77777777" w:rsidR="00ED34E2" w:rsidRDefault="00ED34E2">
      <w:pPr>
        <w:pStyle w:val="CommentText"/>
      </w:pPr>
      <w:r>
        <w:rPr>
          <w:rStyle w:val="CommentReference"/>
        </w:rPr>
        <w:annotationRef/>
      </w:r>
      <w:r>
        <w:t>Isi</w:t>
      </w:r>
    </w:p>
    <w:p w14:paraId="4EE7408B" w14:textId="77777777" w:rsidR="00ED34E2" w:rsidRDefault="00ED34E2">
      <w:pPr>
        <w:pStyle w:val="CommentText"/>
      </w:pPr>
    </w:p>
  </w:comment>
  <w:comment w:id="16522" w:author="chaniaayulestari@outlook.com" w:date="2021-11-14T03:13:00Z" w:initials="c">
    <w:p w14:paraId="602037AF" w14:textId="77777777" w:rsidR="00ED34E2" w:rsidRDefault="00ED34E2">
      <w:pPr>
        <w:pStyle w:val="CommentText"/>
      </w:pPr>
      <w:r>
        <w:rPr>
          <w:rStyle w:val="CommentReference"/>
        </w:rPr>
        <w:annotationRef/>
      </w:r>
      <w:r>
        <w:t>Gada di kebutuhan fungsional dan usecase skenario</w:t>
      </w:r>
    </w:p>
  </w:comment>
  <w:comment w:id="16567" w:author="chaniaayulestari@outlook.com" w:date="2021-11-14T03:13:00Z" w:initials="c">
    <w:p w14:paraId="0FC78D07" w14:textId="77777777" w:rsidR="00ED34E2" w:rsidRDefault="00ED34E2">
      <w:pPr>
        <w:pStyle w:val="CommentText"/>
      </w:pPr>
      <w:r>
        <w:rPr>
          <w:rStyle w:val="CommentReference"/>
        </w:rPr>
        <w:annotationRef/>
      </w:r>
      <w:r>
        <w:t>Gada di kebutuhan fungsional dan usecase skenario</w:t>
      </w:r>
    </w:p>
  </w:comment>
  <w:comment w:id="16708" w:author="puspita nurul sabrina" w:date="2021-11-15T20:16:00Z" w:initials="pns">
    <w:p w14:paraId="6A1FCB88" w14:textId="4FC1DF32" w:rsidR="003160CF" w:rsidRDefault="003160CF">
      <w:pPr>
        <w:pStyle w:val="CommentText"/>
      </w:pPr>
      <w:r>
        <w:rPr>
          <w:rStyle w:val="CommentReference"/>
        </w:rPr>
        <w:annotationRef/>
      </w:r>
      <w:r>
        <w:t>Kolom yg berisi nilai ini tidak perlu, cukup daftar pertanyaan saja</w:t>
      </w:r>
    </w:p>
  </w:comment>
  <w:comment w:id="17322" w:author="puspita nurul sabrina" w:date="2021-11-15T20:18:00Z" w:initials="pns">
    <w:p w14:paraId="3CA55E3B" w14:textId="06442216" w:rsidR="0020689A" w:rsidRDefault="0020689A">
      <w:pPr>
        <w:pStyle w:val="CommentText"/>
      </w:pPr>
      <w:r>
        <w:rPr>
          <w:rStyle w:val="CommentReference"/>
        </w:rPr>
        <w:annotationRef/>
      </w:r>
      <w:r>
        <w:t>Terlalu banyak repetisi/pemgulangan yg tidak perlu, cukup sebutkan fitur saja, fungsinya jika sama dengan nama fitur, tidak perlu disebut lagi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DA7574" w15:done="0"/>
  <w15:commentEx w15:paraId="3B880C94" w15:done="0"/>
  <w15:commentEx w15:paraId="6589DD08"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6569335B" w15:done="0"/>
  <w15:commentEx w15:paraId="15FDBDBA" w15:done="0"/>
  <w15:commentEx w15:paraId="0B42DE79" w15:done="0"/>
  <w15:commentEx w15:paraId="3E9283E6" w15:done="0"/>
  <w15:commentEx w15:paraId="06B39D69" w15:done="0"/>
  <w15:commentEx w15:paraId="30526B97" w15:done="0"/>
  <w15:commentEx w15:paraId="5F3C2F2B" w15:done="0"/>
  <w15:commentEx w15:paraId="0EE63D25" w15:done="0"/>
  <w15:commentEx w15:paraId="33C11B78" w15:done="0"/>
  <w15:commentEx w15:paraId="393C1BB8" w15:done="0"/>
  <w15:commentEx w15:paraId="76C29079" w15:done="0"/>
  <w15:commentEx w15:paraId="07562BA2" w15:done="0"/>
  <w15:commentEx w15:paraId="3F4ECED4" w15:done="0"/>
  <w15:commentEx w15:paraId="09AEC297" w15:done="0"/>
  <w15:commentEx w15:paraId="2D3CA3E1" w15:done="0"/>
  <w15:commentEx w15:paraId="6B99D84B" w15:done="0"/>
  <w15:commentEx w15:paraId="4EE7408B" w15:done="0"/>
  <w15:commentEx w15:paraId="602037AF" w15:done="0"/>
  <w15:commentEx w15:paraId="0FC78D07" w15:done="0"/>
  <w15:commentEx w15:paraId="6A1FCB88" w15:done="0"/>
  <w15:commentEx w15:paraId="3CA55E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CC8BA" w16cex:dateUtc="2021-11-15T04:53:00Z"/>
  <w16cex:commentExtensible w16cex:durableId="2538C8BE" w16cex:dateUtc="2021-11-12T04:04:00Z"/>
  <w16cex:commentExtensible w16cex:durableId="2538C9CD"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B27DE" w16cex:dateUtc="2021-11-13T23:14:00Z"/>
  <w16cex:commentExtensible w16cex:durableId="2538CC70" w16cex:dateUtc="2021-11-12T04:20:00Z"/>
  <w16cex:commentExtensible w16cex:durableId="253AF9B2" w16cex:dateUtc="2021-11-13T19:57:00Z"/>
  <w16cex:commentExtensible w16cex:durableId="2538CDF8" w16cex:dateUtc="2021-11-12T04:26:00Z"/>
  <w16cex:commentExtensible w16cex:durableId="253B599C" w16cex:dateUtc="2021-11-12T04:26:00Z"/>
  <w16cex:commentExtensible w16cex:durableId="253B4C55" w16cex:dateUtc="2021-11-14T01:50:00Z"/>
  <w16cex:commentExtensible w16cex:durableId="25392BF6" w16cex:dateUtc="2021-11-12T11:07:00Z"/>
  <w16cex:commentExtensible w16cex:durableId="253ABA3B" w16cex:dateUtc="2021-11-13T15:27:00Z"/>
  <w16cex:commentExtensible w16cex:durableId="253B00E1" w16cex:dateUtc="2021-11-13T20:28:00Z"/>
  <w16cex:commentExtensible w16cex:durableId="253AFD87" w16cex:dateUtc="2021-11-13T20:14:00Z"/>
  <w16cex:commentExtensible w16cex:durableId="253B0130" w16cex:dateUtc="2021-11-13T20:29:00Z"/>
  <w16cex:commentExtensible w16cex:durableId="253AFB87" w16cex:dateUtc="2021-11-13T20:05:00Z"/>
  <w16cex:commentExtensible w16cex:durableId="253AFC44" w16cex:dateUtc="2021-11-13T20:08:00Z"/>
  <w16cex:commentExtensible w16cex:durableId="253AFD5C" w16cex:dateUtc="2021-11-13T20:13:00Z"/>
  <w16cex:commentExtensible w16cex:durableId="253AFD40" w16cex:dateUtc="2021-11-13T20:13:00Z"/>
  <w16cex:commentExtensible w16cex:durableId="253B857C" w16cex:dateUtc="2021-11-13T20:14:00Z"/>
  <w16cex:commentExtensible w16cex:durableId="253B857B" w16cex:dateUtc="2021-11-13T20:29:00Z"/>
  <w16cex:commentExtensible w16cex:durableId="253B857A" w16cex:dateUtc="2021-11-13T20:13:00Z"/>
  <w16cex:commentExtensible w16cex:durableId="253B8579" w16cex:dateUtc="2021-11-13T20:13:00Z"/>
  <w16cex:commentExtensible w16cex:durableId="253D3E9D" w16cex:dateUtc="2021-11-15T13:16:00Z"/>
  <w16cex:commentExtensible w16cex:durableId="253D3F05" w16cex:dateUtc="2021-11-15T1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DA7574" w16cid:durableId="253CC8BA"/>
  <w16cid:commentId w16cid:paraId="3B880C94" w16cid:durableId="2538C8BE"/>
  <w16cid:commentId w16cid:paraId="6589DD08" w16cid:durableId="2538C9CD"/>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6569335B" w16cid:durableId="253B27DE"/>
  <w16cid:commentId w16cid:paraId="15FDBDBA" w16cid:durableId="2538CC70"/>
  <w16cid:commentId w16cid:paraId="0B42DE79" w16cid:durableId="253AF9B2"/>
  <w16cid:commentId w16cid:paraId="3E9283E6" w16cid:durableId="2538CDF8"/>
  <w16cid:commentId w16cid:paraId="06B39D69" w16cid:durableId="253B599C"/>
  <w16cid:commentId w16cid:paraId="30526B97" w16cid:durableId="253B4C55"/>
  <w16cid:commentId w16cid:paraId="5F3C2F2B" w16cid:durableId="25392BF6"/>
  <w16cid:commentId w16cid:paraId="0EE63D25" w16cid:durableId="253ABA3B"/>
  <w16cid:commentId w16cid:paraId="33C11B78" w16cid:durableId="253B00E1"/>
  <w16cid:commentId w16cid:paraId="393C1BB8" w16cid:durableId="253AFD87"/>
  <w16cid:commentId w16cid:paraId="76C29079" w16cid:durableId="253B0130"/>
  <w16cid:commentId w16cid:paraId="07562BA2" w16cid:durableId="253AFB87"/>
  <w16cid:commentId w16cid:paraId="3F4ECED4" w16cid:durableId="253AFC44"/>
  <w16cid:commentId w16cid:paraId="09AEC297" w16cid:durableId="253AFD5C"/>
  <w16cid:commentId w16cid:paraId="2D3CA3E1" w16cid:durableId="253AFD40"/>
  <w16cid:commentId w16cid:paraId="6B99D84B" w16cid:durableId="253B857C"/>
  <w16cid:commentId w16cid:paraId="4EE7408B" w16cid:durableId="253B857B"/>
  <w16cid:commentId w16cid:paraId="602037AF" w16cid:durableId="253B857A"/>
  <w16cid:commentId w16cid:paraId="0FC78D07" w16cid:durableId="253B8579"/>
  <w16cid:commentId w16cid:paraId="6A1FCB88" w16cid:durableId="253D3E9D"/>
  <w16cid:commentId w16cid:paraId="3CA55E3B" w16cid:durableId="253D3F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CA954" w14:textId="77777777" w:rsidR="00B62D41" w:rsidRDefault="00B62D41" w:rsidP="00505F11">
      <w:pPr>
        <w:spacing w:line="240" w:lineRule="auto"/>
      </w:pPr>
      <w:r>
        <w:separator/>
      </w:r>
    </w:p>
  </w:endnote>
  <w:endnote w:type="continuationSeparator" w:id="0">
    <w:p w14:paraId="17165623" w14:textId="77777777" w:rsidR="00B62D41" w:rsidRDefault="00B62D41"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ED34E2" w:rsidRDefault="00ED34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ED34E2" w:rsidRDefault="00ED34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ED34E2" w:rsidRDefault="00ED34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754A43DF" w:rsidR="00ED34E2" w:rsidRDefault="007976B8">
        <w:pPr>
          <w:pStyle w:val="Footer"/>
          <w:tabs>
            <w:tab w:val="left" w:pos="1380"/>
            <w:tab w:val="center" w:pos="3968"/>
          </w:tabs>
          <w:jc w:val="left"/>
          <w:pPrChange w:id="12868" w:author=" " w:date="2021-11-15T18:47:00Z">
            <w:pPr>
              <w:pStyle w:val="Footer"/>
              <w:jc w:val="center"/>
            </w:pPr>
          </w:pPrChange>
        </w:pPr>
        <w:ins w:id="12869" w:author=" " w:date="2021-11-15T18:47:00Z">
          <w:r>
            <w:tab/>
          </w:r>
          <w:r>
            <w:tab/>
          </w:r>
        </w:ins>
        <w:r w:rsidR="00ED34E2">
          <w:fldChar w:fldCharType="begin"/>
        </w:r>
        <w:r w:rsidR="00ED34E2">
          <w:instrText xml:space="preserve"> PAGE   \* MERGEFORMAT </w:instrText>
        </w:r>
        <w:r w:rsidR="00ED34E2">
          <w:fldChar w:fldCharType="separate"/>
        </w:r>
        <w:r w:rsidR="00ED34E2">
          <w:rPr>
            <w:noProof/>
          </w:rPr>
          <w:t>2</w:t>
        </w:r>
        <w:r w:rsidR="00ED34E2">
          <w:rPr>
            <w:noProof/>
          </w:rPr>
          <w:fldChar w:fldCharType="end"/>
        </w:r>
      </w:p>
    </w:sdtContent>
  </w:sdt>
  <w:p w14:paraId="239BA198" w14:textId="77777777" w:rsidR="00ED34E2" w:rsidRDefault="00ED34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422081"/>
      <w:docPartObj>
        <w:docPartGallery w:val="Page Numbers (Bottom of Page)"/>
        <w:docPartUnique/>
      </w:docPartObj>
    </w:sdtPr>
    <w:sdtEndPr>
      <w:rPr>
        <w:noProof/>
      </w:rPr>
    </w:sdtEndPr>
    <w:sdtContent>
      <w:p w14:paraId="378E01FD" w14:textId="77777777" w:rsidR="00106BE6" w:rsidRDefault="00106BE6">
        <w:pPr>
          <w:pStyle w:val="Footer"/>
          <w:tabs>
            <w:tab w:val="left" w:pos="1380"/>
            <w:tab w:val="center" w:pos="3968"/>
          </w:tabs>
          <w:jc w:val="left"/>
          <w:pPrChange w:id="14478" w:author=" " w:date="2021-11-15T18:47:00Z">
            <w:pPr>
              <w:pStyle w:val="Footer"/>
              <w:jc w:val="center"/>
            </w:pPr>
          </w:pPrChange>
        </w:pPr>
        <w:ins w:id="14479" w:author=" " w:date="2021-11-15T18:47:00Z">
          <w:r>
            <w:tab/>
          </w:r>
          <w:r>
            <w:tab/>
          </w:r>
        </w:ins>
        <w:r>
          <w:fldChar w:fldCharType="begin"/>
        </w:r>
        <w:r>
          <w:instrText xml:space="preserve"> PAGE   \* MERGEFORMAT </w:instrText>
        </w:r>
        <w:r>
          <w:fldChar w:fldCharType="separate"/>
        </w:r>
        <w:r>
          <w:rPr>
            <w:noProof/>
          </w:rPr>
          <w:t>2</w:t>
        </w:r>
        <w:r>
          <w:rPr>
            <w:noProof/>
          </w:rPr>
          <w:fldChar w:fldCharType="end"/>
        </w:r>
      </w:p>
    </w:sdtContent>
  </w:sdt>
  <w:p w14:paraId="5DEF25C5" w14:textId="77777777" w:rsidR="00106BE6" w:rsidRDefault="00106BE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ED34E2" w:rsidRDefault="00ED34E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ED34E2" w:rsidRDefault="00ED3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3A7C2" w14:textId="77777777" w:rsidR="00B62D41" w:rsidRDefault="00B62D41" w:rsidP="00505F11">
      <w:pPr>
        <w:spacing w:line="240" w:lineRule="auto"/>
      </w:pPr>
      <w:r>
        <w:separator/>
      </w:r>
    </w:p>
  </w:footnote>
  <w:footnote w:type="continuationSeparator" w:id="0">
    <w:p w14:paraId="2A25D969" w14:textId="77777777" w:rsidR="00B62D41" w:rsidRDefault="00B62D41"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ED34E2" w:rsidRDefault="00ED34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ED34E2" w:rsidRDefault="00ED34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ED34E2" w:rsidRDefault="00ED34E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ED34E2" w:rsidRDefault="00ED34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ED34E2" w:rsidRDefault="00ED34E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ED34E2" w:rsidRDefault="00ED34E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ED34E2" w:rsidRDefault="00ED34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ED34E2" w:rsidRDefault="00ED3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443692"/>
    <w:multiLevelType w:val="hybridMultilevel"/>
    <w:tmpl w:val="7B0CEE1A"/>
    <w:lvl w:ilvl="0" w:tplc="3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8857BF8"/>
    <w:multiLevelType w:val="hybridMultilevel"/>
    <w:tmpl w:val="B2783C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0E2B4469"/>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16"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BE70F5"/>
    <w:multiLevelType w:val="hybridMultilevel"/>
    <w:tmpl w:val="E2186F76"/>
    <w:lvl w:ilvl="0" w:tplc="38090005">
      <w:start w:val="1"/>
      <w:numFmt w:val="bullet"/>
      <w:lvlText w:val=""/>
      <w:lvlJc w:val="left"/>
      <w:pPr>
        <w:ind w:left="786" w:hanging="360"/>
      </w:pPr>
      <w:rPr>
        <w:rFonts w:ascii="Wingdings" w:hAnsi="Wingdings"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18"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20"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1"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3"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4"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084D1B"/>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36"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44"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3AA2C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587410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8"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2"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4"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7"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366A44"/>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71"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5B543EE"/>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0"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8" w15:restartNumberingAfterBreak="0">
    <w:nsid w:val="5F7020B2"/>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1180EFE"/>
    <w:multiLevelType w:val="hybridMultilevel"/>
    <w:tmpl w:val="CF9E6B5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3"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6"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9"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1"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0414210"/>
    <w:multiLevelType w:val="hybridMultilevel"/>
    <w:tmpl w:val="37700BC6"/>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5"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3BE19B8"/>
    <w:multiLevelType w:val="hybridMultilevel"/>
    <w:tmpl w:val="C8F86376"/>
    <w:lvl w:ilvl="0" w:tplc="FA7868F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3"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5"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8"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1"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2"/>
  </w:num>
  <w:num w:numId="2">
    <w:abstractNumId w:val="62"/>
  </w:num>
  <w:num w:numId="3">
    <w:abstractNumId w:val="63"/>
  </w:num>
  <w:num w:numId="4">
    <w:abstractNumId w:val="66"/>
  </w:num>
  <w:num w:numId="5">
    <w:abstractNumId w:val="28"/>
  </w:num>
  <w:num w:numId="6">
    <w:abstractNumId w:val="87"/>
  </w:num>
  <w:num w:numId="7">
    <w:abstractNumId w:val="19"/>
  </w:num>
  <w:num w:numId="8">
    <w:abstractNumId w:val="54"/>
  </w:num>
  <w:num w:numId="9">
    <w:abstractNumId w:val="30"/>
  </w:num>
  <w:num w:numId="10">
    <w:abstractNumId w:val="121"/>
  </w:num>
  <w:num w:numId="11">
    <w:abstractNumId w:val="20"/>
  </w:num>
  <w:num w:numId="12">
    <w:abstractNumId w:val="23"/>
  </w:num>
  <w:num w:numId="13">
    <w:abstractNumId w:val="5"/>
  </w:num>
  <w:num w:numId="14">
    <w:abstractNumId w:val="21"/>
  </w:num>
  <w:num w:numId="15">
    <w:abstractNumId w:val="73"/>
  </w:num>
  <w:num w:numId="16">
    <w:abstractNumId w:val="95"/>
  </w:num>
  <w:num w:numId="17">
    <w:abstractNumId w:val="57"/>
  </w:num>
  <w:num w:numId="18">
    <w:abstractNumId w:val="83"/>
  </w:num>
  <w:num w:numId="19">
    <w:abstractNumId w:val="96"/>
  </w:num>
  <w:num w:numId="20">
    <w:abstractNumId w:val="61"/>
  </w:num>
  <w:num w:numId="21">
    <w:abstractNumId w:val="124"/>
  </w:num>
  <w:num w:numId="22">
    <w:abstractNumId w:val="13"/>
  </w:num>
  <w:num w:numId="23">
    <w:abstractNumId w:val="113"/>
  </w:num>
  <w:num w:numId="24">
    <w:abstractNumId w:val="43"/>
  </w:num>
  <w:num w:numId="25">
    <w:abstractNumId w:val="1"/>
  </w:num>
  <w:num w:numId="26">
    <w:abstractNumId w:val="88"/>
  </w:num>
  <w:num w:numId="27">
    <w:abstractNumId w:val="24"/>
  </w:num>
  <w:num w:numId="28">
    <w:abstractNumId w:val="75"/>
  </w:num>
  <w:num w:numId="29">
    <w:abstractNumId w:val="49"/>
  </w:num>
  <w:num w:numId="30">
    <w:abstractNumId w:val="128"/>
  </w:num>
  <w:num w:numId="31">
    <w:abstractNumId w:val="103"/>
  </w:num>
  <w:num w:numId="32">
    <w:abstractNumId w:val="79"/>
  </w:num>
  <w:num w:numId="33">
    <w:abstractNumId w:val="92"/>
  </w:num>
  <w:num w:numId="34">
    <w:abstractNumId w:val="78"/>
  </w:num>
  <w:num w:numId="35">
    <w:abstractNumId w:val="85"/>
  </w:num>
  <w:num w:numId="36">
    <w:abstractNumId w:val="125"/>
  </w:num>
  <w:num w:numId="37">
    <w:abstractNumId w:val="111"/>
  </w:num>
  <w:num w:numId="38">
    <w:abstractNumId w:val="129"/>
  </w:num>
  <w:num w:numId="39">
    <w:abstractNumId w:val="93"/>
  </w:num>
  <w:num w:numId="40">
    <w:abstractNumId w:val="105"/>
  </w:num>
  <w:num w:numId="41">
    <w:abstractNumId w:val="51"/>
  </w:num>
  <w:num w:numId="42">
    <w:abstractNumId w:val="22"/>
  </w:num>
  <w:num w:numId="43">
    <w:abstractNumId w:val="104"/>
  </w:num>
  <w:num w:numId="44">
    <w:abstractNumId w:val="39"/>
  </w:num>
  <w:num w:numId="45">
    <w:abstractNumId w:val="115"/>
  </w:num>
  <w:num w:numId="46">
    <w:abstractNumId w:val="109"/>
  </w:num>
  <w:num w:numId="47">
    <w:abstractNumId w:val="107"/>
  </w:num>
  <w:num w:numId="48">
    <w:abstractNumId w:val="112"/>
  </w:num>
  <w:num w:numId="49">
    <w:abstractNumId w:val="94"/>
  </w:num>
  <w:num w:numId="50">
    <w:abstractNumId w:val="97"/>
  </w:num>
  <w:num w:numId="51">
    <w:abstractNumId w:val="122"/>
  </w:num>
  <w:num w:numId="52">
    <w:abstractNumId w:val="25"/>
  </w:num>
  <w:num w:numId="53">
    <w:abstractNumId w:val="89"/>
  </w:num>
  <w:num w:numId="54">
    <w:abstractNumId w:val="67"/>
  </w:num>
  <w:num w:numId="55">
    <w:abstractNumId w:val="36"/>
  </w:num>
  <w:num w:numId="56">
    <w:abstractNumId w:val="14"/>
  </w:num>
  <w:num w:numId="57">
    <w:abstractNumId w:val="76"/>
  </w:num>
  <w:num w:numId="58">
    <w:abstractNumId w:val="106"/>
  </w:num>
  <w:num w:numId="59">
    <w:abstractNumId w:val="58"/>
  </w:num>
  <w:num w:numId="60">
    <w:abstractNumId w:val="131"/>
  </w:num>
  <w:num w:numId="61">
    <w:abstractNumId w:val="42"/>
  </w:num>
  <w:num w:numId="62">
    <w:abstractNumId w:val="64"/>
  </w:num>
  <w:num w:numId="63">
    <w:abstractNumId w:val="90"/>
  </w:num>
  <w:num w:numId="64">
    <w:abstractNumId w:val="130"/>
  </w:num>
  <w:num w:numId="65">
    <w:abstractNumId w:val="108"/>
  </w:num>
  <w:num w:numId="66">
    <w:abstractNumId w:val="59"/>
  </w:num>
  <w:num w:numId="67">
    <w:abstractNumId w:val="102"/>
  </w:num>
  <w:num w:numId="68">
    <w:abstractNumId w:val="3"/>
  </w:num>
  <w:num w:numId="69">
    <w:abstractNumId w:val="41"/>
  </w:num>
  <w:num w:numId="70">
    <w:abstractNumId w:val="9"/>
  </w:num>
  <w:num w:numId="71">
    <w:abstractNumId w:val="110"/>
  </w:num>
  <w:num w:numId="72">
    <w:abstractNumId w:val="65"/>
  </w:num>
  <w:num w:numId="73">
    <w:abstractNumId w:val="60"/>
  </w:num>
  <w:num w:numId="74">
    <w:abstractNumId w:val="53"/>
  </w:num>
  <w:num w:numId="75">
    <w:abstractNumId w:val="74"/>
  </w:num>
  <w:num w:numId="76">
    <w:abstractNumId w:val="27"/>
  </w:num>
  <w:num w:numId="77">
    <w:abstractNumId w:val="69"/>
  </w:num>
  <w:num w:numId="78">
    <w:abstractNumId w:val="68"/>
  </w:num>
  <w:num w:numId="79">
    <w:abstractNumId w:val="16"/>
  </w:num>
  <w:num w:numId="80">
    <w:abstractNumId w:val="26"/>
  </w:num>
  <w:num w:numId="81">
    <w:abstractNumId w:val="29"/>
  </w:num>
  <w:num w:numId="82">
    <w:abstractNumId w:val="45"/>
  </w:num>
  <w:num w:numId="83">
    <w:abstractNumId w:val="46"/>
  </w:num>
  <w:num w:numId="84">
    <w:abstractNumId w:val="0"/>
  </w:num>
  <w:num w:numId="85">
    <w:abstractNumId w:val="123"/>
  </w:num>
  <w:num w:numId="86">
    <w:abstractNumId w:val="47"/>
  </w:num>
  <w:num w:numId="87">
    <w:abstractNumId w:val="80"/>
  </w:num>
  <w:num w:numId="88">
    <w:abstractNumId w:val="7"/>
  </w:num>
  <w:num w:numId="89">
    <w:abstractNumId w:val="18"/>
  </w:num>
  <w:num w:numId="90">
    <w:abstractNumId w:val="81"/>
  </w:num>
  <w:num w:numId="91">
    <w:abstractNumId w:val="82"/>
  </w:num>
  <w:num w:numId="92">
    <w:abstractNumId w:val="2"/>
  </w:num>
  <w:num w:numId="93">
    <w:abstractNumId w:val="11"/>
  </w:num>
  <w:num w:numId="94">
    <w:abstractNumId w:val="77"/>
  </w:num>
  <w:num w:numId="95">
    <w:abstractNumId w:val="127"/>
  </w:num>
  <w:num w:numId="96">
    <w:abstractNumId w:val="33"/>
  </w:num>
  <w:num w:numId="97">
    <w:abstractNumId w:val="40"/>
  </w:num>
  <w:num w:numId="98">
    <w:abstractNumId w:val="117"/>
  </w:num>
  <w:num w:numId="99">
    <w:abstractNumId w:val="84"/>
  </w:num>
  <w:num w:numId="100">
    <w:abstractNumId w:val="91"/>
  </w:num>
  <w:num w:numId="101">
    <w:abstractNumId w:val="37"/>
  </w:num>
  <w:num w:numId="102">
    <w:abstractNumId w:val="4"/>
  </w:num>
  <w:num w:numId="103">
    <w:abstractNumId w:val="72"/>
  </w:num>
  <w:num w:numId="104">
    <w:abstractNumId w:val="56"/>
  </w:num>
  <w:num w:numId="105">
    <w:abstractNumId w:val="100"/>
  </w:num>
  <w:num w:numId="106">
    <w:abstractNumId w:val="116"/>
  </w:num>
  <w:num w:numId="107">
    <w:abstractNumId w:val="8"/>
  </w:num>
  <w:num w:numId="108">
    <w:abstractNumId w:val="34"/>
  </w:num>
  <w:num w:numId="109">
    <w:abstractNumId w:val="38"/>
  </w:num>
  <w:num w:numId="110">
    <w:abstractNumId w:val="101"/>
  </w:num>
  <w:num w:numId="111">
    <w:abstractNumId w:val="48"/>
  </w:num>
  <w:num w:numId="112">
    <w:abstractNumId w:val="31"/>
  </w:num>
  <w:num w:numId="113">
    <w:abstractNumId w:val="32"/>
  </w:num>
  <w:num w:numId="114">
    <w:abstractNumId w:val="118"/>
  </w:num>
  <w:num w:numId="115">
    <w:abstractNumId w:val="126"/>
  </w:num>
  <w:num w:numId="116">
    <w:abstractNumId w:val="71"/>
  </w:num>
  <w:num w:numId="117">
    <w:abstractNumId w:val="50"/>
  </w:num>
  <w:num w:numId="118">
    <w:abstractNumId w:val="44"/>
  </w:num>
  <w:num w:numId="119">
    <w:abstractNumId w:val="119"/>
  </w:num>
  <w:num w:numId="120">
    <w:abstractNumId w:val="15"/>
  </w:num>
  <w:num w:numId="121">
    <w:abstractNumId w:val="6"/>
  </w:num>
  <w:num w:numId="122">
    <w:abstractNumId w:val="99"/>
  </w:num>
  <w:num w:numId="123">
    <w:abstractNumId w:val="10"/>
  </w:num>
  <w:num w:numId="124">
    <w:abstractNumId w:val="114"/>
  </w:num>
  <w:num w:numId="125">
    <w:abstractNumId w:val="55"/>
  </w:num>
  <w:num w:numId="126">
    <w:abstractNumId w:val="52"/>
  </w:num>
  <w:num w:numId="127">
    <w:abstractNumId w:val="86"/>
  </w:num>
  <w:num w:numId="128">
    <w:abstractNumId w:val="70"/>
  </w:num>
  <w:num w:numId="129">
    <w:abstractNumId w:val="35"/>
  </w:num>
  <w:num w:numId="130">
    <w:abstractNumId w:val="98"/>
  </w:num>
  <w:num w:numId="131">
    <w:abstractNumId w:val="17"/>
  </w:num>
  <w:num w:numId="132">
    <w:abstractNumId w:val="120"/>
  </w:num>
  <w:numIdMacAtCleanup w:val="1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niaayulestari@outlook.com">
    <w15:presenceInfo w15:providerId="Windows Live" w15:userId="c02687ebff0b2f9e"/>
  </w15:person>
  <w15:person w15:author="Rafi Aziizi">
    <w15:presenceInfo w15:providerId="Windows Live" w15:userId="9a50856e77ff66a0"/>
  </w15:person>
  <w15:person w15:author=" ">
    <w15:presenceInfo w15:providerId="Windows Live" w15:userId="c02687ebff0b2f9e"/>
  </w15:person>
  <w15:person w15:author="puspita nurul sabrina">
    <w15:presenceInfo w15:providerId="Windows Live" w15:userId="27e69048d6a3db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4E55"/>
    <w:rsid w:val="0000520E"/>
    <w:rsid w:val="00007BE9"/>
    <w:rsid w:val="00013D4B"/>
    <w:rsid w:val="00013D9C"/>
    <w:rsid w:val="00015DC2"/>
    <w:rsid w:val="000168D6"/>
    <w:rsid w:val="00017BCC"/>
    <w:rsid w:val="00034B7C"/>
    <w:rsid w:val="00040376"/>
    <w:rsid w:val="000451D6"/>
    <w:rsid w:val="0004566C"/>
    <w:rsid w:val="000477A6"/>
    <w:rsid w:val="000512B6"/>
    <w:rsid w:val="00061CCF"/>
    <w:rsid w:val="00065201"/>
    <w:rsid w:val="000679B9"/>
    <w:rsid w:val="00070779"/>
    <w:rsid w:val="000749AF"/>
    <w:rsid w:val="00080A25"/>
    <w:rsid w:val="0008241A"/>
    <w:rsid w:val="000829CA"/>
    <w:rsid w:val="00082DBB"/>
    <w:rsid w:val="0008435D"/>
    <w:rsid w:val="00097F36"/>
    <w:rsid w:val="000A514C"/>
    <w:rsid w:val="000A64FE"/>
    <w:rsid w:val="000B2B6A"/>
    <w:rsid w:val="000B5DA5"/>
    <w:rsid w:val="000B5DF6"/>
    <w:rsid w:val="000C2558"/>
    <w:rsid w:val="000C4633"/>
    <w:rsid w:val="000C5C1D"/>
    <w:rsid w:val="000C638F"/>
    <w:rsid w:val="000D36D4"/>
    <w:rsid w:val="000D3BCE"/>
    <w:rsid w:val="000D5CB9"/>
    <w:rsid w:val="000D70CD"/>
    <w:rsid w:val="000E5B70"/>
    <w:rsid w:val="000E74DA"/>
    <w:rsid w:val="000F1488"/>
    <w:rsid w:val="000F4D3A"/>
    <w:rsid w:val="000F7801"/>
    <w:rsid w:val="00100E4F"/>
    <w:rsid w:val="0010129C"/>
    <w:rsid w:val="001067DD"/>
    <w:rsid w:val="00106BE6"/>
    <w:rsid w:val="00110DAD"/>
    <w:rsid w:val="00111278"/>
    <w:rsid w:val="001122B7"/>
    <w:rsid w:val="00114A62"/>
    <w:rsid w:val="001166CB"/>
    <w:rsid w:val="00117601"/>
    <w:rsid w:val="001205CF"/>
    <w:rsid w:val="00122C67"/>
    <w:rsid w:val="00122F94"/>
    <w:rsid w:val="00124700"/>
    <w:rsid w:val="00124999"/>
    <w:rsid w:val="001276D7"/>
    <w:rsid w:val="00133A99"/>
    <w:rsid w:val="0013566F"/>
    <w:rsid w:val="001403C1"/>
    <w:rsid w:val="00140F20"/>
    <w:rsid w:val="00144BD6"/>
    <w:rsid w:val="0015026C"/>
    <w:rsid w:val="00152F2C"/>
    <w:rsid w:val="00153D3F"/>
    <w:rsid w:val="00154B3D"/>
    <w:rsid w:val="00156F99"/>
    <w:rsid w:val="0016418D"/>
    <w:rsid w:val="001753DF"/>
    <w:rsid w:val="001765FD"/>
    <w:rsid w:val="001777A7"/>
    <w:rsid w:val="00177B0A"/>
    <w:rsid w:val="001807FF"/>
    <w:rsid w:val="00184FFF"/>
    <w:rsid w:val="00190ECE"/>
    <w:rsid w:val="00194DFD"/>
    <w:rsid w:val="001A0CAC"/>
    <w:rsid w:val="001A4EEC"/>
    <w:rsid w:val="001A5C47"/>
    <w:rsid w:val="001A5D9F"/>
    <w:rsid w:val="001A73FB"/>
    <w:rsid w:val="001A7B0B"/>
    <w:rsid w:val="001B0DDE"/>
    <w:rsid w:val="001B1AF9"/>
    <w:rsid w:val="001B1ED9"/>
    <w:rsid w:val="001B2DEA"/>
    <w:rsid w:val="001B2E1A"/>
    <w:rsid w:val="001B4CFD"/>
    <w:rsid w:val="001B5BCE"/>
    <w:rsid w:val="001B7A44"/>
    <w:rsid w:val="001C07F1"/>
    <w:rsid w:val="001C1E2A"/>
    <w:rsid w:val="001C1F40"/>
    <w:rsid w:val="001C352C"/>
    <w:rsid w:val="001C4025"/>
    <w:rsid w:val="001C54CE"/>
    <w:rsid w:val="001C5C64"/>
    <w:rsid w:val="001D04A6"/>
    <w:rsid w:val="001D69DE"/>
    <w:rsid w:val="001E05E1"/>
    <w:rsid w:val="001E492D"/>
    <w:rsid w:val="001F21AA"/>
    <w:rsid w:val="001F2641"/>
    <w:rsid w:val="001F343A"/>
    <w:rsid w:val="001F4431"/>
    <w:rsid w:val="002040D9"/>
    <w:rsid w:val="002052BC"/>
    <w:rsid w:val="0020689A"/>
    <w:rsid w:val="00214366"/>
    <w:rsid w:val="00224D03"/>
    <w:rsid w:val="00224DD9"/>
    <w:rsid w:val="002330D9"/>
    <w:rsid w:val="002334FF"/>
    <w:rsid w:val="002367EC"/>
    <w:rsid w:val="0024161C"/>
    <w:rsid w:val="0025138C"/>
    <w:rsid w:val="00252056"/>
    <w:rsid w:val="002529AC"/>
    <w:rsid w:val="0025424B"/>
    <w:rsid w:val="002560EE"/>
    <w:rsid w:val="00256E20"/>
    <w:rsid w:val="00257AE7"/>
    <w:rsid w:val="00263F6B"/>
    <w:rsid w:val="00264B25"/>
    <w:rsid w:val="00265041"/>
    <w:rsid w:val="00270503"/>
    <w:rsid w:val="0027128A"/>
    <w:rsid w:val="0027153E"/>
    <w:rsid w:val="002723A8"/>
    <w:rsid w:val="00273DAD"/>
    <w:rsid w:val="0027626B"/>
    <w:rsid w:val="002778AA"/>
    <w:rsid w:val="00280291"/>
    <w:rsid w:val="00284E63"/>
    <w:rsid w:val="00296A17"/>
    <w:rsid w:val="002B24A0"/>
    <w:rsid w:val="002B2CFD"/>
    <w:rsid w:val="002B33F4"/>
    <w:rsid w:val="002C3CA5"/>
    <w:rsid w:val="002C40D7"/>
    <w:rsid w:val="002C69B5"/>
    <w:rsid w:val="002D3759"/>
    <w:rsid w:val="002D6911"/>
    <w:rsid w:val="002D7E4B"/>
    <w:rsid w:val="002E2EFB"/>
    <w:rsid w:val="002E3348"/>
    <w:rsid w:val="002F6C1D"/>
    <w:rsid w:val="002F6E1C"/>
    <w:rsid w:val="002F7F36"/>
    <w:rsid w:val="00302EDA"/>
    <w:rsid w:val="00305A2E"/>
    <w:rsid w:val="00310122"/>
    <w:rsid w:val="00311A00"/>
    <w:rsid w:val="00316088"/>
    <w:rsid w:val="003160CF"/>
    <w:rsid w:val="00316180"/>
    <w:rsid w:val="00321933"/>
    <w:rsid w:val="003226F0"/>
    <w:rsid w:val="003254C0"/>
    <w:rsid w:val="00327E19"/>
    <w:rsid w:val="00331B6F"/>
    <w:rsid w:val="00333EBA"/>
    <w:rsid w:val="00334B84"/>
    <w:rsid w:val="00343467"/>
    <w:rsid w:val="0035613F"/>
    <w:rsid w:val="00356EC8"/>
    <w:rsid w:val="00357EFF"/>
    <w:rsid w:val="003617DE"/>
    <w:rsid w:val="00362007"/>
    <w:rsid w:val="0036406D"/>
    <w:rsid w:val="003640C9"/>
    <w:rsid w:val="003643B4"/>
    <w:rsid w:val="00366ABD"/>
    <w:rsid w:val="00370520"/>
    <w:rsid w:val="00373DFB"/>
    <w:rsid w:val="003748F7"/>
    <w:rsid w:val="00375190"/>
    <w:rsid w:val="003827DC"/>
    <w:rsid w:val="00383C6F"/>
    <w:rsid w:val="0038556B"/>
    <w:rsid w:val="00394362"/>
    <w:rsid w:val="00395C50"/>
    <w:rsid w:val="003A4158"/>
    <w:rsid w:val="003C48F4"/>
    <w:rsid w:val="003C4EAE"/>
    <w:rsid w:val="003C5B01"/>
    <w:rsid w:val="003D1B88"/>
    <w:rsid w:val="003D26C6"/>
    <w:rsid w:val="003D36D6"/>
    <w:rsid w:val="003D3CC2"/>
    <w:rsid w:val="003D3D0F"/>
    <w:rsid w:val="003E1103"/>
    <w:rsid w:val="003E464B"/>
    <w:rsid w:val="003E4796"/>
    <w:rsid w:val="003E6CDC"/>
    <w:rsid w:val="003E7B2F"/>
    <w:rsid w:val="003F4CD6"/>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25F4"/>
    <w:rsid w:val="00443E24"/>
    <w:rsid w:val="004446A8"/>
    <w:rsid w:val="00451896"/>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96944"/>
    <w:rsid w:val="004A0936"/>
    <w:rsid w:val="004A229B"/>
    <w:rsid w:val="004A4F76"/>
    <w:rsid w:val="004A50A6"/>
    <w:rsid w:val="004B566F"/>
    <w:rsid w:val="004B60D7"/>
    <w:rsid w:val="004C276E"/>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61EA"/>
    <w:rsid w:val="00557752"/>
    <w:rsid w:val="00567E33"/>
    <w:rsid w:val="005700E8"/>
    <w:rsid w:val="00575898"/>
    <w:rsid w:val="00582712"/>
    <w:rsid w:val="00584C30"/>
    <w:rsid w:val="00586A07"/>
    <w:rsid w:val="00590A19"/>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3AB5"/>
    <w:rsid w:val="00605993"/>
    <w:rsid w:val="00611A40"/>
    <w:rsid w:val="00615D57"/>
    <w:rsid w:val="00626CCC"/>
    <w:rsid w:val="006272EE"/>
    <w:rsid w:val="00631ED2"/>
    <w:rsid w:val="00642D81"/>
    <w:rsid w:val="0064329D"/>
    <w:rsid w:val="00645557"/>
    <w:rsid w:val="006510DF"/>
    <w:rsid w:val="006552A4"/>
    <w:rsid w:val="00657CFC"/>
    <w:rsid w:val="00662BB5"/>
    <w:rsid w:val="006638B8"/>
    <w:rsid w:val="006711BB"/>
    <w:rsid w:val="006720D0"/>
    <w:rsid w:val="00675081"/>
    <w:rsid w:val="006828A2"/>
    <w:rsid w:val="00686C91"/>
    <w:rsid w:val="0069161D"/>
    <w:rsid w:val="00695EE2"/>
    <w:rsid w:val="006A1DDD"/>
    <w:rsid w:val="006B0320"/>
    <w:rsid w:val="006B0840"/>
    <w:rsid w:val="006B13A5"/>
    <w:rsid w:val="006B51A9"/>
    <w:rsid w:val="006B7890"/>
    <w:rsid w:val="006C188B"/>
    <w:rsid w:val="006C5155"/>
    <w:rsid w:val="006C5FEA"/>
    <w:rsid w:val="006D1D4A"/>
    <w:rsid w:val="006D26FE"/>
    <w:rsid w:val="006D2E87"/>
    <w:rsid w:val="006D380E"/>
    <w:rsid w:val="006D745D"/>
    <w:rsid w:val="006D7796"/>
    <w:rsid w:val="006E04E6"/>
    <w:rsid w:val="006E062D"/>
    <w:rsid w:val="006E123C"/>
    <w:rsid w:val="006E1B9F"/>
    <w:rsid w:val="006E5616"/>
    <w:rsid w:val="006E5F66"/>
    <w:rsid w:val="006F3B9D"/>
    <w:rsid w:val="006F4D0B"/>
    <w:rsid w:val="006F518B"/>
    <w:rsid w:val="00702C53"/>
    <w:rsid w:val="00704A8F"/>
    <w:rsid w:val="00705737"/>
    <w:rsid w:val="00714F8D"/>
    <w:rsid w:val="00715A8F"/>
    <w:rsid w:val="007162C2"/>
    <w:rsid w:val="00717822"/>
    <w:rsid w:val="0072208B"/>
    <w:rsid w:val="00722680"/>
    <w:rsid w:val="00723DD6"/>
    <w:rsid w:val="007262F1"/>
    <w:rsid w:val="00726D2E"/>
    <w:rsid w:val="007404DC"/>
    <w:rsid w:val="0074513D"/>
    <w:rsid w:val="00746D78"/>
    <w:rsid w:val="007472DC"/>
    <w:rsid w:val="00753699"/>
    <w:rsid w:val="00754ADD"/>
    <w:rsid w:val="00756DA0"/>
    <w:rsid w:val="007577FF"/>
    <w:rsid w:val="00760C77"/>
    <w:rsid w:val="00761469"/>
    <w:rsid w:val="007646DA"/>
    <w:rsid w:val="00764905"/>
    <w:rsid w:val="00767FB7"/>
    <w:rsid w:val="007741D3"/>
    <w:rsid w:val="0078056C"/>
    <w:rsid w:val="00781264"/>
    <w:rsid w:val="007817E4"/>
    <w:rsid w:val="007870C9"/>
    <w:rsid w:val="0078780A"/>
    <w:rsid w:val="00791945"/>
    <w:rsid w:val="00793D9E"/>
    <w:rsid w:val="007976B8"/>
    <w:rsid w:val="007A06D1"/>
    <w:rsid w:val="007A54E1"/>
    <w:rsid w:val="007A67CC"/>
    <w:rsid w:val="007A78A5"/>
    <w:rsid w:val="007A7C5E"/>
    <w:rsid w:val="007A7DAE"/>
    <w:rsid w:val="007B50DB"/>
    <w:rsid w:val="007B6A3E"/>
    <w:rsid w:val="007B7AB3"/>
    <w:rsid w:val="007B7FEC"/>
    <w:rsid w:val="007C216B"/>
    <w:rsid w:val="007C5FA9"/>
    <w:rsid w:val="007C70F6"/>
    <w:rsid w:val="007D03AB"/>
    <w:rsid w:val="007D09F0"/>
    <w:rsid w:val="007D3344"/>
    <w:rsid w:val="007D3414"/>
    <w:rsid w:val="007D6128"/>
    <w:rsid w:val="007E3876"/>
    <w:rsid w:val="007E6E4A"/>
    <w:rsid w:val="007F0BC2"/>
    <w:rsid w:val="007F1959"/>
    <w:rsid w:val="007F2CB7"/>
    <w:rsid w:val="007F336A"/>
    <w:rsid w:val="007F39C0"/>
    <w:rsid w:val="00803561"/>
    <w:rsid w:val="00805759"/>
    <w:rsid w:val="00806658"/>
    <w:rsid w:val="00806706"/>
    <w:rsid w:val="0081005E"/>
    <w:rsid w:val="00812B43"/>
    <w:rsid w:val="008159DF"/>
    <w:rsid w:val="0082631E"/>
    <w:rsid w:val="00826E86"/>
    <w:rsid w:val="0082758C"/>
    <w:rsid w:val="0083024D"/>
    <w:rsid w:val="00832EA1"/>
    <w:rsid w:val="0083581B"/>
    <w:rsid w:val="00845C88"/>
    <w:rsid w:val="00845F78"/>
    <w:rsid w:val="008512E0"/>
    <w:rsid w:val="00851762"/>
    <w:rsid w:val="00855C27"/>
    <w:rsid w:val="008569FE"/>
    <w:rsid w:val="0086345F"/>
    <w:rsid w:val="00867FC7"/>
    <w:rsid w:val="0087570E"/>
    <w:rsid w:val="00880D9D"/>
    <w:rsid w:val="00885B6D"/>
    <w:rsid w:val="00885C4F"/>
    <w:rsid w:val="00890157"/>
    <w:rsid w:val="0089374A"/>
    <w:rsid w:val="0089442F"/>
    <w:rsid w:val="008A066A"/>
    <w:rsid w:val="008A6DB1"/>
    <w:rsid w:val="008B4D81"/>
    <w:rsid w:val="008B5647"/>
    <w:rsid w:val="008B7DB5"/>
    <w:rsid w:val="008C004F"/>
    <w:rsid w:val="008C0CCB"/>
    <w:rsid w:val="008C17C3"/>
    <w:rsid w:val="008C6098"/>
    <w:rsid w:val="008C621C"/>
    <w:rsid w:val="008D256E"/>
    <w:rsid w:val="008D5322"/>
    <w:rsid w:val="008E6D73"/>
    <w:rsid w:val="008E6E4E"/>
    <w:rsid w:val="008F41B5"/>
    <w:rsid w:val="008F6DC3"/>
    <w:rsid w:val="0090312D"/>
    <w:rsid w:val="009072F4"/>
    <w:rsid w:val="00911364"/>
    <w:rsid w:val="009127AA"/>
    <w:rsid w:val="00914784"/>
    <w:rsid w:val="00915759"/>
    <w:rsid w:val="00917C5F"/>
    <w:rsid w:val="0092185C"/>
    <w:rsid w:val="00926DA8"/>
    <w:rsid w:val="0092786F"/>
    <w:rsid w:val="00927D1D"/>
    <w:rsid w:val="00932121"/>
    <w:rsid w:val="0093375E"/>
    <w:rsid w:val="00936E48"/>
    <w:rsid w:val="00937698"/>
    <w:rsid w:val="009377DC"/>
    <w:rsid w:val="00941066"/>
    <w:rsid w:val="00943F17"/>
    <w:rsid w:val="009454C4"/>
    <w:rsid w:val="00947816"/>
    <w:rsid w:val="00950E4B"/>
    <w:rsid w:val="00950F78"/>
    <w:rsid w:val="00957EEB"/>
    <w:rsid w:val="009612A8"/>
    <w:rsid w:val="00962D29"/>
    <w:rsid w:val="00971251"/>
    <w:rsid w:val="00977902"/>
    <w:rsid w:val="00982ABA"/>
    <w:rsid w:val="00986178"/>
    <w:rsid w:val="00990B5A"/>
    <w:rsid w:val="00991BD7"/>
    <w:rsid w:val="00992581"/>
    <w:rsid w:val="009931A1"/>
    <w:rsid w:val="0099574E"/>
    <w:rsid w:val="009A41CF"/>
    <w:rsid w:val="009A50AD"/>
    <w:rsid w:val="009A76B9"/>
    <w:rsid w:val="009A7AF1"/>
    <w:rsid w:val="009B398A"/>
    <w:rsid w:val="009B533F"/>
    <w:rsid w:val="009B575D"/>
    <w:rsid w:val="009B6B0A"/>
    <w:rsid w:val="009C13CB"/>
    <w:rsid w:val="009C56D2"/>
    <w:rsid w:val="009D7EEE"/>
    <w:rsid w:val="009E085A"/>
    <w:rsid w:val="009E3657"/>
    <w:rsid w:val="009E6E1E"/>
    <w:rsid w:val="009F1587"/>
    <w:rsid w:val="009F23AF"/>
    <w:rsid w:val="009F3AD9"/>
    <w:rsid w:val="009F3FF3"/>
    <w:rsid w:val="009F4827"/>
    <w:rsid w:val="009F5812"/>
    <w:rsid w:val="009F5E4F"/>
    <w:rsid w:val="009F78F1"/>
    <w:rsid w:val="00A02712"/>
    <w:rsid w:val="00A02A29"/>
    <w:rsid w:val="00A038A6"/>
    <w:rsid w:val="00A0590D"/>
    <w:rsid w:val="00A14A3B"/>
    <w:rsid w:val="00A1770D"/>
    <w:rsid w:val="00A23657"/>
    <w:rsid w:val="00A25E3C"/>
    <w:rsid w:val="00A27226"/>
    <w:rsid w:val="00A2766B"/>
    <w:rsid w:val="00A3316B"/>
    <w:rsid w:val="00A340C7"/>
    <w:rsid w:val="00A362FD"/>
    <w:rsid w:val="00A3699F"/>
    <w:rsid w:val="00A4326A"/>
    <w:rsid w:val="00A46F51"/>
    <w:rsid w:val="00A47888"/>
    <w:rsid w:val="00A569E9"/>
    <w:rsid w:val="00A56BCA"/>
    <w:rsid w:val="00A613C5"/>
    <w:rsid w:val="00A6460E"/>
    <w:rsid w:val="00A731DB"/>
    <w:rsid w:val="00A733DD"/>
    <w:rsid w:val="00A81CB8"/>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E04DA"/>
    <w:rsid w:val="00AE0E68"/>
    <w:rsid w:val="00AE208A"/>
    <w:rsid w:val="00AF0DB5"/>
    <w:rsid w:val="00B0071F"/>
    <w:rsid w:val="00B00B9A"/>
    <w:rsid w:val="00B01799"/>
    <w:rsid w:val="00B01AB5"/>
    <w:rsid w:val="00B04AFE"/>
    <w:rsid w:val="00B057CA"/>
    <w:rsid w:val="00B066BC"/>
    <w:rsid w:val="00B2294D"/>
    <w:rsid w:val="00B24E69"/>
    <w:rsid w:val="00B26A76"/>
    <w:rsid w:val="00B326A7"/>
    <w:rsid w:val="00B345F8"/>
    <w:rsid w:val="00B35B8C"/>
    <w:rsid w:val="00B41CD5"/>
    <w:rsid w:val="00B449BC"/>
    <w:rsid w:val="00B46735"/>
    <w:rsid w:val="00B50DE0"/>
    <w:rsid w:val="00B51CB3"/>
    <w:rsid w:val="00B62D41"/>
    <w:rsid w:val="00B67D3D"/>
    <w:rsid w:val="00B73853"/>
    <w:rsid w:val="00B74DD3"/>
    <w:rsid w:val="00B758BD"/>
    <w:rsid w:val="00B77C11"/>
    <w:rsid w:val="00B81365"/>
    <w:rsid w:val="00B824F7"/>
    <w:rsid w:val="00B84F62"/>
    <w:rsid w:val="00B91950"/>
    <w:rsid w:val="00B937F2"/>
    <w:rsid w:val="00B956F6"/>
    <w:rsid w:val="00BA24D0"/>
    <w:rsid w:val="00BA30F5"/>
    <w:rsid w:val="00BA6769"/>
    <w:rsid w:val="00BB0B15"/>
    <w:rsid w:val="00BB5EB6"/>
    <w:rsid w:val="00BC0DF1"/>
    <w:rsid w:val="00BC1387"/>
    <w:rsid w:val="00BC3B37"/>
    <w:rsid w:val="00BC4146"/>
    <w:rsid w:val="00BC49F6"/>
    <w:rsid w:val="00BD28F7"/>
    <w:rsid w:val="00BD2B6D"/>
    <w:rsid w:val="00BE090A"/>
    <w:rsid w:val="00BE1AFF"/>
    <w:rsid w:val="00BE2DDB"/>
    <w:rsid w:val="00BE3063"/>
    <w:rsid w:val="00BE584E"/>
    <w:rsid w:val="00BF196C"/>
    <w:rsid w:val="00BF3011"/>
    <w:rsid w:val="00BF6268"/>
    <w:rsid w:val="00BF7B94"/>
    <w:rsid w:val="00C026D3"/>
    <w:rsid w:val="00C050A6"/>
    <w:rsid w:val="00C10E66"/>
    <w:rsid w:val="00C113C3"/>
    <w:rsid w:val="00C1342F"/>
    <w:rsid w:val="00C15E41"/>
    <w:rsid w:val="00C16573"/>
    <w:rsid w:val="00C2066A"/>
    <w:rsid w:val="00C21FAB"/>
    <w:rsid w:val="00C2214F"/>
    <w:rsid w:val="00C378B4"/>
    <w:rsid w:val="00C4154F"/>
    <w:rsid w:val="00C42BC3"/>
    <w:rsid w:val="00C42EE7"/>
    <w:rsid w:val="00C459F6"/>
    <w:rsid w:val="00C47083"/>
    <w:rsid w:val="00C53A83"/>
    <w:rsid w:val="00C570CE"/>
    <w:rsid w:val="00C57747"/>
    <w:rsid w:val="00C60063"/>
    <w:rsid w:val="00C62D5D"/>
    <w:rsid w:val="00C62E02"/>
    <w:rsid w:val="00C635D0"/>
    <w:rsid w:val="00C64817"/>
    <w:rsid w:val="00C70404"/>
    <w:rsid w:val="00C72689"/>
    <w:rsid w:val="00C73111"/>
    <w:rsid w:val="00C80ED5"/>
    <w:rsid w:val="00C84998"/>
    <w:rsid w:val="00C87493"/>
    <w:rsid w:val="00C92164"/>
    <w:rsid w:val="00C93BF7"/>
    <w:rsid w:val="00C94D36"/>
    <w:rsid w:val="00C9617C"/>
    <w:rsid w:val="00CA20F1"/>
    <w:rsid w:val="00CA391B"/>
    <w:rsid w:val="00CA3FEE"/>
    <w:rsid w:val="00CA43C8"/>
    <w:rsid w:val="00CC4410"/>
    <w:rsid w:val="00CC6436"/>
    <w:rsid w:val="00CC7C61"/>
    <w:rsid w:val="00CD3427"/>
    <w:rsid w:val="00CE316E"/>
    <w:rsid w:val="00CE6828"/>
    <w:rsid w:val="00CF3937"/>
    <w:rsid w:val="00CF4318"/>
    <w:rsid w:val="00D02978"/>
    <w:rsid w:val="00D03A65"/>
    <w:rsid w:val="00D04EA5"/>
    <w:rsid w:val="00D05A0C"/>
    <w:rsid w:val="00D05B9F"/>
    <w:rsid w:val="00D0720D"/>
    <w:rsid w:val="00D079EF"/>
    <w:rsid w:val="00D12FBC"/>
    <w:rsid w:val="00D13158"/>
    <w:rsid w:val="00D16D5F"/>
    <w:rsid w:val="00D21903"/>
    <w:rsid w:val="00D2417F"/>
    <w:rsid w:val="00D2448E"/>
    <w:rsid w:val="00D26F74"/>
    <w:rsid w:val="00D3729B"/>
    <w:rsid w:val="00D438FB"/>
    <w:rsid w:val="00D45F38"/>
    <w:rsid w:val="00D53D78"/>
    <w:rsid w:val="00D5666C"/>
    <w:rsid w:val="00D57D23"/>
    <w:rsid w:val="00D62D62"/>
    <w:rsid w:val="00D70114"/>
    <w:rsid w:val="00D70761"/>
    <w:rsid w:val="00D77591"/>
    <w:rsid w:val="00D808C0"/>
    <w:rsid w:val="00D838D4"/>
    <w:rsid w:val="00D85E5B"/>
    <w:rsid w:val="00D85F50"/>
    <w:rsid w:val="00D86B24"/>
    <w:rsid w:val="00D87377"/>
    <w:rsid w:val="00D91852"/>
    <w:rsid w:val="00D93EA0"/>
    <w:rsid w:val="00D97E3D"/>
    <w:rsid w:val="00DA48B8"/>
    <w:rsid w:val="00DB01B9"/>
    <w:rsid w:val="00DB399E"/>
    <w:rsid w:val="00DB757C"/>
    <w:rsid w:val="00DC10C6"/>
    <w:rsid w:val="00DC163D"/>
    <w:rsid w:val="00DC1FD1"/>
    <w:rsid w:val="00DC2EBA"/>
    <w:rsid w:val="00DC316F"/>
    <w:rsid w:val="00DD38C3"/>
    <w:rsid w:val="00DD3CFF"/>
    <w:rsid w:val="00DD6986"/>
    <w:rsid w:val="00DD6C60"/>
    <w:rsid w:val="00DE13F7"/>
    <w:rsid w:val="00DE4852"/>
    <w:rsid w:val="00DE4C8E"/>
    <w:rsid w:val="00DF23AE"/>
    <w:rsid w:val="00DF44C7"/>
    <w:rsid w:val="00DF5A0B"/>
    <w:rsid w:val="00DF7F79"/>
    <w:rsid w:val="00E02300"/>
    <w:rsid w:val="00E0612A"/>
    <w:rsid w:val="00E12981"/>
    <w:rsid w:val="00E15EA9"/>
    <w:rsid w:val="00E243FB"/>
    <w:rsid w:val="00E31D79"/>
    <w:rsid w:val="00E33918"/>
    <w:rsid w:val="00E3575F"/>
    <w:rsid w:val="00E36E94"/>
    <w:rsid w:val="00E37DD3"/>
    <w:rsid w:val="00E401F9"/>
    <w:rsid w:val="00E40DE6"/>
    <w:rsid w:val="00E428E7"/>
    <w:rsid w:val="00E454BA"/>
    <w:rsid w:val="00E47B61"/>
    <w:rsid w:val="00E51900"/>
    <w:rsid w:val="00E560BE"/>
    <w:rsid w:val="00E56C0A"/>
    <w:rsid w:val="00E56C44"/>
    <w:rsid w:val="00E570CA"/>
    <w:rsid w:val="00E577B2"/>
    <w:rsid w:val="00E60BA1"/>
    <w:rsid w:val="00E64A49"/>
    <w:rsid w:val="00E7246E"/>
    <w:rsid w:val="00E728BE"/>
    <w:rsid w:val="00E85CFB"/>
    <w:rsid w:val="00E8612D"/>
    <w:rsid w:val="00EA413A"/>
    <w:rsid w:val="00EA62A7"/>
    <w:rsid w:val="00EB3866"/>
    <w:rsid w:val="00EB3EE8"/>
    <w:rsid w:val="00EB476B"/>
    <w:rsid w:val="00EB521B"/>
    <w:rsid w:val="00EB6AD3"/>
    <w:rsid w:val="00EC1255"/>
    <w:rsid w:val="00EC162F"/>
    <w:rsid w:val="00EC4B61"/>
    <w:rsid w:val="00EC722E"/>
    <w:rsid w:val="00ED34DE"/>
    <w:rsid w:val="00ED34E2"/>
    <w:rsid w:val="00ED47C8"/>
    <w:rsid w:val="00EE0964"/>
    <w:rsid w:val="00EE0C3A"/>
    <w:rsid w:val="00EE1AE6"/>
    <w:rsid w:val="00EE257E"/>
    <w:rsid w:val="00EE4F66"/>
    <w:rsid w:val="00EF196A"/>
    <w:rsid w:val="00EF7B08"/>
    <w:rsid w:val="00F0173F"/>
    <w:rsid w:val="00F04C65"/>
    <w:rsid w:val="00F04F51"/>
    <w:rsid w:val="00F065F7"/>
    <w:rsid w:val="00F14C4A"/>
    <w:rsid w:val="00F151BC"/>
    <w:rsid w:val="00F200A3"/>
    <w:rsid w:val="00F2270D"/>
    <w:rsid w:val="00F2327B"/>
    <w:rsid w:val="00F261E9"/>
    <w:rsid w:val="00F33145"/>
    <w:rsid w:val="00F356A7"/>
    <w:rsid w:val="00F41070"/>
    <w:rsid w:val="00F42D27"/>
    <w:rsid w:val="00F430F8"/>
    <w:rsid w:val="00F5752A"/>
    <w:rsid w:val="00F658E0"/>
    <w:rsid w:val="00F73148"/>
    <w:rsid w:val="00F74386"/>
    <w:rsid w:val="00F80DA4"/>
    <w:rsid w:val="00F839F6"/>
    <w:rsid w:val="00F84B7B"/>
    <w:rsid w:val="00F8758C"/>
    <w:rsid w:val="00F90E48"/>
    <w:rsid w:val="00F917E0"/>
    <w:rsid w:val="00F93308"/>
    <w:rsid w:val="00F9458C"/>
    <w:rsid w:val="00F95FEC"/>
    <w:rsid w:val="00F96C5E"/>
    <w:rsid w:val="00F97775"/>
    <w:rsid w:val="00FA0804"/>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D7"/>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 w:type="paragraph" w:styleId="Revision">
    <w:name w:val="Revision"/>
    <w:hidden/>
    <w:uiPriority w:val="99"/>
    <w:semiHidden/>
    <w:rsid w:val="003160CF"/>
    <w:pPr>
      <w:spacing w:after="0" w:line="240" w:lineRule="auto"/>
    </w:pPr>
    <w:rPr>
      <w:rFonts w:ascii="Times New Roman" w:eastAsia="Times New Roman" w:hAnsi="Times New Roman" w:cs="Times New Roman"/>
      <w:sz w:val="24"/>
      <w:szCs w:val="24"/>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microsoft.com/office/2016/09/relationships/commentsIds" Target="commentsIds.xml"/><Relationship Id="rId63" Type="http://schemas.openxmlformats.org/officeDocument/2006/relationships/image" Target="media/image46.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5.png"/><Relationship Id="rId268" Type="http://schemas.microsoft.com/office/2011/relationships/people" Target="people.xml"/><Relationship Id="rId11" Type="http://schemas.openxmlformats.org/officeDocument/2006/relationships/image" Target="media/image3.jpeg"/><Relationship Id="rId32" Type="http://schemas.openxmlformats.org/officeDocument/2006/relationships/image" Target="media/image19.emf"/><Relationship Id="rId53" Type="http://schemas.openxmlformats.org/officeDocument/2006/relationships/footer" Target="footer3.xml"/><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5.jpeg"/><Relationship Id="rId237" Type="http://schemas.openxmlformats.org/officeDocument/2006/relationships/image" Target="media/image216.png"/><Relationship Id="rId258" Type="http://schemas.openxmlformats.org/officeDocument/2006/relationships/footer" Target="footer6.xml"/><Relationship Id="rId22" Type="http://schemas.microsoft.com/office/2018/08/relationships/commentsExtensible" Target="commentsExtensible.xml"/><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header" Target="header7.xml"/><Relationship Id="rId23" Type="http://schemas.openxmlformats.org/officeDocument/2006/relationships/header" Target="header1.xml"/><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5.png"/><Relationship Id="rId109" Type="http://schemas.openxmlformats.org/officeDocument/2006/relationships/image" Target="media/image92.png"/><Relationship Id="rId260" Type="http://schemas.openxmlformats.org/officeDocument/2006/relationships/footer" Target="footer7.xml"/><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36.jpeg"/><Relationship Id="rId14" Type="http://schemas.openxmlformats.org/officeDocument/2006/relationships/image" Target="media/image6.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88.png"/><Relationship Id="rId220" Type="http://schemas.openxmlformats.org/officeDocument/2006/relationships/image" Target="media/image199.jpeg"/><Relationship Id="rId241" Type="http://schemas.openxmlformats.org/officeDocument/2006/relationships/image" Target="media/image220.png"/><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image" Target="media/image40.png"/><Relationship Id="rId262" Type="http://schemas.openxmlformats.org/officeDocument/2006/relationships/image" Target="media/image237.jpe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13.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8.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38.jpe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eader" Target="header4.xml"/><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39.jpeg"/><Relationship Id="rId17" Type="http://schemas.openxmlformats.org/officeDocument/2006/relationships/image" Target="media/image9.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footer" Target="footer4.xml"/><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header" Target="header5.xml"/><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0.png"/><Relationship Id="rId39" Type="http://schemas.openxmlformats.org/officeDocument/2006/relationships/image" Target="media/image26.png"/><Relationship Id="rId265" Type="http://schemas.openxmlformats.org/officeDocument/2006/relationships/image" Target="media/image240.jpeg"/><Relationship Id="rId50" Type="http://schemas.openxmlformats.org/officeDocument/2006/relationships/header" Target="header2.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4.jpe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0.png"/><Relationship Id="rId203" Type="http://schemas.openxmlformats.org/officeDocument/2006/relationships/footer" Target="footer5.xml"/><Relationship Id="rId19" Type="http://schemas.openxmlformats.org/officeDocument/2006/relationships/comments" Target="comments.xm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1.jpeg"/><Relationship Id="rId30" Type="http://schemas.openxmlformats.org/officeDocument/2006/relationships/image" Target="media/image17.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footer" Target="footer2.xml"/><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microsoft.com/office/2011/relationships/commentsExtended" Target="commentsExtended.xml"/><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header" Target="header3.xml"/><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jpeg"/><Relationship Id="rId257" Type="http://schemas.openxmlformats.org/officeDocument/2006/relationships/header" Target="header6.xml"/><Relationship Id="rId42" Type="http://schemas.openxmlformats.org/officeDocument/2006/relationships/image" Target="media/image29.png"/><Relationship Id="rId84" Type="http://schemas.openxmlformats.org/officeDocument/2006/relationships/image" Target="media/image67.png"/><Relationship Id="rId138" Type="http://schemas.openxmlformats.org/officeDocument/2006/relationships/image" Target="media/image121.png"/><Relationship Id="rId191" Type="http://schemas.openxmlformats.org/officeDocument/2006/relationships/image" Target="media/image172.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5120BD-82EF-40CE-A83A-7E701F7D5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230</Pages>
  <Words>36540</Words>
  <Characters>208278</Characters>
  <Application>Microsoft Office Word</Application>
  <DocSecurity>0</DocSecurity>
  <Lines>1735</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14</cp:revision>
  <dcterms:created xsi:type="dcterms:W3CDTF">2021-11-15T13:47:00Z</dcterms:created>
  <dcterms:modified xsi:type="dcterms:W3CDTF">2021-11-16T03:26:00Z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