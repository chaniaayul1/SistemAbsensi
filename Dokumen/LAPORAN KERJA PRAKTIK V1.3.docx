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DFC8" w14:textId="416B3F7B" w:rsidR="00957EEB" w:rsidRPr="004A0936" w:rsidRDefault="00C16573" w:rsidP="00C16573">
      <w:pPr>
        <w:jc w:val="center"/>
        <w:rPr>
          <w:b/>
          <w:bCs/>
          <w:sz w:val="28"/>
          <w:szCs w:val="28"/>
        </w:rPr>
      </w:pPr>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0" w:author=" " w:date="2021-11-12T07:15:00Z">
        <w:r w:rsidR="00EB521B">
          <w:rPr>
            <w:b/>
            <w:bCs/>
            <w:sz w:val="28"/>
            <w:szCs w:val="28"/>
          </w:rPr>
          <w:t>E</w:t>
        </w:r>
      </w:ins>
      <w:del w:id="1" w:author=" "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proofErr w:type="spellStart"/>
      <w:r>
        <w:t>Diajukan</w:t>
      </w:r>
      <w:proofErr w:type="spellEnd"/>
      <w:r>
        <w:t xml:space="preserve"> </w:t>
      </w:r>
      <w:proofErr w:type="spellStart"/>
      <w:r>
        <w:t>untuk</w:t>
      </w:r>
      <w:proofErr w:type="spellEnd"/>
      <w:r>
        <w:t xml:space="preserve"> </w:t>
      </w:r>
      <w:proofErr w:type="spellStart"/>
      <w:r>
        <w:t>Memenuhi</w:t>
      </w:r>
      <w:proofErr w:type="spellEnd"/>
      <w:r>
        <w:t xml:space="preserve"> Salah Satu </w:t>
      </w:r>
      <w:proofErr w:type="spellStart"/>
      <w:r>
        <w:t>Syarat</w:t>
      </w:r>
      <w:proofErr w:type="spellEnd"/>
      <w:r>
        <w:br/>
        <w:t xml:space="preserve">Mata </w:t>
      </w:r>
      <w:proofErr w:type="spellStart"/>
      <w:r>
        <w:t>kuliah</w:t>
      </w:r>
      <w:proofErr w:type="spellEnd"/>
      <w:r>
        <w:t xml:space="preserve"> </w:t>
      </w:r>
      <w:proofErr w:type="spellStart"/>
      <w:r>
        <w:t>Kerja</w:t>
      </w:r>
      <w:proofErr w:type="spellEnd"/>
      <w:r>
        <w:t xml:space="preserve"> </w:t>
      </w:r>
      <w:proofErr w:type="spellStart"/>
      <w:r>
        <w:t>Praktik</w:t>
      </w:r>
      <w:proofErr w:type="spellEnd"/>
      <w:r>
        <w:br/>
      </w:r>
      <w:proofErr w:type="spellStart"/>
      <w:r>
        <w:t>Jenjang</w:t>
      </w:r>
      <w:proofErr w:type="spellEnd"/>
      <w:r>
        <w:t xml:space="preserve"> Strata 1 pada Program </w:t>
      </w:r>
      <w:proofErr w:type="spellStart"/>
      <w:r>
        <w:t>Studi</w:t>
      </w:r>
      <w:proofErr w:type="spellEnd"/>
      <w:r>
        <w:t xml:space="preserve"> Teknik </w:t>
      </w:r>
      <w:proofErr w:type="spellStart"/>
      <w:r>
        <w:t>Informatika</w:t>
      </w:r>
      <w:proofErr w:type="spellEnd"/>
      <w:r>
        <w:br/>
        <w:t xml:space="preserve">Universitas </w:t>
      </w:r>
      <w:proofErr w:type="spellStart"/>
      <w:r>
        <w:t>Jenderal</w:t>
      </w:r>
      <w:proofErr w:type="spellEnd"/>
      <w:r>
        <w:t xml:space="preserve"> </w:t>
      </w:r>
      <w:proofErr w:type="spellStart"/>
      <w:r>
        <w:t>Achmad</w:t>
      </w:r>
      <w:proofErr w:type="spellEnd"/>
      <w:r>
        <w:t xml:space="preserve"> </w:t>
      </w:r>
      <w:proofErr w:type="spellStart"/>
      <w:r>
        <w:t>Yani</w:t>
      </w:r>
      <w:proofErr w:type="spellEnd"/>
    </w:p>
    <w:p w14:paraId="4E23909E" w14:textId="417EEE53" w:rsidR="00C16573" w:rsidRDefault="00C16573" w:rsidP="00C16573">
      <w:pPr>
        <w:jc w:val="center"/>
      </w:pPr>
    </w:p>
    <w:p w14:paraId="3D89ADB6" w14:textId="65D9E480" w:rsidR="00C16573" w:rsidRDefault="00C16573" w:rsidP="00C16573">
      <w:pPr>
        <w:jc w:val="center"/>
      </w:pPr>
    </w:p>
    <w:p w14:paraId="731FE3FB" w14:textId="6FFB779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proofErr w:type="spellStart"/>
      <w:r>
        <w:t>Disusun</w:t>
      </w:r>
      <w:proofErr w:type="spellEnd"/>
      <w:r>
        <w:t xml:space="preserve"> Oleh:</w:t>
      </w:r>
    </w:p>
    <w:p w14:paraId="24F27C58" w14:textId="1B1F9F85" w:rsidR="00C16573" w:rsidRDefault="00C16573" w:rsidP="00C16573">
      <w:pPr>
        <w:tabs>
          <w:tab w:val="center" w:pos="1560"/>
          <w:tab w:val="center" w:pos="6521"/>
        </w:tabs>
        <w:jc w:val="left"/>
      </w:pPr>
      <w:r>
        <w:rPr>
          <w:b/>
        </w:rPr>
        <w:tab/>
        <w:t>Chania Ayu Lestari</w:t>
      </w:r>
      <w:r>
        <w:rPr>
          <w:b/>
        </w:rPr>
        <w:tab/>
        <w:t xml:space="preserve">Rafi </w:t>
      </w:r>
      <w:proofErr w:type="spellStart"/>
      <w:r>
        <w:rPr>
          <w:b/>
        </w:rPr>
        <w:t>Aziizi</w:t>
      </w:r>
      <w:proofErr w:type="spellEnd"/>
      <w:r>
        <w:rPr>
          <w:b/>
        </w:rPr>
        <w:t xml:space="preserve"> </w:t>
      </w:r>
      <w:proofErr w:type="spellStart"/>
      <w:r>
        <w:rPr>
          <w:b/>
        </w:rPr>
        <w:t>Muchtar</w:t>
      </w:r>
      <w:proofErr w:type="spellEnd"/>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048744D6"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63306699" w:rsidR="00C16573" w:rsidRDefault="00C16573" w:rsidP="00764905">
      <w:pPr>
        <w:pStyle w:val="Heading1"/>
        <w:numPr>
          <w:ilvl w:val="0"/>
          <w:numId w:val="0"/>
        </w:numPr>
      </w:pPr>
      <w:bookmarkStart w:id="2" w:name="_heading=h.30j0zll"/>
      <w:bookmarkStart w:id="3" w:name="_Toc80034199"/>
      <w:bookmarkStart w:id="4" w:name="_Toc83115701"/>
      <w:bookmarkEnd w:id="2"/>
      <w:r>
        <w:t>LEMBAR PENGESAHAN</w:t>
      </w:r>
      <w:bookmarkEnd w:id="3"/>
      <w:bookmarkEnd w:id="4"/>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proofErr w:type="spellStart"/>
      <w:r>
        <w:t>Judul</w:t>
      </w:r>
      <w:proofErr w:type="spellEnd"/>
      <w:r>
        <w:t xml:space="preserve"> </w:t>
      </w:r>
      <w:proofErr w:type="spellStart"/>
      <w:r>
        <w:t>Kerja</w:t>
      </w:r>
      <w:proofErr w:type="spellEnd"/>
      <w:r>
        <w:t xml:space="preserve"> </w:t>
      </w:r>
      <w:proofErr w:type="spellStart"/>
      <w:r>
        <w:t>Praktik</w:t>
      </w:r>
      <w:proofErr w:type="spellEnd"/>
      <w:r>
        <w:t>:</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5" w:author="Rafi Aziizi" w:date="2021-11-12T07:34:00Z">
        <w:r w:rsidR="00C53A83">
          <w:rPr>
            <w:b/>
            <w:bCs/>
          </w:rPr>
          <w:t>E</w:t>
        </w:r>
      </w:ins>
      <w:del w:id="6"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42C5ACB5" w:rsidR="00C16573" w:rsidRDefault="00584C30" w:rsidP="00C16573">
      <w:pPr>
        <w:jc w:val="center"/>
      </w:pPr>
      <w:r>
        <w:rPr>
          <w:noProof/>
        </w:rPr>
        <w:drawing>
          <wp:anchor distT="0" distB="0" distL="114300" distR="114300" simplePos="0" relativeHeight="251656704" behindDoc="1" locked="0" layoutInCell="1" allowOverlap="1" wp14:anchorId="2A994AA6" wp14:editId="27C8C049">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1" locked="0" layoutInCell="1" allowOverlap="1" wp14:anchorId="24974F18" wp14:editId="5B856844">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18F28A80" w:rsidR="00C16573" w:rsidRDefault="00C16573" w:rsidP="00C16573">
      <w:r>
        <w:rPr>
          <w:noProof/>
        </w:rPr>
        <mc:AlternateContent>
          <mc:Choice Requires="wps">
            <w:drawing>
              <wp:anchor distT="45720" distB="45720" distL="114300" distR="114300" simplePos="0" relativeHeight="251650560" behindDoc="0" locked="0" layoutInCell="1" allowOverlap="1" wp14:anchorId="5EBE6AC4" wp14:editId="27FDD7F0">
                <wp:simplePos x="0" y="0"/>
                <wp:positionH relativeFrom="margin">
                  <wp:align>right</wp:align>
                </wp:positionH>
                <wp:positionV relativeFrom="paragraph">
                  <wp:posOffset>122555</wp:posOffset>
                </wp:positionV>
                <wp:extent cx="1924050" cy="526415"/>
                <wp:effectExtent l="0" t="0" r="0" b="6985"/>
                <wp:wrapSquare wrapText="bothSides"/>
                <wp:docPr id="285" name="Rectangle 285"/>
                <wp:cNvGraphicFramePr/>
                <a:graphic xmlns:a="http://schemas.openxmlformats.org/drawingml/2006/main">
                  <a:graphicData uri="http://schemas.microsoft.com/office/word/2010/wordprocessingShape">
                    <wps:wsp>
                      <wps:cNvSpPr/>
                      <wps:spPr>
                        <a:xfrm>
                          <a:off x="0" y="0"/>
                          <a:ext cx="1924050" cy="526694"/>
                        </a:xfrm>
                        <a:prstGeom prst="rect">
                          <a:avLst/>
                        </a:prstGeom>
                        <a:noFill/>
                        <a:ln>
                          <a:noFill/>
                        </a:ln>
                      </wps:spPr>
                      <wps:txbx>
                        <w:txbxContent>
                          <w:p w14:paraId="2C868C80" w14:textId="2E5D10CD" w:rsidR="001F2641" w:rsidRDefault="001F2641" w:rsidP="00C16573">
                            <w:pPr>
                              <w:jc w:val="center"/>
                            </w:pPr>
                            <w:r>
                              <w:rPr>
                                <w:b/>
                                <w:color w:val="000000"/>
                              </w:rPr>
                              <w:t xml:space="preserve">Rafi </w:t>
                            </w:r>
                            <w:proofErr w:type="spellStart"/>
                            <w:r>
                              <w:rPr>
                                <w:b/>
                                <w:color w:val="000000"/>
                              </w:rPr>
                              <w:t>Aziizi</w:t>
                            </w:r>
                            <w:proofErr w:type="spellEnd"/>
                            <w:r>
                              <w:rPr>
                                <w:b/>
                                <w:color w:val="000000"/>
                              </w:rPr>
                              <w:t xml:space="preserve"> </w:t>
                            </w:r>
                            <w:proofErr w:type="spellStart"/>
                            <w:r>
                              <w:rPr>
                                <w:b/>
                                <w:color w:val="000000"/>
                              </w:rPr>
                              <w:t>Muchtar</w:t>
                            </w:r>
                            <w:proofErr w:type="spellEnd"/>
                          </w:p>
                          <w:p w14:paraId="40C8DA39" w14:textId="5B9C5ADD" w:rsidR="001F2641" w:rsidRDefault="001F2641" w:rsidP="00C16573">
                            <w:pPr>
                              <w:jc w:val="center"/>
                            </w:pPr>
                            <w:r>
                              <w:rPr>
                                <w:color w:val="000000"/>
                              </w:rPr>
                              <w:t>NIM: 3411.18.1123</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BE6AC4" id="Rectangle 285" o:spid="_x0000_s1026" style="position:absolute;left:0;text-align:left;margin-left:100.3pt;margin-top:9.65pt;width:151.5pt;height:41.45pt;z-index:251650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1F2641" w:rsidRDefault="001F2641" w:rsidP="00C16573">
                      <w:pPr>
                        <w:jc w:val="center"/>
                      </w:pPr>
                      <w:r>
                        <w:rPr>
                          <w:b/>
                          <w:color w:val="000000"/>
                        </w:rPr>
                        <w:t xml:space="preserve">Rafi </w:t>
                      </w:r>
                      <w:proofErr w:type="spellStart"/>
                      <w:r>
                        <w:rPr>
                          <w:b/>
                          <w:color w:val="000000"/>
                        </w:rPr>
                        <w:t>Aziizi</w:t>
                      </w:r>
                      <w:proofErr w:type="spellEnd"/>
                      <w:r>
                        <w:rPr>
                          <w:b/>
                          <w:color w:val="000000"/>
                        </w:rPr>
                        <w:t xml:space="preserve"> </w:t>
                      </w:r>
                      <w:proofErr w:type="spellStart"/>
                      <w:r>
                        <w:rPr>
                          <w:b/>
                          <w:color w:val="000000"/>
                        </w:rPr>
                        <w:t>Muchtar</w:t>
                      </w:r>
                      <w:proofErr w:type="spellEnd"/>
                    </w:p>
                    <w:p w14:paraId="40C8DA39" w14:textId="5B9C5ADD" w:rsidR="001F2641" w:rsidRDefault="001F2641"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51584" behindDoc="0" locked="0" layoutInCell="1" allowOverlap="1" wp14:anchorId="1A703C1A" wp14:editId="5051E6DB">
                <wp:simplePos x="0" y="0"/>
                <wp:positionH relativeFrom="column">
                  <wp:posOffset>-48260</wp:posOffset>
                </wp:positionH>
                <wp:positionV relativeFrom="paragraph">
                  <wp:posOffset>108585</wp:posOffset>
                </wp:positionV>
                <wp:extent cx="2061210" cy="572770"/>
                <wp:effectExtent l="0" t="0" r="0" b="0"/>
                <wp:wrapSquare wrapText="bothSides"/>
                <wp:docPr id="289" name="Rectangle 289"/>
                <wp:cNvGraphicFramePr/>
                <a:graphic xmlns:a="http://schemas.openxmlformats.org/drawingml/2006/main">
                  <a:graphicData uri="http://schemas.microsoft.com/office/word/2010/wordprocessingShape">
                    <wps:wsp>
                      <wps:cNvSpPr/>
                      <wps:spPr>
                        <a:xfrm>
                          <a:off x="0" y="0"/>
                          <a:ext cx="2061210" cy="572770"/>
                        </a:xfrm>
                        <a:prstGeom prst="rect">
                          <a:avLst/>
                        </a:prstGeom>
                        <a:noFill/>
                        <a:ln>
                          <a:noFill/>
                        </a:ln>
                      </wps:spPr>
                      <wps:txbx>
                        <w:txbxContent>
                          <w:p w14:paraId="4C28AF0D" w14:textId="2D9F248C" w:rsidR="001F2641" w:rsidRDefault="001F2641" w:rsidP="00C16573">
                            <w:pPr>
                              <w:jc w:val="center"/>
                            </w:pPr>
                            <w:r>
                              <w:rPr>
                                <w:b/>
                                <w:color w:val="000000"/>
                              </w:rPr>
                              <w:t>Chania Ayu Lestari</w:t>
                            </w:r>
                          </w:p>
                          <w:p w14:paraId="4FD05FDC" w14:textId="2499AD6C" w:rsidR="001F2641" w:rsidRDefault="001F2641" w:rsidP="00C16573">
                            <w:pPr>
                              <w:jc w:val="center"/>
                            </w:pPr>
                            <w:r>
                              <w:rPr>
                                <w:color w:val="000000"/>
                              </w:rPr>
                              <w:t>NIM: 3411.18.1108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A703C1A" id="Rectangle 289" o:spid="_x0000_s1027" style="position:absolute;left:0;text-align:left;margin-left:-3.8pt;margin-top:8.55pt;width:162.3pt;height:45.1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1F2641" w:rsidRDefault="001F2641" w:rsidP="00C16573">
                      <w:pPr>
                        <w:jc w:val="center"/>
                      </w:pPr>
                      <w:r>
                        <w:rPr>
                          <w:b/>
                          <w:color w:val="000000"/>
                        </w:rPr>
                        <w:t>Chania Ayu Lestari</w:t>
                      </w:r>
                    </w:p>
                    <w:p w14:paraId="4FD05FDC" w14:textId="2499AD6C" w:rsidR="001F2641" w:rsidRDefault="001F2641" w:rsidP="00C16573">
                      <w:pPr>
                        <w:jc w:val="center"/>
                      </w:pPr>
                      <w:r>
                        <w:rPr>
                          <w:color w:val="000000"/>
                        </w:rPr>
                        <w:t>NIM: 3411.18.1108</w:t>
                      </w:r>
                    </w:p>
                  </w:txbxContent>
                </v:textbox>
                <w10:wrap type="square"/>
              </v:rect>
            </w:pict>
          </mc:Fallback>
        </mc:AlternateContent>
      </w:r>
      <w:bookmarkStart w:id="7" w:name="_heading=h.1fob9te"/>
      <w:bookmarkEnd w:id="7"/>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r>
        <w:rPr>
          <w:b/>
        </w:rPr>
        <w:t xml:space="preserve">Telah </w:t>
      </w:r>
      <w:proofErr w:type="spellStart"/>
      <w:ins w:id="8" w:author="Rafi Aziizi" w:date="2021-11-12T07:34:00Z">
        <w:r w:rsidR="00C53A83">
          <w:rPr>
            <w:b/>
          </w:rPr>
          <w:t>D</w:t>
        </w:r>
      </w:ins>
      <w:r>
        <w:rPr>
          <w:b/>
        </w:rPr>
        <w:t>iperiksa</w:t>
      </w:r>
      <w:proofErr w:type="spellEnd"/>
      <w:r>
        <w:rPr>
          <w:b/>
        </w:rPr>
        <w:t xml:space="preserve"> dan </w:t>
      </w:r>
      <w:proofErr w:type="spellStart"/>
      <w:r>
        <w:rPr>
          <w:b/>
        </w:rPr>
        <w:t>Disetujui</w:t>
      </w:r>
      <w:proofErr w:type="spellEnd"/>
    </w:p>
    <w:p w14:paraId="1264F8E2" w14:textId="63C0C83F" w:rsidR="00C16573" w:rsidRDefault="00C16573" w:rsidP="00C16573">
      <w:pPr>
        <w:spacing w:after="240"/>
        <w:jc w:val="center"/>
        <w:rPr>
          <w:b/>
        </w:rPr>
      </w:pPr>
      <w:proofErr w:type="spellStart"/>
      <w:r>
        <w:rPr>
          <w:b/>
        </w:rPr>
        <w:t>Sebagai</w:t>
      </w:r>
      <w:proofErr w:type="spellEnd"/>
      <w:r>
        <w:rPr>
          <w:b/>
        </w:rPr>
        <w:t xml:space="preserve"> </w:t>
      </w:r>
      <w:proofErr w:type="spellStart"/>
      <w:r>
        <w:rPr>
          <w:b/>
        </w:rPr>
        <w:t>Laporan</w:t>
      </w:r>
      <w:proofErr w:type="spellEnd"/>
      <w:r>
        <w:rPr>
          <w:b/>
        </w:rPr>
        <w:t xml:space="preserve"> </w:t>
      </w:r>
      <w:proofErr w:type="spellStart"/>
      <w:r>
        <w:rPr>
          <w:b/>
        </w:rPr>
        <w:t>Kerja</w:t>
      </w:r>
      <w:proofErr w:type="spellEnd"/>
      <w:r>
        <w:rPr>
          <w:b/>
        </w:rPr>
        <w:t xml:space="preserve"> </w:t>
      </w:r>
      <w:proofErr w:type="spellStart"/>
      <w:r>
        <w:rPr>
          <w:b/>
        </w:rPr>
        <w:t>Praktik</w:t>
      </w:r>
      <w:proofErr w:type="spellEnd"/>
      <w:r>
        <w:rPr>
          <w:b/>
        </w:rPr>
        <w:t>:</w:t>
      </w:r>
    </w:p>
    <w:p w14:paraId="46ACB903" w14:textId="372CD245" w:rsidR="00C16573" w:rsidRDefault="00505F11" w:rsidP="00C16573">
      <w:pPr>
        <w:jc w:val="center"/>
      </w:pPr>
      <w:r>
        <w:rPr>
          <w:noProof/>
        </w:rPr>
        <mc:AlternateContent>
          <mc:Choice Requires="wps">
            <w:drawing>
              <wp:anchor distT="0" distB="0" distL="0" distR="0" simplePos="0" relativeHeight="251652608" behindDoc="1" locked="0" layoutInCell="1" allowOverlap="1" wp14:anchorId="4B5C49A4" wp14:editId="1C5D622D">
                <wp:simplePos x="0" y="0"/>
                <wp:positionH relativeFrom="column">
                  <wp:posOffset>3467100</wp:posOffset>
                </wp:positionH>
                <wp:positionV relativeFrom="paragraph">
                  <wp:posOffset>231330</wp:posOffset>
                </wp:positionV>
                <wp:extent cx="2409825" cy="1381125"/>
                <wp:effectExtent l="0" t="0" r="9525" b="9525"/>
                <wp:wrapNone/>
                <wp:docPr id="283" name="Rectangle 283"/>
                <wp:cNvGraphicFramePr/>
                <a:graphic xmlns:a="http://schemas.openxmlformats.org/drawingml/2006/main">
                  <a:graphicData uri="http://schemas.microsoft.com/office/word/2010/wordprocessingShape">
                    <wps:wsp>
                      <wps:cNvSpPr/>
                      <wps:spPr>
                        <a:xfrm>
                          <a:off x="0" y="0"/>
                          <a:ext cx="2409825" cy="1381125"/>
                        </a:xfrm>
                        <a:prstGeom prst="rect">
                          <a:avLst/>
                        </a:prstGeom>
                        <a:solidFill>
                          <a:srgbClr val="FFFFFF"/>
                        </a:solidFill>
                        <a:ln>
                          <a:noFill/>
                        </a:ln>
                      </wps:spPr>
                      <wps:txbx>
                        <w:txbxContent>
                          <w:p w14:paraId="5D6D6A31" w14:textId="77777777" w:rsidR="001F2641" w:rsidRDefault="001F2641"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1F2641" w:rsidRDefault="001F2641"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1F2641" w:rsidRDefault="001F2641" w:rsidP="00C16573">
                            <w:pPr>
                              <w:spacing w:line="240" w:lineRule="auto"/>
                              <w:jc w:val="center"/>
                            </w:pPr>
                          </w:p>
                          <w:p w14:paraId="74BFB887" w14:textId="23A19CFD" w:rsidR="001F2641" w:rsidRDefault="001F2641" w:rsidP="00C16573">
                            <w:pPr>
                              <w:spacing w:line="240" w:lineRule="auto"/>
                              <w:jc w:val="center"/>
                            </w:pPr>
                          </w:p>
                          <w:p w14:paraId="0A1064D0" w14:textId="77777777" w:rsidR="001F2641" w:rsidRDefault="001F2641" w:rsidP="00C16573">
                            <w:pPr>
                              <w:spacing w:line="240" w:lineRule="auto"/>
                              <w:jc w:val="center"/>
                            </w:pPr>
                          </w:p>
                          <w:p w14:paraId="7A1713FE" w14:textId="13F6DCAA" w:rsidR="001F2641" w:rsidRDefault="001F2641"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r>
                              <w:rPr>
                                <w:color w:val="000000"/>
                                <w:u w:val="single"/>
                              </w:rPr>
                              <w:t>S.Kom</w:t>
                            </w:r>
                            <w:proofErr w:type="spellEnd"/>
                            <w:r>
                              <w:rPr>
                                <w:color w:val="000000"/>
                                <w:u w:val="single"/>
                              </w:rPr>
                              <w:t>., M.T.</w:t>
                            </w:r>
                          </w:p>
                          <w:p w14:paraId="6266E857" w14:textId="3644EAAD" w:rsidR="001F2641" w:rsidRDefault="001F2641" w:rsidP="00C16573">
                            <w:pPr>
                              <w:spacing w:line="240" w:lineRule="auto"/>
                              <w:jc w:val="center"/>
                            </w:pPr>
                            <w:r>
                              <w:rPr>
                                <w:color w:val="000000"/>
                              </w:rPr>
                              <w:t>NID. 4121.905.85</w:t>
                            </w:r>
                          </w:p>
                          <w:p w14:paraId="20EC2F31" w14:textId="77777777" w:rsidR="001F2641" w:rsidRDefault="001F2641" w:rsidP="00C16573">
                            <w:pPr>
                              <w:spacing w:line="240" w:lineRule="auto"/>
                              <w:jc w:val="center"/>
                            </w:pP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5C49A4" id="Rectangle 283" o:spid="_x0000_s1028" style="position:absolute;left:0;text-align:left;margin-left:273pt;margin-top:18.2pt;width:189.75pt;height:108.75pt;z-index:-251663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1F2641" w:rsidRDefault="001F2641"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1F2641" w:rsidRDefault="001F2641"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1F2641" w:rsidRDefault="001F2641" w:rsidP="00C16573">
                      <w:pPr>
                        <w:spacing w:line="240" w:lineRule="auto"/>
                        <w:jc w:val="center"/>
                      </w:pPr>
                    </w:p>
                    <w:p w14:paraId="74BFB887" w14:textId="23A19CFD" w:rsidR="001F2641" w:rsidRDefault="001F2641" w:rsidP="00C16573">
                      <w:pPr>
                        <w:spacing w:line="240" w:lineRule="auto"/>
                        <w:jc w:val="center"/>
                      </w:pPr>
                    </w:p>
                    <w:p w14:paraId="0A1064D0" w14:textId="77777777" w:rsidR="001F2641" w:rsidRDefault="001F2641" w:rsidP="00C16573">
                      <w:pPr>
                        <w:spacing w:line="240" w:lineRule="auto"/>
                        <w:jc w:val="center"/>
                      </w:pPr>
                    </w:p>
                    <w:p w14:paraId="7A1713FE" w14:textId="13F6DCAA" w:rsidR="001F2641" w:rsidRDefault="001F2641"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r>
                        <w:rPr>
                          <w:color w:val="000000"/>
                          <w:u w:val="single"/>
                        </w:rPr>
                        <w:t>S.Kom</w:t>
                      </w:r>
                      <w:proofErr w:type="spellEnd"/>
                      <w:r>
                        <w:rPr>
                          <w:color w:val="000000"/>
                          <w:u w:val="single"/>
                        </w:rPr>
                        <w:t>., M.T.</w:t>
                      </w:r>
                    </w:p>
                    <w:p w14:paraId="6266E857" w14:textId="3644EAAD" w:rsidR="001F2641" w:rsidRDefault="001F2641" w:rsidP="00C16573">
                      <w:pPr>
                        <w:spacing w:line="240" w:lineRule="auto"/>
                        <w:jc w:val="center"/>
                      </w:pPr>
                      <w:r>
                        <w:rPr>
                          <w:color w:val="000000"/>
                        </w:rPr>
                        <w:t>NID. 4121.905.85</w:t>
                      </w:r>
                    </w:p>
                    <w:p w14:paraId="20EC2F31" w14:textId="77777777" w:rsidR="001F2641" w:rsidRDefault="001F2641" w:rsidP="00C16573">
                      <w:pPr>
                        <w:spacing w:line="240" w:lineRule="auto"/>
                        <w:jc w:val="center"/>
                      </w:pPr>
                    </w:p>
                  </w:txbxContent>
                </v:textbox>
              </v:rect>
            </w:pict>
          </mc:Fallback>
        </mc:AlternateContent>
      </w:r>
      <w:r>
        <w:rPr>
          <w:noProof/>
        </w:rPr>
        <mc:AlternateContent>
          <mc:Choice Requires="wps">
            <w:drawing>
              <wp:anchor distT="0" distB="0" distL="0" distR="0" simplePos="0" relativeHeight="251653632" behindDoc="1" locked="0" layoutInCell="1" allowOverlap="1" wp14:anchorId="2E820407" wp14:editId="64A67EEA">
                <wp:simplePos x="0" y="0"/>
                <wp:positionH relativeFrom="column">
                  <wp:posOffset>-710375</wp:posOffset>
                </wp:positionH>
                <wp:positionV relativeFrom="paragraph">
                  <wp:posOffset>270312</wp:posOffset>
                </wp:positionV>
                <wp:extent cx="2191385" cy="1295400"/>
                <wp:effectExtent l="0" t="0" r="0" b="0"/>
                <wp:wrapNone/>
                <wp:docPr id="282" name="Rectangle 282"/>
                <wp:cNvGraphicFramePr/>
                <a:graphic xmlns:a="http://schemas.openxmlformats.org/drawingml/2006/main">
                  <a:graphicData uri="http://schemas.microsoft.com/office/word/2010/wordprocessingShape">
                    <wps:wsp>
                      <wps:cNvSpPr/>
                      <wps:spPr>
                        <a:xfrm>
                          <a:off x="0" y="0"/>
                          <a:ext cx="2191385" cy="1295400"/>
                        </a:xfrm>
                        <a:prstGeom prst="rect">
                          <a:avLst/>
                        </a:prstGeom>
                        <a:solidFill>
                          <a:srgbClr val="FFFFFF"/>
                        </a:solidFill>
                        <a:ln>
                          <a:noFill/>
                        </a:ln>
                      </wps:spPr>
                      <wps:txbx>
                        <w:txbxContent>
                          <w:p w14:paraId="392481EA" w14:textId="77777777" w:rsidR="001F2641" w:rsidRDefault="001F2641"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1F2641" w:rsidRDefault="001F2641" w:rsidP="00C16573">
                            <w:pPr>
                              <w:spacing w:line="240" w:lineRule="auto"/>
                              <w:jc w:val="center"/>
                            </w:pPr>
                          </w:p>
                          <w:p w14:paraId="2948B538" w14:textId="77777777" w:rsidR="001F2641" w:rsidRDefault="001F2641" w:rsidP="00C16573">
                            <w:pPr>
                              <w:spacing w:line="240" w:lineRule="auto"/>
                              <w:jc w:val="center"/>
                            </w:pPr>
                          </w:p>
                          <w:p w14:paraId="655CF6DD" w14:textId="77777777" w:rsidR="001F2641" w:rsidRDefault="001F2641"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3A776E1A" w14:textId="77777777" w:rsidR="001F2641" w:rsidRDefault="001F2641" w:rsidP="00C16573">
                            <w:pPr>
                              <w:spacing w:line="240" w:lineRule="auto"/>
                            </w:pPr>
                          </w:p>
                          <w:p w14:paraId="12C7B1EA" w14:textId="34370A25" w:rsidR="001F2641" w:rsidRDefault="001F2641"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E820407" id="Rectangle 282" o:spid="_x0000_s1029" style="position:absolute;left:0;text-align:left;margin-left:-55.95pt;margin-top:21.3pt;width:172.55pt;height:102pt;z-index:-251662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1F2641" w:rsidRDefault="001F2641"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1F2641" w:rsidRDefault="001F2641" w:rsidP="00C16573">
                      <w:pPr>
                        <w:spacing w:line="240" w:lineRule="auto"/>
                        <w:jc w:val="center"/>
                      </w:pPr>
                    </w:p>
                    <w:p w14:paraId="2948B538" w14:textId="77777777" w:rsidR="001F2641" w:rsidRDefault="001F2641" w:rsidP="00C16573">
                      <w:pPr>
                        <w:spacing w:line="240" w:lineRule="auto"/>
                        <w:jc w:val="center"/>
                      </w:pPr>
                    </w:p>
                    <w:p w14:paraId="655CF6DD" w14:textId="77777777" w:rsidR="001F2641" w:rsidRDefault="001F2641"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3A776E1A" w14:textId="77777777" w:rsidR="001F2641" w:rsidRDefault="001F2641" w:rsidP="00C16573">
                      <w:pPr>
                        <w:spacing w:line="240" w:lineRule="auto"/>
                      </w:pPr>
                    </w:p>
                    <w:p w14:paraId="12C7B1EA" w14:textId="34370A25" w:rsidR="001F2641" w:rsidRDefault="001F2641"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v:textbox>
              </v:rect>
            </w:pict>
          </mc:Fallback>
        </mc:AlternateContent>
      </w:r>
      <w:r w:rsidR="00C16573">
        <w:t xml:space="preserve">Pada </w:t>
      </w:r>
      <w:proofErr w:type="spellStart"/>
      <w:r w:rsidR="00C16573">
        <w:t>Tanggal</w:t>
      </w:r>
      <w:proofErr w:type="spellEnd"/>
      <w:r w:rsidR="00C16573">
        <w:t xml:space="preserve"> ___</w:t>
      </w:r>
      <w:ins w:id="9" w:author="Rafi Aziizi" w:date="2021-11-12T12:41:00Z">
        <w:r w:rsidR="00F14C4A">
          <w:t xml:space="preserve"> November</w:t>
        </w:r>
      </w:ins>
      <w:del w:id="10" w:author="Rafi Aziizi" w:date="2021-11-12T12:41:00Z">
        <w:r w:rsidR="00C16573" w:rsidDel="00F14C4A">
          <w:delText xml:space="preserve"> ________</w:delText>
        </w:r>
      </w:del>
      <w:r w:rsidR="00C16573">
        <w:t xml:space="preserve"> 2021</w:t>
      </w:r>
    </w:p>
    <w:p w14:paraId="6B4289CB" w14:textId="7420D52E"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659776" behindDoc="1" locked="0" layoutInCell="1" allowOverlap="1" wp14:anchorId="4783E882" wp14:editId="39EB4388">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505F11">
        <w:rPr>
          <w:noProof/>
        </w:rPr>
        <mc:AlternateContent>
          <mc:Choice Requires="wps">
            <w:drawing>
              <wp:anchor distT="0" distB="0" distL="0" distR="0" simplePos="0" relativeHeight="251654656" behindDoc="1" locked="0" layoutInCell="1" allowOverlap="1" wp14:anchorId="4A12B952" wp14:editId="0C32C4F5">
                <wp:simplePos x="0" y="0"/>
                <wp:positionH relativeFrom="margin">
                  <wp:posOffset>1325880</wp:posOffset>
                </wp:positionH>
                <wp:positionV relativeFrom="page">
                  <wp:posOffset>8049733</wp:posOffset>
                </wp:positionV>
                <wp:extent cx="2276475" cy="1552575"/>
                <wp:effectExtent l="0" t="0" r="9525" b="9525"/>
                <wp:wrapNone/>
                <wp:docPr id="288" name="Rectangle 288"/>
                <wp:cNvGraphicFramePr/>
                <a:graphic xmlns:a="http://schemas.openxmlformats.org/drawingml/2006/main">
                  <a:graphicData uri="http://schemas.microsoft.com/office/word/2010/wordprocessingShape">
                    <wps:wsp>
                      <wps:cNvSpPr/>
                      <wps:spPr>
                        <a:xfrm>
                          <a:off x="0" y="0"/>
                          <a:ext cx="2276475" cy="1552575"/>
                        </a:xfrm>
                        <a:prstGeom prst="rect">
                          <a:avLst/>
                        </a:prstGeom>
                        <a:solidFill>
                          <a:srgbClr val="FFFFFF"/>
                        </a:solidFill>
                        <a:ln>
                          <a:noFill/>
                        </a:ln>
                      </wps:spPr>
                      <wps:txbx>
                        <w:txbxContent>
                          <w:p w14:paraId="6CEB38F1" w14:textId="77777777" w:rsidR="001F2641" w:rsidRDefault="001F2641" w:rsidP="00C16573">
                            <w:pPr>
                              <w:spacing w:line="480" w:lineRule="auto"/>
                              <w:jc w:val="center"/>
                            </w:pPr>
                            <w:proofErr w:type="spellStart"/>
                            <w:r>
                              <w:rPr>
                                <w:b/>
                                <w:color w:val="000000"/>
                              </w:rPr>
                              <w:t>Diketahui</w:t>
                            </w:r>
                            <w:proofErr w:type="spellEnd"/>
                            <w:r>
                              <w:rPr>
                                <w:b/>
                                <w:color w:val="000000"/>
                              </w:rPr>
                              <w:t>,</w:t>
                            </w:r>
                          </w:p>
                          <w:p w14:paraId="16F45E14" w14:textId="77777777" w:rsidR="001F2641" w:rsidRDefault="001F2641"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1F2641" w:rsidRDefault="001F2641"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57CBA8D4" w14:textId="77777777" w:rsidR="001F2641" w:rsidRDefault="001F2641" w:rsidP="00C16573">
                            <w:pPr>
                              <w:spacing w:line="240" w:lineRule="auto"/>
                              <w:jc w:val="center"/>
                            </w:pPr>
                          </w:p>
                          <w:p w14:paraId="3B18BA30" w14:textId="418CC9F5" w:rsidR="001F2641" w:rsidRDefault="001F2641"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r>
                              <w:rPr>
                                <w:color w:val="000000"/>
                                <w:u w:val="single"/>
                              </w:rPr>
                              <w:t>S.Kom</w:t>
                            </w:r>
                            <w:proofErr w:type="spellEnd"/>
                            <w:r>
                              <w:rPr>
                                <w:color w:val="000000"/>
                                <w:u w:val="single"/>
                              </w:rPr>
                              <w:t>., M.T.</w:t>
                            </w:r>
                          </w:p>
                          <w:p w14:paraId="3EAB8FDD" w14:textId="74217115" w:rsidR="001F2641" w:rsidRDefault="001F2641" w:rsidP="00C16573">
                            <w:pPr>
                              <w:spacing w:line="240" w:lineRule="auto"/>
                              <w:jc w:val="center"/>
                            </w:pPr>
                            <w:r>
                              <w:rPr>
                                <w:color w:val="000000"/>
                              </w:rPr>
                              <w:t>NID. 4121.758.78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A12B952" id="Rectangle 288" o:spid="_x0000_s1030" style="position:absolute;left:0;text-align:left;margin-left:104.4pt;margin-top:633.85pt;width:179.25pt;height:122.2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1F2641" w:rsidRDefault="001F2641" w:rsidP="00C16573">
                      <w:pPr>
                        <w:spacing w:line="480" w:lineRule="auto"/>
                        <w:jc w:val="center"/>
                      </w:pPr>
                      <w:proofErr w:type="spellStart"/>
                      <w:r>
                        <w:rPr>
                          <w:b/>
                          <w:color w:val="000000"/>
                        </w:rPr>
                        <w:t>Diketahui</w:t>
                      </w:r>
                      <w:proofErr w:type="spellEnd"/>
                      <w:r>
                        <w:rPr>
                          <w:b/>
                          <w:color w:val="000000"/>
                        </w:rPr>
                        <w:t>,</w:t>
                      </w:r>
                    </w:p>
                    <w:p w14:paraId="16F45E14" w14:textId="77777777" w:rsidR="001F2641" w:rsidRDefault="001F2641"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1F2641" w:rsidRDefault="001F2641"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57CBA8D4" w14:textId="77777777" w:rsidR="001F2641" w:rsidRDefault="001F2641" w:rsidP="00C16573">
                      <w:pPr>
                        <w:spacing w:line="240" w:lineRule="auto"/>
                        <w:jc w:val="center"/>
                      </w:pPr>
                    </w:p>
                    <w:p w14:paraId="3B18BA30" w14:textId="418CC9F5" w:rsidR="001F2641" w:rsidRDefault="001F2641"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r>
                        <w:rPr>
                          <w:color w:val="000000"/>
                          <w:u w:val="single"/>
                        </w:rPr>
                        <w:t>S.Kom</w:t>
                      </w:r>
                      <w:proofErr w:type="spellEnd"/>
                      <w:r>
                        <w:rPr>
                          <w:color w:val="000000"/>
                          <w:u w:val="single"/>
                        </w:rPr>
                        <w:t>., M.T.</w:t>
                      </w:r>
                    </w:p>
                    <w:p w14:paraId="3EAB8FDD" w14:textId="74217115" w:rsidR="001F2641" w:rsidRDefault="001F2641" w:rsidP="00C16573">
                      <w:pPr>
                        <w:spacing w:line="240" w:lineRule="auto"/>
                        <w:jc w:val="center"/>
                      </w:pPr>
                      <w:r>
                        <w:rPr>
                          <w:color w:val="000000"/>
                        </w:rPr>
                        <w:t>NID. 4121.758.78</w:t>
                      </w:r>
                    </w:p>
                  </w:txbxContent>
                </v:textbox>
                <w10:wrap anchorx="margin" anchory="page"/>
              </v:rect>
            </w:pict>
          </mc:Fallback>
        </mc:AlternateContent>
      </w:r>
    </w:p>
    <w:p w14:paraId="5F35C34D" w14:textId="3175B34B" w:rsidR="00505F11" w:rsidRDefault="00FA382F" w:rsidP="00BB0B15">
      <w:pPr>
        <w:rPr>
          <w:b/>
        </w:rPr>
      </w:pPr>
      <w:del w:id="11" w:author="Rafi Aziizi" w:date="2021-11-12T11:02:00Z">
        <w:r w:rsidDel="00C9617C">
          <w:rPr>
            <w:noProof/>
          </w:rPr>
          <w:drawing>
            <wp:anchor distT="0" distB="0" distL="114300" distR="114300" simplePos="0" relativeHeight="251826688" behindDoc="1" locked="0" layoutInCell="1" allowOverlap="1" wp14:anchorId="68815943" wp14:editId="0B6C22A9">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689BE000" w:rsidR="00505F11" w:rsidRDefault="00764905" w:rsidP="00C16573">
      <w:pPr>
        <w:jc w:val="center"/>
        <w:rPr>
          <w:b/>
        </w:rPr>
      </w:pPr>
      <w:r>
        <w:rPr>
          <w:noProof/>
        </w:rPr>
        <w:lastRenderedPageBreak/>
        <w:drawing>
          <wp:inline distT="0" distB="0" distL="0" distR="0" wp14:anchorId="73EBCC32" wp14:editId="12BA92F2">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63DCE710" w:rsidR="00764905" w:rsidRPr="00764905" w:rsidRDefault="00764905" w:rsidP="00764905">
      <w:pPr>
        <w:pStyle w:val="Heading1"/>
        <w:numPr>
          <w:ilvl w:val="0"/>
          <w:numId w:val="0"/>
        </w:numPr>
        <w:rPr>
          <w:lang w:val="en-US"/>
        </w:rPr>
      </w:pPr>
      <w:bookmarkStart w:id="12" w:name="_Toc80034200"/>
      <w:bookmarkStart w:id="13" w:name="_Toc83115702"/>
      <w:r>
        <w:rPr>
          <w:lang w:val="en-US"/>
        </w:rPr>
        <w:t>LEMBAR PENYATAAN KEASLIAN</w:t>
      </w:r>
      <w:bookmarkEnd w:id="12"/>
      <w:bookmarkEnd w:id="13"/>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 xml:space="preserve">Kami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kami </w:t>
      </w:r>
      <w:proofErr w:type="spellStart"/>
      <w:r>
        <w:t>buat</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sebagai</w:t>
      </w:r>
      <w:proofErr w:type="spellEnd"/>
      <w:r>
        <w:t xml:space="preserve"> </w:t>
      </w:r>
      <w:proofErr w:type="spellStart"/>
      <w:r>
        <w:t>berikut</w:t>
      </w:r>
      <w:proofErr w:type="spellEnd"/>
      <w:r>
        <w: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14" w:author="Rafi Aziizi" w:date="2021-11-12T07:34:00Z">
        <w:r w:rsidR="00C53A83">
          <w:rPr>
            <w:b/>
            <w:bCs/>
          </w:rPr>
          <w:t>E</w:t>
        </w:r>
      </w:ins>
      <w:del w:id="15"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kami. </w:t>
      </w:r>
      <w:proofErr w:type="spellStart"/>
      <w:r>
        <w:t>Laporan</w:t>
      </w:r>
      <w:proofErr w:type="spellEnd"/>
      <w:r>
        <w:t xml:space="preserve"> </w:t>
      </w:r>
      <w:proofErr w:type="spellStart"/>
      <w:r>
        <w:t>beserta</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pekerjaan</w:t>
      </w:r>
      <w:proofErr w:type="spellEnd"/>
      <w:r>
        <w:t xml:space="preserve"> kami </w:t>
      </w:r>
      <w:proofErr w:type="spellStart"/>
      <w:r>
        <w:t>sepenuhnya</w:t>
      </w:r>
      <w:proofErr w:type="spellEnd"/>
      <w:r>
        <w:t xml:space="preserve">. Ide, </w:t>
      </w:r>
      <w:proofErr w:type="spellStart"/>
      <w:r>
        <w:t>pendapat</w:t>
      </w:r>
      <w:proofErr w:type="spellEnd"/>
      <w:r>
        <w:t xml:space="preserve">, </w:t>
      </w:r>
      <w:proofErr w:type="spellStart"/>
      <w:r>
        <w:t>atau</w:t>
      </w:r>
      <w:proofErr w:type="spellEnd"/>
      <w:r>
        <w:t xml:space="preserve"> </w:t>
      </w:r>
      <w:proofErr w:type="spellStart"/>
      <w:r>
        <w:t>materi</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sumber</w:t>
      </w:r>
      <w:proofErr w:type="spellEnd"/>
      <w:r>
        <w:t xml:space="preserve"> lain </w:t>
      </w:r>
      <w:proofErr w:type="spellStart"/>
      <w:r>
        <w:t>telah</w:t>
      </w:r>
      <w:proofErr w:type="spellEnd"/>
      <w:r>
        <w:t xml:space="preserve"> </w:t>
      </w:r>
      <w:proofErr w:type="spellStart"/>
      <w:r>
        <w:t>dikutip</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penulisan</w:t>
      </w:r>
      <w:proofErr w:type="spellEnd"/>
      <w:r>
        <w:t xml:space="preserve"> </w:t>
      </w:r>
      <w:proofErr w:type="spellStart"/>
      <w:r>
        <w:t>referensi</w:t>
      </w:r>
      <w:proofErr w:type="spellEnd"/>
      <w:r>
        <w:t xml:space="preserve"> yang </w:t>
      </w:r>
      <w:proofErr w:type="spellStart"/>
      <w:r>
        <w:t>sesuai</w:t>
      </w:r>
      <w:proofErr w:type="spellEnd"/>
      <w:r>
        <w:t xml:space="preserve"> dan </w:t>
      </w:r>
      <w:proofErr w:type="spellStart"/>
      <w:r>
        <w:t>baku</w:t>
      </w:r>
      <w:proofErr w:type="spellEnd"/>
      <w:r>
        <w:t>.</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telah</w:t>
      </w:r>
      <w:proofErr w:type="spellEnd"/>
      <w:r>
        <w:t xml:space="preserve"> kami </w:t>
      </w:r>
      <w:proofErr w:type="spellStart"/>
      <w:r>
        <w:t>buat</w:t>
      </w:r>
      <w:proofErr w:type="spellEnd"/>
      <w:r>
        <w:t>.</w:t>
      </w:r>
    </w:p>
    <w:p w14:paraId="04B2A2F6" w14:textId="4413ADE0" w:rsidR="00764905" w:rsidRDefault="00764905" w:rsidP="00764905">
      <w:pPr>
        <w:jc w:val="center"/>
      </w:pPr>
    </w:p>
    <w:p w14:paraId="720F171B" w14:textId="0DA840D3" w:rsidR="006E062D" w:rsidRDefault="006E062D" w:rsidP="00764905">
      <w:pPr>
        <w:jc w:val="center"/>
      </w:pPr>
    </w:p>
    <w:p w14:paraId="542257F6" w14:textId="1D03F2D8" w:rsidR="00764905" w:rsidRDefault="00764905" w:rsidP="00764905">
      <w:pPr>
        <w:jc w:val="center"/>
      </w:pPr>
      <w:proofErr w:type="spellStart"/>
      <w:r>
        <w:t>Cimahi</w:t>
      </w:r>
      <w:proofErr w:type="spellEnd"/>
      <w:r>
        <w:t xml:space="preserve">, </w:t>
      </w:r>
      <w:del w:id="16" w:author="Rafi Aziizi" w:date="2021-11-12T11:03:00Z">
        <w:r w:rsidDel="00C9617C">
          <w:delText xml:space="preserve">September </w:delText>
        </w:r>
      </w:del>
      <w:ins w:id="17" w:author="Rafi Aziizi" w:date="2021-11-12T11:03:00Z">
        <w:r w:rsidR="00C9617C">
          <w:t xml:space="preserve">November </w:t>
        </w:r>
      </w:ins>
      <w:r>
        <w:t>2021</w:t>
      </w:r>
    </w:p>
    <w:p w14:paraId="449552BB" w14:textId="3F5B9C07" w:rsidR="00764905" w:rsidRDefault="00BB0B15" w:rsidP="00764905">
      <w:pPr>
        <w:jc w:val="center"/>
      </w:pPr>
      <w:r>
        <w:rPr>
          <w:noProof/>
        </w:rPr>
        <w:drawing>
          <wp:anchor distT="0" distB="0" distL="114300" distR="114300" simplePos="0" relativeHeight="251658752" behindDoc="1" locked="0" layoutInCell="1" allowOverlap="1" wp14:anchorId="447D1F72" wp14:editId="1AA3FA46">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657728" behindDoc="1" locked="0" layoutInCell="1" allowOverlap="1" wp14:anchorId="5EED1998" wp14:editId="1FC5174A">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 xml:space="preserve">Rafi </w:t>
            </w:r>
            <w:proofErr w:type="spellStart"/>
            <w:r>
              <w:rPr>
                <w:b/>
              </w:rPr>
              <w:t>Aziizi</w:t>
            </w:r>
            <w:proofErr w:type="spellEnd"/>
            <w:r>
              <w:rPr>
                <w:b/>
              </w:rPr>
              <w:t xml:space="preserve"> </w:t>
            </w:r>
            <w:proofErr w:type="spellStart"/>
            <w:r>
              <w:rPr>
                <w:b/>
              </w:rPr>
              <w:t>Muchtar</w:t>
            </w:r>
            <w:proofErr w:type="spellEnd"/>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7A187B39" w:rsidR="006E062D" w:rsidRPr="00764905" w:rsidRDefault="006E062D" w:rsidP="006E062D">
      <w:pPr>
        <w:pStyle w:val="Heading1"/>
        <w:numPr>
          <w:ilvl w:val="0"/>
          <w:numId w:val="0"/>
        </w:numPr>
        <w:rPr>
          <w:lang w:val="en-US"/>
        </w:rPr>
      </w:pPr>
      <w:bookmarkStart w:id="18" w:name="_Toc80034201"/>
      <w:bookmarkStart w:id="19" w:name="_Toc83115703"/>
      <w:r>
        <w:rPr>
          <w:lang w:val="en-US"/>
        </w:rPr>
        <w:lastRenderedPageBreak/>
        <w:t>KATA PENGANTAR</w:t>
      </w:r>
      <w:bookmarkEnd w:id="18"/>
      <w:bookmarkEnd w:id="19"/>
    </w:p>
    <w:p w14:paraId="22EDEECB" w14:textId="77777777" w:rsidR="00B77C11" w:rsidRDefault="00B77C11" w:rsidP="006E062D"/>
    <w:p w14:paraId="63DAB0DC" w14:textId="41194C76" w:rsidR="006E062D" w:rsidRDefault="007E6E4A" w:rsidP="00DD6C60">
      <w:pPr>
        <w:ind w:firstLine="360"/>
      </w:pPr>
      <w:proofErr w:type="spellStart"/>
      <w:r>
        <w:t>Puji</w:t>
      </w:r>
      <w:proofErr w:type="spellEnd"/>
      <w:r>
        <w:t xml:space="preserve"> </w:t>
      </w:r>
      <w:proofErr w:type="spellStart"/>
      <w:r>
        <w:t>syukur</w:t>
      </w:r>
      <w:proofErr w:type="spellEnd"/>
      <w:r>
        <w:t xml:space="preserve"> kami </w:t>
      </w:r>
      <w:proofErr w:type="spellStart"/>
      <w:r>
        <w:t>panjatkan</w:t>
      </w:r>
      <w:proofErr w:type="spellEnd"/>
      <w:r>
        <w:t xml:space="preserve"> </w:t>
      </w:r>
      <w:proofErr w:type="spellStart"/>
      <w:r>
        <w:t>kepada</w:t>
      </w:r>
      <w:proofErr w:type="spellEnd"/>
      <w:r>
        <w:t xml:space="preserve"> </w:t>
      </w:r>
      <w:proofErr w:type="spellStart"/>
      <w:r w:rsidR="00470EF1">
        <w:t>Tuhan</w:t>
      </w:r>
      <w:proofErr w:type="spellEnd"/>
      <w:r w:rsidR="00470EF1">
        <w:t xml:space="preserve"> yang </w:t>
      </w:r>
      <w:proofErr w:type="spellStart"/>
      <w:r w:rsidR="00470EF1">
        <w:t>Maha</w:t>
      </w:r>
      <w:proofErr w:type="spellEnd"/>
      <w:r w:rsidR="00470EF1">
        <w:t xml:space="preserve"> </w:t>
      </w:r>
      <w:proofErr w:type="spellStart"/>
      <w:r w:rsidR="00470EF1">
        <w:t>Esa</w:t>
      </w:r>
      <w:proofErr w:type="spellEnd"/>
      <w:r w:rsidR="00470EF1">
        <w:t xml:space="preserve"> </w:t>
      </w:r>
      <w:proofErr w:type="spellStart"/>
      <w:r w:rsidR="00470EF1">
        <w:t>karena</w:t>
      </w:r>
      <w:proofErr w:type="spellEnd"/>
      <w:r w:rsidR="00470EF1">
        <w:t xml:space="preserve"> </w:t>
      </w:r>
      <w:proofErr w:type="spellStart"/>
      <w:r w:rsidR="00470EF1">
        <w:t>berkat</w:t>
      </w:r>
      <w:proofErr w:type="spellEnd"/>
      <w:r w:rsidR="00470EF1">
        <w:t xml:space="preserve"> </w:t>
      </w:r>
      <w:proofErr w:type="spellStart"/>
      <w:r w:rsidR="00470EF1">
        <w:t>rahmat</w:t>
      </w:r>
      <w:proofErr w:type="spellEnd"/>
      <w:r w:rsidR="00470EF1">
        <w:t xml:space="preserve">, dan </w:t>
      </w:r>
      <w:proofErr w:type="spellStart"/>
      <w:r w:rsidR="00470EF1">
        <w:t>karunia</w:t>
      </w:r>
      <w:proofErr w:type="spellEnd"/>
      <w:r w:rsidR="00470EF1">
        <w:t xml:space="preserve">-Nya, </w:t>
      </w:r>
      <w:r>
        <w:t xml:space="preserve">kami </w:t>
      </w:r>
      <w:proofErr w:type="spellStart"/>
      <w:r>
        <w:t>sebagai</w:t>
      </w:r>
      <w:proofErr w:type="spellEnd"/>
      <w:r>
        <w:t xml:space="preserve"> Tim </w:t>
      </w:r>
      <w:proofErr w:type="spellStart"/>
      <w:r>
        <w:t>penyusun</w:t>
      </w:r>
      <w:proofErr w:type="spellEnd"/>
      <w:r>
        <w:t xml:space="preserve"> dan </w:t>
      </w:r>
      <w:proofErr w:type="spellStart"/>
      <w:r>
        <w:t>perancang</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dokumen</w:t>
      </w:r>
      <w:proofErr w:type="spellEnd"/>
      <w:r>
        <w:t xml:space="preserve"> </w:t>
      </w:r>
      <w:proofErr w:type="spellStart"/>
      <w:r>
        <w:t>dengan</w:t>
      </w:r>
      <w:proofErr w:type="spellEnd"/>
      <w:r>
        <w:t xml:space="preserve"> </w:t>
      </w:r>
      <w:r>
        <w:rPr>
          <w:lang w:val="id-ID"/>
        </w:rPr>
        <w:t>judul</w:t>
      </w:r>
      <w:r>
        <w:t xml:space="preserve"> </w:t>
      </w:r>
      <w:r w:rsidR="0000520E">
        <w:t>“</w:t>
      </w:r>
      <w:proofErr w:type="spellStart"/>
      <w:r w:rsidR="0000520E" w:rsidRPr="0000520E">
        <w:t>Sistem</w:t>
      </w:r>
      <w:proofErr w:type="spellEnd"/>
      <w:r w:rsidR="0000520E" w:rsidRPr="0000520E">
        <w:t xml:space="preserve"> Absensi </w:t>
      </w:r>
      <w:proofErr w:type="spellStart"/>
      <w:r w:rsidR="0000520E" w:rsidRPr="0000520E">
        <w:t>Menggunakan</w:t>
      </w:r>
      <w:proofErr w:type="spellEnd"/>
      <w:r w:rsidR="0000520E" w:rsidRPr="0000520E">
        <w:t xml:space="preserve"> Radio Frequency Identification Pada </w:t>
      </w:r>
      <w:proofErr w:type="spellStart"/>
      <w:r w:rsidR="0000520E" w:rsidRPr="0000520E">
        <w:t>Sekolah</w:t>
      </w:r>
      <w:proofErr w:type="spellEnd"/>
      <w:r w:rsidR="0000520E" w:rsidRPr="0000520E">
        <w:t xml:space="preserve"> </w:t>
      </w:r>
      <w:proofErr w:type="spellStart"/>
      <w:r w:rsidR="0000520E" w:rsidRPr="0000520E">
        <w:t>Smk</w:t>
      </w:r>
      <w:proofErr w:type="spellEnd"/>
      <w:r w:rsidR="0000520E" w:rsidRPr="0000520E">
        <w:t xml:space="preserve"> </w:t>
      </w:r>
      <w:proofErr w:type="spellStart"/>
      <w:r w:rsidR="0000520E" w:rsidRPr="0000520E">
        <w:t>Cend</w:t>
      </w:r>
      <w:ins w:id="20" w:author="Rafi Aziizi" w:date="2021-11-12T07:34:00Z">
        <w:r w:rsidR="00C53A83">
          <w:t>e</w:t>
        </w:r>
      </w:ins>
      <w:del w:id="21" w:author="Rafi Aziizi" w:date="2021-11-12T07:34:00Z">
        <w:r w:rsidR="0000520E" w:rsidRPr="0000520E" w:rsidDel="00C53A83">
          <w:delText>i</w:delText>
        </w:r>
      </w:del>
      <w:r w:rsidR="0000520E" w:rsidRPr="0000520E">
        <w:t>kia</w:t>
      </w:r>
      <w:proofErr w:type="spellEnd"/>
      <w:r w:rsidR="0000520E" w:rsidRPr="0000520E">
        <w:t xml:space="preserve"> Batujajar</w:t>
      </w:r>
      <w:r w:rsidR="0000520E">
        <w:t xml:space="preserve">”. </w:t>
      </w:r>
      <w:proofErr w:type="spellStart"/>
      <w:r w:rsidR="0000520E">
        <w:t>Dalam</w:t>
      </w:r>
      <w:proofErr w:type="spellEnd"/>
      <w:r w:rsidR="0000520E">
        <w:t xml:space="preserve"> </w:t>
      </w:r>
      <w:proofErr w:type="spellStart"/>
      <w:r w:rsidR="0000520E">
        <w:t>pembuatan</w:t>
      </w:r>
      <w:proofErr w:type="spellEnd"/>
      <w:r w:rsidR="0000520E">
        <w:t xml:space="preserve"> </w:t>
      </w:r>
      <w:proofErr w:type="spellStart"/>
      <w:r>
        <w:t>dokumen</w:t>
      </w:r>
      <w:proofErr w:type="spellEnd"/>
      <w:r w:rsidR="0000520E">
        <w:t xml:space="preserve"> </w:t>
      </w:r>
      <w:proofErr w:type="spellStart"/>
      <w:r w:rsidR="0000520E">
        <w:t>ini</w:t>
      </w:r>
      <w:proofErr w:type="spellEnd"/>
      <w:r w:rsidR="0000520E">
        <w:t xml:space="preserve"> </w:t>
      </w:r>
      <w:proofErr w:type="spellStart"/>
      <w:r w:rsidR="0000520E">
        <w:t>penyusun</w:t>
      </w:r>
      <w:proofErr w:type="spellEnd"/>
      <w:r w:rsidR="0000520E">
        <w:t xml:space="preserve"> </w:t>
      </w:r>
      <w:proofErr w:type="spellStart"/>
      <w:r w:rsidR="0000520E">
        <w:t>mendapatkan</w:t>
      </w:r>
      <w:proofErr w:type="spellEnd"/>
      <w:r w:rsidR="0000520E">
        <w:t xml:space="preserve"> </w:t>
      </w:r>
      <w:proofErr w:type="spellStart"/>
      <w:r w:rsidR="0000520E">
        <w:t>bimbingan</w:t>
      </w:r>
      <w:proofErr w:type="spellEnd"/>
      <w:r w:rsidR="0000520E">
        <w:t xml:space="preserve"> dan </w:t>
      </w:r>
      <w:proofErr w:type="spellStart"/>
      <w:r w:rsidR="0000520E">
        <w:t>arahan</w:t>
      </w:r>
      <w:proofErr w:type="spellEnd"/>
      <w:r w:rsidR="0000520E">
        <w:t xml:space="preserve"> </w:t>
      </w:r>
      <w:proofErr w:type="spellStart"/>
      <w:r w:rsidR="0000520E">
        <w:t>dari</w:t>
      </w:r>
      <w:proofErr w:type="spellEnd"/>
      <w:r w:rsidR="0000520E">
        <w:t xml:space="preserve"> </w:t>
      </w:r>
      <w:proofErr w:type="spellStart"/>
      <w:r w:rsidR="0000520E">
        <w:t>berbagai</w:t>
      </w:r>
      <w:proofErr w:type="spellEnd"/>
      <w:r w:rsidR="0000520E">
        <w:t xml:space="preserve"> </w:t>
      </w:r>
      <w:proofErr w:type="spellStart"/>
      <w:r w:rsidR="0000520E">
        <w:t>pihak</w:t>
      </w:r>
      <w:proofErr w:type="spellEnd"/>
      <w:r w:rsidR="0000520E">
        <w:t xml:space="preserve">, </w:t>
      </w:r>
      <w:proofErr w:type="spellStart"/>
      <w:r w:rsidR="0000520E">
        <w:t>maka</w:t>
      </w:r>
      <w:proofErr w:type="spellEnd"/>
      <w:r w:rsidR="0000520E">
        <w:t xml:space="preserve"> </w:t>
      </w:r>
      <w:proofErr w:type="spellStart"/>
      <w:r w:rsidR="0000520E">
        <w:t>penyusun</w:t>
      </w:r>
      <w:proofErr w:type="spellEnd"/>
      <w:r w:rsidR="0000520E">
        <w:t xml:space="preserve"> </w:t>
      </w:r>
      <w:proofErr w:type="spellStart"/>
      <w:r w:rsidR="0000520E">
        <w:t>ingin</w:t>
      </w:r>
      <w:proofErr w:type="spellEnd"/>
      <w:r w:rsidR="0000520E">
        <w:t xml:space="preserve"> </w:t>
      </w:r>
      <w:proofErr w:type="spellStart"/>
      <w:r w:rsidR="0000520E">
        <w:t>mengucapkan</w:t>
      </w:r>
      <w:proofErr w:type="spellEnd"/>
      <w:r w:rsidR="0000520E">
        <w:t xml:space="preserve"> </w:t>
      </w:r>
      <w:proofErr w:type="spellStart"/>
      <w:r w:rsidR="0000520E">
        <w:t>terimakasih</w:t>
      </w:r>
      <w:proofErr w:type="spellEnd"/>
      <w:r w:rsidR="0000520E">
        <w:t xml:space="preserve"> </w:t>
      </w:r>
      <w:proofErr w:type="spellStart"/>
      <w:r w:rsidR="0000520E">
        <w:t>kepada</w:t>
      </w:r>
      <w:proofErr w:type="spellEnd"/>
      <w:r w:rsidR="0000520E">
        <w:t>:</w:t>
      </w:r>
    </w:p>
    <w:p w14:paraId="029EAF51" w14:textId="3E1CDDE8" w:rsidR="0000520E" w:rsidRDefault="0000520E" w:rsidP="00DD6C60">
      <w:pPr>
        <w:pStyle w:val="ListParagraph"/>
        <w:numPr>
          <w:ilvl w:val="0"/>
          <w:numId w:val="2"/>
        </w:numPr>
      </w:pPr>
      <w:proofErr w:type="spellStart"/>
      <w:r>
        <w:t>Nurjaman</w:t>
      </w:r>
      <w:proofErr w:type="spellEnd"/>
      <w:r>
        <w:t xml:space="preserve"> </w:t>
      </w:r>
      <w:proofErr w:type="spellStart"/>
      <w:r>
        <w:t>Hidayatullah</w:t>
      </w:r>
      <w:proofErr w:type="spellEnd"/>
      <w:r>
        <w:t xml:space="preserve">, </w:t>
      </w:r>
      <w:proofErr w:type="spellStart"/>
      <w:r>
        <w:t>S.Psi</w:t>
      </w:r>
      <w:proofErr w:type="spellEnd"/>
      <w:r>
        <w:t xml:space="preserve">. </w:t>
      </w:r>
      <w:proofErr w:type="spellStart"/>
      <w:r>
        <w:t>selaku</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Menengah</w:t>
      </w:r>
      <w:proofErr w:type="spellEnd"/>
      <w:r>
        <w:t xml:space="preserve"> </w:t>
      </w:r>
      <w:proofErr w:type="spellStart"/>
      <w:r w:rsidR="008B4D81">
        <w:t>Kejuruan</w:t>
      </w:r>
      <w:proofErr w:type="spellEnd"/>
      <w:r w:rsidR="008B4D81">
        <w:t xml:space="preserve"> </w:t>
      </w:r>
      <w:proofErr w:type="spellStart"/>
      <w:r>
        <w:t>Cendekia</w:t>
      </w:r>
      <w:proofErr w:type="spellEnd"/>
      <w:r>
        <w:t xml:space="preserve"> Batujajar.</w:t>
      </w:r>
    </w:p>
    <w:p w14:paraId="42421BDB" w14:textId="14D58BB1" w:rsidR="0000520E" w:rsidRDefault="00DD6C60" w:rsidP="00DD6C60">
      <w:pPr>
        <w:pStyle w:val="ListParagraph"/>
        <w:numPr>
          <w:ilvl w:val="0"/>
          <w:numId w:val="2"/>
        </w:numPr>
      </w:pPr>
      <w:r>
        <w:t xml:space="preserve">Dandi </w:t>
      </w:r>
      <w:proofErr w:type="spellStart"/>
      <w:r>
        <w:t>Rusdani</w:t>
      </w:r>
      <w:proofErr w:type="spellEnd"/>
      <w:r>
        <w:t xml:space="preserve">, </w:t>
      </w:r>
      <w:proofErr w:type="spellStart"/>
      <w:r>
        <w:t>S.Pd</w:t>
      </w:r>
      <w:proofErr w:type="spellEnd"/>
      <w:r>
        <w:t xml:space="preserve">. </w:t>
      </w:r>
      <w:proofErr w:type="spellStart"/>
      <w:r>
        <w:t>selaku</w:t>
      </w:r>
      <w:proofErr w:type="spellEnd"/>
      <w:r>
        <w:t xml:space="preserve"> </w:t>
      </w:r>
      <w:proofErr w:type="spellStart"/>
      <w:r>
        <w:t>pembimbing</w:t>
      </w:r>
      <w:proofErr w:type="spellEnd"/>
      <w:r>
        <w:t xml:space="preserve"> </w:t>
      </w:r>
      <w:proofErr w:type="spellStart"/>
      <w:r>
        <w:t>lapangan</w:t>
      </w:r>
      <w:proofErr w:type="spellEnd"/>
      <w:r>
        <w:t xml:space="preserve"> SMK </w:t>
      </w:r>
      <w:proofErr w:type="spellStart"/>
      <w:r>
        <w:t>Cendekia</w:t>
      </w:r>
      <w:proofErr w:type="spellEnd"/>
      <w:r>
        <w:t xml:space="preserve"> Batujajar.</w:t>
      </w:r>
    </w:p>
    <w:p w14:paraId="5F5CCC2E" w14:textId="071E50AC" w:rsidR="00DD6C60" w:rsidRPr="00DD6C60" w:rsidRDefault="00DD6C60" w:rsidP="00DD6C60">
      <w:pPr>
        <w:pStyle w:val="ListParagraph"/>
        <w:numPr>
          <w:ilvl w:val="0"/>
          <w:numId w:val="2"/>
        </w:numPr>
      </w:pPr>
      <w:proofErr w:type="spellStart"/>
      <w:r>
        <w:t>Puspita</w:t>
      </w:r>
      <w:proofErr w:type="spellEnd"/>
      <w:r>
        <w:t xml:space="preserve"> Nurul Sabrina, </w:t>
      </w:r>
      <w:proofErr w:type="spellStart"/>
      <w:r w:rsidRPr="00DD6C60">
        <w:rPr>
          <w:color w:val="000000"/>
        </w:rPr>
        <w:t>S.Kom</w:t>
      </w:r>
      <w:proofErr w:type="spellEnd"/>
      <w:r w:rsidRPr="00DD6C60">
        <w:rPr>
          <w:color w:val="000000"/>
        </w:rPr>
        <w:t>., M.T.</w:t>
      </w:r>
      <w:r>
        <w:rPr>
          <w:color w:val="000000"/>
        </w:rPr>
        <w:t xml:space="preserve"> </w:t>
      </w:r>
      <w:proofErr w:type="spellStart"/>
      <w:r>
        <w:rPr>
          <w:color w:val="000000"/>
        </w:rPr>
        <w:t>selaku</w:t>
      </w:r>
      <w:proofErr w:type="spellEnd"/>
      <w:r>
        <w:rPr>
          <w:color w:val="000000"/>
        </w:rPr>
        <w:t xml:space="preserve"> </w:t>
      </w:r>
      <w:proofErr w:type="spellStart"/>
      <w:r>
        <w:rPr>
          <w:color w:val="000000"/>
        </w:rPr>
        <w:t>pembimbing</w:t>
      </w:r>
      <w:proofErr w:type="spellEnd"/>
      <w:r>
        <w:rPr>
          <w:color w:val="000000"/>
        </w:rPr>
        <w:t xml:space="preserve"> </w:t>
      </w:r>
      <w:proofErr w:type="spellStart"/>
      <w:r>
        <w:rPr>
          <w:color w:val="000000"/>
        </w:rPr>
        <w:t>akademik</w:t>
      </w:r>
      <w:proofErr w:type="spellEnd"/>
      <w:r>
        <w:rPr>
          <w:color w:val="000000"/>
        </w:rPr>
        <w:t xml:space="preserve"> yang </w:t>
      </w:r>
      <w:proofErr w:type="spellStart"/>
      <w:r w:rsidR="00470EF1">
        <w:rPr>
          <w:color w:val="000000"/>
        </w:rPr>
        <w:t>telah</w:t>
      </w:r>
      <w:proofErr w:type="spellEnd"/>
      <w:r w:rsidR="00470EF1">
        <w:rPr>
          <w:color w:val="000000"/>
        </w:rPr>
        <w:t xml:space="preserve"> </w:t>
      </w:r>
      <w:proofErr w:type="spellStart"/>
      <w:r w:rsidR="00470EF1">
        <w:rPr>
          <w:color w:val="000000"/>
        </w:rPr>
        <w:t>meluangkan</w:t>
      </w:r>
      <w:proofErr w:type="spellEnd"/>
      <w:r w:rsidR="00470EF1">
        <w:rPr>
          <w:color w:val="000000"/>
        </w:rPr>
        <w:t xml:space="preserve"> </w:t>
      </w:r>
      <w:proofErr w:type="spellStart"/>
      <w:r w:rsidR="00470EF1">
        <w:rPr>
          <w:color w:val="000000"/>
        </w:rPr>
        <w:t>waktu</w:t>
      </w:r>
      <w:proofErr w:type="spellEnd"/>
      <w:r w:rsidR="00470EF1">
        <w:rPr>
          <w:color w:val="000000"/>
        </w:rPr>
        <w:t xml:space="preserve"> dan </w:t>
      </w:r>
      <w:proofErr w:type="spellStart"/>
      <w:r w:rsidR="00470EF1">
        <w:rPr>
          <w:color w:val="000000"/>
        </w:rPr>
        <w:t>tenaganya</w:t>
      </w:r>
      <w:proofErr w:type="spellEnd"/>
      <w:r w:rsidR="00470EF1">
        <w:rPr>
          <w:color w:val="000000"/>
        </w:rPr>
        <w:t xml:space="preserve"> </w:t>
      </w:r>
      <w:proofErr w:type="spellStart"/>
      <w:r w:rsidR="00470EF1">
        <w:rPr>
          <w:color w:val="000000"/>
        </w:rPr>
        <w:t>untuk</w:t>
      </w:r>
      <w:proofErr w:type="spellEnd"/>
      <w:r w:rsidR="00470EF1">
        <w:rPr>
          <w:color w:val="000000"/>
        </w:rPr>
        <w:t xml:space="preserve"> </w:t>
      </w:r>
      <w:proofErr w:type="spellStart"/>
      <w:r w:rsidR="00470EF1">
        <w:rPr>
          <w:color w:val="000000"/>
        </w:rPr>
        <w:t>memberikan</w:t>
      </w:r>
      <w:proofErr w:type="spellEnd"/>
      <w:r w:rsidR="00470EF1">
        <w:rPr>
          <w:color w:val="000000"/>
        </w:rPr>
        <w:t xml:space="preserve"> </w:t>
      </w:r>
      <w:proofErr w:type="spellStart"/>
      <w:r w:rsidR="00470EF1">
        <w:rPr>
          <w:color w:val="000000"/>
        </w:rPr>
        <w:t>bimbingan</w:t>
      </w:r>
      <w:proofErr w:type="spellEnd"/>
      <w:r w:rsidR="00470EF1">
        <w:rPr>
          <w:color w:val="000000"/>
        </w:rPr>
        <w:t xml:space="preserve"> dan </w:t>
      </w:r>
      <w:proofErr w:type="spellStart"/>
      <w:r w:rsidR="00470EF1">
        <w:rPr>
          <w:color w:val="000000"/>
        </w:rPr>
        <w:t>petunjuk</w:t>
      </w:r>
      <w:proofErr w:type="spellEnd"/>
      <w:r w:rsidR="00470EF1">
        <w:rPr>
          <w:color w:val="000000"/>
        </w:rPr>
        <w:t xml:space="preserve"> </w:t>
      </w:r>
      <w:proofErr w:type="spellStart"/>
      <w:r w:rsidR="00470EF1">
        <w:rPr>
          <w:color w:val="000000"/>
        </w:rPr>
        <w:t>sehingga</w:t>
      </w:r>
      <w:proofErr w:type="spellEnd"/>
      <w:r w:rsidR="00470EF1">
        <w:rPr>
          <w:color w:val="000000"/>
        </w:rPr>
        <w:t xml:space="preserve"> </w:t>
      </w:r>
      <w:proofErr w:type="spellStart"/>
      <w:r w:rsidR="00470EF1">
        <w:rPr>
          <w:color w:val="000000"/>
        </w:rPr>
        <w:t>dokumen</w:t>
      </w:r>
      <w:proofErr w:type="spellEnd"/>
      <w:r w:rsidR="00470EF1">
        <w:rPr>
          <w:color w:val="000000"/>
        </w:rPr>
        <w:t xml:space="preserve"> </w:t>
      </w:r>
      <w:proofErr w:type="spellStart"/>
      <w:r w:rsidR="00470EF1">
        <w:rPr>
          <w:color w:val="000000"/>
        </w:rPr>
        <w:t>ini</w:t>
      </w:r>
      <w:proofErr w:type="spellEnd"/>
      <w:r w:rsidR="00470EF1">
        <w:rPr>
          <w:color w:val="000000"/>
        </w:rPr>
        <w:t xml:space="preserve"> </w:t>
      </w:r>
      <w:proofErr w:type="spellStart"/>
      <w:r w:rsidR="00470EF1">
        <w:rPr>
          <w:color w:val="000000"/>
        </w:rPr>
        <w:t>dapat</w:t>
      </w:r>
      <w:proofErr w:type="spellEnd"/>
      <w:r w:rsidR="00470EF1">
        <w:rPr>
          <w:color w:val="000000"/>
        </w:rPr>
        <w:t xml:space="preserve"> </w:t>
      </w:r>
      <w:proofErr w:type="spellStart"/>
      <w:r w:rsidR="00470EF1">
        <w:rPr>
          <w:color w:val="000000"/>
        </w:rPr>
        <w:t>terselesaikan</w:t>
      </w:r>
      <w:proofErr w:type="spellEnd"/>
      <w:r w:rsidR="00470EF1">
        <w:rPr>
          <w:color w:val="000000"/>
        </w:rPr>
        <w:t xml:space="preserve"> </w:t>
      </w:r>
      <w:proofErr w:type="spellStart"/>
      <w:r w:rsidR="00470EF1">
        <w:rPr>
          <w:color w:val="000000"/>
        </w:rPr>
        <w:t>dengan</w:t>
      </w:r>
      <w:proofErr w:type="spellEnd"/>
      <w:r w:rsidR="00470EF1">
        <w:rPr>
          <w:color w:val="000000"/>
        </w:rPr>
        <w:t xml:space="preserve"> </w:t>
      </w:r>
      <w:proofErr w:type="spellStart"/>
      <w:r w:rsidR="00470EF1">
        <w:rPr>
          <w:color w:val="000000"/>
        </w:rPr>
        <w:t>baik</w:t>
      </w:r>
      <w:proofErr w:type="spellEnd"/>
      <w:r w:rsidR="00470EF1">
        <w:rPr>
          <w:color w:val="000000"/>
        </w:rPr>
        <w:t>.</w:t>
      </w:r>
    </w:p>
    <w:p w14:paraId="107F3CFE" w14:textId="211E630A" w:rsidR="00DD6C60" w:rsidRDefault="00DD6C60" w:rsidP="00DD6C60">
      <w:pPr>
        <w:pStyle w:val="ListParagraph"/>
        <w:numPr>
          <w:ilvl w:val="0"/>
          <w:numId w:val="2"/>
        </w:numPr>
      </w:pPr>
      <w:proofErr w:type="spellStart"/>
      <w:r>
        <w:t>Seluruh</w:t>
      </w:r>
      <w:proofErr w:type="spellEnd"/>
      <w:r>
        <w:t xml:space="preserve"> </w:t>
      </w:r>
      <w:proofErr w:type="spellStart"/>
      <w:r>
        <w:t>teman-teman</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w:t>
      </w:r>
    </w:p>
    <w:p w14:paraId="3CD120A9" w14:textId="06780866" w:rsidR="00DD6C60" w:rsidRDefault="00DD6C60" w:rsidP="00DD6C60">
      <w:pPr>
        <w:ind w:firstLine="360"/>
      </w:pPr>
      <w:proofErr w:type="spellStart"/>
      <w:r>
        <w:t>Penyusun</w:t>
      </w:r>
      <w:proofErr w:type="spellEnd"/>
      <w:r>
        <w:t xml:space="preserve"> </w:t>
      </w:r>
      <w:proofErr w:type="spellStart"/>
      <w:r>
        <w:t>menyadari</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masih</w:t>
      </w:r>
      <w:proofErr w:type="spellEnd"/>
      <w:r>
        <w:t xml:space="preserve"> </w:t>
      </w:r>
      <w:proofErr w:type="spellStart"/>
      <w:r>
        <w:t>ada</w:t>
      </w:r>
      <w:proofErr w:type="spellEnd"/>
      <w:r>
        <w:t xml:space="preserve"> </w:t>
      </w:r>
      <w:proofErr w:type="spellStart"/>
      <w:r>
        <w:t>kekurangan</w:t>
      </w:r>
      <w:proofErr w:type="spellEnd"/>
      <w:r>
        <w:t xml:space="preserve"> dan </w:t>
      </w:r>
      <w:proofErr w:type="spellStart"/>
      <w:r>
        <w:t>masih</w:t>
      </w:r>
      <w:proofErr w:type="spellEnd"/>
      <w:r>
        <w:t xml:space="preserve"> </w:t>
      </w:r>
      <w:proofErr w:type="spellStart"/>
      <w:r>
        <w:t>perlu</w:t>
      </w:r>
      <w:proofErr w:type="spellEnd"/>
      <w:r>
        <w:t xml:space="preserve"> </w:t>
      </w:r>
      <w:proofErr w:type="spellStart"/>
      <w:r>
        <w:t>diperbaiki</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penyusun</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w:t>
      </w:r>
      <w:proofErr w:type="spellStart"/>
      <w:r>
        <w:t>guna</w:t>
      </w:r>
      <w:proofErr w:type="spellEnd"/>
      <w:r>
        <w:t xml:space="preserve"> </w:t>
      </w:r>
      <w:proofErr w:type="spellStart"/>
      <w:r>
        <w:t>perbaikan</w:t>
      </w:r>
      <w:proofErr w:type="spellEnd"/>
      <w:r>
        <w:t xml:space="preserve"> </w:t>
      </w:r>
      <w:proofErr w:type="spellStart"/>
      <w:r w:rsidR="00470EF1">
        <w:t>dokumen</w:t>
      </w:r>
      <w:proofErr w:type="spellEnd"/>
      <w:r>
        <w:t xml:space="preserve"> </w:t>
      </w:r>
      <w:proofErr w:type="spellStart"/>
      <w:r>
        <w:t>ini</w:t>
      </w:r>
      <w:proofErr w:type="spellEnd"/>
      <w:r>
        <w:t xml:space="preserve">. Akhir kata </w:t>
      </w:r>
      <w:proofErr w:type="spellStart"/>
      <w:r>
        <w:t>penyusun</w:t>
      </w:r>
      <w:proofErr w:type="spellEnd"/>
      <w:r>
        <w:t xml:space="preserve"> </w:t>
      </w:r>
      <w:proofErr w:type="spellStart"/>
      <w:r>
        <w:t>mengucapkan</w:t>
      </w:r>
      <w:proofErr w:type="spellEnd"/>
      <w:r>
        <w:t xml:space="preserve"> </w:t>
      </w:r>
      <w:proofErr w:type="spellStart"/>
      <w:r>
        <w:t>terimakasih</w:t>
      </w:r>
      <w:proofErr w:type="spellEnd"/>
      <w:r>
        <w:t>.</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11AE067D" w:rsidR="006E062D" w:rsidRDefault="006E062D" w:rsidP="006E062D">
      <w:pPr>
        <w:ind w:left="5040"/>
      </w:pPr>
      <w:proofErr w:type="spellStart"/>
      <w:r>
        <w:t>Cimahi</w:t>
      </w:r>
      <w:proofErr w:type="spellEnd"/>
      <w:r>
        <w:t xml:space="preserve">, </w:t>
      </w:r>
      <w:del w:id="22" w:author="Rafi Aziizi" w:date="2021-11-12T07:39:00Z">
        <w:r w:rsidDel="00C53A83">
          <w:delText xml:space="preserve">September </w:delText>
        </w:r>
      </w:del>
      <w:ins w:id="23"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w:t>
      </w:r>
      <w:proofErr w:type="spellStart"/>
      <w:r>
        <w:t>Penyusun</w:t>
      </w:r>
      <w:proofErr w:type="spellEnd"/>
    </w:p>
    <w:p w14:paraId="318DE411" w14:textId="239A303C" w:rsidR="00DD6C60" w:rsidRDefault="00DD6C60" w:rsidP="006E062D">
      <w:pPr>
        <w:ind w:left="5760"/>
      </w:pPr>
      <w:r>
        <w:br w:type="page"/>
      </w:r>
    </w:p>
    <w:p w14:paraId="5B6ECB6E" w14:textId="5047F479" w:rsidR="00DD6C60" w:rsidRPr="00764905" w:rsidRDefault="00DD6C60" w:rsidP="00DD6C60">
      <w:pPr>
        <w:pStyle w:val="Heading1"/>
        <w:numPr>
          <w:ilvl w:val="0"/>
          <w:numId w:val="0"/>
        </w:numPr>
        <w:rPr>
          <w:lang w:val="en-US"/>
        </w:rPr>
      </w:pPr>
      <w:bookmarkStart w:id="24" w:name="_Toc80034202"/>
      <w:bookmarkStart w:id="25" w:name="_Toc83115704"/>
      <w:r>
        <w:rPr>
          <w:lang w:val="en-US"/>
        </w:rPr>
        <w:lastRenderedPageBreak/>
        <w:t>ABSTRAK</w:t>
      </w:r>
      <w:bookmarkEnd w:id="24"/>
      <w:bookmarkEnd w:id="25"/>
    </w:p>
    <w:p w14:paraId="4E38ED64" w14:textId="18C6E027" w:rsidR="006E062D" w:rsidRDefault="006E062D" w:rsidP="00DD6C60"/>
    <w:p w14:paraId="2091F2EA" w14:textId="77777777" w:rsidR="00BB0B15" w:rsidRDefault="00BB0B15" w:rsidP="00DD6C60"/>
    <w:p w14:paraId="5AC930A2" w14:textId="2B99C9C5" w:rsidR="00764905" w:rsidRDefault="00AA549F" w:rsidP="00764905">
      <w:pPr>
        <w:rPr>
          <w:bCs/>
        </w:rPr>
      </w:pPr>
      <w:r>
        <w:rPr>
          <w:bCs/>
        </w:rPr>
        <w:t xml:space="preserve">Kata </w:t>
      </w:r>
      <w:proofErr w:type="spellStart"/>
      <w:r>
        <w:rPr>
          <w:bCs/>
        </w:rPr>
        <w:t>kunci</w:t>
      </w:r>
      <w:proofErr w:type="spellEnd"/>
      <w:r>
        <w:rPr>
          <w:bCs/>
        </w:rPr>
        <w:t>:</w:t>
      </w:r>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2AAAFD41" w:rsidR="00AA549F" w:rsidRDefault="00AA549F" w:rsidP="00AA549F">
      <w:pPr>
        <w:pStyle w:val="Heading1"/>
        <w:numPr>
          <w:ilvl w:val="0"/>
          <w:numId w:val="0"/>
        </w:numPr>
        <w:rPr>
          <w:lang w:val="en-US"/>
        </w:rPr>
      </w:pPr>
      <w:bookmarkStart w:id="26" w:name="_Toc80034203"/>
      <w:bookmarkStart w:id="27" w:name="_Toc83115705"/>
      <w:r>
        <w:rPr>
          <w:lang w:val="en-US"/>
        </w:rPr>
        <w:lastRenderedPageBreak/>
        <w:t>DAFTAR ISI</w:t>
      </w:r>
      <w:bookmarkEnd w:id="26"/>
      <w:bookmarkEnd w:id="27"/>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E428E7">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E428E7">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E428E7">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E428E7">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E428E7">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E428E7">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E428E7">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E428E7">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E428E7">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E428E7">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E428E7">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E428E7">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E428E7">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E428E7">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E428E7">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E428E7">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E428E7">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E428E7">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E428E7">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E428E7">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E428E7">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E428E7">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E428E7">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E428E7">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E428E7">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E428E7">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E428E7">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E428E7">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E428E7">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E428E7">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E428E7">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E428E7">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E428E7">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E428E7">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E428E7">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E428E7">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E428E7">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E428E7">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E428E7">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E428E7">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E428E7">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E428E7">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E428E7">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E428E7">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E428E7">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E428E7">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E428E7">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E428E7">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E428E7">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E428E7">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E428E7">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E428E7">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E428E7">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E428E7">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E428E7">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E428E7">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E428E7">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E428E7">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E428E7">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E428E7">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E428E7">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E428E7">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E428E7">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E428E7">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E428E7">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E428E7">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E428E7">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E428E7">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E428E7">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E428E7">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28" w:name="_Toc80034204" w:displacedByCustomXml="prev"/>
    <w:p w14:paraId="6EAB3A4A" w14:textId="1DF80563" w:rsidR="00AA549F" w:rsidRDefault="00AA549F" w:rsidP="00AA549F">
      <w:pPr>
        <w:pStyle w:val="Heading1"/>
        <w:numPr>
          <w:ilvl w:val="0"/>
          <w:numId w:val="0"/>
        </w:numPr>
        <w:rPr>
          <w:lang w:val="en-US"/>
        </w:rPr>
      </w:pPr>
      <w:bookmarkStart w:id="29" w:name="_Toc83115706"/>
      <w:r>
        <w:rPr>
          <w:lang w:val="en-US"/>
        </w:rPr>
        <w:lastRenderedPageBreak/>
        <w:t>DAFTAR GAMBAR</w:t>
      </w:r>
      <w:bookmarkEnd w:id="28"/>
      <w:bookmarkEnd w:id="29"/>
    </w:p>
    <w:p w14:paraId="4B6ACCD1" w14:textId="6955EA76"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"Gambar 3." </w:instrText>
      </w:r>
      <w:r>
        <w:fldChar w:fldCharType="separate"/>
      </w:r>
      <w:hyperlink r:id="rId17" w:anchor="_Toc83115814" w:history="1">
        <w:r w:rsidR="00FA382F" w:rsidRPr="002E113F">
          <w:rPr>
            <w:rStyle w:val="Hyperlink"/>
            <w:rFonts w:eastAsiaTheme="majorEastAsia"/>
            <w:noProof/>
          </w:rPr>
          <w:t>Gambar 3. 1 Logo SMK Cendekia Batujajar</w:t>
        </w:r>
        <w:r w:rsidR="00FA382F">
          <w:rPr>
            <w:noProof/>
            <w:webHidden/>
          </w:rPr>
          <w:tab/>
        </w:r>
        <w:r w:rsidR="00FA382F">
          <w:rPr>
            <w:noProof/>
            <w:webHidden/>
          </w:rPr>
          <w:fldChar w:fldCharType="begin"/>
        </w:r>
        <w:r w:rsidR="00FA382F">
          <w:rPr>
            <w:noProof/>
            <w:webHidden/>
          </w:rPr>
          <w:instrText xml:space="preserve"> PAGEREF _Toc83115814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B4041EB" w14:textId="4ACD68AE"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18" w:anchor="_Toc83115815" w:history="1">
        <w:r w:rsidR="00FA382F" w:rsidRPr="002E113F">
          <w:rPr>
            <w:rStyle w:val="Hyperlink"/>
            <w:rFonts w:eastAsiaTheme="majorEastAsia"/>
            <w:noProof/>
          </w:rPr>
          <w:t>Gambar 3. 2 Struktur Ogranisasi pada SMK Cendekia Batujajar</w:t>
        </w:r>
        <w:r w:rsidR="00FA382F">
          <w:rPr>
            <w:noProof/>
            <w:webHidden/>
          </w:rPr>
          <w:tab/>
        </w:r>
        <w:r w:rsidR="00FA382F">
          <w:rPr>
            <w:noProof/>
            <w:webHidden/>
          </w:rPr>
          <w:fldChar w:fldCharType="begin"/>
        </w:r>
        <w:r w:rsidR="00FA382F">
          <w:rPr>
            <w:noProof/>
            <w:webHidden/>
          </w:rPr>
          <w:instrText xml:space="preserve"> PAGEREF _Toc83115815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4B2DC5F6" w14:textId="3FE8C6BE"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16" w:history="1">
        <w:r w:rsidR="00FA382F" w:rsidRPr="002E113F">
          <w:rPr>
            <w:rStyle w:val="Hyperlink"/>
            <w:rFonts w:eastAsiaTheme="majorEastAsia"/>
            <w:noProof/>
          </w:rPr>
          <w:t>Gambar 3. 3 Proses Bisnis Data Absen Siswa</w:t>
        </w:r>
        <w:r w:rsidR="00FA382F">
          <w:rPr>
            <w:noProof/>
            <w:webHidden/>
          </w:rPr>
          <w:tab/>
        </w:r>
        <w:r w:rsidR="00FA382F">
          <w:rPr>
            <w:noProof/>
            <w:webHidden/>
          </w:rPr>
          <w:fldChar w:fldCharType="begin"/>
        </w:r>
        <w:r w:rsidR="00FA382F">
          <w:rPr>
            <w:noProof/>
            <w:webHidden/>
          </w:rPr>
          <w:instrText xml:space="preserve"> PAGEREF _Toc83115816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3610564B" w14:textId="3D54F1CB"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19" w:anchor="_Toc83115817" w:history="1">
        <w:r w:rsidR="00FA382F" w:rsidRPr="002E113F">
          <w:rPr>
            <w:rStyle w:val="Hyperlink"/>
            <w:rFonts w:eastAsiaTheme="majorEastAsia"/>
            <w:noProof/>
          </w:rPr>
          <w:t>Gambar 3. 4 Bisnis Aktor SMK Cendekia Batujajar</w:t>
        </w:r>
        <w:r w:rsidR="00FA382F">
          <w:rPr>
            <w:noProof/>
            <w:webHidden/>
          </w:rPr>
          <w:tab/>
        </w:r>
        <w:r w:rsidR="00FA382F">
          <w:rPr>
            <w:noProof/>
            <w:webHidden/>
          </w:rPr>
          <w:fldChar w:fldCharType="begin"/>
        </w:r>
        <w:r w:rsidR="00FA382F">
          <w:rPr>
            <w:noProof/>
            <w:webHidden/>
          </w:rPr>
          <w:instrText xml:space="preserve"> PAGEREF _Toc83115817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2BCB529D" w14:textId="4E7BBAB2"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20" w:anchor="_Toc83115818" w:history="1">
        <w:r w:rsidR="00FA382F" w:rsidRPr="002E113F">
          <w:rPr>
            <w:rStyle w:val="Hyperlink"/>
            <w:rFonts w:eastAsiaTheme="majorEastAsia"/>
            <w:noProof/>
          </w:rPr>
          <w:t>Gambar 3. 5 Bisnis Aktor Sistem Absensi SMK Cendekia Batujajar</w:t>
        </w:r>
        <w:r w:rsidR="00FA382F">
          <w:rPr>
            <w:noProof/>
            <w:webHidden/>
          </w:rPr>
          <w:tab/>
        </w:r>
        <w:r w:rsidR="00FA382F">
          <w:rPr>
            <w:noProof/>
            <w:webHidden/>
          </w:rPr>
          <w:fldChar w:fldCharType="begin"/>
        </w:r>
        <w:r w:rsidR="00FA382F">
          <w:rPr>
            <w:noProof/>
            <w:webHidden/>
          </w:rPr>
          <w:instrText xml:space="preserve"> PAGEREF _Toc83115818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322D22EF" w14:textId="7AF9069A"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21" w:anchor="_Toc83115819" w:history="1">
        <w:r w:rsidR="00FA382F" w:rsidRPr="002E113F">
          <w:rPr>
            <w:rStyle w:val="Hyperlink"/>
            <w:rFonts w:eastAsiaTheme="majorEastAsia"/>
            <w:noProof/>
          </w:rPr>
          <w:t>Gambar 3. 6 Bisnis Use Case Sistem Absensi SMK Cendekia Batujajar</w:t>
        </w:r>
        <w:r w:rsidR="00FA382F">
          <w:rPr>
            <w:noProof/>
            <w:webHidden/>
          </w:rPr>
          <w:tab/>
        </w:r>
        <w:r w:rsidR="00FA382F">
          <w:rPr>
            <w:noProof/>
            <w:webHidden/>
          </w:rPr>
          <w:fldChar w:fldCharType="begin"/>
        </w:r>
        <w:r w:rsidR="00FA382F">
          <w:rPr>
            <w:noProof/>
            <w:webHidden/>
          </w:rPr>
          <w:instrText xml:space="preserve"> PAGEREF _Toc83115819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08A1F2C2" w14:textId="36D5BA60"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20" w:history="1">
        <w:r w:rsidR="00FA382F" w:rsidRPr="002E113F">
          <w:rPr>
            <w:rStyle w:val="Hyperlink"/>
            <w:rFonts w:eastAsiaTheme="majorEastAsia"/>
            <w:noProof/>
          </w:rPr>
          <w:t>Gambar 3. 7 Use Case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_Toc83115820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7EABE57" w14:textId="5A6EBED2"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22" w:anchor="_Toc83115821" w:history="1">
        <w:r w:rsidR="00FA382F" w:rsidRPr="002E113F">
          <w:rPr>
            <w:rStyle w:val="Hyperlink"/>
            <w:rFonts w:eastAsiaTheme="majorEastAsia"/>
            <w:noProof/>
          </w:rPr>
          <w:t>Gambar 3. 9 Sequence Diagram Kelola Absen</w:t>
        </w:r>
        <w:r w:rsidR="00FA382F">
          <w:rPr>
            <w:noProof/>
            <w:webHidden/>
          </w:rPr>
          <w:tab/>
        </w:r>
        <w:r w:rsidR="00FA382F">
          <w:rPr>
            <w:noProof/>
            <w:webHidden/>
          </w:rPr>
          <w:fldChar w:fldCharType="begin"/>
        </w:r>
        <w:r w:rsidR="00FA382F">
          <w:rPr>
            <w:noProof/>
            <w:webHidden/>
          </w:rPr>
          <w:instrText xml:space="preserve"> PAGEREF _Toc83115821 \h </w:instrText>
        </w:r>
        <w:r w:rsidR="00FA382F">
          <w:rPr>
            <w:noProof/>
            <w:webHidden/>
          </w:rPr>
        </w:r>
        <w:r w:rsidR="00FA382F">
          <w:rPr>
            <w:noProof/>
            <w:webHidden/>
          </w:rPr>
          <w:fldChar w:fldCharType="separate"/>
        </w:r>
        <w:r w:rsidR="00FA382F">
          <w:rPr>
            <w:noProof/>
            <w:webHidden/>
          </w:rPr>
          <w:t>38</w:t>
        </w:r>
        <w:r w:rsidR="00FA382F">
          <w:rPr>
            <w:noProof/>
            <w:webHidden/>
          </w:rPr>
          <w:fldChar w:fldCharType="end"/>
        </w:r>
      </w:hyperlink>
    </w:p>
    <w:p w14:paraId="1394DC7C" w14:textId="78C4130E"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23" w:anchor="_Toc83115822" w:history="1">
        <w:r w:rsidR="00FA382F" w:rsidRPr="002E113F">
          <w:rPr>
            <w:rStyle w:val="Hyperlink"/>
            <w:rFonts w:eastAsiaTheme="majorEastAsia"/>
            <w:noProof/>
          </w:rPr>
          <w:t>Gambar 3. 10 Sequence Diagram Kelola Admin</w:t>
        </w:r>
        <w:r w:rsidR="00FA382F">
          <w:rPr>
            <w:noProof/>
            <w:webHidden/>
          </w:rPr>
          <w:tab/>
        </w:r>
        <w:r w:rsidR="00FA382F">
          <w:rPr>
            <w:noProof/>
            <w:webHidden/>
          </w:rPr>
          <w:fldChar w:fldCharType="begin"/>
        </w:r>
        <w:r w:rsidR="00FA382F">
          <w:rPr>
            <w:noProof/>
            <w:webHidden/>
          </w:rPr>
          <w:instrText xml:space="preserve"> PAGEREF _Toc83115822 \h </w:instrText>
        </w:r>
        <w:r w:rsidR="00FA382F">
          <w:rPr>
            <w:noProof/>
            <w:webHidden/>
          </w:rPr>
        </w:r>
        <w:r w:rsidR="00FA382F">
          <w:rPr>
            <w:noProof/>
            <w:webHidden/>
          </w:rPr>
          <w:fldChar w:fldCharType="separate"/>
        </w:r>
        <w:r w:rsidR="00FA382F">
          <w:rPr>
            <w:noProof/>
            <w:webHidden/>
          </w:rPr>
          <w:t>39</w:t>
        </w:r>
        <w:r w:rsidR="00FA382F">
          <w:rPr>
            <w:noProof/>
            <w:webHidden/>
          </w:rPr>
          <w:fldChar w:fldCharType="end"/>
        </w:r>
      </w:hyperlink>
    </w:p>
    <w:p w14:paraId="50DB4275" w14:textId="2A2AA95B"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24" w:anchor="_Toc83115823" w:history="1">
        <w:r w:rsidR="00FA382F" w:rsidRPr="002E113F">
          <w:rPr>
            <w:rStyle w:val="Hyperlink"/>
            <w:rFonts w:eastAsiaTheme="majorEastAsia"/>
            <w:noProof/>
          </w:rPr>
          <w:t>Gambar 3. 11 Sequence Diagram Kelola Guru</w:t>
        </w:r>
        <w:r w:rsidR="00FA382F">
          <w:rPr>
            <w:noProof/>
            <w:webHidden/>
          </w:rPr>
          <w:tab/>
        </w:r>
        <w:r w:rsidR="00FA382F">
          <w:rPr>
            <w:noProof/>
            <w:webHidden/>
          </w:rPr>
          <w:fldChar w:fldCharType="begin"/>
        </w:r>
        <w:r w:rsidR="00FA382F">
          <w:rPr>
            <w:noProof/>
            <w:webHidden/>
          </w:rPr>
          <w:instrText xml:space="preserve"> PAGEREF _Toc83115823 \h </w:instrText>
        </w:r>
        <w:r w:rsidR="00FA382F">
          <w:rPr>
            <w:noProof/>
            <w:webHidden/>
          </w:rPr>
        </w:r>
        <w:r w:rsidR="00FA382F">
          <w:rPr>
            <w:noProof/>
            <w:webHidden/>
          </w:rPr>
          <w:fldChar w:fldCharType="separate"/>
        </w:r>
        <w:r w:rsidR="00FA382F">
          <w:rPr>
            <w:noProof/>
            <w:webHidden/>
          </w:rPr>
          <w:t>40</w:t>
        </w:r>
        <w:r w:rsidR="00FA382F">
          <w:rPr>
            <w:noProof/>
            <w:webHidden/>
          </w:rPr>
          <w:fldChar w:fldCharType="end"/>
        </w:r>
      </w:hyperlink>
    </w:p>
    <w:p w14:paraId="0691724D" w14:textId="2BF7F6F7"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25" w:anchor="_Toc83115824" w:history="1">
        <w:r w:rsidR="00FA382F" w:rsidRPr="002E113F">
          <w:rPr>
            <w:rStyle w:val="Hyperlink"/>
            <w:rFonts w:eastAsiaTheme="majorEastAsia"/>
            <w:noProof/>
          </w:rPr>
          <w:t>Gambar 3. 12  Sequence Dagram Kelola Kelas,</w:t>
        </w:r>
        <w:r w:rsidR="00FA382F">
          <w:rPr>
            <w:noProof/>
            <w:webHidden/>
          </w:rPr>
          <w:tab/>
        </w:r>
        <w:r w:rsidR="00FA382F">
          <w:rPr>
            <w:noProof/>
            <w:webHidden/>
          </w:rPr>
          <w:fldChar w:fldCharType="begin"/>
        </w:r>
        <w:r w:rsidR="00FA382F">
          <w:rPr>
            <w:noProof/>
            <w:webHidden/>
          </w:rPr>
          <w:instrText xml:space="preserve"> PAGEREF _Toc83115824 \h </w:instrText>
        </w:r>
        <w:r w:rsidR="00FA382F">
          <w:rPr>
            <w:noProof/>
            <w:webHidden/>
          </w:rPr>
        </w:r>
        <w:r w:rsidR="00FA382F">
          <w:rPr>
            <w:noProof/>
            <w:webHidden/>
          </w:rPr>
          <w:fldChar w:fldCharType="separate"/>
        </w:r>
        <w:r w:rsidR="00FA382F">
          <w:rPr>
            <w:noProof/>
            <w:webHidden/>
          </w:rPr>
          <w:t>41</w:t>
        </w:r>
        <w:r w:rsidR="00FA382F">
          <w:rPr>
            <w:noProof/>
            <w:webHidden/>
          </w:rPr>
          <w:fldChar w:fldCharType="end"/>
        </w:r>
      </w:hyperlink>
    </w:p>
    <w:p w14:paraId="14DAA7C0" w14:textId="05751B27"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26" w:anchor="_Toc83115825" w:history="1">
        <w:r w:rsidR="00FA382F" w:rsidRPr="002E113F">
          <w:rPr>
            <w:rStyle w:val="Hyperlink"/>
            <w:rFonts w:eastAsiaTheme="majorEastAsia"/>
            <w:noProof/>
          </w:rPr>
          <w:t>Gambar 3. 13 Sequence Diagram Kelola Siswa</w:t>
        </w:r>
        <w:r w:rsidR="00FA382F">
          <w:rPr>
            <w:noProof/>
            <w:webHidden/>
          </w:rPr>
          <w:tab/>
        </w:r>
        <w:r w:rsidR="00FA382F">
          <w:rPr>
            <w:noProof/>
            <w:webHidden/>
          </w:rPr>
          <w:fldChar w:fldCharType="begin"/>
        </w:r>
        <w:r w:rsidR="00FA382F">
          <w:rPr>
            <w:noProof/>
            <w:webHidden/>
          </w:rPr>
          <w:instrText xml:space="preserve"> PAGEREF _Toc83115825 \h </w:instrText>
        </w:r>
        <w:r w:rsidR="00FA382F">
          <w:rPr>
            <w:noProof/>
            <w:webHidden/>
          </w:rPr>
        </w:r>
        <w:r w:rsidR="00FA382F">
          <w:rPr>
            <w:noProof/>
            <w:webHidden/>
          </w:rPr>
          <w:fldChar w:fldCharType="separate"/>
        </w:r>
        <w:r w:rsidR="00FA382F">
          <w:rPr>
            <w:noProof/>
            <w:webHidden/>
          </w:rPr>
          <w:t>42</w:t>
        </w:r>
        <w:r w:rsidR="00FA382F">
          <w:rPr>
            <w:noProof/>
            <w:webHidden/>
          </w:rPr>
          <w:fldChar w:fldCharType="end"/>
        </w:r>
      </w:hyperlink>
    </w:p>
    <w:p w14:paraId="236237EF" w14:textId="253D68A1"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27" w:anchor="_Toc83115826" w:history="1">
        <w:r w:rsidR="00FA382F" w:rsidRPr="002E113F">
          <w:rPr>
            <w:rStyle w:val="Hyperlink"/>
            <w:rFonts w:eastAsiaTheme="majorEastAsia"/>
            <w:noProof/>
          </w:rPr>
          <w:t>Gambar 3. 14 Sequence Diagram Login</w:t>
        </w:r>
        <w:r w:rsidR="00FA382F">
          <w:rPr>
            <w:noProof/>
            <w:webHidden/>
          </w:rPr>
          <w:tab/>
        </w:r>
        <w:r w:rsidR="00FA382F">
          <w:rPr>
            <w:noProof/>
            <w:webHidden/>
          </w:rPr>
          <w:fldChar w:fldCharType="begin"/>
        </w:r>
        <w:r w:rsidR="00FA382F">
          <w:rPr>
            <w:noProof/>
            <w:webHidden/>
          </w:rPr>
          <w:instrText xml:space="preserve"> PAGEREF _Toc83115826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A0894BC" w14:textId="1E7F2A3A"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28" w:anchor="_Toc83115827" w:history="1">
        <w:r w:rsidR="00FA382F" w:rsidRPr="002E113F">
          <w:rPr>
            <w:rStyle w:val="Hyperlink"/>
            <w:rFonts w:eastAsiaTheme="majorEastAsia"/>
            <w:noProof/>
          </w:rPr>
          <w:t>Gambar 3. 15 Sequence Diagram Profil Siswa</w:t>
        </w:r>
        <w:r w:rsidR="00FA382F">
          <w:rPr>
            <w:noProof/>
            <w:webHidden/>
          </w:rPr>
          <w:tab/>
        </w:r>
        <w:r w:rsidR="00FA382F">
          <w:rPr>
            <w:noProof/>
            <w:webHidden/>
          </w:rPr>
          <w:fldChar w:fldCharType="begin"/>
        </w:r>
        <w:r w:rsidR="00FA382F">
          <w:rPr>
            <w:noProof/>
            <w:webHidden/>
          </w:rPr>
          <w:instrText xml:space="preserve"> PAGEREF _Toc83115827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63E99A9" w14:textId="55A21E98"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29" w:anchor="_Toc83115828" w:history="1">
        <w:r w:rsidR="00FA382F" w:rsidRPr="002E113F">
          <w:rPr>
            <w:rStyle w:val="Hyperlink"/>
            <w:rFonts w:eastAsiaTheme="majorEastAsia"/>
            <w:noProof/>
          </w:rPr>
          <w:t>Gambar 3. 16 Sequence Diagram Profile Guru</w:t>
        </w:r>
        <w:r w:rsidR="00FA382F">
          <w:rPr>
            <w:noProof/>
            <w:webHidden/>
          </w:rPr>
          <w:tab/>
        </w:r>
        <w:r w:rsidR="00FA382F">
          <w:rPr>
            <w:noProof/>
            <w:webHidden/>
          </w:rPr>
          <w:fldChar w:fldCharType="begin"/>
        </w:r>
        <w:r w:rsidR="00FA382F">
          <w:rPr>
            <w:noProof/>
            <w:webHidden/>
          </w:rPr>
          <w:instrText xml:space="preserve"> PAGEREF _Toc83115828 \h </w:instrText>
        </w:r>
        <w:r w:rsidR="00FA382F">
          <w:rPr>
            <w:noProof/>
            <w:webHidden/>
          </w:rPr>
        </w:r>
        <w:r w:rsidR="00FA382F">
          <w:rPr>
            <w:noProof/>
            <w:webHidden/>
          </w:rPr>
          <w:fldChar w:fldCharType="separate"/>
        </w:r>
        <w:r w:rsidR="00FA382F">
          <w:rPr>
            <w:noProof/>
            <w:webHidden/>
          </w:rPr>
          <w:t>44</w:t>
        </w:r>
        <w:r w:rsidR="00FA382F">
          <w:rPr>
            <w:noProof/>
            <w:webHidden/>
          </w:rPr>
          <w:fldChar w:fldCharType="end"/>
        </w:r>
      </w:hyperlink>
    </w:p>
    <w:p w14:paraId="2A99A610" w14:textId="239F8BA2"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30" w:anchor="_Toc83115829" w:history="1">
        <w:r w:rsidR="00FA382F" w:rsidRPr="002E113F">
          <w:rPr>
            <w:rStyle w:val="Hyperlink"/>
            <w:rFonts w:eastAsiaTheme="majorEastAsia"/>
            <w:noProof/>
          </w:rPr>
          <w:t>Gambar 3. 17 Sequence Diagram Laporan Absen</w:t>
        </w:r>
        <w:r w:rsidR="00FA382F">
          <w:rPr>
            <w:noProof/>
            <w:webHidden/>
          </w:rPr>
          <w:tab/>
        </w:r>
        <w:r w:rsidR="00FA382F">
          <w:rPr>
            <w:noProof/>
            <w:webHidden/>
          </w:rPr>
          <w:fldChar w:fldCharType="begin"/>
        </w:r>
        <w:r w:rsidR="00FA382F">
          <w:rPr>
            <w:noProof/>
            <w:webHidden/>
          </w:rPr>
          <w:instrText xml:space="preserve"> PAGEREF _Toc83115829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3847A18" w14:textId="523E0CD8"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30" w:history="1">
        <w:r w:rsidR="00FA382F" w:rsidRPr="002E113F">
          <w:rPr>
            <w:rStyle w:val="Hyperlink"/>
            <w:rFonts w:eastAsiaTheme="majorEastAsia"/>
            <w:noProof/>
          </w:rPr>
          <w:t>Gambar 3. 18 Sequence Diagram Laporan Riwayat Absen</w:t>
        </w:r>
        <w:r w:rsidR="00FA382F">
          <w:rPr>
            <w:noProof/>
            <w:webHidden/>
          </w:rPr>
          <w:tab/>
        </w:r>
        <w:r w:rsidR="00FA382F">
          <w:rPr>
            <w:noProof/>
            <w:webHidden/>
          </w:rPr>
          <w:fldChar w:fldCharType="begin"/>
        </w:r>
        <w:r w:rsidR="00FA382F">
          <w:rPr>
            <w:noProof/>
            <w:webHidden/>
          </w:rPr>
          <w:instrText xml:space="preserve"> PAGEREF _Toc83115830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C4CD317" w14:textId="6DC740D8"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31" w:anchor="_Toc83115831" w:history="1">
        <w:r w:rsidR="00FA382F" w:rsidRPr="002E113F">
          <w:rPr>
            <w:rStyle w:val="Hyperlink"/>
            <w:rFonts w:eastAsiaTheme="majorEastAsia"/>
            <w:noProof/>
          </w:rPr>
          <w:t>Gambar 3. 19 Sequence Diagram Laporan Siswa Bermasalah</w:t>
        </w:r>
        <w:r w:rsidR="00FA382F">
          <w:rPr>
            <w:noProof/>
            <w:webHidden/>
          </w:rPr>
          <w:tab/>
        </w:r>
        <w:r w:rsidR="00FA382F">
          <w:rPr>
            <w:noProof/>
            <w:webHidden/>
          </w:rPr>
          <w:fldChar w:fldCharType="begin"/>
        </w:r>
        <w:r w:rsidR="00FA382F">
          <w:rPr>
            <w:noProof/>
            <w:webHidden/>
          </w:rPr>
          <w:instrText xml:space="preserve"> PAGEREF _Toc83115831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5A4B1A88" w14:textId="2FC0F6E2"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32" w:anchor="_Toc83115832" w:history="1">
        <w:r w:rsidR="00FA382F" w:rsidRPr="002E113F">
          <w:rPr>
            <w:rStyle w:val="Hyperlink"/>
            <w:rFonts w:eastAsiaTheme="majorEastAsia"/>
            <w:noProof/>
          </w:rPr>
          <w:t>Gambar 3. 20 Sequence Diagram Notifikasi Siswa Bermasalah</w:t>
        </w:r>
        <w:r w:rsidR="00FA382F">
          <w:rPr>
            <w:noProof/>
            <w:webHidden/>
          </w:rPr>
          <w:tab/>
        </w:r>
        <w:r w:rsidR="00FA382F">
          <w:rPr>
            <w:noProof/>
            <w:webHidden/>
          </w:rPr>
          <w:fldChar w:fldCharType="begin"/>
        </w:r>
        <w:r w:rsidR="00FA382F">
          <w:rPr>
            <w:noProof/>
            <w:webHidden/>
          </w:rPr>
          <w:instrText xml:space="preserve"> PAGEREF _Toc83115832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0E45B2F1" w14:textId="7989B4F7"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33" w:anchor="_Toc83115833" w:history="1">
        <w:r w:rsidR="00FA382F" w:rsidRPr="002E113F">
          <w:rPr>
            <w:rStyle w:val="Hyperlink"/>
            <w:rFonts w:eastAsiaTheme="majorEastAsia"/>
            <w:noProof/>
          </w:rPr>
          <w:t>Gambar 3. 21 Class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_Toc83115833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22EE91BB" w14:textId="0F99B939"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34" w:anchor="_Toc83115834" w:history="1">
        <w:r w:rsidR="00FA382F" w:rsidRPr="002E113F">
          <w:rPr>
            <w:rStyle w:val="Hyperlink"/>
            <w:rFonts w:eastAsiaTheme="majorEastAsia"/>
            <w:noProof/>
          </w:rPr>
          <w:t>Gambar 3. 23 Halaman Antarmuka Registrasi</w:t>
        </w:r>
        <w:r w:rsidR="00FA382F">
          <w:rPr>
            <w:noProof/>
            <w:webHidden/>
          </w:rPr>
          <w:tab/>
        </w:r>
        <w:r w:rsidR="00FA382F">
          <w:rPr>
            <w:noProof/>
            <w:webHidden/>
          </w:rPr>
          <w:fldChar w:fldCharType="begin"/>
        </w:r>
        <w:r w:rsidR="00FA382F">
          <w:rPr>
            <w:noProof/>
            <w:webHidden/>
          </w:rPr>
          <w:instrText xml:space="preserve"> PAGEREF _Toc83115834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35598608" w14:textId="08C9E796"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35" w:anchor="_Toc83115835" w:history="1">
        <w:r w:rsidR="00FA382F" w:rsidRPr="002E113F">
          <w:rPr>
            <w:rStyle w:val="Hyperlink"/>
            <w:rFonts w:eastAsiaTheme="majorEastAsia"/>
            <w:noProof/>
          </w:rPr>
          <w:t>Gambar 3. 24 Halaman Antarmuka Login</w:t>
        </w:r>
        <w:r w:rsidR="00FA382F">
          <w:rPr>
            <w:noProof/>
            <w:webHidden/>
          </w:rPr>
          <w:tab/>
        </w:r>
        <w:r w:rsidR="00FA382F">
          <w:rPr>
            <w:noProof/>
            <w:webHidden/>
          </w:rPr>
          <w:fldChar w:fldCharType="begin"/>
        </w:r>
        <w:r w:rsidR="00FA382F">
          <w:rPr>
            <w:noProof/>
            <w:webHidden/>
          </w:rPr>
          <w:instrText xml:space="preserve"> PAGEREF _Toc83115835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4677A53E" w14:textId="3A99FB90"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36" w:anchor="_Toc83115836" w:history="1">
        <w:r w:rsidR="00FA382F" w:rsidRPr="002E113F">
          <w:rPr>
            <w:rStyle w:val="Hyperlink"/>
            <w:rFonts w:eastAsiaTheme="majorEastAsia"/>
            <w:noProof/>
          </w:rPr>
          <w:t>Gambar 3. 25 Halaman Antarmuka Dashboard</w:t>
        </w:r>
        <w:r w:rsidR="00FA382F">
          <w:rPr>
            <w:noProof/>
            <w:webHidden/>
          </w:rPr>
          <w:tab/>
        </w:r>
        <w:r w:rsidR="00FA382F">
          <w:rPr>
            <w:noProof/>
            <w:webHidden/>
          </w:rPr>
          <w:fldChar w:fldCharType="begin"/>
        </w:r>
        <w:r w:rsidR="00FA382F">
          <w:rPr>
            <w:noProof/>
            <w:webHidden/>
          </w:rPr>
          <w:instrText xml:space="preserve"> PAGEREF _Toc83115836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70B082C" w14:textId="51F95406"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37" w:anchor="_Toc83115837" w:history="1">
        <w:r w:rsidR="00FA382F" w:rsidRPr="002E113F">
          <w:rPr>
            <w:rStyle w:val="Hyperlink"/>
            <w:rFonts w:eastAsiaTheme="majorEastAsia"/>
            <w:noProof/>
          </w:rPr>
          <w:t>Gambar 3. 26 Halaman Antarmuka Menu Utama</w:t>
        </w:r>
        <w:r w:rsidR="00FA382F">
          <w:rPr>
            <w:noProof/>
            <w:webHidden/>
          </w:rPr>
          <w:tab/>
        </w:r>
        <w:r w:rsidR="00FA382F">
          <w:rPr>
            <w:noProof/>
            <w:webHidden/>
          </w:rPr>
          <w:fldChar w:fldCharType="begin"/>
        </w:r>
        <w:r w:rsidR="00FA382F">
          <w:rPr>
            <w:noProof/>
            <w:webHidden/>
          </w:rPr>
          <w:instrText xml:space="preserve"> PAGEREF _Toc83115837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D457937" w14:textId="2F7D121F"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38" w:anchor="_Toc83115838" w:history="1">
        <w:r w:rsidR="00FA382F" w:rsidRPr="002E113F">
          <w:rPr>
            <w:rStyle w:val="Hyperlink"/>
            <w:rFonts w:eastAsiaTheme="majorEastAsia"/>
            <w:noProof/>
          </w:rPr>
          <w:t>Gambar 3. 27 Halaman Antarmuka Data Siswa</w:t>
        </w:r>
        <w:r w:rsidR="00FA382F">
          <w:rPr>
            <w:noProof/>
            <w:webHidden/>
          </w:rPr>
          <w:tab/>
        </w:r>
        <w:r w:rsidR="00FA382F">
          <w:rPr>
            <w:noProof/>
            <w:webHidden/>
          </w:rPr>
          <w:fldChar w:fldCharType="begin"/>
        </w:r>
        <w:r w:rsidR="00FA382F">
          <w:rPr>
            <w:noProof/>
            <w:webHidden/>
          </w:rPr>
          <w:instrText xml:space="preserve"> PAGEREF _Toc83115838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6D482F49" w14:textId="6AE11A73"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39" w:anchor="_Toc83115839" w:history="1">
        <w:r w:rsidR="00FA382F" w:rsidRPr="002E113F">
          <w:rPr>
            <w:rStyle w:val="Hyperlink"/>
            <w:rFonts w:eastAsiaTheme="majorEastAsia"/>
            <w:noProof/>
          </w:rPr>
          <w:t>Gambar 3. 28Halaman Antarmuaka Profile Siswa</w:t>
        </w:r>
        <w:r w:rsidR="00FA382F">
          <w:rPr>
            <w:noProof/>
            <w:webHidden/>
          </w:rPr>
          <w:tab/>
        </w:r>
        <w:r w:rsidR="00FA382F">
          <w:rPr>
            <w:noProof/>
            <w:webHidden/>
          </w:rPr>
          <w:fldChar w:fldCharType="begin"/>
        </w:r>
        <w:r w:rsidR="00FA382F">
          <w:rPr>
            <w:noProof/>
            <w:webHidden/>
          </w:rPr>
          <w:instrText xml:space="preserve"> PAGEREF _Toc83115839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054AEA8D" w14:textId="28D45F08"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40" w:anchor="_Toc83115840" w:history="1">
        <w:r w:rsidR="00FA382F" w:rsidRPr="002E113F">
          <w:rPr>
            <w:rStyle w:val="Hyperlink"/>
            <w:rFonts w:eastAsiaTheme="majorEastAsia"/>
            <w:noProof/>
          </w:rPr>
          <w:t>Gambar 3. 29 Halaman Antarmuka Data Guru</w:t>
        </w:r>
        <w:r w:rsidR="00FA382F">
          <w:rPr>
            <w:noProof/>
            <w:webHidden/>
          </w:rPr>
          <w:tab/>
        </w:r>
        <w:r w:rsidR="00FA382F">
          <w:rPr>
            <w:noProof/>
            <w:webHidden/>
          </w:rPr>
          <w:fldChar w:fldCharType="begin"/>
        </w:r>
        <w:r w:rsidR="00FA382F">
          <w:rPr>
            <w:noProof/>
            <w:webHidden/>
          </w:rPr>
          <w:instrText xml:space="preserve"> PAGEREF _Toc83115840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2614CD69" w14:textId="69E8766A"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41" w:anchor="_Toc83115841" w:history="1">
        <w:r w:rsidR="00FA382F" w:rsidRPr="002E113F">
          <w:rPr>
            <w:rStyle w:val="Hyperlink"/>
            <w:rFonts w:eastAsiaTheme="majorEastAsia"/>
            <w:noProof/>
          </w:rPr>
          <w:t>Gambar 3. 30 Halaman Antarmuka Profile Guru</w:t>
        </w:r>
        <w:r w:rsidR="00FA382F">
          <w:rPr>
            <w:noProof/>
            <w:webHidden/>
          </w:rPr>
          <w:tab/>
        </w:r>
        <w:r w:rsidR="00FA382F">
          <w:rPr>
            <w:noProof/>
            <w:webHidden/>
          </w:rPr>
          <w:fldChar w:fldCharType="begin"/>
        </w:r>
        <w:r w:rsidR="00FA382F">
          <w:rPr>
            <w:noProof/>
            <w:webHidden/>
          </w:rPr>
          <w:instrText xml:space="preserve"> PAGEREF _Toc83115841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0718F2BD" w14:textId="44222216"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42" w:anchor="_Toc83115842" w:history="1">
        <w:r w:rsidR="00FA382F" w:rsidRPr="002E113F">
          <w:rPr>
            <w:rStyle w:val="Hyperlink"/>
            <w:rFonts w:eastAsiaTheme="majorEastAsia"/>
            <w:noProof/>
          </w:rPr>
          <w:t>Gambar 3. 31 Halaman Antarmuka Data Admin</w:t>
        </w:r>
        <w:r w:rsidR="00FA382F">
          <w:rPr>
            <w:noProof/>
            <w:webHidden/>
          </w:rPr>
          <w:tab/>
        </w:r>
        <w:r w:rsidR="00FA382F">
          <w:rPr>
            <w:noProof/>
            <w:webHidden/>
          </w:rPr>
          <w:fldChar w:fldCharType="begin"/>
        </w:r>
        <w:r w:rsidR="00FA382F">
          <w:rPr>
            <w:noProof/>
            <w:webHidden/>
          </w:rPr>
          <w:instrText xml:space="preserve"> PAGEREF _Toc83115842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6324FBF9" w14:textId="2C2FE6D0"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43" w:anchor="_Toc83115843" w:history="1">
        <w:r w:rsidR="00FA382F" w:rsidRPr="002E113F">
          <w:rPr>
            <w:rStyle w:val="Hyperlink"/>
            <w:rFonts w:eastAsiaTheme="majorEastAsia"/>
            <w:noProof/>
          </w:rPr>
          <w:t>Gambar 3. 32 Halaman Antarmuka Data Absen</w:t>
        </w:r>
        <w:r w:rsidR="00FA382F">
          <w:rPr>
            <w:noProof/>
            <w:webHidden/>
          </w:rPr>
          <w:tab/>
        </w:r>
        <w:r w:rsidR="00FA382F">
          <w:rPr>
            <w:noProof/>
            <w:webHidden/>
          </w:rPr>
          <w:fldChar w:fldCharType="begin"/>
        </w:r>
        <w:r w:rsidR="00FA382F">
          <w:rPr>
            <w:noProof/>
            <w:webHidden/>
          </w:rPr>
          <w:instrText xml:space="preserve"> PAGEREF _Toc83115843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1CE36BF5" w14:textId="13A47841"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44" w:anchor="_Toc83115844" w:history="1">
        <w:r w:rsidR="00FA382F" w:rsidRPr="002E113F">
          <w:rPr>
            <w:rStyle w:val="Hyperlink"/>
            <w:rFonts w:eastAsiaTheme="majorEastAsia"/>
            <w:noProof/>
          </w:rPr>
          <w:t>Gambar 3. 33 Halaman Antarmuka Laporan Absen</w:t>
        </w:r>
        <w:r w:rsidR="00FA382F">
          <w:rPr>
            <w:noProof/>
            <w:webHidden/>
          </w:rPr>
          <w:tab/>
        </w:r>
        <w:r w:rsidR="00FA382F">
          <w:rPr>
            <w:noProof/>
            <w:webHidden/>
          </w:rPr>
          <w:fldChar w:fldCharType="begin"/>
        </w:r>
        <w:r w:rsidR="00FA382F">
          <w:rPr>
            <w:noProof/>
            <w:webHidden/>
          </w:rPr>
          <w:instrText xml:space="preserve"> PAGEREF _Toc83115844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5BB14A14" w14:textId="5A957AD6"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45" w:anchor="_Toc83115845" w:history="1">
        <w:r w:rsidR="00FA382F" w:rsidRPr="002E113F">
          <w:rPr>
            <w:rStyle w:val="Hyperlink"/>
            <w:rFonts w:eastAsiaTheme="majorEastAsia"/>
            <w:noProof/>
          </w:rPr>
          <w:t>Gambar 3. 34 Halaman Antarmuka Laporan Siswa Bermasalah</w:t>
        </w:r>
        <w:r w:rsidR="00FA382F">
          <w:rPr>
            <w:noProof/>
            <w:webHidden/>
          </w:rPr>
          <w:tab/>
        </w:r>
        <w:r w:rsidR="00FA382F">
          <w:rPr>
            <w:noProof/>
            <w:webHidden/>
          </w:rPr>
          <w:fldChar w:fldCharType="begin"/>
        </w:r>
        <w:r w:rsidR="00FA382F">
          <w:rPr>
            <w:noProof/>
            <w:webHidden/>
          </w:rPr>
          <w:instrText xml:space="preserve"> PAGEREF _Toc83115845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3B73C452" w14:textId="581C9D85"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46" w:anchor="_Toc83115846" w:history="1">
        <w:r w:rsidR="00FA382F" w:rsidRPr="002E113F">
          <w:rPr>
            <w:rStyle w:val="Hyperlink"/>
            <w:rFonts w:eastAsiaTheme="majorEastAsia"/>
            <w:noProof/>
          </w:rPr>
          <w:t>Gambar 3. 35 Halaman Antarmuka Form Data Siswa</w:t>
        </w:r>
        <w:r w:rsidR="00FA382F">
          <w:rPr>
            <w:noProof/>
            <w:webHidden/>
          </w:rPr>
          <w:tab/>
        </w:r>
        <w:r w:rsidR="00FA382F">
          <w:rPr>
            <w:noProof/>
            <w:webHidden/>
          </w:rPr>
          <w:fldChar w:fldCharType="begin"/>
        </w:r>
        <w:r w:rsidR="00FA382F">
          <w:rPr>
            <w:noProof/>
            <w:webHidden/>
          </w:rPr>
          <w:instrText xml:space="preserve"> PAGEREF _Toc83115846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633F5C92" w14:textId="66159705"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47" w:anchor="_Toc83115847" w:history="1">
        <w:r w:rsidR="00FA382F" w:rsidRPr="002E113F">
          <w:rPr>
            <w:rStyle w:val="Hyperlink"/>
            <w:rFonts w:eastAsiaTheme="majorEastAsia"/>
            <w:noProof/>
          </w:rPr>
          <w:t>Gambar 3. 36 Halaman Antarmuka form Data Guru</w:t>
        </w:r>
        <w:r w:rsidR="00FA382F">
          <w:rPr>
            <w:noProof/>
            <w:webHidden/>
          </w:rPr>
          <w:tab/>
        </w:r>
        <w:r w:rsidR="00FA382F">
          <w:rPr>
            <w:noProof/>
            <w:webHidden/>
          </w:rPr>
          <w:fldChar w:fldCharType="begin"/>
        </w:r>
        <w:r w:rsidR="00FA382F">
          <w:rPr>
            <w:noProof/>
            <w:webHidden/>
          </w:rPr>
          <w:instrText xml:space="preserve"> PAGEREF _Toc83115847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10CF44A1" w14:textId="12164CBC"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48" w:anchor="_Toc83115848" w:history="1">
        <w:r w:rsidR="00FA382F" w:rsidRPr="002E113F">
          <w:rPr>
            <w:rStyle w:val="Hyperlink"/>
            <w:rFonts w:eastAsiaTheme="majorEastAsia"/>
            <w:noProof/>
          </w:rPr>
          <w:t>Gambar 3. 37 Halaman Antarmuka Form Walikelas</w:t>
        </w:r>
        <w:r w:rsidR="00FA382F">
          <w:rPr>
            <w:noProof/>
            <w:webHidden/>
          </w:rPr>
          <w:tab/>
        </w:r>
        <w:r w:rsidR="00FA382F">
          <w:rPr>
            <w:noProof/>
            <w:webHidden/>
          </w:rPr>
          <w:fldChar w:fldCharType="begin"/>
        </w:r>
        <w:r w:rsidR="00FA382F">
          <w:rPr>
            <w:noProof/>
            <w:webHidden/>
          </w:rPr>
          <w:instrText xml:space="preserve"> PAGEREF _Toc83115848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7A888411" w14:textId="59E7FA12"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49" w:anchor="_Toc83115849" w:history="1">
        <w:r w:rsidR="00FA382F" w:rsidRPr="002E113F">
          <w:rPr>
            <w:rStyle w:val="Hyperlink"/>
            <w:rFonts w:eastAsiaTheme="majorEastAsia"/>
            <w:noProof/>
          </w:rPr>
          <w:t>Gambar 3. 38 Halaman Antarmuka form Tambah Kelas</w:t>
        </w:r>
        <w:r w:rsidR="00FA382F">
          <w:rPr>
            <w:noProof/>
            <w:webHidden/>
          </w:rPr>
          <w:tab/>
        </w:r>
        <w:r w:rsidR="00FA382F">
          <w:rPr>
            <w:noProof/>
            <w:webHidden/>
          </w:rPr>
          <w:fldChar w:fldCharType="begin"/>
        </w:r>
        <w:r w:rsidR="00FA382F">
          <w:rPr>
            <w:noProof/>
            <w:webHidden/>
          </w:rPr>
          <w:instrText xml:space="preserve"> PAGEREF _Toc83115849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623F6720" w14:textId="007606E6"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50" w:anchor="_Toc83115850" w:history="1">
        <w:r w:rsidR="00FA382F" w:rsidRPr="002E113F">
          <w:rPr>
            <w:rStyle w:val="Hyperlink"/>
            <w:rFonts w:eastAsiaTheme="majorEastAsia"/>
            <w:noProof/>
          </w:rPr>
          <w:t>Gambar 3. 39 Halaman Antarmuka Anggota Kelas</w:t>
        </w:r>
        <w:r w:rsidR="00FA382F">
          <w:rPr>
            <w:noProof/>
            <w:webHidden/>
          </w:rPr>
          <w:tab/>
        </w:r>
        <w:r w:rsidR="00FA382F">
          <w:rPr>
            <w:noProof/>
            <w:webHidden/>
          </w:rPr>
          <w:fldChar w:fldCharType="begin"/>
        </w:r>
        <w:r w:rsidR="00FA382F">
          <w:rPr>
            <w:noProof/>
            <w:webHidden/>
          </w:rPr>
          <w:instrText xml:space="preserve"> PAGEREF _Toc83115850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356426A5" w14:textId="57A2E50F"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51" w:anchor="_Toc83115851" w:history="1">
        <w:r w:rsidR="00FA382F" w:rsidRPr="002E113F">
          <w:rPr>
            <w:rStyle w:val="Hyperlink"/>
            <w:rFonts w:eastAsiaTheme="majorEastAsia"/>
            <w:noProof/>
          </w:rPr>
          <w:t>Gambar 3. 40 Halaman Antarmuka Data Kelas</w:t>
        </w:r>
        <w:r w:rsidR="00FA382F">
          <w:rPr>
            <w:noProof/>
            <w:webHidden/>
          </w:rPr>
          <w:tab/>
        </w:r>
        <w:r w:rsidR="00FA382F">
          <w:rPr>
            <w:noProof/>
            <w:webHidden/>
          </w:rPr>
          <w:fldChar w:fldCharType="begin"/>
        </w:r>
        <w:r w:rsidR="00FA382F">
          <w:rPr>
            <w:noProof/>
            <w:webHidden/>
          </w:rPr>
          <w:instrText xml:space="preserve"> PAGEREF _Toc83115851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5E2B509F" w14:textId="0A63AB68"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52" w:anchor="_Toc83115852" w:history="1">
        <w:r w:rsidR="00FA382F" w:rsidRPr="002E113F">
          <w:rPr>
            <w:rStyle w:val="Hyperlink"/>
            <w:rFonts w:eastAsiaTheme="majorEastAsia"/>
            <w:noProof/>
          </w:rPr>
          <w:t>Gambar 3. 41 Halaman Antarmuka Profile Kelas</w:t>
        </w:r>
        <w:r w:rsidR="00FA382F">
          <w:rPr>
            <w:noProof/>
            <w:webHidden/>
          </w:rPr>
          <w:tab/>
        </w:r>
        <w:r w:rsidR="00FA382F">
          <w:rPr>
            <w:noProof/>
            <w:webHidden/>
          </w:rPr>
          <w:fldChar w:fldCharType="begin"/>
        </w:r>
        <w:r w:rsidR="00FA382F">
          <w:rPr>
            <w:noProof/>
            <w:webHidden/>
          </w:rPr>
          <w:instrText xml:space="preserve"> PAGEREF _Toc83115852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3EC0C4F2" w14:textId="71FB1F7F"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53" w:anchor="_Toc83115853" w:history="1">
        <w:r w:rsidR="00FA382F" w:rsidRPr="002E113F">
          <w:rPr>
            <w:rStyle w:val="Hyperlink"/>
            <w:rFonts w:eastAsiaTheme="majorEastAsia"/>
            <w:noProof/>
          </w:rPr>
          <w:t>Gambar 3. 42 Halaman Antarmuka Data Profil Walikelas</w:t>
        </w:r>
        <w:r w:rsidR="00FA382F">
          <w:rPr>
            <w:noProof/>
            <w:webHidden/>
          </w:rPr>
          <w:tab/>
        </w:r>
        <w:r w:rsidR="00FA382F">
          <w:rPr>
            <w:noProof/>
            <w:webHidden/>
          </w:rPr>
          <w:fldChar w:fldCharType="begin"/>
        </w:r>
        <w:r w:rsidR="00FA382F">
          <w:rPr>
            <w:noProof/>
            <w:webHidden/>
          </w:rPr>
          <w:instrText xml:space="preserve"> PAGEREF _Toc83115853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045041F2" w14:textId="45781975"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54" w:anchor="_Toc83115854" w:history="1">
        <w:r w:rsidR="00FA382F" w:rsidRPr="002E113F">
          <w:rPr>
            <w:rStyle w:val="Hyperlink"/>
            <w:rFonts w:eastAsiaTheme="majorEastAsia"/>
            <w:noProof/>
          </w:rPr>
          <w:t>Gambar 3. 43 Halaman Antarmuka Data Riwayat Absen</w:t>
        </w:r>
        <w:r w:rsidR="00FA382F">
          <w:rPr>
            <w:noProof/>
            <w:webHidden/>
          </w:rPr>
          <w:tab/>
        </w:r>
        <w:r w:rsidR="00FA382F">
          <w:rPr>
            <w:noProof/>
            <w:webHidden/>
          </w:rPr>
          <w:fldChar w:fldCharType="begin"/>
        </w:r>
        <w:r w:rsidR="00FA382F">
          <w:rPr>
            <w:noProof/>
            <w:webHidden/>
          </w:rPr>
          <w:instrText xml:space="preserve"> PAGEREF _Toc83115854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15FEA613" w14:textId="38EE621E"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r:id="rId55" w:anchor="_Toc83115855" w:history="1">
        <w:r w:rsidR="00FA382F" w:rsidRPr="002E113F">
          <w:rPr>
            <w:rStyle w:val="Hyperlink"/>
            <w:rFonts w:eastAsiaTheme="majorEastAsia"/>
            <w:noProof/>
          </w:rPr>
          <w:t>Gambar 3. 44 Halaman Antarmuka Data Walikelas</w:t>
        </w:r>
        <w:r w:rsidR="00FA382F">
          <w:rPr>
            <w:noProof/>
            <w:webHidden/>
          </w:rPr>
          <w:tab/>
        </w:r>
        <w:r w:rsidR="00FA382F">
          <w:rPr>
            <w:noProof/>
            <w:webHidden/>
          </w:rPr>
          <w:fldChar w:fldCharType="begin"/>
        </w:r>
        <w:r w:rsidR="00FA382F">
          <w:rPr>
            <w:noProof/>
            <w:webHidden/>
          </w:rPr>
          <w:instrText xml:space="preserve"> PAGEREF _Toc83115855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0411623F" w14:textId="6535F37A" w:rsidR="00AA549F" w:rsidRDefault="00DF23AE" w:rsidP="00AA549F">
      <w:r>
        <w:fldChar w:fldCharType="end"/>
      </w:r>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0B578540" w:rsidR="00AA549F" w:rsidRDefault="00AA549F" w:rsidP="00AA549F">
      <w:pPr>
        <w:pStyle w:val="Heading1"/>
        <w:numPr>
          <w:ilvl w:val="0"/>
          <w:numId w:val="0"/>
        </w:numPr>
        <w:rPr>
          <w:lang w:val="en-US"/>
        </w:rPr>
      </w:pPr>
      <w:bookmarkStart w:id="30" w:name="_Toc80034205"/>
      <w:bookmarkStart w:id="31" w:name="_Toc83115707"/>
      <w:r>
        <w:rPr>
          <w:lang w:val="en-US"/>
        </w:rPr>
        <w:lastRenderedPageBreak/>
        <w:t>DAFTAR TABEL</w:t>
      </w:r>
      <w:bookmarkEnd w:id="30"/>
      <w:bookmarkEnd w:id="31"/>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2954C0BB" w14:textId="77777777" w:rsidR="00FA382F" w:rsidRDefault="00DF23AE">
      <w:pPr>
        <w:pStyle w:val="TableofFigures"/>
        <w:tabs>
          <w:tab w:val="right" w:leader="dot" w:pos="7927"/>
        </w:tabs>
        <w:rPr>
          <w:noProof/>
        </w:rPr>
      </w:pPr>
      <w:r>
        <w:fldChar w:fldCharType="end"/>
      </w:r>
      <w:r>
        <w:fldChar w:fldCharType="begin"/>
      </w:r>
      <w:r>
        <w:instrText xml:space="preserve"> TOC \h \z \c "Table 3." </w:instrText>
      </w:r>
      <w:r>
        <w:fldChar w:fldCharType="separate"/>
      </w:r>
    </w:p>
    <w:p w14:paraId="3372877F" w14:textId="7D4FFA0A"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62" w:history="1">
        <w:r w:rsidR="00FA382F" w:rsidRPr="00F14EDA">
          <w:rPr>
            <w:rStyle w:val="Hyperlink"/>
            <w:rFonts w:eastAsiaTheme="majorEastAsia"/>
            <w:noProof/>
          </w:rPr>
          <w:t>Table 3. 1 Hasil Analisis Pengguna Sistem pada SMK Cendekia Batujajar</w:t>
        </w:r>
        <w:r w:rsidR="00FA382F">
          <w:rPr>
            <w:noProof/>
            <w:webHidden/>
          </w:rPr>
          <w:tab/>
        </w:r>
        <w:r w:rsidR="00FA382F">
          <w:rPr>
            <w:noProof/>
            <w:webHidden/>
          </w:rPr>
          <w:fldChar w:fldCharType="begin"/>
        </w:r>
        <w:r w:rsidR="00FA382F">
          <w:rPr>
            <w:noProof/>
            <w:webHidden/>
          </w:rPr>
          <w:instrText xml:space="preserve"> PAGEREF _Toc83115862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BC4EA81" w14:textId="28296583"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63" w:history="1">
        <w:r w:rsidR="00FA382F" w:rsidRPr="00F14EDA">
          <w:rPr>
            <w:rStyle w:val="Hyperlink"/>
            <w:rFonts w:eastAsiaTheme="majorEastAsia"/>
            <w:noProof/>
          </w:rPr>
          <w:t>Table 3. 2 Hasil Analisis Kebutuhan Pengguna</w:t>
        </w:r>
        <w:r w:rsidR="00FA382F">
          <w:rPr>
            <w:noProof/>
            <w:webHidden/>
          </w:rPr>
          <w:tab/>
        </w:r>
        <w:r w:rsidR="00FA382F">
          <w:rPr>
            <w:noProof/>
            <w:webHidden/>
          </w:rPr>
          <w:fldChar w:fldCharType="begin"/>
        </w:r>
        <w:r w:rsidR="00FA382F">
          <w:rPr>
            <w:noProof/>
            <w:webHidden/>
          </w:rPr>
          <w:instrText xml:space="preserve"> PAGEREF _Toc83115863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5C6528C2" w14:textId="6998B49D"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64" w:history="1">
        <w:r w:rsidR="00FA382F" w:rsidRPr="00F14EDA">
          <w:rPr>
            <w:rStyle w:val="Hyperlink"/>
            <w:rFonts w:eastAsiaTheme="majorEastAsia"/>
            <w:noProof/>
          </w:rPr>
          <w:t>Table 3. 3 Hasil Analisis Kebutuhan Fungsional</w:t>
        </w:r>
        <w:r w:rsidR="00FA382F">
          <w:rPr>
            <w:noProof/>
            <w:webHidden/>
          </w:rPr>
          <w:tab/>
        </w:r>
        <w:r w:rsidR="00FA382F">
          <w:rPr>
            <w:noProof/>
            <w:webHidden/>
          </w:rPr>
          <w:fldChar w:fldCharType="begin"/>
        </w:r>
        <w:r w:rsidR="00FA382F">
          <w:rPr>
            <w:noProof/>
            <w:webHidden/>
          </w:rPr>
          <w:instrText xml:space="preserve"> PAGEREF _Toc83115864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FD988C6" w14:textId="021E2F0C"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65" w:history="1">
        <w:r w:rsidR="00FA382F" w:rsidRPr="00F14EDA">
          <w:rPr>
            <w:rStyle w:val="Hyperlink"/>
            <w:rFonts w:eastAsiaTheme="majorEastAsia"/>
            <w:noProof/>
          </w:rPr>
          <w:t>Table 3. 4 Deskripsi Aktor</w:t>
        </w:r>
        <w:r w:rsidR="00FA382F">
          <w:rPr>
            <w:noProof/>
            <w:webHidden/>
          </w:rPr>
          <w:tab/>
        </w:r>
        <w:r w:rsidR="00FA382F">
          <w:rPr>
            <w:noProof/>
            <w:webHidden/>
          </w:rPr>
          <w:fldChar w:fldCharType="begin"/>
        </w:r>
        <w:r w:rsidR="00FA382F">
          <w:rPr>
            <w:noProof/>
            <w:webHidden/>
          </w:rPr>
          <w:instrText xml:space="preserve"> PAGEREF _Toc83115865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4760D5CB" w14:textId="64313128"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66" w:history="1">
        <w:r w:rsidR="00FA382F" w:rsidRPr="00F14EDA">
          <w:rPr>
            <w:rStyle w:val="Hyperlink"/>
            <w:rFonts w:eastAsiaTheme="majorEastAsia"/>
            <w:noProof/>
          </w:rPr>
          <w:t>Table 3. 5 Skenario Use Case Login</w:t>
        </w:r>
        <w:r w:rsidR="00FA382F">
          <w:rPr>
            <w:noProof/>
            <w:webHidden/>
          </w:rPr>
          <w:tab/>
        </w:r>
        <w:r w:rsidR="00FA382F">
          <w:rPr>
            <w:noProof/>
            <w:webHidden/>
          </w:rPr>
          <w:fldChar w:fldCharType="begin"/>
        </w:r>
        <w:r w:rsidR="00FA382F">
          <w:rPr>
            <w:noProof/>
            <w:webHidden/>
          </w:rPr>
          <w:instrText xml:space="preserve"> PAGEREF _Toc83115866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68F6999F" w14:textId="4AE161DF"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67" w:history="1">
        <w:r w:rsidR="00FA382F" w:rsidRPr="00F14EDA">
          <w:rPr>
            <w:rStyle w:val="Hyperlink"/>
            <w:rFonts w:eastAsiaTheme="majorEastAsia"/>
            <w:noProof/>
          </w:rPr>
          <w:t>Table 3. 6 Skenario Use Case Dashboard</w:t>
        </w:r>
        <w:r w:rsidR="00FA382F">
          <w:rPr>
            <w:noProof/>
            <w:webHidden/>
          </w:rPr>
          <w:tab/>
        </w:r>
        <w:r w:rsidR="00FA382F">
          <w:rPr>
            <w:noProof/>
            <w:webHidden/>
          </w:rPr>
          <w:fldChar w:fldCharType="begin"/>
        </w:r>
        <w:r w:rsidR="00FA382F">
          <w:rPr>
            <w:noProof/>
            <w:webHidden/>
          </w:rPr>
          <w:instrText xml:space="preserve"> PAGEREF _Toc83115867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57705089" w14:textId="306371DC"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68" w:history="1">
        <w:r w:rsidR="00FA382F" w:rsidRPr="00F14EDA">
          <w:rPr>
            <w:rStyle w:val="Hyperlink"/>
            <w:rFonts w:eastAsiaTheme="majorEastAsia"/>
            <w:noProof/>
          </w:rPr>
          <w:t>Table 3. 7 Skenario Use Case Profil Siswa</w:t>
        </w:r>
        <w:r w:rsidR="00FA382F">
          <w:rPr>
            <w:noProof/>
            <w:webHidden/>
          </w:rPr>
          <w:tab/>
        </w:r>
        <w:r w:rsidR="00FA382F">
          <w:rPr>
            <w:noProof/>
            <w:webHidden/>
          </w:rPr>
          <w:fldChar w:fldCharType="begin"/>
        </w:r>
        <w:r w:rsidR="00FA382F">
          <w:rPr>
            <w:noProof/>
            <w:webHidden/>
          </w:rPr>
          <w:instrText xml:space="preserve"> PAGEREF _Toc83115868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0ACE8791" w14:textId="4807168A"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69" w:history="1">
        <w:r w:rsidR="00FA382F" w:rsidRPr="00F14EDA">
          <w:rPr>
            <w:rStyle w:val="Hyperlink"/>
            <w:rFonts w:eastAsiaTheme="majorEastAsia"/>
            <w:noProof/>
          </w:rPr>
          <w:t>Table 3. 8 Skenario Use Case Profil Guru</w:t>
        </w:r>
        <w:r w:rsidR="00FA382F">
          <w:rPr>
            <w:noProof/>
            <w:webHidden/>
          </w:rPr>
          <w:tab/>
        </w:r>
        <w:r w:rsidR="00FA382F">
          <w:rPr>
            <w:noProof/>
            <w:webHidden/>
          </w:rPr>
          <w:fldChar w:fldCharType="begin"/>
        </w:r>
        <w:r w:rsidR="00FA382F">
          <w:rPr>
            <w:noProof/>
            <w:webHidden/>
          </w:rPr>
          <w:instrText xml:space="preserve"> PAGEREF _Toc83115869 \h </w:instrText>
        </w:r>
        <w:r w:rsidR="00FA382F">
          <w:rPr>
            <w:noProof/>
            <w:webHidden/>
          </w:rPr>
        </w:r>
        <w:r w:rsidR="00FA382F">
          <w:rPr>
            <w:noProof/>
            <w:webHidden/>
          </w:rPr>
          <w:fldChar w:fldCharType="separate"/>
        </w:r>
        <w:r w:rsidR="00FA382F">
          <w:rPr>
            <w:noProof/>
            <w:webHidden/>
          </w:rPr>
          <w:t>26</w:t>
        </w:r>
        <w:r w:rsidR="00FA382F">
          <w:rPr>
            <w:noProof/>
            <w:webHidden/>
          </w:rPr>
          <w:fldChar w:fldCharType="end"/>
        </w:r>
      </w:hyperlink>
    </w:p>
    <w:p w14:paraId="30337974" w14:textId="3D695F9C"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70" w:history="1">
        <w:r w:rsidR="00FA382F" w:rsidRPr="00F14EDA">
          <w:rPr>
            <w:rStyle w:val="Hyperlink"/>
            <w:rFonts w:eastAsiaTheme="majorEastAsia"/>
            <w:noProof/>
          </w:rPr>
          <w:t>Table 3. 9 Skenario Use Case Kelola Siswa</w:t>
        </w:r>
        <w:r w:rsidR="00FA382F">
          <w:rPr>
            <w:noProof/>
            <w:webHidden/>
          </w:rPr>
          <w:tab/>
        </w:r>
        <w:r w:rsidR="00FA382F">
          <w:rPr>
            <w:noProof/>
            <w:webHidden/>
          </w:rPr>
          <w:fldChar w:fldCharType="begin"/>
        </w:r>
        <w:r w:rsidR="00FA382F">
          <w:rPr>
            <w:noProof/>
            <w:webHidden/>
          </w:rPr>
          <w:instrText xml:space="preserve"> PAGEREF _Toc83115870 \h </w:instrText>
        </w:r>
        <w:r w:rsidR="00FA382F">
          <w:rPr>
            <w:noProof/>
            <w:webHidden/>
          </w:rPr>
        </w:r>
        <w:r w:rsidR="00FA382F">
          <w:rPr>
            <w:noProof/>
            <w:webHidden/>
          </w:rPr>
          <w:fldChar w:fldCharType="separate"/>
        </w:r>
        <w:r w:rsidR="00FA382F">
          <w:rPr>
            <w:noProof/>
            <w:webHidden/>
          </w:rPr>
          <w:t>27</w:t>
        </w:r>
        <w:r w:rsidR="00FA382F">
          <w:rPr>
            <w:noProof/>
            <w:webHidden/>
          </w:rPr>
          <w:fldChar w:fldCharType="end"/>
        </w:r>
      </w:hyperlink>
    </w:p>
    <w:p w14:paraId="41C71E53" w14:textId="5D2B85D0"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71" w:history="1">
        <w:r w:rsidR="00FA382F" w:rsidRPr="00F14EDA">
          <w:rPr>
            <w:rStyle w:val="Hyperlink"/>
            <w:rFonts w:eastAsiaTheme="majorEastAsia"/>
            <w:noProof/>
          </w:rPr>
          <w:t>Table 3. 10 Skenario Use Case Kelola Guru</w:t>
        </w:r>
        <w:r w:rsidR="00FA382F">
          <w:rPr>
            <w:noProof/>
            <w:webHidden/>
          </w:rPr>
          <w:tab/>
        </w:r>
        <w:r w:rsidR="00FA382F">
          <w:rPr>
            <w:noProof/>
            <w:webHidden/>
          </w:rPr>
          <w:fldChar w:fldCharType="begin"/>
        </w:r>
        <w:r w:rsidR="00FA382F">
          <w:rPr>
            <w:noProof/>
            <w:webHidden/>
          </w:rPr>
          <w:instrText xml:space="preserve"> PAGEREF _Toc83115871 \h </w:instrText>
        </w:r>
        <w:r w:rsidR="00FA382F">
          <w:rPr>
            <w:noProof/>
            <w:webHidden/>
          </w:rPr>
        </w:r>
        <w:r w:rsidR="00FA382F">
          <w:rPr>
            <w:noProof/>
            <w:webHidden/>
          </w:rPr>
          <w:fldChar w:fldCharType="separate"/>
        </w:r>
        <w:r w:rsidR="00FA382F">
          <w:rPr>
            <w:noProof/>
            <w:webHidden/>
          </w:rPr>
          <w:t>28</w:t>
        </w:r>
        <w:r w:rsidR="00FA382F">
          <w:rPr>
            <w:noProof/>
            <w:webHidden/>
          </w:rPr>
          <w:fldChar w:fldCharType="end"/>
        </w:r>
      </w:hyperlink>
    </w:p>
    <w:p w14:paraId="0EE31F10" w14:textId="202A5F76"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72" w:history="1">
        <w:r w:rsidR="00FA382F" w:rsidRPr="00F14EDA">
          <w:rPr>
            <w:rStyle w:val="Hyperlink"/>
            <w:rFonts w:eastAsiaTheme="majorEastAsia"/>
            <w:noProof/>
          </w:rPr>
          <w:t>Table 3. 11 Skenario Use Case Kelola Kelas</w:t>
        </w:r>
        <w:r w:rsidR="00FA382F">
          <w:rPr>
            <w:noProof/>
            <w:webHidden/>
          </w:rPr>
          <w:tab/>
        </w:r>
        <w:r w:rsidR="00FA382F">
          <w:rPr>
            <w:noProof/>
            <w:webHidden/>
          </w:rPr>
          <w:fldChar w:fldCharType="begin"/>
        </w:r>
        <w:r w:rsidR="00FA382F">
          <w:rPr>
            <w:noProof/>
            <w:webHidden/>
          </w:rPr>
          <w:instrText xml:space="preserve"> PAGEREF _Toc83115872 \h </w:instrText>
        </w:r>
        <w:r w:rsidR="00FA382F">
          <w:rPr>
            <w:noProof/>
            <w:webHidden/>
          </w:rPr>
        </w:r>
        <w:r w:rsidR="00FA382F">
          <w:rPr>
            <w:noProof/>
            <w:webHidden/>
          </w:rPr>
          <w:fldChar w:fldCharType="separate"/>
        </w:r>
        <w:r w:rsidR="00FA382F">
          <w:rPr>
            <w:noProof/>
            <w:webHidden/>
          </w:rPr>
          <w:t>29</w:t>
        </w:r>
        <w:r w:rsidR="00FA382F">
          <w:rPr>
            <w:noProof/>
            <w:webHidden/>
          </w:rPr>
          <w:fldChar w:fldCharType="end"/>
        </w:r>
      </w:hyperlink>
    </w:p>
    <w:p w14:paraId="3A2B522C" w14:textId="42AA0976"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73" w:history="1">
        <w:r w:rsidR="00FA382F" w:rsidRPr="00F14EDA">
          <w:rPr>
            <w:rStyle w:val="Hyperlink"/>
            <w:rFonts w:eastAsiaTheme="majorEastAsia"/>
            <w:noProof/>
          </w:rPr>
          <w:t>Table 3. 12 Skenario Use Case Kelola Admin</w:t>
        </w:r>
        <w:r w:rsidR="00FA382F">
          <w:rPr>
            <w:noProof/>
            <w:webHidden/>
          </w:rPr>
          <w:tab/>
        </w:r>
        <w:r w:rsidR="00FA382F">
          <w:rPr>
            <w:noProof/>
            <w:webHidden/>
          </w:rPr>
          <w:fldChar w:fldCharType="begin"/>
        </w:r>
        <w:r w:rsidR="00FA382F">
          <w:rPr>
            <w:noProof/>
            <w:webHidden/>
          </w:rPr>
          <w:instrText xml:space="preserve"> PAGEREF _Toc83115873 \h </w:instrText>
        </w:r>
        <w:r w:rsidR="00FA382F">
          <w:rPr>
            <w:noProof/>
            <w:webHidden/>
          </w:rPr>
        </w:r>
        <w:r w:rsidR="00FA382F">
          <w:rPr>
            <w:noProof/>
            <w:webHidden/>
          </w:rPr>
          <w:fldChar w:fldCharType="separate"/>
        </w:r>
        <w:r w:rsidR="00FA382F">
          <w:rPr>
            <w:noProof/>
            <w:webHidden/>
          </w:rPr>
          <w:t>30</w:t>
        </w:r>
        <w:r w:rsidR="00FA382F">
          <w:rPr>
            <w:noProof/>
            <w:webHidden/>
          </w:rPr>
          <w:fldChar w:fldCharType="end"/>
        </w:r>
      </w:hyperlink>
    </w:p>
    <w:p w14:paraId="2AFC4604" w14:textId="25D83F17"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74" w:history="1">
        <w:r w:rsidR="00FA382F" w:rsidRPr="00F14EDA">
          <w:rPr>
            <w:rStyle w:val="Hyperlink"/>
            <w:rFonts w:eastAsiaTheme="majorEastAsia"/>
            <w:noProof/>
          </w:rPr>
          <w:t>Table 3. 13 Skenario Use Case Kelola Absensi</w:t>
        </w:r>
        <w:r w:rsidR="00FA382F">
          <w:rPr>
            <w:noProof/>
            <w:webHidden/>
          </w:rPr>
          <w:tab/>
        </w:r>
        <w:r w:rsidR="00FA382F">
          <w:rPr>
            <w:noProof/>
            <w:webHidden/>
          </w:rPr>
          <w:fldChar w:fldCharType="begin"/>
        </w:r>
        <w:r w:rsidR="00FA382F">
          <w:rPr>
            <w:noProof/>
            <w:webHidden/>
          </w:rPr>
          <w:instrText xml:space="preserve"> PAGEREF _Toc83115874 \h </w:instrText>
        </w:r>
        <w:r w:rsidR="00FA382F">
          <w:rPr>
            <w:noProof/>
            <w:webHidden/>
          </w:rPr>
        </w:r>
        <w:r w:rsidR="00FA382F">
          <w:rPr>
            <w:noProof/>
            <w:webHidden/>
          </w:rPr>
          <w:fldChar w:fldCharType="separate"/>
        </w:r>
        <w:r w:rsidR="00FA382F">
          <w:rPr>
            <w:noProof/>
            <w:webHidden/>
          </w:rPr>
          <w:t>31</w:t>
        </w:r>
        <w:r w:rsidR="00FA382F">
          <w:rPr>
            <w:noProof/>
            <w:webHidden/>
          </w:rPr>
          <w:fldChar w:fldCharType="end"/>
        </w:r>
      </w:hyperlink>
    </w:p>
    <w:p w14:paraId="2B16CDBD" w14:textId="791CAE6F"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75" w:history="1">
        <w:r w:rsidR="00FA382F" w:rsidRPr="00F14EDA">
          <w:rPr>
            <w:rStyle w:val="Hyperlink"/>
            <w:rFonts w:eastAsiaTheme="majorEastAsia"/>
            <w:noProof/>
          </w:rPr>
          <w:t>Table 3. 14 Skenario Use Case Laporan Absen</w:t>
        </w:r>
        <w:r w:rsidR="00FA382F">
          <w:rPr>
            <w:noProof/>
            <w:webHidden/>
          </w:rPr>
          <w:tab/>
        </w:r>
        <w:r w:rsidR="00FA382F">
          <w:rPr>
            <w:noProof/>
            <w:webHidden/>
          </w:rPr>
          <w:fldChar w:fldCharType="begin"/>
        </w:r>
        <w:r w:rsidR="00FA382F">
          <w:rPr>
            <w:noProof/>
            <w:webHidden/>
          </w:rPr>
          <w:instrText xml:space="preserve"> PAGEREF _Toc83115875 \h </w:instrText>
        </w:r>
        <w:r w:rsidR="00FA382F">
          <w:rPr>
            <w:noProof/>
            <w:webHidden/>
          </w:rPr>
        </w:r>
        <w:r w:rsidR="00FA382F">
          <w:rPr>
            <w:noProof/>
            <w:webHidden/>
          </w:rPr>
          <w:fldChar w:fldCharType="separate"/>
        </w:r>
        <w:r w:rsidR="00FA382F">
          <w:rPr>
            <w:noProof/>
            <w:webHidden/>
          </w:rPr>
          <w:t>32</w:t>
        </w:r>
        <w:r w:rsidR="00FA382F">
          <w:rPr>
            <w:noProof/>
            <w:webHidden/>
          </w:rPr>
          <w:fldChar w:fldCharType="end"/>
        </w:r>
      </w:hyperlink>
    </w:p>
    <w:p w14:paraId="24DF8DAD" w14:textId="3F4C719F"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76" w:history="1">
        <w:r w:rsidR="00FA382F" w:rsidRPr="00F14EDA">
          <w:rPr>
            <w:rStyle w:val="Hyperlink"/>
            <w:rFonts w:eastAsiaTheme="majorEastAsia"/>
            <w:noProof/>
          </w:rPr>
          <w:t>Table 3. 15 Skenario Use Case Laporan Riwayat Absen</w:t>
        </w:r>
        <w:r w:rsidR="00FA382F">
          <w:rPr>
            <w:noProof/>
            <w:webHidden/>
          </w:rPr>
          <w:tab/>
        </w:r>
        <w:r w:rsidR="00FA382F">
          <w:rPr>
            <w:noProof/>
            <w:webHidden/>
          </w:rPr>
          <w:fldChar w:fldCharType="begin"/>
        </w:r>
        <w:r w:rsidR="00FA382F">
          <w:rPr>
            <w:noProof/>
            <w:webHidden/>
          </w:rPr>
          <w:instrText xml:space="preserve"> PAGEREF _Toc83115876 \h </w:instrText>
        </w:r>
        <w:r w:rsidR="00FA382F">
          <w:rPr>
            <w:noProof/>
            <w:webHidden/>
          </w:rPr>
        </w:r>
        <w:r w:rsidR="00FA382F">
          <w:rPr>
            <w:noProof/>
            <w:webHidden/>
          </w:rPr>
          <w:fldChar w:fldCharType="separate"/>
        </w:r>
        <w:r w:rsidR="00FA382F">
          <w:rPr>
            <w:noProof/>
            <w:webHidden/>
          </w:rPr>
          <w:t>34</w:t>
        </w:r>
        <w:r w:rsidR="00FA382F">
          <w:rPr>
            <w:noProof/>
            <w:webHidden/>
          </w:rPr>
          <w:fldChar w:fldCharType="end"/>
        </w:r>
      </w:hyperlink>
    </w:p>
    <w:p w14:paraId="2F4ADA4C" w14:textId="0ED077C9"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77" w:history="1">
        <w:r w:rsidR="00FA382F" w:rsidRPr="00F14EDA">
          <w:rPr>
            <w:rStyle w:val="Hyperlink"/>
            <w:rFonts w:eastAsiaTheme="majorEastAsia"/>
            <w:noProof/>
          </w:rPr>
          <w:t>Table 3. 16 Skenario Use Case Notifikasi</w:t>
        </w:r>
        <w:r w:rsidR="00FA382F">
          <w:rPr>
            <w:noProof/>
            <w:webHidden/>
          </w:rPr>
          <w:tab/>
        </w:r>
        <w:r w:rsidR="00FA382F">
          <w:rPr>
            <w:noProof/>
            <w:webHidden/>
          </w:rPr>
          <w:fldChar w:fldCharType="begin"/>
        </w:r>
        <w:r w:rsidR="00FA382F">
          <w:rPr>
            <w:noProof/>
            <w:webHidden/>
          </w:rPr>
          <w:instrText xml:space="preserve"> PAGEREF _Toc83115877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5A57524" w14:textId="2FA7EB35"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78" w:history="1">
        <w:r w:rsidR="00FA382F" w:rsidRPr="00F14EDA">
          <w:rPr>
            <w:rStyle w:val="Hyperlink"/>
            <w:rFonts w:eastAsiaTheme="majorEastAsia"/>
            <w:noProof/>
          </w:rPr>
          <w:t>Table 3. 17 Skenario Use Case Lapoan Siswa Bermasalah</w:t>
        </w:r>
        <w:r w:rsidR="00FA382F">
          <w:rPr>
            <w:noProof/>
            <w:webHidden/>
          </w:rPr>
          <w:tab/>
        </w:r>
        <w:r w:rsidR="00FA382F">
          <w:rPr>
            <w:noProof/>
            <w:webHidden/>
          </w:rPr>
          <w:fldChar w:fldCharType="begin"/>
        </w:r>
        <w:r w:rsidR="00FA382F">
          <w:rPr>
            <w:noProof/>
            <w:webHidden/>
          </w:rPr>
          <w:instrText xml:space="preserve"> PAGEREF _Toc83115878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78BD6A0" w14:textId="7609673F"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79" w:history="1">
        <w:r w:rsidR="00FA382F" w:rsidRPr="00F14EDA">
          <w:rPr>
            <w:rStyle w:val="Hyperlink"/>
            <w:rFonts w:eastAsiaTheme="majorEastAsia"/>
            <w:noProof/>
          </w:rPr>
          <w:t>Table 3. 18 Tabel RFID</w:t>
        </w:r>
        <w:r w:rsidR="00FA382F">
          <w:rPr>
            <w:noProof/>
            <w:webHidden/>
          </w:rPr>
          <w:tab/>
        </w:r>
        <w:r w:rsidR="00FA382F">
          <w:rPr>
            <w:noProof/>
            <w:webHidden/>
          </w:rPr>
          <w:fldChar w:fldCharType="begin"/>
        </w:r>
        <w:r w:rsidR="00FA382F">
          <w:rPr>
            <w:noProof/>
            <w:webHidden/>
          </w:rPr>
          <w:instrText xml:space="preserve"> PAGEREF _Toc83115879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6AB564DB" w14:textId="7D6E70A2"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80" w:history="1">
        <w:r w:rsidR="00FA382F" w:rsidRPr="00F14EDA">
          <w:rPr>
            <w:rStyle w:val="Hyperlink"/>
            <w:rFonts w:eastAsiaTheme="majorEastAsia"/>
            <w:noProof/>
          </w:rPr>
          <w:t>Table 3. 19 Tabel Siswa</w:t>
        </w:r>
        <w:r w:rsidR="00FA382F">
          <w:rPr>
            <w:noProof/>
            <w:webHidden/>
          </w:rPr>
          <w:tab/>
        </w:r>
        <w:r w:rsidR="00FA382F">
          <w:rPr>
            <w:noProof/>
            <w:webHidden/>
          </w:rPr>
          <w:fldChar w:fldCharType="begin"/>
        </w:r>
        <w:r w:rsidR="00FA382F">
          <w:rPr>
            <w:noProof/>
            <w:webHidden/>
          </w:rPr>
          <w:instrText xml:space="preserve"> PAGEREF _Toc83115880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4BEB1042" w14:textId="5551812B"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81" w:history="1">
        <w:r w:rsidR="00FA382F" w:rsidRPr="00F14EDA">
          <w:rPr>
            <w:rStyle w:val="Hyperlink"/>
            <w:rFonts w:eastAsiaTheme="majorEastAsia"/>
            <w:noProof/>
          </w:rPr>
          <w:t>Table 3. 20 Tabel Kelola Absen</w:t>
        </w:r>
        <w:r w:rsidR="00FA382F">
          <w:rPr>
            <w:noProof/>
            <w:webHidden/>
          </w:rPr>
          <w:tab/>
        </w:r>
        <w:r w:rsidR="00FA382F">
          <w:rPr>
            <w:noProof/>
            <w:webHidden/>
          </w:rPr>
          <w:fldChar w:fldCharType="begin"/>
        </w:r>
        <w:r w:rsidR="00FA382F">
          <w:rPr>
            <w:noProof/>
            <w:webHidden/>
          </w:rPr>
          <w:instrText xml:space="preserve"> PAGEREF _Toc83115881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13DB80A2" w14:textId="2C70E5B9"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82" w:history="1">
        <w:r w:rsidR="00FA382F" w:rsidRPr="00F14EDA">
          <w:rPr>
            <w:rStyle w:val="Hyperlink"/>
            <w:rFonts w:eastAsiaTheme="majorEastAsia"/>
            <w:noProof/>
          </w:rPr>
          <w:t>Table 3. 21 Tabel Laporan Absen</w:t>
        </w:r>
        <w:r w:rsidR="00FA382F">
          <w:rPr>
            <w:noProof/>
            <w:webHidden/>
          </w:rPr>
          <w:tab/>
        </w:r>
        <w:r w:rsidR="00FA382F">
          <w:rPr>
            <w:noProof/>
            <w:webHidden/>
          </w:rPr>
          <w:fldChar w:fldCharType="begin"/>
        </w:r>
        <w:r w:rsidR="00FA382F">
          <w:rPr>
            <w:noProof/>
            <w:webHidden/>
          </w:rPr>
          <w:instrText xml:space="preserve"> PAGEREF _Toc83115882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66E2735B" w14:textId="20938ABA"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83" w:history="1">
        <w:r w:rsidR="00FA382F" w:rsidRPr="00F14EDA">
          <w:rPr>
            <w:rStyle w:val="Hyperlink"/>
            <w:rFonts w:eastAsiaTheme="majorEastAsia"/>
            <w:noProof/>
          </w:rPr>
          <w:t>Table 3. 22 Tabel Guru</w:t>
        </w:r>
        <w:r w:rsidR="00FA382F">
          <w:rPr>
            <w:noProof/>
            <w:webHidden/>
          </w:rPr>
          <w:tab/>
        </w:r>
        <w:r w:rsidR="00FA382F">
          <w:rPr>
            <w:noProof/>
            <w:webHidden/>
          </w:rPr>
          <w:fldChar w:fldCharType="begin"/>
        </w:r>
        <w:r w:rsidR="00FA382F">
          <w:rPr>
            <w:noProof/>
            <w:webHidden/>
          </w:rPr>
          <w:instrText xml:space="preserve"> PAGEREF _Toc83115883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18706638" w14:textId="421BFA46"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84" w:history="1">
        <w:r w:rsidR="00FA382F" w:rsidRPr="00F14EDA">
          <w:rPr>
            <w:rStyle w:val="Hyperlink"/>
            <w:rFonts w:eastAsiaTheme="majorEastAsia"/>
            <w:noProof/>
          </w:rPr>
          <w:t>Table 3. 23 Tabel Admin</w:t>
        </w:r>
        <w:r w:rsidR="00FA382F">
          <w:rPr>
            <w:noProof/>
            <w:webHidden/>
          </w:rPr>
          <w:tab/>
        </w:r>
        <w:r w:rsidR="00FA382F">
          <w:rPr>
            <w:noProof/>
            <w:webHidden/>
          </w:rPr>
          <w:fldChar w:fldCharType="begin"/>
        </w:r>
        <w:r w:rsidR="00FA382F">
          <w:rPr>
            <w:noProof/>
            <w:webHidden/>
          </w:rPr>
          <w:instrText xml:space="preserve"> PAGEREF _Toc83115884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2B0E24FF" w14:textId="5540AAE1"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85" w:history="1">
        <w:r w:rsidR="00FA382F" w:rsidRPr="00F14EDA">
          <w:rPr>
            <w:rStyle w:val="Hyperlink"/>
            <w:rFonts w:eastAsiaTheme="majorEastAsia"/>
            <w:noProof/>
          </w:rPr>
          <w:t>Table 3. 24 Tabel Walikelas</w:t>
        </w:r>
        <w:r w:rsidR="00FA382F">
          <w:rPr>
            <w:noProof/>
            <w:webHidden/>
          </w:rPr>
          <w:tab/>
        </w:r>
        <w:r w:rsidR="00FA382F">
          <w:rPr>
            <w:noProof/>
            <w:webHidden/>
          </w:rPr>
          <w:fldChar w:fldCharType="begin"/>
        </w:r>
        <w:r w:rsidR="00FA382F">
          <w:rPr>
            <w:noProof/>
            <w:webHidden/>
          </w:rPr>
          <w:instrText xml:space="preserve"> PAGEREF _Toc83115885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58AE1C62" w14:textId="1947D99C"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86" w:history="1">
        <w:r w:rsidR="00FA382F" w:rsidRPr="00F14EDA">
          <w:rPr>
            <w:rStyle w:val="Hyperlink"/>
            <w:rFonts w:eastAsiaTheme="majorEastAsia"/>
            <w:noProof/>
          </w:rPr>
          <w:t>Table 3. 25 Tabel Kelas</w:t>
        </w:r>
        <w:r w:rsidR="00FA382F">
          <w:rPr>
            <w:noProof/>
            <w:webHidden/>
          </w:rPr>
          <w:tab/>
        </w:r>
        <w:r w:rsidR="00FA382F">
          <w:rPr>
            <w:noProof/>
            <w:webHidden/>
          </w:rPr>
          <w:fldChar w:fldCharType="begin"/>
        </w:r>
        <w:r w:rsidR="00FA382F">
          <w:rPr>
            <w:noProof/>
            <w:webHidden/>
          </w:rPr>
          <w:instrText xml:space="preserve"> PAGEREF _Toc83115886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2A83BBF6" w14:textId="12DBFD63"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87" w:history="1">
        <w:r w:rsidR="00FA382F" w:rsidRPr="00F14EDA">
          <w:rPr>
            <w:rStyle w:val="Hyperlink"/>
            <w:rFonts w:eastAsiaTheme="majorEastAsia"/>
            <w:noProof/>
          </w:rPr>
          <w:t>Table 3. 26 Tabel Manajemen Kelas</w:t>
        </w:r>
        <w:r w:rsidR="00FA382F">
          <w:rPr>
            <w:noProof/>
            <w:webHidden/>
          </w:rPr>
          <w:tab/>
        </w:r>
        <w:r w:rsidR="00FA382F">
          <w:rPr>
            <w:noProof/>
            <w:webHidden/>
          </w:rPr>
          <w:fldChar w:fldCharType="begin"/>
        </w:r>
        <w:r w:rsidR="00FA382F">
          <w:rPr>
            <w:noProof/>
            <w:webHidden/>
          </w:rPr>
          <w:instrText xml:space="preserve"> PAGEREF _Toc83115887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1ACE9679" w14:textId="42FF8934" w:rsidR="00FA382F" w:rsidRDefault="00E428E7">
      <w:pPr>
        <w:pStyle w:val="TableofFigures"/>
        <w:tabs>
          <w:tab w:val="right" w:leader="dot" w:pos="7927"/>
        </w:tabs>
        <w:rPr>
          <w:rFonts w:asciiTheme="minorHAnsi" w:eastAsiaTheme="minorEastAsia" w:hAnsiTheme="minorHAnsi" w:cstheme="minorBidi"/>
          <w:noProof/>
          <w:sz w:val="22"/>
          <w:szCs w:val="22"/>
          <w:lang w:val="en-ID"/>
        </w:rPr>
      </w:pPr>
      <w:hyperlink w:anchor="_Toc83115888" w:history="1">
        <w:r w:rsidR="00FA382F" w:rsidRPr="00F14EDA">
          <w:rPr>
            <w:rStyle w:val="Hyperlink"/>
            <w:rFonts w:eastAsiaTheme="majorEastAsia"/>
            <w:noProof/>
          </w:rPr>
          <w:t>Table 3. 27 Tabel RFID Log</w:t>
        </w:r>
        <w:r w:rsidR="00FA382F">
          <w:rPr>
            <w:noProof/>
            <w:webHidden/>
          </w:rPr>
          <w:tab/>
        </w:r>
        <w:r w:rsidR="00FA382F">
          <w:rPr>
            <w:noProof/>
            <w:webHidden/>
          </w:rPr>
          <w:fldChar w:fldCharType="begin"/>
        </w:r>
        <w:r w:rsidR="00FA382F">
          <w:rPr>
            <w:noProof/>
            <w:webHidden/>
          </w:rPr>
          <w:instrText xml:space="preserve"> PAGEREF _Toc83115888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379FB175" w14:textId="71ABF916" w:rsidR="00AA549F" w:rsidRDefault="00DF23AE" w:rsidP="00AA549F">
      <w:r>
        <w:fldChar w:fldCharType="end"/>
      </w:r>
    </w:p>
    <w:p w14:paraId="15A81835" w14:textId="6CB57108" w:rsidR="00AA549F" w:rsidRDefault="00AA549F" w:rsidP="00AA549F"/>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67D10CAA" w:rsidR="00AA549F" w:rsidRDefault="00AA549F" w:rsidP="00AA549F">
      <w:pPr>
        <w:pStyle w:val="Heading1"/>
        <w:numPr>
          <w:ilvl w:val="0"/>
          <w:numId w:val="0"/>
        </w:numPr>
        <w:rPr>
          <w:lang w:val="en-US"/>
        </w:rPr>
      </w:pPr>
      <w:bookmarkStart w:id="32" w:name="_Toc80034206"/>
      <w:bookmarkStart w:id="33" w:name="_Toc83115708"/>
      <w:r>
        <w:rPr>
          <w:lang w:val="en-US"/>
        </w:rPr>
        <w:lastRenderedPageBreak/>
        <w:t>DAFTAR SINGKATAN</w:t>
      </w:r>
      <w:bookmarkEnd w:id="32"/>
      <w:bookmarkEnd w:id="33"/>
    </w:p>
    <w:p w14:paraId="59DFD177" w14:textId="7A7397CC" w:rsidR="00AA549F" w:rsidRDefault="00AA549F" w:rsidP="00AA549F"/>
    <w:p w14:paraId="25865BA1" w14:textId="00FBF09F" w:rsidR="00546290" w:rsidRDefault="00546290" w:rsidP="00FA382F">
      <w:pPr>
        <w:pStyle w:val="Caption"/>
        <w:keepNext/>
        <w:jc w:val="center"/>
      </w:pPr>
      <w:bookmarkStart w:id="34"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w:t>
      </w:r>
      <w:proofErr w:type="spellStart"/>
      <w:r>
        <w:t>Singkatan</w:t>
      </w:r>
      <w:bookmarkEnd w:id="34"/>
      <w:proofErr w:type="spellEnd"/>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proofErr w:type="spellStart"/>
            <w:r w:rsidRPr="00E32F8C">
              <w:rPr>
                <w:b/>
              </w:rPr>
              <w:t>Istilah</w:t>
            </w:r>
            <w:proofErr w:type="spellEnd"/>
            <w:r w:rsidRPr="00E32F8C">
              <w:rPr>
                <w:b/>
              </w:rPr>
              <w:t xml:space="preserve"> dan </w:t>
            </w:r>
            <w:proofErr w:type="spellStart"/>
            <w:r w:rsidRPr="00E32F8C">
              <w:rPr>
                <w:b/>
              </w:rPr>
              <w:t>Singkatan</w:t>
            </w:r>
            <w:proofErr w:type="spellEnd"/>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proofErr w:type="spellStart"/>
            <w:r w:rsidRPr="00E32F8C">
              <w:rPr>
                <w:b/>
              </w:rPr>
              <w:t>Keterangan</w:t>
            </w:r>
            <w:proofErr w:type="spellEnd"/>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 xml:space="preserve">Teknik </w:t>
            </w:r>
            <w:proofErr w:type="spellStart"/>
            <w:r>
              <w:t>Instalasi</w:t>
            </w:r>
            <w:proofErr w:type="spellEnd"/>
            <w:r>
              <w:t xml:space="preserve">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proofErr w:type="spellStart"/>
            <w:r>
              <w:t>Bisnis</w:t>
            </w:r>
            <w:proofErr w:type="spellEnd"/>
            <w:r>
              <w:t xml:space="preserve"> Daring dan </w:t>
            </w:r>
            <w:proofErr w:type="spellStart"/>
            <w:r>
              <w:t>Pemasaran</w:t>
            </w:r>
            <w:proofErr w:type="spellEnd"/>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proofErr w:type="spellStart"/>
            <w:r>
              <w:t>Otomatis</w:t>
            </w:r>
            <w:proofErr w:type="spellEnd"/>
            <w:r>
              <w:t xml:space="preserve"> dan Tata Kelola </w:t>
            </w:r>
            <w:proofErr w:type="spellStart"/>
            <w:r>
              <w:t>Perkantoran</w:t>
            </w:r>
            <w:proofErr w:type="spellEnd"/>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proofErr w:type="spellStart"/>
            <w:r>
              <w:t>Sekolah</w:t>
            </w:r>
            <w:proofErr w:type="spellEnd"/>
            <w:r>
              <w:t xml:space="preserve"> </w:t>
            </w:r>
            <w:proofErr w:type="spellStart"/>
            <w:r>
              <w:t>Menengah</w:t>
            </w:r>
            <w:proofErr w:type="spellEnd"/>
            <w:r>
              <w:t xml:space="preserve"> </w:t>
            </w:r>
            <w:proofErr w:type="spellStart"/>
            <w:r>
              <w:t>Kejuruan</w:t>
            </w:r>
            <w:proofErr w:type="spellEnd"/>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 xml:space="preserve">Bagian </w:t>
            </w:r>
            <w:proofErr w:type="spellStart"/>
            <w:r>
              <w:t>Teknologi</w:t>
            </w:r>
            <w:proofErr w:type="spellEnd"/>
            <w:r>
              <w:t xml:space="preserve"> </w:t>
            </w:r>
            <w:proofErr w:type="spellStart"/>
            <w:r>
              <w:t>Informasi</w:t>
            </w:r>
            <w:proofErr w:type="spellEnd"/>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236415E4" w:rsidR="00AA549F" w:rsidRDefault="00AA549F" w:rsidP="00AA549F">
      <w:pPr>
        <w:pStyle w:val="Heading1"/>
        <w:numPr>
          <w:ilvl w:val="0"/>
          <w:numId w:val="0"/>
        </w:numPr>
        <w:rPr>
          <w:lang w:val="en-US"/>
        </w:rPr>
      </w:pPr>
      <w:bookmarkStart w:id="35" w:name="_Toc80034207"/>
      <w:bookmarkStart w:id="36" w:name="_Toc83115709"/>
      <w:r>
        <w:rPr>
          <w:lang w:val="en-US"/>
        </w:rPr>
        <w:lastRenderedPageBreak/>
        <w:t>DAFTAR SIMBOL</w:t>
      </w:r>
      <w:bookmarkEnd w:id="35"/>
      <w:bookmarkEnd w:id="36"/>
    </w:p>
    <w:p w14:paraId="0D432A72" w14:textId="77777777" w:rsidR="007A06D1" w:rsidRPr="001A73FB" w:rsidRDefault="007A06D1" w:rsidP="00FF2590">
      <w:pPr>
        <w:pStyle w:val="ListParagraph"/>
        <w:numPr>
          <w:ilvl w:val="0"/>
          <w:numId w:val="23"/>
        </w:numPr>
        <w:ind w:left="426" w:hanging="426"/>
        <w:rPr>
          <w:b/>
          <w:bCs/>
        </w:rPr>
      </w:pPr>
      <w:r w:rsidRPr="001A73FB">
        <w:rPr>
          <w:b/>
          <w:bCs/>
        </w:rPr>
        <w:t>Flowchart</w:t>
      </w:r>
    </w:p>
    <w:p w14:paraId="64C007BE" w14:textId="77777777" w:rsidR="007A06D1" w:rsidRDefault="007A06D1" w:rsidP="001A73FB">
      <w:pPr>
        <w:ind w:firstLine="426"/>
      </w:pPr>
      <w:r>
        <w:t xml:space="preserve">Pada flowchart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5987E58" w14:textId="7B1E25F9" w:rsidR="00DF23AE" w:rsidRDefault="00DF23AE" w:rsidP="00FA382F">
      <w:pPr>
        <w:pStyle w:val="Caption"/>
        <w:keepNext/>
        <w:jc w:val="center"/>
      </w:pPr>
      <w:bookmarkStart w:id="37" w:name="_Toc83115857"/>
      <w:r>
        <w:t xml:space="preserve">Table 0. </w:t>
      </w:r>
      <w:r>
        <w:fldChar w:fldCharType="begin"/>
      </w:r>
      <w:r>
        <w:instrText xml:space="preserve"> SEQ Table_0. \* ARABIC </w:instrText>
      </w:r>
      <w:r>
        <w:fldChar w:fldCharType="separate"/>
      </w:r>
      <w:r w:rsidR="00546290">
        <w:rPr>
          <w:noProof/>
        </w:rPr>
        <w:t>2</w:t>
      </w:r>
      <w:r>
        <w:fldChar w:fldCharType="end"/>
      </w:r>
      <w:r>
        <w:t xml:space="preserve"> </w:t>
      </w:r>
      <w:proofErr w:type="spellStart"/>
      <w:r>
        <w:t>Simbol</w:t>
      </w:r>
      <w:proofErr w:type="spellEnd"/>
      <w:r>
        <w:t xml:space="preserve"> Flowchart</w:t>
      </w:r>
      <w:bookmarkEnd w:id="37"/>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14:paraId="3D9B9957" w14:textId="77777777" w:rsidTr="001807FF">
        <w:tc>
          <w:tcPr>
            <w:tcW w:w="562" w:type="dxa"/>
          </w:tcPr>
          <w:p w14:paraId="35F5E3EF" w14:textId="77777777" w:rsidR="007A06D1" w:rsidRPr="001A73FB" w:rsidRDefault="007A06D1" w:rsidP="001A73FB">
            <w:pPr>
              <w:jc w:val="center"/>
              <w:rPr>
                <w:b/>
                <w:bCs/>
              </w:rPr>
            </w:pPr>
            <w:r w:rsidRPr="001A73FB">
              <w:rPr>
                <w:b/>
                <w:bCs/>
              </w:rPr>
              <w:t>No</w:t>
            </w:r>
          </w:p>
        </w:tc>
        <w:tc>
          <w:tcPr>
            <w:tcW w:w="3402" w:type="dxa"/>
          </w:tcPr>
          <w:p w14:paraId="35360E7C"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D66989" w14:textId="77777777" w:rsidR="007A06D1" w:rsidRPr="001A73FB" w:rsidRDefault="007A06D1" w:rsidP="001807FF">
            <w:pPr>
              <w:jc w:val="center"/>
              <w:rPr>
                <w:b/>
                <w:bCs/>
              </w:rPr>
            </w:pPr>
            <w:proofErr w:type="spellStart"/>
            <w:r w:rsidRPr="001A73FB">
              <w:rPr>
                <w:b/>
                <w:bCs/>
              </w:rPr>
              <w:t>Deskripsi</w:t>
            </w:r>
            <w:proofErr w:type="spellEnd"/>
          </w:p>
        </w:tc>
      </w:tr>
      <w:tr w:rsidR="007A06D1" w14:paraId="3D549A82" w14:textId="77777777" w:rsidTr="001807FF">
        <w:tc>
          <w:tcPr>
            <w:tcW w:w="562" w:type="dxa"/>
          </w:tcPr>
          <w:p w14:paraId="15568017" w14:textId="77777777" w:rsidR="007A06D1" w:rsidRDefault="007A06D1" w:rsidP="001A73FB">
            <w:pPr>
              <w:jc w:val="center"/>
            </w:pPr>
            <w:r>
              <w:t>1</w:t>
            </w:r>
          </w:p>
        </w:tc>
        <w:tc>
          <w:tcPr>
            <w:tcW w:w="3402" w:type="dxa"/>
            <w:vAlign w:val="center"/>
          </w:tcPr>
          <w:p w14:paraId="327CB1E5" w14:textId="77777777" w:rsidR="007A06D1" w:rsidRDefault="007A06D1" w:rsidP="001807FF">
            <w:pPr>
              <w:jc w:val="center"/>
            </w:pPr>
            <w:r>
              <w:rPr>
                <w:noProof/>
              </w:rPr>
              <mc:AlternateContent>
                <mc:Choice Requires="wps">
                  <w:drawing>
                    <wp:inline distT="0" distB="0" distL="0" distR="0" wp14:anchorId="7BEB93D5" wp14:editId="671B2CC6">
                      <wp:extent cx="1042897" cy="310551"/>
                      <wp:effectExtent l="0" t="0" r="24130" b="13335"/>
                      <wp:docPr id="40" name="Rectangle: Rounded Corners 40"/>
                      <wp:cNvGraphicFramePr/>
                      <a:graphic xmlns:a="http://schemas.openxmlformats.org/drawingml/2006/main">
                        <a:graphicData uri="http://schemas.microsoft.com/office/word/2010/wordprocessingShape">
                          <wps:wsp>
                            <wps:cNvSpPr/>
                            <wps:spPr>
                              <a:xfrm>
                                <a:off x="0" y="0"/>
                                <a:ext cx="1042897" cy="310551"/>
                              </a:xfrm>
                              <a:prstGeom prst="roundRec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44AC68B" id="Rectangle: Rounded Corners 40" o:spid="_x0000_s102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oxqwIAAMUFAAAOAAAAZHJzL2Uyb0RvYy54bWysVEtv2zAMvg/YfxB0X21nydoadYogRYYB&#10;RVu0HXpWZCk2IIuapMTJfv0o+ZH0gR2G5aCIJvmR/ETy6nrfKLIT1tWgC5qdpZQIzaGs9aagP59X&#10;Xy4ocZ7pkinQoqAH4ej1/POnq9bkYgIVqFJYgiDa5a0paOW9yZPE8Uo0zJ2BERqVEmzDPIp2k5SW&#10;tYjeqGSSpt+SFmxpLHDhHH696ZR0HvGlFNzfS+mEJ6qgmJuPp43nOpzJ/IrlG8tMVfM+DfYPWTSs&#10;1hh0hLphnpGtrd9BNTW34ED6Mw5NAlLWXMQasJosfVPNU8WMiLUgOc6MNLn/B8vvdg+W1GVBp0iP&#10;Zg2+0SOyxvRGiZw8wlaXoiRLsBofmaARMtYal6Pjk3mwveTwGsrfS9uEfyyM7CPLh5FlsfeE48cs&#10;nU4uLs8p4aj7mqWzWRZAk6O3sc5/F9CQcCmoDUmEpCLDbHfrfGc/2IWIDlRdrmqlomA366WyZMfC&#10;s6fL5WrVh3hlpvR7z9B4YvT1+yG3E0fMNHgmgYau8HjzByUCntKPQiKlWOokZhyb+YjJOBfaZ52q&#10;YqXo0pyl+BuyHLKItETAgCyxvBG7BxgsO5ABu+Ontw+uIs7C6Jz+LbHOefSIkUH70bmpNdiPABRW&#10;1Ufu7AeSOmoCS2soD9hwFrpJdIavanzkW+b8A7M4etiFuE78PR5SQVtQ6G+UVGB/f/Q92ONEoJaS&#10;Fke5oO7XlllBifqhcVYus2lobh+F6ex8goI91axPNXrbLAHbJsPFZXi8Bnuvhqu00Lzg1lmEqKhi&#10;mmPsgnJvB2HpuxWDe4uLxSKa4bwb5m/1k+EBPLAa+vd5/8Ks6Tvd44zcwTD2LH/T651t8NSw2HqQ&#10;dRyEI68937grYuP0ey0so1M5Wh237/wPAAAA//8DAFBLAwQUAAYACAAAACEAo79adtsAAAAEAQAA&#10;DwAAAGRycy9kb3ducmV2LnhtbEyPQWvCQBCF7wX/wzIFb3VTkWBjNqItXkKhVCv0OGbHJJidDdlN&#10;jP++ay/tZeDxHu99k65H04iBOldbVvA8i0AQF1bXXCr4OuyeliCcR9bYWCYFN3KwziYPKSbaXvmT&#10;hr0vRShhl6CCyvs2kdIVFRl0M9sSB+9sO4M+yK6UusNrKDeNnEdRLA3WHBYqbOm1ouKy742CS683&#10;eT684XeMH4eteT9Gx3yn1PRx3KxAeBr9Xxju+AEdssB0sj1rJxoF4RH/e+9evJiDOClYLF9AZqn8&#10;D5/9AAAA//8DAFBLAQItABQABgAIAAAAIQC2gziS/gAAAOEBAAATAAAAAAAAAAAAAAAAAAAAAABb&#10;Q29udGVudF9UeXBlc10ueG1sUEsBAi0AFAAGAAgAAAAhADj9If/WAAAAlAEAAAsAAAAAAAAAAAAA&#10;AAAALwEAAF9yZWxzLy5yZWxzUEsBAi0AFAAGAAgAAAAhAJSlOjGrAgAAxQUAAA4AAAAAAAAAAAAA&#10;AAAALgIAAGRycy9lMm9Eb2MueG1sUEsBAi0AFAAGAAgAAAAhAKO/WnbbAAAABAEAAA8AAAAAAAAA&#10;AAAAAAAABQUAAGRycy9kb3ducmV2LnhtbFBLBQYAAAAABAAEAPMAAAANBgAAAAA=&#10;" fillcolor="#0cf" strokecolor="black [3213]" strokeweight="1pt">
                      <v:stroke joinstyle="miter"/>
                      <w10:anchorlock/>
                    </v:roundrect>
                  </w:pict>
                </mc:Fallback>
              </mc:AlternateContent>
            </w:r>
          </w:p>
        </w:tc>
        <w:tc>
          <w:tcPr>
            <w:tcW w:w="3963" w:type="dxa"/>
          </w:tcPr>
          <w:p w14:paraId="74C1793A" w14:textId="77777777" w:rsidR="007A06D1" w:rsidRDefault="007A06D1" w:rsidP="001807FF">
            <w:proofErr w:type="spellStart"/>
            <w:r>
              <w:t>Simbol</w:t>
            </w:r>
            <w:proofErr w:type="spellEnd"/>
            <w:r>
              <w:t xml:space="preserve"> </w:t>
            </w:r>
            <w:r w:rsidRPr="00783E81">
              <w:rPr>
                <w:i/>
                <w:iCs/>
              </w:rPr>
              <w:t>Terminator</w:t>
            </w:r>
            <w:r>
              <w:t xml:space="preserve"> </w:t>
            </w:r>
            <w:proofErr w:type="spellStart"/>
            <w:r>
              <w:t>merupakan</w:t>
            </w:r>
            <w:proofErr w:type="spellEnd"/>
            <w:r>
              <w:t xml:space="preserve"> </w:t>
            </w:r>
            <w:proofErr w:type="spellStart"/>
            <w:r>
              <w:t>sebuah</w:t>
            </w:r>
            <w:proofErr w:type="spellEnd"/>
            <w:r>
              <w:t xml:space="preserve"> </w:t>
            </w:r>
            <w:proofErr w:type="spellStart"/>
            <w:r>
              <w:t>simbol</w:t>
            </w:r>
            <w:proofErr w:type="spellEnd"/>
            <w:r>
              <w:t xml:space="preserve"> yang </w:t>
            </w:r>
            <w:proofErr w:type="spellStart"/>
            <w:r>
              <w:t>mendefinisikan</w:t>
            </w:r>
            <w:proofErr w:type="spellEnd"/>
            <w:r>
              <w:t xml:space="preserve"> </w:t>
            </w:r>
            <w:proofErr w:type="spellStart"/>
            <w:r>
              <w:t>awal</w:t>
            </w:r>
            <w:proofErr w:type="spellEnd"/>
            <w:r>
              <w:t xml:space="preserve"> </w:t>
            </w:r>
            <w:proofErr w:type="spellStart"/>
            <w:r>
              <w:t>mula</w:t>
            </w:r>
            <w:proofErr w:type="spellEnd"/>
            <w:r>
              <w:t xml:space="preserve"> process (start) </w:t>
            </w:r>
            <w:proofErr w:type="spellStart"/>
            <w:r>
              <w:t>atau</w:t>
            </w:r>
            <w:proofErr w:type="spellEnd"/>
            <w:r>
              <w:t xml:space="preserve"> </w:t>
            </w:r>
            <w:proofErr w:type="spellStart"/>
            <w:r>
              <w:t>akhir</w:t>
            </w:r>
            <w:proofErr w:type="spellEnd"/>
            <w:r>
              <w:t xml:space="preserve"> </w:t>
            </w:r>
            <w:proofErr w:type="spellStart"/>
            <w:r>
              <w:t>dari</w:t>
            </w:r>
            <w:proofErr w:type="spellEnd"/>
            <w:r>
              <w:t xml:space="preserve"> </w:t>
            </w:r>
            <w:proofErr w:type="spellStart"/>
            <w:r>
              <w:t>suatu</w:t>
            </w:r>
            <w:proofErr w:type="spellEnd"/>
            <w:r>
              <w:t xml:space="preserve"> process (stop).</w:t>
            </w:r>
          </w:p>
        </w:tc>
      </w:tr>
      <w:tr w:rsidR="007A06D1" w14:paraId="33108310" w14:textId="77777777" w:rsidTr="001807FF">
        <w:tc>
          <w:tcPr>
            <w:tcW w:w="562" w:type="dxa"/>
          </w:tcPr>
          <w:p w14:paraId="71B8518E" w14:textId="77777777" w:rsidR="007A06D1" w:rsidRDefault="007A06D1" w:rsidP="001A73FB">
            <w:pPr>
              <w:jc w:val="center"/>
            </w:pPr>
            <w:r>
              <w:t>2</w:t>
            </w:r>
          </w:p>
        </w:tc>
        <w:tc>
          <w:tcPr>
            <w:tcW w:w="3402" w:type="dxa"/>
            <w:vAlign w:val="center"/>
          </w:tcPr>
          <w:p w14:paraId="471D96BE" w14:textId="77777777" w:rsidR="007A06D1" w:rsidRDefault="007A06D1" w:rsidP="001807FF">
            <w:pPr>
              <w:jc w:val="center"/>
            </w:pPr>
            <w:r>
              <w:rPr>
                <w:noProof/>
              </w:rPr>
              <mc:AlternateContent>
                <mc:Choice Requires="wps">
                  <w:drawing>
                    <wp:inline distT="0" distB="0" distL="0" distR="0" wp14:anchorId="06D1928A" wp14:editId="18919F4B">
                      <wp:extent cx="1009650" cy="635"/>
                      <wp:effectExtent l="9525" t="57150" r="19050" b="57150"/>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type w14:anchorId="787FF3AA" id="_x0000_t32" coordsize="21600,21600" o:spt="32" o:oned="t" path="m,l21600,21600e" filled="f">
                      <v:path arrowok="t" fillok="f" o:connecttype="none"/>
                      <o:lock v:ext="edit" shapetype="t"/>
                    </v:shapetype>
                    <v:shape id="Straight Arrow Connector 18" o:spid="_x0000_s1026"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vAwIAAPMDAAAOAAAAZHJzL2Uyb0RvYy54bWysU8FuGyEQvVfqPyDu9e6mqpWuvI4qp+kl&#10;bS05/QAMrBcFGDRgr/33HVjbSdpbVQ4IZpg3b+YNi7ujs+ygMRrwHW9mNWfaS1DG7zr+6+nhwy1n&#10;MQmvhAWvO37Skd8t379bjKHVNzCAVRoZgfjYjqHjQ0qhraooB+1EnEHQnpw9oBOJrrirFIqR0J2t&#10;bup6Xo2AKiBIHSNZ7ycnXxb8vtcy/ez7qBOzHSduqexY9m3eq+VCtDsUYTDyTEP8AwsnjKekV6h7&#10;kQTbo/kLyhmJEKFPMwmugr43UpcaqJqm/qOazSCCLrVQc2K4tin+P1j547BGZhRpR0p54UijTUJh&#10;dkNiXxBhZCvwnvoIyOgJ9WsMsaWwlV9jrlge/SY8gnyOzMNqEH6nC++nUyCsJkdUb0LyJQbKuh2/&#10;g6I3Yp+gNO/Yo8uQ1BZ2LBqdrhrpY2KSjE1df55/IinlxVeJ9hIYMKZvGhzLh47HcyHXCpqSRhwe&#10;Y8q0RHsJyFk9PBhry0BYz8aOzz9SnuyJYI3KznLJo6lXFtlB0FCp5wnU7h1VM9mII61ptshOEzjZ&#10;i4mylunOEIXDG3RnEv0Ha1zHb1+hDFqor14VckkYS2eWSoMTGmq51TwzdlpxZjX9xHyaSrT+LEDu&#10;+aTeFtRpjdmdtaDJKjzOvyCP7ut7efXyV5e/AQAA//8DAFBLAwQUAAYACAAAACEAvcf1udcAAAAC&#10;AQAADwAAAGRycy9kb3ducmV2LnhtbEyPQUvDQBCF74L/YRnBm90oqG2aTRHRYxGbIh6n2Uk2dHc2&#10;ZDdt/PduvNjLwOM93nyv2EzOihMNofOs4H6RgSCuve64VbCv3u+WIEJE1mg9k4IfCrApr68KzLU/&#10;8yeddrEVqYRDjgpMjH0uZagNOQwL3xMnr/GDw5jk0Eo94DmVOysfsuxJOuw4fTDY06uh+rgbnYKm&#10;avf199tSjrb5eK6+zMpsq61StzfTyxpEpCn+h2HGT+hQJqaDH1kHYRWkIfHvzt7jKsnDHJJlIS/R&#10;y18AAAD//wMAUEsBAi0AFAAGAAgAAAAhALaDOJL+AAAA4QEAABMAAAAAAAAAAAAAAAAAAAAAAFtD&#10;b250ZW50X1R5cGVzXS54bWxQSwECLQAUAAYACAAAACEAOP0h/9YAAACUAQAACwAAAAAAAAAAAAAA&#10;AAAvAQAAX3JlbHMvLnJlbHNQSwECLQAUAAYACAAAACEAb3P77wMCAADzAwAADgAAAAAAAAAAAAAA&#10;AAAuAgAAZHJzL2Uyb0RvYy54bWxQSwECLQAUAAYACAAAACEAvcf1udcAAAACAQAADwAAAAAAAAAA&#10;AAAAAABdBAAAZHJzL2Rvd25yZXYueG1sUEsFBgAAAAAEAAQA8wAAAGEFAAAAAA==&#10;" strokecolor="black [3200]" strokeweight=".5pt">
                      <v:stroke endarrow="block" joinstyle="miter"/>
                      <w10:anchorlock/>
                    </v:shape>
                  </w:pict>
                </mc:Fallback>
              </mc:AlternateContent>
            </w:r>
          </w:p>
        </w:tc>
        <w:tc>
          <w:tcPr>
            <w:tcW w:w="3963" w:type="dxa"/>
          </w:tcPr>
          <w:p w14:paraId="552CCF10" w14:textId="77777777" w:rsidR="007A06D1" w:rsidRDefault="007A06D1" w:rsidP="001807FF">
            <w:proofErr w:type="spellStart"/>
            <w:r>
              <w:rPr>
                <w:color w:val="000000" w:themeColor="text1"/>
              </w:rPr>
              <w:t>Simbol</w:t>
            </w:r>
            <w:proofErr w:type="spellEnd"/>
            <w:r>
              <w:rPr>
                <w:color w:val="000000" w:themeColor="text1"/>
              </w:rPr>
              <w:t xml:space="preserve"> </w:t>
            </w:r>
            <w:r w:rsidRPr="00107209">
              <w:rPr>
                <w:i/>
                <w:color w:val="000000" w:themeColor="text1"/>
              </w:rPr>
              <w:t>Arrow line</w:t>
            </w:r>
            <w:r>
              <w:rPr>
                <w:color w:val="000000" w:themeColor="text1"/>
              </w:rPr>
              <w:t xml:space="preserve"> </w:t>
            </w:r>
            <w:proofErr w:type="spellStart"/>
            <w:r>
              <w:rPr>
                <w:color w:val="000000" w:themeColor="text1"/>
              </w:rPr>
              <w:t>digunakan</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menghubungkan</w:t>
            </w:r>
            <w:proofErr w:type="spellEnd"/>
            <w:r>
              <w:rPr>
                <w:color w:val="000000" w:themeColor="text1"/>
              </w:rPr>
              <w:t xml:space="preserve"> </w:t>
            </w:r>
            <w:proofErr w:type="spellStart"/>
            <w:r>
              <w:rPr>
                <w:color w:val="000000" w:themeColor="text1"/>
              </w:rPr>
              <w:t>antara</w:t>
            </w:r>
            <w:proofErr w:type="spellEnd"/>
            <w:r>
              <w:rPr>
                <w:color w:val="000000" w:themeColor="text1"/>
              </w:rPr>
              <w:t xml:space="preserve"> </w:t>
            </w:r>
            <w:proofErr w:type="spellStart"/>
            <w:r>
              <w:rPr>
                <w:color w:val="000000" w:themeColor="text1"/>
              </w:rPr>
              <w:t>simbol</w:t>
            </w:r>
            <w:proofErr w:type="spellEnd"/>
            <w:r>
              <w:rPr>
                <w:color w:val="000000" w:themeColor="text1"/>
              </w:rPr>
              <w:t xml:space="preserve"> </w:t>
            </w:r>
            <w:proofErr w:type="spellStart"/>
            <w:r>
              <w:rPr>
                <w:color w:val="000000" w:themeColor="text1"/>
              </w:rPr>
              <w:t>satu</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simbol</w:t>
            </w:r>
            <w:proofErr w:type="spellEnd"/>
            <w:r>
              <w:rPr>
                <w:color w:val="000000" w:themeColor="text1"/>
              </w:rPr>
              <w:t xml:space="preserve"> yang lain </w:t>
            </w:r>
            <w:proofErr w:type="spellStart"/>
            <w:r>
              <w:rPr>
                <w:color w:val="000000" w:themeColor="text1"/>
              </w:rPr>
              <w:t>atau</w:t>
            </w:r>
            <w:proofErr w:type="spellEnd"/>
            <w:r>
              <w:rPr>
                <w:color w:val="000000" w:themeColor="text1"/>
              </w:rPr>
              <w:t xml:space="preserve"> </w:t>
            </w:r>
            <w:proofErr w:type="spellStart"/>
            <w:r>
              <w:rPr>
                <w:color w:val="000000" w:themeColor="text1"/>
              </w:rPr>
              <w:t>menyatakan</w:t>
            </w:r>
            <w:proofErr w:type="spellEnd"/>
            <w:r>
              <w:rPr>
                <w:color w:val="000000" w:themeColor="text1"/>
              </w:rPr>
              <w:t xml:space="preserve"> </w:t>
            </w:r>
            <w:proofErr w:type="spellStart"/>
            <w:r>
              <w:rPr>
                <w:color w:val="000000" w:themeColor="text1"/>
              </w:rPr>
              <w:t>jalannya</w:t>
            </w:r>
            <w:proofErr w:type="spellEnd"/>
            <w:r>
              <w:rPr>
                <w:color w:val="000000" w:themeColor="text1"/>
              </w:rPr>
              <w:t xml:space="preserve"> </w:t>
            </w:r>
            <w:proofErr w:type="spellStart"/>
            <w:r>
              <w:rPr>
                <w:color w:val="000000" w:themeColor="text1"/>
              </w:rPr>
              <w:t>arus</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suatu</w:t>
            </w:r>
            <w:proofErr w:type="spellEnd"/>
            <w:r>
              <w:rPr>
                <w:color w:val="000000" w:themeColor="text1"/>
              </w:rPr>
              <w:t xml:space="preserve"> proses.</w:t>
            </w:r>
          </w:p>
        </w:tc>
      </w:tr>
      <w:tr w:rsidR="007A06D1" w14:paraId="6ADB57D8" w14:textId="77777777" w:rsidTr="001807FF">
        <w:trPr>
          <w:trHeight w:val="1008"/>
        </w:trPr>
        <w:tc>
          <w:tcPr>
            <w:tcW w:w="562" w:type="dxa"/>
          </w:tcPr>
          <w:p w14:paraId="1B80C605" w14:textId="77777777" w:rsidR="007A06D1" w:rsidRDefault="007A06D1" w:rsidP="001A73FB">
            <w:pPr>
              <w:jc w:val="center"/>
            </w:pPr>
            <w:r>
              <w:t>3</w:t>
            </w:r>
          </w:p>
        </w:tc>
        <w:tc>
          <w:tcPr>
            <w:tcW w:w="3402" w:type="dxa"/>
            <w:vAlign w:val="center"/>
          </w:tcPr>
          <w:p w14:paraId="3639730D" w14:textId="77777777" w:rsidR="007A06D1" w:rsidRDefault="007A06D1" w:rsidP="001807FF">
            <w:pPr>
              <w:jc w:val="center"/>
            </w:pPr>
            <w:r>
              <w:rPr>
                <w:noProof/>
              </w:rPr>
              <mc:AlternateContent>
                <mc:Choice Requires="wps">
                  <w:drawing>
                    <wp:inline distT="0" distB="0" distL="0" distR="0" wp14:anchorId="6BC3B40F" wp14:editId="2598C149">
                      <wp:extent cx="956945" cy="542290"/>
                      <wp:effectExtent l="0" t="0" r="14605" b="1016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6945" cy="542290"/>
                              </a:xfrm>
                              <a:prstGeom prst="rec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13376C4D" id="Rectangle 32" o:spid="_x0000_s1026"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EASQIAAIoEAAAOAAAAZHJzL2Uyb0RvYy54bWysVNtu2zAMfR+wfxD0vviypG2MOEWRLsOA&#10;bivW7QMUWbaF6jZKidN9fSk5yZLtbZgfBFGkjngOSS9u91qRnQAvralpMckpEYbbRpqupj++r9/d&#10;UOIDMw1T1oiavghPb5dv3ywGV4nS9lY1AgiCGF8NrqZ9CK7KMs97oZmfWCcMOlsLmgU0ocsaYAOi&#10;a5WVeX6VDRYaB5YL7/H0fnTSZcJvW8HD17b1IhBVU8wtpBXSuolrtlywqgPmeskPabB/yEIzafDR&#10;E9Q9C4xsQf4FpSUH620bJtzqzLat5CJxQDZF/gebp545kbigON6dZPL/D5Z/2T0CkU1N35eUGKax&#10;Rt9QNWY6JQieoUCD8xXGPblHiBS9e7D82RNjVz2GiTvv8AIWH+8fjwDs0AvWYKZFhMguMKLhEY1s&#10;hs+2wRfZNtgk374FHd9AYcg+VenlVCWxD4Tj4Xx2NZ/OKOHomk3Lcp6qmLHqeNmBDx+F1SRuagqY&#10;XQJnuwcfYjKsOoYkPlbJZi2VSgZ0m5UCsmOxYfLVar1O+SPt8zBlyIDUyus8T9AXztS84oTSPBcp&#10;Rm01sh2Rizx+Y/fhOfbo4cXjY7H/I0TK9gJdy4ATo6Su6c0ZSlT7g2lSPwcm1bhHqsoc5I+Kj8Xc&#10;2OYF1Qc7jgOOL256C78oGXAUaup/bhkIStQngxWcF9NpnJ1kTGfXJRpw7tmce5jhCFVTHoCS0ViF&#10;ceK2DmTXp1aJWht7h3VvZapJ7Ikxr0O62PCJ/GE440Sd2ynq9y9k+QoAAP//AwBQSwMEFAAGAAgA&#10;AAAhAE4sBN3ZAAAABAEAAA8AAABkcnMvZG93bnJldi54bWxMj8FOwzAQRO9I/QdrK3GjTktDS4hT&#10;VUh8AC1C4ubESxxir6PYbcPfs+UCl5FWs5p5U+4m78QZx9gFUrBcZCCQmmA6ahW8HV/utiBi0mS0&#10;C4QKvjHCrprdlLow4UKveD6kVnAIxUIrsCkNhZSxseh1XIQBib3PMHqd+BxbaUZ94XDv5CrLHqTX&#10;HXGD1QM+W2z6w8lz7+O9d33o3vvjJjdy/fVR7+2g1O182j+BSDilv2e44jM6VMxUhxOZKJwCHpJ+&#10;9erl2QZErWCbr0FWpfwPX/0AAAD//wMAUEsBAi0AFAAGAAgAAAAhALaDOJL+AAAA4QEAABMAAAAA&#10;AAAAAAAAAAAAAAAAAFtDb250ZW50X1R5cGVzXS54bWxQSwECLQAUAAYACAAAACEAOP0h/9YAAACU&#10;AQAACwAAAAAAAAAAAAAAAAAvAQAAX3JlbHMvLnJlbHNQSwECLQAUAAYACAAAACEA4EWhAEkCAACK&#10;BAAADgAAAAAAAAAAAAAAAAAuAgAAZHJzL2Uyb0RvYy54bWxQSwECLQAUAAYACAAAACEATiwE3dkA&#10;AAAEAQAADwAAAAAAAAAAAAAAAACjBAAAZHJzL2Rvd25yZXYueG1sUEsFBgAAAAAEAAQA8wAAAKkF&#10;AAAAAA==&#10;" fillcolor="#0cf" strokecolor="black [3200]" strokeweight="1pt">
                      <o:lock v:ext="edit" aspectratio="t"/>
                      <w10:anchorlock/>
                    </v:rect>
                  </w:pict>
                </mc:Fallback>
              </mc:AlternateContent>
            </w:r>
          </w:p>
        </w:tc>
        <w:tc>
          <w:tcPr>
            <w:tcW w:w="3963" w:type="dxa"/>
          </w:tcPr>
          <w:p w14:paraId="54FF8D44" w14:textId="77777777" w:rsidR="007A06D1" w:rsidRPr="00F62113" w:rsidRDefault="007A06D1" w:rsidP="001807FF">
            <w:proofErr w:type="spellStart"/>
            <w:r>
              <w:t>Simbol</w:t>
            </w:r>
            <w:proofErr w:type="spellEnd"/>
            <w:r>
              <w:t xml:space="preserve"> </w:t>
            </w:r>
            <w:r>
              <w:rPr>
                <w:i/>
                <w:iCs/>
              </w:rPr>
              <w:t xml:space="preserve">Process </w:t>
            </w: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pengolahan</w:t>
            </w:r>
            <w:proofErr w:type="spellEnd"/>
            <w:r>
              <w:t xml:space="preserve"> yang </w:t>
            </w:r>
            <w:proofErr w:type="spellStart"/>
            <w:r>
              <w:t>akan</w:t>
            </w:r>
            <w:proofErr w:type="spellEnd"/>
            <w:r>
              <w:t xml:space="preserve"> </w:t>
            </w:r>
            <w:proofErr w:type="spellStart"/>
            <w:r>
              <w:t>dilakukan</w:t>
            </w:r>
            <w:proofErr w:type="spellEnd"/>
            <w:r>
              <w:t xml:space="preserve"> oleh </w:t>
            </w:r>
            <w:proofErr w:type="spellStart"/>
            <w:r>
              <w:t>sistem</w:t>
            </w:r>
            <w:proofErr w:type="spellEnd"/>
            <w:r>
              <w:t>.</w:t>
            </w:r>
          </w:p>
        </w:tc>
      </w:tr>
      <w:tr w:rsidR="007A06D1" w14:paraId="46F0A703" w14:textId="77777777" w:rsidTr="001807FF">
        <w:tc>
          <w:tcPr>
            <w:tcW w:w="562" w:type="dxa"/>
          </w:tcPr>
          <w:p w14:paraId="7BC5FA1E" w14:textId="77777777" w:rsidR="007A06D1" w:rsidRDefault="007A06D1" w:rsidP="001A73FB">
            <w:pPr>
              <w:jc w:val="center"/>
            </w:pPr>
            <w:r>
              <w:t>4</w:t>
            </w:r>
          </w:p>
        </w:tc>
        <w:tc>
          <w:tcPr>
            <w:tcW w:w="3402" w:type="dxa"/>
            <w:vAlign w:val="center"/>
          </w:tcPr>
          <w:p w14:paraId="75194C74" w14:textId="77777777" w:rsidR="007A06D1" w:rsidRDefault="007A06D1" w:rsidP="001807FF">
            <w:pPr>
              <w:jc w:val="center"/>
            </w:pPr>
            <w:r>
              <w:rPr>
                <w:noProof/>
              </w:rPr>
              <mc:AlternateContent>
                <mc:Choice Requires="wps">
                  <w:drawing>
                    <wp:inline distT="0" distB="0" distL="0" distR="0" wp14:anchorId="133DA164" wp14:editId="703BDA78">
                      <wp:extent cx="876300" cy="504825"/>
                      <wp:effectExtent l="19050" t="0" r="38100" b="28575"/>
                      <wp:docPr id="17" name="Flowchart: Manual Operation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0" cy="504825"/>
                              </a:xfrm>
                              <a:prstGeom prst="flowChartManualOperat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49A1F837" id="_x0000_t119" coordsize="21600,21600" o:spt="119" path="m,l21600,,17240,21600r-12880,xe">
                      <v:stroke joinstyle="miter"/>
                      <v:path gradientshapeok="t" o:connecttype="custom" o:connectlocs="10800,0;2180,10800;10800,21600;19420,10800" textboxrect="4321,0,17204,21600"/>
                    </v:shapetype>
                    <v:shape id="Flowchart: Manual Operation 17" o:spid="_x0000_s1026"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UiVwIAALAEAAAOAAAAZHJzL2Uyb0RvYy54bWysVNtuGjEQfa/Uf7D8XnahENJVligipaqU&#10;NJHSfsDg9bJWfOvYsKRf37EXKGneqvJg7fhy5pw5M1xd741mO4lBOVvz8ajkTFrhGmU3Nf/xffXh&#10;krMQwTagnZU1f5GBXy/ev7vqfSUnrnO6kcgIxIaq9zXvYvRVUQTRSQNh5Ly0dNg6NBApxE3RIPSE&#10;bnQxKcuLonfYeHRChkC7t8MhX2T8tpUiPrRtkJHpmhO3mFfM6zqtxeIKqg2C75Q40IB/YGFAWUp6&#10;grqFCGyL6g2UUQJdcG0cCWcK17ZKyKyB1IzLv9Q8deBl1kLFCf5UpvD/YMW33SMy1ZB3c84sGPJo&#10;pV0vOsBYsXuwW9DswUuESBYzukUl632o6OWTf8QkOvg7J54Ds27Zgd3Im+Cp8ARJiMctRNd3Ehri&#10;Pk4QxSuMFARCY+v+3jXEAbbR5YLuWzQpB5WK7bNvLyff5D4yQZuX84uPJbkr6GhWTi8ns5wBquNj&#10;jyF+kc6w9FHzlgQSU4yDvJO6nBB2dyEmglAdn2WNTqtmpbTOAW7WS41sB6mtyuVytTpkDOfXtGU9&#10;yZ3MidxbjNTi8oTSPI/zHb01VIEBeVymX0KGivapkw8Zj8mOEJntq9RGRZorrQxV5wwlOfDZNhkx&#10;gtLDN0nV9mBJcmEweO2aF3IE3TA0NOT00Tn8xVlPA1Pz8HMLKDnTXy25+mk8naYJy8F0Np9QgOcn&#10;6/MTsIKgai4icjYEyzjM5daj2nS5fZJw626oF1qVPUl9MvA60KWxyOIPI5zm7jzOt/780Sx+AwAA&#10;//8DAFBLAwQUAAYACAAAACEAncBk7doAAAAEAQAADwAAAGRycy9kb3ducmV2LnhtbEyPQUvDQBCF&#10;74L/YRnBm92oqDVmU0SRnhTaivQ4zY5J6u5syGyT+O/detHLg8cb3vumWEzeqYF6aQMbuJxloIir&#10;YFuuDbxvXi7moCQiW3SBycA3CSzK05MCcxtGXtGwjrVKJSw5Gmhi7HKtpWrIo8xCR5yyz9B7jMn2&#10;tbY9jqncO32VZbfaY8tpocGOnhqqvtYHb+CjWy6Hja2z53Er+9fVlsTt34w5P5seH0BFmuLfMRzx&#10;EzqUiWkXDmxFOQPpkfirx+x6nuzOwN39Deiy0P/hyx8AAAD//wMAUEsBAi0AFAAGAAgAAAAhALaD&#10;OJL+AAAA4QEAABMAAAAAAAAAAAAAAAAAAAAAAFtDb250ZW50X1R5cGVzXS54bWxQSwECLQAUAAYA&#10;CAAAACEAOP0h/9YAAACUAQAACwAAAAAAAAAAAAAAAAAvAQAAX3JlbHMvLnJlbHNQSwECLQAUAAYA&#10;CAAAACEATfH1IlcCAACwBAAADgAAAAAAAAAAAAAAAAAuAgAAZHJzL2Uyb0RvYy54bWxQSwECLQAU&#10;AAYACAAAACEAncBk7doAAAAEAQAADwAAAAAAAAAAAAAAAACxBAAAZHJzL2Rvd25yZXYueG1sUEsF&#10;BgAAAAAEAAQA8wAAALgFAAAAAA==&#10;" fillcolor="#0cf" strokecolor="black [3200]" strokeweight="1pt">
                      <o:lock v:ext="edit" aspectratio="t"/>
                      <w10:anchorlock/>
                    </v:shape>
                  </w:pict>
                </mc:Fallback>
              </mc:AlternateContent>
            </w:r>
          </w:p>
        </w:tc>
        <w:tc>
          <w:tcPr>
            <w:tcW w:w="3963" w:type="dxa"/>
          </w:tcPr>
          <w:p w14:paraId="6696EC35" w14:textId="77777777" w:rsidR="007A06D1" w:rsidRDefault="007A06D1" w:rsidP="001807FF">
            <w:proofErr w:type="spellStart"/>
            <w:r>
              <w:t>Simbol</w:t>
            </w:r>
            <w:proofErr w:type="spellEnd"/>
            <w:r>
              <w:t xml:space="preserve"> </w:t>
            </w:r>
            <w:r w:rsidRPr="00F62113">
              <w:rPr>
                <w:i/>
                <w:iCs/>
              </w:rPr>
              <w:t>Manual Operation</w:t>
            </w:r>
            <w:r>
              <w:t xml:space="preserve"> </w:t>
            </w:r>
            <w:proofErr w:type="spellStart"/>
            <w:r>
              <w:t>merupakan</w:t>
            </w:r>
            <w:proofErr w:type="spellEnd"/>
            <w:r>
              <w:t xml:space="preserve"> </w:t>
            </w:r>
            <w:proofErr w:type="spellStart"/>
            <w:r>
              <w:t>simbol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kegiatan</w:t>
            </w:r>
            <w:proofErr w:type="spellEnd"/>
            <w:r>
              <w:t xml:space="preserve"> </w:t>
            </w:r>
            <w:proofErr w:type="spellStart"/>
            <w:r>
              <w:t>atau</w:t>
            </w:r>
            <w:proofErr w:type="spellEnd"/>
            <w:r>
              <w:t xml:space="preserve"> proses yang </w:t>
            </w:r>
            <w:proofErr w:type="spellStart"/>
            <w:r>
              <w:t>tidak</w:t>
            </w:r>
            <w:proofErr w:type="spellEnd"/>
            <w:r>
              <w:t xml:space="preserve"> </w:t>
            </w:r>
            <w:proofErr w:type="spellStart"/>
            <w:r>
              <w:t>dilakukan</w:t>
            </w:r>
            <w:proofErr w:type="spellEnd"/>
            <w:r>
              <w:t xml:space="preserve"> oleh </w:t>
            </w:r>
            <w:proofErr w:type="spellStart"/>
            <w:r>
              <w:t>sistem</w:t>
            </w:r>
            <w:proofErr w:type="spellEnd"/>
            <w:r>
              <w:t xml:space="preserve"> (manual).</w:t>
            </w:r>
          </w:p>
        </w:tc>
      </w:tr>
      <w:tr w:rsidR="007A06D1" w14:paraId="07B3A47D" w14:textId="77777777" w:rsidTr="001807FF">
        <w:tc>
          <w:tcPr>
            <w:tcW w:w="562" w:type="dxa"/>
          </w:tcPr>
          <w:p w14:paraId="1943FE4D" w14:textId="77777777" w:rsidR="007A06D1" w:rsidRDefault="007A06D1" w:rsidP="001A73FB">
            <w:pPr>
              <w:jc w:val="center"/>
            </w:pPr>
            <w:r>
              <w:t>5</w:t>
            </w:r>
          </w:p>
        </w:tc>
        <w:tc>
          <w:tcPr>
            <w:tcW w:w="3402" w:type="dxa"/>
            <w:vAlign w:val="center"/>
          </w:tcPr>
          <w:p w14:paraId="607F8C23" w14:textId="77777777" w:rsidR="007A06D1" w:rsidRDefault="007A06D1" w:rsidP="001807FF">
            <w:pPr>
              <w:jc w:val="center"/>
            </w:pPr>
            <w:r>
              <w:rPr>
                <w:noProof/>
              </w:rPr>
              <mc:AlternateContent>
                <mc:Choice Requires="wps">
                  <w:drawing>
                    <wp:inline distT="0" distB="0" distL="0" distR="0" wp14:anchorId="4DADA764" wp14:editId="43391C57">
                      <wp:extent cx="962025" cy="571500"/>
                      <wp:effectExtent l="0" t="0" r="28575" b="19050"/>
                      <wp:docPr id="34" name="Flowchart: Document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571500"/>
                              </a:xfrm>
                              <a:prstGeom prst="flowChartDocumen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7D1EFEA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H3UwIAAKEEAAAOAAAAZHJzL2Uyb0RvYy54bWysVNtu2zAMfR+wfxD0vtrOkl6MOkWRLsOA&#10;rivQ7QMUWY6FSqJGKXG6rx8lJ1m6vg3zgyCK0iHPIenrm501bKswaHANr85KzpST0Gq3bviP78sP&#10;l5yFKFwrDDjV8BcV+M38/bvrwddqAj2YViEjEBfqwTe8j9HXRRFkr6wIZ+CVI2cHaEUkE9dFi2Ig&#10;dGuKSVmeFwNg6xGkCoFO70Ynn2f8rlMyfuu6oCIzDafcYl4xr6u0FvNrUa9R+F7LfRriH7KwQjsK&#10;eoS6E1GwDeo3UFZLhABdPJNgC+g6LVXmQGyq8i82T73wKnMhcYI/yhT+H6x82D4i023DP045c8JS&#10;jZYGBtkLjDW7A7mxykVGXpJq8KGmF0/+ERPZ4O9BPgfmYNELt1a3wZPg1AaEdDhChKFXoqWcqwRR&#10;vMJIRiA0thq+QkuxxSZCFnLXoU0xSCK2y/V6OdZL7SKTdHh1PiknM84kuWYX1azM9SxEfXjsMcTP&#10;CixLm4Z3RIwyxXiglSOJ7X2IKTNRH+5ncmB0u9TGZAPXq4VBthWpj8rFYrnMZEiD02vGsYF4Ti4o&#10;k7cYqafVEaV9rvIds7FEfUSuyvSNTUnn1Lr7iIdgB4ic7avQVkcaJKNtwy9PUJL0n1yb2zwKbcY9&#10;UTVuX4sk/1jZFbQvVAqEcUpoqmnTA/7ibKAJaXj4uRGoODNfHJXzqppO00hlYzq7mJCBp57VqUc4&#10;SVANlxE5G41FHAdx41Gv+9w3STQHt9QEnc41SQ0y5rVPl+Ygk9/PbBq0Uzvf+vNnmf8GAAD//wMA&#10;UEsDBBQABgAIAAAAIQAQxayr2wAAAAQBAAAPAAAAZHJzL2Rvd25yZXYueG1sTI/NTsMwEITvSLyD&#10;tUjcqF1QgIZsKkCFCwJBf+5uvMRR4nWI3Ta8PS4XuKw0mtHMt8V8dJ3Y0xAazwjTiQJBXHnTcI2w&#10;Xj1d3IIIUbPRnWdC+KYA8/L0pNC58Qf+oP0y1iKVcMg1go2xz6UMlSWnw8T3xMn79IPTMcmhlmbQ&#10;h1TuOnmp1LV0uuG0YHVPj5aqdrlzCK/tWzZbq6+ravGwoZfW1oub53fE87Px/g5EpDH+heGIn9Ch&#10;TExbv2MTRIeQHom/9+hl0wzEFmGmFMiykP/hyx8AAAD//wMAUEsBAi0AFAAGAAgAAAAhALaDOJL+&#10;AAAA4QEAABMAAAAAAAAAAAAAAAAAAAAAAFtDb250ZW50X1R5cGVzXS54bWxQSwECLQAUAAYACAAA&#10;ACEAOP0h/9YAAACUAQAACwAAAAAAAAAAAAAAAAAvAQAAX3JlbHMvLnJlbHNQSwECLQAUAAYACAAA&#10;ACEAfLHx91MCAAChBAAADgAAAAAAAAAAAAAAAAAuAgAAZHJzL2Uyb0RvYy54bWxQSwECLQAUAAYA&#10;CAAAACEAEMWsq9sAAAAEAQAADwAAAAAAAAAAAAAAAACtBAAAZHJzL2Rvd25yZXYueG1sUEsFBgAA&#10;AAAEAAQA8wAAALUFAAAAAA==&#10;" fillcolor="#0cf" strokecolor="black [3200]" strokeweight="1pt">
                      <o:lock v:ext="edit" aspectratio="t"/>
                      <w10:anchorlock/>
                    </v:shape>
                  </w:pict>
                </mc:Fallback>
              </mc:AlternateContent>
            </w:r>
          </w:p>
        </w:tc>
        <w:tc>
          <w:tcPr>
            <w:tcW w:w="3963" w:type="dxa"/>
          </w:tcPr>
          <w:p w14:paraId="18301573" w14:textId="77777777" w:rsidR="007A06D1" w:rsidRDefault="007A06D1" w:rsidP="001807FF">
            <w:proofErr w:type="spellStart"/>
            <w:r>
              <w:t>Simbol</w:t>
            </w:r>
            <w:proofErr w:type="spellEnd"/>
            <w:r>
              <w:t xml:space="preserve"> </w:t>
            </w:r>
            <w:r w:rsidRPr="00316A4B">
              <w:rPr>
                <w:i/>
                <w:iCs/>
              </w:rPr>
              <w:t>Document</w:t>
            </w:r>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input yang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kertas</w:t>
            </w:r>
            <w:proofErr w:type="spellEnd"/>
            <w:r>
              <w:t xml:space="preserve">, </w:t>
            </w:r>
            <w:proofErr w:type="spellStart"/>
            <w:r>
              <w:t>atau</w:t>
            </w:r>
            <w:proofErr w:type="spellEnd"/>
            <w:r>
              <w:t xml:space="preserve"> output </w:t>
            </w:r>
            <w:proofErr w:type="spellStart"/>
            <w:r>
              <w:t>berupa</w:t>
            </w:r>
            <w:proofErr w:type="spellEnd"/>
            <w:r>
              <w:t xml:space="preserve"> </w:t>
            </w:r>
            <w:proofErr w:type="spellStart"/>
            <w:r>
              <w:t>kertas</w:t>
            </w:r>
            <w:proofErr w:type="spellEnd"/>
            <w:r>
              <w:t>.</w:t>
            </w:r>
          </w:p>
        </w:tc>
      </w:tr>
      <w:tr w:rsidR="007A06D1" w14:paraId="673A6064" w14:textId="77777777" w:rsidTr="001807FF">
        <w:tc>
          <w:tcPr>
            <w:tcW w:w="562" w:type="dxa"/>
          </w:tcPr>
          <w:p w14:paraId="11B9FC5F" w14:textId="77777777" w:rsidR="007A06D1" w:rsidRDefault="007A06D1" w:rsidP="001A73FB">
            <w:pPr>
              <w:jc w:val="center"/>
            </w:pPr>
            <w:r>
              <w:t>6</w:t>
            </w:r>
          </w:p>
        </w:tc>
        <w:tc>
          <w:tcPr>
            <w:tcW w:w="3402" w:type="dxa"/>
            <w:vAlign w:val="center"/>
          </w:tcPr>
          <w:p w14:paraId="27137B64" w14:textId="77777777" w:rsidR="007A06D1" w:rsidRDefault="007A06D1" w:rsidP="001807FF">
            <w:pPr>
              <w:jc w:val="center"/>
              <w:rPr>
                <w:noProof/>
              </w:rPr>
            </w:pPr>
            <w:r>
              <w:rPr>
                <w:noProof/>
              </w:rPr>
              <mc:AlternateContent>
                <mc:Choice Requires="wps">
                  <w:drawing>
                    <wp:inline distT="0" distB="0" distL="0" distR="0" wp14:anchorId="617FF5D1" wp14:editId="0100FB11">
                      <wp:extent cx="866775" cy="476250"/>
                      <wp:effectExtent l="0" t="0" r="28575" b="19050"/>
                      <wp:docPr id="41" name="Flowchart: Multidocument 41"/>
                      <wp:cNvGraphicFramePr/>
                      <a:graphic xmlns:a="http://schemas.openxmlformats.org/drawingml/2006/main">
                        <a:graphicData uri="http://schemas.microsoft.com/office/word/2010/wordprocessingShape">
                          <wps:wsp>
                            <wps:cNvSpPr/>
                            <wps:spPr>
                              <a:xfrm>
                                <a:off x="0" y="0"/>
                                <a:ext cx="866775" cy="476250"/>
                              </a:xfrm>
                              <a:prstGeom prst="flowChartMultidocumen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9E2B75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02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GyrQIAAM8FAAAOAAAAZHJzL2Uyb0RvYy54bWysVNtu2zAMfR+wfxD0vtoJctmMOkWQIsOA&#10;ri3WDn1WZCkWIIuapNz29aPkS3rDHoblwRFNniPymOTl1bHRZC+cV2BKOrrIKRGGQ6XMtqQ/H9ef&#10;PlPiAzMV02BESU/C06vFxw+XB1uIMdSgK+EIkhhfHGxJ6xBskWWe16Jh/gKsMOiU4BoW0HTbrHLs&#10;gOyNzsZ5PssO4CrrgAvv8e1166SLxC+l4OFOSi8C0SXF3EJ6uvTcxGe2uGTF1jFbK96lwf4hi4Yp&#10;g5cOVNcsMLJz6g1Vo7gDDzJccGgykFJxkWrAakb5q2oeamZFqgXF8XaQyf8/Wn67v3dEVSWdjCgx&#10;rMFvtNZw4DVzoSDfdzqoCviuESYQDEG9DtYXCHuw966zPB5j8UfpmviPZZFj0vg0aCyOgXB8+Xk2&#10;m8+nlHB0Teaz8TR9g+wMts6HrwIaEg8llZjMKibzIpWkNdvf+IApILgHxds9aFWtldbJcNvNSjuy&#10;Z7EB8tVqvY41IORFmDZvkbEFxYANx1T8SyBaEZlFSVoR0imctIh82vwQEsXFsscp49TWZ07GOco6&#10;al01q0Sb5jTHX59ln0XKORFGZonlDdwdQR/ZkvTcbbFdfISKNBUDOP9bYi14QKSbwYQB3CgD7j0C&#10;jVV1N7fxvUitNFGlDVQnbD0H7Ux6y9cKv/gN8+GeORxCHFdcLOEOH7EJSgrdiZIa3O/33sd4nA30&#10;UnLAoS6p/7VjTlCivxmcmi+jySRugWRMpvMxGu65Z/PcY3bNCrBtcDAwu3SM8UH3R+mgecL9s4y3&#10;oosZjneXlAfXG6vQLhvcYFwslykMJ9+ycGMeLI/kUdXYv4/HJ+Zs1/YB5+UW+gXAile93sZGpIHl&#10;LoBUaRDOunZ649ZIjdNtuLiWntsp6ryHF38AAAD//wMAUEsDBBQABgAIAAAAIQDj8mRt2gAAAAQB&#10;AAAPAAAAZHJzL2Rvd25yZXYueG1sTI9BS8NAEIXvgv9hGcGb3VhNlJhNKYWCetIopcdpdkyi2dmQ&#10;nbbx37v1opeBx3u8902xmFyvDjSGzrOB61kCirj2tuPGwPvb+uoeVBBki71nMvBNARbl+VmBufVH&#10;fqVDJY2KJRxyNNCKDLnWoW7JYZj5gTh6H350KFGOjbYjHmO56/U8STLtsOO40OJAq5bqr2rvDMzx&#10;80l0ZR9Xm1TfbmW9zJ7TF2MuL6blAyihSf7CcMKP6FBGpp3fsw2qNxAfkd978m6yFNTOwF2agC4L&#10;/R++/AEAAP//AwBQSwECLQAUAAYACAAAACEAtoM4kv4AAADhAQAAEwAAAAAAAAAAAAAAAAAAAAAA&#10;W0NvbnRlbnRfVHlwZXNdLnhtbFBLAQItABQABgAIAAAAIQA4/SH/1gAAAJQBAAALAAAAAAAAAAAA&#10;AAAAAC8BAABfcmVscy8ucmVsc1BLAQItABQABgAIAAAAIQAD3uGyrQIAAM8FAAAOAAAAAAAAAAAA&#10;AAAAAC4CAABkcnMvZTJvRG9jLnhtbFBLAQItABQABgAIAAAAIQDj8mRt2gAAAAQBAAAPAAAAAAAA&#10;AAAAAAAAAAcFAABkcnMvZG93bnJldi54bWxQSwUGAAAAAAQABADzAAAADgYAAAAA&#10;" fillcolor="#0cf" strokecolor="black [3213]" strokeweight="1pt">
                      <w10:anchorlock/>
                    </v:shape>
                  </w:pict>
                </mc:Fallback>
              </mc:AlternateContent>
            </w:r>
          </w:p>
        </w:tc>
        <w:tc>
          <w:tcPr>
            <w:tcW w:w="3963" w:type="dxa"/>
          </w:tcPr>
          <w:p w14:paraId="31716B9E" w14:textId="77777777" w:rsidR="007A06D1" w:rsidRPr="00316A4B" w:rsidRDefault="007A06D1" w:rsidP="001807FF">
            <w:proofErr w:type="spellStart"/>
            <w:r>
              <w:t>Simbol</w:t>
            </w:r>
            <w:proofErr w:type="spellEnd"/>
            <w:r>
              <w:t xml:space="preserve"> </w:t>
            </w:r>
            <w:r w:rsidRPr="00316A4B">
              <w:rPr>
                <w:i/>
                <w:iCs/>
              </w:rPr>
              <w:t>Multi</w:t>
            </w:r>
            <w:r>
              <w:rPr>
                <w:i/>
                <w:iCs/>
              </w:rPr>
              <w:t>ple</w:t>
            </w:r>
            <w:r w:rsidRPr="00316A4B">
              <w:rPr>
                <w:i/>
                <w:iCs/>
              </w:rPr>
              <w:t xml:space="preserve"> Document</w:t>
            </w:r>
            <w:r>
              <w:rPr>
                <w:i/>
                <w:iCs/>
              </w:rPr>
              <w:t xml:space="preserve"> </w:t>
            </w:r>
            <w:proofErr w:type="spellStart"/>
            <w:r>
              <w:t>digunakan</w:t>
            </w:r>
            <w:proofErr w:type="spellEnd"/>
            <w:r>
              <w:t xml:space="preserve"> </w:t>
            </w:r>
            <w:proofErr w:type="spellStart"/>
            <w:r>
              <w:t>sama</w:t>
            </w:r>
            <w:proofErr w:type="spellEnd"/>
            <w:r>
              <w:t xml:space="preserve"> </w:t>
            </w:r>
            <w:proofErr w:type="spellStart"/>
            <w:r>
              <w:t>seperti</w:t>
            </w:r>
            <w:proofErr w:type="spellEnd"/>
            <w:r>
              <w:t xml:space="preserve"> symbol </w:t>
            </w:r>
            <w:r w:rsidRPr="00316A4B">
              <w:rPr>
                <w:i/>
                <w:iCs/>
              </w:rPr>
              <w:t>Document</w:t>
            </w:r>
            <w:r>
              <w:rPr>
                <w:i/>
                <w:iCs/>
              </w:rPr>
              <w:t xml:space="preserve"> </w:t>
            </w:r>
            <w:r w:rsidRPr="00316A4B">
              <w:t xml:space="preserve">yang </w:t>
            </w:r>
            <w:proofErr w:type="spellStart"/>
            <w:r w:rsidRPr="00316A4B">
              <w:lastRenderedPageBreak/>
              <w:t>membedakan</w:t>
            </w:r>
            <w:proofErr w:type="spellEnd"/>
            <w:r w:rsidRPr="00316A4B">
              <w:t xml:space="preserve"> </w:t>
            </w:r>
            <w:proofErr w:type="spellStart"/>
            <w:r w:rsidRPr="00316A4B">
              <w:t>adalah</w:t>
            </w:r>
            <w:proofErr w:type="spellEnd"/>
            <w:r w:rsidRPr="00316A4B">
              <w:t xml:space="preserve"> </w:t>
            </w:r>
            <w:proofErr w:type="spellStart"/>
            <w:r w:rsidRPr="00316A4B">
              <w:t>lebih</w:t>
            </w:r>
            <w:proofErr w:type="spellEnd"/>
            <w:r w:rsidRPr="00316A4B">
              <w:t xml:space="preserve"> </w:t>
            </w:r>
            <w:proofErr w:type="spellStart"/>
            <w:r w:rsidRPr="00316A4B">
              <w:t>dari</w:t>
            </w:r>
            <w:proofErr w:type="spellEnd"/>
            <w:r w:rsidRPr="00316A4B">
              <w:t xml:space="preserve"> </w:t>
            </w:r>
            <w:proofErr w:type="spellStart"/>
            <w:r w:rsidRPr="00316A4B">
              <w:t>satu</w:t>
            </w:r>
            <w:proofErr w:type="spellEnd"/>
            <w:r w:rsidRPr="00316A4B">
              <w:t xml:space="preserve"> document yang </w:t>
            </w:r>
            <w:proofErr w:type="spellStart"/>
            <w:r w:rsidRPr="00316A4B">
              <w:t>digunakan</w:t>
            </w:r>
            <w:proofErr w:type="spellEnd"/>
            <w:r w:rsidRPr="00316A4B">
              <w:t xml:space="preserve"> pada symbol </w:t>
            </w:r>
            <w:proofErr w:type="spellStart"/>
            <w:r w:rsidRPr="00316A4B">
              <w:t>ini</w:t>
            </w:r>
            <w:proofErr w:type="spellEnd"/>
            <w:r w:rsidRPr="00316A4B">
              <w:t>.</w:t>
            </w:r>
          </w:p>
        </w:tc>
      </w:tr>
      <w:tr w:rsidR="007A06D1" w14:paraId="7F42B2B7" w14:textId="77777777" w:rsidTr="001807FF">
        <w:tc>
          <w:tcPr>
            <w:tcW w:w="562" w:type="dxa"/>
          </w:tcPr>
          <w:p w14:paraId="4590CDEB" w14:textId="77777777" w:rsidR="007A06D1" w:rsidRDefault="007A06D1" w:rsidP="001A73FB">
            <w:pPr>
              <w:jc w:val="center"/>
            </w:pPr>
            <w:r>
              <w:lastRenderedPageBreak/>
              <w:t>7</w:t>
            </w:r>
          </w:p>
        </w:tc>
        <w:tc>
          <w:tcPr>
            <w:tcW w:w="3402" w:type="dxa"/>
            <w:vAlign w:val="center"/>
          </w:tcPr>
          <w:p w14:paraId="5F38984C" w14:textId="77777777" w:rsidR="007A06D1" w:rsidRDefault="007A06D1" w:rsidP="001807FF">
            <w:pPr>
              <w:jc w:val="center"/>
              <w:rPr>
                <w:noProof/>
              </w:rPr>
            </w:pPr>
            <w:r>
              <w:rPr>
                <w:noProof/>
              </w:rPr>
              <mc:AlternateContent>
                <mc:Choice Requires="wps">
                  <w:drawing>
                    <wp:inline distT="0" distB="0" distL="0" distR="0" wp14:anchorId="5A96B9DD" wp14:editId="1DAC7D44">
                      <wp:extent cx="520700" cy="372110"/>
                      <wp:effectExtent l="19050" t="0" r="31750" b="46990"/>
                      <wp:docPr id="30" name="Isosceles Tri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a:off x="0" y="0"/>
                                <a:ext cx="520700" cy="372110"/>
                              </a:xfrm>
                              <a:prstGeom prst="triangle">
                                <a:avLst>
                                  <a:gd name="adj" fmla="val 50000"/>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7A0BCCD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tiagIAANIEAAAOAAAAZHJzL2Uyb0RvYy54bWysVNtu2zAMfR+wfxD0vtpO06Uz4hRFugwF&#10;uq1Auw9QJDnWptsoJU729aNkJ0vXt2F+EESRPjo8JDW/2RtNdhKCcrah1UVJibTcCWU3Df32vHp3&#10;TUmIzAqmnZUNPchAbxZv38x7X8uJ65wWEgiC2FD3vqFdjL4uisA7aVi4cF5adLYODItowqYQwHpE&#10;N7qYlOX7oncgPDguQ8DTu8FJFxm/bSWPX9s2yEh0Q5FbzCvkdZ3WYjFn9QaY7xQfabB/YGGYsnjp&#10;CeqORUa2oF5BGcXBBdfGC+5M4dpWcZlzwGyq8q9snjrmZc4FxQn+JFP4f7D8y+4RiBINvUR5LDNY&#10;o/vgApdaBvIMitmNlgSdqFTvQ40/PPlHSLkG/+D4j0CsW3YYJm+DR72xCxDoeATg+k4ygZSrBFG8&#10;wEhGQDSy7j87gVezbXRZx30LhoBLaOV1mb58jIKRfa7e4VQ9uY+E4+HVpJxhGOHoupxNqipzLlid&#10;sBJfDyF+ks6QtGloHJPLwGz3EGIuoBhVYOI7Ja3R2A47pslV5pAyYPUYjLsjZJbDaSVWSutswGa9&#10;1EDwVyRaLperVU4fVTsP05b0mOIkEX+NkYZAnlDivsoxemtQrAG5GqTJXYzn2OvjjcfLjhCZ94ur&#10;jYo4eVqZho4CZ5RUrI9W5H1kSg97TFXbsXqpYEMvrJ04YPFymVB4fAZQ1s7BL0p6HKmGhp9bBpIS&#10;fW+xAT5U02mawWxMr2YTNODcsz73MMsRqqE8AiWDsYzD5G49qE2XOy2JZt0ttk2rYqpOaqmB12jg&#10;4OTkxyFPk3lu56g/T9HiNwA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zJ2LYmoCAADSBAAADgAAAAAAAAAAAAAAAAAuAgAA&#10;ZHJzL2Uyb0RvYy54bWxQSwECLQAUAAYACAAAACEAULvrbtwAAAADAQAADwAAAAAAAAAAAAAAAADE&#10;BAAAZHJzL2Rvd25yZXYueG1sUEsFBgAAAAAEAAQA8wAAAM0FAAAAAA==&#10;" fillcolor="#0cf" strokecolor="black [3213]" strokeweight="1pt">
                      <o:lock v:ext="edit" aspectratio="t"/>
                      <w10:anchorlock/>
                    </v:shape>
                  </w:pict>
                </mc:Fallback>
              </mc:AlternateContent>
            </w:r>
          </w:p>
        </w:tc>
        <w:tc>
          <w:tcPr>
            <w:tcW w:w="3963" w:type="dxa"/>
          </w:tcPr>
          <w:p w14:paraId="193772FA" w14:textId="77777777" w:rsidR="007A06D1" w:rsidRDefault="007A06D1" w:rsidP="001807FF">
            <w:proofErr w:type="spellStart"/>
            <w:r>
              <w:t>Simbol</w:t>
            </w:r>
            <w:proofErr w:type="spellEnd"/>
            <w:r>
              <w:t xml:space="preserve"> </w:t>
            </w:r>
            <w:r w:rsidRPr="00316A4B">
              <w:rPr>
                <w:i/>
                <w:iCs/>
              </w:rPr>
              <w:t>Offline Storage</w:t>
            </w:r>
            <w:r>
              <w:t xml:space="preserve"> </w:t>
            </w:r>
            <w:proofErr w:type="spellStart"/>
            <w:r>
              <w:t>merupakan</w:t>
            </w:r>
            <w:proofErr w:type="spellEnd"/>
            <w:r>
              <w:t xml:space="preserve"> symbol yang </w:t>
            </w:r>
            <w:proofErr w:type="spellStart"/>
            <w:r>
              <w:t>menunjukan</w:t>
            </w:r>
            <w:proofErr w:type="spellEnd"/>
            <w:r>
              <w:t xml:space="preserve"> </w:t>
            </w:r>
            <w:proofErr w:type="spellStart"/>
            <w:r>
              <w:t>tempat</w:t>
            </w:r>
            <w:proofErr w:type="spellEnd"/>
            <w:r>
              <w:t xml:space="preserve"> </w:t>
            </w:r>
            <w:proofErr w:type="spellStart"/>
            <w:r>
              <w:t>penyimpanan</w:t>
            </w:r>
            <w:proofErr w:type="spellEnd"/>
            <w:r>
              <w:t xml:space="preserve"> data </w:t>
            </w:r>
            <w:proofErr w:type="spellStart"/>
            <w:r>
              <w:t>seperti</w:t>
            </w:r>
            <w:proofErr w:type="spellEnd"/>
            <w:r>
              <w:t xml:space="preserve"> </w:t>
            </w:r>
            <w:proofErr w:type="spellStart"/>
            <w:r>
              <w:t>arsip</w:t>
            </w:r>
            <w:proofErr w:type="spellEnd"/>
            <w:r>
              <w:t xml:space="preserve"> </w:t>
            </w:r>
            <w:proofErr w:type="spellStart"/>
            <w:r>
              <w:t>secara</w:t>
            </w:r>
            <w:proofErr w:type="spellEnd"/>
            <w:r>
              <w:t xml:space="preserve"> offline.</w:t>
            </w:r>
          </w:p>
        </w:tc>
      </w:tr>
      <w:tr w:rsidR="007A06D1" w14:paraId="21EF84B5" w14:textId="77777777" w:rsidTr="001807FF">
        <w:tc>
          <w:tcPr>
            <w:tcW w:w="562" w:type="dxa"/>
          </w:tcPr>
          <w:p w14:paraId="3CCF04C7" w14:textId="77777777" w:rsidR="007A06D1" w:rsidRDefault="007A06D1" w:rsidP="001A73FB">
            <w:pPr>
              <w:jc w:val="center"/>
            </w:pPr>
            <w:r>
              <w:t>8</w:t>
            </w:r>
          </w:p>
        </w:tc>
        <w:tc>
          <w:tcPr>
            <w:tcW w:w="3402" w:type="dxa"/>
            <w:vAlign w:val="center"/>
          </w:tcPr>
          <w:p w14:paraId="6CF70827" w14:textId="77777777" w:rsidR="007A06D1" w:rsidRDefault="007A06D1" w:rsidP="001807FF">
            <w:pPr>
              <w:jc w:val="center"/>
              <w:rPr>
                <w:noProof/>
              </w:rPr>
            </w:pPr>
            <w:r>
              <w:rPr>
                <w:noProof/>
              </w:rPr>
              <mc:AlternateContent>
                <mc:Choice Requires="wps">
                  <w:drawing>
                    <wp:inline distT="0" distB="0" distL="0" distR="0" wp14:anchorId="3CA3493C" wp14:editId="7D4E551E">
                      <wp:extent cx="971550" cy="552450"/>
                      <wp:effectExtent l="0" t="19050" r="19050" b="19050"/>
                      <wp:docPr id="20" name="Flowchart: Manual Inpu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 cy="552450"/>
                              </a:xfrm>
                              <a:prstGeom prst="flowChartManualInpu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51B0E58A" id="_x0000_t118" coordsize="21600,21600" o:spt="118" path="m,4292l21600,r,21600l,21600xe">
                      <v:stroke joinstyle="miter"/>
                      <v:path gradientshapeok="t" o:connecttype="custom" o:connectlocs="10800,2146;0,10800;10800,21600;21600,10800" textboxrect="0,4291,21600,21600"/>
                    </v:shapetype>
                    <v:shape id="Flowchart: Manual Input 20" o:spid="_x0000_s1026"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79VwIAAKgEAAAOAAAAZHJzL2Uyb0RvYy54bWysVMFu2zAMvQ/YPwi6L7aDZG2NOEWRLkOB&#10;divQ7QMYWY6FypJGyXG6rx8lJ1my3Yb5IIii9MhH8nlxu+8020n0ypqKF5OcM2mErZXZVvz7t/WH&#10;a858AFODtkZW/E16frt8/24xuFJObWt1LZERiPHl4CrehuDKLPOilR34iXXSkLOx2EEgE7dZjTAQ&#10;eqezaZ5/zAaLtUMrpPd0ej86+TLhN40U4WvTeBmYrjjlFtKKad3ENVsuoNwiuFaJQxrwD1l0oAwF&#10;PUHdQwDWo/oLqlMCrbdNmAjbZbZplJCJA7Ep8j/YvLTgZOJCxfHuVCb//2DFl90zMlVXfErlMdBR&#10;j9baDqIFDCV7AtODZg/G9YHRDSrX4HxJr17cM0bC3j1a8eqZsasWzFbeeUdFp1EgtOMRoh1aCTXl&#10;XUSI7AIjGp7Q2GZ4sjXFhz7YVMx9g12MQWVi+9Szt1PP5D4wQYc3V8V8TqkLcs3n0xntYwQoj48d&#10;+vBZ2o7FTcUbIkeZYhipJWYpGOwefRifHp8kflareq20TgZuNyuNbAdxnPLVar0+RPPn17RhA1Gd&#10;XuV5gr5wptGWJ5T6tUh3dN8R+xG5yOMXkaGkc5rgQ8RjsKiOCJGIXqB3KpCetOoqfn2GEqv/ydQJ&#10;MYDS456qpM2hHbEDY3M3tn6jbqAdxULipk1r8SdnAwml4v5HDyg50w+GOnpTzGZRWcmYza/iHOG5&#10;Z3PuASMIquIiIGejsQqjHnuHatum0YnEjb2jOWhU6kmckTGvQ7okh0T+IN2ot3M73fr9g1n+AgAA&#10;//8DAFBLAwQUAAYACAAAACEAQ1kAf9wAAAAEAQAADwAAAGRycy9kb3ducmV2LnhtbEyPQUvDQBCF&#10;70L/wzIFL9LuWrGmMZtSBE9Ci61Uj9vsmESzsyG7adN/79SLXh483vDeN9lycI04YhdqTxpupwoE&#10;UuFtTaWGt93zJAERoiFrGk+o4YwBlvnoKjOp9Sd6xeM2loJLKKRGQxVjm0oZigqdCVPfInH26Ttn&#10;ItuulLYzJy53jZwpNZfO1MQLlWnxqcLie9s7Df37cF5/bRaLZD1bBak2Nx8ve9T6ejysHkFEHOLf&#10;MVzwGR1yZjr4nmwQjQZ+JP7qJbu/Y3vQkDwokHkm/8PnPwAAAP//AwBQSwECLQAUAAYACAAAACEA&#10;toM4kv4AAADhAQAAEwAAAAAAAAAAAAAAAAAAAAAAW0NvbnRlbnRfVHlwZXNdLnhtbFBLAQItABQA&#10;BgAIAAAAIQA4/SH/1gAAAJQBAAALAAAAAAAAAAAAAAAAAC8BAABfcmVscy8ucmVsc1BLAQItABQA&#10;BgAIAAAAIQAH0w79VwIAAKgEAAAOAAAAAAAAAAAAAAAAAC4CAABkcnMvZTJvRG9jLnhtbFBLAQIt&#10;ABQABgAIAAAAIQBDWQB/3AAAAAQBAAAPAAAAAAAAAAAAAAAAALEEAABkcnMvZG93bnJldi54bWxQ&#10;SwUGAAAAAAQABADzAAAAugUAAAAA&#10;" fillcolor="#0cf" strokecolor="black [3200]" strokeweight="1pt">
                      <o:lock v:ext="edit" aspectratio="t"/>
                      <w10:anchorlock/>
                    </v:shape>
                  </w:pict>
                </mc:Fallback>
              </mc:AlternateContent>
            </w:r>
          </w:p>
        </w:tc>
        <w:tc>
          <w:tcPr>
            <w:tcW w:w="3963" w:type="dxa"/>
          </w:tcPr>
          <w:p w14:paraId="5C00B368" w14:textId="77777777" w:rsidR="007A06D1" w:rsidRDefault="007A06D1" w:rsidP="001807FF">
            <w:proofErr w:type="spellStart"/>
            <w:r>
              <w:t>Simbol</w:t>
            </w:r>
            <w:proofErr w:type="spellEnd"/>
            <w:r>
              <w:t xml:space="preserve"> </w:t>
            </w:r>
            <w:r>
              <w:rPr>
                <w:i/>
              </w:rPr>
              <w:t>manual input</w:t>
            </w:r>
            <w:r>
              <w:t xml:space="preserve"> </w:t>
            </w:r>
            <w:proofErr w:type="spellStart"/>
            <w:r>
              <w:t>menunjukkan</w:t>
            </w:r>
            <w:proofErr w:type="spellEnd"/>
            <w:r>
              <w:t xml:space="preserve"> </w:t>
            </w:r>
            <w:proofErr w:type="spellStart"/>
            <w:r>
              <w:t>kegiatan</w:t>
            </w:r>
            <w:proofErr w:type="spellEnd"/>
            <w:r>
              <w:t xml:space="preserve"> input </w:t>
            </w:r>
            <w:proofErr w:type="spellStart"/>
            <w:r>
              <w:t>secara</w:t>
            </w:r>
            <w:proofErr w:type="spellEnd"/>
            <w:r>
              <w:t xml:space="preserve"> manual </w:t>
            </w:r>
            <w:proofErr w:type="spellStart"/>
            <w:r>
              <w:t>dengan</w:t>
            </w:r>
            <w:proofErr w:type="spellEnd"/>
            <w:r>
              <w:t xml:space="preserve"> </w:t>
            </w:r>
            <w:proofErr w:type="spellStart"/>
            <w:r>
              <w:t>menggunakan</w:t>
            </w:r>
            <w:proofErr w:type="spellEnd"/>
            <w:r>
              <w:t xml:space="preserve"> </w:t>
            </w:r>
            <w:r>
              <w:rPr>
                <w:i/>
              </w:rPr>
              <w:t>keyboard</w:t>
            </w:r>
            <w:r>
              <w:t xml:space="preserve"> </w:t>
            </w:r>
            <w:proofErr w:type="spellStart"/>
            <w:r>
              <w:t>komputer</w:t>
            </w:r>
            <w:proofErr w:type="spellEnd"/>
            <w:r>
              <w:t xml:space="preserve"> </w:t>
            </w:r>
            <w:proofErr w:type="spellStart"/>
            <w:r>
              <w:t>atau</w:t>
            </w:r>
            <w:proofErr w:type="spellEnd"/>
            <w:r>
              <w:t xml:space="preserve"> yang </w:t>
            </w:r>
            <w:proofErr w:type="spellStart"/>
            <w:r>
              <w:t>lainnya</w:t>
            </w:r>
            <w:proofErr w:type="spellEnd"/>
            <w:r>
              <w:t>.</w:t>
            </w:r>
          </w:p>
        </w:tc>
      </w:tr>
      <w:tr w:rsidR="007A06D1" w14:paraId="170F28C0" w14:textId="77777777" w:rsidTr="001807FF">
        <w:tc>
          <w:tcPr>
            <w:tcW w:w="562" w:type="dxa"/>
          </w:tcPr>
          <w:p w14:paraId="7CC2EB1E" w14:textId="77777777" w:rsidR="007A06D1" w:rsidRDefault="007A06D1" w:rsidP="001A73FB">
            <w:pPr>
              <w:jc w:val="center"/>
            </w:pPr>
            <w:r>
              <w:t>9</w:t>
            </w:r>
          </w:p>
        </w:tc>
        <w:tc>
          <w:tcPr>
            <w:tcW w:w="3402" w:type="dxa"/>
            <w:vAlign w:val="center"/>
          </w:tcPr>
          <w:p w14:paraId="5CC2D628" w14:textId="77777777" w:rsidR="007A06D1" w:rsidRDefault="007A06D1" w:rsidP="001807FF">
            <w:pPr>
              <w:jc w:val="center"/>
              <w:rPr>
                <w:noProof/>
              </w:rPr>
            </w:pPr>
            <w:r>
              <w:rPr>
                <w:noProof/>
              </w:rPr>
              <mc:AlternateContent>
                <mc:Choice Requires="wps">
                  <w:drawing>
                    <wp:inline distT="0" distB="0" distL="0" distR="0" wp14:anchorId="50E3C1B4" wp14:editId="41246D2D">
                      <wp:extent cx="990600" cy="657225"/>
                      <wp:effectExtent l="19050" t="19050" r="38100" b="47625"/>
                      <wp:docPr id="22" name="Flowchart: Decision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0" cy="657225"/>
                              </a:xfrm>
                              <a:prstGeom prst="flowChartDecis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4104BD41" id="_x0000_t110" coordsize="21600,21600" o:spt="110" path="m10800,l,10800,10800,21600,21600,10800xe">
                      <v:stroke joinstyle="miter"/>
                      <v:path gradientshapeok="t" o:connecttype="rect" textboxrect="5400,5400,16200,16200"/>
                    </v:shapetype>
                    <v:shape id="Flowchart: Decision 22" o:spid="_x0000_s1026"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STwIAAKEEAAAOAAAAZHJzL2Uyb0RvYy54bWysVNtu2zAMfR+wfxD0vtox0kuMOkWRLMOA&#10;bivQ7QMYWY6F6jZKidN9/Sg5ydL1bZgfBFGUDnl4SN/e7Y1mO4lBOdvwyUXJmbTCtcpuGv7j++rD&#10;DWchgm1BOysb/iIDv5u/f3c7+FpWrne6lcgIxIZ68A3vY/R1UQTRSwPhwnlpydk5NBDJxE3RIgyE&#10;bnRRleVVMThsPTohQ6DT5ejk84zfdVLEb10XZGS64ZRbzCvmdZ3WYn4L9QbB90oc0oB/yMKAshT0&#10;BLWECGyL6g2UUQJdcF28EM4UruuUkJkDsZmUf7F56sHLzIWKE/ypTOH/wYqvu0dkqm14VXFmwZBG&#10;K+0G0QPGmi2lUElaRl4q1eBDTS+e/CMmssE/OPEcmHWLHuxG3gdPBac2IKTjEaIbegkt5TxJEMUr&#10;jGQEQmPr4YtrKTZso8uF3HdoUgwqEdtnvV5Oesl9ZIIOZ7PyqiRVBbmuLq+r6jJHgPr42GOIn6Qz&#10;LG0a3hExyhTjkVaOBLuHEFNmUB/vZ3JOq3altM4GbtYLjWwHqY/KxWK1OoQK59e0ZQPxrK4pq7cY&#10;qaflCaV9nuQ7emuI+og8KdOXkKGmc2rdQ8RjsCNEzvZVaKMiDZJWpuE3Zyip9B9tmxEjKD3uiaq2&#10;By1S+Udl1659ISnQjVNCU02b3uEvzgaakIaHn1tAyZn+bEnO2WQ6TSOVjSmVnww896zPPWAFQTVc&#10;RORsNBZxHMStR7Xpc98k4tbdUxN0KmuSGmTM65AuzUEmf5jZNGjndr71588y/w0AAP//AwBQSwME&#10;FAAGAAgAAAAhAALcQqPYAAAABQEAAA8AAABkcnMvZG93bnJldi54bWxMj0FPwzAMhe9I/IfISFwQ&#10;S7exCZWmU4XgjFgRZ68xbbXGiZpsLf8ejwtcLD896/l7xW52gzrTGHvPBpaLDBRx423PrYGP+vX+&#10;EVRMyBYHz2TgmyLsyuurAnPrJ36n8z61SkI45migSynkWsemI4dx4QOxeF9+dJhEjq22I04S7ga9&#10;yrKtdtizfOgw0HNHzXF/cgbsVNd3n0Ev1y+zrvzqoTqGt8qY25u5egKVaE5/x3DBF3QohengT2yj&#10;GgxIkfQ7L95mK/IgS7begC4L/Z++/AEAAP//AwBQSwECLQAUAAYACAAAACEAtoM4kv4AAADhAQAA&#10;EwAAAAAAAAAAAAAAAAAAAAAAW0NvbnRlbnRfVHlwZXNdLnhtbFBLAQItABQABgAIAAAAIQA4/SH/&#10;1gAAAJQBAAALAAAAAAAAAAAAAAAAAC8BAABfcmVscy8ucmVsc1BLAQItABQABgAIAAAAIQAt+ZpS&#10;TwIAAKEEAAAOAAAAAAAAAAAAAAAAAC4CAABkcnMvZTJvRG9jLnhtbFBLAQItABQABgAIAAAAIQAC&#10;3EKj2AAAAAUBAAAPAAAAAAAAAAAAAAAAAKkEAABkcnMvZG93bnJldi54bWxQSwUGAAAAAAQABADz&#10;AAAArgUAAAAA&#10;" fillcolor="#0cf" strokecolor="black [3200]" strokeweight="1pt">
                      <o:lock v:ext="edit" aspectratio="t"/>
                      <w10:anchorlock/>
                    </v:shape>
                  </w:pict>
                </mc:Fallback>
              </mc:AlternateContent>
            </w:r>
          </w:p>
        </w:tc>
        <w:tc>
          <w:tcPr>
            <w:tcW w:w="3963" w:type="dxa"/>
          </w:tcPr>
          <w:p w14:paraId="399EAAE7" w14:textId="77777777" w:rsidR="007A06D1" w:rsidRDefault="007A06D1" w:rsidP="001807FF">
            <w:proofErr w:type="spellStart"/>
            <w:r>
              <w:t>Simbol</w:t>
            </w:r>
            <w:proofErr w:type="spellEnd"/>
            <w:r>
              <w:t xml:space="preserve"> </w:t>
            </w:r>
            <w:r>
              <w:rPr>
                <w:i/>
              </w:rPr>
              <w:t>decision</w:t>
            </w:r>
            <w:r>
              <w:t xml:space="preserve"> </w:t>
            </w:r>
            <w:proofErr w:type="spellStart"/>
            <w:r>
              <w:t>menunjukkan</w:t>
            </w:r>
            <w:proofErr w:type="spellEnd"/>
            <w:r>
              <w:t xml:space="preserve"> </w:t>
            </w:r>
            <w:proofErr w:type="spellStart"/>
            <w:r>
              <w:t>pilhan</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atau</w:t>
            </w:r>
            <w:proofErr w:type="spellEnd"/>
            <w:r>
              <w:t xml:space="preserve"> </w:t>
            </w:r>
            <w:proofErr w:type="spellStart"/>
            <w:r>
              <w:t>keputusan</w:t>
            </w:r>
            <w:proofErr w:type="spellEnd"/>
            <w:r>
              <w:t xml:space="preserve"> yang </w:t>
            </w:r>
            <w:proofErr w:type="spellStart"/>
            <w:r>
              <w:t>harus</w:t>
            </w:r>
            <w:proofErr w:type="spellEnd"/>
            <w:r>
              <w:t xml:space="preserve"> </w:t>
            </w:r>
            <w:proofErr w:type="spellStart"/>
            <w:r>
              <w:t>dibuat</w:t>
            </w:r>
            <w:proofErr w:type="spellEnd"/>
            <w:r>
              <w:t xml:space="preserve"> </w:t>
            </w:r>
            <w:proofErr w:type="spellStart"/>
            <w:r>
              <w:t>dalam</w:t>
            </w:r>
            <w:proofErr w:type="spellEnd"/>
            <w:r>
              <w:t xml:space="preserve"> proses </w:t>
            </w:r>
            <w:proofErr w:type="spellStart"/>
            <w:r>
              <w:t>pengolahan</w:t>
            </w:r>
            <w:proofErr w:type="spellEnd"/>
            <w:r>
              <w:t xml:space="preserve"> data.</w:t>
            </w:r>
          </w:p>
        </w:tc>
      </w:tr>
      <w:tr w:rsidR="007A06D1" w14:paraId="7CA08B51" w14:textId="77777777" w:rsidTr="001807FF">
        <w:tc>
          <w:tcPr>
            <w:tcW w:w="562" w:type="dxa"/>
          </w:tcPr>
          <w:p w14:paraId="3B9B1682" w14:textId="77777777" w:rsidR="007A06D1" w:rsidRDefault="007A06D1" w:rsidP="001A73FB">
            <w:pPr>
              <w:jc w:val="center"/>
            </w:pPr>
            <w:r>
              <w:t>10</w:t>
            </w:r>
          </w:p>
        </w:tc>
        <w:tc>
          <w:tcPr>
            <w:tcW w:w="3402" w:type="dxa"/>
            <w:vAlign w:val="center"/>
          </w:tcPr>
          <w:p w14:paraId="47BB3B03" w14:textId="77777777" w:rsidR="007A06D1" w:rsidRDefault="007A06D1" w:rsidP="001807FF">
            <w:pPr>
              <w:jc w:val="center"/>
              <w:rPr>
                <w:noProof/>
              </w:rPr>
            </w:pPr>
            <w:r>
              <w:rPr>
                <w:noProof/>
              </w:rPr>
              <w:drawing>
                <wp:inline distT="0" distB="0" distL="0" distR="0" wp14:anchorId="0B42A12F" wp14:editId="2D7D309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p>
        </w:tc>
        <w:tc>
          <w:tcPr>
            <w:tcW w:w="3963" w:type="dxa"/>
          </w:tcPr>
          <w:p w14:paraId="74D3CE5C" w14:textId="77777777" w:rsidR="007A06D1" w:rsidRPr="00316A4B" w:rsidRDefault="007A06D1" w:rsidP="001807FF">
            <w:proofErr w:type="spellStart"/>
            <w:r>
              <w:t>Simbol</w:t>
            </w:r>
            <w:proofErr w:type="spellEnd"/>
            <w:r>
              <w:t xml:space="preserve"> </w:t>
            </w:r>
            <w:proofErr w:type="spellStart"/>
            <w:r>
              <w:t>penghubung</w:t>
            </w:r>
            <w:proofErr w:type="spellEnd"/>
            <w:r>
              <w:t xml:space="preserve"> </w:t>
            </w:r>
            <w:r w:rsidRPr="00316A4B">
              <w:rPr>
                <w:i/>
                <w:iCs/>
              </w:rPr>
              <w:t>(On</w:t>
            </w:r>
            <w:r>
              <w:rPr>
                <w:i/>
                <w:iCs/>
              </w:rPr>
              <w:t>-</w:t>
            </w:r>
            <w:r w:rsidRPr="00316A4B">
              <w:rPr>
                <w:i/>
                <w:iCs/>
              </w:rPr>
              <w:t>Page Connector)</w:t>
            </w:r>
            <w:r>
              <w:rPr>
                <w:i/>
                <w:iCs/>
              </w:rPr>
              <w:t xml:space="preserve"> </w:t>
            </w:r>
            <w:proofErr w:type="spellStart"/>
            <w:r>
              <w:t>digunakan</w:t>
            </w:r>
            <w:proofErr w:type="spellEnd"/>
            <w:r>
              <w:t xml:space="preserve"> </w:t>
            </w:r>
            <w:proofErr w:type="spellStart"/>
            <w:r>
              <w:t>untuk</w:t>
            </w:r>
            <w:proofErr w:type="spellEnd"/>
            <w:r>
              <w:t xml:space="preserve"> </w:t>
            </w:r>
            <w:proofErr w:type="spellStart"/>
            <w:r>
              <w:t>penghubung</w:t>
            </w:r>
            <w:proofErr w:type="spellEnd"/>
            <w:r>
              <w:t xml:space="preserve"> </w:t>
            </w:r>
            <w:proofErr w:type="spellStart"/>
            <w:r>
              <w:t>antar</w:t>
            </w:r>
            <w:proofErr w:type="spellEnd"/>
            <w:r>
              <w:t xml:space="preserve"> proses </w:t>
            </w:r>
            <w:proofErr w:type="spellStart"/>
            <w:r>
              <w:t>dalam</w:t>
            </w:r>
            <w:proofErr w:type="spellEnd"/>
            <w:r>
              <w:t xml:space="preserve"> </w:t>
            </w:r>
            <w:proofErr w:type="spellStart"/>
            <w:r>
              <w:t>satu</w:t>
            </w:r>
            <w:proofErr w:type="spellEnd"/>
            <w:r>
              <w:t xml:space="preserve"> </w:t>
            </w:r>
            <w:proofErr w:type="spellStart"/>
            <w:r>
              <w:t>halaman</w:t>
            </w:r>
            <w:proofErr w:type="spellEnd"/>
            <w:r>
              <w:t>.</w:t>
            </w:r>
          </w:p>
        </w:tc>
      </w:tr>
      <w:tr w:rsidR="007A06D1" w14:paraId="2DB26D38" w14:textId="77777777" w:rsidTr="001807FF">
        <w:tc>
          <w:tcPr>
            <w:tcW w:w="562" w:type="dxa"/>
          </w:tcPr>
          <w:p w14:paraId="360D91D8" w14:textId="77777777" w:rsidR="007A06D1" w:rsidRDefault="007A06D1" w:rsidP="001A73FB">
            <w:pPr>
              <w:jc w:val="center"/>
            </w:pPr>
            <w:r>
              <w:t>11</w:t>
            </w:r>
          </w:p>
        </w:tc>
        <w:tc>
          <w:tcPr>
            <w:tcW w:w="3402" w:type="dxa"/>
            <w:vAlign w:val="center"/>
          </w:tcPr>
          <w:p w14:paraId="41A0E934" w14:textId="77777777" w:rsidR="007A06D1" w:rsidRDefault="007A06D1" w:rsidP="001807FF">
            <w:pPr>
              <w:jc w:val="center"/>
              <w:rPr>
                <w:noProof/>
              </w:rPr>
            </w:pPr>
            <w:r>
              <w:rPr>
                <w:noProof/>
              </w:rPr>
              <mc:AlternateContent>
                <mc:Choice Requires="wps">
                  <w:drawing>
                    <wp:inline distT="0" distB="0" distL="0" distR="0" wp14:anchorId="0758FA45" wp14:editId="36BDD125">
                      <wp:extent cx="428625" cy="428625"/>
                      <wp:effectExtent l="0" t="0" r="28575" b="47625"/>
                      <wp:docPr id="24" name="Flowchart: Off-page Connector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flowChartOffpageConnector">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11146EBE" id="_x0000_t177" coordsize="21600,21600" o:spt="177" path="m,l21600,r,17255l10800,21600,,17255xe">
                      <v:stroke joinstyle="miter"/>
                      <v:path gradientshapeok="t" o:connecttype="rect" textboxrect="0,0,21600,17255"/>
                    </v:shapetype>
                    <v:shape id="Flowchart: Off-page Connector 24" o:spid="_x0000_s102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U1WwIAALMEAAAOAAAAZHJzL2Uyb0RvYy54bWysVNtu2zAMfR+wfxD03tox0suMOkWRLsOA&#10;bi3Q7QMUWbaFSqJGKXG6rx8lJ1m6vQ3zgyCK0iEPyeOb2501bKswaHANn52XnCknodWub/j3b6uz&#10;a85CFK4VBpxq+KsK/Hbx/t3N6GtVwQCmVcgIxIV69A0fYvR1UQQ5KCvCOXjlyNkBWhHJxL5oUYyE&#10;bk1RleVlMQK2HkGqEOj0fnLyRcbvOiXjY9cFFZlpOOUW84p5Xae1WNyIukfhBy33aYh/yMIK7Sjo&#10;EepeRME2qP+CsloiBOjiuQRbQNdpqTIHYjMr/2DzPAivMhcqTvDHMoX/Byu/bp+Q6bbh1ZwzJyz1&#10;aGVglIPAWDMq3pkXvWJLcI6KCcjoHhVt9KGmt8/+CRPt4B9AvgTmYDkI16u74Ok2DQRhHo4QYRyU&#10;aCn7WYIo3mAkIxAaW49foKUsxCZCLumuQ5tiULHYLnfu9dg5tYtM0uG8ur6sLjiT5NrvUwRRHx57&#10;DPGTAsvSpuEdUaRMMU1H4neklyOK7UOI0/vDu0wSjG5X2phsYL9eGmRbkSarXC5Xq0yKanF6zTg2&#10;Et/qqiwz9BtnnnJ1RGlfZvmO2VgqwYQ8K9M3jSmdU7r7iIdgSSgJIrN9g251JGkZbRt+fYKSWvDR&#10;tURP1FFoM+2pVMbte5LaMHV4De0rtQRh0g3pnDYD4E/ORtJMw8OPjUDFmfnsqK0fZvN5Elk25hdX&#10;FRl46lmfeoSTBNVwGZGzyVjGSZobj7of8vykNB3c0TB0OvckDcqU1z5dUkYmv1dxkt6pnW/9/tcs&#10;fgEAAP//AwBQSwMEFAAGAAgAAAAhAGhdHJDZAAAAAwEAAA8AAABkcnMvZG93bnJldi54bWxMj09L&#10;w0AQxe+C32EZwZvdWLWWmE2RohdBpH8oeptmxyS4Oxuy2yZ+e0c96GUewxve+02xGL1TR+pjG9jA&#10;5SQDRVwF23JtYLt5vJiDignZogtMBj4pwqI8PSkwt2HgFR3XqVYSwjFHA01KXa51rBryGCehIxbv&#10;PfQek6x9rW2Pg4R7p6dZNtMeW5aGBjtaNlR9rA/ewPLlbZhie/20G+ab593V64OrcWvM+dl4fwcq&#10;0Zj+juEbX9ChFKZ9OLCNyhmQR9LPFG92ewNq/6u6LPR/9vILAAD//wMAUEsBAi0AFAAGAAgAAAAh&#10;ALaDOJL+AAAA4QEAABMAAAAAAAAAAAAAAAAAAAAAAFtDb250ZW50X1R5cGVzXS54bWxQSwECLQAU&#10;AAYACAAAACEAOP0h/9YAAACUAQAACwAAAAAAAAAAAAAAAAAvAQAAX3JlbHMvLnJlbHNQSwECLQAU&#10;AAYACAAAACEAX89FNVsCAACzBAAADgAAAAAAAAAAAAAAAAAuAgAAZHJzL2Uyb0RvYy54bWxQSwEC&#10;LQAUAAYACAAAACEAaF0ckNkAAAADAQAADwAAAAAAAAAAAAAAAAC1BAAAZHJzL2Rvd25yZXYueG1s&#10;UEsFBgAAAAAEAAQA8wAAALsFAAAAAA==&#10;" fillcolor="#0cf" strokecolor="black [3200]" strokeweight="1pt">
                      <o:lock v:ext="edit" aspectratio="t"/>
                      <w10:anchorlock/>
                    </v:shape>
                  </w:pict>
                </mc:Fallback>
              </mc:AlternateContent>
            </w:r>
          </w:p>
        </w:tc>
        <w:tc>
          <w:tcPr>
            <w:tcW w:w="3963" w:type="dxa"/>
          </w:tcPr>
          <w:p w14:paraId="551F52A5" w14:textId="77777777" w:rsidR="007A06D1" w:rsidRPr="00316A4B" w:rsidRDefault="007A06D1" w:rsidP="001807FF">
            <w:proofErr w:type="spellStart"/>
            <w:r>
              <w:t>Simbol</w:t>
            </w:r>
            <w:proofErr w:type="spellEnd"/>
            <w:r>
              <w:t xml:space="preserve"> </w:t>
            </w:r>
            <w:proofErr w:type="spellStart"/>
            <w:r>
              <w:t>penghubung</w:t>
            </w:r>
            <w:proofErr w:type="spellEnd"/>
            <w:r>
              <w:t xml:space="preserve"> </w:t>
            </w:r>
            <w:r w:rsidRPr="00316A4B">
              <w:rPr>
                <w:i/>
                <w:iCs/>
              </w:rPr>
              <w:t>(Off-Page Connector)</w:t>
            </w:r>
            <w:r>
              <w:rPr>
                <w:i/>
                <w:iCs/>
              </w:rPr>
              <w:t xml:space="preserve"> </w:t>
            </w:r>
            <w:proofErr w:type="spellStart"/>
            <w:r>
              <w:t>merupakan</w:t>
            </w:r>
            <w:proofErr w:type="spellEnd"/>
            <w:r>
              <w:t xml:space="preserve"> </w:t>
            </w:r>
            <w:proofErr w:type="spellStart"/>
            <w:r>
              <w:t>penghubung</w:t>
            </w:r>
            <w:proofErr w:type="spellEnd"/>
            <w:r>
              <w:t xml:space="preserve"> </w:t>
            </w:r>
            <w:proofErr w:type="spellStart"/>
            <w:r>
              <w:t>antar</w:t>
            </w:r>
            <w:proofErr w:type="spellEnd"/>
            <w:r>
              <w:t xml:space="preserve"> proses pada </w:t>
            </w:r>
            <w:proofErr w:type="spellStart"/>
            <w:r>
              <w:t>halaman</w:t>
            </w:r>
            <w:proofErr w:type="spellEnd"/>
            <w:r>
              <w:t xml:space="preserve"> yang </w:t>
            </w:r>
            <w:proofErr w:type="spellStart"/>
            <w:r>
              <w:t>berbeda</w:t>
            </w:r>
            <w:proofErr w:type="spellEnd"/>
            <w:r>
              <w:t>.</w:t>
            </w:r>
          </w:p>
        </w:tc>
      </w:tr>
      <w:tr w:rsidR="007A06D1" w14:paraId="651BA4FE" w14:textId="77777777" w:rsidTr="001807FF">
        <w:tc>
          <w:tcPr>
            <w:tcW w:w="562" w:type="dxa"/>
          </w:tcPr>
          <w:p w14:paraId="3114B8B0" w14:textId="77777777" w:rsidR="007A06D1" w:rsidRDefault="007A06D1" w:rsidP="001A73FB">
            <w:pPr>
              <w:jc w:val="center"/>
            </w:pPr>
            <w:r>
              <w:t>12</w:t>
            </w:r>
          </w:p>
        </w:tc>
        <w:tc>
          <w:tcPr>
            <w:tcW w:w="3402" w:type="dxa"/>
            <w:vAlign w:val="center"/>
          </w:tcPr>
          <w:p w14:paraId="02FE0C63" w14:textId="77777777" w:rsidR="007A06D1" w:rsidRDefault="007A06D1" w:rsidP="001807FF">
            <w:pPr>
              <w:jc w:val="center"/>
              <w:rPr>
                <w:noProof/>
              </w:rPr>
            </w:pPr>
            <w:r>
              <w:rPr>
                <w:noProof/>
              </w:rPr>
              <w:drawing>
                <wp:inline distT="0" distB="0" distL="0" distR="0" wp14:anchorId="57680951" wp14:editId="2B0D4C70">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p>
        </w:tc>
        <w:tc>
          <w:tcPr>
            <w:tcW w:w="3963" w:type="dxa"/>
          </w:tcPr>
          <w:p w14:paraId="672DDA46" w14:textId="77777777" w:rsidR="007A06D1" w:rsidRPr="00316A4B" w:rsidRDefault="007A06D1" w:rsidP="00DF23AE">
            <w:pPr>
              <w:keepNext/>
            </w:pPr>
            <w:proofErr w:type="spellStart"/>
            <w:r>
              <w:t>Simbol</w:t>
            </w:r>
            <w:proofErr w:type="spellEnd"/>
            <w:r>
              <w:t xml:space="preserve"> </w:t>
            </w:r>
            <w:r w:rsidRPr="00316A4B">
              <w:rPr>
                <w:i/>
                <w:iCs/>
              </w:rPr>
              <w:t>storage</w:t>
            </w:r>
            <w:r>
              <w:rPr>
                <w:i/>
                <w:iCs/>
              </w:rPr>
              <w:t xml:space="preserve"> </w:t>
            </w:r>
            <w:proofErr w:type="spellStart"/>
            <w:r>
              <w:t>menjelaskan</w:t>
            </w:r>
            <w:proofErr w:type="spellEnd"/>
            <w:r>
              <w:t xml:space="preserve"> </w:t>
            </w:r>
            <w:proofErr w:type="spellStart"/>
            <w:r>
              <w:t>mengenai</w:t>
            </w:r>
            <w:proofErr w:type="spellEnd"/>
            <w:r>
              <w:t xml:space="preserve"> </w:t>
            </w:r>
            <w:proofErr w:type="spellStart"/>
            <w:r>
              <w:t>akses</w:t>
            </w:r>
            <w:proofErr w:type="spellEnd"/>
            <w:r>
              <w:t xml:space="preserve"> </w:t>
            </w:r>
            <w:proofErr w:type="spellStart"/>
            <w:r>
              <w:t>langsung</w:t>
            </w:r>
            <w:proofErr w:type="spellEnd"/>
            <w:r>
              <w:t xml:space="preserve"> pada </w:t>
            </w:r>
            <w:proofErr w:type="spellStart"/>
            <w:r>
              <w:t>penyimpanan</w:t>
            </w:r>
            <w:proofErr w:type="spellEnd"/>
            <w:r>
              <w:t xml:space="preserve"> </w:t>
            </w:r>
            <w:proofErr w:type="spellStart"/>
            <w:r>
              <w:t>seperti</w:t>
            </w:r>
            <w:proofErr w:type="spellEnd"/>
            <w:r>
              <w:t xml:space="preserve"> </w:t>
            </w:r>
            <w:proofErr w:type="spellStart"/>
            <w:r>
              <w:t>disket</w:t>
            </w:r>
            <w:proofErr w:type="spellEnd"/>
            <w:r>
              <w:t xml:space="preserve"> </w:t>
            </w:r>
            <w:proofErr w:type="spellStart"/>
            <w:r>
              <w:t>ataupun</w:t>
            </w:r>
            <w:proofErr w:type="spellEnd"/>
            <w:r>
              <w:t xml:space="preserve"> </w:t>
            </w:r>
            <w:r w:rsidRPr="00316A4B">
              <w:rPr>
                <w:i/>
                <w:iCs/>
              </w:rPr>
              <w:t>database</w:t>
            </w:r>
            <w:r>
              <w:t>.</w:t>
            </w:r>
          </w:p>
        </w:tc>
      </w:tr>
    </w:tbl>
    <w:p w14:paraId="0E85D839" w14:textId="77777777" w:rsidR="00DF23AE" w:rsidRDefault="00DF23AE" w:rsidP="00DF23AE">
      <w:pPr>
        <w:pStyle w:val="ListParagraph"/>
        <w:ind w:left="426"/>
      </w:pPr>
    </w:p>
    <w:p w14:paraId="357DC8E5" w14:textId="11B60260" w:rsidR="007A06D1" w:rsidRDefault="007A06D1" w:rsidP="00FF2590">
      <w:pPr>
        <w:pStyle w:val="ListParagraph"/>
        <w:numPr>
          <w:ilvl w:val="0"/>
          <w:numId w:val="23"/>
        </w:numPr>
        <w:ind w:left="426" w:hanging="426"/>
      </w:pPr>
      <w:r>
        <w:t>Use Case Diagram</w:t>
      </w:r>
    </w:p>
    <w:p w14:paraId="3590B98E" w14:textId="77777777" w:rsidR="007A06D1" w:rsidRDefault="007A06D1" w:rsidP="001A73FB">
      <w:pPr>
        <w:ind w:firstLine="426"/>
      </w:pPr>
      <w:r>
        <w:t xml:space="preserve">Pada use case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table</w:t>
      </w:r>
      <w:r>
        <w:t xml:space="preserve"> </w:t>
      </w:r>
      <w:proofErr w:type="spellStart"/>
      <w:r>
        <w:t>dibawah</w:t>
      </w:r>
      <w:proofErr w:type="spellEnd"/>
      <w:r>
        <w:t xml:space="preserve"> </w:t>
      </w:r>
      <w:proofErr w:type="spellStart"/>
      <w:r>
        <w:t>ini</w:t>
      </w:r>
      <w:proofErr w:type="spellEnd"/>
      <w:r>
        <w:t>.</w:t>
      </w:r>
    </w:p>
    <w:p w14:paraId="0C1E51D0" w14:textId="029B1972" w:rsidR="00DF23AE" w:rsidRDefault="00DF23AE" w:rsidP="00FA382F">
      <w:pPr>
        <w:pStyle w:val="Caption"/>
        <w:keepNext/>
        <w:jc w:val="center"/>
      </w:pPr>
      <w:bookmarkStart w:id="38" w:name="_Toc83115858"/>
      <w:r>
        <w:lastRenderedPageBreak/>
        <w:t xml:space="preserve">Table 0. </w:t>
      </w:r>
      <w:r>
        <w:fldChar w:fldCharType="begin"/>
      </w:r>
      <w:r>
        <w:instrText xml:space="preserve"> SEQ Table_0. \* ARABIC </w:instrText>
      </w:r>
      <w:r>
        <w:fldChar w:fldCharType="separate"/>
      </w:r>
      <w:r w:rsidR="00546290">
        <w:rPr>
          <w:noProof/>
        </w:rPr>
        <w:t>3</w:t>
      </w:r>
      <w:r>
        <w:fldChar w:fldCharType="end"/>
      </w:r>
      <w:r>
        <w:t xml:space="preserve"> </w:t>
      </w:r>
      <w:proofErr w:type="spellStart"/>
      <w:r w:rsidRPr="00B53945">
        <w:t>Simbol</w:t>
      </w:r>
      <w:proofErr w:type="spellEnd"/>
      <w:r w:rsidRPr="00B53945">
        <w:t xml:space="preserve"> Use Case Diagram</w:t>
      </w:r>
      <w:bookmarkEnd w:id="38"/>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1D15D0" w14:textId="77777777" w:rsidR="007A06D1" w:rsidRPr="001A73FB" w:rsidRDefault="007A06D1" w:rsidP="001807FF">
            <w:pPr>
              <w:jc w:val="center"/>
              <w:rPr>
                <w:b/>
                <w:bCs/>
              </w:rPr>
            </w:pPr>
            <w:proofErr w:type="spellStart"/>
            <w:r w:rsidRPr="001A73FB">
              <w:rPr>
                <w:b/>
                <w:bCs/>
              </w:rPr>
              <w:t>Deskripsi</w:t>
            </w:r>
            <w:proofErr w:type="spellEnd"/>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77777777" w:rsidR="007A06D1" w:rsidRDefault="007A06D1" w:rsidP="001807FF">
            <w:pPr>
              <w:jc w:val="center"/>
            </w:pPr>
            <w:r>
              <w:rPr>
                <w:noProof/>
              </w:rPr>
              <w:drawing>
                <wp:inline distT="0" distB="0" distL="0" distR="0" wp14:anchorId="504EEDE4" wp14:editId="383A2FEB">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8">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proofErr w:type="spellStart"/>
            <w:r>
              <w:t>Simbol</w:t>
            </w:r>
            <w:proofErr w:type="spellEnd"/>
            <w:r>
              <w:t xml:space="preserve"> </w:t>
            </w:r>
            <w:r w:rsidRPr="00316A4B">
              <w:rPr>
                <w:i/>
                <w:iCs/>
              </w:rPr>
              <w:t>Actor</w:t>
            </w:r>
            <w:r>
              <w:rPr>
                <w:i/>
                <w:iCs/>
              </w:rPr>
              <w:t xml:space="preserve"> </w:t>
            </w:r>
            <w:proofErr w:type="spellStart"/>
            <w:r>
              <w:t>merupakan</w:t>
            </w:r>
            <w:proofErr w:type="spellEnd"/>
            <w:r>
              <w:t xml:space="preserve"> symbol orang, proses, </w:t>
            </w:r>
            <w:proofErr w:type="spellStart"/>
            <w:r>
              <w:t>atau</w:t>
            </w:r>
            <w:proofErr w:type="spellEnd"/>
            <w:r>
              <w:t xml:space="preserve"> </w:t>
            </w:r>
            <w:proofErr w:type="spellStart"/>
            <w:r>
              <w:t>sistem</w:t>
            </w:r>
            <w:proofErr w:type="spellEnd"/>
            <w:r>
              <w:t xml:space="preserve"> lain yang </w:t>
            </w:r>
            <w:proofErr w:type="spellStart"/>
            <w:r>
              <w:t>beinteraksi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itu</w:t>
            </w:r>
            <w:proofErr w:type="spellEnd"/>
            <w:r>
              <w:t xml:space="preserve"> </w:t>
            </w:r>
            <w:proofErr w:type="spellStart"/>
            <w:r>
              <w:t>sendiri</w:t>
            </w:r>
            <w:proofErr w:type="spellEnd"/>
            <w:r>
              <w:t>.</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77777777" w:rsidR="007A06D1" w:rsidRDefault="007A06D1" w:rsidP="001807FF">
            <w:pPr>
              <w:jc w:val="center"/>
            </w:pPr>
            <w:r>
              <w:rPr>
                <w:noProof/>
              </w:rPr>
              <w:drawing>
                <wp:inline distT="0" distB="0" distL="0" distR="0" wp14:anchorId="1B84BDA4" wp14:editId="2B4D0BEF">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proofErr w:type="spellStart"/>
            <w:r>
              <w:t>Simbol</w:t>
            </w:r>
            <w:proofErr w:type="spellEnd"/>
            <w:r>
              <w:t xml:space="preserve"> </w:t>
            </w:r>
            <w:r>
              <w:rPr>
                <w:i/>
                <w:iCs/>
              </w:rPr>
              <w:t xml:space="preserve">Use Case </w:t>
            </w:r>
            <w:proofErr w:type="spellStart"/>
            <w:r>
              <w:t>merupakan</w:t>
            </w:r>
            <w:proofErr w:type="spellEnd"/>
            <w:r>
              <w:t xml:space="preserve"> symbol yang </w:t>
            </w:r>
            <w:proofErr w:type="spellStart"/>
            <w:r>
              <w:t>disediakan</w:t>
            </w:r>
            <w:proofErr w:type="spellEnd"/>
            <w:r>
              <w:t xml:space="preserve"> </w:t>
            </w:r>
            <w:proofErr w:type="spellStart"/>
            <w:r>
              <w:t>sistem</w:t>
            </w:r>
            <w:proofErr w:type="spellEnd"/>
            <w:r>
              <w:t xml:space="preserve"> </w:t>
            </w:r>
            <w:proofErr w:type="spellStart"/>
            <w:r>
              <w:t>sebagai</w:t>
            </w:r>
            <w:proofErr w:type="spellEnd"/>
            <w:r>
              <w:t xml:space="preserve"> unit-unit yang </w:t>
            </w:r>
            <w:proofErr w:type="spellStart"/>
            <w:r>
              <w:t>saling</w:t>
            </w:r>
            <w:proofErr w:type="spellEnd"/>
            <w:r>
              <w:t xml:space="preserve"> </w:t>
            </w:r>
            <w:proofErr w:type="spellStart"/>
            <w:r>
              <w:t>bertukar</w:t>
            </w:r>
            <w:proofErr w:type="spellEnd"/>
            <w:r>
              <w:t xml:space="preserve"> </w:t>
            </w:r>
            <w:proofErr w:type="spellStart"/>
            <w:r>
              <w:t>pesan</w:t>
            </w:r>
            <w:proofErr w:type="spellEnd"/>
            <w:r>
              <w:t xml:space="preserve"> </w:t>
            </w:r>
            <w:proofErr w:type="spellStart"/>
            <w:r>
              <w:t>antar</w:t>
            </w:r>
            <w:proofErr w:type="spellEnd"/>
            <w:r>
              <w:t xml:space="preserve"> unit </w:t>
            </w:r>
            <w:proofErr w:type="spellStart"/>
            <w:r>
              <w:t>atau</w:t>
            </w:r>
            <w:proofErr w:type="spellEnd"/>
            <w:r>
              <w:t xml:space="preserve"> </w:t>
            </w:r>
            <w:proofErr w:type="spellStart"/>
            <w:r>
              <w:t>aktor</w:t>
            </w:r>
            <w:proofErr w:type="spellEnd"/>
            <w:r>
              <w:t>.</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77777777" w:rsidR="007A06D1" w:rsidRDefault="007A06D1" w:rsidP="001807FF">
            <w:pPr>
              <w:jc w:val="center"/>
            </w:pPr>
            <w:r>
              <w:rPr>
                <w:noProof/>
              </w:rPr>
              <w:drawing>
                <wp:inline distT="0" distB="0" distL="0" distR="0" wp14:anchorId="1FEA837B" wp14:editId="45CFA731">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proofErr w:type="spellStart"/>
            <w:r>
              <w:t>Simbol</w:t>
            </w:r>
            <w:proofErr w:type="spellEnd"/>
            <w:r>
              <w:t xml:space="preserve"> </w:t>
            </w:r>
            <w:r w:rsidRPr="00316A4B">
              <w:rPr>
                <w:i/>
                <w:iCs/>
              </w:rPr>
              <w:t>Extend</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yang </w:t>
            </w:r>
            <w:proofErr w:type="spellStart"/>
            <w:r>
              <w:t>ditambahkan</w:t>
            </w:r>
            <w:proofErr w:type="spellEnd"/>
            <w:r>
              <w:t xml:space="preserve"> dan </w:t>
            </w:r>
            <w:proofErr w:type="spellStart"/>
            <w:r>
              <w:t>dapat</w:t>
            </w:r>
            <w:proofErr w:type="spellEnd"/>
            <w:r>
              <w:t xml:space="preserve"> </w:t>
            </w:r>
            <w:proofErr w:type="spellStart"/>
            <w:r>
              <w:t>berdiri</w:t>
            </w:r>
            <w:proofErr w:type="spellEnd"/>
            <w:r>
              <w:t xml:space="preserve"> </w:t>
            </w:r>
            <w:proofErr w:type="spellStart"/>
            <w:r>
              <w:t>sendiri</w:t>
            </w:r>
            <w:proofErr w:type="spellEnd"/>
            <w:r>
              <w:t xml:space="preserve"> </w:t>
            </w:r>
            <w:proofErr w:type="spellStart"/>
            <w:r>
              <w:t>walau</w:t>
            </w:r>
            <w:proofErr w:type="spellEnd"/>
            <w:r>
              <w:t xml:space="preserve"> </w:t>
            </w:r>
            <w:proofErr w:type="spellStart"/>
            <w:r>
              <w:t>tanpa</w:t>
            </w:r>
            <w:proofErr w:type="spellEnd"/>
            <w:r>
              <w:t xml:space="preserve"> </w:t>
            </w:r>
            <w:proofErr w:type="spellStart"/>
            <w:r>
              <w:t>usecase</w:t>
            </w:r>
            <w:proofErr w:type="spellEnd"/>
            <w:r>
              <w:t xml:space="preserve"> </w:t>
            </w:r>
            <w:proofErr w:type="spellStart"/>
            <w:r>
              <w:t>tambahan</w:t>
            </w:r>
            <w:proofErr w:type="spellEnd"/>
            <w:r>
              <w:t xml:space="preserve"> </w:t>
            </w:r>
            <w:proofErr w:type="spellStart"/>
            <w:r>
              <w:t>tersebut</w:t>
            </w:r>
            <w:proofErr w:type="spellEnd"/>
            <w:r>
              <w: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77777777" w:rsidR="007A06D1" w:rsidRDefault="007A06D1" w:rsidP="001807FF">
            <w:pPr>
              <w:jc w:val="center"/>
            </w:pPr>
            <w:r>
              <w:rPr>
                <w:noProof/>
              </w:rPr>
              <w:drawing>
                <wp:inline distT="0" distB="0" distL="0" distR="0" wp14:anchorId="07064060" wp14:editId="4A4DD4B2">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proofErr w:type="spellStart"/>
            <w:r>
              <w:t>Simbol</w:t>
            </w:r>
            <w:proofErr w:type="spellEnd"/>
            <w:r>
              <w:t xml:space="preserve"> </w:t>
            </w:r>
            <w:r w:rsidRPr="001D113F">
              <w:rPr>
                <w:i/>
                <w:iCs/>
              </w:rPr>
              <w:t>Include</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w:t>
            </w:r>
            <w:proofErr w:type="spellStart"/>
            <w:r>
              <w:t>dimana</w:t>
            </w:r>
            <w:proofErr w:type="spellEnd"/>
            <w:r>
              <w:t xml:space="preserve"> use case yang </w:t>
            </w:r>
            <w:proofErr w:type="spellStart"/>
            <w:r>
              <w:t>ditambahkan</w:t>
            </w:r>
            <w:proofErr w:type="spellEnd"/>
            <w:r>
              <w:t xml:space="preserve"> </w:t>
            </w:r>
            <w:proofErr w:type="spellStart"/>
            <w:r>
              <w:t>memerlukan</w:t>
            </w:r>
            <w:proofErr w:type="spellEnd"/>
            <w:r>
              <w:t xml:space="preserve"> use case </w:t>
            </w:r>
            <w:proofErr w:type="spellStart"/>
            <w:r>
              <w:t>ini</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fungsinya</w:t>
            </w:r>
            <w:proofErr w:type="spellEnd"/>
            <w:r>
              <w:t xml:space="preserve"> </w:t>
            </w:r>
            <w:proofErr w:type="spellStart"/>
            <w:r>
              <w:t>atau</w:t>
            </w:r>
            <w:proofErr w:type="spellEnd"/>
            <w:r>
              <w:t xml:space="preserve"> </w:t>
            </w:r>
            <w:proofErr w:type="spellStart"/>
            <w:r>
              <w:t>sebagai</w:t>
            </w:r>
            <w:proofErr w:type="spellEnd"/>
            <w:r>
              <w:t xml:space="preserve"> </w:t>
            </w:r>
            <w:proofErr w:type="spellStart"/>
            <w:r>
              <w:t>syarat</w:t>
            </w:r>
            <w:proofErr w:type="spellEnd"/>
            <w:r>
              <w:t xml:space="preserve"> </w:t>
            </w:r>
            <w:proofErr w:type="spellStart"/>
            <w:r>
              <w:t>dijalankannya</w:t>
            </w:r>
            <w:proofErr w:type="spellEnd"/>
            <w:r>
              <w:t xml:space="preserve"> use case </w:t>
            </w:r>
            <w:proofErr w:type="spellStart"/>
            <w:r>
              <w:t>ini</w:t>
            </w:r>
            <w:proofErr w:type="spellEnd"/>
            <w:r>
              <w:t>.</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77777777" w:rsidR="007A06D1" w:rsidRDefault="007A06D1" w:rsidP="001807FF">
            <w:pPr>
              <w:jc w:val="center"/>
              <w:rPr>
                <w:noProof/>
              </w:rPr>
            </w:pPr>
            <w:r>
              <w:rPr>
                <w:noProof/>
              </w:rPr>
              <mc:AlternateContent>
                <mc:Choice Requires="wps">
                  <w:drawing>
                    <wp:inline distT="0" distB="0" distL="0" distR="0" wp14:anchorId="5AFE9C1E" wp14:editId="26E59EF6">
                      <wp:extent cx="1066800" cy="635"/>
                      <wp:effectExtent l="9525" t="9525" r="9525" b="9525"/>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5EC50BC"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Ko5wEAAL0DAAAOAAAAZHJzL2Uyb0RvYy54bWysU02P0zAQvSPxHyzfaZIFyipquocuy2WB&#10;lbr8gKntNBa2x7LdJv33jJ22y8INkYNlz8ebmTcvq7vJGnZUIWp0HW8WNWfKCZTa7Tv+4/nh3S1n&#10;MYGTYNCpjp9U5Hfrt29Wo2/VDQ5opAqMQFxsR9/xISXfVlUUg7IQF+iVI2ePwUKiZ9hXMsBI6NZU&#10;N3W9rEYM0gcUKkay3s9Ovi74fa9E+t73USVmOk69pXKGcu7yWa1X0O4D+EGLcxvwD11Y0I6KXqHu&#10;IQE7BP0XlNUiYMQ+LQTaCvteC1VmoGma+o9ptgN4VWYhcqK/0hT/H6z4dnwKTMuOf/jEmQNLO9qm&#10;AHo/JLZB54hBDIycxNToY0sJG/cU8qxiclv/iOJnZA43A7i9Kh0/nzyhNDmjepWSH9FTvd34FSXF&#10;wCFhoW3qg82QRAibynZO1+2oKTFBxqZeLm9rWqK4+CpoL4k+xPRFoWX50nGjXSYOWjg+xpQbgfYS&#10;ks0OH7QxZfnGsbHjy/cf65IQ0WiZnTmsyFBtTGBHIAGlqSkx5mCp/9nW1PmbdUR2UttsLyaqeoUo&#10;PbxCtzqR9o22Hae5riiDAvnZydJcAm3mO0EZdyY0czhvY4fy9BQuRJNGSpWznrMIf3+X7Je/bv0L&#10;AAD//wMAUEsDBBQABgAIAAAAIQAhqTeJ2AAAAAIBAAAPAAAAZHJzL2Rvd25yZXYueG1sTI/BasMw&#10;EETvhfyD2EIupZGbUhNcyyEYcumh0LiEHjfWxjK1VsZSYufvK/fSXhaGGWbf5NvJduJKg28dK3ha&#10;JSCIa6dbbhR8VvvHDQgfkDV2jknBjTxsi8Vdjpl2I3/Q9RAaEUvYZ6jAhNBnUvrakEW/cj1x9M5u&#10;sBiiHBqpBxxjue3kOklSabHl+MFgT6Wh+vtwsQq+mofn/bHiaizD+zk10+349lIqtbyfdq8gAk3h&#10;LwwzfkSHIjKd3IW1F52COCT83tlLN1Ge5pAscvkfvfgBAAD//wMAUEsBAi0AFAAGAAgAAAAhALaD&#10;OJL+AAAA4QEAABMAAAAAAAAAAAAAAAAAAAAAAFtDb250ZW50X1R5cGVzXS54bWxQSwECLQAUAAYA&#10;CAAAACEAOP0h/9YAAACUAQAACwAAAAAAAAAAAAAAAAAvAQAAX3JlbHMvLnJlbHNQSwECLQAUAAYA&#10;CAAAACEA12+yqOcBAAC9AwAADgAAAAAAAAAAAAAAAAAuAgAAZHJzL2Uyb0RvYy54bWxQSwECLQAU&#10;AAYACAAAACEAIak3idgAAAACAQAADwAAAAAAAAAAAAAAAABBBAAAZHJzL2Rvd25yZXYueG1sUEsF&#10;BgAAAAAEAAQA8wAAAEYFA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proofErr w:type="spellStart"/>
            <w:r>
              <w:t>Simbol</w:t>
            </w:r>
            <w:proofErr w:type="spellEnd"/>
            <w:r>
              <w:t xml:space="preserve"> </w:t>
            </w:r>
            <w:r w:rsidRPr="001D113F">
              <w:rPr>
                <w:i/>
                <w:iCs/>
              </w:rPr>
              <w:t>Association</w:t>
            </w:r>
            <w:r>
              <w:rPr>
                <w:i/>
                <w:iCs/>
              </w:rPr>
              <w:t xml:space="preserve"> </w:t>
            </w:r>
            <w:proofErr w:type="spellStart"/>
            <w:r w:rsidRPr="001D113F">
              <w:t>digunakan</w:t>
            </w:r>
            <w:proofErr w:type="spellEnd"/>
            <w:r w:rsidRPr="001D113F">
              <w:t xml:space="preserve"> </w:t>
            </w:r>
            <w:proofErr w:type="spellStart"/>
            <w:r w:rsidRPr="001D113F">
              <w:t>untuk</w:t>
            </w:r>
            <w:proofErr w:type="spellEnd"/>
            <w:r>
              <w:rPr>
                <w:i/>
                <w:iCs/>
              </w:rPr>
              <w:t xml:space="preserve"> </w:t>
            </w:r>
            <w:proofErr w:type="spellStart"/>
            <w:r>
              <w:rPr>
                <w:i/>
                <w:iCs/>
              </w:rPr>
              <w:t>k</w:t>
            </w:r>
            <w:r>
              <w:t>omunikasi</w:t>
            </w:r>
            <w:proofErr w:type="spellEnd"/>
            <w:r>
              <w:t xml:space="preserve"> </w:t>
            </w:r>
            <w:proofErr w:type="spellStart"/>
            <w:r>
              <w:t>antara</w:t>
            </w:r>
            <w:proofErr w:type="spellEnd"/>
            <w:r>
              <w:t xml:space="preserve"> </w:t>
            </w:r>
            <w:proofErr w:type="spellStart"/>
            <w:r>
              <w:t>aktor</w:t>
            </w:r>
            <w:proofErr w:type="spellEnd"/>
            <w:r>
              <w:t xml:space="preserve"> dan use case yang </w:t>
            </w:r>
            <w:proofErr w:type="spellStart"/>
            <w:r>
              <w:t>berpartisipasi</w:t>
            </w:r>
            <w:proofErr w:type="spellEnd"/>
            <w:r>
              <w:t xml:space="preserve"> pada use case </w:t>
            </w:r>
            <w:proofErr w:type="spellStart"/>
            <w:r>
              <w:t>atau</w:t>
            </w:r>
            <w:proofErr w:type="spellEnd"/>
            <w:r>
              <w:t xml:space="preserve"> use case </w:t>
            </w:r>
            <w:proofErr w:type="spellStart"/>
            <w:r>
              <w:t>memiliki</w:t>
            </w:r>
            <w:proofErr w:type="spellEnd"/>
            <w:r>
              <w:t xml:space="preserve"> </w:t>
            </w:r>
            <w:proofErr w:type="spellStart"/>
            <w:r>
              <w:t>interaksi</w:t>
            </w:r>
            <w:proofErr w:type="spellEnd"/>
            <w:r>
              <w:t xml:space="preserve"> </w:t>
            </w:r>
            <w:proofErr w:type="spellStart"/>
            <w:r>
              <w:t>dengan</w:t>
            </w:r>
            <w:proofErr w:type="spellEnd"/>
            <w:r>
              <w:t xml:space="preserve"> </w:t>
            </w:r>
            <w:proofErr w:type="spellStart"/>
            <w:r>
              <w:t>aktor</w:t>
            </w:r>
            <w:proofErr w:type="spellEnd"/>
            <w:r>
              <w:t>.</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77777777" w:rsidR="007A06D1" w:rsidRDefault="007A06D1" w:rsidP="001807FF">
            <w:pPr>
              <w:jc w:val="center"/>
              <w:rPr>
                <w:noProof/>
              </w:rPr>
            </w:pPr>
            <w:r>
              <w:rPr>
                <w:noProof/>
              </w:rPr>
              <mc:AlternateContent>
                <mc:Choice Requires="wps">
                  <w:drawing>
                    <wp:inline distT="0" distB="0" distL="0" distR="0" wp14:anchorId="548D51EE" wp14:editId="5210053A">
                      <wp:extent cx="1066800" cy="635"/>
                      <wp:effectExtent l="9525" t="57150" r="19050" b="57150"/>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line w14:anchorId="2CEE7DCB"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Ma+gEAAN8DAAAOAAAAZHJzL2Uyb0RvYy54bWysU02P2yAQvVfqf0DcG9vbNlpZcfaQ7fay&#10;bSNl+wMmgGNUYBCQ2Pn3HXCSdttbVQ4I5uPx5s2wepisYScVokbX8WZRc6acQKndoePfX57e3XMW&#10;EzgJBp3q+FlF/rB++2Y1+lbd4YBGqsAIxMV29B0fUvJtVUUxKAtxgV45cvYYLCS6hkMlA4yEbk11&#10;V9fLasQgfUChYiTr4+zk64Lf90qkb30fVWKm48QtlT2UfZ/3ar2C9hDAD1pcaMA/sLCgHT16g3qE&#10;BOwY9F9QVouAEfu0EGgr7HstVKmBqmnqP6rZDeBVqYXEif4mU/x/sOLraRuYlh3/QJ1yYKlHuxRA&#10;H4bENugcKYiBkZOUGn1sKWHjtiHXKia3888ofkTmcDOAO6jC+OXsCaXJGdWrlHyJnt7bj19QUgwc&#10;ExbZpj7YDEmCsKl053zrjpoSE2Rs6uXyvqYmiquvgvaa6ENMnxValg8dN9pl4aCF03NMmQi015Bs&#10;dvikjSnNN46NHV++/1iXhIhGy+zMYWUM1cYEdgIaoDQ1JcYcLfGfbU2d1zxHZKdpm+3FRK/eIAqH&#10;V+hWJ5p9o23Hqa4byqBAfnKykEugDZ1ZKpKmoElko3hmbJXkzCj6dfk0l2jcRfKs8tyvPcrzNmR3&#10;Vp+mqPC4THwe09/vJerXv1z/BAAA//8DAFBLAwQUAAYACAAAACEACb81NtoAAAACAQAADwAAAGRy&#10;cy9kb3ducmV2LnhtbEyPQUvDQBCF70L/wzIFL6HdqLSUmE0pgnhSaqv1us2OSWx2NmS3Seyvd+JF&#10;LwOP93jzvXQ92Fp02PrKkYKbeQwCKXemokLB2/5xtgLhgyaja0eo4Bs9rLPJVaoT43p6xW4XCsEl&#10;5BOtoAyhSaT0eYlW+7lrkNj7dK3VgWVbSNPqnsttLW/jeCmtrog/lLrBhxLz0+5sFSy2fXT33G2H&#10;p/3hEr3Q4hK9f3wpdT0dNvcgAg7hLwwjPqNDxkxHdybjRa2Ah4TfO3rLFcvjGJJZKv+jZz8AAAD/&#10;/wMAUEsBAi0AFAAGAAgAAAAhALaDOJL+AAAA4QEAABMAAAAAAAAAAAAAAAAAAAAAAFtDb250ZW50&#10;X1R5cGVzXS54bWxQSwECLQAUAAYACAAAACEAOP0h/9YAAACUAQAACwAAAAAAAAAAAAAAAAAvAQAA&#10;X3JlbHMvLnJlbHNQSwECLQAUAAYACAAAACEAiaHTGvoBAADfAwAADgAAAAAAAAAAAAAAAAAuAgAA&#10;ZHJzL2Uyb0RvYy54bWxQSwECLQAUAAYACAAAACEACb81NtoAAAACAQAADwAAAAAAAAAAAAAAAABU&#10;BAAAZHJzL2Rvd25yZXYueG1sUEsFBgAAAAAEAAQA8wAAAFs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proofErr w:type="spellStart"/>
            <w:r>
              <w:t>Simbol</w:t>
            </w:r>
            <w:proofErr w:type="spellEnd"/>
            <w:r>
              <w:t xml:space="preserve"> </w:t>
            </w:r>
            <w:r>
              <w:rPr>
                <w:i/>
                <w:iCs/>
              </w:rPr>
              <w:t xml:space="preserve">Generalization </w:t>
            </w:r>
            <w:proofErr w:type="spellStart"/>
            <w:r w:rsidRPr="001D113F">
              <w:t>merupakan</w:t>
            </w:r>
            <w:proofErr w:type="spellEnd"/>
            <w:r>
              <w:rPr>
                <w:i/>
                <w:iCs/>
              </w:rPr>
              <w:t xml:space="preserve"> </w:t>
            </w:r>
            <w:proofErr w:type="spellStart"/>
            <w:r>
              <w:t>Hubungan</w:t>
            </w:r>
            <w:proofErr w:type="spellEnd"/>
            <w:r>
              <w:t xml:space="preserve"> </w:t>
            </w:r>
            <w:proofErr w:type="spellStart"/>
            <w:r>
              <w:t>generalisasi</w:t>
            </w:r>
            <w:proofErr w:type="spellEnd"/>
            <w:r>
              <w:t xml:space="preserve"> dan </w:t>
            </w:r>
            <w:proofErr w:type="spellStart"/>
            <w:r>
              <w:t>spesialisasi</w:t>
            </w:r>
            <w:proofErr w:type="spellEnd"/>
            <w:r>
              <w:t xml:space="preserve"> </w:t>
            </w:r>
            <w:r>
              <w:lastRenderedPageBreak/>
              <w:t>(</w:t>
            </w:r>
            <w:proofErr w:type="spellStart"/>
            <w:r>
              <w:t>umum-khusus</w:t>
            </w:r>
            <w:proofErr w:type="spellEnd"/>
            <w:r>
              <w:t xml:space="preserve">) </w:t>
            </w:r>
            <w:proofErr w:type="spellStart"/>
            <w:r>
              <w:t>antara</w:t>
            </w:r>
            <w:proofErr w:type="spellEnd"/>
            <w:r>
              <w:t xml:space="preserve"> </w:t>
            </w:r>
            <w:proofErr w:type="spellStart"/>
            <w:r>
              <w:t>dua</w:t>
            </w:r>
            <w:proofErr w:type="spellEnd"/>
            <w:r>
              <w:t xml:space="preserve"> </w:t>
            </w:r>
            <w:proofErr w:type="spellStart"/>
            <w:r>
              <w:t>buah</w:t>
            </w:r>
            <w:proofErr w:type="spellEnd"/>
            <w:r>
              <w:t xml:space="preserve"> use case </w:t>
            </w:r>
            <w:proofErr w:type="spellStart"/>
            <w:r>
              <w:t>dimana</w:t>
            </w:r>
            <w:proofErr w:type="spellEnd"/>
            <w:r>
              <w:t xml:space="preserve"> </w:t>
            </w:r>
            <w:proofErr w:type="spellStart"/>
            <w:r>
              <w:t>fungsi</w:t>
            </w:r>
            <w:proofErr w:type="spellEnd"/>
            <w:r>
              <w:t xml:space="preserve"> yang </w:t>
            </w:r>
            <w:proofErr w:type="spellStart"/>
            <w:r>
              <w:t>satu</w:t>
            </w:r>
            <w:proofErr w:type="spellEnd"/>
            <w:r>
              <w:t xml:space="preserve"> </w:t>
            </w:r>
            <w:proofErr w:type="spellStart"/>
            <w:r>
              <w:t>adalah</w:t>
            </w:r>
            <w:proofErr w:type="spellEnd"/>
            <w:r>
              <w:t xml:space="preserve"> </w:t>
            </w:r>
            <w:proofErr w:type="spellStart"/>
            <w:r>
              <w:t>fungsi</w:t>
            </w:r>
            <w:proofErr w:type="spellEnd"/>
            <w:r>
              <w:t xml:space="preserve"> yang </w:t>
            </w:r>
            <w:proofErr w:type="spellStart"/>
            <w:r>
              <w:t>lebih</w:t>
            </w:r>
            <w:proofErr w:type="spellEnd"/>
            <w:r>
              <w:t xml:space="preserve"> </w:t>
            </w:r>
            <w:proofErr w:type="spellStart"/>
            <w:r>
              <w:t>umum</w:t>
            </w:r>
            <w:proofErr w:type="spellEnd"/>
            <w:r>
              <w:t xml:space="preserve"> </w:t>
            </w:r>
            <w:proofErr w:type="spellStart"/>
            <w:r>
              <w:t>dari</w:t>
            </w:r>
            <w:proofErr w:type="spellEnd"/>
            <w:r>
              <w:t xml:space="preserve"> </w:t>
            </w:r>
            <w:proofErr w:type="spellStart"/>
            <w:r>
              <w:t>lainnya</w:t>
            </w:r>
            <w:proofErr w:type="spellEnd"/>
            <w:r>
              <w:t xml:space="preserve">. </w:t>
            </w:r>
          </w:p>
        </w:tc>
      </w:tr>
    </w:tbl>
    <w:p w14:paraId="2AC7BF67" w14:textId="77777777" w:rsidR="007A06D1" w:rsidRDefault="007A06D1" w:rsidP="007A06D1"/>
    <w:p w14:paraId="4C06A896" w14:textId="77777777" w:rsidR="007A06D1" w:rsidRDefault="007A06D1" w:rsidP="00FF2590">
      <w:pPr>
        <w:pStyle w:val="ListParagraph"/>
        <w:numPr>
          <w:ilvl w:val="0"/>
          <w:numId w:val="23"/>
        </w:numPr>
        <w:ind w:left="426" w:hanging="426"/>
      </w:pPr>
      <w:r>
        <w:t>Class Diagram</w:t>
      </w:r>
    </w:p>
    <w:p w14:paraId="367E57FC" w14:textId="77777777" w:rsidR="007A06D1" w:rsidRDefault="007A06D1" w:rsidP="007A06D1">
      <w:pPr>
        <w:ind w:firstLine="426"/>
      </w:pPr>
      <w:r>
        <w:t xml:space="preserve">Pada class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360E57D" w14:textId="01439857" w:rsidR="00DF23AE" w:rsidRDefault="00DF23AE" w:rsidP="00FA382F">
      <w:pPr>
        <w:pStyle w:val="Caption"/>
        <w:keepNext/>
        <w:jc w:val="center"/>
      </w:pPr>
      <w:bookmarkStart w:id="39"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w:t>
      </w:r>
      <w:proofErr w:type="spellStart"/>
      <w:r>
        <w:t>Simbol</w:t>
      </w:r>
      <w:proofErr w:type="spellEnd"/>
      <w:r>
        <w:t xml:space="preserve"> Class Diagram</w:t>
      </w:r>
      <w:bookmarkEnd w:id="39"/>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8C457F" w14:textId="77777777" w:rsidR="007A06D1" w:rsidRPr="001A73FB" w:rsidRDefault="007A06D1" w:rsidP="001807FF">
            <w:pPr>
              <w:jc w:val="center"/>
              <w:rPr>
                <w:b/>
                <w:bCs/>
              </w:rPr>
            </w:pPr>
            <w:proofErr w:type="spellStart"/>
            <w:r w:rsidRPr="001A73FB">
              <w:rPr>
                <w:b/>
                <w:bCs/>
              </w:rPr>
              <w:t>Deskripsi</w:t>
            </w:r>
            <w:proofErr w:type="spellEnd"/>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77777777" w:rsidR="007A06D1" w:rsidRDefault="007A06D1" w:rsidP="001807FF">
            <w:pPr>
              <w:jc w:val="center"/>
            </w:pPr>
            <w:r w:rsidRPr="00396D6F">
              <w:rPr>
                <w:noProof/>
                <w:lang w:val="id-ID" w:eastAsia="id-ID"/>
              </w:rPr>
              <w:drawing>
                <wp:inline distT="0" distB="0" distL="0" distR="0" wp14:anchorId="58A14B28" wp14:editId="4BA5754F">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proofErr w:type="spellStart"/>
            <w:r w:rsidRPr="001D113F">
              <w:rPr>
                <w:color w:val="000000"/>
                <w:spacing w:val="-1"/>
              </w:rPr>
              <w:t>Simbol</w:t>
            </w:r>
            <w:proofErr w:type="spellEnd"/>
            <w:r w:rsidRPr="00396D6F">
              <w:rPr>
                <w:i/>
                <w:iCs/>
                <w:color w:val="000000"/>
                <w:spacing w:val="-1"/>
              </w:rPr>
              <w:t xml:space="preserve"> Class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blok-blok</w:t>
            </w:r>
            <w:proofErr w:type="spellEnd"/>
            <w:r w:rsidRPr="00396D6F">
              <w:rPr>
                <w:color w:val="000000"/>
                <w:spacing w:val="-1"/>
              </w:rPr>
              <w:t xml:space="preserve"> </w:t>
            </w:r>
            <w:proofErr w:type="spellStart"/>
            <w:r w:rsidRPr="00396D6F">
              <w:rPr>
                <w:color w:val="000000"/>
                <w:spacing w:val="-1"/>
              </w:rPr>
              <w:t>pembangun</w:t>
            </w:r>
            <w:proofErr w:type="spellEnd"/>
            <w:r w:rsidRPr="00396D6F">
              <w:rPr>
                <w:color w:val="000000"/>
                <w:spacing w:val="-1"/>
              </w:rPr>
              <w:t xml:space="preserve"> pada </w:t>
            </w:r>
            <w:proofErr w:type="spellStart"/>
            <w:r w:rsidRPr="00396D6F">
              <w:rPr>
                <w:color w:val="000000"/>
                <w:spacing w:val="-1"/>
              </w:rPr>
              <w:t>pemrograman</w:t>
            </w:r>
            <w:proofErr w:type="spellEnd"/>
            <w:r w:rsidRPr="00396D6F">
              <w:rPr>
                <w:color w:val="000000"/>
                <w:spacing w:val="-1"/>
              </w:rPr>
              <w:t xml:space="preserve"> </w:t>
            </w:r>
            <w:proofErr w:type="spellStart"/>
            <w:r w:rsidRPr="00396D6F">
              <w:rPr>
                <w:color w:val="000000"/>
                <w:spacing w:val="-1"/>
              </w:rPr>
              <w:t>berorientasi</w:t>
            </w:r>
            <w:proofErr w:type="spellEnd"/>
            <w:r w:rsidRPr="00396D6F">
              <w:rPr>
                <w:color w:val="000000"/>
                <w:spacing w:val="-1"/>
              </w:rPr>
              <w:t xml:space="preserve"> </w:t>
            </w:r>
            <w:proofErr w:type="spellStart"/>
            <w:r w:rsidRPr="00396D6F">
              <w:rPr>
                <w:color w:val="000000"/>
                <w:spacing w:val="-1"/>
              </w:rPr>
              <w:t>obyek</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kotak</w:t>
            </w:r>
            <w:proofErr w:type="spellEnd"/>
            <w:r w:rsidRPr="00396D6F">
              <w:rPr>
                <w:color w:val="000000"/>
                <w:spacing w:val="-1"/>
              </w:rPr>
              <w:t xml:space="preserve"> yang </w:t>
            </w:r>
            <w:proofErr w:type="spellStart"/>
            <w:r w:rsidRPr="00396D6F">
              <w:rPr>
                <w:color w:val="000000"/>
                <w:spacing w:val="-1"/>
              </w:rPr>
              <w:t>terbagi</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3 </w:t>
            </w:r>
            <w:proofErr w:type="spellStart"/>
            <w:r w:rsidRPr="00396D6F">
              <w:rPr>
                <w:color w:val="000000"/>
                <w:spacing w:val="-1"/>
              </w:rPr>
              <w:t>bagian</w:t>
            </w:r>
            <w:proofErr w:type="spellEnd"/>
            <w:r w:rsidRPr="00396D6F">
              <w:rPr>
                <w:color w:val="000000"/>
                <w:spacing w:val="-1"/>
              </w:rPr>
              <w:t xml:space="preserve">. Bagian </w:t>
            </w:r>
            <w:proofErr w:type="spellStart"/>
            <w:r w:rsidRPr="00396D6F">
              <w:rPr>
                <w:color w:val="000000"/>
                <w:spacing w:val="-1"/>
              </w:rPr>
              <w:t>atas</w:t>
            </w:r>
            <w:proofErr w:type="spellEnd"/>
            <w:r w:rsidRPr="00396D6F">
              <w:rPr>
                <w:color w:val="000000"/>
                <w:spacing w:val="-1"/>
              </w:rPr>
              <w:t xml:space="preserve">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nama</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Bagian </w:t>
            </w:r>
            <w:proofErr w:type="spellStart"/>
            <w:r w:rsidRPr="00396D6F">
              <w:rPr>
                <w:color w:val="000000"/>
                <w:spacing w:val="-1"/>
              </w:rPr>
              <w:t>tengah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color w:val="000000"/>
                <w:spacing w:val="-1"/>
              </w:rPr>
              <w:t>property/</w:t>
            </w:r>
            <w:proofErr w:type="spellStart"/>
            <w:r w:rsidRPr="00396D6F">
              <w:rPr>
                <w:i/>
                <w:color w:val="000000"/>
                <w:spacing w:val="-1"/>
              </w:rPr>
              <w:t>atribut</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Bagian </w:t>
            </w:r>
            <w:proofErr w:type="spellStart"/>
            <w:r>
              <w:rPr>
                <w:color w:val="000000"/>
                <w:spacing w:val="-1"/>
              </w:rPr>
              <w:t>bawah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iCs/>
                <w:color w:val="000000"/>
                <w:spacing w:val="-1"/>
              </w:rPr>
              <w:t xml:space="preserve">method-method </w:t>
            </w:r>
            <w:proofErr w:type="spellStart"/>
            <w:r w:rsidRPr="00396D6F">
              <w:rPr>
                <w:color w:val="000000"/>
                <w:spacing w:val="-1"/>
              </w:rPr>
              <w:t>dari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77777777" w:rsidR="007A06D1" w:rsidRDefault="007A06D1" w:rsidP="001807FF">
            <w:pPr>
              <w:jc w:val="center"/>
            </w:pPr>
            <w:r w:rsidRPr="00396D6F">
              <w:rPr>
                <w:noProof/>
                <w:lang w:val="id-ID" w:eastAsia="id-ID"/>
              </w:rPr>
              <w:drawing>
                <wp:inline distT="0" distB="0" distL="0" distR="0" wp14:anchorId="5FE08855" wp14:editId="25923F7A">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proofErr w:type="spellStart"/>
            <w:r w:rsidRPr="00396D6F">
              <w:rPr>
                <w:color w:val="000000"/>
                <w:spacing w:val="-1"/>
              </w:rPr>
              <w:t>Simbol</w:t>
            </w:r>
            <w:proofErr w:type="spellEnd"/>
            <w:r w:rsidRPr="00396D6F">
              <w:rPr>
                <w:color w:val="000000"/>
                <w:spacing w:val="-1"/>
              </w:rPr>
              <w:t xml:space="preserve"> </w:t>
            </w:r>
            <w:r w:rsidRPr="00396D6F">
              <w:rPr>
                <w:i/>
                <w:color w:val="000000"/>
                <w:spacing w:val="-1"/>
              </w:rPr>
              <w:t xml:space="preserve">association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color w:val="000000"/>
                <w:spacing w:val="-1"/>
              </w:rPr>
              <w:t>relationship</w:t>
            </w:r>
            <w:r w:rsidRPr="00396D6F">
              <w:rPr>
                <w:color w:val="000000"/>
                <w:spacing w:val="-1"/>
              </w:rPr>
              <w:t xml:space="preserve"> paling </w:t>
            </w:r>
            <w:proofErr w:type="spellStart"/>
            <w:r w:rsidRPr="00396D6F">
              <w:rPr>
                <w:color w:val="000000"/>
                <w:spacing w:val="-1"/>
              </w:rPr>
              <w:t>umum</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 xml:space="preserve">class </w:t>
            </w:r>
            <w:r w:rsidRPr="00396D6F">
              <w:rPr>
                <w:color w:val="000000"/>
                <w:spacing w:val="-1"/>
              </w:rPr>
              <w:t xml:space="preserve">dan </w:t>
            </w:r>
            <w:proofErr w:type="spellStart"/>
            <w:r w:rsidRPr="00396D6F">
              <w:rPr>
                <w:color w:val="000000"/>
                <w:spacing w:val="-1"/>
              </w:rPr>
              <w:t>dilambangkan</w:t>
            </w:r>
            <w:proofErr w:type="spellEnd"/>
            <w:r w:rsidRPr="00396D6F">
              <w:rPr>
                <w:color w:val="000000"/>
                <w:spacing w:val="-1"/>
              </w:rPr>
              <w:t xml:space="preserve"> oleh </w:t>
            </w:r>
            <w:proofErr w:type="spellStart"/>
            <w:r w:rsidRPr="00396D6F">
              <w:rPr>
                <w:color w:val="000000"/>
                <w:spacing w:val="-1"/>
              </w:rPr>
              <w:t>sebuah</w:t>
            </w:r>
            <w:proofErr w:type="spellEnd"/>
            <w:r w:rsidRPr="00396D6F">
              <w:rPr>
                <w:color w:val="000000"/>
                <w:spacing w:val="-1"/>
              </w:rPr>
              <w:t xml:space="preserve"> garis yang </w:t>
            </w:r>
            <w:proofErr w:type="spellStart"/>
            <w:r w:rsidRPr="00396D6F">
              <w:rPr>
                <w:color w:val="000000"/>
                <w:spacing w:val="-1"/>
              </w:rPr>
              <w:t>menghubungkan</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class</w:t>
            </w:r>
            <w:r w:rsidRPr="00396D6F">
              <w:rPr>
                <w:color w:val="000000"/>
                <w:spacing w:val="-1"/>
              </w:rPr>
              <w:t xml:space="preserve">. Garis </w:t>
            </w:r>
            <w:proofErr w:type="spellStart"/>
            <w:r w:rsidRPr="00396D6F">
              <w:rPr>
                <w:color w:val="000000"/>
                <w:spacing w:val="-1"/>
              </w:rPr>
              <w:t>ini</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melambangkan</w:t>
            </w:r>
            <w:proofErr w:type="spellEnd"/>
            <w:r w:rsidRPr="00396D6F">
              <w:rPr>
                <w:color w:val="000000"/>
                <w:spacing w:val="-1"/>
              </w:rPr>
              <w:t xml:space="preserve"> </w:t>
            </w:r>
            <w:proofErr w:type="spellStart"/>
            <w:r w:rsidRPr="00396D6F">
              <w:rPr>
                <w:color w:val="000000"/>
                <w:spacing w:val="-1"/>
              </w:rPr>
              <w:t>tipe-tipe</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 xml:space="preserve">dan juga </w:t>
            </w:r>
            <w:proofErr w:type="spellStart"/>
            <w:r w:rsidRPr="00396D6F">
              <w:rPr>
                <w:color w:val="000000"/>
                <w:spacing w:val="-1"/>
              </w:rPr>
              <w:t>dapat</w:t>
            </w:r>
            <w:proofErr w:type="spellEnd"/>
            <w:r w:rsidRPr="00396D6F">
              <w:rPr>
                <w:color w:val="000000"/>
                <w:spacing w:val="-1"/>
              </w:rPr>
              <w:t xml:space="preserve"> </w:t>
            </w:r>
            <w:proofErr w:type="spellStart"/>
            <w:r w:rsidRPr="00396D6F">
              <w:rPr>
                <w:color w:val="000000"/>
                <w:spacing w:val="-1"/>
              </w:rPr>
              <w:t>menampilkan</w:t>
            </w:r>
            <w:proofErr w:type="spellEnd"/>
            <w:r w:rsidRPr="00396D6F">
              <w:rPr>
                <w:color w:val="000000"/>
                <w:spacing w:val="-1"/>
              </w:rPr>
              <w:t xml:space="preserve"> </w:t>
            </w:r>
            <w:proofErr w:type="spellStart"/>
            <w:r w:rsidRPr="00396D6F">
              <w:rPr>
                <w:color w:val="000000"/>
                <w:spacing w:val="-1"/>
              </w:rPr>
              <w:t>hukum-hukum</w:t>
            </w:r>
            <w:proofErr w:type="spellEnd"/>
            <w:r w:rsidRPr="00396D6F">
              <w:rPr>
                <w:color w:val="000000"/>
                <w:spacing w:val="-1"/>
              </w:rPr>
              <w:t xml:space="preserve"> </w:t>
            </w:r>
            <w:proofErr w:type="spellStart"/>
            <w:r w:rsidRPr="00396D6F">
              <w:rPr>
                <w:i/>
                <w:color w:val="000000"/>
                <w:spacing w:val="-1"/>
              </w:rPr>
              <w:t>multiplisitas</w:t>
            </w:r>
            <w:proofErr w:type="spellEnd"/>
            <w:r w:rsidRPr="00396D6F">
              <w:rPr>
                <w:color w:val="000000"/>
                <w:spacing w:val="-1"/>
              </w:rPr>
              <w:t xml:space="preserve"> pada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w:t>
            </w:r>
            <w:proofErr w:type="spellStart"/>
            <w:r w:rsidRPr="00396D6F">
              <w:rPr>
                <w:color w:val="000000"/>
                <w:spacing w:val="-1"/>
              </w:rPr>
              <w:t>Contoh</w:t>
            </w:r>
            <w:proofErr w:type="spellEnd"/>
            <w:r w:rsidRPr="00396D6F">
              <w:rPr>
                <w:color w:val="000000"/>
                <w:spacing w:val="-1"/>
              </w:rPr>
              <w:t xml:space="preserve">: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77777777" w:rsidR="007A06D1" w:rsidRDefault="007A06D1" w:rsidP="001807FF">
            <w:pPr>
              <w:jc w:val="center"/>
            </w:pPr>
            <w:r w:rsidRPr="00396D6F">
              <w:rPr>
                <w:noProof/>
                <w:color w:val="000000"/>
                <w:spacing w:val="-1"/>
                <w:lang w:val="id-ID" w:eastAsia="id-ID"/>
              </w:rPr>
              <w:drawing>
                <wp:inline distT="0" distB="0" distL="0" distR="0" wp14:anchorId="47757BF5" wp14:editId="7699F4B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tidak</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berdiri</w:t>
            </w:r>
            <w:proofErr w:type="spellEnd"/>
            <w:r w:rsidRPr="00396D6F">
              <w:rPr>
                <w:color w:val="000000"/>
                <w:spacing w:val="-1"/>
              </w:rPr>
              <w:t xml:space="preserve"> </w:t>
            </w:r>
            <w:proofErr w:type="spellStart"/>
            <w:r w:rsidRPr="00396D6F">
              <w:rPr>
                <w:color w:val="000000"/>
                <w:spacing w:val="-1"/>
              </w:rPr>
              <w:t>sendiri</w:t>
            </w:r>
            <w:proofErr w:type="spellEnd"/>
            <w:r w:rsidRPr="00396D6F">
              <w:rPr>
                <w:color w:val="000000"/>
                <w:spacing w:val="-1"/>
              </w:rPr>
              <w:t xml:space="preserve"> dan </w:t>
            </w:r>
            <w:proofErr w:type="spellStart"/>
            <w:r w:rsidRPr="00396D6F">
              <w:rPr>
                <w:color w:val="000000"/>
                <w:spacing w:val="-1"/>
              </w:rPr>
              <w:t>harus</w:t>
            </w:r>
            <w:proofErr w:type="spellEnd"/>
            <w:r w:rsidRPr="00396D6F">
              <w:rPr>
                <w:color w:val="000000"/>
                <w:spacing w:val="-1"/>
              </w:rPr>
              <w:t xml:space="preserve">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 xml:space="preserve">class </w:t>
            </w:r>
            <w:r w:rsidRPr="00396D6F">
              <w:rPr>
                <w:color w:val="000000"/>
                <w:spacing w:val="-1"/>
              </w:rPr>
              <w:lastRenderedPageBreak/>
              <w:t xml:space="preserve">yang lain, </w:t>
            </w:r>
            <w:proofErr w:type="spellStart"/>
            <w:r w:rsidRPr="00396D6F">
              <w:rPr>
                <w:color w:val="000000"/>
                <w:spacing w:val="-1"/>
              </w:rPr>
              <w:t>maka</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memiliki</w:t>
            </w:r>
            <w:proofErr w:type="spellEnd"/>
            <w:r w:rsidRPr="00396D6F">
              <w:rPr>
                <w:color w:val="000000"/>
                <w:spacing w:val="-1"/>
              </w:rPr>
              <w:t xml:space="preserve"> </w:t>
            </w:r>
            <w:proofErr w:type="spellStart"/>
            <w:r w:rsidRPr="00396D6F">
              <w:rPr>
                <w:color w:val="000000"/>
                <w:spacing w:val="-1"/>
              </w:rPr>
              <w:t>relasi</w:t>
            </w:r>
            <w:proofErr w:type="spellEnd"/>
            <w:r w:rsidRPr="00396D6F">
              <w:rPr>
                <w:color w:val="000000"/>
                <w:spacing w:val="-1"/>
              </w:rPr>
              <w:t xml:space="preserve"> </w:t>
            </w:r>
            <w:r w:rsidRPr="00396D6F">
              <w:rPr>
                <w:i/>
                <w:iCs/>
                <w:color w:val="000000"/>
                <w:spacing w:val="-1"/>
              </w:rPr>
              <w:t xml:space="preserve">Composition </w:t>
            </w:r>
            <w:proofErr w:type="spellStart"/>
            <w:r w:rsidRPr="00396D6F">
              <w:rPr>
                <w:color w:val="000000"/>
                <w:spacing w:val="-1"/>
              </w:rPr>
              <w:t>terhadap</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tempat</w:t>
            </w:r>
            <w:proofErr w:type="spellEnd"/>
            <w:r w:rsidRPr="00396D6F">
              <w:rPr>
                <w:color w:val="000000"/>
                <w:spacing w:val="-1"/>
              </w:rPr>
              <w:t xml:space="preserve"> </w:t>
            </w:r>
            <w:proofErr w:type="spellStart"/>
            <w:r w:rsidRPr="00396D6F">
              <w:rPr>
                <w:color w:val="000000"/>
                <w:spacing w:val="-1"/>
              </w:rPr>
              <w:t>dia</w:t>
            </w:r>
            <w:proofErr w:type="spellEnd"/>
            <w:r w:rsidRPr="00396D6F">
              <w:rPr>
                <w:color w:val="000000"/>
                <w:spacing w:val="-1"/>
              </w:rPr>
              <w:t xml:space="preserve"> </w:t>
            </w:r>
            <w:proofErr w:type="spellStart"/>
            <w:r w:rsidRPr="00396D6F">
              <w:rPr>
                <w:color w:val="000000"/>
                <w:spacing w:val="-1"/>
              </w:rPr>
              <w:t>bergantung</w:t>
            </w:r>
            <w:proofErr w:type="spellEnd"/>
            <w:r w:rsidRPr="00396D6F">
              <w:rPr>
                <w:color w:val="000000"/>
                <w:spacing w:val="-1"/>
              </w:rPr>
              <w:t xml:space="preserve">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composition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garis </w:t>
            </w:r>
            <w:proofErr w:type="spellStart"/>
            <w:r w:rsidRPr="00396D6F">
              <w:rPr>
                <w:color w:val="000000"/>
                <w:spacing w:val="-1"/>
              </w:rPr>
              <w:t>dengan</w:t>
            </w:r>
            <w:proofErr w:type="spellEnd"/>
            <w:r w:rsidRPr="00396D6F">
              <w:rPr>
                <w:color w:val="000000"/>
                <w:spacing w:val="-1"/>
              </w:rPr>
              <w:t xml:space="preserve"> </w:t>
            </w:r>
            <w:proofErr w:type="spellStart"/>
            <w:r w:rsidRPr="00396D6F">
              <w:rPr>
                <w:color w:val="000000"/>
                <w:spacing w:val="-1"/>
              </w:rPr>
              <w:t>ujung</w:t>
            </w:r>
            <w:proofErr w:type="spellEnd"/>
            <w:r w:rsidRPr="00396D6F">
              <w:rPr>
                <w:color w:val="000000"/>
                <w:spacing w:val="-1"/>
              </w:rPr>
              <w:t xml:space="preserve"> </w:t>
            </w:r>
            <w:proofErr w:type="spellStart"/>
            <w:r w:rsidRPr="00396D6F">
              <w:rPr>
                <w:color w:val="000000"/>
                <w:spacing w:val="-1"/>
              </w:rPr>
              <w:t>berbentuk</w:t>
            </w:r>
            <w:proofErr w:type="spellEnd"/>
            <w:r w:rsidRPr="00396D6F">
              <w:rPr>
                <w:color w:val="000000"/>
                <w:spacing w:val="-1"/>
              </w:rPr>
              <w:t xml:space="preserve"> </w:t>
            </w:r>
            <w:proofErr w:type="spellStart"/>
            <w:r w:rsidRPr="00396D6F">
              <w:rPr>
                <w:color w:val="000000"/>
                <w:spacing w:val="-1"/>
              </w:rPr>
              <w:t>jajaran</w:t>
            </w:r>
            <w:proofErr w:type="spellEnd"/>
            <w:r w:rsidRPr="00396D6F">
              <w:rPr>
                <w:color w:val="000000"/>
                <w:spacing w:val="-1"/>
              </w:rPr>
              <w:t xml:space="preserve"> </w:t>
            </w:r>
            <w:proofErr w:type="spellStart"/>
            <w:r w:rsidRPr="00396D6F">
              <w:rPr>
                <w:color w:val="000000"/>
                <w:spacing w:val="-1"/>
              </w:rPr>
              <w:t>genjang</w:t>
            </w:r>
            <w:proofErr w:type="spellEnd"/>
            <w:r w:rsidRPr="00396D6F">
              <w:rPr>
                <w:color w:val="000000"/>
                <w:spacing w:val="-1"/>
              </w:rPr>
              <w:t xml:space="preserve"> </w:t>
            </w:r>
            <w:proofErr w:type="spellStart"/>
            <w:r w:rsidRPr="00396D6F">
              <w:rPr>
                <w:i/>
                <w:color w:val="000000"/>
                <w:spacing w:val="-1"/>
              </w:rPr>
              <w:t>berisi</w:t>
            </w:r>
            <w:proofErr w:type="spellEnd"/>
            <w:r w:rsidRPr="00396D6F">
              <w:rPr>
                <w:i/>
                <w:color w:val="000000"/>
                <w:spacing w:val="-1"/>
              </w:rPr>
              <w:t>/solid.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77777777" w:rsidR="007A06D1" w:rsidRDefault="007A06D1" w:rsidP="001807FF">
            <w:pPr>
              <w:jc w:val="center"/>
            </w:pPr>
            <w:r w:rsidRPr="00396D6F">
              <w:rPr>
                <w:noProof/>
                <w:lang w:val="id-ID" w:eastAsia="id-ID"/>
              </w:rPr>
              <w:drawing>
                <wp:inline distT="0" distB="0" distL="0" distR="0" wp14:anchorId="756CBE30" wp14:editId="0B4F43E4">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proofErr w:type="spellStart"/>
            <w:r w:rsidRPr="00396D6F">
              <w:t>Simbol</w:t>
            </w:r>
            <w:proofErr w:type="spellEnd"/>
            <w:r w:rsidRPr="00396D6F">
              <w:t xml:space="preserve"> </w:t>
            </w:r>
            <w:r>
              <w:rPr>
                <w:i/>
              </w:rPr>
              <w:t>Realizatio</w:t>
            </w:r>
            <w:r w:rsidRPr="00396D6F">
              <w:rPr>
                <w:i/>
              </w:rPr>
              <w:t>n</w:t>
            </w:r>
            <w:r w:rsidRPr="00396D6F">
              <w:t xml:space="preserve"> </w:t>
            </w:r>
            <w:proofErr w:type="spellStart"/>
            <w:r>
              <w:t>merupakan</w:t>
            </w:r>
            <w:proofErr w:type="spellEnd"/>
            <w:r>
              <w:t xml:space="preserve"> </w:t>
            </w:r>
            <w:proofErr w:type="spellStart"/>
            <w:r>
              <w:t>simbol</w:t>
            </w:r>
            <w:proofErr w:type="spellEnd"/>
            <w:r w:rsidRPr="00396D6F">
              <w:t xml:space="preserve"> </w:t>
            </w:r>
            <w:proofErr w:type="spellStart"/>
            <w:r w:rsidRPr="00396D6F">
              <w:t>untuk</w:t>
            </w:r>
            <w:proofErr w:type="spellEnd"/>
            <w:r w:rsidRPr="00396D6F">
              <w:t xml:space="preserve"> </w:t>
            </w:r>
            <w:proofErr w:type="spellStart"/>
            <w:r w:rsidRPr="00396D6F">
              <w:t>operasi</w:t>
            </w:r>
            <w:proofErr w:type="spellEnd"/>
            <w:r w:rsidRPr="00396D6F">
              <w:t xml:space="preserve"> yang </w:t>
            </w:r>
            <w:proofErr w:type="spellStart"/>
            <w:r w:rsidRPr="00396D6F">
              <w:t>benar-benar</w:t>
            </w:r>
            <w:proofErr w:type="spellEnd"/>
            <w:r w:rsidRPr="00396D6F">
              <w:t xml:space="preserve"> </w:t>
            </w:r>
            <w:proofErr w:type="spellStart"/>
            <w:r w:rsidRPr="00396D6F">
              <w:t>dilakukan</w:t>
            </w:r>
            <w:proofErr w:type="spellEnd"/>
            <w:r w:rsidRPr="00396D6F">
              <w:t xml:space="preserve"> </w:t>
            </w:r>
            <w:proofErr w:type="spellStart"/>
            <w:r w:rsidRPr="00396D6F">
              <w:t>suatu</w:t>
            </w:r>
            <w:proofErr w:type="spellEnd"/>
            <w:r w:rsidRPr="00396D6F">
              <w:t xml:space="preserve"> </w:t>
            </w:r>
            <w:proofErr w:type="spellStart"/>
            <w:r w:rsidRPr="00396D6F">
              <w:t>objek</w:t>
            </w:r>
            <w:proofErr w:type="spellEnd"/>
            <w:r w:rsidRPr="00396D6F">
              <w:t>.</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AEC4915">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proofErr w:type="spellStart"/>
            <w:r w:rsidRPr="00396D6F">
              <w:t>Simbol</w:t>
            </w:r>
            <w:proofErr w:type="spellEnd"/>
            <w:r w:rsidRPr="00396D6F">
              <w:t xml:space="preserve"> </w:t>
            </w:r>
            <w:r>
              <w:rPr>
                <w:i/>
                <w:iCs/>
              </w:rPr>
              <w:t>Generalization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objek</w:t>
            </w:r>
            <w:proofErr w:type="spellEnd"/>
            <w:r w:rsidRPr="00396D6F">
              <w:t xml:space="preserve"> </w:t>
            </w:r>
            <w:proofErr w:type="spellStart"/>
            <w:r w:rsidRPr="00396D6F">
              <w:t>anak</w:t>
            </w:r>
            <w:proofErr w:type="spellEnd"/>
            <w:r w:rsidRPr="00396D6F">
              <w:t xml:space="preserve"> (</w:t>
            </w:r>
            <w:r w:rsidRPr="00396D6F">
              <w:rPr>
                <w:i/>
              </w:rPr>
              <w:t>descendent</w:t>
            </w:r>
            <w:r w:rsidRPr="00396D6F">
              <w:t xml:space="preserve">) </w:t>
            </w:r>
            <w:proofErr w:type="spellStart"/>
            <w:r w:rsidRPr="00396D6F">
              <w:t>berbagi</w:t>
            </w:r>
            <w:proofErr w:type="spellEnd"/>
            <w:r w:rsidRPr="00396D6F">
              <w:t xml:space="preserve"> </w:t>
            </w:r>
            <w:proofErr w:type="spellStart"/>
            <w:r w:rsidRPr="00396D6F">
              <w:t>perilaku</w:t>
            </w:r>
            <w:proofErr w:type="spellEnd"/>
            <w:r w:rsidRPr="00396D6F">
              <w:t xml:space="preserve"> dan </w:t>
            </w:r>
            <w:proofErr w:type="spellStart"/>
            <w:r w:rsidRPr="00396D6F">
              <w:t>struktur</w:t>
            </w:r>
            <w:proofErr w:type="spellEnd"/>
            <w:r w:rsidRPr="00396D6F">
              <w:t xml:space="preserve"> data </w:t>
            </w:r>
            <w:proofErr w:type="spellStart"/>
            <w:r w:rsidRPr="00396D6F">
              <w:t>dari</w:t>
            </w:r>
            <w:proofErr w:type="spellEnd"/>
            <w:r w:rsidRPr="00396D6F">
              <w:t xml:space="preserve"> </w:t>
            </w:r>
            <w:proofErr w:type="spellStart"/>
            <w:r w:rsidRPr="00396D6F">
              <w:t>objek</w:t>
            </w:r>
            <w:proofErr w:type="spellEnd"/>
            <w:r w:rsidRPr="00396D6F">
              <w:t xml:space="preserve"> yang </w:t>
            </w:r>
            <w:proofErr w:type="spellStart"/>
            <w:r w:rsidRPr="00396D6F">
              <w:t>ada</w:t>
            </w:r>
            <w:proofErr w:type="spellEnd"/>
            <w:r w:rsidRPr="00396D6F">
              <w:t xml:space="preserve"> di </w:t>
            </w:r>
            <w:proofErr w:type="spellStart"/>
            <w:r w:rsidRPr="00396D6F">
              <w:t>atasnya</w:t>
            </w:r>
            <w:proofErr w:type="spellEnd"/>
            <w:r w:rsidRPr="00396D6F">
              <w:t xml:space="preserve"> </w:t>
            </w:r>
            <w:proofErr w:type="spellStart"/>
            <w:r w:rsidRPr="00396D6F">
              <w:t>objek</w:t>
            </w:r>
            <w:proofErr w:type="spellEnd"/>
            <w:r w:rsidRPr="00396D6F">
              <w:t xml:space="preserve"> </w:t>
            </w:r>
            <w:proofErr w:type="spellStart"/>
            <w:r w:rsidRPr="00396D6F">
              <w:t>induk</w:t>
            </w:r>
            <w:proofErr w:type="spellEnd"/>
            <w:r w:rsidRPr="00396D6F">
              <w:t xml:space="preserve">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262F23DF" wp14:editId="55BCA0DD">
                      <wp:extent cx="344170" cy="320040"/>
                      <wp:effectExtent l="19050" t="19050" r="17780" b="41910"/>
                      <wp:docPr id="85"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4170" cy="320040"/>
                              </a:xfrm>
                              <a:prstGeom prst="diamon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290946E"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MlgwIAADAFAAAOAAAAZHJzL2Uyb0RvYy54bWysVEtvGyEQvlfqf0Dcm7Udp0lXWUdWLFeV&#10;rCRSUuU8YVkvKjAUsNfur+/ArhPncarKATHMMI9vvuHyamc020ofFNqKj09GnEkrsFZ2XfGfD8sv&#10;F5yFCLYGjVZWfC8Dv5p9/nTZuVJOsEVdS8/IiQ1l5yrexujKogiilQbCCTppSdmgNxBJ9Oui9tCR&#10;d6OLyWj0tejQ186jkCHQ7aJX8ln23zRSxNumCTIyXXHKLebd5/0p7cXsEsq1B9cqMaQB/5CFAWUp&#10;6LOrBURgG6/euTJKeAzYxBOBpsCmUULmGqia8ehNNfctOJlrIXCCe4Yp/D+34mZ755mqK35xxpkF&#10;Qz1aKDBoa0Y3BE/nQklW9+7OpwKDW6H4FUhRvNIkIQw2u8abZEvlsV3Gev+MtdxFJujydDodn1NH&#10;BKlOqZPT3IsCysNj50P8LtGwdKh43SeVQYbtKsSUAZQHq5waalUvldZZ2Idr7dkWqPHElxo7zjSE&#10;SJcVX+aVqiMX4fiZtqwjHk/ORyk3IEY2GiIdjSOMgl1zBnpNVBfR51xevQ7vgj5QvUeBR3l9FDgV&#10;soDQ9hlnrz05jYo0IVoZatHxa21TmTJzfIDjpQfp9IT1nnrrsSd9cGKpKMiKQLgDTyynCmly4y1t&#10;jUYqG4cTZy36Px/dJ3siH2k562hqCJLfG/CSSvxhiZbfxlNqJItZmJ6dT0jwx5qnY43dmGuk/ozp&#10;j3AiH5N91Idj49E80oDPU1RSgRUUuwd/EK5jP830RQg5n2czGi0HcWXvnUjOE04J3ofdI3g38ClS&#10;Y27wMGFQvuFUb5teWpxvIjYqE+4F14H/NJaZRMMXkub+WM5WLx/d7C8AAAD//wMAUEsDBBQABgAI&#10;AAAAIQCv/0um2wAAAAMBAAAPAAAAZHJzL2Rvd25yZXYueG1sTI9PT8MwDMXvSHyHyEjcWEo1YCpN&#10;J/5N4oAEFCQ4eonXFhqnarKtfHsMF7j4yXrWez+Xy8n3akdj7AIbOJ1loIhtcB03Bl5fVicLUDEh&#10;O+wDk4EvirCsDg9KLFzY8zPt6tQoCeFYoIE2paHQOtqWPMZZGIjF24TRY5J1bLQbcS/hvtd5lp1r&#10;jx1LQ4sD3bRkP+utN2Af3uvN41331FzbxcXtx5tb5ffOmOOj6eoSVKIp/R3DD76gQyVM67BlF1Vv&#10;QB5Jv1O8s3kOai2azUFXpf7PXn0DAAD//wMAUEsBAi0AFAAGAAgAAAAhALaDOJL+AAAA4QEAABMA&#10;AAAAAAAAAAAAAAAAAAAAAFtDb250ZW50X1R5cGVzXS54bWxQSwECLQAUAAYACAAAACEAOP0h/9YA&#10;AACUAQAACwAAAAAAAAAAAAAAAAAvAQAAX3JlbHMvLnJlbHNQSwECLQAUAAYACAAAACEAZOxDJYMC&#10;AAAwBQAADgAAAAAAAAAAAAAAAAAuAgAAZHJzL2Uyb0RvYy54bWxQSwECLQAUAAYACAAAACEAr/9L&#10;ptsAAAADAQAADwAAAAAAAAAAAAAAAADdBAAAZHJzL2Rvd25yZXYueG1sUEsFBgAAAAAEAAQA8wAA&#10;AOUFAAAAAA==&#10;" fillcolor="window" strokecolor="windowText" strokeweight="1pt">
                      <v:path arrowok="t"/>
                      <w10:anchorlock/>
                    </v:shape>
                  </w:pict>
                </mc:Fallback>
              </mc:AlternateContent>
            </w:r>
          </w:p>
        </w:tc>
        <w:tc>
          <w:tcPr>
            <w:tcW w:w="3963" w:type="dxa"/>
          </w:tcPr>
          <w:p w14:paraId="6883C2F1" w14:textId="77777777" w:rsidR="007A06D1" w:rsidRDefault="007A06D1" w:rsidP="001807FF">
            <w:proofErr w:type="spellStart"/>
            <w:r w:rsidRPr="00396D6F">
              <w:t>Simbol</w:t>
            </w:r>
            <w:proofErr w:type="spellEnd"/>
            <w:r w:rsidRPr="00396D6F">
              <w:t xml:space="preserve"> </w:t>
            </w:r>
            <w:r w:rsidRPr="00396D6F">
              <w:rPr>
                <w:i/>
              </w:rPr>
              <w:t>Nary</w:t>
            </w:r>
            <w:r>
              <w:t xml:space="preserve"> </w:t>
            </w:r>
            <w:r w:rsidRPr="00396D6F">
              <w:rPr>
                <w:i/>
              </w:rPr>
              <w:t>Association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menghindari</w:t>
            </w:r>
            <w:proofErr w:type="spellEnd"/>
            <w:r w:rsidRPr="00396D6F">
              <w:t xml:space="preserve"> </w:t>
            </w:r>
            <w:proofErr w:type="spellStart"/>
            <w:r w:rsidRPr="00396D6F">
              <w:t>asosiasi</w:t>
            </w:r>
            <w:proofErr w:type="spellEnd"/>
            <w:r w:rsidRPr="00396D6F">
              <w:t xml:space="preserve"> </w:t>
            </w:r>
            <w:proofErr w:type="spellStart"/>
            <w:r w:rsidRPr="00396D6F">
              <w:t>dengan</w:t>
            </w:r>
            <w:proofErr w:type="spellEnd"/>
            <w:r w:rsidRPr="00396D6F">
              <w:t xml:space="preserve"> </w:t>
            </w:r>
            <w:proofErr w:type="spellStart"/>
            <w:r w:rsidRPr="00396D6F">
              <w:t>lebih</w:t>
            </w:r>
            <w:proofErr w:type="spellEnd"/>
            <w:r w:rsidRPr="00396D6F">
              <w:t xml:space="preserve"> </w:t>
            </w:r>
            <w:proofErr w:type="spellStart"/>
            <w:r w:rsidRPr="00396D6F">
              <w:t>dari</w:t>
            </w:r>
            <w:proofErr w:type="spellEnd"/>
            <w:r w:rsidRPr="00396D6F">
              <w:t xml:space="preserve"> </w:t>
            </w:r>
            <w:proofErr w:type="spellStart"/>
            <w:r w:rsidRPr="00396D6F">
              <w:t>dua</w:t>
            </w:r>
            <w:proofErr w:type="spellEnd"/>
            <w:r w:rsidRPr="00396D6F">
              <w:t xml:space="preserve"> </w:t>
            </w:r>
            <w:proofErr w:type="spellStart"/>
            <w:r w:rsidRPr="00396D6F">
              <w:t>objek</w:t>
            </w:r>
            <w:proofErr w:type="spellEnd"/>
            <w:r w:rsidRPr="00396D6F">
              <w:t>.</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3BABE5DD" wp14:editId="40743067">
                      <wp:extent cx="688975" cy="320675"/>
                      <wp:effectExtent l="0" t="0" r="15875" b="22225"/>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320675"/>
                              </a:xfrm>
                              <a:prstGeom prst="ellipse">
                                <a:avLst/>
                              </a:prstGeom>
                              <a:solidFill>
                                <a:sysClr val="window" lastClr="FFFFFF"/>
                              </a:solidFill>
                              <a:ln w="12700" cap="flat" cmpd="sng" algn="ctr">
                                <a:solidFill>
                                  <a:sysClr val="windowText" lastClr="00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C00DDEC"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fegQIAACwFAAAOAAAAZHJzL2Uyb0RvYy54bWysVE1PGzEQvVfqf7B8L5ukEMKKDYpAqSpF&#10;gAQV58HrzVq1Pa7tZJP++o69GwiFU1UfrBnPeD6e3/jyamc020ofFNqKj09GnEkrsFZ2XfEfj8sv&#10;M85CBFuDRisrvpeBX80/f7rsXCkn2KKupWcUxIaycxVvY3RlUQTRSgPhBJ20ZGzQG4ik+nVRe+go&#10;utHFZDSaFh362nkUMgQ6vemNfJ7jN40U8a5pgoxMV5xqi3n3eX9OezG/hHLtwbVKDGXAP1RhQFlK&#10;+hLqBiKwjVfvQhklPAZs4olAU2DTKCFzD9TNePRXNw8tOJl7IXCCe4Ep/L+w4nZ775mqKz6bcmbB&#10;0BvdbUEzUgmbzoWSXB7cvU/dBbdC8TOQoXhjSUoYfHaNN8mXemO7DPT+BWi5i0zQ4XQ2uzg/40yQ&#10;6etkNCU5xYTycNn5EL9JNCwJFZdaKxcSFFDCdhVi733wyqWhVvVSaZ2VfbjWnlEfFSey1NhxpiFE&#10;Oqz4Mq8hYTi+pi3riMST8xFRRQDRsdEQSTSOAAp2zRnoNfFcRJ9reXM7vEv6SP0eJR7l9VHi1MgN&#10;hLavuCYpeUFpVKTp0MrQ8xxf1jZZZeb3gMbrEyTpGes9vavHnvDBiaWiHCvC4B48MZwapKmNd7Q1&#10;GqlrHCTOWvS/PzpP/kQ8snLW0cQQIr824CV1+N0SJS/Gp6dpxLJyenY+IcUfW56PLXZjrpGeZ0z/&#10;gxNZTP5RH8TGo3mi4V6krGQCKyh3j/2gXMd+kul7EHKxyG40Vg7iyj44kYInnBK6j7sn8G6gU6R3&#10;ucXDdL2jVO+bblpcbCI2KvPtFdeB/jSSmbTD95Fm/ljPXq+f3PwPAAAA//8DAFBLAwQUAAYACAAA&#10;ACEAIzaFNtsAAAAEAQAADwAAAGRycy9kb3ducmV2LnhtbEyPwWrDMBBE74X+g9hAb4mUFofgWg6h&#10;UAo+BOIUSm+KtbFMrJWxpMTt11fppb0sDDPMvC02k+3ZBUffOZKwXAhgSI3THbUS3g+v8zUwHxRp&#10;1TtCCV/oYVPe3xUq1+5Ke7zUoWWphHyuJJgQhpxz3xi0yi/cgJS8kxutCkmOLdejuqZy2/NHIVbc&#10;qo7SglEDvhhsznW0Er7Pkar6o9q5GKv42T3tV7s3I+XDbNo+Aws4hb8w3PATOpSJ6egiac96CemR&#10;8HtvnlhnwI4SMpEBLwv+H778AQAA//8DAFBLAQItABQABgAIAAAAIQC2gziS/gAAAOEBAAATAAAA&#10;AAAAAAAAAAAAAAAAAABbQ29udGVudF9UeXBlc10ueG1sUEsBAi0AFAAGAAgAAAAhADj9If/WAAAA&#10;lAEAAAsAAAAAAAAAAAAAAAAALwEAAF9yZWxzLy5yZWxzUEsBAi0AFAAGAAgAAAAhAA5Zd96BAgAA&#10;LAUAAA4AAAAAAAAAAAAAAAAALgIAAGRycy9lMm9Eb2MueG1sUEsBAi0AFAAGAAgAAAAhACM2hTbb&#10;AAAABAEAAA8AAAAAAAAAAAAAAAAA2wQAAGRycy9kb3ducmV2LnhtbFBLBQYAAAAABAAEAPMAAADj&#10;BQAAAAA=&#10;" fillcolor="window" strokecolor="windowText" strokeweight="1pt">
                      <v:stroke dashstyle="dash" joinstyle="miter"/>
                      <v:path arrowok="t"/>
                      <w10:anchorlock/>
                    </v:oval>
                  </w:pict>
                </mc:Fallback>
              </mc:AlternateContent>
            </w:r>
          </w:p>
        </w:tc>
        <w:tc>
          <w:tcPr>
            <w:tcW w:w="3963" w:type="dxa"/>
          </w:tcPr>
          <w:p w14:paraId="164C3D99" w14:textId="77777777" w:rsidR="007A06D1" w:rsidRDefault="007A06D1" w:rsidP="001807FF">
            <w:proofErr w:type="spellStart"/>
            <w:r w:rsidRPr="00396D6F">
              <w:t>Simbol</w:t>
            </w:r>
            <w:proofErr w:type="spellEnd"/>
            <w:r w:rsidRPr="00396D6F">
              <w:t xml:space="preserve"> </w:t>
            </w:r>
            <w:r w:rsidRPr="00396D6F">
              <w:rPr>
                <w:i/>
              </w:rPr>
              <w:t>Collaboration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deskripsi</w:t>
            </w:r>
            <w:proofErr w:type="spellEnd"/>
            <w:r w:rsidRPr="00396D6F">
              <w:t xml:space="preserve"> </w:t>
            </w:r>
            <w:proofErr w:type="spellStart"/>
            <w:r w:rsidRPr="00396D6F">
              <w:t>dari</w:t>
            </w:r>
            <w:proofErr w:type="spellEnd"/>
            <w:r w:rsidRPr="00396D6F">
              <w:t xml:space="preserve"> </w:t>
            </w:r>
            <w:proofErr w:type="spellStart"/>
            <w:r w:rsidRPr="00396D6F">
              <w:t>urutan</w:t>
            </w:r>
            <w:proofErr w:type="spellEnd"/>
            <w:r w:rsidRPr="00396D6F">
              <w:t xml:space="preserve"> </w:t>
            </w:r>
            <w:proofErr w:type="spellStart"/>
            <w:r w:rsidRPr="00396D6F">
              <w:t>aksi-aksi</w:t>
            </w:r>
            <w:proofErr w:type="spellEnd"/>
            <w:r w:rsidRPr="00396D6F">
              <w:t xml:space="preserve"> yang </w:t>
            </w:r>
            <w:proofErr w:type="spellStart"/>
            <w:r w:rsidRPr="00396D6F">
              <w:t>ditampilkan</w:t>
            </w:r>
            <w:proofErr w:type="spellEnd"/>
            <w:r w:rsidRPr="00396D6F">
              <w:t xml:space="preserve"> </w:t>
            </w:r>
            <w:proofErr w:type="spellStart"/>
            <w:r w:rsidRPr="00396D6F">
              <w:t>sistem</w:t>
            </w:r>
            <w:proofErr w:type="spellEnd"/>
            <w:r w:rsidRPr="00396D6F">
              <w:t xml:space="preserve"> yang </w:t>
            </w:r>
            <w:proofErr w:type="spellStart"/>
            <w:r w:rsidRPr="00396D6F">
              <w:t>menghasilkan</w:t>
            </w:r>
            <w:proofErr w:type="spellEnd"/>
            <w:r w:rsidRPr="00396D6F">
              <w:t xml:space="preserve"> </w:t>
            </w:r>
            <w:proofErr w:type="spellStart"/>
            <w:r w:rsidRPr="00396D6F">
              <w:t>suatu</w:t>
            </w:r>
            <w:proofErr w:type="spellEnd"/>
            <w:r w:rsidRPr="00396D6F">
              <w:t xml:space="preserve"> </w:t>
            </w:r>
            <w:proofErr w:type="spellStart"/>
            <w:r w:rsidRPr="00396D6F">
              <w:t>hasil</w:t>
            </w:r>
            <w:proofErr w:type="spellEnd"/>
            <w:r w:rsidRPr="00396D6F">
              <w:t xml:space="preserve"> yang </w:t>
            </w:r>
            <w:proofErr w:type="spellStart"/>
            <w:r w:rsidRPr="00396D6F">
              <w:t>terukur</w:t>
            </w:r>
            <w:proofErr w:type="spellEnd"/>
            <w:r w:rsidRPr="00396D6F">
              <w:t xml:space="preserve"> </w:t>
            </w:r>
            <w:proofErr w:type="spellStart"/>
            <w:r w:rsidRPr="00396D6F">
              <w:t>bagi</w:t>
            </w:r>
            <w:proofErr w:type="spellEnd"/>
            <w:r w:rsidRPr="00396D6F">
              <w:t xml:space="preserve"> </w:t>
            </w:r>
            <w:proofErr w:type="spellStart"/>
            <w:r w:rsidRPr="00396D6F">
              <w:t>suatu</w:t>
            </w:r>
            <w:proofErr w:type="spellEnd"/>
            <w:r w:rsidRPr="00396D6F">
              <w:t xml:space="preserve">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4471AB65">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proofErr w:type="spellStart"/>
            <w:r w:rsidRPr="00396D6F">
              <w:t>Simbol</w:t>
            </w:r>
            <w:proofErr w:type="spellEnd"/>
            <w:r w:rsidRPr="00396D6F">
              <w:t xml:space="preserve"> </w:t>
            </w:r>
            <w:r w:rsidRPr="00396D6F">
              <w:rPr>
                <w:i/>
              </w:rPr>
              <w:t>Dependency</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perubahan</w:t>
            </w:r>
            <w:proofErr w:type="spellEnd"/>
            <w:r w:rsidRPr="00396D6F">
              <w:t xml:space="preserve"> yang </w:t>
            </w:r>
            <w:proofErr w:type="spellStart"/>
            <w:r w:rsidRPr="00396D6F">
              <w:t>terjadi</w:t>
            </w:r>
            <w:proofErr w:type="spellEnd"/>
            <w:r w:rsidRPr="00396D6F">
              <w:t xml:space="preserve"> pada </w:t>
            </w:r>
            <w:proofErr w:type="spellStart"/>
            <w:r w:rsidRPr="00396D6F">
              <w:t>suatu</w:t>
            </w:r>
            <w:proofErr w:type="spellEnd"/>
            <w:r w:rsidRPr="00396D6F">
              <w:t xml:space="preserve"> </w:t>
            </w:r>
            <w:proofErr w:type="spellStart"/>
            <w:r w:rsidRPr="00396D6F">
              <w:t>elemen</w:t>
            </w:r>
            <w:proofErr w:type="spellEnd"/>
            <w:r w:rsidRPr="00396D6F">
              <w:t xml:space="preserve"> </w:t>
            </w:r>
            <w:proofErr w:type="spellStart"/>
            <w:r w:rsidRPr="00396D6F">
              <w:t>mandiri</w:t>
            </w:r>
            <w:proofErr w:type="spellEnd"/>
            <w:r w:rsidRPr="00396D6F">
              <w:t xml:space="preserve"> (</w:t>
            </w:r>
            <w:r w:rsidRPr="00396D6F">
              <w:rPr>
                <w:i/>
              </w:rPr>
              <w:t>independent</w:t>
            </w:r>
            <w:r w:rsidRPr="00396D6F">
              <w:t xml:space="preserve">) </w:t>
            </w:r>
            <w:proofErr w:type="spellStart"/>
            <w:r w:rsidRPr="00396D6F">
              <w:t>akan</w:t>
            </w:r>
            <w:proofErr w:type="spellEnd"/>
            <w:r w:rsidRPr="00396D6F">
              <w:t xml:space="preserve"> </w:t>
            </w:r>
            <w:proofErr w:type="spellStart"/>
            <w:r w:rsidRPr="00396D6F">
              <w:t>mempengaruhi</w:t>
            </w:r>
            <w:proofErr w:type="spellEnd"/>
            <w:r w:rsidRPr="00396D6F">
              <w:t xml:space="preserve"> </w:t>
            </w:r>
            <w:proofErr w:type="spellStart"/>
            <w:r w:rsidRPr="00396D6F">
              <w:t>elemen</w:t>
            </w:r>
            <w:proofErr w:type="spellEnd"/>
            <w:r w:rsidRPr="00396D6F">
              <w:t xml:space="preserve"> yang </w:t>
            </w:r>
            <w:proofErr w:type="spellStart"/>
            <w:r w:rsidRPr="00396D6F">
              <w:t>bergantung</w:t>
            </w:r>
            <w:proofErr w:type="spellEnd"/>
            <w:r w:rsidRPr="00396D6F">
              <w:t xml:space="preserve"> </w:t>
            </w:r>
            <w:proofErr w:type="spellStart"/>
            <w:r w:rsidRPr="00396D6F">
              <w:t>padanya</w:t>
            </w:r>
            <w:proofErr w:type="spellEnd"/>
            <w:r w:rsidRPr="00396D6F">
              <w:t xml:space="preserve"> yang </w:t>
            </w:r>
            <w:proofErr w:type="spellStart"/>
            <w:r w:rsidRPr="00396D6F">
              <w:t>tidak</w:t>
            </w:r>
            <w:proofErr w:type="spellEnd"/>
            <w:r w:rsidRPr="00396D6F">
              <w:t xml:space="preserve"> </w:t>
            </w:r>
            <w:proofErr w:type="spellStart"/>
            <w:r w:rsidRPr="00396D6F">
              <w:t>mandiri</w:t>
            </w:r>
            <w:proofErr w:type="spellEnd"/>
            <w:r w:rsidRPr="00396D6F">
              <w:t>.</w:t>
            </w:r>
          </w:p>
        </w:tc>
      </w:tr>
    </w:tbl>
    <w:p w14:paraId="26CCD75F" w14:textId="77777777" w:rsidR="00826E86" w:rsidRDefault="00826E86" w:rsidP="00826E86">
      <w:pPr>
        <w:pStyle w:val="ListParagraph"/>
        <w:ind w:left="426"/>
      </w:pPr>
    </w:p>
    <w:p w14:paraId="25B85019" w14:textId="1FAAE87A" w:rsidR="00714F8D" w:rsidRDefault="00714F8D" w:rsidP="00FF2590">
      <w:pPr>
        <w:pStyle w:val="ListParagraph"/>
        <w:numPr>
          <w:ilvl w:val="0"/>
          <w:numId w:val="23"/>
        </w:numPr>
        <w:ind w:left="426" w:hanging="426"/>
      </w:pPr>
      <w:proofErr w:type="spellStart"/>
      <w:r>
        <w:t>Sequece</w:t>
      </w:r>
      <w:proofErr w:type="spellEnd"/>
      <w:r>
        <w:t xml:space="preserve"> Diagram </w:t>
      </w:r>
    </w:p>
    <w:p w14:paraId="7AA563F0" w14:textId="0D852CE7" w:rsidR="00714F8D" w:rsidRDefault="00714F8D" w:rsidP="00714F8D">
      <w:pPr>
        <w:pStyle w:val="ListParagraph"/>
        <w:ind w:left="0" w:firstLine="426"/>
      </w:pPr>
      <w:r>
        <w:lastRenderedPageBreak/>
        <w:t xml:space="preserve">Pada sequence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1A84CAF8" w14:textId="490FD4EB" w:rsidR="00DF23AE" w:rsidRDefault="00DF23AE" w:rsidP="00FA382F">
      <w:pPr>
        <w:pStyle w:val="Caption"/>
        <w:keepNext/>
        <w:jc w:val="center"/>
      </w:pPr>
      <w:bookmarkStart w:id="40"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w:t>
      </w:r>
      <w:proofErr w:type="spellStart"/>
      <w:r>
        <w:t>Simbol</w:t>
      </w:r>
      <w:proofErr w:type="spellEnd"/>
      <w:r>
        <w:t xml:space="preserve"> Sequence Diagram</w:t>
      </w:r>
      <w:bookmarkEnd w:id="40"/>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proofErr w:type="spellStart"/>
            <w:r w:rsidRPr="00DF23AE">
              <w:rPr>
                <w:b/>
                <w:bCs/>
              </w:rPr>
              <w:t>Simbol</w:t>
            </w:r>
            <w:proofErr w:type="spellEnd"/>
          </w:p>
        </w:tc>
        <w:tc>
          <w:tcPr>
            <w:tcW w:w="4013" w:type="dxa"/>
          </w:tcPr>
          <w:p w14:paraId="343146E9" w14:textId="1AB3146F" w:rsidR="00714F8D" w:rsidRPr="00DF23AE" w:rsidRDefault="00714F8D" w:rsidP="00F95FEC">
            <w:pPr>
              <w:pStyle w:val="ListParagraph"/>
              <w:ind w:left="0"/>
              <w:jc w:val="center"/>
              <w:rPr>
                <w:b/>
                <w:bCs/>
              </w:rPr>
            </w:pPr>
            <w:proofErr w:type="spellStart"/>
            <w:r w:rsidRPr="00DF23AE">
              <w:rPr>
                <w:b/>
                <w:bCs/>
              </w:rPr>
              <w:t>Deskripsi</w:t>
            </w:r>
            <w:proofErr w:type="spellEnd"/>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164DED6C" w:rsidR="00F95FEC" w:rsidRDefault="00F95FEC" w:rsidP="00F95FEC">
            <w:pPr>
              <w:pStyle w:val="ListParagraph"/>
              <w:ind w:left="0"/>
              <w:jc w:val="center"/>
            </w:pPr>
            <w:r w:rsidRPr="00F95FEC">
              <w:rPr>
                <w:noProof/>
              </w:rPr>
              <w:drawing>
                <wp:anchor distT="0" distB="0" distL="114300" distR="114300" simplePos="0" relativeHeight="251666944" behindDoc="1" locked="0" layoutInCell="1" allowOverlap="1" wp14:anchorId="3AB837D8" wp14:editId="57C9229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w:t>
            </w:r>
            <w:proofErr w:type="spellStart"/>
            <w:r>
              <w:t>Aktor</w:t>
            </w:r>
            <w:proofErr w:type="spellEnd"/>
            <w:r>
              <w:t>)</w:t>
            </w:r>
          </w:p>
        </w:tc>
        <w:tc>
          <w:tcPr>
            <w:tcW w:w="4013" w:type="dxa"/>
          </w:tcPr>
          <w:p w14:paraId="09A9E75D" w14:textId="551889D2" w:rsidR="00714F8D" w:rsidRDefault="00F95FEC" w:rsidP="00714F8D">
            <w:pPr>
              <w:pStyle w:val="ListParagraph"/>
              <w:ind w:left="0"/>
            </w:pPr>
            <w:proofErr w:type="spellStart"/>
            <w:r>
              <w:t>Simbol</w:t>
            </w:r>
            <w:proofErr w:type="spellEnd"/>
            <w:r>
              <w:t xml:space="preserve"> </w:t>
            </w:r>
            <w:proofErr w:type="spellStart"/>
            <w:r>
              <w:t>Aktor</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objek</w:t>
            </w:r>
            <w:proofErr w:type="spellEnd"/>
            <w:r>
              <w:t xml:space="preserve"> </w:t>
            </w:r>
            <w:proofErr w:type="spellStart"/>
            <w:r>
              <w:t>dari</w:t>
            </w:r>
            <w:proofErr w:type="spellEnd"/>
            <w:r>
              <w:t xml:space="preserve"> </w:t>
            </w:r>
            <w:proofErr w:type="spellStart"/>
            <w:r>
              <w:t>Aktor</w:t>
            </w:r>
            <w:proofErr w:type="spellEnd"/>
            <w:r>
              <w:t xml:space="preserve"> yang </w:t>
            </w:r>
            <w:proofErr w:type="spellStart"/>
            <w:r>
              <w:t>berinteraksi</w:t>
            </w:r>
            <w:proofErr w:type="spellEnd"/>
            <w:r>
              <w:t xml:space="preserve"> </w:t>
            </w:r>
            <w:proofErr w:type="spellStart"/>
            <w:r>
              <w:t>dengan</w:t>
            </w:r>
            <w:proofErr w:type="spellEnd"/>
            <w:r>
              <w:t xml:space="preserve"> </w:t>
            </w:r>
            <w:proofErr w:type="spellStart"/>
            <w:r>
              <w:t>sistem</w:t>
            </w:r>
            <w:proofErr w:type="spellEnd"/>
            <w:r>
              <w:t>.</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t>2</w:t>
            </w:r>
          </w:p>
        </w:tc>
        <w:tc>
          <w:tcPr>
            <w:tcW w:w="3366" w:type="dxa"/>
          </w:tcPr>
          <w:p w14:paraId="381C4A1A" w14:textId="760E3E31" w:rsidR="00F95FEC" w:rsidRDefault="00F95FEC" w:rsidP="00714F8D">
            <w:pPr>
              <w:pStyle w:val="ListParagraph"/>
              <w:ind w:left="0"/>
            </w:pPr>
            <w:r w:rsidRPr="00F95FEC">
              <w:rPr>
                <w:noProof/>
              </w:rPr>
              <w:drawing>
                <wp:anchor distT="0" distB="0" distL="114300" distR="114300" simplePos="0" relativeHeight="251667968" behindDoc="1" locked="0" layoutInCell="1" allowOverlap="1" wp14:anchorId="0C174D8A" wp14:editId="5A4035EC">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proofErr w:type="spellStart"/>
            <w:r>
              <w:t>Simbol</w:t>
            </w:r>
            <w:proofErr w:type="spellEnd"/>
            <w:r>
              <w:t xml:space="preserve"> </w:t>
            </w:r>
            <w:r>
              <w:rPr>
                <w:i/>
                <w:iCs/>
              </w:rPr>
              <w:t xml:space="preserve">lifeline </w:t>
            </w:r>
            <w:proofErr w:type="spellStart"/>
            <w:r>
              <w:t>digunakan</w:t>
            </w:r>
            <w:proofErr w:type="spellEnd"/>
            <w:r>
              <w:t xml:space="preserve"> </w:t>
            </w:r>
            <w:proofErr w:type="spellStart"/>
            <w:r>
              <w:t>sebagai</w:t>
            </w:r>
            <w:proofErr w:type="spellEnd"/>
            <w:r>
              <w:t xml:space="preserve"> </w:t>
            </w:r>
            <w:proofErr w:type="spellStart"/>
            <w:r>
              <w:t>representasi</w:t>
            </w:r>
            <w:proofErr w:type="spellEnd"/>
            <w:r>
              <w:t xml:space="preserve"> </w:t>
            </w:r>
            <w:proofErr w:type="spellStart"/>
            <w:r>
              <w:t>dari</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atribut</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operasi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w:t>
            </w:r>
            <w:proofErr w:type="spellStart"/>
            <w:r>
              <w:t>tersebut</w:t>
            </w:r>
            <w:proofErr w:type="spellEnd"/>
            <w:r>
              <w: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68992" behindDoc="1" locked="0" layoutInCell="1" allowOverlap="1" wp14:anchorId="698D3C00" wp14:editId="6C617460">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proofErr w:type="spellStart"/>
            <w:r>
              <w:t>Simbol</w:t>
            </w:r>
            <w:proofErr w:type="spellEnd"/>
            <w:r>
              <w:t xml:space="preserve"> </w:t>
            </w:r>
            <w:r>
              <w:rPr>
                <w:i/>
                <w:iCs/>
              </w:rPr>
              <w:t xml:space="preserve">call message </w:t>
            </w:r>
            <w:proofErr w:type="spellStart"/>
            <w:r>
              <w:t>digunakan</w:t>
            </w:r>
            <w:proofErr w:type="spellEnd"/>
            <w:r>
              <w:t xml:space="preserve"> </w:t>
            </w:r>
            <w:proofErr w:type="spellStart"/>
            <w:r>
              <w:t>unruk</w:t>
            </w:r>
            <w:proofErr w:type="spellEnd"/>
            <w:r>
              <w:t xml:space="preserve"> </w:t>
            </w:r>
            <w:proofErr w:type="spellStart"/>
            <w:r w:rsidR="00DB399E">
              <w:t>memanggil</w:t>
            </w:r>
            <w:proofErr w:type="spellEnd"/>
            <w:r w:rsidR="00DB399E">
              <w:t xml:space="preserve"> </w:t>
            </w:r>
            <w:proofErr w:type="spellStart"/>
            <w:r w:rsidR="00DB399E">
              <w:t>sebuah</w:t>
            </w:r>
            <w:proofErr w:type="spellEnd"/>
            <w:r w:rsidR="00DB399E">
              <w:t xml:space="preserve"> </w:t>
            </w:r>
            <w:proofErr w:type="spellStart"/>
            <w:r w:rsidR="00DB399E">
              <w:t>pesan</w:t>
            </w:r>
            <w:proofErr w:type="spellEnd"/>
            <w:r w:rsidR="00DB399E">
              <w:t xml:space="preserve"> yang </w:t>
            </w:r>
            <w:proofErr w:type="spellStart"/>
            <w:r w:rsidR="00DB399E">
              <w:t>mendefinisikan</w:t>
            </w:r>
            <w:proofErr w:type="spellEnd"/>
            <w:r w:rsidR="00DB399E">
              <w:t xml:space="preserve"> </w:t>
            </w:r>
            <w:proofErr w:type="spellStart"/>
            <w:r w:rsidR="00DB399E">
              <w:t>komunikasi</w:t>
            </w:r>
            <w:proofErr w:type="spellEnd"/>
            <w:r w:rsidR="00DB399E">
              <w:t xml:space="preserve"> </w:t>
            </w:r>
            <w:proofErr w:type="spellStart"/>
            <w:r w:rsidR="00DB399E">
              <w:t>tertentu</w:t>
            </w:r>
            <w:proofErr w:type="spellEnd"/>
            <w:r w:rsidR="00DB399E">
              <w:t xml:space="preserve"> </w:t>
            </w:r>
            <w:proofErr w:type="spellStart"/>
            <w:r w:rsidR="00DB399E">
              <w:t>antaa</w:t>
            </w:r>
            <w:proofErr w:type="spellEnd"/>
            <w:r w:rsidR="00DB399E">
              <w:t xml:space="preserve"> </w:t>
            </w:r>
            <w:r w:rsidR="00DB399E">
              <w:rPr>
                <w:i/>
                <w:iCs/>
              </w:rPr>
              <w:t xml:space="preserve">lifelines </w:t>
            </w:r>
            <w:proofErr w:type="spellStart"/>
            <w:r w:rsidR="00DB399E">
              <w:t>dari</w:t>
            </w:r>
            <w:proofErr w:type="spellEnd"/>
            <w:r w:rsidR="00DB399E">
              <w:t xml:space="preserve"> </w:t>
            </w:r>
            <w:proofErr w:type="spellStart"/>
            <w:r w:rsidR="00DB399E">
              <w:t>sebuah</w:t>
            </w:r>
            <w:proofErr w:type="spellEnd"/>
            <w:r w:rsidR="00DB399E">
              <w:t xml:space="preserve"> </w:t>
            </w:r>
            <w:proofErr w:type="spellStart"/>
            <w:r w:rsidR="00DB399E">
              <w:t>interaksi</w:t>
            </w:r>
            <w:proofErr w:type="spellEnd"/>
            <w:r w:rsidR="00DB399E">
              <w:t>.</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347D0362" w:rsidR="00DB399E" w:rsidRDefault="00DB399E" w:rsidP="00714F8D">
            <w:pPr>
              <w:pStyle w:val="ListParagraph"/>
              <w:ind w:left="0"/>
            </w:pPr>
            <w:r w:rsidRPr="00DB399E">
              <w:rPr>
                <w:noProof/>
              </w:rPr>
              <w:drawing>
                <wp:anchor distT="0" distB="0" distL="114300" distR="114300" simplePos="0" relativeHeight="251670016" behindDoc="1" locked="0" layoutInCell="1" allowOverlap="1" wp14:anchorId="6926BADB" wp14:editId="71BA7850">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w:t>
            </w:r>
            <w:proofErr w:type="spellStart"/>
            <w:r>
              <w:t>Self Message</w:t>
            </w:r>
            <w:proofErr w:type="spellEnd"/>
            <w:r>
              <w:t>)</w:t>
            </w:r>
          </w:p>
        </w:tc>
        <w:tc>
          <w:tcPr>
            <w:tcW w:w="4013" w:type="dxa"/>
          </w:tcPr>
          <w:p w14:paraId="7069F35A" w14:textId="745F7A31" w:rsidR="00714F8D" w:rsidRPr="00DB399E" w:rsidRDefault="00DB399E" w:rsidP="00714F8D">
            <w:pPr>
              <w:pStyle w:val="ListParagraph"/>
              <w:ind w:left="0"/>
            </w:pPr>
            <w:proofErr w:type="spellStart"/>
            <w:r>
              <w:t>Simbol</w:t>
            </w:r>
            <w:proofErr w:type="spellEnd"/>
            <w:r>
              <w:t xml:space="preserve"> </w:t>
            </w:r>
            <w:proofErr w:type="spellStart"/>
            <w:r>
              <w:rPr>
                <w:i/>
                <w:iCs/>
              </w:rPr>
              <w:t>self message</w:t>
            </w:r>
            <w:proofErr w:type="spellEnd"/>
            <w:r>
              <w:rPr>
                <w:i/>
                <w:iCs/>
              </w:rPr>
              <w:t xml:space="preserve"> </w:t>
            </w:r>
            <w:proofErr w:type="spellStart"/>
            <w:r>
              <w:t>ini</w:t>
            </w:r>
            <w:proofErr w:type="spellEnd"/>
            <w:r>
              <w:t xml:space="preserve"> </w:t>
            </w:r>
            <w:proofErr w:type="spellStart"/>
            <w:r>
              <w:t>pesan</w:t>
            </w:r>
            <w:proofErr w:type="spellEnd"/>
            <w:r>
              <w:t xml:space="preserve"> </w:t>
            </w:r>
            <w:proofErr w:type="spellStart"/>
            <w:r>
              <w:t>mandiri</w:t>
            </w:r>
            <w:proofErr w:type="spellEnd"/>
            <w:r>
              <w:t xml:space="preserve"> yang </w:t>
            </w:r>
            <w:proofErr w:type="spellStart"/>
            <w:r>
              <w:t>digunakna</w:t>
            </w:r>
            <w:proofErr w:type="spellEnd"/>
            <w:r>
              <w:t xml:space="preserve"> </w:t>
            </w:r>
            <w:proofErr w:type="spellStart"/>
            <w:r>
              <w:t>untuk</w:t>
            </w:r>
            <w:proofErr w:type="spellEnd"/>
            <w:r>
              <w:t xml:space="preserve"> </w:t>
            </w:r>
            <w:proofErr w:type="spellStart"/>
            <w:r>
              <w:t>mendefinikan</w:t>
            </w:r>
            <w:proofErr w:type="spellEnd"/>
            <w:r>
              <w:t xml:space="preserve"> </w:t>
            </w:r>
            <w:proofErr w:type="spellStart"/>
            <w:r>
              <w:t>komunikasi</w:t>
            </w:r>
            <w:proofErr w:type="spellEnd"/>
            <w:r>
              <w:t xml:space="preserve"> </w:t>
            </w:r>
            <w:proofErr w:type="spellStart"/>
            <w:r>
              <w:t>tertentu</w:t>
            </w:r>
            <w:proofErr w:type="spellEnd"/>
            <w:r>
              <w:t xml:space="preserve"> </w:t>
            </w:r>
            <w:proofErr w:type="spellStart"/>
            <w:r>
              <w:t>antaa</w:t>
            </w:r>
            <w:proofErr w:type="spellEnd"/>
            <w:r>
              <w:t xml:space="preserve"> </w:t>
            </w:r>
            <w:r>
              <w:rPr>
                <w:i/>
                <w:iCs/>
              </w:rPr>
              <w:t xml:space="preserve">lifelines </w:t>
            </w:r>
            <w:proofErr w:type="spellStart"/>
            <w:r>
              <w:t>dari</w:t>
            </w:r>
            <w:proofErr w:type="spellEnd"/>
            <w:r>
              <w:t xml:space="preserve"> </w:t>
            </w:r>
            <w:proofErr w:type="spellStart"/>
            <w:r>
              <w:t>sebuah</w:t>
            </w:r>
            <w:proofErr w:type="spellEnd"/>
            <w:r>
              <w:t xml:space="preserve"> </w:t>
            </w:r>
            <w:proofErr w:type="spellStart"/>
            <w:r>
              <w:t>interaksi</w:t>
            </w:r>
            <w:proofErr w:type="spellEnd"/>
            <w:r>
              <w:t>.</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71040" behindDoc="1" locked="0" layoutInCell="1" allowOverlap="1" wp14:anchorId="6A62119D" wp14:editId="19A69591">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proofErr w:type="spellStart"/>
            <w:r>
              <w:t>Simbol</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menghancurkan</w:t>
            </w:r>
            <w:proofErr w:type="spellEnd"/>
            <w:r>
              <w:t xml:space="preserve"> </w:t>
            </w:r>
            <w:proofErr w:type="spellStart"/>
            <w:r>
              <w:t>pesan</w:t>
            </w:r>
            <w:proofErr w:type="spellEnd"/>
            <w:r>
              <w:t xml:space="preserve"> </w:t>
            </w:r>
            <w:proofErr w:type="spellStart"/>
            <w:r>
              <w:t>atau</w:t>
            </w:r>
            <w:proofErr w:type="spellEnd"/>
            <w:r>
              <w:t xml:space="preserve"> </w:t>
            </w:r>
            <w:proofErr w:type="spellStart"/>
            <w:r>
              <w:t>siklus</w:t>
            </w:r>
            <w:proofErr w:type="spellEnd"/>
            <w:r>
              <w:t xml:space="preserve"> </w:t>
            </w:r>
            <w:proofErr w:type="spellStart"/>
            <w:r>
              <w:t>hidup</w:t>
            </w:r>
            <w:proofErr w:type="spellEnd"/>
            <w:r>
              <w:t xml:space="preserve">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lastRenderedPageBreak/>
              <w:t>6</w:t>
            </w:r>
          </w:p>
        </w:tc>
        <w:tc>
          <w:tcPr>
            <w:tcW w:w="3366" w:type="dxa"/>
          </w:tcPr>
          <w:p w14:paraId="5902CD40" w14:textId="465F20E1" w:rsidR="00DB399E" w:rsidRDefault="00DB399E" w:rsidP="00DB399E">
            <w:pPr>
              <w:pStyle w:val="ListParagraph"/>
              <w:ind w:left="0"/>
              <w:jc w:val="center"/>
            </w:pPr>
            <w:r w:rsidRPr="00DB399E">
              <w:rPr>
                <w:noProof/>
              </w:rPr>
              <w:drawing>
                <wp:anchor distT="0" distB="0" distL="114300" distR="114300" simplePos="0" relativeHeight="251672064" behindDoc="1" locked="0" layoutInCell="1" allowOverlap="1" wp14:anchorId="0491D2BD" wp14:editId="26C4A2EF">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proofErr w:type="spellStart"/>
            <w:r>
              <w:t>Simbol</w:t>
            </w:r>
            <w:proofErr w:type="spellEnd"/>
            <w:r>
              <w:t xml:space="preserve"> </w:t>
            </w:r>
            <w:r>
              <w:rPr>
                <w:i/>
                <w:iCs/>
              </w:rPr>
              <w:t xml:space="preserve">note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catatan</w:t>
            </w:r>
            <w:proofErr w:type="spellEnd"/>
            <w:r>
              <w:t xml:space="preserve"> </w:t>
            </w:r>
            <w:proofErr w:type="spellStart"/>
            <w:r>
              <w:t>atau</w:t>
            </w:r>
            <w:proofErr w:type="spellEnd"/>
            <w:r>
              <w:t xml:space="preserve"> </w:t>
            </w:r>
            <w:proofErr w:type="spellStart"/>
            <w:r>
              <w:t>lampiran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komentar</w:t>
            </w:r>
            <w:proofErr w:type="spellEnd"/>
            <w:r>
              <w:t xml:space="preserve"> </w:t>
            </w:r>
            <w:proofErr w:type="spellStart"/>
            <w:r>
              <w:t>elemen</w:t>
            </w:r>
            <w:proofErr w:type="spellEnd"/>
            <w:r>
              <w:t>.</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6872C3CB" w:rsidR="00826E86" w:rsidRDefault="00826E86" w:rsidP="00DB399E">
            <w:pPr>
              <w:pStyle w:val="ListParagraph"/>
              <w:ind w:left="0"/>
              <w:jc w:val="center"/>
            </w:pPr>
            <w:r w:rsidRPr="00826E86">
              <w:rPr>
                <w:noProof/>
              </w:rPr>
              <w:drawing>
                <wp:anchor distT="0" distB="0" distL="114300" distR="114300" simplePos="0" relativeHeight="251677184" behindDoc="1" locked="0" layoutInCell="1" allowOverlap="1" wp14:anchorId="1FD7ECF7" wp14:editId="60AB7AB2">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proofErr w:type="spellStart"/>
            <w:r>
              <w:t>Simbol</w:t>
            </w:r>
            <w:proofErr w:type="spellEnd"/>
            <w:r>
              <w:t xml:space="preserve"> </w:t>
            </w:r>
            <w:r>
              <w:rPr>
                <w:i/>
                <w:iCs/>
              </w:rPr>
              <w:t xml:space="preserve">entity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sebuah</w:t>
            </w:r>
            <w:proofErr w:type="spellEnd"/>
            <w:r>
              <w:t xml:space="preserve"> </w:t>
            </w:r>
            <w:proofErr w:type="spellStart"/>
            <w:r>
              <w:t>hubungan</w:t>
            </w:r>
            <w:proofErr w:type="spellEnd"/>
            <w:r>
              <w:t xml:space="preserve"> yang </w:t>
            </w:r>
            <w:proofErr w:type="spellStart"/>
            <w:r>
              <w:t>akan</w:t>
            </w:r>
            <w:proofErr w:type="spellEnd"/>
            <w:r>
              <w:t xml:space="preserve"> </w:t>
            </w:r>
            <w:proofErr w:type="spellStart"/>
            <w:r>
              <w:t>dilakukan</w:t>
            </w:r>
            <w:proofErr w:type="spellEnd"/>
            <w:r>
              <w:t>.</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6E8BABAA" w:rsidR="00826E86" w:rsidRDefault="00826E86" w:rsidP="00DB399E">
            <w:pPr>
              <w:pStyle w:val="ListParagraph"/>
              <w:ind w:left="0"/>
              <w:jc w:val="center"/>
            </w:pPr>
            <w:r w:rsidRPr="00826E86">
              <w:rPr>
                <w:noProof/>
              </w:rPr>
              <w:drawing>
                <wp:anchor distT="0" distB="0" distL="114300" distR="114300" simplePos="0" relativeHeight="251678208" behindDoc="1" locked="0" layoutInCell="1" allowOverlap="1" wp14:anchorId="01C2008E" wp14:editId="2D8EF0A2">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proofErr w:type="spellStart"/>
            <w:r>
              <w:t>Simbol</w:t>
            </w:r>
            <w:proofErr w:type="spellEnd"/>
            <w:r>
              <w:t xml:space="preserve"> </w:t>
            </w:r>
            <w:r>
              <w:rPr>
                <w:i/>
                <w:iCs/>
              </w:rPr>
              <w:t xml:space="preserve">boundary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gambaran</w:t>
            </w:r>
            <w:proofErr w:type="spellEnd"/>
            <w:r>
              <w:t xml:space="preserve"> </w:t>
            </w:r>
            <w:proofErr w:type="spellStart"/>
            <w:r>
              <w:t>dari</w:t>
            </w:r>
            <w:proofErr w:type="spellEnd"/>
            <w:r>
              <w:t xml:space="preserve"> form.</w:t>
            </w:r>
          </w:p>
        </w:tc>
      </w:tr>
    </w:tbl>
    <w:p w14:paraId="4918576F" w14:textId="2F5E9275" w:rsidR="00714F8D" w:rsidRDefault="00714F8D" w:rsidP="00714F8D">
      <w:pPr>
        <w:pStyle w:val="ListParagraph"/>
        <w:ind w:left="0" w:firstLine="426"/>
      </w:pPr>
    </w:p>
    <w:p w14:paraId="0844BA3B" w14:textId="266C3145" w:rsidR="00714F8D" w:rsidRDefault="00714F8D" w:rsidP="00FF2590">
      <w:pPr>
        <w:pStyle w:val="ListParagraph"/>
        <w:numPr>
          <w:ilvl w:val="0"/>
          <w:numId w:val="23"/>
        </w:numPr>
        <w:ind w:left="426" w:hanging="426"/>
      </w:pPr>
      <w:r>
        <w:t>Activity Diagram</w:t>
      </w:r>
    </w:p>
    <w:p w14:paraId="27FB6155" w14:textId="6CDCD996" w:rsidR="00826E86" w:rsidRDefault="00826E86" w:rsidP="00826E86">
      <w:pPr>
        <w:ind w:firstLine="426"/>
      </w:pPr>
      <w:r>
        <w:t xml:space="preserve">Pada Entity Relationship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Adapun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65AF5C8B" w14:textId="1B12E5D8" w:rsidR="00DF23AE" w:rsidRDefault="00DF23AE" w:rsidP="00FA382F">
      <w:pPr>
        <w:pStyle w:val="Caption"/>
        <w:keepNext/>
        <w:jc w:val="center"/>
      </w:pPr>
      <w:bookmarkStart w:id="41"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w:t>
      </w:r>
      <w:proofErr w:type="spellStart"/>
      <w:r>
        <w:t>Simbol</w:t>
      </w:r>
      <w:proofErr w:type="spellEnd"/>
      <w:r>
        <w:t xml:space="preserve"> Activity Diagram</w:t>
      </w:r>
      <w:bookmarkEnd w:id="41"/>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proofErr w:type="spellStart"/>
            <w:r w:rsidRPr="00DF23AE">
              <w:rPr>
                <w:b/>
                <w:bCs/>
              </w:rPr>
              <w:t>Simbol</w:t>
            </w:r>
            <w:proofErr w:type="spellEnd"/>
          </w:p>
        </w:tc>
        <w:tc>
          <w:tcPr>
            <w:tcW w:w="3963" w:type="dxa"/>
          </w:tcPr>
          <w:p w14:paraId="31D8358A" w14:textId="22FA566F" w:rsidR="00826E86" w:rsidRPr="00DF23AE" w:rsidRDefault="00B51CB3" w:rsidP="00DF23AE">
            <w:pPr>
              <w:rPr>
                <w:b/>
                <w:bCs/>
              </w:rPr>
            </w:pPr>
            <w:proofErr w:type="spellStart"/>
            <w:r w:rsidRPr="00DF23AE">
              <w:rPr>
                <w:b/>
                <w:bCs/>
              </w:rPr>
              <w:t>Deskripsi</w:t>
            </w:r>
            <w:proofErr w:type="spellEnd"/>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2A9057A6" w:rsidR="00B51CB3" w:rsidRDefault="00B51CB3" w:rsidP="00EB476B">
            <w:pPr>
              <w:jc w:val="center"/>
            </w:pPr>
            <w:r>
              <w:rPr>
                <w:noProof/>
              </w:rPr>
              <w:drawing>
                <wp:anchor distT="0" distB="0" distL="114300" distR="114300" simplePos="0" relativeHeight="251688448" behindDoc="1" locked="0" layoutInCell="1" hidden="0" allowOverlap="1" wp14:anchorId="66477036" wp14:editId="6AE74861">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w:t>
            </w:r>
            <w:proofErr w:type="spellStart"/>
            <w:r>
              <w:t>Swimline</w:t>
            </w:r>
            <w:proofErr w:type="spellEnd"/>
            <w:r>
              <w:t>)</w:t>
            </w:r>
          </w:p>
        </w:tc>
        <w:tc>
          <w:tcPr>
            <w:tcW w:w="3963" w:type="dxa"/>
          </w:tcPr>
          <w:p w14:paraId="5BCAA451" w14:textId="5A3CCDBD" w:rsidR="00826E86" w:rsidRPr="00EB476B" w:rsidRDefault="00EB476B" w:rsidP="001807FF">
            <w:proofErr w:type="spellStart"/>
            <w:r>
              <w:t>Simbol</w:t>
            </w:r>
            <w:proofErr w:type="spellEnd"/>
            <w:r>
              <w:t xml:space="preserve"> </w:t>
            </w:r>
            <w:proofErr w:type="spellStart"/>
            <w:r>
              <w:rPr>
                <w:i/>
                <w:iCs/>
              </w:rPr>
              <w:t>Swimline</w:t>
            </w:r>
            <w:proofErr w:type="spellEnd"/>
            <w:r>
              <w:rPr>
                <w:i/>
                <w:iCs/>
              </w:rPr>
              <w:t xml:space="preserv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siapa</w:t>
            </w:r>
            <w:proofErr w:type="spellEnd"/>
            <w:r w:rsidR="00BE1AFF">
              <w:t xml:space="preserve"> yang </w:t>
            </w:r>
            <w:proofErr w:type="spellStart"/>
            <w:r w:rsidR="00BE1AFF">
              <w:t>bertanggung</w:t>
            </w:r>
            <w:proofErr w:type="spellEnd"/>
            <w:r w:rsidR="00BE1AFF">
              <w:t xml:space="preserve"> </w:t>
            </w:r>
            <w:proofErr w:type="spellStart"/>
            <w:r w:rsidR="00BE1AFF">
              <w:t>jawab</w:t>
            </w:r>
            <w:proofErr w:type="spellEnd"/>
            <w:r w:rsidR="00BE1AFF">
              <w:t xml:space="preserve"> </w:t>
            </w:r>
            <w:proofErr w:type="spellStart"/>
            <w:r w:rsidR="00BE1AFF">
              <w:t>dalam</w:t>
            </w:r>
            <w:proofErr w:type="spellEnd"/>
            <w:r w:rsidR="00BE1AFF">
              <w:t xml:space="preserve"> </w:t>
            </w:r>
            <w:proofErr w:type="spellStart"/>
            <w:r w:rsidR="00BE1AFF">
              <w:t>melakukan</w:t>
            </w:r>
            <w:proofErr w:type="spellEnd"/>
            <w:r w:rsidR="00BE1AFF">
              <w:t xml:space="preserve"> </w:t>
            </w:r>
            <w:proofErr w:type="spellStart"/>
            <w:r w:rsidR="00BE1AFF">
              <w:t>aktivitas</w:t>
            </w:r>
            <w:proofErr w:type="spellEnd"/>
            <w:r w:rsidR="00BE1AFF">
              <w:t xml:space="preserve"> pada </w:t>
            </w:r>
            <w:proofErr w:type="spellStart"/>
            <w:r w:rsidR="00BE1AFF">
              <w:t>suatu</w:t>
            </w:r>
            <w:proofErr w:type="spellEnd"/>
            <w:r w:rsidR="00BE1AFF">
              <w:t xml:space="preserve">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2A262B3E" w:rsidR="00B51CB3" w:rsidRDefault="00B51CB3" w:rsidP="00EB476B">
            <w:pPr>
              <w:jc w:val="center"/>
            </w:pPr>
            <w:r>
              <w:rPr>
                <w:noProof/>
              </w:rPr>
              <w:drawing>
                <wp:anchor distT="0" distB="0" distL="114300" distR="114300" simplePos="0" relativeHeight="251689472" behindDoc="1" locked="0" layoutInCell="1" allowOverlap="1" wp14:anchorId="5DDF981B" wp14:editId="45D08E7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proofErr w:type="spellStart"/>
            <w:r>
              <w:t>Simbol</w:t>
            </w:r>
            <w:proofErr w:type="spellEnd"/>
            <w:r>
              <w:t xml:space="preserve"> </w:t>
            </w:r>
            <w:r>
              <w:rPr>
                <w:i/>
                <w:iCs/>
              </w:rPr>
              <w:t xml:space="preserve">initial state </w:t>
            </w:r>
            <w:proofErr w:type="spellStart"/>
            <w:r>
              <w:t>digunakan</w:t>
            </w:r>
            <w:proofErr w:type="spellEnd"/>
            <w:r>
              <w:t xml:space="preserve"> </w:t>
            </w:r>
            <w:proofErr w:type="spellStart"/>
            <w:r>
              <w:t>untuk</w:t>
            </w:r>
            <w:proofErr w:type="spellEnd"/>
            <w:r>
              <w:t xml:space="preserve"> </w:t>
            </w:r>
            <w:proofErr w:type="spellStart"/>
            <w:r>
              <w:t>memulai</w:t>
            </w:r>
            <w:proofErr w:type="spellEnd"/>
            <w:r>
              <w:t xml:space="preserve"> </w:t>
            </w:r>
            <w:proofErr w:type="spellStart"/>
            <w:r>
              <w:t>suatu</w:t>
            </w:r>
            <w:proofErr w:type="spellEnd"/>
            <w:r>
              <w:t xml:space="preserve"> </w:t>
            </w:r>
            <w:proofErr w:type="spellStart"/>
            <w:r>
              <w:t>alur</w:t>
            </w:r>
            <w:proofErr w:type="spellEnd"/>
            <w:r>
              <w:t xml:space="preserve">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09339DB6" w:rsidR="00826E86" w:rsidRDefault="00B51CB3" w:rsidP="00EB476B">
            <w:pPr>
              <w:jc w:val="center"/>
            </w:pPr>
            <w:r w:rsidRPr="00B51CB3">
              <w:rPr>
                <w:noProof/>
              </w:rPr>
              <w:drawing>
                <wp:anchor distT="0" distB="0" distL="114300" distR="114300" simplePos="0" relativeHeight="251691520" behindDoc="1" locked="0" layoutInCell="1" allowOverlap="1" wp14:anchorId="0A41713F" wp14:editId="6CF5AA1E">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lastRenderedPageBreak/>
              <w:t>(</w:t>
            </w:r>
            <w:r w:rsidR="00EB476B">
              <w:t>Activity</w:t>
            </w:r>
            <w:r>
              <w:t>)</w:t>
            </w:r>
          </w:p>
        </w:tc>
        <w:tc>
          <w:tcPr>
            <w:tcW w:w="3963" w:type="dxa"/>
          </w:tcPr>
          <w:p w14:paraId="3BBF4E92" w14:textId="4FEE43C7" w:rsidR="00826E86" w:rsidRPr="00EB476B" w:rsidRDefault="00EB476B" w:rsidP="001807FF">
            <w:proofErr w:type="spellStart"/>
            <w:r>
              <w:lastRenderedPageBreak/>
              <w:t>Simbol</w:t>
            </w:r>
            <w:proofErr w:type="spellEnd"/>
            <w:r>
              <w:t xml:space="preserve"> </w:t>
            </w:r>
            <w:r w:rsidRPr="00EB476B">
              <w:rPr>
                <w:i/>
                <w:iCs/>
              </w:rPr>
              <w:t>activity</w:t>
            </w:r>
            <w:r>
              <w:rPr>
                <w:i/>
                <w:iCs/>
              </w:rP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w:t>
            </w:r>
            <w:proofErr w:type="spellStart"/>
            <w:r>
              <w:t>sebuah</w:t>
            </w:r>
            <w:proofErr w:type="spellEnd"/>
            <w:r>
              <w:t xml:space="preserve"> </w:t>
            </w:r>
            <w:proofErr w:type="spellStart"/>
            <w:r>
              <w:t>aktivitas</w:t>
            </w:r>
            <w:proofErr w:type="spellEnd"/>
            <w:r>
              <w:t xml:space="preserve"> </w:t>
            </w:r>
            <w:proofErr w:type="spellStart"/>
            <w:r>
              <w:t>atau</w:t>
            </w:r>
            <w:proofErr w:type="spellEnd"/>
            <w:r>
              <w:t xml:space="preserve"> </w:t>
            </w:r>
            <w:proofErr w:type="spellStart"/>
            <w:r>
              <w:lastRenderedPageBreak/>
              <w:t>pekerjaan</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aliran</w:t>
            </w:r>
            <w:proofErr w:type="spellEnd"/>
            <w:r>
              <w:t xml:space="preserve"> </w:t>
            </w:r>
            <w:proofErr w:type="spellStart"/>
            <w:r>
              <w:t>kerja</w:t>
            </w:r>
            <w:proofErr w:type="spellEnd"/>
            <w:r>
              <w:t>.</w:t>
            </w:r>
          </w:p>
        </w:tc>
      </w:tr>
      <w:tr w:rsidR="00826E86" w14:paraId="6452797C" w14:textId="77777777" w:rsidTr="001807FF">
        <w:tc>
          <w:tcPr>
            <w:tcW w:w="562" w:type="dxa"/>
          </w:tcPr>
          <w:p w14:paraId="781DE34B" w14:textId="7928A10E" w:rsidR="00826E86" w:rsidRDefault="00B51CB3" w:rsidP="00DF23AE">
            <w:pPr>
              <w:jc w:val="center"/>
            </w:pPr>
            <w:r>
              <w:lastRenderedPageBreak/>
              <w:t>4</w:t>
            </w:r>
          </w:p>
        </w:tc>
        <w:tc>
          <w:tcPr>
            <w:tcW w:w="3402" w:type="dxa"/>
          </w:tcPr>
          <w:p w14:paraId="2B3C1DBC" w14:textId="7B17E5DF" w:rsidR="00826E86" w:rsidRDefault="00EB476B" w:rsidP="00EB476B">
            <w:pPr>
              <w:jc w:val="center"/>
            </w:pPr>
            <w:r w:rsidRPr="00EB476B">
              <w:rPr>
                <w:noProof/>
              </w:rPr>
              <w:drawing>
                <wp:anchor distT="0" distB="0" distL="114300" distR="114300" simplePos="0" relativeHeight="251694592" behindDoc="1" locked="0" layoutInCell="1" allowOverlap="1" wp14:anchorId="0D14B57D" wp14:editId="278C20A9">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proofErr w:type="spellStart"/>
            <w:r>
              <w:t>Simbol</w:t>
            </w:r>
            <w:proofErr w:type="spellEnd"/>
            <w:r>
              <w:t xml:space="preserve"> </w:t>
            </w:r>
            <w:r>
              <w:rPr>
                <w:i/>
                <w:iCs/>
              </w:rPr>
              <w:t xml:space="preserve">decision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pilihan</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konsidi</w:t>
            </w:r>
            <w:proofErr w:type="spellEnd"/>
            <w:r>
              <w:t xml:space="preserve"> </w:t>
            </w:r>
            <w:proofErr w:type="spellStart"/>
            <w:r>
              <w:t>atau</w:t>
            </w:r>
            <w:proofErr w:type="spellEnd"/>
            <w:r>
              <w:t xml:space="preserve"> </w:t>
            </w:r>
            <w:proofErr w:type="spellStart"/>
            <w:r>
              <w:t>cabang-cabang</w:t>
            </w:r>
            <w:proofErr w:type="spellEnd"/>
            <w:r>
              <w:t xml:space="preserve"> </w:t>
            </w:r>
            <w:proofErr w:type="spellStart"/>
            <w:r>
              <w:t>aktivitas</w:t>
            </w:r>
            <w:proofErr w:type="spellEnd"/>
            <w:r>
              <w:t>.</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33554A16" w:rsidR="00EB476B" w:rsidRDefault="00EB476B" w:rsidP="00EB476B">
            <w:pPr>
              <w:jc w:val="center"/>
            </w:pPr>
            <w:r w:rsidRPr="00EB476B">
              <w:rPr>
                <w:noProof/>
              </w:rPr>
              <w:drawing>
                <wp:anchor distT="0" distB="0" distL="114300" distR="114300" simplePos="0" relativeHeight="251696640" behindDoc="0" locked="0" layoutInCell="1" allowOverlap="1" wp14:anchorId="2EC4D25C" wp14:editId="45CDAC44">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proofErr w:type="spellStart"/>
            <w:r>
              <w:t>Simbol</w:t>
            </w:r>
            <w:proofErr w:type="spellEnd"/>
            <w:r>
              <w:t xml:space="preserve"> </w:t>
            </w:r>
            <w:r>
              <w:rPr>
                <w:i/>
                <w:iCs/>
              </w:rPr>
              <w:t xml:space="preserve">join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asosiasi</w:t>
            </w:r>
            <w:proofErr w:type="spellEnd"/>
            <w:r>
              <w:t xml:space="preserve"> </w:t>
            </w:r>
            <w:proofErr w:type="spellStart"/>
            <w:r>
              <w:t>penggabungan</w:t>
            </w:r>
            <w:proofErr w:type="spellEnd"/>
            <w:r>
              <w:t xml:space="preserve"> </w:t>
            </w:r>
            <w:proofErr w:type="spellStart"/>
            <w:r>
              <w:t>dimana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aktivitas</w:t>
            </w:r>
            <w:proofErr w:type="spellEnd"/>
            <w:r>
              <w:t xml:space="preserve"> </w:t>
            </w:r>
            <w:proofErr w:type="spellStart"/>
            <w:r>
              <w:t>digabungkan</w:t>
            </w:r>
            <w:proofErr w:type="spellEnd"/>
            <w:r>
              <w:t xml:space="preserve"> </w:t>
            </w:r>
            <w:proofErr w:type="spellStart"/>
            <w:r>
              <w:t>menjadi</w:t>
            </w:r>
            <w:proofErr w:type="spellEnd"/>
            <w:r>
              <w:t xml:space="preserve"> </w:t>
            </w:r>
            <w:proofErr w:type="spellStart"/>
            <w:r>
              <w:t>satu</w:t>
            </w:r>
            <w:proofErr w:type="spellEnd"/>
            <w:r>
              <w:t>.</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77777777" w:rsidR="00EB476B" w:rsidRDefault="00EB476B" w:rsidP="00EB476B">
            <w:pPr>
              <w:jc w:val="center"/>
            </w:pPr>
            <w:r>
              <w:rPr>
                <w:noProof/>
              </w:rPr>
              <w:drawing>
                <wp:anchor distT="0" distB="0" distL="114300" distR="114300" simplePos="0" relativeHeight="251697664" behindDoc="1" locked="0" layoutInCell="1" allowOverlap="1" wp14:anchorId="228FB1F1" wp14:editId="7E56815E">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proofErr w:type="spellStart"/>
            <w:r>
              <w:t>Simbol</w:t>
            </w:r>
            <w:proofErr w:type="spellEnd"/>
            <w:r>
              <w:t xml:space="preserve"> </w:t>
            </w:r>
            <w:r>
              <w:rPr>
                <w:i/>
                <w:iCs/>
              </w:rPr>
              <w:t xml:space="preserve">final state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dimana</w:t>
            </w:r>
            <w:proofErr w:type="spellEnd"/>
            <w:r w:rsidR="00BE1AFF">
              <w:t xml:space="preserve"> </w:t>
            </w:r>
            <w:proofErr w:type="spellStart"/>
            <w:r w:rsidR="00BE1AFF">
              <w:t>aliran</w:t>
            </w:r>
            <w:proofErr w:type="spellEnd"/>
            <w:r w:rsidR="00BE1AFF">
              <w:t xml:space="preserve"> </w:t>
            </w:r>
            <w:proofErr w:type="spellStart"/>
            <w:r w:rsidR="00BE1AFF">
              <w:t>kerja</w:t>
            </w:r>
            <w:proofErr w:type="spellEnd"/>
            <w:r w:rsidR="00BE1AFF">
              <w:t xml:space="preserve"> </w:t>
            </w:r>
            <w:proofErr w:type="spellStart"/>
            <w:r w:rsidR="00BE1AFF">
              <w:t>diakhiri</w:t>
            </w:r>
            <w:proofErr w:type="spellEnd"/>
            <w:r w:rsidR="00BE1AFF">
              <w:t>.</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82"/>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60860538" w:rsidR="00AA549F" w:rsidRDefault="00AA549F" w:rsidP="00040376">
      <w:pPr>
        <w:pStyle w:val="Heading1"/>
        <w:numPr>
          <w:ilvl w:val="0"/>
          <w:numId w:val="0"/>
        </w:numPr>
        <w:rPr>
          <w:szCs w:val="22"/>
          <w:lang w:val="en-US"/>
        </w:rPr>
      </w:pPr>
      <w:bookmarkStart w:id="42" w:name="_Toc25163846"/>
      <w:bookmarkStart w:id="43" w:name="_Toc80034208"/>
      <w:bookmarkStart w:id="44" w:name="_Toc83115710"/>
      <w:r w:rsidRPr="00AA549F">
        <w:rPr>
          <w:szCs w:val="22"/>
        </w:rPr>
        <w:lastRenderedPageBreak/>
        <w:t xml:space="preserve">BAB I </w:t>
      </w:r>
      <w:r w:rsidRPr="00AA549F">
        <w:rPr>
          <w:szCs w:val="22"/>
        </w:rPr>
        <w:br w:type="textWrapping" w:clear="all"/>
      </w:r>
      <w:bookmarkEnd w:id="42"/>
      <w:r w:rsidR="00040376">
        <w:rPr>
          <w:szCs w:val="22"/>
          <w:lang w:val="en-US"/>
        </w:rPr>
        <w:t>PENDAHULUAN</w:t>
      </w:r>
      <w:bookmarkEnd w:id="43"/>
      <w:bookmarkEnd w:id="44"/>
    </w:p>
    <w:p w14:paraId="04042E60" w14:textId="501A3226" w:rsidR="00AA549F" w:rsidRDefault="00040376" w:rsidP="00542F54">
      <w:pPr>
        <w:pStyle w:val="Heading2"/>
        <w:ind w:left="567" w:hanging="567"/>
        <w:rPr>
          <w:lang w:val="en-US"/>
        </w:rPr>
      </w:pPr>
      <w:bookmarkStart w:id="45" w:name="_Toc80034209"/>
      <w:bookmarkStart w:id="46" w:name="_Toc83115711"/>
      <w:commentRangeStart w:id="47"/>
      <w:proofErr w:type="spellStart"/>
      <w:r>
        <w:rPr>
          <w:lang w:val="en-US"/>
        </w:rPr>
        <w:t>Latar</w:t>
      </w:r>
      <w:proofErr w:type="spellEnd"/>
      <w:r>
        <w:rPr>
          <w:lang w:val="en-US"/>
        </w:rPr>
        <w:t xml:space="preserve"> </w:t>
      </w:r>
      <w:proofErr w:type="spellStart"/>
      <w:r>
        <w:rPr>
          <w:lang w:val="en-US"/>
        </w:rPr>
        <w:t>Belakang</w:t>
      </w:r>
      <w:bookmarkEnd w:id="45"/>
      <w:bookmarkEnd w:id="46"/>
      <w:commentRangeEnd w:id="47"/>
      <w:proofErr w:type="spellEnd"/>
      <w:r w:rsidR="00C9617C">
        <w:rPr>
          <w:rStyle w:val="CommentReference"/>
          <w:rFonts w:eastAsia="Times New Roman"/>
          <w:b w:val="0"/>
          <w:lang w:val="en-US"/>
        </w:rPr>
        <w:commentReference w:id="47"/>
      </w:r>
    </w:p>
    <w:p w14:paraId="2E70C218" w14:textId="7761F134" w:rsidR="008B4D81" w:rsidRPr="008B4D81" w:rsidRDefault="008B4D81" w:rsidP="008B4D81">
      <w:pPr>
        <w:ind w:firstLine="567"/>
      </w:pPr>
      <w:proofErr w:type="spellStart"/>
      <w:r w:rsidRPr="008B4D81">
        <w:t>Perkembangan</w:t>
      </w:r>
      <w:proofErr w:type="spellEnd"/>
      <w:r w:rsidRPr="008B4D81">
        <w:t xml:space="preserve"> </w:t>
      </w:r>
      <w:proofErr w:type="spellStart"/>
      <w:r w:rsidRPr="008B4D81">
        <w:t>teknologi</w:t>
      </w:r>
      <w:proofErr w:type="spellEnd"/>
      <w:r w:rsidRPr="008B4D81">
        <w:t xml:space="preserve"> </w:t>
      </w:r>
      <w:proofErr w:type="spellStart"/>
      <w:r w:rsidRPr="008B4D81">
        <w:t>semakin</w:t>
      </w:r>
      <w:proofErr w:type="spellEnd"/>
      <w:r w:rsidRPr="008B4D81">
        <w:t xml:space="preserve"> lama </w:t>
      </w:r>
      <w:proofErr w:type="spellStart"/>
      <w:r w:rsidRPr="008B4D81">
        <w:t>akan</w:t>
      </w:r>
      <w:proofErr w:type="spellEnd"/>
      <w:r w:rsidRPr="008B4D81">
        <w:t xml:space="preserve"> </w:t>
      </w:r>
      <w:proofErr w:type="spellStart"/>
      <w:r w:rsidRPr="008B4D81">
        <w:t>semakin</w:t>
      </w:r>
      <w:proofErr w:type="spellEnd"/>
      <w:r w:rsidRPr="008B4D81">
        <w:t xml:space="preserve"> </w:t>
      </w:r>
      <w:proofErr w:type="spellStart"/>
      <w:r w:rsidRPr="008B4D81">
        <w:t>berkembang</w:t>
      </w:r>
      <w:proofErr w:type="spellEnd"/>
      <w:r w:rsidRPr="008B4D81">
        <w:t xml:space="preserve"> </w:t>
      </w:r>
      <w:proofErr w:type="spellStart"/>
      <w:r w:rsidRPr="008B4D81">
        <w:t>dengan</w:t>
      </w:r>
      <w:proofErr w:type="spellEnd"/>
      <w:r w:rsidRPr="008B4D81">
        <w:t xml:space="preserve"> </w:t>
      </w:r>
      <w:proofErr w:type="spellStart"/>
      <w:r w:rsidRPr="008B4D81">
        <w:t>lingkungan</w:t>
      </w:r>
      <w:proofErr w:type="spellEnd"/>
      <w:r w:rsidRPr="008B4D81">
        <w:t xml:space="preserve"> yang </w:t>
      </w:r>
      <w:proofErr w:type="spellStart"/>
      <w:r w:rsidRPr="008B4D81">
        <w:t>luas</w:t>
      </w:r>
      <w:proofErr w:type="spellEnd"/>
      <w:r w:rsidRPr="008B4D81">
        <w:t xml:space="preserve"> dan </w:t>
      </w:r>
      <w:proofErr w:type="spellStart"/>
      <w:r w:rsidRPr="008B4D81">
        <w:t>banyak</w:t>
      </w:r>
      <w:proofErr w:type="spellEnd"/>
      <w:r w:rsidRPr="008B4D81">
        <w:t xml:space="preserve"> </w:t>
      </w:r>
      <w:proofErr w:type="spellStart"/>
      <w:r w:rsidRPr="008B4D81">
        <w:t>diminati</w:t>
      </w:r>
      <w:proofErr w:type="spellEnd"/>
      <w:r w:rsidRPr="008B4D81">
        <w:t>.</w:t>
      </w:r>
      <w:del w:id="48" w:author="Rafi Aziizi" w:date="2021-11-12T12:44:00Z">
        <w:r w:rsidRPr="008B4D81" w:rsidDel="00F14C4A">
          <w:delText xml:space="preserve"> </w:delText>
        </w:r>
        <w:r w:rsidRPr="00F14C4A" w:rsidDel="00F14C4A">
          <w:rPr>
            <w:i/>
            <w:iCs/>
            <w:rPrChange w:id="49" w:author="Rafi Aziizi" w:date="2021-11-12T12:43:00Z">
              <w:rPr/>
            </w:rPrChange>
          </w:rPr>
          <w:delText>Semakin teknologi berkembang maka semakin canggih dan otomatis alat yang digunakan</w:delText>
        </w:r>
        <w:r w:rsidRPr="008B4D81" w:rsidDel="00F14C4A">
          <w:delText>.</w:delText>
        </w:r>
      </w:del>
      <w:r w:rsidRPr="008B4D81">
        <w:t xml:space="preserve"> </w:t>
      </w:r>
      <w:proofErr w:type="spellStart"/>
      <w:r w:rsidRPr="008B4D81">
        <w:t>Sehingga</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w:t>
      </w:r>
      <w:proofErr w:type="spellStart"/>
      <w:r w:rsidRPr="008B4D81">
        <w:t>akan</w:t>
      </w:r>
      <w:proofErr w:type="spellEnd"/>
      <w:r w:rsidRPr="008B4D81">
        <w:t xml:space="preserve"> sangat </w:t>
      </w:r>
      <w:proofErr w:type="spellStart"/>
      <w:r w:rsidRPr="008B4D81">
        <w:t>membantu</w:t>
      </w:r>
      <w:proofErr w:type="spellEnd"/>
      <w:r w:rsidRPr="008B4D81">
        <w:t xml:space="preserve"> dan </w:t>
      </w:r>
      <w:proofErr w:type="spellStart"/>
      <w:r w:rsidRPr="008B4D81">
        <w:t>mendukung</w:t>
      </w:r>
      <w:proofErr w:type="spellEnd"/>
      <w:r w:rsidRPr="008B4D81">
        <w:t xml:space="preserve"> </w:t>
      </w:r>
      <w:proofErr w:type="spellStart"/>
      <w:r w:rsidRPr="008B4D81">
        <w:t>pekerjaan</w:t>
      </w:r>
      <w:proofErr w:type="spellEnd"/>
      <w:r w:rsidRPr="008B4D81">
        <w:t xml:space="preserve"> </w:t>
      </w:r>
      <w:proofErr w:type="spellStart"/>
      <w:r w:rsidRPr="008B4D81">
        <w:t>serta</w:t>
      </w:r>
      <w:proofErr w:type="spellEnd"/>
      <w:r w:rsidRPr="008B4D81">
        <w:t xml:space="preserve"> </w:t>
      </w:r>
      <w:proofErr w:type="spellStart"/>
      <w:r w:rsidRPr="008B4D81">
        <w:t>kegiatan</w:t>
      </w:r>
      <w:proofErr w:type="spellEnd"/>
      <w:r w:rsidRPr="008B4D81">
        <w:t xml:space="preserve"> </w:t>
      </w:r>
      <w:proofErr w:type="spellStart"/>
      <w:r w:rsidRPr="008B4D81">
        <w:t>manusia</w:t>
      </w:r>
      <w:proofErr w:type="spellEnd"/>
      <w:r w:rsidRPr="008B4D81">
        <w:t xml:space="preserve"> </w:t>
      </w:r>
      <w:proofErr w:type="spellStart"/>
      <w:r w:rsidRPr="008B4D81">
        <w:t>disetiap</w:t>
      </w:r>
      <w:proofErr w:type="spellEnd"/>
      <w:r w:rsidRPr="008B4D81">
        <w:t xml:space="preserve"> </w:t>
      </w:r>
      <w:proofErr w:type="spellStart"/>
      <w:r w:rsidRPr="008B4D81">
        <w:t>harinya</w:t>
      </w:r>
      <w:proofErr w:type="spellEnd"/>
      <w:r w:rsidRPr="008B4D81">
        <w:t xml:space="preserve">. </w:t>
      </w:r>
      <w:proofErr w:type="spellStart"/>
      <w:r w:rsidRPr="008B4D81">
        <w:t>Tidak</w:t>
      </w:r>
      <w:proofErr w:type="spellEnd"/>
      <w:r w:rsidRPr="008B4D81">
        <w:t xml:space="preserve"> </w:t>
      </w:r>
      <w:proofErr w:type="spellStart"/>
      <w:r w:rsidRPr="008B4D81">
        <w:t>hanya</w:t>
      </w:r>
      <w:proofErr w:type="spellEnd"/>
      <w:r w:rsidRPr="008B4D81">
        <w:t xml:space="preserve"> </w:t>
      </w:r>
      <w:proofErr w:type="spellStart"/>
      <w:r w:rsidRPr="008B4D81">
        <w:t>untuk</w:t>
      </w:r>
      <w:proofErr w:type="spellEnd"/>
      <w:r w:rsidRPr="008B4D81">
        <w:t xml:space="preserve"> </w:t>
      </w:r>
      <w:proofErr w:type="spellStart"/>
      <w:r w:rsidRPr="008B4D81">
        <w:t>perseorangan</w:t>
      </w:r>
      <w:proofErr w:type="spellEnd"/>
      <w:r w:rsidRPr="008B4D81">
        <w:t xml:space="preserve"> </w:t>
      </w:r>
      <w:proofErr w:type="spellStart"/>
      <w:r w:rsidRPr="008B4D81">
        <w:t>tetapi</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juga </w:t>
      </w:r>
      <w:proofErr w:type="spellStart"/>
      <w:r w:rsidRPr="008B4D81">
        <w:t>dibutuhkan</w:t>
      </w:r>
      <w:proofErr w:type="spellEnd"/>
      <w:r w:rsidR="006711BB">
        <w:t xml:space="preserve"> </w:t>
      </w:r>
      <w:proofErr w:type="spellStart"/>
      <w:r w:rsidR="006711BB">
        <w:t>bagi</w:t>
      </w:r>
      <w:proofErr w:type="spellEnd"/>
      <w:r w:rsidRPr="008B4D81">
        <w:t xml:space="preserve"> para </w:t>
      </w:r>
      <w:proofErr w:type="spellStart"/>
      <w:r w:rsidRPr="008B4D81">
        <w:t>instansi</w:t>
      </w:r>
      <w:proofErr w:type="spellEnd"/>
      <w:r w:rsidRPr="008B4D81">
        <w:t xml:space="preserve"> </w:t>
      </w:r>
      <w:proofErr w:type="spellStart"/>
      <w:r w:rsidRPr="008B4D81">
        <w:t>seperti</w:t>
      </w:r>
      <w:proofErr w:type="spellEnd"/>
      <w:r w:rsidRPr="008B4D81">
        <w:t xml:space="preserve"> </w:t>
      </w:r>
      <w:proofErr w:type="spellStart"/>
      <w:r w:rsidRPr="008B4D81">
        <w:t>sekolah</w:t>
      </w:r>
      <w:proofErr w:type="spellEnd"/>
      <w:r w:rsidRPr="008B4D81">
        <w:t xml:space="preserve"> </w:t>
      </w:r>
      <w:proofErr w:type="spellStart"/>
      <w:r w:rsidRPr="008B4D81">
        <w:t>untuk</w:t>
      </w:r>
      <w:proofErr w:type="spellEnd"/>
      <w:r w:rsidRPr="008B4D81">
        <w:t xml:space="preserve"> </w:t>
      </w:r>
      <w:proofErr w:type="spellStart"/>
      <w:r w:rsidRPr="008B4D81">
        <w:t>mendukung</w:t>
      </w:r>
      <w:proofErr w:type="spellEnd"/>
      <w:r w:rsidRPr="008B4D81">
        <w:t xml:space="preserve"> proses </w:t>
      </w:r>
      <w:proofErr w:type="spellStart"/>
      <w:r w:rsidRPr="008B4D81">
        <w:t>pencatatan</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atau</w:t>
      </w:r>
      <w:proofErr w:type="spellEnd"/>
      <w:r w:rsidRPr="008B4D81">
        <w:t xml:space="preserve"> </w:t>
      </w:r>
      <w:proofErr w:type="spellStart"/>
      <w:r w:rsidRPr="008B4D81">
        <w:t>sering</w:t>
      </w:r>
      <w:proofErr w:type="spellEnd"/>
      <w:r w:rsidRPr="008B4D81">
        <w:t xml:space="preserve"> </w:t>
      </w:r>
      <w:proofErr w:type="spellStart"/>
      <w:r w:rsidRPr="008B4D81">
        <w:t>disebut</w:t>
      </w:r>
      <w:proofErr w:type="spellEnd"/>
      <w:r w:rsidRPr="008B4D81">
        <w:t xml:space="preserve"> juga </w:t>
      </w:r>
      <w:proofErr w:type="spellStart"/>
      <w:r w:rsidRPr="008B4D81">
        <w:t>dengan</w:t>
      </w:r>
      <w:proofErr w:type="spellEnd"/>
      <w:r w:rsidRPr="008B4D81">
        <w:t xml:space="preserve"> proses </w:t>
      </w:r>
      <w:proofErr w:type="spellStart"/>
      <w:r w:rsidRPr="008B4D81">
        <w:t>absensi</w:t>
      </w:r>
      <w:proofErr w:type="spellEnd"/>
      <w:r w:rsidRPr="008B4D81">
        <w:t xml:space="preserve">. Proses </w:t>
      </w:r>
      <w:proofErr w:type="spellStart"/>
      <w:r w:rsidRPr="008B4D81">
        <w:t>absensi</w:t>
      </w:r>
      <w:proofErr w:type="spellEnd"/>
      <w:r w:rsidRPr="008B4D81">
        <w:t xml:space="preserve"> </w:t>
      </w:r>
      <w:proofErr w:type="spellStart"/>
      <w:r w:rsidRPr="008B4D81">
        <w:t>siswa</w:t>
      </w:r>
      <w:proofErr w:type="spellEnd"/>
      <w:r w:rsidRPr="008B4D81">
        <w:t xml:space="preserve"> </w:t>
      </w:r>
      <w:proofErr w:type="spellStart"/>
      <w:r w:rsidRPr="008B4D81">
        <w:t>ini</w:t>
      </w:r>
      <w:proofErr w:type="spellEnd"/>
      <w:r w:rsidRPr="008B4D81">
        <w:t xml:space="preserve"> sangat </w:t>
      </w:r>
      <w:proofErr w:type="spellStart"/>
      <w:r w:rsidRPr="008B4D81">
        <w:t>penting</w:t>
      </w:r>
      <w:proofErr w:type="spellEnd"/>
      <w:r w:rsidRPr="008B4D81">
        <w:t xml:space="preserve"> </w:t>
      </w:r>
      <w:proofErr w:type="spellStart"/>
      <w:r w:rsidRPr="008B4D81">
        <w:t>untuk</w:t>
      </w:r>
      <w:proofErr w:type="spellEnd"/>
      <w:r w:rsidRPr="008B4D81">
        <w:t xml:space="preserve"> </w:t>
      </w:r>
      <w:proofErr w:type="spellStart"/>
      <w:r w:rsidRPr="008B4D81">
        <w:t>dilakukan</w:t>
      </w:r>
      <w:proofErr w:type="spellEnd"/>
      <w:r w:rsidRPr="008B4D81">
        <w:t xml:space="preserve">. Daftar </w:t>
      </w:r>
      <w:proofErr w:type="spellStart"/>
      <w:r w:rsidRPr="008B4D81">
        <w:t>absensi</w:t>
      </w:r>
      <w:proofErr w:type="spellEnd"/>
      <w:r w:rsidRPr="008B4D81">
        <w:t xml:space="preserve"> </w:t>
      </w:r>
      <w:proofErr w:type="spellStart"/>
      <w:r w:rsidRPr="008B4D81">
        <w:t>atau</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menjadi</w:t>
      </w:r>
      <w:proofErr w:type="spellEnd"/>
      <w:r w:rsidRPr="008B4D81">
        <w:t xml:space="preserve"> </w:t>
      </w:r>
      <w:proofErr w:type="spellStart"/>
      <w:r w:rsidRPr="008B4D81">
        <w:t>tolak</w:t>
      </w:r>
      <w:proofErr w:type="spellEnd"/>
      <w:r w:rsidRPr="008B4D81">
        <w:t xml:space="preserve"> </w:t>
      </w:r>
      <w:proofErr w:type="spellStart"/>
      <w:r w:rsidRPr="008B4D81">
        <w:t>ukur</w:t>
      </w:r>
      <w:proofErr w:type="spellEnd"/>
      <w:r w:rsidRPr="008B4D81">
        <w:t xml:space="preserve"> </w:t>
      </w:r>
      <w:proofErr w:type="spellStart"/>
      <w:r w:rsidRPr="008B4D81">
        <w:t>untuk</w:t>
      </w:r>
      <w:proofErr w:type="spellEnd"/>
      <w:r w:rsidRPr="008B4D81">
        <w:t xml:space="preserve"> </w:t>
      </w:r>
      <w:proofErr w:type="spellStart"/>
      <w:r w:rsidRPr="008B4D81">
        <w:t>menentukan</w:t>
      </w:r>
      <w:proofErr w:type="spellEnd"/>
      <w:r w:rsidRPr="008B4D81">
        <w:t xml:space="preserve"> </w:t>
      </w:r>
      <w:proofErr w:type="spellStart"/>
      <w:r w:rsidRPr="008B4D81">
        <w:t>kualitas</w:t>
      </w:r>
      <w:proofErr w:type="spellEnd"/>
      <w:r w:rsidRPr="008B4D81">
        <w:t xml:space="preserve"> dan </w:t>
      </w:r>
      <w:proofErr w:type="spellStart"/>
      <w:r w:rsidRPr="008B4D81">
        <w:t>kuantitas</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36D2F0AE" w14:textId="297AA204" w:rsidR="008B4D81" w:rsidRPr="008B4D81" w:rsidRDefault="008B4D81" w:rsidP="008B4D81">
      <w:pPr>
        <w:ind w:firstLine="567"/>
      </w:pP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ini</w:t>
      </w:r>
      <w:proofErr w:type="spellEnd"/>
      <w:r w:rsidRPr="008B4D81">
        <w:t xml:space="preserve">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secara</w:t>
      </w:r>
      <w:proofErr w:type="spellEnd"/>
      <w:r w:rsidRPr="008B4D81">
        <w:t xml:space="preserve"> manual </w:t>
      </w:r>
      <w:proofErr w:type="spellStart"/>
      <w:r w:rsidRPr="008B4D81">
        <w:t>maupun</w:t>
      </w:r>
      <w:proofErr w:type="spellEnd"/>
      <w:r w:rsidRPr="008B4D81">
        <w:t xml:space="preserve"> </w:t>
      </w:r>
      <w:proofErr w:type="spellStart"/>
      <w:r w:rsidRPr="008B4D81">
        <w:t>otomatis</w:t>
      </w:r>
      <w:proofErr w:type="spellEnd"/>
      <w:r w:rsidRPr="008B4D81">
        <w:t xml:space="preserve">. </w:t>
      </w:r>
      <w:proofErr w:type="spellStart"/>
      <w:r w:rsidRPr="008B4D81">
        <w:t>Namun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manual </w:t>
      </w:r>
      <w:proofErr w:type="spellStart"/>
      <w:r w:rsidRPr="008B4D81">
        <w:t>tentu</w:t>
      </w:r>
      <w:proofErr w:type="spellEnd"/>
      <w:r w:rsidRPr="008B4D81">
        <w:t xml:space="preserve"> </w:t>
      </w:r>
      <w:proofErr w:type="spellStart"/>
      <w:r w:rsidRPr="008B4D81">
        <w:t>saja</w:t>
      </w:r>
      <w:proofErr w:type="spellEnd"/>
      <w:r w:rsidRPr="008B4D81">
        <w:t xml:space="preserve"> </w:t>
      </w:r>
      <w:proofErr w:type="spellStart"/>
      <w:r w:rsidRPr="008B4D81">
        <w:t>akan</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dan </w:t>
      </w:r>
      <w:proofErr w:type="spellStart"/>
      <w:r w:rsidRPr="008B4D81">
        <w:t>kurang</w:t>
      </w:r>
      <w:proofErr w:type="spellEnd"/>
      <w:r w:rsidRPr="008B4D81">
        <w:t xml:space="preserve"> </w:t>
      </w:r>
      <w:proofErr w:type="spellStart"/>
      <w:r w:rsidRPr="008B4D81">
        <w:t>efektif</w:t>
      </w:r>
      <w:proofErr w:type="spellEnd"/>
      <w:r w:rsidRPr="008B4D81">
        <w:t xml:space="preserve"> </w:t>
      </w:r>
      <w:proofErr w:type="spellStart"/>
      <w:r w:rsidRPr="008B4D81">
        <w:t>seperti</w:t>
      </w:r>
      <w:proofErr w:type="spellEnd"/>
      <w:r w:rsidRPr="008B4D81">
        <w:t xml:space="preserve"> </w:t>
      </w:r>
      <w:proofErr w:type="spellStart"/>
      <w:r w:rsidRPr="008B4D81">
        <w:t>hal</w:t>
      </w:r>
      <w:proofErr w:type="spellEnd"/>
      <w:r w:rsidRPr="008B4D81">
        <w:t xml:space="preserve"> </w:t>
      </w:r>
      <w:proofErr w:type="spellStart"/>
      <w:r w:rsidRPr="008B4D81">
        <w:t>nya</w:t>
      </w:r>
      <w:proofErr w:type="spellEnd"/>
      <w:r w:rsidRPr="008B4D81">
        <w:t xml:space="preserve"> yang </w:t>
      </w:r>
      <w:proofErr w:type="spellStart"/>
      <w:r w:rsidRPr="008B4D81">
        <w:t>dilakukan</w:t>
      </w:r>
      <w:proofErr w:type="spellEnd"/>
      <w:r w:rsidRPr="008B4D81">
        <w:t xml:space="preserve"> oleh </w:t>
      </w:r>
      <w:proofErr w:type="spellStart"/>
      <w:r w:rsidRPr="008B4D81">
        <w:t>Sekolah</w:t>
      </w:r>
      <w:proofErr w:type="spellEnd"/>
      <w:r w:rsidRPr="008B4D81">
        <w:t xml:space="preserve"> SMK </w:t>
      </w:r>
      <w:proofErr w:type="spellStart"/>
      <w:r w:rsidRPr="008B4D81">
        <w:t>Cendekia</w:t>
      </w:r>
      <w:proofErr w:type="spellEnd"/>
      <w:r w:rsidRPr="008B4D81">
        <w:t xml:space="preserve"> </w:t>
      </w:r>
      <w:proofErr w:type="spellStart"/>
      <w:r w:rsidRPr="008B4D81">
        <w:t>sehingga</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lama </w:t>
      </w:r>
      <w:proofErr w:type="spellStart"/>
      <w:r w:rsidRPr="008B4D81">
        <w:t>dalam</w:t>
      </w:r>
      <w:proofErr w:type="spellEnd"/>
      <w:r w:rsidRPr="008B4D81">
        <w:t xml:space="preserve"> </w:t>
      </w:r>
      <w:proofErr w:type="spellStart"/>
      <w:r w:rsidRPr="008B4D81">
        <w:t>melakukan</w:t>
      </w:r>
      <w:proofErr w:type="spellEnd"/>
      <w:r w:rsidRPr="008B4D81">
        <w:t xml:space="preserve"> </w:t>
      </w:r>
      <w:proofErr w:type="spellStart"/>
      <w:r w:rsidRPr="008B4D81">
        <w:t>rekapitulasi</w:t>
      </w:r>
      <w:proofErr w:type="spellEnd"/>
      <w:r w:rsidRPr="008B4D81">
        <w:t xml:space="preserve"> data </w:t>
      </w:r>
      <w:proofErr w:type="spellStart"/>
      <w:r w:rsidRPr="008B4D81">
        <w:t>kehadiran</w:t>
      </w:r>
      <w:proofErr w:type="spellEnd"/>
      <w:r w:rsidRPr="008B4D81">
        <w:t xml:space="preserve"> </w:t>
      </w:r>
      <w:proofErr w:type="spellStart"/>
      <w:r w:rsidRPr="008B4D81">
        <w:t>untuk</w:t>
      </w:r>
      <w:proofErr w:type="spellEnd"/>
      <w:r w:rsidRPr="008B4D81">
        <w:t xml:space="preserve"> </w:t>
      </w:r>
      <w:proofErr w:type="spellStart"/>
      <w:r w:rsidRPr="008B4D81">
        <w:t>memberikan</w:t>
      </w:r>
      <w:proofErr w:type="spellEnd"/>
      <w:r w:rsidRPr="008B4D81">
        <w:t xml:space="preserve"> </w:t>
      </w:r>
      <w:proofErr w:type="spellStart"/>
      <w:r w:rsidRPr="008B4D81">
        <w:t>nilai</w:t>
      </w:r>
      <w:proofErr w:type="spellEnd"/>
      <w:r w:rsidRPr="008B4D81">
        <w:t xml:space="preserve"> </w:t>
      </w:r>
      <w:proofErr w:type="spellStart"/>
      <w:r w:rsidRPr="008B4D81">
        <w:t>karena</w:t>
      </w:r>
      <w:proofErr w:type="spellEnd"/>
      <w:r w:rsidRPr="008B4D81">
        <w:t xml:space="preserve"> </w:t>
      </w:r>
      <w:proofErr w:type="spellStart"/>
      <w:r w:rsidRPr="008B4D81">
        <w:t>setiap</w:t>
      </w:r>
      <w:proofErr w:type="spellEnd"/>
      <w:r w:rsidRPr="008B4D81">
        <w:t xml:space="preserve"> guru </w:t>
      </w:r>
      <w:proofErr w:type="spellStart"/>
      <w:r w:rsidRPr="008B4D81">
        <w:t>perlu</w:t>
      </w:r>
      <w:proofErr w:type="spellEnd"/>
      <w:r w:rsidRPr="008B4D81">
        <w:t xml:space="preserve"> </w:t>
      </w:r>
      <w:proofErr w:type="spellStart"/>
      <w:r w:rsidRPr="008B4D81">
        <w:t>melakukan</w:t>
      </w:r>
      <w:proofErr w:type="spellEnd"/>
      <w:r w:rsidRPr="008B4D81">
        <w:t xml:space="preserve"> </w:t>
      </w:r>
      <w:proofErr w:type="spellStart"/>
      <w:r w:rsidRPr="008B4D81">
        <w:t>perhitungan</w:t>
      </w:r>
      <w:proofErr w:type="spellEnd"/>
      <w:r w:rsidRPr="008B4D81">
        <w:t xml:space="preserve"> </w:t>
      </w:r>
      <w:proofErr w:type="spellStart"/>
      <w:r w:rsidRPr="008B4D81">
        <w:t>jumlah</w:t>
      </w:r>
      <w:proofErr w:type="spellEnd"/>
      <w:r w:rsidRPr="008B4D81">
        <w:t xml:space="preserve"> </w:t>
      </w:r>
      <w:proofErr w:type="spellStart"/>
      <w:r w:rsidRPr="008B4D81">
        <w:t>kehadiran</w:t>
      </w:r>
      <w:proofErr w:type="spellEnd"/>
      <w:r w:rsidRPr="008B4D81">
        <w:t xml:space="preserve"> </w:t>
      </w:r>
      <w:proofErr w:type="spellStart"/>
      <w:r w:rsidRPr="008B4D81">
        <w:t>secara</w:t>
      </w:r>
      <w:proofErr w:type="spellEnd"/>
      <w:r w:rsidRPr="008B4D81">
        <w:t xml:space="preserve"> manual </w:t>
      </w:r>
      <w:proofErr w:type="spellStart"/>
      <w:r w:rsidRPr="008B4D81">
        <w:t>selama</w:t>
      </w:r>
      <w:proofErr w:type="spellEnd"/>
      <w:r w:rsidRPr="008B4D81">
        <w:t xml:space="preserve"> 1 semester. </w:t>
      </w:r>
      <w:proofErr w:type="spellStart"/>
      <w:r w:rsidRPr="008B4D81">
        <w:t>Maka</w:t>
      </w:r>
      <w:proofErr w:type="spellEnd"/>
      <w:r w:rsidRPr="008B4D81">
        <w:t xml:space="preserve"> </w:t>
      </w:r>
      <w:proofErr w:type="spellStart"/>
      <w:r w:rsidRPr="008B4D81">
        <w:t>diperlukan</w:t>
      </w:r>
      <w:proofErr w:type="spellEnd"/>
      <w:r w:rsidRPr="008B4D81">
        <w:t xml:space="preserve"> </w:t>
      </w:r>
      <w:proofErr w:type="spellStart"/>
      <w:r w:rsidRPr="008B4D81">
        <w:t>sebuah</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mesin</w:t>
      </w:r>
      <w:proofErr w:type="spellEnd"/>
      <w:r w:rsidRPr="008B4D81">
        <w:t xml:space="preserve"> </w:t>
      </w:r>
      <w:proofErr w:type="spellStart"/>
      <w:r w:rsidRPr="008B4D81">
        <w:t>otomatis</w:t>
      </w:r>
      <w:proofErr w:type="spellEnd"/>
      <w:r w:rsidRPr="008B4D81">
        <w:t xml:space="preserve"> yang </w:t>
      </w:r>
      <w:proofErr w:type="spellStart"/>
      <w:r w:rsidRPr="008B4D81">
        <w:t>mampu</w:t>
      </w:r>
      <w:proofErr w:type="spellEnd"/>
      <w:r w:rsidRPr="008B4D81">
        <w:t xml:space="preserve"> </w:t>
      </w:r>
      <w:proofErr w:type="spellStart"/>
      <w:r w:rsidRPr="008B4D81">
        <w:t>melakukan</w:t>
      </w:r>
      <w:proofErr w:type="spellEnd"/>
      <w:r w:rsidRPr="008B4D81">
        <w:t xml:space="preserve"> proses </w:t>
      </w:r>
      <w:proofErr w:type="spellStart"/>
      <w:r w:rsidRPr="008B4D81">
        <w:t>absensi</w:t>
      </w:r>
      <w:proofErr w:type="spellEnd"/>
      <w:r w:rsidRPr="008B4D81">
        <w:t xml:space="preserve"> yang </w:t>
      </w:r>
      <w:proofErr w:type="spellStart"/>
      <w:r w:rsidRPr="008B4D81">
        <w:t>dapat</w:t>
      </w:r>
      <w:proofErr w:type="spellEnd"/>
      <w:r w:rsidRPr="008B4D81">
        <w:t xml:space="preserve"> </w:t>
      </w:r>
      <w:proofErr w:type="spellStart"/>
      <w:r w:rsidRPr="008B4D81">
        <w:t>membantu</w:t>
      </w:r>
      <w:proofErr w:type="spellEnd"/>
      <w:r w:rsidRPr="008B4D81">
        <w:t xml:space="preserve"> </w:t>
      </w:r>
      <w:proofErr w:type="spellStart"/>
      <w:r w:rsidRPr="008B4D81">
        <w:t>pekerjaan</w:t>
      </w:r>
      <w:proofErr w:type="spellEnd"/>
      <w:r w:rsidRPr="008B4D81">
        <w:t xml:space="preserve"> staff guru </w:t>
      </w:r>
      <w:proofErr w:type="spellStart"/>
      <w:r w:rsidRPr="008B4D81">
        <w:t>menjadi</w:t>
      </w:r>
      <w:proofErr w:type="spellEnd"/>
      <w:r w:rsidRPr="008B4D81">
        <w:t xml:space="preserve"> </w:t>
      </w:r>
      <w:proofErr w:type="spellStart"/>
      <w:r w:rsidRPr="008B4D81">
        <w:t>lebih</w:t>
      </w:r>
      <w:proofErr w:type="spellEnd"/>
      <w:r w:rsidRPr="008B4D81">
        <w:t xml:space="preserve"> </w:t>
      </w:r>
      <w:proofErr w:type="spellStart"/>
      <w:r w:rsidRPr="008B4D81">
        <w:t>mudah</w:t>
      </w:r>
      <w:proofErr w:type="spellEnd"/>
      <w:r w:rsidRPr="008B4D81">
        <w:t xml:space="preserve"> dan </w:t>
      </w:r>
      <w:proofErr w:type="spellStart"/>
      <w:r w:rsidRPr="008B4D81">
        <w:t>cepat</w:t>
      </w:r>
      <w:proofErr w:type="spellEnd"/>
      <w:r w:rsidRPr="008B4D81">
        <w:t xml:space="preserve"> </w:t>
      </w:r>
      <w:proofErr w:type="spellStart"/>
      <w:r w:rsidRPr="008B4D81">
        <w:t>dalam</w:t>
      </w:r>
      <w:proofErr w:type="spellEnd"/>
      <w:r w:rsidRPr="008B4D81">
        <w:t xml:space="preserve"> proses data </w:t>
      </w:r>
      <w:proofErr w:type="spellStart"/>
      <w:r w:rsidR="006711BB">
        <w:t>absensi</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55681482" w14:textId="0DACC6C6" w:rsidR="008B4D81" w:rsidRPr="008B4D81" w:rsidDel="00F14C4A" w:rsidRDefault="008B4D81" w:rsidP="008B4D81">
      <w:pPr>
        <w:ind w:firstLine="567"/>
        <w:rPr>
          <w:del w:id="50" w:author="Rafi Aziizi" w:date="2021-11-12T12:50:00Z"/>
        </w:rPr>
      </w:pPr>
      <w:r w:rsidRPr="008B4D81">
        <w:t xml:space="preserve">Banyak </w:t>
      </w:r>
      <w:proofErr w:type="spellStart"/>
      <w:r w:rsidRPr="008B4D81">
        <w:t>metode</w:t>
      </w:r>
      <w:proofErr w:type="spellEnd"/>
      <w:r w:rsidRPr="008B4D81">
        <w:t xml:space="preserve"> yang </w:t>
      </w:r>
      <w:proofErr w:type="spellStart"/>
      <w:r w:rsidRPr="008B4D81">
        <w:t>digunakan</w:t>
      </w:r>
      <w:proofErr w:type="spellEnd"/>
      <w:r w:rsidRPr="008B4D81">
        <w:t xml:space="preserve"> </w:t>
      </w:r>
      <w:proofErr w:type="spellStart"/>
      <w:r w:rsidRPr="008B4D81">
        <w:t>dalam</w:t>
      </w:r>
      <w:proofErr w:type="spellEnd"/>
      <w:r w:rsidRPr="008B4D81">
        <w:t xml:space="preserve"> </w:t>
      </w:r>
      <w:proofErr w:type="spellStart"/>
      <w:r w:rsidRPr="008B4D81">
        <w:t>membuat</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otomatis</w:t>
      </w:r>
      <w:proofErr w:type="spellEnd"/>
      <w:r w:rsidRPr="008B4D81">
        <w:t xml:space="preserve">, </w:t>
      </w:r>
      <w:proofErr w:type="spellStart"/>
      <w:r w:rsidRPr="008B4D81">
        <w:t>seperti</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w:t>
      </w:r>
      <w:r w:rsidRPr="001A73FB">
        <w:rPr>
          <w:i/>
          <w:iCs/>
        </w:rPr>
        <w:t>finger print, face detection,</w:t>
      </w:r>
      <w:r w:rsidRPr="008B4D81">
        <w:t xml:space="preserve"> </w:t>
      </w:r>
      <w:del w:id="51"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w:t>
      </w:r>
      <w:proofErr w:type="spellStart"/>
      <w:r w:rsidRPr="008B4D81">
        <w:t>setiap</w:t>
      </w:r>
      <w:proofErr w:type="spellEnd"/>
      <w:r w:rsidRPr="008B4D81">
        <w:t xml:space="preserve"> </w:t>
      </w:r>
      <w:proofErr w:type="spellStart"/>
      <w:r w:rsidRPr="008B4D81">
        <w:t>metode</w:t>
      </w:r>
      <w:proofErr w:type="spellEnd"/>
      <w:r w:rsidRPr="008B4D81">
        <w:t xml:space="preserve"> </w:t>
      </w:r>
      <w:proofErr w:type="spellStart"/>
      <w:r w:rsidRPr="008B4D81">
        <w:t>nya</w:t>
      </w:r>
      <w:proofErr w:type="spellEnd"/>
      <w:r w:rsidRPr="008B4D81">
        <w:t xml:space="preserve"> </w:t>
      </w:r>
      <w:proofErr w:type="spellStart"/>
      <w:r w:rsidRPr="008B4D81">
        <w:t>memiliki</w:t>
      </w:r>
      <w:proofErr w:type="spellEnd"/>
      <w:r w:rsidRPr="008B4D81">
        <w:t xml:space="preserve"> </w:t>
      </w:r>
      <w:proofErr w:type="spellStart"/>
      <w:r w:rsidRPr="008B4D81">
        <w:t>kelebihan</w:t>
      </w:r>
      <w:proofErr w:type="spellEnd"/>
      <w:r w:rsidRPr="008B4D81">
        <w:t xml:space="preserve"> dan </w:t>
      </w:r>
      <w:proofErr w:type="spellStart"/>
      <w:r w:rsidRPr="008B4D81">
        <w:t>kekurangannya</w:t>
      </w:r>
      <w:proofErr w:type="spellEnd"/>
      <w:r w:rsidRPr="008B4D81">
        <w:t xml:space="preserve"> masing-masing. </w:t>
      </w:r>
      <w:proofErr w:type="spellStart"/>
      <w:r w:rsidRPr="008B4D81">
        <w:t>Metode</w:t>
      </w:r>
      <w:proofErr w:type="spellEnd"/>
      <w:r w:rsidRPr="008B4D81">
        <w:t xml:space="preserve"> </w:t>
      </w:r>
      <w:r w:rsidRPr="001A73FB">
        <w:rPr>
          <w:i/>
          <w:iCs/>
        </w:rPr>
        <w:t>finger print</w:t>
      </w:r>
      <w:r w:rsidRPr="008B4D81">
        <w:t xml:space="preserve"> dan </w:t>
      </w:r>
      <w:r w:rsidRPr="001A73FB">
        <w:rPr>
          <w:i/>
          <w:iCs/>
        </w:rPr>
        <w:t>face detection</w:t>
      </w:r>
      <w:r w:rsidRPr="008B4D81">
        <w:t xml:space="preserve"> </w:t>
      </w:r>
      <w:proofErr w:type="spellStart"/>
      <w:r w:rsidRPr="008B4D81">
        <w:t>memiliki</w:t>
      </w:r>
      <w:proofErr w:type="spellEnd"/>
      <w:r w:rsidRPr="008B4D81">
        <w:t xml:space="preserve"> </w:t>
      </w:r>
      <w:proofErr w:type="spellStart"/>
      <w:r w:rsidRPr="008B4D81">
        <w:t>kelemahan</w:t>
      </w:r>
      <w:proofErr w:type="spellEnd"/>
      <w:r w:rsidRPr="008B4D81">
        <w:t xml:space="preserve"> pada </w:t>
      </w:r>
      <w:proofErr w:type="spellStart"/>
      <w:r w:rsidRPr="008B4D81">
        <w:t>harga</w:t>
      </w:r>
      <w:proofErr w:type="spellEnd"/>
      <w:r w:rsidRPr="008B4D81">
        <w:t xml:space="preserve"> </w:t>
      </w:r>
      <w:proofErr w:type="spellStart"/>
      <w:r w:rsidRPr="008B4D81">
        <w:t>alat</w:t>
      </w:r>
      <w:proofErr w:type="spellEnd"/>
      <w:r w:rsidRPr="008B4D81">
        <w:t xml:space="preserve"> yang </w:t>
      </w:r>
      <w:proofErr w:type="spellStart"/>
      <w:r w:rsidRPr="008B4D81">
        <w:t>cukup</w:t>
      </w:r>
      <w:proofErr w:type="spellEnd"/>
      <w:r w:rsidRPr="008B4D81">
        <w:t xml:space="preserve"> mahal, </w:t>
      </w:r>
      <w:proofErr w:type="spellStart"/>
      <w:r w:rsidR="001A73FB">
        <w:t>n</w:t>
      </w:r>
      <w:r w:rsidRPr="008B4D81">
        <w:t>amun</w:t>
      </w:r>
      <w:proofErr w:type="spellEnd"/>
      <w:r w:rsidRPr="008B4D81">
        <w:t xml:space="preserve"> </w:t>
      </w:r>
      <w:proofErr w:type="spellStart"/>
      <w:r w:rsidRPr="008B4D81">
        <w:t>memiliki</w:t>
      </w:r>
      <w:proofErr w:type="spellEnd"/>
      <w:r w:rsidRPr="008B4D81">
        <w:t xml:space="preserve"> </w:t>
      </w:r>
      <w:proofErr w:type="spellStart"/>
      <w:r w:rsidRPr="008B4D81">
        <w:t>keakuratan</w:t>
      </w:r>
      <w:proofErr w:type="spellEnd"/>
      <w:r w:rsidRPr="008B4D81">
        <w:t xml:space="preserve"> yang </w:t>
      </w:r>
      <w:proofErr w:type="spellStart"/>
      <w:r w:rsidRPr="008B4D81">
        <w:t>tinggi</w:t>
      </w:r>
      <w:proofErr w:type="spellEnd"/>
      <w:r w:rsidRPr="008B4D81">
        <w:t xml:space="preserve"> </w:t>
      </w:r>
      <w:proofErr w:type="spellStart"/>
      <w:r w:rsidRPr="008B4D81">
        <w:t>karena</w:t>
      </w:r>
      <w:proofErr w:type="spellEnd"/>
      <w:r w:rsidRPr="008B4D81">
        <w:t xml:space="preserve"> pada </w:t>
      </w:r>
      <w:proofErr w:type="spellStart"/>
      <w:r w:rsidRPr="008B4D81">
        <w:t>kedua</w:t>
      </w:r>
      <w:proofErr w:type="spellEnd"/>
      <w:r w:rsidRPr="008B4D81">
        <w:t xml:space="preserve"> </w:t>
      </w:r>
      <w:proofErr w:type="spellStart"/>
      <w:r w:rsidRPr="008B4D81">
        <w:t>metode</w:t>
      </w:r>
      <w:proofErr w:type="spellEnd"/>
      <w:r w:rsidRPr="008B4D81">
        <w:t xml:space="preserve"> </w:t>
      </w:r>
      <w:proofErr w:type="spellStart"/>
      <w:r w:rsidRPr="008B4D81">
        <w:t>tersebut</w:t>
      </w:r>
      <w:proofErr w:type="spellEnd"/>
      <w:r w:rsidRPr="008B4D81">
        <w:t xml:space="preserve"> proses </w:t>
      </w:r>
      <w:proofErr w:type="spellStart"/>
      <w:r w:rsidRPr="008B4D81">
        <w:t>absensi</w:t>
      </w:r>
      <w:proofErr w:type="spellEnd"/>
      <w:r w:rsidRPr="008B4D81">
        <w:t xml:space="preserve"> </w:t>
      </w:r>
      <w:proofErr w:type="spellStart"/>
      <w:r w:rsidRPr="008B4D81">
        <w:t>tidak</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 xml:space="preserve"> oleh </w:t>
      </w:r>
      <w:proofErr w:type="spellStart"/>
      <w:r w:rsidRPr="008B4D81">
        <w:t>siapapun</w:t>
      </w:r>
      <w:proofErr w:type="spellEnd"/>
      <w:r w:rsidRPr="008B4D81">
        <w:t xml:space="preserve">. </w:t>
      </w:r>
      <w:proofErr w:type="spellStart"/>
      <w:r w:rsidRPr="008B4D81">
        <w:t>Metode</w:t>
      </w:r>
      <w:proofErr w:type="spellEnd"/>
      <w:r w:rsidRPr="008B4D81">
        <w:t xml:space="preserve"> </w:t>
      </w:r>
      <w:r w:rsidRPr="001A73FB">
        <w:rPr>
          <w:i/>
          <w:iCs/>
        </w:rPr>
        <w:t>face detection</w:t>
      </w:r>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yaitu</w:t>
      </w:r>
      <w:proofErr w:type="spellEnd"/>
      <w:r w:rsidRPr="008B4D81">
        <w:t xml:space="preserve"> proses </w:t>
      </w:r>
      <w:proofErr w:type="spellStart"/>
      <w:r w:rsidRPr="008B4D81">
        <w:t>saat</w:t>
      </w:r>
      <w:proofErr w:type="spellEnd"/>
      <w:r w:rsidRPr="008B4D81">
        <w:t xml:space="preserve"> </w:t>
      </w:r>
      <w:proofErr w:type="spellStart"/>
      <w:r w:rsidRPr="008B4D81">
        <w:t>absensi</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w:t>
      </w:r>
      <w:proofErr w:type="spellStart"/>
      <w:r w:rsidRPr="008B4D81">
        <w:t>untuk</w:t>
      </w:r>
      <w:proofErr w:type="spellEnd"/>
      <w:r w:rsidRPr="008B4D81">
        <w:t xml:space="preserve"> </w:t>
      </w:r>
      <w:proofErr w:type="spellStart"/>
      <w:r w:rsidRPr="008B4D81">
        <w:t>mencocokan</w:t>
      </w:r>
      <w:proofErr w:type="spellEnd"/>
      <w:r w:rsidRPr="008B4D81">
        <w:t xml:space="preserve"> </w:t>
      </w:r>
      <w:proofErr w:type="spellStart"/>
      <w:r w:rsidRPr="008B4D81">
        <w:t>wajah</w:t>
      </w:r>
      <w:proofErr w:type="spellEnd"/>
      <w:r w:rsidRPr="008B4D81">
        <w:t xml:space="preserve"> </w:t>
      </w:r>
      <w:proofErr w:type="spellStart"/>
      <w:r w:rsidRPr="008B4D81">
        <w:t>dengan</w:t>
      </w:r>
      <w:proofErr w:type="spellEnd"/>
      <w:r w:rsidRPr="008B4D81">
        <w:t xml:space="preserve"> </w:t>
      </w:r>
      <w:r w:rsidRPr="001A73FB">
        <w:rPr>
          <w:i/>
          <w:iCs/>
        </w:rPr>
        <w:t>database</w:t>
      </w:r>
      <w:r w:rsidRPr="008B4D81">
        <w:t xml:space="preserve"> yang </w:t>
      </w:r>
      <w:proofErr w:type="spellStart"/>
      <w:r w:rsidRPr="008B4D81">
        <w:t>ada</w:t>
      </w:r>
      <w:proofErr w:type="spellEnd"/>
      <w:r w:rsidRPr="008B4D81">
        <w:t xml:space="preserve">. </w:t>
      </w:r>
      <w:del w:id="52"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metode</w:t>
      </w:r>
      <w:proofErr w:type="spellEnd"/>
      <w:r w:rsidRPr="008B4D81">
        <w:t xml:space="preserve"> RFID </w:t>
      </w:r>
      <w:r w:rsidRPr="001A73FB">
        <w:rPr>
          <w:i/>
          <w:iCs/>
        </w:rPr>
        <w:t>(Radio Frequency Identification</w:t>
      </w:r>
      <w:r w:rsidRPr="008B4D81">
        <w:t xml:space="preserve">) </w:t>
      </w:r>
      <w:proofErr w:type="spellStart"/>
      <w:r w:rsidRPr="008B4D81">
        <w:t>banyak</w:t>
      </w:r>
      <w:proofErr w:type="spellEnd"/>
      <w:r w:rsidRPr="008B4D81">
        <w:t xml:space="preserve"> </w:t>
      </w:r>
      <w:proofErr w:type="spellStart"/>
      <w:r w:rsidRPr="008B4D81">
        <w:t>digunakan</w:t>
      </w:r>
      <w:proofErr w:type="spellEnd"/>
      <w:r w:rsidRPr="008B4D81">
        <w:t xml:space="preserve"> </w:t>
      </w:r>
      <w:proofErr w:type="spellStart"/>
      <w:r w:rsidRPr="008B4D81">
        <w:t>sebagai</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dikarenakan</w:t>
      </w:r>
      <w:proofErr w:type="spellEnd"/>
      <w:r w:rsidRPr="008B4D81">
        <w:t xml:space="preserve"> </w:t>
      </w:r>
      <w:proofErr w:type="spellStart"/>
      <w:r w:rsidRPr="008B4D81">
        <w:t>harga</w:t>
      </w:r>
      <w:proofErr w:type="spellEnd"/>
      <w:r w:rsidRPr="008B4D81">
        <w:t xml:space="preserve"> yang </w:t>
      </w:r>
      <w:proofErr w:type="spellStart"/>
      <w:r w:rsidRPr="008B4D81">
        <w:t>murah</w:t>
      </w:r>
      <w:proofErr w:type="spellEnd"/>
      <w:r w:rsidRPr="008B4D81">
        <w:t xml:space="preserve"> </w:t>
      </w:r>
      <w:proofErr w:type="spellStart"/>
      <w:r w:rsidRPr="008B4D81">
        <w:t>serta</w:t>
      </w:r>
      <w:proofErr w:type="spellEnd"/>
      <w:r w:rsidRPr="008B4D81">
        <w:t xml:space="preserve"> proses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dengan</w:t>
      </w:r>
      <w:proofErr w:type="spellEnd"/>
      <w:r w:rsidRPr="008B4D81">
        <w:t xml:space="preserve"> </w:t>
      </w:r>
      <w:proofErr w:type="spellStart"/>
      <w:r w:rsidRPr="008B4D81">
        <w:t>waktu</w:t>
      </w:r>
      <w:proofErr w:type="spellEnd"/>
      <w:r w:rsidRPr="008B4D81">
        <w:t xml:space="preserve"> yang </w:t>
      </w:r>
      <w:proofErr w:type="spellStart"/>
      <w:r w:rsidRPr="008B4D81">
        <w:t>singkat</w:t>
      </w:r>
      <w:proofErr w:type="spellEnd"/>
      <w:r w:rsidRPr="008B4D81">
        <w:t xml:space="preserve"> </w:t>
      </w:r>
      <w:proofErr w:type="spellStart"/>
      <w:r w:rsidRPr="008B4D81">
        <w:t>yaitu</w:t>
      </w:r>
      <w:proofErr w:type="spellEnd"/>
      <w:r w:rsidRPr="008B4D81">
        <w:t xml:space="preserve"> </w:t>
      </w:r>
      <w:proofErr w:type="spellStart"/>
      <w:r w:rsidRPr="008B4D81">
        <w:t>dengan</w:t>
      </w:r>
      <w:proofErr w:type="spellEnd"/>
      <w:r w:rsidRPr="008B4D81">
        <w:t xml:space="preserve"> </w:t>
      </w:r>
      <w:proofErr w:type="spellStart"/>
      <w:r w:rsidRPr="008B4D81">
        <w:t>cara</w:t>
      </w:r>
      <w:proofErr w:type="spellEnd"/>
      <w:r w:rsidRPr="008B4D81">
        <w:t xml:space="preserve"> </w:t>
      </w:r>
      <w:proofErr w:type="spellStart"/>
      <w:r w:rsidRPr="008B4D81">
        <w:lastRenderedPageBreak/>
        <w:t>menempelkan</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yang </w:t>
      </w:r>
      <w:proofErr w:type="spellStart"/>
      <w:r w:rsidRPr="008B4D81">
        <w:t>sudah</w:t>
      </w:r>
      <w:proofErr w:type="spellEnd"/>
      <w:r w:rsidRPr="008B4D81">
        <w:t xml:space="preserve"> </w:t>
      </w:r>
      <w:proofErr w:type="spellStart"/>
      <w:r w:rsidRPr="008B4D81">
        <w:t>terdapat</w:t>
      </w:r>
      <w:proofErr w:type="spellEnd"/>
      <w:r w:rsidRPr="008B4D81">
        <w:t xml:space="preserve"> chip pada </w:t>
      </w:r>
      <w:proofErr w:type="spellStart"/>
      <w:r w:rsidRPr="008B4D81">
        <w:t>mesin</w:t>
      </w:r>
      <w:proofErr w:type="spellEnd"/>
      <w:r w:rsidRPr="008B4D81">
        <w:t xml:space="preserve"> RFID</w:t>
      </w:r>
      <w:r w:rsidRPr="001A73FB">
        <w:rPr>
          <w:i/>
          <w:iCs/>
        </w:rPr>
        <w:t xml:space="preserve"> Reader</w:t>
      </w:r>
      <w:r w:rsidRPr="008B4D81">
        <w:t xml:space="preserve">. </w:t>
      </w:r>
      <w:proofErr w:type="spellStart"/>
      <w:r w:rsidRPr="008B4D81">
        <w:t>Namun</w:t>
      </w:r>
      <w:proofErr w:type="spellEnd"/>
      <w:r w:rsidRPr="008B4D81">
        <w:t xml:space="preserve"> </w:t>
      </w:r>
      <w:proofErr w:type="spellStart"/>
      <w:r w:rsidRPr="008B4D81">
        <w:t>metode</w:t>
      </w:r>
      <w:proofErr w:type="spellEnd"/>
      <w:r w:rsidRPr="008B4D81">
        <w:t xml:space="preserve"> </w:t>
      </w:r>
      <w:proofErr w:type="spellStart"/>
      <w:r w:rsidRPr="008B4D81">
        <w:t>ini</w:t>
      </w:r>
      <w:proofErr w:type="spellEnd"/>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dimana</w:t>
      </w:r>
      <w:proofErr w:type="spellEnd"/>
      <w:r w:rsidRPr="008B4D81">
        <w:t xml:space="preserve"> proses </w:t>
      </w:r>
      <w:proofErr w:type="spellStart"/>
      <w:r w:rsidRPr="008B4D81">
        <w:t>absen</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w:t>
      </w:r>
    </w:p>
    <w:p w14:paraId="1802BAAB" w14:textId="219741E7" w:rsidR="00470EF1" w:rsidRPr="008B4D81" w:rsidRDefault="008B4D81" w:rsidP="008B4D81">
      <w:pPr>
        <w:ind w:firstLine="567"/>
      </w:pPr>
      <w:proofErr w:type="spellStart"/>
      <w:r w:rsidRPr="008B4D81">
        <w:t>Dengan</w:t>
      </w:r>
      <w:proofErr w:type="spellEnd"/>
      <w:r w:rsidRPr="008B4D81">
        <w:t xml:space="preserve"> </w:t>
      </w:r>
      <w:proofErr w:type="spellStart"/>
      <w:r w:rsidRPr="008B4D81">
        <w:t>membandingkan</w:t>
      </w:r>
      <w:proofErr w:type="spellEnd"/>
      <w:r w:rsidRPr="008B4D81">
        <w:t xml:space="preserve"> </w:t>
      </w:r>
      <w:proofErr w:type="spellStart"/>
      <w:r w:rsidRPr="008B4D81">
        <w:t>beberapa</w:t>
      </w:r>
      <w:proofErr w:type="spellEnd"/>
      <w:r w:rsidRPr="008B4D81">
        <w:t xml:space="preserve"> </w:t>
      </w:r>
      <w:proofErr w:type="spellStart"/>
      <w:r w:rsidRPr="008B4D81">
        <w:t>kelemahan</w:t>
      </w:r>
      <w:proofErr w:type="spellEnd"/>
      <w:r w:rsidRPr="008B4D81">
        <w:t xml:space="preserve"> dan </w:t>
      </w:r>
      <w:proofErr w:type="spellStart"/>
      <w:r w:rsidRPr="008B4D81">
        <w:t>kelebihan</w:t>
      </w:r>
      <w:proofErr w:type="spellEnd"/>
      <w:r w:rsidRPr="008B4D81">
        <w:t xml:space="preserve"> </w:t>
      </w:r>
      <w:proofErr w:type="spellStart"/>
      <w:r w:rsidRPr="008B4D81">
        <w:t>dari</w:t>
      </w:r>
      <w:proofErr w:type="spellEnd"/>
      <w:r w:rsidRPr="008B4D81">
        <w:t xml:space="preserve"> </w:t>
      </w:r>
      <w:proofErr w:type="spellStart"/>
      <w:r w:rsidRPr="008B4D81">
        <w:t>metode</w:t>
      </w:r>
      <w:proofErr w:type="spellEnd"/>
      <w:r w:rsidRPr="008B4D81">
        <w:t xml:space="preserve"> yang </w:t>
      </w:r>
      <w:proofErr w:type="spellStart"/>
      <w:r w:rsidRPr="008B4D81">
        <w:t>ada</w:t>
      </w:r>
      <w:proofErr w:type="spellEnd"/>
      <w:r w:rsidRPr="008B4D81">
        <w:t xml:space="preserve">, </w:t>
      </w:r>
      <w:proofErr w:type="spellStart"/>
      <w:r w:rsidRPr="008B4D81">
        <w:t>maka</w:t>
      </w:r>
      <w:proofErr w:type="spellEnd"/>
      <w:r w:rsidRPr="008B4D81">
        <w:t xml:space="preserve"> </w:t>
      </w:r>
      <w:proofErr w:type="spellStart"/>
      <w:r w:rsidRPr="008B4D81">
        <w:t>penulis</w:t>
      </w:r>
      <w:proofErr w:type="spellEnd"/>
      <w:r w:rsidRPr="008B4D81">
        <w:t xml:space="preserve"> </w:t>
      </w:r>
      <w:proofErr w:type="spellStart"/>
      <w:r w:rsidRPr="008B4D81">
        <w:t>akan</w:t>
      </w:r>
      <w:proofErr w:type="spellEnd"/>
      <w:r w:rsidRPr="008B4D81">
        <w:t xml:space="preserve"> </w:t>
      </w:r>
      <w:proofErr w:type="spellStart"/>
      <w:r w:rsidRPr="008B4D81">
        <w:t>memilih</w:t>
      </w:r>
      <w:proofErr w:type="spellEnd"/>
      <w:r w:rsidRPr="008B4D81">
        <w:t xml:space="preserve"> </w:t>
      </w:r>
      <w:proofErr w:type="spellStart"/>
      <w:r w:rsidRPr="008B4D81">
        <w:t>pembuatan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dengan</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RFID yang </w:t>
      </w:r>
      <w:proofErr w:type="spellStart"/>
      <w:r w:rsidRPr="008B4D81">
        <w:t>merupakan</w:t>
      </w:r>
      <w:proofErr w:type="spellEnd"/>
      <w:r w:rsidRPr="008B4D81">
        <w:t xml:space="preserve"> </w:t>
      </w:r>
      <w:proofErr w:type="spellStart"/>
      <w:r w:rsidRPr="008B4D81">
        <w:t>sistem</w:t>
      </w:r>
      <w:proofErr w:type="spellEnd"/>
      <w:r w:rsidRPr="008B4D81">
        <w:t xml:space="preserve"> </w:t>
      </w:r>
      <w:proofErr w:type="spellStart"/>
      <w:r w:rsidRPr="008B4D81">
        <w:t>dengan</w:t>
      </w:r>
      <w:proofErr w:type="spellEnd"/>
      <w:r w:rsidRPr="008B4D81">
        <w:t xml:space="preserve"> </w:t>
      </w:r>
      <w:proofErr w:type="spellStart"/>
      <w:r w:rsidRPr="008B4D81">
        <w:t>metode</w:t>
      </w:r>
      <w:proofErr w:type="spellEnd"/>
      <w:r w:rsidRPr="008B4D81">
        <w:t xml:space="preserve"> </w:t>
      </w:r>
      <w:proofErr w:type="spellStart"/>
      <w:r w:rsidRPr="008B4D81">
        <w:t>pembacaan</w:t>
      </w:r>
      <w:proofErr w:type="spellEnd"/>
      <w:r w:rsidRPr="008B4D81">
        <w:t xml:space="preserve"> </w:t>
      </w:r>
      <w:proofErr w:type="spellStart"/>
      <w:r w:rsidRPr="008B4D81">
        <w:t>identitas</w:t>
      </w:r>
      <w:proofErr w:type="spellEnd"/>
      <w:r w:rsidRPr="008B4D81">
        <w:t xml:space="preserve"> </w:t>
      </w:r>
      <w:proofErr w:type="spellStart"/>
      <w:r w:rsidRPr="008B4D81">
        <w:t>khusus</w:t>
      </w:r>
      <w:proofErr w:type="spellEnd"/>
      <w:r w:rsidRPr="008B4D81">
        <w:t xml:space="preserve"> yang </w:t>
      </w:r>
      <w:proofErr w:type="spellStart"/>
      <w:r w:rsidRPr="008B4D81">
        <w:t>terdapat</w:t>
      </w:r>
      <w:proofErr w:type="spellEnd"/>
      <w:r w:rsidRPr="008B4D81">
        <w:t xml:space="preserve"> </w:t>
      </w:r>
      <w:proofErr w:type="spellStart"/>
      <w:r w:rsidRPr="008B4D81">
        <w:t>dalam</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w:t>
      </w:r>
      <w:del w:id="53"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 xml:space="preserve">RFID </w:t>
      </w:r>
      <w:proofErr w:type="spellStart"/>
      <w:r w:rsidRPr="008B4D81">
        <w:t>bertugas</w:t>
      </w:r>
      <w:proofErr w:type="spellEnd"/>
      <w:r w:rsidRPr="008B4D81">
        <w:t xml:space="preserve"> </w:t>
      </w:r>
      <w:proofErr w:type="spellStart"/>
      <w:r w:rsidRPr="008B4D81">
        <w:t>sebagai</w:t>
      </w:r>
      <w:proofErr w:type="spellEnd"/>
      <w:r w:rsidRPr="008B4D81">
        <w:t xml:space="preserve"> media </w:t>
      </w:r>
      <w:proofErr w:type="spellStart"/>
      <w:r w:rsidRPr="008B4D81">
        <w:t>akses</w:t>
      </w:r>
      <w:proofErr w:type="spellEnd"/>
      <w:r w:rsidRPr="008B4D81">
        <w:t xml:space="preserve"> control</w:t>
      </w:r>
      <w:ins w:id="54" w:author="Rafi Aziizi" w:date="2021-11-12T12:51:00Z">
        <w:r w:rsidR="0078780A">
          <w:t>.</w:t>
        </w:r>
      </w:ins>
      <w:del w:id="55" w:author="Rafi Aziizi" w:date="2021-11-12T12:51:00Z">
        <w:r w:rsidRPr="008B4D81" w:rsidDel="0078780A">
          <w:delText>.</w:delText>
        </w:r>
      </w:del>
      <w:r w:rsidRPr="008B4D81">
        <w:t xml:space="preserve"> </w:t>
      </w: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sistem</w:t>
      </w:r>
      <w:proofErr w:type="spellEnd"/>
      <w:r w:rsidRPr="008B4D81">
        <w:t xml:space="preserve"> </w:t>
      </w:r>
      <w:proofErr w:type="spellStart"/>
      <w:r w:rsidRPr="008B4D81">
        <w:t>kontrol</w:t>
      </w:r>
      <w:proofErr w:type="spellEnd"/>
      <w:r w:rsidRPr="008B4D81">
        <w:t xml:space="preserve">, </w:t>
      </w:r>
      <w:proofErr w:type="spellStart"/>
      <w:r w:rsidRPr="008B4D81">
        <w:t>digunakan</w:t>
      </w:r>
      <w:proofErr w:type="spellEnd"/>
      <w:r w:rsidRPr="008B4D81">
        <w:t xml:space="preserve"> </w:t>
      </w:r>
      <w:ins w:id="56" w:author="Rafi Aziizi" w:date="2021-11-12T12:52:00Z">
        <w:r w:rsidR="0078780A">
          <w:t>juga</w:t>
        </w:r>
      </w:ins>
      <w:del w:id="57" w:author="Rafi Aziizi" w:date="2021-11-12T12:52:00Z">
        <w:r w:rsidRPr="008B4D81" w:rsidDel="0078780A">
          <w:delText>pula</w:delText>
        </w:r>
      </w:del>
      <w:r w:rsidRPr="008B4D81">
        <w:t xml:space="preserve"> Raspberry Pi yang </w:t>
      </w:r>
      <w:proofErr w:type="spellStart"/>
      <w:r w:rsidRPr="008B4D81">
        <w:t>diimplementasikan</w:t>
      </w:r>
      <w:proofErr w:type="spellEnd"/>
      <w:r w:rsidRPr="008B4D81">
        <w:t xml:space="preserve"> </w:t>
      </w:r>
      <w:proofErr w:type="spellStart"/>
      <w:r w:rsidRPr="008B4D81">
        <w:t>sebagai</w:t>
      </w:r>
      <w:proofErr w:type="spellEnd"/>
      <w:r w:rsidRPr="008B4D81">
        <w:t xml:space="preserve"> </w:t>
      </w:r>
      <w:proofErr w:type="spellStart"/>
      <w:r w:rsidRPr="008B4D81">
        <w:t>mikrokontroler</w:t>
      </w:r>
      <w:proofErr w:type="spellEnd"/>
      <w:r w:rsidRPr="008B4D81">
        <w:t xml:space="preserve"> yang </w:t>
      </w:r>
      <w:proofErr w:type="spellStart"/>
      <w:r w:rsidRPr="008B4D81">
        <w:t>bertugas</w:t>
      </w:r>
      <w:proofErr w:type="spellEnd"/>
      <w:r w:rsidRPr="008B4D81">
        <w:t xml:space="preserve"> </w:t>
      </w:r>
      <w:proofErr w:type="spellStart"/>
      <w:r w:rsidRPr="008B4D81">
        <w:t>memprogram</w:t>
      </w:r>
      <w:proofErr w:type="spellEnd"/>
      <w:r w:rsidRPr="008B4D81">
        <w:t xml:space="preserve"> RFID agar </w:t>
      </w:r>
      <w:proofErr w:type="spellStart"/>
      <w:r w:rsidRPr="008B4D81">
        <w:t>dapat</w:t>
      </w:r>
      <w:proofErr w:type="spellEnd"/>
      <w:r w:rsidRPr="008B4D81">
        <w:t xml:space="preserve"> </w:t>
      </w:r>
      <w:proofErr w:type="spellStart"/>
      <w:r w:rsidRPr="008B4D81">
        <w:t>mengidentifikasi</w:t>
      </w:r>
      <w:proofErr w:type="spellEnd"/>
      <w:r w:rsidRPr="008B4D81">
        <w:t xml:space="preserve"> </w:t>
      </w:r>
      <w:proofErr w:type="spellStart"/>
      <w:r w:rsidRPr="008B4D81">
        <w:t>kode</w:t>
      </w:r>
      <w:proofErr w:type="spellEnd"/>
      <w:r w:rsidRPr="008B4D81">
        <w:t xml:space="preserve"> pada </w:t>
      </w:r>
      <w:proofErr w:type="spellStart"/>
      <w:r w:rsidRPr="008B4D81">
        <w:t>kartu</w:t>
      </w:r>
      <w:proofErr w:type="spellEnd"/>
      <w:r w:rsidRPr="008B4D81">
        <w:t xml:space="preserve"> tag.  </w:t>
      </w:r>
      <w:proofErr w:type="spellStart"/>
      <w:r w:rsidRPr="008B4D81">
        <w:t>Dengan</w:t>
      </w:r>
      <w:proofErr w:type="spellEnd"/>
      <w:r w:rsidRPr="008B4D81">
        <w:t xml:space="preserve"> </w:t>
      </w:r>
      <w:proofErr w:type="spellStart"/>
      <w:r w:rsidRPr="008B4D81">
        <w:t>adanya</w:t>
      </w:r>
      <w:proofErr w:type="spellEnd"/>
      <w:r w:rsidRPr="008B4D81">
        <w:t xml:space="preserve"> </w:t>
      </w:r>
      <w:proofErr w:type="spellStart"/>
      <w:r w:rsidRPr="008B4D81">
        <w:t>sistem</w:t>
      </w:r>
      <w:proofErr w:type="spellEnd"/>
      <w:r w:rsidRPr="008B4D81">
        <w:t xml:space="preserve"> </w:t>
      </w:r>
      <w:proofErr w:type="spellStart"/>
      <w:r w:rsidRPr="008B4D81">
        <w:t>ini</w:t>
      </w:r>
      <w:proofErr w:type="spellEnd"/>
      <w:r w:rsidRPr="008B4D81">
        <w:t xml:space="preserve"> </w:t>
      </w:r>
      <w:proofErr w:type="spellStart"/>
      <w:r w:rsidRPr="008B4D81">
        <w:t>diharapkan</w:t>
      </w:r>
      <w:proofErr w:type="spellEnd"/>
      <w:r w:rsidRPr="008B4D81">
        <w:t xml:space="preserve"> </w:t>
      </w:r>
      <w:proofErr w:type="spellStart"/>
      <w:r w:rsidRPr="008B4D81">
        <w:t>menghasilkan</w:t>
      </w:r>
      <w:proofErr w:type="spellEnd"/>
      <w:r w:rsidRPr="008B4D81">
        <w:t xml:space="preserve"> </w:t>
      </w:r>
      <w:proofErr w:type="spellStart"/>
      <w:r w:rsidRPr="008B4D81">
        <w:t>sistem</w:t>
      </w:r>
      <w:proofErr w:type="spellEnd"/>
      <w:r w:rsidRPr="008B4D81">
        <w:t xml:space="preserve"> yang </w:t>
      </w:r>
      <w:proofErr w:type="spellStart"/>
      <w:r w:rsidRPr="008B4D81">
        <w:t>praktis</w:t>
      </w:r>
      <w:proofErr w:type="spellEnd"/>
      <w:r w:rsidRPr="008B4D81">
        <w:t xml:space="preserve"> dan </w:t>
      </w:r>
      <w:proofErr w:type="spellStart"/>
      <w:r w:rsidRPr="008B4D81">
        <w:t>efisien</w:t>
      </w:r>
      <w:proofErr w:type="spellEnd"/>
      <w:r w:rsidRPr="008B4D81">
        <w:t>–</w:t>
      </w:r>
      <w:proofErr w:type="spellStart"/>
      <w:r w:rsidRPr="008B4D81">
        <w:t>membuat</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langsung</w:t>
      </w:r>
      <w:proofErr w:type="spellEnd"/>
      <w:r w:rsidRPr="008B4D81">
        <w:t xml:space="preserve"> </w:t>
      </w:r>
      <w:proofErr w:type="spellStart"/>
      <w:r w:rsidRPr="008B4D81">
        <w:t>melakukan</w:t>
      </w:r>
      <w:proofErr w:type="spellEnd"/>
      <w:r w:rsidRPr="008B4D81">
        <w:t xml:space="preserve"> </w:t>
      </w:r>
      <w:proofErr w:type="spellStart"/>
      <w:r w:rsidRPr="008B4D81">
        <w:t>absen</w:t>
      </w:r>
      <w:proofErr w:type="spellEnd"/>
      <w:r w:rsidRPr="008B4D81">
        <w:t xml:space="preserve"> dan </w:t>
      </w:r>
      <w:proofErr w:type="spellStart"/>
      <w:r w:rsidRPr="008B4D81">
        <w:t>membuktikan</w:t>
      </w:r>
      <w:proofErr w:type="spellEnd"/>
      <w:r w:rsidRPr="008B4D81">
        <w:t xml:space="preserve"> </w:t>
      </w:r>
      <w:commentRangeStart w:id="58"/>
      <w:proofErr w:type="spellStart"/>
      <w:r w:rsidRPr="008B4D81">
        <w:t>kehadirannya</w:t>
      </w:r>
      <w:commentRangeEnd w:id="58"/>
      <w:proofErr w:type="spellEnd"/>
      <w:r w:rsidR="00C9617C">
        <w:rPr>
          <w:rStyle w:val="CommentReference"/>
        </w:rPr>
        <w:commentReference w:id="58"/>
      </w:r>
      <w:r w:rsidRPr="008B4D81">
        <w:t>.</w:t>
      </w:r>
    </w:p>
    <w:p w14:paraId="177D3527" w14:textId="3BBFE3F3" w:rsidR="00040376" w:rsidRDefault="00040376" w:rsidP="00542F54">
      <w:pPr>
        <w:pStyle w:val="Heading2"/>
        <w:ind w:left="567" w:hanging="567"/>
        <w:rPr>
          <w:lang w:val="en-US"/>
        </w:rPr>
      </w:pPr>
      <w:bookmarkStart w:id="59" w:name="_Toc80034210"/>
      <w:bookmarkStart w:id="60" w:name="_Toc83115712"/>
      <w:proofErr w:type="spellStart"/>
      <w:r>
        <w:rPr>
          <w:lang w:val="en-US"/>
        </w:rPr>
        <w:t>Identifikasi</w:t>
      </w:r>
      <w:proofErr w:type="spellEnd"/>
      <w:r>
        <w:rPr>
          <w:lang w:val="en-US"/>
        </w:rPr>
        <w:t xml:space="preserve"> </w:t>
      </w:r>
      <w:proofErr w:type="spellStart"/>
      <w:r>
        <w:rPr>
          <w:lang w:val="en-US"/>
        </w:rPr>
        <w:t>Masalah</w:t>
      </w:r>
      <w:bookmarkEnd w:id="59"/>
      <w:bookmarkEnd w:id="60"/>
      <w:proofErr w:type="spellEnd"/>
    </w:p>
    <w:p w14:paraId="4B98B319" w14:textId="1F16267C" w:rsidR="00470EF1" w:rsidRDefault="007A78A5" w:rsidP="007A78A5">
      <w:pPr>
        <w:ind w:firstLine="567"/>
      </w:pPr>
      <w:r>
        <w:t xml:space="preserve">Dari </w:t>
      </w:r>
      <w:proofErr w:type="spellStart"/>
      <w:r>
        <w:t>beberapa</w:t>
      </w:r>
      <w:proofErr w:type="spellEnd"/>
      <w:r>
        <w:t xml:space="preserve"> </w:t>
      </w:r>
      <w:proofErr w:type="spellStart"/>
      <w:r>
        <w:t>uraian</w:t>
      </w:r>
      <w:proofErr w:type="spellEnd"/>
      <w:r>
        <w:t xml:space="preserve"> yang </w:t>
      </w:r>
      <w:proofErr w:type="spellStart"/>
      <w:r>
        <w:t>dikemukakan</w:t>
      </w:r>
      <w:proofErr w:type="spellEnd"/>
      <w:r>
        <w:t xml:space="preserve"> pada </w:t>
      </w:r>
      <w:proofErr w:type="spellStart"/>
      <w:r>
        <w:t>latar</w:t>
      </w:r>
      <w:proofErr w:type="spellEnd"/>
      <w:r>
        <w:t xml:space="preserve"> </w:t>
      </w:r>
      <w:proofErr w:type="spellStart"/>
      <w:r>
        <w:t>belakang</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diidentifikasi</w:t>
      </w:r>
      <w:proofErr w:type="spellEnd"/>
      <w:r>
        <w:t xml:space="preserve"> </w:t>
      </w:r>
      <w:proofErr w:type="spellStart"/>
      <w:r>
        <w:t>masalah-masalah</w:t>
      </w:r>
      <w:proofErr w:type="spellEnd"/>
      <w:r>
        <w:t xml:space="preserve"> </w:t>
      </w:r>
      <w:proofErr w:type="spellStart"/>
      <w:r>
        <w:t>sebagai</w:t>
      </w:r>
      <w:proofErr w:type="spellEnd"/>
      <w:r>
        <w:t xml:space="preserve"> </w:t>
      </w:r>
      <w:proofErr w:type="spellStart"/>
      <w:r>
        <w:t>berikut</w:t>
      </w:r>
      <w:proofErr w:type="spellEnd"/>
      <w:r>
        <w:t xml:space="preserve"> :</w:t>
      </w:r>
    </w:p>
    <w:p w14:paraId="1878A107" w14:textId="7578DC20" w:rsidR="007A78A5" w:rsidRPr="003B2E0A" w:rsidRDefault="007A78A5" w:rsidP="00FF2590">
      <w:pPr>
        <w:pStyle w:val="ListParagraph"/>
        <w:numPr>
          <w:ilvl w:val="0"/>
          <w:numId w:val="46"/>
        </w:numPr>
      </w:pPr>
      <w:proofErr w:type="spellStart"/>
      <w:r w:rsidRPr="003B2E0A">
        <w:t>Rekapitulasi</w:t>
      </w:r>
      <w:proofErr w:type="spellEnd"/>
      <w:r w:rsidRPr="003B2E0A">
        <w:t xml:space="preserve"> </w:t>
      </w:r>
      <w:proofErr w:type="spellStart"/>
      <w:r w:rsidRPr="003B2E0A">
        <w:t>Absen</w:t>
      </w:r>
      <w:proofErr w:type="spellEnd"/>
      <w:r w:rsidRPr="003B2E0A">
        <w:t xml:space="preserve"> yang </w:t>
      </w:r>
      <w:proofErr w:type="spellStart"/>
      <w:r w:rsidRPr="003B2E0A">
        <w:t>dilakukan</w:t>
      </w:r>
      <w:proofErr w:type="spellEnd"/>
      <w:r w:rsidRPr="003B2E0A">
        <w:t xml:space="preserve"> </w:t>
      </w:r>
      <w:proofErr w:type="spellStart"/>
      <w:r w:rsidRPr="003B2E0A">
        <w:t>masih</w:t>
      </w:r>
      <w:proofErr w:type="spellEnd"/>
      <w:r w:rsidRPr="003B2E0A">
        <w:t xml:space="preserve"> </w:t>
      </w:r>
      <w:proofErr w:type="spellStart"/>
      <w:r w:rsidRPr="003B2E0A">
        <w:t>secara</w:t>
      </w:r>
      <w:proofErr w:type="spellEnd"/>
      <w:r w:rsidRPr="003B2E0A">
        <w:t xml:space="preserve"> </w:t>
      </w:r>
      <w:proofErr w:type="spellStart"/>
      <w:r w:rsidRPr="003B2E0A">
        <w:t>konvensional</w:t>
      </w:r>
      <w:proofErr w:type="spellEnd"/>
      <w:r w:rsidRPr="003B2E0A">
        <w:t xml:space="preserve"> </w:t>
      </w:r>
      <w:proofErr w:type="spellStart"/>
      <w:r w:rsidRPr="003B2E0A">
        <w:t>sehingga</w:t>
      </w:r>
      <w:proofErr w:type="spellEnd"/>
      <w:r w:rsidRPr="003B2E0A">
        <w:t xml:space="preserve"> </w:t>
      </w:r>
      <w:proofErr w:type="spellStart"/>
      <w:r w:rsidRPr="003B2E0A">
        <w:t>membutuhkan</w:t>
      </w:r>
      <w:proofErr w:type="spellEnd"/>
      <w:r w:rsidRPr="003B2E0A">
        <w:t xml:space="preserve"> </w:t>
      </w:r>
      <w:proofErr w:type="spellStart"/>
      <w:r w:rsidRPr="003B2E0A">
        <w:t>waktu</w:t>
      </w:r>
      <w:proofErr w:type="spellEnd"/>
      <w:r w:rsidRPr="003B2E0A">
        <w:t xml:space="preserve"> yang </w:t>
      </w:r>
      <w:proofErr w:type="spellStart"/>
      <w:r w:rsidRPr="003B2E0A">
        <w:t>cukup</w:t>
      </w:r>
      <w:proofErr w:type="spellEnd"/>
      <w:r w:rsidRPr="003B2E0A">
        <w:t xml:space="preserve"> lama</w:t>
      </w:r>
      <w:r>
        <w:t>.</w:t>
      </w:r>
    </w:p>
    <w:p w14:paraId="094F66B0" w14:textId="4EE02B49" w:rsidR="007A78A5" w:rsidRDefault="007A78A5" w:rsidP="00FF2590">
      <w:pPr>
        <w:pStyle w:val="ListParagraph"/>
        <w:numPr>
          <w:ilvl w:val="0"/>
          <w:numId w:val="46"/>
        </w:numPr>
      </w:pPr>
      <w:r w:rsidRPr="003B2E0A">
        <w:t xml:space="preserve">Kurang </w:t>
      </w:r>
      <w:proofErr w:type="spellStart"/>
      <w:r w:rsidRPr="003B2E0A">
        <w:t>efektifnya</w:t>
      </w:r>
      <w:proofErr w:type="spellEnd"/>
      <w:r w:rsidRPr="003B2E0A">
        <w:t xml:space="preserve"> </w:t>
      </w:r>
      <w:proofErr w:type="spellStart"/>
      <w:r w:rsidRPr="003B2E0A">
        <w:t>dalam</w:t>
      </w:r>
      <w:proofErr w:type="spellEnd"/>
      <w:r w:rsidRPr="003B2E0A">
        <w:t xml:space="preserve"> </w:t>
      </w:r>
      <w:proofErr w:type="spellStart"/>
      <w:r w:rsidRPr="003B2E0A">
        <w:t>melakukan</w:t>
      </w:r>
      <w:proofErr w:type="spellEnd"/>
      <w:r w:rsidRPr="003B2E0A">
        <w:t xml:space="preserve"> proses </w:t>
      </w:r>
      <w:proofErr w:type="spellStart"/>
      <w:r w:rsidRPr="003B2E0A">
        <w:t>absen</w:t>
      </w:r>
      <w:proofErr w:type="spellEnd"/>
      <w:r w:rsidRPr="003B2E0A">
        <w:t xml:space="preserve">, </w:t>
      </w:r>
      <w:proofErr w:type="spellStart"/>
      <w:r w:rsidRPr="003B2E0A">
        <w:t>karena</w:t>
      </w:r>
      <w:proofErr w:type="spellEnd"/>
      <w:r w:rsidRPr="003B2E0A">
        <w:t xml:space="preserve"> </w:t>
      </w:r>
      <w:proofErr w:type="spellStart"/>
      <w:r w:rsidRPr="003B2E0A">
        <w:t>petugas</w:t>
      </w:r>
      <w:proofErr w:type="spellEnd"/>
      <w:r w:rsidRPr="003B2E0A">
        <w:t xml:space="preserve"> </w:t>
      </w:r>
      <w:proofErr w:type="spellStart"/>
      <w:r w:rsidRPr="003B2E0A">
        <w:t>piket</w:t>
      </w:r>
      <w:proofErr w:type="spellEnd"/>
      <w:r w:rsidRPr="003B2E0A">
        <w:t xml:space="preserve"> </w:t>
      </w:r>
      <w:proofErr w:type="spellStart"/>
      <w:r w:rsidRPr="003B2E0A">
        <w:t>perlu</w:t>
      </w:r>
      <w:proofErr w:type="spellEnd"/>
      <w:r w:rsidRPr="003B2E0A">
        <w:t xml:space="preserve"> </w:t>
      </w:r>
      <w:proofErr w:type="spellStart"/>
      <w:r w:rsidRPr="003B2E0A">
        <w:t>melakukan</w:t>
      </w:r>
      <w:proofErr w:type="spellEnd"/>
      <w:r w:rsidRPr="003B2E0A">
        <w:t xml:space="preserve"> </w:t>
      </w:r>
      <w:proofErr w:type="spellStart"/>
      <w:r w:rsidRPr="003B2E0A">
        <w:t>keliling</w:t>
      </w:r>
      <w:proofErr w:type="spellEnd"/>
      <w:r w:rsidRPr="003B2E0A">
        <w:t xml:space="preserve"> pada </w:t>
      </w:r>
      <w:proofErr w:type="spellStart"/>
      <w:r w:rsidRPr="003B2E0A">
        <w:t>setiap</w:t>
      </w:r>
      <w:proofErr w:type="spellEnd"/>
      <w:r w:rsidRPr="003B2E0A">
        <w:t xml:space="preserve"> </w:t>
      </w:r>
      <w:proofErr w:type="spellStart"/>
      <w:r w:rsidRPr="003B2E0A">
        <w:t>kelas</w:t>
      </w:r>
      <w:proofErr w:type="spellEnd"/>
      <w:r w:rsidRPr="003B2E0A">
        <w:t xml:space="preserve"> </w:t>
      </w:r>
      <w:proofErr w:type="spellStart"/>
      <w:r w:rsidRPr="003B2E0A">
        <w:t>untuk</w:t>
      </w:r>
      <w:proofErr w:type="spellEnd"/>
      <w:r w:rsidRPr="003B2E0A">
        <w:t xml:space="preserve"> </w:t>
      </w:r>
      <w:proofErr w:type="spellStart"/>
      <w:r w:rsidRPr="003B2E0A">
        <w:t>absensi</w:t>
      </w:r>
      <w:proofErr w:type="spellEnd"/>
      <w:r w:rsidRPr="003B2E0A">
        <w:t xml:space="preserve"> </w:t>
      </w:r>
      <w:proofErr w:type="spellStart"/>
      <w:r w:rsidRPr="003B2E0A">
        <w:t>ulang</w:t>
      </w:r>
      <w:proofErr w:type="spellEnd"/>
      <w:r>
        <w:t>.</w:t>
      </w:r>
    </w:p>
    <w:p w14:paraId="4AE6B98A" w14:textId="3C1BAD69" w:rsidR="00040376" w:rsidRDefault="00040376" w:rsidP="00542F54">
      <w:pPr>
        <w:pStyle w:val="Heading2"/>
        <w:ind w:left="567" w:hanging="567"/>
        <w:rPr>
          <w:lang w:val="en-US"/>
        </w:rPr>
      </w:pPr>
      <w:bookmarkStart w:id="61" w:name="_Toc80034211"/>
      <w:bookmarkStart w:id="62" w:name="_Toc83115713"/>
      <w:r>
        <w:rPr>
          <w:lang w:val="en-US"/>
        </w:rPr>
        <w:t xml:space="preserve">Batasan </w:t>
      </w:r>
      <w:proofErr w:type="spellStart"/>
      <w:r>
        <w:rPr>
          <w:lang w:val="en-US"/>
        </w:rPr>
        <w:t>Masalah</w:t>
      </w:r>
      <w:bookmarkEnd w:id="61"/>
      <w:bookmarkEnd w:id="62"/>
      <w:proofErr w:type="spellEnd"/>
    </w:p>
    <w:p w14:paraId="0CD85B22" w14:textId="47B7D93B" w:rsidR="00470EF1" w:rsidRDefault="001C1F40" w:rsidP="001C1F40">
      <w:pPr>
        <w:ind w:firstLine="567"/>
      </w:pPr>
      <w:proofErr w:type="spellStart"/>
      <w:r>
        <w:t>Berdasarkan</w:t>
      </w:r>
      <w:proofErr w:type="spellEnd"/>
      <w:r>
        <w:t xml:space="preserve"> </w:t>
      </w:r>
      <w:proofErr w:type="spellStart"/>
      <w:r>
        <w:t>identifikasi</w:t>
      </w:r>
      <w:proofErr w:type="spellEnd"/>
      <w:r>
        <w:t xml:space="preserve"> </w:t>
      </w:r>
      <w:proofErr w:type="spellStart"/>
      <w:r>
        <w:t>masalah</w:t>
      </w:r>
      <w:proofErr w:type="spellEnd"/>
      <w:r>
        <w:t xml:space="preserve"> di </w:t>
      </w:r>
      <w:proofErr w:type="spellStart"/>
      <w:r>
        <w:t>atas</w:t>
      </w:r>
      <w:proofErr w:type="spellEnd"/>
      <w:r>
        <w:t xml:space="preserve">, </w:t>
      </w:r>
      <w:proofErr w:type="spellStart"/>
      <w:r>
        <w:t>maka</w:t>
      </w:r>
      <w:proofErr w:type="spellEnd"/>
      <w:r>
        <w:t xml:space="preserve"> Batasan </w:t>
      </w:r>
      <w:proofErr w:type="spellStart"/>
      <w:r>
        <w:t>masalah</w:t>
      </w:r>
      <w:proofErr w:type="spellEnd"/>
      <w:r>
        <w:t xml:space="preserve"> </w:t>
      </w:r>
      <w:proofErr w:type="spellStart"/>
      <w:r>
        <w:t>dalam</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00513963" w14:textId="0C82E74A" w:rsidR="001C1F40" w:rsidRPr="003B2E0A" w:rsidRDefault="001C1F40" w:rsidP="00FF2590">
      <w:pPr>
        <w:pStyle w:val="ListParagraph"/>
        <w:numPr>
          <w:ilvl w:val="0"/>
          <w:numId w:val="45"/>
        </w:numPr>
      </w:pPr>
      <w:proofErr w:type="spellStart"/>
      <w:r>
        <w:t>Sistem</w:t>
      </w:r>
      <w:proofErr w:type="spellEnd"/>
      <w:r>
        <w:t xml:space="preserve"> </w:t>
      </w:r>
      <w:proofErr w:type="spellStart"/>
      <w:r>
        <w:t>ini</w:t>
      </w:r>
      <w:proofErr w:type="spellEnd"/>
      <w:r>
        <w:t xml:space="preserve"> </w:t>
      </w:r>
      <w:proofErr w:type="spellStart"/>
      <w:r w:rsidR="007A78A5">
        <w:t>tidak</w:t>
      </w:r>
      <w:proofErr w:type="spellEnd"/>
      <w:r w:rsidR="007A78A5">
        <w:t xml:space="preserve"> </w:t>
      </w:r>
      <w:proofErr w:type="spellStart"/>
      <w:r w:rsidR="007A78A5">
        <w:t>mengatasi</w:t>
      </w:r>
      <w:proofErr w:type="spellEnd"/>
      <w:r w:rsidR="007A78A5">
        <w:t xml:space="preserve"> </w:t>
      </w:r>
      <w:proofErr w:type="spellStart"/>
      <w:r w:rsidR="007A78A5">
        <w:t>kecurangan</w:t>
      </w:r>
      <w:proofErr w:type="spellEnd"/>
      <w:r w:rsidR="007A78A5">
        <w:t xml:space="preserve"> </w:t>
      </w:r>
      <w:proofErr w:type="spellStart"/>
      <w:r w:rsidR="007A78A5">
        <w:t>dalam</w:t>
      </w:r>
      <w:proofErr w:type="spellEnd"/>
      <w:r w:rsidR="007A78A5">
        <w:t xml:space="preserve"> </w:t>
      </w:r>
      <w:proofErr w:type="spellStart"/>
      <w:r w:rsidR="007A78A5">
        <w:t>melakukan</w:t>
      </w:r>
      <w:proofErr w:type="spellEnd"/>
      <w:r w:rsidR="007A78A5">
        <w:t xml:space="preserve"> </w:t>
      </w:r>
      <w:proofErr w:type="spellStart"/>
      <w:r w:rsidR="007A78A5">
        <w:t>absensi</w:t>
      </w:r>
      <w:proofErr w:type="spellEnd"/>
      <w:r w:rsidR="007A78A5">
        <w:t xml:space="preserve"> </w:t>
      </w:r>
      <w:proofErr w:type="spellStart"/>
      <w:r w:rsidR="007A78A5">
        <w:t>harian</w:t>
      </w:r>
      <w:proofErr w:type="spellEnd"/>
      <w:r>
        <w:t>.</w:t>
      </w:r>
    </w:p>
    <w:p w14:paraId="471332D4" w14:textId="411A51AE"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bukti</w:t>
      </w:r>
      <w:proofErr w:type="spellEnd"/>
      <w:r>
        <w:t xml:space="preserve"> </w:t>
      </w:r>
      <w:proofErr w:type="spellStart"/>
      <w:r>
        <w:t>fisik</w:t>
      </w:r>
      <w:proofErr w:type="spellEnd"/>
      <w:r>
        <w:t xml:space="preserve"> </w:t>
      </w:r>
      <w:proofErr w:type="spellStart"/>
      <w:r>
        <w:t>kehadiran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absen</w:t>
      </w:r>
      <w:proofErr w:type="spellEnd"/>
      <w:r>
        <w:t xml:space="preserve"> yang </w:t>
      </w:r>
      <w:proofErr w:type="spellStart"/>
      <w:r>
        <w:t>dilakukan</w:t>
      </w:r>
      <w:proofErr w:type="spellEnd"/>
      <w:r>
        <w:t xml:space="preserve"> </w:t>
      </w:r>
      <w:proofErr w:type="spellStart"/>
      <w:r>
        <w:t>siswa</w:t>
      </w:r>
      <w:proofErr w:type="spellEnd"/>
      <w:r w:rsidR="001C1F40">
        <w:t>.</w:t>
      </w:r>
    </w:p>
    <w:p w14:paraId="731599FA" w14:textId="29F19C1A"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membahas</w:t>
      </w:r>
      <w:proofErr w:type="spellEnd"/>
      <w:r>
        <w:t xml:space="preserve"> </w:t>
      </w:r>
      <w:proofErr w:type="spellStart"/>
      <w:r>
        <w:t>mengenai</w:t>
      </w:r>
      <w:proofErr w:type="spellEnd"/>
      <w:r>
        <w:t xml:space="preserve"> </w:t>
      </w:r>
      <w:proofErr w:type="spellStart"/>
      <w:r>
        <w:t>keamanan</w:t>
      </w:r>
      <w:proofErr w:type="spellEnd"/>
      <w:r>
        <w:t xml:space="preserve"> </w:t>
      </w:r>
      <w:proofErr w:type="spellStart"/>
      <w:r>
        <w:t>jaringan</w:t>
      </w:r>
      <w:proofErr w:type="spellEnd"/>
      <w:r>
        <w:t>.</w:t>
      </w:r>
    </w:p>
    <w:p w14:paraId="34FE5C4D" w14:textId="274B3B9E" w:rsidR="00375190" w:rsidRPr="00470EF1" w:rsidRDefault="00375190"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mengatasi</w:t>
      </w:r>
      <w:proofErr w:type="spellEnd"/>
      <w:r>
        <w:t xml:space="preserve"> </w:t>
      </w:r>
      <w:proofErr w:type="spellStart"/>
      <w:r>
        <w:t>perbaharuan</w:t>
      </w:r>
      <w:proofErr w:type="spellEnd"/>
      <w:r>
        <w:t xml:space="preserve"> </w:t>
      </w:r>
      <w:proofErr w:type="spellStart"/>
      <w:r>
        <w:t>perpindahan</w:t>
      </w:r>
      <w:proofErr w:type="spellEnd"/>
      <w:r>
        <w:t xml:space="preserve"> </w:t>
      </w:r>
      <w:proofErr w:type="spellStart"/>
      <w:r>
        <w:t>kelas</w:t>
      </w:r>
      <w:proofErr w:type="spellEnd"/>
      <w:r>
        <w:t xml:space="preserve"> </w:t>
      </w:r>
      <w:proofErr w:type="spellStart"/>
      <w:r>
        <w:t>jika</w:t>
      </w:r>
      <w:proofErr w:type="spellEnd"/>
      <w:r>
        <w:t xml:space="preserve"> semester </w:t>
      </w:r>
      <w:proofErr w:type="spellStart"/>
      <w:r>
        <w:t>sudah</w:t>
      </w:r>
      <w:proofErr w:type="spellEnd"/>
      <w:r>
        <w:t xml:space="preserve"> </w:t>
      </w:r>
      <w:proofErr w:type="spellStart"/>
      <w:r>
        <w:t>mulai</w:t>
      </w:r>
      <w:proofErr w:type="spellEnd"/>
      <w:r>
        <w:t>.</w:t>
      </w:r>
    </w:p>
    <w:p w14:paraId="6084D075" w14:textId="4956810B" w:rsidR="00040376" w:rsidRDefault="00040376" w:rsidP="00542F54">
      <w:pPr>
        <w:pStyle w:val="Heading2"/>
        <w:ind w:left="567" w:hanging="567"/>
        <w:rPr>
          <w:lang w:val="en-US"/>
        </w:rPr>
      </w:pPr>
      <w:bookmarkStart w:id="63" w:name="_Toc80034212"/>
      <w:bookmarkStart w:id="64" w:name="_Toc83115714"/>
      <w:proofErr w:type="spellStart"/>
      <w:r>
        <w:rPr>
          <w:lang w:val="en-US"/>
        </w:rPr>
        <w:t>Maksud</w:t>
      </w:r>
      <w:proofErr w:type="spellEnd"/>
      <w:r>
        <w:rPr>
          <w:lang w:val="en-US"/>
        </w:rPr>
        <w:t xml:space="preserve"> dan </w:t>
      </w:r>
      <w:commentRangeStart w:id="65"/>
      <w:proofErr w:type="spellStart"/>
      <w:r>
        <w:rPr>
          <w:lang w:val="en-US"/>
        </w:rPr>
        <w:t>Tujuan</w:t>
      </w:r>
      <w:bookmarkEnd w:id="63"/>
      <w:bookmarkEnd w:id="64"/>
      <w:commentRangeEnd w:id="65"/>
      <w:proofErr w:type="spellEnd"/>
      <w:r w:rsidR="00C9617C">
        <w:rPr>
          <w:rStyle w:val="CommentReference"/>
          <w:rFonts w:eastAsia="Times New Roman"/>
          <w:b w:val="0"/>
          <w:lang w:val="en-US"/>
        </w:rPr>
        <w:commentReference w:id="65"/>
      </w:r>
    </w:p>
    <w:p w14:paraId="61C18E86" w14:textId="098D556D" w:rsidR="00D05A0C" w:rsidRPr="003B2E0A" w:rsidDel="00B04AFE" w:rsidRDefault="00D05A0C" w:rsidP="00D05A0C">
      <w:pPr>
        <w:pStyle w:val="ListParagraph"/>
        <w:ind w:left="0" w:firstLine="567"/>
        <w:rPr>
          <w:del w:id="66" w:author="Rafi Aziizi" w:date="2021-11-12T13:03:00Z"/>
        </w:rPr>
      </w:pPr>
      <w:proofErr w:type="spellStart"/>
      <w:r w:rsidRPr="003B2E0A">
        <w:t>Berdasarkan</w:t>
      </w:r>
      <w:proofErr w:type="spellEnd"/>
      <w:r w:rsidRPr="003B2E0A">
        <w:t xml:space="preserve"> </w:t>
      </w:r>
      <w:proofErr w:type="spellStart"/>
      <w:r w:rsidRPr="003B2E0A">
        <w:t>masalah</w:t>
      </w:r>
      <w:proofErr w:type="spellEnd"/>
      <w:r w:rsidRPr="003B2E0A">
        <w:t xml:space="preserve"> yang </w:t>
      </w:r>
      <w:proofErr w:type="spellStart"/>
      <w:r w:rsidRPr="003B2E0A">
        <w:t>ada</w:t>
      </w:r>
      <w:proofErr w:type="spellEnd"/>
      <w:r w:rsidRPr="003B2E0A">
        <w:t xml:space="preserve">, </w:t>
      </w:r>
      <w:proofErr w:type="spellStart"/>
      <w:r w:rsidRPr="003B2E0A">
        <w:t>maka</w:t>
      </w:r>
      <w:proofErr w:type="spellEnd"/>
      <w:r w:rsidRPr="003B2E0A">
        <w:t xml:space="preserve"> </w:t>
      </w:r>
      <w:proofErr w:type="spellStart"/>
      <w:r w:rsidRPr="003B2E0A">
        <w:t>maksud</w:t>
      </w:r>
      <w:proofErr w:type="spellEnd"/>
      <w:r w:rsidRPr="003B2E0A">
        <w:t xml:space="preserve"> </w:t>
      </w:r>
      <w:proofErr w:type="spellStart"/>
      <w:r w:rsidRPr="003B2E0A">
        <w:t>dari</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yaitu</w:t>
      </w:r>
      <w:proofErr w:type="spellEnd"/>
      <w:r w:rsidRPr="003B2E0A">
        <w:t xml:space="preserve"> </w:t>
      </w:r>
      <w:proofErr w:type="spellStart"/>
      <w:r w:rsidRPr="003B2E0A">
        <w:t>untuk</w:t>
      </w:r>
      <w:proofErr w:type="spellEnd"/>
      <w:r w:rsidRPr="003B2E0A">
        <w:t xml:space="preserve"> </w:t>
      </w:r>
      <w:proofErr w:type="spellStart"/>
      <w:ins w:id="67" w:author="Rafi Aziizi" w:date="2021-11-12T13:00:00Z">
        <w:r w:rsidR="0078780A">
          <w:t>m</w:t>
        </w:r>
      </w:ins>
      <w:ins w:id="68" w:author="Rafi Aziizi" w:date="2021-11-12T12:57:00Z">
        <w:r w:rsidR="0078780A" w:rsidRPr="003B2E0A">
          <w:t>e</w:t>
        </w:r>
        <w:r w:rsidR="0078780A">
          <w:t>mbangun</w:t>
        </w:r>
        <w:proofErr w:type="spellEnd"/>
        <w:r w:rsidR="0078780A" w:rsidRPr="003B2E0A">
          <w:t xml:space="preserve"> </w:t>
        </w:r>
        <w:proofErr w:type="spellStart"/>
        <w:r w:rsidR="0078780A" w:rsidRPr="003B2E0A">
          <w:t>sistem</w:t>
        </w:r>
        <w:proofErr w:type="spellEnd"/>
        <w:r w:rsidR="0078780A" w:rsidRPr="003B2E0A">
          <w:t xml:space="preserve"> </w:t>
        </w:r>
      </w:ins>
      <w:ins w:id="69" w:author="Rafi Aziizi" w:date="2021-11-12T12:58:00Z">
        <w:r w:rsidR="0078780A">
          <w:t xml:space="preserve">agar </w:t>
        </w:r>
      </w:ins>
      <w:proofErr w:type="spellStart"/>
      <w:ins w:id="70" w:author="Rafi Aziizi" w:date="2021-11-12T12:57:00Z">
        <w:r w:rsidR="0078780A" w:rsidRPr="003B2E0A">
          <w:t>mempermudah</w:t>
        </w:r>
        <w:proofErr w:type="spellEnd"/>
        <w:r w:rsidR="0078780A" w:rsidRPr="003B2E0A">
          <w:t xml:space="preserve"> </w:t>
        </w:r>
        <w:proofErr w:type="spellStart"/>
        <w:r w:rsidR="0078780A" w:rsidRPr="003B2E0A">
          <w:t>melakukan</w:t>
        </w:r>
      </w:ins>
      <w:proofErr w:type="spellEnd"/>
      <w:ins w:id="71" w:author="Rafi Aziizi" w:date="2021-11-12T13:03:00Z">
        <w:r w:rsidR="00B04AFE">
          <w:t xml:space="preserve"> proses </w:t>
        </w:r>
        <w:proofErr w:type="spellStart"/>
        <w:r w:rsidR="00B04AFE">
          <w:t>absensi</w:t>
        </w:r>
      </w:ins>
      <w:proofErr w:type="spellEnd"/>
      <w:ins w:id="72" w:author="Rafi Aziizi" w:date="2021-11-12T12:57:00Z">
        <w:r w:rsidR="0078780A" w:rsidRPr="003B2E0A">
          <w:t xml:space="preserve"> </w:t>
        </w:r>
      </w:ins>
      <w:ins w:id="73" w:author="Rafi Aziizi" w:date="2021-11-12T12:58:00Z">
        <w:r w:rsidR="0078780A">
          <w:t xml:space="preserve">dan </w:t>
        </w:r>
      </w:ins>
      <w:proofErr w:type="spellStart"/>
      <w:ins w:id="74" w:author="Rafi Aziizi" w:date="2021-11-12T13:03:00Z">
        <w:r w:rsidR="00B04AFE" w:rsidRPr="003B2E0A">
          <w:lastRenderedPageBreak/>
          <w:t>rekapitulasi</w:t>
        </w:r>
        <w:proofErr w:type="spellEnd"/>
        <w:r w:rsidR="00B04AFE" w:rsidRPr="003B2E0A">
          <w:t xml:space="preserve"> </w:t>
        </w:r>
        <w:proofErr w:type="spellStart"/>
        <w:r w:rsidR="00B04AFE" w:rsidRPr="003B2E0A">
          <w:t>absen</w:t>
        </w:r>
        <w:r w:rsidR="00B04AFE">
          <w:t>si</w:t>
        </w:r>
        <w:proofErr w:type="spellEnd"/>
        <w:r w:rsidR="00B04AFE" w:rsidRPr="003B2E0A">
          <w:t xml:space="preserve"> </w:t>
        </w:r>
      </w:ins>
      <w:ins w:id="75" w:author="Rafi Aziizi" w:date="2021-11-12T12:58:00Z">
        <w:r w:rsidR="0078780A">
          <w:t xml:space="preserve">yang </w:t>
        </w:r>
      </w:ins>
      <w:proofErr w:type="spellStart"/>
      <w:ins w:id="76" w:author="Rafi Aziizi" w:date="2021-11-12T12:57:00Z">
        <w:r w:rsidR="0078780A" w:rsidRPr="003B2E0A">
          <w:t>dilakukan</w:t>
        </w:r>
        <w:proofErr w:type="spellEnd"/>
        <w:r w:rsidR="0078780A" w:rsidRPr="003B2E0A">
          <w:t xml:space="preserve"> </w:t>
        </w:r>
        <w:proofErr w:type="spellStart"/>
        <w:r w:rsidR="0078780A" w:rsidRPr="003B2E0A">
          <w:t>dalam</w:t>
        </w:r>
        <w:proofErr w:type="spellEnd"/>
        <w:r w:rsidR="0078780A" w:rsidRPr="003B2E0A">
          <w:t xml:space="preserve"> </w:t>
        </w:r>
        <w:proofErr w:type="spellStart"/>
        <w:r w:rsidR="0078780A" w:rsidRPr="003B2E0A">
          <w:t>waktu</w:t>
        </w:r>
        <w:proofErr w:type="spellEnd"/>
        <w:r w:rsidR="0078780A" w:rsidRPr="003B2E0A">
          <w:t xml:space="preserve"> </w:t>
        </w:r>
        <w:proofErr w:type="spellStart"/>
        <w:r w:rsidR="0078780A" w:rsidRPr="003B2E0A">
          <w:t>singkat</w:t>
        </w:r>
      </w:ins>
      <w:proofErr w:type="spellEnd"/>
      <w:ins w:id="77" w:author="Rafi Aziizi" w:date="2021-11-12T12:58:00Z">
        <w:r w:rsidR="0078780A">
          <w:t xml:space="preserve"> pada </w:t>
        </w:r>
        <w:proofErr w:type="spellStart"/>
        <w:r w:rsidR="0078780A">
          <w:t>sekolah</w:t>
        </w:r>
        <w:proofErr w:type="spellEnd"/>
        <w:r w:rsidR="0078780A">
          <w:t xml:space="preserve"> SMK </w:t>
        </w:r>
        <w:proofErr w:type="spellStart"/>
        <w:r w:rsidR="0078780A">
          <w:t>Cendekia</w:t>
        </w:r>
        <w:proofErr w:type="spellEnd"/>
        <w:r w:rsidR="0078780A">
          <w:t xml:space="preserve"> Batujajar</w:t>
        </w:r>
      </w:ins>
      <w:ins w:id="78" w:author="Rafi Aziizi" w:date="2021-11-12T12:57:00Z">
        <w:r w:rsidR="0078780A">
          <w:t>.</w:t>
        </w:r>
      </w:ins>
      <w:del w:id="79"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80" w:author="Rafi Aziizi" w:date="2021-11-12T13:03:00Z">
        <w:r w:rsidR="00B04AFE">
          <w:t xml:space="preserve"> </w:t>
        </w:r>
      </w:ins>
    </w:p>
    <w:p w14:paraId="59858F3B" w14:textId="28FF8C4E" w:rsidR="00D05A0C" w:rsidRPr="003B2E0A" w:rsidRDefault="00B04AFE">
      <w:pPr>
        <w:pStyle w:val="ListParagraph"/>
        <w:ind w:left="0" w:firstLine="567"/>
        <w:pPrChange w:id="81" w:author="Rafi Aziizi" w:date="2021-11-12T13:03:00Z">
          <w:pPr>
            <w:pStyle w:val="ListParagraph"/>
            <w:ind w:left="0"/>
          </w:pPr>
        </w:pPrChange>
      </w:pPr>
      <w:ins w:id="82" w:author="Rafi Aziizi" w:date="2021-11-12T13:03:00Z">
        <w:r>
          <w:t>A</w:t>
        </w:r>
      </w:ins>
      <w:del w:id="83" w:author="Rafi Aziizi" w:date="2021-11-12T13:03:00Z">
        <w:r w:rsidR="00D05A0C" w:rsidRPr="003B2E0A" w:rsidDel="00B04AFE">
          <w:delText>A</w:delText>
        </w:r>
      </w:del>
      <w:r w:rsidR="00D05A0C" w:rsidRPr="003B2E0A">
        <w:t xml:space="preserve">dapun </w:t>
      </w:r>
      <w:del w:id="84" w:author="Rafi Aziizi" w:date="2021-11-12T11:08:00Z">
        <w:r w:rsidR="00D05A0C" w:rsidRPr="003B2E0A" w:rsidDel="00C9617C">
          <w:delText xml:space="preserve">tujuan </w:delText>
        </w:r>
      </w:del>
      <w:proofErr w:type="spellStart"/>
      <w:ins w:id="85" w:author="Rafi Aziizi" w:date="2021-11-12T12:57:00Z">
        <w:r w:rsidR="0078780A">
          <w:t>tujuan</w:t>
        </w:r>
      </w:ins>
      <w:proofErr w:type="spellEnd"/>
      <w:ins w:id="86" w:author="Rafi Aziizi" w:date="2021-11-12T11:08:00Z">
        <w:r w:rsidR="00C9617C" w:rsidRPr="003B2E0A">
          <w:t xml:space="preserve"> </w:t>
        </w:r>
      </w:ins>
      <w:proofErr w:type="spellStart"/>
      <w:r w:rsidR="00D05A0C" w:rsidRPr="003B2E0A">
        <w:t>dari</w:t>
      </w:r>
      <w:proofErr w:type="spellEnd"/>
      <w:r w:rsidR="00D05A0C" w:rsidRPr="003B2E0A">
        <w:t xml:space="preserve"> </w:t>
      </w:r>
      <w:proofErr w:type="spellStart"/>
      <w:r w:rsidR="009931A1">
        <w:t>kerja</w:t>
      </w:r>
      <w:proofErr w:type="spellEnd"/>
      <w:r w:rsidR="009931A1">
        <w:t xml:space="preserve"> </w:t>
      </w:r>
      <w:proofErr w:type="spellStart"/>
      <w:r w:rsidR="009931A1">
        <w:t>praktik</w:t>
      </w:r>
      <w:proofErr w:type="spellEnd"/>
      <w:r w:rsidR="00D05A0C" w:rsidRPr="003B2E0A">
        <w:t xml:space="preserve"> </w:t>
      </w:r>
      <w:proofErr w:type="spellStart"/>
      <w:r w:rsidR="00D05A0C" w:rsidRPr="003B2E0A">
        <w:t>ini</w:t>
      </w:r>
      <w:proofErr w:type="spellEnd"/>
      <w:r w:rsidR="00D05A0C" w:rsidRPr="003B2E0A">
        <w:t xml:space="preserve"> </w:t>
      </w:r>
      <w:proofErr w:type="spellStart"/>
      <w:r w:rsidR="00D05A0C" w:rsidRPr="003B2E0A">
        <w:t>yaitu</w:t>
      </w:r>
      <w:proofErr w:type="spellEnd"/>
      <w:r w:rsidR="00D05A0C" w:rsidRPr="003B2E0A">
        <w:t>:</w:t>
      </w:r>
    </w:p>
    <w:p w14:paraId="73D4C17E" w14:textId="655BCBC4" w:rsidR="00D05A0C" w:rsidRPr="003B2E0A" w:rsidRDefault="00D05A0C" w:rsidP="00FF2590">
      <w:pPr>
        <w:pStyle w:val="ListParagraph"/>
        <w:numPr>
          <w:ilvl w:val="0"/>
          <w:numId w:val="47"/>
        </w:numPr>
      </w:pPr>
      <w:del w:id="87" w:author="Rafi Aziizi" w:date="2021-11-12T11:07:00Z">
        <w:r w:rsidRPr="003B2E0A" w:rsidDel="00C9617C">
          <w:delText xml:space="preserve">Merancang </w:delText>
        </w:r>
      </w:del>
      <w:proofErr w:type="spellStart"/>
      <w:ins w:id="88" w:author="Rafi Aziizi" w:date="2021-11-12T12:59:00Z">
        <w:r w:rsidR="0078780A" w:rsidRPr="003B2E0A">
          <w:t>Me</w:t>
        </w:r>
        <w:r w:rsidR="0078780A">
          <w:t>mbantu</w:t>
        </w:r>
        <w:proofErr w:type="spellEnd"/>
        <w:r w:rsidR="0078780A">
          <w:t xml:space="preserve"> </w:t>
        </w:r>
      </w:ins>
      <w:ins w:id="89" w:author="Rafi Aziizi" w:date="2021-11-12T13:03:00Z">
        <w:r w:rsidR="00B04AFE">
          <w:t>Guru BK da</w:t>
        </w:r>
      </w:ins>
      <w:ins w:id="90" w:author="Rafi Aziizi" w:date="2021-11-12T13:04:00Z">
        <w:r w:rsidR="00B04AFE">
          <w:t>n Bagian IT</w:t>
        </w:r>
      </w:ins>
      <w:ins w:id="91" w:author="Rafi Aziizi" w:date="2021-11-12T12:59:00Z">
        <w:r w:rsidR="0078780A">
          <w:t xml:space="preserve"> </w:t>
        </w:r>
        <w:proofErr w:type="spellStart"/>
        <w:r w:rsidR="0078780A">
          <w:t>untuk</w:t>
        </w:r>
        <w:proofErr w:type="spellEnd"/>
        <w:r w:rsidR="0078780A">
          <w:t xml:space="preserve"> </w:t>
        </w:r>
        <w:proofErr w:type="spellStart"/>
        <w:r w:rsidR="0078780A">
          <w:t>dapat</w:t>
        </w:r>
        <w:proofErr w:type="spellEnd"/>
        <w:r w:rsidR="0078780A">
          <w:t xml:space="preserve"> </w:t>
        </w:r>
        <w:proofErr w:type="spellStart"/>
        <w:r w:rsidR="0078780A">
          <w:t>mengatasi</w:t>
        </w:r>
        <w:proofErr w:type="spellEnd"/>
        <w:r w:rsidR="0078780A">
          <w:t xml:space="preserve"> </w:t>
        </w:r>
        <w:proofErr w:type="spellStart"/>
        <w:r w:rsidR="0078780A">
          <w:t>masalah</w:t>
        </w:r>
        <w:proofErr w:type="spellEnd"/>
        <w:r w:rsidR="0078780A">
          <w:t xml:space="preserve"> </w:t>
        </w:r>
        <w:proofErr w:type="spellStart"/>
        <w:r w:rsidR="0078780A">
          <w:t>keefektifan</w:t>
        </w:r>
        <w:proofErr w:type="spellEnd"/>
        <w:r w:rsidR="0078780A">
          <w:t xml:space="preserve"> dan </w:t>
        </w:r>
        <w:proofErr w:type="spellStart"/>
        <w:r w:rsidR="0078780A">
          <w:t>keefisienan</w:t>
        </w:r>
        <w:proofErr w:type="spellEnd"/>
        <w:r w:rsidR="0078780A">
          <w:t xml:space="preserve"> </w:t>
        </w:r>
        <w:proofErr w:type="spellStart"/>
        <w:r w:rsidR="0078780A">
          <w:t>rekapitulasi</w:t>
        </w:r>
        <w:proofErr w:type="spellEnd"/>
        <w:r w:rsidR="0078780A">
          <w:t xml:space="preserve"> </w:t>
        </w:r>
        <w:proofErr w:type="spellStart"/>
        <w:r w:rsidR="0078780A">
          <w:t>absen</w:t>
        </w:r>
        <w:proofErr w:type="spellEnd"/>
        <w:r w:rsidR="0078780A">
          <w:t xml:space="preserve"> </w:t>
        </w:r>
        <w:proofErr w:type="spellStart"/>
        <w:r w:rsidR="0078780A">
          <w:t>dalam</w:t>
        </w:r>
        <w:proofErr w:type="spellEnd"/>
        <w:r w:rsidR="0078780A">
          <w:t xml:space="preserve"> </w:t>
        </w:r>
        <w:proofErr w:type="spellStart"/>
        <w:r w:rsidR="0078780A">
          <w:t>periode</w:t>
        </w:r>
        <w:proofErr w:type="spellEnd"/>
        <w:r w:rsidR="0078780A">
          <w:t xml:space="preserve"> </w:t>
        </w:r>
        <w:proofErr w:type="spellStart"/>
        <w:r w:rsidR="0078780A">
          <w:t>tertentu</w:t>
        </w:r>
      </w:ins>
      <w:proofErr w:type="spellEnd"/>
      <w:del w:id="92"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93" w:author="Rafi Aziizi" w:date="2021-11-12T13:01:00Z"/>
        </w:rPr>
      </w:pPr>
      <w:del w:id="94" w:author="Rafi Aziizi" w:date="2021-11-12T11:07:00Z">
        <w:r w:rsidRPr="003B2E0A" w:rsidDel="00C9617C">
          <w:delText xml:space="preserve">Merancang </w:delText>
        </w:r>
      </w:del>
      <w:proofErr w:type="spellStart"/>
      <w:ins w:id="95" w:author="Rafi Aziizi" w:date="2021-11-12T12:59:00Z">
        <w:r w:rsidR="0078780A">
          <w:t>Membantu</w:t>
        </w:r>
        <w:proofErr w:type="spellEnd"/>
        <w:r w:rsidR="0078780A">
          <w:t xml:space="preserve"> </w:t>
        </w:r>
        <w:proofErr w:type="spellStart"/>
        <w:r w:rsidR="0078780A">
          <w:t>siswa</w:t>
        </w:r>
      </w:ins>
      <w:proofErr w:type="spellEnd"/>
      <w:ins w:id="96" w:author="Rafi Aziizi" w:date="2021-11-12T13:00:00Z">
        <w:r w:rsidR="0078780A">
          <w:t xml:space="preserve"> </w:t>
        </w:r>
        <w:proofErr w:type="spellStart"/>
        <w:r w:rsidR="0078780A">
          <w:t>ketika</w:t>
        </w:r>
        <w:proofErr w:type="spellEnd"/>
        <w:r w:rsidR="0078780A">
          <w:t xml:space="preserve"> </w:t>
        </w:r>
        <w:proofErr w:type="spellStart"/>
        <w:r w:rsidR="0078780A">
          <w:t>melakukan</w:t>
        </w:r>
        <w:proofErr w:type="spellEnd"/>
        <w:r w:rsidR="0078780A">
          <w:t xml:space="preserve"> </w:t>
        </w:r>
        <w:proofErr w:type="spellStart"/>
        <w:r w:rsidR="0078780A">
          <w:t>absensi</w:t>
        </w:r>
        <w:proofErr w:type="spellEnd"/>
        <w:r w:rsidR="0078780A">
          <w:t xml:space="preserve"> </w:t>
        </w:r>
        <w:proofErr w:type="spellStart"/>
        <w:r w:rsidR="0078780A">
          <w:t>secara</w:t>
        </w:r>
        <w:proofErr w:type="spellEnd"/>
        <w:r w:rsidR="0078780A">
          <w:t xml:space="preserve"> </w:t>
        </w:r>
        <w:proofErr w:type="spellStart"/>
        <w:r w:rsidR="0078780A">
          <w:t>mandiri</w:t>
        </w:r>
      </w:ins>
      <w:proofErr w:type="spellEnd"/>
      <w:ins w:id="97" w:author="Rafi Aziizi" w:date="2021-11-12T13:01:00Z">
        <w:r w:rsidR="00B04AFE">
          <w:t xml:space="preserve"> </w:t>
        </w:r>
        <w:proofErr w:type="spellStart"/>
        <w:r w:rsidR="00B04AFE">
          <w:t>dengan</w:t>
        </w:r>
        <w:proofErr w:type="spellEnd"/>
        <w:r w:rsidR="00B04AFE">
          <w:t xml:space="preserve"> </w:t>
        </w:r>
        <w:proofErr w:type="spellStart"/>
        <w:r w:rsidR="00B04AFE">
          <w:t>mudah</w:t>
        </w:r>
      </w:ins>
      <w:proofErr w:type="spellEnd"/>
      <w:del w:id="98"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proofErr w:type="spellStart"/>
      <w:ins w:id="99" w:author="Rafi Aziizi" w:date="2021-11-12T13:01:00Z">
        <w:r>
          <w:t>Membantu</w:t>
        </w:r>
        <w:proofErr w:type="spellEnd"/>
        <w:r>
          <w:t xml:space="preserve"> </w:t>
        </w:r>
      </w:ins>
      <w:proofErr w:type="spellStart"/>
      <w:ins w:id="100" w:author="Rafi Aziizi" w:date="2021-11-12T13:02:00Z">
        <w:r>
          <w:t>kepala</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melakukan</w:t>
        </w:r>
        <w:proofErr w:type="spellEnd"/>
        <w:r>
          <w:t xml:space="preserve"> </w:t>
        </w:r>
        <w:r w:rsidRPr="00B04AFE">
          <w:rPr>
            <w:i/>
            <w:iCs/>
            <w:rPrChange w:id="101" w:author="Rafi Aziizi" w:date="2021-11-12T13:02:00Z">
              <w:rPr/>
            </w:rPrChange>
          </w:rPr>
          <w:t>monitoring</w:t>
        </w:r>
        <w:r>
          <w:rPr>
            <w:i/>
            <w:iCs/>
          </w:rPr>
          <w:t xml:space="preserve"> </w:t>
        </w:r>
        <w:proofErr w:type="spellStart"/>
        <w:r>
          <w:t>absensi</w:t>
        </w:r>
        <w:proofErr w:type="spellEnd"/>
        <w:r>
          <w:t xml:space="preserve"> </w:t>
        </w:r>
        <w:proofErr w:type="spellStart"/>
        <w:r>
          <w:t>siswa</w:t>
        </w:r>
        <w:proofErr w:type="spellEnd"/>
        <w:r>
          <w:t xml:space="preserve"> </w:t>
        </w:r>
        <w:proofErr w:type="spellStart"/>
        <w:r>
          <w:t>secara</w:t>
        </w:r>
        <w:proofErr w:type="spellEnd"/>
        <w:r>
          <w:t xml:space="preserve"> </w:t>
        </w:r>
        <w:r w:rsidRPr="00B04AFE">
          <w:rPr>
            <w:i/>
            <w:iCs/>
            <w:rPrChange w:id="102" w:author="Rafi Aziizi" w:date="2021-11-12T13:02:00Z">
              <w:rPr/>
            </w:rPrChange>
          </w:rPr>
          <w:t>real</w:t>
        </w:r>
        <w:r>
          <w:rPr>
            <w:i/>
            <w:iCs/>
          </w:rPr>
          <w:t xml:space="preserve"> </w:t>
        </w:r>
        <w:r w:rsidRPr="00B04AFE">
          <w:rPr>
            <w:i/>
            <w:iCs/>
            <w:rPrChange w:id="103"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104" w:name="_Toc80034213"/>
      <w:bookmarkStart w:id="105" w:name="_Toc83115715"/>
      <w:proofErr w:type="spellStart"/>
      <w:r>
        <w:rPr>
          <w:lang w:val="en-US"/>
        </w:rPr>
        <w:t>Metodologi</w:t>
      </w:r>
      <w:proofErr w:type="spellEnd"/>
      <w:r>
        <w:rPr>
          <w:lang w:val="en-US"/>
        </w:rPr>
        <w:t xml:space="preserve"> </w:t>
      </w:r>
      <w:del w:id="106" w:author="Rafi Aziizi" w:date="2021-11-12T10:36:00Z">
        <w:r w:rsidR="00542F54" w:rsidDel="009931A1">
          <w:rPr>
            <w:lang w:val="en-US"/>
          </w:rPr>
          <w:delText>Penelitian</w:delText>
        </w:r>
        <w:bookmarkEnd w:id="104"/>
        <w:bookmarkEnd w:id="105"/>
        <w:r w:rsidR="00542F54" w:rsidDel="009931A1">
          <w:rPr>
            <w:lang w:val="en-US"/>
          </w:rPr>
          <w:delText xml:space="preserve"> </w:delText>
        </w:r>
      </w:del>
      <w:proofErr w:type="spellStart"/>
      <w:ins w:id="107" w:author="Rafi Aziizi" w:date="2021-11-12T10:36:00Z">
        <w:r w:rsidR="009931A1">
          <w:rPr>
            <w:lang w:val="en-US"/>
          </w:rPr>
          <w:t>Kerja</w:t>
        </w:r>
        <w:proofErr w:type="spellEnd"/>
        <w:r w:rsidR="009931A1">
          <w:rPr>
            <w:lang w:val="en-US"/>
          </w:rPr>
          <w:t xml:space="preserve"> </w:t>
        </w:r>
        <w:proofErr w:type="spellStart"/>
        <w:r w:rsidR="009931A1">
          <w:rPr>
            <w:lang w:val="en-US"/>
          </w:rPr>
          <w:t>Praktik</w:t>
        </w:r>
      </w:ins>
      <w:proofErr w:type="spellEnd"/>
    </w:p>
    <w:p w14:paraId="5ACAD9DD" w14:textId="40CCA77C" w:rsidR="00542F54" w:rsidRPr="00542F54" w:rsidRDefault="0010129C" w:rsidP="00542F54">
      <w:pPr>
        <w:ind w:firstLine="567"/>
      </w:pPr>
      <w:proofErr w:type="spellStart"/>
      <w:r>
        <w:t>Metodologi</w:t>
      </w:r>
      <w:proofErr w:type="spellEnd"/>
      <w:r>
        <w:t xml:space="preserve"> </w:t>
      </w:r>
      <w:del w:id="108" w:author="Rafi Aziizi" w:date="2021-11-12T10:37:00Z">
        <w:r w:rsidDel="009931A1">
          <w:delText xml:space="preserve">penelitian </w:delText>
        </w:r>
      </w:del>
      <w:proofErr w:type="spellStart"/>
      <w:ins w:id="109" w:author="Rafi Aziizi" w:date="2021-11-12T10:37:00Z">
        <w:r w:rsidR="009931A1">
          <w:t>kerja</w:t>
        </w:r>
        <w:proofErr w:type="spellEnd"/>
        <w:r w:rsidR="009931A1">
          <w:t xml:space="preserve"> </w:t>
        </w:r>
        <w:proofErr w:type="spellStart"/>
        <w:r w:rsidR="009931A1">
          <w:t>praktik</w:t>
        </w:r>
        <w:proofErr w:type="spellEnd"/>
        <w:r w:rsidR="009931A1">
          <w:t xml:space="preserve"> </w:t>
        </w:r>
      </w:ins>
      <w:proofErr w:type="spellStart"/>
      <w:r>
        <w:t>merupakan</w:t>
      </w:r>
      <w:proofErr w:type="spellEnd"/>
      <w:r>
        <w:t xml:space="preserve"> </w:t>
      </w:r>
      <w:proofErr w:type="spellStart"/>
      <w:r>
        <w:t>cara</w:t>
      </w:r>
      <w:proofErr w:type="spellEnd"/>
      <w:r>
        <w:t xml:space="preserve"> </w:t>
      </w:r>
      <w:proofErr w:type="spellStart"/>
      <w:r>
        <w:t>ilmiah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data </w:t>
      </w:r>
      <w:proofErr w:type="spellStart"/>
      <w:r>
        <w:t>dengan</w:t>
      </w:r>
      <w:proofErr w:type="spellEnd"/>
      <w:r>
        <w:t xml:space="preserve"> </w:t>
      </w:r>
      <w:proofErr w:type="spellStart"/>
      <w:r>
        <w:t>tujuan</w:t>
      </w:r>
      <w:proofErr w:type="spellEnd"/>
      <w:r>
        <w:t xml:space="preserve"> dan </w:t>
      </w:r>
      <w:proofErr w:type="spellStart"/>
      <w:r>
        <w:t>kegunaan</w:t>
      </w:r>
      <w:proofErr w:type="spellEnd"/>
      <w:r>
        <w:t xml:space="preserve"> </w:t>
      </w:r>
      <w:proofErr w:type="spellStart"/>
      <w:r>
        <w:t>tertentu</w:t>
      </w:r>
      <w:proofErr w:type="spellEnd"/>
      <w:r>
        <w:t xml:space="preserve">. </w:t>
      </w:r>
      <w:r w:rsidR="00542F54">
        <w:t xml:space="preserve">Adapun </w:t>
      </w:r>
      <w:proofErr w:type="spellStart"/>
      <w:r w:rsidR="00542F54">
        <w:t>metodologi</w:t>
      </w:r>
      <w:proofErr w:type="spellEnd"/>
      <w:r w:rsidR="00542F54">
        <w:t xml:space="preserve"> </w:t>
      </w:r>
      <w:proofErr w:type="spellStart"/>
      <w:ins w:id="110" w:author="Rafi Aziizi" w:date="2021-11-12T10:37:00Z">
        <w:r w:rsidR="009931A1">
          <w:t>kerja</w:t>
        </w:r>
        <w:proofErr w:type="spellEnd"/>
        <w:r w:rsidR="009931A1">
          <w:t xml:space="preserve"> </w:t>
        </w:r>
        <w:proofErr w:type="spellStart"/>
        <w:r w:rsidR="009931A1">
          <w:t>praktik</w:t>
        </w:r>
        <w:proofErr w:type="spellEnd"/>
        <w:r w:rsidR="009931A1">
          <w:t xml:space="preserve"> </w:t>
        </w:r>
      </w:ins>
      <w:del w:id="111" w:author="Rafi Aziizi" w:date="2021-11-12T10:37:00Z">
        <w:r w:rsidR="00542F54" w:rsidDel="009931A1">
          <w:delText xml:space="preserve">penelitian </w:delText>
        </w:r>
      </w:del>
      <w:r w:rsidR="00542F54">
        <w:t xml:space="preserve">yang </w:t>
      </w:r>
      <w:proofErr w:type="spellStart"/>
      <w:r w:rsidR="00542F54">
        <w:t>telah</w:t>
      </w:r>
      <w:proofErr w:type="spellEnd"/>
      <w:r w:rsidR="00542F54">
        <w:t xml:space="preserve"> </w:t>
      </w:r>
      <w:proofErr w:type="spellStart"/>
      <w:r w:rsidR="00542F54">
        <w:t>digunakan</w:t>
      </w:r>
      <w:proofErr w:type="spellEnd"/>
      <w:r w:rsidR="00542F54">
        <w:t xml:space="preserve"> </w:t>
      </w:r>
      <w:proofErr w:type="spellStart"/>
      <w:r w:rsidR="00542F54">
        <w:t>dalam</w:t>
      </w:r>
      <w:proofErr w:type="spellEnd"/>
      <w:r w:rsidR="00542F54">
        <w:t xml:space="preserve"> </w:t>
      </w:r>
      <w:proofErr w:type="spellStart"/>
      <w:r w:rsidR="00542F54">
        <w:t>pembuatan</w:t>
      </w:r>
      <w:proofErr w:type="spellEnd"/>
      <w:r w:rsidR="00542F54">
        <w:t xml:space="preserve"> </w:t>
      </w:r>
      <w:proofErr w:type="spellStart"/>
      <w:r w:rsidR="00542F54">
        <w:t>sistem</w:t>
      </w:r>
      <w:proofErr w:type="spellEnd"/>
      <w:r w:rsidR="00542F54">
        <w:t xml:space="preserve"> </w:t>
      </w:r>
      <w:proofErr w:type="spellStart"/>
      <w:r w:rsidR="00542F54">
        <w:t>absensi</w:t>
      </w:r>
      <w:proofErr w:type="spellEnd"/>
      <w:r w:rsidR="00542F54">
        <w:t xml:space="preserve"> </w:t>
      </w:r>
      <w:proofErr w:type="spellStart"/>
      <w:r>
        <w:t>ini</w:t>
      </w:r>
      <w:proofErr w:type="spellEnd"/>
      <w:r w:rsidR="00542F54">
        <w:t xml:space="preserve"> </w:t>
      </w:r>
      <w:proofErr w:type="spellStart"/>
      <w:r w:rsidR="00542F54">
        <w:t>akan</w:t>
      </w:r>
      <w:proofErr w:type="spellEnd"/>
      <w:r w:rsidR="00542F54">
        <w:t xml:space="preserve"> </w:t>
      </w:r>
      <w:proofErr w:type="spellStart"/>
      <w:r w:rsidR="00542F54">
        <w:t>dipaparkan</w:t>
      </w:r>
      <w:proofErr w:type="spellEnd"/>
      <w:r w:rsidR="00542F54">
        <w:t xml:space="preserve"> pada sub </w:t>
      </w:r>
      <w:proofErr w:type="spellStart"/>
      <w:r w:rsidR="00542F54">
        <w:t>bab</w:t>
      </w:r>
      <w:proofErr w:type="spellEnd"/>
      <w:r w:rsidR="00542F54">
        <w:t xml:space="preserve"> 1.5.1 dan 1.5.2.</w:t>
      </w:r>
    </w:p>
    <w:p w14:paraId="3D7D9600" w14:textId="25F5CD69" w:rsidR="00040376" w:rsidRDefault="00040376" w:rsidP="00C93BF7">
      <w:pPr>
        <w:pStyle w:val="Heading3"/>
        <w:numPr>
          <w:ilvl w:val="2"/>
          <w:numId w:val="5"/>
        </w:numPr>
        <w:tabs>
          <w:tab w:val="left" w:pos="567"/>
        </w:tabs>
        <w:ind w:left="567" w:hanging="567"/>
      </w:pPr>
      <w:bookmarkStart w:id="112" w:name="_Toc80034214"/>
      <w:bookmarkStart w:id="113" w:name="_Toc83115716"/>
      <w:r w:rsidRPr="00040376">
        <w:t>Metode Pengumpulan data</w:t>
      </w:r>
      <w:bookmarkEnd w:id="112"/>
      <w:bookmarkEnd w:id="113"/>
    </w:p>
    <w:p w14:paraId="61D6070A" w14:textId="338F5DEB" w:rsidR="00542F54" w:rsidRDefault="00542F54" w:rsidP="00542F54">
      <w:pPr>
        <w:ind w:firstLine="567"/>
      </w:pPr>
      <w:proofErr w:type="spellStart"/>
      <w:r>
        <w:t>Metode</w:t>
      </w:r>
      <w:proofErr w:type="spellEnd"/>
      <w:r>
        <w:t xml:space="preserve"> </w:t>
      </w:r>
      <w:proofErr w:type="spellStart"/>
      <w:r>
        <w:t>pengumpulan</w:t>
      </w:r>
      <w:proofErr w:type="spellEnd"/>
      <w:r>
        <w:t xml:space="preserve"> data pada </w:t>
      </w:r>
      <w:proofErr w:type="spellStart"/>
      <w:r>
        <w:t>pembuatan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yaitu</w:t>
      </w:r>
      <w:proofErr w:type="spellEnd"/>
      <w:r>
        <w:t>:</w:t>
      </w:r>
    </w:p>
    <w:p w14:paraId="1E12BFFD" w14:textId="2A430DD7" w:rsidR="00542F54" w:rsidRDefault="00542F54" w:rsidP="00C93BF7">
      <w:pPr>
        <w:pStyle w:val="ListParagraph"/>
        <w:numPr>
          <w:ilvl w:val="0"/>
          <w:numId w:val="14"/>
        </w:numPr>
        <w:ind w:left="426"/>
      </w:pPr>
      <w:proofErr w:type="spellStart"/>
      <w:r>
        <w:t>Studi</w:t>
      </w:r>
      <w:proofErr w:type="spellEnd"/>
      <w:r>
        <w:t xml:space="preserve"> Pustaka</w:t>
      </w:r>
    </w:p>
    <w:p w14:paraId="6976CC84" w14:textId="59BB0657" w:rsidR="00542F54" w:rsidRPr="008C17C3" w:rsidRDefault="008C17C3" w:rsidP="00542F54">
      <w:pPr>
        <w:pStyle w:val="ListParagraph"/>
        <w:ind w:left="426"/>
      </w:pPr>
      <w:proofErr w:type="spellStart"/>
      <w:r>
        <w:t>Studi</w:t>
      </w:r>
      <w:proofErr w:type="spellEnd"/>
      <w:r>
        <w:t xml:space="preserve"> Pustaka </w:t>
      </w:r>
      <w:proofErr w:type="spellStart"/>
      <w:r>
        <w:t>dilakukan</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beberapa</w:t>
      </w:r>
      <w:proofErr w:type="spellEnd"/>
      <w:r>
        <w:t xml:space="preserve"> data dan </w:t>
      </w:r>
      <w:proofErr w:type="spellStart"/>
      <w:r>
        <w:t>informasi</w:t>
      </w:r>
      <w:proofErr w:type="spellEnd"/>
      <w:r>
        <w:t xml:space="preserve"> yang </w:t>
      </w:r>
      <w:proofErr w:type="spellStart"/>
      <w:r>
        <w:t>berkaitan</w:t>
      </w:r>
      <w:proofErr w:type="spellEnd"/>
      <w:r w:rsidR="0010129C">
        <w:t xml:space="preserve"> </w:t>
      </w:r>
      <w:proofErr w:type="spellStart"/>
      <w:r w:rsidR="0010129C">
        <w:t>dengan</w:t>
      </w:r>
      <w:proofErr w:type="spellEnd"/>
      <w:r w:rsidR="0010129C">
        <w:t xml:space="preserve"> </w:t>
      </w:r>
      <w:proofErr w:type="spellStart"/>
      <w:r w:rsidR="0010129C">
        <w:t>sistem</w:t>
      </w:r>
      <w:proofErr w:type="spellEnd"/>
      <w:r w:rsidR="0010129C">
        <w:t xml:space="preserve"> </w:t>
      </w:r>
      <w:proofErr w:type="spellStart"/>
      <w:r w:rsidR="0010129C">
        <w:t>absensi</w:t>
      </w:r>
      <w:proofErr w:type="spellEnd"/>
      <w:r>
        <w:t xml:space="preserve"> </w:t>
      </w:r>
      <w:proofErr w:type="spellStart"/>
      <w:r>
        <w:t>melalui</w:t>
      </w:r>
      <w:proofErr w:type="spellEnd"/>
      <w:r>
        <w:t xml:space="preserve"> </w:t>
      </w:r>
      <w:proofErr w:type="spellStart"/>
      <w:r>
        <w:t>dokumen-dokumen</w:t>
      </w:r>
      <w:proofErr w:type="spellEnd"/>
      <w:r>
        <w:t xml:space="preserve"> </w:t>
      </w:r>
      <w:proofErr w:type="spellStart"/>
      <w:r>
        <w:t>elektronik</w:t>
      </w:r>
      <w:proofErr w:type="spellEnd"/>
      <w:r>
        <w:t xml:space="preserve"> </w:t>
      </w:r>
      <w:proofErr w:type="spellStart"/>
      <w:r>
        <w:t>seperti</w:t>
      </w:r>
      <w:proofErr w:type="spellEnd"/>
      <w:r>
        <w:t xml:space="preserve"> </w:t>
      </w:r>
      <w:proofErr w:type="spellStart"/>
      <w:r>
        <w:t>jurnal</w:t>
      </w:r>
      <w:proofErr w:type="spellEnd"/>
      <w:r>
        <w:t xml:space="preserve">, </w:t>
      </w:r>
      <w:r>
        <w:rPr>
          <w:i/>
          <w:iCs/>
        </w:rPr>
        <w:t>e-book,</w:t>
      </w:r>
      <w:r w:rsidR="00D05A0C">
        <w:rPr>
          <w:i/>
          <w:iCs/>
        </w:rPr>
        <w:t xml:space="preserve"> </w:t>
      </w:r>
      <w:r>
        <w:t xml:space="preserve">dan juga internet </w:t>
      </w:r>
      <w:proofErr w:type="spellStart"/>
      <w:r>
        <w:t>sebagai</w:t>
      </w:r>
      <w:proofErr w:type="spellEnd"/>
      <w:r>
        <w:t xml:space="preserve"> </w:t>
      </w:r>
      <w:proofErr w:type="spellStart"/>
      <w:r>
        <w:t>referensi</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pembahasan</w:t>
      </w:r>
      <w:proofErr w:type="spellEnd"/>
      <w:r>
        <w:t>.</w:t>
      </w:r>
    </w:p>
    <w:p w14:paraId="63610971" w14:textId="0DA6B3F2" w:rsidR="00542F54" w:rsidRDefault="00542F54" w:rsidP="00C93BF7">
      <w:pPr>
        <w:pStyle w:val="ListParagraph"/>
        <w:numPr>
          <w:ilvl w:val="0"/>
          <w:numId w:val="14"/>
        </w:numPr>
        <w:ind w:left="426"/>
      </w:pPr>
      <w:proofErr w:type="spellStart"/>
      <w:r>
        <w:t>Observasi</w:t>
      </w:r>
      <w:proofErr w:type="spellEnd"/>
    </w:p>
    <w:p w14:paraId="4F51F6BF" w14:textId="7980444C" w:rsidR="008C17C3" w:rsidRDefault="008C17C3" w:rsidP="008C17C3">
      <w:pPr>
        <w:pStyle w:val="ListParagraph"/>
        <w:ind w:left="426"/>
      </w:pPr>
      <w:proofErr w:type="spellStart"/>
      <w:r>
        <w:t>Observasi</w:t>
      </w:r>
      <w:proofErr w:type="spellEnd"/>
      <w:r>
        <w:t xml:space="preserve"> </w:t>
      </w:r>
      <w:proofErr w:type="spellStart"/>
      <w:r w:rsidR="0010129C">
        <w:t>merupakan</w:t>
      </w:r>
      <w:proofErr w:type="spellEnd"/>
      <w:r w:rsidR="0010129C">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t>dengan</w:t>
      </w:r>
      <w:proofErr w:type="spellEnd"/>
      <w:r>
        <w:t xml:space="preserve"> </w:t>
      </w:r>
      <w:proofErr w:type="spellStart"/>
      <w:r>
        <w:t>mengamati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lokasi</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rsidR="0010129C">
        <w:t>kebutuhan</w:t>
      </w:r>
      <w:proofErr w:type="spellEnd"/>
      <w:r w:rsidR="0010129C">
        <w:t xml:space="preserve"> dan </w:t>
      </w:r>
      <w:proofErr w:type="spellStart"/>
      <w:r w:rsidR="0010129C">
        <w:t>kegiatan</w:t>
      </w:r>
      <w:proofErr w:type="spellEnd"/>
      <w:r w:rsidR="0010129C">
        <w:t xml:space="preserve"> yang </w:t>
      </w:r>
      <w:proofErr w:type="spellStart"/>
      <w:r w:rsidR="0010129C">
        <w:t>sedang</w:t>
      </w:r>
      <w:proofErr w:type="spellEnd"/>
      <w:r w:rsidR="0010129C">
        <w:t xml:space="preserve"> </w:t>
      </w:r>
      <w:proofErr w:type="spellStart"/>
      <w:r w:rsidR="0010129C">
        <w:t>terjadi</w:t>
      </w:r>
      <w:proofErr w:type="spellEnd"/>
      <w:r w:rsidR="0010129C">
        <w:t xml:space="preserve"> </w:t>
      </w:r>
      <w:proofErr w:type="spellStart"/>
      <w:r w:rsidR="0010129C">
        <w:t>dilokasi</w:t>
      </w:r>
      <w:proofErr w:type="spellEnd"/>
      <w:r w:rsidR="0010129C">
        <w:t>.</w:t>
      </w:r>
    </w:p>
    <w:p w14:paraId="604D4105" w14:textId="77777777" w:rsidR="008C17C3" w:rsidRDefault="008C17C3" w:rsidP="00C93BF7">
      <w:pPr>
        <w:pStyle w:val="ListParagraph"/>
        <w:numPr>
          <w:ilvl w:val="0"/>
          <w:numId w:val="14"/>
        </w:numPr>
        <w:ind w:left="426"/>
      </w:pPr>
      <w:proofErr w:type="spellStart"/>
      <w:r>
        <w:t>Wawancara</w:t>
      </w:r>
      <w:proofErr w:type="spellEnd"/>
    </w:p>
    <w:p w14:paraId="0EC44259" w14:textId="4F2F040B" w:rsidR="008C17C3" w:rsidRDefault="008C17C3" w:rsidP="008C17C3">
      <w:pPr>
        <w:pStyle w:val="ListParagraph"/>
        <w:ind w:left="426"/>
      </w:pPr>
      <w:proofErr w:type="spellStart"/>
      <w:r>
        <w:t>Wawancara</w:t>
      </w:r>
      <w:proofErr w:type="spellEnd"/>
      <w:r>
        <w:t xml:space="preserve"> </w:t>
      </w:r>
      <w:proofErr w:type="spellStart"/>
      <w:r>
        <w:t>merupakan</w:t>
      </w:r>
      <w:proofErr w:type="spellEnd"/>
      <w:r>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rsidR="0010129C">
        <w:t>dalam</w:t>
      </w:r>
      <w:proofErr w:type="spellEnd"/>
      <w:r w:rsidR="0010129C">
        <w:t xml:space="preserve"> </w:t>
      </w:r>
      <w:proofErr w:type="spellStart"/>
      <w:r w:rsidR="0010129C">
        <w:t>bentuk</w:t>
      </w:r>
      <w:proofErr w:type="spellEnd"/>
      <w:r w:rsidR="0010129C">
        <w:t xml:space="preserve"> </w:t>
      </w:r>
      <w:proofErr w:type="spellStart"/>
      <w:r w:rsidR="0010129C">
        <w:t>komunikasi</w:t>
      </w:r>
      <w:proofErr w:type="spellEnd"/>
      <w:r w:rsidR="0010129C">
        <w:t xml:space="preserve"> </w:t>
      </w:r>
      <w:proofErr w:type="spellStart"/>
      <w:r w:rsidR="0010129C">
        <w:t>dua</w:t>
      </w:r>
      <w:proofErr w:type="spellEnd"/>
      <w:r w:rsidR="0010129C">
        <w:t xml:space="preserve"> </w:t>
      </w:r>
      <w:proofErr w:type="spellStart"/>
      <w:r w:rsidR="0010129C">
        <w:t>arah</w:t>
      </w:r>
      <w:proofErr w:type="spellEnd"/>
      <w:r w:rsidR="0010129C">
        <w:t xml:space="preserve"> yang </w:t>
      </w:r>
      <w:proofErr w:type="spellStart"/>
      <w:r w:rsidR="0010129C">
        <w:t>dilakukan</w:t>
      </w:r>
      <w:proofErr w:type="spellEnd"/>
      <w:r w:rsidR="0010129C">
        <w:t xml:space="preserve"> </w:t>
      </w:r>
      <w:proofErr w:type="spellStart"/>
      <w:r w:rsidR="0010129C">
        <w:t>antara</w:t>
      </w:r>
      <w:proofErr w:type="spellEnd"/>
      <w:r w:rsidR="0010129C">
        <w:t xml:space="preserve"> </w:t>
      </w:r>
      <w:proofErr w:type="spellStart"/>
      <w:r w:rsidR="0010129C">
        <w:t>informan</w:t>
      </w:r>
      <w:proofErr w:type="spellEnd"/>
      <w:r w:rsidR="0010129C">
        <w:t xml:space="preserve"> dan </w:t>
      </w:r>
      <w:proofErr w:type="spellStart"/>
      <w:r w:rsidR="0010129C">
        <w:t>pewawancara</w:t>
      </w:r>
      <w:proofErr w:type="spellEnd"/>
      <w:r w:rsidR="0010129C">
        <w:t xml:space="preserve"> </w:t>
      </w:r>
      <w:proofErr w:type="spellStart"/>
      <w:r w:rsidR="0010129C">
        <w:t>secara</w:t>
      </w:r>
      <w:proofErr w:type="spellEnd"/>
      <w:r w:rsidR="0010129C">
        <w:t xml:space="preserve"> </w:t>
      </w:r>
      <w:proofErr w:type="spellStart"/>
      <w:r w:rsidR="00D05A0C">
        <w:t>langsung</w:t>
      </w:r>
      <w:proofErr w:type="spellEnd"/>
      <w:r w:rsidR="00D05A0C">
        <w:t xml:space="preserve"> </w:t>
      </w:r>
      <w:proofErr w:type="spellStart"/>
      <w:r w:rsidR="00D05A0C">
        <w:t>dengan</w:t>
      </w:r>
      <w:proofErr w:type="spellEnd"/>
      <w:r w:rsidR="00D05A0C">
        <w:t xml:space="preserve"> </w:t>
      </w:r>
      <w:proofErr w:type="spellStart"/>
      <w:r w:rsidR="00D05A0C">
        <w:t>cara</w:t>
      </w:r>
      <w:proofErr w:type="spellEnd"/>
      <w:r w:rsidR="00D05A0C">
        <w:t xml:space="preserve"> </w:t>
      </w:r>
      <w:proofErr w:type="spellStart"/>
      <w:r w:rsidR="00D05A0C">
        <w:t>bertatap</w:t>
      </w:r>
      <w:proofErr w:type="spellEnd"/>
      <w:r w:rsidR="00D05A0C">
        <w:t xml:space="preserve"> </w:t>
      </w:r>
      <w:proofErr w:type="spellStart"/>
      <w:r w:rsidR="00D05A0C">
        <w:t>muka</w:t>
      </w:r>
      <w:proofErr w:type="spellEnd"/>
      <w:r w:rsidR="00D05A0C">
        <w:t xml:space="preserve">. </w:t>
      </w:r>
      <w:proofErr w:type="spellStart"/>
      <w:r w:rsidR="00D05A0C">
        <w:t>Wawancara</w:t>
      </w:r>
      <w:proofErr w:type="spellEnd"/>
      <w:r w:rsidR="00D05A0C">
        <w:t xml:space="preserve"> </w:t>
      </w:r>
      <w:proofErr w:type="spellStart"/>
      <w:r w:rsidR="00D05A0C">
        <w:t>dilakukan</w:t>
      </w:r>
      <w:proofErr w:type="spellEnd"/>
      <w:r w:rsidR="00D05A0C">
        <w:t xml:space="preserve"> pada </w:t>
      </w:r>
      <w:proofErr w:type="spellStart"/>
      <w:r w:rsidR="00D05A0C">
        <w:t>saat</w:t>
      </w:r>
      <w:proofErr w:type="spellEnd"/>
      <w:r w:rsidR="00D05A0C">
        <w:t xml:space="preserve"> </w:t>
      </w:r>
      <w:proofErr w:type="spellStart"/>
      <w:r w:rsidR="00D05A0C">
        <w:t>observasi</w:t>
      </w:r>
      <w:proofErr w:type="spellEnd"/>
      <w:r w:rsidR="00D05A0C">
        <w:t xml:space="preserve"> </w:t>
      </w:r>
      <w:proofErr w:type="spellStart"/>
      <w:r w:rsidR="00D05A0C">
        <w:t>berjalan</w:t>
      </w:r>
      <w:proofErr w:type="spellEnd"/>
      <w:r w:rsidR="00D05A0C">
        <w:t>.</w:t>
      </w:r>
    </w:p>
    <w:p w14:paraId="24197BF1" w14:textId="76EF2A78" w:rsidR="00040376" w:rsidRDefault="00040376" w:rsidP="00C93BF7">
      <w:pPr>
        <w:pStyle w:val="Heading3"/>
        <w:numPr>
          <w:ilvl w:val="2"/>
          <w:numId w:val="5"/>
        </w:numPr>
        <w:tabs>
          <w:tab w:val="left" w:pos="567"/>
        </w:tabs>
        <w:ind w:left="567" w:hanging="567"/>
      </w:pPr>
      <w:bookmarkStart w:id="114" w:name="_Toc80034215"/>
      <w:bookmarkStart w:id="115" w:name="_Toc83115717"/>
      <w:r w:rsidRPr="00040376">
        <w:t>Metode Pengembangan Sistem</w:t>
      </w:r>
      <w:bookmarkEnd w:id="114"/>
      <w:bookmarkEnd w:id="115"/>
    </w:p>
    <w:p w14:paraId="503D28E4" w14:textId="31159CA3" w:rsidR="00D05A0C" w:rsidRDefault="00523BD5" w:rsidP="00A84E93">
      <w:pPr>
        <w:ind w:firstLine="567"/>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metode</w:t>
      </w:r>
      <w:proofErr w:type="spellEnd"/>
      <w:r>
        <w:t xml:space="preserve"> </w:t>
      </w:r>
      <w:del w:id="116" w:author="Rafi Aziizi" w:date="2021-11-12T13:06:00Z">
        <w:r w:rsidDel="00B04AFE">
          <w:delText>prototype</w:delText>
        </w:r>
      </w:del>
      <w:ins w:id="117" w:author="Rafi Aziizi" w:date="2021-11-12T13:06:00Z">
        <w:r w:rsidR="00B04AFE">
          <w:t>waterfall</w:t>
        </w:r>
      </w:ins>
      <w:r>
        <w:t xml:space="preserve">. </w:t>
      </w:r>
      <w:proofErr w:type="spellStart"/>
      <w:r>
        <w:t>Dalam</w:t>
      </w:r>
      <w:proofErr w:type="spellEnd"/>
      <w:r>
        <w:t xml:space="preserve"> </w:t>
      </w:r>
      <w:proofErr w:type="spellStart"/>
      <w:r>
        <w:t>metode</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memiliki</w:t>
      </w:r>
      <w:proofErr w:type="spellEnd"/>
      <w:r>
        <w:t xml:space="preserve"> </w:t>
      </w:r>
      <w:proofErr w:type="spellStart"/>
      <w:r>
        <w:t>bebera</w:t>
      </w:r>
      <w:r w:rsidR="00A84E93">
        <w:t>pa</w:t>
      </w:r>
      <w:proofErr w:type="spellEnd"/>
      <w:r w:rsidR="00A84E93">
        <w:t xml:space="preserve"> </w:t>
      </w:r>
      <w:proofErr w:type="spellStart"/>
      <w:r w:rsidR="00A84E93">
        <w:t>tahap</w:t>
      </w:r>
      <w:proofErr w:type="spellEnd"/>
      <w:r w:rsidR="00A84E93">
        <w:t xml:space="preserve"> </w:t>
      </w:r>
      <w:proofErr w:type="spellStart"/>
      <w:r w:rsidR="00A84E93">
        <w:t>dari</w:t>
      </w:r>
      <w:proofErr w:type="spellEnd"/>
      <w:r w:rsidR="00A84E93">
        <w:t xml:space="preserve"> </w:t>
      </w:r>
      <w:proofErr w:type="spellStart"/>
      <w:r w:rsidR="00A84E93">
        <w:t>mulai</w:t>
      </w:r>
      <w:proofErr w:type="spellEnd"/>
      <w:r w:rsidR="00A84E93">
        <w:t xml:space="preserve"> </w:t>
      </w:r>
      <w:proofErr w:type="spellStart"/>
      <w:r w:rsidR="00A84E93">
        <w:lastRenderedPageBreak/>
        <w:t>pengumpulan</w:t>
      </w:r>
      <w:proofErr w:type="spellEnd"/>
      <w:r w:rsidR="00A84E93">
        <w:t xml:space="preserve"> </w:t>
      </w:r>
      <w:proofErr w:type="spellStart"/>
      <w:r w:rsidR="00A84E93">
        <w:t>kebutuhan</w:t>
      </w:r>
      <w:proofErr w:type="spellEnd"/>
      <w:r w:rsidR="00A84E93">
        <w:t xml:space="preserve"> </w:t>
      </w:r>
      <w:proofErr w:type="spellStart"/>
      <w:r w:rsidR="00A84E93">
        <w:t>hingga</w:t>
      </w:r>
      <w:proofErr w:type="spellEnd"/>
      <w:r w:rsidR="00A84E93">
        <w:t xml:space="preserve"> </w:t>
      </w:r>
      <w:proofErr w:type="spellStart"/>
      <w:r w:rsidR="00A84E93">
        <w:t>penggunaan</w:t>
      </w:r>
      <w:proofErr w:type="spellEnd"/>
      <w:r w:rsidR="00A84E93">
        <w:t xml:space="preserve"> </w:t>
      </w:r>
      <w:proofErr w:type="spellStart"/>
      <w:r w:rsidR="00A84E93">
        <w:t>sistem</w:t>
      </w:r>
      <w:proofErr w:type="spellEnd"/>
      <w:r w:rsidR="00A84E93">
        <w:t xml:space="preserve">. </w:t>
      </w:r>
      <w:proofErr w:type="spellStart"/>
      <w:r w:rsidR="00A84E93">
        <w:t>Untuk</w:t>
      </w:r>
      <w:proofErr w:type="spellEnd"/>
      <w:r w:rsidR="00A84E93">
        <w:t xml:space="preserve"> </w:t>
      </w:r>
      <w:proofErr w:type="spellStart"/>
      <w:r w:rsidR="00A84E93">
        <w:t>tahapannya</w:t>
      </w:r>
      <w:proofErr w:type="spellEnd"/>
      <w:r w:rsidR="00A84E93">
        <w:t xml:space="preserve"> </w:t>
      </w:r>
      <w:proofErr w:type="spellStart"/>
      <w:r w:rsidR="00A84E93">
        <w:t>sendiri</w:t>
      </w:r>
      <w:proofErr w:type="spellEnd"/>
      <w:r w:rsidR="00A84E93">
        <w:t xml:space="preserve">, </w:t>
      </w:r>
      <w:proofErr w:type="spellStart"/>
      <w:r w:rsidR="00A84E93">
        <w:t>diawali</w:t>
      </w:r>
      <w:proofErr w:type="spellEnd"/>
      <w:r w:rsidR="00A84E93">
        <w:t xml:space="preserve"> </w:t>
      </w:r>
      <w:proofErr w:type="spellStart"/>
      <w:r w:rsidR="00A84E93">
        <w:t>dengan</w:t>
      </w:r>
      <w:proofErr w:type="spellEnd"/>
      <w:r w:rsidR="00A84E93">
        <w:t>:</w:t>
      </w:r>
    </w:p>
    <w:p w14:paraId="0A676481" w14:textId="7CF5F114" w:rsidR="00A84E93" w:rsidRDefault="00A84E93" w:rsidP="00FF2590">
      <w:pPr>
        <w:pStyle w:val="ListParagraph"/>
        <w:numPr>
          <w:ilvl w:val="0"/>
          <w:numId w:val="16"/>
        </w:numPr>
        <w:ind w:left="426"/>
        <w:rPr>
          <w:ins w:id="118" w:author="Rafi Aziizi" w:date="2021-11-12T13:06:00Z"/>
        </w:rPr>
      </w:pPr>
      <w:proofErr w:type="spellStart"/>
      <w:r>
        <w:t>Tahap</w:t>
      </w:r>
      <w:proofErr w:type="spellEnd"/>
      <w:r>
        <w:t xml:space="preserve"> </w:t>
      </w:r>
      <w:proofErr w:type="spellStart"/>
      <w:r w:rsidR="007A7DAE">
        <w:t>P</w:t>
      </w:r>
      <w:r>
        <w:t>engumpulan</w:t>
      </w:r>
      <w:proofErr w:type="spellEnd"/>
      <w:r>
        <w:t xml:space="preserve"> </w:t>
      </w:r>
      <w:ins w:id="119" w:author="Rafi Aziizi" w:date="2021-11-12T13:07:00Z">
        <w:r w:rsidR="00B04AFE">
          <w:t>Data</w:t>
        </w:r>
      </w:ins>
      <w:del w:id="120" w:author="Rafi Aziizi" w:date="2021-11-12T13:07:00Z">
        <w:r w:rsidDel="00B04AFE">
          <w:delText>data</w:delText>
        </w:r>
      </w:del>
      <w:r>
        <w:t xml:space="preserve">, </w:t>
      </w:r>
      <w:proofErr w:type="spellStart"/>
      <w:r>
        <w:t>digunakan</w:t>
      </w:r>
      <w:proofErr w:type="spellEnd"/>
      <w:r>
        <w:t xml:space="preserve"> </w:t>
      </w:r>
      <w:proofErr w:type="spellStart"/>
      <w:r>
        <w:t>untuk</w:t>
      </w:r>
      <w:proofErr w:type="spellEnd"/>
      <w:r>
        <w:t xml:space="preserve"> </w:t>
      </w:r>
      <w:proofErr w:type="spellStart"/>
      <w:r>
        <w:t>mendefisikan</w:t>
      </w:r>
      <w:proofErr w:type="spellEnd"/>
      <w:r>
        <w:t xml:space="preserve"> </w:t>
      </w:r>
      <w:proofErr w:type="spellStart"/>
      <w:r>
        <w:t>seluruh</w:t>
      </w:r>
      <w:proofErr w:type="spellEnd"/>
      <w:r>
        <w:t xml:space="preserve"> </w:t>
      </w:r>
      <w:proofErr w:type="spellStart"/>
      <w:r>
        <w:t>kebutuhan</w:t>
      </w:r>
      <w:proofErr w:type="spellEnd"/>
      <w:r>
        <w:t xml:space="preserve"> </w:t>
      </w:r>
      <w:proofErr w:type="spellStart"/>
      <w:r>
        <w:t>pembangunan</w:t>
      </w:r>
      <w:proofErr w:type="spellEnd"/>
      <w:r>
        <w:t xml:space="preserve"> </w:t>
      </w:r>
      <w:proofErr w:type="spellStart"/>
      <w:r>
        <w:t>sistem</w:t>
      </w:r>
      <w:proofErr w:type="spellEnd"/>
      <w:ins w:id="121" w:author="Rafi Aziizi" w:date="2021-11-12T13:07:00Z">
        <w:r w:rsidR="00B04AFE">
          <w:t xml:space="preserve"> </w:t>
        </w:r>
        <w:proofErr w:type="spellStart"/>
        <w:r w:rsidR="00B04AFE">
          <w:t>berdasarkan</w:t>
        </w:r>
        <w:proofErr w:type="spellEnd"/>
        <w:r w:rsidR="00B04AFE">
          <w:t xml:space="preserve"> </w:t>
        </w:r>
        <w:proofErr w:type="spellStart"/>
        <w:r w:rsidR="00B04AFE">
          <w:t>informasi</w:t>
        </w:r>
        <w:proofErr w:type="spellEnd"/>
        <w:r w:rsidR="00B04AFE">
          <w:t xml:space="preserve"> </w:t>
        </w:r>
        <w:proofErr w:type="spellStart"/>
        <w:r w:rsidR="00B04AFE">
          <w:t>dari</w:t>
        </w:r>
        <w:proofErr w:type="spellEnd"/>
        <w:r w:rsidR="00B04AFE">
          <w:t xml:space="preserve"> </w:t>
        </w:r>
        <w:proofErr w:type="spellStart"/>
        <w:r w:rsidR="00B04AFE">
          <w:t>hasil</w:t>
        </w:r>
        <w:proofErr w:type="spellEnd"/>
        <w:r w:rsidR="00B04AFE">
          <w:t xml:space="preserve"> </w:t>
        </w:r>
        <w:proofErr w:type="spellStart"/>
        <w:r w:rsidR="00B04AFE">
          <w:t>studi</w:t>
        </w:r>
        <w:proofErr w:type="spellEnd"/>
        <w:r w:rsidR="00B04AFE">
          <w:t xml:space="preserve"> </w:t>
        </w:r>
        <w:proofErr w:type="spellStart"/>
        <w:r w:rsidR="00B04AFE">
          <w:t>pustaka</w:t>
        </w:r>
        <w:proofErr w:type="spellEnd"/>
        <w:r w:rsidR="00B04AFE">
          <w:t xml:space="preserve">, </w:t>
        </w:r>
      </w:ins>
      <w:proofErr w:type="spellStart"/>
      <w:ins w:id="122" w:author="Rafi Aziizi" w:date="2021-11-12T13:08:00Z">
        <w:r w:rsidR="00B04AFE">
          <w:t>observasi</w:t>
        </w:r>
        <w:proofErr w:type="spellEnd"/>
        <w:r w:rsidR="00B04AFE">
          <w:t xml:space="preserve"> dan </w:t>
        </w:r>
        <w:proofErr w:type="spellStart"/>
        <w:r w:rsidR="00B04AFE">
          <w:t>wawancara</w:t>
        </w:r>
      </w:ins>
      <w:proofErr w:type="spellEnd"/>
      <w:r w:rsidR="007A7DAE">
        <w:t>.</w:t>
      </w:r>
    </w:p>
    <w:p w14:paraId="621C13B2" w14:textId="09C89941" w:rsidR="00B04AFE" w:rsidRDefault="00B04AFE" w:rsidP="00FF2590">
      <w:pPr>
        <w:pStyle w:val="ListParagraph"/>
        <w:numPr>
          <w:ilvl w:val="0"/>
          <w:numId w:val="16"/>
        </w:numPr>
        <w:ind w:left="426"/>
      </w:pPr>
      <w:proofErr w:type="spellStart"/>
      <w:ins w:id="123" w:author="Rafi Aziizi" w:date="2021-11-12T13:08:00Z">
        <w:r>
          <w:t>Tahap</w:t>
        </w:r>
        <w:proofErr w:type="spellEnd"/>
        <w:r>
          <w:t xml:space="preserve"> Desain, </w:t>
        </w:r>
        <w:proofErr w:type="spellStart"/>
        <w:r>
          <w:t>merupakan</w:t>
        </w:r>
        <w:proofErr w:type="spellEnd"/>
        <w:r>
          <w:t xml:space="preserve"> </w:t>
        </w:r>
        <w:proofErr w:type="spellStart"/>
        <w:r>
          <w:t>tahap</w:t>
        </w:r>
        <w:proofErr w:type="spellEnd"/>
        <w:r>
          <w:t xml:space="preserve"> </w:t>
        </w:r>
        <w:proofErr w:type="spellStart"/>
        <w:r>
          <w:t>pengembangan</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User Interface/User Exper</w:t>
        </w:r>
      </w:ins>
      <w:ins w:id="124" w:author="Rafi Aziizi" w:date="2021-11-12T13:09:00Z">
        <w:r>
          <w:t xml:space="preserve">ience yang </w:t>
        </w:r>
        <w:proofErr w:type="spellStart"/>
        <w:r>
          <w:t>nantinya</w:t>
        </w:r>
        <w:proofErr w:type="spellEnd"/>
        <w:r>
          <w:t xml:space="preserve"> di </w:t>
        </w:r>
        <w:proofErr w:type="spellStart"/>
        <w:r>
          <w:t>implementasikan</w:t>
        </w:r>
        <w:proofErr w:type="spellEnd"/>
        <w:r>
          <w:t xml:space="preserve"> </w:t>
        </w:r>
        <w:proofErr w:type="spellStart"/>
        <w:r>
          <w:t>melalui</w:t>
        </w:r>
        <w:proofErr w:type="spellEnd"/>
        <w:r>
          <w:t xml:space="preserve"> source code.</w:t>
        </w:r>
      </w:ins>
    </w:p>
    <w:p w14:paraId="1A94C85D" w14:textId="2D1262B5" w:rsidR="007A7DAE" w:rsidRPr="007A7DAE" w:rsidDel="00B04AFE" w:rsidRDefault="00915759" w:rsidP="00FF2590">
      <w:pPr>
        <w:pStyle w:val="ListParagraph"/>
        <w:numPr>
          <w:ilvl w:val="0"/>
          <w:numId w:val="16"/>
        </w:numPr>
        <w:ind w:left="426"/>
        <w:rPr>
          <w:del w:id="125" w:author="Rafi Aziizi" w:date="2021-11-12T13:08:00Z"/>
        </w:rPr>
      </w:pPr>
      <w:del w:id="126"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127" w:author="Rafi Aziizi" w:date="2021-11-12T13:08:00Z"/>
        </w:rPr>
      </w:pPr>
      <w:del w:id="128"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proofErr w:type="spellStart"/>
      <w:r>
        <w:t>Tahap</w:t>
      </w:r>
      <w:proofErr w:type="spellEnd"/>
      <w:r>
        <w:t xml:space="preserve"> </w:t>
      </w:r>
      <w:del w:id="129" w:author="Rafi Aziizi" w:date="2021-11-12T13:09:00Z">
        <w:r w:rsidDel="00B04AFE">
          <w:delText>Mengkode Sistem</w:delText>
        </w:r>
      </w:del>
      <w:proofErr w:type="spellStart"/>
      <w:ins w:id="130" w:author="Rafi Aziizi" w:date="2021-11-12T13:09:00Z">
        <w:r w:rsidR="00B04AFE">
          <w:t>Implementasi</w:t>
        </w:r>
        <w:proofErr w:type="spellEnd"/>
        <w:r w:rsidR="00B04AFE">
          <w:t xml:space="preserve"> </w:t>
        </w:r>
        <w:proofErr w:type="spellStart"/>
        <w:r w:rsidR="00B04AFE">
          <w:t>Sistem</w:t>
        </w:r>
      </w:ins>
      <w:proofErr w:type="spellEnd"/>
      <w:r>
        <w:t>,</w:t>
      </w:r>
      <w:del w:id="131" w:author="Rafi Aziizi" w:date="2021-11-12T13:10:00Z">
        <w:r w:rsidDel="00B04AFE">
          <w:delText xml:space="preserve"> </w:delText>
        </w:r>
      </w:del>
      <w:ins w:id="132" w:author="Rafi Aziizi" w:date="2021-11-12T13:10:00Z">
        <w:r w:rsidR="00B04AFE">
          <w:t xml:space="preserve"> </w:t>
        </w:r>
        <w:proofErr w:type="spellStart"/>
        <w:r w:rsidR="00B04AFE">
          <w:t>merupakan</w:t>
        </w:r>
        <w:proofErr w:type="spellEnd"/>
        <w:r w:rsidR="00B04AFE">
          <w:t xml:space="preserve"> </w:t>
        </w:r>
        <w:proofErr w:type="spellStart"/>
        <w:r w:rsidR="00B04AFE">
          <w:t>tahapan</w:t>
        </w:r>
        <w:proofErr w:type="spellEnd"/>
        <w:r w:rsidR="00B04AFE">
          <w:t xml:space="preserve"> </w:t>
        </w:r>
        <w:proofErr w:type="spellStart"/>
        <w:r w:rsidR="00B04AFE">
          <w:t>pengembangan</w:t>
        </w:r>
        <w:proofErr w:type="spellEnd"/>
        <w:r w:rsidR="00B04AFE">
          <w:t xml:space="preserve"> </w:t>
        </w:r>
        <w:proofErr w:type="spellStart"/>
        <w:r w:rsidR="00B04AFE">
          <w:t>apli</w:t>
        </w:r>
      </w:ins>
      <w:ins w:id="133" w:author="Rafi Aziizi" w:date="2021-11-12T13:11:00Z">
        <w:r w:rsidR="00B04AFE">
          <w:t>kasi</w:t>
        </w:r>
        <w:proofErr w:type="spellEnd"/>
        <w:r w:rsidR="00B04AFE">
          <w:t xml:space="preserve"> </w:t>
        </w:r>
        <w:proofErr w:type="spellStart"/>
        <w:r w:rsidR="00B04AFE">
          <w:t>berdasarkan</w:t>
        </w:r>
        <w:proofErr w:type="spellEnd"/>
        <w:r w:rsidR="00B04AFE">
          <w:t xml:space="preserve"> data dan </w:t>
        </w:r>
        <w:proofErr w:type="spellStart"/>
        <w:r w:rsidR="00B04AFE">
          <w:t>desain</w:t>
        </w:r>
        <w:proofErr w:type="spellEnd"/>
        <w:r w:rsidR="00B04AFE">
          <w:t xml:space="preserve"> yang </w:t>
        </w:r>
        <w:proofErr w:type="spellStart"/>
        <w:r w:rsidR="00B04AFE">
          <w:t>telah</w:t>
        </w:r>
        <w:proofErr w:type="spellEnd"/>
        <w:r w:rsidR="00B04AFE">
          <w:t xml:space="preserve"> </w:t>
        </w:r>
        <w:proofErr w:type="spellStart"/>
        <w:r w:rsidR="00B04AFE">
          <w:t>ditentukan</w:t>
        </w:r>
        <w:proofErr w:type="spellEnd"/>
        <w:r w:rsidR="00B04AFE">
          <w:t xml:space="preserve"> </w:t>
        </w:r>
        <w:proofErr w:type="spellStart"/>
        <w:r w:rsidR="0004566C">
          <w:t>sebelumnya</w:t>
        </w:r>
        <w:proofErr w:type="spellEnd"/>
        <w:r w:rsidR="0004566C">
          <w:t xml:space="preserve"> </w:t>
        </w:r>
        <w:proofErr w:type="spellStart"/>
        <w:r w:rsidR="0004566C">
          <w:t>kedalam</w:t>
        </w:r>
        <w:proofErr w:type="spellEnd"/>
        <w:r w:rsidR="0004566C">
          <w:t xml:space="preserve"> </w:t>
        </w:r>
        <w:proofErr w:type="spellStart"/>
        <w:r w:rsidR="0004566C">
          <w:t>bahasa</w:t>
        </w:r>
        <w:proofErr w:type="spellEnd"/>
        <w:r w:rsidR="0004566C">
          <w:t xml:space="preserve"> </w:t>
        </w:r>
        <w:proofErr w:type="spellStart"/>
        <w:r w:rsidR="0004566C">
          <w:t>pemrograman</w:t>
        </w:r>
      </w:ins>
      <w:proofErr w:type="spellEnd"/>
      <w:del w:id="134"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proofErr w:type="spellStart"/>
      <w:r w:rsidRPr="00E40DE6">
        <w:t>Tahap</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dilakukan</w:t>
      </w:r>
      <w:proofErr w:type="spellEnd"/>
      <w:r w:rsidRPr="00E40DE6">
        <w:t xml:space="preserve"> pada </w:t>
      </w:r>
      <w:proofErr w:type="spellStart"/>
      <w:r w:rsidRPr="00E40DE6">
        <w:t>saat</w:t>
      </w:r>
      <w:proofErr w:type="spellEnd"/>
      <w:r w:rsidRPr="00E40DE6">
        <w:t xml:space="preserve"> </w:t>
      </w:r>
      <w:proofErr w:type="spellStart"/>
      <w:r w:rsidRPr="00E40DE6">
        <w:t>sistem</w:t>
      </w:r>
      <w:proofErr w:type="spellEnd"/>
      <w:r w:rsidRPr="00E40DE6">
        <w:t xml:space="preserve"> </w:t>
      </w:r>
      <w:proofErr w:type="spellStart"/>
      <w:r w:rsidRPr="00E40DE6">
        <w:t>telah</w:t>
      </w:r>
      <w:proofErr w:type="spellEnd"/>
      <w:r w:rsidRPr="00E40DE6">
        <w:t xml:space="preserve"> </w:t>
      </w:r>
      <w:proofErr w:type="spellStart"/>
      <w:r w:rsidRPr="00E40DE6">
        <w:t>terintegrasikan</w:t>
      </w:r>
      <w:proofErr w:type="spellEnd"/>
      <w:r w:rsidRPr="00E40DE6">
        <w:t xml:space="preserve"> </w:t>
      </w:r>
      <w:proofErr w:type="spellStart"/>
      <w:r w:rsidRPr="00E40DE6">
        <w:t>dengan</w:t>
      </w:r>
      <w:proofErr w:type="spellEnd"/>
      <w:r w:rsidRPr="00E40DE6">
        <w:t xml:space="preserve"> </w:t>
      </w:r>
      <w:proofErr w:type="spellStart"/>
      <w:r w:rsidRPr="00E40DE6">
        <w:t>baik</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dapat</w:t>
      </w:r>
      <w:proofErr w:type="spellEnd"/>
      <w:r w:rsidRPr="00E40DE6">
        <w:t xml:space="preserve"> </w:t>
      </w:r>
      <w:proofErr w:type="spellStart"/>
      <w:r w:rsidRPr="00E40DE6">
        <w:t>dilakukan</w:t>
      </w:r>
      <w:proofErr w:type="spellEnd"/>
      <w:r w:rsidRPr="00E40DE6">
        <w:t xml:space="preserve"> </w:t>
      </w:r>
      <w:proofErr w:type="spellStart"/>
      <w:r w:rsidRPr="00E40DE6">
        <w:t>dengan</w:t>
      </w:r>
      <w:proofErr w:type="spellEnd"/>
      <w:r w:rsidRPr="00E40DE6">
        <w:t xml:space="preserve"> </w:t>
      </w:r>
      <w:proofErr w:type="spellStart"/>
      <w:r w:rsidRPr="00E40DE6">
        <w:t>beberapa</w:t>
      </w:r>
      <w:proofErr w:type="spellEnd"/>
      <w:r w:rsidRPr="00E40DE6">
        <w:t xml:space="preserve"> </w:t>
      </w:r>
      <w:proofErr w:type="spellStart"/>
      <w:r w:rsidRPr="00E40DE6">
        <w:t>cara</w:t>
      </w:r>
      <w:proofErr w:type="spellEnd"/>
      <w:r w:rsidRPr="00E40DE6">
        <w:t xml:space="preserve"> </w:t>
      </w:r>
      <w:r w:rsidRPr="00E40DE6">
        <w:rPr>
          <w:i/>
          <w:iCs/>
        </w:rPr>
        <w:t>White Box, Black Box, Basis Path,</w:t>
      </w:r>
      <w:r w:rsidRPr="00E40DE6">
        <w:t xml:space="preserve"> </w:t>
      </w:r>
      <w:proofErr w:type="spellStart"/>
      <w:r w:rsidRPr="00E40DE6">
        <w:t>pengujian</w:t>
      </w:r>
      <w:proofErr w:type="spellEnd"/>
      <w:r w:rsidRPr="00E40DE6">
        <w:t xml:space="preserve"> </w:t>
      </w:r>
      <w:proofErr w:type="spellStart"/>
      <w:r w:rsidRPr="00E40DE6">
        <w:t>arsitektur</w:t>
      </w:r>
      <w:proofErr w:type="spellEnd"/>
      <w:r w:rsidRPr="00E40DE6">
        <w:t xml:space="preserve"> dan lain-lain.</w:t>
      </w:r>
    </w:p>
    <w:p w14:paraId="3D3B6AA2" w14:textId="67B35072" w:rsidR="00C2214F" w:rsidRPr="00E40DE6" w:rsidRDefault="00E40DE6" w:rsidP="00FF2590">
      <w:pPr>
        <w:pStyle w:val="ListParagraph"/>
        <w:numPr>
          <w:ilvl w:val="0"/>
          <w:numId w:val="16"/>
        </w:numPr>
        <w:ind w:left="426"/>
      </w:pPr>
      <w:proofErr w:type="spellStart"/>
      <w:r>
        <w:t>Penggunaan</w:t>
      </w:r>
      <w:proofErr w:type="spellEnd"/>
      <w:r>
        <w:t xml:space="preserve"> </w:t>
      </w:r>
      <w:proofErr w:type="spellStart"/>
      <w:r>
        <w:t>Sistem</w:t>
      </w:r>
      <w:proofErr w:type="spellEnd"/>
      <w:ins w:id="135" w:author="Rafi Aziizi" w:date="2021-11-12T13:12:00Z">
        <w:r w:rsidR="0004566C">
          <w:t xml:space="preserve"> dan </w:t>
        </w:r>
        <w:proofErr w:type="spellStart"/>
        <w:r w:rsidR="0004566C">
          <w:t>Perbaikan</w:t>
        </w:r>
        <w:proofErr w:type="spellEnd"/>
        <w:r w:rsidR="0004566C">
          <w:t xml:space="preserve"> </w:t>
        </w:r>
        <w:proofErr w:type="spellStart"/>
        <w:r w:rsidR="0004566C">
          <w:t>berkala</w:t>
        </w:r>
      </w:ins>
      <w:proofErr w:type="spellEnd"/>
      <w:r w:rsidR="004532A9">
        <w:t xml:space="preserve">, </w:t>
      </w:r>
      <w:del w:id="136" w:author="Rafi Aziizi" w:date="2021-11-12T13:12:00Z">
        <w:r w:rsidR="004532A9" w:rsidDel="0004566C">
          <w:delText>siap untuk dirilis</w:delText>
        </w:r>
      </w:del>
      <w:proofErr w:type="spellStart"/>
      <w:ins w:id="137" w:author="Rafi Aziizi" w:date="2021-11-12T13:12:00Z">
        <w:r w:rsidR="0004566C">
          <w:t>tahapan</w:t>
        </w:r>
        <w:proofErr w:type="spellEnd"/>
        <w:r w:rsidR="0004566C">
          <w:t xml:space="preserve"> </w:t>
        </w:r>
        <w:proofErr w:type="spellStart"/>
        <w:r w:rsidR="0004566C">
          <w:t>terakhir</w:t>
        </w:r>
        <w:proofErr w:type="spellEnd"/>
        <w:r w:rsidR="0004566C">
          <w:t xml:space="preserve"> </w:t>
        </w:r>
        <w:proofErr w:type="spellStart"/>
        <w:r w:rsidR="0004566C">
          <w:t>ini</w:t>
        </w:r>
        <w:proofErr w:type="spellEnd"/>
        <w:r w:rsidR="0004566C">
          <w:t xml:space="preserve"> </w:t>
        </w:r>
        <w:proofErr w:type="spellStart"/>
        <w:r w:rsidR="0004566C">
          <w:t>merupakan</w:t>
        </w:r>
        <w:proofErr w:type="spellEnd"/>
        <w:r w:rsidR="0004566C">
          <w:t xml:space="preserve"> </w:t>
        </w:r>
        <w:proofErr w:type="spellStart"/>
        <w:r w:rsidR="0004566C">
          <w:t>tahapan</w:t>
        </w:r>
        <w:proofErr w:type="spellEnd"/>
        <w:r w:rsidR="0004566C">
          <w:t xml:space="preserve"> </w:t>
        </w:r>
        <w:proofErr w:type="spellStart"/>
        <w:r w:rsidR="0004566C">
          <w:t>pemakaian</w:t>
        </w:r>
        <w:proofErr w:type="spellEnd"/>
        <w:r w:rsidR="0004566C">
          <w:t xml:space="preserve"> dan </w:t>
        </w:r>
        <w:proofErr w:type="spellStart"/>
        <w:r w:rsidR="0004566C">
          <w:t>pemeliharaan</w:t>
        </w:r>
        <w:proofErr w:type="spellEnd"/>
        <w:r w:rsidR="0004566C">
          <w:t xml:space="preserve"> </w:t>
        </w:r>
        <w:proofErr w:type="spellStart"/>
        <w:r w:rsidR="0004566C">
          <w:t>sistem</w:t>
        </w:r>
        <w:proofErr w:type="spellEnd"/>
        <w:r w:rsidR="0004566C">
          <w:t xml:space="preserve"> oleh user </w:t>
        </w:r>
        <w:proofErr w:type="spellStart"/>
        <w:r w:rsidR="0004566C">
          <w:t>secara</w:t>
        </w:r>
        <w:proofErr w:type="spellEnd"/>
        <w:r w:rsidR="0004566C">
          <w:t xml:space="preserve"> </w:t>
        </w:r>
        <w:proofErr w:type="spellStart"/>
        <w:r w:rsidR="0004566C">
          <w:t>berkala</w:t>
        </w:r>
      </w:ins>
      <w:proofErr w:type="spellEnd"/>
      <w:r w:rsidR="004532A9">
        <w:t>.</w:t>
      </w:r>
    </w:p>
    <w:p w14:paraId="14B0C4AB" w14:textId="2DD58467" w:rsidR="00040376" w:rsidRDefault="00040376" w:rsidP="00542F54">
      <w:pPr>
        <w:pStyle w:val="Heading2"/>
        <w:ind w:left="567" w:hanging="567"/>
        <w:rPr>
          <w:lang w:val="en-US"/>
        </w:rPr>
      </w:pPr>
      <w:bookmarkStart w:id="138" w:name="_Toc80034216"/>
      <w:bookmarkStart w:id="139" w:name="_Toc83115718"/>
      <w:proofErr w:type="spellStart"/>
      <w:r>
        <w:rPr>
          <w:lang w:val="en-US"/>
        </w:rPr>
        <w:t>Sistematika</w:t>
      </w:r>
      <w:proofErr w:type="spellEnd"/>
      <w:r>
        <w:rPr>
          <w:lang w:val="en-US"/>
        </w:rPr>
        <w:t xml:space="preserve"> </w:t>
      </w:r>
      <w:proofErr w:type="spellStart"/>
      <w:r>
        <w:rPr>
          <w:lang w:val="en-US"/>
        </w:rPr>
        <w:t>Penulisan</w:t>
      </w:r>
      <w:bookmarkEnd w:id="138"/>
      <w:bookmarkEnd w:id="139"/>
      <w:proofErr w:type="spellEnd"/>
    </w:p>
    <w:p w14:paraId="32C1FA9D" w14:textId="77777777" w:rsidR="00D05A0C" w:rsidRPr="003D04E2" w:rsidRDefault="00D05A0C" w:rsidP="00D05A0C">
      <w:pPr>
        <w:ind w:firstLine="720"/>
        <w:rPr>
          <w:color w:val="000000" w:themeColor="text1"/>
        </w:rPr>
      </w:pPr>
      <w:proofErr w:type="spellStart"/>
      <w:r w:rsidRPr="003D04E2">
        <w:rPr>
          <w:color w:val="000000" w:themeColor="text1"/>
        </w:rPr>
        <w:t>Sistematika</w:t>
      </w:r>
      <w:proofErr w:type="spellEnd"/>
      <w:r w:rsidRPr="003D04E2">
        <w:rPr>
          <w:color w:val="000000" w:themeColor="text1"/>
        </w:rPr>
        <w:t xml:space="preserve"> </w:t>
      </w:r>
      <w:proofErr w:type="spellStart"/>
      <w:r w:rsidRPr="003D04E2">
        <w:rPr>
          <w:color w:val="000000" w:themeColor="text1"/>
        </w:rPr>
        <w:t>penulisan</w:t>
      </w:r>
      <w:proofErr w:type="spellEnd"/>
      <w:r w:rsidRPr="003D04E2">
        <w:rPr>
          <w:color w:val="000000" w:themeColor="text1"/>
        </w:rPr>
        <w:t xml:space="preserve"> </w:t>
      </w:r>
      <w:r>
        <w:rPr>
          <w:color w:val="000000" w:themeColor="text1"/>
        </w:rPr>
        <w:t xml:space="preserve">yang </w:t>
      </w:r>
      <w:proofErr w:type="spellStart"/>
      <w:r>
        <w:rPr>
          <w:color w:val="000000" w:themeColor="text1"/>
        </w:rPr>
        <w:t>digunakan</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penulisan</w:t>
      </w:r>
      <w:proofErr w:type="spellEnd"/>
      <w:r>
        <w:rPr>
          <w:color w:val="000000" w:themeColor="text1"/>
        </w:rPr>
        <w:t xml:space="preserve"> </w:t>
      </w:r>
      <w:proofErr w:type="spellStart"/>
      <w:r>
        <w:rPr>
          <w:color w:val="000000" w:themeColor="text1"/>
        </w:rPr>
        <w:t>l</w:t>
      </w:r>
      <w:r w:rsidRPr="003D04E2">
        <w:rPr>
          <w:color w:val="000000" w:themeColor="text1"/>
        </w:rPr>
        <w:t>aporan</w:t>
      </w:r>
      <w:proofErr w:type="spellEnd"/>
      <w:r w:rsidRPr="003D04E2">
        <w:rPr>
          <w:color w:val="000000" w:themeColor="text1"/>
        </w:rPr>
        <w:t xml:space="preserve"> </w:t>
      </w:r>
      <w:proofErr w:type="spellStart"/>
      <w:r>
        <w:rPr>
          <w:color w:val="000000" w:themeColor="text1"/>
        </w:rPr>
        <w:t>kerja</w:t>
      </w:r>
      <w:proofErr w:type="spellEnd"/>
      <w:r>
        <w:rPr>
          <w:color w:val="000000" w:themeColor="text1"/>
        </w:rPr>
        <w:t xml:space="preserve"> </w:t>
      </w:r>
      <w:proofErr w:type="spellStart"/>
      <w:r>
        <w:rPr>
          <w:color w:val="000000" w:themeColor="text1"/>
        </w:rPr>
        <w:t>p</w:t>
      </w:r>
      <w:r w:rsidRPr="003D04E2">
        <w:rPr>
          <w:color w:val="000000" w:themeColor="text1"/>
        </w:rPr>
        <w:t>raktik</w:t>
      </w:r>
      <w:proofErr w:type="spellEnd"/>
      <w:r w:rsidRPr="003D04E2">
        <w:rPr>
          <w:color w:val="000000" w:themeColor="text1"/>
        </w:rPr>
        <w:t xml:space="preserve"> </w:t>
      </w:r>
      <w:proofErr w:type="spellStart"/>
      <w:r w:rsidRPr="003D04E2">
        <w:rPr>
          <w:color w:val="000000" w:themeColor="text1"/>
        </w:rPr>
        <w:t>ini</w:t>
      </w:r>
      <w:proofErr w:type="spellEnd"/>
      <w:r w:rsidRPr="003D04E2">
        <w:rPr>
          <w:color w:val="000000" w:themeColor="text1"/>
        </w:rPr>
        <w:t xml:space="preserve"> </w:t>
      </w:r>
      <w:proofErr w:type="spellStart"/>
      <w:r w:rsidRPr="003D04E2">
        <w:rPr>
          <w:color w:val="000000" w:themeColor="text1"/>
        </w:rPr>
        <w:t>adalah</w:t>
      </w:r>
      <w:proofErr w:type="spellEnd"/>
      <w:r w:rsidRPr="003D04E2">
        <w:rPr>
          <w:color w:val="000000" w:themeColor="text1"/>
        </w:rPr>
        <w:t xml:space="preserve"> </w:t>
      </w:r>
      <w:proofErr w:type="spellStart"/>
      <w:r w:rsidRPr="003D04E2">
        <w:rPr>
          <w:color w:val="000000" w:themeColor="text1"/>
        </w:rPr>
        <w:t>sebagai</w:t>
      </w:r>
      <w:proofErr w:type="spellEnd"/>
      <w:r w:rsidRPr="003D04E2">
        <w:rPr>
          <w:color w:val="000000" w:themeColor="text1"/>
        </w:rPr>
        <w:t xml:space="preserve"> </w:t>
      </w:r>
      <w:proofErr w:type="spellStart"/>
      <w:r w:rsidRPr="003D04E2">
        <w:rPr>
          <w:color w:val="000000" w:themeColor="text1"/>
        </w:rPr>
        <w:t>berikut</w:t>
      </w:r>
      <w:proofErr w:type="spellEnd"/>
      <w:r w:rsidRPr="003D04E2">
        <w:rPr>
          <w:color w:val="000000" w:themeColor="text1"/>
        </w:rPr>
        <w:t xml:space="preserve">: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latar</w:t>
            </w:r>
            <w:proofErr w:type="spellEnd"/>
            <w:r w:rsidRPr="00E9581F">
              <w:rPr>
                <w:color w:val="000000" w:themeColor="text1"/>
              </w:rPr>
              <w:t xml:space="preserve"> </w:t>
            </w:r>
            <w:proofErr w:type="spellStart"/>
            <w:r w:rsidRPr="00E9581F">
              <w:rPr>
                <w:color w:val="000000" w:themeColor="text1"/>
              </w:rPr>
              <w:t>belakang</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identifikasi</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batasan</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maksud</w:t>
            </w:r>
            <w:proofErr w:type="spellEnd"/>
            <w:r w:rsidRPr="00E9581F">
              <w:rPr>
                <w:color w:val="000000" w:themeColor="text1"/>
              </w:rPr>
              <w:t xml:space="preserve"> dan </w:t>
            </w:r>
            <w:proofErr w:type="spellStart"/>
            <w:r w:rsidRPr="00E9581F">
              <w:rPr>
                <w:color w:val="000000" w:themeColor="text1"/>
              </w:rPr>
              <w:t>tujuan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sistematika</w:t>
            </w:r>
            <w:proofErr w:type="spellEnd"/>
            <w:r w:rsidRPr="00E9581F">
              <w:rPr>
                <w:color w:val="000000" w:themeColor="text1"/>
              </w:rPr>
              <w:t xml:space="preserve"> </w:t>
            </w:r>
            <w:proofErr w:type="spellStart"/>
            <w:r w:rsidRPr="00E9581F">
              <w:rPr>
                <w:color w:val="000000" w:themeColor="text1"/>
              </w:rPr>
              <w:t>penulisan</w:t>
            </w:r>
            <w:proofErr w:type="spellEnd"/>
            <w:r w:rsidRPr="00E9581F">
              <w:rPr>
                <w:color w:val="000000" w:themeColor="text1"/>
              </w:rPr>
              <w:t>.</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uraian</w:t>
            </w:r>
            <w:proofErr w:type="spellEnd"/>
            <w:r w:rsidRPr="00E9581F">
              <w:rPr>
                <w:color w:val="000000" w:themeColor="text1"/>
              </w:rPr>
              <w:t xml:space="preserve"> </w:t>
            </w:r>
            <w:proofErr w:type="spellStart"/>
            <w:r w:rsidRPr="00E9581F">
              <w:rPr>
                <w:color w:val="000000" w:themeColor="text1"/>
              </w:rPr>
              <w:t>mengenai</w:t>
            </w:r>
            <w:proofErr w:type="spellEnd"/>
            <w:r w:rsidRPr="00E9581F">
              <w:rPr>
                <w:color w:val="000000" w:themeColor="text1"/>
              </w:rPr>
              <w:t xml:space="preserve"> </w:t>
            </w:r>
            <w:proofErr w:type="spellStart"/>
            <w:r w:rsidRPr="00E9581F">
              <w:rPr>
                <w:color w:val="000000" w:themeColor="text1"/>
              </w:rPr>
              <w:t>teori</w:t>
            </w:r>
            <w:proofErr w:type="spellEnd"/>
            <w:r w:rsidRPr="00E9581F">
              <w:rPr>
                <w:color w:val="000000" w:themeColor="text1"/>
              </w:rPr>
              <w:t xml:space="preserve"> – </w:t>
            </w:r>
            <w:proofErr w:type="spellStart"/>
            <w:r w:rsidRPr="00E9581F">
              <w:rPr>
                <w:color w:val="000000" w:themeColor="text1"/>
              </w:rPr>
              <w:t>teori</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analisis</w:t>
            </w:r>
            <w:proofErr w:type="spellEnd"/>
            <w:r w:rsidRPr="00E9581F">
              <w:rPr>
                <w:color w:val="000000" w:themeColor="text1"/>
              </w:rPr>
              <w:t xml:space="preserve"> </w:t>
            </w:r>
            <w:proofErr w:type="spellStart"/>
            <w:r w:rsidRPr="00E9581F">
              <w:rPr>
                <w:color w:val="000000" w:themeColor="text1"/>
              </w:rPr>
              <w:t>kebutuhan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merancang</w:t>
            </w:r>
            <w:proofErr w:type="spellEnd"/>
            <w:r w:rsidRPr="00E9581F">
              <w:rPr>
                <w:color w:val="000000" w:themeColor="text1"/>
              </w:rPr>
              <w:t xml:space="preserve"> dan </w:t>
            </w:r>
            <w:proofErr w:type="spellStart"/>
            <w:r w:rsidRPr="00E9581F">
              <w:rPr>
                <w:color w:val="000000" w:themeColor="text1"/>
              </w:rPr>
              <w:t>mengimplementasikan</w:t>
            </w:r>
            <w:proofErr w:type="spellEnd"/>
            <w:r w:rsidRPr="00E9581F">
              <w:rPr>
                <w:color w:val="000000" w:themeColor="text1"/>
              </w:rPr>
              <w:t xml:space="preserve"> </w:t>
            </w:r>
            <w:proofErr w:type="spellStart"/>
            <w:r w:rsidRPr="00E9581F">
              <w:t>Sistem</w:t>
            </w:r>
            <w:proofErr w:type="spellEnd"/>
            <w:r w:rsidRPr="00E9581F">
              <w:t xml:space="preserve"> </w:t>
            </w:r>
            <w:r w:rsidR="003E6CDC">
              <w:t xml:space="preserve">Absensi </w:t>
            </w:r>
            <w:proofErr w:type="spellStart"/>
            <w:r w:rsidR="003E6CDC">
              <w:t>Menggunakan</w:t>
            </w:r>
            <w:proofErr w:type="spellEnd"/>
            <w:r w:rsidR="003E6CDC">
              <w:t xml:space="preserve"> RFID pada SMK </w:t>
            </w:r>
            <w:proofErr w:type="spellStart"/>
            <w:r w:rsidR="003E6CDC">
              <w:t>Cendekia</w:t>
            </w:r>
            <w:proofErr w:type="spellEnd"/>
            <w:r w:rsidR="003E6CDC">
              <w:t xml:space="preserve">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lastRenderedPageBreak/>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gambaran</w:t>
            </w:r>
            <w:proofErr w:type="spellEnd"/>
            <w:r w:rsidRPr="00E9581F">
              <w:rPr>
                <w:color w:val="000000" w:themeColor="text1"/>
              </w:rPr>
              <w:t xml:space="preserve"> </w:t>
            </w:r>
            <w:proofErr w:type="spellStart"/>
            <w:r w:rsidRPr="00E9581F">
              <w:rPr>
                <w:color w:val="000000" w:themeColor="text1"/>
              </w:rPr>
              <w:t>berupa</w:t>
            </w:r>
            <w:proofErr w:type="spellEnd"/>
            <w:r w:rsidRPr="00E9581F">
              <w:rPr>
                <w:color w:val="000000" w:themeColor="text1"/>
              </w:rPr>
              <w:t xml:space="preserve"> </w:t>
            </w:r>
            <w:proofErr w:type="spellStart"/>
            <w:r w:rsidRPr="00E9581F">
              <w:rPr>
                <w:color w:val="000000" w:themeColor="text1"/>
              </w:rPr>
              <w:t>implementasi</w:t>
            </w:r>
            <w:proofErr w:type="spellEnd"/>
            <w:r w:rsidRPr="00E9581F">
              <w:rPr>
                <w:color w:val="000000" w:themeColor="text1"/>
              </w:rPr>
              <w:t xml:space="preserve"> </w:t>
            </w:r>
            <w:proofErr w:type="spellStart"/>
            <w:r>
              <w:rPr>
                <w:color w:val="000000" w:themeColor="text1"/>
              </w:rPr>
              <w:t>sistem</w:t>
            </w:r>
            <w:proofErr w:type="spellEnd"/>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pengujian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003E6CDC">
              <w:rPr>
                <w:color w:val="000000" w:themeColor="text1"/>
              </w:rPr>
              <w:t xml:space="preserve"> </w:t>
            </w:r>
            <w:proofErr w:type="spellStart"/>
            <w:r w:rsidR="003E6CDC">
              <w:rPr>
                <w:color w:val="000000" w:themeColor="text1"/>
              </w:rPr>
              <w:t>pembangunan</w:t>
            </w:r>
            <w:proofErr w:type="spellEnd"/>
            <w:r w:rsidR="003E6CDC">
              <w:rPr>
                <w:color w:val="000000" w:themeColor="text1"/>
              </w:rPr>
              <w:t xml:space="preserve"> </w:t>
            </w:r>
            <w:proofErr w:type="spellStart"/>
            <w:r w:rsidR="003E6CDC" w:rsidRPr="00E9581F">
              <w:t>Sistem</w:t>
            </w:r>
            <w:proofErr w:type="spellEnd"/>
            <w:r w:rsidR="003E6CDC" w:rsidRPr="00E9581F">
              <w:t xml:space="preserve"> </w:t>
            </w:r>
            <w:r w:rsidR="003E6CDC">
              <w:t xml:space="preserve">Absensi </w:t>
            </w:r>
            <w:proofErr w:type="spellStart"/>
            <w:r w:rsidR="003E6CDC">
              <w:t>Menggunakan</w:t>
            </w:r>
            <w:proofErr w:type="spellEnd"/>
            <w:r w:rsidR="003E6CDC">
              <w:t xml:space="preserve"> RFID pada SMK </w:t>
            </w:r>
            <w:proofErr w:type="spellStart"/>
            <w:r w:rsidR="003E6CDC">
              <w:t>Cendekia</w:t>
            </w:r>
            <w:proofErr w:type="spellEnd"/>
            <w:r w:rsidR="003E6CDC">
              <w:t xml:space="preserve"> Batujajar.</w:t>
            </w:r>
            <w:r>
              <w:t>.</w:t>
            </w:r>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kesimpulan</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Pr="00E9581F">
              <w:rPr>
                <w:color w:val="000000" w:themeColor="text1"/>
              </w:rPr>
              <w:t xml:space="preserve"> </w:t>
            </w:r>
            <w:proofErr w:type="spellStart"/>
            <w:r w:rsidRPr="00E9581F">
              <w:rPr>
                <w:color w:val="000000" w:themeColor="text1"/>
              </w:rPr>
              <w:t>informasi</w:t>
            </w:r>
            <w:proofErr w:type="spellEnd"/>
            <w:r w:rsidRPr="00E9581F">
              <w:rPr>
                <w:color w:val="000000" w:themeColor="text1"/>
              </w:rPr>
              <w:t xml:space="preserve"> yang </w:t>
            </w:r>
            <w:proofErr w:type="spellStart"/>
            <w:r w:rsidRPr="00E9581F">
              <w:rPr>
                <w:color w:val="000000" w:themeColor="text1"/>
              </w:rPr>
              <w:t>telah</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saran </w:t>
            </w:r>
            <w:proofErr w:type="spellStart"/>
            <w:r w:rsidRPr="00E9581F">
              <w:rPr>
                <w:color w:val="000000" w:themeColor="text1"/>
              </w:rPr>
              <w:t>untuk</w:t>
            </w:r>
            <w:proofErr w:type="spellEnd"/>
            <w:r w:rsidRPr="00E9581F">
              <w:rPr>
                <w:color w:val="000000" w:themeColor="text1"/>
              </w:rPr>
              <w:t xml:space="preserve"> </w:t>
            </w:r>
            <w:proofErr w:type="spellStart"/>
            <w:r w:rsidRPr="00E9581F">
              <w:rPr>
                <w:color w:val="000000" w:themeColor="text1"/>
              </w:rPr>
              <w:t>mengembangkan</w:t>
            </w:r>
            <w:proofErr w:type="spellEnd"/>
            <w:r w:rsidRPr="00E9581F">
              <w:rPr>
                <w:color w:val="000000" w:themeColor="text1"/>
              </w:rPr>
              <w:t xml:space="preserve"> dan </w:t>
            </w:r>
            <w:proofErr w:type="spellStart"/>
            <w:r w:rsidRPr="00E9581F">
              <w:rPr>
                <w:color w:val="000000" w:themeColor="text1"/>
              </w:rPr>
              <w:t>perbaik</w:t>
            </w:r>
            <w:r>
              <w:rPr>
                <w:color w:val="000000" w:themeColor="text1"/>
              </w:rPr>
              <w:t>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informasi</w:t>
            </w:r>
            <w:proofErr w:type="spellEnd"/>
            <w:r>
              <w:rPr>
                <w:color w:val="000000" w:themeColor="text1"/>
              </w:rPr>
              <w:t xml:space="preserve"> yang</w:t>
            </w:r>
            <w:r>
              <w:rPr>
                <w:color w:val="000000" w:themeColor="text1"/>
                <w:lang w:val="id-ID"/>
              </w:rPr>
              <w:t xml:space="preserve"> </w:t>
            </w:r>
            <w:proofErr w:type="spellStart"/>
            <w:r w:rsidRPr="00E9581F">
              <w:rPr>
                <w:color w:val="000000" w:themeColor="text1"/>
              </w:rPr>
              <w:t>dapat</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w:t>
            </w:r>
            <w:proofErr w:type="spellStart"/>
            <w:r w:rsidRPr="00712B75">
              <w:rPr>
                <w:color w:val="000000"/>
              </w:rPr>
              <w:t>pustaka</w:t>
            </w:r>
            <w:proofErr w:type="spellEnd"/>
            <w:r w:rsidRPr="00712B75">
              <w:rPr>
                <w:color w:val="000000"/>
              </w:rPr>
              <w:t xml:space="preserve"> </w:t>
            </w:r>
            <w:proofErr w:type="spellStart"/>
            <w:r w:rsidRPr="00712B75">
              <w:rPr>
                <w:color w:val="000000"/>
              </w:rPr>
              <w:t>merupakan</w:t>
            </w:r>
            <w:proofErr w:type="spellEnd"/>
            <w:r w:rsidRPr="00712B75">
              <w:rPr>
                <w:color w:val="000000"/>
              </w:rPr>
              <w:t xml:space="preserve"> </w:t>
            </w:r>
            <w:proofErr w:type="spellStart"/>
            <w:r w:rsidRPr="00712B75">
              <w:rPr>
                <w:color w:val="000000"/>
              </w:rPr>
              <w:t>suatu</w:t>
            </w:r>
            <w:proofErr w:type="spellEnd"/>
            <w:r w:rsidRPr="00712B75">
              <w:rPr>
                <w:color w:val="000000"/>
              </w:rPr>
              <w:t xml:space="preserve"> daftar yang </w:t>
            </w:r>
            <w:proofErr w:type="spellStart"/>
            <w:r w:rsidRPr="00712B75">
              <w:rPr>
                <w:color w:val="000000"/>
              </w:rPr>
              <w:t>didalamnya</w:t>
            </w:r>
            <w:proofErr w:type="spellEnd"/>
            <w:r w:rsidRPr="00712B75">
              <w:rPr>
                <w:color w:val="000000"/>
              </w:rPr>
              <w:t xml:space="preserve"> </w:t>
            </w:r>
            <w:proofErr w:type="spellStart"/>
            <w:r w:rsidRPr="00712B75">
              <w:rPr>
                <w:color w:val="000000"/>
              </w:rPr>
              <w:t>mencatumkan</w:t>
            </w:r>
            <w:proofErr w:type="spellEnd"/>
            <w:r w:rsidRPr="00712B75">
              <w:rPr>
                <w:color w:val="000000"/>
              </w:rPr>
              <w:t xml:space="preserve"> </w:t>
            </w:r>
            <w:proofErr w:type="spellStart"/>
            <w:r w:rsidRPr="00712B75">
              <w:rPr>
                <w:color w:val="000000"/>
              </w:rPr>
              <w:t>nama</w:t>
            </w:r>
            <w:proofErr w:type="spellEnd"/>
            <w:r w:rsidRPr="00712B75">
              <w:rPr>
                <w:color w:val="000000"/>
              </w:rPr>
              <w:t xml:space="preserve"> </w:t>
            </w:r>
            <w:proofErr w:type="spellStart"/>
            <w:r w:rsidRPr="00712B75">
              <w:rPr>
                <w:color w:val="000000"/>
              </w:rPr>
              <w:t>pengarang</w:t>
            </w:r>
            <w:proofErr w:type="spellEnd"/>
            <w:r w:rsidRPr="00712B75">
              <w:rPr>
                <w:color w:val="000000"/>
              </w:rPr>
              <w:t xml:space="preserve">, </w:t>
            </w:r>
            <w:proofErr w:type="spellStart"/>
            <w:r w:rsidRPr="00712B75">
              <w:rPr>
                <w:color w:val="000000"/>
              </w:rPr>
              <w:t>judul</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w:t>
            </w:r>
            <w:proofErr w:type="spellStart"/>
            <w:r w:rsidRPr="00712B75">
              <w:rPr>
                <w:color w:val="000000"/>
              </w:rPr>
              <w:t>penerbit</w:t>
            </w:r>
            <w:proofErr w:type="spellEnd"/>
            <w:r w:rsidRPr="00712B75">
              <w:rPr>
                <w:color w:val="000000"/>
              </w:rPr>
              <w:t xml:space="preserve">, </w:t>
            </w:r>
            <w:proofErr w:type="spellStart"/>
            <w:r w:rsidRPr="00712B75">
              <w:rPr>
                <w:color w:val="000000"/>
              </w:rPr>
              <w:t>tahun</w:t>
            </w:r>
            <w:proofErr w:type="spellEnd"/>
            <w:r w:rsidRPr="00712B75">
              <w:rPr>
                <w:color w:val="000000"/>
              </w:rPr>
              <w:t xml:space="preserve"> </w:t>
            </w:r>
            <w:proofErr w:type="spellStart"/>
            <w:r w:rsidRPr="00712B75">
              <w:rPr>
                <w:color w:val="000000"/>
              </w:rPr>
              <w:t>terbit</w:t>
            </w:r>
            <w:proofErr w:type="spellEnd"/>
            <w:r w:rsidRPr="00712B75">
              <w:rPr>
                <w:color w:val="000000"/>
              </w:rPr>
              <w:t xml:space="preserve"> dan </w:t>
            </w:r>
            <w:proofErr w:type="spellStart"/>
            <w:r w:rsidRPr="00712B75">
              <w:rPr>
                <w:color w:val="000000"/>
              </w:rPr>
              <w:t>hal-hal</w:t>
            </w:r>
            <w:proofErr w:type="spellEnd"/>
            <w:r w:rsidRPr="00712B75">
              <w:rPr>
                <w:color w:val="000000"/>
              </w:rPr>
              <w:t xml:space="preserve"> </w:t>
            </w:r>
            <w:proofErr w:type="spellStart"/>
            <w:r w:rsidRPr="00712B75">
              <w:rPr>
                <w:color w:val="000000"/>
              </w:rPr>
              <w:t>lainnya</w:t>
            </w:r>
            <w:proofErr w:type="spellEnd"/>
            <w:r w:rsidRPr="00712B75">
              <w:rPr>
                <w:color w:val="000000"/>
              </w:rPr>
              <w:t xml:space="preserve"> yang </w:t>
            </w:r>
            <w:proofErr w:type="spellStart"/>
            <w:r w:rsidRPr="00712B75">
              <w:rPr>
                <w:color w:val="000000"/>
              </w:rPr>
              <w:t>terkait</w:t>
            </w:r>
            <w:proofErr w:type="spellEnd"/>
            <w:r w:rsidRPr="00712B75">
              <w:rPr>
                <w:color w:val="000000"/>
              </w:rPr>
              <w:t xml:space="preserve">. Hal </w:t>
            </w:r>
            <w:proofErr w:type="spellStart"/>
            <w:r w:rsidRPr="00712B75">
              <w:rPr>
                <w:color w:val="000000"/>
              </w:rPr>
              <w:t>ini</w:t>
            </w:r>
            <w:proofErr w:type="spellEnd"/>
            <w:r w:rsidRPr="00712B75">
              <w:rPr>
                <w:color w:val="000000"/>
              </w:rPr>
              <w:t xml:space="preserve"> </w:t>
            </w:r>
            <w:proofErr w:type="spellStart"/>
            <w:r w:rsidRPr="00712B75">
              <w:rPr>
                <w:color w:val="000000"/>
              </w:rPr>
              <w:t>dibuat</w:t>
            </w:r>
            <w:proofErr w:type="spellEnd"/>
            <w:r w:rsidRPr="00712B75">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t>mempermudah</w:t>
            </w:r>
            <w:proofErr w:type="spellEnd"/>
            <w:r w:rsidRPr="00712B75">
              <w:rPr>
                <w:color w:val="000000"/>
              </w:rPr>
              <w:t xml:space="preserve"> </w:t>
            </w:r>
            <w:proofErr w:type="spellStart"/>
            <w:r w:rsidRPr="00712B75">
              <w:rPr>
                <w:color w:val="000000"/>
              </w:rPr>
              <w:t>pembaca</w:t>
            </w:r>
            <w:proofErr w:type="spellEnd"/>
            <w:r w:rsidRPr="00712B75">
              <w:rPr>
                <w:color w:val="000000"/>
              </w:rPr>
              <w:t xml:space="preserve"> yang </w:t>
            </w:r>
            <w:proofErr w:type="spellStart"/>
            <w:r w:rsidRPr="00712B75">
              <w:rPr>
                <w:color w:val="000000"/>
              </w:rPr>
              <w:t>ingin</w:t>
            </w:r>
            <w:proofErr w:type="spellEnd"/>
            <w:r w:rsidRPr="00712B75">
              <w:rPr>
                <w:color w:val="000000"/>
              </w:rPr>
              <w:t xml:space="preserve"> </w:t>
            </w:r>
            <w:proofErr w:type="spellStart"/>
            <w:r w:rsidRPr="00712B75">
              <w:rPr>
                <w:color w:val="000000"/>
              </w:rPr>
              <w:t>meninjau</w:t>
            </w:r>
            <w:proofErr w:type="spellEnd"/>
            <w:r w:rsidRPr="00712B75">
              <w:rPr>
                <w:color w:val="000000"/>
              </w:rPr>
              <w:t xml:space="preserve"> </w:t>
            </w:r>
            <w:proofErr w:type="spellStart"/>
            <w:r w:rsidRPr="00712B75">
              <w:rPr>
                <w:color w:val="000000"/>
              </w:rPr>
              <w:t>lebih</w:t>
            </w:r>
            <w:proofErr w:type="spellEnd"/>
            <w:r w:rsidRPr="00712B75">
              <w:rPr>
                <w:color w:val="000000"/>
              </w:rPr>
              <w:t xml:space="preserve"> </w:t>
            </w:r>
            <w:proofErr w:type="spellStart"/>
            <w:r w:rsidRPr="00712B75">
              <w:rPr>
                <w:color w:val="000000"/>
              </w:rPr>
              <w:t>jauh</w:t>
            </w:r>
            <w:proofErr w:type="spellEnd"/>
            <w:r w:rsidRPr="00712B75">
              <w:rPr>
                <w:color w:val="000000"/>
              </w:rPr>
              <w:t xml:space="preserve"> </w:t>
            </w:r>
            <w:proofErr w:type="spellStart"/>
            <w:r w:rsidRPr="00712B75">
              <w:rPr>
                <w:color w:val="000000"/>
              </w:rPr>
              <w:t>tentang</w:t>
            </w:r>
            <w:proofErr w:type="spellEnd"/>
            <w:r w:rsidRPr="00712B75">
              <w:rPr>
                <w:color w:val="000000"/>
              </w:rPr>
              <w:t xml:space="preserve"> </w:t>
            </w:r>
            <w:proofErr w:type="spellStart"/>
            <w:r w:rsidRPr="00712B75">
              <w:rPr>
                <w:color w:val="000000"/>
              </w:rPr>
              <w:t>apa</w:t>
            </w:r>
            <w:proofErr w:type="spellEnd"/>
            <w:r w:rsidRPr="00712B75">
              <w:rPr>
                <w:color w:val="000000"/>
              </w:rPr>
              <w:t xml:space="preserve"> yang </w:t>
            </w:r>
            <w:proofErr w:type="spellStart"/>
            <w:r w:rsidRPr="00712B75">
              <w:rPr>
                <w:color w:val="000000"/>
              </w:rPr>
              <w:t>sudah</w:t>
            </w:r>
            <w:proofErr w:type="spellEnd"/>
            <w:r w:rsidRPr="00712B75">
              <w:rPr>
                <w:color w:val="000000"/>
              </w:rPr>
              <w:t xml:space="preserve"> </w:t>
            </w:r>
            <w:proofErr w:type="spellStart"/>
            <w:r w:rsidRPr="00712B75">
              <w:rPr>
                <w:color w:val="000000"/>
              </w:rPr>
              <w:t>ditulis</w:t>
            </w:r>
            <w:proofErr w:type="spellEnd"/>
            <w:r w:rsidRPr="00712B75">
              <w:rPr>
                <w:color w:val="000000"/>
              </w:rPr>
              <w:t xml:space="preserve"> dan </w:t>
            </w:r>
            <w:proofErr w:type="spellStart"/>
            <w:r w:rsidRPr="00712B75">
              <w:rPr>
                <w:color w:val="000000"/>
              </w:rPr>
              <w:t>sebagai</w:t>
            </w:r>
            <w:proofErr w:type="spellEnd"/>
            <w:r w:rsidRPr="00712B75">
              <w:rPr>
                <w:color w:val="000000"/>
              </w:rPr>
              <w:t xml:space="preserve"> </w:t>
            </w:r>
            <w:proofErr w:type="spellStart"/>
            <w:r w:rsidRPr="00712B75">
              <w:rPr>
                <w:color w:val="000000"/>
              </w:rPr>
              <w:t>acuan</w:t>
            </w:r>
            <w:proofErr w:type="spellEnd"/>
            <w:r w:rsidR="003E6CDC">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rPr>
                <w:color w:val="000000"/>
              </w:rPr>
              <w:t>melakukan</w:t>
            </w:r>
            <w:proofErr w:type="spellEnd"/>
            <w:r w:rsidRPr="00712B75">
              <w:rPr>
                <w:color w:val="000000"/>
              </w:rPr>
              <w:t xml:space="preserve"> </w:t>
            </w:r>
            <w:proofErr w:type="spellStart"/>
            <w:r w:rsidRPr="00712B75">
              <w:rPr>
                <w:color w:val="000000"/>
              </w:rPr>
              <w:t>pengecakan</w:t>
            </w:r>
            <w:proofErr w:type="spellEnd"/>
            <w:r w:rsidRPr="00712B75">
              <w:rPr>
                <w:color w:val="000000"/>
              </w:rPr>
              <w:t xml:space="preserve"> </w:t>
            </w:r>
            <w:proofErr w:type="spellStart"/>
            <w:r w:rsidRPr="00712B75">
              <w:rPr>
                <w:color w:val="000000"/>
              </w:rPr>
              <w:t>apakah</w:t>
            </w:r>
            <w:proofErr w:type="spellEnd"/>
            <w:r w:rsidRPr="00712B75">
              <w:rPr>
                <w:color w:val="000000"/>
              </w:rPr>
              <w:t xml:space="preserve"> </w:t>
            </w:r>
            <w:proofErr w:type="spellStart"/>
            <w:r w:rsidRPr="00712B75">
              <w:rPr>
                <w:color w:val="000000"/>
              </w:rPr>
              <w:t>sudah</w:t>
            </w:r>
            <w:proofErr w:type="spellEnd"/>
            <w:r w:rsidRPr="00712B75">
              <w:rPr>
                <w:color w:val="000000"/>
              </w:rPr>
              <w:t xml:space="preserve"> </w:t>
            </w:r>
            <w:proofErr w:type="spellStart"/>
            <w:r w:rsidRPr="00712B75">
              <w:rPr>
                <w:color w:val="000000"/>
              </w:rPr>
              <w:t>sesuai</w:t>
            </w:r>
            <w:proofErr w:type="spellEnd"/>
            <w:r w:rsidRPr="00712B75">
              <w:rPr>
                <w:color w:val="000000"/>
              </w:rPr>
              <w:t xml:space="preserve"> </w:t>
            </w:r>
            <w:proofErr w:type="spellStart"/>
            <w:r w:rsidRPr="00712B75">
              <w:rPr>
                <w:color w:val="000000"/>
              </w:rPr>
              <w:t>dengan</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yang </w:t>
            </w:r>
            <w:proofErr w:type="spellStart"/>
            <w:r w:rsidRPr="00712B75">
              <w:rPr>
                <w:color w:val="000000"/>
              </w:rPr>
              <w:t>tertera</w:t>
            </w:r>
            <w:proofErr w:type="spellEnd"/>
            <w:r w:rsidRPr="00712B75">
              <w:rPr>
                <w:color w:val="000000"/>
              </w:rPr>
              <w:t xml:space="preserve"> </w:t>
            </w:r>
            <w:proofErr w:type="spellStart"/>
            <w:r w:rsidRPr="00712B75">
              <w:rPr>
                <w:color w:val="000000"/>
              </w:rPr>
              <w:t>dalam</w:t>
            </w:r>
            <w:proofErr w:type="spellEnd"/>
            <w:r w:rsidRPr="00712B75">
              <w:rPr>
                <w:color w:val="000000"/>
              </w:rPr>
              <w:t xml:space="preserve"> daftar </w:t>
            </w:r>
            <w:proofErr w:type="spellStart"/>
            <w:r w:rsidRPr="00712B75">
              <w:rPr>
                <w:color w:val="000000"/>
              </w:rPr>
              <w:t>pustaka</w:t>
            </w:r>
            <w:proofErr w:type="spellEnd"/>
            <w:r w:rsidRPr="00712B75">
              <w:rPr>
                <w:color w:val="000000"/>
              </w:rPr>
              <w:t>.</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 xml:space="preserve">Lampiran </w:t>
            </w:r>
            <w:proofErr w:type="spellStart"/>
            <w:r w:rsidRPr="0053522E">
              <w:rPr>
                <w:shd w:val="clear" w:color="auto" w:fill="FFFFFF"/>
              </w:rPr>
              <w:t>berisi</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yang </w:t>
            </w:r>
            <w:proofErr w:type="spellStart"/>
            <w:r w:rsidRPr="0053522E">
              <w:rPr>
                <w:shd w:val="clear" w:color="auto" w:fill="FFFFFF"/>
              </w:rPr>
              <w:t>berkaitan</w:t>
            </w:r>
            <w:proofErr w:type="spellEnd"/>
            <w:r w:rsidRPr="0053522E">
              <w:rPr>
                <w:shd w:val="clear" w:color="auto" w:fill="FFFFFF"/>
              </w:rPr>
              <w:t xml:space="preserve"> </w:t>
            </w:r>
            <w:proofErr w:type="spellStart"/>
            <w:r w:rsidRPr="0053522E">
              <w:rPr>
                <w:shd w:val="clear" w:color="auto" w:fill="FFFFFF"/>
              </w:rPr>
              <w:t>dengan</w:t>
            </w:r>
            <w:proofErr w:type="spellEnd"/>
            <w:r w:rsidRPr="0053522E">
              <w:rPr>
                <w:shd w:val="clear" w:color="auto" w:fill="FFFFFF"/>
              </w:rPr>
              <w:t xml:space="preserve"> </w:t>
            </w:r>
            <w:proofErr w:type="spellStart"/>
            <w:r w:rsidRPr="0053522E">
              <w:rPr>
                <w:shd w:val="clear" w:color="auto" w:fill="FFFFFF"/>
              </w:rPr>
              <w:t>isi</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w:t>
            </w:r>
            <w:proofErr w:type="spellStart"/>
            <w:r w:rsidRPr="0053522E">
              <w:rPr>
                <w:shd w:val="clear" w:color="auto" w:fill="FFFFFF"/>
              </w:rPr>
              <w:t>ini</w:t>
            </w:r>
            <w:proofErr w:type="spellEnd"/>
            <w:r w:rsidRPr="0053522E">
              <w:rPr>
                <w:shd w:val="clear" w:color="auto" w:fill="FFFFFF"/>
              </w:rPr>
              <w:t xml:space="preserve"> </w:t>
            </w:r>
            <w:proofErr w:type="spellStart"/>
            <w:r w:rsidRPr="0053522E">
              <w:rPr>
                <w:shd w:val="clear" w:color="auto" w:fill="FFFFFF"/>
              </w:rPr>
              <w:t>dimaksudkan</w:t>
            </w:r>
            <w:proofErr w:type="spellEnd"/>
            <w:r w:rsidRPr="0053522E">
              <w:rPr>
                <w:shd w:val="clear" w:color="auto" w:fill="FFFFFF"/>
              </w:rPr>
              <w:t xml:space="preserve"> agar </w:t>
            </w:r>
            <w:proofErr w:type="spellStart"/>
            <w:r w:rsidRPr="0053522E">
              <w:rPr>
                <w:shd w:val="clear" w:color="auto" w:fill="FFFFFF"/>
              </w:rPr>
              <w:t>pembaca</w:t>
            </w:r>
            <w:proofErr w:type="spellEnd"/>
            <w:r w:rsidRPr="0053522E">
              <w:rPr>
                <w:shd w:val="clear" w:color="auto" w:fill="FFFFFF"/>
              </w:rPr>
              <w:t xml:space="preserve"> </w:t>
            </w:r>
            <w:proofErr w:type="spellStart"/>
            <w:r w:rsidRPr="0053522E">
              <w:rPr>
                <w:shd w:val="clear" w:color="auto" w:fill="FFFFFF"/>
              </w:rPr>
              <w:t>mendapat</w:t>
            </w:r>
            <w:proofErr w:type="spellEnd"/>
            <w:r w:rsidRPr="0053522E">
              <w:rPr>
                <w:shd w:val="clear" w:color="auto" w:fill="FFFFFF"/>
              </w:rPr>
              <w:t xml:space="preserve"> </w:t>
            </w:r>
            <w:proofErr w:type="spellStart"/>
            <w:r w:rsidRPr="0053522E">
              <w:rPr>
                <w:shd w:val="clear" w:color="auto" w:fill="FFFFFF"/>
              </w:rPr>
              <w:t>gambaran</w:t>
            </w:r>
            <w:proofErr w:type="spellEnd"/>
            <w:r w:rsidRPr="0053522E">
              <w:rPr>
                <w:shd w:val="clear" w:color="auto" w:fill="FFFFFF"/>
              </w:rPr>
              <w:t xml:space="preserve"> </w:t>
            </w:r>
            <w:proofErr w:type="spellStart"/>
            <w:r w:rsidRPr="0053522E">
              <w:rPr>
                <w:shd w:val="clear" w:color="auto" w:fill="FFFFFF"/>
              </w:rPr>
              <w:t>lebih</w:t>
            </w:r>
            <w:proofErr w:type="spellEnd"/>
            <w:r w:rsidRPr="0053522E">
              <w:rPr>
                <w:shd w:val="clear" w:color="auto" w:fill="FFFFFF"/>
              </w:rPr>
              <w:t xml:space="preserve"> </w:t>
            </w:r>
            <w:proofErr w:type="spellStart"/>
            <w:r w:rsidRPr="0053522E">
              <w:rPr>
                <w:shd w:val="clear" w:color="auto" w:fill="FFFFFF"/>
              </w:rPr>
              <w:t>menyeluruh</w:t>
            </w:r>
            <w:proofErr w:type="spellEnd"/>
            <w:r w:rsidRPr="0053522E">
              <w:rPr>
                <w:shd w:val="clear" w:color="auto" w:fill="FFFFFF"/>
              </w:rPr>
              <w:t xml:space="preserve"> </w:t>
            </w:r>
            <w:proofErr w:type="spellStart"/>
            <w:r w:rsidRPr="0053522E">
              <w:rPr>
                <w:shd w:val="clear" w:color="auto" w:fill="FFFFFF"/>
              </w:rPr>
              <w:t>akan</w:t>
            </w:r>
            <w:proofErr w:type="spellEnd"/>
            <w:r w:rsidRPr="0053522E">
              <w:rPr>
                <w:shd w:val="clear" w:color="auto" w:fill="FFFFFF"/>
              </w:rPr>
              <w:t xml:space="preserve"> proses </w:t>
            </w:r>
            <w:proofErr w:type="spellStart"/>
            <w:r w:rsidRPr="0053522E">
              <w:rPr>
                <w:shd w:val="clear" w:color="auto" w:fill="FFFFFF"/>
              </w:rPr>
              <w:t>dari</w:t>
            </w:r>
            <w:proofErr w:type="spellEnd"/>
            <w:r w:rsidRPr="0053522E">
              <w:rPr>
                <w:shd w:val="clear" w:color="auto" w:fill="FFFFFF"/>
              </w:rPr>
              <w:t xml:space="preserve"> </w:t>
            </w:r>
            <w:proofErr w:type="spellStart"/>
            <w:r w:rsidRPr="0053522E">
              <w:rPr>
                <w:shd w:val="clear" w:color="auto" w:fill="FFFFFF"/>
              </w:rPr>
              <w:t>penyusunan</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87"/>
          <w:footerReference w:type="default" r:id="rId88"/>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br w:type="page"/>
      </w:r>
    </w:p>
    <w:p w14:paraId="46536AB3" w14:textId="2130930B" w:rsidR="00040376" w:rsidRPr="00040376" w:rsidRDefault="00040376" w:rsidP="00040376">
      <w:pPr>
        <w:pStyle w:val="Heading1"/>
        <w:numPr>
          <w:ilvl w:val="0"/>
          <w:numId w:val="0"/>
        </w:numPr>
        <w:rPr>
          <w:szCs w:val="22"/>
          <w:lang w:val="en-US"/>
        </w:rPr>
      </w:pPr>
      <w:bookmarkStart w:id="140" w:name="_Toc80034217"/>
      <w:bookmarkStart w:id="141"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140"/>
      <w:bookmarkEnd w:id="141"/>
    </w:p>
    <w:p w14:paraId="2E883654" w14:textId="434AE4E3" w:rsidR="00040376" w:rsidRDefault="00040376" w:rsidP="00C93BF7">
      <w:pPr>
        <w:pStyle w:val="Heading2"/>
        <w:numPr>
          <w:ilvl w:val="0"/>
          <w:numId w:val="3"/>
        </w:numPr>
        <w:ind w:left="709" w:hanging="709"/>
        <w:rPr>
          <w:lang w:val="en-US"/>
        </w:rPr>
      </w:pPr>
      <w:bookmarkStart w:id="142" w:name="_Toc80034218"/>
      <w:bookmarkStart w:id="143" w:name="_Toc83115720"/>
      <w:proofErr w:type="spellStart"/>
      <w:r>
        <w:rPr>
          <w:lang w:val="en-US"/>
        </w:rPr>
        <w:t>Landasan</w:t>
      </w:r>
      <w:proofErr w:type="spellEnd"/>
      <w:r>
        <w:rPr>
          <w:lang w:val="en-US"/>
        </w:rPr>
        <w:t xml:space="preserve"> </w:t>
      </w:r>
      <w:proofErr w:type="spellStart"/>
      <w:r>
        <w:rPr>
          <w:lang w:val="en-US"/>
        </w:rPr>
        <w:t>Teori</w:t>
      </w:r>
      <w:bookmarkEnd w:id="142"/>
      <w:bookmarkEnd w:id="143"/>
      <w:proofErr w:type="spellEnd"/>
    </w:p>
    <w:p w14:paraId="2DA13B96" w14:textId="77777777" w:rsidR="00252056" w:rsidRDefault="00252056" w:rsidP="00252056">
      <w:pPr>
        <w:ind w:firstLine="709"/>
      </w:pP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teori</w:t>
      </w:r>
      <w:proofErr w:type="spellEnd"/>
      <w:r>
        <w:t xml:space="preserve"> </w:t>
      </w:r>
      <w:proofErr w:type="spellStart"/>
      <w:r>
        <w:t>pendukung</w:t>
      </w:r>
      <w:proofErr w:type="spellEnd"/>
      <w:r>
        <w:t xml:space="preserve"> yang </w:t>
      </w:r>
      <w:proofErr w:type="spellStart"/>
      <w:r>
        <w:t>digunakan</w:t>
      </w:r>
      <w:proofErr w:type="spellEnd"/>
      <w:r>
        <w:t xml:space="preserve">. </w:t>
      </w:r>
      <w:proofErr w:type="spellStart"/>
      <w:r>
        <w:t>Teori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dipaparkan</w:t>
      </w:r>
      <w:proofErr w:type="spellEnd"/>
      <w:r>
        <w:t xml:space="preserve"> pada sub </w:t>
      </w:r>
      <w:proofErr w:type="spellStart"/>
      <w:r>
        <w:t>bab</w:t>
      </w:r>
      <w:proofErr w:type="spellEnd"/>
      <w:r>
        <w:t xml:space="preserve"> 2.1.1 </w:t>
      </w:r>
    </w:p>
    <w:p w14:paraId="0B31F646" w14:textId="14C8EFE2" w:rsidR="00252056" w:rsidRDefault="00252056" w:rsidP="00FF2590">
      <w:pPr>
        <w:pStyle w:val="Heading3"/>
        <w:numPr>
          <w:ilvl w:val="0"/>
          <w:numId w:val="17"/>
        </w:numPr>
        <w:ind w:left="709" w:hanging="709"/>
        <w:rPr>
          <w:lang w:val="en-US"/>
        </w:rPr>
      </w:pPr>
      <w:bookmarkStart w:id="144" w:name="_Toc80034219"/>
      <w:bookmarkStart w:id="145" w:name="_Toc83115721"/>
      <w:proofErr w:type="spellStart"/>
      <w:r>
        <w:rPr>
          <w:lang w:val="en-US"/>
        </w:rPr>
        <w:t>Sistem</w:t>
      </w:r>
      <w:proofErr w:type="spellEnd"/>
      <w:r>
        <w:rPr>
          <w:lang w:val="en-US"/>
        </w:rPr>
        <w:t xml:space="preserve"> </w:t>
      </w:r>
      <w:proofErr w:type="spellStart"/>
      <w:r>
        <w:rPr>
          <w:lang w:val="en-US"/>
        </w:rPr>
        <w:t>Informasi</w:t>
      </w:r>
      <w:bookmarkEnd w:id="144"/>
      <w:bookmarkEnd w:id="145"/>
      <w:proofErr w:type="spellEnd"/>
    </w:p>
    <w:p w14:paraId="7BA761BA" w14:textId="33518F7C" w:rsidR="00AD39F4" w:rsidRPr="00AD39F4" w:rsidRDefault="005A2887" w:rsidP="005A2887">
      <w:pPr>
        <w:ind w:firstLine="709"/>
      </w:pPr>
      <w:proofErr w:type="spellStart"/>
      <w:r>
        <w:t>Sistem</w:t>
      </w:r>
      <w:proofErr w:type="spellEnd"/>
      <w:r>
        <w:t xml:space="preserve"> </w:t>
      </w:r>
      <w:proofErr w:type="spellStart"/>
      <w:r>
        <w:t>informasi</w:t>
      </w:r>
      <w:proofErr w:type="spellEnd"/>
      <w:r>
        <w:t xml:space="preserve"> </w:t>
      </w:r>
      <w:proofErr w:type="spellStart"/>
      <w:r>
        <w:t>berasal</w:t>
      </w:r>
      <w:proofErr w:type="spellEnd"/>
      <w:r>
        <w:t xml:space="preserve"> </w:t>
      </w:r>
      <w:proofErr w:type="spellStart"/>
      <w:r>
        <w:t>dari</w:t>
      </w:r>
      <w:proofErr w:type="spellEnd"/>
      <w:r>
        <w:t xml:space="preserve"> kata </w:t>
      </w:r>
      <w:proofErr w:type="spellStart"/>
      <w:r>
        <w:t>sistem</w:t>
      </w:r>
      <w:proofErr w:type="spellEnd"/>
      <w:r>
        <w:t xml:space="preserve"> dan </w:t>
      </w:r>
      <w:proofErr w:type="spellStart"/>
      <w:r>
        <w:t>informasi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komponen</w:t>
      </w:r>
      <w:proofErr w:type="spellEnd"/>
      <w:r>
        <w:t xml:space="preserve"> yang </w:t>
      </w:r>
      <w:proofErr w:type="spellStart"/>
      <w:r>
        <w:t>saling</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ketentuan</w:t>
      </w:r>
      <w:proofErr w:type="spellEnd"/>
      <w:r>
        <w:t xml:space="preserve"> dan </w:t>
      </w:r>
      <w:proofErr w:type="spellStart"/>
      <w:r>
        <w:t>aturan</w:t>
      </w:r>
      <w:proofErr w:type="spellEnd"/>
      <w:r>
        <w:t xml:space="preserve"> yang </w:t>
      </w:r>
      <w:proofErr w:type="spellStart"/>
      <w:r>
        <w:t>terstruktur</w:t>
      </w:r>
      <w:proofErr w:type="spellEnd"/>
      <w:r>
        <w:t xml:space="preserve"> </w:t>
      </w:r>
      <w:proofErr w:type="spellStart"/>
      <w:r>
        <w:t>untuk</w:t>
      </w:r>
      <w:proofErr w:type="spellEnd"/>
      <w:r>
        <w:t xml:space="preserve"> </w:t>
      </w:r>
      <w:proofErr w:type="spellStart"/>
      <w:r>
        <w:t>membentuk</w:t>
      </w:r>
      <w:proofErr w:type="spellEnd"/>
      <w:r>
        <w:t xml:space="preserve"> </w:t>
      </w:r>
      <w:proofErr w:type="spellStart"/>
      <w:r>
        <w:t>satu</w:t>
      </w:r>
      <w:proofErr w:type="spellEnd"/>
      <w:r>
        <w:t xml:space="preserve"> </w:t>
      </w:r>
      <w:proofErr w:type="spellStart"/>
      <w:r>
        <w:t>kesatuan</w:t>
      </w:r>
      <w:proofErr w:type="spellEnd"/>
      <w:r>
        <w:t xml:space="preserve"> demi </w:t>
      </w:r>
      <w:proofErr w:type="spellStart"/>
      <w:r>
        <w:t>mencapai</w:t>
      </w:r>
      <w:proofErr w:type="spellEnd"/>
      <w:r>
        <w:t xml:space="preserve"> </w:t>
      </w:r>
      <w:proofErr w:type="spellStart"/>
      <w:r>
        <w:t>tujuan</w:t>
      </w:r>
      <w:proofErr w:type="spellEnd"/>
      <w:r>
        <w:t xml:space="preserve"> yang </w:t>
      </w:r>
      <w:proofErr w:type="spellStart"/>
      <w:r>
        <w:t>diinginkan</w:t>
      </w:r>
      <w:proofErr w:type="spellEnd"/>
      <w:r>
        <w:t xml:space="preserve">. </w:t>
      </w:r>
      <w:proofErr w:type="spellStart"/>
      <w:r>
        <w:t>Sedangkan</w:t>
      </w:r>
      <w:proofErr w:type="spellEnd"/>
      <w:r>
        <w:t xml:space="preserve"> </w:t>
      </w:r>
      <w:proofErr w:type="spellStart"/>
      <w:r>
        <w:t>informasi</w:t>
      </w:r>
      <w:proofErr w:type="spellEnd"/>
      <w:r>
        <w:t xml:space="preserve"> </w:t>
      </w:r>
      <w:proofErr w:type="spellStart"/>
      <w:r>
        <w:t>merupakan</w:t>
      </w:r>
      <w:proofErr w:type="spellEnd"/>
      <w:r>
        <w:t xml:space="preserve"> data yang </w:t>
      </w:r>
      <w:proofErr w:type="spellStart"/>
      <w:r w:rsidR="00F80DA4">
        <w:t>telah</w:t>
      </w:r>
      <w:proofErr w:type="spellEnd"/>
      <w:r w:rsidR="00F80DA4">
        <w:t xml:space="preserve"> </w:t>
      </w:r>
      <w:proofErr w:type="spellStart"/>
      <w:r>
        <w:t>diolah</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berguna</w:t>
      </w:r>
      <w:proofErr w:type="spellEnd"/>
      <w:r>
        <w:t xml:space="preserve"> dan </w:t>
      </w:r>
      <w:proofErr w:type="spellStart"/>
      <w:r>
        <w:t>berarti</w:t>
      </w:r>
      <w:proofErr w:type="spellEnd"/>
      <w:r>
        <w:t xml:space="preserve"> </w:t>
      </w:r>
      <w:proofErr w:type="spellStart"/>
      <w:r>
        <w:t>bagi</w:t>
      </w:r>
      <w:proofErr w:type="spellEnd"/>
      <w:r w:rsidR="00F80DA4">
        <w:t xml:space="preserve"> sang</w:t>
      </w:r>
      <w:r>
        <w:t xml:space="preserve"> </w:t>
      </w:r>
      <w:proofErr w:type="spellStart"/>
      <w:r>
        <w:t>penerimanya</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aksesibilitas</w:t>
      </w:r>
      <w:proofErr w:type="spellEnd"/>
      <w:r>
        <w:t xml:space="preserve"> data yang </w:t>
      </w:r>
      <w:proofErr w:type="spellStart"/>
      <w:r>
        <w:t>ada</w:t>
      </w:r>
      <w:proofErr w:type="spellEnd"/>
      <w:r>
        <w:t xml:space="preserve"> </w:t>
      </w:r>
      <w:proofErr w:type="spellStart"/>
      <w:r>
        <w:t>secara</w:t>
      </w:r>
      <w:proofErr w:type="spellEnd"/>
      <w:r>
        <w:t xml:space="preserve"> </w:t>
      </w:r>
      <w:proofErr w:type="spellStart"/>
      <w:r>
        <w:t>efektif</w:t>
      </w:r>
      <w:proofErr w:type="spellEnd"/>
      <w:r>
        <w:t xml:space="preserve"> dan </w:t>
      </w:r>
      <w:proofErr w:type="spellStart"/>
      <w:r>
        <w:t>efisien</w:t>
      </w:r>
      <w:proofErr w:type="spellEnd"/>
      <w:r>
        <w:t xml:space="preserve"> </w:t>
      </w:r>
      <w:proofErr w:type="spellStart"/>
      <w:r>
        <w:t>kepada</w:t>
      </w:r>
      <w:proofErr w:type="spellEnd"/>
      <w:r>
        <w:t xml:space="preserve"> </w:t>
      </w:r>
      <w:proofErr w:type="spellStart"/>
      <w:r>
        <w:t>pengguna</w:t>
      </w:r>
      <w:proofErr w:type="spellEnd"/>
      <w:r>
        <w:t>.</w:t>
      </w:r>
    </w:p>
    <w:p w14:paraId="3853CB56" w14:textId="3BD0D725" w:rsidR="00252056" w:rsidRDefault="00252056" w:rsidP="00FF2590">
      <w:pPr>
        <w:pStyle w:val="Heading3"/>
        <w:numPr>
          <w:ilvl w:val="0"/>
          <w:numId w:val="17"/>
        </w:numPr>
        <w:ind w:left="709" w:hanging="709"/>
        <w:rPr>
          <w:lang w:val="en-US"/>
        </w:rPr>
      </w:pPr>
      <w:bookmarkStart w:id="146" w:name="_Toc80034220"/>
      <w:bookmarkStart w:id="147" w:name="_Toc83115722"/>
      <w:r>
        <w:rPr>
          <w:lang w:val="en-US"/>
        </w:rPr>
        <w:t>Basis Data</w:t>
      </w:r>
      <w:bookmarkEnd w:id="146"/>
      <w:bookmarkEnd w:id="147"/>
    </w:p>
    <w:p w14:paraId="58DD1C37" w14:textId="7A2B5BBE" w:rsidR="003D36D6" w:rsidRPr="003D36D6" w:rsidRDefault="003D36D6" w:rsidP="00D70114">
      <w:pPr>
        <w:ind w:firstLine="709"/>
      </w:pPr>
      <w:r>
        <w:t xml:space="preserve">Basis data </w:t>
      </w:r>
      <w:proofErr w:type="spellStart"/>
      <w:r>
        <w:t>terdiri</w:t>
      </w:r>
      <w:proofErr w:type="spellEnd"/>
      <w:r>
        <w:t xml:space="preserve"> </w:t>
      </w:r>
      <w:proofErr w:type="spellStart"/>
      <w:r>
        <w:t>dari</w:t>
      </w:r>
      <w:proofErr w:type="spellEnd"/>
      <w:r>
        <w:t xml:space="preserve"> 2 kata</w:t>
      </w:r>
      <w:r w:rsidR="00463D61">
        <w:t>,</w:t>
      </w:r>
      <w:r>
        <w:t xml:space="preserve"> </w:t>
      </w:r>
      <w:proofErr w:type="spellStart"/>
      <w:r>
        <w:t>yaitu</w:t>
      </w:r>
      <w:proofErr w:type="spellEnd"/>
      <w:r>
        <w:t xml:space="preserve"> basis yang </w:t>
      </w:r>
      <w:proofErr w:type="spellStart"/>
      <w:r>
        <w:t>artinya</w:t>
      </w:r>
      <w:proofErr w:type="spellEnd"/>
      <w:r>
        <w:t xml:space="preserve"> </w:t>
      </w:r>
      <w:proofErr w:type="spellStart"/>
      <w:r w:rsidR="00302EDA">
        <w:t>g</w:t>
      </w:r>
      <w:r>
        <w:t>udang</w:t>
      </w:r>
      <w:proofErr w:type="spellEnd"/>
      <w:r>
        <w:t xml:space="preserve"> </w:t>
      </w:r>
      <w:r w:rsidR="00463D61">
        <w:t>dan</w:t>
      </w:r>
      <w:r>
        <w:t xml:space="preserve"> data </w:t>
      </w:r>
      <w:r w:rsidR="00463D61">
        <w:t xml:space="preserve">yang </w:t>
      </w:r>
      <w:proofErr w:type="spellStart"/>
      <w:r w:rsidR="00463D61">
        <w:t>artinya</w:t>
      </w:r>
      <w:proofErr w:type="spellEnd"/>
      <w:r>
        <w:t xml:space="preserve"> </w:t>
      </w:r>
      <w:proofErr w:type="spellStart"/>
      <w:r>
        <w:t>reperesentasi</w:t>
      </w:r>
      <w:proofErr w:type="spellEnd"/>
      <w:r>
        <w:t xml:space="preserve"> dunia </w:t>
      </w:r>
      <w:proofErr w:type="spellStart"/>
      <w:r>
        <w:t>nyata</w:t>
      </w:r>
      <w:proofErr w:type="spellEnd"/>
      <w:r>
        <w:t xml:space="preserve"> </w:t>
      </w:r>
      <w:proofErr w:type="spellStart"/>
      <w:r w:rsidR="00463D61">
        <w:t>untuk</w:t>
      </w:r>
      <w:proofErr w:type="spellEnd"/>
      <w:r>
        <w:t xml:space="preserve"> </w:t>
      </w:r>
      <w:proofErr w:type="spellStart"/>
      <w:r>
        <w:t>mewakili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manusia</w:t>
      </w:r>
      <w:proofErr w:type="spellEnd"/>
      <w:r>
        <w:t xml:space="preserve"> (</w:t>
      </w:r>
      <w:proofErr w:type="spellStart"/>
      <w:r>
        <w:t>pegawai</w:t>
      </w:r>
      <w:proofErr w:type="spellEnd"/>
      <w:r>
        <w:t xml:space="preserve">, </w:t>
      </w:r>
      <w:proofErr w:type="spellStart"/>
      <w:r>
        <w:t>siswa</w:t>
      </w:r>
      <w:proofErr w:type="spellEnd"/>
      <w:r>
        <w:t xml:space="preserve">, </w:t>
      </w:r>
      <w:proofErr w:type="spellStart"/>
      <w:r>
        <w:t>pembeli</w:t>
      </w:r>
      <w:proofErr w:type="spellEnd"/>
      <w:r>
        <w:t xml:space="preserve">, </w:t>
      </w:r>
      <w:proofErr w:type="spellStart"/>
      <w:r>
        <w:t>pelanggan</w:t>
      </w:r>
      <w:proofErr w:type="spellEnd"/>
      <w:r>
        <w:t xml:space="preserve">), </w:t>
      </w:r>
      <w:proofErr w:type="spellStart"/>
      <w:r>
        <w:t>barang</w:t>
      </w:r>
      <w:proofErr w:type="spellEnd"/>
      <w:r>
        <w:t xml:space="preserve">, </w:t>
      </w:r>
      <w:proofErr w:type="spellStart"/>
      <w:r>
        <w:t>hewan</w:t>
      </w:r>
      <w:proofErr w:type="spellEnd"/>
      <w:r>
        <w:t xml:space="preserve">, </w:t>
      </w:r>
      <w:proofErr w:type="spellStart"/>
      <w:r>
        <w:t>peristiwa</w:t>
      </w:r>
      <w:proofErr w:type="spellEnd"/>
      <w:r>
        <w:t xml:space="preserve">, </w:t>
      </w:r>
      <w:proofErr w:type="spellStart"/>
      <w:r>
        <w:t>konsep</w:t>
      </w:r>
      <w:proofErr w:type="spellEnd"/>
      <w:r>
        <w:t xml:space="preserve">, </w:t>
      </w:r>
      <w:proofErr w:type="spellStart"/>
      <w:r>
        <w:t>keadaan</w:t>
      </w:r>
      <w:proofErr w:type="spellEnd"/>
      <w:r>
        <w:t xml:space="preserve">, dan </w:t>
      </w:r>
      <w:proofErr w:type="spellStart"/>
      <w:r>
        <w:t>sebagainya</w:t>
      </w:r>
      <w:proofErr w:type="spellEnd"/>
      <w:r>
        <w:t xml:space="preserve">, </w:t>
      </w:r>
      <w:r w:rsidRPr="003D36D6">
        <w:t xml:space="preserve">yang </w:t>
      </w:r>
      <w:proofErr w:type="spellStart"/>
      <w:r w:rsidRPr="003D36D6">
        <w:t>direkam</w:t>
      </w:r>
      <w:proofErr w:type="spellEnd"/>
      <w:r w:rsidRPr="003D36D6">
        <w:t xml:space="preserve"> </w:t>
      </w:r>
      <w:proofErr w:type="spellStart"/>
      <w:r w:rsidRPr="003D36D6">
        <w:t>dalam</w:t>
      </w:r>
      <w:proofErr w:type="spellEnd"/>
      <w:r w:rsidRPr="003D36D6">
        <w:t xml:space="preserve"> </w:t>
      </w:r>
      <w:proofErr w:type="spellStart"/>
      <w:r w:rsidRPr="003D36D6">
        <w:t>bentuk</w:t>
      </w:r>
      <w:proofErr w:type="spellEnd"/>
      <w:r w:rsidRPr="003D36D6">
        <w:t xml:space="preserve"> </w:t>
      </w:r>
      <w:proofErr w:type="spellStart"/>
      <w:r w:rsidRPr="003D36D6">
        <w:t>simbol</w:t>
      </w:r>
      <w:proofErr w:type="spellEnd"/>
      <w:r w:rsidRPr="003D36D6">
        <w:t xml:space="preserve">, </w:t>
      </w:r>
      <w:proofErr w:type="spellStart"/>
      <w:r w:rsidRPr="003D36D6">
        <w:t>teks</w:t>
      </w:r>
      <w:proofErr w:type="spellEnd"/>
      <w:r w:rsidRPr="003D36D6">
        <w:t xml:space="preserve">, </w:t>
      </w:r>
      <w:proofErr w:type="spellStart"/>
      <w:r w:rsidRPr="003D36D6">
        <w:t>gambar</w:t>
      </w:r>
      <w:proofErr w:type="spellEnd"/>
      <w:r w:rsidRPr="003D36D6">
        <w:t xml:space="preserve">, </w:t>
      </w:r>
      <w:proofErr w:type="spellStart"/>
      <w:r w:rsidRPr="003D36D6">
        <w:t>bunyi</w:t>
      </w:r>
      <w:proofErr w:type="spellEnd"/>
      <w:r w:rsidRPr="003D36D6">
        <w:t xml:space="preserve">, </w:t>
      </w:r>
      <w:proofErr w:type="spellStart"/>
      <w:r w:rsidRPr="003D36D6">
        <w:t>atau</w:t>
      </w:r>
      <w:proofErr w:type="spellEnd"/>
      <w:r w:rsidRPr="003D36D6">
        <w:t xml:space="preserve"> </w:t>
      </w:r>
      <w:proofErr w:type="spellStart"/>
      <w:r w:rsidRPr="003D36D6">
        <w:t>kombinasinya</w:t>
      </w:r>
      <w:proofErr w:type="spellEnd"/>
      <w:r w:rsidRPr="003D36D6">
        <w:t xml:space="preserve">. </w:t>
      </w:r>
    </w:p>
    <w:p w14:paraId="55DA7856" w14:textId="7BDCB191" w:rsidR="005A2887" w:rsidRPr="003D36D6" w:rsidRDefault="003D36D6" w:rsidP="00D70114">
      <w:pPr>
        <w:ind w:firstLine="709"/>
      </w:pPr>
      <w:r w:rsidRPr="003D36D6">
        <w:rPr>
          <w:color w:val="111111"/>
          <w:shd w:val="clear" w:color="auto" w:fill="FFFFFF"/>
        </w:rPr>
        <w:t xml:space="preserve">Basis data </w:t>
      </w:r>
      <w:proofErr w:type="spellStart"/>
      <w:r w:rsidRPr="003D36D6">
        <w:rPr>
          <w:color w:val="111111"/>
          <w:shd w:val="clear" w:color="auto" w:fill="FFFFFF"/>
        </w:rPr>
        <w:t>adalah</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w:t>
      </w:r>
      <w:proofErr w:type="spellStart"/>
      <w:r w:rsidRPr="003D36D6">
        <w:rPr>
          <w:color w:val="111111"/>
          <w:shd w:val="clear" w:color="auto" w:fill="FFFFFF"/>
        </w:rPr>
        <w:t>kumpulan</w:t>
      </w:r>
      <w:proofErr w:type="spellEnd"/>
      <w:r w:rsidRPr="003D36D6">
        <w:rPr>
          <w:color w:val="111111"/>
          <w:shd w:val="clear" w:color="auto" w:fill="FFFFFF"/>
        </w:rPr>
        <w:t xml:space="preserve"> data yang </w:t>
      </w:r>
      <w:proofErr w:type="spellStart"/>
      <w:r w:rsidRPr="003D36D6">
        <w:rPr>
          <w:color w:val="111111"/>
          <w:shd w:val="clear" w:color="auto" w:fill="FFFFFF"/>
        </w:rPr>
        <w:t>terhubung</w:t>
      </w:r>
      <w:proofErr w:type="spellEnd"/>
      <w:r w:rsidRPr="003D36D6">
        <w:rPr>
          <w:color w:val="111111"/>
          <w:shd w:val="clear" w:color="auto" w:fill="FFFFFF"/>
        </w:rPr>
        <w:t xml:space="preserve"> dan </w:t>
      </w:r>
      <w:proofErr w:type="spellStart"/>
      <w:r w:rsidRPr="003D36D6">
        <w:rPr>
          <w:color w:val="111111"/>
          <w:shd w:val="clear" w:color="auto" w:fill="FFFFFF"/>
        </w:rPr>
        <w:t>tersimpan</w:t>
      </w:r>
      <w:proofErr w:type="spellEnd"/>
      <w:r w:rsidRPr="003D36D6">
        <w:rPr>
          <w:color w:val="111111"/>
          <w:shd w:val="clear" w:color="auto" w:fill="FFFFFF"/>
        </w:rPr>
        <w:t xml:space="preserve"> </w:t>
      </w:r>
      <w:proofErr w:type="spellStart"/>
      <w:r w:rsidRPr="003D36D6">
        <w:rPr>
          <w:color w:val="111111"/>
          <w:shd w:val="clear" w:color="auto" w:fill="FFFFFF"/>
        </w:rPr>
        <w:t>secara</w:t>
      </w:r>
      <w:proofErr w:type="spellEnd"/>
      <w:r w:rsidRPr="003D36D6">
        <w:rPr>
          <w:color w:val="111111"/>
          <w:shd w:val="clear" w:color="auto" w:fill="FFFFFF"/>
        </w:rPr>
        <w:t xml:space="preserve"> </w:t>
      </w:r>
      <w:proofErr w:type="spellStart"/>
      <w:r w:rsidRPr="003D36D6">
        <w:rPr>
          <w:color w:val="111111"/>
          <w:shd w:val="clear" w:color="auto" w:fill="FFFFFF"/>
        </w:rPr>
        <w:t>bersama</w:t>
      </w:r>
      <w:proofErr w:type="spellEnd"/>
      <w:r w:rsidRPr="003D36D6">
        <w:rPr>
          <w:color w:val="111111"/>
          <w:shd w:val="clear" w:color="auto" w:fill="FFFFFF"/>
        </w:rPr>
        <w:t xml:space="preserve"> </w:t>
      </w:r>
      <w:proofErr w:type="spellStart"/>
      <w:r w:rsidRPr="003D36D6">
        <w:rPr>
          <w:color w:val="111111"/>
          <w:shd w:val="clear" w:color="auto" w:fill="FFFFFF"/>
        </w:rPr>
        <w:t>dalam</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media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tidak</w:t>
      </w:r>
      <w:proofErr w:type="spellEnd"/>
      <w:r w:rsidRPr="003D36D6">
        <w:rPr>
          <w:color w:val="111111"/>
          <w:shd w:val="clear" w:color="auto" w:fill="FFFFFF"/>
        </w:rPr>
        <w:t xml:space="preserve"> </w:t>
      </w:r>
      <w:proofErr w:type="spellStart"/>
      <w:r w:rsidRPr="003D36D6">
        <w:rPr>
          <w:color w:val="111111"/>
          <w:shd w:val="clear" w:color="auto" w:fill="FFFFFF"/>
        </w:rPr>
        <w:t>adanya</w:t>
      </w:r>
      <w:proofErr w:type="spellEnd"/>
      <w:r w:rsidRPr="003D36D6">
        <w:rPr>
          <w:color w:val="111111"/>
          <w:shd w:val="clear" w:color="auto" w:fill="FFFFFF"/>
        </w:rPr>
        <w:t xml:space="preserve"> data yang </w:t>
      </w:r>
      <w:proofErr w:type="spellStart"/>
      <w:r w:rsidRPr="003D36D6">
        <w:rPr>
          <w:color w:val="111111"/>
          <w:shd w:val="clear" w:color="auto" w:fill="FFFFFF"/>
        </w:rPr>
        <w:t>rangkap</w:t>
      </w:r>
      <w:proofErr w:type="spellEnd"/>
      <w:r w:rsidRPr="003D36D6">
        <w:rPr>
          <w:color w:val="111111"/>
          <w:shd w:val="clear" w:color="auto" w:fill="FFFFFF"/>
        </w:rPr>
        <w:t xml:space="preserve">. </w:t>
      </w:r>
      <w:proofErr w:type="spellStart"/>
      <w:r w:rsidRPr="003D36D6">
        <w:rPr>
          <w:color w:val="111111"/>
          <w:shd w:val="clear" w:color="auto" w:fill="FFFFFF"/>
        </w:rPr>
        <w:t>Penyimpanan</w:t>
      </w:r>
      <w:proofErr w:type="spellEnd"/>
      <w:r w:rsidRPr="003D36D6">
        <w:rPr>
          <w:color w:val="111111"/>
          <w:shd w:val="clear" w:color="auto" w:fill="FFFFFF"/>
        </w:rPr>
        <w:t xml:space="preserve"> data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melalui</w:t>
      </w:r>
      <w:proofErr w:type="spellEnd"/>
      <w:r w:rsidRPr="003D36D6">
        <w:rPr>
          <w:color w:val="111111"/>
          <w:shd w:val="clear" w:color="auto" w:fill="FFFFFF"/>
        </w:rPr>
        <w:t xml:space="preserve"> </w:t>
      </w:r>
      <w:proofErr w:type="spellStart"/>
      <w:r w:rsidRPr="003D36D6">
        <w:rPr>
          <w:color w:val="111111"/>
          <w:shd w:val="clear" w:color="auto" w:fill="FFFFFF"/>
        </w:rPr>
        <w:t>metode</w:t>
      </w:r>
      <w:proofErr w:type="spellEnd"/>
      <w:r w:rsidRPr="003D36D6">
        <w:rPr>
          <w:color w:val="111111"/>
          <w:shd w:val="clear" w:color="auto" w:fill="FFFFFF"/>
        </w:rPr>
        <w:t xml:space="preserve"> </w:t>
      </w:r>
      <w:proofErr w:type="spellStart"/>
      <w:r w:rsidRPr="003D36D6">
        <w:rPr>
          <w:color w:val="111111"/>
          <w:shd w:val="clear" w:color="auto" w:fill="FFFFFF"/>
        </w:rPr>
        <w:t>tertentu</w:t>
      </w:r>
      <w:proofErr w:type="spellEnd"/>
      <w:r w:rsidRPr="003D36D6">
        <w:rPr>
          <w:color w:val="111111"/>
          <w:shd w:val="clear" w:color="auto" w:fill="FFFFFF"/>
        </w:rPr>
        <w:t xml:space="preserve"> </w:t>
      </w:r>
      <w:proofErr w:type="spellStart"/>
      <w:r w:rsidRPr="003D36D6">
        <w:rPr>
          <w:color w:val="111111"/>
          <w:shd w:val="clear" w:color="auto" w:fill="FFFFFF"/>
        </w:rPr>
        <w:t>sehingga</w:t>
      </w:r>
      <w:proofErr w:type="spellEnd"/>
      <w:r w:rsidRPr="003D36D6">
        <w:rPr>
          <w:color w:val="111111"/>
          <w:shd w:val="clear" w:color="auto" w:fill="FFFFFF"/>
        </w:rPr>
        <w:t xml:space="preserve"> </w:t>
      </w:r>
      <w:proofErr w:type="spellStart"/>
      <w:r w:rsidRPr="003D36D6">
        <w:rPr>
          <w:color w:val="111111"/>
          <w:shd w:val="clear" w:color="auto" w:fill="FFFFFF"/>
        </w:rPr>
        <w:t>penggunaan</w:t>
      </w:r>
      <w:proofErr w:type="spellEnd"/>
      <w:r w:rsidRPr="003D36D6">
        <w:rPr>
          <w:color w:val="111111"/>
          <w:shd w:val="clear" w:color="auto" w:fill="FFFFFF"/>
        </w:rPr>
        <w:t xml:space="preserve">, </w:t>
      </w:r>
      <w:proofErr w:type="spellStart"/>
      <w:r w:rsidRPr="003D36D6">
        <w:rPr>
          <w:color w:val="111111"/>
          <w:shd w:val="clear" w:color="auto" w:fill="FFFFFF"/>
        </w:rPr>
        <w:t>pengambilan</w:t>
      </w:r>
      <w:proofErr w:type="spellEnd"/>
      <w:r w:rsidRPr="003D36D6">
        <w:rPr>
          <w:color w:val="111111"/>
          <w:shd w:val="clear" w:color="auto" w:fill="FFFFFF"/>
        </w:rPr>
        <w:t xml:space="preserve"> data </w:t>
      </w:r>
      <w:proofErr w:type="spellStart"/>
      <w:r w:rsidRPr="003D36D6">
        <w:rPr>
          <w:color w:val="111111"/>
          <w:shd w:val="clear" w:color="auto" w:fill="FFFFFF"/>
        </w:rPr>
        <w:t>serta</w:t>
      </w:r>
      <w:proofErr w:type="spellEnd"/>
      <w:r w:rsidRPr="003D36D6">
        <w:rPr>
          <w:color w:val="111111"/>
          <w:shd w:val="clear" w:color="auto" w:fill="FFFFFF"/>
        </w:rPr>
        <w:t xml:space="preserve"> </w:t>
      </w:r>
      <w:proofErr w:type="spellStart"/>
      <w:r w:rsidRPr="003D36D6">
        <w:rPr>
          <w:color w:val="111111"/>
          <w:shd w:val="clear" w:color="auto" w:fill="FFFFFF"/>
        </w:rPr>
        <w:t>modifikasi</w:t>
      </w:r>
      <w:proofErr w:type="spellEnd"/>
      <w:r w:rsidRPr="003D36D6">
        <w:rPr>
          <w:color w:val="111111"/>
          <w:shd w:val="clear" w:color="auto" w:fill="FFFFFF"/>
        </w:rPr>
        <w:t xml:space="preserve"> data </w:t>
      </w:r>
      <w:proofErr w:type="spellStart"/>
      <w:r w:rsidRPr="003D36D6">
        <w:rPr>
          <w:color w:val="111111"/>
          <w:shd w:val="clear" w:color="auto" w:fill="FFFFFF"/>
        </w:rPr>
        <w:t>dapat</w:t>
      </w:r>
      <w:proofErr w:type="spellEnd"/>
      <w:r w:rsidRPr="003D36D6">
        <w:rPr>
          <w:color w:val="111111"/>
          <w:shd w:val="clear" w:color="auto" w:fill="FFFFFF"/>
        </w:rPr>
        <w:t xml:space="preserve">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mudah</w:t>
      </w:r>
      <w:proofErr w:type="spellEnd"/>
      <w:r w:rsidRPr="003D36D6">
        <w:rPr>
          <w:color w:val="111111"/>
          <w:shd w:val="clear" w:color="auto" w:fill="FFFFFF"/>
        </w:rPr>
        <w:t> </w:t>
      </w:r>
      <w:r w:rsidRPr="003D36D6">
        <w:t>(</w:t>
      </w:r>
      <w:proofErr w:type="spellStart"/>
      <w:r w:rsidRPr="003D36D6">
        <w:t>Sutanta</w:t>
      </w:r>
      <w:proofErr w:type="spellEnd"/>
      <w:r w:rsidRPr="003D36D6">
        <w:t>, 2004).</w:t>
      </w:r>
    </w:p>
    <w:p w14:paraId="5C950FBE" w14:textId="157DCB5C" w:rsidR="003D36D6" w:rsidRDefault="003D36D6" w:rsidP="00D70114">
      <w:pPr>
        <w:ind w:firstLine="709"/>
      </w:pPr>
      <w:proofErr w:type="spellStart"/>
      <w:r>
        <w:t>Kegunaan</w:t>
      </w:r>
      <w:proofErr w:type="spellEnd"/>
      <w:r>
        <w:t xml:space="preserve"> basis data </w:t>
      </w:r>
      <w:proofErr w:type="spellStart"/>
      <w:r>
        <w:t>sendiri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masalah-masalah</w:t>
      </w:r>
      <w:proofErr w:type="spellEnd"/>
      <w:r>
        <w:t xml:space="preserve"> pada </w:t>
      </w:r>
      <w:proofErr w:type="spellStart"/>
      <w:r>
        <w:t>penyusunan</w:t>
      </w:r>
      <w:proofErr w:type="spellEnd"/>
      <w:r>
        <w:t xml:space="preserve">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w:t>
      </w:r>
      <w:proofErr w:type="spellStart"/>
      <w:r>
        <w:t>seperti</w:t>
      </w:r>
      <w:proofErr w:type="spellEnd"/>
      <w:r>
        <w:t>:</w:t>
      </w:r>
    </w:p>
    <w:p w14:paraId="0B9FDCF5" w14:textId="0938F302" w:rsidR="003D36D6" w:rsidRDefault="003D36D6" w:rsidP="00FF2590">
      <w:pPr>
        <w:pStyle w:val="ListParagraph"/>
        <w:numPr>
          <w:ilvl w:val="0"/>
          <w:numId w:val="18"/>
        </w:numPr>
        <w:ind w:left="426"/>
      </w:pPr>
      <w:proofErr w:type="spellStart"/>
      <w:r>
        <w:t>Redudansi</w:t>
      </w:r>
      <w:proofErr w:type="spellEnd"/>
      <w:r>
        <w:t xml:space="preserve"> </w:t>
      </w:r>
      <w:proofErr w:type="spellStart"/>
      <w:r>
        <w:t>dn</w:t>
      </w:r>
      <w:proofErr w:type="spellEnd"/>
      <w:r>
        <w:t xml:space="preserve"> </w:t>
      </w:r>
      <w:proofErr w:type="spellStart"/>
      <w:r>
        <w:t>inkonsistensi</w:t>
      </w:r>
      <w:proofErr w:type="spellEnd"/>
      <w:r>
        <w:t xml:space="preserve"> data</w:t>
      </w:r>
    </w:p>
    <w:p w14:paraId="68CF4926" w14:textId="21D2BF36" w:rsidR="003D36D6" w:rsidRDefault="003D36D6" w:rsidP="00FF2590">
      <w:pPr>
        <w:pStyle w:val="ListParagraph"/>
        <w:numPr>
          <w:ilvl w:val="0"/>
          <w:numId w:val="18"/>
        </w:numPr>
        <w:ind w:left="426"/>
      </w:pPr>
      <w:proofErr w:type="spellStart"/>
      <w:r>
        <w:t>Kesulita</w:t>
      </w:r>
      <w:proofErr w:type="spellEnd"/>
      <w:r>
        <w:t xml:space="preserve"> </w:t>
      </w:r>
      <w:proofErr w:type="spellStart"/>
      <w:r>
        <w:t>npengaksesan</w:t>
      </w:r>
      <w:proofErr w:type="spellEnd"/>
      <w:r>
        <w:t xml:space="preserve"> data</w:t>
      </w:r>
    </w:p>
    <w:p w14:paraId="2CFE403A" w14:textId="190785CC" w:rsidR="003D36D6" w:rsidRDefault="003D36D6" w:rsidP="00FF2590">
      <w:pPr>
        <w:pStyle w:val="ListParagraph"/>
        <w:numPr>
          <w:ilvl w:val="0"/>
          <w:numId w:val="18"/>
        </w:numPr>
        <w:ind w:left="426"/>
      </w:pPr>
      <w:proofErr w:type="spellStart"/>
      <w:r>
        <w:t>Isolasi</w:t>
      </w:r>
      <w:proofErr w:type="spellEnd"/>
      <w:r>
        <w:t xml:space="preserve"> data </w:t>
      </w:r>
      <w:proofErr w:type="spellStart"/>
      <w:r>
        <w:t>untuk</w:t>
      </w:r>
      <w:proofErr w:type="spellEnd"/>
      <w:r>
        <w:t xml:space="preserve"> </w:t>
      </w:r>
      <w:proofErr w:type="spellStart"/>
      <w:r>
        <w:t>standarisasi</w:t>
      </w:r>
      <w:proofErr w:type="spellEnd"/>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proofErr w:type="spellStart"/>
      <w:r>
        <w:t>Masalah</w:t>
      </w:r>
      <w:proofErr w:type="spellEnd"/>
      <w:r>
        <w:t xml:space="preserve"> </w:t>
      </w:r>
      <w:proofErr w:type="spellStart"/>
      <w:r>
        <w:t>keamanan</w:t>
      </w:r>
      <w:proofErr w:type="spellEnd"/>
    </w:p>
    <w:p w14:paraId="55EDA4B0" w14:textId="72D5DEB8" w:rsidR="003D36D6" w:rsidRDefault="003D36D6" w:rsidP="00FF2590">
      <w:pPr>
        <w:pStyle w:val="ListParagraph"/>
        <w:numPr>
          <w:ilvl w:val="0"/>
          <w:numId w:val="18"/>
        </w:numPr>
        <w:ind w:left="426"/>
        <w:rPr>
          <w:i/>
          <w:iCs/>
        </w:rPr>
      </w:pPr>
      <w:proofErr w:type="spellStart"/>
      <w:r>
        <w:rPr>
          <w:i/>
          <w:iCs/>
        </w:rPr>
        <w:t>Masalah</w:t>
      </w:r>
      <w:proofErr w:type="spellEnd"/>
      <w:r>
        <w:rPr>
          <w:i/>
          <w:iCs/>
        </w:rPr>
        <w:t xml:space="preserve"> </w:t>
      </w:r>
      <w:proofErr w:type="spellStart"/>
      <w:r>
        <w:rPr>
          <w:i/>
          <w:iCs/>
        </w:rPr>
        <w:t>integrasi</w:t>
      </w:r>
      <w:proofErr w:type="spellEnd"/>
    </w:p>
    <w:p w14:paraId="24262E14" w14:textId="30A94F01" w:rsidR="003D36D6" w:rsidRDefault="00AD39F4" w:rsidP="00FF2590">
      <w:pPr>
        <w:pStyle w:val="Heading3"/>
        <w:numPr>
          <w:ilvl w:val="0"/>
          <w:numId w:val="17"/>
        </w:numPr>
        <w:ind w:left="709" w:hanging="709"/>
        <w:rPr>
          <w:lang w:val="en-US"/>
        </w:rPr>
      </w:pPr>
      <w:bookmarkStart w:id="148" w:name="_Toc80034221"/>
      <w:bookmarkStart w:id="149" w:name="_Toc83115723"/>
      <w:r>
        <w:rPr>
          <w:lang w:val="en-US"/>
        </w:rPr>
        <w:lastRenderedPageBreak/>
        <w:t>XAMPP</w:t>
      </w:r>
      <w:bookmarkEnd w:id="148"/>
      <w:bookmarkEnd w:id="149"/>
    </w:p>
    <w:p w14:paraId="56A5A2FA" w14:textId="681D5E61" w:rsidR="004C276E" w:rsidRPr="001347CB" w:rsidRDefault="004C276E" w:rsidP="004C276E">
      <w:pPr>
        <w:ind w:firstLine="709"/>
      </w:pPr>
      <w:r w:rsidRPr="001347CB">
        <w:t xml:space="preserve">XAMPP </w:t>
      </w:r>
      <w:proofErr w:type="spellStart"/>
      <w:r w:rsidRPr="001347CB">
        <w:t>merupakan</w:t>
      </w:r>
      <w:proofErr w:type="spellEnd"/>
      <w:r w:rsidRPr="001347CB">
        <w:t xml:space="preserve"> </w:t>
      </w:r>
      <w:proofErr w:type="spellStart"/>
      <w:r w:rsidRPr="001347CB">
        <w:t>sebuah</w:t>
      </w:r>
      <w:proofErr w:type="spellEnd"/>
      <w:r w:rsidRPr="001347CB">
        <w:t xml:space="preserve"> </w:t>
      </w:r>
      <w:proofErr w:type="spellStart"/>
      <w:r w:rsidRPr="001347CB">
        <w:t>perangkat</w:t>
      </w:r>
      <w:proofErr w:type="spellEnd"/>
      <w:r w:rsidRPr="001347CB">
        <w:t xml:space="preserve"> </w:t>
      </w:r>
      <w:proofErr w:type="spellStart"/>
      <w:r w:rsidRPr="001347CB">
        <w:t>lunak</w:t>
      </w:r>
      <w:proofErr w:type="spellEnd"/>
      <w:r w:rsidRPr="001347CB">
        <w:t xml:space="preserve"> yang </w:t>
      </w:r>
      <w:proofErr w:type="spellStart"/>
      <w:r w:rsidRPr="001347CB">
        <w:t>dapat</w:t>
      </w:r>
      <w:proofErr w:type="spellEnd"/>
      <w:r w:rsidRPr="001347CB">
        <w:t xml:space="preserve"> </w:t>
      </w:r>
      <w:proofErr w:type="spellStart"/>
      <w:r w:rsidRPr="001347CB">
        <w:t>mendukung</w:t>
      </w:r>
      <w:proofErr w:type="spellEnd"/>
      <w:r w:rsidRPr="001347CB">
        <w:t xml:space="preserve"> </w:t>
      </w:r>
      <w:proofErr w:type="spellStart"/>
      <w:r w:rsidRPr="001347CB">
        <w:t>banyak</w:t>
      </w:r>
      <w:proofErr w:type="spellEnd"/>
      <w:r w:rsidRPr="001347CB">
        <w:t xml:space="preserve"> </w:t>
      </w:r>
      <w:proofErr w:type="spellStart"/>
      <w:r w:rsidRPr="001347CB">
        <w:t>sistem</w:t>
      </w:r>
      <w:proofErr w:type="spellEnd"/>
      <w:r w:rsidRPr="001347CB">
        <w:t xml:space="preserve"> </w:t>
      </w:r>
      <w:proofErr w:type="spellStart"/>
      <w:r w:rsidRPr="001347CB">
        <w:t>operasi</w:t>
      </w:r>
      <w:proofErr w:type="spellEnd"/>
      <w:r w:rsidRPr="001347CB">
        <w:t xml:space="preserve"> </w:t>
      </w:r>
      <w:r w:rsidR="00F80DA4">
        <w:t xml:space="preserve">di </w:t>
      </w:r>
      <w:proofErr w:type="spellStart"/>
      <w:r w:rsidR="00F80DA4">
        <w:t>berbagai</w:t>
      </w:r>
      <w:proofErr w:type="spellEnd"/>
      <w:r w:rsidR="00F80DA4">
        <w:t xml:space="preserve"> </w:t>
      </w:r>
      <w:r w:rsidR="00F80DA4" w:rsidRPr="00F80DA4">
        <w:rPr>
          <w:i/>
          <w:iCs/>
        </w:rPr>
        <w:t>platform</w:t>
      </w:r>
      <w:r w:rsidR="00F80DA4">
        <w:t xml:space="preserve"> </w:t>
      </w:r>
      <w:proofErr w:type="spellStart"/>
      <w:r w:rsidRPr="001347CB">
        <w:t>sebagai</w:t>
      </w:r>
      <w:proofErr w:type="spellEnd"/>
      <w:r w:rsidRPr="001347CB">
        <w:t xml:space="preserve"> server yang </w:t>
      </w:r>
      <w:proofErr w:type="spellStart"/>
      <w:r w:rsidRPr="001347CB">
        <w:t>berdiri</w:t>
      </w:r>
      <w:proofErr w:type="spellEnd"/>
      <w:r w:rsidRPr="001347CB">
        <w:t xml:space="preserve"> </w:t>
      </w:r>
      <w:proofErr w:type="spellStart"/>
      <w:r w:rsidRPr="001347CB">
        <w:t>sendiri</w:t>
      </w:r>
      <w:proofErr w:type="spellEnd"/>
      <w:r w:rsidRPr="001347CB">
        <w:t xml:space="preserve">. XAMPP </w:t>
      </w:r>
      <w:proofErr w:type="spellStart"/>
      <w:r w:rsidRPr="001347CB">
        <w:t>ini</w:t>
      </w:r>
      <w:proofErr w:type="spellEnd"/>
      <w:r w:rsidRPr="001347CB">
        <w:t xml:space="preserve"> </w:t>
      </w:r>
      <w:proofErr w:type="spellStart"/>
      <w:r w:rsidR="00370520">
        <w:t>telah</w:t>
      </w:r>
      <w:proofErr w:type="spellEnd"/>
      <w:r w:rsidR="00370520">
        <w:t xml:space="preserve"> </w:t>
      </w:r>
      <w:proofErr w:type="spellStart"/>
      <w:r w:rsidRPr="001347CB">
        <w:t>dikembangkan</w:t>
      </w:r>
      <w:proofErr w:type="spellEnd"/>
      <w:r w:rsidRPr="001347CB">
        <w:t xml:space="preserve"> oleh </w:t>
      </w:r>
      <w:proofErr w:type="spellStart"/>
      <w:r w:rsidRPr="001347CB">
        <w:t>tim</w:t>
      </w:r>
      <w:proofErr w:type="spellEnd"/>
      <w:r w:rsidRPr="001347CB">
        <w:t xml:space="preserve"> </w:t>
      </w:r>
      <w:proofErr w:type="spellStart"/>
      <w:r w:rsidRPr="001347CB">
        <w:t>proyek</w:t>
      </w:r>
      <w:proofErr w:type="spellEnd"/>
      <w:r w:rsidRPr="001347CB">
        <w:t xml:space="preserve"> yang </w:t>
      </w:r>
      <w:proofErr w:type="spellStart"/>
      <w:r w:rsidRPr="001347CB">
        <w:t>bernama</w:t>
      </w:r>
      <w:proofErr w:type="spellEnd"/>
      <w:r w:rsidRPr="001347CB">
        <w:t xml:space="preserve"> Apache Friends </w:t>
      </w:r>
      <w:proofErr w:type="spellStart"/>
      <w:r w:rsidRPr="001347CB">
        <w:t>dengan</w:t>
      </w:r>
      <w:proofErr w:type="spellEnd"/>
      <w:r w:rsidRPr="001347CB">
        <w:t xml:space="preserve"> </w:t>
      </w:r>
      <w:proofErr w:type="spellStart"/>
      <w:r w:rsidRPr="001347CB">
        <w:t>tim</w:t>
      </w:r>
      <w:proofErr w:type="spellEnd"/>
      <w:r w:rsidRPr="001347CB">
        <w:t xml:space="preserve"> inti (</w:t>
      </w:r>
      <w:r w:rsidRPr="004C276E">
        <w:rPr>
          <w:i/>
          <w:iCs/>
        </w:rPr>
        <w:t>Core Team</w:t>
      </w:r>
      <w:r w:rsidRPr="001347CB">
        <w:t xml:space="preserve">), </w:t>
      </w:r>
      <w:proofErr w:type="spellStart"/>
      <w:r w:rsidRPr="001347CB">
        <w:t>tim</w:t>
      </w:r>
      <w:proofErr w:type="spellEnd"/>
      <w:r w:rsidRPr="001347CB">
        <w:t xml:space="preserve"> </w:t>
      </w:r>
      <w:proofErr w:type="spellStart"/>
      <w:r w:rsidRPr="001347CB">
        <w:t>pengembang</w:t>
      </w:r>
      <w:proofErr w:type="spellEnd"/>
      <w:r w:rsidRPr="001347CB">
        <w:t xml:space="preserve"> (</w:t>
      </w:r>
      <w:r w:rsidRPr="004C276E">
        <w:rPr>
          <w:i/>
          <w:iCs/>
        </w:rPr>
        <w:t>Development Team</w:t>
      </w:r>
      <w:r w:rsidRPr="001347CB">
        <w:t xml:space="preserve">) dan </w:t>
      </w:r>
      <w:proofErr w:type="spellStart"/>
      <w:r w:rsidRPr="001347CB">
        <w:t>tim</w:t>
      </w:r>
      <w:proofErr w:type="spellEnd"/>
      <w:r w:rsidRPr="001347CB">
        <w:t xml:space="preserve"> </w:t>
      </w:r>
      <w:proofErr w:type="spellStart"/>
      <w:r w:rsidRPr="001347CB">
        <w:t>dukungan</w:t>
      </w:r>
      <w:proofErr w:type="spellEnd"/>
      <w:r>
        <w:t xml:space="preserve"> </w:t>
      </w:r>
      <w:r w:rsidRPr="004C276E">
        <w:t>(</w:t>
      </w:r>
      <w:r w:rsidRPr="004C276E">
        <w:rPr>
          <w:i/>
          <w:iCs/>
        </w:rPr>
        <w:t>Support Team</w:t>
      </w:r>
      <w:r w:rsidRPr="001347CB">
        <w:t xml:space="preserve">). </w:t>
      </w:r>
      <w:proofErr w:type="spellStart"/>
      <w:r w:rsidRPr="001347CB">
        <w:t>terdapat</w:t>
      </w:r>
      <w:proofErr w:type="spellEnd"/>
      <w:r w:rsidRPr="001347CB">
        <w:t xml:space="preserve"> </w:t>
      </w:r>
      <w:proofErr w:type="spellStart"/>
      <w:r w:rsidRPr="001347CB">
        <w:t>beberapa</w:t>
      </w:r>
      <w:proofErr w:type="spellEnd"/>
      <w:r w:rsidRPr="001347CB">
        <w:t xml:space="preserve"> </w:t>
      </w:r>
      <w:proofErr w:type="spellStart"/>
      <w:r w:rsidRPr="001347CB">
        <w:t>bagian</w:t>
      </w:r>
      <w:proofErr w:type="spellEnd"/>
      <w:r w:rsidRPr="001347CB">
        <w:t xml:space="preserve"> </w:t>
      </w:r>
      <w:proofErr w:type="spellStart"/>
      <w:r w:rsidRPr="001347CB">
        <w:t>penting</w:t>
      </w:r>
      <w:proofErr w:type="spellEnd"/>
      <w:r w:rsidRPr="001347CB">
        <w:t xml:space="preserve"> </w:t>
      </w:r>
      <w:proofErr w:type="spellStart"/>
      <w:r w:rsidRPr="001347CB">
        <w:t>dalam</w:t>
      </w:r>
      <w:proofErr w:type="spellEnd"/>
      <w:r w:rsidRPr="001347CB">
        <w:t xml:space="preserve"> XAMPP </w:t>
      </w:r>
      <w:proofErr w:type="spellStart"/>
      <w:r w:rsidRPr="001347CB">
        <w:t>yaitu</w:t>
      </w:r>
      <w:proofErr w:type="spellEnd"/>
      <w:r w:rsidRPr="001347CB">
        <w:t xml:space="preserve"> </w:t>
      </w:r>
      <w:proofErr w:type="spellStart"/>
      <w:r w:rsidRPr="001347CB">
        <w:t>seperti</w:t>
      </w:r>
      <w:proofErr w:type="spellEnd"/>
      <w:r w:rsidRPr="001347CB">
        <w:t xml:space="preserve"> </w:t>
      </w:r>
      <w:proofErr w:type="spellStart"/>
      <w:r w:rsidRPr="001347CB">
        <w:t>htdoc</w:t>
      </w:r>
      <w:proofErr w:type="spellEnd"/>
      <w:r w:rsidRPr="001347CB">
        <w:t xml:space="preserve"> yang </w:t>
      </w:r>
      <w:proofErr w:type="spellStart"/>
      <w:r w:rsidRPr="001347CB">
        <w:t>merupakan</w:t>
      </w:r>
      <w:proofErr w:type="spellEnd"/>
      <w:r w:rsidRPr="001347CB">
        <w:t xml:space="preserve"> folder </w:t>
      </w:r>
      <w:proofErr w:type="spellStart"/>
      <w:r w:rsidRPr="001347CB">
        <w:t>tempat</w:t>
      </w:r>
      <w:proofErr w:type="spellEnd"/>
      <w:r w:rsidRPr="001347CB">
        <w:t xml:space="preserve"> </w:t>
      </w:r>
      <w:proofErr w:type="spellStart"/>
      <w:r w:rsidRPr="001347CB">
        <w:t>meletakan</w:t>
      </w:r>
      <w:proofErr w:type="spellEnd"/>
      <w:r w:rsidRPr="001347CB">
        <w:t xml:space="preserve"> file-file </w:t>
      </w:r>
      <w:proofErr w:type="spellStart"/>
      <w:r w:rsidRPr="001347CB">
        <w:t>yan</w:t>
      </w:r>
      <w:proofErr w:type="spellEnd"/>
      <w:r w:rsidRPr="001347CB">
        <w:t xml:space="preserve"> </w:t>
      </w:r>
      <w:proofErr w:type="spellStart"/>
      <w:r w:rsidRPr="001347CB">
        <w:t>dijalankan</w:t>
      </w:r>
      <w:proofErr w:type="spellEnd"/>
      <w:r w:rsidRPr="001347CB">
        <w:t xml:space="preserve">, phpMyAdmin yang </w:t>
      </w:r>
      <w:proofErr w:type="spellStart"/>
      <w:r w:rsidRPr="001347CB">
        <w:t>merupakan</w:t>
      </w:r>
      <w:proofErr w:type="spellEnd"/>
      <w:r w:rsidRPr="001347CB">
        <w:t xml:space="preserve"> </w:t>
      </w:r>
      <w:proofErr w:type="spellStart"/>
      <w:r w:rsidRPr="001347CB">
        <w:t>bagian</w:t>
      </w:r>
      <w:proofErr w:type="spellEnd"/>
      <w:r w:rsidRPr="001347CB">
        <w:t xml:space="preserve"> </w:t>
      </w:r>
      <w:proofErr w:type="spellStart"/>
      <w:r w:rsidRPr="001347CB">
        <w:t>untuk</w:t>
      </w:r>
      <w:proofErr w:type="spellEnd"/>
      <w:r w:rsidRPr="001347CB">
        <w:t xml:space="preserve"> </w:t>
      </w:r>
      <w:proofErr w:type="spellStart"/>
      <w:r w:rsidRPr="001347CB">
        <w:t>mengelola</w:t>
      </w:r>
      <w:proofErr w:type="spellEnd"/>
      <w:r w:rsidRPr="001347CB">
        <w:t xml:space="preserve"> basis data, </w:t>
      </w:r>
      <w:proofErr w:type="spellStart"/>
      <w:r w:rsidRPr="001347CB">
        <w:t>serta</w:t>
      </w:r>
      <w:proofErr w:type="spellEnd"/>
      <w:r w:rsidRPr="001347CB">
        <w:t xml:space="preserve"> </w:t>
      </w:r>
      <w:proofErr w:type="spellStart"/>
      <w:r w:rsidRPr="001347CB">
        <w:t>kontrol</w:t>
      </w:r>
      <w:proofErr w:type="spellEnd"/>
      <w:r w:rsidRPr="001347CB">
        <w:t xml:space="preserve"> panel yang </w:t>
      </w:r>
      <w:proofErr w:type="spellStart"/>
      <w:r w:rsidRPr="001347CB">
        <w:t>berfunsi</w:t>
      </w:r>
      <w:proofErr w:type="spellEnd"/>
      <w:r w:rsidRPr="001347CB">
        <w:t xml:space="preserve"> </w:t>
      </w:r>
      <w:proofErr w:type="spellStart"/>
      <w:r w:rsidRPr="001347CB">
        <w:t>sebagai</w:t>
      </w:r>
      <w:proofErr w:type="spellEnd"/>
      <w:r w:rsidRPr="001347CB">
        <w:t xml:space="preserve"> </w:t>
      </w:r>
      <w:proofErr w:type="spellStart"/>
      <w:r w:rsidRPr="001347CB">
        <w:t>pengelola</w:t>
      </w:r>
      <w:proofErr w:type="spellEnd"/>
      <w:r w:rsidRPr="001347CB">
        <w:t xml:space="preserve"> </w:t>
      </w:r>
      <w:proofErr w:type="spellStart"/>
      <w:r w:rsidRPr="001347CB">
        <w:t>layanan</w:t>
      </w:r>
      <w:proofErr w:type="spellEnd"/>
      <w:r w:rsidRPr="001347CB">
        <w:t xml:space="preserve"> XAMPP </w:t>
      </w:r>
      <w:proofErr w:type="spellStart"/>
      <w:r w:rsidRPr="001347CB">
        <w:t>seperti</w:t>
      </w:r>
      <w:proofErr w:type="spellEnd"/>
      <w:r w:rsidRPr="001347CB">
        <w:t xml:space="preserve"> </w:t>
      </w:r>
      <w:proofErr w:type="spellStart"/>
      <w:r w:rsidRPr="001347CB">
        <w:t>menghentikan</w:t>
      </w:r>
      <w:proofErr w:type="spellEnd"/>
      <w:r w:rsidRPr="001347CB">
        <w:t xml:space="preserve"> </w:t>
      </w:r>
      <w:proofErr w:type="spellStart"/>
      <w:r w:rsidRPr="001347CB">
        <w:t>layanan</w:t>
      </w:r>
      <w:proofErr w:type="spellEnd"/>
      <w:r w:rsidRPr="001347CB">
        <w:t xml:space="preserve"> </w:t>
      </w:r>
      <w:proofErr w:type="spellStart"/>
      <w:r w:rsidRPr="001347CB">
        <w:t>ataupun</w:t>
      </w:r>
      <w:proofErr w:type="spellEnd"/>
      <w:r w:rsidRPr="001347CB">
        <w:t xml:space="preserve"> </w:t>
      </w:r>
      <w:proofErr w:type="spellStart"/>
      <w:r w:rsidRPr="001347CB">
        <w:t>memulai</w:t>
      </w:r>
      <w:proofErr w:type="spellEnd"/>
      <w:r w:rsidRPr="001347CB">
        <w:t xml:space="preserve"> </w:t>
      </w:r>
      <w:proofErr w:type="spellStart"/>
      <w:r w:rsidRPr="001347CB">
        <w:t>layanan</w:t>
      </w:r>
      <w:proofErr w:type="spellEnd"/>
      <w:r w:rsidRPr="001347CB">
        <w:t>.</w:t>
      </w:r>
    </w:p>
    <w:p w14:paraId="6BAA5FD9" w14:textId="01D1DFEE" w:rsidR="00C378B4" w:rsidRDefault="009A50AD" w:rsidP="00FF2590">
      <w:pPr>
        <w:pStyle w:val="Heading3"/>
        <w:numPr>
          <w:ilvl w:val="0"/>
          <w:numId w:val="17"/>
        </w:numPr>
        <w:ind w:left="709" w:hanging="709"/>
      </w:pPr>
      <w:bookmarkStart w:id="150" w:name="_Toc80034222"/>
      <w:bookmarkStart w:id="151" w:name="_Toc83115724"/>
      <w:r>
        <w:rPr>
          <w:lang w:val="en-US"/>
        </w:rPr>
        <w:t xml:space="preserve">Unified </w:t>
      </w:r>
      <w:r w:rsidRPr="009229B1">
        <w:t>Modeling Language (UML)</w:t>
      </w:r>
      <w:bookmarkEnd w:id="150"/>
      <w:bookmarkEnd w:id="151"/>
    </w:p>
    <w:p w14:paraId="6B886EA5" w14:textId="4C445DC1"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proofErr w:type="spellStart"/>
      <w:r w:rsidR="00302EDA">
        <w:t>gambaran</w:t>
      </w:r>
      <w:proofErr w:type="spellEnd"/>
      <w:r w:rsidR="00302EDA">
        <w:t xml:space="preserve"> </w:t>
      </w:r>
      <w:proofErr w:type="spellStart"/>
      <w:r w:rsidR="00302EDA">
        <w:t>umum</w:t>
      </w:r>
      <w:proofErr w:type="spellEnd"/>
      <w:r w:rsidRPr="00C378B4">
        <w:rPr>
          <w:lang w:val="id-ID"/>
        </w:rPr>
        <w:t xml:space="preserve"> </w:t>
      </w:r>
      <w:r w:rsidR="00302EDA">
        <w:t xml:space="preserve">agar </w:t>
      </w:r>
      <w:proofErr w:type="spellStart"/>
      <w:r w:rsidR="00302EDA">
        <w:t>dapat</w:t>
      </w:r>
      <w:proofErr w:type="spellEnd"/>
      <w:r w:rsidRPr="00C378B4">
        <w:rPr>
          <w:lang w:val="id-ID"/>
        </w:rPr>
        <w:t xml:space="preserve"> menangkap visi </w:t>
      </w:r>
      <w:proofErr w:type="spellStart"/>
      <w:r w:rsidR="00302EDA">
        <w:t>sistem</w:t>
      </w:r>
      <w:proofErr w:type="spellEnd"/>
      <w:r w:rsidRPr="00C378B4">
        <w:rPr>
          <w:lang w:val="id-ID"/>
        </w:rPr>
        <w:t xml:space="preserve"> dalam bentuk standar yang mudah dipahami, dan memberikan mekanisme untuk secara efektif berbagi dan mengomunikasikan visi </w:t>
      </w:r>
      <w:proofErr w:type="spellStart"/>
      <w:r w:rsidR="00302EDA">
        <w:t>pembangunan</w:t>
      </w:r>
      <w:proofErr w:type="spellEnd"/>
      <w:r w:rsidR="00302EDA">
        <w:t xml:space="preserve"> </w:t>
      </w:r>
      <w:proofErr w:type="spellStart"/>
      <w:r w:rsidR="00302EDA">
        <w:t>sistem</w:t>
      </w:r>
      <w:proofErr w:type="spellEnd"/>
      <w:r w:rsidRPr="00C378B4">
        <w:rPr>
          <w:lang w:val="id-ID"/>
        </w:rPr>
        <w:t xml:space="preserve"> dengan orang lain.</w:t>
      </w:r>
      <w:r w:rsidR="00302EDA" w:rsidRPr="00302EDA">
        <w:t xml:space="preserve"> </w:t>
      </w:r>
      <w:proofErr w:type="spellStart"/>
      <w:r w:rsidR="00302EDA">
        <w:t>Terdapat</w:t>
      </w:r>
      <w:proofErr w:type="spellEnd"/>
      <w:r w:rsidR="00302EDA">
        <w:t xml:space="preserve"> </w:t>
      </w:r>
      <w:proofErr w:type="spellStart"/>
      <w:r w:rsidR="00302EDA">
        <w:t>beberapa</w:t>
      </w:r>
      <w:proofErr w:type="spellEnd"/>
      <w:r w:rsidR="00302EDA">
        <w:t xml:space="preserve"> </w:t>
      </w:r>
      <w:proofErr w:type="spellStart"/>
      <w:r w:rsidR="00302EDA">
        <w:t>komponen</w:t>
      </w:r>
      <w:proofErr w:type="spellEnd"/>
      <w:r w:rsidR="00302EDA">
        <w:t xml:space="preserve"> </w:t>
      </w:r>
      <w:proofErr w:type="spellStart"/>
      <w:r w:rsidR="00302EDA">
        <w:t>dalam</w:t>
      </w:r>
      <w:proofErr w:type="spellEnd"/>
      <w:r w:rsidR="00302EDA">
        <w:t xml:space="preserve">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 xml:space="preserve">yang </w:t>
      </w:r>
      <w:proofErr w:type="spellStart"/>
      <w:r w:rsidR="00D85F50">
        <w:t>perlu</w:t>
      </w:r>
      <w:proofErr w:type="spellEnd"/>
      <w:r w:rsidR="00D85F50">
        <w:t xml:space="preserve"> </w:t>
      </w:r>
      <w:proofErr w:type="spellStart"/>
      <w:r w:rsidR="00D85F50">
        <w:t>dikuasai</w:t>
      </w:r>
      <w:proofErr w:type="spellEnd"/>
      <w:r w:rsidR="00D85F50">
        <w:t xml:space="preserve"> dan </w:t>
      </w:r>
      <w:proofErr w:type="spellStart"/>
      <w:r w:rsidR="00D85F50">
        <w:t>dipahami</w:t>
      </w:r>
      <w:proofErr w:type="spellEnd"/>
      <w:r w:rsidR="00D85F50">
        <w:t xml:space="preserve"> </w:t>
      </w:r>
      <w:proofErr w:type="spellStart"/>
      <w:r w:rsidR="00D85F50">
        <w:t>yaitu</w:t>
      </w:r>
      <w:proofErr w:type="spellEnd"/>
      <w:r w:rsidR="00D85F50">
        <w:t>:</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 xml:space="preserve">Use case diagram </w:t>
      </w:r>
      <w:proofErr w:type="spellStart"/>
      <w:r>
        <w:t>menggambarkan</w:t>
      </w:r>
      <w:proofErr w:type="spellEnd"/>
      <w:r>
        <w:t xml:space="preserve"> </w:t>
      </w:r>
      <w:proofErr w:type="spellStart"/>
      <w:r>
        <w:t>perilaku</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sud</w:t>
      </w:r>
      <w:r w:rsidR="00AA7FF1">
        <w:t>u</w:t>
      </w:r>
      <w:r>
        <w:t>t</w:t>
      </w:r>
      <w:proofErr w:type="spellEnd"/>
      <w:r>
        <w:t xml:space="preserve"> </w:t>
      </w:r>
      <w:proofErr w:type="spellStart"/>
      <w:r>
        <w:t>pandang</w:t>
      </w:r>
      <w:proofErr w:type="spellEnd"/>
      <w:r>
        <w:t xml:space="preserve"> </w:t>
      </w:r>
      <w:proofErr w:type="spellStart"/>
      <w:r>
        <w:t>eksternal</w:t>
      </w:r>
      <w:proofErr w:type="spellEnd"/>
      <w:r>
        <w:t xml:space="preserve"> </w:t>
      </w:r>
      <w:proofErr w:type="spellStart"/>
      <w:r>
        <w:t>serta</w:t>
      </w:r>
      <w:proofErr w:type="spellEnd"/>
      <w:r>
        <w:t xml:space="preserve"> </w:t>
      </w:r>
      <w:proofErr w:type="spellStart"/>
      <w:r>
        <w:t>menjelaskan</w:t>
      </w:r>
      <w:proofErr w:type="spellEnd"/>
      <w:r>
        <w:t xml:space="preserve"> </w:t>
      </w:r>
      <w:proofErr w:type="spellStart"/>
      <w:r>
        <w:t>persyaratan</w:t>
      </w:r>
      <w:proofErr w:type="spellEnd"/>
      <w:r>
        <w:t xml:space="preserve"> </w:t>
      </w:r>
      <w:proofErr w:type="spellStart"/>
      <w:r>
        <w:t>fungsional</w:t>
      </w:r>
      <w:proofErr w:type="spellEnd"/>
      <w:r>
        <w:t xml:space="preserve"> yang </w:t>
      </w:r>
      <w:proofErr w:type="spellStart"/>
      <w:r>
        <w:t>sebenarnya</w:t>
      </w:r>
      <w:proofErr w:type="spellEnd"/>
      <w:r>
        <w:t xml:space="preserve">. Use case </w:t>
      </w:r>
      <w:proofErr w:type="spellStart"/>
      <w:r>
        <w:t>mewakili</w:t>
      </w:r>
      <w:proofErr w:type="spellEnd"/>
      <w:r>
        <w:t xml:space="preserve"> </w:t>
      </w:r>
      <w:proofErr w:type="spellStart"/>
      <w:r>
        <w:t>fungsionalitas</w:t>
      </w:r>
      <w:proofErr w:type="spellEnd"/>
      <w:r>
        <w:t xml:space="preserve"> </w:t>
      </w:r>
      <w:proofErr w:type="spellStart"/>
      <w:r>
        <w:t>tertentu</w:t>
      </w:r>
      <w:proofErr w:type="spellEnd"/>
      <w:r>
        <w:t xml:space="preserve"> </w:t>
      </w:r>
      <w:proofErr w:type="spellStart"/>
      <w:r>
        <w:t>dari</w:t>
      </w:r>
      <w:proofErr w:type="spellEnd"/>
      <w:r>
        <w:t xml:space="preserve"> </w:t>
      </w:r>
      <w:proofErr w:type="spellStart"/>
      <w:r>
        <w:t>suatu</w:t>
      </w:r>
      <w:proofErr w:type="spellEnd"/>
      <w:r>
        <w:t xml:space="preserve"> </w:t>
      </w:r>
      <w:proofErr w:type="spellStart"/>
      <w:r>
        <w:t>sistem</w:t>
      </w:r>
      <w:proofErr w:type="spellEnd"/>
      <w:r>
        <w:t xml:space="preserve"> dan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rsidRPr="001D08E7">
        <w:t>hubungan</w:t>
      </w:r>
      <w:proofErr w:type="spellEnd"/>
      <w:r w:rsidRPr="001D08E7">
        <w:t xml:space="preserve"> </w:t>
      </w:r>
      <w:proofErr w:type="spellStart"/>
      <w:r w:rsidRPr="001D08E7">
        <w:t>antara</w:t>
      </w:r>
      <w:proofErr w:type="spellEnd"/>
      <w:r w:rsidRPr="001D08E7">
        <w:t xml:space="preserve"> </w:t>
      </w:r>
      <w:proofErr w:type="spellStart"/>
      <w:r w:rsidRPr="001D08E7">
        <w:t>fungsionalitas</w:t>
      </w:r>
      <w:proofErr w:type="spellEnd"/>
      <w:r w:rsidRPr="001D08E7">
        <w:t xml:space="preserve"> </w:t>
      </w:r>
      <w:proofErr w:type="spellStart"/>
      <w:r w:rsidRPr="001D08E7">
        <w:t>sistem</w:t>
      </w:r>
      <w:proofErr w:type="spellEnd"/>
      <w:r w:rsidRPr="001D08E7">
        <w:t xml:space="preserve"> </w:t>
      </w:r>
      <w:proofErr w:type="spellStart"/>
      <w:r w:rsidRPr="001D08E7">
        <w:t>dengan</w:t>
      </w:r>
      <w:proofErr w:type="spellEnd"/>
      <w:r w:rsidRPr="001D08E7">
        <w:t xml:space="preserve"> </w:t>
      </w:r>
      <w:proofErr w:type="spellStart"/>
      <w:r w:rsidRPr="001D08E7">
        <w:t>aktor</w:t>
      </w:r>
      <w:proofErr w:type="spellEnd"/>
      <w:r w:rsidRPr="001D08E7">
        <w:t xml:space="preserve"> internal/</w:t>
      </w:r>
      <w:proofErr w:type="spellStart"/>
      <w:r w:rsidRPr="001D08E7">
        <w:t>eksternal</w:t>
      </w:r>
      <w:proofErr w:type="spellEnd"/>
      <w:r w:rsidRPr="001D08E7">
        <w:t xml:space="preserve"> </w:t>
      </w:r>
      <w:proofErr w:type="spellStart"/>
      <w:r w:rsidRPr="001D08E7">
        <w:t>dari</w:t>
      </w:r>
      <w:proofErr w:type="spellEnd"/>
      <w:r w:rsidRPr="001D08E7">
        <w:t xml:space="preserve"> </w:t>
      </w:r>
      <w:proofErr w:type="spellStart"/>
      <w:r w:rsidRPr="001D08E7">
        <w:t>sistem</w:t>
      </w:r>
      <w:proofErr w:type="spellEnd"/>
      <w:r w:rsidRPr="001D08E7">
        <w:t>.</w:t>
      </w:r>
    </w:p>
    <w:p w14:paraId="202C870E" w14:textId="773E9DAA" w:rsidR="00D85F50" w:rsidRPr="00463D61" w:rsidRDefault="00D85F50" w:rsidP="00FF2590">
      <w:pPr>
        <w:pStyle w:val="ListParagraph"/>
        <w:numPr>
          <w:ilvl w:val="0"/>
          <w:numId w:val="19"/>
        </w:numPr>
        <w:ind w:left="426"/>
        <w:rPr>
          <w:lang w:val="id-ID"/>
        </w:rPr>
      </w:pPr>
      <w:proofErr w:type="spellStart"/>
      <w:r>
        <w:t>Skenario</w:t>
      </w:r>
      <w:proofErr w:type="spellEnd"/>
      <w:r>
        <w:t xml:space="preserve"> Use Case</w:t>
      </w:r>
    </w:p>
    <w:p w14:paraId="38338043" w14:textId="22611152" w:rsidR="00463D61" w:rsidRPr="00657CFC" w:rsidRDefault="00657CFC" w:rsidP="00463D61">
      <w:pPr>
        <w:pStyle w:val="ListParagraph"/>
        <w:ind w:left="426"/>
      </w:pPr>
      <w:proofErr w:type="spellStart"/>
      <w:r>
        <w:t>Skenario</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rsidR="00AA7FF1">
        <w:t>alur</w:t>
      </w:r>
      <w:proofErr w:type="spellEnd"/>
      <w:r w:rsidR="00AA7FF1">
        <w:t xml:space="preserve"> proses use case </w:t>
      </w:r>
      <w:proofErr w:type="spellStart"/>
      <w:r w:rsidR="00AA7FF1">
        <w:t>dari</w:t>
      </w:r>
      <w:proofErr w:type="spellEnd"/>
      <w:r w:rsidR="00AA7FF1">
        <w:t xml:space="preserve"> </w:t>
      </w:r>
      <w:proofErr w:type="spellStart"/>
      <w:r w:rsidR="00AA7FF1">
        <w:t>aktor</w:t>
      </w:r>
      <w:proofErr w:type="spellEnd"/>
      <w:r w:rsidR="00AA7FF1">
        <w:t xml:space="preserve"> dan </w:t>
      </w:r>
      <w:proofErr w:type="spellStart"/>
      <w:r w:rsidR="00AA7FF1">
        <w:t>sistem</w:t>
      </w:r>
      <w:proofErr w:type="spellEnd"/>
      <w:r w:rsidR="00AA7FF1">
        <w:t xml:space="preserve">. </w:t>
      </w:r>
      <w:proofErr w:type="spellStart"/>
      <w:r w:rsidR="00AA7FF1">
        <w:t>S</w:t>
      </w:r>
      <w:r w:rsidR="00D85E5B">
        <w:t>k</w:t>
      </w:r>
      <w:r w:rsidR="00AA7FF1">
        <w:t>enario</w:t>
      </w:r>
      <w:proofErr w:type="spellEnd"/>
      <w:r w:rsidR="00AA7FF1">
        <w:t xml:space="preserve"> </w:t>
      </w:r>
      <w:proofErr w:type="spellStart"/>
      <w:r w:rsidR="00A340C7">
        <w:t>terdapat</w:t>
      </w:r>
      <w:proofErr w:type="spellEnd"/>
      <w:r w:rsidR="00A340C7">
        <w:t xml:space="preserve"> </w:t>
      </w:r>
      <w:proofErr w:type="spellStart"/>
      <w:r w:rsidR="00A340C7">
        <w:t>beberapa</w:t>
      </w:r>
      <w:proofErr w:type="spellEnd"/>
      <w:r w:rsidR="00AA7FF1">
        <w:t xml:space="preserve"> </w:t>
      </w:r>
      <w:proofErr w:type="spellStart"/>
      <w:r w:rsidR="00AA7FF1">
        <w:t>bagian</w:t>
      </w:r>
      <w:proofErr w:type="spellEnd"/>
      <w:r w:rsidR="00A340C7">
        <w:t xml:space="preserve"> yang </w:t>
      </w:r>
      <w:proofErr w:type="spellStart"/>
      <w:r w:rsidR="00A340C7">
        <w:t>perlu</w:t>
      </w:r>
      <w:proofErr w:type="spellEnd"/>
      <w:r w:rsidR="00A340C7">
        <w:t xml:space="preserve"> </w:t>
      </w:r>
      <w:proofErr w:type="spellStart"/>
      <w:r w:rsidR="00A340C7">
        <w:t>diketahui</w:t>
      </w:r>
      <w:proofErr w:type="spellEnd"/>
      <w:r w:rsidR="00AA7FF1">
        <w:t xml:space="preserve">, </w:t>
      </w:r>
      <w:proofErr w:type="spellStart"/>
      <w:r w:rsidR="00AA7FF1">
        <w:t>yaitu</w:t>
      </w:r>
      <w:proofErr w:type="spellEnd"/>
      <w:r w:rsidR="00AA7FF1">
        <w:t xml:space="preserve"> </w:t>
      </w:r>
      <w:proofErr w:type="spellStart"/>
      <w:r w:rsidR="00AA7FF1">
        <w:t>identifikasi</w:t>
      </w:r>
      <w:proofErr w:type="spellEnd"/>
      <w:r w:rsidR="00AA7FF1">
        <w:t xml:space="preserve"> dan </w:t>
      </w:r>
      <w:proofErr w:type="spellStart"/>
      <w:r w:rsidR="00AA7FF1">
        <w:t>inisiasi</w:t>
      </w:r>
      <w:proofErr w:type="spellEnd"/>
      <w:r w:rsidR="00AA7FF1">
        <w:t xml:space="preserve">, </w:t>
      </w:r>
      <w:r w:rsidR="00AA7FF1" w:rsidRPr="00A340C7">
        <w:rPr>
          <w:i/>
          <w:iCs/>
        </w:rPr>
        <w:t>step performed</w:t>
      </w:r>
      <w:r w:rsidR="00AA7FF1">
        <w:t xml:space="preserve"> </w:t>
      </w:r>
      <w:proofErr w:type="spellStart"/>
      <w:r w:rsidR="00AA7FF1">
        <w:t>serta</w:t>
      </w:r>
      <w:proofErr w:type="spellEnd"/>
      <w:r w:rsidR="00AA7FF1">
        <w:t xml:space="preserve"> </w:t>
      </w:r>
      <w:proofErr w:type="spellStart"/>
      <w:r w:rsidR="00AA7FF1">
        <w:t>kondisi</w:t>
      </w:r>
      <w:proofErr w:type="spellEnd"/>
      <w:r w:rsidR="00AA7FF1">
        <w:t xml:space="preserve">, </w:t>
      </w:r>
      <w:proofErr w:type="spellStart"/>
      <w:r w:rsidR="00AA7FF1">
        <w:t>asumsi</w:t>
      </w:r>
      <w:proofErr w:type="spellEnd"/>
      <w:r w:rsidR="00AA7FF1">
        <w:t xml:space="preserve"> dan </w:t>
      </w:r>
      <w:proofErr w:type="spellStart"/>
      <w:r w:rsidR="00AA7FF1">
        <w:t>pertanyaan</w:t>
      </w:r>
      <w:proofErr w:type="spellEnd"/>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w:t>
      </w:r>
      <w:proofErr w:type="spellStart"/>
      <w:r w:rsidR="00D85E5B">
        <w:t>terdiri</w:t>
      </w:r>
      <w:proofErr w:type="spellEnd"/>
      <w:r w:rsidR="00D85E5B">
        <w:t xml:space="preserve"> </w:t>
      </w:r>
      <w:proofErr w:type="spellStart"/>
      <w:r w:rsidR="00D85E5B">
        <w:t>dari</w:t>
      </w:r>
      <w:proofErr w:type="spellEnd"/>
      <w:r w:rsidR="00D85E5B">
        <w:t xml:space="preserve"> </w:t>
      </w:r>
      <w:proofErr w:type="spellStart"/>
      <w:r w:rsidR="00D85E5B">
        <w:t>beberapa</w:t>
      </w:r>
      <w:proofErr w:type="spellEnd"/>
      <w:r w:rsidR="00D85E5B">
        <w:t xml:space="preserve"> </w:t>
      </w:r>
      <w:proofErr w:type="spellStart"/>
      <w:r w:rsidR="00D85E5B">
        <w:t>komponen</w:t>
      </w:r>
      <w:proofErr w:type="spellEnd"/>
      <w:r w:rsidR="00D85E5B">
        <w:t xml:space="preserve"> </w:t>
      </w:r>
      <w:proofErr w:type="spellStart"/>
      <w:r w:rsidR="00D85E5B">
        <w:t>sepert</w:t>
      </w:r>
      <w:proofErr w:type="spellEnd"/>
      <w:r w:rsidR="00D85E5B">
        <w:t xml:space="preserve">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 xml:space="preserve">diagram </w:t>
      </w:r>
      <w:proofErr w:type="spellStart"/>
      <w:r w:rsidRPr="001D08E7">
        <w:t>ini</w:t>
      </w:r>
      <w:proofErr w:type="spellEnd"/>
      <w:r w:rsidRPr="001D08E7">
        <w:t xml:space="preserve"> </w:t>
      </w:r>
      <w:proofErr w:type="spellStart"/>
      <w:r w:rsidRPr="001D08E7">
        <w:t>terdiri</w:t>
      </w:r>
      <w:proofErr w:type="spellEnd"/>
      <w:r w:rsidRPr="001D08E7">
        <w:t xml:space="preserve"> </w:t>
      </w:r>
      <w:proofErr w:type="spellStart"/>
      <w:r w:rsidRPr="001D08E7">
        <w:t>dari</w:t>
      </w:r>
      <w:proofErr w:type="spellEnd"/>
      <w:r>
        <w:t xml:space="preserve"> </w:t>
      </w:r>
      <w:proofErr w:type="spellStart"/>
      <w:r w:rsidR="00A340C7">
        <w:t>beberapa</w:t>
      </w:r>
      <w:proofErr w:type="spellEnd"/>
      <w:r w:rsidR="00A340C7">
        <w:t xml:space="preserve"> </w:t>
      </w:r>
      <w:proofErr w:type="spellStart"/>
      <w:r w:rsidR="00A340C7">
        <w:t>bagian</w:t>
      </w:r>
      <w:proofErr w:type="spellEnd"/>
      <w:r w:rsidR="00A340C7">
        <w:t xml:space="preserve"> </w:t>
      </w:r>
      <w:proofErr w:type="spellStart"/>
      <w:r w:rsidR="00A340C7">
        <w:t>yaitu</w:t>
      </w:r>
      <w:proofErr w:type="spellEnd"/>
      <w:r w:rsidR="00A340C7">
        <w:t xml:space="preserve">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 xml:space="preserve">dan </w:t>
      </w:r>
      <w:proofErr w:type="spellStart"/>
      <w:r w:rsidR="00A340C7">
        <w:t>menunjukkan</w:t>
      </w:r>
      <w:proofErr w:type="spellEnd"/>
      <w:r w:rsidR="00A340C7">
        <w:t xml:space="preserve"> </w:t>
      </w:r>
      <w:proofErr w:type="spellStart"/>
      <w:r w:rsidR="00A340C7">
        <w:t>kelas-kelas</w:t>
      </w:r>
      <w:proofErr w:type="spellEnd"/>
      <w:r w:rsidR="00A340C7">
        <w:t xml:space="preserve"> </w:t>
      </w:r>
      <w:proofErr w:type="spellStart"/>
      <w:r w:rsidR="00A340C7">
        <w:t>sistem</w:t>
      </w:r>
      <w:proofErr w:type="spellEnd"/>
      <w:r w:rsidR="00A340C7">
        <w:t xml:space="preserve">, </w:t>
      </w:r>
      <w:proofErr w:type="spellStart"/>
      <w:r w:rsidR="00A340C7">
        <w:t>keterkaitannya</w:t>
      </w:r>
      <w:proofErr w:type="spellEnd"/>
      <w:r w:rsidR="00A340C7">
        <w:t xml:space="preserve"> </w:t>
      </w:r>
      <w:proofErr w:type="spellStart"/>
      <w:r w:rsidR="00A340C7">
        <w:t>antar</w:t>
      </w:r>
      <w:proofErr w:type="spellEnd"/>
      <w:r w:rsidR="00A340C7">
        <w:t xml:space="preserve"> </w:t>
      </w:r>
      <w:proofErr w:type="spellStart"/>
      <w:r w:rsidR="00A340C7">
        <w:t>sistem</w:t>
      </w:r>
      <w:proofErr w:type="spellEnd"/>
      <w:r w:rsidR="00A340C7">
        <w:t xml:space="preserve">, </w:t>
      </w:r>
      <w:proofErr w:type="spellStart"/>
      <w:r w:rsidR="00A340C7">
        <w:t>operasi</w:t>
      </w:r>
      <w:proofErr w:type="spellEnd"/>
      <w:r w:rsidR="00A340C7">
        <w:t xml:space="preserve"> dan </w:t>
      </w:r>
      <w:proofErr w:type="spellStart"/>
      <w:r w:rsidR="00A340C7">
        <w:t>atribut</w:t>
      </w:r>
      <w:proofErr w:type="spellEnd"/>
      <w:r w:rsidR="00A340C7">
        <w:t xml:space="preserve"> </w:t>
      </w:r>
      <w:proofErr w:type="spellStart"/>
      <w:r w:rsidR="00A340C7">
        <w:t>kelas</w:t>
      </w:r>
      <w:proofErr w:type="spellEnd"/>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proofErr w:type="spellStart"/>
      <w:r>
        <w:t>serta</w:t>
      </w:r>
      <w:proofErr w:type="spellEnd"/>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proofErr w:type="spellStart"/>
      <w:r>
        <w:t>antar</w:t>
      </w:r>
      <w:proofErr w:type="spellEnd"/>
      <w:r>
        <w:t xml:space="preserve">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 xml:space="preserve">Serta </w:t>
      </w:r>
      <w:proofErr w:type="spellStart"/>
      <w:r>
        <w:t>menggambarkan</w:t>
      </w:r>
      <w:proofErr w:type="spellEnd"/>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 xml:space="preserve">Communication diagram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perilaku</w:t>
      </w:r>
      <w:proofErr w:type="spellEnd"/>
      <w:r>
        <w:t xml:space="preserve"> </w:t>
      </w:r>
      <w:proofErr w:type="spellStart"/>
      <w:r>
        <w:t>dinamis</w:t>
      </w:r>
      <w:proofErr w:type="spellEnd"/>
      <w:r>
        <w:t xml:space="preserve"> </w:t>
      </w:r>
      <w:proofErr w:type="spellStart"/>
      <w:r>
        <w:t>dari</w:t>
      </w:r>
      <w:proofErr w:type="spellEnd"/>
      <w:r>
        <w:t xml:space="preserve"> use case </w:t>
      </w:r>
      <w:proofErr w:type="spellStart"/>
      <w:r>
        <w:t>ynag</w:t>
      </w:r>
      <w:proofErr w:type="spellEnd"/>
      <w:r>
        <w:t xml:space="preserve"> </w:t>
      </w:r>
      <w:proofErr w:type="spellStart"/>
      <w:r>
        <w:t>berfokus</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kolaborasi</w:t>
      </w:r>
      <w:proofErr w:type="spellEnd"/>
      <w:r>
        <w:t xml:space="preserve"> </w:t>
      </w:r>
      <w:proofErr w:type="spellStart"/>
      <w:r>
        <w:t>objek</w:t>
      </w:r>
      <w:proofErr w:type="spellEnd"/>
      <w:r>
        <w:t xml:space="preserve"> dan </w:t>
      </w:r>
      <w:proofErr w:type="spellStart"/>
      <w:r>
        <w:t>menekankan</w:t>
      </w:r>
      <w:proofErr w:type="spellEnd"/>
      <w:r>
        <w:t xml:space="preserve"> </w:t>
      </w:r>
      <w:proofErr w:type="spellStart"/>
      <w:r>
        <w:t>konteks</w:t>
      </w:r>
      <w:proofErr w:type="spellEnd"/>
      <w:r>
        <w:t xml:space="preserve"> </w:t>
      </w:r>
      <w:proofErr w:type="spellStart"/>
      <w:r>
        <w:t>serta</w:t>
      </w:r>
      <w:proofErr w:type="spellEnd"/>
      <w:r>
        <w:t xml:space="preserve"> </w:t>
      </w:r>
      <w:proofErr w:type="spellStart"/>
      <w:r>
        <w:t>organisasi</w:t>
      </w:r>
      <w:proofErr w:type="spellEnd"/>
      <w:r>
        <w:t xml:space="preserve"> </w:t>
      </w:r>
      <w:proofErr w:type="spellStart"/>
      <w:r>
        <w:t>keseluruhan</w:t>
      </w:r>
      <w:proofErr w:type="spellEnd"/>
      <w:r>
        <w:t xml:space="preserve"> </w:t>
      </w:r>
      <w:proofErr w:type="spellStart"/>
      <w:r>
        <w:t>dari</w:t>
      </w:r>
      <w:proofErr w:type="spellEnd"/>
      <w:r>
        <w:t xml:space="preserve"> </w:t>
      </w:r>
      <w:proofErr w:type="spellStart"/>
      <w:r>
        <w:t>objek</w:t>
      </w:r>
      <w:proofErr w:type="spellEnd"/>
      <w:r>
        <w:t xml:space="preserve"> yang </w:t>
      </w:r>
      <w:proofErr w:type="spellStart"/>
      <w:r>
        <w:t>berinteraksi</w:t>
      </w:r>
      <w:proofErr w:type="spellEnd"/>
      <w:r>
        <w:t>.</w:t>
      </w:r>
    </w:p>
    <w:p w14:paraId="2B1E438E" w14:textId="7C62229B" w:rsidR="00D85F50" w:rsidDel="0004566C" w:rsidRDefault="00AD39F4" w:rsidP="00FF2590">
      <w:pPr>
        <w:pStyle w:val="Heading3"/>
        <w:numPr>
          <w:ilvl w:val="0"/>
          <w:numId w:val="17"/>
        </w:numPr>
        <w:ind w:left="709" w:hanging="709"/>
        <w:rPr>
          <w:del w:id="152" w:author="Rafi Aziizi" w:date="2021-11-12T13:13:00Z"/>
          <w:lang w:val="en-US"/>
        </w:rPr>
      </w:pPr>
      <w:bookmarkStart w:id="153" w:name="_Toc80034223"/>
      <w:bookmarkStart w:id="154" w:name="_Toc83115725"/>
      <w:commentRangeStart w:id="155"/>
      <w:del w:id="156" w:author="Rafi Aziizi" w:date="2021-11-12T13:13:00Z">
        <w:r w:rsidRPr="00D85F50" w:rsidDel="0004566C">
          <w:rPr>
            <w:lang w:val="en-US"/>
          </w:rPr>
          <w:delText>Flowchart</w:delText>
        </w:r>
        <w:bookmarkEnd w:id="153"/>
        <w:bookmarkEnd w:id="154"/>
        <w:commentRangeEnd w:id="155"/>
        <w:r w:rsidR="00C9617C" w:rsidDel="0004566C">
          <w:rPr>
            <w:rStyle w:val="CommentReference"/>
            <w:rFonts w:eastAsia="Times New Roman"/>
            <w:b w:val="0"/>
            <w:lang w:val="en-US"/>
          </w:rPr>
          <w:commentReference w:id="155"/>
        </w:r>
        <w:r w:rsidRPr="00D85F50" w:rsidDel="0004566C">
          <w:rPr>
            <w:lang w:val="en-US"/>
          </w:rPr>
          <w:delText xml:space="preserve"> </w:delText>
        </w:r>
      </w:del>
    </w:p>
    <w:p w14:paraId="30D45937" w14:textId="065D0157" w:rsidR="002E3348" w:rsidRPr="002E3348" w:rsidDel="0004566C" w:rsidRDefault="002E3348" w:rsidP="00177B0A">
      <w:pPr>
        <w:ind w:firstLine="709"/>
        <w:rPr>
          <w:del w:id="157" w:author="Rafi Aziizi" w:date="2021-11-12T13:13:00Z"/>
        </w:rPr>
      </w:pPr>
      <w:del w:id="158"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del>
    </w:p>
    <w:p w14:paraId="2D29D2B5" w14:textId="189671AD" w:rsidR="00D85F50" w:rsidRDefault="00D85F50" w:rsidP="00FF2590">
      <w:pPr>
        <w:pStyle w:val="Heading3"/>
        <w:numPr>
          <w:ilvl w:val="0"/>
          <w:numId w:val="17"/>
        </w:numPr>
        <w:ind w:left="709" w:hanging="709"/>
        <w:rPr>
          <w:lang w:val="en-US"/>
        </w:rPr>
      </w:pPr>
      <w:bookmarkStart w:id="159" w:name="_Toc80034224"/>
      <w:bookmarkStart w:id="160" w:name="_Toc83115726"/>
      <w:proofErr w:type="spellStart"/>
      <w:r>
        <w:rPr>
          <w:lang w:val="en-US"/>
        </w:rPr>
        <w:t>Analisis</w:t>
      </w:r>
      <w:proofErr w:type="spellEnd"/>
      <w:r>
        <w:rPr>
          <w:lang w:val="en-US"/>
        </w:rPr>
        <w:t xml:space="preserve"> </w:t>
      </w:r>
      <w:proofErr w:type="spellStart"/>
      <w:r>
        <w:rPr>
          <w:lang w:val="en-US"/>
        </w:rPr>
        <w:t>Sistem</w:t>
      </w:r>
      <w:bookmarkEnd w:id="159"/>
      <w:bookmarkEnd w:id="160"/>
      <w:proofErr w:type="spellEnd"/>
    </w:p>
    <w:p w14:paraId="131AC4C7" w14:textId="1CDAA309" w:rsidR="00DB757C" w:rsidRDefault="00A47888" w:rsidP="00DB757C">
      <w:pPr>
        <w:ind w:firstLine="709"/>
      </w:pPr>
      <w:proofErr w:type="spellStart"/>
      <w:r>
        <w:t>Analisis</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rsidR="00DB757C">
        <w:t>penguraian</w:t>
      </w:r>
      <w:proofErr w:type="spellEnd"/>
      <w:r w:rsidR="00DB757C">
        <w:t xml:space="preserve"> </w:t>
      </w:r>
      <w:proofErr w:type="spellStart"/>
      <w:r w:rsidR="00DB757C">
        <w:t>ulang</w:t>
      </w:r>
      <w:proofErr w:type="spellEnd"/>
      <w:r w:rsidR="00DB757C">
        <w:t xml:space="preserve"> </w:t>
      </w:r>
      <w:proofErr w:type="spellStart"/>
      <w:r w:rsidR="00DB757C">
        <w:t>sistem</w:t>
      </w:r>
      <w:proofErr w:type="spellEnd"/>
      <w:r w:rsidR="00DB757C">
        <w:t xml:space="preserve"> </w:t>
      </w:r>
      <w:proofErr w:type="spellStart"/>
      <w:r w:rsidR="00DB757C">
        <w:t>utuh</w:t>
      </w:r>
      <w:proofErr w:type="spellEnd"/>
      <w:r w:rsidR="00DB757C">
        <w:t xml:space="preserve"> </w:t>
      </w:r>
      <w:proofErr w:type="spellStart"/>
      <w:r w:rsidR="00DB757C">
        <w:t>kedalam</w:t>
      </w:r>
      <w:proofErr w:type="spellEnd"/>
      <w:r w:rsidR="00DB757C">
        <w:t xml:space="preserve"> </w:t>
      </w:r>
      <w:proofErr w:type="spellStart"/>
      <w:r w:rsidR="00DB757C">
        <w:t>beberapa</w:t>
      </w:r>
      <w:proofErr w:type="spellEnd"/>
      <w:r w:rsidR="00DB757C">
        <w:t xml:space="preserve"> </w:t>
      </w:r>
      <w:proofErr w:type="spellStart"/>
      <w:r w:rsidR="00DB757C">
        <w:t>bagian</w:t>
      </w:r>
      <w:proofErr w:type="spellEnd"/>
      <w:r w:rsidR="00DB757C">
        <w:t xml:space="preserve"> </w:t>
      </w:r>
      <w:proofErr w:type="spellStart"/>
      <w:r w:rsidR="00DB757C">
        <w:t>komponen</w:t>
      </w:r>
      <w:proofErr w:type="spellEnd"/>
      <w:r w:rsidR="00DB757C">
        <w:t xml:space="preserve"> </w:t>
      </w:r>
      <w:proofErr w:type="spellStart"/>
      <w:r w:rsidR="00DB757C">
        <w:t>untuk</w:t>
      </w:r>
      <w:proofErr w:type="spellEnd"/>
      <w:r w:rsidR="00DB757C">
        <w:t xml:space="preserve"> </w:t>
      </w:r>
      <w:proofErr w:type="spellStart"/>
      <w:r w:rsidR="00DB757C">
        <w:t>mengidentifikasi</w:t>
      </w:r>
      <w:proofErr w:type="spellEnd"/>
      <w:r w:rsidR="00DB757C">
        <w:t xml:space="preserve"> dan </w:t>
      </w:r>
      <w:proofErr w:type="spellStart"/>
      <w:r w:rsidR="00DB757C">
        <w:t>mengevaluasi</w:t>
      </w:r>
      <w:proofErr w:type="spellEnd"/>
      <w:r w:rsidR="00DB757C">
        <w:t xml:space="preserve"> </w:t>
      </w:r>
      <w:proofErr w:type="spellStart"/>
      <w:r w:rsidR="00DB757C">
        <w:t>permasalahan</w:t>
      </w:r>
      <w:proofErr w:type="spellEnd"/>
      <w:r w:rsidR="00DB757C">
        <w:t xml:space="preserve"> </w:t>
      </w:r>
      <w:proofErr w:type="spellStart"/>
      <w:r w:rsidR="00DB757C">
        <w:t>atau</w:t>
      </w:r>
      <w:proofErr w:type="spellEnd"/>
      <w:r w:rsidR="00DB757C">
        <w:t xml:space="preserve"> </w:t>
      </w:r>
      <w:proofErr w:type="spellStart"/>
      <w:r w:rsidR="00DB757C">
        <w:t>hambatan</w:t>
      </w:r>
      <w:proofErr w:type="spellEnd"/>
      <w:r w:rsidR="00DB757C">
        <w:t xml:space="preserve"> pada </w:t>
      </w:r>
      <w:proofErr w:type="spellStart"/>
      <w:r w:rsidR="00DB757C">
        <w:t>sistem</w:t>
      </w:r>
      <w:proofErr w:type="spellEnd"/>
      <w:r w:rsidR="00DB757C">
        <w:t xml:space="preserve"> yang </w:t>
      </w:r>
      <w:proofErr w:type="spellStart"/>
      <w:r w:rsidR="00DB757C">
        <w:t>nantinya</w:t>
      </w:r>
      <w:proofErr w:type="spellEnd"/>
      <w:r w:rsidR="00DB757C">
        <w:t xml:space="preserve"> </w:t>
      </w:r>
      <w:proofErr w:type="spellStart"/>
      <w:r w:rsidR="00DB757C">
        <w:t>digunakan</w:t>
      </w:r>
      <w:proofErr w:type="spellEnd"/>
      <w:r w:rsidR="00DB757C">
        <w:t xml:space="preserve"> </w:t>
      </w:r>
      <w:proofErr w:type="spellStart"/>
      <w:r w:rsidR="00DB757C">
        <w:t>untuk</w:t>
      </w:r>
      <w:proofErr w:type="spellEnd"/>
      <w:r w:rsidR="00DB757C">
        <w:t xml:space="preserve"> </w:t>
      </w:r>
      <w:proofErr w:type="spellStart"/>
      <w:r w:rsidR="00DB757C">
        <w:t>perbaikan</w:t>
      </w:r>
      <w:proofErr w:type="spellEnd"/>
      <w:r w:rsidR="00DB757C">
        <w:t xml:space="preserve"> </w:t>
      </w:r>
      <w:proofErr w:type="spellStart"/>
      <w:r w:rsidR="00DB757C">
        <w:t>ataupun</w:t>
      </w:r>
      <w:proofErr w:type="spellEnd"/>
      <w:r w:rsidR="00DB757C">
        <w:t xml:space="preserve"> </w:t>
      </w:r>
      <w:proofErr w:type="spellStart"/>
      <w:r w:rsidR="00DB757C">
        <w:t>pengembangan</w:t>
      </w:r>
      <w:proofErr w:type="spellEnd"/>
      <w:r w:rsidR="00DB757C">
        <w:t xml:space="preserve">. </w:t>
      </w:r>
      <w:proofErr w:type="spellStart"/>
      <w:r w:rsidR="00DB757C">
        <w:t>Fungsi</w:t>
      </w:r>
      <w:proofErr w:type="spellEnd"/>
      <w:r w:rsidR="00DB757C">
        <w:t xml:space="preserve"> </w:t>
      </w:r>
      <w:proofErr w:type="spellStart"/>
      <w:r w:rsidR="00DB757C">
        <w:t>dari</w:t>
      </w:r>
      <w:proofErr w:type="spellEnd"/>
      <w:r w:rsidR="00DB757C">
        <w:t xml:space="preserve"> </w:t>
      </w:r>
      <w:proofErr w:type="spellStart"/>
      <w:r w:rsidR="00DB757C">
        <w:t>analisis</w:t>
      </w:r>
      <w:proofErr w:type="spellEnd"/>
      <w:r w:rsidR="00DB757C">
        <w:t xml:space="preserve"> </w:t>
      </w:r>
      <w:proofErr w:type="spellStart"/>
      <w:r w:rsidR="00DB757C">
        <w:t>ini</w:t>
      </w:r>
      <w:proofErr w:type="spellEnd"/>
      <w:r w:rsidR="00DB757C">
        <w:t xml:space="preserve"> </w:t>
      </w:r>
      <w:proofErr w:type="spellStart"/>
      <w:r w:rsidR="00DB757C">
        <w:t>sendiri</w:t>
      </w:r>
      <w:proofErr w:type="spellEnd"/>
      <w:r w:rsidR="00DB757C">
        <w:t xml:space="preserve"> </w:t>
      </w:r>
      <w:proofErr w:type="spellStart"/>
      <w:r w:rsidR="00DB757C">
        <w:t>yaitu</w:t>
      </w:r>
      <w:proofErr w:type="spellEnd"/>
      <w:r w:rsidR="00DB757C">
        <w:t xml:space="preserve"> agar </w:t>
      </w:r>
      <w:proofErr w:type="spellStart"/>
      <w:r w:rsidR="00DB757C">
        <w:t>dapat</w:t>
      </w:r>
      <w:proofErr w:type="spellEnd"/>
      <w:r w:rsidR="00DB757C">
        <w:t xml:space="preserve"> </w:t>
      </w:r>
      <w:proofErr w:type="spellStart"/>
      <w:r w:rsidR="00DB757C">
        <w:t>merencanakan</w:t>
      </w:r>
      <w:proofErr w:type="spellEnd"/>
      <w:r w:rsidR="00DB757C">
        <w:t xml:space="preserve"> </w:t>
      </w:r>
      <w:proofErr w:type="spellStart"/>
      <w:r w:rsidR="00DB757C">
        <w:t>atau</w:t>
      </w:r>
      <w:proofErr w:type="spellEnd"/>
      <w:r w:rsidR="00DB757C">
        <w:t xml:space="preserve"> </w:t>
      </w:r>
      <w:proofErr w:type="spellStart"/>
      <w:r w:rsidR="00DB757C">
        <w:t>menerapkan</w:t>
      </w:r>
      <w:proofErr w:type="spellEnd"/>
      <w:r w:rsidR="00DB757C">
        <w:t xml:space="preserve"> </w:t>
      </w:r>
      <w:proofErr w:type="spellStart"/>
      <w:r w:rsidR="00DB757C">
        <w:t>rancangan</w:t>
      </w:r>
      <w:proofErr w:type="spellEnd"/>
      <w:r w:rsidR="00DB757C">
        <w:t xml:space="preserve"> </w:t>
      </w:r>
      <w:proofErr w:type="spellStart"/>
      <w:r w:rsidR="00DB757C">
        <w:t>sistem</w:t>
      </w:r>
      <w:proofErr w:type="spellEnd"/>
      <w:r w:rsidR="00DB757C">
        <w:t xml:space="preserve"> </w:t>
      </w:r>
      <w:proofErr w:type="spellStart"/>
      <w:r w:rsidR="00DB757C">
        <w:t>sesuai</w:t>
      </w:r>
      <w:proofErr w:type="spellEnd"/>
      <w:r w:rsidR="00DB757C">
        <w:t xml:space="preserve"> </w:t>
      </w:r>
      <w:proofErr w:type="spellStart"/>
      <w:r w:rsidR="00DB757C">
        <w:t>dengan</w:t>
      </w:r>
      <w:proofErr w:type="spellEnd"/>
      <w:r w:rsidR="00DB757C">
        <w:t xml:space="preserve"> </w:t>
      </w:r>
      <w:proofErr w:type="spellStart"/>
      <w:r w:rsidR="00DB757C">
        <w:t>apa</w:t>
      </w:r>
      <w:proofErr w:type="spellEnd"/>
      <w:r w:rsidR="00DB757C">
        <w:t xml:space="preserve"> yang </w:t>
      </w:r>
      <w:proofErr w:type="spellStart"/>
      <w:r w:rsidR="00DB757C">
        <w:t>diinginkan</w:t>
      </w:r>
      <w:proofErr w:type="spellEnd"/>
      <w:r w:rsidR="00DB757C">
        <w:t xml:space="preserve"> </w:t>
      </w:r>
      <w:proofErr w:type="spellStart"/>
      <w:r w:rsidR="00DB757C">
        <w:t>pemakai.Adapun</w:t>
      </w:r>
      <w:proofErr w:type="spellEnd"/>
      <w:r w:rsidR="00DB757C">
        <w:t xml:space="preserve"> </w:t>
      </w:r>
      <w:proofErr w:type="spellStart"/>
      <w:r w:rsidR="00DB757C">
        <w:t>langkah-langkah</w:t>
      </w:r>
      <w:proofErr w:type="spellEnd"/>
      <w:r w:rsidR="00DB757C">
        <w:t xml:space="preserve"> </w:t>
      </w:r>
      <w:proofErr w:type="spellStart"/>
      <w:r w:rsidR="00DB757C">
        <w:t>analisis</w:t>
      </w:r>
      <w:proofErr w:type="spellEnd"/>
      <w:r w:rsidR="00DB757C">
        <w:t xml:space="preserve"> </w:t>
      </w:r>
      <w:proofErr w:type="spellStart"/>
      <w:r w:rsidR="00DB757C">
        <w:t>sistem</w:t>
      </w:r>
      <w:proofErr w:type="spellEnd"/>
      <w:r w:rsidR="00DB757C">
        <w:t xml:space="preserve">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w:t>
      </w:r>
      <w:proofErr w:type="spellStart"/>
      <w:r w:rsidR="00DB757C">
        <w:t>adalah</w:t>
      </w:r>
      <w:proofErr w:type="spellEnd"/>
      <w:r w:rsidR="00DB757C">
        <w:t xml:space="preserve"> </w:t>
      </w:r>
    </w:p>
    <w:p w14:paraId="54C1A7DE" w14:textId="532FB88D" w:rsidR="00DB757C" w:rsidRDefault="00DB757C" w:rsidP="00FF2590">
      <w:pPr>
        <w:pStyle w:val="ListParagraph"/>
        <w:numPr>
          <w:ilvl w:val="0"/>
          <w:numId w:val="20"/>
        </w:numPr>
        <w:ind w:left="426"/>
      </w:pPr>
      <w:proofErr w:type="spellStart"/>
      <w:r>
        <w:t>Identifikasi</w:t>
      </w:r>
      <w:proofErr w:type="spellEnd"/>
      <w:r>
        <w:t xml:space="preserve"> </w:t>
      </w:r>
      <w:proofErr w:type="spellStart"/>
      <w:r>
        <w:t>masalah</w:t>
      </w:r>
      <w:proofErr w:type="spellEnd"/>
    </w:p>
    <w:p w14:paraId="68C7CFFD" w14:textId="6B2E7CAB" w:rsidR="00DB757C" w:rsidRDefault="00DB757C" w:rsidP="00FF2590">
      <w:pPr>
        <w:pStyle w:val="ListParagraph"/>
        <w:numPr>
          <w:ilvl w:val="0"/>
          <w:numId w:val="20"/>
        </w:numPr>
        <w:ind w:left="426"/>
      </w:pPr>
      <w:proofErr w:type="spellStart"/>
      <w:r>
        <w:t>Memahami</w:t>
      </w:r>
      <w:proofErr w:type="spellEnd"/>
      <w:r>
        <w:t xml:space="preserve"> </w:t>
      </w:r>
      <w:proofErr w:type="spellStart"/>
      <w:r>
        <w:t>sistem</w:t>
      </w:r>
      <w:proofErr w:type="spellEnd"/>
      <w:r>
        <w:t xml:space="preserve"> yang </w:t>
      </w:r>
      <w:proofErr w:type="spellStart"/>
      <w:r>
        <w:t>ada</w:t>
      </w:r>
      <w:proofErr w:type="spellEnd"/>
    </w:p>
    <w:p w14:paraId="71718EE0" w14:textId="06B0BA3B" w:rsidR="00DB757C" w:rsidRDefault="00DB757C" w:rsidP="00FF2590">
      <w:pPr>
        <w:pStyle w:val="ListParagraph"/>
        <w:numPr>
          <w:ilvl w:val="0"/>
          <w:numId w:val="20"/>
        </w:numPr>
        <w:ind w:left="426"/>
      </w:pPr>
      <w:proofErr w:type="spellStart"/>
      <w:r>
        <w:t>Menganalisis</w:t>
      </w:r>
      <w:proofErr w:type="spellEnd"/>
      <w:r>
        <w:t xml:space="preserve"> </w:t>
      </w:r>
      <w:proofErr w:type="spellStart"/>
      <w:r>
        <w:t>sistem</w:t>
      </w:r>
      <w:proofErr w:type="spellEnd"/>
      <w:r>
        <w:t xml:space="preserve"> yang </w:t>
      </w:r>
      <w:proofErr w:type="spellStart"/>
      <w:r>
        <w:t>ada</w:t>
      </w:r>
      <w:proofErr w:type="spellEnd"/>
    </w:p>
    <w:p w14:paraId="44E5115F" w14:textId="1568FF20" w:rsidR="00DB757C" w:rsidRPr="00D85F50" w:rsidRDefault="00DB757C" w:rsidP="00FF2590">
      <w:pPr>
        <w:pStyle w:val="ListParagraph"/>
        <w:numPr>
          <w:ilvl w:val="0"/>
          <w:numId w:val="20"/>
        </w:numPr>
        <w:ind w:left="426"/>
      </w:pPr>
      <w:proofErr w:type="spellStart"/>
      <w:r>
        <w:t>Melaporkan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sistem</w:t>
      </w:r>
      <w:proofErr w:type="spellEnd"/>
    </w:p>
    <w:p w14:paraId="65CBE016" w14:textId="4E01837D" w:rsidR="00AD39F4" w:rsidRPr="00D85F50" w:rsidRDefault="00AD39F4" w:rsidP="00FF2590">
      <w:pPr>
        <w:pStyle w:val="Heading3"/>
        <w:numPr>
          <w:ilvl w:val="0"/>
          <w:numId w:val="17"/>
        </w:numPr>
        <w:ind w:left="709" w:hanging="709"/>
        <w:rPr>
          <w:lang w:val="en-US"/>
        </w:rPr>
      </w:pPr>
      <w:bookmarkStart w:id="161" w:name="_Toc80034225"/>
      <w:bookmarkStart w:id="162" w:name="_Toc83115727"/>
      <w:r w:rsidRPr="00D85F50">
        <w:rPr>
          <w:lang w:val="en-US"/>
        </w:rPr>
        <w:lastRenderedPageBreak/>
        <w:t xml:space="preserve">Bahasa </w:t>
      </w:r>
      <w:proofErr w:type="spellStart"/>
      <w:r w:rsidRPr="00D85F50">
        <w:rPr>
          <w:lang w:val="en-US"/>
        </w:rPr>
        <w:t>Pemrograman</w:t>
      </w:r>
      <w:proofErr w:type="spellEnd"/>
      <w:r w:rsidRPr="00D85F50">
        <w:rPr>
          <w:lang w:val="en-US"/>
        </w:rPr>
        <w:t xml:space="preserve"> JAVA</w:t>
      </w:r>
      <w:bookmarkEnd w:id="161"/>
      <w:bookmarkEnd w:id="162"/>
    </w:p>
    <w:p w14:paraId="425D6C94" w14:textId="151B36CB" w:rsidR="009A50AD" w:rsidRPr="009A50AD" w:rsidRDefault="009A50AD" w:rsidP="009A50AD">
      <w:pPr>
        <w:ind w:firstLine="709"/>
      </w:pPr>
      <w:r>
        <w:t xml:space="preserve">Bahasa </w:t>
      </w:r>
      <w:proofErr w:type="spellStart"/>
      <w:r>
        <w:t>pemrograman</w:t>
      </w:r>
      <w:proofErr w:type="spellEnd"/>
      <w:r>
        <w:t xml:space="preserve"> JAVA </w:t>
      </w:r>
      <w:proofErr w:type="spellStart"/>
      <w:r>
        <w:t>dikembangkan</w:t>
      </w:r>
      <w:proofErr w:type="spellEnd"/>
      <w:r>
        <w:t xml:space="preserve"> oleh </w:t>
      </w:r>
      <w:proofErr w:type="spellStart"/>
      <w:r>
        <w:t>sebuah</w:t>
      </w:r>
      <w:proofErr w:type="spellEnd"/>
      <w:r>
        <w:t xml:space="preserve"> </w:t>
      </w:r>
      <w:proofErr w:type="spellStart"/>
      <w:r>
        <w:t>tim</w:t>
      </w:r>
      <w:proofErr w:type="spellEnd"/>
      <w:r>
        <w:t xml:space="preserve"> yang </w:t>
      </w:r>
      <w:proofErr w:type="spellStart"/>
      <w:r>
        <w:t>diketuai</w:t>
      </w:r>
      <w:proofErr w:type="spellEnd"/>
      <w:r>
        <w:t xml:space="preserve"> oleh James Gosling di </w:t>
      </w:r>
      <w:r w:rsidRPr="009352A8">
        <w:rPr>
          <w:i/>
          <w:iCs/>
        </w:rPr>
        <w:t>Sun Microsystem</w:t>
      </w:r>
      <w:r>
        <w:t xml:space="preserve"> yang </w:t>
      </w:r>
      <w:proofErr w:type="spellStart"/>
      <w:r>
        <w:t>awalnya</w:t>
      </w:r>
      <w:proofErr w:type="spellEnd"/>
      <w:r>
        <w:t xml:space="preserve"> </w:t>
      </w:r>
      <w:proofErr w:type="spellStart"/>
      <w:r>
        <w:t>disebut</w:t>
      </w:r>
      <w:proofErr w:type="spellEnd"/>
      <w:r>
        <w:t xml:space="preserve"> </w:t>
      </w:r>
      <w:proofErr w:type="spellStart"/>
      <w:r>
        <w:t>dengan</w:t>
      </w:r>
      <w:proofErr w:type="spellEnd"/>
      <w:r>
        <w:t xml:space="preserve"> </w:t>
      </w:r>
      <w:r w:rsidRPr="009352A8">
        <w:rPr>
          <w:i/>
          <w:iCs/>
        </w:rPr>
        <w:t>Oak</w:t>
      </w:r>
      <w:r>
        <w:t xml:space="preserve">. Bahasa </w:t>
      </w:r>
      <w:proofErr w:type="spellStart"/>
      <w:r>
        <w:t>pemrograman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aplikasi-aplikasi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baik</w:t>
      </w:r>
      <w:proofErr w:type="spellEnd"/>
      <w:r>
        <w:t xml:space="preserve"> </w:t>
      </w:r>
      <w:proofErr w:type="spellStart"/>
      <w:r>
        <w:t>aplikasi</w:t>
      </w:r>
      <w:proofErr w:type="spellEnd"/>
      <w:r>
        <w:t xml:space="preserve"> pada desktop </w:t>
      </w:r>
      <w:proofErr w:type="spellStart"/>
      <w:r>
        <w:t>ataupun</w:t>
      </w:r>
      <w:proofErr w:type="spellEnd"/>
      <w:r>
        <w:t xml:space="preserve"> pada server. </w:t>
      </w:r>
      <w:proofErr w:type="spellStart"/>
      <w:r>
        <w:t>Spesifikasi</w:t>
      </w:r>
      <w:proofErr w:type="spellEnd"/>
      <w:r>
        <w:t xml:space="preserve"> </w:t>
      </w:r>
      <w:proofErr w:type="spellStart"/>
      <w:r>
        <w:t>bahasa</w:t>
      </w:r>
      <w:proofErr w:type="spellEnd"/>
      <w:r>
        <w:t xml:space="preserve"> JAVA </w:t>
      </w:r>
      <w:proofErr w:type="spellStart"/>
      <w:r>
        <w:t>secara</w:t>
      </w:r>
      <w:proofErr w:type="spellEnd"/>
      <w:r>
        <w:t xml:space="preserve"> </w:t>
      </w:r>
      <w:proofErr w:type="spellStart"/>
      <w:r>
        <w:t>utuh</w:t>
      </w:r>
      <w:proofErr w:type="spellEnd"/>
      <w:r>
        <w:t xml:space="preserve"> </w:t>
      </w:r>
      <w:proofErr w:type="spellStart"/>
      <w:r>
        <w:t>dapat</w:t>
      </w:r>
      <w:proofErr w:type="spellEnd"/>
      <w:r>
        <w:t xml:space="preserve"> </w:t>
      </w:r>
      <w:proofErr w:type="spellStart"/>
      <w:r>
        <w:t>dilihat</w:t>
      </w:r>
      <w:proofErr w:type="spellEnd"/>
      <w:r>
        <w:t xml:space="preserve"> pada API (</w:t>
      </w:r>
      <w:r>
        <w:rPr>
          <w:i/>
          <w:iCs/>
        </w:rPr>
        <w:t>Application program interface</w:t>
      </w:r>
      <w:r>
        <w:t xml:space="preserve">) yang </w:t>
      </w:r>
      <w:proofErr w:type="spellStart"/>
      <w:r>
        <w:t>memuat</w:t>
      </w:r>
      <w:proofErr w:type="spellEnd"/>
      <w:r>
        <w:t xml:space="preserve"> </w:t>
      </w:r>
      <w:proofErr w:type="spellStart"/>
      <w:r>
        <w:t>seluruh</w:t>
      </w:r>
      <w:proofErr w:type="spellEnd"/>
      <w:r>
        <w:t xml:space="preserve"> </w:t>
      </w:r>
      <w:proofErr w:type="spellStart"/>
      <w:r>
        <w:t>kelas</w:t>
      </w:r>
      <w:proofErr w:type="spellEnd"/>
      <w:r>
        <w:t xml:space="preserve"> dan </w:t>
      </w:r>
      <w:proofErr w:type="spellStart"/>
      <w:r>
        <w:t>antarmuka</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untuk</w:t>
      </w:r>
      <w:proofErr w:type="spellEnd"/>
      <w:r>
        <w:t xml:space="preserve"> </w:t>
      </w:r>
      <w:proofErr w:type="spellStart"/>
      <w:r>
        <w:t>mengembangkan</w:t>
      </w:r>
      <w:proofErr w:type="spellEnd"/>
      <w:r>
        <w:t xml:space="preserve"> program JAVA. Bahasa </w:t>
      </w:r>
      <w:proofErr w:type="spellStart"/>
      <w:r>
        <w:t>pemrograman</w:t>
      </w:r>
      <w:proofErr w:type="spellEnd"/>
      <w:r>
        <w:t xml:space="preserve"> </w:t>
      </w:r>
      <w:proofErr w:type="spellStart"/>
      <w:r>
        <w:t>ini</w:t>
      </w:r>
      <w:proofErr w:type="spellEnd"/>
      <w:r>
        <w:t xml:space="preserve"> </w:t>
      </w:r>
      <w:proofErr w:type="spellStart"/>
      <w:r>
        <w:t>berorientasikan</w:t>
      </w:r>
      <w:proofErr w:type="spellEnd"/>
      <w:r>
        <w:t xml:space="preserve"> </w:t>
      </w:r>
      <w:proofErr w:type="spellStart"/>
      <w:r>
        <w:t>objek</w:t>
      </w:r>
      <w:proofErr w:type="spellEnd"/>
      <w:r>
        <w:t xml:space="preserve"> dan </w:t>
      </w:r>
      <w:proofErr w:type="spellStart"/>
      <w:r>
        <w:t>bersifat</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modifikasi</w:t>
      </w:r>
      <w:proofErr w:type="spellEnd"/>
      <w:r>
        <w:t xml:space="preserve"> </w:t>
      </w:r>
      <w:proofErr w:type="spellStart"/>
      <w:r>
        <w:t>atau</w:t>
      </w:r>
      <w:proofErr w:type="spellEnd"/>
      <w:r>
        <w:t xml:space="preserve"> </w:t>
      </w:r>
      <w:proofErr w:type="spellStart"/>
      <w:r>
        <w:t>pengembangan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pengguna</w:t>
      </w:r>
      <w:proofErr w:type="spellEnd"/>
    </w:p>
    <w:p w14:paraId="62D433CB" w14:textId="5D7CC41A" w:rsidR="00AD39F4" w:rsidRDefault="00AD39F4" w:rsidP="00FF2590">
      <w:pPr>
        <w:pStyle w:val="Heading3"/>
        <w:numPr>
          <w:ilvl w:val="0"/>
          <w:numId w:val="17"/>
        </w:numPr>
        <w:ind w:left="709" w:hanging="709"/>
        <w:rPr>
          <w:lang w:val="en-US"/>
        </w:rPr>
      </w:pPr>
      <w:bookmarkStart w:id="163" w:name="_Toc80034226"/>
      <w:bookmarkStart w:id="164" w:name="_Toc83115728"/>
      <w:r>
        <w:rPr>
          <w:lang w:val="en-US"/>
        </w:rPr>
        <w:t>RFID</w:t>
      </w:r>
      <w:bookmarkEnd w:id="163"/>
      <w:bookmarkEnd w:id="164"/>
    </w:p>
    <w:p w14:paraId="2DFA14A1" w14:textId="265B3241" w:rsidR="002052BC" w:rsidRPr="002052BC" w:rsidRDefault="002052BC" w:rsidP="002052BC">
      <w:pPr>
        <w:ind w:firstLine="709"/>
      </w:pPr>
      <w:r w:rsidRPr="002052BC">
        <w:t xml:space="preserve">RFID </w:t>
      </w:r>
      <w:proofErr w:type="spellStart"/>
      <w:r w:rsidRPr="002052BC">
        <w:t>atau</w:t>
      </w:r>
      <w:proofErr w:type="spellEnd"/>
      <w:r w:rsidRPr="002052BC">
        <w:t xml:space="preserve"> </w:t>
      </w:r>
      <w:r w:rsidRPr="001A73FB">
        <w:rPr>
          <w:i/>
          <w:iCs/>
        </w:rPr>
        <w:t>Radio Frequency Identification</w:t>
      </w:r>
      <w:r w:rsidRPr="002052BC">
        <w:t xml:space="preserve"> </w:t>
      </w:r>
      <w:proofErr w:type="spellStart"/>
      <w:r w:rsidRPr="002052BC">
        <w:t>merupakan</w:t>
      </w:r>
      <w:proofErr w:type="spellEnd"/>
      <w:r w:rsidRPr="002052BC">
        <w:t xml:space="preserve"> </w:t>
      </w:r>
      <w:proofErr w:type="spellStart"/>
      <w:r w:rsidRPr="002052BC">
        <w:t>teknologi</w:t>
      </w:r>
      <w:proofErr w:type="spellEnd"/>
      <w:r w:rsidRPr="002052BC">
        <w:t xml:space="preserve"> yang </w:t>
      </w:r>
      <w:proofErr w:type="spellStart"/>
      <w:r w:rsidRPr="002052BC">
        <w:t>memanfaatkan</w:t>
      </w:r>
      <w:proofErr w:type="spellEnd"/>
      <w:r w:rsidRPr="002052BC">
        <w:t xml:space="preserve"> </w:t>
      </w:r>
      <w:proofErr w:type="spellStart"/>
      <w:r w:rsidRPr="002052BC">
        <w:t>gelombang</w:t>
      </w:r>
      <w:proofErr w:type="spellEnd"/>
      <w:r w:rsidRPr="002052BC">
        <w:t xml:space="preserve"> </w:t>
      </w:r>
      <w:proofErr w:type="spellStart"/>
      <w:r w:rsidRPr="002052BC">
        <w:t>elektromagnetik</w:t>
      </w:r>
      <w:proofErr w:type="spellEnd"/>
      <w:r w:rsidRPr="002052BC">
        <w:t xml:space="preserve"> </w:t>
      </w:r>
      <w:proofErr w:type="spellStart"/>
      <w:r w:rsidRPr="002052BC">
        <w:t>untuk</w:t>
      </w:r>
      <w:proofErr w:type="spellEnd"/>
      <w:r w:rsidRPr="002052BC">
        <w:t xml:space="preserve"> </w:t>
      </w:r>
      <w:proofErr w:type="spellStart"/>
      <w:r w:rsidRPr="002052BC">
        <w:t>berkomunikasi</w:t>
      </w:r>
      <w:proofErr w:type="spellEnd"/>
      <w:r w:rsidRPr="002052BC">
        <w:t xml:space="preserve">. </w:t>
      </w:r>
      <w:proofErr w:type="spellStart"/>
      <w:r w:rsidRPr="002052BC">
        <w:t>Gelombang</w:t>
      </w:r>
      <w:proofErr w:type="spellEnd"/>
      <w:r w:rsidRPr="002052BC">
        <w:t xml:space="preserve"> </w:t>
      </w:r>
      <w:proofErr w:type="spellStart"/>
      <w:r w:rsidRPr="002052BC">
        <w:t>tersebut</w:t>
      </w:r>
      <w:proofErr w:type="spellEnd"/>
      <w:r w:rsidRPr="002052BC">
        <w:t xml:space="preserve"> </w:t>
      </w:r>
      <w:proofErr w:type="spellStart"/>
      <w:r w:rsidRPr="002052BC">
        <w:t>digunakan</w:t>
      </w:r>
      <w:proofErr w:type="spellEnd"/>
      <w:r w:rsidRPr="002052BC">
        <w:t xml:space="preserve"> </w:t>
      </w:r>
      <w:proofErr w:type="spellStart"/>
      <w:r w:rsidRPr="002052BC">
        <w:t>untuk</w:t>
      </w:r>
      <w:proofErr w:type="spellEnd"/>
      <w:r w:rsidRPr="002052BC">
        <w:t xml:space="preserve"> </w:t>
      </w:r>
      <w:proofErr w:type="spellStart"/>
      <w:r w:rsidRPr="002052BC">
        <w:t>merubah</w:t>
      </w:r>
      <w:proofErr w:type="spellEnd"/>
      <w:r w:rsidRPr="002052BC">
        <w:t xml:space="preserve"> data </w:t>
      </w:r>
      <w:proofErr w:type="spellStart"/>
      <w:r w:rsidRPr="002052BC">
        <w:t>antara</w:t>
      </w:r>
      <w:proofErr w:type="spellEnd"/>
      <w:r w:rsidRPr="002052BC">
        <w:t xml:space="preserve"> terminal </w:t>
      </w:r>
      <w:proofErr w:type="spellStart"/>
      <w:r w:rsidRPr="002052BC">
        <w:t>dengan</w:t>
      </w:r>
      <w:proofErr w:type="spellEnd"/>
      <w:r w:rsidRPr="002052BC">
        <w:t xml:space="preserve"> </w:t>
      </w:r>
      <w:proofErr w:type="spellStart"/>
      <w:r w:rsidRPr="002052BC">
        <w:t>suatu</w:t>
      </w:r>
      <w:proofErr w:type="spellEnd"/>
      <w:r w:rsidRPr="002052BC">
        <w:t xml:space="preserve"> </w:t>
      </w:r>
      <w:proofErr w:type="spellStart"/>
      <w:r w:rsidRPr="002052BC">
        <w:t>objek</w:t>
      </w:r>
      <w:proofErr w:type="spellEnd"/>
      <w:r w:rsidRPr="002052BC">
        <w:t xml:space="preserve"> agar </w:t>
      </w:r>
      <w:proofErr w:type="spellStart"/>
      <w:r w:rsidRPr="002052BC">
        <w:t>dapat</w:t>
      </w:r>
      <w:proofErr w:type="spellEnd"/>
      <w:r w:rsidRPr="002052BC">
        <w:t xml:space="preserve"> </w:t>
      </w:r>
      <w:proofErr w:type="spellStart"/>
      <w:r w:rsidRPr="002052BC">
        <w:t>dilakukan</w:t>
      </w:r>
      <w:proofErr w:type="spellEnd"/>
      <w:r w:rsidRPr="002052BC">
        <w:t xml:space="preserve"> </w:t>
      </w:r>
      <w:proofErr w:type="spellStart"/>
      <w:r w:rsidRPr="002052BC">
        <w:t>identifikasi</w:t>
      </w:r>
      <w:proofErr w:type="spellEnd"/>
      <w:r w:rsidRPr="002052BC">
        <w:t xml:space="preserve"> </w:t>
      </w:r>
      <w:proofErr w:type="spellStart"/>
      <w:r w:rsidRPr="002052BC">
        <w:t>atau</w:t>
      </w:r>
      <w:proofErr w:type="spellEnd"/>
      <w:r w:rsidRPr="002052BC">
        <w:t xml:space="preserve"> </w:t>
      </w:r>
      <w:proofErr w:type="spellStart"/>
      <w:r w:rsidRPr="002052BC">
        <w:t>pengenalan</w:t>
      </w:r>
      <w:proofErr w:type="spellEnd"/>
      <w:r w:rsidRPr="002052BC">
        <w:t xml:space="preserve"> </w:t>
      </w:r>
      <w:proofErr w:type="spellStart"/>
      <w:r w:rsidRPr="002052BC">
        <w:t>melalui</w:t>
      </w:r>
      <w:proofErr w:type="spellEnd"/>
      <w:r w:rsidRPr="002052BC">
        <w:t xml:space="preserve"> </w:t>
      </w:r>
      <w:proofErr w:type="spellStart"/>
      <w:r w:rsidRPr="002052BC">
        <w:t>penggunaan</w:t>
      </w:r>
      <w:proofErr w:type="spellEnd"/>
      <w:r w:rsidRPr="002052BC">
        <w:t xml:space="preserve"> </w:t>
      </w:r>
      <w:proofErr w:type="spellStart"/>
      <w:r w:rsidRPr="002052BC">
        <w:t>suatu</w:t>
      </w:r>
      <w:proofErr w:type="spellEnd"/>
      <w:r w:rsidRPr="002052BC">
        <w:t xml:space="preserve"> </w:t>
      </w:r>
      <w:proofErr w:type="spellStart"/>
      <w:r w:rsidRPr="002052BC">
        <w:t>alat</w:t>
      </w:r>
      <w:proofErr w:type="spellEnd"/>
      <w:r w:rsidRPr="002052BC">
        <w:t xml:space="preserve"> yang </w:t>
      </w:r>
      <w:proofErr w:type="spellStart"/>
      <w:r w:rsidRPr="002052BC">
        <w:t>bernama</w:t>
      </w:r>
      <w:proofErr w:type="spellEnd"/>
      <w:r w:rsidRPr="002052BC">
        <w:t xml:space="preserve"> RFID tag. </w:t>
      </w:r>
      <w:proofErr w:type="spellStart"/>
      <w:r w:rsidRPr="002052BC">
        <w:t>Untuk</w:t>
      </w:r>
      <w:proofErr w:type="spellEnd"/>
      <w:r w:rsidRPr="002052BC">
        <w:t xml:space="preserve"> </w:t>
      </w:r>
      <w:proofErr w:type="spellStart"/>
      <w:r w:rsidRPr="002052BC">
        <w:t>saat</w:t>
      </w:r>
      <w:proofErr w:type="spellEnd"/>
      <w:r w:rsidRPr="002052BC">
        <w:t xml:space="preserve"> </w:t>
      </w:r>
      <w:proofErr w:type="spellStart"/>
      <w:r w:rsidRPr="002052BC">
        <w:t>ini</w:t>
      </w:r>
      <w:proofErr w:type="spellEnd"/>
      <w:r w:rsidRPr="002052BC">
        <w:t xml:space="preserve"> </w:t>
      </w:r>
      <w:proofErr w:type="spellStart"/>
      <w:r w:rsidRPr="002052BC">
        <w:t>penggunaan</w:t>
      </w:r>
      <w:proofErr w:type="spellEnd"/>
      <w:r w:rsidRPr="002052BC">
        <w:t xml:space="preserve"> RFID </w:t>
      </w:r>
      <w:proofErr w:type="spellStart"/>
      <w:r w:rsidRPr="002052BC">
        <w:t>sudah</w:t>
      </w:r>
      <w:proofErr w:type="spellEnd"/>
      <w:r w:rsidRPr="002052BC">
        <w:t xml:space="preserve"> </w:t>
      </w:r>
      <w:proofErr w:type="spellStart"/>
      <w:r w:rsidRPr="002052BC">
        <w:t>banyak</w:t>
      </w:r>
      <w:proofErr w:type="spellEnd"/>
      <w:r w:rsidRPr="002052BC">
        <w:t xml:space="preserve"> </w:t>
      </w:r>
      <w:proofErr w:type="spellStart"/>
      <w:r w:rsidRPr="002052BC">
        <w:t>dipakai</w:t>
      </w:r>
      <w:proofErr w:type="spellEnd"/>
      <w:r w:rsidRPr="002052BC">
        <w:t xml:space="preserve"> </w:t>
      </w:r>
      <w:proofErr w:type="spellStart"/>
      <w:r w:rsidRPr="002052BC">
        <w:t>karena</w:t>
      </w:r>
      <w:proofErr w:type="spellEnd"/>
      <w:r w:rsidRPr="002052BC">
        <w:t xml:space="preserve"> </w:t>
      </w:r>
      <w:proofErr w:type="spellStart"/>
      <w:r w:rsidRPr="002052BC">
        <w:t>harga</w:t>
      </w:r>
      <w:proofErr w:type="spellEnd"/>
      <w:r w:rsidRPr="002052BC">
        <w:t xml:space="preserve"> yang </w:t>
      </w:r>
      <w:proofErr w:type="spellStart"/>
      <w:r w:rsidRPr="002052BC">
        <w:t>cukup</w:t>
      </w:r>
      <w:proofErr w:type="spellEnd"/>
      <w:r w:rsidRPr="002052BC">
        <w:t xml:space="preserve"> </w:t>
      </w:r>
      <w:proofErr w:type="spellStart"/>
      <w:r w:rsidRPr="002052BC">
        <w:t>murah</w:t>
      </w:r>
      <w:proofErr w:type="spellEnd"/>
      <w:r w:rsidRPr="002052BC">
        <w:t xml:space="preserve"> </w:t>
      </w:r>
      <w:proofErr w:type="spellStart"/>
      <w:r w:rsidRPr="002052BC">
        <w:t>dengan</w:t>
      </w:r>
      <w:proofErr w:type="spellEnd"/>
      <w:r w:rsidRPr="002052BC">
        <w:t xml:space="preserve"> proses yang </w:t>
      </w:r>
      <w:proofErr w:type="spellStart"/>
      <w:r w:rsidRPr="002052BC">
        <w:t>singkat</w:t>
      </w:r>
      <w:proofErr w:type="spellEnd"/>
      <w:r w:rsidRPr="002052BC">
        <w:t xml:space="preserve"> </w:t>
      </w:r>
      <w:proofErr w:type="spellStart"/>
      <w:r w:rsidRPr="002052BC">
        <w:t>seperti</w:t>
      </w:r>
      <w:proofErr w:type="spellEnd"/>
      <w:r w:rsidRPr="002052BC">
        <w:t xml:space="preserve"> pada </w:t>
      </w:r>
      <w:proofErr w:type="spellStart"/>
      <w:r w:rsidRPr="002052BC">
        <w:t>perusahaan</w:t>
      </w:r>
      <w:proofErr w:type="spellEnd"/>
      <w:r w:rsidRPr="002052BC">
        <w:t xml:space="preserve">, supermarket, </w:t>
      </w:r>
      <w:proofErr w:type="spellStart"/>
      <w:r w:rsidRPr="002052BC">
        <w:t>rumah</w:t>
      </w:r>
      <w:proofErr w:type="spellEnd"/>
      <w:r w:rsidRPr="002052BC">
        <w:t xml:space="preserve"> </w:t>
      </w:r>
      <w:proofErr w:type="spellStart"/>
      <w:r w:rsidRPr="002052BC">
        <w:t>sakit</w:t>
      </w:r>
      <w:proofErr w:type="spellEnd"/>
      <w:r w:rsidRPr="002052BC">
        <w:t xml:space="preserve">, </w:t>
      </w:r>
      <w:proofErr w:type="spellStart"/>
      <w:r w:rsidRPr="002052BC">
        <w:t>sekolah</w:t>
      </w:r>
      <w:proofErr w:type="spellEnd"/>
      <w:r w:rsidRPr="002052BC">
        <w:t xml:space="preserve"> dan </w:t>
      </w:r>
      <w:proofErr w:type="spellStart"/>
      <w:r w:rsidRPr="002052BC">
        <w:t>masih</w:t>
      </w:r>
      <w:proofErr w:type="spellEnd"/>
      <w:r w:rsidRPr="002052BC">
        <w:t xml:space="preserve"> </w:t>
      </w:r>
      <w:proofErr w:type="spellStart"/>
      <w:r w:rsidRPr="002052BC">
        <w:t>banyak</w:t>
      </w:r>
      <w:proofErr w:type="spellEnd"/>
      <w:r w:rsidRPr="002052BC">
        <w:t xml:space="preserve"> </w:t>
      </w:r>
      <w:proofErr w:type="spellStart"/>
      <w:r w:rsidRPr="002052BC">
        <w:t>lainnya</w:t>
      </w:r>
      <w:proofErr w:type="spellEnd"/>
      <w:r w:rsidRPr="002052BC">
        <w:t xml:space="preserve">. </w:t>
      </w:r>
      <w:proofErr w:type="spellStart"/>
      <w:r w:rsidRPr="002052BC">
        <w:t>Klasifikasi</w:t>
      </w:r>
      <w:proofErr w:type="spellEnd"/>
      <w:r w:rsidRPr="002052BC">
        <w:t xml:space="preserve"> </w:t>
      </w:r>
      <w:proofErr w:type="spellStart"/>
      <w:r w:rsidRPr="002052BC">
        <w:t>teknologi</w:t>
      </w:r>
      <w:proofErr w:type="spellEnd"/>
      <w:r w:rsidRPr="002052BC">
        <w:t xml:space="preserve"> RFID </w:t>
      </w:r>
      <w:proofErr w:type="spellStart"/>
      <w:r w:rsidRPr="002052BC">
        <w:t>didasarkan</w:t>
      </w:r>
      <w:proofErr w:type="spellEnd"/>
      <w:r w:rsidRPr="002052BC">
        <w:t xml:space="preserve"> </w:t>
      </w:r>
      <w:proofErr w:type="spellStart"/>
      <w:r w:rsidRPr="002052BC">
        <w:t>atas</w:t>
      </w:r>
      <w:proofErr w:type="spellEnd"/>
      <w:r w:rsidRPr="002052BC">
        <w:t xml:space="preserve"> 3 </w:t>
      </w:r>
      <w:proofErr w:type="spellStart"/>
      <w:r w:rsidRPr="002052BC">
        <w:t>tingkatan</w:t>
      </w:r>
      <w:proofErr w:type="spellEnd"/>
      <w:r w:rsidRPr="002052BC">
        <w:t xml:space="preserve"> </w:t>
      </w:r>
      <w:proofErr w:type="spellStart"/>
      <w:r w:rsidRPr="002052BC">
        <w:t>frekuensi</w:t>
      </w:r>
      <w:proofErr w:type="spellEnd"/>
      <w:r w:rsidRPr="002052BC">
        <w:t xml:space="preserve"> </w:t>
      </w:r>
      <w:proofErr w:type="spellStart"/>
      <w:r w:rsidRPr="002052BC">
        <w:t>yaitu</w:t>
      </w:r>
      <w:proofErr w:type="spellEnd"/>
      <w:r w:rsidRPr="002052BC">
        <w:t xml:space="preserve">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w:t>
      </w:r>
      <w:proofErr w:type="spellStart"/>
      <w:r w:rsidRPr="002052BC">
        <w:t>Sedangkan</w:t>
      </w:r>
      <w:proofErr w:type="spellEnd"/>
      <w:r w:rsidRPr="002052BC">
        <w:t xml:space="preserve"> </w:t>
      </w:r>
      <w:proofErr w:type="spellStart"/>
      <w:r w:rsidRPr="002052BC">
        <w:t>untuk</w:t>
      </w:r>
      <w:proofErr w:type="spellEnd"/>
      <w:r w:rsidRPr="002052BC">
        <w:t xml:space="preserve"> </w:t>
      </w:r>
      <w:proofErr w:type="spellStart"/>
      <w:r w:rsidRPr="002052BC">
        <w:t>klasifikasi</w:t>
      </w:r>
      <w:proofErr w:type="spellEnd"/>
      <w:r w:rsidRPr="002052BC">
        <w:t xml:space="preserve"> </w:t>
      </w:r>
      <w:proofErr w:type="spellStart"/>
      <w:r w:rsidRPr="002052BC">
        <w:t>berdasarkan</w:t>
      </w:r>
      <w:proofErr w:type="spellEnd"/>
      <w:r w:rsidRPr="002052BC">
        <w:t xml:space="preserve"> </w:t>
      </w:r>
      <w:proofErr w:type="spellStart"/>
      <w:r w:rsidRPr="002052BC">
        <w:t>kemampuan</w:t>
      </w:r>
      <w:proofErr w:type="spellEnd"/>
      <w:r w:rsidRPr="002052BC">
        <w:t xml:space="preserve"> </w:t>
      </w:r>
      <w:proofErr w:type="spellStart"/>
      <w:r w:rsidRPr="002052BC">
        <w:t>pengiriman</w:t>
      </w:r>
      <w:proofErr w:type="spellEnd"/>
      <w:r w:rsidRPr="002052BC">
        <w:t xml:space="preserve"> </w:t>
      </w:r>
      <w:proofErr w:type="spellStart"/>
      <w:r w:rsidRPr="002052BC">
        <w:t>sinyal</w:t>
      </w:r>
      <w:proofErr w:type="spellEnd"/>
      <w:r w:rsidRPr="002052BC">
        <w:t xml:space="preserve"> </w:t>
      </w:r>
      <w:proofErr w:type="spellStart"/>
      <w:r w:rsidRPr="002052BC">
        <w:t>dibedakan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sistem</w:t>
      </w:r>
      <w:proofErr w:type="spellEnd"/>
      <w:r w:rsidRPr="002052BC">
        <w:t xml:space="preserve"> </w:t>
      </w:r>
      <w:proofErr w:type="spellStart"/>
      <w:r w:rsidRPr="002052BC">
        <w:t>yaitu</w:t>
      </w:r>
      <w:proofErr w:type="spellEnd"/>
      <w:r w:rsidRPr="002052BC">
        <w:t xml:space="preserve"> </w:t>
      </w:r>
      <w:proofErr w:type="spellStart"/>
      <w:r w:rsidRPr="002052BC">
        <w:t>sistem</w:t>
      </w:r>
      <w:proofErr w:type="spellEnd"/>
      <w:r w:rsidRPr="002052BC">
        <w:t xml:space="preserve"> </w:t>
      </w:r>
      <w:proofErr w:type="spellStart"/>
      <w:r w:rsidRPr="002052BC">
        <w:t>aktif</w:t>
      </w:r>
      <w:proofErr w:type="spellEnd"/>
      <w:r w:rsidRPr="002052BC">
        <w:t xml:space="preserve"> dan </w:t>
      </w:r>
      <w:proofErr w:type="spellStart"/>
      <w:r w:rsidRPr="002052BC">
        <w:t>sistem</w:t>
      </w:r>
      <w:proofErr w:type="spellEnd"/>
      <w:r w:rsidRPr="002052BC">
        <w:t xml:space="preserve"> </w:t>
      </w:r>
      <w:proofErr w:type="spellStart"/>
      <w:r w:rsidRPr="002052BC">
        <w:t>pasif</w:t>
      </w:r>
      <w:proofErr w:type="spellEnd"/>
      <w:r w:rsidRPr="002052BC">
        <w:t xml:space="preserve">. RFID </w:t>
      </w:r>
      <w:proofErr w:type="spellStart"/>
      <w:r w:rsidRPr="002052BC">
        <w:t>terbagi</w:t>
      </w:r>
      <w:proofErr w:type="spellEnd"/>
      <w:r w:rsidRPr="002052BC">
        <w:t xml:space="preserve"> </w:t>
      </w:r>
      <w:proofErr w:type="spellStart"/>
      <w:r w:rsidRPr="002052BC">
        <w:t>menjadi</w:t>
      </w:r>
      <w:proofErr w:type="spellEnd"/>
      <w:r w:rsidRPr="002052BC">
        <w:t xml:space="preserve"> 2 </w:t>
      </w:r>
      <w:proofErr w:type="spellStart"/>
      <w:r w:rsidRPr="002052BC">
        <w:t>sistem</w:t>
      </w:r>
      <w:proofErr w:type="spellEnd"/>
      <w:r w:rsidRPr="002052BC">
        <w:t xml:space="preserve"> </w:t>
      </w:r>
      <w:proofErr w:type="spellStart"/>
      <w:r w:rsidRPr="002052BC">
        <w:t>yaitu</w:t>
      </w:r>
      <w:proofErr w:type="spellEnd"/>
      <w:r w:rsidRPr="002052BC">
        <w:t xml:space="preserve"> RFID Tag </w:t>
      </w:r>
      <w:proofErr w:type="spellStart"/>
      <w:r w:rsidRPr="002052BC">
        <w:t>atau</w:t>
      </w:r>
      <w:proofErr w:type="spellEnd"/>
      <w:r w:rsidRPr="002052BC">
        <w:t xml:space="preserve"> transponder dan RFID</w:t>
      </w:r>
      <w:r w:rsidRPr="001E05E1">
        <w:rPr>
          <w:i/>
          <w:iCs/>
        </w:rPr>
        <w:t xml:space="preserve"> Reader</w:t>
      </w:r>
      <w:r w:rsidRPr="002052BC">
        <w:t xml:space="preserve"> </w:t>
      </w:r>
      <w:proofErr w:type="spellStart"/>
      <w:r w:rsidRPr="002052BC">
        <w:t>atau</w:t>
      </w:r>
      <w:proofErr w:type="spellEnd"/>
      <w:r w:rsidRPr="002052BC">
        <w:t xml:space="preserve">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w:t>
      </w:r>
      <w:proofErr w:type="spellStart"/>
      <w:r w:rsidRPr="002052BC">
        <w:t>Saat</w:t>
      </w:r>
      <w:proofErr w:type="spellEnd"/>
      <w:r w:rsidRPr="002052BC">
        <w:t xml:space="preserve"> </w:t>
      </w:r>
      <w:proofErr w:type="spellStart"/>
      <w:r w:rsidRPr="002052BC">
        <w:t>pemindaian</w:t>
      </w:r>
      <w:proofErr w:type="spellEnd"/>
      <w:r w:rsidRPr="002052BC">
        <w:t xml:space="preserve"> data, </w:t>
      </w:r>
      <w:r w:rsidRPr="001E05E1">
        <w:rPr>
          <w:i/>
          <w:iCs/>
        </w:rPr>
        <w:t xml:space="preserve">Reader </w:t>
      </w:r>
      <w:proofErr w:type="spellStart"/>
      <w:r w:rsidRPr="002052BC">
        <w:t>membaca</w:t>
      </w:r>
      <w:proofErr w:type="spellEnd"/>
      <w:r w:rsidRPr="002052BC">
        <w:t xml:space="preserve"> </w:t>
      </w:r>
      <w:proofErr w:type="spellStart"/>
      <w:r w:rsidRPr="002052BC">
        <w:t>sinyal</w:t>
      </w:r>
      <w:proofErr w:type="spellEnd"/>
      <w:r w:rsidRPr="002052BC">
        <w:t xml:space="preserve"> yang </w:t>
      </w:r>
      <w:proofErr w:type="spellStart"/>
      <w:r w:rsidRPr="002052BC">
        <w:t>diberikan</w:t>
      </w:r>
      <w:proofErr w:type="spellEnd"/>
      <w:r w:rsidRPr="002052BC">
        <w:t xml:space="preserve">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xml:space="preserve">. </w:t>
      </w:r>
      <w:proofErr w:type="spellStart"/>
      <w:r w:rsidRPr="002052BC">
        <w:t>Dibandingkan</w:t>
      </w:r>
      <w:proofErr w:type="spellEnd"/>
      <w:r w:rsidRPr="002052BC">
        <w:t xml:space="preserve"> </w:t>
      </w:r>
      <w:proofErr w:type="spellStart"/>
      <w:r w:rsidRPr="002052BC">
        <w:t>dengan</w:t>
      </w:r>
      <w:proofErr w:type="spellEnd"/>
      <w:r w:rsidRPr="002052BC">
        <w:t xml:space="preserve"> </w:t>
      </w:r>
      <w:proofErr w:type="spellStart"/>
      <w:r w:rsidRPr="002052BC">
        <w:t>sistem</w:t>
      </w:r>
      <w:proofErr w:type="spellEnd"/>
      <w:r w:rsidRPr="002052BC">
        <w:t xml:space="preserve"> </w:t>
      </w:r>
      <w:proofErr w:type="spellStart"/>
      <w:r w:rsidRPr="002052BC">
        <w:t>identifikasi</w:t>
      </w:r>
      <w:proofErr w:type="spellEnd"/>
      <w:r w:rsidRPr="002052BC">
        <w:t xml:space="preserve"> </w:t>
      </w:r>
      <w:proofErr w:type="spellStart"/>
      <w:r w:rsidRPr="002052BC">
        <w:t>lainnya</w:t>
      </w:r>
      <w:proofErr w:type="spellEnd"/>
      <w:r w:rsidRPr="002052BC">
        <w:t xml:space="preserve"> </w:t>
      </w:r>
      <w:proofErr w:type="spellStart"/>
      <w:r w:rsidRPr="002052BC">
        <w:t>seperti</w:t>
      </w:r>
      <w:proofErr w:type="spellEnd"/>
      <w:r w:rsidRPr="002052BC">
        <w:t xml:space="preserve"> barcode dan </w:t>
      </w:r>
      <w:proofErr w:type="spellStart"/>
      <w:r w:rsidRPr="002052BC">
        <w:t>kartu</w:t>
      </w:r>
      <w:proofErr w:type="spellEnd"/>
      <w:r w:rsidRPr="002052BC">
        <w:t xml:space="preserve"> </w:t>
      </w:r>
      <w:proofErr w:type="spellStart"/>
      <w:r w:rsidRPr="002052BC">
        <w:t>magnetis</w:t>
      </w:r>
      <w:proofErr w:type="spellEnd"/>
      <w:r w:rsidRPr="002052BC">
        <w:t xml:space="preserve">, </w:t>
      </w:r>
      <w:proofErr w:type="spellStart"/>
      <w:r w:rsidRPr="002052BC">
        <w:t>fitur-fitur</w:t>
      </w:r>
      <w:proofErr w:type="spellEnd"/>
      <w:r w:rsidRPr="002052BC">
        <w:t xml:space="preserve"> </w:t>
      </w:r>
      <w:proofErr w:type="spellStart"/>
      <w:r w:rsidRPr="002052BC">
        <w:t>teknologi</w:t>
      </w:r>
      <w:proofErr w:type="spellEnd"/>
      <w:r w:rsidRPr="002052BC">
        <w:t xml:space="preserve">  yang </w:t>
      </w:r>
      <w:proofErr w:type="spellStart"/>
      <w:r w:rsidRPr="002052BC">
        <w:t>ada</w:t>
      </w:r>
      <w:proofErr w:type="spellEnd"/>
      <w:r w:rsidRPr="002052BC">
        <w:t xml:space="preserve"> </w:t>
      </w:r>
      <w:proofErr w:type="spellStart"/>
      <w:r w:rsidRPr="002052BC">
        <w:t>menjadi</w:t>
      </w:r>
      <w:proofErr w:type="spellEnd"/>
      <w:r w:rsidRPr="002052BC">
        <w:t xml:space="preserve"> </w:t>
      </w:r>
      <w:proofErr w:type="spellStart"/>
      <w:r w:rsidRPr="002052BC">
        <w:t>keunggulan</w:t>
      </w:r>
      <w:proofErr w:type="spellEnd"/>
      <w:r w:rsidRPr="002052BC">
        <w:t xml:space="preserve"> </w:t>
      </w:r>
      <w:proofErr w:type="spellStart"/>
      <w:r w:rsidRPr="002052BC">
        <w:t>dari</w:t>
      </w:r>
      <w:proofErr w:type="spellEnd"/>
      <w:r w:rsidRPr="002052BC">
        <w:t xml:space="preserve"> </w:t>
      </w:r>
      <w:proofErr w:type="spellStart"/>
      <w:r w:rsidRPr="002052BC">
        <w:t>teknologi</w:t>
      </w:r>
      <w:proofErr w:type="spellEnd"/>
      <w:r w:rsidRPr="002052BC">
        <w:t xml:space="preserve">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w:t>
      </w:r>
      <w:proofErr w:type="spellStart"/>
      <w:r w:rsidRPr="002052BC">
        <w:t>merupakan</w:t>
      </w:r>
      <w:proofErr w:type="spellEnd"/>
      <w:r w:rsidRPr="002052BC">
        <w:t xml:space="preserve"> </w:t>
      </w:r>
      <w:proofErr w:type="spellStart"/>
      <w:r w:rsidRPr="002052BC">
        <w:t>objek</w:t>
      </w:r>
      <w:proofErr w:type="spellEnd"/>
      <w:r w:rsidRPr="002052BC">
        <w:t xml:space="preserve"> yang </w:t>
      </w:r>
      <w:proofErr w:type="spellStart"/>
      <w:r w:rsidRPr="002052BC">
        <w:t>akan</w:t>
      </w:r>
      <w:proofErr w:type="spellEnd"/>
      <w:r w:rsidRPr="002052BC">
        <w:t xml:space="preserve"> </w:t>
      </w:r>
      <w:proofErr w:type="spellStart"/>
      <w:r w:rsidRPr="002052BC">
        <w:t>dibaca</w:t>
      </w:r>
      <w:proofErr w:type="spellEnd"/>
      <w:r w:rsidRPr="002052BC">
        <w:t xml:space="preserve"> oleh RFID Reader. RFID </w:t>
      </w:r>
      <w:proofErr w:type="spellStart"/>
      <w:r w:rsidRPr="002052BC">
        <w:t>ini</w:t>
      </w:r>
      <w:proofErr w:type="spellEnd"/>
      <w:r w:rsidRPr="002052BC">
        <w:t xml:space="preserve"> </w:t>
      </w:r>
      <w:proofErr w:type="spellStart"/>
      <w:r w:rsidRPr="002052BC">
        <w:t>terdapat</w:t>
      </w:r>
      <w:proofErr w:type="spellEnd"/>
      <w:r w:rsidRPr="002052BC">
        <w:t xml:space="preserve"> </w:t>
      </w:r>
      <w:proofErr w:type="spellStart"/>
      <w:r w:rsidRPr="002052BC">
        <w:t>banyak</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w:t>
      </w:r>
      <w:proofErr w:type="spellStart"/>
      <w:r w:rsidRPr="002052BC">
        <w:t>seperti</w:t>
      </w:r>
      <w:proofErr w:type="spellEnd"/>
      <w:r w:rsidRPr="002052BC">
        <w:t xml:space="preserve"> RFID Tag yang </w:t>
      </w:r>
      <w:proofErr w:type="spellStart"/>
      <w:r w:rsidRPr="002052BC">
        <w:t>berbentuk</w:t>
      </w:r>
      <w:proofErr w:type="spellEnd"/>
      <w:r w:rsidRPr="002052BC">
        <w:t xml:space="preserve"> disk, </w:t>
      </w:r>
      <w:proofErr w:type="spellStart"/>
      <w:r w:rsidRPr="002052BC">
        <w:t>berbahan</w:t>
      </w:r>
      <w:proofErr w:type="spellEnd"/>
      <w:r w:rsidRPr="002052BC">
        <w:t xml:space="preserve"> </w:t>
      </w:r>
      <w:proofErr w:type="spellStart"/>
      <w:r w:rsidRPr="002052BC">
        <w:t>kaca</w:t>
      </w:r>
      <w:proofErr w:type="spellEnd"/>
      <w:r w:rsidRPr="002052BC">
        <w:t xml:space="preserve">, </w:t>
      </w:r>
      <w:proofErr w:type="spellStart"/>
      <w:r w:rsidRPr="002052BC">
        <w:t>berbahan</w:t>
      </w:r>
      <w:proofErr w:type="spellEnd"/>
      <w:r w:rsidRPr="002052BC">
        <w:t xml:space="preserve"> </w:t>
      </w:r>
      <w:proofErr w:type="spellStart"/>
      <w:r w:rsidRPr="002052BC">
        <w:t>plastik</w:t>
      </w:r>
      <w:proofErr w:type="spellEnd"/>
      <w:r w:rsidRPr="002052BC">
        <w:t xml:space="preserve">, dan </w:t>
      </w:r>
      <w:proofErr w:type="spellStart"/>
      <w:r w:rsidRPr="002052BC">
        <w:t>bisa</w:t>
      </w:r>
      <w:proofErr w:type="spellEnd"/>
      <w:r w:rsidRPr="002052BC">
        <w:t xml:space="preserve"> juga </w:t>
      </w:r>
      <w:proofErr w:type="spellStart"/>
      <w:r w:rsidRPr="002052BC">
        <w:t>ditanamkan</w:t>
      </w:r>
      <w:proofErr w:type="spellEnd"/>
      <w:r w:rsidRPr="002052BC">
        <w:t xml:space="preserve"> </w:t>
      </w:r>
      <w:proofErr w:type="spellStart"/>
      <w:r w:rsidRPr="002052BC">
        <w:t>kedalam</w:t>
      </w:r>
      <w:proofErr w:type="spellEnd"/>
      <w:r w:rsidRPr="002052BC">
        <w:t xml:space="preserve"> metal </w:t>
      </w:r>
      <w:proofErr w:type="spellStart"/>
      <w:r w:rsidRPr="002052BC">
        <w:t>kunci</w:t>
      </w:r>
      <w:proofErr w:type="spellEnd"/>
      <w:r w:rsidRPr="002052BC">
        <w:t xml:space="preserve">. RFID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merupakan</w:t>
      </w:r>
      <w:proofErr w:type="spellEnd"/>
      <w:r w:rsidRPr="002052BC">
        <w:t xml:space="preserve"> </w:t>
      </w:r>
      <w:proofErr w:type="spellStart"/>
      <w:r w:rsidRPr="002052BC">
        <w:t>perangkat</w:t>
      </w:r>
      <w:proofErr w:type="spellEnd"/>
      <w:r w:rsidRPr="002052BC">
        <w:t xml:space="preserve"> read-only dan juga read-write yang </w:t>
      </w:r>
      <w:proofErr w:type="spellStart"/>
      <w:r w:rsidRPr="002052BC">
        <w:t>berarti</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w:t>
      </w:r>
      <w:proofErr w:type="spellStart"/>
      <w:r w:rsidRPr="002052BC">
        <w:t>saja</w:t>
      </w:r>
      <w:proofErr w:type="spellEnd"/>
      <w:r w:rsidRPr="002052BC">
        <w:t xml:space="preserve"> </w:t>
      </w:r>
      <w:proofErr w:type="spellStart"/>
      <w:r w:rsidRPr="002052BC">
        <w:lastRenderedPageBreak/>
        <w:t>atau</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dan </w:t>
      </w:r>
      <w:proofErr w:type="spellStart"/>
      <w:r w:rsidRPr="002052BC">
        <w:t>ditulis</w:t>
      </w:r>
      <w:proofErr w:type="spellEnd"/>
      <w:r w:rsidRPr="002052BC">
        <w:t xml:space="preserve"> </w:t>
      </w:r>
      <w:proofErr w:type="spellStart"/>
      <w:r w:rsidRPr="002052BC">
        <w:t>ulang</w:t>
      </w:r>
      <w:proofErr w:type="spellEnd"/>
      <w:r w:rsidRPr="002052BC">
        <w:t xml:space="preserve"> </w:t>
      </w:r>
      <w:proofErr w:type="spellStart"/>
      <w:r w:rsidRPr="002052BC">
        <w:t>untuk</w:t>
      </w:r>
      <w:proofErr w:type="spellEnd"/>
      <w:r w:rsidRPr="002052BC">
        <w:t xml:space="preserve"> </w:t>
      </w:r>
      <w:proofErr w:type="spellStart"/>
      <w:r w:rsidRPr="002052BC">
        <w:t>melakukan</w:t>
      </w:r>
      <w:proofErr w:type="spellEnd"/>
      <w:r w:rsidRPr="002052BC">
        <w:t xml:space="preserve"> update data. RFID Tag </w:t>
      </w:r>
      <w:proofErr w:type="spellStart"/>
      <w:r w:rsidRPr="002052BC">
        <w:t>memiliki</w:t>
      </w:r>
      <w:proofErr w:type="spellEnd"/>
      <w:r w:rsidRPr="002052BC">
        <w:t xml:space="preserve"> </w:t>
      </w:r>
      <w:proofErr w:type="spellStart"/>
      <w:r w:rsidRPr="002052BC">
        <w:t>dua</w:t>
      </w:r>
      <w:proofErr w:type="spellEnd"/>
      <w:r w:rsidRPr="002052BC">
        <w:t xml:space="preserve"> </w:t>
      </w:r>
      <w:proofErr w:type="spellStart"/>
      <w:r w:rsidRPr="002052BC">
        <w:t>bagian</w:t>
      </w:r>
      <w:proofErr w:type="spellEnd"/>
      <w:r w:rsidRPr="002052BC">
        <w:t xml:space="preserve"> yang </w:t>
      </w:r>
      <w:proofErr w:type="spellStart"/>
      <w:r w:rsidRPr="002052BC">
        <w:t>terpenting</w:t>
      </w:r>
      <w:proofErr w:type="spellEnd"/>
      <w:r w:rsidRPr="002052BC">
        <w:t xml:space="preserve"> </w:t>
      </w:r>
      <w:proofErr w:type="spellStart"/>
      <w:r w:rsidRPr="002052BC">
        <w:t>yaitu</w:t>
      </w:r>
      <w:proofErr w:type="spellEnd"/>
      <w:r w:rsidRPr="002052BC">
        <w:t xml:space="preserve"> IC </w:t>
      </w:r>
      <w:proofErr w:type="spellStart"/>
      <w:r w:rsidRPr="002052BC">
        <w:t>atau</w:t>
      </w:r>
      <w:proofErr w:type="spellEnd"/>
      <w:r w:rsidRPr="002052BC">
        <w:t xml:space="preserve"> </w:t>
      </w:r>
      <w:proofErr w:type="spellStart"/>
      <w:r w:rsidRPr="002052BC">
        <w:t>Integrrated</w:t>
      </w:r>
      <w:proofErr w:type="spellEnd"/>
      <w:r w:rsidRPr="002052BC">
        <w:t xml:space="preserve"> Circuit </w:t>
      </w:r>
      <w:proofErr w:type="spellStart"/>
      <w:r w:rsidRPr="002052BC">
        <w:t>untuk</w:t>
      </w:r>
      <w:proofErr w:type="spellEnd"/>
      <w:r w:rsidRPr="002052BC">
        <w:t xml:space="preserve"> </w:t>
      </w:r>
      <w:proofErr w:type="spellStart"/>
      <w:r w:rsidRPr="002052BC">
        <w:t>menyimpan</w:t>
      </w:r>
      <w:proofErr w:type="spellEnd"/>
      <w:r w:rsidRPr="002052BC">
        <w:t xml:space="preserve"> dan </w:t>
      </w:r>
      <w:proofErr w:type="spellStart"/>
      <w:r w:rsidRPr="002052BC">
        <w:t>memproses</w:t>
      </w:r>
      <w:proofErr w:type="spellEnd"/>
      <w:r w:rsidRPr="002052BC">
        <w:t xml:space="preserve"> </w:t>
      </w:r>
      <w:proofErr w:type="spellStart"/>
      <w:r w:rsidRPr="002052BC">
        <w:t>segala</w:t>
      </w:r>
      <w:proofErr w:type="spellEnd"/>
      <w:r w:rsidRPr="002052BC">
        <w:t xml:space="preserve"> </w:t>
      </w:r>
      <w:proofErr w:type="spellStart"/>
      <w:r w:rsidRPr="002052BC">
        <w:t>informasi</w:t>
      </w:r>
      <w:proofErr w:type="spellEnd"/>
      <w:r w:rsidRPr="002052BC">
        <w:t xml:space="preserve"> yang </w:t>
      </w:r>
      <w:proofErr w:type="spellStart"/>
      <w:r w:rsidRPr="002052BC">
        <w:t>ada</w:t>
      </w:r>
      <w:proofErr w:type="spellEnd"/>
      <w:r w:rsidRPr="002052BC">
        <w:t xml:space="preserve"> dan juga </w:t>
      </w:r>
      <w:proofErr w:type="spellStart"/>
      <w:r w:rsidRPr="002052BC">
        <w:t>mengambil</w:t>
      </w:r>
      <w:proofErr w:type="spellEnd"/>
      <w:r w:rsidRPr="002052BC">
        <w:t xml:space="preserve"> </w:t>
      </w:r>
      <w:proofErr w:type="spellStart"/>
      <w:r w:rsidRPr="002052BC">
        <w:t>tegangan</w:t>
      </w:r>
      <w:proofErr w:type="spellEnd"/>
      <w:r w:rsidRPr="002052BC">
        <w:t xml:space="preserve"> yang </w:t>
      </w:r>
      <w:proofErr w:type="spellStart"/>
      <w:r w:rsidRPr="002052BC">
        <w:t>dikirim</w:t>
      </w:r>
      <w:proofErr w:type="spellEnd"/>
      <w:r w:rsidRPr="002052BC">
        <w:t xml:space="preserve"> </w:t>
      </w:r>
      <w:proofErr w:type="spellStart"/>
      <w:r w:rsidRPr="002052BC">
        <w:t>dari</w:t>
      </w:r>
      <w:proofErr w:type="spellEnd"/>
      <w:r w:rsidRPr="002052BC">
        <w:t xml:space="preserve"> RFID Reader dan juga </w:t>
      </w:r>
      <w:proofErr w:type="spellStart"/>
      <w:r w:rsidRPr="002052BC">
        <w:t>antena</w:t>
      </w:r>
      <w:proofErr w:type="spellEnd"/>
      <w:r w:rsidRPr="002052BC">
        <w:t xml:space="preserve"> yang </w:t>
      </w:r>
      <w:proofErr w:type="spellStart"/>
      <w:r w:rsidRPr="002052BC">
        <w:t>berfungsi</w:t>
      </w:r>
      <w:proofErr w:type="spellEnd"/>
      <w:r w:rsidRPr="002052BC">
        <w:t xml:space="preserve"> </w:t>
      </w:r>
      <w:proofErr w:type="spellStart"/>
      <w:r w:rsidRPr="002052BC">
        <w:t>untuk</w:t>
      </w:r>
      <w:proofErr w:type="spellEnd"/>
      <w:r w:rsidRPr="002052BC">
        <w:t xml:space="preserve"> </w:t>
      </w:r>
      <w:proofErr w:type="spellStart"/>
      <w:r w:rsidRPr="002052BC">
        <w:t>menerima</w:t>
      </w:r>
      <w:proofErr w:type="spellEnd"/>
      <w:r w:rsidRPr="002052BC">
        <w:t xml:space="preserve"> dan </w:t>
      </w:r>
      <w:proofErr w:type="spellStart"/>
      <w:r w:rsidRPr="002052BC">
        <w:t>mengirim</w:t>
      </w:r>
      <w:proofErr w:type="spellEnd"/>
      <w:r w:rsidRPr="002052BC">
        <w:t xml:space="preserve"> </w:t>
      </w:r>
      <w:proofErr w:type="spellStart"/>
      <w:r w:rsidRPr="002052BC">
        <w:t>sinyal</w:t>
      </w:r>
      <w:proofErr w:type="spellEnd"/>
      <w:r w:rsidRPr="002052BC">
        <w:t xml:space="preserve">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xml:space="preserve">. Tag </w:t>
      </w:r>
      <w:proofErr w:type="spellStart"/>
      <w:r w:rsidRPr="002052BC">
        <w:t>sendiri</w:t>
      </w:r>
      <w:proofErr w:type="spellEnd"/>
      <w:r w:rsidRPr="002052BC">
        <w:t xml:space="preserve"> </w:t>
      </w:r>
      <w:proofErr w:type="spellStart"/>
      <w:r w:rsidRPr="002052BC">
        <w:t>dikelompokan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tag </w:t>
      </w:r>
      <w:proofErr w:type="spellStart"/>
      <w:r w:rsidRPr="002052BC">
        <w:t>aktif</w:t>
      </w:r>
      <w:proofErr w:type="spellEnd"/>
      <w:r w:rsidRPr="002052BC">
        <w:t xml:space="preserve"> dan tag </w:t>
      </w:r>
      <w:proofErr w:type="spellStart"/>
      <w:r w:rsidRPr="002052BC">
        <w:t>pasif</w:t>
      </w:r>
      <w:proofErr w:type="spellEnd"/>
      <w:r w:rsidRPr="002052BC">
        <w:t xml:space="preserve">. Tag </w:t>
      </w:r>
      <w:proofErr w:type="spellStart"/>
      <w:r w:rsidRPr="002052BC">
        <w:t>aktif</w:t>
      </w:r>
      <w:proofErr w:type="spellEnd"/>
      <w:r w:rsidRPr="002052BC">
        <w:t xml:space="preserve"> </w:t>
      </w:r>
      <w:proofErr w:type="spellStart"/>
      <w:r w:rsidRPr="002052BC">
        <w:t>merupakan</w:t>
      </w:r>
      <w:proofErr w:type="spellEnd"/>
      <w:r w:rsidRPr="002052BC">
        <w:t xml:space="preserve"> Tag yang </w:t>
      </w:r>
      <w:proofErr w:type="spellStart"/>
      <w:r w:rsidRPr="002052BC">
        <w:t>membutuhkan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 xml:space="preserve"> </w:t>
      </w:r>
      <w:proofErr w:type="spellStart"/>
      <w:r w:rsidRPr="002052BC">
        <w:t>seperti</w:t>
      </w:r>
      <w:proofErr w:type="spellEnd"/>
      <w:r w:rsidRPr="002052BC">
        <w:t xml:space="preserve"> </w:t>
      </w:r>
      <w:proofErr w:type="spellStart"/>
      <w:r w:rsidRPr="002052BC">
        <w:t>baterai</w:t>
      </w:r>
      <w:proofErr w:type="spellEnd"/>
      <w:r w:rsidRPr="002052BC">
        <w:t xml:space="preserve">, </w:t>
      </w:r>
      <w:proofErr w:type="spellStart"/>
      <w:r w:rsidRPr="002052BC">
        <w:t>sedangkan</w:t>
      </w:r>
      <w:proofErr w:type="spellEnd"/>
      <w:r w:rsidRPr="002052BC">
        <w:t xml:space="preserve"> </w:t>
      </w:r>
      <w:proofErr w:type="spellStart"/>
      <w:r w:rsidRPr="002052BC">
        <w:t>untuk</w:t>
      </w:r>
      <w:proofErr w:type="spellEnd"/>
      <w:r w:rsidRPr="002052BC">
        <w:t xml:space="preserve"> Tag passive </w:t>
      </w:r>
      <w:proofErr w:type="spellStart"/>
      <w:r w:rsidRPr="002052BC">
        <w:t>tidak</w:t>
      </w:r>
      <w:proofErr w:type="spellEnd"/>
      <w:r w:rsidRPr="002052BC">
        <w:t xml:space="preserve"> </w:t>
      </w:r>
      <w:proofErr w:type="spellStart"/>
      <w:r w:rsidRPr="002052BC">
        <w:t>memerlukan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w:t>
      </w:r>
      <w:proofErr w:type="spellStart"/>
      <w:r w:rsidRPr="002052BC">
        <w:t>merupakan</w:t>
      </w:r>
      <w:proofErr w:type="spellEnd"/>
      <w:r w:rsidRPr="002052BC">
        <w:t xml:space="preserve"> </w:t>
      </w:r>
      <w:proofErr w:type="spellStart"/>
      <w:r w:rsidRPr="002052BC">
        <w:t>penghubung</w:t>
      </w:r>
      <w:proofErr w:type="spellEnd"/>
      <w:r w:rsidRPr="002052BC">
        <w:t xml:space="preserve"> </w:t>
      </w:r>
      <w:proofErr w:type="spellStart"/>
      <w:r w:rsidRPr="002052BC">
        <w:t>antara</w:t>
      </w:r>
      <w:proofErr w:type="spellEnd"/>
      <w:r w:rsidRPr="002052BC">
        <w:t xml:space="preserve"> software </w:t>
      </w:r>
      <w:proofErr w:type="spellStart"/>
      <w:r w:rsidRPr="002052BC">
        <w:t>aplikasi</w:t>
      </w:r>
      <w:proofErr w:type="spellEnd"/>
      <w:r w:rsidRPr="002052BC">
        <w:t xml:space="preserve"> </w:t>
      </w:r>
      <w:proofErr w:type="spellStart"/>
      <w:r w:rsidRPr="002052BC">
        <w:t>dengan</w:t>
      </w:r>
      <w:proofErr w:type="spellEnd"/>
      <w:r w:rsidRPr="002052BC">
        <w:t xml:space="preserve"> antenna </w:t>
      </w:r>
      <w:proofErr w:type="spellStart"/>
      <w:r w:rsidRPr="002052BC">
        <w:t>untuk</w:t>
      </w:r>
      <w:proofErr w:type="spellEnd"/>
      <w:r w:rsidRPr="002052BC">
        <w:t xml:space="preserve"> </w:t>
      </w:r>
      <w:proofErr w:type="spellStart"/>
      <w:r w:rsidRPr="002052BC">
        <w:t>mengirimkan</w:t>
      </w:r>
      <w:proofErr w:type="spellEnd"/>
      <w:r w:rsidRPr="002052BC">
        <w:t xml:space="preserve"> </w:t>
      </w:r>
      <w:proofErr w:type="spellStart"/>
      <w:r w:rsidRPr="002052BC">
        <w:t>sinyal</w:t>
      </w:r>
      <w:proofErr w:type="spellEnd"/>
      <w:r w:rsidRPr="002052BC">
        <w:t xml:space="preserve"> </w:t>
      </w:r>
      <w:proofErr w:type="spellStart"/>
      <w:r w:rsidRPr="002052BC">
        <w:t>berupa</w:t>
      </w:r>
      <w:proofErr w:type="spellEnd"/>
      <w:r w:rsidRPr="002052BC">
        <w:t xml:space="preserve"> </w:t>
      </w:r>
      <w:proofErr w:type="spellStart"/>
      <w:r w:rsidRPr="002052BC">
        <w:t>gelombang</w:t>
      </w:r>
      <w:proofErr w:type="spellEnd"/>
      <w:r w:rsidRPr="002052BC">
        <w:t xml:space="preserve"> radio </w:t>
      </w:r>
      <w:proofErr w:type="spellStart"/>
      <w:r w:rsidRPr="002052BC">
        <w:t>kepada</w:t>
      </w:r>
      <w:proofErr w:type="spellEnd"/>
      <w:r w:rsidRPr="002052BC">
        <w:t xml:space="preserve">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w:t>
      </w:r>
      <w:proofErr w:type="spellStart"/>
      <w:r w:rsidRPr="002052BC">
        <w:t>akan</w:t>
      </w:r>
      <w:proofErr w:type="spellEnd"/>
      <w:r w:rsidRPr="002052BC">
        <w:t xml:space="preserve"> </w:t>
      </w:r>
      <w:proofErr w:type="spellStart"/>
      <w:r w:rsidRPr="002052BC">
        <w:t>mendeteksi</w:t>
      </w:r>
      <w:proofErr w:type="spellEnd"/>
      <w:r w:rsidRPr="002052BC">
        <w:t xml:space="preserve"> dan </w:t>
      </w:r>
      <w:proofErr w:type="spellStart"/>
      <w:r w:rsidRPr="002052BC">
        <w:t>mengirimkan</w:t>
      </w:r>
      <w:proofErr w:type="spellEnd"/>
      <w:r w:rsidRPr="002052BC">
        <w:t xml:space="preserve"> </w:t>
      </w:r>
      <w:proofErr w:type="spellStart"/>
      <w:r w:rsidRPr="002052BC">
        <w:t>respon</w:t>
      </w:r>
      <w:proofErr w:type="spellEnd"/>
      <w:r w:rsidRPr="002052BC">
        <w:t xml:space="preserve"> yang </w:t>
      </w:r>
      <w:proofErr w:type="spellStart"/>
      <w:r w:rsidRPr="002052BC">
        <w:t>mengandung</w:t>
      </w:r>
      <w:proofErr w:type="spellEnd"/>
      <w:r w:rsidRPr="002052BC">
        <w:t xml:space="preserve"> </w:t>
      </w:r>
      <w:proofErr w:type="spellStart"/>
      <w:r w:rsidRPr="002052BC">
        <w:t>informasi</w:t>
      </w:r>
      <w:proofErr w:type="spellEnd"/>
      <w:r w:rsidRPr="002052BC">
        <w:t xml:space="preserve"> pada tag. RFID Reader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mengkomunikasikan</w:t>
      </w:r>
      <w:proofErr w:type="spellEnd"/>
      <w:r w:rsidRPr="002052BC">
        <w:t xml:space="preserve"> </w:t>
      </w:r>
      <w:proofErr w:type="spellStart"/>
      <w:r w:rsidRPr="002052BC">
        <w:t>hasil</w:t>
      </w:r>
      <w:proofErr w:type="spellEnd"/>
      <w:r w:rsidRPr="002052BC">
        <w:t xml:space="preserve"> </w:t>
      </w:r>
      <w:proofErr w:type="spellStart"/>
      <w:r w:rsidRPr="002052BC">
        <w:t>pembacaan</w:t>
      </w:r>
      <w:proofErr w:type="spellEnd"/>
      <w:r w:rsidRPr="002052BC">
        <w:t xml:space="preserve"> tag </w:t>
      </w:r>
      <w:proofErr w:type="spellStart"/>
      <w:r w:rsidRPr="002052BC">
        <w:t>kedalam</w:t>
      </w:r>
      <w:proofErr w:type="spellEnd"/>
      <w:r w:rsidRPr="002052BC">
        <w:t xml:space="preserve"> </w:t>
      </w:r>
      <w:proofErr w:type="spellStart"/>
      <w:r w:rsidRPr="002052BC">
        <w:t>suatu</w:t>
      </w:r>
      <w:proofErr w:type="spellEnd"/>
      <w:r w:rsidRPr="002052BC">
        <w:t xml:space="preserve"> basis data.</w:t>
      </w:r>
    </w:p>
    <w:p w14:paraId="179F2739" w14:textId="7E1B15F3" w:rsidR="00AD39F4" w:rsidRDefault="00AD39F4" w:rsidP="00FF2590">
      <w:pPr>
        <w:pStyle w:val="Heading3"/>
        <w:numPr>
          <w:ilvl w:val="0"/>
          <w:numId w:val="17"/>
        </w:numPr>
        <w:ind w:left="709" w:hanging="709"/>
        <w:rPr>
          <w:lang w:val="en-US"/>
        </w:rPr>
      </w:pPr>
      <w:bookmarkStart w:id="165" w:name="_Toc80034227"/>
      <w:bookmarkStart w:id="166" w:name="_Toc83115729"/>
      <w:r>
        <w:rPr>
          <w:lang w:val="en-US"/>
        </w:rPr>
        <w:t>Ra</w:t>
      </w:r>
      <w:r w:rsidR="001205CF">
        <w:rPr>
          <w:lang w:val="en-US"/>
        </w:rPr>
        <w:t>s</w:t>
      </w:r>
      <w:r>
        <w:rPr>
          <w:lang w:val="en-US"/>
        </w:rPr>
        <w:t>pberry</w:t>
      </w:r>
      <w:bookmarkEnd w:id="165"/>
      <w:bookmarkEnd w:id="166"/>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proofErr w:type="spellStart"/>
      <w:r w:rsidRPr="003B2E0A">
        <w:t>merupakan</w:t>
      </w:r>
      <w:proofErr w:type="spellEnd"/>
      <w:r w:rsidRPr="003B2E0A">
        <w:t xml:space="preserve"> </w:t>
      </w:r>
      <w:proofErr w:type="spellStart"/>
      <w:r w:rsidRPr="003B2E0A">
        <w:t>komputer</w:t>
      </w:r>
      <w:proofErr w:type="spellEnd"/>
      <w:r w:rsidRPr="003B2E0A">
        <w:t xml:space="preserve"> </w:t>
      </w:r>
      <w:proofErr w:type="spellStart"/>
      <w:r w:rsidRPr="003B2E0A">
        <w:t>kecil</w:t>
      </w:r>
      <w:proofErr w:type="spellEnd"/>
      <w:r w:rsidRPr="003B2E0A">
        <w:t xml:space="preserve"> </w:t>
      </w:r>
      <w:proofErr w:type="spellStart"/>
      <w:r w:rsidRPr="003B2E0A">
        <w:t>standar</w:t>
      </w:r>
      <w:proofErr w:type="spellEnd"/>
      <w:r w:rsidRPr="003B2E0A">
        <w:t xml:space="preserve"> </w:t>
      </w:r>
      <w:proofErr w:type="spellStart"/>
      <w:r w:rsidRPr="003B2E0A">
        <w:t>dengan</w:t>
      </w:r>
      <w:proofErr w:type="spellEnd"/>
      <w:r w:rsidRPr="003B2E0A">
        <w:t xml:space="preserve"> </w:t>
      </w:r>
      <w:proofErr w:type="spellStart"/>
      <w:r w:rsidRPr="003B2E0A">
        <w:t>biaya</w:t>
      </w:r>
      <w:proofErr w:type="spellEnd"/>
      <w:r w:rsidRPr="003B2E0A">
        <w:t xml:space="preserve"> yang </w:t>
      </w:r>
      <w:proofErr w:type="spellStart"/>
      <w:r w:rsidRPr="003B2E0A">
        <w:t>cukup</w:t>
      </w:r>
      <w:proofErr w:type="spellEnd"/>
      <w:r w:rsidRPr="003B2E0A">
        <w:t xml:space="preserve"> </w:t>
      </w:r>
      <w:proofErr w:type="spellStart"/>
      <w:r w:rsidRPr="003B2E0A">
        <w:t>murah</w:t>
      </w:r>
      <w:proofErr w:type="spellEnd"/>
      <w:r w:rsidRPr="003B2E0A">
        <w:t xml:space="preserve">. </w:t>
      </w:r>
      <w:r w:rsidRPr="003B2E0A">
        <w:rPr>
          <w:i/>
          <w:iCs/>
        </w:rPr>
        <w:t>Computer single board</w:t>
      </w:r>
      <w:r w:rsidRPr="003B2E0A">
        <w:t xml:space="preserve"> </w:t>
      </w:r>
      <w:proofErr w:type="spellStart"/>
      <w:r w:rsidRPr="003B2E0A">
        <w:t>ini</w:t>
      </w:r>
      <w:proofErr w:type="spellEnd"/>
      <w:r w:rsidR="00370520">
        <w:t xml:space="preserve"> </w:t>
      </w:r>
      <w:proofErr w:type="spellStart"/>
      <w:r w:rsidR="00370520">
        <w:t>telah</w:t>
      </w:r>
      <w:proofErr w:type="spellEnd"/>
      <w:r w:rsidRPr="003B2E0A">
        <w:t xml:space="preserve"> </w:t>
      </w:r>
      <w:proofErr w:type="spellStart"/>
      <w:r w:rsidRPr="003B2E0A">
        <w:t>dikembangkan</w:t>
      </w:r>
      <w:proofErr w:type="spellEnd"/>
      <w:r w:rsidRPr="003B2E0A">
        <w:t xml:space="preserve"> oleh </w:t>
      </w:r>
      <w:r w:rsidRPr="003B2E0A">
        <w:rPr>
          <w:i/>
          <w:iCs/>
        </w:rPr>
        <w:t xml:space="preserve">Raspberry Pi Foundation </w:t>
      </w:r>
      <w:proofErr w:type="spellStart"/>
      <w:r w:rsidR="00370520">
        <w:t>dengan</w:t>
      </w:r>
      <w:proofErr w:type="spellEnd"/>
      <w:r w:rsidR="00370520">
        <w:t xml:space="preserve"> </w:t>
      </w:r>
      <w:proofErr w:type="spellStart"/>
      <w:r w:rsidR="00370520">
        <w:t>tujuan</w:t>
      </w:r>
      <w:proofErr w:type="spellEnd"/>
      <w:r w:rsidR="00370520">
        <w:t xml:space="preserve"> </w:t>
      </w:r>
      <w:proofErr w:type="spellStart"/>
      <w:r w:rsidRPr="003B2E0A">
        <w:t>untuk</w:t>
      </w:r>
      <w:proofErr w:type="spellEnd"/>
      <w:r w:rsidRPr="003B2E0A">
        <w:t xml:space="preserve"> </w:t>
      </w:r>
      <w:proofErr w:type="spellStart"/>
      <w:r w:rsidRPr="003B2E0A">
        <w:t>mengajarkan</w:t>
      </w:r>
      <w:proofErr w:type="spellEnd"/>
      <w:r w:rsidRPr="003B2E0A">
        <w:t xml:space="preserve"> </w:t>
      </w:r>
      <w:proofErr w:type="spellStart"/>
      <w:r w:rsidRPr="003B2E0A">
        <w:t>dasar</w:t>
      </w:r>
      <w:proofErr w:type="spellEnd"/>
      <w:r w:rsidRPr="003B2E0A">
        <w:t xml:space="preserve"> </w:t>
      </w:r>
      <w:proofErr w:type="spellStart"/>
      <w:r w:rsidRPr="003B2E0A">
        <w:t>ilmu</w:t>
      </w:r>
      <w:proofErr w:type="spellEnd"/>
      <w:r w:rsidRPr="003B2E0A">
        <w:t xml:space="preserve"> computer dan </w:t>
      </w:r>
      <w:proofErr w:type="spellStart"/>
      <w:r w:rsidRPr="003B2E0A">
        <w:t>pemrograman</w:t>
      </w:r>
      <w:proofErr w:type="spellEnd"/>
      <w:r w:rsidRPr="003B2E0A">
        <w:t xml:space="preserve">. </w:t>
      </w:r>
      <w:proofErr w:type="spellStart"/>
      <w:r w:rsidRPr="003B2E0A">
        <w:t>Komputer</w:t>
      </w:r>
      <w:proofErr w:type="spellEnd"/>
      <w:r w:rsidRPr="003B2E0A">
        <w:t xml:space="preserve"> </w:t>
      </w:r>
      <w:proofErr w:type="spellStart"/>
      <w:r w:rsidRPr="003B2E0A">
        <w:t>ini</w:t>
      </w:r>
      <w:proofErr w:type="spellEnd"/>
      <w:r w:rsidRPr="003B2E0A">
        <w:t xml:space="preserve"> </w:t>
      </w:r>
      <w:proofErr w:type="spellStart"/>
      <w:r w:rsidRPr="003B2E0A">
        <w:t>membutuhkan</w:t>
      </w:r>
      <w:proofErr w:type="spellEnd"/>
      <w:r w:rsidRPr="003B2E0A">
        <w:t xml:space="preserve"> </w:t>
      </w:r>
      <w:r w:rsidRPr="003B2E0A">
        <w:rPr>
          <w:i/>
          <w:iCs/>
        </w:rPr>
        <w:t>operating system</w:t>
      </w:r>
      <w:r w:rsidRPr="003B2E0A">
        <w:t xml:space="preserve"> yang </w:t>
      </w:r>
      <w:proofErr w:type="spellStart"/>
      <w:r w:rsidRPr="003B2E0A">
        <w:t>dapat</w:t>
      </w:r>
      <w:proofErr w:type="spellEnd"/>
      <w:r w:rsidRPr="003B2E0A">
        <w:t xml:space="preserve"> </w:t>
      </w:r>
      <w:proofErr w:type="spellStart"/>
      <w:r w:rsidRPr="003B2E0A">
        <w:t>diinstal</w:t>
      </w:r>
      <w:proofErr w:type="spellEnd"/>
      <w:r w:rsidRPr="003B2E0A">
        <w:t xml:space="preserve"> pada </w:t>
      </w:r>
      <w:r w:rsidRPr="003B2E0A">
        <w:rPr>
          <w:i/>
          <w:iCs/>
        </w:rPr>
        <w:t>Micro SD card.</w:t>
      </w:r>
      <w:r w:rsidRPr="003B2E0A">
        <w:t xml:space="preserve">  </w:t>
      </w:r>
      <w:proofErr w:type="spellStart"/>
      <w:r w:rsidRPr="003B2E0A">
        <w:t>Terdapat</w:t>
      </w:r>
      <w:proofErr w:type="spellEnd"/>
      <w:r w:rsidRPr="003B2E0A">
        <w:t xml:space="preserve"> </w:t>
      </w:r>
      <w:proofErr w:type="spellStart"/>
      <w:r w:rsidRPr="003B2E0A">
        <w:t>beberapa</w:t>
      </w:r>
      <w:proofErr w:type="spellEnd"/>
      <w:r w:rsidRPr="003B2E0A">
        <w:t xml:space="preserve"> </w:t>
      </w:r>
      <w:proofErr w:type="spellStart"/>
      <w:r w:rsidRPr="003B2E0A">
        <w:t>macam</w:t>
      </w:r>
      <w:proofErr w:type="spellEnd"/>
      <w:r w:rsidRPr="003B2E0A">
        <w:t xml:space="preserve"> </w:t>
      </w:r>
      <w:proofErr w:type="spellStart"/>
      <w:r w:rsidRPr="003B2E0A">
        <w:t>tipe</w:t>
      </w:r>
      <w:proofErr w:type="spellEnd"/>
      <w:r w:rsidRPr="003B2E0A">
        <w:t xml:space="preserve"> raspberry. </w:t>
      </w:r>
      <w:proofErr w:type="spellStart"/>
      <w:r w:rsidRPr="003B2E0A">
        <w:t>Namun</w:t>
      </w:r>
      <w:proofErr w:type="spellEnd"/>
      <w:r w:rsidRPr="003B2E0A">
        <w:t xml:space="preserve">, </w:t>
      </w:r>
      <w:proofErr w:type="spellStart"/>
      <w:r w:rsidRPr="003B2E0A">
        <w:t>dalam</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akan</w:t>
      </w:r>
      <w:proofErr w:type="spellEnd"/>
      <w:r w:rsidRPr="003B2E0A">
        <w:t xml:space="preserve"> </w:t>
      </w:r>
      <w:proofErr w:type="spellStart"/>
      <w:r w:rsidRPr="003B2E0A">
        <w:t>menggunakan</w:t>
      </w:r>
      <w:proofErr w:type="spellEnd"/>
      <w:r w:rsidRPr="003B2E0A">
        <w:t xml:space="preserve"> raspberry pi 3 model B yang </w:t>
      </w:r>
      <w:proofErr w:type="spellStart"/>
      <w:r w:rsidRPr="003B2E0A">
        <w:t>didalamnya</w:t>
      </w:r>
      <w:proofErr w:type="spellEnd"/>
      <w:r w:rsidRPr="003B2E0A">
        <w:t xml:space="preserve"> </w:t>
      </w:r>
      <w:proofErr w:type="spellStart"/>
      <w:r w:rsidRPr="003B2E0A">
        <w:t>terdapat</w:t>
      </w:r>
      <w:proofErr w:type="spellEnd"/>
      <w:r w:rsidRPr="003B2E0A">
        <w:t xml:space="preserve"> 40 pin yang </w:t>
      </w:r>
      <w:proofErr w:type="spellStart"/>
      <w:r w:rsidRPr="003B2E0A">
        <w:t>terdiri</w:t>
      </w:r>
      <w:proofErr w:type="spellEnd"/>
      <w:r w:rsidRPr="003B2E0A">
        <w:t xml:space="preserve"> </w:t>
      </w:r>
      <w:proofErr w:type="spellStart"/>
      <w:r w:rsidRPr="003B2E0A">
        <w:t>dari</w:t>
      </w:r>
      <w:proofErr w:type="spellEnd"/>
      <w:r w:rsidRPr="003B2E0A">
        <w:t xml:space="preserve"> </w:t>
      </w:r>
      <w:proofErr w:type="spellStart"/>
      <w:r w:rsidRPr="003B2E0A">
        <w:t>beberapa</w:t>
      </w:r>
      <w:proofErr w:type="spellEnd"/>
      <w:r w:rsidRPr="003B2E0A">
        <w:t xml:space="preserve"> </w:t>
      </w:r>
      <w:proofErr w:type="spellStart"/>
      <w:r w:rsidRPr="003B2E0A">
        <w:t>bagian</w:t>
      </w:r>
      <w:proofErr w:type="spellEnd"/>
      <w:r w:rsidRPr="003B2E0A">
        <w:t xml:space="preserve"> </w:t>
      </w:r>
      <w:proofErr w:type="spellStart"/>
      <w:r w:rsidRPr="003B2E0A">
        <w:t>yaitu</w:t>
      </w:r>
      <w:proofErr w:type="spellEnd"/>
      <w:r w:rsidRPr="003B2E0A">
        <w:t xml:space="preserve"> </w:t>
      </w:r>
      <w:proofErr w:type="spellStart"/>
      <w:r w:rsidRPr="003B2E0A">
        <w:t>seperti</w:t>
      </w:r>
      <w:proofErr w:type="spellEnd"/>
      <w:r w:rsidRPr="003B2E0A">
        <w:t xml:space="preserve"> 3 pin VCC, GPIO </w:t>
      </w:r>
      <w:proofErr w:type="spellStart"/>
      <w:r w:rsidRPr="003B2E0A">
        <w:t>mulai</w:t>
      </w:r>
      <w:proofErr w:type="spellEnd"/>
      <w:r w:rsidRPr="003B2E0A">
        <w:t xml:space="preserve"> </w:t>
      </w:r>
      <w:proofErr w:type="spellStart"/>
      <w:r w:rsidRPr="003B2E0A">
        <w:t>dari</w:t>
      </w:r>
      <w:proofErr w:type="spellEnd"/>
      <w:r w:rsidRPr="003B2E0A">
        <w:t xml:space="preserve"> GPIO2 </w:t>
      </w:r>
      <w:proofErr w:type="spellStart"/>
      <w:r w:rsidRPr="003B2E0A">
        <w:t>hingga</w:t>
      </w:r>
      <w:proofErr w:type="spellEnd"/>
      <w:r w:rsidRPr="003B2E0A">
        <w:t xml:space="preserve"> GPIO27 dan 8 pin GND. Adapun </w:t>
      </w:r>
      <w:proofErr w:type="spellStart"/>
      <w:r w:rsidRPr="003B2E0A">
        <w:t>spesifikasi</w:t>
      </w:r>
      <w:proofErr w:type="spellEnd"/>
      <w:r w:rsidRPr="003B2E0A">
        <w:t xml:space="preserve"> </w:t>
      </w:r>
      <w:proofErr w:type="spellStart"/>
      <w:r w:rsidRPr="003B2E0A">
        <w:t>dari</w:t>
      </w:r>
      <w:proofErr w:type="spellEnd"/>
      <w:r w:rsidRPr="003B2E0A">
        <w:t xml:space="preserve"> Raspberry Pi 3 </w:t>
      </w:r>
      <w:proofErr w:type="spellStart"/>
      <w:r w:rsidRPr="003B2E0A">
        <w:t>adalah</w:t>
      </w:r>
      <w:proofErr w:type="spellEnd"/>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proofErr w:type="spellStart"/>
      <w:r w:rsidRPr="003B2E0A">
        <w:t>Prosesor</w:t>
      </w:r>
      <w:proofErr w:type="spellEnd"/>
      <w:r w:rsidRPr="003B2E0A">
        <w:t xml:space="preserve"> </w:t>
      </w:r>
      <w:proofErr w:type="spellStart"/>
      <w:r w:rsidRPr="003B2E0A">
        <w:t>dengan</w:t>
      </w:r>
      <w:proofErr w:type="spellEnd"/>
      <w:r w:rsidRPr="003B2E0A">
        <w:t xml:space="preserve"> </w:t>
      </w:r>
      <w:proofErr w:type="spellStart"/>
      <w:r w:rsidRPr="003B2E0A">
        <w:t>kecepatan</w:t>
      </w:r>
      <w:proofErr w:type="spellEnd"/>
      <w:r w:rsidRPr="003B2E0A">
        <w:t xml:space="preserve"> 1.2 GHz, CPU 4x ARM Cortex-A53, System on a Chip (SoC) </w:t>
      </w:r>
      <w:proofErr w:type="spellStart"/>
      <w:r w:rsidRPr="003B2E0A">
        <w:t>berjeniskan</w:t>
      </w:r>
      <w:proofErr w:type="spellEnd"/>
      <w:r w:rsidRPr="003B2E0A">
        <w:t xml:space="preserve"> chip Broadcom BCM2837R, GPU </w:t>
      </w:r>
      <w:proofErr w:type="spellStart"/>
      <w:r w:rsidRPr="003B2E0A">
        <w:t>berupa</w:t>
      </w:r>
      <w:proofErr w:type="spellEnd"/>
      <w:r w:rsidRPr="003B2E0A">
        <w:t xml:space="preserve"> Broadcom </w:t>
      </w:r>
      <w:proofErr w:type="spellStart"/>
      <w:r w:rsidRPr="003B2E0A">
        <w:t>VideoCore</w:t>
      </w:r>
      <w:proofErr w:type="spellEnd"/>
      <w:r w:rsidRPr="003B2E0A">
        <w:t xml:space="preserve"> IV </w:t>
      </w:r>
      <w:proofErr w:type="spellStart"/>
      <w:r w:rsidRPr="003B2E0A">
        <w:t>dangan</w:t>
      </w:r>
      <w:proofErr w:type="spellEnd"/>
      <w:r w:rsidRPr="003B2E0A">
        <w:t xml:space="preserve">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 xml:space="preserve">SD Card yang </w:t>
      </w:r>
      <w:proofErr w:type="spellStart"/>
      <w:r w:rsidRPr="003B2E0A">
        <w:t>dilengkapi</w:t>
      </w:r>
      <w:proofErr w:type="spellEnd"/>
      <w:r w:rsidRPr="003B2E0A">
        <w:t xml:space="preserve"> </w:t>
      </w:r>
      <w:proofErr w:type="spellStart"/>
      <w:r w:rsidRPr="003B2E0A">
        <w:t>dengan</w:t>
      </w:r>
      <w:proofErr w:type="spellEnd"/>
      <w:r w:rsidRPr="003B2E0A">
        <w:t xml:space="preserve"> slot SD card </w:t>
      </w:r>
      <w:proofErr w:type="spellStart"/>
      <w:r w:rsidRPr="003B2E0A">
        <w:t>sebagai</w:t>
      </w:r>
      <w:proofErr w:type="spellEnd"/>
      <w:r w:rsidRPr="003B2E0A">
        <w:t xml:space="preserve"> hard drive </w:t>
      </w:r>
      <w:proofErr w:type="spellStart"/>
      <w:r w:rsidRPr="003B2E0A">
        <w:t>untuk</w:t>
      </w:r>
      <w:proofErr w:type="spellEnd"/>
      <w:r w:rsidRPr="003B2E0A">
        <w:t xml:space="preserve"> </w:t>
      </w:r>
      <w:proofErr w:type="spellStart"/>
      <w:r w:rsidRPr="003B2E0A">
        <w:t>penyimpanan</w:t>
      </w:r>
      <w:proofErr w:type="spellEnd"/>
      <w:r w:rsidRPr="003B2E0A">
        <w:t xml:space="preserve">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 xml:space="preserve">Port USB yang </w:t>
      </w:r>
      <w:proofErr w:type="spellStart"/>
      <w:r w:rsidRPr="003B2E0A">
        <w:t>memiliki</w:t>
      </w:r>
      <w:proofErr w:type="spellEnd"/>
      <w:r w:rsidRPr="003B2E0A">
        <w:t xml:space="preserve"> 4 port </w:t>
      </w:r>
      <w:proofErr w:type="spellStart"/>
      <w:r w:rsidRPr="003B2E0A">
        <w:t>tipe</w:t>
      </w:r>
      <w:proofErr w:type="spellEnd"/>
      <w:r w:rsidRPr="003B2E0A">
        <w:t xml:space="preserv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 xml:space="preserve">Bluetooth </w:t>
      </w:r>
      <w:proofErr w:type="spellStart"/>
      <w:r w:rsidRPr="003B2E0A">
        <w:t>dengan</w:t>
      </w:r>
      <w:proofErr w:type="spellEnd"/>
      <w:r w:rsidRPr="003B2E0A">
        <w:t xml:space="preserve"> </w:t>
      </w:r>
      <w:proofErr w:type="spellStart"/>
      <w:r w:rsidRPr="003B2E0A">
        <w:t>jenis</w:t>
      </w:r>
      <w:proofErr w:type="spellEnd"/>
      <w:r w:rsidRPr="003B2E0A">
        <w:t xml:space="preserve"> 4.1 Classic yang </w:t>
      </w:r>
      <w:proofErr w:type="spellStart"/>
      <w:r w:rsidRPr="003B2E0A">
        <w:t>berfungsi</w:t>
      </w:r>
      <w:proofErr w:type="spellEnd"/>
      <w:r w:rsidRPr="003B2E0A">
        <w:t xml:space="preserve"> </w:t>
      </w:r>
      <w:proofErr w:type="spellStart"/>
      <w:r w:rsidRPr="003B2E0A">
        <w:t>sebagai</w:t>
      </w:r>
      <w:proofErr w:type="spellEnd"/>
      <w:r w:rsidRPr="003B2E0A">
        <w:t xml:space="preserve"> media </w:t>
      </w:r>
      <w:proofErr w:type="spellStart"/>
      <w:r w:rsidRPr="003B2E0A">
        <w:t>penghubung</w:t>
      </w:r>
      <w:proofErr w:type="spellEnd"/>
      <w:r w:rsidRPr="003B2E0A">
        <w:t xml:space="preserve"> </w:t>
      </w:r>
      <w:proofErr w:type="spellStart"/>
      <w:r w:rsidRPr="003B2E0A">
        <w:t>komunikasi</w:t>
      </w:r>
      <w:proofErr w:type="spellEnd"/>
      <w:r w:rsidRPr="003B2E0A">
        <w:t xml:space="preserve"> </w:t>
      </w:r>
      <w:proofErr w:type="spellStart"/>
      <w:r w:rsidRPr="003B2E0A">
        <w:t>antar</w:t>
      </w:r>
      <w:proofErr w:type="spellEnd"/>
      <w:r w:rsidRPr="003B2E0A">
        <w:t xml:space="preserve"> </w:t>
      </w:r>
      <w:proofErr w:type="spellStart"/>
      <w:r w:rsidRPr="003B2E0A">
        <w:t>perangkat</w:t>
      </w:r>
      <w:proofErr w:type="spellEnd"/>
      <w:r w:rsidRPr="003B2E0A">
        <w:t xml:space="preserve"> </w:t>
      </w:r>
      <w:proofErr w:type="spellStart"/>
      <w:r w:rsidRPr="003B2E0A">
        <w:t>lainnya</w:t>
      </w:r>
      <w:proofErr w:type="spellEnd"/>
      <w:r w:rsidRPr="003B2E0A">
        <w:t>.</w:t>
      </w:r>
    </w:p>
    <w:p w14:paraId="59F8AAAD" w14:textId="77777777" w:rsidR="002052BC" w:rsidRDefault="002052BC" w:rsidP="00FF2590">
      <w:pPr>
        <w:pStyle w:val="ListParagraph"/>
        <w:numPr>
          <w:ilvl w:val="0"/>
          <w:numId w:val="21"/>
        </w:numPr>
        <w:tabs>
          <w:tab w:val="left" w:pos="993"/>
        </w:tabs>
        <w:spacing w:after="160"/>
        <w:ind w:left="426"/>
      </w:pPr>
      <w:proofErr w:type="spellStart"/>
      <w:r w:rsidRPr="003B2E0A">
        <w:t>Konektor</w:t>
      </w:r>
      <w:proofErr w:type="spellEnd"/>
      <w:r w:rsidRPr="003B2E0A">
        <w:t xml:space="preserve"> HDMI </w:t>
      </w:r>
      <w:proofErr w:type="spellStart"/>
      <w:r w:rsidRPr="003B2E0A">
        <w:t>dengan</w:t>
      </w:r>
      <w:proofErr w:type="spellEnd"/>
      <w:r w:rsidRPr="003B2E0A">
        <w:t xml:space="preserve"> port yang </w:t>
      </w:r>
      <w:proofErr w:type="spellStart"/>
      <w:r w:rsidRPr="003B2E0A">
        <w:t>digunakan</w:t>
      </w:r>
      <w:proofErr w:type="spellEnd"/>
      <w:r w:rsidRPr="003B2E0A">
        <w:t xml:space="preserve"> </w:t>
      </w:r>
      <w:proofErr w:type="spellStart"/>
      <w:r w:rsidRPr="003B2E0A">
        <w:t>sebagai</w:t>
      </w:r>
      <w:proofErr w:type="spellEnd"/>
      <w:r w:rsidRPr="003B2E0A">
        <w:t xml:space="preserve"> </w:t>
      </w:r>
      <w:proofErr w:type="spellStart"/>
      <w:r w:rsidRPr="003B2E0A">
        <w:t>perantara</w:t>
      </w:r>
      <w:proofErr w:type="spellEnd"/>
      <w:r w:rsidRPr="003B2E0A">
        <w:t xml:space="preserve"> audio </w:t>
      </w:r>
      <w:proofErr w:type="spellStart"/>
      <w:r w:rsidRPr="003B2E0A">
        <w:t>atau</w:t>
      </w:r>
      <w:proofErr w:type="spellEnd"/>
      <w:r w:rsidRPr="003B2E0A">
        <w:t xml:space="preserve"> video yang </w:t>
      </w:r>
      <w:proofErr w:type="spellStart"/>
      <w:r w:rsidRPr="003B2E0A">
        <w:t>akan</w:t>
      </w:r>
      <w:proofErr w:type="spellEnd"/>
      <w:r w:rsidRPr="003B2E0A">
        <w:t xml:space="preserve"> </w:t>
      </w:r>
      <w:proofErr w:type="spellStart"/>
      <w:r w:rsidRPr="003B2E0A">
        <w:t>ditampilkan</w:t>
      </w:r>
      <w:proofErr w:type="spellEnd"/>
      <w:r w:rsidRPr="003B2E0A">
        <w:t xml:space="preserve"> </w:t>
      </w:r>
      <w:proofErr w:type="spellStart"/>
      <w:r w:rsidRPr="003B2E0A">
        <w:t>kedalam</w:t>
      </w:r>
      <w:proofErr w:type="spellEnd"/>
      <w:r w:rsidRPr="003B2E0A">
        <w:t xml:space="preserve">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 xml:space="preserve">Output Audio Analog </w:t>
      </w:r>
      <w:proofErr w:type="spellStart"/>
      <w:r w:rsidRPr="003B2E0A">
        <w:t>sebagai</w:t>
      </w:r>
      <w:proofErr w:type="spellEnd"/>
      <w:r w:rsidRPr="003B2E0A">
        <w:t xml:space="preserve"> </w:t>
      </w:r>
      <w:proofErr w:type="spellStart"/>
      <w:r w:rsidRPr="003B2E0A">
        <w:t>penyedia</w:t>
      </w:r>
      <w:proofErr w:type="spellEnd"/>
      <w:r w:rsidRPr="003B2E0A">
        <w:t xml:space="preserve"> </w:t>
      </w:r>
      <w:proofErr w:type="spellStart"/>
      <w:r w:rsidRPr="003B2E0A">
        <w:t>keluaran</w:t>
      </w:r>
      <w:proofErr w:type="spellEnd"/>
      <w:r w:rsidRPr="003B2E0A">
        <w:t xml:space="preserve"> audio analog </w:t>
      </w:r>
      <w:proofErr w:type="spellStart"/>
      <w:r w:rsidRPr="003B2E0A">
        <w:t>untuk</w:t>
      </w:r>
      <w:proofErr w:type="spellEnd"/>
      <w:r w:rsidRPr="003B2E0A">
        <w:t xml:space="preserve"> </w:t>
      </w:r>
      <w:proofErr w:type="spellStart"/>
      <w:r w:rsidRPr="003B2E0A">
        <w:t>disambungkan</w:t>
      </w:r>
      <w:proofErr w:type="spellEnd"/>
      <w:r w:rsidRPr="003B2E0A">
        <w:t xml:space="preserve"> pada </w:t>
      </w:r>
      <w:proofErr w:type="spellStart"/>
      <w:r w:rsidRPr="003B2E0A">
        <w:t>perangkat</w:t>
      </w:r>
      <w:proofErr w:type="spellEnd"/>
      <w:r w:rsidRPr="003B2E0A">
        <w:t xml:space="preserve"> speaker </w:t>
      </w:r>
      <w:proofErr w:type="spellStart"/>
      <w:r w:rsidRPr="003B2E0A">
        <w:t>dengan</w:t>
      </w:r>
      <w:proofErr w:type="spellEnd"/>
      <w:r w:rsidRPr="003B2E0A">
        <w:t xml:space="preserve"> jack </w:t>
      </w:r>
      <w:proofErr w:type="spellStart"/>
      <w:r w:rsidRPr="003B2E0A">
        <w:t>sebesar</w:t>
      </w:r>
      <w:proofErr w:type="spellEnd"/>
      <w:r w:rsidRPr="003B2E0A">
        <w:t xml:space="preserve"> 3,5 mm</w:t>
      </w:r>
      <w:r w:rsidR="005A36CE">
        <w:t>.</w:t>
      </w:r>
    </w:p>
    <w:p w14:paraId="3D13FC6C" w14:textId="0D0EEC54" w:rsidR="00040376" w:rsidRDefault="00040376" w:rsidP="00C93BF7">
      <w:pPr>
        <w:pStyle w:val="Heading2"/>
        <w:numPr>
          <w:ilvl w:val="0"/>
          <w:numId w:val="3"/>
        </w:numPr>
        <w:ind w:left="709" w:hanging="709"/>
        <w:rPr>
          <w:lang w:val="en-US"/>
        </w:rPr>
      </w:pPr>
      <w:bookmarkStart w:id="167" w:name="_Toc80034228"/>
      <w:bookmarkStart w:id="168" w:name="_Toc83115730"/>
      <w:proofErr w:type="spellStart"/>
      <w:r>
        <w:rPr>
          <w:lang w:val="en-US"/>
        </w:rPr>
        <w:t>Studi</w:t>
      </w:r>
      <w:proofErr w:type="spellEnd"/>
      <w:r>
        <w:rPr>
          <w:lang w:val="en-US"/>
        </w:rPr>
        <w:t xml:space="preserve"> </w:t>
      </w:r>
      <w:commentRangeStart w:id="169"/>
      <w:r>
        <w:rPr>
          <w:lang w:val="en-US"/>
        </w:rPr>
        <w:t>Pustaka</w:t>
      </w:r>
      <w:bookmarkEnd w:id="167"/>
      <w:bookmarkEnd w:id="168"/>
      <w:commentRangeEnd w:id="169"/>
      <w:r w:rsidR="00C9617C">
        <w:rPr>
          <w:rStyle w:val="CommentReference"/>
          <w:rFonts w:eastAsia="Times New Roman"/>
          <w:b w:val="0"/>
          <w:lang w:val="en-US"/>
        </w:rPr>
        <w:commentReference w:id="169"/>
      </w:r>
    </w:p>
    <w:p w14:paraId="0484F0F5" w14:textId="4F244487" w:rsidR="00C72689" w:rsidRDefault="009C13CB" w:rsidP="00C72689">
      <w:pPr>
        <w:pStyle w:val="NormalWeb"/>
        <w:spacing w:before="0" w:beforeAutospacing="0" w:after="0" w:afterAutospacing="0" w:line="360" w:lineRule="auto"/>
        <w:ind w:firstLine="709"/>
        <w:jc w:val="both"/>
      </w:pPr>
      <w:proofErr w:type="spellStart"/>
      <w:r>
        <w:rPr>
          <w:color w:val="000000"/>
        </w:rPr>
        <w:t>Untuk</w:t>
      </w:r>
      <w:proofErr w:type="spellEnd"/>
      <w:r>
        <w:rPr>
          <w:color w:val="000000"/>
        </w:rPr>
        <w:t xml:space="preserve"> </w:t>
      </w:r>
      <w:proofErr w:type="spellStart"/>
      <w:r w:rsidR="00C72689">
        <w:rPr>
          <w:color w:val="000000"/>
        </w:rPr>
        <w:t>melakukan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ini</w:t>
      </w:r>
      <w:proofErr w:type="spellEnd"/>
      <w:r>
        <w:rPr>
          <w:color w:val="000000"/>
        </w:rPr>
        <w:t xml:space="preserve"> </w:t>
      </w:r>
      <w:proofErr w:type="spellStart"/>
      <w:r w:rsidR="00C72689">
        <w:rPr>
          <w:color w:val="000000"/>
        </w:rPr>
        <w:t>dibutuhkan</w:t>
      </w:r>
      <w:proofErr w:type="spellEnd"/>
      <w:r w:rsidR="00C72689">
        <w:rPr>
          <w:color w:val="000000"/>
        </w:rPr>
        <w:t xml:space="preserve"> </w:t>
      </w:r>
      <w:proofErr w:type="spellStart"/>
      <w:r w:rsidR="00C72689">
        <w:rPr>
          <w:color w:val="000000"/>
        </w:rPr>
        <w:t>sebuah</w:t>
      </w:r>
      <w:proofErr w:type="spellEnd"/>
      <w:r w:rsidR="00C72689">
        <w:rPr>
          <w:color w:val="000000"/>
        </w:rPr>
        <w:t xml:space="preserve"> </w:t>
      </w:r>
      <w:proofErr w:type="spellStart"/>
      <w:r w:rsidR="00C72689">
        <w:rPr>
          <w:color w:val="000000"/>
        </w:rPr>
        <w:t>panduan</w:t>
      </w:r>
      <w:proofErr w:type="spellEnd"/>
      <w:r w:rsidR="00C72689">
        <w:rPr>
          <w:color w:val="000000"/>
        </w:rPr>
        <w:t xml:space="preserve"> </w:t>
      </w:r>
      <w:proofErr w:type="spellStart"/>
      <w:r w:rsidR="00C72689">
        <w:rPr>
          <w:color w:val="000000"/>
        </w:rPr>
        <w:t>untuk</w:t>
      </w:r>
      <w:proofErr w:type="spellEnd"/>
      <w:r w:rsidR="00C72689">
        <w:rPr>
          <w:color w:val="000000"/>
        </w:rPr>
        <w:t xml:space="preserve"> </w:t>
      </w:r>
      <w:proofErr w:type="spellStart"/>
      <w:r w:rsidR="00C72689">
        <w:rPr>
          <w:color w:val="000000"/>
        </w:rPr>
        <w:t>setiap</w:t>
      </w:r>
      <w:proofErr w:type="spellEnd"/>
      <w:r w:rsidR="00C72689">
        <w:rPr>
          <w:color w:val="000000"/>
        </w:rPr>
        <w:t xml:space="preserve"> </w:t>
      </w:r>
      <w:proofErr w:type="spellStart"/>
      <w:r w:rsidR="00C72689">
        <w:rPr>
          <w:color w:val="000000"/>
        </w:rPr>
        <w:t>hasil</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dari</w:t>
      </w:r>
      <w:proofErr w:type="spellEnd"/>
      <w:r>
        <w:rPr>
          <w:color w:val="000000"/>
        </w:rPr>
        <w:t xml:space="preserve"> </w:t>
      </w:r>
      <w:proofErr w:type="spellStart"/>
      <w:r>
        <w:rPr>
          <w:color w:val="000000"/>
        </w:rPr>
        <w:t>hasil</w:t>
      </w:r>
      <w:proofErr w:type="spellEnd"/>
      <w:r>
        <w:rPr>
          <w:color w:val="000000"/>
        </w:rPr>
        <w:t xml:space="preserve"> </w:t>
      </w:r>
      <w:proofErr w:type="spellStart"/>
      <w:r w:rsidR="007870C9">
        <w:rPr>
          <w:color w:val="000000"/>
        </w:rPr>
        <w:t>riset</w:t>
      </w:r>
      <w:proofErr w:type="spellEnd"/>
      <w:r>
        <w:rPr>
          <w:color w:val="000000"/>
        </w:rPr>
        <w:t xml:space="preserve"> </w:t>
      </w:r>
      <w:proofErr w:type="spellStart"/>
      <w:r>
        <w:rPr>
          <w:color w:val="000000"/>
        </w:rPr>
        <w:t>sebelumnya</w:t>
      </w:r>
      <w:proofErr w:type="spellEnd"/>
      <w:r>
        <w:rPr>
          <w:color w:val="000000"/>
        </w:rPr>
        <w:t xml:space="preserve"> </w:t>
      </w:r>
      <w:r w:rsidR="00C72689">
        <w:rPr>
          <w:color w:val="000000"/>
        </w:rPr>
        <w:t xml:space="preserve">yang </w:t>
      </w:r>
      <w:proofErr w:type="spellStart"/>
      <w:r w:rsidR="00C72689">
        <w:rPr>
          <w:color w:val="000000"/>
        </w:rPr>
        <w:t>berkaitan</w:t>
      </w:r>
      <w:proofErr w:type="spellEnd"/>
      <w:r w:rsidR="00C72689">
        <w:rPr>
          <w:color w:val="000000"/>
        </w:rPr>
        <w:t xml:space="preserve"> </w:t>
      </w:r>
      <w:proofErr w:type="spellStart"/>
      <w:r w:rsidR="00C72689">
        <w:rPr>
          <w:color w:val="000000"/>
        </w:rPr>
        <w:t>dengan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yang </w:t>
      </w:r>
      <w:proofErr w:type="spellStart"/>
      <w:r w:rsidR="00C72689">
        <w:rPr>
          <w:color w:val="000000"/>
        </w:rPr>
        <w:t>sedang</w:t>
      </w:r>
      <w:proofErr w:type="spellEnd"/>
      <w:r w:rsidR="00C72689">
        <w:rPr>
          <w:color w:val="000000"/>
        </w:rPr>
        <w:t xml:space="preserve"> </w:t>
      </w:r>
      <w:proofErr w:type="spellStart"/>
      <w:r w:rsidR="00C72689">
        <w:rPr>
          <w:color w:val="000000"/>
        </w:rPr>
        <w:t>dilakukan</w:t>
      </w:r>
      <w:proofErr w:type="spellEnd"/>
      <w:r w:rsidR="00C72689">
        <w:rPr>
          <w:color w:val="000000"/>
        </w:rPr>
        <w:t>.</w:t>
      </w:r>
    </w:p>
    <w:p w14:paraId="108D0386" w14:textId="390926E5" w:rsidR="00040376" w:rsidRDefault="00C72689" w:rsidP="00040376">
      <w:r>
        <w:tab/>
      </w:r>
      <w:proofErr w:type="spellStart"/>
      <w:r w:rsidR="001C5C64">
        <w:t>Penggunaan</w:t>
      </w:r>
      <w:proofErr w:type="spellEnd"/>
      <w:r w:rsidR="001C5C64">
        <w:t xml:space="preserve"> </w:t>
      </w:r>
      <w:proofErr w:type="spellStart"/>
      <w:r w:rsidR="001C5C64">
        <w:t>teknologi</w:t>
      </w:r>
      <w:proofErr w:type="spellEnd"/>
      <w:r w:rsidR="001C5C64">
        <w:t xml:space="preserve"> RFID </w:t>
      </w:r>
      <w:proofErr w:type="spellStart"/>
      <w:r w:rsidR="001C5C64">
        <w:t>ini</w:t>
      </w:r>
      <w:proofErr w:type="spellEnd"/>
      <w:r w:rsidR="001C5C64">
        <w:t xml:space="preserve"> </w:t>
      </w:r>
      <w:proofErr w:type="spellStart"/>
      <w:r w:rsidR="001C5C64">
        <w:t>telah</w:t>
      </w:r>
      <w:proofErr w:type="spellEnd"/>
      <w:r w:rsidR="001C5C64">
        <w:t xml:space="preserve"> </w:t>
      </w:r>
      <w:proofErr w:type="spellStart"/>
      <w:r w:rsidR="001C5C64">
        <w:t>banyak</w:t>
      </w:r>
      <w:proofErr w:type="spellEnd"/>
      <w:r w:rsidR="001C5C64">
        <w:t xml:space="preserve"> </w:t>
      </w:r>
      <w:proofErr w:type="spellStart"/>
      <w:r w:rsidR="001C5C64">
        <w:t>digunakan</w:t>
      </w:r>
      <w:proofErr w:type="spellEnd"/>
      <w:r w:rsidR="001C5C64">
        <w:t xml:space="preserve"> </w:t>
      </w:r>
      <w:r w:rsidR="00F200A3">
        <w:t xml:space="preserve">pada </w:t>
      </w:r>
      <w:proofErr w:type="spellStart"/>
      <w:r w:rsidR="00F200A3">
        <w:t>berbagai</w:t>
      </w:r>
      <w:proofErr w:type="spellEnd"/>
      <w:r w:rsidR="00F200A3">
        <w:t xml:space="preserve"> </w:t>
      </w:r>
      <w:proofErr w:type="spellStart"/>
      <w:r w:rsidR="00F200A3">
        <w:t>bidang</w:t>
      </w:r>
      <w:proofErr w:type="spellEnd"/>
      <w:r w:rsidR="00F200A3">
        <w:t xml:space="preserve"> </w:t>
      </w:r>
      <w:proofErr w:type="spellStart"/>
      <w:r w:rsidR="001C5C64">
        <w:t>karena</w:t>
      </w:r>
      <w:proofErr w:type="spellEnd"/>
      <w:r w:rsidR="001C5C64">
        <w:t xml:space="preserve"> </w:t>
      </w:r>
      <w:proofErr w:type="spellStart"/>
      <w:r w:rsidR="001C5C64">
        <w:t>dengan</w:t>
      </w:r>
      <w:proofErr w:type="spellEnd"/>
      <w:r w:rsidR="001C5C64">
        <w:t xml:space="preserve"> </w:t>
      </w:r>
      <w:proofErr w:type="spellStart"/>
      <w:r w:rsidR="001C5C64">
        <w:t>menggunakan</w:t>
      </w:r>
      <w:proofErr w:type="spellEnd"/>
      <w:r w:rsidR="001C5C64">
        <w:t xml:space="preserve"> </w:t>
      </w:r>
      <w:proofErr w:type="spellStart"/>
      <w:r w:rsidR="001C5C64">
        <w:t>teknologi</w:t>
      </w:r>
      <w:proofErr w:type="spellEnd"/>
      <w:r w:rsidR="001C5C64">
        <w:t xml:space="preserve"> </w:t>
      </w:r>
      <w:proofErr w:type="spellStart"/>
      <w:r w:rsidR="001C5C64">
        <w:t>ini</w:t>
      </w:r>
      <w:proofErr w:type="spellEnd"/>
      <w:r w:rsidR="00284E63">
        <w:t>,</w:t>
      </w:r>
      <w:r w:rsidR="001C5C64">
        <w:t xml:space="preserve"> </w:t>
      </w:r>
      <w:proofErr w:type="spellStart"/>
      <w:r w:rsidR="001C5C64">
        <w:t>pengguna</w:t>
      </w:r>
      <w:proofErr w:type="spellEnd"/>
      <w:r w:rsidR="001C5C64">
        <w:t xml:space="preserve"> </w:t>
      </w:r>
      <w:proofErr w:type="spellStart"/>
      <w:r w:rsidR="001C5C64">
        <w:t>dapat</w:t>
      </w:r>
      <w:proofErr w:type="spellEnd"/>
      <w:r w:rsidR="001C5C64">
        <w:t xml:space="preserve"> </w:t>
      </w:r>
      <w:proofErr w:type="spellStart"/>
      <w:r w:rsidR="001C5C64">
        <w:t>melakukan</w:t>
      </w:r>
      <w:proofErr w:type="spellEnd"/>
      <w:r w:rsidR="001C5C64">
        <w:t xml:space="preserve"> </w:t>
      </w:r>
      <w:proofErr w:type="spellStart"/>
      <w:r w:rsidR="001C5C64">
        <w:t>identifikasi</w:t>
      </w:r>
      <w:proofErr w:type="spellEnd"/>
      <w:r w:rsidR="001C5C64">
        <w:t xml:space="preserve"> </w:t>
      </w:r>
      <w:proofErr w:type="spellStart"/>
      <w:r w:rsidR="001C5C64">
        <w:t>kepada</w:t>
      </w:r>
      <w:proofErr w:type="spellEnd"/>
      <w:r w:rsidR="001C5C64">
        <w:t xml:space="preserve"> </w:t>
      </w:r>
      <w:proofErr w:type="spellStart"/>
      <w:r w:rsidR="001C5C64">
        <w:t>obyek</w:t>
      </w:r>
      <w:proofErr w:type="spellEnd"/>
      <w:r w:rsidR="001C5C64">
        <w:t xml:space="preserve"> </w:t>
      </w:r>
      <w:proofErr w:type="spellStart"/>
      <w:r w:rsidR="001C5C64">
        <w:t>tanpa</w:t>
      </w:r>
      <w:proofErr w:type="spellEnd"/>
      <w:r w:rsidR="001C5C64">
        <w:t xml:space="preserve"> </w:t>
      </w:r>
      <w:proofErr w:type="spellStart"/>
      <w:r w:rsidR="001C5C64">
        <w:t>perlu</w:t>
      </w:r>
      <w:proofErr w:type="spellEnd"/>
      <w:r w:rsidR="001C5C64">
        <w:t xml:space="preserve"> </w:t>
      </w:r>
      <w:proofErr w:type="spellStart"/>
      <w:r w:rsidR="001C5C64">
        <w:t>kontak</w:t>
      </w:r>
      <w:proofErr w:type="spellEnd"/>
      <w:r w:rsidR="001C5C64">
        <w:t xml:space="preserve"> </w:t>
      </w:r>
      <w:proofErr w:type="spellStart"/>
      <w:r w:rsidR="00284E63">
        <w:t>secara</w:t>
      </w:r>
      <w:proofErr w:type="spellEnd"/>
      <w:r w:rsidR="00284E63">
        <w:t xml:space="preserve"> </w:t>
      </w:r>
      <w:proofErr w:type="spellStart"/>
      <w:r w:rsidR="001C5C64">
        <w:t>langsung</w:t>
      </w:r>
      <w:proofErr w:type="spellEnd"/>
      <w:r w:rsidR="001C5C64">
        <w:t xml:space="preserve">. </w:t>
      </w:r>
      <w:proofErr w:type="spellStart"/>
      <w:r w:rsidR="001C5C64">
        <w:t>Seperti</w:t>
      </w:r>
      <w:proofErr w:type="spellEnd"/>
      <w:r w:rsidR="001C5C64">
        <w:t xml:space="preserve"> </w:t>
      </w:r>
      <w:proofErr w:type="spellStart"/>
      <w:r w:rsidR="001C5C64">
        <w:t>halnya</w:t>
      </w:r>
      <w:proofErr w:type="spellEnd"/>
      <w:r w:rsidR="001C5C64">
        <w:t xml:space="preserve"> pada </w:t>
      </w:r>
      <w:proofErr w:type="spellStart"/>
      <w:r w:rsidR="001C5C64">
        <w:t>penelitian</w:t>
      </w:r>
      <w:proofErr w:type="spellEnd"/>
      <w:r w:rsidR="001C5C64">
        <w:t xml:space="preserve">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w:t>
      </w:r>
      <w:proofErr w:type="spellStart"/>
      <w:r w:rsidR="001C5C64">
        <w:t>menggunakan</w:t>
      </w:r>
      <w:proofErr w:type="spellEnd"/>
      <w:r w:rsidR="001C5C64">
        <w:t xml:space="preserve"> </w:t>
      </w:r>
      <w:proofErr w:type="spellStart"/>
      <w:r w:rsidR="001C5C64">
        <w:t>teknologi</w:t>
      </w:r>
      <w:proofErr w:type="spellEnd"/>
      <w:r w:rsidR="001C5C64">
        <w:t xml:space="preserve"> RFID </w:t>
      </w:r>
      <w:proofErr w:type="spellStart"/>
      <w:r w:rsidR="00F200A3">
        <w:t>dibidang</w:t>
      </w:r>
      <w:proofErr w:type="spellEnd"/>
      <w:r w:rsidR="00F200A3">
        <w:t xml:space="preserve"> </w:t>
      </w:r>
      <w:proofErr w:type="spellStart"/>
      <w:r w:rsidR="00F200A3">
        <w:t>industr</w:t>
      </w:r>
      <w:ins w:id="170" w:author="Rafi Aziizi" w:date="2021-11-12T13:14:00Z">
        <w:r w:rsidR="0004566C">
          <w:t>i</w:t>
        </w:r>
      </w:ins>
      <w:proofErr w:type="spellEnd"/>
      <w:del w:id="171" w:author="Rafi Aziizi" w:date="2021-11-12T13:14:00Z">
        <w:r w:rsidR="00F200A3" w:rsidDel="0004566C">
          <w:delText>y</w:delText>
        </w:r>
      </w:del>
      <w:r w:rsidR="00F200A3">
        <w:t xml:space="preserve"> </w:t>
      </w:r>
      <w:proofErr w:type="spellStart"/>
      <w:r w:rsidR="00F200A3">
        <w:t>makanan</w:t>
      </w:r>
      <w:proofErr w:type="spellEnd"/>
      <w:r w:rsidR="00F200A3">
        <w:t xml:space="preserve"> </w:t>
      </w:r>
      <w:proofErr w:type="spellStart"/>
      <w:r w:rsidR="00F200A3">
        <w:t>bahan</w:t>
      </w:r>
      <w:proofErr w:type="spellEnd"/>
      <w:r w:rsidR="00F200A3">
        <w:t xml:space="preserve"> </w:t>
      </w:r>
      <w:proofErr w:type="spellStart"/>
      <w:r w:rsidR="00F200A3">
        <w:t>baku</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dengan</w:t>
      </w:r>
      <w:proofErr w:type="spellEnd"/>
      <w:r w:rsidR="00F200A3">
        <w:t xml:space="preserve"> </w:t>
      </w:r>
      <w:proofErr w:type="spellStart"/>
      <w:r w:rsidR="00F200A3">
        <w:t>cara</w:t>
      </w:r>
      <w:proofErr w:type="spellEnd"/>
      <w:r w:rsidR="00F200A3">
        <w:t xml:space="preserve"> </w:t>
      </w:r>
      <w:proofErr w:type="spellStart"/>
      <w:r w:rsidR="00F200A3">
        <w:t>memasangkan</w:t>
      </w:r>
      <w:proofErr w:type="spellEnd"/>
      <w:r w:rsidR="00F200A3">
        <w:t xml:space="preserve"> </w:t>
      </w:r>
      <w:r w:rsidR="00F200A3" w:rsidRPr="00F200A3">
        <w:rPr>
          <w:i/>
          <w:iCs/>
        </w:rPr>
        <w:t>tag</w:t>
      </w:r>
      <w:r w:rsidR="00F200A3">
        <w:t xml:space="preserve"> pada </w:t>
      </w:r>
      <w:proofErr w:type="spellStart"/>
      <w:r w:rsidR="00F200A3">
        <w:t>setiap</w:t>
      </w:r>
      <w:proofErr w:type="spellEnd"/>
      <w:r w:rsidR="00F200A3">
        <w:t xml:space="preserve"> </w:t>
      </w:r>
      <w:proofErr w:type="spellStart"/>
      <w:r w:rsidR="00F200A3">
        <w:t>telinga</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guna</w:t>
      </w:r>
      <w:proofErr w:type="spellEnd"/>
      <w:r w:rsidR="00F200A3">
        <w:t xml:space="preserve"> </w:t>
      </w:r>
      <w:proofErr w:type="spellStart"/>
      <w:r w:rsidR="00F200A3">
        <w:t>untuk</w:t>
      </w:r>
      <w:proofErr w:type="spellEnd"/>
      <w:r w:rsidR="00F200A3">
        <w:t xml:space="preserve"> </w:t>
      </w:r>
      <w:proofErr w:type="spellStart"/>
      <w:r w:rsidR="00F200A3">
        <w:t>menunjukan</w:t>
      </w:r>
      <w:proofErr w:type="spellEnd"/>
      <w:r w:rsidR="00F200A3">
        <w:t xml:space="preserve"> data masing-masing </w:t>
      </w:r>
      <w:proofErr w:type="spellStart"/>
      <w:r w:rsidR="00F200A3">
        <w:t>setiap</w:t>
      </w:r>
      <w:proofErr w:type="spellEnd"/>
      <w:r w:rsidR="00F200A3">
        <w:t xml:space="preserve"> </w:t>
      </w:r>
      <w:proofErr w:type="spellStart"/>
      <w:r w:rsidR="00F200A3">
        <w:t>sapi</w:t>
      </w:r>
      <w:proofErr w:type="spellEnd"/>
      <w:r w:rsidR="00F200A3">
        <w:t xml:space="preserve"> </w:t>
      </w:r>
      <w:proofErr w:type="spellStart"/>
      <w:r w:rsidR="00F200A3">
        <w:t>seperti</w:t>
      </w:r>
      <w:proofErr w:type="spellEnd"/>
      <w:r w:rsidR="00F200A3">
        <w:t xml:space="preserve"> </w:t>
      </w:r>
      <w:proofErr w:type="spellStart"/>
      <w:r w:rsidR="00F200A3">
        <w:t>asal</w:t>
      </w:r>
      <w:proofErr w:type="spellEnd"/>
      <w:r w:rsidR="00F200A3">
        <w:t xml:space="preserve">, </w:t>
      </w:r>
      <w:proofErr w:type="spellStart"/>
      <w:r w:rsidR="00F200A3">
        <w:t>berat</w:t>
      </w:r>
      <w:proofErr w:type="spellEnd"/>
      <w:r w:rsidR="00F200A3">
        <w:t xml:space="preserve"> dan </w:t>
      </w:r>
      <w:proofErr w:type="spellStart"/>
      <w:r w:rsidR="00F200A3">
        <w:t>umur</w:t>
      </w:r>
      <w:proofErr w:type="spellEnd"/>
      <w:r w:rsidR="00F200A3">
        <w:t xml:space="preserve"> </w:t>
      </w:r>
      <w:proofErr w:type="spellStart"/>
      <w:r w:rsidR="00F200A3">
        <w:t>sapi</w:t>
      </w:r>
      <w:proofErr w:type="spellEnd"/>
      <w:r w:rsidR="00F200A3">
        <w:t xml:space="preserve">. </w:t>
      </w:r>
      <w:proofErr w:type="spellStart"/>
      <w:r w:rsidR="00F200A3">
        <w:t>Selain</w:t>
      </w:r>
      <w:proofErr w:type="spellEnd"/>
      <w:r w:rsidR="00F200A3">
        <w:t xml:space="preserve"> </w:t>
      </w:r>
      <w:proofErr w:type="spellStart"/>
      <w:r w:rsidR="00F200A3">
        <w:t>itu</w:t>
      </w:r>
      <w:proofErr w:type="spellEnd"/>
      <w:r w:rsidR="00F200A3">
        <w:t xml:space="preserve">, </w:t>
      </w:r>
      <w:proofErr w:type="spellStart"/>
      <w:r w:rsidR="00F200A3">
        <w:t>teknologi</w:t>
      </w:r>
      <w:proofErr w:type="spellEnd"/>
      <w:r w:rsidR="00F200A3">
        <w:t xml:space="preserve"> RFID </w:t>
      </w:r>
      <w:proofErr w:type="spellStart"/>
      <w:r w:rsidR="00F200A3">
        <w:t>ini</w:t>
      </w:r>
      <w:proofErr w:type="spellEnd"/>
      <w:r w:rsidR="00F200A3">
        <w:t xml:space="preserve"> </w:t>
      </w:r>
      <w:proofErr w:type="spellStart"/>
      <w:r w:rsidR="00F200A3">
        <w:t>dapat</w:t>
      </w:r>
      <w:proofErr w:type="spellEnd"/>
      <w:r w:rsidR="00F200A3">
        <w:t xml:space="preserve"> </w:t>
      </w:r>
      <w:proofErr w:type="spellStart"/>
      <w:r w:rsidR="00F200A3">
        <w:t>digunakan</w:t>
      </w:r>
      <w:proofErr w:type="spellEnd"/>
      <w:r w:rsidR="00F200A3">
        <w:t xml:space="preserve"> juga </w:t>
      </w:r>
      <w:proofErr w:type="spellStart"/>
      <w:r w:rsidR="00F200A3">
        <w:t>sebagai</w:t>
      </w:r>
      <w:proofErr w:type="spellEnd"/>
      <w:r w:rsidR="00F200A3">
        <w:t xml:space="preserve"> </w:t>
      </w:r>
      <w:proofErr w:type="spellStart"/>
      <w:r w:rsidR="00F200A3">
        <w:t>otomasi</w:t>
      </w:r>
      <w:proofErr w:type="spellEnd"/>
      <w:r w:rsidR="00F200A3">
        <w:t xml:space="preserve">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w:t>
      </w:r>
      <w:proofErr w:type="spellStart"/>
      <w:r w:rsidR="00284E63">
        <w:t>dimana</w:t>
      </w:r>
      <w:proofErr w:type="spellEnd"/>
      <w:r w:rsidR="00284E63">
        <w:t xml:space="preserve"> pada </w:t>
      </w:r>
      <w:proofErr w:type="spellStart"/>
      <w:r w:rsidR="00284E63">
        <w:t>saat</w:t>
      </w:r>
      <w:proofErr w:type="spellEnd"/>
      <w:r w:rsidR="00284E63">
        <w:t xml:space="preserve"> RFID tag </w:t>
      </w:r>
      <w:proofErr w:type="spellStart"/>
      <w:r w:rsidR="00284E63">
        <w:t>didekatkan</w:t>
      </w:r>
      <w:proofErr w:type="spellEnd"/>
      <w:r w:rsidR="00284E63">
        <w:t xml:space="preserve"> </w:t>
      </w:r>
      <w:proofErr w:type="spellStart"/>
      <w:r w:rsidR="00284E63">
        <w:t>ke</w:t>
      </w:r>
      <w:proofErr w:type="spellEnd"/>
      <w:r w:rsidR="00284E63">
        <w:t xml:space="preserve"> RFID reader </w:t>
      </w:r>
      <w:proofErr w:type="spellStart"/>
      <w:r w:rsidR="00284E63">
        <w:t>maka</w:t>
      </w:r>
      <w:proofErr w:type="spellEnd"/>
      <w:r w:rsidR="00284E63">
        <w:t xml:space="preserve"> </w:t>
      </w:r>
      <w:proofErr w:type="spellStart"/>
      <w:r w:rsidR="00284E63">
        <w:t>sistem</w:t>
      </w:r>
      <w:proofErr w:type="spellEnd"/>
      <w:r w:rsidR="00284E63">
        <w:t xml:space="preserve"> menu pada </w:t>
      </w:r>
      <w:proofErr w:type="spellStart"/>
      <w:r w:rsidR="00284E63">
        <w:t>rumah</w:t>
      </w:r>
      <w:proofErr w:type="spellEnd"/>
      <w:r w:rsidR="00284E63">
        <w:t xml:space="preserve"> </w:t>
      </w:r>
      <w:proofErr w:type="spellStart"/>
      <w:r w:rsidR="00284E63">
        <w:t>akan</w:t>
      </w:r>
      <w:proofErr w:type="spellEnd"/>
      <w:r w:rsidR="00284E63">
        <w:t xml:space="preserve"> </w:t>
      </w:r>
      <w:proofErr w:type="spellStart"/>
      <w:r w:rsidR="00284E63">
        <w:t>aktif</w:t>
      </w:r>
      <w:proofErr w:type="spellEnd"/>
      <w:r w:rsidR="00284E63">
        <w:t xml:space="preserve"> dan </w:t>
      </w:r>
      <w:proofErr w:type="spellStart"/>
      <w:r w:rsidR="00284E63">
        <w:t>jika</w:t>
      </w:r>
      <w:proofErr w:type="spellEnd"/>
      <w:r w:rsidR="00284E63">
        <w:t xml:space="preserve"> RFID tag yang </w:t>
      </w:r>
      <w:proofErr w:type="spellStart"/>
      <w:r w:rsidR="00284E63">
        <w:t>digunakan</w:t>
      </w:r>
      <w:proofErr w:type="spellEnd"/>
      <w:r w:rsidR="00284E63">
        <w:t xml:space="preserve"> </w:t>
      </w:r>
      <w:proofErr w:type="spellStart"/>
      <w:r w:rsidR="00284E63">
        <w:t>tidak</w:t>
      </w:r>
      <w:proofErr w:type="spellEnd"/>
      <w:r w:rsidR="00284E63">
        <w:t xml:space="preserve"> </w:t>
      </w:r>
      <w:proofErr w:type="spellStart"/>
      <w:r w:rsidR="00284E63">
        <w:t>sesuai</w:t>
      </w:r>
      <w:proofErr w:type="spellEnd"/>
      <w:r w:rsidR="00284E63">
        <w:t xml:space="preserve"> </w:t>
      </w:r>
      <w:proofErr w:type="spellStart"/>
      <w:r w:rsidR="00284E63">
        <w:t>maka</w:t>
      </w:r>
      <w:proofErr w:type="spellEnd"/>
      <w:r w:rsidR="00284E63" w:rsidRPr="00284E63">
        <w:rPr>
          <w:i/>
          <w:iCs/>
        </w:rPr>
        <w:t xml:space="preserve"> buzzer</w:t>
      </w:r>
      <w:r w:rsidR="00284E63">
        <w:t xml:space="preserve"> </w:t>
      </w:r>
      <w:proofErr w:type="spellStart"/>
      <w:r w:rsidR="00284E63">
        <w:t>akan</w:t>
      </w:r>
      <w:proofErr w:type="spellEnd"/>
      <w:r w:rsidR="00284E63">
        <w:t xml:space="preserve"> </w:t>
      </w:r>
      <w:proofErr w:type="spellStart"/>
      <w:r w:rsidR="00284E63">
        <w:t>berbunyi</w:t>
      </w:r>
      <w:proofErr w:type="spellEnd"/>
      <w:r w:rsidR="00284E63">
        <w:t xml:space="preserve">. </w:t>
      </w:r>
    </w:p>
    <w:p w14:paraId="648D0B31" w14:textId="5A5BC517" w:rsidR="00284E63" w:rsidRDefault="00284E63" w:rsidP="00040376">
      <w:r>
        <w:tab/>
      </w:r>
      <w:proofErr w:type="spellStart"/>
      <w:r>
        <w:t>Penelitian</w:t>
      </w:r>
      <w:proofErr w:type="spellEnd"/>
      <w:r>
        <w:t xml:space="preserve"> </w:t>
      </w:r>
      <w:proofErr w:type="spellStart"/>
      <w:r>
        <w:t>terdahulu</w:t>
      </w:r>
      <w:proofErr w:type="spellEnd"/>
      <w:r>
        <w:t xml:space="preserve"> </w:t>
      </w:r>
      <w:proofErr w:type="spellStart"/>
      <w:r>
        <w:t>mengenai</w:t>
      </w:r>
      <w:proofErr w:type="spellEnd"/>
      <w:r>
        <w:t xml:space="preserve"> </w:t>
      </w:r>
      <w:proofErr w:type="spellStart"/>
      <w:r>
        <w:t>penggunaan</w:t>
      </w:r>
      <w:proofErr w:type="spellEnd"/>
      <w:r>
        <w:t xml:space="preserve"> </w:t>
      </w:r>
      <w:proofErr w:type="spellStart"/>
      <w:r>
        <w:t>teknologi</w:t>
      </w:r>
      <w:proofErr w:type="spellEnd"/>
      <w:r>
        <w:t xml:space="preserve"> RFID </w:t>
      </w:r>
      <w:proofErr w:type="spellStart"/>
      <w:r>
        <w:t>ini</w:t>
      </w:r>
      <w:proofErr w:type="spellEnd"/>
      <w:r>
        <w:t xml:space="preserve"> juga </w:t>
      </w:r>
      <w:proofErr w:type="spellStart"/>
      <w:r>
        <w:t>digunakan</w:t>
      </w:r>
      <w:proofErr w:type="spellEnd"/>
      <w:r>
        <w:t xml:space="preserve"> pada </w:t>
      </w:r>
      <w:proofErr w:type="spellStart"/>
      <w:r w:rsidR="00941066">
        <w:t>berbagai</w:t>
      </w:r>
      <w:proofErr w:type="spellEnd"/>
      <w:r w:rsidR="00941066">
        <w:t xml:space="preserve"> </w:t>
      </w:r>
      <w:proofErr w:type="spellStart"/>
      <w:r w:rsidR="00941066">
        <w:t>instansi</w:t>
      </w:r>
      <w:proofErr w:type="spellEnd"/>
      <w:r w:rsidR="00941066">
        <w:t xml:space="preserve"> </w:t>
      </w:r>
      <w:proofErr w:type="spellStart"/>
      <w:r w:rsidR="00941066">
        <w:t>seperti</w:t>
      </w:r>
      <w:proofErr w:type="spellEnd"/>
      <w:r w:rsidR="00941066">
        <w:t xml:space="preserve">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w:t>
      </w:r>
      <w:proofErr w:type="spellStart"/>
      <w:r w:rsidR="00941066">
        <w:t>untuk</w:t>
      </w:r>
      <w:proofErr w:type="spellEnd"/>
      <w:r w:rsidR="00941066">
        <w:t xml:space="preserve"> </w:t>
      </w:r>
      <w:proofErr w:type="spellStart"/>
      <w:r w:rsidR="00941066">
        <w:t>meningkatkan</w:t>
      </w:r>
      <w:proofErr w:type="spellEnd"/>
      <w:r w:rsidR="00941066">
        <w:t xml:space="preserve"> </w:t>
      </w:r>
      <w:proofErr w:type="spellStart"/>
      <w:r w:rsidR="00941066">
        <w:t>layanan</w:t>
      </w:r>
      <w:proofErr w:type="spellEnd"/>
      <w:r w:rsidR="00941066">
        <w:t xml:space="preserve"> </w:t>
      </w:r>
      <w:proofErr w:type="spellStart"/>
      <w:r w:rsidR="00941066">
        <w:t>perpustakaan</w:t>
      </w:r>
      <w:proofErr w:type="spellEnd"/>
      <w:r w:rsidR="00941066">
        <w:t xml:space="preserve"> </w:t>
      </w:r>
      <w:proofErr w:type="spellStart"/>
      <w:r w:rsidR="00941066">
        <w:t>dengan</w:t>
      </w:r>
      <w:proofErr w:type="spellEnd"/>
      <w:r w:rsidR="00941066">
        <w:t xml:space="preserve"> </w:t>
      </w:r>
      <w:proofErr w:type="spellStart"/>
      <w:r w:rsidR="00941066">
        <w:t>menggunakan</w:t>
      </w:r>
      <w:proofErr w:type="spellEnd"/>
      <w:r w:rsidR="00941066">
        <w:t xml:space="preserve"> </w:t>
      </w:r>
      <w:proofErr w:type="spellStart"/>
      <w:r w:rsidR="00941066">
        <w:t>teknologi</w:t>
      </w:r>
      <w:proofErr w:type="spellEnd"/>
      <w:r w:rsidR="00941066">
        <w:t xml:space="preserve"> </w:t>
      </w:r>
      <w:r w:rsidR="009C13CB">
        <w:t>RFID</w:t>
      </w:r>
      <w:r w:rsidR="00941066">
        <w:t xml:space="preserve"> </w:t>
      </w:r>
      <w:r w:rsidR="009C13CB">
        <w:t xml:space="preserve">agar </w:t>
      </w:r>
      <w:proofErr w:type="spellStart"/>
      <w:r w:rsidR="009C13CB">
        <w:t>pengguna</w:t>
      </w:r>
      <w:proofErr w:type="spellEnd"/>
      <w:r w:rsidR="009C13CB">
        <w:t xml:space="preserve"> </w:t>
      </w:r>
      <w:proofErr w:type="spellStart"/>
      <w:r w:rsidR="009C13CB">
        <w:t>dapat</w:t>
      </w:r>
      <w:proofErr w:type="spellEnd"/>
      <w:r w:rsidR="009C13CB">
        <w:t xml:space="preserve"> </w:t>
      </w:r>
      <w:proofErr w:type="spellStart"/>
      <w:r w:rsidR="009C13CB">
        <w:t>melakukan</w:t>
      </w:r>
      <w:proofErr w:type="spellEnd"/>
      <w:r w:rsidR="009C13CB">
        <w:t xml:space="preserve"> </w:t>
      </w:r>
      <w:proofErr w:type="spellStart"/>
      <w:r w:rsidR="009C13CB" w:rsidRPr="009C13CB">
        <w:rPr>
          <w:i/>
          <w:iCs/>
        </w:rPr>
        <w:t>self service</w:t>
      </w:r>
      <w:proofErr w:type="spellEnd"/>
      <w:r w:rsidR="009C13CB" w:rsidRPr="009C13CB">
        <w:rPr>
          <w:i/>
          <w:iCs/>
        </w:rPr>
        <w:t xml:space="preserve"> </w:t>
      </w:r>
      <w:proofErr w:type="spellStart"/>
      <w:r w:rsidR="009C13CB">
        <w:t>guna</w:t>
      </w:r>
      <w:proofErr w:type="spellEnd"/>
      <w:r w:rsidR="009C13CB">
        <w:t xml:space="preserve"> </w:t>
      </w:r>
      <w:proofErr w:type="spellStart"/>
      <w:r w:rsidR="009C13CB">
        <w:t>untuk</w:t>
      </w:r>
      <w:proofErr w:type="spellEnd"/>
      <w:r w:rsidR="009C13CB">
        <w:t xml:space="preserve"> </w:t>
      </w:r>
      <w:proofErr w:type="spellStart"/>
      <w:r w:rsidR="009C13CB">
        <w:t>mempercepat</w:t>
      </w:r>
      <w:proofErr w:type="spellEnd"/>
      <w:r w:rsidR="009C13CB">
        <w:t xml:space="preserve"> proses </w:t>
      </w:r>
      <w:proofErr w:type="spellStart"/>
      <w:r w:rsidR="009C13CB">
        <w:t>sirkulasi</w:t>
      </w:r>
      <w:proofErr w:type="spellEnd"/>
      <w:r w:rsidR="009C13CB">
        <w:t xml:space="preserve"> </w:t>
      </w:r>
      <w:proofErr w:type="spellStart"/>
      <w:r w:rsidR="009C13CB">
        <w:t>peminjaman</w:t>
      </w:r>
      <w:proofErr w:type="spellEnd"/>
      <w:r w:rsidR="009C13CB">
        <w:t xml:space="preserve"> dan </w:t>
      </w:r>
      <w:proofErr w:type="spellStart"/>
      <w:r w:rsidR="009C13CB">
        <w:t>pengembalian</w:t>
      </w:r>
      <w:proofErr w:type="spellEnd"/>
      <w:r w:rsidR="007870C9">
        <w:t xml:space="preserve"> </w:t>
      </w:r>
      <w:proofErr w:type="spellStart"/>
      <w:r w:rsidR="007870C9">
        <w:t>buku</w:t>
      </w:r>
      <w:proofErr w:type="spellEnd"/>
      <w:r w:rsidR="007870C9">
        <w:t xml:space="preserve"> pada </w:t>
      </w:r>
      <w:proofErr w:type="spellStart"/>
      <w:r w:rsidR="007870C9">
        <w:t>perpustakaan</w:t>
      </w:r>
      <w:proofErr w:type="spellEnd"/>
      <w:r w:rsidR="009C13CB">
        <w:t xml:space="preserve">, </w:t>
      </w:r>
      <w:proofErr w:type="spellStart"/>
      <w:r w:rsidR="009C13CB">
        <w:t>sehingga</w:t>
      </w:r>
      <w:proofErr w:type="spellEnd"/>
      <w:r w:rsidR="009C13CB">
        <w:t xml:space="preserve"> </w:t>
      </w:r>
      <w:proofErr w:type="spellStart"/>
      <w:r w:rsidR="009C13CB">
        <w:t>waktu</w:t>
      </w:r>
      <w:proofErr w:type="spellEnd"/>
      <w:r w:rsidR="009C13CB">
        <w:t xml:space="preserve"> yang </w:t>
      </w:r>
      <w:proofErr w:type="spellStart"/>
      <w:r w:rsidR="009C13CB">
        <w:t>diperlukan</w:t>
      </w:r>
      <w:proofErr w:type="spellEnd"/>
      <w:r w:rsidR="009C13CB">
        <w:t xml:space="preserve"> </w:t>
      </w:r>
      <w:proofErr w:type="spellStart"/>
      <w:r w:rsidR="009C13CB">
        <w:t>efisien</w:t>
      </w:r>
      <w:proofErr w:type="spellEnd"/>
      <w:r w:rsidR="009C13CB">
        <w:t xml:space="preserve">. </w:t>
      </w:r>
      <w:proofErr w:type="spellStart"/>
      <w:r w:rsidR="009C13CB">
        <w:t>Penelitian</w:t>
      </w:r>
      <w:proofErr w:type="spellEnd"/>
      <w:r w:rsidR="009C13CB">
        <w:t xml:space="preserve">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melakukan</w:t>
      </w:r>
      <w:proofErr w:type="spellEnd"/>
      <w:r w:rsidR="009C13CB">
        <w:t xml:space="preserve"> </w:t>
      </w:r>
      <w:proofErr w:type="spellStart"/>
      <w:r w:rsidR="009C13CB">
        <w:t>absensi</w:t>
      </w:r>
      <w:proofErr w:type="spellEnd"/>
      <w:r w:rsidR="009C13CB">
        <w:t xml:space="preserve"> </w:t>
      </w:r>
      <w:proofErr w:type="spellStart"/>
      <w:r w:rsidR="009C13CB">
        <w:t>baik</w:t>
      </w:r>
      <w:proofErr w:type="spellEnd"/>
      <w:r w:rsidR="009C13CB">
        <w:t xml:space="preserve"> </w:t>
      </w:r>
      <w:proofErr w:type="spellStart"/>
      <w:r w:rsidR="009C13CB">
        <w:t>tehadap</w:t>
      </w:r>
      <w:proofErr w:type="spellEnd"/>
      <w:r w:rsidR="009C13CB">
        <w:t xml:space="preserve"> </w:t>
      </w:r>
      <w:proofErr w:type="spellStart"/>
      <w:r w:rsidR="009C13CB">
        <w:t>mahasiswa</w:t>
      </w:r>
      <w:proofErr w:type="spellEnd"/>
      <w:r w:rsidR="009C13CB">
        <w:t xml:space="preserve"> </w:t>
      </w:r>
      <w:proofErr w:type="spellStart"/>
      <w:r w:rsidR="009C13CB">
        <w:t>ataupun</w:t>
      </w:r>
      <w:proofErr w:type="spellEnd"/>
      <w:r w:rsidR="009C13CB">
        <w:t xml:space="preserve"> </w:t>
      </w:r>
      <w:proofErr w:type="spellStart"/>
      <w:r w:rsidR="009C13CB">
        <w:t>karyawan</w:t>
      </w:r>
      <w:proofErr w:type="spellEnd"/>
      <w:r w:rsidR="009C13CB">
        <w:t xml:space="preserve"> </w:t>
      </w:r>
      <w:proofErr w:type="spellStart"/>
      <w:r w:rsidR="009C13CB">
        <w:t>dengan</w:t>
      </w:r>
      <w:proofErr w:type="spellEnd"/>
      <w:r w:rsidR="009C13CB">
        <w:t xml:space="preserve"> </w:t>
      </w:r>
      <w:proofErr w:type="spellStart"/>
      <w:r w:rsidR="009C13CB">
        <w:t>menggunakan</w:t>
      </w:r>
      <w:proofErr w:type="spellEnd"/>
      <w:r w:rsidR="009C13CB">
        <w:t xml:space="preserve"> </w:t>
      </w:r>
      <w:r w:rsidR="007870C9">
        <w:rPr>
          <w:i/>
          <w:iCs/>
        </w:rPr>
        <w:t>t</w:t>
      </w:r>
      <w:r w:rsidR="009C13CB" w:rsidRPr="009C13CB">
        <w:rPr>
          <w:i/>
          <w:iCs/>
        </w:rPr>
        <w:t>ag</w:t>
      </w:r>
      <w:r w:rsidR="009C13CB">
        <w:t xml:space="preserve"> </w:t>
      </w:r>
      <w:proofErr w:type="spellStart"/>
      <w:r w:rsidR="009C13CB">
        <w:t>sebagai</w:t>
      </w:r>
      <w:proofErr w:type="spellEnd"/>
      <w:r w:rsidR="009C13CB">
        <w:t xml:space="preserve"> </w:t>
      </w:r>
      <w:proofErr w:type="spellStart"/>
      <w:r w:rsidR="009C13CB">
        <w:t>pengganti</w:t>
      </w:r>
      <w:proofErr w:type="spellEnd"/>
      <w:r w:rsidR="009C13CB">
        <w:t xml:space="preserve"> </w:t>
      </w:r>
      <w:r w:rsidR="009C13CB" w:rsidRPr="007870C9">
        <w:rPr>
          <w:i/>
          <w:iCs/>
        </w:rPr>
        <w:t>ID card</w:t>
      </w:r>
      <w:r w:rsidR="009C13CB">
        <w:t xml:space="preserve"> dan </w:t>
      </w:r>
      <w:r w:rsidR="009C13CB" w:rsidRPr="007870C9">
        <w:rPr>
          <w:i/>
          <w:iCs/>
        </w:rPr>
        <w:t>reader</w:t>
      </w:r>
      <w:r w:rsidR="009C13CB">
        <w:t xml:space="preserve">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membaca</w:t>
      </w:r>
      <w:proofErr w:type="spellEnd"/>
      <w:r w:rsidR="009C13CB">
        <w:t xml:space="preserve"> </w:t>
      </w:r>
      <w:proofErr w:type="spellStart"/>
      <w:r w:rsidR="009C13CB">
        <w:t>informasi</w:t>
      </w:r>
      <w:proofErr w:type="spellEnd"/>
      <w:r w:rsidR="009C13CB">
        <w:t xml:space="preserve"> </w:t>
      </w:r>
      <w:r w:rsidR="007870C9">
        <w:t xml:space="preserve">yang </w:t>
      </w:r>
      <w:proofErr w:type="spellStart"/>
      <w:r w:rsidR="009C13CB">
        <w:t>menyangkut</w:t>
      </w:r>
      <w:proofErr w:type="spellEnd"/>
      <w:r w:rsidR="009C13CB">
        <w:t xml:space="preserve"> </w:t>
      </w:r>
      <w:proofErr w:type="spellStart"/>
      <w:r w:rsidR="009C13CB">
        <w:t>kehadiran</w:t>
      </w:r>
      <w:proofErr w:type="spellEnd"/>
      <w:r w:rsidR="009C13CB">
        <w:t xml:space="preserve"> </w:t>
      </w:r>
      <w:proofErr w:type="spellStart"/>
      <w:r w:rsidR="009C13CB">
        <w:t>mahasiswa</w:t>
      </w:r>
      <w:proofErr w:type="spellEnd"/>
      <w:r w:rsidR="007870C9">
        <w:t xml:space="preserve"> </w:t>
      </w:r>
      <w:proofErr w:type="spellStart"/>
      <w:r w:rsidR="007870C9">
        <w:t>ataupun</w:t>
      </w:r>
      <w:proofErr w:type="spellEnd"/>
      <w:r w:rsidR="007870C9">
        <w:t xml:space="preserve"> </w:t>
      </w:r>
      <w:proofErr w:type="spellStart"/>
      <w:r w:rsidR="007870C9">
        <w:t>karyawan</w:t>
      </w:r>
      <w:proofErr w:type="spellEnd"/>
      <w:r w:rsidR="007870C9">
        <w:t>.</w:t>
      </w:r>
    </w:p>
    <w:p w14:paraId="296920EA" w14:textId="412072DF" w:rsidR="00040376" w:rsidRDefault="00040376" w:rsidP="00040376"/>
    <w:p w14:paraId="05C038F5" w14:textId="77777777" w:rsidR="00040376" w:rsidRDefault="00040376" w:rsidP="00040376">
      <w:pPr>
        <w:sectPr w:rsidR="00040376" w:rsidSect="00321933">
          <w:headerReference w:type="default" r:id="rId89"/>
          <w:footerReference w:type="default" r:id="rId90"/>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5E90D144" w:rsidR="00746D78" w:rsidRDefault="00746D78" w:rsidP="00746D78">
      <w:pPr>
        <w:pStyle w:val="Heading1"/>
        <w:numPr>
          <w:ilvl w:val="0"/>
          <w:numId w:val="0"/>
        </w:numPr>
        <w:rPr>
          <w:szCs w:val="22"/>
          <w:lang w:val="en-US"/>
        </w:rPr>
      </w:pPr>
      <w:bookmarkStart w:id="172" w:name="_Toc80034229"/>
      <w:bookmarkStart w:id="173"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172"/>
      <w:bookmarkEnd w:id="173"/>
    </w:p>
    <w:p w14:paraId="2A41D854" w14:textId="13B768E1" w:rsidR="00746D78" w:rsidRDefault="00746D78" w:rsidP="00C93BF7">
      <w:pPr>
        <w:pStyle w:val="Heading2"/>
        <w:numPr>
          <w:ilvl w:val="1"/>
          <w:numId w:val="4"/>
        </w:numPr>
        <w:ind w:left="709" w:hanging="709"/>
        <w:rPr>
          <w:lang w:val="en-US"/>
        </w:rPr>
      </w:pPr>
      <w:bookmarkStart w:id="174" w:name="_Toc80034230"/>
      <w:bookmarkStart w:id="175" w:name="_Toc83115732"/>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Sekolah</w:t>
      </w:r>
      <w:bookmarkEnd w:id="174"/>
      <w:bookmarkEnd w:id="175"/>
      <w:proofErr w:type="spellEnd"/>
    </w:p>
    <w:p w14:paraId="287F90E0" w14:textId="24950C92" w:rsidR="00C80ED5" w:rsidRPr="00C80ED5" w:rsidRDefault="00C80ED5" w:rsidP="001E05E1">
      <w:pPr>
        <w:ind w:firstLine="709"/>
      </w:pPr>
      <w:r w:rsidRPr="00C80ED5">
        <w:t xml:space="preserve">SMK </w:t>
      </w:r>
      <w:proofErr w:type="spellStart"/>
      <w:r w:rsidRPr="00C80ED5">
        <w:t>Cendekia</w:t>
      </w:r>
      <w:proofErr w:type="spellEnd"/>
      <w:r w:rsidRPr="00C80ED5">
        <w:t xml:space="preserve"> </w:t>
      </w:r>
      <w:proofErr w:type="spellStart"/>
      <w:r w:rsidRPr="00C80ED5">
        <w:t>adalah</w:t>
      </w:r>
      <w:proofErr w:type="spellEnd"/>
      <w:r w:rsidRPr="00C80ED5">
        <w:t xml:space="preserve"> </w:t>
      </w:r>
      <w:proofErr w:type="spellStart"/>
      <w:r w:rsidRPr="00C80ED5">
        <w:t>sebuah</w:t>
      </w:r>
      <w:proofErr w:type="spellEnd"/>
      <w:r w:rsidRPr="00C80ED5">
        <w:t xml:space="preserve"> </w:t>
      </w:r>
      <w:proofErr w:type="spellStart"/>
      <w:r w:rsidRPr="00C80ED5">
        <w:t>sekolah</w:t>
      </w:r>
      <w:proofErr w:type="spellEnd"/>
      <w:r w:rsidRPr="00C80ED5">
        <w:t xml:space="preserve"> yang </w:t>
      </w:r>
      <w:proofErr w:type="spellStart"/>
      <w:r w:rsidRPr="00C80ED5">
        <w:t>berada</w:t>
      </w:r>
      <w:proofErr w:type="spellEnd"/>
      <w:r w:rsidRPr="00C80ED5">
        <w:t xml:space="preserve"> di </w:t>
      </w:r>
      <w:proofErr w:type="spellStart"/>
      <w:r w:rsidRPr="00C80ED5">
        <w:t>bawah</w:t>
      </w:r>
      <w:proofErr w:type="spellEnd"/>
      <w:r w:rsidRPr="00C80ED5">
        <w:t xml:space="preserve"> </w:t>
      </w:r>
      <w:proofErr w:type="spellStart"/>
      <w:r w:rsidRPr="00C80ED5">
        <w:t>naungan</w:t>
      </w:r>
      <w:proofErr w:type="spellEnd"/>
      <w:r w:rsidRPr="00C80ED5">
        <w:t xml:space="preserve"> Yayasan Putra </w:t>
      </w:r>
      <w:proofErr w:type="spellStart"/>
      <w:r w:rsidRPr="00C80ED5">
        <w:t>Cendikia</w:t>
      </w:r>
      <w:proofErr w:type="spellEnd"/>
      <w:r w:rsidRPr="00C80ED5">
        <w:t xml:space="preserve"> yang </w:t>
      </w:r>
      <w:proofErr w:type="spellStart"/>
      <w:r w:rsidRPr="00C80ED5">
        <w:t>didirikan</w:t>
      </w:r>
      <w:proofErr w:type="spellEnd"/>
      <w:r w:rsidRPr="00C80ED5">
        <w:t xml:space="preserve"> </w:t>
      </w:r>
      <w:proofErr w:type="spellStart"/>
      <w:r w:rsidRPr="00C80ED5">
        <w:t>atas</w:t>
      </w:r>
      <w:proofErr w:type="spellEnd"/>
      <w:r w:rsidRPr="00C80ED5">
        <w:t xml:space="preserve"> </w:t>
      </w:r>
      <w:proofErr w:type="spellStart"/>
      <w:r w:rsidRPr="00C80ED5">
        <w:t>prakarsa</w:t>
      </w:r>
      <w:proofErr w:type="spellEnd"/>
      <w:r w:rsidRPr="00C80ED5">
        <w:t xml:space="preserve"> </w:t>
      </w:r>
      <w:proofErr w:type="spellStart"/>
      <w:r w:rsidRPr="00C80ED5">
        <w:t>keluarga</w:t>
      </w:r>
      <w:proofErr w:type="spellEnd"/>
      <w:r w:rsidRPr="00C80ED5">
        <w:t xml:space="preserve"> </w:t>
      </w:r>
      <w:proofErr w:type="spellStart"/>
      <w:r w:rsidRPr="00C80ED5">
        <w:t>besar</w:t>
      </w:r>
      <w:proofErr w:type="spellEnd"/>
      <w:r w:rsidRPr="00C80ED5">
        <w:t xml:space="preserve"> </w:t>
      </w:r>
      <w:proofErr w:type="spellStart"/>
      <w:r w:rsidRPr="00C80ED5">
        <w:t>bapak</w:t>
      </w:r>
      <w:proofErr w:type="spellEnd"/>
      <w:r w:rsidRPr="00C80ED5">
        <w:t xml:space="preserve"> </w:t>
      </w:r>
      <w:proofErr w:type="spellStart"/>
      <w:r w:rsidRPr="00C80ED5">
        <w:t>Agus</w:t>
      </w:r>
      <w:proofErr w:type="spellEnd"/>
      <w:r w:rsidRPr="00C80ED5">
        <w:t xml:space="preserve"> </w:t>
      </w:r>
      <w:proofErr w:type="spellStart"/>
      <w:r w:rsidRPr="00C80ED5">
        <w:t>Supratman</w:t>
      </w:r>
      <w:proofErr w:type="spellEnd"/>
      <w:r w:rsidRPr="00C80ED5">
        <w:t xml:space="preserve">. SMK </w:t>
      </w:r>
      <w:proofErr w:type="spellStart"/>
      <w:r w:rsidRPr="00C80ED5">
        <w:t>Cendekia</w:t>
      </w:r>
      <w:proofErr w:type="spellEnd"/>
      <w:r w:rsidRPr="00C80ED5">
        <w:t xml:space="preserve"> </w:t>
      </w:r>
      <w:proofErr w:type="spellStart"/>
      <w:r w:rsidRPr="00C80ED5">
        <w:t>berada</w:t>
      </w:r>
      <w:proofErr w:type="spellEnd"/>
      <w:r w:rsidRPr="00C80ED5">
        <w:t xml:space="preserve"> pada </w:t>
      </w:r>
      <w:proofErr w:type="spellStart"/>
      <w:r w:rsidRPr="00C80ED5">
        <w:t>lahan</w:t>
      </w:r>
      <w:proofErr w:type="spellEnd"/>
      <w:r w:rsidRPr="00C80ED5">
        <w:t xml:space="preserve"> </w:t>
      </w:r>
      <w:proofErr w:type="spellStart"/>
      <w:r w:rsidRPr="00C80ED5">
        <w:t>seluas</w:t>
      </w:r>
      <w:proofErr w:type="spellEnd"/>
      <w:r w:rsidRPr="00C80ED5">
        <w:t xml:space="preserve"> </w:t>
      </w:r>
      <w:proofErr w:type="spellStart"/>
      <w:r w:rsidRPr="00C80ED5">
        <w:t>kurang</w:t>
      </w:r>
      <w:proofErr w:type="spellEnd"/>
      <w:r w:rsidRPr="00C80ED5">
        <w:t xml:space="preserve"> </w:t>
      </w:r>
      <w:proofErr w:type="spellStart"/>
      <w:r w:rsidRPr="00C80ED5">
        <w:t>lebih</w:t>
      </w:r>
      <w:proofErr w:type="spellEnd"/>
      <w:r w:rsidRPr="00C80ED5">
        <w:t xml:space="preserve"> 6000 m2 </w:t>
      </w:r>
      <w:proofErr w:type="spellStart"/>
      <w:r w:rsidRPr="00C80ED5">
        <w:t>dengan</w:t>
      </w:r>
      <w:proofErr w:type="spellEnd"/>
      <w:r w:rsidRPr="00C80ED5">
        <w:t xml:space="preserve"> </w:t>
      </w:r>
      <w:proofErr w:type="spellStart"/>
      <w:r w:rsidRPr="00C80ED5">
        <w:t>hak</w:t>
      </w:r>
      <w:proofErr w:type="spellEnd"/>
      <w:r w:rsidRPr="00C80ED5">
        <w:t xml:space="preserve"> </w:t>
      </w:r>
      <w:proofErr w:type="spellStart"/>
      <w:r w:rsidRPr="00C80ED5">
        <w:t>milik</w:t>
      </w:r>
      <w:proofErr w:type="spellEnd"/>
      <w:r w:rsidRPr="00C80ED5">
        <w:t xml:space="preserve"> </w:t>
      </w:r>
      <w:proofErr w:type="spellStart"/>
      <w:r w:rsidRPr="00C80ED5">
        <w:t>pribadi</w:t>
      </w:r>
      <w:proofErr w:type="spellEnd"/>
      <w:r w:rsidRPr="00C80ED5">
        <w:t xml:space="preserve"> yang </w:t>
      </w:r>
      <w:proofErr w:type="spellStart"/>
      <w:r w:rsidRPr="00C80ED5">
        <w:t>berlokasi</w:t>
      </w:r>
      <w:proofErr w:type="spellEnd"/>
      <w:r w:rsidRPr="00C80ED5">
        <w:t xml:space="preserve"> di Jl. Raya Batujajar Rt.03/04 </w:t>
      </w:r>
      <w:proofErr w:type="spellStart"/>
      <w:r w:rsidRPr="00C80ED5">
        <w:t>Desa</w:t>
      </w:r>
      <w:proofErr w:type="spellEnd"/>
      <w:r w:rsidRPr="00C80ED5">
        <w:t xml:space="preserve"> Batujajar Timur, </w:t>
      </w:r>
      <w:proofErr w:type="spellStart"/>
      <w:r w:rsidRPr="00C80ED5">
        <w:t>Kecamatan</w:t>
      </w:r>
      <w:proofErr w:type="spellEnd"/>
      <w:r w:rsidRPr="00C80ED5">
        <w:t xml:space="preserve"> Batujajar, </w:t>
      </w:r>
      <w:proofErr w:type="spellStart"/>
      <w:r w:rsidRPr="00C80ED5">
        <w:t>Kabupaten</w:t>
      </w:r>
      <w:proofErr w:type="spellEnd"/>
      <w:r w:rsidRPr="00C80ED5">
        <w:t xml:space="preserve"> Bandung Barat. Setelah </w:t>
      </w:r>
      <w:proofErr w:type="spellStart"/>
      <w:r w:rsidRPr="00C80ED5">
        <w:t>bangunan</w:t>
      </w:r>
      <w:proofErr w:type="spellEnd"/>
      <w:r w:rsidRPr="00C80ED5">
        <w:t xml:space="preserve"> </w:t>
      </w:r>
      <w:proofErr w:type="spellStart"/>
      <w:r w:rsidRPr="00C80ED5">
        <w:t>sekolah</w:t>
      </w:r>
      <w:proofErr w:type="spellEnd"/>
      <w:r w:rsidRPr="00C80ED5">
        <w:t xml:space="preserve"> </w:t>
      </w:r>
      <w:proofErr w:type="spellStart"/>
      <w:r w:rsidRPr="00C80ED5">
        <w:t>berdiri</w:t>
      </w:r>
      <w:proofErr w:type="spellEnd"/>
      <w:r w:rsidRPr="00C80ED5">
        <w:t xml:space="preserve">, </w:t>
      </w:r>
      <w:proofErr w:type="spellStart"/>
      <w:r w:rsidRPr="00C80ED5">
        <w:t>lahan</w:t>
      </w:r>
      <w:proofErr w:type="spellEnd"/>
      <w:r w:rsidRPr="00C80ED5">
        <w:t xml:space="preserve"> </w:t>
      </w:r>
      <w:proofErr w:type="spellStart"/>
      <w:r w:rsidRPr="00C80ED5">
        <w:t>dihibahkan</w:t>
      </w:r>
      <w:proofErr w:type="spellEnd"/>
      <w:r w:rsidRPr="00C80ED5">
        <w:t xml:space="preserve"> pada Yayasan Putra </w:t>
      </w:r>
      <w:proofErr w:type="spellStart"/>
      <w:r w:rsidRPr="00C80ED5">
        <w:t>Cendikia</w:t>
      </w:r>
      <w:proofErr w:type="spellEnd"/>
      <w:r w:rsidRPr="00C80ED5">
        <w:t>.</w:t>
      </w:r>
    </w:p>
    <w:p w14:paraId="743EB483" w14:textId="25E2BEF8" w:rsidR="00C80ED5" w:rsidRPr="00C80ED5" w:rsidRDefault="00C80ED5" w:rsidP="001E05E1">
      <w:pPr>
        <w:ind w:firstLine="709"/>
      </w:pPr>
      <w:proofErr w:type="spellStart"/>
      <w:r w:rsidRPr="00C80ED5">
        <w:t>Sejak</w:t>
      </w:r>
      <w:proofErr w:type="spellEnd"/>
      <w:r w:rsidRPr="00C80ED5">
        <w:t xml:space="preserve"> </w:t>
      </w:r>
      <w:proofErr w:type="spellStart"/>
      <w:r w:rsidRPr="00C80ED5">
        <w:t>berdiri</w:t>
      </w:r>
      <w:proofErr w:type="spellEnd"/>
      <w:r w:rsidRPr="00C80ED5">
        <w:t xml:space="preserve"> pada </w:t>
      </w:r>
      <w:proofErr w:type="spellStart"/>
      <w:r w:rsidRPr="00C80ED5">
        <w:t>tahun</w:t>
      </w:r>
      <w:proofErr w:type="spellEnd"/>
      <w:r w:rsidRPr="00C80ED5">
        <w:t xml:space="preserve"> 2015 SMK </w:t>
      </w:r>
      <w:proofErr w:type="spellStart"/>
      <w:r w:rsidRPr="00C80ED5">
        <w:t>Cendekia</w:t>
      </w:r>
      <w:proofErr w:type="spellEnd"/>
      <w:r w:rsidRPr="00C80ED5">
        <w:t xml:space="preserve">  </w:t>
      </w:r>
      <w:proofErr w:type="spellStart"/>
      <w:r w:rsidRPr="00C80ED5">
        <w:t>telah</w:t>
      </w:r>
      <w:proofErr w:type="spellEnd"/>
      <w:r w:rsidRPr="00C80ED5">
        <w:t xml:space="preserve"> </w:t>
      </w:r>
      <w:proofErr w:type="spellStart"/>
      <w:r w:rsidRPr="00C80ED5">
        <w:t>mendapatkan</w:t>
      </w:r>
      <w:proofErr w:type="spellEnd"/>
      <w:r w:rsidRPr="00C80ED5">
        <w:t xml:space="preserve"> Surat </w:t>
      </w:r>
      <w:proofErr w:type="spellStart"/>
      <w:r w:rsidRPr="00C80ED5">
        <w:t>Ijin</w:t>
      </w:r>
      <w:proofErr w:type="spellEnd"/>
      <w:r w:rsidRPr="00C80ED5">
        <w:t xml:space="preserve"> </w:t>
      </w:r>
      <w:proofErr w:type="spellStart"/>
      <w:r w:rsidRPr="00C80ED5">
        <w:t>dari</w:t>
      </w:r>
      <w:proofErr w:type="spellEnd"/>
      <w:r w:rsidRPr="00C80ED5">
        <w:t xml:space="preserve"> </w:t>
      </w:r>
      <w:proofErr w:type="spellStart"/>
      <w:r w:rsidRPr="00C80ED5">
        <w:t>Pemerintah</w:t>
      </w:r>
      <w:proofErr w:type="spellEnd"/>
      <w:r w:rsidRPr="00C80ED5">
        <w:t xml:space="preserve"> </w:t>
      </w:r>
      <w:proofErr w:type="spellStart"/>
      <w:r w:rsidRPr="00C80ED5">
        <w:t>Kabupaten</w:t>
      </w:r>
      <w:proofErr w:type="spellEnd"/>
      <w:r w:rsidRPr="00C80ED5">
        <w:t xml:space="preserve"> Bandung Barat Dinas Pendidikan Pemuda dan </w:t>
      </w:r>
      <w:proofErr w:type="spellStart"/>
      <w:r w:rsidRPr="00C80ED5">
        <w:t>Olahraga</w:t>
      </w:r>
      <w:proofErr w:type="spellEnd"/>
      <w:r w:rsidRPr="00C80ED5">
        <w:t xml:space="preserve"> </w:t>
      </w:r>
      <w:proofErr w:type="spellStart"/>
      <w:r w:rsidRPr="00C80ED5">
        <w:t>dengan</w:t>
      </w:r>
      <w:proofErr w:type="spellEnd"/>
      <w:r w:rsidRPr="00C80ED5">
        <w:t xml:space="preserve"> </w:t>
      </w:r>
      <w:proofErr w:type="spellStart"/>
      <w:r w:rsidRPr="00C80ED5">
        <w:t>Nomor</w:t>
      </w:r>
      <w:proofErr w:type="spellEnd"/>
      <w:r w:rsidRPr="00C80ED5">
        <w:t>: 421/2075/</w:t>
      </w:r>
      <w:proofErr w:type="spellStart"/>
      <w:r w:rsidRPr="00C80ED5">
        <w:t>Disdikpora</w:t>
      </w:r>
      <w:proofErr w:type="spellEnd"/>
      <w:r w:rsidRPr="00C80ED5">
        <w:t xml:space="preserve"> 2016 </w:t>
      </w:r>
      <w:proofErr w:type="spellStart"/>
      <w:r w:rsidRPr="00C80ED5">
        <w:t>tentang</w:t>
      </w:r>
      <w:proofErr w:type="spellEnd"/>
      <w:r w:rsidRPr="00C80ED5">
        <w:t xml:space="preserve"> </w:t>
      </w:r>
      <w:proofErr w:type="spellStart"/>
      <w:r w:rsidRPr="00C80ED5">
        <w:t>Pendirian</w:t>
      </w:r>
      <w:proofErr w:type="spellEnd"/>
      <w:r w:rsidRPr="00C80ED5">
        <w:t xml:space="preserve"> dan </w:t>
      </w:r>
      <w:proofErr w:type="spellStart"/>
      <w:r w:rsidRPr="00C80ED5">
        <w:t>Penyelenggaraan</w:t>
      </w:r>
      <w:proofErr w:type="spellEnd"/>
      <w:r w:rsidRPr="00C80ED5">
        <w:t xml:space="preserve"> </w:t>
      </w:r>
      <w:proofErr w:type="spellStart"/>
      <w:r w:rsidRPr="00C80ED5">
        <w:t>Sekolah</w:t>
      </w:r>
      <w:proofErr w:type="spellEnd"/>
      <w:r w:rsidRPr="00C80ED5">
        <w:t xml:space="preserve"> </w:t>
      </w:r>
      <w:proofErr w:type="spellStart"/>
      <w:r w:rsidRPr="00C80ED5">
        <w:t>Swasta</w:t>
      </w:r>
      <w:proofErr w:type="spellEnd"/>
      <w:r w:rsidRPr="00C80ED5">
        <w:t xml:space="preserve"> </w:t>
      </w:r>
      <w:proofErr w:type="spellStart"/>
      <w:r w:rsidRPr="00C80ED5">
        <w:t>Kabupaten</w:t>
      </w:r>
      <w:proofErr w:type="spellEnd"/>
      <w:r w:rsidRPr="00C80ED5">
        <w:t xml:space="preserve"> Bandung Barat </w:t>
      </w:r>
      <w:proofErr w:type="spellStart"/>
      <w:r w:rsidRPr="00C80ED5">
        <w:t>Tahun</w:t>
      </w:r>
      <w:proofErr w:type="spellEnd"/>
      <w:r w:rsidRPr="00C80ED5">
        <w:t xml:space="preserve"> 2016.</w:t>
      </w:r>
    </w:p>
    <w:p w14:paraId="24A00186" w14:textId="78B95541" w:rsidR="00C80ED5" w:rsidRPr="00C80ED5" w:rsidRDefault="00C80ED5" w:rsidP="001E05E1">
      <w:pPr>
        <w:ind w:firstLine="709"/>
      </w:pPr>
      <w:r w:rsidRPr="00C80ED5">
        <w:t xml:space="preserve">Nama </w:t>
      </w:r>
      <w:proofErr w:type="spellStart"/>
      <w:r w:rsidRPr="00C80ED5">
        <w:t>Sekolah</w:t>
      </w:r>
      <w:proofErr w:type="spellEnd"/>
      <w:r w:rsidRPr="00C80ED5">
        <w:t xml:space="preserve"> </w:t>
      </w:r>
      <w:proofErr w:type="spellStart"/>
      <w:r w:rsidRPr="00C80ED5">
        <w:t>Cendekia</w:t>
      </w:r>
      <w:proofErr w:type="spellEnd"/>
      <w:r w:rsidRPr="00C80ED5">
        <w:t xml:space="preserve"> </w:t>
      </w:r>
      <w:proofErr w:type="spellStart"/>
      <w:r w:rsidRPr="00C80ED5">
        <w:t>terinspirasi</w:t>
      </w:r>
      <w:proofErr w:type="spellEnd"/>
      <w:r w:rsidRPr="00C80ED5">
        <w:t xml:space="preserve"> </w:t>
      </w:r>
      <w:proofErr w:type="spellStart"/>
      <w:r w:rsidRPr="00C80ED5">
        <w:t>dari</w:t>
      </w:r>
      <w:proofErr w:type="spellEnd"/>
      <w:r w:rsidRPr="00C80ED5">
        <w:t xml:space="preserve"> </w:t>
      </w:r>
      <w:proofErr w:type="spellStart"/>
      <w:r w:rsidRPr="00C80ED5">
        <w:t>makna</w:t>
      </w:r>
      <w:proofErr w:type="spellEnd"/>
      <w:r w:rsidRPr="00C80ED5">
        <w:t xml:space="preserve"> yang sangat </w:t>
      </w:r>
      <w:proofErr w:type="spellStart"/>
      <w:r w:rsidRPr="00C80ED5">
        <w:t>dalam</w:t>
      </w:r>
      <w:proofErr w:type="spellEnd"/>
      <w:r w:rsidRPr="00C80ED5">
        <w:t xml:space="preserve">, </w:t>
      </w:r>
      <w:proofErr w:type="spellStart"/>
      <w:r w:rsidRPr="00C80ED5">
        <w:t>yaitu</w:t>
      </w:r>
      <w:proofErr w:type="spellEnd"/>
      <w:r w:rsidRPr="00C80ED5">
        <w:t xml:space="preserve"> orang yang </w:t>
      </w:r>
      <w:proofErr w:type="spellStart"/>
      <w:r w:rsidRPr="00C80ED5">
        <w:t>pandai</w:t>
      </w:r>
      <w:proofErr w:type="spellEnd"/>
      <w:r w:rsidRPr="00C80ED5">
        <w:t xml:space="preserve"> dan </w:t>
      </w:r>
      <w:proofErr w:type="spellStart"/>
      <w:r w:rsidRPr="00C80ED5">
        <w:t>cerdas</w:t>
      </w:r>
      <w:proofErr w:type="spellEnd"/>
      <w:r w:rsidRPr="00C80ED5">
        <w:t xml:space="preserve">. </w:t>
      </w:r>
      <w:proofErr w:type="spellStart"/>
      <w:r w:rsidRPr="00C80ED5">
        <w:t>Dengan</w:t>
      </w:r>
      <w:proofErr w:type="spellEnd"/>
      <w:r w:rsidRPr="00C80ED5">
        <w:t xml:space="preserve"> </w:t>
      </w:r>
      <w:proofErr w:type="spellStart"/>
      <w:r w:rsidRPr="00C80ED5">
        <w:t>nama</w:t>
      </w:r>
      <w:proofErr w:type="spellEnd"/>
      <w:r w:rsidRPr="00C80ED5">
        <w:t xml:space="preserve"> </w:t>
      </w:r>
      <w:proofErr w:type="spellStart"/>
      <w:r w:rsidRPr="00C80ED5">
        <w:t>tersebut</w:t>
      </w:r>
      <w:proofErr w:type="spellEnd"/>
      <w:r w:rsidRPr="00C80ED5">
        <w:t xml:space="preserve"> </w:t>
      </w:r>
      <w:proofErr w:type="spellStart"/>
      <w:r w:rsidRPr="00C80ED5">
        <w:t>diharapkan</w:t>
      </w:r>
      <w:proofErr w:type="spellEnd"/>
      <w:r w:rsidRPr="00C80ED5">
        <w:t xml:space="preserve"> </w:t>
      </w:r>
      <w:proofErr w:type="spellStart"/>
      <w:r w:rsidRPr="00C80ED5">
        <w:t>bahwa</w:t>
      </w:r>
      <w:proofErr w:type="spellEnd"/>
      <w:r w:rsidRPr="00C80ED5">
        <w:t xml:space="preserve"> </w:t>
      </w:r>
      <w:proofErr w:type="spellStart"/>
      <w:r w:rsidRPr="00C80ED5">
        <w:t>peserta</w:t>
      </w:r>
      <w:proofErr w:type="spellEnd"/>
      <w:r w:rsidRPr="00C80ED5">
        <w:t xml:space="preserve"> </w:t>
      </w:r>
      <w:proofErr w:type="spellStart"/>
      <w:r w:rsidRPr="00C80ED5">
        <w:t>didik</w:t>
      </w:r>
      <w:proofErr w:type="spellEnd"/>
      <w:r w:rsidRPr="00C80ED5">
        <w:t xml:space="preserve"> yang </w:t>
      </w:r>
      <w:proofErr w:type="spellStart"/>
      <w:r w:rsidRPr="00C80ED5">
        <w:t>menimba</w:t>
      </w:r>
      <w:proofErr w:type="spellEnd"/>
      <w:r w:rsidRPr="00C80ED5">
        <w:t xml:space="preserve"> </w:t>
      </w:r>
      <w:proofErr w:type="spellStart"/>
      <w:r w:rsidRPr="00C80ED5">
        <w:t>ilmu</w:t>
      </w:r>
      <w:proofErr w:type="spellEnd"/>
      <w:r w:rsidRPr="00C80ED5">
        <w:t xml:space="preserve"> di SMK </w:t>
      </w:r>
      <w:proofErr w:type="spellStart"/>
      <w:r w:rsidRPr="00C80ED5">
        <w:t>Cendekia</w:t>
      </w:r>
      <w:proofErr w:type="spellEnd"/>
      <w:r w:rsidRPr="00C80ED5">
        <w:t xml:space="preserve"> Batujajar </w:t>
      </w:r>
      <w:proofErr w:type="spellStart"/>
      <w:r w:rsidRPr="00C80ED5">
        <w:t>menjadi</w:t>
      </w:r>
      <w:proofErr w:type="spellEnd"/>
      <w:r w:rsidRPr="00C80ED5">
        <w:t xml:space="preserve"> </w:t>
      </w:r>
      <w:proofErr w:type="spellStart"/>
      <w:r w:rsidRPr="00C80ED5">
        <w:t>generasi</w:t>
      </w:r>
      <w:proofErr w:type="spellEnd"/>
      <w:r w:rsidRPr="00C80ED5">
        <w:t xml:space="preserve"> yang </w:t>
      </w:r>
      <w:proofErr w:type="spellStart"/>
      <w:r w:rsidRPr="00C80ED5">
        <w:t>cerdas</w:t>
      </w:r>
      <w:proofErr w:type="spellEnd"/>
      <w:r w:rsidRPr="00C80ED5">
        <w:t xml:space="preserve"> dan </w:t>
      </w:r>
      <w:proofErr w:type="spellStart"/>
      <w:r w:rsidRPr="00C80ED5">
        <w:t>pandai</w:t>
      </w:r>
      <w:proofErr w:type="spellEnd"/>
      <w:r w:rsidRPr="00C80ED5">
        <w:t xml:space="preserve">. </w:t>
      </w:r>
      <w:proofErr w:type="spellStart"/>
      <w:r w:rsidRPr="00C80ED5">
        <w:t>Baik</w:t>
      </w:r>
      <w:proofErr w:type="spellEnd"/>
      <w:r w:rsidRPr="00C80ED5">
        <w:t xml:space="preserve"> </w:t>
      </w:r>
      <w:proofErr w:type="spellStart"/>
      <w:r w:rsidRPr="00C80ED5">
        <w:t>cerdas</w:t>
      </w:r>
      <w:proofErr w:type="spellEnd"/>
      <w:r w:rsidRPr="00C80ED5">
        <w:t xml:space="preserve"> </w:t>
      </w:r>
      <w:proofErr w:type="spellStart"/>
      <w:r w:rsidRPr="00C80ED5">
        <w:t>secara</w:t>
      </w:r>
      <w:proofErr w:type="spellEnd"/>
      <w:r w:rsidRPr="00C80ED5">
        <w:t xml:space="preserve"> </w:t>
      </w:r>
      <w:proofErr w:type="spellStart"/>
      <w:r w:rsidRPr="00C80ED5">
        <w:t>emosional</w:t>
      </w:r>
      <w:proofErr w:type="spellEnd"/>
      <w:r w:rsidRPr="00C80ED5">
        <w:t xml:space="preserve">, </w:t>
      </w:r>
      <w:proofErr w:type="spellStart"/>
      <w:r w:rsidRPr="00C80ED5">
        <w:t>cerdas</w:t>
      </w:r>
      <w:proofErr w:type="spellEnd"/>
      <w:r w:rsidRPr="00C80ED5">
        <w:t xml:space="preserve"> spiritual dan </w:t>
      </w:r>
      <w:proofErr w:type="spellStart"/>
      <w:r w:rsidRPr="00C80ED5">
        <w:t>cerdas</w:t>
      </w:r>
      <w:proofErr w:type="spellEnd"/>
      <w:r w:rsidRPr="00C80ED5">
        <w:t xml:space="preserve"> </w:t>
      </w:r>
      <w:proofErr w:type="spellStart"/>
      <w:r w:rsidRPr="00C80ED5">
        <w:t>dalam</w:t>
      </w:r>
      <w:proofErr w:type="spellEnd"/>
      <w:r w:rsidRPr="00C80ED5">
        <w:t xml:space="preserve"> </w:t>
      </w:r>
      <w:proofErr w:type="spellStart"/>
      <w:r w:rsidRPr="00C80ED5">
        <w:t>ilmu</w:t>
      </w:r>
      <w:proofErr w:type="spellEnd"/>
      <w:r w:rsidRPr="00C80ED5">
        <w:t xml:space="preserve"> </w:t>
      </w:r>
      <w:proofErr w:type="spellStart"/>
      <w:r w:rsidRPr="00C80ED5">
        <w:t>pengetahuan</w:t>
      </w:r>
      <w:proofErr w:type="spellEnd"/>
      <w:r w:rsidRPr="00C80ED5">
        <w:t xml:space="preserve"> dan </w:t>
      </w:r>
      <w:proofErr w:type="spellStart"/>
      <w:r w:rsidRPr="00C80ED5">
        <w:t>teknologi</w:t>
      </w:r>
      <w:proofErr w:type="spellEnd"/>
      <w:r w:rsidRPr="00C80ED5">
        <w:t>.</w:t>
      </w:r>
    </w:p>
    <w:p w14:paraId="45E52EC6" w14:textId="40100712" w:rsidR="00C80ED5" w:rsidRDefault="00C80ED5" w:rsidP="001E05E1">
      <w:pPr>
        <w:ind w:firstLine="567"/>
      </w:pPr>
      <w:proofErr w:type="spellStart"/>
      <w:r w:rsidRPr="00C80ED5">
        <w:t>Seiring</w:t>
      </w:r>
      <w:proofErr w:type="spellEnd"/>
      <w:r w:rsidRPr="00C80ED5">
        <w:t xml:space="preserve"> </w:t>
      </w:r>
      <w:proofErr w:type="spellStart"/>
      <w:r w:rsidRPr="00C80ED5">
        <w:t>berjalannya</w:t>
      </w:r>
      <w:proofErr w:type="spellEnd"/>
      <w:r w:rsidRPr="00C80ED5">
        <w:t xml:space="preserve"> </w:t>
      </w:r>
      <w:proofErr w:type="spellStart"/>
      <w:r w:rsidRPr="00C80ED5">
        <w:t>waktu</w:t>
      </w:r>
      <w:proofErr w:type="spellEnd"/>
      <w:r w:rsidRPr="00C80ED5">
        <w:t xml:space="preserve">, </w:t>
      </w:r>
      <w:proofErr w:type="spellStart"/>
      <w:r w:rsidRPr="00C80ED5">
        <w:t>jumlah</w:t>
      </w:r>
      <w:proofErr w:type="spellEnd"/>
      <w:r w:rsidRPr="00C80ED5">
        <w:t xml:space="preserve"> </w:t>
      </w:r>
      <w:proofErr w:type="spellStart"/>
      <w:r w:rsidRPr="00C80ED5">
        <w:t>siswa</w:t>
      </w:r>
      <w:proofErr w:type="spellEnd"/>
      <w:r w:rsidRPr="00C80ED5">
        <w:t xml:space="preserve"> yang </w:t>
      </w:r>
      <w:proofErr w:type="spellStart"/>
      <w:r w:rsidRPr="00C80ED5">
        <w:t>terdaftar</w:t>
      </w:r>
      <w:proofErr w:type="spellEnd"/>
      <w:r w:rsidRPr="00C80ED5">
        <w:t xml:space="preserve"> di SMK </w:t>
      </w:r>
      <w:proofErr w:type="spellStart"/>
      <w:r w:rsidRPr="00C80ED5">
        <w:t>Cendekia</w:t>
      </w:r>
      <w:proofErr w:type="spellEnd"/>
      <w:r w:rsidRPr="00C80ED5">
        <w:t xml:space="preserve"> Batujajar </w:t>
      </w:r>
      <w:proofErr w:type="spellStart"/>
      <w:r w:rsidRPr="00C80ED5">
        <w:t>meningkat</w:t>
      </w:r>
      <w:proofErr w:type="spellEnd"/>
      <w:r w:rsidRPr="00C80ED5">
        <w:t xml:space="preserve"> </w:t>
      </w:r>
      <w:proofErr w:type="spellStart"/>
      <w:r w:rsidRPr="00C80ED5">
        <w:t>secara</w:t>
      </w:r>
      <w:proofErr w:type="spellEnd"/>
      <w:r w:rsidRPr="00C80ED5">
        <w:t xml:space="preserve"> </w:t>
      </w:r>
      <w:proofErr w:type="spellStart"/>
      <w:r w:rsidRPr="00C80ED5">
        <w:t>signifikan</w:t>
      </w:r>
      <w:proofErr w:type="spellEnd"/>
      <w:r w:rsidRPr="00C80ED5">
        <w:t xml:space="preserve">. Siswa </w:t>
      </w:r>
      <w:proofErr w:type="spellStart"/>
      <w:r w:rsidRPr="00C80ED5">
        <w:t>siswi</w:t>
      </w:r>
      <w:proofErr w:type="spellEnd"/>
      <w:r w:rsidRPr="00C80ED5">
        <w:t xml:space="preserve"> </w:t>
      </w:r>
      <w:proofErr w:type="spellStart"/>
      <w:r w:rsidRPr="00C80ED5">
        <w:t>angkatan</w:t>
      </w:r>
      <w:proofErr w:type="spellEnd"/>
      <w:r w:rsidRPr="00C80ED5">
        <w:t xml:space="preserve"> </w:t>
      </w:r>
      <w:proofErr w:type="spellStart"/>
      <w:r w:rsidRPr="00C80ED5">
        <w:t>pertama</w:t>
      </w:r>
      <w:proofErr w:type="spellEnd"/>
      <w:r w:rsidRPr="00C80ED5">
        <w:t xml:space="preserve"> pada </w:t>
      </w:r>
      <w:proofErr w:type="spellStart"/>
      <w:r w:rsidRPr="00C80ED5">
        <w:t>tahun</w:t>
      </w:r>
      <w:proofErr w:type="spellEnd"/>
      <w:r w:rsidRPr="00C80ED5">
        <w:t xml:space="preserve"> </w:t>
      </w:r>
      <w:proofErr w:type="spellStart"/>
      <w:r w:rsidRPr="00C80ED5">
        <w:t>ajaran</w:t>
      </w:r>
      <w:proofErr w:type="spellEnd"/>
      <w:r w:rsidRPr="00C80ED5">
        <w:t xml:space="preserve"> 2015-2016 </w:t>
      </w:r>
      <w:proofErr w:type="spellStart"/>
      <w:r w:rsidRPr="00C80ED5">
        <w:t>hanya</w:t>
      </w:r>
      <w:proofErr w:type="spellEnd"/>
      <w:r w:rsidRPr="00C80ED5">
        <w:t xml:space="preserve"> </w:t>
      </w:r>
      <w:proofErr w:type="spellStart"/>
      <w:r w:rsidRPr="00C80ED5">
        <w:t>berjumlah</w:t>
      </w:r>
      <w:proofErr w:type="spellEnd"/>
      <w:r w:rsidRPr="00C80ED5">
        <w:t xml:space="preserve"> 25 orang. Angkatan </w:t>
      </w:r>
      <w:proofErr w:type="spellStart"/>
      <w:r w:rsidRPr="00C80ED5">
        <w:t>ke</w:t>
      </w:r>
      <w:proofErr w:type="spellEnd"/>
      <w:r w:rsidRPr="00C80ED5">
        <w:t xml:space="preserve"> 2 </w:t>
      </w:r>
      <w:proofErr w:type="spellStart"/>
      <w:r w:rsidRPr="00C80ED5">
        <w:t>Tahun</w:t>
      </w:r>
      <w:proofErr w:type="spellEnd"/>
      <w:r w:rsidRPr="00C80ED5">
        <w:t xml:space="preserve"> </w:t>
      </w:r>
      <w:proofErr w:type="spellStart"/>
      <w:r w:rsidRPr="00C80ED5">
        <w:t>ajaran</w:t>
      </w:r>
      <w:proofErr w:type="spellEnd"/>
      <w:r w:rsidRPr="00C80ED5">
        <w:t xml:space="preserve"> 2016 -2017 </w:t>
      </w:r>
      <w:proofErr w:type="spellStart"/>
      <w:r w:rsidRPr="00C80ED5">
        <w:t>berjumlah</w:t>
      </w:r>
      <w:proofErr w:type="spellEnd"/>
      <w:r w:rsidRPr="00C80ED5">
        <w:t xml:space="preserve"> 177 orang. Angkatan </w:t>
      </w:r>
      <w:proofErr w:type="spellStart"/>
      <w:r w:rsidRPr="00C80ED5">
        <w:t>ke</w:t>
      </w:r>
      <w:proofErr w:type="spellEnd"/>
      <w:r w:rsidRPr="00C80ED5">
        <w:t xml:space="preserve"> 3 </w:t>
      </w:r>
      <w:proofErr w:type="spellStart"/>
      <w:r w:rsidRPr="00C80ED5">
        <w:t>Tahun</w:t>
      </w:r>
      <w:proofErr w:type="spellEnd"/>
      <w:r w:rsidRPr="00C80ED5">
        <w:t xml:space="preserve"> </w:t>
      </w:r>
      <w:proofErr w:type="spellStart"/>
      <w:r w:rsidRPr="00C80ED5">
        <w:t>ajaran</w:t>
      </w:r>
      <w:proofErr w:type="spellEnd"/>
      <w:r w:rsidRPr="00C80ED5">
        <w:t xml:space="preserve"> 2017-2018 </w:t>
      </w:r>
      <w:proofErr w:type="spellStart"/>
      <w:r w:rsidRPr="00C80ED5">
        <w:t>berjumlah</w:t>
      </w:r>
      <w:proofErr w:type="spellEnd"/>
      <w:r w:rsidRPr="00C80ED5">
        <w:t xml:space="preserve"> 214 orang. Angkatan </w:t>
      </w:r>
      <w:proofErr w:type="spellStart"/>
      <w:r w:rsidRPr="00C80ED5">
        <w:t>ke</w:t>
      </w:r>
      <w:proofErr w:type="spellEnd"/>
      <w:r w:rsidRPr="00C80ED5">
        <w:t xml:space="preserve"> 4 </w:t>
      </w:r>
      <w:proofErr w:type="spellStart"/>
      <w:r w:rsidRPr="00C80ED5">
        <w:t>Tahun</w:t>
      </w:r>
      <w:proofErr w:type="spellEnd"/>
      <w:r w:rsidRPr="00C80ED5">
        <w:t xml:space="preserve"> </w:t>
      </w:r>
      <w:proofErr w:type="spellStart"/>
      <w:r w:rsidRPr="00C80ED5">
        <w:t>ajaran</w:t>
      </w:r>
      <w:proofErr w:type="spellEnd"/>
      <w:r w:rsidRPr="00C80ED5">
        <w:t xml:space="preserve"> 2018/2019 </w:t>
      </w:r>
      <w:proofErr w:type="spellStart"/>
      <w:r w:rsidRPr="00C80ED5">
        <w:t>berjumlah</w:t>
      </w:r>
      <w:proofErr w:type="spellEnd"/>
      <w:r w:rsidRPr="00C80ED5">
        <w:t xml:space="preserve"> 290 orang. Dan </w:t>
      </w:r>
      <w:proofErr w:type="spellStart"/>
      <w:r w:rsidRPr="00C80ED5">
        <w:t>angkatan</w:t>
      </w:r>
      <w:proofErr w:type="spellEnd"/>
      <w:r w:rsidRPr="00C80ED5">
        <w:t xml:space="preserve"> </w:t>
      </w:r>
      <w:proofErr w:type="spellStart"/>
      <w:r w:rsidRPr="00C80ED5">
        <w:t>ke</w:t>
      </w:r>
      <w:proofErr w:type="spellEnd"/>
      <w:r w:rsidRPr="00C80ED5">
        <w:t xml:space="preserve"> 5 </w:t>
      </w:r>
      <w:proofErr w:type="spellStart"/>
      <w:r w:rsidRPr="00C80ED5">
        <w:t>Tahun</w:t>
      </w:r>
      <w:proofErr w:type="spellEnd"/>
      <w:r w:rsidRPr="00C80ED5">
        <w:t xml:space="preserve"> </w:t>
      </w:r>
      <w:proofErr w:type="spellStart"/>
      <w:r w:rsidRPr="00C80ED5">
        <w:t>ajaran</w:t>
      </w:r>
      <w:proofErr w:type="spellEnd"/>
      <w:r w:rsidRPr="00C80ED5">
        <w:t xml:space="preserve"> 2019/2020 </w:t>
      </w:r>
      <w:proofErr w:type="spellStart"/>
      <w:r w:rsidRPr="00C80ED5">
        <w:t>berjumlah</w:t>
      </w:r>
      <w:proofErr w:type="spellEnd"/>
      <w:r w:rsidRPr="00C80ED5">
        <w:t xml:space="preserve"> 303 orang</w:t>
      </w:r>
    </w:p>
    <w:p w14:paraId="1C344A3E" w14:textId="7BD8CEFA" w:rsidR="005C75DF" w:rsidRDefault="00356EC8" w:rsidP="00C93BF7">
      <w:pPr>
        <w:pStyle w:val="Heading3"/>
        <w:numPr>
          <w:ilvl w:val="2"/>
          <w:numId w:val="6"/>
        </w:numPr>
        <w:ind w:left="709" w:hanging="142"/>
        <w:rPr>
          <w:lang w:val="en-US"/>
        </w:rPr>
      </w:pPr>
      <w:bookmarkStart w:id="176" w:name="_Toc80034231"/>
      <w:bookmarkStart w:id="177" w:name="_Toc83115733"/>
      <w:r>
        <w:rPr>
          <w:noProof/>
        </w:rPr>
        <w:drawing>
          <wp:anchor distT="0" distB="0" distL="114300" distR="114300" simplePos="0" relativeHeight="251660800" behindDoc="1" locked="0" layoutInCell="1" allowOverlap="1" wp14:anchorId="23B439FD" wp14:editId="57ADFD17">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 xml:space="preserve">Profile </w:t>
      </w:r>
      <w:proofErr w:type="spellStart"/>
      <w:r w:rsidR="005C75DF">
        <w:rPr>
          <w:lang w:val="en-US"/>
        </w:rPr>
        <w:t>Sekolah</w:t>
      </w:r>
      <w:bookmarkEnd w:id="176"/>
      <w:bookmarkEnd w:id="177"/>
      <w:proofErr w:type="spellEnd"/>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65E33DF7" w:rsidR="00C80ED5" w:rsidRDefault="00832EA1" w:rsidP="00C80ED5">
      <w:del w:id="178" w:author=" " w:date="2021-11-12T16:24:00Z">
        <w:r w:rsidDel="001A7B0B">
          <w:rPr>
            <w:noProof/>
          </w:rPr>
          <mc:AlternateContent>
            <mc:Choice Requires="wps">
              <w:drawing>
                <wp:anchor distT="0" distB="0" distL="114300" distR="114300" simplePos="0" relativeHeight="251702784" behindDoc="1" locked="0" layoutInCell="1" allowOverlap="1" wp14:anchorId="5084941C" wp14:editId="59CD1494">
                  <wp:simplePos x="0" y="0"/>
                  <wp:positionH relativeFrom="margin">
                    <wp:posOffset>1433830</wp:posOffset>
                  </wp:positionH>
                  <wp:positionV relativeFrom="paragraph">
                    <wp:posOffset>291938</wp:posOffset>
                  </wp:positionV>
                  <wp:extent cx="2168569" cy="635"/>
                  <wp:effectExtent l="0" t="0" r="3175" b="8255"/>
                  <wp:wrapNone/>
                  <wp:docPr id="42" name="Text Box 42"/>
                  <wp:cNvGraphicFramePr/>
                  <a:graphic xmlns:a="http://schemas.openxmlformats.org/drawingml/2006/main">
                    <a:graphicData uri="http://schemas.microsoft.com/office/word/2010/wordprocessingShape">
                      <wps:wsp>
                        <wps:cNvSpPr txBox="1"/>
                        <wps:spPr>
                          <a:xfrm>
                            <a:off x="0" y="0"/>
                            <a:ext cx="2168569" cy="635"/>
                          </a:xfrm>
                          <a:prstGeom prst="rect">
                            <a:avLst/>
                          </a:prstGeom>
                          <a:solidFill>
                            <a:prstClr val="white"/>
                          </a:solidFill>
                          <a:ln>
                            <a:noFill/>
                          </a:ln>
                        </wps:spPr>
                        <wps:txbx>
                          <w:txbxContent>
                            <w:p w14:paraId="55684114" w14:textId="68554FA9" w:rsidR="001F2641" w:rsidRPr="00630A6E" w:rsidRDefault="001F2641" w:rsidP="00832EA1">
                              <w:pPr>
                                <w:pStyle w:val="Caption"/>
                                <w:rPr>
                                  <w:b/>
                                  <w:noProof/>
                                  <w:color w:val="auto"/>
                                  <w:lang w:val="id-ID"/>
                                </w:rPr>
                              </w:pPr>
                              <w:bookmarkStart w:id="179" w:name="_Toc83115814"/>
                              <w:r>
                                <w:t xml:space="preserve">Gambar 3. </w:t>
                              </w:r>
                              <w:r>
                                <w:fldChar w:fldCharType="begin"/>
                              </w:r>
                              <w:r>
                                <w:instrText xml:space="preserve"> SEQ Gambar_3. \* ARABIC </w:instrText>
                              </w:r>
                              <w:r>
                                <w:fldChar w:fldCharType="separate"/>
                              </w:r>
                              <w:r w:rsidR="001A7B0B">
                                <w:rPr>
                                  <w:noProof/>
                                </w:rPr>
                                <w:t>1</w:t>
                              </w:r>
                              <w:r>
                                <w:fldChar w:fldCharType="end"/>
                              </w:r>
                              <w:r>
                                <w:t xml:space="preserve"> Logo SMK </w:t>
                              </w:r>
                              <w:proofErr w:type="spellStart"/>
                              <w:r>
                                <w:t>Cendekia</w:t>
                              </w:r>
                              <w:proofErr w:type="spellEnd"/>
                              <w:r>
                                <w:t xml:space="preserve"> Batujajar</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084941C" id="_x0000_t202" coordsize="21600,21600" o:spt="202" path="m,l,21600r21600,l21600,xe">
                  <v:stroke joinstyle="miter"/>
                  <v:path gradientshapeok="t" o:connecttype="rect"/>
                </v:shapetype>
                <v:shape id="Text Box 42" o:spid="_x0000_s1031" type="#_x0000_t202" style="position:absolute;left:0;text-align:left;margin-left:112.9pt;margin-top:23pt;width:170.75pt;height:.05pt;z-index:-25161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Z+LLwIAAGYEAAAOAAAAZHJzL2Uyb0RvYy54bWysVMFu2zAMvQ/YPwi6L06yNW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KcpZ1Y0&#10;pNFWdYF9ho6Ri+rTOp9T2sZRYujITzoPfk/OSLursIlfIsQoTpU+Xaob0SQ5p5PZ7c3sjjNJsdnH&#10;m4iRXY869OGLgoZFo+BI0qWKiuOjD33qkBJv8mB0udbGxE0MrAyyoyCZ21oHdQb/LcvYmGshnuoB&#10;oyeL/Hoe0Qrdrkv1SO+Lnh2UJ6KO0DePd3Kt6b5H4cOLQOoWYksTEJ5pqQy0BYezxVkN+ONv/phP&#10;IlKUs5a6r+D++0Gg4sx8tSRvbNXBwMHYDYY9NCsgphOaLSeTSQcwmMGsEJpXGoxlvIVCwkq6q+Bh&#10;MFehnwEaLKmWy5REDelEeLQbJyP0UNdt9yrQnVUJJOYTDH0p8jfi9LlJHrc8BKp0Uu5axXO5qZmT&#10;9ufBi9Py6z5lXX8Pi58AAAD//wMAUEsDBBQABgAIAAAAIQDMB+ls4AAAAAkBAAAPAAAAZHJzL2Rv&#10;d25yZXYueG1sTI/BTsMwEETvSPyDtUhcUOs0TQMKcaqqggNcKkIvvbnxNg7EdmQ7bfh7tic4zs5o&#10;9k25nkzPzuhD56yAxTwBhrZxqrOtgP3n6+wJWIjSKtk7iwJ+MMC6ur0pZaHcxX7guY4toxIbCilA&#10;xzgUnIdGo5Fh7ga05J2cNzKS9C1XXl6o3PQ8TZKcG9lZ+qDlgFuNzXc9GgG77LDTD+Pp5X2TLf3b&#10;ftzmX20txP3dtHkGFnGKf2G44hM6VMR0dKNVgfUC0nRF6FFAltMmCqzyxyWw4/WwAF6V/P+C6hcA&#10;AP//AwBQSwECLQAUAAYACAAAACEAtoM4kv4AAADhAQAAEwAAAAAAAAAAAAAAAAAAAAAAW0NvbnRl&#10;bnRfVHlwZXNdLnhtbFBLAQItABQABgAIAAAAIQA4/SH/1gAAAJQBAAALAAAAAAAAAAAAAAAAAC8B&#10;AABfcmVscy8ucmVsc1BLAQItABQABgAIAAAAIQDn4Z+LLwIAAGYEAAAOAAAAAAAAAAAAAAAAAC4C&#10;AABkcnMvZTJvRG9jLnhtbFBLAQItABQABgAIAAAAIQDMB+ls4AAAAAkBAAAPAAAAAAAAAAAAAAAA&#10;AIkEAABkcnMvZG93bnJldi54bWxQSwUGAAAAAAQABADzAAAAlgUAAAAA&#10;" stroked="f">
                  <v:textbox style="mso-fit-shape-to-text:t" inset="0,0,0,0">
                    <w:txbxContent>
                      <w:p w14:paraId="55684114" w14:textId="68554FA9" w:rsidR="001F2641" w:rsidRPr="00630A6E" w:rsidRDefault="001F2641" w:rsidP="00832EA1">
                        <w:pPr>
                          <w:pStyle w:val="Caption"/>
                          <w:rPr>
                            <w:b/>
                            <w:noProof/>
                            <w:color w:val="auto"/>
                            <w:lang w:val="id-ID"/>
                          </w:rPr>
                        </w:pPr>
                        <w:bookmarkStart w:id="180" w:name="_Toc83115814"/>
                        <w:r>
                          <w:t xml:space="preserve">Gambar 3. </w:t>
                        </w:r>
                        <w:r>
                          <w:fldChar w:fldCharType="begin"/>
                        </w:r>
                        <w:r>
                          <w:instrText xml:space="preserve"> SEQ Gambar_3. \* ARABIC </w:instrText>
                        </w:r>
                        <w:r>
                          <w:fldChar w:fldCharType="separate"/>
                        </w:r>
                        <w:r w:rsidR="001A7B0B">
                          <w:rPr>
                            <w:noProof/>
                          </w:rPr>
                          <w:t>1</w:t>
                        </w:r>
                        <w:r>
                          <w:fldChar w:fldCharType="end"/>
                        </w:r>
                        <w:r>
                          <w:t xml:space="preserve"> Logo SMK </w:t>
                        </w:r>
                        <w:proofErr w:type="spellStart"/>
                        <w:r>
                          <w:t>Cendekia</w:t>
                        </w:r>
                        <w:proofErr w:type="spellEnd"/>
                        <w:r>
                          <w:t xml:space="preserve"> Batujajar</w:t>
                        </w:r>
                        <w:bookmarkEnd w:id="180"/>
                      </w:p>
                    </w:txbxContent>
                  </v:textbox>
                  <w10:wrap anchorx="margin"/>
                </v:shape>
              </w:pict>
            </mc:Fallback>
          </mc:AlternateContent>
        </w:r>
      </w:del>
    </w:p>
    <w:p w14:paraId="0CBAE782" w14:textId="4E6C559D" w:rsidR="00E3575F" w:rsidRDefault="00F42D27" w:rsidP="00805759">
      <w:pPr>
        <w:tabs>
          <w:tab w:val="left" w:pos="709"/>
        </w:tabs>
      </w:pPr>
      <w:r>
        <w:lastRenderedPageBreak/>
        <w:tab/>
        <w:t xml:space="preserve">SMK </w:t>
      </w:r>
      <w:proofErr w:type="spellStart"/>
      <w:r w:rsidR="008B4D81">
        <w:t>Cendekia</w:t>
      </w:r>
      <w:proofErr w:type="spellEnd"/>
      <w:r w:rsidR="008B4D81">
        <w:t xml:space="preserve"> Batujajar </w:t>
      </w:r>
      <w:proofErr w:type="spellStart"/>
      <w:r w:rsidR="008B4D81">
        <w:t>merupakan</w:t>
      </w:r>
      <w:proofErr w:type="spellEnd"/>
      <w:r w:rsidR="008B4D81">
        <w:t xml:space="preserve"> </w:t>
      </w:r>
      <w:proofErr w:type="spellStart"/>
      <w:r w:rsidR="008B4D81">
        <w:t>sekolah</w:t>
      </w:r>
      <w:proofErr w:type="spellEnd"/>
      <w:r w:rsidR="008B4D81">
        <w:t xml:space="preserve"> </w:t>
      </w:r>
      <w:proofErr w:type="spellStart"/>
      <w:r w:rsidR="008B4D81">
        <w:t>kejuruan</w:t>
      </w:r>
      <w:proofErr w:type="spellEnd"/>
      <w:r w:rsidR="008B4D81">
        <w:t xml:space="preserve"> </w:t>
      </w:r>
      <w:proofErr w:type="spellStart"/>
      <w:r w:rsidR="00D2448E">
        <w:t>berakreditasi</w:t>
      </w:r>
      <w:proofErr w:type="spellEnd"/>
      <w:r w:rsidR="00D2448E">
        <w:t xml:space="preserve"> A </w:t>
      </w:r>
      <w:proofErr w:type="spellStart"/>
      <w:r w:rsidR="008B4D81">
        <w:t>dengan</w:t>
      </w:r>
      <w:proofErr w:type="spellEnd"/>
      <w:r w:rsidR="008B4D81">
        <w:t xml:space="preserve"> </w:t>
      </w:r>
      <w:proofErr w:type="spellStart"/>
      <w:r w:rsidR="008B4D81">
        <w:t>alamat</w:t>
      </w:r>
      <w:proofErr w:type="spellEnd"/>
      <w:r w:rsidR="008B4D81">
        <w:t xml:space="preserve"> di Jalan Raya Batujajar RT.04 Rw.03 </w:t>
      </w:r>
      <w:proofErr w:type="spellStart"/>
      <w:r w:rsidR="008B4D81">
        <w:t>Desa</w:t>
      </w:r>
      <w:proofErr w:type="spellEnd"/>
      <w:r w:rsidR="008B4D81">
        <w:t xml:space="preserve"> </w:t>
      </w:r>
      <w:proofErr w:type="spellStart"/>
      <w:r w:rsidR="008B4D81">
        <w:t>Bajujajar</w:t>
      </w:r>
      <w:proofErr w:type="spellEnd"/>
      <w:r w:rsidR="008B4D81">
        <w:t xml:space="preserve"> </w:t>
      </w:r>
      <w:proofErr w:type="spellStart"/>
      <w:r w:rsidR="008B4D81">
        <w:t>Kec</w:t>
      </w:r>
      <w:proofErr w:type="spellEnd"/>
      <w:r w:rsidR="008B4D81">
        <w:t xml:space="preserve">. Batujajar </w:t>
      </w:r>
      <w:proofErr w:type="spellStart"/>
      <w:r w:rsidR="008B4D81">
        <w:t>Kab</w:t>
      </w:r>
      <w:proofErr w:type="spellEnd"/>
      <w:r w:rsidR="008B4D81">
        <w:t xml:space="preserve">. </w:t>
      </w:r>
      <w:proofErr w:type="spellStart"/>
      <w:r w:rsidR="008B4D81">
        <w:t>Badung</w:t>
      </w:r>
      <w:proofErr w:type="spellEnd"/>
      <w:r w:rsidR="008B4D81">
        <w:t xml:space="preserve"> Barat 40561 yang </w:t>
      </w:r>
      <w:proofErr w:type="spellStart"/>
      <w:r w:rsidR="008B4D81">
        <w:t>menawarkan</w:t>
      </w:r>
      <w:proofErr w:type="spellEnd"/>
      <w:r w:rsidR="008B4D81">
        <w:t xml:space="preserve"> </w:t>
      </w:r>
      <w:proofErr w:type="spellStart"/>
      <w:r w:rsidR="00D2448E">
        <w:t>beberapa</w:t>
      </w:r>
      <w:proofErr w:type="spellEnd"/>
      <w:r w:rsidR="00D2448E">
        <w:t xml:space="preserve"> program </w:t>
      </w:r>
      <w:proofErr w:type="spellStart"/>
      <w:r w:rsidR="00D2448E">
        <w:t>keahlian</w:t>
      </w:r>
      <w:proofErr w:type="spellEnd"/>
      <w:r w:rsidR="00D2448E">
        <w:t xml:space="preserve"> </w:t>
      </w:r>
      <w:proofErr w:type="spellStart"/>
      <w:r w:rsidR="00D2448E">
        <w:t>untuk</w:t>
      </w:r>
      <w:proofErr w:type="spellEnd"/>
      <w:r w:rsidR="00D2448E">
        <w:t xml:space="preserve"> para </w:t>
      </w:r>
      <w:proofErr w:type="spellStart"/>
      <w:r w:rsidR="00D2448E">
        <w:t>siswa</w:t>
      </w:r>
      <w:proofErr w:type="spellEnd"/>
      <w:r w:rsidR="008B4D81">
        <w:t xml:space="preserve"> </w:t>
      </w:r>
      <w:proofErr w:type="spellStart"/>
      <w:r w:rsidR="00D2448E">
        <w:t>yaitu</w:t>
      </w:r>
      <w:proofErr w:type="spellEnd"/>
      <w:r w:rsidR="00D2448E">
        <w:t xml:space="preserve"> </w:t>
      </w:r>
      <w:proofErr w:type="spellStart"/>
      <w:r w:rsidR="00D2448E">
        <w:t>Otomatisasi</w:t>
      </w:r>
      <w:proofErr w:type="spellEnd"/>
      <w:r w:rsidR="00D2448E">
        <w:t xml:space="preserve"> dan Tata Kelola </w:t>
      </w:r>
      <w:proofErr w:type="spellStart"/>
      <w:r w:rsidR="00D2448E">
        <w:t>Perkantoran</w:t>
      </w:r>
      <w:proofErr w:type="spellEnd"/>
      <w:r w:rsidR="00D2448E">
        <w:t xml:space="preserve"> (OTK), </w:t>
      </w:r>
      <w:proofErr w:type="spellStart"/>
      <w:r w:rsidR="00D2448E">
        <w:t>Bisnis</w:t>
      </w:r>
      <w:proofErr w:type="spellEnd"/>
      <w:r w:rsidR="00D2448E">
        <w:t xml:space="preserve"> Daring dan </w:t>
      </w:r>
      <w:proofErr w:type="spellStart"/>
      <w:r w:rsidR="00D2448E">
        <w:t>Pemasaran</w:t>
      </w:r>
      <w:proofErr w:type="spellEnd"/>
      <w:r w:rsidR="00D2448E">
        <w:t xml:space="preserve"> (BDP), </w:t>
      </w:r>
      <w:proofErr w:type="spellStart"/>
      <w:r w:rsidR="00D2448E">
        <w:t>serta</w:t>
      </w:r>
      <w:proofErr w:type="spellEnd"/>
      <w:r w:rsidR="00D2448E">
        <w:t xml:space="preserve"> Teknik </w:t>
      </w:r>
      <w:proofErr w:type="spellStart"/>
      <w:r w:rsidR="00D2448E">
        <w:t>Instalasi</w:t>
      </w:r>
      <w:proofErr w:type="spellEnd"/>
      <w:r w:rsidR="00D2448E">
        <w:t xml:space="preserve"> Tenaga Listrik (TITL). Pada masing-masing </w:t>
      </w:r>
      <w:proofErr w:type="spellStart"/>
      <w:r w:rsidR="00D2448E">
        <w:t>kejuruan</w:t>
      </w:r>
      <w:proofErr w:type="spellEnd"/>
      <w:r w:rsidR="00D2448E">
        <w:t xml:space="preserve"> </w:t>
      </w:r>
      <w:proofErr w:type="spellStart"/>
      <w:r w:rsidR="00D2448E">
        <w:t>sendiri</w:t>
      </w:r>
      <w:proofErr w:type="spellEnd"/>
      <w:r w:rsidR="00D2448E">
        <w:t xml:space="preserve"> </w:t>
      </w:r>
      <w:proofErr w:type="spellStart"/>
      <w:r w:rsidR="00D2448E">
        <w:t>terdiri</w:t>
      </w:r>
      <w:proofErr w:type="spellEnd"/>
      <w:r w:rsidR="00D2448E">
        <w:t xml:space="preserve"> </w:t>
      </w:r>
      <w:proofErr w:type="spellStart"/>
      <w:r w:rsidR="00D2448E">
        <w:t>dari</w:t>
      </w:r>
      <w:proofErr w:type="spellEnd"/>
      <w:r w:rsidR="00D2448E">
        <w:t xml:space="preserve"> </w:t>
      </w:r>
      <w:proofErr w:type="spellStart"/>
      <w:r w:rsidR="00D2448E">
        <w:t>beberapa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yang </w:t>
      </w:r>
      <w:proofErr w:type="spellStart"/>
      <w:r w:rsidR="00D2448E">
        <w:t>tentunya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w:t>
      </w:r>
      <w:proofErr w:type="spellStart"/>
      <w:r w:rsidR="00D2448E">
        <w:t>tersebut</w:t>
      </w:r>
      <w:proofErr w:type="spellEnd"/>
      <w:r w:rsidR="00D2448E">
        <w:t xml:space="preserve"> </w:t>
      </w:r>
      <w:proofErr w:type="spellStart"/>
      <w:r w:rsidR="00D2448E">
        <w:t>semakin</w:t>
      </w:r>
      <w:proofErr w:type="spellEnd"/>
      <w:r w:rsidR="00D2448E">
        <w:t xml:space="preserve"> </w:t>
      </w:r>
      <w:proofErr w:type="spellStart"/>
      <w:r w:rsidR="00D2448E">
        <w:t>tahun</w:t>
      </w:r>
      <w:proofErr w:type="spellEnd"/>
      <w:r w:rsidR="00D2448E">
        <w:t xml:space="preserve"> </w:t>
      </w:r>
      <w:proofErr w:type="spellStart"/>
      <w:r w:rsidR="00D2448E">
        <w:t>semakin</w:t>
      </w:r>
      <w:proofErr w:type="spellEnd"/>
      <w:r w:rsidR="00D2448E">
        <w:t xml:space="preserve"> </w:t>
      </w:r>
      <w:proofErr w:type="spellStart"/>
      <w:r w:rsidR="00D2448E">
        <w:t>bertambah</w:t>
      </w:r>
      <w:proofErr w:type="spellEnd"/>
      <w:r w:rsidR="00D2448E">
        <w:t xml:space="preserve">. SMK </w:t>
      </w:r>
      <w:proofErr w:type="spellStart"/>
      <w:r w:rsidR="00D2448E">
        <w:t>Cendekia</w:t>
      </w:r>
      <w:proofErr w:type="spellEnd"/>
      <w:r w:rsidR="00D2448E">
        <w:t xml:space="preserve"> </w:t>
      </w:r>
      <w:proofErr w:type="spellStart"/>
      <w:r w:rsidR="00D2448E">
        <w:t>ini</w:t>
      </w:r>
      <w:proofErr w:type="spellEnd"/>
      <w:r w:rsidR="00D2448E">
        <w:t xml:space="preserve"> </w:t>
      </w:r>
      <w:proofErr w:type="spellStart"/>
      <w:r w:rsidR="00D2448E">
        <w:t>memiliki</w:t>
      </w:r>
      <w:proofErr w:type="spellEnd"/>
      <w:r w:rsidR="00D2448E">
        <w:t xml:space="preserve"> 26 </w:t>
      </w:r>
      <w:proofErr w:type="spellStart"/>
      <w:r w:rsidR="00D2448E">
        <w:t>ruang</w:t>
      </w:r>
      <w:proofErr w:type="spellEnd"/>
      <w:r w:rsidR="00D2448E">
        <w:t xml:space="preserve"> </w:t>
      </w:r>
      <w:proofErr w:type="spellStart"/>
      <w:r w:rsidR="00D2448E">
        <w:t>kelas</w:t>
      </w:r>
      <w:proofErr w:type="spellEnd"/>
      <w:r w:rsidR="00D2448E">
        <w:t xml:space="preserve"> dan 1 </w:t>
      </w:r>
      <w:proofErr w:type="spellStart"/>
      <w:r w:rsidR="00D2448E">
        <w:t>perpustakaan</w:t>
      </w:r>
      <w:proofErr w:type="spellEnd"/>
      <w:r w:rsidR="00805759">
        <w:t xml:space="preserve"> </w:t>
      </w:r>
      <w:proofErr w:type="spellStart"/>
      <w:r w:rsidR="00805759">
        <w:t>serta</w:t>
      </w:r>
      <w:proofErr w:type="spellEnd"/>
      <w:r w:rsidR="00805759">
        <w:t xml:space="preserve"> </w:t>
      </w:r>
      <w:proofErr w:type="spellStart"/>
      <w:r w:rsidR="00805759">
        <w:t>beberapa</w:t>
      </w:r>
      <w:proofErr w:type="spellEnd"/>
      <w:r w:rsidR="00805759">
        <w:t xml:space="preserve"> </w:t>
      </w:r>
      <w:proofErr w:type="spellStart"/>
      <w:r w:rsidR="00805759">
        <w:t>fasilitas</w:t>
      </w:r>
      <w:proofErr w:type="spellEnd"/>
      <w:r w:rsidR="00805759">
        <w:t xml:space="preserve"> </w:t>
      </w:r>
      <w:proofErr w:type="spellStart"/>
      <w:r w:rsidR="00805759">
        <w:t>pendukung</w:t>
      </w:r>
      <w:proofErr w:type="spellEnd"/>
      <w:r w:rsidR="00805759">
        <w:t xml:space="preserve"> </w:t>
      </w:r>
      <w:proofErr w:type="spellStart"/>
      <w:r w:rsidR="00805759">
        <w:t>belajar</w:t>
      </w:r>
      <w:proofErr w:type="spellEnd"/>
      <w:r w:rsidR="00805759">
        <w:t xml:space="preserve"> </w:t>
      </w:r>
      <w:proofErr w:type="spellStart"/>
      <w:r w:rsidR="00805759">
        <w:t>lainnya</w:t>
      </w:r>
      <w:proofErr w:type="spellEnd"/>
      <w:r w:rsidR="00805759">
        <w:t xml:space="preserve"> yang </w:t>
      </w:r>
      <w:proofErr w:type="spellStart"/>
      <w:r w:rsidR="00805759">
        <w:t>lengkap</w:t>
      </w:r>
      <w:proofErr w:type="spellEnd"/>
      <w:r w:rsidR="00805759">
        <w:t>.</w:t>
      </w:r>
    </w:p>
    <w:p w14:paraId="5EE9D224" w14:textId="4BD0AB28" w:rsidR="00746D78" w:rsidRDefault="00746D78" w:rsidP="00C93BF7">
      <w:pPr>
        <w:pStyle w:val="Heading3"/>
        <w:numPr>
          <w:ilvl w:val="2"/>
          <w:numId w:val="6"/>
        </w:numPr>
        <w:ind w:left="709" w:hanging="142"/>
        <w:rPr>
          <w:lang w:val="en-US"/>
        </w:rPr>
      </w:pPr>
      <w:bookmarkStart w:id="181" w:name="_Toc80034232"/>
      <w:bookmarkStart w:id="182" w:name="_Toc83115734"/>
      <w:proofErr w:type="spellStart"/>
      <w:r>
        <w:rPr>
          <w:lang w:val="en-US"/>
        </w:rPr>
        <w:t>Visi</w:t>
      </w:r>
      <w:proofErr w:type="spellEnd"/>
      <w:r>
        <w:rPr>
          <w:lang w:val="en-US"/>
        </w:rPr>
        <w:t xml:space="preserve"> dan </w:t>
      </w:r>
      <w:proofErr w:type="spellStart"/>
      <w:r>
        <w:rPr>
          <w:lang w:val="en-US"/>
        </w:rPr>
        <w:t>Misi</w:t>
      </w:r>
      <w:proofErr w:type="spellEnd"/>
      <w:r>
        <w:rPr>
          <w:lang w:val="en-US"/>
        </w:rPr>
        <w:t xml:space="preserve"> </w:t>
      </w:r>
      <w:proofErr w:type="spellStart"/>
      <w:r>
        <w:rPr>
          <w:lang w:val="en-US"/>
        </w:rPr>
        <w:t>Sekolah</w:t>
      </w:r>
      <w:bookmarkEnd w:id="181"/>
      <w:bookmarkEnd w:id="182"/>
      <w:proofErr w:type="spellEnd"/>
    </w:p>
    <w:p w14:paraId="1F430AB4" w14:textId="64EAC988" w:rsidR="00805759" w:rsidRDefault="00805759" w:rsidP="00805759">
      <w:pPr>
        <w:ind w:firstLine="709"/>
      </w:pPr>
      <w:proofErr w:type="spellStart"/>
      <w:r>
        <w:t>Sebagai</w:t>
      </w:r>
      <w:proofErr w:type="spellEnd"/>
      <w:r>
        <w:t xml:space="preserve"> salah </w:t>
      </w:r>
      <w:proofErr w:type="spellStart"/>
      <w:r>
        <w:t>satu</w:t>
      </w:r>
      <w:proofErr w:type="spellEnd"/>
      <w:r>
        <w:t xml:space="preserve"> </w:t>
      </w:r>
      <w:proofErr w:type="spellStart"/>
      <w:r>
        <w:t>instansi</w:t>
      </w:r>
      <w:proofErr w:type="spellEnd"/>
      <w:r>
        <w:t xml:space="preserve"> </w:t>
      </w:r>
      <w:proofErr w:type="spellStart"/>
      <w:r>
        <w:t>pendidikan</w:t>
      </w:r>
      <w:proofErr w:type="spellEnd"/>
      <w:r>
        <w:t xml:space="preserve"> </w:t>
      </w:r>
      <w:proofErr w:type="spellStart"/>
      <w:r>
        <w:t>tentu</w:t>
      </w:r>
      <w:proofErr w:type="spellEnd"/>
      <w:r>
        <w:t xml:space="preserve"> </w:t>
      </w:r>
      <w:proofErr w:type="spellStart"/>
      <w:r>
        <w:t>saja</w:t>
      </w:r>
      <w:proofErr w:type="spellEnd"/>
      <w:r>
        <w:t xml:space="preserve"> SMK </w:t>
      </w:r>
      <w:proofErr w:type="spellStart"/>
      <w:r>
        <w:t>Cendekia</w:t>
      </w:r>
      <w:proofErr w:type="spellEnd"/>
      <w:r>
        <w:t xml:space="preserve"> Batujajar </w:t>
      </w:r>
      <w:proofErr w:type="spellStart"/>
      <w:r>
        <w:t>ini</w:t>
      </w:r>
      <w:proofErr w:type="spellEnd"/>
      <w:r>
        <w:t xml:space="preserve"> </w:t>
      </w:r>
      <w:proofErr w:type="spellStart"/>
      <w:r>
        <w:t>memiliki</w:t>
      </w:r>
      <w:proofErr w:type="spellEnd"/>
      <w:r>
        <w:t xml:space="preserve"> </w:t>
      </w:r>
      <w:proofErr w:type="spellStart"/>
      <w:r>
        <w:t>visi</w:t>
      </w:r>
      <w:proofErr w:type="spellEnd"/>
      <w:r>
        <w:t xml:space="preserve"> dan </w:t>
      </w:r>
      <w:proofErr w:type="spellStart"/>
      <w:r>
        <w:t>misi</w:t>
      </w:r>
      <w:proofErr w:type="spellEnd"/>
      <w:r>
        <w:t xml:space="preserve">. Adapun </w:t>
      </w:r>
      <w:proofErr w:type="spellStart"/>
      <w:r>
        <w:t>Visi</w:t>
      </w:r>
      <w:proofErr w:type="spellEnd"/>
      <w:r>
        <w:t xml:space="preserve"> dan </w:t>
      </w:r>
      <w:proofErr w:type="spellStart"/>
      <w:r>
        <w:t>Misi</w:t>
      </w:r>
      <w:proofErr w:type="spellEnd"/>
      <w:r>
        <w:t xml:space="preserve"> SMK </w:t>
      </w:r>
      <w:proofErr w:type="spellStart"/>
      <w:r>
        <w:t>Cendekia</w:t>
      </w:r>
      <w:proofErr w:type="spellEnd"/>
      <w:r>
        <w:t xml:space="preserve"> Batujajar </w:t>
      </w:r>
      <w:proofErr w:type="spellStart"/>
      <w:r>
        <w:t>yaitu</w:t>
      </w:r>
      <w:proofErr w:type="spellEnd"/>
      <w:r>
        <w:t xml:space="preserve">,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w:t>
      </w:r>
      <w:proofErr w:type="spellStart"/>
      <w:r>
        <w:t>Terbentuknya</w:t>
      </w:r>
      <w:proofErr w:type="spellEnd"/>
      <w:r>
        <w:t xml:space="preserve"> </w:t>
      </w:r>
      <w:proofErr w:type="spellStart"/>
      <w:r>
        <w:t>insan</w:t>
      </w:r>
      <w:proofErr w:type="spellEnd"/>
      <w:r>
        <w:t xml:space="preserve"> </w:t>
      </w:r>
      <w:proofErr w:type="spellStart"/>
      <w:r>
        <w:t>religius</w:t>
      </w:r>
      <w:proofErr w:type="spellEnd"/>
      <w:r>
        <w:t xml:space="preserve">, </w:t>
      </w:r>
      <w:proofErr w:type="spellStart"/>
      <w:r>
        <w:t>berakhlak</w:t>
      </w:r>
      <w:proofErr w:type="spellEnd"/>
      <w:r>
        <w:t xml:space="preserve"> </w:t>
      </w:r>
      <w:proofErr w:type="spellStart"/>
      <w:r>
        <w:t>mulia</w:t>
      </w:r>
      <w:proofErr w:type="spellEnd"/>
      <w:r>
        <w:t xml:space="preserve">, </w:t>
      </w:r>
      <w:proofErr w:type="spellStart"/>
      <w:r>
        <w:t>berprestasi</w:t>
      </w:r>
      <w:proofErr w:type="spellEnd"/>
      <w:r>
        <w:t xml:space="preserve"> dan </w:t>
      </w:r>
      <w:proofErr w:type="spellStart"/>
      <w:r>
        <w:t>memiliki</w:t>
      </w:r>
      <w:proofErr w:type="spellEnd"/>
      <w:r>
        <w:t xml:space="preserve"> </w:t>
      </w:r>
      <w:proofErr w:type="spellStart"/>
      <w:r>
        <w:t>kompetensi</w:t>
      </w:r>
      <w:proofErr w:type="spellEnd"/>
      <w:r>
        <w:t xml:space="preserve"> di </w:t>
      </w:r>
      <w:proofErr w:type="spellStart"/>
      <w:r>
        <w:t>bidang</w:t>
      </w:r>
      <w:proofErr w:type="spellEnd"/>
      <w:r>
        <w:t xml:space="preserve"> </w:t>
      </w:r>
      <w:proofErr w:type="spellStart"/>
      <w:r>
        <w:t>bisnis</w:t>
      </w:r>
      <w:proofErr w:type="spellEnd"/>
      <w:r>
        <w:t xml:space="preserve"> dan </w:t>
      </w:r>
      <w:proofErr w:type="spellStart"/>
      <w:r>
        <w:t>manajemen</w:t>
      </w:r>
      <w:proofErr w:type="spellEnd"/>
      <w:r>
        <w:t xml:space="preserve"> </w:t>
      </w:r>
      <w:proofErr w:type="spellStart"/>
      <w:r>
        <w:t>serta</w:t>
      </w:r>
      <w:proofErr w:type="spellEnd"/>
      <w:r>
        <w:t xml:space="preserve"> </w:t>
      </w:r>
      <w:proofErr w:type="spellStart"/>
      <w:r>
        <w:t>bidang</w:t>
      </w:r>
      <w:proofErr w:type="spellEnd"/>
      <w:r>
        <w:t xml:space="preserve"> </w:t>
      </w:r>
      <w:proofErr w:type="spellStart"/>
      <w:r>
        <w:t>kelistrikan</w:t>
      </w:r>
      <w:proofErr w:type="spellEnd"/>
      <w:r>
        <w:t>”</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Membekali</w:t>
      </w:r>
      <w:proofErr w:type="spellEnd"/>
      <w:r>
        <w:rPr>
          <w:color w:val="000000"/>
        </w:rPr>
        <w:t xml:space="preserve"> dan </w:t>
      </w:r>
      <w:proofErr w:type="spellStart"/>
      <w:r>
        <w:rPr>
          <w:color w:val="000000"/>
        </w:rPr>
        <w:t>mengembangkan</w:t>
      </w:r>
      <w:proofErr w:type="spellEnd"/>
      <w:r>
        <w:rPr>
          <w:color w:val="000000"/>
        </w:rPr>
        <w:t xml:space="preserve"> </w:t>
      </w:r>
      <w:proofErr w:type="spellStart"/>
      <w:r>
        <w:rPr>
          <w:color w:val="000000"/>
        </w:rPr>
        <w:t>pengetahuan</w:t>
      </w:r>
      <w:proofErr w:type="spellEnd"/>
      <w:r>
        <w:rPr>
          <w:color w:val="000000"/>
        </w:rPr>
        <w:t xml:space="preserve"> yang </w:t>
      </w:r>
      <w:proofErr w:type="spellStart"/>
      <w:r>
        <w:rPr>
          <w:color w:val="000000"/>
        </w:rPr>
        <w:t>didasari</w:t>
      </w:r>
      <w:proofErr w:type="spellEnd"/>
      <w:r>
        <w:rPr>
          <w:color w:val="000000"/>
        </w:rPr>
        <w:t xml:space="preserve"> oleh </w:t>
      </w:r>
      <w:proofErr w:type="spellStart"/>
      <w:r>
        <w:rPr>
          <w:color w:val="000000"/>
        </w:rPr>
        <w:t>keimanan</w:t>
      </w:r>
      <w:proofErr w:type="spellEnd"/>
      <w:r>
        <w:rPr>
          <w:color w:val="000000"/>
        </w:rPr>
        <w:t xml:space="preserve"> dan </w:t>
      </w:r>
      <w:proofErr w:type="spellStart"/>
      <w:r>
        <w:rPr>
          <w:color w:val="000000"/>
        </w:rPr>
        <w:t>ketaqwaan</w:t>
      </w:r>
      <w:proofErr w:type="spellEnd"/>
      <w:r>
        <w:rPr>
          <w:color w:val="000000"/>
        </w:rPr>
        <w:t xml:space="preserve"> </w:t>
      </w:r>
      <w:proofErr w:type="spellStart"/>
      <w:r>
        <w:rPr>
          <w:color w:val="000000"/>
        </w:rPr>
        <w:t>kepada</w:t>
      </w:r>
      <w:proofErr w:type="spellEnd"/>
      <w:r>
        <w:rPr>
          <w:color w:val="000000"/>
        </w:rPr>
        <w:t xml:space="preserve"> </w:t>
      </w:r>
      <w:proofErr w:type="spellStart"/>
      <w:r>
        <w:rPr>
          <w:color w:val="000000"/>
        </w:rPr>
        <w:t>Tuhan</w:t>
      </w:r>
      <w:proofErr w:type="spellEnd"/>
      <w:r>
        <w:rPr>
          <w:color w:val="000000"/>
        </w:rPr>
        <w:t xml:space="preserve"> Yang </w:t>
      </w:r>
      <w:proofErr w:type="spellStart"/>
      <w:r>
        <w:rPr>
          <w:color w:val="000000"/>
        </w:rPr>
        <w:t>Maha</w:t>
      </w:r>
      <w:proofErr w:type="spellEnd"/>
      <w:r>
        <w:rPr>
          <w:color w:val="000000"/>
        </w:rPr>
        <w:t xml:space="preserve"> </w:t>
      </w:r>
      <w:proofErr w:type="spellStart"/>
      <w:r>
        <w:rPr>
          <w:color w:val="000000"/>
        </w:rPr>
        <w:t>Esa</w:t>
      </w:r>
      <w:proofErr w:type="spellEnd"/>
      <w:r>
        <w:rPr>
          <w:color w:val="000000"/>
        </w:rPr>
        <w:t>.</w:t>
      </w:r>
    </w:p>
    <w:p w14:paraId="7F500149"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Melaksanakan</w:t>
      </w:r>
      <w:proofErr w:type="spellEnd"/>
      <w:r>
        <w:rPr>
          <w:color w:val="000000"/>
        </w:rPr>
        <w:t xml:space="preserve"> </w:t>
      </w:r>
      <w:proofErr w:type="spellStart"/>
      <w:r>
        <w:rPr>
          <w:color w:val="000000"/>
        </w:rPr>
        <w:t>pendidikan</w:t>
      </w:r>
      <w:proofErr w:type="spellEnd"/>
      <w:r>
        <w:rPr>
          <w:color w:val="000000"/>
        </w:rPr>
        <w:t xml:space="preserve"> </w:t>
      </w:r>
      <w:proofErr w:type="spellStart"/>
      <w:r>
        <w:rPr>
          <w:color w:val="000000"/>
        </w:rPr>
        <w:t>kejuruan</w:t>
      </w:r>
      <w:proofErr w:type="spellEnd"/>
      <w:r>
        <w:rPr>
          <w:color w:val="000000"/>
        </w:rPr>
        <w:t xml:space="preserve"> yang </w:t>
      </w:r>
      <w:proofErr w:type="spellStart"/>
      <w:r>
        <w:rPr>
          <w:color w:val="000000"/>
        </w:rPr>
        <w:t>berkarakter</w:t>
      </w:r>
      <w:proofErr w:type="spellEnd"/>
      <w:r>
        <w:rPr>
          <w:color w:val="000000"/>
        </w:rPr>
        <w:t xml:space="preserve"> </w:t>
      </w:r>
      <w:proofErr w:type="spellStart"/>
      <w:r>
        <w:rPr>
          <w:color w:val="000000"/>
        </w:rPr>
        <w:t>kebangsaan</w:t>
      </w:r>
      <w:proofErr w:type="spellEnd"/>
      <w:r>
        <w:rPr>
          <w:color w:val="000000"/>
        </w:rPr>
        <w:t xml:space="preserve">, </w:t>
      </w:r>
      <w:proofErr w:type="spellStart"/>
      <w:r>
        <w:rPr>
          <w:color w:val="000000"/>
        </w:rPr>
        <w:t>kewirausahaan</w:t>
      </w:r>
      <w:proofErr w:type="spellEnd"/>
      <w:r>
        <w:rPr>
          <w:color w:val="000000"/>
        </w:rPr>
        <w:t xml:space="preserve">, dan </w:t>
      </w:r>
      <w:proofErr w:type="spellStart"/>
      <w:r>
        <w:rPr>
          <w:color w:val="000000"/>
        </w:rPr>
        <w:t>berbudaya</w:t>
      </w:r>
      <w:proofErr w:type="spellEnd"/>
      <w:r>
        <w:rPr>
          <w:color w:val="000000"/>
        </w:rPr>
        <w:t xml:space="preserve"> </w:t>
      </w:r>
      <w:proofErr w:type="spellStart"/>
      <w:r>
        <w:rPr>
          <w:color w:val="000000"/>
        </w:rPr>
        <w:t>lingkungan</w:t>
      </w:r>
      <w:proofErr w:type="spellEnd"/>
      <w:r>
        <w:rPr>
          <w:color w:val="000000"/>
        </w:rPr>
        <w:t xml:space="preserve"> yang </w:t>
      </w:r>
      <w:proofErr w:type="spellStart"/>
      <w:r>
        <w:rPr>
          <w:color w:val="000000"/>
        </w:rPr>
        <w:t>relevan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kebutuhan</w:t>
      </w:r>
      <w:proofErr w:type="spellEnd"/>
      <w:r>
        <w:rPr>
          <w:color w:val="000000"/>
        </w:rPr>
        <w:t xml:space="preserve"> dunia </w:t>
      </w:r>
      <w:proofErr w:type="spellStart"/>
      <w:r>
        <w:rPr>
          <w:color w:val="000000"/>
        </w:rPr>
        <w:t>usaha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industri</w:t>
      </w:r>
      <w:proofErr w:type="spellEnd"/>
      <w:r>
        <w:rPr>
          <w:color w:val="000000"/>
        </w:rPr>
        <w:t xml:space="preserve"> dan </w:t>
      </w:r>
      <w:proofErr w:type="spellStart"/>
      <w:r>
        <w:rPr>
          <w:color w:val="000000"/>
        </w:rPr>
        <w:t>masyarakat</w:t>
      </w:r>
      <w:proofErr w:type="spellEnd"/>
      <w:r>
        <w:rPr>
          <w:color w:val="000000"/>
        </w:rPr>
        <w:t>.</w:t>
      </w:r>
    </w:p>
    <w:p w14:paraId="3B4E38AB"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Membina</w:t>
      </w:r>
      <w:proofErr w:type="spellEnd"/>
      <w:r>
        <w:rPr>
          <w:color w:val="000000"/>
        </w:rPr>
        <w:t xml:space="preserve"> </w:t>
      </w:r>
      <w:proofErr w:type="spellStart"/>
      <w:r>
        <w:rPr>
          <w:color w:val="000000"/>
        </w:rPr>
        <w:t>kerjasama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potensi</w:t>
      </w:r>
      <w:proofErr w:type="spellEnd"/>
      <w:r>
        <w:rPr>
          <w:color w:val="000000"/>
        </w:rPr>
        <w:t xml:space="preserve"> </w:t>
      </w:r>
      <w:proofErr w:type="spellStart"/>
      <w:r>
        <w:rPr>
          <w:color w:val="000000"/>
        </w:rPr>
        <w:t>pengembangan</w:t>
      </w:r>
      <w:proofErr w:type="spellEnd"/>
      <w:r>
        <w:rPr>
          <w:color w:val="000000"/>
        </w:rPr>
        <w:t xml:space="preserve"> </w:t>
      </w:r>
      <w:proofErr w:type="spellStart"/>
      <w:r>
        <w:rPr>
          <w:color w:val="000000"/>
        </w:rPr>
        <w:t>sumber</w:t>
      </w:r>
      <w:proofErr w:type="spellEnd"/>
      <w:r>
        <w:rPr>
          <w:color w:val="000000"/>
        </w:rPr>
        <w:t xml:space="preserve"> </w:t>
      </w:r>
      <w:proofErr w:type="spellStart"/>
      <w:r>
        <w:rPr>
          <w:color w:val="000000"/>
        </w:rPr>
        <w:t>daya</w:t>
      </w:r>
      <w:proofErr w:type="spellEnd"/>
      <w:r>
        <w:rPr>
          <w:color w:val="000000"/>
        </w:rPr>
        <w:t xml:space="preserve"> </w:t>
      </w:r>
      <w:proofErr w:type="spellStart"/>
      <w:r>
        <w:rPr>
          <w:color w:val="000000"/>
        </w:rPr>
        <w:t>manusia</w:t>
      </w:r>
      <w:proofErr w:type="spellEnd"/>
      <w:r>
        <w:rPr>
          <w:color w:val="000000"/>
        </w:rPr>
        <w:t xml:space="preserve">, </w:t>
      </w:r>
      <w:proofErr w:type="spellStart"/>
      <w:r>
        <w:rPr>
          <w:color w:val="000000"/>
        </w:rPr>
        <w:t>inovasi</w:t>
      </w:r>
      <w:proofErr w:type="spellEnd"/>
      <w:r>
        <w:rPr>
          <w:color w:val="000000"/>
        </w:rPr>
        <w:t xml:space="preserve"> </w:t>
      </w:r>
      <w:proofErr w:type="spellStart"/>
      <w:r>
        <w:rPr>
          <w:color w:val="000000"/>
        </w:rPr>
        <w:t>tepat</w:t>
      </w:r>
      <w:proofErr w:type="spellEnd"/>
      <w:r>
        <w:rPr>
          <w:color w:val="000000"/>
        </w:rPr>
        <w:t xml:space="preserve"> </w:t>
      </w:r>
      <w:proofErr w:type="spellStart"/>
      <w:r>
        <w:rPr>
          <w:color w:val="000000"/>
        </w:rPr>
        <w:t>guna</w:t>
      </w:r>
      <w:proofErr w:type="spellEnd"/>
      <w:r>
        <w:rPr>
          <w:color w:val="000000"/>
        </w:rPr>
        <w:t xml:space="preserve"> dan </w:t>
      </w:r>
      <w:proofErr w:type="spellStart"/>
      <w:r>
        <w:rPr>
          <w:color w:val="000000"/>
        </w:rPr>
        <w:t>kemajuan</w:t>
      </w:r>
      <w:proofErr w:type="spellEnd"/>
      <w:r>
        <w:rPr>
          <w:color w:val="000000"/>
        </w:rPr>
        <w:t xml:space="preserve"> dunia </w:t>
      </w:r>
      <w:proofErr w:type="spellStart"/>
      <w:r>
        <w:rPr>
          <w:color w:val="000000"/>
        </w:rPr>
        <w:t>usaha</w:t>
      </w:r>
      <w:proofErr w:type="spellEnd"/>
      <w:r>
        <w:rPr>
          <w:color w:val="000000"/>
        </w:rPr>
        <w:t xml:space="preserve"> dan </w:t>
      </w:r>
      <w:proofErr w:type="spellStart"/>
      <w:r>
        <w:rPr>
          <w:color w:val="000000"/>
        </w:rPr>
        <w:t>industri</w:t>
      </w:r>
      <w:proofErr w:type="spellEnd"/>
      <w:r>
        <w:rPr>
          <w:color w:val="000000"/>
        </w:rPr>
        <w:t>.</w:t>
      </w:r>
    </w:p>
    <w:p w14:paraId="42E0C85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Meningkatkan</w:t>
      </w:r>
      <w:proofErr w:type="spellEnd"/>
      <w:r>
        <w:rPr>
          <w:color w:val="000000"/>
        </w:rPr>
        <w:t xml:space="preserve"> </w:t>
      </w:r>
      <w:proofErr w:type="spellStart"/>
      <w:r>
        <w:rPr>
          <w:color w:val="000000"/>
        </w:rPr>
        <w:t>kompetensi</w:t>
      </w:r>
      <w:proofErr w:type="spellEnd"/>
      <w:r>
        <w:rPr>
          <w:color w:val="000000"/>
        </w:rPr>
        <w:t xml:space="preserve"> guru </w:t>
      </w:r>
      <w:proofErr w:type="spellStart"/>
      <w:r>
        <w:rPr>
          <w:color w:val="000000"/>
        </w:rPr>
        <w:t>sesuai</w:t>
      </w:r>
      <w:proofErr w:type="spellEnd"/>
      <w:r>
        <w:rPr>
          <w:color w:val="000000"/>
        </w:rPr>
        <w:t xml:space="preserve"> </w:t>
      </w:r>
      <w:proofErr w:type="spellStart"/>
      <w:r>
        <w:rPr>
          <w:color w:val="000000"/>
        </w:rPr>
        <w:t>sesuai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bidang</w:t>
      </w:r>
      <w:proofErr w:type="spellEnd"/>
      <w:r>
        <w:rPr>
          <w:color w:val="000000"/>
        </w:rPr>
        <w:t xml:space="preserve"> </w:t>
      </w:r>
      <w:proofErr w:type="spellStart"/>
      <w:r>
        <w:rPr>
          <w:color w:val="000000"/>
        </w:rPr>
        <w:t>tugasnya</w:t>
      </w:r>
      <w:proofErr w:type="spellEnd"/>
      <w:r>
        <w:rPr>
          <w:color w:val="000000"/>
        </w:rPr>
        <w:t>.</w:t>
      </w:r>
    </w:p>
    <w:p w14:paraId="4473AC98"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Melengkapi</w:t>
      </w:r>
      <w:proofErr w:type="spellEnd"/>
      <w:r>
        <w:rPr>
          <w:color w:val="000000"/>
        </w:rPr>
        <w:t xml:space="preserve"> </w:t>
      </w:r>
      <w:proofErr w:type="spellStart"/>
      <w:r>
        <w:rPr>
          <w:color w:val="000000"/>
        </w:rPr>
        <w:t>sekolah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saranan</w:t>
      </w:r>
      <w:proofErr w:type="spellEnd"/>
      <w:r>
        <w:rPr>
          <w:color w:val="000000"/>
        </w:rPr>
        <w:t xml:space="preserve"> dan </w:t>
      </w:r>
      <w:proofErr w:type="spellStart"/>
      <w:r>
        <w:rPr>
          <w:color w:val="000000"/>
        </w:rPr>
        <w:t>prasarana</w:t>
      </w:r>
      <w:proofErr w:type="spellEnd"/>
      <w:r>
        <w:rPr>
          <w:color w:val="000000"/>
        </w:rPr>
        <w:t xml:space="preserve"> yang </w:t>
      </w:r>
      <w:proofErr w:type="spellStart"/>
      <w:r>
        <w:rPr>
          <w:color w:val="000000"/>
        </w:rPr>
        <w:t>memadai</w:t>
      </w:r>
      <w:proofErr w:type="spellEnd"/>
      <w:r>
        <w:rPr>
          <w:color w:val="000000"/>
        </w:rPr>
        <w:t>.</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proofErr w:type="spellStart"/>
      <w:r>
        <w:rPr>
          <w:color w:val="000000"/>
        </w:rPr>
        <w:t>Menciptakan</w:t>
      </w:r>
      <w:proofErr w:type="spellEnd"/>
      <w:r>
        <w:rPr>
          <w:color w:val="000000"/>
        </w:rPr>
        <w:t xml:space="preserve"> </w:t>
      </w:r>
      <w:proofErr w:type="spellStart"/>
      <w:r>
        <w:rPr>
          <w:color w:val="000000"/>
        </w:rPr>
        <w:t>suasana</w:t>
      </w:r>
      <w:proofErr w:type="spellEnd"/>
      <w:r>
        <w:rPr>
          <w:color w:val="000000"/>
        </w:rPr>
        <w:t xml:space="preserve"> </w:t>
      </w:r>
      <w:proofErr w:type="spellStart"/>
      <w:r>
        <w:rPr>
          <w:color w:val="000000"/>
        </w:rPr>
        <w:t>sekolah</w:t>
      </w:r>
      <w:proofErr w:type="spellEnd"/>
      <w:r>
        <w:rPr>
          <w:color w:val="000000"/>
        </w:rPr>
        <w:t xml:space="preserve"> yang </w:t>
      </w:r>
      <w:proofErr w:type="spellStart"/>
      <w:r>
        <w:rPr>
          <w:color w:val="000000"/>
        </w:rPr>
        <w:t>Harmonis</w:t>
      </w:r>
      <w:proofErr w:type="spellEnd"/>
      <w:r>
        <w:rPr>
          <w:color w:val="000000"/>
        </w:rPr>
        <w:t xml:space="preserve">, Indah, </w:t>
      </w:r>
      <w:proofErr w:type="spellStart"/>
      <w:r>
        <w:rPr>
          <w:color w:val="000000"/>
        </w:rPr>
        <w:t>Bersih</w:t>
      </w:r>
      <w:proofErr w:type="spellEnd"/>
      <w:r>
        <w:rPr>
          <w:color w:val="000000"/>
        </w:rPr>
        <w:t xml:space="preserve">, Agamis, Aman dan </w:t>
      </w:r>
      <w:proofErr w:type="spellStart"/>
      <w:r>
        <w:rPr>
          <w:color w:val="000000"/>
        </w:rPr>
        <w:t>Rindang</w:t>
      </w:r>
      <w:proofErr w:type="spellEnd"/>
      <w:r>
        <w:rPr>
          <w:color w:val="000000"/>
        </w:rPr>
        <w:t xml:space="preserve"> (HIBAAR).</w:t>
      </w:r>
    </w:p>
    <w:p w14:paraId="30C93776" w14:textId="700CDB1A" w:rsidR="00746D78" w:rsidRDefault="00746D78" w:rsidP="00C93BF7">
      <w:pPr>
        <w:pStyle w:val="Heading3"/>
        <w:numPr>
          <w:ilvl w:val="2"/>
          <w:numId w:val="6"/>
        </w:numPr>
        <w:ind w:left="709" w:hanging="142"/>
        <w:rPr>
          <w:lang w:val="en-US"/>
        </w:rPr>
      </w:pPr>
      <w:bookmarkStart w:id="183" w:name="_Toc80034233"/>
      <w:bookmarkStart w:id="184" w:name="_Toc83115735"/>
      <w:proofErr w:type="spellStart"/>
      <w:r>
        <w:rPr>
          <w:lang w:val="en-US"/>
        </w:rPr>
        <w:t>Struktur</w:t>
      </w:r>
      <w:proofErr w:type="spellEnd"/>
      <w:r>
        <w:rPr>
          <w:lang w:val="en-US"/>
        </w:rPr>
        <w:t xml:space="preserve"> </w:t>
      </w:r>
      <w:proofErr w:type="spellStart"/>
      <w:r>
        <w:rPr>
          <w:lang w:val="en-US"/>
        </w:rPr>
        <w:t>Organisasi</w:t>
      </w:r>
      <w:bookmarkEnd w:id="183"/>
      <w:bookmarkEnd w:id="184"/>
      <w:proofErr w:type="spellEnd"/>
    </w:p>
    <w:p w14:paraId="383E5A80" w14:textId="3AF18EC0" w:rsidR="00470B8A" w:rsidRDefault="00C64817" w:rsidP="00C64817">
      <w:pPr>
        <w:ind w:firstLine="709"/>
      </w:pPr>
      <w:proofErr w:type="spellStart"/>
      <w:r>
        <w:t>Struktur</w:t>
      </w:r>
      <w:proofErr w:type="spellEnd"/>
      <w:r w:rsidRPr="00C64817">
        <w:t xml:space="preserve"> </w:t>
      </w:r>
      <w:proofErr w:type="spellStart"/>
      <w:r w:rsidRPr="00367FF7">
        <w:t>organisasi</w:t>
      </w:r>
      <w:proofErr w:type="spellEnd"/>
      <w:r w:rsidRPr="00367FF7">
        <w:t xml:space="preserve"> </w:t>
      </w:r>
      <w:proofErr w:type="spellStart"/>
      <w:r w:rsidRPr="00367FF7">
        <w:t>adalah</w:t>
      </w:r>
      <w:proofErr w:type="spellEnd"/>
      <w:r w:rsidRPr="00367FF7">
        <w:t xml:space="preserve"> </w:t>
      </w:r>
      <w:proofErr w:type="spellStart"/>
      <w:r w:rsidRPr="00367FF7">
        <w:t>gambaran</w:t>
      </w:r>
      <w:proofErr w:type="spellEnd"/>
      <w:r w:rsidRPr="00367FF7">
        <w:t xml:space="preserve"> </w:t>
      </w:r>
      <w:proofErr w:type="spellStart"/>
      <w:r w:rsidRPr="00367FF7">
        <w:t>bagaimana</w:t>
      </w:r>
      <w:proofErr w:type="spellEnd"/>
      <w:r w:rsidRPr="00367FF7">
        <w:t xml:space="preserve"> </w:t>
      </w:r>
      <w:proofErr w:type="spellStart"/>
      <w:r w:rsidRPr="00367FF7">
        <w:t>suatu</w:t>
      </w:r>
      <w:proofErr w:type="spellEnd"/>
      <w:r w:rsidRPr="00367FF7">
        <w:t xml:space="preserve"> </w:t>
      </w:r>
      <w:proofErr w:type="spellStart"/>
      <w:r w:rsidRPr="00367FF7">
        <w:t>pekerjaan</w:t>
      </w:r>
      <w:proofErr w:type="spellEnd"/>
      <w:r w:rsidRPr="00367FF7">
        <w:t xml:space="preserve"> </w:t>
      </w:r>
      <w:proofErr w:type="spellStart"/>
      <w:r w:rsidRPr="00367FF7">
        <w:t>dibagi</w:t>
      </w:r>
      <w:proofErr w:type="spellEnd"/>
      <w:r w:rsidRPr="00367FF7">
        <w:t xml:space="preserve">, </w:t>
      </w:r>
      <w:proofErr w:type="spellStart"/>
      <w:r w:rsidRPr="00367FF7">
        <w:t>dikelompokkan</w:t>
      </w:r>
      <w:proofErr w:type="spellEnd"/>
      <w:r w:rsidRPr="00367FF7">
        <w:t xml:space="preserve">, </w:t>
      </w:r>
      <w:proofErr w:type="spellStart"/>
      <w:r w:rsidRPr="00367FF7">
        <w:t>serta</w:t>
      </w:r>
      <w:proofErr w:type="spellEnd"/>
      <w:r w:rsidRPr="00367FF7">
        <w:t xml:space="preserve"> </w:t>
      </w:r>
      <w:proofErr w:type="spellStart"/>
      <w:r w:rsidRPr="00367FF7">
        <w:t>dikoordinasikan</w:t>
      </w:r>
      <w:proofErr w:type="spellEnd"/>
      <w:r w:rsidRPr="00367FF7">
        <w:t xml:space="preserve"> </w:t>
      </w:r>
      <w:proofErr w:type="spellStart"/>
      <w:r w:rsidRPr="00367FF7">
        <w:t>secara</w:t>
      </w:r>
      <w:proofErr w:type="spellEnd"/>
      <w:r w:rsidRPr="00367FF7">
        <w:t xml:space="preserve"> formal</w:t>
      </w:r>
      <w:r>
        <w:rPr>
          <w:lang w:val="id-ID"/>
        </w:rPr>
        <w:t xml:space="preserve">. Adapun bentuk struktur </w:t>
      </w:r>
      <w:proofErr w:type="spellStart"/>
      <w:r>
        <w:t>organisasi</w:t>
      </w:r>
      <w:proofErr w:type="spellEnd"/>
      <w:r>
        <w:t xml:space="preserve"> pada SMK </w:t>
      </w:r>
      <w:proofErr w:type="spellStart"/>
      <w:r>
        <w:t>Cendekia</w:t>
      </w:r>
      <w:proofErr w:type="spellEnd"/>
      <w:r>
        <w:t xml:space="preserve"> Batujajar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t>berikut</w:t>
      </w:r>
      <w:proofErr w:type="spellEnd"/>
      <w:r>
        <w:t>:</w:t>
      </w:r>
    </w:p>
    <w:p w14:paraId="009F0B9C" w14:textId="2B9B6887" w:rsidR="00C64817" w:rsidRDefault="00832EA1" w:rsidP="00C64817">
      <w:pPr>
        <w:ind w:left="709"/>
      </w:pPr>
      <w:del w:id="185" w:author=" " w:date="2021-11-12T16:25:00Z">
        <w:r w:rsidDel="001A7B0B">
          <w:rPr>
            <w:noProof/>
          </w:rPr>
          <w:lastRenderedPageBreak/>
          <mc:AlternateContent>
            <mc:Choice Requires="wps">
              <w:drawing>
                <wp:anchor distT="0" distB="0" distL="114300" distR="114300" simplePos="0" relativeHeight="251704832" behindDoc="1" locked="0" layoutInCell="1" allowOverlap="1" wp14:anchorId="5168B8BB" wp14:editId="0405D911">
                  <wp:simplePos x="0" y="0"/>
                  <wp:positionH relativeFrom="column">
                    <wp:posOffset>19050</wp:posOffset>
                  </wp:positionH>
                  <wp:positionV relativeFrom="paragraph">
                    <wp:posOffset>2972435</wp:posOffset>
                  </wp:positionV>
                  <wp:extent cx="50349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6E89576A" w14:textId="10633310" w:rsidR="001F2641" w:rsidRPr="00B90116" w:rsidRDefault="001F2641" w:rsidP="00832EA1">
                              <w:pPr>
                                <w:pStyle w:val="Caption"/>
                                <w:jc w:val="center"/>
                                <w:rPr>
                                  <w:noProof/>
                                  <w:sz w:val="24"/>
                                  <w:szCs w:val="24"/>
                                </w:rPr>
                              </w:pPr>
                              <w:bookmarkStart w:id="186" w:name="_Toc83115815"/>
                              <w:r>
                                <w:t xml:space="preserve">Gambar 3. </w:t>
                              </w:r>
                              <w:r>
                                <w:fldChar w:fldCharType="begin"/>
                              </w:r>
                              <w:r>
                                <w:instrText xml:space="preserve"> SEQ Gambar_3. \* ARABIC </w:instrText>
                              </w:r>
                              <w:r>
                                <w:fldChar w:fldCharType="separate"/>
                              </w:r>
                              <w:r w:rsidR="001A7B0B">
                                <w:rPr>
                                  <w:noProof/>
                                </w:rPr>
                                <w:t>2</w:t>
                              </w:r>
                              <w:r>
                                <w:fldChar w:fldCharType="end"/>
                              </w:r>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Batujajar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B8BB" id="Text Box 1" o:spid="_x0000_s1032" type="#_x0000_t202" style="position:absolute;left:0;text-align:left;margin-left:1.5pt;margin-top:234.05pt;width:396.4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SrLQIAAGQEAAAOAAAAZHJzL2Uyb0RvYy54bWysVMGO2jAQvVfqP1i+l8BuQV1EWFFWVJXQ&#10;7kpQ7dk4DrHkeNyxIaFf37GTsO22p6oXM5l5Hvu9N2Zx39aGnRV6DTbnk9GYM2UlFNoec/5tv/nw&#10;iTMfhC2EAatyflGe3y/fv1s0bq5uoAJTKGTUxPp543JeheDmWeZlpWrhR+CUpWIJWItAn3jMChQN&#10;da9NdjMez7IGsHAIUnlP2YeuyJepf1kqGZ7K0qvATM7pbiGtmNZDXLPlQsyPKFylZX8N8Q+3qIW2&#10;dOi11YMIgp1Q/9Gq1hLBQxlGEuoMylJLlTgQm8n4DZtdJZxKXEgc764y+f/XVj6en5HpgrzjzIqa&#10;LNqrNrDP0LJJVKdxfk6gnSNYaCkdkX3eUzKSbkus4y/RYVQnnS9XbWMzScnp+Pbj3WTKmaTa7HYa&#10;e2SvWx368EVBzWKQcyTjkp7ivPWhgw6QeJIHo4uNNiZ+xMLaIDsLMrmpdFB9899Qxkashbiraxgz&#10;WeTX8YhRaA9tUmM2cDxAcSHqCN3oeCc3ms7bCh+eBdKsEFua//BES2mgyTn0EWcV4I+/5SOeLKQq&#10;Zw3NXs7995NAxZn5asncOKhDgENwGAJ7qtdATMkwuk0KaQMGM4QlQv1Cz2IVT6GSsJLOynkYwnXo&#10;XgA9K6lWqwSicXQibO3Oydh60HXfvgh0vSuBzHyEYSrF/I05HTbZ41anQEon56KunYq93DTKyfv+&#10;2cW38ut3Qr3+OSx/AgAA//8DAFBLAwQUAAYACAAAACEA27EcKuEAAAAJAQAADwAAAGRycy9kb3du&#10;cmV2LnhtbEyPwU7DMBBE70j8g7VIXBB12obQhjhVVcGhXCpCL9zceBsH4nVkO234+xoucJyd1cyb&#10;YjWajp3Q+daSgOkkAYZUW9VSI2D//nK/AOaDJCU7SyjgGz2syuurQubKnukNT1VoWAwhn0sBOoQ+&#10;59zXGo30E9sjRe9onZEhStdw5eQ5hpuOz5Ik40a2FBu07HGjsf6qBiNgl37s9N1wfH5dp3O33Q+b&#10;7LOphLi9GddPwAKO4e8ZfvAjOpSR6WAHUp51AuZxSRCQZospsOg/Lh+WwA6/lxnwsuD/F5QXAAAA&#10;//8DAFBLAQItABQABgAIAAAAIQC2gziS/gAAAOEBAAATAAAAAAAAAAAAAAAAAAAAAABbQ29udGVu&#10;dF9UeXBlc10ueG1sUEsBAi0AFAAGAAgAAAAhADj9If/WAAAAlAEAAAsAAAAAAAAAAAAAAAAALwEA&#10;AF9yZWxzLy5yZWxzUEsBAi0AFAAGAAgAAAAhAJ9ZtKstAgAAZAQAAA4AAAAAAAAAAAAAAAAALgIA&#10;AGRycy9lMm9Eb2MueG1sUEsBAi0AFAAGAAgAAAAhANuxHCrhAAAACQEAAA8AAAAAAAAAAAAAAAAA&#10;hwQAAGRycy9kb3ducmV2LnhtbFBLBQYAAAAABAAEAPMAAACVBQAAAAA=&#10;" stroked="f">
                  <v:textbox style="mso-fit-shape-to-text:t" inset="0,0,0,0">
                    <w:txbxContent>
                      <w:p w14:paraId="6E89576A" w14:textId="10633310" w:rsidR="001F2641" w:rsidRPr="00B90116" w:rsidRDefault="001F2641" w:rsidP="00832EA1">
                        <w:pPr>
                          <w:pStyle w:val="Caption"/>
                          <w:jc w:val="center"/>
                          <w:rPr>
                            <w:noProof/>
                            <w:sz w:val="24"/>
                            <w:szCs w:val="24"/>
                          </w:rPr>
                        </w:pPr>
                        <w:bookmarkStart w:id="187" w:name="_Toc83115815"/>
                        <w:r>
                          <w:t xml:space="preserve">Gambar 3. </w:t>
                        </w:r>
                        <w:r>
                          <w:fldChar w:fldCharType="begin"/>
                        </w:r>
                        <w:r>
                          <w:instrText xml:space="preserve"> SEQ Gambar_3. \* ARABIC </w:instrText>
                        </w:r>
                        <w:r>
                          <w:fldChar w:fldCharType="separate"/>
                        </w:r>
                        <w:r w:rsidR="001A7B0B">
                          <w:rPr>
                            <w:noProof/>
                          </w:rPr>
                          <w:t>2</w:t>
                        </w:r>
                        <w:r>
                          <w:fldChar w:fldCharType="end"/>
                        </w:r>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Batujajar</w:t>
                        </w:r>
                        <w:bookmarkEnd w:id="187"/>
                      </w:p>
                    </w:txbxContent>
                  </v:textbox>
                </v:shape>
              </w:pict>
            </mc:Fallback>
          </mc:AlternateContent>
        </w:r>
      </w:del>
      <w:r w:rsidR="00C64817">
        <w:rPr>
          <w:noProof/>
        </w:rPr>
        <w:drawing>
          <wp:anchor distT="0" distB="0" distL="114300" distR="114300" simplePos="0" relativeHeight="251661824" behindDoc="1" locked="0" layoutInCell="1" allowOverlap="1" wp14:anchorId="63323DF7" wp14:editId="58E6709B">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488C7FAC" w:rsidR="00356EC8" w:rsidRDefault="00356EC8" w:rsidP="00C64817">
      <w:pPr>
        <w:ind w:left="709"/>
      </w:pPr>
    </w:p>
    <w:p w14:paraId="0C232732" w14:textId="30E524BE" w:rsidR="00356EC8" w:rsidRDefault="00117601" w:rsidP="00356EC8">
      <w:pPr>
        <w:jc w:val="center"/>
      </w:pPr>
      <w:r>
        <w:rPr>
          <w:b/>
        </w:rPr>
        <w:t>(</w:t>
      </w:r>
      <w:proofErr w:type="spellStart"/>
      <w:r w:rsidR="00356EC8">
        <w:rPr>
          <w:b/>
        </w:rPr>
        <w:t>Sumber</w:t>
      </w:r>
      <w:proofErr w:type="spellEnd"/>
      <w:r w:rsidR="00356EC8">
        <w:rPr>
          <w:b/>
        </w:rPr>
        <w:t>:</w:t>
      </w:r>
      <w:r w:rsidR="00356EC8">
        <w:t xml:space="preserve"> SMK </w:t>
      </w:r>
      <w:proofErr w:type="spellStart"/>
      <w:r w:rsidR="00356EC8">
        <w:t>Cendekia</w:t>
      </w:r>
      <w:proofErr w:type="spellEnd"/>
      <w:r w:rsidR="00356EC8">
        <w:t xml:space="preserve"> Batujajar</w:t>
      </w:r>
      <w:r>
        <w:t>)</w:t>
      </w:r>
    </w:p>
    <w:p w14:paraId="086A6CAE" w14:textId="70C05497" w:rsidR="00746D78" w:rsidRDefault="00746D78" w:rsidP="00C93BF7">
      <w:pPr>
        <w:pStyle w:val="Heading2"/>
        <w:numPr>
          <w:ilvl w:val="1"/>
          <w:numId w:val="4"/>
        </w:numPr>
        <w:ind w:left="709" w:hanging="709"/>
        <w:rPr>
          <w:lang w:val="en-US"/>
        </w:rPr>
      </w:pPr>
      <w:bookmarkStart w:id="188" w:name="_Toc80034234"/>
      <w:bookmarkStart w:id="189" w:name="_Toc83115736"/>
      <w:proofErr w:type="spellStart"/>
      <w:r>
        <w:rPr>
          <w:lang w:val="en-US"/>
        </w:rPr>
        <w:t>Sistem</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Berjalan</w:t>
      </w:r>
      <w:bookmarkEnd w:id="188"/>
      <w:bookmarkEnd w:id="189"/>
      <w:proofErr w:type="spellEnd"/>
    </w:p>
    <w:p w14:paraId="1D7A1A7F" w14:textId="0E58F8EB" w:rsidR="00B0071F" w:rsidRPr="00B0071F" w:rsidRDefault="0093375E" w:rsidP="000F1488">
      <w:pPr>
        <w:ind w:firstLine="709"/>
      </w:pPr>
      <w:proofErr w:type="spellStart"/>
      <w:ins w:id="190" w:author="Rafi Aziizi" w:date="2021-11-12T13:27:00Z">
        <w:r>
          <w:t>Sistem</w:t>
        </w:r>
        <w:proofErr w:type="spellEnd"/>
        <w:r>
          <w:t xml:space="preserve"> yang </w:t>
        </w:r>
        <w:proofErr w:type="spellStart"/>
        <w:r>
          <w:t>sedang</w:t>
        </w:r>
        <w:proofErr w:type="spellEnd"/>
        <w:r>
          <w:t xml:space="preserve"> </w:t>
        </w:r>
        <w:proofErr w:type="spellStart"/>
        <w:r>
          <w:t>berjalan</w:t>
        </w:r>
        <w:proofErr w:type="spellEnd"/>
        <w:r>
          <w:t xml:space="preserve"> di SMK </w:t>
        </w:r>
        <w:proofErr w:type="spellStart"/>
        <w:r>
          <w:t>Cendekia</w:t>
        </w:r>
        <w:proofErr w:type="spellEnd"/>
        <w:r>
          <w:t xml:space="preserve"> Batujajar</w:t>
        </w:r>
      </w:ins>
      <w:ins w:id="191" w:author="Rafi Aziizi" w:date="2021-11-12T13:28:00Z">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berjalan</w:t>
        </w:r>
        <w:proofErr w:type="spellEnd"/>
        <w:r>
          <w:t xml:space="preserve"> </w:t>
        </w:r>
        <w:proofErr w:type="spellStart"/>
        <w:r>
          <w:t>secara</w:t>
        </w:r>
        <w:proofErr w:type="spellEnd"/>
        <w:r>
          <w:t xml:space="preserve"> manual </w:t>
        </w:r>
        <w:proofErr w:type="spellStart"/>
        <w:r>
          <w:t>dalam</w:t>
        </w:r>
        <w:proofErr w:type="spellEnd"/>
        <w:r>
          <w:t xml:space="preserve"> </w:t>
        </w:r>
        <w:proofErr w:type="spellStart"/>
        <w:r>
          <w:t>hal</w:t>
        </w:r>
        <w:proofErr w:type="spellEnd"/>
        <w:r>
          <w:t xml:space="preserve"> proses </w:t>
        </w:r>
        <w:proofErr w:type="spellStart"/>
        <w:r>
          <w:t>absensi</w:t>
        </w:r>
        <w:proofErr w:type="spellEnd"/>
        <w:r>
          <w:t xml:space="preserve"> dan </w:t>
        </w:r>
        <w:proofErr w:type="spellStart"/>
        <w:r>
          <w:t>rekapitulasi</w:t>
        </w:r>
        <w:proofErr w:type="spellEnd"/>
        <w:r>
          <w:t xml:space="preserve"> </w:t>
        </w:r>
        <w:proofErr w:type="spellStart"/>
        <w:r>
          <w:t>absensi</w:t>
        </w:r>
        <w:proofErr w:type="spellEnd"/>
        <w:r>
          <w:t xml:space="preserve">, </w:t>
        </w:r>
      </w:ins>
      <w:ins w:id="192" w:author="Rafi Aziizi" w:date="2021-11-12T13:29:00Z">
        <w:r>
          <w:t xml:space="preserve">salah </w:t>
        </w:r>
        <w:proofErr w:type="spellStart"/>
        <w:r>
          <w:t>satu</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yaitu</w:t>
        </w:r>
        <w:proofErr w:type="spellEnd"/>
        <w:r>
          <w:t xml:space="preserve"> guru BK </w:t>
        </w:r>
        <w:proofErr w:type="spellStart"/>
        <w:r>
          <w:t>perlu</w:t>
        </w:r>
        <w:proofErr w:type="spellEnd"/>
        <w:r>
          <w:t xml:space="preserve"> </w:t>
        </w:r>
        <w:proofErr w:type="spellStart"/>
        <w:r>
          <w:t>berkeliling</w:t>
        </w:r>
        <w:proofErr w:type="spellEnd"/>
        <w:r>
          <w:t xml:space="preserve"> </w:t>
        </w:r>
        <w:proofErr w:type="spellStart"/>
        <w:r>
          <w:t>disetiap</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absensi</w:t>
        </w:r>
        <w:proofErr w:type="spellEnd"/>
        <w:r>
          <w:t xml:space="preserve"> dan di </w:t>
        </w:r>
        <w:proofErr w:type="spellStart"/>
        <w:r>
          <w:t>akhir</w:t>
        </w:r>
        <w:proofErr w:type="spellEnd"/>
        <w:r>
          <w:t xml:space="preserve"> se</w:t>
        </w:r>
      </w:ins>
      <w:ins w:id="193" w:author="Rafi Aziizi" w:date="2021-11-12T13:30:00Z">
        <w:r>
          <w:t xml:space="preserve">mester </w:t>
        </w:r>
        <w:proofErr w:type="spellStart"/>
        <w:r>
          <w:t>dilakukan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secara</w:t>
        </w:r>
        <w:proofErr w:type="spellEnd"/>
        <w:r>
          <w:t xml:space="preserve"> manual </w:t>
        </w:r>
        <w:proofErr w:type="spellStart"/>
        <w:r>
          <w:t>menggunakan</w:t>
        </w:r>
        <w:proofErr w:type="spellEnd"/>
        <w:r>
          <w:t xml:space="preserve"> </w:t>
        </w:r>
        <w:proofErr w:type="spellStart"/>
        <w:r>
          <w:t>mesin</w:t>
        </w:r>
        <w:proofErr w:type="spellEnd"/>
        <w:r>
          <w:t xml:space="preserve"> </w:t>
        </w:r>
        <w:proofErr w:type="spellStart"/>
        <w:r>
          <w:t>pengolah</w:t>
        </w:r>
        <w:proofErr w:type="spellEnd"/>
        <w:r>
          <w:t xml:space="preserve"> kata. </w:t>
        </w:r>
        <w:proofErr w:type="spellStart"/>
        <w:r>
          <w:t>Untuk</w:t>
        </w:r>
        <w:proofErr w:type="spellEnd"/>
        <w:r>
          <w:t xml:space="preserve"> proses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dijelaskan</w:t>
        </w:r>
        <w:proofErr w:type="spellEnd"/>
        <w:r>
          <w:t xml:space="preserve"> pada sub </w:t>
        </w:r>
        <w:proofErr w:type="spellStart"/>
        <w:r>
          <w:t>bab</w:t>
        </w:r>
      </w:ins>
      <w:proofErr w:type="spellEnd"/>
      <w:ins w:id="194" w:author="Rafi Aziizi" w:date="2021-11-12T13:31:00Z">
        <w:r>
          <w:t xml:space="preserve"> 3.2.1 </w:t>
        </w:r>
        <w:proofErr w:type="spellStart"/>
        <w:r>
          <w:t>sampai</w:t>
        </w:r>
        <w:proofErr w:type="spellEnd"/>
        <w:r>
          <w:t xml:space="preserve"> 3.2.4.</w:t>
        </w:r>
      </w:ins>
      <w:del w:id="195"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196" w:author="Rafi Aziizi" w:date="2021-11-12T13:20:00Z">
        <w:r w:rsidR="00C47083" w:rsidDel="0004566C">
          <w:delText>minggu</w:delText>
        </w:r>
      </w:del>
      <w:del w:id="197"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D79A78D" w:rsidR="00C2066A" w:rsidRDefault="00C2066A" w:rsidP="00C93BF7">
      <w:pPr>
        <w:pStyle w:val="Heading3"/>
        <w:numPr>
          <w:ilvl w:val="0"/>
          <w:numId w:val="7"/>
        </w:numPr>
        <w:ind w:left="709" w:hanging="142"/>
        <w:rPr>
          <w:lang w:val="en-US"/>
        </w:rPr>
      </w:pPr>
      <w:bookmarkStart w:id="198" w:name="_Toc80034235"/>
      <w:bookmarkStart w:id="199" w:name="_Toc83115737"/>
      <w:r>
        <w:rPr>
          <w:lang w:val="en-US"/>
        </w:rPr>
        <w:t xml:space="preserve">Proses </w:t>
      </w:r>
      <w:proofErr w:type="spellStart"/>
      <w:r>
        <w:rPr>
          <w:lang w:val="en-US"/>
        </w:rPr>
        <w:t>Bisnis</w:t>
      </w:r>
      <w:proofErr w:type="spellEnd"/>
      <w:del w:id="200" w:author="Rafi Aziizi" w:date="2021-11-12T13:24:00Z">
        <w:r w:rsidDel="0093375E">
          <w:rPr>
            <w:lang w:val="en-US"/>
          </w:rPr>
          <w:delText xml:space="preserve"> Data Absen </w:delText>
        </w:r>
        <w:commentRangeStart w:id="201"/>
        <w:r w:rsidDel="0093375E">
          <w:rPr>
            <w:lang w:val="en-US"/>
          </w:rPr>
          <w:delText>Siswa</w:delText>
        </w:r>
        <w:bookmarkEnd w:id="198"/>
        <w:bookmarkEnd w:id="199"/>
        <w:commentRangeEnd w:id="201"/>
        <w:r w:rsidR="00C9617C" w:rsidDel="0093375E">
          <w:rPr>
            <w:rStyle w:val="CommentReference"/>
            <w:rFonts w:eastAsia="Times New Roman"/>
            <w:b w:val="0"/>
            <w:lang w:val="en-US"/>
          </w:rPr>
          <w:commentReference w:id="201"/>
        </w:r>
      </w:del>
    </w:p>
    <w:p w14:paraId="63CBC17C" w14:textId="60FAFE86" w:rsidR="0093375E" w:rsidRDefault="0093375E">
      <w:pPr>
        <w:ind w:firstLine="567"/>
        <w:rPr>
          <w:ins w:id="202" w:author="Rafi Aziizi" w:date="2021-11-12T13:23:00Z"/>
        </w:rPr>
        <w:pPrChange w:id="203" w:author="Rafi Aziizi" w:date="2021-11-12T13:23:00Z">
          <w:pPr>
            <w:ind w:firstLine="360"/>
          </w:pPr>
        </w:pPrChange>
      </w:pPr>
      <w:proofErr w:type="spellStart"/>
      <w:ins w:id="204" w:author="Rafi Aziizi" w:date="2021-11-12T13:23:00Z">
        <w:r>
          <w:t>Dibawah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sebuah</w:t>
        </w:r>
        <w:proofErr w:type="spellEnd"/>
        <w:r>
          <w:t xml:space="preserve"> activity diagram yang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proses </w:t>
        </w:r>
        <w:proofErr w:type="spellStart"/>
        <w:r>
          <w:t>bisnis</w:t>
        </w:r>
        <w:proofErr w:type="spellEnd"/>
        <w:r>
          <w:t xml:space="preserve"> </w:t>
        </w:r>
        <w:proofErr w:type="spellStart"/>
        <w:r>
          <w:t>absensi</w:t>
        </w:r>
        <w:proofErr w:type="spellEnd"/>
        <w:r>
          <w:t xml:space="preserve"> </w:t>
        </w:r>
        <w:proofErr w:type="spellStart"/>
        <w:r>
          <w:t>siswa</w:t>
        </w:r>
        <w:proofErr w:type="spellEnd"/>
        <w:r>
          <w:t xml:space="preserve"> SMK </w:t>
        </w:r>
        <w:proofErr w:type="spellStart"/>
        <w:r>
          <w:t>Cendekia</w:t>
        </w:r>
        <w:proofErr w:type="spellEnd"/>
        <w:r>
          <w:t xml:space="preserve"> Batujajar yang </w:t>
        </w:r>
        <w:proofErr w:type="spellStart"/>
        <w:r>
          <w:t>dilakukan</w:t>
        </w:r>
        <w:proofErr w:type="spellEnd"/>
        <w:r>
          <w:t xml:space="preserve"> </w:t>
        </w:r>
        <w:proofErr w:type="spellStart"/>
        <w:r>
          <w:t>secara</w:t>
        </w:r>
        <w:proofErr w:type="spellEnd"/>
        <w:r>
          <w:t xml:space="preserve"> manual </w:t>
        </w:r>
        <w:proofErr w:type="spellStart"/>
        <w:r>
          <w:t>mulai</w:t>
        </w:r>
        <w:proofErr w:type="spellEnd"/>
        <w:r>
          <w:t xml:space="preserve"> </w:t>
        </w:r>
        <w:proofErr w:type="spellStart"/>
        <w:r>
          <w:t>dari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hingga</w:t>
        </w:r>
        <w:proofErr w:type="spellEnd"/>
        <w:r>
          <w:t xml:space="preserve"> </w:t>
        </w:r>
        <w:proofErr w:type="spellStart"/>
        <w:r>
          <w:t>pelaporan</w:t>
        </w:r>
        <w:proofErr w:type="spellEnd"/>
        <w:r>
          <w:t xml:space="preserve"> </w:t>
        </w:r>
        <w:proofErr w:type="spellStart"/>
        <w:r>
          <w:t>kepada</w:t>
        </w:r>
        <w:proofErr w:type="spellEnd"/>
        <w:r>
          <w:t xml:space="preserve"> masing-masing </w:t>
        </w:r>
        <w:proofErr w:type="spellStart"/>
        <w:r>
          <w:t>wali</w:t>
        </w:r>
        <w:proofErr w:type="spellEnd"/>
        <w:r>
          <w:t xml:space="preserve"> </w:t>
        </w:r>
        <w:proofErr w:type="spellStart"/>
        <w:r>
          <w:t>kelas</w:t>
        </w:r>
        <w:proofErr w:type="spellEnd"/>
        <w:r>
          <w:t>.</w:t>
        </w:r>
      </w:ins>
    </w:p>
    <w:p w14:paraId="1ACAA55B" w14:textId="77777777" w:rsidR="0093375E" w:rsidRDefault="0093375E" w:rsidP="0093375E">
      <w:pPr>
        <w:ind w:firstLine="709"/>
        <w:rPr>
          <w:ins w:id="205" w:author="Rafi Aziizi" w:date="2021-11-12T13:23:00Z"/>
        </w:rPr>
      </w:pPr>
      <w:ins w:id="206" w:author="Rafi Aziizi" w:date="2021-11-12T13:23:00Z">
        <w:r>
          <w:rPr>
            <w:noProof/>
          </w:rPr>
          <w:lastRenderedPageBreak/>
          <w:drawing>
            <wp:inline distT="0" distB="0" distL="0" distR="0" wp14:anchorId="2F69085B" wp14:editId="6B72571C">
              <wp:extent cx="4612158" cy="318847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ins>
    </w:p>
    <w:p w14:paraId="6B364D27" w14:textId="4D8EBD16" w:rsidR="0093375E" w:rsidDel="001A7B0B" w:rsidRDefault="0093375E" w:rsidP="0093375E">
      <w:pPr>
        <w:pStyle w:val="Caption"/>
        <w:jc w:val="center"/>
        <w:rPr>
          <w:ins w:id="207" w:author="Rafi Aziizi" w:date="2021-11-12T13:23:00Z"/>
          <w:del w:id="208" w:author=" " w:date="2021-11-12T16:25:00Z"/>
        </w:rPr>
      </w:pPr>
      <w:ins w:id="209" w:author="Rafi Aziizi" w:date="2021-11-12T13:23:00Z">
        <w:del w:id="210" w:author=" " w:date="2021-11-12T16:25:00Z">
          <w:r w:rsidDel="001A7B0B">
            <w:delText xml:space="preserve">Gambar 3. </w:delText>
          </w:r>
          <w:r w:rsidDel="001A7B0B">
            <w:fldChar w:fldCharType="begin"/>
          </w:r>
          <w:r w:rsidRPr="001A7B0B" w:rsidDel="001A7B0B">
            <w:rPr>
              <w:rPrChange w:id="211" w:author=" " w:date="2021-11-12T16:25:00Z">
                <w:rPr/>
              </w:rPrChange>
            </w:rPr>
            <w:delInstrText xml:space="preserve"> SEQ Gambar_3. \* ARABIC </w:delInstrText>
          </w:r>
          <w:r w:rsidDel="001A7B0B">
            <w:fldChar w:fldCharType="separate"/>
          </w:r>
          <w:r w:rsidDel="001A7B0B">
            <w:fldChar w:fldCharType="end"/>
          </w:r>
          <w:r w:rsidDel="001A7B0B">
            <w:delText xml:space="preserve"> Proses Bisnis Data Absen Siswa</w:delText>
          </w:r>
        </w:del>
      </w:ins>
    </w:p>
    <w:p w14:paraId="6BDC8828" w14:textId="67CCE333" w:rsidR="00880D9D" w:rsidDel="0093375E" w:rsidRDefault="0093375E">
      <w:pPr>
        <w:jc w:val="center"/>
        <w:rPr>
          <w:del w:id="212" w:author="Rafi Aziizi" w:date="2021-11-12T13:22:00Z"/>
        </w:rPr>
        <w:pPrChange w:id="213" w:author="Rafi Aziizi" w:date="2021-11-12T13:26:00Z">
          <w:pPr>
            <w:ind w:firstLine="709"/>
          </w:pPr>
        </w:pPrChange>
      </w:pPr>
      <w:ins w:id="214" w:author="Rafi Aziizi" w:date="2021-11-12T13:23:00Z">
        <w:r>
          <w:rPr>
            <w:b/>
          </w:rPr>
          <w:t>(</w:t>
        </w:r>
        <w:proofErr w:type="spellStart"/>
        <w:r>
          <w:rPr>
            <w:b/>
          </w:rPr>
          <w:t>Sumber</w:t>
        </w:r>
        <w:proofErr w:type="spellEnd"/>
        <w:r>
          <w:rPr>
            <w:b/>
          </w:rPr>
          <w:t>:</w:t>
        </w:r>
        <w:r>
          <w:t xml:space="preserve"> </w:t>
        </w:r>
        <w:proofErr w:type="spellStart"/>
        <w:r>
          <w:t>Penyusun</w:t>
        </w:r>
        <w:proofErr w:type="spellEnd"/>
        <w:r>
          <w:t>)</w:t>
        </w:r>
      </w:ins>
      <w:del w:id="215" w:author="Rafi Aziizi" w:date="2021-11-12T13:22:00Z">
        <w:r w:rsidR="00B67D3D" w:rsidDel="0093375E">
          <w:delText xml:space="preserve">Dibawah ini merupakan </w:delText>
        </w:r>
        <w:r w:rsidR="00316180" w:rsidDel="0093375E">
          <w:delText xml:space="preserve">sebuah activity diagram yang digunakan untuk menggambarkan </w:delText>
        </w:r>
        <w:r w:rsidR="00B67D3D" w:rsidDel="0093375E">
          <w:delText>proses bisnis abse</w:delText>
        </w:r>
        <w:r w:rsidR="003D3CC2" w:rsidDel="0093375E">
          <w:delText>n</w:delText>
        </w:r>
        <w:r w:rsidR="00B67D3D" w:rsidDel="0093375E">
          <w:delText>si siswa SMK Cendekia Batujajar yang dilakukan secara manual mulai dari absen siswa hingga pelaporan kepada masing-masing wali kelas.</w:delText>
        </w:r>
      </w:del>
    </w:p>
    <w:p w14:paraId="631BE28F" w14:textId="01A5F597" w:rsidR="00305A2E" w:rsidDel="0093375E" w:rsidRDefault="00305A2E">
      <w:pPr>
        <w:jc w:val="center"/>
        <w:rPr>
          <w:moveFrom w:id="216" w:author="Rafi Aziizi" w:date="2021-11-12T13:21:00Z"/>
        </w:rPr>
        <w:pPrChange w:id="217" w:author="Rafi Aziizi" w:date="2021-11-12T13:26:00Z">
          <w:pPr>
            <w:ind w:firstLine="709"/>
          </w:pPr>
        </w:pPrChange>
      </w:pPr>
      <w:moveFromRangeStart w:id="218" w:author="Rafi Aziizi" w:date="2021-11-12T13:21:00Z" w:name="move87615713"/>
      <w:moveFrom w:id="219" w:author="Rafi Aziizi" w:date="2021-11-12T13:21:00Z">
        <w:r w:rsidDel="0093375E">
          <w:t>Beberapa aturan terkait mengenai proses bisnis data absen siswa yaitu :</w:t>
        </w:r>
      </w:moveFrom>
    </w:p>
    <w:p w14:paraId="212F3C8A" w14:textId="512CDA38" w:rsidR="00305A2E" w:rsidDel="0093375E" w:rsidRDefault="00305A2E">
      <w:pPr>
        <w:jc w:val="center"/>
        <w:rPr>
          <w:moveFrom w:id="220" w:author="Rafi Aziizi" w:date="2021-11-12T13:21:00Z"/>
        </w:rPr>
        <w:pPrChange w:id="221" w:author="Rafi Aziizi" w:date="2021-11-12T13:26:00Z">
          <w:pPr>
            <w:pStyle w:val="ListParagraph"/>
            <w:numPr>
              <w:numId w:val="75"/>
            </w:numPr>
            <w:ind w:hanging="360"/>
          </w:pPr>
        </w:pPrChange>
      </w:pPr>
      <w:moveFrom w:id="222"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jc w:val="center"/>
        <w:rPr>
          <w:moveFrom w:id="223" w:author="Rafi Aziizi" w:date="2021-11-12T13:21:00Z"/>
        </w:rPr>
        <w:pPrChange w:id="224" w:author="Rafi Aziizi" w:date="2021-11-12T13:26:00Z">
          <w:pPr>
            <w:pStyle w:val="ListParagraph"/>
            <w:numPr>
              <w:numId w:val="75"/>
            </w:numPr>
            <w:ind w:hanging="360"/>
          </w:pPr>
        </w:pPrChange>
      </w:pPr>
      <w:moveFrom w:id="225"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jc w:val="center"/>
        <w:rPr>
          <w:moveFrom w:id="226" w:author="Rafi Aziizi" w:date="2021-11-12T13:21:00Z"/>
        </w:rPr>
        <w:pPrChange w:id="227" w:author="Rafi Aziizi" w:date="2021-11-12T13:26:00Z">
          <w:pPr>
            <w:pStyle w:val="ListParagraph"/>
            <w:numPr>
              <w:numId w:val="75"/>
            </w:numPr>
            <w:ind w:hanging="360"/>
          </w:pPr>
        </w:pPrChange>
      </w:pPr>
      <w:moveFrom w:id="228"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218"/>
    <w:p w14:paraId="11B90FB5" w14:textId="06A3B856" w:rsidR="00111278" w:rsidRDefault="00A2766B">
      <w:pPr>
        <w:jc w:val="center"/>
        <w:pPrChange w:id="229" w:author="Rafi Aziizi" w:date="2021-11-12T13:26:00Z">
          <w:pPr>
            <w:keepNext/>
            <w:jc w:val="center"/>
          </w:pPr>
        </w:pPrChange>
      </w:pPr>
      <w:del w:id="230" w:author="Rafi Aziizi" w:date="2021-11-12T13:21:00Z">
        <w:r w:rsidDel="0093375E">
          <w:rPr>
            <w:noProof/>
          </w:rPr>
          <w:drawing>
            <wp:inline distT="0" distB="0" distL="0" distR="0" wp14:anchorId="6B498C38" wp14:editId="51E37011">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231" w:author="Rafi Aziizi" w:date="2021-11-12T13:22:00Z"/>
        </w:rPr>
      </w:pPr>
      <w:bookmarkStart w:id="232" w:name="_Toc83115816"/>
      <w:moveFromRangeStart w:id="233" w:author="Rafi Aziizi" w:date="2021-11-12T13:22:00Z" w:name="move87615748"/>
      <w:moveFrom w:id="234" w:author="Rafi Aziizi" w:date="2021-11-12T13:22:00Z">
        <w:r w:rsidDel="0093375E">
          <w:t xml:space="preserve">Gambar 3. </w:t>
        </w:r>
        <w:r w:rsidDel="0093375E">
          <w:fldChar w:fldCharType="begin"/>
        </w:r>
        <w:r w:rsidRPr="00357EFF" w:rsidDel="0093375E">
          <w:rPr>
            <w:i w:val="0"/>
            <w:iCs w:val="0"/>
          </w:rPr>
          <w:instrText xml:space="preserve"> SEQ Gambar_3. \* ARABIC </w:instrText>
        </w:r>
        <w:r w:rsidDel="0093375E">
          <w:fldChar w:fldCharType="separate"/>
        </w:r>
        <w:r w:rsidR="003748F7" w:rsidDel="0093375E">
          <w:rPr>
            <w:noProof/>
          </w:rPr>
          <w:t>3</w:t>
        </w:r>
        <w:r w:rsidDel="0093375E">
          <w:fldChar w:fldCharType="end"/>
        </w:r>
        <w:r w:rsidDel="0093375E">
          <w:t xml:space="preserve"> Proses Bisnis Data Absen Siswa</w:t>
        </w:r>
        <w:bookmarkEnd w:id="232"/>
      </w:moveFrom>
    </w:p>
    <w:p w14:paraId="717F137C" w14:textId="188428F9" w:rsidR="00111278" w:rsidDel="0093375E" w:rsidRDefault="00111278" w:rsidP="00111278">
      <w:pPr>
        <w:jc w:val="center"/>
        <w:rPr>
          <w:moveFrom w:id="235" w:author="Rafi Aziizi" w:date="2021-11-12T13:22:00Z"/>
        </w:rPr>
      </w:pPr>
      <w:moveFrom w:id="236" w:author="Rafi Aziizi" w:date="2021-11-12T13:22:00Z">
        <w:r w:rsidDel="0093375E">
          <w:rPr>
            <w:b/>
          </w:rPr>
          <w:t>(Sumber:</w:t>
        </w:r>
        <w:r w:rsidDel="0093375E">
          <w:t xml:space="preserve"> Penyusun)</w:t>
        </w:r>
      </w:moveFrom>
    </w:p>
    <w:p w14:paraId="6C52D6F9" w14:textId="6E2A9AB4" w:rsidR="00C2066A" w:rsidRDefault="00C2066A" w:rsidP="00C93BF7">
      <w:pPr>
        <w:pStyle w:val="Heading3"/>
        <w:numPr>
          <w:ilvl w:val="0"/>
          <w:numId w:val="7"/>
        </w:numPr>
        <w:ind w:left="709" w:hanging="142"/>
        <w:rPr>
          <w:lang w:val="en-US"/>
        </w:rPr>
      </w:pPr>
      <w:bookmarkStart w:id="237" w:name="_Toc80034236"/>
      <w:bookmarkStart w:id="238" w:name="_Toc83115738"/>
      <w:moveFromRangeEnd w:id="233"/>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commentRangeStart w:id="239"/>
      <w:proofErr w:type="spellStart"/>
      <w:r>
        <w:rPr>
          <w:lang w:val="en-US"/>
        </w:rPr>
        <w:t>Berjalan</w:t>
      </w:r>
      <w:bookmarkEnd w:id="237"/>
      <w:bookmarkEnd w:id="238"/>
      <w:commentRangeEnd w:id="239"/>
      <w:proofErr w:type="spellEnd"/>
      <w:r w:rsidR="00494C80">
        <w:rPr>
          <w:rStyle w:val="CommentReference"/>
          <w:rFonts w:eastAsia="Times New Roman"/>
          <w:b w:val="0"/>
          <w:lang w:val="en-US"/>
        </w:rPr>
        <w:commentReference w:id="239"/>
      </w:r>
    </w:p>
    <w:p w14:paraId="35A129EF" w14:textId="5EB3B703" w:rsidR="00BC49F6" w:rsidDel="00357EFF" w:rsidRDefault="00B67D3D" w:rsidP="003D3CC2">
      <w:pPr>
        <w:ind w:firstLine="709"/>
        <w:rPr>
          <w:del w:id="240" w:author="Rafi Aziizi" w:date="2021-11-12T13:33:00Z"/>
        </w:rPr>
      </w:pPr>
      <w:del w:id="241" w:author="Rafi Aziizi" w:date="2021-11-12T13:33:00Z">
        <w:r w:rsidDel="00357EFF">
          <w:delText>Sistem yang sedang berjalan dalam absen</w:delText>
        </w:r>
        <w:r w:rsidR="003D3CC2" w:rsidDel="00357EFF">
          <w:delText>s</w:delText>
        </w:r>
        <w:r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242" w:author="Rafi Aziizi" w:date="2021-11-12T13:32:00Z">
        <w:r w:rsidR="001807FF" w:rsidDel="00357EFF">
          <w:delText>l</w:delText>
        </w:r>
      </w:del>
      <w:del w:id="243"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770772A1" w:rsidR="0093375E" w:rsidRDefault="0038556B" w:rsidP="0093375E">
      <w:pPr>
        <w:ind w:firstLine="709"/>
        <w:rPr>
          <w:ins w:id="244" w:author="Rafi Aziizi" w:date="2021-11-12T13:26:00Z"/>
        </w:rPr>
      </w:pPr>
      <w:del w:id="245"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246" w:author="Rafi Aziizi" w:date="2021-11-12T13:26:00Z">
        <w:r w:rsidR="0093375E">
          <w:t xml:space="preserve">SMK </w:t>
        </w:r>
        <w:proofErr w:type="spellStart"/>
        <w:r w:rsidR="0093375E">
          <w:t>Cendekia</w:t>
        </w:r>
        <w:proofErr w:type="spellEnd"/>
        <w:r w:rsidR="0093375E">
          <w:t xml:space="preserve"> Batujajar </w:t>
        </w:r>
        <w:proofErr w:type="spellStart"/>
        <w:r w:rsidR="0093375E">
          <w:t>merupakan</w:t>
        </w:r>
        <w:proofErr w:type="spellEnd"/>
        <w:r w:rsidR="0093375E">
          <w:t xml:space="preserve"> salah </w:t>
        </w:r>
        <w:proofErr w:type="spellStart"/>
        <w:r w:rsidR="0093375E">
          <w:t>satu</w:t>
        </w:r>
        <w:proofErr w:type="spellEnd"/>
        <w:r w:rsidR="0093375E">
          <w:t xml:space="preserve"> </w:t>
        </w:r>
        <w:proofErr w:type="spellStart"/>
        <w:r w:rsidR="0093375E">
          <w:t>dari</w:t>
        </w:r>
        <w:proofErr w:type="spellEnd"/>
        <w:r w:rsidR="0093375E">
          <w:t xml:space="preserve"> </w:t>
        </w:r>
        <w:proofErr w:type="spellStart"/>
        <w:r w:rsidR="0093375E">
          <w:t>banyak</w:t>
        </w:r>
        <w:proofErr w:type="spellEnd"/>
        <w:r w:rsidR="0093375E">
          <w:t xml:space="preserve"> </w:t>
        </w:r>
        <w:proofErr w:type="spellStart"/>
        <w:r w:rsidR="0093375E">
          <w:t>sekolah</w:t>
        </w:r>
        <w:proofErr w:type="spellEnd"/>
        <w:r w:rsidR="0093375E">
          <w:t xml:space="preserve"> yang </w:t>
        </w:r>
        <w:proofErr w:type="spellStart"/>
        <w:r w:rsidR="0093375E">
          <w:t>memiliki</w:t>
        </w:r>
        <w:proofErr w:type="spellEnd"/>
        <w:r w:rsidR="0093375E">
          <w:t xml:space="preserve"> </w:t>
        </w:r>
        <w:proofErr w:type="spellStart"/>
        <w:r w:rsidR="0093375E">
          <w:t>sistem</w:t>
        </w:r>
        <w:proofErr w:type="spellEnd"/>
        <w:r w:rsidR="0093375E">
          <w:t xml:space="preserve"> </w:t>
        </w:r>
        <w:proofErr w:type="spellStart"/>
        <w:r w:rsidR="0093375E">
          <w:t>absensi</w:t>
        </w:r>
        <w:proofErr w:type="spellEnd"/>
        <w:r w:rsidR="0093375E">
          <w:t xml:space="preserve"> </w:t>
        </w:r>
        <w:proofErr w:type="spellStart"/>
        <w:r w:rsidR="0093375E">
          <w:t>secara</w:t>
        </w:r>
        <w:proofErr w:type="spellEnd"/>
        <w:r w:rsidR="0093375E">
          <w:t xml:space="preserve"> manual. Proses </w:t>
        </w:r>
        <w:proofErr w:type="spellStart"/>
        <w:r w:rsidR="0093375E">
          <w:t>absensi</w:t>
        </w:r>
        <w:proofErr w:type="spellEnd"/>
        <w:r w:rsidR="0093375E">
          <w:t xml:space="preserve"> </w:t>
        </w:r>
        <w:proofErr w:type="spellStart"/>
        <w:r w:rsidR="0093375E">
          <w:t>dimulai</w:t>
        </w:r>
        <w:proofErr w:type="spellEnd"/>
        <w:r w:rsidR="0093375E">
          <w:t xml:space="preserve"> </w:t>
        </w:r>
        <w:proofErr w:type="spellStart"/>
        <w:r w:rsidR="0093375E">
          <w:t>dengan</w:t>
        </w:r>
        <w:proofErr w:type="spellEnd"/>
        <w:r w:rsidR="0093375E">
          <w:t xml:space="preserve"> </w:t>
        </w:r>
        <w:proofErr w:type="spellStart"/>
        <w:r w:rsidR="0093375E">
          <w:t>cara</w:t>
        </w:r>
        <w:proofErr w:type="spellEnd"/>
        <w:r w:rsidR="0093375E">
          <w:t xml:space="preserve"> guru BK </w:t>
        </w:r>
        <w:proofErr w:type="spellStart"/>
        <w:r w:rsidR="0093375E">
          <w:t>berkeliling</w:t>
        </w:r>
        <w:proofErr w:type="spellEnd"/>
        <w:r w:rsidR="0093375E">
          <w:t xml:space="preserve"> pada </w:t>
        </w:r>
        <w:proofErr w:type="spellStart"/>
        <w:r w:rsidR="0093375E">
          <w:t>setiap</w:t>
        </w:r>
        <w:proofErr w:type="spellEnd"/>
        <w:r w:rsidR="0093375E">
          <w:t xml:space="preserve"> </w:t>
        </w:r>
        <w:proofErr w:type="spellStart"/>
        <w:r w:rsidR="0093375E">
          <w:t>kelas</w:t>
        </w:r>
        <w:proofErr w:type="spellEnd"/>
        <w:r w:rsidR="0093375E">
          <w:t xml:space="preserve"> </w:t>
        </w:r>
        <w:proofErr w:type="spellStart"/>
        <w:r w:rsidR="0093375E">
          <w:t>untuk</w:t>
        </w:r>
        <w:proofErr w:type="spellEnd"/>
        <w:r w:rsidR="0093375E">
          <w:t xml:space="preserve"> </w:t>
        </w:r>
        <w:proofErr w:type="spellStart"/>
        <w:r w:rsidR="0093375E">
          <w:t>mengetahui</w:t>
        </w:r>
        <w:proofErr w:type="spellEnd"/>
        <w:r w:rsidR="0093375E">
          <w:t xml:space="preserve"> </w:t>
        </w:r>
        <w:proofErr w:type="spellStart"/>
        <w:r w:rsidR="0093375E">
          <w:t>kehadiran</w:t>
        </w:r>
        <w:proofErr w:type="spellEnd"/>
        <w:r w:rsidR="0093375E">
          <w:t xml:space="preserve"> masing-masing </w:t>
        </w:r>
        <w:proofErr w:type="spellStart"/>
        <w:r w:rsidR="0093375E">
          <w:t>siswa</w:t>
        </w:r>
        <w:proofErr w:type="spellEnd"/>
        <w:r w:rsidR="0093375E">
          <w:t xml:space="preserve"> yang </w:t>
        </w:r>
        <w:proofErr w:type="spellStart"/>
        <w:r w:rsidR="0093375E">
          <w:t>nantinya</w:t>
        </w:r>
        <w:proofErr w:type="spellEnd"/>
        <w:r w:rsidR="0093375E">
          <w:t xml:space="preserve"> </w:t>
        </w:r>
        <w:proofErr w:type="spellStart"/>
        <w:r w:rsidR="0093375E">
          <w:t>akan</w:t>
        </w:r>
        <w:proofErr w:type="spellEnd"/>
        <w:r w:rsidR="0093375E">
          <w:t xml:space="preserve"> </w:t>
        </w:r>
        <w:proofErr w:type="spellStart"/>
        <w:r w:rsidR="0093375E">
          <w:t>dimasukan</w:t>
        </w:r>
        <w:proofErr w:type="spellEnd"/>
        <w:r w:rsidR="0093375E">
          <w:t xml:space="preserve"> </w:t>
        </w:r>
        <w:proofErr w:type="spellStart"/>
        <w:r w:rsidR="0093375E">
          <w:t>dalam</w:t>
        </w:r>
        <w:proofErr w:type="spellEnd"/>
        <w:r w:rsidR="0093375E">
          <w:t xml:space="preserve"> </w:t>
        </w:r>
        <w:proofErr w:type="spellStart"/>
        <w:r w:rsidR="0093375E">
          <w:t>sebuah</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tersebut</w:t>
        </w:r>
        <w:proofErr w:type="spellEnd"/>
        <w:r w:rsidR="0093375E">
          <w:t xml:space="preserve"> </w:t>
        </w:r>
        <w:proofErr w:type="spellStart"/>
        <w:r w:rsidR="0093375E">
          <w:t>berisikan</w:t>
        </w:r>
        <w:proofErr w:type="spellEnd"/>
        <w:r w:rsidR="0093375E">
          <w:t xml:space="preserve"> daftar </w:t>
        </w:r>
        <w:proofErr w:type="spellStart"/>
        <w:r w:rsidR="0093375E">
          <w:t>siswa</w:t>
        </w:r>
        <w:proofErr w:type="spellEnd"/>
        <w:r w:rsidR="0093375E">
          <w:t xml:space="preserve"> yang </w:t>
        </w:r>
        <w:proofErr w:type="spellStart"/>
        <w:r w:rsidR="0093375E">
          <w:t>tidak</w:t>
        </w:r>
        <w:proofErr w:type="spellEnd"/>
        <w:r w:rsidR="0093375E">
          <w:t xml:space="preserve"> </w:t>
        </w:r>
        <w:proofErr w:type="spellStart"/>
        <w:r w:rsidR="0093375E">
          <w:t>hadir</w:t>
        </w:r>
        <w:proofErr w:type="spellEnd"/>
        <w:r w:rsidR="0093375E">
          <w:t xml:space="preserve"> </w:t>
        </w:r>
        <w:proofErr w:type="spellStart"/>
        <w:r w:rsidR="0093375E">
          <w:t>baik</w:t>
        </w:r>
        <w:proofErr w:type="spellEnd"/>
        <w:r w:rsidR="0093375E">
          <w:t xml:space="preserve"> </w:t>
        </w:r>
        <w:proofErr w:type="spellStart"/>
        <w:r w:rsidR="0093375E">
          <w:t>izin</w:t>
        </w:r>
        <w:proofErr w:type="spellEnd"/>
        <w:r w:rsidR="0093375E">
          <w:t xml:space="preserve">, </w:t>
        </w:r>
        <w:proofErr w:type="spellStart"/>
        <w:r w:rsidR="0093375E">
          <w:t>sakit</w:t>
        </w:r>
        <w:proofErr w:type="spellEnd"/>
        <w:r w:rsidR="0093375E">
          <w:t xml:space="preserve"> </w:t>
        </w:r>
        <w:proofErr w:type="spellStart"/>
        <w:r w:rsidR="0093375E">
          <w:t>maupun</w:t>
        </w:r>
        <w:proofErr w:type="spellEnd"/>
        <w:r w:rsidR="0093375E">
          <w:t xml:space="preserve"> alpha. </w:t>
        </w:r>
        <w:proofErr w:type="spellStart"/>
        <w:r w:rsidR="0093375E">
          <w:t>Sistem</w:t>
        </w:r>
        <w:proofErr w:type="spellEnd"/>
        <w:r w:rsidR="0093375E">
          <w:t xml:space="preserve"> </w:t>
        </w:r>
        <w:proofErr w:type="spellStart"/>
        <w:r w:rsidR="0093375E">
          <w:t>pencatatan</w:t>
        </w:r>
        <w:proofErr w:type="spellEnd"/>
        <w:r w:rsidR="0093375E">
          <w:t xml:space="preserve"> </w:t>
        </w:r>
        <w:proofErr w:type="spellStart"/>
        <w:r w:rsidR="0093375E">
          <w:t>dilakukan</w:t>
        </w:r>
        <w:proofErr w:type="spellEnd"/>
        <w:r w:rsidR="0093375E">
          <w:t xml:space="preserve"> </w:t>
        </w:r>
        <w:proofErr w:type="spellStart"/>
        <w:r w:rsidR="0093375E">
          <w:t>hingga</w:t>
        </w:r>
        <w:proofErr w:type="spellEnd"/>
        <w:r w:rsidR="0093375E">
          <w:t xml:space="preserve"> semester </w:t>
        </w:r>
        <w:proofErr w:type="spellStart"/>
        <w:r w:rsidR="0093375E">
          <w:t>berakhir</w:t>
        </w:r>
        <w:proofErr w:type="spellEnd"/>
        <w:r w:rsidR="0093375E">
          <w:t xml:space="preserve">. </w:t>
        </w:r>
        <w:proofErr w:type="spellStart"/>
        <w:r w:rsidR="0093375E">
          <w:t>Apabila</w:t>
        </w:r>
        <w:proofErr w:type="spellEnd"/>
        <w:r w:rsidR="0093375E">
          <w:t xml:space="preserve"> semester </w:t>
        </w:r>
        <w:proofErr w:type="spellStart"/>
        <w:r w:rsidR="0093375E">
          <w:t>telah</w:t>
        </w:r>
        <w:proofErr w:type="spellEnd"/>
        <w:r w:rsidR="0093375E">
          <w:t xml:space="preserve"> </w:t>
        </w:r>
        <w:proofErr w:type="spellStart"/>
        <w:r w:rsidR="0093375E">
          <w:t>berakhir</w:t>
        </w:r>
        <w:proofErr w:type="spellEnd"/>
        <w:r w:rsidR="0093375E">
          <w:t xml:space="preserve"> </w:t>
        </w:r>
        <w:proofErr w:type="spellStart"/>
        <w:r w:rsidR="0093375E">
          <w:t>maka</w:t>
        </w:r>
        <w:proofErr w:type="spellEnd"/>
        <w:r w:rsidR="0093375E">
          <w:t xml:space="preserve"> guru BK </w:t>
        </w:r>
        <w:proofErr w:type="spellStart"/>
        <w:r w:rsidR="0093375E">
          <w:t>akan</w:t>
        </w:r>
        <w:proofErr w:type="spellEnd"/>
        <w:r w:rsidR="0093375E">
          <w:t xml:space="preserve"> </w:t>
        </w:r>
        <w:proofErr w:type="spellStart"/>
        <w:r w:rsidR="0093375E">
          <w:t>memasukan</w:t>
        </w:r>
        <w:proofErr w:type="spellEnd"/>
        <w:r w:rsidR="0093375E">
          <w:t xml:space="preserve"> </w:t>
        </w:r>
        <w:proofErr w:type="spellStart"/>
        <w:r w:rsidR="0093375E">
          <w:t>kembali</w:t>
        </w:r>
        <w:proofErr w:type="spellEnd"/>
        <w:r w:rsidR="0093375E">
          <w:t xml:space="preserve"> data yang </w:t>
        </w:r>
        <w:proofErr w:type="spellStart"/>
        <w:r w:rsidR="0093375E">
          <w:t>berasal</w:t>
        </w:r>
        <w:proofErr w:type="spellEnd"/>
        <w:r w:rsidR="0093375E">
          <w:t xml:space="preserve"> </w:t>
        </w:r>
        <w:proofErr w:type="spellStart"/>
        <w:r w:rsidR="0093375E">
          <w:t>dari</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tersebut</w:t>
        </w:r>
        <w:proofErr w:type="spellEnd"/>
        <w:r w:rsidR="0093375E">
          <w:t xml:space="preserve"> </w:t>
        </w:r>
        <w:proofErr w:type="spellStart"/>
        <w:r w:rsidR="0093375E">
          <w:t>kedalam</w:t>
        </w:r>
        <w:proofErr w:type="spellEnd"/>
        <w:r w:rsidR="0093375E">
          <w:t xml:space="preserve"> </w:t>
        </w:r>
        <w:proofErr w:type="spellStart"/>
        <w:r w:rsidR="0093375E">
          <w:t>mesin</w:t>
        </w:r>
        <w:proofErr w:type="spellEnd"/>
        <w:r w:rsidR="0093375E">
          <w:t xml:space="preserve"> </w:t>
        </w:r>
        <w:proofErr w:type="spellStart"/>
        <w:r w:rsidR="0093375E">
          <w:t>pengelola</w:t>
        </w:r>
        <w:proofErr w:type="spellEnd"/>
        <w:r w:rsidR="0093375E">
          <w:t xml:space="preserve"> </w:t>
        </w:r>
        <w:proofErr w:type="spellStart"/>
        <w:r w:rsidR="0093375E">
          <w:t>angka</w:t>
        </w:r>
        <w:proofErr w:type="spellEnd"/>
        <w:r w:rsidR="0093375E">
          <w:t xml:space="preserve"> </w:t>
        </w:r>
        <w:proofErr w:type="spellStart"/>
        <w:r w:rsidR="0093375E">
          <w:t>secara</w:t>
        </w:r>
        <w:proofErr w:type="spellEnd"/>
        <w:r w:rsidR="0093375E">
          <w:t xml:space="preserve"> manual </w:t>
        </w:r>
        <w:proofErr w:type="spellStart"/>
        <w:r w:rsidR="0093375E">
          <w:t>untuk</w:t>
        </w:r>
        <w:proofErr w:type="spellEnd"/>
        <w:r w:rsidR="0093375E">
          <w:t xml:space="preserve"> </w:t>
        </w:r>
        <w:proofErr w:type="spellStart"/>
        <w:r w:rsidR="0093375E">
          <w:t>rekapitulasi</w:t>
        </w:r>
        <w:proofErr w:type="spellEnd"/>
        <w:r w:rsidR="0093375E">
          <w:t xml:space="preserve"> </w:t>
        </w:r>
        <w:proofErr w:type="spellStart"/>
        <w:r w:rsidR="0093375E">
          <w:t>absensi</w:t>
        </w:r>
        <w:proofErr w:type="spellEnd"/>
        <w:r w:rsidR="0093375E">
          <w:t xml:space="preserve"> per semester yang </w:t>
        </w:r>
        <w:proofErr w:type="spellStart"/>
        <w:r w:rsidR="0093375E">
          <w:t>akan</w:t>
        </w:r>
        <w:proofErr w:type="spellEnd"/>
        <w:r w:rsidR="0093375E">
          <w:t xml:space="preserve"> </w:t>
        </w:r>
        <w:proofErr w:type="spellStart"/>
        <w:r w:rsidR="0093375E">
          <w:t>diberikan</w:t>
        </w:r>
        <w:proofErr w:type="spellEnd"/>
        <w:r w:rsidR="0093375E">
          <w:t xml:space="preserve"> </w:t>
        </w:r>
        <w:proofErr w:type="spellStart"/>
        <w:r w:rsidR="0093375E">
          <w:t>kepada</w:t>
        </w:r>
        <w:proofErr w:type="spellEnd"/>
        <w:r w:rsidR="0093375E">
          <w:t xml:space="preserve"> </w:t>
        </w:r>
        <w:proofErr w:type="spellStart"/>
        <w:r w:rsidR="0093375E">
          <w:t>wali</w:t>
        </w:r>
        <w:proofErr w:type="spellEnd"/>
        <w:r w:rsidR="0093375E">
          <w:t xml:space="preserve"> </w:t>
        </w:r>
        <w:proofErr w:type="spellStart"/>
        <w:r w:rsidR="0093375E">
          <w:t>kelas</w:t>
        </w:r>
        <w:proofErr w:type="spellEnd"/>
        <w:r w:rsidR="0093375E">
          <w:t xml:space="preserve"> masing-masing </w:t>
        </w:r>
        <w:proofErr w:type="spellStart"/>
        <w:r w:rsidR="0093375E">
          <w:t>siswa</w:t>
        </w:r>
        <w:proofErr w:type="spellEnd"/>
        <w:r w:rsidR="0093375E">
          <w:t xml:space="preserve"> </w:t>
        </w:r>
        <w:proofErr w:type="spellStart"/>
        <w:r w:rsidR="0093375E">
          <w:t>sebagai</w:t>
        </w:r>
        <w:proofErr w:type="spellEnd"/>
        <w:r w:rsidR="0093375E">
          <w:t xml:space="preserve"> </w:t>
        </w:r>
        <w:proofErr w:type="spellStart"/>
        <w:r w:rsidR="0093375E">
          <w:t>pertimbangan</w:t>
        </w:r>
        <w:proofErr w:type="spellEnd"/>
        <w:r w:rsidR="0093375E">
          <w:t xml:space="preserve"> </w:t>
        </w:r>
        <w:proofErr w:type="spellStart"/>
        <w:r w:rsidR="0093375E">
          <w:t>kenaikan</w:t>
        </w:r>
        <w:proofErr w:type="spellEnd"/>
        <w:r w:rsidR="0093375E">
          <w:t xml:space="preserve"> </w:t>
        </w:r>
        <w:proofErr w:type="spellStart"/>
        <w:r w:rsidR="0093375E">
          <w:t>kelas</w:t>
        </w:r>
        <w:proofErr w:type="spellEnd"/>
        <w:r w:rsidR="0093375E">
          <w:t xml:space="preserve">. </w:t>
        </w:r>
      </w:ins>
    </w:p>
    <w:p w14:paraId="7798D7F4" w14:textId="226EFF25" w:rsidR="0093375E" w:rsidRDefault="0093375E" w:rsidP="0093375E">
      <w:pPr>
        <w:ind w:firstLine="709"/>
        <w:rPr>
          <w:ins w:id="247" w:author="Rafi Aziizi" w:date="2021-11-12T13:33:00Z"/>
        </w:rPr>
      </w:pPr>
      <w:proofErr w:type="spellStart"/>
      <w:ins w:id="248" w:author="Rafi Aziizi" w:date="2021-11-12T13:26:00Z">
        <w:r>
          <w:t>Dalam</w:t>
        </w:r>
        <w:proofErr w:type="spellEnd"/>
        <w:r>
          <w:t xml:space="preserve"> proses </w:t>
        </w:r>
        <w:proofErr w:type="spellStart"/>
        <w:r>
          <w:t>absensi</w:t>
        </w:r>
        <w:proofErr w:type="spellEnd"/>
        <w:r>
          <w:t xml:space="preserve"> pada SMK </w:t>
        </w:r>
        <w:proofErr w:type="spellStart"/>
        <w:r>
          <w:t>ini</w:t>
        </w:r>
        <w:proofErr w:type="spellEnd"/>
        <w:r>
          <w:t xml:space="preserve"> juga </w:t>
        </w:r>
        <w:proofErr w:type="spellStart"/>
        <w:r>
          <w:t>tentu</w:t>
        </w:r>
        <w:proofErr w:type="spellEnd"/>
        <w:r>
          <w:t xml:space="preserve"> </w:t>
        </w:r>
        <w:proofErr w:type="spellStart"/>
        <w:r>
          <w:t>saja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peraturan</w:t>
        </w:r>
        <w:proofErr w:type="spellEnd"/>
        <w:r>
          <w:t xml:space="preserve"> </w:t>
        </w:r>
        <w:proofErr w:type="spellStart"/>
        <w:r>
          <w:t>dimana</w:t>
        </w:r>
        <w:proofErr w:type="spellEnd"/>
        <w:r>
          <w:t xml:space="preserve"> </w:t>
        </w:r>
        <w:proofErr w:type="spellStart"/>
        <w:r>
          <w:t>apabila</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hadir</w:t>
        </w:r>
        <w:proofErr w:type="spellEnd"/>
        <w:r>
          <w:t xml:space="preserve"> </w:t>
        </w:r>
        <w:proofErr w:type="spellStart"/>
        <w:r>
          <w:t>kesekolah</w:t>
        </w:r>
        <w:proofErr w:type="spellEnd"/>
        <w:r>
          <w:t xml:space="preserve"> </w:t>
        </w:r>
        <w:proofErr w:type="spellStart"/>
        <w:r>
          <w:t>atau</w:t>
        </w:r>
        <w:proofErr w:type="spellEnd"/>
        <w:r>
          <w:t xml:space="preserve"> </w:t>
        </w:r>
        <w:proofErr w:type="spellStart"/>
        <w:r>
          <w:t>dengan</w:t>
        </w:r>
        <w:proofErr w:type="spellEnd"/>
        <w:r>
          <w:t xml:space="preserve"> kata lain alpha </w:t>
        </w:r>
        <w:proofErr w:type="spellStart"/>
        <w:r>
          <w:t>tiga</w:t>
        </w:r>
        <w:proofErr w:type="spellEnd"/>
        <w:r>
          <w:t xml:space="preserve"> kali </w:t>
        </w:r>
      </w:ins>
      <w:ins w:id="249" w:author="Rafi Aziizi" w:date="2021-11-12T13:34:00Z">
        <w:r w:rsidR="00357EFF">
          <w:t xml:space="preserve">dan </w:t>
        </w:r>
        <w:proofErr w:type="spellStart"/>
        <w:r w:rsidR="00357EFF">
          <w:t>kelipatan</w:t>
        </w:r>
        <w:proofErr w:type="spellEnd"/>
        <w:r w:rsidR="00357EFF">
          <w:t xml:space="preserve"> 3 </w:t>
        </w:r>
      </w:ins>
      <w:proofErr w:type="spellStart"/>
      <w:ins w:id="250" w:author="Rafi Aziizi" w:date="2021-11-12T13:26:00Z">
        <w:r>
          <w:t>dalam</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satu</w:t>
        </w:r>
        <w:proofErr w:type="spellEnd"/>
        <w:r>
          <w:t xml:space="preserve"> semester, </w:t>
        </w:r>
        <w:proofErr w:type="spellStart"/>
        <w:r>
          <w:t>maka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pemanggilan</w:t>
        </w:r>
        <w:proofErr w:type="spellEnd"/>
        <w:r>
          <w:t xml:space="preserve"> </w:t>
        </w:r>
        <w:proofErr w:type="spellStart"/>
        <w:r>
          <w:t>kedalam</w:t>
        </w:r>
        <w:proofErr w:type="spellEnd"/>
        <w:r>
          <w:t xml:space="preserve"> </w:t>
        </w:r>
        <w:proofErr w:type="spellStart"/>
        <w:r>
          <w:t>ruang</w:t>
        </w:r>
        <w:proofErr w:type="spellEnd"/>
        <w:r>
          <w:t xml:space="preserve"> BK </w:t>
        </w:r>
        <w:proofErr w:type="spellStart"/>
        <w:r>
          <w:t>untuk</w:t>
        </w:r>
        <w:proofErr w:type="spellEnd"/>
        <w:r>
          <w:t xml:space="preserve"> </w:t>
        </w:r>
        <w:proofErr w:type="spellStart"/>
        <w:r>
          <w:t>diberikan</w:t>
        </w:r>
        <w:proofErr w:type="spellEnd"/>
        <w:r>
          <w:t xml:space="preserve"> </w:t>
        </w:r>
        <w:proofErr w:type="spellStart"/>
        <w:r>
          <w:t>peringatan</w:t>
        </w:r>
        <w:proofErr w:type="spellEnd"/>
        <w:r>
          <w:t xml:space="preserve"> </w:t>
        </w:r>
        <w:proofErr w:type="spellStart"/>
        <w:r>
          <w:t>atau</w:t>
        </w:r>
        <w:proofErr w:type="spellEnd"/>
        <w:r>
          <w:t xml:space="preserve"> </w:t>
        </w:r>
        <w:proofErr w:type="spellStart"/>
        <w:r>
          <w:t>langsung</w:t>
        </w:r>
        <w:proofErr w:type="spellEnd"/>
        <w:r>
          <w:t xml:space="preserve"> </w:t>
        </w:r>
        <w:proofErr w:type="spellStart"/>
        <w:r>
          <w:t>mengunjungi</w:t>
        </w:r>
        <w:proofErr w:type="spellEnd"/>
        <w:r>
          <w:t xml:space="preserve"> </w:t>
        </w:r>
        <w:proofErr w:type="spellStart"/>
        <w:r>
          <w:t>rumah</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Sedangkan</w:t>
        </w:r>
        <w:proofErr w:type="spellEnd"/>
        <w:r>
          <w:t xml:space="preserve"> </w:t>
        </w:r>
        <w:proofErr w:type="spellStart"/>
        <w:r>
          <w:t>untuk</w:t>
        </w:r>
        <w:proofErr w:type="spellEnd"/>
        <w:r>
          <w:t xml:space="preserve"> </w:t>
        </w:r>
        <w:proofErr w:type="spellStart"/>
        <w:r>
          <w:t>izin</w:t>
        </w:r>
        <w:proofErr w:type="spellEnd"/>
        <w:r>
          <w:t xml:space="preserve"> dan </w:t>
        </w:r>
        <w:proofErr w:type="spellStart"/>
        <w:r>
          <w:t>sakit</w:t>
        </w:r>
        <w:proofErr w:type="spellEnd"/>
        <w:r>
          <w:t xml:space="preserve"> </w:t>
        </w:r>
        <w:proofErr w:type="spellStart"/>
        <w:r>
          <w:t>maka</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perlu</w:t>
        </w:r>
        <w:proofErr w:type="spellEnd"/>
        <w:r>
          <w:t xml:space="preserve"> </w:t>
        </w:r>
        <w:proofErr w:type="spellStart"/>
        <w:r>
          <w:t>mengirim</w:t>
        </w:r>
        <w:proofErr w:type="spellEnd"/>
        <w:r>
          <w:t xml:space="preserve"> </w:t>
        </w:r>
        <w:proofErr w:type="spellStart"/>
        <w:r>
          <w:t>tanda</w:t>
        </w:r>
        <w:proofErr w:type="spellEnd"/>
        <w:r>
          <w:t xml:space="preserve"> </w:t>
        </w:r>
        <w:proofErr w:type="spellStart"/>
        <w:r>
          <w:t>bukti</w:t>
        </w:r>
        <w:proofErr w:type="spellEnd"/>
        <w:r>
          <w:t xml:space="preserve"> </w:t>
        </w:r>
        <w:proofErr w:type="spellStart"/>
        <w:r>
          <w:t>seperti</w:t>
        </w:r>
        <w:proofErr w:type="spellEnd"/>
        <w:r>
          <w:t xml:space="preserve"> </w:t>
        </w:r>
        <w:proofErr w:type="spellStart"/>
        <w:r>
          <w:t>surat</w:t>
        </w:r>
        <w:proofErr w:type="spellEnd"/>
        <w:r>
          <w:t xml:space="preserve"> </w:t>
        </w:r>
        <w:proofErr w:type="spellStart"/>
        <w:r>
          <w:t>ataupun</w:t>
        </w:r>
        <w:proofErr w:type="spellEnd"/>
        <w:r>
          <w:t xml:space="preserve"> </w:t>
        </w:r>
        <w:proofErr w:type="spellStart"/>
        <w:r>
          <w:t>menghubungi</w:t>
        </w:r>
        <w:proofErr w:type="spellEnd"/>
        <w:r>
          <w:t xml:space="preserve"> </w:t>
        </w:r>
        <w:proofErr w:type="spellStart"/>
        <w:r>
          <w:t>langsung</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baik</w:t>
        </w:r>
        <w:proofErr w:type="spellEnd"/>
        <w:r>
          <w:t xml:space="preserve"> guru BK </w:t>
        </w:r>
        <w:proofErr w:type="spellStart"/>
        <w:r>
          <w:t>atau</w:t>
        </w:r>
        <w:proofErr w:type="spellEnd"/>
        <w:r>
          <w:t xml:space="preserve"> </w:t>
        </w:r>
        <w:proofErr w:type="spellStart"/>
        <w:r>
          <w:t>wali</w:t>
        </w:r>
        <w:proofErr w:type="spellEnd"/>
        <w:r>
          <w:t xml:space="preserve"> </w:t>
        </w:r>
        <w:proofErr w:type="spellStart"/>
        <w:r>
          <w:lastRenderedPageBreak/>
          <w:t>kelas</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bukti</w:t>
        </w:r>
        <w:proofErr w:type="spellEnd"/>
        <w:r>
          <w:t xml:space="preserve"> </w:t>
        </w:r>
        <w:proofErr w:type="spellStart"/>
        <w:r>
          <w:t>ketidakhadiran</w:t>
        </w:r>
        <w:proofErr w:type="spellEnd"/>
        <w:r>
          <w:t xml:space="preserve">, </w:t>
        </w:r>
        <w:proofErr w:type="spellStart"/>
        <w:r>
          <w:t>maka</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akan</w:t>
        </w:r>
        <w:proofErr w:type="spellEnd"/>
        <w:r>
          <w:t xml:space="preserve"> </w:t>
        </w:r>
        <w:proofErr w:type="spellStart"/>
        <w:r>
          <w:t>dianggap</w:t>
        </w:r>
        <w:proofErr w:type="spellEnd"/>
        <w:r>
          <w:t xml:space="preserve"> alpha</w:t>
        </w:r>
      </w:ins>
      <w:ins w:id="251" w:author="Rafi Aziizi" w:date="2021-11-12T13:33:00Z">
        <w:r w:rsidR="00357EFF">
          <w:t>.</w:t>
        </w:r>
      </w:ins>
    </w:p>
    <w:p w14:paraId="1C78A02A" w14:textId="5270F7EA" w:rsidR="0093375E" w:rsidRDefault="00357EFF" w:rsidP="000F1488">
      <w:pPr>
        <w:ind w:firstLine="709"/>
        <w:rPr>
          <w:moveTo w:id="252" w:author="Rafi Aziizi" w:date="2021-11-12T13:21:00Z"/>
        </w:rPr>
      </w:pPr>
      <w:proofErr w:type="spellStart"/>
      <w:ins w:id="253" w:author="Rafi Aziizi" w:date="2021-11-12T13:33:00Z">
        <w:r>
          <w:t>Untuk</w:t>
        </w:r>
        <w:proofErr w:type="spellEnd"/>
        <w:r>
          <w:t xml:space="preserve"> </w:t>
        </w:r>
        <w:proofErr w:type="spellStart"/>
        <w:r>
          <w:t>pengelolaan</w:t>
        </w:r>
        <w:proofErr w:type="spellEnd"/>
        <w:r>
          <w:t xml:space="preserve"> data guru, data </w:t>
        </w:r>
        <w:proofErr w:type="spellStart"/>
        <w:r>
          <w:t>kelas</w:t>
        </w:r>
        <w:proofErr w:type="spellEnd"/>
        <w:r>
          <w:t xml:space="preserve">, dan </w:t>
        </w:r>
      </w:ins>
      <w:ins w:id="254" w:author="Rafi Aziizi" w:date="2021-11-12T13:42:00Z">
        <w:r w:rsidR="00BC0DF1">
          <w:t xml:space="preserve">data </w:t>
        </w:r>
      </w:ins>
      <w:proofErr w:type="spellStart"/>
      <w:ins w:id="255" w:author="Rafi Aziizi" w:date="2021-11-12T13:33:00Z">
        <w:r>
          <w:t>walikelas</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cara</w:t>
        </w:r>
        <w:proofErr w:type="spellEnd"/>
        <w:r>
          <w:t xml:space="preserve"> </w:t>
        </w:r>
        <w:proofErr w:type="spellStart"/>
        <w:r>
          <w:t>memasukan</w:t>
        </w:r>
        <w:proofErr w:type="spellEnd"/>
        <w:r>
          <w:t xml:space="preserve"> data </w:t>
        </w:r>
        <w:proofErr w:type="spellStart"/>
        <w:r>
          <w:t>kedalam</w:t>
        </w:r>
        <w:proofErr w:type="spellEnd"/>
        <w:r>
          <w:t xml:space="preserve"> </w:t>
        </w:r>
        <w:proofErr w:type="spellStart"/>
        <w:r>
          <w:t>mesin</w:t>
        </w:r>
        <w:proofErr w:type="spellEnd"/>
        <w:r>
          <w:t xml:space="preserve"> </w:t>
        </w:r>
        <w:proofErr w:type="spellStart"/>
        <w:r>
          <w:t>pengolah</w:t>
        </w:r>
        <w:proofErr w:type="spellEnd"/>
        <w:r>
          <w:t xml:space="preserve"> data/</w:t>
        </w:r>
        <w:proofErr w:type="spellStart"/>
        <w:r>
          <w:t>angka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sehingga</w:t>
        </w:r>
        <w:proofErr w:type="spellEnd"/>
        <w:r>
          <w:t xml:space="preserve"> </w:t>
        </w:r>
        <w:proofErr w:type="spellStart"/>
        <w:r>
          <w:t>membutuhkan</w:t>
        </w:r>
        <w:proofErr w:type="spellEnd"/>
        <w:r>
          <w:t xml:space="preserve"> </w:t>
        </w:r>
        <w:proofErr w:type="spellStart"/>
        <w:r>
          <w:t>waktu</w:t>
        </w:r>
        <w:proofErr w:type="spellEnd"/>
        <w:r>
          <w:t xml:space="preserve"> yang </w:t>
        </w:r>
        <w:proofErr w:type="spellStart"/>
        <w:r>
          <w:t>cukup</w:t>
        </w:r>
        <w:proofErr w:type="spellEnd"/>
        <w:r>
          <w:t xml:space="preserve"> lama dan </w:t>
        </w:r>
        <w:proofErr w:type="spellStart"/>
        <w:r>
          <w:t>tidak</w:t>
        </w:r>
        <w:proofErr w:type="spellEnd"/>
        <w:r>
          <w:t xml:space="preserve"> </w:t>
        </w:r>
        <w:proofErr w:type="spellStart"/>
        <w:r>
          <w:t>efisien</w:t>
        </w:r>
        <w:proofErr w:type="spellEnd"/>
        <w:r>
          <w:t xml:space="preserve">. Lain </w:t>
        </w:r>
        <w:proofErr w:type="spellStart"/>
        <w:r>
          <w:t>dari</w:t>
        </w:r>
        <w:proofErr w:type="spellEnd"/>
        <w:r>
          <w:t xml:space="preserve"> </w:t>
        </w:r>
        <w:proofErr w:type="spellStart"/>
        <w:r>
          <w:t>itu</w:t>
        </w:r>
        <w:proofErr w:type="spellEnd"/>
        <w:r>
          <w:t xml:space="preserve">, </w:t>
        </w:r>
        <w:proofErr w:type="spellStart"/>
        <w:r>
          <w:t>kelola</w:t>
        </w:r>
        <w:proofErr w:type="spellEnd"/>
        <w:r>
          <w:t xml:space="preserve"> semester </w:t>
        </w:r>
        <w:proofErr w:type="spellStart"/>
        <w:r>
          <w:t>ditetapkan</w:t>
        </w:r>
        <w:proofErr w:type="spellEnd"/>
        <w:r>
          <w:t xml:space="preserve"> </w:t>
        </w:r>
        <w:proofErr w:type="spellStart"/>
        <w:r>
          <w:t>berdasarkan</w:t>
        </w:r>
        <w:proofErr w:type="spellEnd"/>
        <w:r>
          <w:t xml:space="preserve"> </w:t>
        </w:r>
        <w:proofErr w:type="spellStart"/>
        <w:r>
          <w:t>tanggal</w:t>
        </w:r>
        <w:proofErr w:type="spellEnd"/>
        <w:r>
          <w:t xml:space="preserve"> yang </w:t>
        </w:r>
        <w:proofErr w:type="spellStart"/>
        <w:r>
          <w:t>diperoleh</w:t>
        </w:r>
        <w:proofErr w:type="spellEnd"/>
        <w:r>
          <w:t xml:space="preserve"> </w:t>
        </w:r>
        <w:proofErr w:type="spellStart"/>
        <w:r>
          <w:t>dari</w:t>
        </w:r>
        <w:proofErr w:type="spellEnd"/>
        <w:r>
          <w:t xml:space="preserve"> </w:t>
        </w:r>
        <w:proofErr w:type="spellStart"/>
        <w:r>
          <w:t>hasil</w:t>
        </w:r>
        <w:proofErr w:type="spellEnd"/>
        <w:r>
          <w:t xml:space="preserve"> </w:t>
        </w:r>
        <w:proofErr w:type="spellStart"/>
        <w:r>
          <w:t>rapat</w:t>
        </w:r>
        <w:proofErr w:type="spellEnd"/>
        <w:r>
          <w:t xml:space="preserve"> </w:t>
        </w:r>
        <w:proofErr w:type="spellStart"/>
        <w:r>
          <w:t>akhir</w:t>
        </w:r>
        <w:proofErr w:type="spellEnd"/>
        <w:r>
          <w:t xml:space="preserve"> semester.</w:t>
        </w:r>
      </w:ins>
      <w:ins w:id="256" w:author="Rafi Aziizi" w:date="2021-11-12T13:36:00Z">
        <w:r>
          <w:t xml:space="preserve"> </w:t>
        </w:r>
      </w:ins>
      <w:moveToRangeStart w:id="257" w:author="Rafi Aziizi" w:date="2021-11-12T13:21:00Z" w:name="move87615713"/>
      <w:proofErr w:type="spellStart"/>
      <w:moveTo w:id="258" w:author="Rafi Aziizi" w:date="2021-11-12T13:21:00Z">
        <w:r w:rsidR="0093375E">
          <w:t>Beberapa</w:t>
        </w:r>
        <w:proofErr w:type="spellEnd"/>
        <w:r w:rsidR="0093375E">
          <w:t xml:space="preserve"> </w:t>
        </w:r>
        <w:proofErr w:type="spellStart"/>
        <w:r w:rsidR="0093375E">
          <w:t>aturan</w:t>
        </w:r>
        <w:proofErr w:type="spellEnd"/>
        <w:r w:rsidR="0093375E">
          <w:t xml:space="preserve"> </w:t>
        </w:r>
        <w:proofErr w:type="spellStart"/>
        <w:r w:rsidR="0093375E">
          <w:t>terkait</w:t>
        </w:r>
        <w:proofErr w:type="spellEnd"/>
        <w:r w:rsidR="0093375E">
          <w:t xml:space="preserve"> </w:t>
        </w:r>
        <w:proofErr w:type="spellStart"/>
        <w:r w:rsidR="0093375E">
          <w:t>mengenai</w:t>
        </w:r>
        <w:proofErr w:type="spellEnd"/>
        <w:r w:rsidR="0093375E">
          <w:t xml:space="preserve"> </w:t>
        </w:r>
        <w:del w:id="259" w:author="Rafi Aziizi" w:date="2021-11-12T13:35:00Z">
          <w:r w:rsidR="0093375E" w:rsidDel="00357EFF">
            <w:delText xml:space="preserve">proses bisnis data </w:delText>
          </w:r>
        </w:del>
        <w:proofErr w:type="spellStart"/>
        <w:r w:rsidR="0093375E">
          <w:t>absen</w:t>
        </w:r>
      </w:moveTo>
      <w:ins w:id="260" w:author="Rafi Aziizi" w:date="2021-11-12T13:35:00Z">
        <w:r>
          <w:t>si</w:t>
        </w:r>
      </w:ins>
      <w:proofErr w:type="spellEnd"/>
      <w:moveTo w:id="261" w:author="Rafi Aziizi" w:date="2021-11-12T13:21:00Z">
        <w:r w:rsidR="0093375E">
          <w:t xml:space="preserve"> </w:t>
        </w:r>
        <w:proofErr w:type="spellStart"/>
        <w:r w:rsidR="0093375E">
          <w:t>siswa</w:t>
        </w:r>
        <w:proofErr w:type="spellEnd"/>
        <w:r w:rsidR="0093375E">
          <w:t xml:space="preserve"> </w:t>
        </w:r>
        <w:proofErr w:type="spellStart"/>
        <w:r w:rsidR="0093375E">
          <w:t>yaitu</w:t>
        </w:r>
        <w:proofErr w:type="spellEnd"/>
        <w:r w:rsidR="0093375E">
          <w:t xml:space="preserve"> :</w:t>
        </w:r>
      </w:moveTo>
    </w:p>
    <w:p w14:paraId="5AA535E3" w14:textId="2BA4D8BC" w:rsidR="0093375E" w:rsidRDefault="0093375E">
      <w:pPr>
        <w:pStyle w:val="ListParagraph"/>
        <w:numPr>
          <w:ilvl w:val="0"/>
          <w:numId w:val="77"/>
        </w:numPr>
        <w:ind w:left="360"/>
        <w:rPr>
          <w:moveTo w:id="262" w:author="Rafi Aziizi" w:date="2021-11-12T13:21:00Z"/>
        </w:rPr>
        <w:pPrChange w:id="263" w:author="Rafi Aziizi" w:date="2021-11-12T13:36:00Z">
          <w:pPr>
            <w:pStyle w:val="ListParagraph"/>
            <w:numPr>
              <w:numId w:val="75"/>
            </w:numPr>
            <w:ind w:hanging="360"/>
          </w:pPr>
        </w:pPrChange>
      </w:pPr>
      <w:moveTo w:id="264" w:author="Rafi Aziizi" w:date="2021-11-12T13:21:00Z">
        <w:r>
          <w:t xml:space="preserve">Siswa </w:t>
        </w:r>
        <w:proofErr w:type="spellStart"/>
        <w:r>
          <w:t>harus</w:t>
        </w:r>
        <w:proofErr w:type="spellEnd"/>
        <w:r>
          <w:t xml:space="preserve"> </w:t>
        </w:r>
        <w:proofErr w:type="spellStart"/>
        <w:r>
          <w:t>masuk</w:t>
        </w:r>
        <w:proofErr w:type="spellEnd"/>
        <w:r>
          <w:t xml:space="preserve"> </w:t>
        </w:r>
        <w:proofErr w:type="spellStart"/>
        <w:r>
          <w:t>sekolah</w:t>
        </w:r>
        <w:proofErr w:type="spellEnd"/>
        <w:r>
          <w:t xml:space="preserve"> </w:t>
        </w:r>
        <w:proofErr w:type="spellStart"/>
        <w:r>
          <w:t>sebelum</w:t>
        </w:r>
        <w:proofErr w:type="spellEnd"/>
        <w:r>
          <w:t xml:space="preserve"> jam 07:15:00, </w:t>
        </w:r>
        <w:proofErr w:type="spellStart"/>
        <w:r>
          <w:t>apabila</w:t>
        </w:r>
        <w:proofErr w:type="spellEnd"/>
        <w:r>
          <w:t xml:space="preserve"> </w:t>
        </w:r>
      </w:moveTo>
      <w:proofErr w:type="spellStart"/>
      <w:ins w:id="265" w:author="Rafi Aziizi" w:date="2021-11-12T13:43:00Z">
        <w:r w:rsidR="00BC0DF1">
          <w:t>siswa</w:t>
        </w:r>
        <w:proofErr w:type="spellEnd"/>
        <w:r w:rsidR="00BC0DF1">
          <w:t xml:space="preserve"> </w:t>
        </w:r>
        <w:proofErr w:type="spellStart"/>
        <w:r w:rsidR="00BC0DF1">
          <w:t>datang</w:t>
        </w:r>
        <w:proofErr w:type="spellEnd"/>
        <w:r w:rsidR="00BC0DF1">
          <w:t xml:space="preserve"> di jam 07:15:01 </w:t>
        </w:r>
        <w:proofErr w:type="spellStart"/>
        <w:r w:rsidR="00BC0DF1">
          <w:t>hingga</w:t>
        </w:r>
        <w:proofErr w:type="spellEnd"/>
        <w:r w:rsidR="00BC0DF1">
          <w:t xml:space="preserve"> 07:30:00 </w:t>
        </w:r>
        <w:proofErr w:type="spellStart"/>
        <w:r w:rsidR="00BC0DF1">
          <w:t>maka</w:t>
        </w:r>
        <w:proofErr w:type="spellEnd"/>
        <w:r w:rsidR="00BC0DF1">
          <w:t xml:space="preserve"> </w:t>
        </w:r>
      </w:ins>
      <w:ins w:id="266" w:author="Rafi Aziizi" w:date="2021-11-12T13:44:00Z">
        <w:r w:rsidR="00BC0DF1">
          <w:t xml:space="preserve">status </w:t>
        </w:r>
        <w:proofErr w:type="spellStart"/>
        <w:r w:rsidR="00BC0DF1">
          <w:t>kehadiran</w:t>
        </w:r>
        <w:proofErr w:type="spellEnd"/>
        <w:r w:rsidR="00BC0DF1">
          <w:t xml:space="preserve"> </w:t>
        </w:r>
        <w:proofErr w:type="spellStart"/>
        <w:r w:rsidR="00BC0DF1">
          <w:t>siswa</w:t>
        </w:r>
        <w:proofErr w:type="spellEnd"/>
        <w:r w:rsidR="00BC0DF1">
          <w:t xml:space="preserve"> </w:t>
        </w:r>
        <w:proofErr w:type="spellStart"/>
        <w:r w:rsidR="00BC0DF1">
          <w:t>dianggap</w:t>
        </w:r>
        <w:proofErr w:type="spellEnd"/>
        <w:r w:rsidR="00BC0DF1">
          <w:t xml:space="preserve"> </w:t>
        </w:r>
        <w:proofErr w:type="spellStart"/>
        <w:r w:rsidR="00BC0DF1">
          <w:t>terlambat</w:t>
        </w:r>
        <w:proofErr w:type="spellEnd"/>
        <w:r w:rsidR="00BC0DF1">
          <w:t xml:space="preserve"> </w:t>
        </w:r>
        <w:proofErr w:type="spellStart"/>
        <w:r w:rsidR="00BC0DF1">
          <w:t>namun</w:t>
        </w:r>
        <w:proofErr w:type="spellEnd"/>
        <w:r w:rsidR="00BC0DF1">
          <w:t xml:space="preserve"> </w:t>
        </w:r>
        <w:proofErr w:type="spellStart"/>
        <w:r w:rsidR="00BC0DF1">
          <w:t>tetap</w:t>
        </w:r>
        <w:proofErr w:type="spellEnd"/>
        <w:r w:rsidR="00BC0DF1">
          <w:t xml:space="preserve"> </w:t>
        </w:r>
        <w:proofErr w:type="spellStart"/>
        <w:r w:rsidR="00BC0DF1">
          <w:t>diperbolehkan</w:t>
        </w:r>
        <w:proofErr w:type="spellEnd"/>
        <w:r w:rsidR="00BC0DF1">
          <w:t xml:space="preserve"> </w:t>
        </w:r>
        <w:proofErr w:type="spellStart"/>
        <w:r w:rsidR="00BC0DF1">
          <w:t>masuk</w:t>
        </w:r>
        <w:proofErr w:type="spellEnd"/>
        <w:r w:rsidR="00BC0DF1">
          <w:t xml:space="preserve"> </w:t>
        </w:r>
        <w:proofErr w:type="spellStart"/>
        <w:r w:rsidR="00BC0DF1">
          <w:t>s</w:t>
        </w:r>
      </w:ins>
      <w:ins w:id="267" w:author="Rafi Aziizi" w:date="2021-11-12T13:45:00Z">
        <w:r w:rsidR="00BC0DF1">
          <w:t>ekolah</w:t>
        </w:r>
      </w:ins>
      <w:proofErr w:type="spellEnd"/>
      <w:ins w:id="268" w:author="Rafi Aziizi" w:date="2021-11-12T13:44:00Z">
        <w:r w:rsidR="00BC0DF1">
          <w:t xml:space="preserve">, </w:t>
        </w:r>
        <w:proofErr w:type="spellStart"/>
        <w:r w:rsidR="00BC0DF1">
          <w:t>sedangkan</w:t>
        </w:r>
        <w:proofErr w:type="spellEnd"/>
        <w:r w:rsidR="00BC0DF1">
          <w:t xml:space="preserve"> </w:t>
        </w:r>
      </w:ins>
      <w:proofErr w:type="spellStart"/>
      <w:moveTo w:id="269" w:author="Rafi Aziizi" w:date="2021-11-12T13:21:00Z">
        <w:r>
          <w:t>lebih</w:t>
        </w:r>
        <w:proofErr w:type="spellEnd"/>
        <w:r>
          <w:t xml:space="preserve"> </w:t>
        </w:r>
        <w:proofErr w:type="spellStart"/>
        <w:r>
          <w:t>dari</w:t>
        </w:r>
        <w:proofErr w:type="spellEnd"/>
        <w:r>
          <w:t xml:space="preserve"> jam </w:t>
        </w:r>
      </w:moveTo>
      <w:ins w:id="270" w:author="Rafi Aziizi" w:date="2021-11-12T13:44:00Z">
        <w:r w:rsidR="00BC0DF1">
          <w:t>07:30:0</w:t>
        </w:r>
      </w:ins>
      <w:ins w:id="271" w:author="Rafi Aziizi" w:date="2021-11-12T13:45:00Z">
        <w:r w:rsidR="00BC0DF1">
          <w:t>0</w:t>
        </w:r>
      </w:ins>
      <w:ins w:id="272" w:author="Rafi Aziizi" w:date="2021-11-12T13:44:00Z">
        <w:r w:rsidR="00BC0DF1">
          <w:t xml:space="preserve"> </w:t>
        </w:r>
        <w:proofErr w:type="spellStart"/>
        <w:r w:rsidR="00BC0DF1">
          <w:t>maka</w:t>
        </w:r>
        <w:proofErr w:type="spellEnd"/>
        <w:r w:rsidR="00BC0DF1">
          <w:t xml:space="preserve"> </w:t>
        </w:r>
        <w:proofErr w:type="spellStart"/>
        <w:r w:rsidR="00BC0DF1">
          <w:t>siswa</w:t>
        </w:r>
      </w:ins>
      <w:proofErr w:type="spellEnd"/>
      <w:moveTo w:id="273" w:author="Rafi Aziizi" w:date="2021-11-12T13:21:00Z">
        <w:del w:id="274" w:author="Rafi Aziizi" w:date="2021-11-12T13:44:00Z">
          <w:r w:rsidDel="00BC0DF1">
            <w:delText>tersebut</w:delText>
          </w:r>
        </w:del>
        <w:r>
          <w:t xml:space="preserve"> </w:t>
        </w:r>
        <w:proofErr w:type="spellStart"/>
        <w:r>
          <w:t>dianggap</w:t>
        </w:r>
        <w:proofErr w:type="spellEnd"/>
        <w:r>
          <w:t xml:space="preserve"> </w:t>
        </w:r>
        <w:del w:id="275" w:author="Rafi Aziizi" w:date="2021-11-12T13:44:00Z">
          <w:r w:rsidDel="00BC0DF1">
            <w:delText>terlambat/</w:delText>
          </w:r>
        </w:del>
        <w:r>
          <w:t>alph</w:t>
        </w:r>
      </w:moveTo>
      <w:ins w:id="276" w:author="Rafi Aziizi" w:date="2021-11-12T13:45:00Z">
        <w:r w:rsidR="00BC0DF1">
          <w:t xml:space="preserve">a dan </w:t>
        </w:r>
        <w:proofErr w:type="spellStart"/>
        <w:r w:rsidR="00BC0DF1">
          <w:t>dilarang</w:t>
        </w:r>
        <w:proofErr w:type="spellEnd"/>
        <w:r w:rsidR="00BC0DF1">
          <w:t xml:space="preserve"> </w:t>
        </w:r>
        <w:proofErr w:type="spellStart"/>
        <w:r w:rsidR="00BC0DF1">
          <w:t>masuk</w:t>
        </w:r>
      </w:ins>
      <w:proofErr w:type="spellEnd"/>
      <w:moveTo w:id="277" w:author="Rafi Aziizi" w:date="2021-11-12T13:21:00Z">
        <w:del w:id="278" w:author="Rafi Aziizi" w:date="2021-11-12T13:45:00Z">
          <w:r w:rsidDel="00BC0DF1">
            <w:delText>a</w:delText>
          </w:r>
        </w:del>
        <w:r>
          <w:t>.</w:t>
        </w:r>
      </w:moveTo>
    </w:p>
    <w:p w14:paraId="0F111C03" w14:textId="5186ADDD" w:rsidR="0093375E" w:rsidRDefault="0093375E">
      <w:pPr>
        <w:pStyle w:val="ListParagraph"/>
        <w:numPr>
          <w:ilvl w:val="0"/>
          <w:numId w:val="77"/>
        </w:numPr>
        <w:ind w:left="360"/>
        <w:rPr>
          <w:moveTo w:id="279" w:author="Rafi Aziizi" w:date="2021-11-12T13:21:00Z"/>
        </w:rPr>
        <w:pPrChange w:id="280" w:author="Rafi Aziizi" w:date="2021-11-12T13:36:00Z">
          <w:pPr>
            <w:pStyle w:val="ListParagraph"/>
            <w:numPr>
              <w:numId w:val="75"/>
            </w:numPr>
            <w:ind w:hanging="360"/>
          </w:pPr>
        </w:pPrChange>
      </w:pPr>
      <w:proofErr w:type="spellStart"/>
      <w:moveTo w:id="281" w:author="Rafi Aziizi" w:date="2021-11-12T13:21:00Z">
        <w:r>
          <w:t>Apabila</w:t>
        </w:r>
        <w:proofErr w:type="spellEnd"/>
        <w:r>
          <w:t xml:space="preserve"> </w:t>
        </w:r>
        <w:proofErr w:type="spellStart"/>
        <w:r>
          <w:t>siswa</w:t>
        </w:r>
        <w:proofErr w:type="spellEnd"/>
        <w:r>
          <w:t xml:space="preserve"> </w:t>
        </w:r>
        <w:proofErr w:type="spellStart"/>
        <w:r>
          <w:t>mempunyai</w:t>
        </w:r>
        <w:proofErr w:type="spellEnd"/>
        <w:r>
          <w:t xml:space="preserve"> status</w:t>
        </w:r>
      </w:moveTo>
      <w:ins w:id="282" w:author="Rafi Aziizi" w:date="2021-11-12T13:45:00Z">
        <w:r w:rsidR="00BC0DF1">
          <w:t xml:space="preserve"> </w:t>
        </w:r>
        <w:proofErr w:type="spellStart"/>
        <w:r w:rsidR="00BC0DF1">
          <w:t>kehadiran</w:t>
        </w:r>
      </w:ins>
      <w:proofErr w:type="spellEnd"/>
      <w:moveTo w:id="283" w:author="Rafi Aziizi" w:date="2021-11-12T13:21:00Z">
        <w:r>
          <w:t xml:space="preserve"> </w:t>
        </w:r>
        <w:proofErr w:type="spellStart"/>
        <w:r>
          <w:t>izin</w:t>
        </w:r>
        <w:proofErr w:type="spellEnd"/>
        <w:r>
          <w:t xml:space="preserve">, dan </w:t>
        </w:r>
        <w:proofErr w:type="spellStart"/>
        <w:r>
          <w:t>sakit</w:t>
        </w:r>
        <w:proofErr w:type="spellEnd"/>
        <w:r>
          <w:t xml:space="preserve"> </w:t>
        </w:r>
        <w:proofErr w:type="spellStart"/>
        <w:r>
          <w:t>harus</w:t>
        </w:r>
        <w:proofErr w:type="spellEnd"/>
        <w:r>
          <w:t xml:space="preserve"> </w:t>
        </w:r>
        <w:proofErr w:type="spellStart"/>
        <w:r>
          <w:t>dilengkapi</w:t>
        </w:r>
        <w:proofErr w:type="spellEnd"/>
        <w:r>
          <w:t xml:space="preserve"> </w:t>
        </w:r>
        <w:proofErr w:type="spellStart"/>
        <w:r>
          <w:t>surat</w:t>
        </w:r>
        <w:proofErr w:type="spellEnd"/>
        <w:r>
          <w:t xml:space="preserve"> yang </w:t>
        </w:r>
        <w:proofErr w:type="spellStart"/>
        <w:r>
          <w:t>diberikan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kepada</w:t>
        </w:r>
        <w:proofErr w:type="spellEnd"/>
        <w:r>
          <w:t xml:space="preserve"> </w:t>
        </w:r>
        <w:proofErr w:type="spellStart"/>
        <w:r>
          <w:t>pihak</w:t>
        </w:r>
        <w:proofErr w:type="spellEnd"/>
        <w:r>
          <w:t xml:space="preserve"> </w:t>
        </w:r>
        <w:proofErr w:type="spellStart"/>
        <w:r>
          <w:t>sekolah</w:t>
        </w:r>
        <w:proofErr w:type="spellEnd"/>
      </w:moveTo>
    </w:p>
    <w:p w14:paraId="3444D133" w14:textId="5B54EDC0" w:rsidR="0093375E" w:rsidRDefault="0093375E" w:rsidP="00357EFF">
      <w:pPr>
        <w:pStyle w:val="ListParagraph"/>
        <w:numPr>
          <w:ilvl w:val="0"/>
          <w:numId w:val="77"/>
        </w:numPr>
        <w:ind w:left="360"/>
        <w:rPr>
          <w:ins w:id="284" w:author="Rafi Aziizi" w:date="2021-11-12T13:39:00Z"/>
        </w:rPr>
      </w:pPr>
      <w:proofErr w:type="spellStart"/>
      <w:moveTo w:id="285" w:author="Rafi Aziizi" w:date="2021-11-12T13:21:00Z">
        <w:r>
          <w:t>Apabila</w:t>
        </w:r>
        <w:proofErr w:type="spellEnd"/>
        <w:r>
          <w:t xml:space="preserve"> </w:t>
        </w:r>
        <w:proofErr w:type="spellStart"/>
        <w:r>
          <w:t>siswa</w:t>
        </w:r>
        <w:proofErr w:type="spellEnd"/>
        <w:r>
          <w:t xml:space="preserve"> </w:t>
        </w:r>
        <w:proofErr w:type="spellStart"/>
        <w:r>
          <w:t>memiliki</w:t>
        </w:r>
        <w:proofErr w:type="spellEnd"/>
        <w:r>
          <w:t xml:space="preserve"> status </w:t>
        </w:r>
        <w:proofErr w:type="spellStart"/>
        <w:r>
          <w:t>kehadiran</w:t>
        </w:r>
        <w:proofErr w:type="spellEnd"/>
        <w:r>
          <w:t xml:space="preserve"> alpha </w:t>
        </w:r>
        <w:proofErr w:type="spellStart"/>
        <w:r>
          <w:t>sebanyak</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1,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6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2 dan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9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3 dan </w:t>
        </w:r>
        <w:proofErr w:type="spellStart"/>
        <w:r>
          <w:t>dilakukan</w:t>
        </w:r>
        <w:proofErr w:type="spellEnd"/>
        <w:r>
          <w:t xml:space="preserve"> home visit.</w:t>
        </w:r>
      </w:moveTo>
    </w:p>
    <w:p w14:paraId="6431CD91" w14:textId="77CAFB24" w:rsidR="00357EFF" w:rsidRPr="00357EFF" w:rsidRDefault="00357EFF">
      <w:pPr>
        <w:pStyle w:val="Heading3"/>
        <w:numPr>
          <w:ilvl w:val="0"/>
          <w:numId w:val="7"/>
        </w:numPr>
        <w:ind w:left="709" w:hanging="142"/>
        <w:rPr>
          <w:ins w:id="286" w:author="Rafi Aziizi" w:date="2021-11-12T13:22:00Z"/>
          <w:rPrChange w:id="287" w:author="Rafi Aziizi" w:date="2021-11-12T13:39:00Z">
            <w:rPr>
              <w:ins w:id="288" w:author="Rafi Aziizi" w:date="2021-11-12T13:22:00Z"/>
            </w:rPr>
          </w:rPrChange>
        </w:rPr>
        <w:pPrChange w:id="289" w:author="Rafi Aziizi" w:date="2021-11-12T13:39:00Z">
          <w:pPr>
            <w:pStyle w:val="ListParagraph"/>
            <w:numPr>
              <w:numId w:val="75"/>
            </w:numPr>
            <w:ind w:hanging="360"/>
          </w:pPr>
        </w:pPrChange>
      </w:pPr>
      <w:ins w:id="290" w:author="Rafi Aziizi" w:date="2021-11-12T13:39:00Z">
        <w:r>
          <w:rPr>
            <w:lang w:val="en-US"/>
          </w:rPr>
          <w:t>Business Use Case</w:t>
        </w:r>
      </w:ins>
    </w:p>
    <w:p w14:paraId="363AAA34" w14:textId="3E7BE406" w:rsidR="0093375E" w:rsidDel="0093375E" w:rsidRDefault="0093375E">
      <w:pPr>
        <w:rPr>
          <w:del w:id="291" w:author="Rafi Aziizi" w:date="2021-11-12T13:23:00Z"/>
          <w:moveTo w:id="292" w:author="Rafi Aziizi" w:date="2021-11-12T13:21:00Z"/>
        </w:rPr>
        <w:pPrChange w:id="293" w:author="Rafi Aziizi" w:date="2021-11-12T13:37:00Z">
          <w:pPr>
            <w:pStyle w:val="ListParagraph"/>
            <w:numPr>
              <w:numId w:val="75"/>
            </w:numPr>
            <w:ind w:hanging="360"/>
          </w:pPr>
        </w:pPrChange>
      </w:pPr>
    </w:p>
    <w:p w14:paraId="52D32B85" w14:textId="5EBA65C6" w:rsidR="0093375E" w:rsidDel="0093375E" w:rsidRDefault="0093375E">
      <w:pPr>
        <w:rPr>
          <w:del w:id="294" w:author="Rafi Aziizi" w:date="2021-11-12T13:23:00Z"/>
          <w:moveTo w:id="295" w:author="Rafi Aziizi" w:date="2021-11-12T13:22:00Z"/>
        </w:rPr>
        <w:pPrChange w:id="296" w:author="Rafi Aziizi" w:date="2021-11-12T13:37:00Z">
          <w:pPr>
            <w:pStyle w:val="Caption"/>
            <w:jc w:val="center"/>
          </w:pPr>
        </w:pPrChange>
      </w:pPr>
      <w:moveToRangeStart w:id="297" w:author="Rafi Aziizi" w:date="2021-11-12T13:22:00Z" w:name="move87615748"/>
      <w:moveToRangeEnd w:id="257"/>
      <w:moveTo w:id="298" w:author="Rafi Aziizi" w:date="2021-11-12T13:22:00Z">
        <w:del w:id="299" w:author="Rafi Aziizi" w:date="2021-11-12T13:23:00Z">
          <w:r w:rsidDel="0093375E">
            <w:delText xml:space="preserve">Gambar 3. </w:delText>
          </w:r>
          <w:r w:rsidDel="0093375E">
            <w:fldChar w:fldCharType="begin"/>
          </w:r>
          <w:r w:rsidRPr="00357EFF" w:rsidDel="0093375E">
            <w:rPr>
              <w:rPrChange w:id="300" w:author="Rafi Aziizi" w:date="2021-11-12T13:37:00Z">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301" w:author="Rafi Aziizi" w:date="2021-11-12T13:23:00Z"/>
          <w:moveTo w:id="302" w:author="Rafi Aziizi" w:date="2021-11-12T13:22:00Z"/>
        </w:rPr>
        <w:pPrChange w:id="303" w:author="Rafi Aziizi" w:date="2021-11-12T13:37:00Z">
          <w:pPr>
            <w:jc w:val="center"/>
          </w:pPr>
        </w:pPrChange>
      </w:pPr>
      <w:moveTo w:id="304" w:author="Rafi Aziizi" w:date="2021-11-12T13:22:00Z">
        <w:del w:id="305" w:author="Rafi Aziizi" w:date="2021-11-12T13:23:00Z">
          <w:r w:rsidDel="0093375E">
            <w:rPr>
              <w:b/>
            </w:rPr>
            <w:delText>(Sumber:</w:delText>
          </w:r>
          <w:r w:rsidDel="0093375E">
            <w:delText xml:space="preserve"> Penyusun)</w:delText>
          </w:r>
        </w:del>
      </w:moveTo>
    </w:p>
    <w:moveToRangeEnd w:id="297"/>
    <w:p w14:paraId="145AE781" w14:textId="6A0890E4" w:rsidR="0093375E" w:rsidDel="00357EFF" w:rsidRDefault="0093375E">
      <w:pPr>
        <w:rPr>
          <w:del w:id="306" w:author="Rafi Aziizi" w:date="2021-11-12T13:36:00Z"/>
        </w:rPr>
        <w:pPrChange w:id="307" w:author="Rafi Aziizi" w:date="2021-11-12T13:37:00Z">
          <w:pPr>
            <w:ind w:firstLine="709"/>
          </w:pPr>
        </w:pPrChange>
      </w:pPr>
    </w:p>
    <w:p w14:paraId="0693D35C" w14:textId="37AF4E20" w:rsidR="00494C80" w:rsidDel="00357EFF" w:rsidRDefault="00494C80">
      <w:pPr>
        <w:rPr>
          <w:del w:id="308" w:author="Rafi Aziizi" w:date="2021-11-12T13:39:00Z"/>
          <w:moveTo w:id="309" w:author="Rafi Aziizi" w:date="2021-11-12T11:16:00Z"/>
        </w:rPr>
        <w:pPrChange w:id="310" w:author="Rafi Aziizi" w:date="2021-11-12T13:37:00Z">
          <w:pPr>
            <w:pStyle w:val="Heading3"/>
            <w:numPr>
              <w:ilvl w:val="0"/>
              <w:numId w:val="9"/>
            </w:numPr>
            <w:ind w:left="426" w:hanging="426"/>
          </w:pPr>
        </w:pPrChange>
      </w:pPr>
      <w:moveToRangeStart w:id="311" w:author="Rafi Aziizi" w:date="2021-11-12T11:16:00Z" w:name="move87608234"/>
      <w:moveTo w:id="312" w:author="Rafi Aziizi" w:date="2021-11-12T11:16:00Z">
        <w:del w:id="313" w:author="Rafi Aziizi" w:date="2021-11-12T13:39:00Z">
          <w:r w:rsidDel="00357EFF">
            <w:delText>Business Use Case</w:delText>
          </w:r>
        </w:del>
      </w:moveTo>
    </w:p>
    <w:p w14:paraId="702029F7" w14:textId="77777777" w:rsidR="00494C80" w:rsidRDefault="00494C80" w:rsidP="00494C80">
      <w:pPr>
        <w:ind w:firstLine="720"/>
        <w:rPr>
          <w:moveTo w:id="314" w:author="Rafi Aziizi" w:date="2021-11-12T11:16:00Z"/>
          <w:lang w:val="id-ID"/>
        </w:rPr>
      </w:pPr>
      <w:moveTo w:id="315" w:author="Rafi Aziizi" w:date="2021-11-12T11:16:00Z">
        <w:r w:rsidRPr="00142D1A">
          <w:t xml:space="preserve">Business use case </w:t>
        </w:r>
        <w:r>
          <w:t xml:space="preserve">diagram </w:t>
        </w:r>
        <w:proofErr w:type="spellStart"/>
        <w:r>
          <w:t>ini</w:t>
        </w:r>
        <w:proofErr w:type="spellEnd"/>
        <w:r>
          <w:t xml:space="preserve"> </w:t>
        </w:r>
        <w:proofErr w:type="spellStart"/>
        <w:r>
          <w:t>akan</w:t>
        </w:r>
        <w:proofErr w:type="spellEnd"/>
        <w:r>
          <w:t xml:space="preserve"> </w:t>
        </w:r>
        <w:proofErr w:type="spellStart"/>
        <w:r>
          <w:t>menggambarkan</w:t>
        </w:r>
        <w:proofErr w:type="spellEnd"/>
        <w:r>
          <w:t xml:space="preserve"> </w:t>
        </w:r>
        <w:proofErr w:type="spellStart"/>
        <w:r>
          <w:t>suatu</w:t>
        </w:r>
        <w:proofErr w:type="spellEnd"/>
        <w:r>
          <w:t xml:space="preserve"> </w:t>
        </w:r>
        <w:proofErr w:type="spellStart"/>
        <w:r>
          <w:t>kegiatan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mulai</w:t>
        </w:r>
        <w:proofErr w:type="spellEnd"/>
        <w:r>
          <w:t xml:space="preserve"> </w:t>
        </w:r>
        <w:proofErr w:type="spellStart"/>
        <w:r>
          <w:t>apa</w:t>
        </w:r>
        <w:proofErr w:type="spellEnd"/>
        <w:r>
          <w:t xml:space="preserve"> yang </w:t>
        </w:r>
        <w:proofErr w:type="spellStart"/>
        <w:r>
          <w:t>terjadi</w:t>
        </w:r>
        <w:proofErr w:type="spellEnd"/>
        <w:r>
          <w:t xml:space="preserve"> </w:t>
        </w:r>
        <w:proofErr w:type="spellStart"/>
        <w:r>
          <w:t>hingga</w:t>
        </w:r>
        <w:proofErr w:type="spellEnd"/>
        <w:r>
          <w:t xml:space="preserve"> </w:t>
        </w:r>
        <w:proofErr w:type="spellStart"/>
        <w:r>
          <w:t>siapa</w:t>
        </w:r>
        <w:proofErr w:type="spellEnd"/>
        <w:r>
          <w:t xml:space="preserve"> yang </w:t>
        </w:r>
        <w:proofErr w:type="spellStart"/>
        <w:r>
          <w:t>melakukan</w:t>
        </w:r>
        <w:proofErr w:type="spellEnd"/>
        <w:r>
          <w:t xml:space="preserve"> </w:t>
        </w:r>
        <w:proofErr w:type="spellStart"/>
        <w:r>
          <w:t>kegiatan</w:t>
        </w:r>
        <w:proofErr w:type="spellEnd"/>
        <w:r>
          <w:t xml:space="preserve"> pada </w:t>
        </w:r>
        <w:proofErr w:type="spellStart"/>
        <w:r>
          <w:t>sistem</w:t>
        </w:r>
        <w:proofErr w:type="spellEnd"/>
        <w:r>
          <w:t xml:space="preserve"> </w:t>
        </w:r>
        <w:proofErr w:type="spellStart"/>
        <w:r>
          <w:t>tersebut</w:t>
        </w:r>
        <w:proofErr w:type="spellEnd"/>
        <w:r>
          <w:t xml:space="preserve">. </w:t>
        </w:r>
        <w:proofErr w:type="spellStart"/>
        <w:r>
          <w:t>Penggambaran</w:t>
        </w:r>
        <w:proofErr w:type="spellEnd"/>
        <w:r>
          <w:t xml:space="preserve"> </w:t>
        </w:r>
        <w:proofErr w:type="spellStart"/>
        <w:r>
          <w:t>dari</w:t>
        </w:r>
        <w:proofErr w:type="spellEnd"/>
        <w:r>
          <w:t xml:space="preserve"> </w:t>
        </w:r>
        <w:proofErr w:type="spellStart"/>
        <w:r>
          <w:t>kegiatan</w:t>
        </w:r>
        <w:proofErr w:type="spellEnd"/>
        <w:r>
          <w:t xml:space="preserve"> </w:t>
        </w:r>
        <w:proofErr w:type="spellStart"/>
        <w:r>
          <w:t>sistem</w:t>
        </w:r>
        <w:proofErr w:type="spellEnd"/>
        <w:r>
          <w:t xml:space="preserve"> lama </w:t>
        </w:r>
        <w:proofErr w:type="spellStart"/>
        <w:r>
          <w:t>dapat</w:t>
        </w:r>
        <w:proofErr w:type="spellEnd"/>
        <w:r>
          <w:t xml:space="preserve"> </w:t>
        </w:r>
        <w:proofErr w:type="spellStart"/>
        <w:r>
          <w:t>dijelaskan</w:t>
        </w:r>
        <w:proofErr w:type="spellEnd"/>
        <w:r>
          <w:t xml:space="preserve"> pada </w:t>
        </w:r>
        <w:proofErr w:type="spellStart"/>
        <w:r>
          <w:t>gambar</w:t>
        </w:r>
        <w:proofErr w:type="spellEnd"/>
        <w:r>
          <w:t xml:space="preserve"> </w:t>
        </w:r>
        <w:proofErr w:type="spellStart"/>
        <w:r>
          <w:t>dibawah</w:t>
        </w:r>
        <w:proofErr w:type="spellEnd"/>
        <w:r>
          <w:t>.</w:t>
        </w:r>
      </w:moveTo>
    </w:p>
    <w:p w14:paraId="1CF6D5C1" w14:textId="0920F59E" w:rsidR="00494C80" w:rsidRPr="001A7B0B" w:rsidDel="001A7B0B" w:rsidRDefault="00494C80" w:rsidP="001A7B0B">
      <w:pPr>
        <w:pStyle w:val="Caption"/>
        <w:keepNext/>
        <w:jc w:val="center"/>
        <w:rPr>
          <w:del w:id="316" w:author=" " w:date="2021-11-12T16:25:00Z"/>
          <w:moveTo w:id="317" w:author="Rafi Aziizi" w:date="2021-11-12T11:16:00Z"/>
          <w:rPrChange w:id="318" w:author=" " w:date="2021-11-12T16:25:00Z">
            <w:rPr>
              <w:del w:id="319" w:author=" " w:date="2021-11-12T16:25:00Z"/>
              <w:moveTo w:id="320" w:author="Rafi Aziizi" w:date="2021-11-12T11:16:00Z"/>
              <w:b/>
              <w:bCs/>
            </w:rPr>
          </w:rPrChange>
        </w:rPr>
        <w:pPrChange w:id="321" w:author=" " w:date="2021-11-12T16:25:00Z">
          <w:pPr>
            <w:jc w:val="center"/>
          </w:pPr>
        </w:pPrChange>
      </w:pPr>
      <w:moveTo w:id="322" w:author="Rafi Aziizi" w:date="2021-11-12T11:16:00Z">
        <w:del w:id="323" w:author=" " w:date="2021-11-12T16:23:00Z">
          <w:r w:rsidDel="001A7B0B">
            <w:rPr>
              <w:noProof/>
            </w:rPr>
            <w:lastRenderedPageBreak/>
            <mc:AlternateContent>
              <mc:Choice Requires="wps">
                <w:drawing>
                  <wp:anchor distT="0" distB="0" distL="114300" distR="114300" simplePos="0" relativeHeight="252042752" behindDoc="1" locked="0" layoutInCell="1" allowOverlap="1" wp14:anchorId="1FEDB641" wp14:editId="556105DA">
                    <wp:simplePos x="0" y="0"/>
                    <wp:positionH relativeFrom="column">
                      <wp:posOffset>19050</wp:posOffset>
                    </wp:positionH>
                    <wp:positionV relativeFrom="paragraph">
                      <wp:posOffset>4565015</wp:posOffset>
                    </wp:positionV>
                    <wp:extent cx="5039995"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A61D23" w14:textId="6B18D395" w:rsidR="001F2641" w:rsidRPr="000B7812"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6</w:t>
                                </w:r>
                                <w:r>
                                  <w:fldChar w:fldCharType="end"/>
                                </w:r>
                                <w:r>
                                  <w:t xml:space="preserve"> </w:t>
                                </w:r>
                                <w:del w:id="324" w:author=" " w:date="2021-11-12T16:23:00Z">
                                  <w:r w:rsidDel="001A7B0B">
                                    <w:delText>Bisnis Use Case Sistem Absensi SMK Cendekia Batujajar</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DB641" id="Text Box 127" o:spid="_x0000_s1033" type="#_x0000_t202" style="position:absolute;left:0;text-align:left;margin-left:1.5pt;margin-top:359.45pt;width:396.85pt;height:.05pt;z-index:-25127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1vXLw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1fseyjPBB2hbx/v5EbTfQ/Ch2eB1C+ElmYgPNFSGWgLDheLsxrwx9/8MZ9k&#10;pChnLfVfwf33o0DFmflqSeDYrIOBg7EfDHts1kBIJzRdTiaTDmAwg1khNC80Gqt4C4WElXRXwcNg&#10;rkM/BTRaUq1WKYla0onwYLdOxtIDr7vuRaC7qBJIzEcYOlPkb8Tpc5M8bnUMxHRSLvLas3ihm9o5&#10;aX8ZvTgvv+5T1usPYvkTAAD//wMAUEsDBBQABgAIAAAAIQBWA58C4QAAAAkBAAAPAAAAZHJzL2Rv&#10;d25yZXYueG1sTI/BTsMwEETvSPyDtUhcEHVKq6QJcaqqggNcKkIv3Nx4GwfidWQ7bfh73FM5zs5q&#10;5k25nkzPTuh8Z0nAfJYAQ2qs6qgVsP98fVwB80GSkr0lFPCLHtbV7U0pC2XP9IGnOrQshpAvpAAd&#10;wlBw7huNRvqZHZCid7TOyBCla7ly8hzDTc+fkiTlRnYUG7QccKux+alHI2C3/Nrph/H48r5ZLtzb&#10;ftym320txP3dtHkGFnAK12e44Ed0qCLTwY6kPOsFLOKSICCbr3Jg0c/yNAN2uFzyBHhV8v8Lqj8A&#10;AAD//wMAUEsBAi0AFAAGAAgAAAAhALaDOJL+AAAA4QEAABMAAAAAAAAAAAAAAAAAAAAAAFtDb250&#10;ZW50X1R5cGVzXS54bWxQSwECLQAUAAYACAAAACEAOP0h/9YAAACUAQAACwAAAAAAAAAAAAAAAAAv&#10;AQAAX3JlbHMvLnJlbHNQSwECLQAUAAYACAAAACEAsQdb1y8CAABoBAAADgAAAAAAAAAAAAAAAAAu&#10;AgAAZHJzL2Uyb0RvYy54bWxQSwECLQAUAAYACAAAACEAVgOfAuEAAAAJAQAADwAAAAAAAAAAAAAA&#10;AACJBAAAZHJzL2Rvd25yZXYueG1sUEsFBgAAAAAEAAQA8wAAAJcFAAAAAA==&#10;" stroked="f">
                    <v:textbox style="mso-fit-shape-to-text:t" inset="0,0,0,0">
                      <w:txbxContent>
                        <w:p w14:paraId="20A61D23" w14:textId="6B18D395" w:rsidR="001F2641" w:rsidRPr="000B7812"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6</w:t>
                          </w:r>
                          <w:r>
                            <w:fldChar w:fldCharType="end"/>
                          </w:r>
                          <w:r>
                            <w:t xml:space="preserve"> </w:t>
                          </w:r>
                          <w:del w:id="325" w:author=" " w:date="2021-11-12T16:23:00Z">
                            <w:r w:rsidDel="001A7B0B">
                              <w:delText>Bisnis Use Case Sistem Absensi SMK Cendekia Batujajar</w:delText>
                            </w:r>
                          </w:del>
                        </w:p>
                      </w:txbxContent>
                    </v:textbox>
                  </v:shape>
                </w:pict>
              </mc:Fallback>
            </mc:AlternateContent>
          </w:r>
        </w:del>
        <w:r>
          <w:rPr>
            <w:noProof/>
          </w:rPr>
          <w:drawing>
            <wp:inline distT="0" distB="0" distL="0" distR="0" wp14:anchorId="22D10D97" wp14:editId="49031307">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To>
    </w:p>
    <w:p w14:paraId="44730BAE" w14:textId="77777777" w:rsidR="00494C80" w:rsidRDefault="00494C80" w:rsidP="00494C80">
      <w:pPr>
        <w:rPr>
          <w:moveTo w:id="326" w:author="Rafi Aziizi" w:date="2021-11-12T11:16:00Z"/>
          <w:b/>
          <w:bCs/>
        </w:rPr>
      </w:pPr>
    </w:p>
    <w:p w14:paraId="0C93DF64" w14:textId="77777777" w:rsidR="00494C80" w:rsidRPr="00675081" w:rsidRDefault="00494C80" w:rsidP="00494C80">
      <w:pPr>
        <w:jc w:val="center"/>
        <w:rPr>
          <w:moveTo w:id="327" w:author="Rafi Aziizi" w:date="2021-11-12T11:16:00Z"/>
          <w:b/>
          <w:bCs/>
        </w:rPr>
      </w:pPr>
      <w:moveTo w:id="328" w:author="Rafi Aziizi" w:date="2021-11-12T11:16:00Z">
        <w:r>
          <w:rPr>
            <w:b/>
            <w:bCs/>
          </w:rPr>
          <w:t>(</w:t>
        </w:r>
        <w:proofErr w:type="spellStart"/>
        <w:r>
          <w:rPr>
            <w:b/>
            <w:bCs/>
          </w:rPr>
          <w:t>Sumber</w:t>
        </w:r>
        <w:proofErr w:type="spellEnd"/>
        <w:r>
          <w:rPr>
            <w:b/>
            <w:bCs/>
          </w:rPr>
          <w:t xml:space="preserve">: </w:t>
        </w:r>
        <w:proofErr w:type="spellStart"/>
        <w:r w:rsidRPr="00111278">
          <w:t>Penyusun</w:t>
        </w:r>
        <w:proofErr w:type="spellEnd"/>
        <w:r>
          <w:rPr>
            <w:b/>
            <w:bCs/>
          </w:rPr>
          <w:t>)</w:t>
        </w:r>
      </w:moveTo>
    </w:p>
    <w:moveToRangeEnd w:id="311"/>
    <w:p w14:paraId="7A26330B" w14:textId="4C429661" w:rsidR="00BC49F6" w:rsidRDefault="001807FF" w:rsidP="00C93BF7">
      <w:pPr>
        <w:pStyle w:val="Heading3"/>
        <w:numPr>
          <w:ilvl w:val="0"/>
          <w:numId w:val="7"/>
        </w:numPr>
        <w:ind w:left="709" w:hanging="142"/>
        <w:rPr>
          <w:lang w:val="en-US"/>
        </w:rPr>
      </w:pPr>
      <w:del w:id="329" w:author="Rafi Aziizi" w:date="2021-11-12T13:39:00Z">
        <w:r w:rsidDel="00357EFF">
          <w:delText xml:space="preserve"> </w:delText>
        </w:r>
      </w:del>
      <w:bookmarkStart w:id="330" w:name="_Toc83115739"/>
      <w:proofErr w:type="spellStart"/>
      <w:r w:rsidR="00BC49F6">
        <w:rPr>
          <w:lang w:val="en-US"/>
        </w:rPr>
        <w:t>Analisis</w:t>
      </w:r>
      <w:proofErr w:type="spellEnd"/>
      <w:r w:rsidR="00BC49F6">
        <w:rPr>
          <w:lang w:val="en-US"/>
        </w:rPr>
        <w:t xml:space="preserve"> </w:t>
      </w:r>
      <w:proofErr w:type="spellStart"/>
      <w:r w:rsidR="00BC49F6">
        <w:rPr>
          <w:lang w:val="en-US"/>
        </w:rPr>
        <w:t>Pengguna</w:t>
      </w:r>
      <w:proofErr w:type="spellEnd"/>
      <w:r w:rsidR="00BC49F6">
        <w:rPr>
          <w:lang w:val="en-US"/>
        </w:rPr>
        <w:t xml:space="preserve"> </w:t>
      </w:r>
      <w:proofErr w:type="spellStart"/>
      <w:r w:rsidR="00BC49F6">
        <w:rPr>
          <w:lang w:val="en-US"/>
        </w:rPr>
        <w:t>Sistem</w:t>
      </w:r>
      <w:proofErr w:type="spellEnd"/>
      <w:r w:rsidR="00BC49F6">
        <w:rPr>
          <w:lang w:val="en-US"/>
        </w:rPr>
        <w:t xml:space="preserve"> </w:t>
      </w:r>
      <w:proofErr w:type="spellStart"/>
      <w:r w:rsidR="00BC49F6">
        <w:rPr>
          <w:lang w:val="en-US"/>
        </w:rPr>
        <w:t>Berjalan</w:t>
      </w:r>
      <w:bookmarkEnd w:id="330"/>
      <w:proofErr w:type="spellEnd"/>
    </w:p>
    <w:p w14:paraId="0D5A7C3D" w14:textId="34DC5C06" w:rsidR="00675081" w:rsidRDefault="00675081" w:rsidP="00832EA1">
      <w:pPr>
        <w:ind w:firstLine="709"/>
      </w:pPr>
      <w:r>
        <w:t xml:space="preserve">Adapun </w:t>
      </w:r>
      <w:proofErr w:type="spellStart"/>
      <w:r>
        <w:t>hasil</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pengguna</w:t>
      </w:r>
      <w:proofErr w:type="spellEnd"/>
      <w:r>
        <w:t xml:space="preserve"> </w:t>
      </w:r>
      <w:proofErr w:type="spellStart"/>
      <w:r>
        <w:t>sistem</w:t>
      </w:r>
      <w:proofErr w:type="spellEnd"/>
      <w:r>
        <w:t xml:space="preserve"> pada SMK </w:t>
      </w:r>
      <w:proofErr w:type="spellStart"/>
      <w:r>
        <w:t>Cendekia</w:t>
      </w:r>
      <w:proofErr w:type="spellEnd"/>
      <w:r>
        <w:t xml:space="preserve"> Batujajar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r w:rsidRPr="00675081">
        <w:rPr>
          <w:i/>
          <w:iCs/>
        </w:rPr>
        <w:t>table</w:t>
      </w:r>
      <w:r>
        <w:t xml:space="preserve"> </w:t>
      </w:r>
      <w:proofErr w:type="spellStart"/>
      <w:r>
        <w:t>dibawah</w:t>
      </w:r>
      <w:proofErr w:type="spellEnd"/>
      <w:r>
        <w:t xml:space="preserve"> </w:t>
      </w:r>
      <w:proofErr w:type="spellStart"/>
      <w:r>
        <w:t>ini</w:t>
      </w:r>
      <w:proofErr w:type="spellEnd"/>
      <w:r>
        <w:t>.</w:t>
      </w:r>
    </w:p>
    <w:p w14:paraId="29C3A009" w14:textId="391BEA18" w:rsidR="00832EA1" w:rsidRDefault="00832EA1" w:rsidP="00832EA1">
      <w:pPr>
        <w:pStyle w:val="Caption"/>
        <w:keepNext/>
        <w:jc w:val="center"/>
      </w:pPr>
      <w:bookmarkStart w:id="331" w:name="_Toc83115862"/>
      <w:del w:id="332" w:author=" " w:date="2021-11-12T16:22:00Z">
        <w:r w:rsidDel="001A7B0B">
          <w:delText xml:space="preserve">Table 3. </w:delText>
        </w:r>
        <w:r w:rsidR="006720D0" w:rsidDel="001A7B0B">
          <w:fldChar w:fldCharType="begin"/>
        </w:r>
        <w:r w:rsidR="006720D0" w:rsidRPr="001A7B0B" w:rsidDel="001A7B0B">
          <w:rPr>
            <w:rPrChange w:id="333" w:author=" " w:date="2021-11-12T16:22:00Z">
              <w:rPr/>
            </w:rPrChange>
          </w:rPr>
          <w:delInstrText xml:space="preserve"> SEQ Table_3. \* ARABIC </w:delInstrText>
        </w:r>
        <w:r w:rsidR="006720D0" w:rsidDel="001A7B0B">
          <w:fldChar w:fldCharType="separate"/>
        </w:r>
        <w:r w:rsidR="00A911C8" w:rsidRPr="001A7B0B" w:rsidDel="001A7B0B">
          <w:rPr>
            <w:noProof/>
            <w:rPrChange w:id="334" w:author=" " w:date="2021-11-12T16:22:00Z">
              <w:rPr>
                <w:noProof/>
              </w:rPr>
            </w:rPrChange>
          </w:rPr>
          <w:delText>1</w:delText>
        </w:r>
        <w:r w:rsidR="006720D0" w:rsidDel="001A7B0B">
          <w:fldChar w:fldCharType="end"/>
        </w:r>
        <w:r w:rsidDel="001A7B0B">
          <w:delText xml:space="preserve"> </w:delText>
        </w:r>
        <w:r w:rsidRPr="008C0F92" w:rsidDel="001A7B0B">
          <w:delText>Hasil Analisis Pengguna Sistem pada SMK Cendekia Batujajar</w:delText>
        </w:r>
      </w:del>
      <w:bookmarkEnd w:id="331"/>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proofErr w:type="spellStart"/>
            <w:r w:rsidRPr="00BC49F6">
              <w:rPr>
                <w:b/>
                <w:bCs/>
              </w:rPr>
              <w:t>Pengguna</w:t>
            </w:r>
            <w:proofErr w:type="spellEnd"/>
          </w:p>
        </w:tc>
        <w:tc>
          <w:tcPr>
            <w:tcW w:w="3972" w:type="dxa"/>
          </w:tcPr>
          <w:p w14:paraId="76ACD831" w14:textId="3E822CD5" w:rsidR="00BC49F6" w:rsidRPr="00BC49F6" w:rsidRDefault="00BC49F6" w:rsidP="00675081">
            <w:pPr>
              <w:jc w:val="center"/>
              <w:rPr>
                <w:b/>
                <w:bCs/>
              </w:rPr>
            </w:pPr>
            <w:proofErr w:type="spellStart"/>
            <w:r w:rsidRPr="00BC49F6">
              <w:rPr>
                <w:b/>
                <w:bCs/>
              </w:rPr>
              <w:t>Kebutuhan</w:t>
            </w:r>
            <w:proofErr w:type="spellEnd"/>
          </w:p>
        </w:tc>
      </w:tr>
      <w:tr w:rsidR="00BC0DF1" w14:paraId="414C7523" w14:textId="77777777" w:rsidTr="00BC49F6">
        <w:trPr>
          <w:ins w:id="335" w:author="Rafi Aziizi" w:date="2021-11-12T13:47:00Z"/>
        </w:trPr>
        <w:tc>
          <w:tcPr>
            <w:tcW w:w="625" w:type="dxa"/>
          </w:tcPr>
          <w:p w14:paraId="360B920A" w14:textId="2D36A88A" w:rsidR="00BC0DF1" w:rsidRDefault="00BC0DF1" w:rsidP="003D3CC2">
            <w:pPr>
              <w:rPr>
                <w:ins w:id="336" w:author="Rafi Aziizi" w:date="2021-11-12T13:47:00Z"/>
              </w:rPr>
            </w:pPr>
            <w:ins w:id="337" w:author="Rafi Aziizi" w:date="2021-11-12T13:47:00Z">
              <w:r>
                <w:t>1</w:t>
              </w:r>
            </w:ins>
          </w:p>
        </w:tc>
        <w:tc>
          <w:tcPr>
            <w:tcW w:w="3330" w:type="dxa"/>
          </w:tcPr>
          <w:p w14:paraId="74EE474C" w14:textId="1779480C" w:rsidR="00BC0DF1" w:rsidRDefault="00BC0DF1" w:rsidP="003D3CC2">
            <w:pPr>
              <w:rPr>
                <w:ins w:id="338" w:author="Rafi Aziizi" w:date="2021-11-12T13:47:00Z"/>
              </w:rPr>
            </w:pPr>
            <w:ins w:id="339" w:author="Rafi Aziizi" w:date="2021-11-12T13:47:00Z">
              <w:r>
                <w:t>Siswa</w:t>
              </w:r>
            </w:ins>
          </w:p>
        </w:tc>
        <w:tc>
          <w:tcPr>
            <w:tcW w:w="3972" w:type="dxa"/>
          </w:tcPr>
          <w:p w14:paraId="74321B41" w14:textId="1C790560" w:rsidR="00BC0DF1" w:rsidRDefault="00BC0DF1" w:rsidP="003D3CC2">
            <w:pPr>
              <w:rPr>
                <w:ins w:id="340" w:author="Rafi Aziizi" w:date="2021-11-12T13:47:00Z"/>
              </w:rPr>
            </w:pPr>
            <w:proofErr w:type="spellStart"/>
            <w:ins w:id="341" w:author="Rafi Aziizi" w:date="2021-11-12T13:47:00Z">
              <w:r>
                <w:t>Melakukan</w:t>
              </w:r>
              <w:proofErr w:type="spellEnd"/>
              <w:r>
                <w:t xml:space="preserve"> </w:t>
              </w:r>
              <w:proofErr w:type="spellStart"/>
              <w:r>
                <w:t>absensi</w:t>
              </w:r>
              <w:proofErr w:type="spellEnd"/>
              <w:r>
                <w:t xml:space="preserve"> </w:t>
              </w:r>
              <w:proofErr w:type="spellStart"/>
              <w:r>
                <w:t>sebagai</w:t>
              </w:r>
              <w:proofErr w:type="spellEnd"/>
              <w:r>
                <w:t xml:space="preserve"> </w:t>
              </w:r>
              <w:proofErr w:type="spellStart"/>
              <w:r>
                <w:t>seorang</w:t>
              </w:r>
              <w:proofErr w:type="spellEnd"/>
              <w:r>
                <w:t xml:space="preserve"> </w:t>
              </w:r>
              <w:proofErr w:type="spellStart"/>
              <w:r>
                <w:t>siswa</w:t>
              </w:r>
              <w:proofErr w:type="spellEnd"/>
              <w:r>
                <w:t xml:space="preserve"> </w:t>
              </w:r>
            </w:ins>
            <w:ins w:id="342" w:author="Rafi Aziizi" w:date="2021-11-12T13:48:00Z">
              <w:r>
                <w:t xml:space="preserve">dan </w:t>
              </w:r>
            </w:ins>
            <w:proofErr w:type="spellStart"/>
            <w:ins w:id="343" w:author="Rafi Aziizi" w:date="2021-11-12T13:47:00Z">
              <w:r>
                <w:t>harus</w:t>
              </w:r>
              <w:proofErr w:type="spellEnd"/>
              <w:r>
                <w:t xml:space="preserve"> </w:t>
              </w:r>
              <w:proofErr w:type="spellStart"/>
              <w:r>
                <w:t>hadir</w:t>
              </w:r>
              <w:proofErr w:type="spellEnd"/>
              <w:r>
                <w:t xml:space="preserve"> </w:t>
              </w:r>
              <w:proofErr w:type="spellStart"/>
              <w:r>
                <w:t>tepat</w:t>
              </w:r>
              <w:proofErr w:type="spellEnd"/>
              <w:r>
                <w:t xml:space="preserve"> </w:t>
              </w:r>
              <w:proofErr w:type="spellStart"/>
              <w:r>
                <w:t>waktu</w:t>
              </w:r>
            </w:ins>
            <w:proofErr w:type="spellEnd"/>
            <w:ins w:id="344" w:author="Rafi Aziizi" w:date="2021-11-12T13:48:00Z">
              <w:r>
                <w:t xml:space="preserve"> </w:t>
              </w:r>
              <w:proofErr w:type="spellStart"/>
              <w:r>
                <w:t>disekolah</w:t>
              </w:r>
              <w:proofErr w:type="spellEnd"/>
              <w:r>
                <w:t>.</w:t>
              </w:r>
            </w:ins>
          </w:p>
        </w:tc>
      </w:tr>
      <w:tr w:rsidR="00BC49F6" w14:paraId="2BA7E2F8" w14:textId="77777777" w:rsidTr="00BC49F6">
        <w:tc>
          <w:tcPr>
            <w:tcW w:w="625" w:type="dxa"/>
          </w:tcPr>
          <w:p w14:paraId="0448E5CE" w14:textId="24EC9465" w:rsidR="00BC49F6" w:rsidRDefault="00BC0DF1" w:rsidP="003D3CC2">
            <w:ins w:id="345" w:author="Rafi Aziizi" w:date="2021-11-12T13:47:00Z">
              <w:r>
                <w:t>2</w:t>
              </w:r>
            </w:ins>
            <w:del w:id="346"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2DCC6A8E" w:rsidR="00BC49F6" w:rsidRDefault="00BC49F6" w:rsidP="003D3CC2">
            <w:proofErr w:type="spellStart"/>
            <w:r>
              <w:t>Melakukan</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ditiap</w:t>
            </w:r>
            <w:proofErr w:type="spellEnd"/>
            <w:r>
              <w:t xml:space="preserve"> </w:t>
            </w:r>
            <w:proofErr w:type="spellStart"/>
            <w:r>
              <w:t>kelas</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5B640AD1" w14:textId="77777777" w:rsidTr="00BC49F6">
        <w:tc>
          <w:tcPr>
            <w:tcW w:w="625" w:type="dxa"/>
          </w:tcPr>
          <w:p w14:paraId="62BB06DA" w14:textId="2305AD80" w:rsidR="00BC49F6" w:rsidRDefault="00BC0DF1" w:rsidP="003D3CC2">
            <w:ins w:id="347" w:author="Rafi Aziizi" w:date="2021-11-12T13:47:00Z">
              <w:r>
                <w:lastRenderedPageBreak/>
                <w:t>3</w:t>
              </w:r>
            </w:ins>
            <w:del w:id="348" w:author="Rafi Aziizi" w:date="2021-11-12T13:47:00Z">
              <w:r w:rsidR="00BC49F6" w:rsidDel="00BC0DF1">
                <w:delText>2</w:delText>
              </w:r>
            </w:del>
          </w:p>
        </w:tc>
        <w:tc>
          <w:tcPr>
            <w:tcW w:w="3330" w:type="dxa"/>
          </w:tcPr>
          <w:p w14:paraId="3C02D354" w14:textId="5FAB6DFA" w:rsidR="00BC49F6" w:rsidRDefault="00BC49F6" w:rsidP="003D3CC2">
            <w:proofErr w:type="spellStart"/>
            <w:r>
              <w:t>Wali</w:t>
            </w:r>
            <w:proofErr w:type="spellEnd"/>
            <w:r>
              <w:t xml:space="preserve"> </w:t>
            </w:r>
            <w:proofErr w:type="spellStart"/>
            <w:r>
              <w:t>kelas</w:t>
            </w:r>
            <w:proofErr w:type="spellEnd"/>
          </w:p>
        </w:tc>
        <w:tc>
          <w:tcPr>
            <w:tcW w:w="3972" w:type="dxa"/>
          </w:tcPr>
          <w:p w14:paraId="53721A33" w14:textId="2D71A053" w:rsidR="00BC49F6" w:rsidRDefault="00BC49F6" w:rsidP="003D3CC2">
            <w:proofErr w:type="spellStart"/>
            <w:r>
              <w:t>Melihat</w:t>
            </w:r>
            <w:proofErr w:type="spellEnd"/>
            <w:r>
              <w:t xml:space="preserve"> </w:t>
            </w:r>
            <w:proofErr w:type="spellStart"/>
            <w:r>
              <w:t>hasil</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212A56B3" w14:textId="77777777" w:rsidTr="00BC49F6">
        <w:tc>
          <w:tcPr>
            <w:tcW w:w="625" w:type="dxa"/>
          </w:tcPr>
          <w:p w14:paraId="27FFCA2C" w14:textId="2BDDD3EE" w:rsidR="00BC49F6" w:rsidRDefault="00BC0DF1" w:rsidP="003D3CC2">
            <w:ins w:id="349" w:author="Rafi Aziizi" w:date="2021-11-12T13:47:00Z">
              <w:r>
                <w:t>4</w:t>
              </w:r>
            </w:ins>
            <w:del w:id="350" w:author="Rafi Aziizi" w:date="2021-11-12T13:47:00Z">
              <w:r w:rsidR="00BC49F6" w:rsidDel="00BC0DF1">
                <w:delText>3</w:delText>
              </w:r>
            </w:del>
          </w:p>
        </w:tc>
        <w:tc>
          <w:tcPr>
            <w:tcW w:w="3330" w:type="dxa"/>
          </w:tcPr>
          <w:p w14:paraId="1AFBB016" w14:textId="420FF5E4" w:rsidR="00BC49F6" w:rsidRDefault="00BC49F6" w:rsidP="003D3CC2">
            <w:proofErr w:type="spellStart"/>
            <w:r>
              <w:t>Kepala</w:t>
            </w:r>
            <w:proofErr w:type="spellEnd"/>
            <w:r>
              <w:t xml:space="preserve"> </w:t>
            </w:r>
            <w:proofErr w:type="spellStart"/>
            <w:r>
              <w:t>Sekolah</w:t>
            </w:r>
            <w:proofErr w:type="spellEnd"/>
          </w:p>
        </w:tc>
        <w:tc>
          <w:tcPr>
            <w:tcW w:w="3972" w:type="dxa"/>
          </w:tcPr>
          <w:p w14:paraId="449EF503" w14:textId="0C607407" w:rsidR="00BC49F6" w:rsidRDefault="00BC49F6" w:rsidP="00832EA1">
            <w:pPr>
              <w:keepNext/>
            </w:pPr>
            <w:proofErr w:type="spellStart"/>
            <w:r>
              <w:t>Melakukan</w:t>
            </w:r>
            <w:proofErr w:type="spellEnd"/>
            <w:r>
              <w:t xml:space="preserve"> </w:t>
            </w:r>
            <w:proofErr w:type="spellStart"/>
            <w:r>
              <w:t>pengawasan</w:t>
            </w:r>
            <w:proofErr w:type="spellEnd"/>
            <w:r>
              <w:t xml:space="preserve"> </w:t>
            </w:r>
            <w:proofErr w:type="spellStart"/>
            <w:r>
              <w:t>terhadap</w:t>
            </w:r>
            <w:proofErr w:type="spellEnd"/>
            <w:r>
              <w:t xml:space="preserve"> </w:t>
            </w:r>
            <w:proofErr w:type="spellStart"/>
            <w:r>
              <w:t>laporan</w:t>
            </w:r>
            <w:proofErr w:type="spellEnd"/>
            <w:r>
              <w:t xml:space="preserve"> </w:t>
            </w:r>
            <w:proofErr w:type="spellStart"/>
            <w:r>
              <w:t>absensi</w:t>
            </w:r>
            <w:proofErr w:type="spellEnd"/>
            <w:r>
              <w:t xml:space="preserve"> per </w:t>
            </w:r>
            <w:proofErr w:type="spellStart"/>
            <w:r>
              <w:t>satu</w:t>
            </w:r>
            <w:proofErr w:type="spellEnd"/>
            <w:r>
              <w:t xml:space="preserve"> semester </w:t>
            </w:r>
            <w:proofErr w:type="spellStart"/>
            <w:r>
              <w:t>untuk</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r>
              <w:t xml:space="preserve"> di </w:t>
            </w:r>
            <w:proofErr w:type="spellStart"/>
            <w:r>
              <w:t>sekolah</w:t>
            </w:r>
            <w:proofErr w:type="spellEnd"/>
            <w:r>
              <w:t>.</w:t>
            </w:r>
          </w:p>
        </w:tc>
      </w:tr>
    </w:tbl>
    <w:p w14:paraId="5A50152D" w14:textId="05C00F7F" w:rsidR="00746D78" w:rsidRDefault="00746D78" w:rsidP="00C93BF7">
      <w:pPr>
        <w:pStyle w:val="Heading2"/>
        <w:numPr>
          <w:ilvl w:val="1"/>
          <w:numId w:val="4"/>
        </w:numPr>
        <w:ind w:left="709" w:hanging="709"/>
        <w:rPr>
          <w:lang w:val="en-US"/>
        </w:rPr>
      </w:pPr>
      <w:bookmarkStart w:id="351" w:name="_Toc80034237"/>
      <w:bookmarkStart w:id="352" w:name="_Toc83115740"/>
      <w:proofErr w:type="spellStart"/>
      <w:r>
        <w:rPr>
          <w:lang w:val="en-US"/>
        </w:rPr>
        <w:t>Analisis</w:t>
      </w:r>
      <w:proofErr w:type="spellEnd"/>
      <w:r>
        <w:rPr>
          <w:lang w:val="en-US"/>
        </w:rPr>
        <w:t xml:space="preserve"> </w:t>
      </w:r>
      <w:proofErr w:type="spellStart"/>
      <w:r>
        <w:rPr>
          <w:lang w:val="en-US"/>
        </w:rPr>
        <w:t>Pengembangan</w:t>
      </w:r>
      <w:bookmarkEnd w:id="351"/>
      <w:bookmarkEnd w:id="352"/>
      <w:proofErr w:type="spellEnd"/>
    </w:p>
    <w:p w14:paraId="341F2925" w14:textId="40A1E151" w:rsidR="001A5C47" w:rsidRPr="001A5C47" w:rsidRDefault="001A5C47" w:rsidP="00316088">
      <w:pPr>
        <w:ind w:firstLine="709"/>
      </w:pPr>
      <w:proofErr w:type="spellStart"/>
      <w:r>
        <w:t>Perancangan</w:t>
      </w:r>
      <w:proofErr w:type="spellEnd"/>
      <w:r>
        <w:t xml:space="preserve"> </w:t>
      </w:r>
      <w:proofErr w:type="spellStart"/>
      <w:r>
        <w:t>sistem</w:t>
      </w:r>
      <w:proofErr w:type="spellEnd"/>
      <w:r>
        <w:t xml:space="preserve"> yang </w:t>
      </w:r>
      <w:proofErr w:type="spellStart"/>
      <w:r>
        <w:t>diusulkan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akan</w:t>
      </w:r>
      <w:proofErr w:type="spellEnd"/>
      <w:r>
        <w:t xml:space="preserve"> </w:t>
      </w:r>
      <w:proofErr w:type="spellStart"/>
      <w:r>
        <w:t>dijelaskan</w:t>
      </w:r>
      <w:proofErr w:type="spellEnd"/>
      <w:r>
        <w:t xml:space="preserve"> pada sub </w:t>
      </w:r>
      <w:proofErr w:type="spellStart"/>
      <w:r>
        <w:t>bab</w:t>
      </w:r>
      <w:proofErr w:type="spellEnd"/>
      <w:r>
        <w:t xml:space="preserve"> 3.3.1. </w:t>
      </w:r>
      <w:proofErr w:type="spellStart"/>
      <w:r>
        <w:t>sampai</w:t>
      </w:r>
      <w:proofErr w:type="spellEnd"/>
      <w:r>
        <w:t xml:space="preserve"> 3.3.3.</w:t>
      </w:r>
    </w:p>
    <w:p w14:paraId="6E3125A3" w14:textId="1D4DA48A" w:rsidR="00C2066A" w:rsidRDefault="00C2066A" w:rsidP="00C93BF7">
      <w:pPr>
        <w:pStyle w:val="Heading3"/>
        <w:numPr>
          <w:ilvl w:val="2"/>
          <w:numId w:val="8"/>
        </w:numPr>
        <w:ind w:left="709"/>
        <w:rPr>
          <w:lang w:val="en-US"/>
        </w:rPr>
      </w:pPr>
      <w:bookmarkStart w:id="353" w:name="_Toc80034238"/>
      <w:bookmarkStart w:id="354" w:name="_Toc83115741"/>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353"/>
      <w:bookmarkEnd w:id="354"/>
      <w:proofErr w:type="spellEnd"/>
    </w:p>
    <w:p w14:paraId="46ADF9E1" w14:textId="6A9D4D7E" w:rsidR="001A5C47" w:rsidRPr="001A5C47" w:rsidRDefault="001A5C47" w:rsidP="00316088">
      <w:pPr>
        <w:ind w:firstLine="709"/>
      </w:pPr>
      <w:proofErr w:type="spellStart"/>
      <w:r>
        <w:t>S</w:t>
      </w:r>
      <w:r w:rsidR="00316088">
        <w:t>istem</w:t>
      </w:r>
      <w:proofErr w:type="spellEnd"/>
      <w:r w:rsidR="00316088">
        <w:t xml:space="preserve"> yang </w:t>
      </w:r>
      <w:proofErr w:type="spellStart"/>
      <w:r w:rsidR="00316088">
        <w:t>akan</w:t>
      </w:r>
      <w:proofErr w:type="spellEnd"/>
      <w:r w:rsidR="00316088">
        <w:t xml:space="preserve"> </w:t>
      </w:r>
      <w:proofErr w:type="spellStart"/>
      <w:r w:rsidR="00316088">
        <w:t>diusulkan</w:t>
      </w:r>
      <w:proofErr w:type="spellEnd"/>
      <w:r w:rsidR="00316088">
        <w:t xml:space="preserve"> </w:t>
      </w:r>
      <w:proofErr w:type="spellStart"/>
      <w:r w:rsidR="00316088">
        <w:t>dalam</w:t>
      </w:r>
      <w:proofErr w:type="spellEnd"/>
      <w:r w:rsidR="00316088">
        <w:t xml:space="preserve"> </w:t>
      </w:r>
      <w:proofErr w:type="spellStart"/>
      <w:r w:rsidR="00316088">
        <w:t>mengatasi</w:t>
      </w:r>
      <w:proofErr w:type="spellEnd"/>
      <w:r w:rsidR="00316088">
        <w:t xml:space="preserve"> </w:t>
      </w:r>
      <w:proofErr w:type="spellStart"/>
      <w:r w:rsidR="00316088">
        <w:t>masalah</w:t>
      </w:r>
      <w:proofErr w:type="spellEnd"/>
      <w:r w:rsidR="00316088">
        <w:t xml:space="preserve"> </w:t>
      </w:r>
      <w:proofErr w:type="spellStart"/>
      <w:r w:rsidR="00316088">
        <w:t>mengenai</w:t>
      </w:r>
      <w:proofErr w:type="spellEnd"/>
      <w:r w:rsidR="00316088">
        <w:t xml:space="preserve"> </w:t>
      </w:r>
      <w:proofErr w:type="spellStart"/>
      <w:r w:rsidR="00316088">
        <w:t>absensi</w:t>
      </w:r>
      <w:proofErr w:type="spellEnd"/>
      <w:r w:rsidR="00316088">
        <w:t xml:space="preserve"> </w:t>
      </w:r>
      <w:proofErr w:type="spellStart"/>
      <w:r w:rsidR="00316088">
        <w:t>siswa</w:t>
      </w:r>
      <w:proofErr w:type="spellEnd"/>
      <w:r w:rsidR="00316088">
        <w:t xml:space="preserve"> </w:t>
      </w:r>
      <w:proofErr w:type="spellStart"/>
      <w:r w:rsidR="00316088">
        <w:t>ini</w:t>
      </w:r>
      <w:proofErr w:type="spellEnd"/>
      <w:r w:rsidR="00316088">
        <w:t xml:space="preserve"> </w:t>
      </w:r>
      <w:proofErr w:type="spellStart"/>
      <w:r w:rsidR="00316088">
        <w:t>yaitu</w:t>
      </w:r>
      <w:proofErr w:type="spellEnd"/>
      <w:r w:rsidR="00316088">
        <w:t xml:space="preserve"> </w:t>
      </w:r>
      <w:proofErr w:type="spellStart"/>
      <w:r w:rsidR="00316088">
        <w:t>dengan</w:t>
      </w:r>
      <w:proofErr w:type="spellEnd"/>
      <w:r w:rsidR="00316088">
        <w:t xml:space="preserve"> </w:t>
      </w:r>
      <w:proofErr w:type="spellStart"/>
      <w:r w:rsidR="00316088">
        <w:t>menggunakan</w:t>
      </w:r>
      <w:proofErr w:type="spellEnd"/>
      <w:r w:rsidR="00316088">
        <w:t xml:space="preserve"> </w:t>
      </w:r>
      <w:proofErr w:type="spellStart"/>
      <w:r w:rsidR="00316088">
        <w:t>teknologi</w:t>
      </w:r>
      <w:proofErr w:type="spellEnd"/>
      <w:r w:rsidR="00316088">
        <w:t xml:space="preserve"> </w:t>
      </w:r>
      <w:r w:rsidR="00394362">
        <w:t>RFID</w:t>
      </w:r>
      <w:r w:rsidR="00316088">
        <w:t xml:space="preserve"> </w:t>
      </w:r>
      <w:proofErr w:type="spellStart"/>
      <w:r w:rsidR="00316088">
        <w:t>dimana</w:t>
      </w:r>
      <w:proofErr w:type="spellEnd"/>
      <w:r w:rsidR="00316088">
        <w:t xml:space="preserve"> </w:t>
      </w:r>
      <w:proofErr w:type="spellStart"/>
      <w:r w:rsidR="00316088">
        <w:t>setiap</w:t>
      </w:r>
      <w:proofErr w:type="spellEnd"/>
      <w:r w:rsidR="00316088">
        <w:t xml:space="preserve"> </w:t>
      </w:r>
      <w:proofErr w:type="spellStart"/>
      <w:r w:rsidR="00316088">
        <w:t>siswa</w:t>
      </w:r>
      <w:proofErr w:type="spellEnd"/>
      <w:r w:rsidR="00316088">
        <w:t xml:space="preserve"> </w:t>
      </w:r>
      <w:proofErr w:type="spellStart"/>
      <w:r w:rsidR="00316088">
        <w:t>dapat</w:t>
      </w:r>
      <w:proofErr w:type="spellEnd"/>
      <w:r w:rsidR="00316088">
        <w:t xml:space="preserve"> </w:t>
      </w:r>
      <w:proofErr w:type="spellStart"/>
      <w:r w:rsidR="00316088">
        <w:t>melakukan</w:t>
      </w:r>
      <w:proofErr w:type="spellEnd"/>
      <w:r w:rsidR="00316088">
        <w:t xml:space="preserve"> </w:t>
      </w:r>
      <w:proofErr w:type="spellStart"/>
      <w:r w:rsidR="00316088">
        <w:t>absen</w:t>
      </w:r>
      <w:proofErr w:type="spellEnd"/>
      <w:r w:rsidR="00316088">
        <w:t xml:space="preserve"> </w:t>
      </w:r>
      <w:proofErr w:type="spellStart"/>
      <w:r w:rsidR="00316088">
        <w:t>setiap</w:t>
      </w:r>
      <w:proofErr w:type="spellEnd"/>
      <w:r w:rsidR="00316088">
        <w:t xml:space="preserve"> </w:t>
      </w:r>
      <w:proofErr w:type="spellStart"/>
      <w:r w:rsidR="00316088">
        <w:t>harinya</w:t>
      </w:r>
      <w:proofErr w:type="spellEnd"/>
      <w:r w:rsidR="00316088">
        <w:t xml:space="preserve"> </w:t>
      </w:r>
      <w:proofErr w:type="spellStart"/>
      <w:r w:rsidR="00316088">
        <w:t>dengan</w:t>
      </w:r>
      <w:proofErr w:type="spellEnd"/>
      <w:r w:rsidR="00316088">
        <w:t xml:space="preserve"> </w:t>
      </w:r>
      <w:proofErr w:type="spellStart"/>
      <w:r w:rsidR="00316088">
        <w:t>hanya</w:t>
      </w:r>
      <w:proofErr w:type="spellEnd"/>
      <w:r w:rsidR="00316088">
        <w:t xml:space="preserve"> </w:t>
      </w:r>
      <w:proofErr w:type="spellStart"/>
      <w:r w:rsidR="00316088">
        <w:t>melakukan</w:t>
      </w:r>
      <w:proofErr w:type="spellEnd"/>
      <w:r w:rsidR="00316088">
        <w:t xml:space="preserve"> </w:t>
      </w:r>
      <w:proofErr w:type="spellStart"/>
      <w:r w:rsidR="00441F8F">
        <w:t>identifikasi</w:t>
      </w:r>
      <w:proofErr w:type="spellEnd"/>
      <w:r w:rsidR="00316088">
        <w:t xml:space="preserve"> </w:t>
      </w:r>
      <w:proofErr w:type="spellStart"/>
      <w:r w:rsidR="00316088">
        <w:t>kartu</w:t>
      </w:r>
      <w:proofErr w:type="spellEnd"/>
      <w:r w:rsidR="00441F8F">
        <w:t xml:space="preserve"> </w:t>
      </w:r>
      <w:proofErr w:type="spellStart"/>
      <w:r w:rsidR="00441F8F">
        <w:t>siswa</w:t>
      </w:r>
      <w:proofErr w:type="spellEnd"/>
      <w:r w:rsidR="00316088">
        <w:t>.</w:t>
      </w:r>
      <w:r w:rsidR="00394362">
        <w:t xml:space="preserve"> </w:t>
      </w:r>
      <w:proofErr w:type="spellStart"/>
      <w:r w:rsidR="00394362">
        <w:t>Dengan</w:t>
      </w:r>
      <w:proofErr w:type="spellEnd"/>
      <w:r w:rsidR="00394362">
        <w:t xml:space="preserve"> </w:t>
      </w:r>
      <w:proofErr w:type="spellStart"/>
      <w:r w:rsidR="00394362">
        <w:t>adanya</w:t>
      </w:r>
      <w:proofErr w:type="spellEnd"/>
      <w:r w:rsidR="00394362">
        <w:t xml:space="preserve"> </w:t>
      </w:r>
      <w:proofErr w:type="spellStart"/>
      <w:r w:rsidR="00441F8F">
        <w:t>identifikasi</w:t>
      </w:r>
      <w:proofErr w:type="spellEnd"/>
      <w:r w:rsidR="00441F8F">
        <w:t xml:space="preserve"> </w:t>
      </w:r>
      <w:proofErr w:type="spellStart"/>
      <w:r w:rsidR="00441F8F">
        <w:t>kartu</w:t>
      </w:r>
      <w:proofErr w:type="spellEnd"/>
      <w:r w:rsidR="00441F8F">
        <w:t xml:space="preserve"> </w:t>
      </w:r>
      <w:proofErr w:type="spellStart"/>
      <w:r w:rsidR="00441F8F">
        <w:t>tersebut</w:t>
      </w:r>
      <w:proofErr w:type="spellEnd"/>
      <w:r w:rsidR="00394362">
        <w:t xml:space="preserve">, </w:t>
      </w:r>
      <w:proofErr w:type="spellStart"/>
      <w:r w:rsidR="00394362">
        <w:t>maka</w:t>
      </w:r>
      <w:proofErr w:type="spellEnd"/>
      <w:r w:rsidR="00394362">
        <w:t xml:space="preserve"> </w:t>
      </w:r>
      <w:proofErr w:type="spellStart"/>
      <w:r w:rsidR="000D3BCE">
        <w:t>secara</w:t>
      </w:r>
      <w:proofErr w:type="spellEnd"/>
      <w:r w:rsidR="000D3BCE">
        <w:t xml:space="preserve"> </w:t>
      </w:r>
      <w:proofErr w:type="spellStart"/>
      <w:r w:rsidR="000D3BCE">
        <w:t>otomatis</w:t>
      </w:r>
      <w:proofErr w:type="spellEnd"/>
      <w:r w:rsidR="000D3BCE">
        <w:t xml:space="preserve"> data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akan</w:t>
      </w:r>
      <w:proofErr w:type="spellEnd"/>
      <w:r w:rsidR="000D3BCE">
        <w:t xml:space="preserve"> </w:t>
      </w:r>
      <w:proofErr w:type="spellStart"/>
      <w:r w:rsidR="000D3BCE">
        <w:t>terekam</w:t>
      </w:r>
      <w:proofErr w:type="spellEnd"/>
      <w:r w:rsidR="000D3BCE">
        <w:t xml:space="preserve"> </w:t>
      </w:r>
      <w:proofErr w:type="spellStart"/>
      <w:r w:rsidR="000D3BCE">
        <w:t>dalam</w:t>
      </w:r>
      <w:proofErr w:type="spellEnd"/>
      <w:r w:rsidR="000D3BCE">
        <w:t xml:space="preserve"> </w:t>
      </w:r>
      <w:r w:rsidR="000D3BCE" w:rsidRPr="00441F8F">
        <w:rPr>
          <w:i/>
          <w:iCs/>
        </w:rPr>
        <w:t>database</w:t>
      </w:r>
      <w:r w:rsidR="000D3BCE">
        <w:t xml:space="preserve"> </w:t>
      </w:r>
      <w:r w:rsidR="00441F8F">
        <w:t>dan</w:t>
      </w:r>
      <w:r w:rsidR="000D3BCE">
        <w:t xml:space="preserve"> </w:t>
      </w:r>
      <w:proofErr w:type="spellStart"/>
      <w:r w:rsidR="000D3BCE">
        <w:t>akan</w:t>
      </w:r>
      <w:proofErr w:type="spellEnd"/>
      <w:r w:rsidR="000D3BCE">
        <w:t xml:space="preserve"> </w:t>
      </w:r>
      <w:proofErr w:type="spellStart"/>
      <w:r w:rsidR="000D3BCE">
        <w:t>ditampilkan</w:t>
      </w:r>
      <w:proofErr w:type="spellEnd"/>
      <w:r w:rsidR="000D3BCE">
        <w:t xml:space="preserve"> </w:t>
      </w:r>
      <w:proofErr w:type="spellStart"/>
      <w:r w:rsidR="00441F8F">
        <w:t>didalam</w:t>
      </w:r>
      <w:proofErr w:type="spellEnd"/>
      <w:r w:rsidR="00441F8F">
        <w:t xml:space="preserve"> </w:t>
      </w:r>
      <w:proofErr w:type="spellStart"/>
      <w:r w:rsidR="00441F8F">
        <w:t>sistem</w:t>
      </w:r>
      <w:proofErr w:type="spellEnd"/>
      <w:r w:rsidR="00441F8F">
        <w:t xml:space="preserve"> yang </w:t>
      </w:r>
      <w:proofErr w:type="spellStart"/>
      <w:r w:rsidR="00441F8F">
        <w:t>akan</w:t>
      </w:r>
      <w:proofErr w:type="spellEnd"/>
      <w:r w:rsidR="00441F8F">
        <w:t xml:space="preserve"> </w:t>
      </w:r>
      <w:proofErr w:type="spellStart"/>
      <w:r w:rsidR="00441F8F">
        <w:t>dibangun</w:t>
      </w:r>
      <w:proofErr w:type="spellEnd"/>
      <w:r w:rsidR="000D3BCE">
        <w:t xml:space="preserve">. </w:t>
      </w:r>
      <w:proofErr w:type="spellStart"/>
      <w:r w:rsidR="000D3BCE">
        <w:t>Sistem</w:t>
      </w:r>
      <w:proofErr w:type="spellEnd"/>
      <w:r w:rsidR="000D3BCE">
        <w:t xml:space="preserve"> </w:t>
      </w:r>
      <w:proofErr w:type="spellStart"/>
      <w:r w:rsidR="000D3BCE">
        <w:t>ini</w:t>
      </w:r>
      <w:proofErr w:type="spellEnd"/>
      <w:r w:rsidR="000D3BCE">
        <w:t xml:space="preserve"> </w:t>
      </w:r>
      <w:proofErr w:type="spellStart"/>
      <w:r w:rsidR="000D3BCE">
        <w:t>sendiri</w:t>
      </w:r>
      <w:proofErr w:type="spellEnd"/>
      <w:r w:rsidR="000D3BCE">
        <w:t xml:space="preserve"> </w:t>
      </w:r>
      <w:proofErr w:type="spellStart"/>
      <w:r w:rsidR="000D3BCE">
        <w:t>akan</w:t>
      </w:r>
      <w:proofErr w:type="spellEnd"/>
      <w:r w:rsidR="000D3BCE">
        <w:t xml:space="preserve"> </w:t>
      </w:r>
      <w:proofErr w:type="spellStart"/>
      <w:r w:rsidR="000D3BCE">
        <w:t>menampilkan</w:t>
      </w:r>
      <w:proofErr w:type="spellEnd"/>
      <w:r w:rsidR="000D3BCE">
        <w:t xml:space="preserve"> </w:t>
      </w:r>
      <w:proofErr w:type="spellStart"/>
      <w:r w:rsidR="000D3BCE">
        <w:t>laporan</w:t>
      </w:r>
      <w:proofErr w:type="spellEnd"/>
      <w:r w:rsidR="000D3BCE">
        <w:t xml:space="preserve">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dari</w:t>
      </w:r>
      <w:proofErr w:type="spellEnd"/>
      <w:r w:rsidR="000D3BCE">
        <w:t xml:space="preserve"> </w:t>
      </w:r>
      <w:proofErr w:type="spellStart"/>
      <w:r w:rsidR="000D3BCE">
        <w:t>mulai</w:t>
      </w:r>
      <w:proofErr w:type="spellEnd"/>
      <w:r w:rsidR="00441F8F">
        <w:t xml:space="preserve"> </w:t>
      </w:r>
      <w:proofErr w:type="spellStart"/>
      <w:r w:rsidR="00441F8F">
        <w:t>siswa</w:t>
      </w:r>
      <w:proofErr w:type="spellEnd"/>
      <w:r w:rsidR="00441F8F">
        <w:t xml:space="preserve"> </w:t>
      </w:r>
      <w:proofErr w:type="spellStart"/>
      <w:r w:rsidR="00441F8F">
        <w:t>melakukan</w:t>
      </w:r>
      <w:proofErr w:type="spellEnd"/>
      <w:r w:rsidR="00441F8F">
        <w:t xml:space="preserve"> </w:t>
      </w:r>
      <w:proofErr w:type="spellStart"/>
      <w:r w:rsidR="00441F8F">
        <w:t>kehadiran</w:t>
      </w:r>
      <w:proofErr w:type="spellEnd"/>
      <w:r w:rsidR="00441F8F">
        <w:t xml:space="preserve"> </w:t>
      </w:r>
      <w:proofErr w:type="spellStart"/>
      <w:r w:rsidR="00441F8F">
        <w:t>berdasarkan</w:t>
      </w:r>
      <w:proofErr w:type="spellEnd"/>
      <w:r w:rsidR="00441F8F">
        <w:t xml:space="preserve"> data jam, </w:t>
      </w:r>
      <w:proofErr w:type="spellStart"/>
      <w:r w:rsidR="00441F8F">
        <w:t>tanggal</w:t>
      </w:r>
      <w:proofErr w:type="spellEnd"/>
      <w:r w:rsidR="00441F8F">
        <w:t xml:space="preserve"> </w:t>
      </w:r>
      <w:proofErr w:type="spellStart"/>
      <w:r w:rsidR="00441F8F">
        <w:t>maupun</w:t>
      </w:r>
      <w:proofErr w:type="spellEnd"/>
      <w:r w:rsidR="00441F8F">
        <w:t xml:space="preserve"> id </w:t>
      </w:r>
      <w:proofErr w:type="spellStart"/>
      <w:r w:rsidR="00441F8F">
        <w:t>siswa</w:t>
      </w:r>
      <w:proofErr w:type="spellEnd"/>
      <w:r w:rsidR="00441F8F">
        <w:t xml:space="preserve"> </w:t>
      </w:r>
      <w:proofErr w:type="spellStart"/>
      <w:r w:rsidR="00441F8F">
        <w:t>itu</w:t>
      </w:r>
      <w:proofErr w:type="spellEnd"/>
      <w:r w:rsidR="00441F8F">
        <w:t xml:space="preserve"> </w:t>
      </w:r>
      <w:proofErr w:type="spellStart"/>
      <w:r w:rsidR="00441F8F">
        <w:t>sendiri</w:t>
      </w:r>
      <w:proofErr w:type="spellEnd"/>
      <w:r w:rsidR="00441F8F">
        <w:t xml:space="preserve">. </w:t>
      </w:r>
      <w:proofErr w:type="spellStart"/>
      <w:r w:rsidR="00441F8F">
        <w:t>Sistem</w:t>
      </w:r>
      <w:proofErr w:type="spellEnd"/>
      <w:r w:rsidR="00441F8F">
        <w:t xml:space="preserve"> juga </w:t>
      </w:r>
      <w:proofErr w:type="spellStart"/>
      <w:r w:rsidR="00441F8F">
        <w:t>akan</w:t>
      </w:r>
      <w:proofErr w:type="spellEnd"/>
      <w:r w:rsidR="00441F8F">
        <w:t xml:space="preserve"> </w:t>
      </w:r>
      <w:proofErr w:type="spellStart"/>
      <w:r w:rsidR="00441F8F">
        <w:t>memberikan</w:t>
      </w:r>
      <w:proofErr w:type="spellEnd"/>
      <w:r w:rsidR="00441F8F">
        <w:t xml:space="preserve"> </w:t>
      </w:r>
      <w:proofErr w:type="spellStart"/>
      <w:r w:rsidR="00441F8F">
        <w:t>notifikasi</w:t>
      </w:r>
      <w:proofErr w:type="spellEnd"/>
      <w:r w:rsidR="00441F8F">
        <w:t xml:space="preserve"> </w:t>
      </w:r>
      <w:proofErr w:type="spellStart"/>
      <w:r w:rsidR="00441F8F">
        <w:t>mengenai</w:t>
      </w:r>
      <w:proofErr w:type="spellEnd"/>
      <w:r w:rsidR="00441F8F">
        <w:t xml:space="preserve"> </w:t>
      </w:r>
      <w:proofErr w:type="spellStart"/>
      <w:r w:rsidR="00441F8F">
        <w:t>siswa</w:t>
      </w:r>
      <w:proofErr w:type="spellEnd"/>
      <w:r w:rsidR="00441F8F">
        <w:t xml:space="preserve"> yang </w:t>
      </w:r>
      <w:proofErr w:type="spellStart"/>
      <w:r w:rsidR="00441F8F">
        <w:t>bermasalah</w:t>
      </w:r>
      <w:proofErr w:type="spellEnd"/>
      <w:r w:rsidR="00441F8F">
        <w:t xml:space="preserve"> </w:t>
      </w:r>
      <w:proofErr w:type="spellStart"/>
      <w:r w:rsidR="00441F8F">
        <w:t>dalam</w:t>
      </w:r>
      <w:proofErr w:type="spellEnd"/>
      <w:r w:rsidR="00441F8F">
        <w:t xml:space="preserve"> </w:t>
      </w:r>
      <w:proofErr w:type="spellStart"/>
      <w:r w:rsidR="00441F8F">
        <w:t>hal</w:t>
      </w:r>
      <w:proofErr w:type="spellEnd"/>
      <w:r w:rsidR="00441F8F">
        <w:t xml:space="preserve"> </w:t>
      </w:r>
      <w:proofErr w:type="spellStart"/>
      <w:r w:rsidR="00441F8F">
        <w:t>absensi</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peraturan</w:t>
      </w:r>
      <w:proofErr w:type="spellEnd"/>
      <w:r w:rsidR="00441F8F">
        <w:t xml:space="preserve"> yang </w:t>
      </w:r>
      <w:proofErr w:type="spellStart"/>
      <w:r w:rsidR="00441F8F">
        <w:t>berlaku</w:t>
      </w:r>
      <w:proofErr w:type="spellEnd"/>
      <w:r w:rsidR="00441F8F">
        <w:t xml:space="preserve"> </w:t>
      </w:r>
      <w:proofErr w:type="spellStart"/>
      <w:r w:rsidR="00441F8F">
        <w:t>disekolah</w:t>
      </w:r>
      <w:proofErr w:type="spellEnd"/>
      <w:r w:rsidR="00441F8F">
        <w:t xml:space="preserve"> dan juga </w:t>
      </w:r>
      <w:proofErr w:type="spellStart"/>
      <w:r w:rsidR="00441F8F">
        <w:t>dapat</w:t>
      </w:r>
      <w:proofErr w:type="spellEnd"/>
      <w:r w:rsidR="00441F8F">
        <w:t xml:space="preserve"> </w:t>
      </w:r>
      <w:proofErr w:type="spellStart"/>
      <w:r w:rsidR="00441F8F">
        <w:t>menampilkan</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w:t>
      </w:r>
      <w:del w:id="355" w:author="Rafi Aziizi" w:date="2021-11-12T13:55:00Z">
        <w:r w:rsidR="00441F8F" w:rsidDel="001B1ED9">
          <w:delText>harian, bulanan, maupun</w:delText>
        </w:r>
      </w:del>
      <w:proofErr w:type="spellStart"/>
      <w:ins w:id="356" w:author="Rafi Aziizi" w:date="2021-11-12T13:55:00Z">
        <w:r w:rsidR="001B1ED9">
          <w:t>dalam</w:t>
        </w:r>
        <w:proofErr w:type="spellEnd"/>
        <w:r w:rsidR="001B1ED9">
          <w:t xml:space="preserve"> </w:t>
        </w:r>
        <w:proofErr w:type="spellStart"/>
        <w:r w:rsidR="001B1ED9">
          <w:t>kurun</w:t>
        </w:r>
        <w:proofErr w:type="spellEnd"/>
        <w:r w:rsidR="001B1ED9">
          <w:t xml:space="preserve"> </w:t>
        </w:r>
        <w:proofErr w:type="spellStart"/>
        <w:r w:rsidR="001B1ED9">
          <w:t>waktu</w:t>
        </w:r>
        <w:proofErr w:type="spellEnd"/>
        <w:r w:rsidR="001B1ED9">
          <w:t xml:space="preserve"> 1</w:t>
        </w:r>
      </w:ins>
      <w:del w:id="357" w:author="Rafi Aziizi" w:date="2021-11-12T13:55:00Z">
        <w:r w:rsidR="00441F8F" w:rsidDel="001B1ED9">
          <w:delText xml:space="preserve"> akhir</w:delText>
        </w:r>
      </w:del>
      <w:r w:rsidR="00441F8F">
        <w:t xml:space="preserve"> semester </w:t>
      </w:r>
      <w:proofErr w:type="spellStart"/>
      <w:r w:rsidR="00441F8F">
        <w:t>secara</w:t>
      </w:r>
      <w:proofErr w:type="spellEnd"/>
      <w:r w:rsidR="00441F8F">
        <w:t xml:space="preserve"> </w:t>
      </w:r>
      <w:proofErr w:type="spellStart"/>
      <w:r w:rsidR="00441F8F">
        <w:t>otomatis</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kebutuhan</w:t>
      </w:r>
      <w:proofErr w:type="spellEnd"/>
      <w:r w:rsidR="00441F8F">
        <w:t xml:space="preserve"> </w:t>
      </w:r>
      <w:proofErr w:type="spellStart"/>
      <w:r w:rsidR="00441F8F">
        <w:t>pihak</w:t>
      </w:r>
      <w:proofErr w:type="spellEnd"/>
      <w:r w:rsidR="00441F8F">
        <w:t xml:space="preserve"> </w:t>
      </w:r>
      <w:proofErr w:type="spellStart"/>
      <w:r w:rsidR="00441F8F">
        <w:t>sekolah</w:t>
      </w:r>
      <w:proofErr w:type="spellEnd"/>
      <w:r w:rsidR="006B7890">
        <w:t xml:space="preserve">, </w:t>
      </w:r>
      <w:proofErr w:type="spellStart"/>
      <w:r w:rsidR="006B7890">
        <w:t>serta</w:t>
      </w:r>
      <w:proofErr w:type="spellEnd"/>
      <w:r w:rsidR="00441F8F">
        <w:t xml:space="preserve"> </w:t>
      </w:r>
      <w:proofErr w:type="spellStart"/>
      <w:r w:rsidR="00441F8F">
        <w:t>dapat</w:t>
      </w:r>
      <w:proofErr w:type="spellEnd"/>
      <w:r w:rsidR="00441F8F">
        <w:t xml:space="preserve"> </w:t>
      </w:r>
      <w:proofErr w:type="spellStart"/>
      <w:r w:rsidR="00441F8F">
        <w:t>mencetak</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yang </w:t>
      </w:r>
      <w:proofErr w:type="spellStart"/>
      <w:r w:rsidR="00441F8F">
        <w:t>akan</w:t>
      </w:r>
      <w:proofErr w:type="spellEnd"/>
      <w:r w:rsidR="00441F8F">
        <w:t xml:space="preserve"> </w:t>
      </w:r>
      <w:proofErr w:type="spellStart"/>
      <w:r w:rsidR="00441F8F">
        <w:t>diberikan</w:t>
      </w:r>
      <w:proofErr w:type="spellEnd"/>
      <w:r w:rsidR="00441F8F">
        <w:t xml:space="preserve"> </w:t>
      </w:r>
      <w:proofErr w:type="spellStart"/>
      <w:r w:rsidR="00441F8F">
        <w:t>kepada</w:t>
      </w:r>
      <w:proofErr w:type="spellEnd"/>
      <w:r w:rsidR="00441F8F">
        <w:t xml:space="preserve"> </w:t>
      </w:r>
      <w:proofErr w:type="spellStart"/>
      <w:r w:rsidR="00441F8F">
        <w:t>walikelas</w:t>
      </w:r>
      <w:proofErr w:type="spellEnd"/>
      <w:r w:rsidR="00441F8F">
        <w:t xml:space="preserve"> </w:t>
      </w:r>
      <w:proofErr w:type="spellStart"/>
      <w:r w:rsidR="00441F8F">
        <w:t>berupa</w:t>
      </w:r>
      <w:proofErr w:type="spellEnd"/>
      <w:r w:rsidR="00441F8F">
        <w:t xml:space="preserve"> </w:t>
      </w:r>
      <w:proofErr w:type="spellStart"/>
      <w:r w:rsidR="00441F8F">
        <w:t>dokumen</w:t>
      </w:r>
      <w:proofErr w:type="spellEnd"/>
      <w:r w:rsidR="006B7890">
        <w:t xml:space="preserve"> </w:t>
      </w:r>
      <w:proofErr w:type="spellStart"/>
      <w:r w:rsidR="006B7890">
        <w:t>rekapitulasi</w:t>
      </w:r>
      <w:proofErr w:type="spellEnd"/>
      <w:r w:rsidR="006B7890">
        <w:t xml:space="preserve"> </w:t>
      </w:r>
      <w:proofErr w:type="spellStart"/>
      <w:r w:rsidR="006B7890">
        <w:t>absensi</w:t>
      </w:r>
      <w:proofErr w:type="spellEnd"/>
      <w:r w:rsidR="006B7890">
        <w:t xml:space="preserve"> </w:t>
      </w:r>
      <w:proofErr w:type="spellStart"/>
      <w:r w:rsidR="006B7890">
        <w:t>siswa</w:t>
      </w:r>
      <w:proofErr w:type="spellEnd"/>
      <w:r w:rsidR="006B7890">
        <w:t xml:space="preserve"> </w:t>
      </w:r>
      <w:proofErr w:type="spellStart"/>
      <w:r w:rsidR="00441F8F">
        <w:t>untuk</w:t>
      </w:r>
      <w:proofErr w:type="spellEnd"/>
      <w:r w:rsidR="00441F8F">
        <w:t xml:space="preserve"> </w:t>
      </w:r>
      <w:proofErr w:type="spellStart"/>
      <w:r w:rsidR="00441F8F">
        <w:t>pertimbangan</w:t>
      </w:r>
      <w:proofErr w:type="spellEnd"/>
      <w:r w:rsidR="00441F8F">
        <w:t xml:space="preserve"> </w:t>
      </w:r>
      <w:proofErr w:type="spellStart"/>
      <w:r w:rsidR="00441F8F">
        <w:t>mengenai</w:t>
      </w:r>
      <w:proofErr w:type="spellEnd"/>
      <w:r w:rsidR="00441F8F">
        <w:t xml:space="preserve"> </w:t>
      </w:r>
      <w:proofErr w:type="spellStart"/>
      <w:r w:rsidR="00441F8F">
        <w:t>kenaikan</w:t>
      </w:r>
      <w:proofErr w:type="spellEnd"/>
      <w:r w:rsidR="00441F8F">
        <w:t xml:space="preserve"> </w:t>
      </w:r>
      <w:proofErr w:type="spellStart"/>
      <w:r w:rsidR="00441F8F">
        <w:t>kelas</w:t>
      </w:r>
      <w:proofErr w:type="spellEnd"/>
      <w:r w:rsidR="00441F8F">
        <w:t xml:space="preserve"> </w:t>
      </w:r>
      <w:proofErr w:type="spellStart"/>
      <w:r w:rsidR="00441F8F">
        <w:t>setiap</w:t>
      </w:r>
      <w:proofErr w:type="spellEnd"/>
      <w:r w:rsidR="00441F8F">
        <w:t xml:space="preserve"> </w:t>
      </w:r>
      <w:proofErr w:type="spellStart"/>
      <w:r w:rsidR="00441F8F">
        <w:t>siswa</w:t>
      </w:r>
      <w:proofErr w:type="spellEnd"/>
      <w:r w:rsidR="00441F8F">
        <w:t xml:space="preserve"> yang </w:t>
      </w:r>
      <w:proofErr w:type="spellStart"/>
      <w:r w:rsidR="00441F8F">
        <w:t>diwalikan</w:t>
      </w:r>
      <w:proofErr w:type="spellEnd"/>
      <w:r w:rsidR="00441F8F">
        <w:t>.</w:t>
      </w:r>
      <w:r w:rsidR="006B7890">
        <w:t xml:space="preserve"> </w:t>
      </w:r>
      <w:proofErr w:type="spellStart"/>
      <w:r w:rsidR="006B7890">
        <w:t>Disamping</w:t>
      </w:r>
      <w:proofErr w:type="spellEnd"/>
      <w:r w:rsidR="006B7890">
        <w:t xml:space="preserve"> </w:t>
      </w:r>
      <w:proofErr w:type="spellStart"/>
      <w:r w:rsidR="006B7890">
        <w:t>itu</w:t>
      </w:r>
      <w:proofErr w:type="spellEnd"/>
      <w:r w:rsidR="006B7890">
        <w:t xml:space="preserve"> juga </w:t>
      </w:r>
      <w:proofErr w:type="spellStart"/>
      <w:r w:rsidR="006B7890">
        <w:t>sistem</w:t>
      </w:r>
      <w:proofErr w:type="spellEnd"/>
      <w:r w:rsidR="006B7890">
        <w:t xml:space="preserve"> </w:t>
      </w:r>
      <w:proofErr w:type="spellStart"/>
      <w:r w:rsidR="006B7890">
        <w:t>dapat</w:t>
      </w:r>
      <w:proofErr w:type="spellEnd"/>
      <w:r w:rsidR="006B7890">
        <w:t xml:space="preserve"> </w:t>
      </w:r>
      <w:proofErr w:type="spellStart"/>
      <w:r w:rsidR="006B7890">
        <w:t>melakukan</w:t>
      </w:r>
      <w:proofErr w:type="spellEnd"/>
      <w:r w:rsidR="006B7890">
        <w:t xml:space="preserve"> </w:t>
      </w:r>
      <w:proofErr w:type="spellStart"/>
      <w:r w:rsidR="006B7890">
        <w:t>pengelolaan</w:t>
      </w:r>
      <w:proofErr w:type="spellEnd"/>
      <w:r w:rsidR="006B7890">
        <w:t xml:space="preserve"> </w:t>
      </w:r>
      <w:proofErr w:type="spellStart"/>
      <w:r w:rsidR="006B7890">
        <w:t>terhadap</w:t>
      </w:r>
      <w:proofErr w:type="spellEnd"/>
      <w:r w:rsidR="006B7890">
        <w:t xml:space="preserve"> data </w:t>
      </w:r>
      <w:proofErr w:type="spellStart"/>
      <w:r w:rsidR="006B7890">
        <w:t>siswa</w:t>
      </w:r>
      <w:proofErr w:type="spellEnd"/>
      <w:r w:rsidR="006B7890">
        <w:t>, guru</w:t>
      </w:r>
      <w:ins w:id="358" w:author="Rafi Aziizi" w:date="2021-11-12T13:55:00Z">
        <w:r w:rsidR="001B1ED9">
          <w:t xml:space="preserve">, </w:t>
        </w:r>
        <w:proofErr w:type="spellStart"/>
        <w:r w:rsidR="001B1ED9">
          <w:t>walikelas</w:t>
        </w:r>
        <w:proofErr w:type="spellEnd"/>
        <w:r w:rsidR="001B1ED9">
          <w:t>, semester</w:t>
        </w:r>
      </w:ins>
      <w:r w:rsidR="006B7890">
        <w:t xml:space="preserve"> </w:t>
      </w:r>
      <w:proofErr w:type="spellStart"/>
      <w:r w:rsidR="006B7890">
        <w:t>maupun</w:t>
      </w:r>
      <w:proofErr w:type="spellEnd"/>
      <w:r w:rsidR="006B7890">
        <w:t xml:space="preserve"> </w:t>
      </w:r>
      <w:proofErr w:type="spellStart"/>
      <w:r w:rsidR="006B7890">
        <w:t>kelas</w:t>
      </w:r>
      <w:proofErr w:type="spellEnd"/>
      <w:r w:rsidR="006B7890">
        <w:t>.</w:t>
      </w:r>
    </w:p>
    <w:p w14:paraId="13FECD14" w14:textId="3B07969A" w:rsidR="00C2066A" w:rsidDel="00BC0DF1" w:rsidRDefault="00C2066A" w:rsidP="00C93BF7">
      <w:pPr>
        <w:pStyle w:val="Heading3"/>
        <w:numPr>
          <w:ilvl w:val="2"/>
          <w:numId w:val="8"/>
        </w:numPr>
        <w:ind w:left="709"/>
        <w:rPr>
          <w:del w:id="359" w:author="Rafi Aziizi" w:date="2021-11-12T13:50:00Z"/>
          <w:lang w:val="en-US"/>
        </w:rPr>
      </w:pPr>
      <w:bookmarkStart w:id="360" w:name="_Toc80034239"/>
      <w:bookmarkStart w:id="361" w:name="_Toc83115742"/>
      <w:del w:id="362" w:author="Rafi Aziizi" w:date="2021-11-12T13:50:00Z">
        <w:r w:rsidDel="00BC0DF1">
          <w:rPr>
            <w:lang w:val="en-US"/>
          </w:rPr>
          <w:delText xml:space="preserve">Analisis Kebutuhan </w:delText>
        </w:r>
        <w:commentRangeStart w:id="363"/>
        <w:r w:rsidDel="00BC0DF1">
          <w:rPr>
            <w:lang w:val="en-US"/>
          </w:rPr>
          <w:delText>Pengguna</w:delText>
        </w:r>
        <w:bookmarkEnd w:id="360"/>
        <w:bookmarkEnd w:id="361"/>
        <w:commentRangeEnd w:id="363"/>
        <w:r w:rsidR="00494C80" w:rsidDel="00BC0DF1">
          <w:rPr>
            <w:rStyle w:val="CommentReference"/>
            <w:rFonts w:eastAsia="Times New Roman"/>
            <w:b w:val="0"/>
            <w:lang w:val="en-US"/>
          </w:rPr>
          <w:commentReference w:id="363"/>
        </w:r>
      </w:del>
    </w:p>
    <w:p w14:paraId="54F20E28" w14:textId="2BC4B8B8" w:rsidR="002B33F4" w:rsidRPr="002B33F4" w:rsidDel="00BC0DF1" w:rsidRDefault="00A946CD" w:rsidP="00A946CD">
      <w:pPr>
        <w:ind w:firstLine="709"/>
        <w:rPr>
          <w:del w:id="364" w:author="Rafi Aziizi" w:date="2021-11-12T13:50:00Z"/>
        </w:rPr>
      </w:pPr>
      <w:del w:id="365"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del>
    </w:p>
    <w:p w14:paraId="2217E228" w14:textId="59283E09" w:rsidR="00832EA1" w:rsidDel="00BC0DF1" w:rsidRDefault="00832EA1" w:rsidP="005B790F">
      <w:pPr>
        <w:pStyle w:val="Caption"/>
        <w:keepNext/>
        <w:jc w:val="center"/>
        <w:rPr>
          <w:del w:id="366" w:author="Rafi Aziizi" w:date="2021-11-12T13:50:00Z"/>
        </w:rPr>
      </w:pPr>
      <w:bookmarkStart w:id="367" w:name="_Toc83115863"/>
      <w:del w:id="368" w:author="Rafi Aziizi" w:date="2021-11-12T13:50:00Z">
        <w:r w:rsidDel="00BC0DF1">
          <w:delText xml:space="preserve">Table 3. </w:delText>
        </w:r>
        <w:r w:rsidR="006720D0" w:rsidDel="00BC0DF1">
          <w:fldChar w:fldCharType="begin"/>
        </w:r>
        <w:r w:rsidR="006720D0" w:rsidDel="00BC0DF1">
          <w:delInstrText xml:space="preserve"> SEQ Table_3. \* ARABIC </w:delInstrText>
        </w:r>
        <w:r w:rsidR="006720D0" w:rsidDel="00BC0DF1">
          <w:fldChar w:fldCharType="separate"/>
        </w:r>
        <w:r w:rsidR="00A911C8" w:rsidDel="00BC0DF1">
          <w:rPr>
            <w:noProof/>
          </w:rPr>
          <w:delText>2</w:delText>
        </w:r>
        <w:r w:rsidR="006720D0" w:rsidDel="00BC0DF1">
          <w:fldChar w:fldCharType="end"/>
        </w:r>
        <w:r w:rsidDel="00BC0DF1">
          <w:delText xml:space="preserve"> Hasil Analisis Kebutuhan Pengguna</w:delText>
        </w:r>
        <w:bookmarkEnd w:id="367"/>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369">
          <w:tblGrid>
            <w:gridCol w:w="570"/>
            <w:gridCol w:w="2119"/>
            <w:gridCol w:w="2268"/>
            <w:gridCol w:w="2970"/>
          </w:tblGrid>
        </w:tblGridChange>
      </w:tblGrid>
      <w:tr w:rsidR="006B7890" w:rsidRPr="00A56663" w:rsidDel="00BC0DF1" w14:paraId="74636AE8" w14:textId="0628785B" w:rsidTr="004A0936">
        <w:trPr>
          <w:jc w:val="center"/>
          <w:del w:id="370" w:author="Rafi Aziizi" w:date="2021-11-12T13:50:00Z"/>
        </w:trPr>
        <w:tc>
          <w:tcPr>
            <w:tcW w:w="570" w:type="dxa"/>
          </w:tcPr>
          <w:p w14:paraId="3230C506" w14:textId="063815AC" w:rsidR="006B7890" w:rsidRPr="00A56663" w:rsidDel="00BC0DF1" w:rsidRDefault="006B7890" w:rsidP="004A0936">
            <w:pPr>
              <w:spacing w:after="200" w:line="240" w:lineRule="auto"/>
              <w:rPr>
                <w:del w:id="371" w:author="Rafi Aziizi" w:date="2021-11-12T13:50:00Z"/>
                <w:b/>
                <w:iCs/>
                <w:szCs w:val="18"/>
              </w:rPr>
            </w:pPr>
            <w:del w:id="372" w:author="Rafi Aziizi" w:date="2021-11-12T13:50:00Z">
              <w:r w:rsidRPr="00A56663" w:rsidDel="00BC0DF1">
                <w:rPr>
                  <w:b/>
                  <w:iCs/>
                  <w:szCs w:val="18"/>
                </w:rPr>
                <w:delText>No.</w:delText>
              </w:r>
            </w:del>
          </w:p>
        </w:tc>
        <w:tc>
          <w:tcPr>
            <w:tcW w:w="2119" w:type="dxa"/>
          </w:tcPr>
          <w:p w14:paraId="14034BED" w14:textId="215DB00B" w:rsidR="006B7890" w:rsidRPr="00A56663" w:rsidDel="00BC0DF1" w:rsidRDefault="006B7890" w:rsidP="004A0936">
            <w:pPr>
              <w:spacing w:after="200" w:line="240" w:lineRule="auto"/>
              <w:jc w:val="center"/>
              <w:rPr>
                <w:del w:id="373" w:author="Rafi Aziizi" w:date="2021-11-12T13:50:00Z"/>
                <w:b/>
                <w:iCs/>
                <w:szCs w:val="18"/>
              </w:rPr>
            </w:pPr>
            <w:del w:id="374" w:author="Rafi Aziizi" w:date="2021-11-12T13:50:00Z">
              <w:r w:rsidRPr="00A56663" w:rsidDel="00BC0DF1">
                <w:rPr>
                  <w:b/>
                  <w:iCs/>
                  <w:szCs w:val="18"/>
                </w:rPr>
                <w:delText>Kebutuhan</w:delText>
              </w:r>
            </w:del>
          </w:p>
        </w:tc>
        <w:tc>
          <w:tcPr>
            <w:tcW w:w="2268" w:type="dxa"/>
          </w:tcPr>
          <w:p w14:paraId="5D848748" w14:textId="409F9AE2" w:rsidR="006B7890" w:rsidRPr="00A56663" w:rsidDel="00BC0DF1" w:rsidRDefault="006B7890" w:rsidP="004A0936">
            <w:pPr>
              <w:spacing w:after="200" w:line="240" w:lineRule="auto"/>
              <w:jc w:val="center"/>
              <w:rPr>
                <w:del w:id="375" w:author="Rafi Aziizi" w:date="2021-11-12T13:50:00Z"/>
                <w:b/>
                <w:iCs/>
                <w:szCs w:val="18"/>
              </w:rPr>
            </w:pPr>
            <w:del w:id="376" w:author="Rafi Aziizi" w:date="2021-11-12T13:50:00Z">
              <w:r w:rsidRPr="00A56663" w:rsidDel="00BC0DF1">
                <w:rPr>
                  <w:b/>
                  <w:iCs/>
                  <w:szCs w:val="18"/>
                </w:rPr>
                <w:delText>Tujuan</w:delText>
              </w:r>
            </w:del>
          </w:p>
        </w:tc>
        <w:tc>
          <w:tcPr>
            <w:tcW w:w="2970" w:type="dxa"/>
          </w:tcPr>
          <w:p w14:paraId="4046BA3C" w14:textId="63F34199" w:rsidR="006B7890" w:rsidRPr="00A56663" w:rsidDel="00BC0DF1" w:rsidRDefault="006B7890" w:rsidP="00114A62">
            <w:pPr>
              <w:spacing w:after="200" w:line="240" w:lineRule="auto"/>
              <w:jc w:val="center"/>
              <w:rPr>
                <w:del w:id="377" w:author="Rafi Aziizi" w:date="2021-11-12T13:50:00Z"/>
                <w:b/>
                <w:iCs/>
                <w:szCs w:val="18"/>
              </w:rPr>
            </w:pPr>
            <w:del w:id="378" w:author="Rafi Aziizi" w:date="2021-11-12T13:50:00Z">
              <w:r w:rsidRPr="00A56663" w:rsidDel="00BC0DF1">
                <w:rPr>
                  <w:b/>
                  <w:iCs/>
                  <w:szCs w:val="18"/>
                </w:rPr>
                <w:delText>Dokumen yang dihasilkan</w:delText>
              </w:r>
            </w:del>
          </w:p>
        </w:tc>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379"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380" w:author="Rafi Aziizi" w:date="2021-11-12T13:50:00Z"/>
          <w:trPrChange w:id="381" w:author="Rafi Aziizi" w:date="2021-11-12T11:13:00Z">
            <w:trPr>
              <w:jc w:val="center"/>
            </w:trPr>
          </w:trPrChange>
        </w:trPr>
        <w:tc>
          <w:tcPr>
            <w:tcW w:w="570" w:type="dxa"/>
            <w:tcPrChange w:id="382" w:author="Rafi Aziizi" w:date="2021-11-12T11:13:00Z">
              <w:tcPr>
                <w:tcW w:w="570" w:type="dxa"/>
              </w:tcPr>
            </w:tcPrChange>
          </w:tcPr>
          <w:p w14:paraId="1B432B2F" w14:textId="1B6D2897" w:rsidR="00A978CB" w:rsidRPr="00A56663" w:rsidDel="00BC0DF1" w:rsidRDefault="00A978CB" w:rsidP="004A0936">
            <w:pPr>
              <w:spacing w:after="200" w:line="240" w:lineRule="auto"/>
              <w:rPr>
                <w:del w:id="383" w:author="Rafi Aziizi" w:date="2021-11-12T13:50:00Z"/>
                <w:iCs/>
                <w:szCs w:val="18"/>
              </w:rPr>
            </w:pPr>
            <w:del w:id="384" w:author="Rafi Aziizi" w:date="2021-11-12T13:50:00Z">
              <w:r w:rsidDel="00BC0DF1">
                <w:rPr>
                  <w:iCs/>
                  <w:szCs w:val="18"/>
                </w:rPr>
                <w:delText>1</w:delText>
              </w:r>
            </w:del>
          </w:p>
        </w:tc>
        <w:tc>
          <w:tcPr>
            <w:tcW w:w="2119" w:type="dxa"/>
            <w:shd w:val="clear" w:color="auto" w:fill="FFFFFF" w:themeFill="background1"/>
            <w:tcPrChange w:id="385" w:author="Rafi Aziizi" w:date="2021-11-12T11:13:00Z">
              <w:tcPr>
                <w:tcW w:w="2119" w:type="dxa"/>
                <w:shd w:val="clear" w:color="auto" w:fill="FFC000" w:themeFill="accent4"/>
              </w:tcPr>
            </w:tcPrChange>
          </w:tcPr>
          <w:p w14:paraId="7ADC58AD" w14:textId="2E558706" w:rsidR="00A978CB" w:rsidRPr="00494C80" w:rsidDel="00BC0DF1" w:rsidRDefault="00A978CB" w:rsidP="004A0936">
            <w:pPr>
              <w:spacing w:after="200" w:line="240" w:lineRule="auto"/>
              <w:rPr>
                <w:del w:id="386" w:author="Rafi Aziizi" w:date="2021-11-12T13:50:00Z"/>
                <w:iCs/>
                <w:szCs w:val="18"/>
                <w:rPrChange w:id="387" w:author="Rafi Aziizi" w:date="2021-11-12T11:13:00Z">
                  <w:rPr>
                    <w:del w:id="388" w:author="Rafi Aziizi" w:date="2021-11-12T13:50:00Z"/>
                    <w:b/>
                    <w:bCs/>
                    <w:iCs/>
                    <w:szCs w:val="18"/>
                  </w:rPr>
                </w:rPrChange>
              </w:rPr>
            </w:pPr>
            <w:del w:id="389" w:author="Rafi Aziizi" w:date="2021-11-12T13:50:00Z">
              <w:r w:rsidRPr="00494C80" w:rsidDel="00BC0DF1">
                <w:rPr>
                  <w:iCs/>
                  <w:szCs w:val="18"/>
                  <w:rPrChange w:id="390" w:author="Rafi Aziizi" w:date="2021-11-12T11:13:00Z">
                    <w:rPr>
                      <w:b/>
                      <w:bCs/>
                      <w:iCs/>
                      <w:szCs w:val="18"/>
                    </w:rPr>
                  </w:rPrChange>
                </w:rPr>
                <w:delText>Absen Siswa</w:delText>
              </w:r>
            </w:del>
          </w:p>
        </w:tc>
        <w:tc>
          <w:tcPr>
            <w:tcW w:w="2268" w:type="dxa"/>
            <w:shd w:val="clear" w:color="auto" w:fill="FFFFFF" w:themeFill="background1"/>
            <w:tcPrChange w:id="391" w:author="Rafi Aziizi" w:date="2021-11-12T11:13:00Z">
              <w:tcPr>
                <w:tcW w:w="2268" w:type="dxa"/>
                <w:shd w:val="clear" w:color="auto" w:fill="FFC000" w:themeFill="accent4"/>
              </w:tcPr>
            </w:tcPrChange>
          </w:tcPr>
          <w:p w14:paraId="7242E44C" w14:textId="37083FE1" w:rsidR="00A978CB" w:rsidRPr="00494C80" w:rsidDel="00BC0DF1" w:rsidRDefault="00A978CB" w:rsidP="004A0936">
            <w:pPr>
              <w:spacing w:after="200" w:line="240" w:lineRule="auto"/>
              <w:rPr>
                <w:del w:id="392" w:author="Rafi Aziizi" w:date="2021-11-12T13:50:00Z"/>
                <w:iCs/>
                <w:szCs w:val="18"/>
                <w:rPrChange w:id="393" w:author="Rafi Aziizi" w:date="2021-11-12T11:13:00Z">
                  <w:rPr>
                    <w:del w:id="394" w:author="Rafi Aziizi" w:date="2021-11-12T13:50:00Z"/>
                    <w:b/>
                    <w:bCs/>
                    <w:iCs/>
                    <w:szCs w:val="18"/>
                  </w:rPr>
                </w:rPrChange>
              </w:rPr>
            </w:pPr>
            <w:del w:id="395" w:author="Rafi Aziizi" w:date="2021-11-12T13:50:00Z">
              <w:r w:rsidRPr="00494C80" w:rsidDel="00BC0DF1">
                <w:rPr>
                  <w:iCs/>
                  <w:szCs w:val="18"/>
                  <w:rPrChange w:id="396" w:author="Rafi Aziizi" w:date="2021-11-12T11:13:00Z">
                    <w:rPr>
                      <w:b/>
                      <w:bCs/>
                      <w:iCs/>
                      <w:szCs w:val="18"/>
                    </w:rPr>
                  </w:rPrChange>
                </w:rPr>
                <w:delText>Memudahkan siswa untuk melakukan absensi menggunakan RFID kartu siswa.</w:delText>
              </w:r>
            </w:del>
          </w:p>
        </w:tc>
        <w:tc>
          <w:tcPr>
            <w:tcW w:w="2970" w:type="dxa"/>
            <w:shd w:val="clear" w:color="auto" w:fill="FFFFFF" w:themeFill="background1"/>
            <w:tcPrChange w:id="397" w:author="Rafi Aziizi" w:date="2021-11-12T11:13:00Z">
              <w:tcPr>
                <w:tcW w:w="2970" w:type="dxa"/>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398" w:author="Rafi Aziizi" w:date="2021-11-12T13:50:00Z"/>
                <w:iCs/>
                <w:szCs w:val="18"/>
                <w:rPrChange w:id="399" w:author="Rafi Aziizi" w:date="2021-11-12T11:13:00Z">
                  <w:rPr>
                    <w:del w:id="400" w:author="Rafi Aziizi" w:date="2021-11-12T13:50:00Z"/>
                    <w:b/>
                    <w:bCs/>
                    <w:iCs/>
                    <w:szCs w:val="18"/>
                  </w:rPr>
                </w:rPrChange>
              </w:rPr>
            </w:pPr>
            <w:del w:id="401" w:author="Rafi Aziizi" w:date="2021-11-12T13:50:00Z">
              <w:r w:rsidRPr="00494C80" w:rsidDel="00BC0DF1">
                <w:rPr>
                  <w:iCs/>
                  <w:szCs w:val="18"/>
                  <w:rPrChange w:id="402" w:author="Rafi Aziizi" w:date="2021-11-12T11:13:00Z">
                    <w:rPr>
                      <w:b/>
                      <w:bCs/>
                      <w:iCs/>
                      <w:szCs w:val="18"/>
                    </w:rPr>
                  </w:rPrChange>
                </w:rPr>
                <w:delText>Data absensi per-siswa.</w:delText>
              </w:r>
            </w:del>
          </w:p>
        </w:tc>
      </w:tr>
      <w:tr w:rsidR="006B7890" w:rsidRPr="0072778E" w:rsidDel="00BC0DF1" w14:paraId="20DEF643" w14:textId="2A4B5B9F" w:rsidTr="004A0936">
        <w:trPr>
          <w:jc w:val="center"/>
          <w:del w:id="403" w:author="Rafi Aziizi" w:date="2021-11-12T13:50:00Z"/>
        </w:trPr>
        <w:tc>
          <w:tcPr>
            <w:tcW w:w="570" w:type="dxa"/>
          </w:tcPr>
          <w:p w14:paraId="250941B1" w14:textId="35CF995B" w:rsidR="006B7890" w:rsidRPr="00A56663" w:rsidDel="00BC0DF1" w:rsidRDefault="00A978CB" w:rsidP="004A0936">
            <w:pPr>
              <w:spacing w:after="200" w:line="240" w:lineRule="auto"/>
              <w:rPr>
                <w:del w:id="404" w:author="Rafi Aziizi" w:date="2021-11-12T13:50:00Z"/>
                <w:iCs/>
                <w:szCs w:val="18"/>
              </w:rPr>
            </w:pPr>
            <w:del w:id="405" w:author="Rafi Aziizi" w:date="2021-11-12T13:50:00Z">
              <w:r w:rsidDel="00BC0DF1">
                <w:rPr>
                  <w:iCs/>
                  <w:szCs w:val="18"/>
                </w:rPr>
                <w:delText>2</w:delText>
              </w:r>
            </w:del>
          </w:p>
        </w:tc>
        <w:tc>
          <w:tcPr>
            <w:tcW w:w="2119" w:type="dxa"/>
          </w:tcPr>
          <w:p w14:paraId="6F29DD11" w14:textId="0A2DD8A1" w:rsidR="006B7890" w:rsidRPr="00524A03" w:rsidDel="00BC0DF1" w:rsidRDefault="00524A03" w:rsidP="004A0936">
            <w:pPr>
              <w:spacing w:after="200" w:line="240" w:lineRule="auto"/>
              <w:rPr>
                <w:del w:id="406" w:author="Rafi Aziizi" w:date="2021-11-12T13:50:00Z"/>
                <w:iCs/>
                <w:szCs w:val="18"/>
              </w:rPr>
            </w:pPr>
            <w:del w:id="407" w:author="Rafi Aziizi" w:date="2021-11-12T13:50:00Z">
              <w:r w:rsidDel="00BC0DF1">
                <w:rPr>
                  <w:iCs/>
                  <w:szCs w:val="18"/>
                </w:rPr>
                <w:delText>Kelola data absensi</w:delText>
              </w:r>
            </w:del>
          </w:p>
        </w:tc>
        <w:tc>
          <w:tcPr>
            <w:tcW w:w="2268" w:type="dxa"/>
          </w:tcPr>
          <w:p w14:paraId="3412D71A" w14:textId="6961AD51" w:rsidR="006B7890" w:rsidRPr="006B7890" w:rsidDel="00BC0DF1" w:rsidRDefault="006B7890" w:rsidP="004A0936">
            <w:pPr>
              <w:spacing w:after="200" w:line="240" w:lineRule="auto"/>
              <w:rPr>
                <w:del w:id="408" w:author="Rafi Aziizi" w:date="2021-11-12T13:50:00Z"/>
                <w:iCs/>
                <w:szCs w:val="18"/>
              </w:rPr>
            </w:pPr>
            <w:del w:id="409"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del>
          </w:p>
        </w:tc>
        <w:tc>
          <w:tcPr>
            <w:tcW w:w="2970" w:type="dxa"/>
          </w:tcPr>
          <w:p w14:paraId="51D2D916" w14:textId="1913DE7F" w:rsidR="006B7890" w:rsidRPr="00524A03" w:rsidDel="00BC0DF1" w:rsidRDefault="00524A03" w:rsidP="00114A62">
            <w:pPr>
              <w:spacing w:after="200" w:line="240" w:lineRule="auto"/>
              <w:jc w:val="center"/>
              <w:rPr>
                <w:del w:id="410" w:author="Rafi Aziizi" w:date="2021-11-12T13:50:00Z"/>
                <w:iCs/>
                <w:szCs w:val="18"/>
              </w:rPr>
            </w:pPr>
            <w:del w:id="411" w:author="Rafi Aziizi" w:date="2021-11-12T13:50:00Z">
              <w:r w:rsidDel="00BC0DF1">
                <w:rPr>
                  <w:iCs/>
                  <w:szCs w:val="18"/>
                </w:rPr>
                <w:delText>Data absensi siswa.</w:delText>
              </w:r>
            </w:del>
          </w:p>
        </w:tc>
      </w:tr>
      <w:tr w:rsidR="00524A03" w:rsidRPr="0072778E" w:rsidDel="00BC0DF1" w14:paraId="55577C13" w14:textId="6D1513E6" w:rsidTr="004A0936">
        <w:trPr>
          <w:jc w:val="center"/>
          <w:del w:id="412" w:author="Rafi Aziizi" w:date="2021-11-12T13:50:00Z"/>
        </w:trPr>
        <w:tc>
          <w:tcPr>
            <w:tcW w:w="570" w:type="dxa"/>
          </w:tcPr>
          <w:p w14:paraId="1931659F" w14:textId="213702E4" w:rsidR="00524A03" w:rsidRPr="00A56663" w:rsidDel="00BC0DF1" w:rsidRDefault="00A978CB" w:rsidP="00524A03">
            <w:pPr>
              <w:spacing w:after="200" w:line="240" w:lineRule="auto"/>
              <w:rPr>
                <w:del w:id="413" w:author="Rafi Aziizi" w:date="2021-11-12T13:50:00Z"/>
                <w:iCs/>
                <w:szCs w:val="18"/>
              </w:rPr>
            </w:pPr>
            <w:del w:id="414" w:author="Rafi Aziizi" w:date="2021-11-12T13:50:00Z">
              <w:r w:rsidDel="00BC0DF1">
                <w:rPr>
                  <w:iCs/>
                  <w:szCs w:val="18"/>
                </w:rPr>
                <w:delText>3</w:delText>
              </w:r>
            </w:del>
          </w:p>
        </w:tc>
        <w:tc>
          <w:tcPr>
            <w:tcW w:w="2119" w:type="dxa"/>
          </w:tcPr>
          <w:p w14:paraId="1714558A" w14:textId="7695B6D6" w:rsidR="00524A03" w:rsidDel="00BC0DF1" w:rsidRDefault="00524A03" w:rsidP="00524A03">
            <w:pPr>
              <w:spacing w:after="200" w:line="240" w:lineRule="auto"/>
              <w:rPr>
                <w:del w:id="415" w:author="Rafi Aziizi" w:date="2021-11-12T13:50:00Z"/>
                <w:iCs/>
                <w:szCs w:val="18"/>
              </w:rPr>
            </w:pPr>
            <w:del w:id="416" w:author="Rafi Aziizi" w:date="2021-11-12T13:50:00Z">
              <w:r w:rsidDel="00BC0DF1">
                <w:rPr>
                  <w:iCs/>
                  <w:szCs w:val="18"/>
                </w:rPr>
                <w:delText>Kelola data laporan absensi</w:delText>
              </w:r>
            </w:del>
          </w:p>
        </w:tc>
        <w:tc>
          <w:tcPr>
            <w:tcW w:w="2268" w:type="dxa"/>
          </w:tcPr>
          <w:p w14:paraId="02223B45" w14:textId="775FB034" w:rsidR="00524A03" w:rsidDel="00BC0DF1" w:rsidRDefault="00524A03" w:rsidP="00524A03">
            <w:pPr>
              <w:spacing w:after="200" w:line="240" w:lineRule="auto"/>
              <w:rPr>
                <w:del w:id="417" w:author="Rafi Aziizi" w:date="2021-11-12T13:50:00Z"/>
                <w:iCs/>
                <w:szCs w:val="18"/>
              </w:rPr>
            </w:pPr>
            <w:del w:id="418" w:author="Rafi Aziizi" w:date="2021-11-12T13:50:00Z">
              <w:r w:rsidDel="00BC0DF1">
                <w:rPr>
                  <w:iCs/>
                  <w:szCs w:val="18"/>
                </w:rPr>
                <w:delText>Memudahkan Guru BK untuk melakukan rekapitulasi data absensi yang nantinya diteruskan kepada walikelas/kepala sekolah.</w:delText>
              </w:r>
            </w:del>
          </w:p>
        </w:tc>
        <w:tc>
          <w:tcPr>
            <w:tcW w:w="2970" w:type="dxa"/>
          </w:tcPr>
          <w:p w14:paraId="76487904" w14:textId="36AEDB05" w:rsidR="00524A03" w:rsidRPr="00A56663" w:rsidDel="00BC0DF1" w:rsidRDefault="00524A03" w:rsidP="00114A62">
            <w:pPr>
              <w:spacing w:after="200" w:line="240" w:lineRule="auto"/>
              <w:jc w:val="center"/>
              <w:rPr>
                <w:del w:id="419" w:author="Rafi Aziizi" w:date="2021-11-12T13:50:00Z"/>
                <w:iCs/>
                <w:szCs w:val="18"/>
                <w:lang w:val="id-ID"/>
              </w:rPr>
            </w:pPr>
            <w:del w:id="420" w:author="Rafi Aziizi" w:date="2021-11-12T13:50:00Z">
              <w:r w:rsidDel="00BC0DF1">
                <w:rPr>
                  <w:iCs/>
                  <w:szCs w:val="18"/>
                </w:rPr>
                <w:delText>Data laporan absensi siswa.</w:delText>
              </w:r>
            </w:del>
          </w:p>
        </w:tc>
      </w:tr>
      <w:tr w:rsidR="00524A03" w:rsidRPr="00975145" w:rsidDel="00BC0DF1" w14:paraId="5D66A6E7" w14:textId="250A5BF2" w:rsidTr="004A0936">
        <w:trPr>
          <w:jc w:val="center"/>
          <w:del w:id="421" w:author="Rafi Aziizi" w:date="2021-11-12T13:50:00Z"/>
        </w:trPr>
        <w:tc>
          <w:tcPr>
            <w:tcW w:w="570" w:type="dxa"/>
          </w:tcPr>
          <w:p w14:paraId="249A36F1" w14:textId="659CED24" w:rsidR="00524A03" w:rsidRPr="00A978CB" w:rsidDel="00BC0DF1" w:rsidRDefault="00A978CB" w:rsidP="00524A03">
            <w:pPr>
              <w:spacing w:after="200" w:line="240" w:lineRule="auto"/>
              <w:rPr>
                <w:del w:id="422" w:author="Rafi Aziizi" w:date="2021-11-12T13:50:00Z"/>
                <w:iCs/>
                <w:szCs w:val="18"/>
              </w:rPr>
            </w:pPr>
            <w:del w:id="423" w:author="Rafi Aziizi" w:date="2021-11-12T13:50:00Z">
              <w:r w:rsidDel="00BC0DF1">
                <w:rPr>
                  <w:iCs/>
                  <w:szCs w:val="18"/>
                </w:rPr>
                <w:delText>4</w:delText>
              </w:r>
            </w:del>
          </w:p>
        </w:tc>
        <w:tc>
          <w:tcPr>
            <w:tcW w:w="2119" w:type="dxa"/>
          </w:tcPr>
          <w:p w14:paraId="4B3A83C8" w14:textId="1D337889" w:rsidR="00524A03" w:rsidRPr="00524A03" w:rsidDel="00BC0DF1" w:rsidRDefault="00524A03" w:rsidP="00524A03">
            <w:pPr>
              <w:spacing w:after="200" w:line="240" w:lineRule="auto"/>
              <w:rPr>
                <w:del w:id="424" w:author="Rafi Aziizi" w:date="2021-11-12T13:50:00Z"/>
                <w:iCs/>
                <w:szCs w:val="18"/>
              </w:rPr>
            </w:pPr>
            <w:del w:id="425" w:author="Rafi Aziizi" w:date="2021-11-12T13:50:00Z">
              <w:r w:rsidDel="00BC0DF1">
                <w:rPr>
                  <w:iCs/>
                  <w:szCs w:val="18"/>
                </w:rPr>
                <w:delText>Kelola data siswa</w:delText>
              </w:r>
            </w:del>
          </w:p>
        </w:tc>
        <w:tc>
          <w:tcPr>
            <w:tcW w:w="2268" w:type="dxa"/>
          </w:tcPr>
          <w:p w14:paraId="1EDE6D65" w14:textId="5C616D3C" w:rsidR="00524A03" w:rsidRPr="00524A03" w:rsidDel="00BC0DF1" w:rsidRDefault="00524A03" w:rsidP="00524A03">
            <w:pPr>
              <w:spacing w:after="200" w:line="240" w:lineRule="auto"/>
              <w:rPr>
                <w:del w:id="426" w:author="Rafi Aziizi" w:date="2021-11-12T13:50:00Z"/>
                <w:iCs/>
                <w:szCs w:val="18"/>
              </w:rPr>
            </w:pPr>
            <w:del w:id="427" w:author="Rafi Aziizi" w:date="2021-11-12T13:50:00Z">
              <w:r w:rsidDel="00BC0DF1">
                <w:rPr>
                  <w:iCs/>
                  <w:szCs w:val="18"/>
                </w:rPr>
                <w:delText>Memudahkan Guru BK dan bagian IT untuk melakukan pengelolaan data siswa.</w:delText>
              </w:r>
            </w:del>
          </w:p>
        </w:tc>
        <w:tc>
          <w:tcPr>
            <w:tcW w:w="2970" w:type="dxa"/>
          </w:tcPr>
          <w:p w14:paraId="56177815" w14:textId="7B9F303C" w:rsidR="00524A03" w:rsidRPr="00975145" w:rsidDel="00BC0DF1" w:rsidRDefault="00524A03" w:rsidP="00114A62">
            <w:pPr>
              <w:spacing w:after="200" w:line="240" w:lineRule="auto"/>
              <w:jc w:val="center"/>
              <w:rPr>
                <w:del w:id="428" w:author="Rafi Aziizi" w:date="2021-11-12T13:50:00Z"/>
                <w:iCs/>
                <w:szCs w:val="18"/>
              </w:rPr>
            </w:pPr>
            <w:del w:id="429" w:author="Rafi Aziizi" w:date="2021-11-12T13:50:00Z">
              <w:r w:rsidDel="00BC0DF1">
                <w:rPr>
                  <w:iCs/>
                  <w:szCs w:val="18"/>
                </w:rPr>
                <w:delText>Data siswa.</w:delText>
              </w:r>
            </w:del>
          </w:p>
        </w:tc>
      </w:tr>
      <w:tr w:rsidR="00524A03" w:rsidRPr="00A56663" w:rsidDel="00BC0DF1" w14:paraId="5A6C3449" w14:textId="2B4DD7CA" w:rsidTr="004A0936">
        <w:trPr>
          <w:jc w:val="center"/>
          <w:del w:id="430" w:author="Rafi Aziizi" w:date="2021-11-12T13:50:00Z"/>
        </w:trPr>
        <w:tc>
          <w:tcPr>
            <w:tcW w:w="570" w:type="dxa"/>
          </w:tcPr>
          <w:p w14:paraId="461DCDA0" w14:textId="5FF6FAF7" w:rsidR="00524A03" w:rsidRPr="00A978CB" w:rsidDel="00BC0DF1" w:rsidRDefault="00A978CB" w:rsidP="00524A03">
            <w:pPr>
              <w:spacing w:after="200" w:line="240" w:lineRule="auto"/>
              <w:rPr>
                <w:del w:id="431" w:author="Rafi Aziizi" w:date="2021-11-12T13:50:00Z"/>
                <w:iCs/>
                <w:szCs w:val="18"/>
              </w:rPr>
            </w:pPr>
            <w:del w:id="432" w:author="Rafi Aziizi" w:date="2021-11-12T13:50:00Z">
              <w:r w:rsidDel="00BC0DF1">
                <w:rPr>
                  <w:iCs/>
                  <w:szCs w:val="18"/>
                </w:rPr>
                <w:delText>5</w:delText>
              </w:r>
            </w:del>
          </w:p>
        </w:tc>
        <w:tc>
          <w:tcPr>
            <w:tcW w:w="2119" w:type="dxa"/>
          </w:tcPr>
          <w:p w14:paraId="00664793" w14:textId="1947FD2E" w:rsidR="00524A03" w:rsidRPr="00524A03" w:rsidDel="00BC0DF1" w:rsidRDefault="00524A03" w:rsidP="00524A03">
            <w:pPr>
              <w:spacing w:after="200" w:line="240" w:lineRule="auto"/>
              <w:rPr>
                <w:del w:id="433" w:author="Rafi Aziizi" w:date="2021-11-12T13:50:00Z"/>
                <w:iCs/>
                <w:szCs w:val="18"/>
              </w:rPr>
            </w:pPr>
            <w:del w:id="434" w:author="Rafi Aziizi" w:date="2021-11-12T13:50:00Z">
              <w:r w:rsidDel="00BC0DF1">
                <w:rPr>
                  <w:iCs/>
                  <w:szCs w:val="18"/>
                </w:rPr>
                <w:delText>Kelola data guru</w:delText>
              </w:r>
            </w:del>
          </w:p>
        </w:tc>
        <w:tc>
          <w:tcPr>
            <w:tcW w:w="2268" w:type="dxa"/>
          </w:tcPr>
          <w:p w14:paraId="6ED47AB6" w14:textId="6824E965" w:rsidR="00524A03" w:rsidRPr="00524A03" w:rsidDel="00BC0DF1" w:rsidRDefault="00524A03" w:rsidP="00524A03">
            <w:pPr>
              <w:spacing w:after="200" w:line="240" w:lineRule="auto"/>
              <w:rPr>
                <w:del w:id="435" w:author="Rafi Aziizi" w:date="2021-11-12T13:50:00Z"/>
                <w:iCs/>
                <w:szCs w:val="18"/>
              </w:rPr>
            </w:pPr>
            <w:del w:id="436" w:author="Rafi Aziizi" w:date="2021-11-12T13:50:00Z">
              <w:r w:rsidDel="00BC0DF1">
                <w:rPr>
                  <w:iCs/>
                  <w:szCs w:val="18"/>
                </w:rPr>
                <w:delText>Memudahkan Guru BK dan bagian IT untuk melakukan pengelolaan data guru.</w:delText>
              </w:r>
            </w:del>
          </w:p>
        </w:tc>
        <w:tc>
          <w:tcPr>
            <w:tcW w:w="2970" w:type="dxa"/>
          </w:tcPr>
          <w:p w14:paraId="68748DAE" w14:textId="7AE12B7A" w:rsidR="00524A03" w:rsidRPr="00A56663" w:rsidDel="00BC0DF1" w:rsidRDefault="00524A03" w:rsidP="00114A62">
            <w:pPr>
              <w:spacing w:after="200" w:line="240" w:lineRule="auto"/>
              <w:jc w:val="center"/>
              <w:rPr>
                <w:del w:id="437" w:author="Rafi Aziizi" w:date="2021-11-12T13:50:00Z"/>
                <w:iCs/>
                <w:szCs w:val="18"/>
                <w:lang w:val="id-ID"/>
              </w:rPr>
            </w:pPr>
            <w:del w:id="438" w:author="Rafi Aziizi" w:date="2021-11-12T13:50:00Z">
              <w:r w:rsidDel="00BC0DF1">
                <w:rPr>
                  <w:iCs/>
                  <w:szCs w:val="18"/>
                </w:rPr>
                <w:delText>Data guru.</w:delText>
              </w:r>
            </w:del>
          </w:p>
        </w:tc>
      </w:tr>
      <w:tr w:rsidR="00524A03" w:rsidRPr="00975145" w:rsidDel="00BC0DF1" w14:paraId="65286343" w14:textId="2FF11B12" w:rsidTr="004A0936">
        <w:trPr>
          <w:jc w:val="center"/>
          <w:del w:id="439" w:author="Rafi Aziizi" w:date="2021-11-12T13:50:00Z"/>
        </w:trPr>
        <w:tc>
          <w:tcPr>
            <w:tcW w:w="570" w:type="dxa"/>
          </w:tcPr>
          <w:p w14:paraId="041EB9D4" w14:textId="3F2745EB" w:rsidR="00524A03" w:rsidRPr="00A978CB" w:rsidDel="00BC0DF1" w:rsidRDefault="00A978CB" w:rsidP="00524A03">
            <w:pPr>
              <w:spacing w:after="200" w:line="240" w:lineRule="auto"/>
              <w:rPr>
                <w:del w:id="440" w:author="Rafi Aziizi" w:date="2021-11-12T13:50:00Z"/>
                <w:iCs/>
                <w:szCs w:val="18"/>
              </w:rPr>
            </w:pPr>
            <w:del w:id="441" w:author="Rafi Aziizi" w:date="2021-11-12T13:50:00Z">
              <w:r w:rsidDel="00BC0DF1">
                <w:rPr>
                  <w:iCs/>
                  <w:szCs w:val="18"/>
                </w:rPr>
                <w:delText>6</w:delText>
              </w:r>
            </w:del>
          </w:p>
        </w:tc>
        <w:tc>
          <w:tcPr>
            <w:tcW w:w="2119" w:type="dxa"/>
          </w:tcPr>
          <w:p w14:paraId="29CB9D4F" w14:textId="2A30E1D0" w:rsidR="00524A03" w:rsidRPr="00975145" w:rsidDel="00BC0DF1" w:rsidRDefault="00524A03" w:rsidP="00524A03">
            <w:pPr>
              <w:spacing w:after="200" w:line="240" w:lineRule="auto"/>
              <w:rPr>
                <w:del w:id="442" w:author="Rafi Aziizi" w:date="2021-11-12T13:50:00Z"/>
                <w:iCs/>
                <w:szCs w:val="18"/>
              </w:rPr>
            </w:pPr>
            <w:del w:id="443" w:author="Rafi Aziizi" w:date="2021-11-12T13:50:00Z">
              <w:r w:rsidDel="00BC0DF1">
                <w:rPr>
                  <w:iCs/>
                  <w:szCs w:val="18"/>
                </w:rPr>
                <w:delText>Kelola data kelas</w:delText>
              </w:r>
            </w:del>
          </w:p>
        </w:tc>
        <w:tc>
          <w:tcPr>
            <w:tcW w:w="2268" w:type="dxa"/>
          </w:tcPr>
          <w:p w14:paraId="035EA862" w14:textId="148A26CE" w:rsidR="00524A03" w:rsidRPr="00975145" w:rsidDel="00BC0DF1" w:rsidRDefault="00524A03" w:rsidP="00524A03">
            <w:pPr>
              <w:spacing w:after="200" w:line="240" w:lineRule="auto"/>
              <w:rPr>
                <w:del w:id="444" w:author="Rafi Aziizi" w:date="2021-11-12T13:50:00Z"/>
                <w:iCs/>
                <w:szCs w:val="18"/>
              </w:rPr>
            </w:pPr>
            <w:del w:id="445" w:author="Rafi Aziizi" w:date="2021-11-12T13:50:00Z">
              <w:r w:rsidDel="00BC0DF1">
                <w:rPr>
                  <w:iCs/>
                  <w:szCs w:val="18"/>
                </w:rPr>
                <w:delText>Memudahkan Guru BK dan bagian IT untuk melakukan pengelolaan data kelas.</w:delText>
              </w:r>
            </w:del>
          </w:p>
        </w:tc>
        <w:tc>
          <w:tcPr>
            <w:tcW w:w="2970" w:type="dxa"/>
          </w:tcPr>
          <w:p w14:paraId="616E726B" w14:textId="6BD39B13" w:rsidR="00524A03" w:rsidRPr="00975145" w:rsidDel="00BC0DF1" w:rsidRDefault="00524A03" w:rsidP="00114A62">
            <w:pPr>
              <w:spacing w:after="200" w:line="240" w:lineRule="auto"/>
              <w:jc w:val="center"/>
              <w:rPr>
                <w:del w:id="446" w:author="Rafi Aziizi" w:date="2021-11-12T13:50:00Z"/>
                <w:iCs/>
                <w:szCs w:val="18"/>
              </w:rPr>
            </w:pPr>
            <w:del w:id="447" w:author="Rafi Aziizi" w:date="2021-11-12T13:50:00Z">
              <w:r w:rsidDel="00BC0DF1">
                <w:rPr>
                  <w:iCs/>
                  <w:szCs w:val="18"/>
                </w:rPr>
                <w:delText>Data kelas.</w:delText>
              </w:r>
            </w:del>
          </w:p>
        </w:tc>
      </w:tr>
      <w:tr w:rsidR="00524A03" w:rsidRPr="00A56663" w:rsidDel="00BC0DF1" w14:paraId="15F42C49" w14:textId="0B9BAC52" w:rsidTr="004A0936">
        <w:trPr>
          <w:jc w:val="center"/>
          <w:del w:id="448" w:author="Rafi Aziizi" w:date="2021-11-12T13:50:00Z"/>
        </w:trPr>
        <w:tc>
          <w:tcPr>
            <w:tcW w:w="570" w:type="dxa"/>
          </w:tcPr>
          <w:p w14:paraId="5974ECDC" w14:textId="0414DFF9" w:rsidR="00524A03" w:rsidRPr="00A978CB" w:rsidDel="00BC0DF1" w:rsidRDefault="00A978CB" w:rsidP="00524A03">
            <w:pPr>
              <w:spacing w:after="200" w:line="240" w:lineRule="auto"/>
              <w:rPr>
                <w:del w:id="449" w:author="Rafi Aziizi" w:date="2021-11-12T13:50:00Z"/>
                <w:iCs/>
                <w:szCs w:val="18"/>
              </w:rPr>
            </w:pPr>
            <w:del w:id="450" w:author="Rafi Aziizi" w:date="2021-11-12T13:50:00Z">
              <w:r w:rsidDel="00BC0DF1">
                <w:rPr>
                  <w:iCs/>
                  <w:szCs w:val="18"/>
                </w:rPr>
                <w:delText>7</w:delText>
              </w:r>
            </w:del>
          </w:p>
        </w:tc>
        <w:tc>
          <w:tcPr>
            <w:tcW w:w="2119" w:type="dxa"/>
          </w:tcPr>
          <w:p w14:paraId="75AFA6DC" w14:textId="6632D7BC" w:rsidR="00524A03" w:rsidRPr="00524A03" w:rsidDel="00BC0DF1" w:rsidRDefault="00524A03" w:rsidP="00524A03">
            <w:pPr>
              <w:spacing w:after="200" w:line="240" w:lineRule="auto"/>
              <w:rPr>
                <w:del w:id="451" w:author="Rafi Aziizi" w:date="2021-11-12T13:50:00Z"/>
                <w:iCs/>
                <w:szCs w:val="18"/>
              </w:rPr>
            </w:pPr>
            <w:del w:id="452" w:author="Rafi Aziizi" w:date="2021-11-12T13:50:00Z">
              <w:r w:rsidDel="00BC0DF1">
                <w:rPr>
                  <w:iCs/>
                  <w:szCs w:val="18"/>
                </w:rPr>
                <w:delText>Kelola data admin</w:delText>
              </w:r>
            </w:del>
          </w:p>
        </w:tc>
        <w:tc>
          <w:tcPr>
            <w:tcW w:w="2268" w:type="dxa"/>
          </w:tcPr>
          <w:p w14:paraId="6EA1382F" w14:textId="0B060429" w:rsidR="00524A03" w:rsidRPr="00E0200F" w:rsidDel="00BC0DF1" w:rsidRDefault="00524A03" w:rsidP="00524A03">
            <w:pPr>
              <w:spacing w:after="200" w:line="240" w:lineRule="auto"/>
              <w:rPr>
                <w:del w:id="453" w:author="Rafi Aziizi" w:date="2021-11-12T13:50:00Z"/>
                <w:iCs/>
                <w:szCs w:val="18"/>
                <w:lang w:val="id-ID"/>
              </w:rPr>
            </w:pPr>
            <w:del w:id="454" w:author="Rafi Aziizi" w:date="2021-11-12T13:50:00Z">
              <w:r w:rsidDel="00BC0DF1">
                <w:rPr>
                  <w:iCs/>
                  <w:szCs w:val="18"/>
                </w:rPr>
                <w:delText>Memudahkan guru BK untuk melakukan pengelolaan pengguna sistem</w:delText>
              </w:r>
              <w:r w:rsidDel="00BC0DF1">
                <w:rPr>
                  <w:iCs/>
                  <w:szCs w:val="18"/>
                  <w:lang w:val="id-ID"/>
                </w:rPr>
                <w:delText>.</w:delText>
              </w:r>
            </w:del>
          </w:p>
        </w:tc>
        <w:tc>
          <w:tcPr>
            <w:tcW w:w="2970" w:type="dxa"/>
          </w:tcPr>
          <w:p w14:paraId="39F5636D" w14:textId="500FDCEF" w:rsidR="00524A03" w:rsidRPr="00A56663" w:rsidDel="00BC0DF1" w:rsidRDefault="00524A03" w:rsidP="00114A62">
            <w:pPr>
              <w:spacing w:after="200" w:line="240" w:lineRule="auto"/>
              <w:jc w:val="center"/>
              <w:rPr>
                <w:del w:id="455" w:author="Rafi Aziizi" w:date="2021-11-12T13:50:00Z"/>
                <w:iCs/>
                <w:szCs w:val="18"/>
                <w:lang w:val="id-ID"/>
              </w:rPr>
            </w:pPr>
            <w:del w:id="456" w:author="Rafi Aziizi" w:date="2021-11-12T13:50:00Z">
              <w:r w:rsidDel="00BC0DF1">
                <w:rPr>
                  <w:iCs/>
                  <w:szCs w:val="18"/>
                </w:rPr>
                <w:delText>Data admin.</w:delText>
              </w:r>
            </w:del>
          </w:p>
        </w:tc>
      </w:tr>
    </w:tbl>
    <w:p w14:paraId="5AD50ADF" w14:textId="6E2E8F84" w:rsidR="006B7890" w:rsidRPr="006B7890" w:rsidDel="00BC0DF1" w:rsidRDefault="006B7890" w:rsidP="006B7890">
      <w:pPr>
        <w:rPr>
          <w:del w:id="457" w:author="Rafi Aziizi" w:date="2021-11-12T13:50:00Z"/>
        </w:rPr>
      </w:pPr>
    </w:p>
    <w:p w14:paraId="1315C24D" w14:textId="18DA82F8" w:rsidR="00BC0DF1" w:rsidRDefault="00BC0DF1" w:rsidP="00BC0DF1">
      <w:pPr>
        <w:pStyle w:val="Heading3"/>
        <w:numPr>
          <w:ilvl w:val="2"/>
          <w:numId w:val="8"/>
        </w:numPr>
        <w:ind w:left="709"/>
        <w:rPr>
          <w:ins w:id="458" w:author="Rafi Aziizi" w:date="2021-11-12T13:50:00Z"/>
          <w:lang w:val="en-US"/>
        </w:rPr>
      </w:pPr>
      <w:bookmarkStart w:id="459" w:name="_Toc80034240"/>
      <w:bookmarkStart w:id="460" w:name="_Toc83115743"/>
      <w:proofErr w:type="spellStart"/>
      <w:ins w:id="461" w:author="Rafi Aziizi" w:date="2021-11-12T13:50:00Z">
        <w:r>
          <w:rPr>
            <w:lang w:val="en-US"/>
          </w:rPr>
          <w:t>Bisnis</w:t>
        </w:r>
        <w:proofErr w:type="spellEnd"/>
        <w:r>
          <w:rPr>
            <w:lang w:val="en-US"/>
          </w:rPr>
          <w:t xml:space="preserve"> </w:t>
        </w:r>
        <w:proofErr w:type="spellStart"/>
        <w:r>
          <w:rPr>
            <w:lang w:val="en-US"/>
          </w:rPr>
          <w:t>Aktor</w:t>
        </w:r>
        <w:proofErr w:type="spellEnd"/>
      </w:ins>
    </w:p>
    <w:p w14:paraId="03D5E57B" w14:textId="77777777" w:rsidR="00494C80" w:rsidRPr="00114A62" w:rsidRDefault="00494C80" w:rsidP="00494C80">
      <w:pPr>
        <w:ind w:firstLine="720"/>
        <w:rPr>
          <w:ins w:id="462" w:author="Rafi Aziizi" w:date="2021-11-12T11:15:00Z"/>
          <w:b/>
          <w:bCs/>
        </w:rPr>
      </w:pPr>
      <w:proofErr w:type="spellStart"/>
      <w:ins w:id="463" w:author="Rafi Aziizi" w:date="2021-11-12T11:15:00Z">
        <w:r w:rsidRPr="0044182F">
          <w:t>Berdasarkan</w:t>
        </w:r>
        <w:proofErr w:type="spellEnd"/>
        <w:r w:rsidRPr="0044182F">
          <w:t xml:space="preserve"> </w:t>
        </w:r>
        <w:proofErr w:type="spellStart"/>
        <w:r w:rsidRPr="0044182F">
          <w:t>analisis</w:t>
        </w:r>
        <w:proofErr w:type="spellEnd"/>
        <w:r w:rsidRPr="0044182F">
          <w:t xml:space="preserve"> </w:t>
        </w:r>
        <w:proofErr w:type="spellStart"/>
        <w:r w:rsidRPr="0044182F">
          <w:t>sistem</w:t>
        </w:r>
        <w:proofErr w:type="spellEnd"/>
        <w:r w:rsidRPr="0044182F">
          <w:t xml:space="preserve">, </w:t>
        </w:r>
        <w:proofErr w:type="spellStart"/>
        <w:r w:rsidRPr="0044182F">
          <w:t>terdapat</w:t>
        </w:r>
        <w:proofErr w:type="spellEnd"/>
        <w:r w:rsidRPr="0044182F">
          <w:t xml:space="preserve"> </w:t>
        </w:r>
        <w:r>
          <w:t>4</w:t>
        </w:r>
        <w:r w:rsidRPr="0044182F">
          <w:t xml:space="preserve"> </w:t>
        </w:r>
        <w:proofErr w:type="spellStart"/>
        <w:r w:rsidRPr="0044182F">
          <w:t>aktor</w:t>
        </w:r>
        <w:proofErr w:type="spellEnd"/>
        <w:r w:rsidRPr="0044182F">
          <w:t xml:space="preserve"> yang </w:t>
        </w:r>
        <w:proofErr w:type="spellStart"/>
        <w:r w:rsidRPr="0044182F">
          <w:t>memil</w:t>
        </w:r>
        <w:r>
          <w:t>iki</w:t>
        </w:r>
        <w:proofErr w:type="spellEnd"/>
        <w:r>
          <w:t xml:space="preserve"> </w:t>
        </w:r>
        <w:proofErr w:type="spellStart"/>
        <w:r>
          <w:t>peran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sistem</w:t>
        </w:r>
        <w:proofErr w:type="spellEnd"/>
        <w:r w:rsidRPr="0044182F">
          <w:t xml:space="preserve">, </w:t>
        </w:r>
        <w:proofErr w:type="spellStart"/>
        <w:r>
          <w:t>aktor</w:t>
        </w:r>
        <w:proofErr w:type="spellEnd"/>
        <w:r>
          <w:t xml:space="preserve"> </w:t>
        </w:r>
        <w:proofErr w:type="spellStart"/>
        <w:r>
          <w:t>tersebut</w:t>
        </w:r>
        <w:proofErr w:type="spellEnd"/>
        <w:r>
          <w:t xml:space="preserve"> </w:t>
        </w:r>
        <w:proofErr w:type="spellStart"/>
        <w:r>
          <w:t>yaitu</w:t>
        </w:r>
        <w:proofErr w:type="spellEnd"/>
        <w:r w:rsidRPr="001777A7">
          <w:rPr>
            <w:lang w:val="id-ID"/>
          </w:rPr>
          <w:t xml:space="preserve"> </w:t>
        </w:r>
        <w:r>
          <w:t>Siswa</w:t>
        </w:r>
        <w:r w:rsidRPr="001777A7">
          <w:rPr>
            <w:lang w:val="id-ID"/>
          </w:rPr>
          <w:t xml:space="preserve">, </w:t>
        </w:r>
        <w:proofErr w:type="spellStart"/>
        <w:r>
          <w:t>Kepala</w:t>
        </w:r>
        <w:proofErr w:type="spellEnd"/>
        <w:r>
          <w:t xml:space="preserve"> </w:t>
        </w:r>
        <w:proofErr w:type="spellStart"/>
        <w:r>
          <w:t>Sekolah</w:t>
        </w:r>
        <w:proofErr w:type="spellEnd"/>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 xml:space="preserve">SMK </w:t>
        </w:r>
        <w:proofErr w:type="spellStart"/>
        <w:r>
          <w:t>Cendekia</w:t>
        </w:r>
        <w:proofErr w:type="spellEnd"/>
        <w:r>
          <w:t xml:space="preserve"> Batujajar yang </w:t>
        </w:r>
        <w:proofErr w:type="spellStart"/>
        <w:r>
          <w:t>ditunjukkan</w:t>
        </w:r>
        <w:proofErr w:type="spellEnd"/>
        <w:r>
          <w:t xml:space="preserve"> pada Gambar:</w:t>
        </w:r>
        <w:r>
          <w:rPr>
            <w:noProof/>
          </w:rPr>
          <mc:AlternateContent>
            <mc:Choice Requires="wps">
              <w:drawing>
                <wp:anchor distT="0" distB="0" distL="114300" distR="114300" simplePos="0" relativeHeight="252039680" behindDoc="1" locked="0" layoutInCell="1" allowOverlap="1" wp14:anchorId="5FB3A673" wp14:editId="0A056ABD">
                  <wp:simplePos x="0" y="0"/>
                  <wp:positionH relativeFrom="column">
                    <wp:posOffset>0</wp:posOffset>
                  </wp:positionH>
                  <wp:positionV relativeFrom="paragraph">
                    <wp:posOffset>3406775</wp:posOffset>
                  </wp:positionV>
                  <wp:extent cx="5039995"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5496D49" w14:textId="77777777" w:rsidR="001F2641" w:rsidRPr="00084E91"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3A673" id="Text Box 123" o:spid="_x0000_s1034" type="#_x0000_t202" style="position:absolute;left:0;text-align:left;margin-left:0;margin-top:268.25pt;width:396.85pt;height:.05pt;z-index:-25127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aUeMAIAAGgEAAAOAAAAZHJzL2Uyb0RvYy54bWysVE2P2yAQvVfqf0DcG+dDWW2sOKs0q1SV&#10;ot2VkmrPBOMYCRgKJHb66ztgO9tue6p6wcPMMPDem/HyodWKXITzEkxBJ6MxJcJwKKU5FfTbYfvp&#10;nhIfmCmZAiMKehWePqw+flg2NhdTqEGVwhEsYnze2ILWIdg8yzyvhWZ+BFYYDFbgNAu4daesdKzB&#10;6lpl0/H4LmvAldYBF96j97EL0lWqX1WCh+eq8iIQVVB8W0irS+sxrtlqyfKTY7aWvH8G+4dXaCYN&#10;Xnor9cgCI2cn/yilJXfgoQojDjqDqpJcJAyIZjJ+h2ZfMysSFiTH2xtN/v+V5U+XF0dkidpNZ5QY&#10;plGkg2gD+QwtiT5kqLE+x8S9xdTQYgCzB79HZwTeVk7HL0IiGEeurzd+YzmOzvl4tlgs5pRwjN3N&#10;5rFG9nbUOh++CNAkGgV1KF7ilF12PnSpQ0q8yYOS5VYqFTcxsFGOXBgK3dQyiL74b1nKxFwD8VRX&#10;MHqyiK/DEa3QHtvEyP2A8QjlFaE76NrHW76VeN+O+fDCHPYLosUZCM+4VAqagkJvUVKD+/E3f8xH&#10;GTFKSYP9V1D//cycoER9NShwbNbBcINxHAxz1htApBOcLsuTiQdcUINZOdCvOBrreAuGmOF4V0HD&#10;YG5CNwU4Wlys1ykJW9KysDN7y2PpgddD+8qc7VUJKOYTDJ3J8nfidLlJHrs+B2Q6KRd57Vjs6cZ2&#10;Ttr3oxfn5dd9ynr7Qax+AgAA//8DAFBLAwQUAAYACAAAACEAWoeCg+AAAAAIAQAADwAAAGRycy9k&#10;b3ducmV2LnhtbEyPwU7DMBBE75X4B2srcamoA2lTSONUVQUHuFSEXri58TYOxOvIdtrw9xgucJyd&#10;1cybYjOajp3R+daSgNt5AgyptqqlRsDh7enmHpgPkpTsLKGAL/SwKa8mhcyVvdArnqvQsBhCPpcC&#10;dAh9zrmvNRrp57ZHit7JOiNDlK7hyslLDDcdv0uSjBvZUmzQssedxvqzGoyA/eJ9r2fD6fFlu0jd&#10;82HYZR9NJcT1dNyugQUcw98z/OBHdCgj09EOpDzrBMQhQcAyzZbAor16SFfAjr+XDHhZ8P8Dym8A&#10;AAD//wMAUEsBAi0AFAAGAAgAAAAhALaDOJL+AAAA4QEAABMAAAAAAAAAAAAAAAAAAAAAAFtDb250&#10;ZW50X1R5cGVzXS54bWxQSwECLQAUAAYACAAAACEAOP0h/9YAAACUAQAACwAAAAAAAAAAAAAAAAAv&#10;AQAAX3JlbHMvLnJlbHNQSwECLQAUAAYACAAAACEAaJmlHjACAABoBAAADgAAAAAAAAAAAAAAAAAu&#10;AgAAZHJzL2Uyb0RvYy54bWxQSwECLQAUAAYACAAAACEAWoeCg+AAAAAIAQAADwAAAAAAAAAAAAAA&#10;AACKBAAAZHJzL2Rvd25yZXYueG1sUEsFBgAAAAAEAAQA8wAAAJcFAAAAAA==&#10;" stroked="f">
                  <v:textbox style="mso-fit-shape-to-text:t" inset="0,0,0,0">
                    <w:txbxContent>
                      <w:p w14:paraId="35496D49" w14:textId="77777777" w:rsidR="001F2641" w:rsidRPr="00084E91"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Batujajar</w:t>
                        </w:r>
                      </w:p>
                    </w:txbxContent>
                  </v:textbox>
                </v:shape>
              </w:pict>
            </mc:Fallback>
          </mc:AlternateContent>
        </w:r>
      </w:ins>
    </w:p>
    <w:p w14:paraId="3FD15C27" w14:textId="4F6CDE9F" w:rsidR="00494C80" w:rsidRDefault="00494C80" w:rsidP="00494C80">
      <w:pPr>
        <w:spacing w:line="240" w:lineRule="auto"/>
        <w:jc w:val="center"/>
        <w:rPr>
          <w:ins w:id="464" w:author="Rafi Aziizi" w:date="2021-11-12T11:15:00Z"/>
          <w:b/>
          <w:bCs/>
          <w:sz w:val="22"/>
          <w:szCs w:val="22"/>
        </w:rPr>
      </w:pPr>
      <w:ins w:id="465" w:author="Rafi Aziizi" w:date="2021-11-12T11:15:00Z">
        <w:r>
          <w:rPr>
            <w:noProof/>
          </w:rPr>
          <w:lastRenderedPageBreak/>
          <w:drawing>
            <wp:inline distT="0" distB="0" distL="0" distR="0" wp14:anchorId="0CDC89CA" wp14:editId="039EB58C">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Pr>
            <w:noProof/>
          </w:rPr>
          <w:t xml:space="preserve"> </w:t>
        </w:r>
        <w:del w:id="466" w:author=" " w:date="2021-11-12T16:25:00Z">
          <w:r w:rsidDel="001A7B0B">
            <w:rPr>
              <w:noProof/>
            </w:rPr>
            <mc:AlternateContent>
              <mc:Choice Requires="wps">
                <w:drawing>
                  <wp:anchor distT="0" distB="0" distL="114300" distR="114300" simplePos="0" relativeHeight="252040704" behindDoc="1" locked="0" layoutInCell="1" allowOverlap="1" wp14:anchorId="7AA760F2" wp14:editId="1EA56C2E">
                    <wp:simplePos x="0" y="0"/>
                    <wp:positionH relativeFrom="column">
                      <wp:posOffset>0</wp:posOffset>
                    </wp:positionH>
                    <wp:positionV relativeFrom="paragraph">
                      <wp:posOffset>3374390</wp:posOffset>
                    </wp:positionV>
                    <wp:extent cx="5039995" cy="63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67F18C3" w14:textId="1665835A" w:rsidR="001F2641" w:rsidRPr="0030050B" w:rsidRDefault="001F2641" w:rsidP="00494C80">
                                <w:pPr>
                                  <w:pStyle w:val="Caption"/>
                                  <w:jc w:val="center"/>
                                  <w:rPr>
                                    <w:noProof/>
                                    <w:sz w:val="24"/>
                                    <w:szCs w:val="24"/>
                                  </w:rPr>
                                </w:pPr>
                                <w:del w:id="467" w:author=" " w:date="2021-11-12T16:25:00Z">
                                  <w:r w:rsidDel="001A7B0B">
                                    <w:delText xml:space="preserve">Gambar 3. </w:delText>
                                  </w:r>
                                  <w:r w:rsidDel="001A7B0B">
                                    <w:fldChar w:fldCharType="begin"/>
                                  </w:r>
                                  <w:r w:rsidDel="001A7B0B">
                                    <w:delInstrText xml:space="preserve"> SEQ Gambar_3. \* ARABIC </w:delInstrText>
                                  </w:r>
                                  <w:r w:rsidDel="001A7B0B">
                                    <w:fldChar w:fldCharType="separate"/>
                                  </w:r>
                                  <w:r w:rsidDel="001A7B0B">
                                    <w:rPr>
                                      <w:noProof/>
                                    </w:rPr>
                                    <w:delText>5</w:delText>
                                  </w:r>
                                  <w:r w:rsidDel="001A7B0B">
                                    <w:fldChar w:fldCharType="end"/>
                                  </w:r>
                                  <w:r w:rsidDel="001A7B0B">
                                    <w:delText xml:space="preserve"> Bisnis Aktor Sistem Absensi SMK Cendekia Batujajar</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760F2" id="Text Box 125" o:spid="_x0000_s1035" type="#_x0000_t202" style="position:absolute;left:0;text-align:left;margin-left:0;margin-top:265.7pt;width:396.85pt;height:.05pt;z-index:-25127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Z2MQIAAGgEAAAOAAAAZHJzL2Uyb0RvYy54bWysVMFu2zAMvQ/YPwi6r05StFiMOkXWosOA&#10;oi2QDj0rslwLkEVNUmJ3X78nOU67bqdhF4UmKVLvPTIXl0Nn2F75oMlWfH4y40xZSbW2zxX//njz&#10;6TNnIQpbC0NWVfxFBX65+vjhonelWlBLplaeoYgNZe8q3sboyqIIslWdCCfklEWwId+JiE//XNRe&#10;9KjemWIxm50XPfnaeZIqBHivxyBf5fpNo2S8b5qgIjMVx9tiPn0+t+ksVheifPbCtVoeniH+4RWd&#10;0BZNj6WuRRRs5/UfpTotPQVq4omkrqCm0VJlDEAzn71Ds2mFUxkLyAnuSFP4f2Xl3f7BM11Du8UZ&#10;Z1Z0EOlRDZF9oYElHxjqXSiRuHFIjQMCyJ78Ac4EfGh8l34BiSEOrl+O/KZyEs6z2elyuUQbidj5&#10;aa5dvF51PsSvijqWjIp7iJc5FfvbEPEMpE4pqVMgo+sbbUz6SIEr49leQOi+1VGlB+LGb1nGplxL&#10;6dYYTp4i4RtxJCsO2yEzspwwbql+AXRP4/gEJ280+t2KEB+Ex7wALXYg3uNoDPUVp4PFWUv+59/8&#10;KR8yIspZj/mrePixE15xZr5ZCJyGdTL8ZGwnw+66KwLSObbLyWzigo9mMhtP3RNWY526ICSsRK+K&#10;x8m8iuMWYLWkWq9zEkbSiXhrN06m0hOvj8OT8O6gSoSYdzRNpijfiTPmZnncehfBdFYu8TqyeKAb&#10;45zlOaxe2pe33znr9Q9i9QsAAP//AwBQSwMEFAAGAAgAAAAhAFNNOFfgAAAACAEAAA8AAABkcnMv&#10;ZG93bnJldi54bWxMj8FOwzAQRO9I/IO1SFxQ65SkLYQ4VVXBgV4q0l64ufE2DsTryHba8PcYLnCc&#10;ndXMm2I1mo6d0fnWkoDZNAGGVFvVUiPgsH+ZPADzQZKSnSUU8IUeVuX1VSFzZS/0hucqNCyGkM+l&#10;AB1Cn3Pua41G+qntkaJ3ss7IEKVruHLyEsNNx++TZMGNbCk2aNnjRmP9WQ1GwC573+m74fS8XWep&#10;ez0Mm8VHUwlxezOun4AFHMPfM/zgR3QoI9PRDqQ86wTEIUHAPJ1lwKK9fEyXwI6/lznwsuD/B5Tf&#10;AAAA//8DAFBLAQItABQABgAIAAAAIQC2gziS/gAAAOEBAAATAAAAAAAAAAAAAAAAAAAAAABbQ29u&#10;dGVudF9UeXBlc10ueG1sUEsBAi0AFAAGAAgAAAAhADj9If/WAAAAlAEAAAsAAAAAAAAAAAAAAAAA&#10;LwEAAF9yZWxzLy5yZWxzUEsBAi0AFAAGAAgAAAAhANWGRnYxAgAAaAQAAA4AAAAAAAAAAAAAAAAA&#10;LgIAAGRycy9lMm9Eb2MueG1sUEsBAi0AFAAGAAgAAAAhAFNNOFfgAAAACAEAAA8AAAAAAAAAAAAA&#10;AAAAiwQAAGRycy9kb3ducmV2LnhtbFBLBQYAAAAABAAEAPMAAACYBQAAAAA=&#10;" stroked="f">
                    <v:textbox style="mso-fit-shape-to-text:t" inset="0,0,0,0">
                      <w:txbxContent>
                        <w:p w14:paraId="567F18C3" w14:textId="1665835A" w:rsidR="001F2641" w:rsidRPr="0030050B" w:rsidRDefault="001F2641" w:rsidP="00494C80">
                          <w:pPr>
                            <w:pStyle w:val="Caption"/>
                            <w:jc w:val="center"/>
                            <w:rPr>
                              <w:noProof/>
                              <w:sz w:val="24"/>
                              <w:szCs w:val="24"/>
                            </w:rPr>
                          </w:pPr>
                          <w:del w:id="468" w:author=" " w:date="2021-11-12T16:25:00Z">
                            <w:r w:rsidDel="001A7B0B">
                              <w:delText xml:space="preserve">Gambar 3. </w:delText>
                            </w:r>
                            <w:r w:rsidDel="001A7B0B">
                              <w:fldChar w:fldCharType="begin"/>
                            </w:r>
                            <w:r w:rsidDel="001A7B0B">
                              <w:delInstrText xml:space="preserve"> SEQ Gambar_3. \* ARABIC </w:delInstrText>
                            </w:r>
                            <w:r w:rsidDel="001A7B0B">
                              <w:fldChar w:fldCharType="separate"/>
                            </w:r>
                            <w:r w:rsidDel="001A7B0B">
                              <w:rPr>
                                <w:noProof/>
                              </w:rPr>
                              <w:delText>5</w:delText>
                            </w:r>
                            <w:r w:rsidDel="001A7B0B">
                              <w:fldChar w:fldCharType="end"/>
                            </w:r>
                            <w:r w:rsidDel="001A7B0B">
                              <w:delText xml:space="preserve"> Bisnis Aktor Sistem Absensi SMK Cendekia Batujajar</w:delText>
                            </w:r>
                          </w:del>
                        </w:p>
                      </w:txbxContent>
                    </v:textbox>
                  </v:shape>
                </w:pict>
              </mc:Fallback>
            </mc:AlternateContent>
          </w:r>
        </w:del>
      </w:ins>
    </w:p>
    <w:p w14:paraId="5DC90E0C" w14:textId="77777777" w:rsidR="00494C80" w:rsidRDefault="00494C80" w:rsidP="00494C80">
      <w:pPr>
        <w:spacing w:line="240" w:lineRule="auto"/>
        <w:rPr>
          <w:ins w:id="469" w:author="Rafi Aziizi" w:date="2021-11-12T11:15:00Z"/>
          <w:b/>
          <w:bCs/>
          <w:sz w:val="22"/>
          <w:szCs w:val="22"/>
        </w:rPr>
      </w:pPr>
    </w:p>
    <w:p w14:paraId="052CBFF3" w14:textId="77777777" w:rsidR="00494C80" w:rsidRDefault="00494C80" w:rsidP="00494C80">
      <w:pPr>
        <w:spacing w:line="240" w:lineRule="auto"/>
        <w:jc w:val="center"/>
        <w:rPr>
          <w:ins w:id="470" w:author="Rafi Aziizi" w:date="2021-11-12T11:15:00Z"/>
          <w:b/>
          <w:bCs/>
          <w:sz w:val="22"/>
          <w:szCs w:val="22"/>
        </w:rPr>
      </w:pPr>
      <w:ins w:id="471" w:author="Rafi Aziizi" w:date="2021-11-12T11:15:00Z">
        <w:r w:rsidRPr="00122F94">
          <w:rPr>
            <w:b/>
            <w:bCs/>
            <w:sz w:val="22"/>
            <w:szCs w:val="22"/>
          </w:rPr>
          <w:t>(</w:t>
        </w:r>
        <w:proofErr w:type="spellStart"/>
        <w:r w:rsidRPr="00122F94">
          <w:rPr>
            <w:b/>
            <w:bCs/>
            <w:sz w:val="22"/>
            <w:szCs w:val="22"/>
          </w:rPr>
          <w:t>Sumber</w:t>
        </w:r>
        <w:proofErr w:type="spellEnd"/>
        <w:r w:rsidRPr="00122F94">
          <w:rPr>
            <w:b/>
            <w:bCs/>
            <w:sz w:val="22"/>
            <w:szCs w:val="22"/>
          </w:rPr>
          <w:t xml:space="preserve">: </w:t>
        </w:r>
        <w:proofErr w:type="spellStart"/>
        <w:r w:rsidRPr="00122F94">
          <w:rPr>
            <w:sz w:val="22"/>
            <w:szCs w:val="22"/>
          </w:rPr>
          <w:t>Pe</w:t>
        </w:r>
        <w:r>
          <w:rPr>
            <w:sz w:val="22"/>
            <w:szCs w:val="22"/>
          </w:rPr>
          <w:t>nyusun</w:t>
        </w:r>
        <w:proofErr w:type="spellEnd"/>
        <w:r w:rsidRPr="00122F94">
          <w:rPr>
            <w:b/>
            <w:bCs/>
            <w:sz w:val="22"/>
            <w:szCs w:val="22"/>
          </w:rPr>
          <w:t>)</w:t>
        </w:r>
      </w:ins>
    </w:p>
    <w:p w14:paraId="20CC7BBC" w14:textId="77777777" w:rsidR="00494C80" w:rsidRPr="00122F94" w:rsidRDefault="00494C80" w:rsidP="00494C80">
      <w:pPr>
        <w:spacing w:line="240" w:lineRule="auto"/>
        <w:jc w:val="center"/>
        <w:rPr>
          <w:ins w:id="472" w:author="Rafi Aziizi" w:date="2021-11-12T11:15:00Z"/>
          <w:b/>
          <w:bCs/>
          <w:sz w:val="22"/>
          <w:szCs w:val="22"/>
        </w:rPr>
      </w:pPr>
    </w:p>
    <w:p w14:paraId="79AFBD68" w14:textId="5CEC520A" w:rsidR="00494C80" w:rsidRPr="003E1103" w:rsidDel="00BC0DF1" w:rsidRDefault="00494C80" w:rsidP="00494C80">
      <w:pPr>
        <w:ind w:firstLine="720"/>
        <w:rPr>
          <w:del w:id="473" w:author="Rafi Aziizi" w:date="2021-11-12T13:51:00Z"/>
          <w:moveTo w:id="474" w:author="Rafi Aziizi" w:date="2021-11-12T11:16:00Z"/>
        </w:rPr>
      </w:pPr>
      <w:commentRangeStart w:id="475"/>
      <w:commentRangeEnd w:id="475"/>
      <w:del w:id="476" w:author="Rafi Aziizi" w:date="2021-11-12T13:52:00Z">
        <w:r w:rsidDel="00BC0DF1">
          <w:rPr>
            <w:rStyle w:val="CommentReference"/>
            <w:b/>
          </w:rPr>
          <w:commentReference w:id="475"/>
        </w:r>
      </w:del>
      <w:moveToRangeStart w:id="477" w:author="Rafi Aziizi" w:date="2021-11-12T11:16:00Z" w:name="move87608182"/>
      <w:moveTo w:id="478" w:author="Rafi Aziizi" w:date="2021-11-12T11:16:00Z">
        <w:del w:id="479" w:author="Rafi Aziizi" w:date="2021-11-12T13:51:00Z">
          <w:r w:rsidDel="00BC0DF1">
            <w:delText>Deskripsi aktor menjelaskan definisi setiap aktor yang terlibat yaitu Siswa, Bagian IT, Kepala Sekolah, dan Guru BK. Penjelasan mengenai deskripsi untuk setiap aktor dapat dilihat pada table:</w:delText>
          </w:r>
        </w:del>
      </w:moveTo>
    </w:p>
    <w:p w14:paraId="66023949" w14:textId="680385D8" w:rsidR="00494C80" w:rsidDel="00BC0DF1" w:rsidRDefault="00494C80" w:rsidP="00494C80">
      <w:pPr>
        <w:pStyle w:val="Caption"/>
        <w:keepNext/>
        <w:jc w:val="center"/>
        <w:rPr>
          <w:del w:id="480" w:author="Rafi Aziizi" w:date="2021-11-12T13:51:00Z"/>
          <w:moveTo w:id="481" w:author="Rafi Aziizi" w:date="2021-11-12T11:16:00Z"/>
        </w:rPr>
      </w:pPr>
      <w:moveTo w:id="482" w:author="Rafi Aziizi" w:date="2021-11-12T11:16:00Z">
        <w:del w:id="483" w:author="Rafi Aziizi" w:date="2021-11-12T13:51:00Z">
          <w:r w:rsidDel="00BC0DF1">
            <w:delText xml:space="preserve">Table 3. </w:delText>
          </w:r>
          <w:r w:rsidDel="00BC0DF1">
            <w:fldChar w:fldCharType="begin"/>
          </w:r>
          <w:r w:rsidDel="00BC0DF1">
            <w:delInstrText xml:space="preserve"> SEQ Table_3. \* ARABIC </w:delInstrText>
          </w:r>
          <w:r w:rsidDel="00BC0DF1">
            <w:fldChar w:fldCharType="separate"/>
          </w:r>
          <w:r w:rsidDel="00BC0DF1">
            <w:rPr>
              <w:noProof/>
            </w:rPr>
            <w:delText>4</w:delText>
          </w:r>
          <w:r w:rsidDel="00BC0DF1">
            <w:fldChar w:fldCharType="end"/>
          </w:r>
          <w:r w:rsidDel="00BC0DF1">
            <w:delText xml:space="preserve"> </w:delText>
          </w:r>
          <w:r w:rsidRPr="00D74A99" w:rsidDel="00BC0DF1">
            <w:delText>Deskripsi Aktor</w:delText>
          </w:r>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484" w:author="Rafi Aziizi" w:date="2021-11-12T13:51:00Z"/>
        </w:trPr>
        <w:tc>
          <w:tcPr>
            <w:tcW w:w="704" w:type="dxa"/>
          </w:tcPr>
          <w:p w14:paraId="7E5CA51E" w14:textId="31EC94CD" w:rsidR="00494C80" w:rsidRPr="0009462F" w:rsidDel="00BC0DF1" w:rsidRDefault="00494C80" w:rsidP="00F14C4A">
            <w:pPr>
              <w:jc w:val="center"/>
              <w:rPr>
                <w:del w:id="485" w:author="Rafi Aziizi" w:date="2021-11-12T13:51:00Z"/>
                <w:moveTo w:id="486" w:author="Rafi Aziizi" w:date="2021-11-12T11:16:00Z"/>
                <w:b/>
              </w:rPr>
            </w:pPr>
            <w:moveTo w:id="487" w:author="Rafi Aziizi" w:date="2021-11-12T11:16:00Z">
              <w:del w:id="488" w:author="Rafi Aziizi" w:date="2021-11-12T13:51:00Z">
                <w:r w:rsidDel="00BC0DF1">
                  <w:rPr>
                    <w:b/>
                  </w:rPr>
                  <w:delText>No</w:delText>
                </w:r>
              </w:del>
            </w:moveTo>
          </w:p>
        </w:tc>
        <w:tc>
          <w:tcPr>
            <w:tcW w:w="2268" w:type="dxa"/>
          </w:tcPr>
          <w:p w14:paraId="43377CEA" w14:textId="373028AB" w:rsidR="00494C80" w:rsidRPr="0009462F" w:rsidDel="00BC0DF1" w:rsidRDefault="00494C80" w:rsidP="00F14C4A">
            <w:pPr>
              <w:jc w:val="center"/>
              <w:rPr>
                <w:del w:id="489" w:author="Rafi Aziizi" w:date="2021-11-12T13:51:00Z"/>
                <w:moveTo w:id="490" w:author="Rafi Aziizi" w:date="2021-11-12T11:16:00Z"/>
                <w:b/>
              </w:rPr>
            </w:pPr>
            <w:moveTo w:id="491" w:author="Rafi Aziizi" w:date="2021-11-12T11:16:00Z">
              <w:del w:id="492" w:author="Rafi Aziizi" w:date="2021-11-12T13:51:00Z">
                <w:r w:rsidRPr="0009462F" w:rsidDel="00BC0DF1">
                  <w:rPr>
                    <w:b/>
                  </w:rPr>
                  <w:delText>Aktor</w:delText>
                </w:r>
              </w:del>
            </w:moveTo>
          </w:p>
        </w:tc>
        <w:tc>
          <w:tcPr>
            <w:tcW w:w="4955" w:type="dxa"/>
          </w:tcPr>
          <w:p w14:paraId="42BFF127" w14:textId="6992BF5D" w:rsidR="00494C80" w:rsidRPr="0009462F" w:rsidDel="00BC0DF1" w:rsidRDefault="00494C80" w:rsidP="00F14C4A">
            <w:pPr>
              <w:jc w:val="center"/>
              <w:rPr>
                <w:del w:id="493" w:author="Rafi Aziizi" w:date="2021-11-12T13:51:00Z"/>
                <w:moveTo w:id="494" w:author="Rafi Aziizi" w:date="2021-11-12T11:16:00Z"/>
                <w:b/>
              </w:rPr>
            </w:pPr>
            <w:moveTo w:id="495" w:author="Rafi Aziizi" w:date="2021-11-12T11:16:00Z">
              <w:del w:id="496" w:author="Rafi Aziizi" w:date="2021-11-12T13:51:00Z">
                <w:r w:rsidRPr="0009462F" w:rsidDel="00BC0DF1">
                  <w:rPr>
                    <w:b/>
                  </w:rPr>
                  <w:delText>Deskripsi</w:delText>
                </w:r>
              </w:del>
            </w:moveTo>
          </w:p>
        </w:tc>
      </w:tr>
      <w:tr w:rsidR="00494C80" w:rsidDel="00BC0DF1" w14:paraId="047CFB03" w14:textId="69803F67" w:rsidTr="00F14C4A">
        <w:trPr>
          <w:del w:id="497" w:author="Rafi Aziizi" w:date="2021-11-12T13:51:00Z"/>
        </w:trPr>
        <w:tc>
          <w:tcPr>
            <w:tcW w:w="704" w:type="dxa"/>
          </w:tcPr>
          <w:p w14:paraId="23CB2290" w14:textId="3E1754B2" w:rsidR="00494C80" w:rsidDel="00BC0DF1" w:rsidRDefault="00494C80" w:rsidP="00F14C4A">
            <w:pPr>
              <w:rPr>
                <w:del w:id="498" w:author="Rafi Aziizi" w:date="2021-11-12T13:51:00Z"/>
                <w:moveTo w:id="499" w:author="Rafi Aziizi" w:date="2021-11-12T11:16:00Z"/>
              </w:rPr>
            </w:pPr>
            <w:moveTo w:id="500" w:author="Rafi Aziizi" w:date="2021-11-12T11:16:00Z">
              <w:del w:id="501" w:author="Rafi Aziizi" w:date="2021-11-12T13:51:00Z">
                <w:r w:rsidDel="00BC0DF1">
                  <w:delText>1.</w:delText>
                </w:r>
              </w:del>
            </w:moveTo>
          </w:p>
        </w:tc>
        <w:tc>
          <w:tcPr>
            <w:tcW w:w="2268" w:type="dxa"/>
          </w:tcPr>
          <w:p w14:paraId="42F9C66E" w14:textId="4FC4730D" w:rsidR="00494C80" w:rsidDel="00BC0DF1" w:rsidRDefault="00494C80" w:rsidP="00F14C4A">
            <w:pPr>
              <w:rPr>
                <w:del w:id="502" w:author="Rafi Aziizi" w:date="2021-11-12T13:51:00Z"/>
                <w:moveTo w:id="503" w:author="Rafi Aziizi" w:date="2021-11-12T11:16:00Z"/>
              </w:rPr>
            </w:pPr>
            <w:moveTo w:id="504" w:author="Rafi Aziizi" w:date="2021-11-12T11:16:00Z">
              <w:del w:id="505" w:author="Rafi Aziizi" w:date="2021-11-12T13:51:00Z">
                <w:r w:rsidDel="00BC0DF1">
                  <w:delText>Siswa</w:delText>
                </w:r>
              </w:del>
            </w:moveTo>
          </w:p>
        </w:tc>
        <w:tc>
          <w:tcPr>
            <w:tcW w:w="4955" w:type="dxa"/>
          </w:tcPr>
          <w:p w14:paraId="033E34D1" w14:textId="01E2811F" w:rsidR="00494C80" w:rsidDel="00BC0DF1" w:rsidRDefault="00494C80" w:rsidP="00F14C4A">
            <w:pPr>
              <w:rPr>
                <w:del w:id="506" w:author="Rafi Aziizi" w:date="2021-11-12T13:51:00Z"/>
                <w:moveTo w:id="507" w:author="Rafi Aziizi" w:date="2021-11-12T11:16:00Z"/>
              </w:rPr>
            </w:pPr>
            <w:moveTo w:id="508" w:author="Rafi Aziizi" w:date="2021-11-12T11:16:00Z">
              <w:del w:id="509" w:author="Rafi Aziizi" w:date="2021-11-12T13:51:00Z">
                <w:r w:rsidDel="00BC0DF1">
                  <w:delText>B</w:delText>
                </w:r>
                <w:r w:rsidRPr="003E1103" w:rsidDel="00BC0DF1">
                  <w:delText>ertanggung jawab untuk melakukan absen</w:delText>
                </w:r>
              </w:del>
            </w:moveTo>
          </w:p>
        </w:tc>
      </w:tr>
      <w:tr w:rsidR="00494C80" w:rsidDel="00BC0DF1" w14:paraId="5AE41BE5" w14:textId="2FD18689" w:rsidTr="00F14C4A">
        <w:trPr>
          <w:del w:id="510" w:author="Rafi Aziizi" w:date="2021-11-12T13:51:00Z"/>
        </w:trPr>
        <w:tc>
          <w:tcPr>
            <w:tcW w:w="704" w:type="dxa"/>
          </w:tcPr>
          <w:p w14:paraId="49B667B3" w14:textId="2DA9BA2B" w:rsidR="00494C80" w:rsidDel="00BC0DF1" w:rsidRDefault="00494C80" w:rsidP="00F14C4A">
            <w:pPr>
              <w:rPr>
                <w:del w:id="511" w:author="Rafi Aziizi" w:date="2021-11-12T13:51:00Z"/>
                <w:moveTo w:id="512" w:author="Rafi Aziizi" w:date="2021-11-12T11:16:00Z"/>
              </w:rPr>
            </w:pPr>
            <w:moveTo w:id="513" w:author="Rafi Aziizi" w:date="2021-11-12T11:16:00Z">
              <w:del w:id="514" w:author="Rafi Aziizi" w:date="2021-11-12T13:51:00Z">
                <w:r w:rsidDel="00BC0DF1">
                  <w:delText>2.</w:delText>
                </w:r>
              </w:del>
            </w:moveTo>
          </w:p>
        </w:tc>
        <w:tc>
          <w:tcPr>
            <w:tcW w:w="2268" w:type="dxa"/>
          </w:tcPr>
          <w:p w14:paraId="75B5250B" w14:textId="3B3F9BE7" w:rsidR="00494C80" w:rsidDel="00BC0DF1" w:rsidRDefault="00494C80" w:rsidP="00F14C4A">
            <w:pPr>
              <w:rPr>
                <w:del w:id="515" w:author="Rafi Aziizi" w:date="2021-11-12T13:51:00Z"/>
                <w:moveTo w:id="516" w:author="Rafi Aziizi" w:date="2021-11-12T11:16:00Z"/>
              </w:rPr>
            </w:pPr>
            <w:moveTo w:id="517" w:author="Rafi Aziizi" w:date="2021-11-12T11:16:00Z">
              <w:del w:id="518" w:author="Rafi Aziizi" w:date="2021-11-12T13:51:00Z">
                <w:r w:rsidDel="00BC0DF1">
                  <w:delText>Kepala Sekolah</w:delText>
                </w:r>
              </w:del>
            </w:moveTo>
          </w:p>
        </w:tc>
        <w:tc>
          <w:tcPr>
            <w:tcW w:w="4955" w:type="dxa"/>
          </w:tcPr>
          <w:p w14:paraId="415AFE8C" w14:textId="61B31FA2" w:rsidR="00494C80" w:rsidRPr="001B0BF8" w:rsidDel="00BC0DF1" w:rsidRDefault="00494C80" w:rsidP="00F14C4A">
            <w:pPr>
              <w:rPr>
                <w:del w:id="519" w:author="Rafi Aziizi" w:date="2021-11-12T13:51:00Z"/>
                <w:moveTo w:id="520" w:author="Rafi Aziizi" w:date="2021-11-12T11:16:00Z"/>
                <w:lang w:val="id-ID"/>
              </w:rPr>
            </w:pPr>
            <w:moveTo w:id="521" w:author="Rafi Aziizi" w:date="2021-11-12T11:16:00Z">
              <w:del w:id="522" w:author="Rafi Aziizi" w:date="2021-11-12T13:51:00Z">
                <w:r w:rsidDel="00BC0DF1">
                  <w:delText>Aktor ini dapat melihat laporan absensi berdasarkan hari, bulan maupun semester.</w:delText>
                </w:r>
                <w:r w:rsidDel="00BC0DF1">
                  <w:rPr>
                    <w:lang w:val="id-ID"/>
                  </w:rPr>
                  <w:delText xml:space="preserve"> </w:delText>
                </w:r>
              </w:del>
            </w:moveTo>
          </w:p>
        </w:tc>
      </w:tr>
      <w:tr w:rsidR="00494C80" w:rsidDel="00BC0DF1" w14:paraId="7D3C759B" w14:textId="0F55768C" w:rsidTr="00F14C4A">
        <w:trPr>
          <w:del w:id="523" w:author="Rafi Aziizi" w:date="2021-11-12T13:51:00Z"/>
        </w:trPr>
        <w:tc>
          <w:tcPr>
            <w:tcW w:w="704" w:type="dxa"/>
          </w:tcPr>
          <w:p w14:paraId="7C0F14A0" w14:textId="1BCAD702" w:rsidR="00494C80" w:rsidDel="00BC0DF1" w:rsidRDefault="00494C80" w:rsidP="00F14C4A">
            <w:pPr>
              <w:rPr>
                <w:del w:id="524" w:author="Rafi Aziizi" w:date="2021-11-12T13:51:00Z"/>
                <w:moveTo w:id="525" w:author="Rafi Aziizi" w:date="2021-11-12T11:16:00Z"/>
              </w:rPr>
            </w:pPr>
            <w:moveTo w:id="526" w:author="Rafi Aziizi" w:date="2021-11-12T11:16:00Z">
              <w:del w:id="527" w:author="Rafi Aziizi" w:date="2021-11-12T13:51:00Z">
                <w:r w:rsidDel="00BC0DF1">
                  <w:delText xml:space="preserve">3. </w:delText>
                </w:r>
              </w:del>
            </w:moveTo>
          </w:p>
        </w:tc>
        <w:tc>
          <w:tcPr>
            <w:tcW w:w="2268" w:type="dxa"/>
          </w:tcPr>
          <w:p w14:paraId="699748AA" w14:textId="5A2A1BC9" w:rsidR="00494C80" w:rsidDel="00BC0DF1" w:rsidRDefault="00494C80" w:rsidP="00F14C4A">
            <w:pPr>
              <w:rPr>
                <w:del w:id="528" w:author="Rafi Aziizi" w:date="2021-11-12T13:51:00Z"/>
                <w:moveTo w:id="529" w:author="Rafi Aziizi" w:date="2021-11-12T11:16:00Z"/>
              </w:rPr>
            </w:pPr>
            <w:moveTo w:id="530" w:author="Rafi Aziizi" w:date="2021-11-12T11:16:00Z">
              <w:del w:id="531" w:author="Rafi Aziizi" w:date="2021-11-12T13:51:00Z">
                <w:r w:rsidDel="00BC0DF1">
                  <w:delText>Guru BK</w:delText>
                </w:r>
              </w:del>
            </w:moveTo>
          </w:p>
        </w:tc>
        <w:tc>
          <w:tcPr>
            <w:tcW w:w="4955" w:type="dxa"/>
          </w:tcPr>
          <w:p w14:paraId="6BCB9C6A" w14:textId="4A17D50F" w:rsidR="00494C80" w:rsidDel="00BC0DF1" w:rsidRDefault="00494C80" w:rsidP="00F14C4A">
            <w:pPr>
              <w:rPr>
                <w:del w:id="532" w:author="Rafi Aziizi" w:date="2021-11-12T13:51:00Z"/>
                <w:moveTo w:id="533" w:author="Rafi Aziizi" w:date="2021-11-12T11:16:00Z"/>
              </w:rPr>
            </w:pPr>
            <w:moveTo w:id="534" w:author="Rafi Aziizi" w:date="2021-11-12T11:16:00Z">
              <w:del w:id="535"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del>
            </w:moveTo>
          </w:p>
        </w:tc>
      </w:tr>
      <w:tr w:rsidR="00494C80" w:rsidDel="00BC0DF1" w14:paraId="3FBCA090" w14:textId="53C64513" w:rsidTr="00F14C4A">
        <w:trPr>
          <w:del w:id="536" w:author="Rafi Aziizi" w:date="2021-11-12T13:51:00Z"/>
        </w:trPr>
        <w:tc>
          <w:tcPr>
            <w:tcW w:w="704" w:type="dxa"/>
          </w:tcPr>
          <w:p w14:paraId="1378B91E" w14:textId="20AF8472" w:rsidR="00494C80" w:rsidDel="00BC0DF1" w:rsidRDefault="00494C80" w:rsidP="00F14C4A">
            <w:pPr>
              <w:rPr>
                <w:del w:id="537" w:author="Rafi Aziizi" w:date="2021-11-12T13:51:00Z"/>
                <w:moveTo w:id="538" w:author="Rafi Aziizi" w:date="2021-11-12T11:16:00Z"/>
              </w:rPr>
            </w:pPr>
            <w:moveTo w:id="539" w:author="Rafi Aziizi" w:date="2021-11-12T11:16:00Z">
              <w:del w:id="540" w:author="Rafi Aziizi" w:date="2021-11-12T13:51:00Z">
                <w:r w:rsidDel="00BC0DF1">
                  <w:delText>4.</w:delText>
                </w:r>
              </w:del>
            </w:moveTo>
          </w:p>
        </w:tc>
        <w:tc>
          <w:tcPr>
            <w:tcW w:w="2268" w:type="dxa"/>
          </w:tcPr>
          <w:p w14:paraId="1962667A" w14:textId="1C26DAAA" w:rsidR="00494C80" w:rsidDel="00BC0DF1" w:rsidRDefault="00494C80" w:rsidP="00F14C4A">
            <w:pPr>
              <w:rPr>
                <w:del w:id="541" w:author="Rafi Aziizi" w:date="2021-11-12T13:51:00Z"/>
                <w:moveTo w:id="542" w:author="Rafi Aziizi" w:date="2021-11-12T11:16:00Z"/>
              </w:rPr>
            </w:pPr>
            <w:moveTo w:id="543" w:author="Rafi Aziizi" w:date="2021-11-12T11:16:00Z">
              <w:del w:id="544" w:author="Rafi Aziizi" w:date="2021-11-12T13:51:00Z">
                <w:r w:rsidDel="00BC0DF1">
                  <w:delText>Bagian IT</w:delText>
                </w:r>
              </w:del>
            </w:moveTo>
          </w:p>
        </w:tc>
        <w:tc>
          <w:tcPr>
            <w:tcW w:w="4955" w:type="dxa"/>
          </w:tcPr>
          <w:p w14:paraId="6F022119" w14:textId="1771FC2F" w:rsidR="00494C80" w:rsidDel="00BC0DF1" w:rsidRDefault="00494C80" w:rsidP="00F14C4A">
            <w:pPr>
              <w:rPr>
                <w:del w:id="545" w:author="Rafi Aziizi" w:date="2021-11-12T13:51:00Z"/>
                <w:moveTo w:id="546" w:author="Rafi Aziizi" w:date="2021-11-12T11:16:00Z"/>
              </w:rPr>
            </w:pPr>
            <w:moveTo w:id="547" w:author="Rafi Aziizi" w:date="2021-11-12T11:16:00Z">
              <w:del w:id="548"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del>
            </w:moveTo>
          </w:p>
        </w:tc>
      </w:tr>
    </w:tbl>
    <w:moveToRangeEnd w:id="477"/>
    <w:p w14:paraId="39E527B1" w14:textId="7854C829" w:rsidR="00BC0DF1" w:rsidRDefault="00BC0DF1" w:rsidP="00C93BF7">
      <w:pPr>
        <w:pStyle w:val="Heading3"/>
        <w:numPr>
          <w:ilvl w:val="2"/>
          <w:numId w:val="8"/>
        </w:numPr>
        <w:ind w:left="709"/>
        <w:rPr>
          <w:ins w:id="549" w:author="Rafi Aziizi" w:date="2021-11-12T13:51:00Z"/>
          <w:lang w:val="en-US"/>
        </w:rPr>
      </w:pPr>
      <w:proofErr w:type="spellStart"/>
      <w:ins w:id="550" w:author="Rafi Aziizi" w:date="2021-11-12T13:51:00Z">
        <w:r>
          <w:rPr>
            <w:lang w:val="en-US"/>
          </w:rPr>
          <w:t>Deskripsi</w:t>
        </w:r>
        <w:proofErr w:type="spellEnd"/>
        <w:r>
          <w:rPr>
            <w:lang w:val="en-US"/>
          </w:rPr>
          <w:t xml:space="preserve"> </w:t>
        </w:r>
        <w:proofErr w:type="spellStart"/>
        <w:r>
          <w:rPr>
            <w:lang w:val="en-US"/>
          </w:rPr>
          <w:t>Aktor</w:t>
        </w:r>
        <w:proofErr w:type="spellEnd"/>
      </w:ins>
    </w:p>
    <w:p w14:paraId="38B4CB3C" w14:textId="252F1F83" w:rsidR="00BC0DF1" w:rsidRPr="003E1103" w:rsidRDefault="00BC0DF1" w:rsidP="00BC0DF1">
      <w:pPr>
        <w:ind w:firstLine="720"/>
        <w:rPr>
          <w:ins w:id="551" w:author="Rafi Aziizi" w:date="2021-11-12T13:52:00Z"/>
        </w:rPr>
      </w:pPr>
      <w:proofErr w:type="spellStart"/>
      <w:ins w:id="552" w:author="Rafi Aziizi" w:date="2021-11-12T13:52:00Z">
        <w:r>
          <w:t>Deskripsi</w:t>
        </w:r>
        <w:proofErr w:type="spellEnd"/>
        <w:r>
          <w:t xml:space="preserve"> </w:t>
        </w:r>
        <w:proofErr w:type="spellStart"/>
        <w:r>
          <w:t>aktor</w:t>
        </w:r>
        <w:proofErr w:type="spellEnd"/>
        <w:r>
          <w:t xml:space="preserve"> </w:t>
        </w:r>
        <w:proofErr w:type="spellStart"/>
        <w:r>
          <w:t>menjelaskan</w:t>
        </w:r>
        <w:proofErr w:type="spellEnd"/>
        <w:r>
          <w:t xml:space="preserve"> </w:t>
        </w:r>
        <w:proofErr w:type="spellStart"/>
        <w:r>
          <w:t>definisi</w:t>
        </w:r>
        <w:proofErr w:type="spellEnd"/>
        <w:r>
          <w:t xml:space="preserve"> </w:t>
        </w:r>
        <w:proofErr w:type="spellStart"/>
        <w:r>
          <w:t>setiap</w:t>
        </w:r>
        <w:proofErr w:type="spellEnd"/>
        <w:r>
          <w:t xml:space="preserve"> </w:t>
        </w:r>
        <w:proofErr w:type="spellStart"/>
        <w:r>
          <w:t>aktor</w:t>
        </w:r>
        <w:proofErr w:type="spellEnd"/>
        <w:r>
          <w:t xml:space="preserve"> yang </w:t>
        </w:r>
        <w:proofErr w:type="spellStart"/>
        <w:r>
          <w:t>terlibat</w:t>
        </w:r>
        <w:proofErr w:type="spellEnd"/>
        <w:r>
          <w:t xml:space="preserve"> </w:t>
        </w:r>
        <w:proofErr w:type="spellStart"/>
        <w:r>
          <w:t>yaitu</w:t>
        </w:r>
        <w:proofErr w:type="spellEnd"/>
        <w:r>
          <w:t xml:space="preserve"> Siswa, Bagian IT, </w:t>
        </w:r>
        <w:proofErr w:type="spellStart"/>
        <w:r>
          <w:t>Kepala</w:t>
        </w:r>
        <w:proofErr w:type="spellEnd"/>
        <w:r>
          <w:t xml:space="preserve"> </w:t>
        </w:r>
        <w:proofErr w:type="spellStart"/>
        <w:r>
          <w:t>Sekolah</w:t>
        </w:r>
        <w:proofErr w:type="spellEnd"/>
        <w:r>
          <w:t xml:space="preserve">, dan Guru BK. </w:t>
        </w:r>
        <w:proofErr w:type="spellStart"/>
        <w:r>
          <w:t>Penjelasan</w:t>
        </w:r>
        <w:proofErr w:type="spellEnd"/>
        <w:r>
          <w:t xml:space="preserve"> </w:t>
        </w:r>
        <w:proofErr w:type="spellStart"/>
        <w:r>
          <w:t>mengenai</w:t>
        </w:r>
        <w:proofErr w:type="spellEnd"/>
        <w:r>
          <w:t xml:space="preserve"> </w:t>
        </w:r>
        <w:proofErr w:type="spellStart"/>
        <w:r>
          <w:t>deskripsi</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dilihat</w:t>
        </w:r>
        <w:proofErr w:type="spellEnd"/>
        <w:r>
          <w:t xml:space="preserve"> pada table:</w:t>
        </w:r>
      </w:ins>
    </w:p>
    <w:p w14:paraId="0AE59418" w14:textId="333C1EAE" w:rsidR="00BC0DF1" w:rsidRDefault="00BC0DF1" w:rsidP="00BC0DF1">
      <w:pPr>
        <w:pStyle w:val="Caption"/>
        <w:keepNext/>
        <w:jc w:val="center"/>
        <w:rPr>
          <w:ins w:id="553" w:author="Rafi Aziizi" w:date="2021-11-12T13:52:00Z"/>
        </w:rPr>
      </w:pPr>
      <w:ins w:id="554" w:author="Rafi Aziizi" w:date="2021-11-12T13:52:00Z">
        <w:del w:id="555" w:author=" " w:date="2021-11-12T16:22:00Z">
          <w:r w:rsidDel="001A7B0B">
            <w:delText>Table 3.</w:delText>
          </w:r>
          <w:r w:rsidDel="001A7B0B">
            <w:fldChar w:fldCharType="begin"/>
          </w:r>
          <w:r w:rsidRPr="001A7B0B" w:rsidDel="001A7B0B">
            <w:rPr>
              <w:rPrChange w:id="556" w:author=" " w:date="2021-11-12T16:22:00Z">
                <w:rPr/>
              </w:rPrChange>
            </w:rPr>
            <w:delInstrText xml:space="preserve"> SEQ Table_3. \* ARABIC </w:delInstrText>
          </w:r>
          <w:r w:rsidDel="001A7B0B">
            <w:fldChar w:fldCharType="separate"/>
          </w:r>
          <w:r w:rsidRPr="001A7B0B" w:rsidDel="001A7B0B">
            <w:rPr>
              <w:noProof/>
              <w:rPrChange w:id="557" w:author=" " w:date="2021-11-12T16:22:00Z">
                <w:rPr>
                  <w:noProof/>
                </w:rPr>
              </w:rPrChange>
            </w:rPr>
            <w:delText>4</w:delText>
          </w:r>
          <w:r w:rsidDel="001A7B0B">
            <w:fldChar w:fldCharType="end"/>
          </w:r>
          <w:r w:rsidDel="001A7B0B">
            <w:delText xml:space="preserve"> </w:delText>
          </w:r>
          <w:r w:rsidRPr="00D74A99" w:rsidDel="001A7B0B">
            <w:delText>Deskripsi Aktor</w:delText>
          </w:r>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558" w:author="Rafi Aziizi" w:date="2021-11-12T13:52:00Z"/>
        </w:trPr>
        <w:tc>
          <w:tcPr>
            <w:tcW w:w="704" w:type="dxa"/>
          </w:tcPr>
          <w:p w14:paraId="246F0149" w14:textId="77777777" w:rsidR="00BC0DF1" w:rsidRPr="0009462F" w:rsidRDefault="00BC0DF1" w:rsidP="001F2641">
            <w:pPr>
              <w:jc w:val="center"/>
              <w:rPr>
                <w:ins w:id="559" w:author="Rafi Aziizi" w:date="2021-11-12T13:52:00Z"/>
                <w:b/>
              </w:rPr>
            </w:pPr>
            <w:ins w:id="560" w:author="Rafi Aziizi" w:date="2021-11-12T13:52:00Z">
              <w:r>
                <w:rPr>
                  <w:b/>
                </w:rPr>
                <w:t>No</w:t>
              </w:r>
            </w:ins>
          </w:p>
        </w:tc>
        <w:tc>
          <w:tcPr>
            <w:tcW w:w="2268" w:type="dxa"/>
          </w:tcPr>
          <w:p w14:paraId="51911992" w14:textId="77777777" w:rsidR="00BC0DF1" w:rsidRPr="0009462F" w:rsidRDefault="00BC0DF1" w:rsidP="001F2641">
            <w:pPr>
              <w:jc w:val="center"/>
              <w:rPr>
                <w:ins w:id="561" w:author="Rafi Aziizi" w:date="2021-11-12T13:52:00Z"/>
                <w:b/>
              </w:rPr>
            </w:pPr>
            <w:proofErr w:type="spellStart"/>
            <w:ins w:id="562" w:author="Rafi Aziizi" w:date="2021-11-12T13:52:00Z">
              <w:r w:rsidRPr="0009462F">
                <w:rPr>
                  <w:b/>
                </w:rPr>
                <w:t>Aktor</w:t>
              </w:r>
              <w:proofErr w:type="spellEnd"/>
            </w:ins>
          </w:p>
        </w:tc>
        <w:tc>
          <w:tcPr>
            <w:tcW w:w="4955" w:type="dxa"/>
          </w:tcPr>
          <w:p w14:paraId="468EDDE4" w14:textId="77777777" w:rsidR="00BC0DF1" w:rsidRPr="0009462F" w:rsidRDefault="00BC0DF1" w:rsidP="001F2641">
            <w:pPr>
              <w:jc w:val="center"/>
              <w:rPr>
                <w:ins w:id="563" w:author="Rafi Aziizi" w:date="2021-11-12T13:52:00Z"/>
                <w:b/>
              </w:rPr>
            </w:pPr>
            <w:proofErr w:type="spellStart"/>
            <w:ins w:id="564" w:author="Rafi Aziizi" w:date="2021-11-12T13:52:00Z">
              <w:r w:rsidRPr="0009462F">
                <w:rPr>
                  <w:b/>
                </w:rPr>
                <w:t>Deskripsi</w:t>
              </w:r>
              <w:proofErr w:type="spellEnd"/>
            </w:ins>
          </w:p>
        </w:tc>
      </w:tr>
      <w:tr w:rsidR="00BC0DF1" w14:paraId="5EDC83CF" w14:textId="77777777" w:rsidTr="001F2641">
        <w:trPr>
          <w:ins w:id="565" w:author="Rafi Aziizi" w:date="2021-11-12T13:52:00Z"/>
        </w:trPr>
        <w:tc>
          <w:tcPr>
            <w:tcW w:w="704" w:type="dxa"/>
          </w:tcPr>
          <w:p w14:paraId="36BD3B17" w14:textId="77777777" w:rsidR="00BC0DF1" w:rsidRDefault="00BC0DF1" w:rsidP="001F2641">
            <w:pPr>
              <w:rPr>
                <w:ins w:id="566" w:author="Rafi Aziizi" w:date="2021-11-12T13:52:00Z"/>
              </w:rPr>
            </w:pPr>
            <w:ins w:id="567" w:author="Rafi Aziizi" w:date="2021-11-12T13:52:00Z">
              <w:r>
                <w:t>1.</w:t>
              </w:r>
            </w:ins>
          </w:p>
        </w:tc>
        <w:tc>
          <w:tcPr>
            <w:tcW w:w="2268" w:type="dxa"/>
          </w:tcPr>
          <w:p w14:paraId="1490A8EA" w14:textId="77777777" w:rsidR="00BC0DF1" w:rsidRDefault="00BC0DF1" w:rsidP="001F2641">
            <w:pPr>
              <w:rPr>
                <w:ins w:id="568" w:author="Rafi Aziizi" w:date="2021-11-12T13:52:00Z"/>
              </w:rPr>
            </w:pPr>
            <w:ins w:id="569" w:author="Rafi Aziizi" w:date="2021-11-12T13:52:00Z">
              <w:r>
                <w:t>Siswa</w:t>
              </w:r>
            </w:ins>
          </w:p>
        </w:tc>
        <w:tc>
          <w:tcPr>
            <w:tcW w:w="4955" w:type="dxa"/>
          </w:tcPr>
          <w:p w14:paraId="0CACDE65" w14:textId="6A4FE8D3" w:rsidR="00BC0DF1" w:rsidRDefault="00BC0DF1" w:rsidP="001F2641">
            <w:pPr>
              <w:rPr>
                <w:ins w:id="570" w:author="Rafi Aziizi" w:date="2021-11-12T13:52:00Z"/>
              </w:rPr>
            </w:pPr>
            <w:proofErr w:type="spellStart"/>
            <w:ins w:id="571" w:author="Rafi Aziizi" w:date="2021-11-12T13:52: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melakukan</w:t>
              </w:r>
              <w:proofErr w:type="spellEnd"/>
              <w:r w:rsidRPr="003E1103">
                <w:t xml:space="preserve"> </w:t>
              </w:r>
              <w:proofErr w:type="spellStart"/>
              <w:r w:rsidRPr="003E1103">
                <w:t>absen</w:t>
              </w:r>
            </w:ins>
            <w:proofErr w:type="spellEnd"/>
            <w:ins w:id="572" w:author="Rafi Aziizi" w:date="2021-11-12T13:56:00Z">
              <w:r w:rsidR="001B1ED9">
                <w:t xml:space="preserve"> </w:t>
              </w:r>
            </w:ins>
            <w:proofErr w:type="spellStart"/>
            <w:ins w:id="573" w:author="Rafi Aziizi" w:date="2021-11-12T13:57:00Z">
              <w:r w:rsidR="001B1ED9">
                <w:t>menggunakan</w:t>
              </w:r>
              <w:proofErr w:type="spellEnd"/>
              <w:r w:rsidR="001B1ED9">
                <w:t xml:space="preserve"> </w:t>
              </w:r>
              <w:proofErr w:type="spellStart"/>
              <w:r w:rsidR="001B1ED9">
                <w:t>kartu</w:t>
              </w:r>
              <w:proofErr w:type="spellEnd"/>
              <w:r w:rsidR="001B1ED9">
                <w:t xml:space="preserve"> dan </w:t>
              </w:r>
              <w:proofErr w:type="spellStart"/>
              <w:r w:rsidR="001B1ED9">
                <w:t>hadir</w:t>
              </w:r>
              <w:proofErr w:type="spellEnd"/>
              <w:r w:rsidR="001B1ED9">
                <w:t xml:space="preserve"> </w:t>
              </w:r>
              <w:proofErr w:type="spellStart"/>
              <w:r w:rsidR="001B1ED9">
                <w:t>tepat</w:t>
              </w:r>
              <w:proofErr w:type="spellEnd"/>
              <w:r w:rsidR="001B1ED9">
                <w:t xml:space="preserve"> </w:t>
              </w:r>
              <w:proofErr w:type="spellStart"/>
              <w:r w:rsidR="001B1ED9">
                <w:t>waktu</w:t>
              </w:r>
              <w:proofErr w:type="spellEnd"/>
              <w:r w:rsidR="001B1ED9">
                <w:t xml:space="preserve"> </w:t>
              </w:r>
              <w:proofErr w:type="spellStart"/>
              <w:r w:rsidR="001B1ED9">
                <w:t>sesuai</w:t>
              </w:r>
              <w:proofErr w:type="spellEnd"/>
              <w:r w:rsidR="001B1ED9">
                <w:t xml:space="preserve"> jam </w:t>
              </w:r>
              <w:proofErr w:type="spellStart"/>
              <w:r w:rsidR="001B1ED9">
                <w:t>belajar</w:t>
              </w:r>
              <w:proofErr w:type="spellEnd"/>
              <w:r w:rsidR="001B1ED9">
                <w:t xml:space="preserve"> di </w:t>
              </w:r>
              <w:proofErr w:type="spellStart"/>
              <w:r w:rsidR="001B1ED9">
                <w:t>sekolah</w:t>
              </w:r>
              <w:proofErr w:type="spellEnd"/>
              <w:r w:rsidR="001B1ED9">
                <w:t>.</w:t>
              </w:r>
            </w:ins>
          </w:p>
        </w:tc>
      </w:tr>
      <w:tr w:rsidR="00BC0DF1" w14:paraId="0F40CA72" w14:textId="77777777" w:rsidTr="001F2641">
        <w:trPr>
          <w:ins w:id="574" w:author="Rafi Aziizi" w:date="2021-11-12T13:52:00Z"/>
        </w:trPr>
        <w:tc>
          <w:tcPr>
            <w:tcW w:w="704" w:type="dxa"/>
          </w:tcPr>
          <w:p w14:paraId="4CB9821A" w14:textId="77777777" w:rsidR="00BC0DF1" w:rsidRDefault="00BC0DF1" w:rsidP="001F2641">
            <w:pPr>
              <w:rPr>
                <w:ins w:id="575" w:author="Rafi Aziizi" w:date="2021-11-12T13:52:00Z"/>
              </w:rPr>
            </w:pPr>
            <w:ins w:id="576" w:author="Rafi Aziizi" w:date="2021-11-12T13:52:00Z">
              <w:r>
                <w:t>2.</w:t>
              </w:r>
            </w:ins>
          </w:p>
        </w:tc>
        <w:tc>
          <w:tcPr>
            <w:tcW w:w="2268" w:type="dxa"/>
          </w:tcPr>
          <w:p w14:paraId="03C0FA7D" w14:textId="77777777" w:rsidR="00BC0DF1" w:rsidRDefault="00BC0DF1" w:rsidP="001F2641">
            <w:pPr>
              <w:rPr>
                <w:ins w:id="577" w:author="Rafi Aziizi" w:date="2021-11-12T13:52:00Z"/>
              </w:rPr>
            </w:pPr>
            <w:proofErr w:type="spellStart"/>
            <w:ins w:id="578" w:author="Rafi Aziizi" w:date="2021-11-12T13:52:00Z">
              <w:r>
                <w:t>Kepala</w:t>
              </w:r>
              <w:proofErr w:type="spellEnd"/>
              <w:r>
                <w:t xml:space="preserve"> </w:t>
              </w:r>
              <w:proofErr w:type="spellStart"/>
              <w:r>
                <w:t>Sekolah</w:t>
              </w:r>
              <w:proofErr w:type="spellEnd"/>
            </w:ins>
          </w:p>
        </w:tc>
        <w:tc>
          <w:tcPr>
            <w:tcW w:w="4955" w:type="dxa"/>
          </w:tcPr>
          <w:p w14:paraId="1D563520" w14:textId="7921D54D" w:rsidR="00BC0DF1" w:rsidRPr="001B0BF8" w:rsidRDefault="00BC0DF1" w:rsidP="001F2641">
            <w:pPr>
              <w:rPr>
                <w:ins w:id="579" w:author="Rafi Aziizi" w:date="2021-11-12T13:52:00Z"/>
                <w:lang w:val="id-ID"/>
              </w:rPr>
            </w:pPr>
            <w:proofErr w:type="spellStart"/>
            <w:ins w:id="580" w:author="Rafi Aziizi" w:date="2021-11-12T13:52:00Z">
              <w:r>
                <w:t>Aktor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r>
                <w:t>absensi</w:t>
              </w:r>
            </w:ins>
            <w:proofErr w:type="spellEnd"/>
            <w:ins w:id="581" w:author="Rafi Aziizi" w:date="2021-11-12T13:57:00Z">
              <w:r w:rsidR="001B1ED9">
                <w:t xml:space="preserve"> </w:t>
              </w:r>
            </w:ins>
            <w:ins w:id="582" w:author="Rafi Aziizi" w:date="2021-11-12T13:52:00Z">
              <w:r>
                <w:t xml:space="preserve"> </w:t>
              </w:r>
              <w:proofErr w:type="spellStart"/>
              <w:r>
                <w:t>berdasarkan</w:t>
              </w:r>
              <w:proofErr w:type="spellEnd"/>
              <w:r>
                <w:t xml:space="preserve"> </w:t>
              </w:r>
              <w:proofErr w:type="spellStart"/>
              <w:r>
                <w:t>hari</w:t>
              </w:r>
              <w:proofErr w:type="spellEnd"/>
              <w:r>
                <w:t xml:space="preserve">, </w:t>
              </w:r>
              <w:proofErr w:type="spellStart"/>
              <w:r>
                <w:t>bulan</w:t>
              </w:r>
              <w:proofErr w:type="spellEnd"/>
              <w:r>
                <w:t xml:space="preserve"> </w:t>
              </w:r>
              <w:proofErr w:type="spellStart"/>
              <w:r>
                <w:t>maupun</w:t>
              </w:r>
              <w:proofErr w:type="spellEnd"/>
              <w:r>
                <w:t xml:space="preserve"> semester</w:t>
              </w:r>
            </w:ins>
            <w:ins w:id="583" w:author="Rafi Aziizi" w:date="2021-11-12T13:57:00Z">
              <w:r w:rsidR="001B1ED9">
                <w:t xml:space="preserve"> </w:t>
              </w:r>
              <w:proofErr w:type="spellStart"/>
              <w:r w:rsidR="001B1ED9">
                <w:t>dari</w:t>
              </w:r>
              <w:proofErr w:type="spellEnd"/>
              <w:r w:rsidR="001B1ED9">
                <w:t xml:space="preserve"> </w:t>
              </w:r>
              <w:proofErr w:type="spellStart"/>
              <w:r w:rsidR="001B1ED9">
                <w:t>setiap</w:t>
              </w:r>
              <w:proofErr w:type="spellEnd"/>
              <w:r w:rsidR="001B1ED9">
                <w:t xml:space="preserve"> </w:t>
              </w:r>
              <w:proofErr w:type="spellStart"/>
              <w:r w:rsidR="001B1ED9">
                <w:t>siswa</w:t>
              </w:r>
              <w:proofErr w:type="spellEnd"/>
              <w:r w:rsidR="001B1ED9">
                <w:t xml:space="preserve">, </w:t>
              </w:r>
              <w:proofErr w:type="spellStart"/>
              <w:r w:rsidR="001B1ED9">
                <w:t>jurusan</w:t>
              </w:r>
              <w:proofErr w:type="spellEnd"/>
              <w:r w:rsidR="001B1ED9">
                <w:t xml:space="preserve"> </w:t>
              </w:r>
              <w:proofErr w:type="spellStart"/>
              <w:r w:rsidR="001B1ED9">
                <w:t>maupun</w:t>
              </w:r>
              <w:proofErr w:type="spellEnd"/>
              <w:r w:rsidR="001B1ED9">
                <w:t xml:space="preserve"> </w:t>
              </w:r>
              <w:proofErr w:type="spellStart"/>
              <w:r w:rsidR="001B1ED9">
                <w:t>angkatan</w:t>
              </w:r>
              <w:proofErr w:type="spellEnd"/>
              <w:r w:rsidR="001B1ED9">
                <w:t xml:space="preserve"> yang </w:t>
              </w:r>
              <w:proofErr w:type="spellStart"/>
              <w:r w:rsidR="001B1ED9">
                <w:t>dapat</w:t>
              </w:r>
              <w:proofErr w:type="spellEnd"/>
              <w:r w:rsidR="001B1ED9">
                <w:t xml:space="preserve"> </w:t>
              </w:r>
              <w:proofErr w:type="spellStart"/>
              <w:r w:rsidR="001B1ED9">
                <w:t>dijadikan</w:t>
              </w:r>
              <w:proofErr w:type="spellEnd"/>
              <w:r w:rsidR="001B1ED9">
                <w:t xml:space="preserve"> </w:t>
              </w:r>
              <w:proofErr w:type="spellStart"/>
              <w:r w:rsidR="001B1ED9">
                <w:t>bahan</w:t>
              </w:r>
              <w:proofErr w:type="spellEnd"/>
              <w:r w:rsidR="001B1ED9">
                <w:t xml:space="preserve"> </w:t>
              </w:r>
              <w:proofErr w:type="spellStart"/>
              <w:r w:rsidR="001B1ED9">
                <w:t>evaluasi</w:t>
              </w:r>
            </w:ins>
            <w:proofErr w:type="spellEnd"/>
            <w:ins w:id="584" w:author="Rafi Aziizi" w:date="2021-11-12T13:52:00Z">
              <w:r>
                <w:t>.</w:t>
              </w:r>
              <w:r>
                <w:rPr>
                  <w:lang w:val="id-ID"/>
                </w:rPr>
                <w:t xml:space="preserve"> </w:t>
              </w:r>
            </w:ins>
          </w:p>
        </w:tc>
      </w:tr>
      <w:tr w:rsidR="00BC0DF1" w14:paraId="346FB2D9" w14:textId="77777777" w:rsidTr="001F2641">
        <w:trPr>
          <w:ins w:id="585" w:author="Rafi Aziizi" w:date="2021-11-12T13:52:00Z"/>
        </w:trPr>
        <w:tc>
          <w:tcPr>
            <w:tcW w:w="704" w:type="dxa"/>
          </w:tcPr>
          <w:p w14:paraId="43A32545" w14:textId="77777777" w:rsidR="00BC0DF1" w:rsidRDefault="00BC0DF1" w:rsidP="001F2641">
            <w:pPr>
              <w:rPr>
                <w:ins w:id="586" w:author="Rafi Aziizi" w:date="2021-11-12T13:52:00Z"/>
              </w:rPr>
            </w:pPr>
            <w:ins w:id="587" w:author="Rafi Aziizi" w:date="2021-11-12T13:52:00Z">
              <w:r>
                <w:t xml:space="preserve">3. </w:t>
              </w:r>
            </w:ins>
          </w:p>
        </w:tc>
        <w:tc>
          <w:tcPr>
            <w:tcW w:w="2268" w:type="dxa"/>
          </w:tcPr>
          <w:p w14:paraId="64D9A833" w14:textId="77777777" w:rsidR="00BC0DF1" w:rsidRDefault="00BC0DF1" w:rsidP="001F2641">
            <w:pPr>
              <w:rPr>
                <w:ins w:id="588" w:author="Rafi Aziizi" w:date="2021-11-12T13:52:00Z"/>
              </w:rPr>
            </w:pPr>
            <w:ins w:id="589" w:author="Rafi Aziizi" w:date="2021-11-12T13:52:00Z">
              <w:r>
                <w:t>Guru BK</w:t>
              </w:r>
            </w:ins>
          </w:p>
        </w:tc>
        <w:tc>
          <w:tcPr>
            <w:tcW w:w="4955" w:type="dxa"/>
          </w:tcPr>
          <w:p w14:paraId="0D168818" w14:textId="6C607256" w:rsidR="00BC0DF1" w:rsidRDefault="00BC0DF1" w:rsidP="001F2641">
            <w:pPr>
              <w:rPr>
                <w:ins w:id="590" w:author="Rafi Aziizi" w:date="2021-11-12T13:52:00Z"/>
              </w:rPr>
            </w:pPr>
            <w:proofErr w:type="spellStart"/>
            <w:ins w:id="591" w:author="Rafi Aziizi" w:date="2021-11-12T13:52: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w:t>
              </w:r>
              <w:r>
                <w:t xml:space="preserve"> </w:t>
              </w:r>
              <w:proofErr w:type="spellStart"/>
              <w:r w:rsidRPr="003E1103">
                <w:t>siswa</w:t>
              </w:r>
              <w:proofErr w:type="spellEnd"/>
              <w:r w:rsidRPr="003E1103">
                <w:t>,</w:t>
              </w:r>
              <w:r>
                <w:t xml:space="preserve"> </w:t>
              </w:r>
              <w:r w:rsidRPr="003E1103">
                <w:t>admin,</w:t>
              </w:r>
              <w:r>
                <w:t xml:space="preserve"> </w:t>
              </w:r>
              <w:r w:rsidRPr="003E1103">
                <w:t>guru,</w:t>
              </w:r>
            </w:ins>
            <w:ins w:id="592" w:author="Rafi Aziizi" w:date="2021-11-12T13:58:00Z">
              <w:r w:rsidR="001B1ED9">
                <w:t xml:space="preserve"> </w:t>
              </w:r>
              <w:proofErr w:type="spellStart"/>
              <w:r w:rsidR="001B1ED9">
                <w:t>walikelas</w:t>
              </w:r>
              <w:proofErr w:type="spellEnd"/>
              <w:r w:rsidR="001B1ED9">
                <w:t>,</w:t>
              </w:r>
            </w:ins>
            <w:ins w:id="593" w:author="Rafi Aziizi" w:date="2021-11-12T13:52:00Z">
              <w:r>
                <w:t xml:space="preserve"> </w:t>
              </w:r>
              <w:proofErr w:type="spellStart"/>
              <w:r w:rsidRPr="003E1103">
                <w:t>kelas</w:t>
              </w:r>
              <w:proofErr w:type="spellEnd"/>
              <w:r w:rsidRPr="003E1103">
                <w:t>,</w:t>
              </w:r>
              <w:r>
                <w:t xml:space="preserve"> </w:t>
              </w:r>
              <w:proofErr w:type="spellStart"/>
              <w:r w:rsidRPr="003E1103">
                <w:t>absensi</w:t>
              </w:r>
              <w:proofErr w:type="spellEnd"/>
              <w:r w:rsidRPr="003E1103">
                <w:t>,</w:t>
              </w:r>
              <w:r>
                <w:t xml:space="preserve"> semester, </w:t>
              </w:r>
              <w:proofErr w:type="spellStart"/>
              <w:r w:rsidRPr="003E1103">
                <w:t>laporan</w:t>
              </w:r>
              <w:proofErr w:type="spellEnd"/>
              <w:r w:rsidRPr="003E1103">
                <w:t xml:space="preserve"> </w:t>
              </w:r>
              <w:proofErr w:type="spellStart"/>
              <w:r w:rsidRPr="003E1103">
                <w:t>absensi</w:t>
              </w:r>
              <w:proofErr w:type="spellEnd"/>
              <w:r w:rsidRPr="003E1103">
                <w:t xml:space="preserve"> </w:t>
              </w:r>
              <w:proofErr w:type="spellStart"/>
              <w:r w:rsidRPr="003E1103">
                <w:t>hingga</w:t>
              </w:r>
              <w:proofErr w:type="spellEnd"/>
              <w:r w:rsidRPr="003E1103">
                <w:t xml:space="preserve"> </w:t>
              </w:r>
              <w:proofErr w:type="spellStart"/>
              <w:r w:rsidRPr="003E1103">
                <w:t>siswa</w:t>
              </w:r>
              <w:proofErr w:type="spellEnd"/>
              <w:r w:rsidRPr="003E1103">
                <w:t xml:space="preserve"> </w:t>
              </w:r>
              <w:proofErr w:type="spellStart"/>
              <w:r w:rsidRPr="003E1103">
                <w:t>bermasalah</w:t>
              </w:r>
            </w:ins>
            <w:proofErr w:type="spellEnd"/>
            <w:ins w:id="594" w:author="Rafi Aziizi" w:date="2021-11-12T13:58:00Z">
              <w:r w:rsidR="001B1ED9">
                <w:t>.</w:t>
              </w:r>
            </w:ins>
          </w:p>
        </w:tc>
      </w:tr>
      <w:tr w:rsidR="00BC0DF1" w14:paraId="38F764E1" w14:textId="77777777" w:rsidTr="001F2641">
        <w:trPr>
          <w:ins w:id="595" w:author="Rafi Aziizi" w:date="2021-11-12T13:52:00Z"/>
        </w:trPr>
        <w:tc>
          <w:tcPr>
            <w:tcW w:w="704" w:type="dxa"/>
          </w:tcPr>
          <w:p w14:paraId="3C2CF62A" w14:textId="77777777" w:rsidR="00BC0DF1" w:rsidRDefault="00BC0DF1" w:rsidP="001F2641">
            <w:pPr>
              <w:rPr>
                <w:ins w:id="596" w:author="Rafi Aziizi" w:date="2021-11-12T13:52:00Z"/>
              </w:rPr>
            </w:pPr>
            <w:ins w:id="597" w:author="Rafi Aziizi" w:date="2021-11-12T13:52:00Z">
              <w:r>
                <w:lastRenderedPageBreak/>
                <w:t>4.</w:t>
              </w:r>
            </w:ins>
          </w:p>
        </w:tc>
        <w:tc>
          <w:tcPr>
            <w:tcW w:w="2268" w:type="dxa"/>
          </w:tcPr>
          <w:p w14:paraId="23EC801A" w14:textId="77777777" w:rsidR="00BC0DF1" w:rsidRDefault="00BC0DF1" w:rsidP="001F2641">
            <w:pPr>
              <w:rPr>
                <w:ins w:id="598" w:author="Rafi Aziizi" w:date="2021-11-12T13:52:00Z"/>
              </w:rPr>
            </w:pPr>
            <w:ins w:id="599" w:author="Rafi Aziizi" w:date="2021-11-12T13:52:00Z">
              <w:r>
                <w:t>Bagian IT</w:t>
              </w:r>
            </w:ins>
          </w:p>
        </w:tc>
        <w:tc>
          <w:tcPr>
            <w:tcW w:w="4955" w:type="dxa"/>
          </w:tcPr>
          <w:p w14:paraId="42FB2CED" w14:textId="406FB50B" w:rsidR="00BC0DF1" w:rsidRDefault="00BC0DF1" w:rsidP="001F2641">
            <w:pPr>
              <w:rPr>
                <w:ins w:id="600" w:author="Rafi Aziizi" w:date="2021-11-12T13:52:00Z"/>
              </w:rPr>
            </w:pPr>
            <w:ins w:id="601" w:author="Rafi Aziizi" w:date="2021-11-12T13:52:00Z">
              <w:r w:rsidRPr="003E1103">
                <w:t xml:space="preserve">Bagian IT </w:t>
              </w:r>
              <w:proofErr w:type="spellStart"/>
              <w:r w:rsidRPr="003E1103">
                <w:t>bertanggung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 </w:t>
              </w:r>
              <w:proofErr w:type="spellStart"/>
              <w:r w:rsidRPr="003E1103">
                <w:t>siswa</w:t>
              </w:r>
              <w:proofErr w:type="spellEnd"/>
              <w:r w:rsidRPr="003E1103">
                <w:t>,</w:t>
              </w:r>
              <w:r>
                <w:t xml:space="preserve"> </w:t>
              </w:r>
              <w:r w:rsidRPr="003E1103">
                <w:t>guru,</w:t>
              </w:r>
            </w:ins>
            <w:ins w:id="602" w:author="Rafi Aziizi" w:date="2021-11-12T13:58:00Z">
              <w:r w:rsidR="001B1ED9">
                <w:t xml:space="preserve"> </w:t>
              </w:r>
              <w:proofErr w:type="spellStart"/>
              <w:r w:rsidR="001B1ED9">
                <w:t>walikelas</w:t>
              </w:r>
              <w:proofErr w:type="spellEnd"/>
              <w:r w:rsidR="001B1ED9">
                <w:t>,</w:t>
              </w:r>
            </w:ins>
            <w:ins w:id="603" w:author="Rafi Aziizi" w:date="2021-11-12T13:52:00Z">
              <w:r>
                <w:t xml:space="preserve"> </w:t>
              </w:r>
              <w:proofErr w:type="spellStart"/>
              <w:r w:rsidRPr="003E1103">
                <w:t>kelas</w:t>
              </w:r>
              <w:proofErr w:type="spellEnd"/>
              <w:r>
                <w:t xml:space="preserve">, </w:t>
              </w:r>
              <w:proofErr w:type="spellStart"/>
              <w:r>
                <w:t>absensi</w:t>
              </w:r>
              <w:proofErr w:type="spellEnd"/>
              <w:r>
                <w:t xml:space="preserve"> dan </w:t>
              </w:r>
              <w:proofErr w:type="spellStart"/>
              <w:r>
                <w:t>laporan</w:t>
              </w:r>
              <w:proofErr w:type="spellEnd"/>
              <w:r>
                <w:t xml:space="preserve"> </w:t>
              </w:r>
              <w:proofErr w:type="spellStart"/>
              <w:r>
                <w:t>siswa</w:t>
              </w:r>
              <w:proofErr w:type="spellEnd"/>
              <w:r>
                <w:t xml:space="preserve"> </w:t>
              </w:r>
              <w:proofErr w:type="spellStart"/>
              <w:r>
                <w:t>bermasalah</w:t>
              </w:r>
              <w:proofErr w:type="spellEnd"/>
            </w:ins>
          </w:p>
        </w:tc>
      </w:tr>
    </w:tbl>
    <w:p w14:paraId="678FBA10" w14:textId="05E5CAFB" w:rsidR="00BC0DF1" w:rsidRPr="000F1488" w:rsidRDefault="00BC0DF1">
      <w:pPr>
        <w:rPr>
          <w:ins w:id="604" w:author="Rafi Aziizi" w:date="2021-11-12T13:51:00Z"/>
        </w:rPr>
        <w:pPrChange w:id="605" w:author="Rafi Aziizi" w:date="2021-11-12T13:51:00Z">
          <w:pPr>
            <w:pStyle w:val="Heading3"/>
            <w:numPr>
              <w:numId w:val="8"/>
            </w:numPr>
            <w:ind w:left="709"/>
          </w:pPr>
        </w:pPrChange>
      </w:pPr>
    </w:p>
    <w:p w14:paraId="4DC1AA49" w14:textId="11DF2D9A" w:rsidR="00A978CB" w:rsidRDefault="00C2066A" w:rsidP="00C93BF7">
      <w:pPr>
        <w:pStyle w:val="Heading3"/>
        <w:numPr>
          <w:ilvl w:val="2"/>
          <w:numId w:val="8"/>
        </w:numPr>
        <w:ind w:left="709"/>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bookmarkEnd w:id="459"/>
      <w:bookmarkEnd w:id="460"/>
      <w:proofErr w:type="spellEnd"/>
    </w:p>
    <w:p w14:paraId="1CEEA799" w14:textId="28E94F02" w:rsidR="005B0D3B" w:rsidRPr="005B0D3B" w:rsidRDefault="007F1959" w:rsidP="007F1959">
      <w:pPr>
        <w:ind w:firstLine="709"/>
      </w:pPr>
      <w:proofErr w:type="spellStart"/>
      <w:r>
        <w:t>Kebutuhan</w:t>
      </w:r>
      <w:proofErr w:type="spellEnd"/>
      <w:r>
        <w:t xml:space="preserve">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berisi</w:t>
      </w:r>
      <w:proofErr w:type="spellEnd"/>
      <w:r>
        <w:t xml:space="preserve"> proses-proses </w:t>
      </w:r>
      <w:proofErr w:type="spellStart"/>
      <w:r>
        <w:t>apa</w:t>
      </w:r>
      <w:proofErr w:type="spellEnd"/>
      <w:r>
        <w:t xml:space="preserve"> </w:t>
      </w:r>
      <w:proofErr w:type="spellStart"/>
      <w:r>
        <w:t>saja</w:t>
      </w:r>
      <w:proofErr w:type="spellEnd"/>
      <w:r>
        <w:t xml:space="preserve"> </w:t>
      </w:r>
      <w:proofErr w:type="spellStart"/>
      <w:r w:rsidR="00114A62">
        <w:t>atau</w:t>
      </w:r>
      <w:proofErr w:type="spellEnd"/>
      <w:r>
        <w:t xml:space="preserve"> </w:t>
      </w:r>
      <w:proofErr w:type="spellStart"/>
      <w:r>
        <w:t>layanan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nantinya</w:t>
      </w:r>
      <w:proofErr w:type="spellEnd"/>
      <w:r>
        <w:t xml:space="preserve"> </w:t>
      </w:r>
      <w:proofErr w:type="spellStart"/>
      <w:r>
        <w:t>harus</w:t>
      </w:r>
      <w:proofErr w:type="spellEnd"/>
      <w:r>
        <w:t xml:space="preserve"> </w:t>
      </w:r>
      <w:proofErr w:type="spellStart"/>
      <w:r>
        <w:t>disediakan</w:t>
      </w:r>
      <w:proofErr w:type="spellEnd"/>
      <w:r>
        <w:t xml:space="preserve"> oleh PL, </w:t>
      </w:r>
      <w:proofErr w:type="spellStart"/>
      <w:r>
        <w:t>mencakup</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harus</w:t>
      </w:r>
      <w:proofErr w:type="spellEnd"/>
      <w:r>
        <w:t xml:space="preserve"> </w:t>
      </w:r>
      <w:proofErr w:type="spellStart"/>
      <w:r>
        <w:t>bereaksi</w:t>
      </w:r>
      <w:proofErr w:type="spellEnd"/>
      <w:r>
        <w:t xml:space="preserve"> pada input </w:t>
      </w:r>
      <w:proofErr w:type="spellStart"/>
      <w:r>
        <w:t>tertentu</w:t>
      </w:r>
      <w:proofErr w:type="spellEnd"/>
      <w:r>
        <w:t xml:space="preserve"> dan </w:t>
      </w:r>
      <w:proofErr w:type="spellStart"/>
      <w:r>
        <w:t>bagaimana</w:t>
      </w:r>
      <w:proofErr w:type="spellEnd"/>
      <w:r>
        <w:t xml:space="preserve"> </w:t>
      </w:r>
      <w:proofErr w:type="spellStart"/>
      <w:r>
        <w:t>perilaku</w:t>
      </w:r>
      <w:proofErr w:type="spellEnd"/>
      <w:r>
        <w:t xml:space="preserve"> </w:t>
      </w:r>
      <w:proofErr w:type="spellStart"/>
      <w:r>
        <w:t>sistem</w:t>
      </w:r>
      <w:proofErr w:type="spellEnd"/>
      <w:r>
        <w:t xml:space="preserve"> pada </w:t>
      </w:r>
      <w:proofErr w:type="spellStart"/>
      <w:r>
        <w:t>situasi</w:t>
      </w:r>
      <w:proofErr w:type="spellEnd"/>
      <w:r>
        <w:t xml:space="preserve"> </w:t>
      </w:r>
      <w:proofErr w:type="spellStart"/>
      <w:r>
        <w:t>tertentu</w:t>
      </w:r>
      <w:proofErr w:type="spellEnd"/>
    </w:p>
    <w:p w14:paraId="13438C10" w14:textId="43BDE18A" w:rsidR="00832EA1" w:rsidRDefault="00832EA1" w:rsidP="005B790F">
      <w:pPr>
        <w:pStyle w:val="Caption"/>
        <w:keepNext/>
        <w:jc w:val="center"/>
      </w:pPr>
      <w:bookmarkStart w:id="606" w:name="_Toc83115864"/>
      <w:del w:id="607" w:author=" " w:date="2021-11-12T16:25:00Z">
        <w:r w:rsidDel="001A7B0B">
          <w:delText xml:space="preserve">Table 3. </w:delText>
        </w:r>
        <w:r w:rsidR="006720D0" w:rsidDel="001A7B0B">
          <w:fldChar w:fldCharType="begin"/>
        </w:r>
        <w:r w:rsidR="006720D0" w:rsidRPr="001A7B0B" w:rsidDel="001A7B0B">
          <w:rPr>
            <w:rPrChange w:id="608" w:author=" " w:date="2021-11-12T16:25:00Z">
              <w:rPr/>
            </w:rPrChange>
          </w:rPr>
          <w:delInstrText xml:space="preserve"> SEQ Table_3. \* ARABIC </w:delInstrText>
        </w:r>
        <w:r w:rsidR="006720D0" w:rsidDel="001A7B0B">
          <w:fldChar w:fldCharType="separate"/>
        </w:r>
        <w:r w:rsidR="00A911C8" w:rsidRPr="001A7B0B" w:rsidDel="001A7B0B">
          <w:rPr>
            <w:noProof/>
            <w:rPrChange w:id="609" w:author=" " w:date="2021-11-12T16:25:00Z">
              <w:rPr>
                <w:noProof/>
              </w:rPr>
            </w:rPrChange>
          </w:rPr>
          <w:delText>3</w:delText>
        </w:r>
        <w:r w:rsidR="006720D0" w:rsidDel="001A7B0B">
          <w:fldChar w:fldCharType="end"/>
        </w:r>
        <w:r w:rsidDel="001A7B0B">
          <w:delText xml:space="preserve"> </w:delText>
        </w:r>
        <w:r w:rsidRPr="007E159B" w:rsidDel="001A7B0B">
          <w:delText>Hasil Analisis Kebutuhan Fungsional</w:delText>
        </w:r>
      </w:del>
      <w:bookmarkEnd w:id="606"/>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w:t>
            </w:r>
            <w:proofErr w:type="spellStart"/>
            <w:r w:rsidR="00114A62">
              <w:rPr>
                <w:b/>
                <w:bCs/>
              </w:rPr>
              <w:t>Kebutuhan</w:t>
            </w:r>
            <w:proofErr w:type="spellEnd"/>
          </w:p>
        </w:tc>
        <w:tc>
          <w:tcPr>
            <w:tcW w:w="1701" w:type="dxa"/>
            <w:vAlign w:val="center"/>
          </w:tcPr>
          <w:p w14:paraId="24773FDC" w14:textId="6EBA5215" w:rsidR="00A978CB" w:rsidRPr="00B91950" w:rsidRDefault="00A978CB" w:rsidP="007F1959">
            <w:pPr>
              <w:jc w:val="center"/>
              <w:rPr>
                <w:b/>
                <w:bCs/>
              </w:rPr>
            </w:pPr>
            <w:proofErr w:type="spellStart"/>
            <w:r w:rsidRPr="00B91950">
              <w:rPr>
                <w:b/>
                <w:bCs/>
              </w:rPr>
              <w:t>Kebutuhan</w:t>
            </w:r>
            <w:proofErr w:type="spellEnd"/>
          </w:p>
        </w:tc>
        <w:tc>
          <w:tcPr>
            <w:tcW w:w="3083" w:type="dxa"/>
          </w:tcPr>
          <w:p w14:paraId="0DD9B2F7" w14:textId="2A3E8858" w:rsidR="00A978CB" w:rsidRPr="00B91950" w:rsidRDefault="00A978CB" w:rsidP="00B91950">
            <w:pPr>
              <w:jc w:val="center"/>
              <w:rPr>
                <w:b/>
                <w:bCs/>
              </w:rPr>
            </w:pPr>
            <w:proofErr w:type="spellStart"/>
            <w:r w:rsidRPr="00B91950">
              <w:rPr>
                <w:b/>
                <w:bCs/>
              </w:rPr>
              <w:t>Deskripsi</w:t>
            </w:r>
            <w:proofErr w:type="spellEnd"/>
          </w:p>
        </w:tc>
        <w:tc>
          <w:tcPr>
            <w:tcW w:w="1305" w:type="dxa"/>
            <w:vAlign w:val="center"/>
          </w:tcPr>
          <w:p w14:paraId="73B3719D" w14:textId="25428FE9" w:rsidR="00A978CB" w:rsidRPr="00B91950" w:rsidRDefault="00A978CB" w:rsidP="007F1959">
            <w:pPr>
              <w:jc w:val="center"/>
              <w:rPr>
                <w:b/>
                <w:bCs/>
              </w:rPr>
            </w:pPr>
            <w:proofErr w:type="spellStart"/>
            <w:r w:rsidRPr="00B91950">
              <w:rPr>
                <w:b/>
                <w:bCs/>
              </w:rPr>
              <w:t>Prioritas</w:t>
            </w:r>
            <w:proofErr w:type="spellEnd"/>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bagi</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untuk</w:t>
            </w:r>
            <w:proofErr w:type="spellEnd"/>
            <w:r>
              <w:t xml:space="preserve"> </w:t>
            </w:r>
            <w:proofErr w:type="spellStart"/>
            <w:r>
              <w:t>keluar</w:t>
            </w:r>
            <w:proofErr w:type="spellEnd"/>
            <w:r>
              <w:t xml:space="preserve"> </w:t>
            </w:r>
            <w:proofErr w:type="spellStart"/>
            <w:r>
              <w:t>atau</w:t>
            </w:r>
            <w:proofErr w:type="spellEnd"/>
            <w:r>
              <w:t xml:space="preserve"> </w:t>
            </w:r>
            <w:proofErr w:type="spellStart"/>
            <w:r>
              <w:t>masuk</w:t>
            </w:r>
            <w:proofErr w:type="spellEnd"/>
            <w:r>
              <w:t xml:space="preserve"> </w:t>
            </w:r>
            <w:proofErr w:type="spellStart"/>
            <w:r>
              <w:t>aplikasi</w:t>
            </w:r>
            <w:proofErr w:type="spellEnd"/>
            <w:r>
              <w:t xml:space="preserve"> </w:t>
            </w:r>
            <w:proofErr w:type="spellStart"/>
            <w:r>
              <w:t>sesuai</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dimiliki</w:t>
            </w:r>
            <w:proofErr w:type="spellEnd"/>
            <w:r>
              <w:t>.</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610" w:author="Rafi Aziizi" w:date="2021-11-12T13:59:00Z"/>
              </w:rPr>
            </w:pPr>
            <w:proofErr w:type="spellStart"/>
            <w:r>
              <w:t>Sistem</w:t>
            </w:r>
            <w:proofErr w:type="spellEnd"/>
            <w:r>
              <w:t xml:space="preserve"> </w:t>
            </w:r>
            <w:proofErr w:type="spellStart"/>
            <w:r>
              <w:t>menampilkan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berupa</w:t>
            </w:r>
            <w:proofErr w:type="spellEnd"/>
            <w:r>
              <w:t xml:space="preserve"> </w:t>
            </w:r>
            <w:proofErr w:type="spellStart"/>
            <w:r>
              <w:t>grafik</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ins w:id="611" w:author="Rafi Aziizi" w:date="2021-11-12T13:59:00Z">
              <w:r w:rsidR="001B1ED9">
                <w:t xml:space="preserve"> </w:t>
              </w:r>
              <w:proofErr w:type="spellStart"/>
              <w:r w:rsidR="001B1ED9">
                <w:t>kedalam</w:t>
              </w:r>
              <w:proofErr w:type="spellEnd"/>
              <w:r w:rsidR="001B1ED9">
                <w:t xml:space="preserve"> </w:t>
              </w:r>
              <w:proofErr w:type="spellStart"/>
              <w:r w:rsidR="001B1ED9">
                <w:t>beberapa</w:t>
              </w:r>
              <w:proofErr w:type="spellEnd"/>
              <w:r w:rsidR="001B1ED9">
                <w:t xml:space="preserve"> </w:t>
              </w:r>
              <w:proofErr w:type="spellStart"/>
              <w:r w:rsidR="001B1ED9">
                <w:t>kategori</w:t>
              </w:r>
              <w:proofErr w:type="spellEnd"/>
              <w:r w:rsidR="001B1ED9">
                <w:t xml:space="preserve"> </w:t>
              </w:r>
              <w:proofErr w:type="spellStart"/>
              <w:r w:rsidR="001B1ED9">
                <w:t>yaitu</w:t>
              </w:r>
              <w:proofErr w:type="spellEnd"/>
              <w:r w:rsidR="001B1ED9">
                <w:t xml:space="preserve"> :</w:t>
              </w:r>
            </w:ins>
            <w:del w:id="612" w:author="Rafi Aziizi" w:date="2021-11-12T13:59:00Z">
              <w:r w:rsidDel="001B1ED9">
                <w:delText>.</w:delText>
              </w:r>
            </w:del>
          </w:p>
          <w:p w14:paraId="50084279" w14:textId="46CDF779" w:rsidR="001B1ED9" w:rsidRDefault="001B1ED9" w:rsidP="00A978CB">
            <w:pPr>
              <w:rPr>
                <w:ins w:id="613" w:author="Rafi Aziizi" w:date="2021-11-12T14:00:00Z"/>
              </w:rPr>
            </w:pPr>
            <w:ins w:id="614" w:author="Rafi Aziizi" w:date="2021-11-12T13:59:00Z">
              <w:r>
                <w:t xml:space="preserve">1. Status </w:t>
              </w:r>
            </w:ins>
            <w:proofErr w:type="spellStart"/>
            <w:ins w:id="615" w:author="Rafi Aziizi" w:date="2021-11-12T14:00:00Z">
              <w:r>
                <w:t>seluruh</w:t>
              </w:r>
              <w:proofErr w:type="spellEnd"/>
              <w:r>
                <w:t xml:space="preserve"> </w:t>
              </w:r>
            </w:ins>
            <w:proofErr w:type="spellStart"/>
            <w:ins w:id="616" w:author="Rafi Aziizi" w:date="2021-11-12T13:59:00Z">
              <w:r>
                <w:t>ke</w:t>
              </w:r>
            </w:ins>
            <w:ins w:id="617" w:author="Rafi Aziizi" w:date="2021-11-12T14:00:00Z">
              <w:r>
                <w:t>hadiran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p w14:paraId="566BD2F9" w14:textId="2EFCDE9B" w:rsidR="001B1ED9" w:rsidRDefault="001B1ED9" w:rsidP="00A978CB">
            <w:pPr>
              <w:rPr>
                <w:ins w:id="618" w:author="Rafi Aziizi" w:date="2021-11-12T14:00:00Z"/>
              </w:rPr>
            </w:pPr>
            <w:ins w:id="619" w:author="Rafi Aziizi" w:date="2021-11-12T14:00:00Z">
              <w:r>
                <w:t xml:space="preserve">2. Status </w:t>
              </w:r>
              <w:proofErr w:type="spellStart"/>
              <w:r>
                <w:t>seluruh</w:t>
              </w:r>
              <w:proofErr w:type="spellEnd"/>
              <w:r>
                <w:t xml:space="preserve"> </w:t>
              </w:r>
              <w:proofErr w:type="spellStart"/>
              <w:r>
                <w:t>kehadiran</w:t>
              </w:r>
            </w:ins>
            <w:proofErr w:type="spellEnd"/>
            <w:ins w:id="620" w:author="Rafi Aziizi" w:date="2021-11-12T14:01:00Z">
              <w:r>
                <w:t xml:space="preserve"> </w:t>
              </w:r>
              <w:proofErr w:type="spellStart"/>
              <w:r>
                <w:t>siswa</w:t>
              </w:r>
            </w:ins>
            <w:proofErr w:type="spellEnd"/>
            <w:ins w:id="621" w:author="Rafi Aziizi" w:date="2021-11-12T14:00:00Z">
              <w:r>
                <w:t xml:space="preserve"> per</w:t>
              </w:r>
            </w:ins>
            <w:ins w:id="622" w:author="Rafi Aziizi" w:date="2021-11-12T14:01:00Z">
              <w:r>
                <w:t>-</w:t>
              </w:r>
            </w:ins>
            <w:proofErr w:type="spellStart"/>
            <w:ins w:id="623" w:author="Rafi Aziizi" w:date="2021-11-12T14:00:00Z">
              <w:r>
                <w:t>jurusan</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p w14:paraId="247F89DA" w14:textId="5023BC3F" w:rsidR="001B1ED9" w:rsidRDefault="001B1ED9" w:rsidP="00A978CB">
            <w:ins w:id="624" w:author="Rafi Aziizi" w:date="2021-11-12T14:00:00Z">
              <w:r>
                <w:t xml:space="preserve">3. Status </w:t>
              </w:r>
              <w:proofErr w:type="spellStart"/>
              <w:r>
                <w:t>seluruh</w:t>
              </w:r>
              <w:proofErr w:type="spellEnd"/>
              <w:r>
                <w:t xml:space="preserve"> </w:t>
              </w:r>
              <w:proofErr w:type="spellStart"/>
              <w:r>
                <w:t>kehadiran</w:t>
              </w:r>
            </w:ins>
            <w:proofErr w:type="spellEnd"/>
            <w:ins w:id="625" w:author="Rafi Aziizi" w:date="2021-11-12T14:01:00Z">
              <w:r>
                <w:t xml:space="preserve"> </w:t>
              </w:r>
              <w:proofErr w:type="spellStart"/>
              <w:r>
                <w:t>siswa</w:t>
              </w:r>
            </w:ins>
            <w:proofErr w:type="spellEnd"/>
            <w:ins w:id="626" w:author="Rafi Aziizi" w:date="2021-11-12T14:00:00Z">
              <w:r>
                <w:t xml:space="preserve"> per</w:t>
              </w:r>
            </w:ins>
            <w:ins w:id="627" w:author="Rafi Aziizi" w:date="2021-11-12T14:01:00Z">
              <w:r>
                <w:t>-</w:t>
              </w:r>
              <w:proofErr w:type="spellStart"/>
              <w:r>
                <w:t>a</w:t>
              </w:r>
            </w:ins>
            <w:ins w:id="628" w:author="Rafi Aziizi" w:date="2021-11-12T14:00:00Z">
              <w:r>
                <w:t>ngkatan</w:t>
              </w:r>
              <w:proofErr w:type="spellEnd"/>
              <w:r>
                <w:t xml:space="preserve"> </w:t>
              </w:r>
            </w:ins>
            <w:proofErr w:type="spellStart"/>
            <w:ins w:id="629" w:author="Rafi Aziizi" w:date="2021-11-12T14:01:00Z">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lastRenderedPageBreak/>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rsidR="000D5CB9">
              <w:t>identitas</w:t>
            </w:r>
            <w:proofErr w:type="spellEnd"/>
            <w:r w:rsidR="000D5CB9">
              <w:t xml:space="preserve"> </w:t>
            </w:r>
            <w:proofErr w:type="spellStart"/>
            <w:r w:rsidR="000D5CB9">
              <w:t>siswa</w:t>
            </w:r>
            <w:proofErr w:type="spellEnd"/>
            <w:r w:rsidR="000D5CB9">
              <w:t>.</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standar</w:t>
            </w:r>
            <w:proofErr w:type="spellEnd"/>
            <w:r>
              <w:t xml:space="preserve"> </w:t>
            </w:r>
            <w:proofErr w:type="spellStart"/>
            <w:r>
              <w:t>waktu</w:t>
            </w:r>
            <w:proofErr w:type="spellEnd"/>
            <w:r>
              <w:t xml:space="preserve">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 xml:space="preserve">Profile </w:t>
            </w:r>
            <w:proofErr w:type="spellStart"/>
            <w:r>
              <w:t>Walikelas</w:t>
            </w:r>
            <w:proofErr w:type="spellEnd"/>
          </w:p>
        </w:tc>
        <w:tc>
          <w:tcPr>
            <w:tcW w:w="3083" w:type="dxa"/>
          </w:tcPr>
          <w:p w14:paraId="69BDA87A" w14:textId="3A8FB50B"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w:t>
            </w:r>
            <w:proofErr w:type="spellStart"/>
            <w:r>
              <w:t>walikelas</w:t>
            </w:r>
            <w:proofErr w:type="spellEnd"/>
            <w:r>
              <w:t>.</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proofErr w:type="spellStart"/>
            <w:r>
              <w:t>Anggota</w:t>
            </w:r>
            <w:proofErr w:type="spellEnd"/>
            <w:r>
              <w:t xml:space="preserve"> Siswa</w:t>
            </w:r>
          </w:p>
        </w:tc>
        <w:tc>
          <w:tcPr>
            <w:tcW w:w="3083" w:type="dxa"/>
          </w:tcPr>
          <w:p w14:paraId="7B2D8218" w14:textId="7183DE73"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diwalikelaskan</w:t>
            </w:r>
            <w:proofErr w:type="spellEnd"/>
            <w:r>
              <w:t>.</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rsidR="0035613F">
              <w:t xml:space="preserve"> detail </w:t>
            </w:r>
            <w:proofErr w:type="spellStart"/>
            <w:r w:rsidR="0035613F">
              <w:t>mengenai</w:t>
            </w:r>
            <w:proofErr w:type="spellEnd"/>
            <w:r w:rsidR="0035613F">
              <w:t xml:space="preserve"> </w:t>
            </w:r>
            <w:proofErr w:type="spellStart"/>
            <w:r w:rsidR="0035613F">
              <w:t>kelas</w:t>
            </w:r>
            <w:proofErr w:type="spellEnd"/>
            <w:r w:rsidR="0035613F">
              <w:t>.</w:t>
            </w:r>
          </w:p>
        </w:tc>
        <w:tc>
          <w:tcPr>
            <w:tcW w:w="1305" w:type="dxa"/>
            <w:vAlign w:val="center"/>
          </w:tcPr>
          <w:p w14:paraId="5BE515CC" w14:textId="3064A522" w:rsidR="00DD3CFF" w:rsidRDefault="0035613F" w:rsidP="007F1959">
            <w:pPr>
              <w:jc w:val="center"/>
            </w:pPr>
            <w:r>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proofErr w:type="spellStart"/>
            <w:r>
              <w:t>Anggota</w:t>
            </w:r>
            <w:proofErr w:type="spellEnd"/>
            <w:r>
              <w:t xml:space="preserve"> Kelas</w:t>
            </w:r>
          </w:p>
        </w:tc>
        <w:tc>
          <w:tcPr>
            <w:tcW w:w="3083" w:type="dxa"/>
          </w:tcPr>
          <w:p w14:paraId="26371938" w14:textId="13A37585" w:rsidR="0035613F" w:rsidRDefault="0035613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berada</w:t>
            </w:r>
            <w:proofErr w:type="spellEnd"/>
            <w:r>
              <w:t xml:space="preserve"> </w:t>
            </w:r>
            <w:proofErr w:type="spellStart"/>
            <w:r>
              <w:t>dikelas</w:t>
            </w:r>
            <w:proofErr w:type="spellEnd"/>
            <w:r>
              <w:t>.</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w:t>
            </w:r>
            <w:r w:rsidR="00AB6A69">
              <w:t>elakukan</w:t>
            </w:r>
            <w:proofErr w:type="spellEnd"/>
            <w:r w:rsidR="00AB6A69">
              <w:t xml:space="preserve"> </w:t>
            </w:r>
            <w:proofErr w:type="spellStart"/>
            <w:r w:rsidR="00AB6A69">
              <w:t>pengelolaan</w:t>
            </w:r>
            <w:proofErr w:type="spellEnd"/>
            <w:r w:rsidR="00AB6A69">
              <w:t xml:space="preserve"> data</w:t>
            </w:r>
            <w:r>
              <w:t xml:space="preserve"> </w:t>
            </w:r>
            <w:proofErr w:type="spellStart"/>
            <w:r>
              <w:t>siswa</w:t>
            </w:r>
            <w:proofErr w:type="spellEnd"/>
            <w:r>
              <w:t xml:space="preserve"> </w:t>
            </w:r>
            <w:proofErr w:type="spellStart"/>
            <w:r>
              <w:t>kedalam</w:t>
            </w:r>
            <w:proofErr w:type="spellEnd"/>
            <w:r>
              <w:t xml:space="preserve">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lastRenderedPageBreak/>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guru </w:t>
            </w:r>
            <w:proofErr w:type="spellStart"/>
            <w:r>
              <w:t>kedalam</w:t>
            </w:r>
            <w:proofErr w:type="spellEnd"/>
            <w:r>
              <w:t xml:space="preserve">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r>
              <w:t xml:space="preserve">Kelola </w:t>
            </w:r>
            <w:proofErr w:type="spellStart"/>
            <w:r>
              <w:t>Walikelas</w:t>
            </w:r>
            <w:proofErr w:type="spellEnd"/>
          </w:p>
        </w:tc>
        <w:tc>
          <w:tcPr>
            <w:tcW w:w="3083" w:type="dxa"/>
          </w:tcPr>
          <w:p w14:paraId="6181607F" w14:textId="2FBD1569" w:rsidR="00DD3CFF" w:rsidRDefault="00DD3CF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walikelas</w:t>
            </w:r>
            <w:proofErr w:type="spellEnd"/>
            <w:r>
              <w:t xml:space="preserve"> </w:t>
            </w:r>
            <w:proofErr w:type="spellStart"/>
            <w:r>
              <w:t>kedalam</w:t>
            </w:r>
            <w:proofErr w:type="spellEnd"/>
            <w:r>
              <w:t xml:space="preserve">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kelas</w:t>
            </w:r>
            <w:proofErr w:type="spellEnd"/>
            <w:r>
              <w:t xml:space="preserve"> </w:t>
            </w:r>
            <w:proofErr w:type="spellStart"/>
            <w:r>
              <w:t>kedalam</w:t>
            </w:r>
            <w:proofErr w:type="spellEnd"/>
            <w:r>
              <w:t xml:space="preserve">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admin </w:t>
            </w:r>
            <w:proofErr w:type="spellStart"/>
            <w:r>
              <w:t>kedalam</w:t>
            </w:r>
            <w:proofErr w:type="spellEnd"/>
            <w:r>
              <w:t xml:space="preserve">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w:t>
            </w:r>
            <w:proofErr w:type="spellEnd"/>
            <w:r>
              <w:t xml:space="preserve"> data semester pada database</w:t>
            </w:r>
          </w:p>
        </w:tc>
        <w:tc>
          <w:tcPr>
            <w:tcW w:w="1305" w:type="dxa"/>
            <w:vAlign w:val="center"/>
          </w:tcPr>
          <w:p w14:paraId="641C9FA7" w14:textId="69EFC770" w:rsidR="00F97775" w:rsidRDefault="00F97775" w:rsidP="00F97775">
            <w:pPr>
              <w:jc w:val="center"/>
            </w:pPr>
            <w:r>
              <w:t>High</w:t>
            </w:r>
          </w:p>
        </w:tc>
      </w:tr>
      <w:tr w:rsidR="000D5CB9" w14:paraId="755815C7" w14:textId="77777777" w:rsidTr="00DD3CFF">
        <w:tc>
          <w:tcPr>
            <w:tcW w:w="1838" w:type="dxa"/>
            <w:vAlign w:val="center"/>
          </w:tcPr>
          <w:p w14:paraId="585D125E" w14:textId="0830396F" w:rsidR="000D5CB9" w:rsidRDefault="00AB6A69" w:rsidP="00114A62">
            <w:pPr>
              <w:jc w:val="center"/>
            </w:pPr>
            <w:r>
              <w:t>RC</w:t>
            </w:r>
            <w:r w:rsidR="00DD3CFF">
              <w:t>1</w:t>
            </w:r>
            <w:r w:rsidR="00F97775">
              <w:t>8</w:t>
            </w:r>
          </w:p>
        </w:tc>
        <w:tc>
          <w:tcPr>
            <w:tcW w:w="1701" w:type="dxa"/>
            <w:shd w:val="clear" w:color="auto" w:fill="auto"/>
            <w:vAlign w:val="center"/>
          </w:tcPr>
          <w:p w14:paraId="059685E8" w14:textId="1D780024" w:rsidR="000D5CB9" w:rsidRDefault="00AB6A69" w:rsidP="007F1959">
            <w:pPr>
              <w:jc w:val="center"/>
            </w:pPr>
            <w:del w:id="630" w:author="Rafi Aziizi" w:date="2021-11-12T14:03:00Z">
              <w:r w:rsidDel="000F1488">
                <w:delText>Kelola</w:delText>
              </w:r>
              <w:r w:rsidR="000D5CB9" w:rsidDel="000F1488">
                <w:delText xml:space="preserve"> </w:delText>
              </w:r>
            </w:del>
            <w:r w:rsidR="000D5CB9">
              <w:t>Absensi</w:t>
            </w:r>
          </w:p>
        </w:tc>
        <w:tc>
          <w:tcPr>
            <w:tcW w:w="3083" w:type="dxa"/>
            <w:shd w:val="clear" w:color="auto" w:fill="auto"/>
          </w:tcPr>
          <w:p w14:paraId="7A9BBC04" w14:textId="12C5C7BB" w:rsidR="000D5CB9" w:rsidRDefault="000D5CB9" w:rsidP="000D5CB9">
            <w:del w:id="631" w:author="Rafi Aziizi" w:date="2021-11-12T14:03:00Z">
              <w:r w:rsidDel="000F1488">
                <w:delText>Sistem memberikan hak akses untuk melakukan</w:delText>
              </w:r>
            </w:del>
            <w:ins w:id="632" w:author="Rafi Aziizi" w:date="2021-11-12T14:03:00Z">
              <w:r w:rsidR="000F1488">
                <w:t xml:space="preserve">Siswa </w:t>
              </w:r>
              <w:proofErr w:type="spellStart"/>
              <w:r w:rsidR="000F1488">
                <w:t>melakukan</w:t>
              </w:r>
            </w:ins>
            <w:proofErr w:type="spellEnd"/>
            <w:r>
              <w:t xml:space="preserve"> </w:t>
            </w:r>
            <w:proofErr w:type="spellStart"/>
            <w:r>
              <w:t>absensi</w:t>
            </w:r>
            <w:proofErr w:type="spellEnd"/>
            <w:r>
              <w:t xml:space="preserve"> </w:t>
            </w:r>
            <w:del w:id="633" w:author="Rafi Aziizi" w:date="2021-11-12T14:04:00Z">
              <w:r w:rsidDel="000F1488">
                <w:delText xml:space="preserve">terhadap siswa </w:delText>
              </w:r>
            </w:del>
            <w:proofErr w:type="spellStart"/>
            <w:r>
              <w:t>menggunakan</w:t>
            </w:r>
            <w:proofErr w:type="spellEnd"/>
            <w:r>
              <w:t xml:space="preserve"> RFID</w:t>
            </w:r>
            <w:ins w:id="634" w:author="Rafi Aziizi" w:date="2021-11-12T14:04:00Z">
              <w:r w:rsidR="000F1488">
                <w:t>.</w:t>
              </w:r>
            </w:ins>
            <w:del w:id="635" w:author="Rafi Aziizi" w:date="2021-11-12T14:04:00Z">
              <w:r w:rsidDel="000F1488">
                <w:delText xml:space="preserve"> yang nantinya data akan masuk database</w:delText>
              </w:r>
              <w:r w:rsidR="0035613F" w:rsidDel="000F1488">
                <w:delText xml:space="preserve"> dan dapat dikelola oleh admin.</w:delText>
              </w:r>
            </w:del>
          </w:p>
        </w:tc>
        <w:tc>
          <w:tcPr>
            <w:tcW w:w="1305" w:type="dxa"/>
            <w:shd w:val="clear" w:color="auto" w:fill="auto"/>
            <w:vAlign w:val="center"/>
          </w:tcPr>
          <w:p w14:paraId="4388E222" w14:textId="535509D7" w:rsidR="000D5CB9" w:rsidRDefault="000D5CB9" w:rsidP="007F1959">
            <w:pPr>
              <w:jc w:val="center"/>
            </w:pPr>
            <w:r>
              <w:t>High</w:t>
            </w:r>
          </w:p>
        </w:tc>
      </w:tr>
      <w:tr w:rsidR="000F1488" w14:paraId="39589B36" w14:textId="77777777" w:rsidTr="00DD3CFF">
        <w:trPr>
          <w:ins w:id="636" w:author="Rafi Aziizi" w:date="2021-11-12T14:04:00Z"/>
        </w:trPr>
        <w:tc>
          <w:tcPr>
            <w:tcW w:w="1838" w:type="dxa"/>
            <w:vAlign w:val="center"/>
          </w:tcPr>
          <w:p w14:paraId="778521B9" w14:textId="038A6D2C" w:rsidR="000F1488" w:rsidRDefault="000F1488" w:rsidP="00114A62">
            <w:pPr>
              <w:jc w:val="center"/>
              <w:rPr>
                <w:ins w:id="637" w:author="Rafi Aziizi" w:date="2021-11-12T14:04:00Z"/>
              </w:rPr>
            </w:pPr>
            <w:ins w:id="638" w:author="Rafi Aziizi" w:date="2021-11-12T14:04:00Z">
              <w:r>
                <w:t>RC19</w:t>
              </w:r>
            </w:ins>
          </w:p>
        </w:tc>
        <w:tc>
          <w:tcPr>
            <w:tcW w:w="1701" w:type="dxa"/>
            <w:shd w:val="clear" w:color="auto" w:fill="auto"/>
            <w:vAlign w:val="center"/>
          </w:tcPr>
          <w:p w14:paraId="496BA028" w14:textId="39B7DEAE" w:rsidR="000F1488" w:rsidDel="000F1488" w:rsidRDefault="000F1488" w:rsidP="007F1959">
            <w:pPr>
              <w:jc w:val="center"/>
              <w:rPr>
                <w:ins w:id="639" w:author="Rafi Aziizi" w:date="2021-11-12T14:04:00Z"/>
              </w:rPr>
            </w:pPr>
            <w:ins w:id="640" w:author="Rafi Aziizi" w:date="2021-11-12T14:04:00Z">
              <w:r>
                <w:t>Kelola Absensi</w:t>
              </w:r>
            </w:ins>
          </w:p>
        </w:tc>
        <w:tc>
          <w:tcPr>
            <w:tcW w:w="3083" w:type="dxa"/>
            <w:shd w:val="clear" w:color="auto" w:fill="auto"/>
          </w:tcPr>
          <w:p w14:paraId="40EBF260" w14:textId="409FFA0C" w:rsidR="000F1488" w:rsidDel="000F1488" w:rsidRDefault="000F1488" w:rsidP="000D5CB9">
            <w:pPr>
              <w:rPr>
                <w:ins w:id="641" w:author="Rafi Aziizi" w:date="2021-11-12T14:04:00Z"/>
              </w:rPr>
            </w:pPr>
            <w:ins w:id="642" w:author="Rafi Aziizi" w:date="2021-11-12T14:05:00Z">
              <w:r>
                <w:t xml:space="preserve">Admin </w:t>
              </w:r>
              <w:proofErr w:type="spellStart"/>
              <w:r>
                <w:t>dapat</w:t>
              </w:r>
              <w:proofErr w:type="spellEnd"/>
              <w:r>
                <w:t xml:space="preserve"> </w:t>
              </w:r>
              <w:proofErr w:type="spellStart"/>
              <w:r>
                <w:t>mengelola</w:t>
              </w:r>
              <w:proofErr w:type="spellEnd"/>
              <w:r>
                <w:t xml:space="preserve"> data </w:t>
              </w:r>
              <w:proofErr w:type="spellStart"/>
              <w:r>
                <w:t>absensi</w:t>
              </w:r>
              <w:proofErr w:type="spellEnd"/>
              <w:r>
                <w:t xml:space="preserve"> </w:t>
              </w:r>
              <w:proofErr w:type="spellStart"/>
              <w:r>
                <w:t>untuk</w:t>
              </w:r>
              <w:proofErr w:type="spellEnd"/>
              <w:r>
                <w:t xml:space="preserve"> </w:t>
              </w:r>
              <w:proofErr w:type="spellStart"/>
              <w:r>
                <w:t>merubah</w:t>
              </w:r>
              <w:proofErr w:type="spellEnd"/>
              <w:r>
                <w:t xml:space="preserve"> status </w:t>
              </w:r>
              <w:proofErr w:type="spellStart"/>
              <w:r>
                <w:t>kehadiran</w:t>
              </w:r>
              <w:proofErr w:type="spellEnd"/>
              <w:r>
                <w:t xml:space="preserve"> </w:t>
              </w:r>
              <w:proofErr w:type="spellStart"/>
              <w:r>
                <w:t>siswa</w:t>
              </w:r>
              <w:proofErr w:type="spellEnd"/>
              <w:r>
                <w:t>.</w:t>
              </w:r>
            </w:ins>
          </w:p>
        </w:tc>
        <w:tc>
          <w:tcPr>
            <w:tcW w:w="1305" w:type="dxa"/>
            <w:shd w:val="clear" w:color="auto" w:fill="auto"/>
            <w:vAlign w:val="center"/>
          </w:tcPr>
          <w:p w14:paraId="36BE3088" w14:textId="34483D1F" w:rsidR="000F1488" w:rsidRDefault="000F1488" w:rsidP="007F1959">
            <w:pPr>
              <w:jc w:val="center"/>
              <w:rPr>
                <w:ins w:id="643" w:author="Rafi Aziizi" w:date="2021-11-12T14:04:00Z"/>
              </w:rPr>
            </w:pPr>
            <w:ins w:id="644" w:author="Rafi Aziizi" w:date="2021-11-12T14:04:00Z">
              <w:r>
                <w:t>High</w:t>
              </w:r>
            </w:ins>
          </w:p>
        </w:tc>
      </w:tr>
      <w:tr w:rsidR="000D5CB9" w14:paraId="730028D2" w14:textId="77777777" w:rsidTr="00114A62">
        <w:tc>
          <w:tcPr>
            <w:tcW w:w="1838" w:type="dxa"/>
            <w:vAlign w:val="center"/>
          </w:tcPr>
          <w:p w14:paraId="3F8A941F" w14:textId="5C001A57" w:rsidR="000D5CB9" w:rsidRDefault="00AB6A69" w:rsidP="00114A62">
            <w:pPr>
              <w:jc w:val="center"/>
            </w:pPr>
            <w:r>
              <w:t>RC</w:t>
            </w:r>
            <w:ins w:id="645" w:author="Rafi Aziizi" w:date="2021-11-12T14:05:00Z">
              <w:r w:rsidR="000F1488">
                <w:t>20</w:t>
              </w:r>
            </w:ins>
            <w:del w:id="646" w:author="Rafi Aziizi" w:date="2021-11-12T14:05:00Z">
              <w:r w:rsidR="00B956F6" w:rsidDel="000F1488">
                <w:delText>1</w:delText>
              </w:r>
              <w:r w:rsidR="00F97775" w:rsidDel="000F1488">
                <w:delText>9</w:delText>
              </w:r>
            </w:del>
          </w:p>
        </w:tc>
        <w:tc>
          <w:tcPr>
            <w:tcW w:w="1701" w:type="dxa"/>
            <w:vAlign w:val="center"/>
          </w:tcPr>
          <w:p w14:paraId="42613085" w14:textId="00C8A4BC" w:rsidR="000D5CB9" w:rsidRDefault="000D5CB9" w:rsidP="007F1959">
            <w:pPr>
              <w:jc w:val="center"/>
            </w:pPr>
            <w:proofErr w:type="spellStart"/>
            <w:r>
              <w:t>Laporan</w:t>
            </w:r>
            <w:proofErr w:type="spellEnd"/>
            <w:r>
              <w:t xml:space="preserve"> Absensi</w:t>
            </w:r>
          </w:p>
        </w:tc>
        <w:tc>
          <w:tcPr>
            <w:tcW w:w="3083" w:type="dxa"/>
          </w:tcPr>
          <w:p w14:paraId="258F2E31" w14:textId="35F42C07"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merekapitulasi</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hari,bulan</w:t>
            </w:r>
            <w:proofErr w:type="spellEnd"/>
            <w:r>
              <w:t xml:space="preserve"> </w:t>
            </w:r>
            <w:proofErr w:type="spellStart"/>
            <w:r>
              <w:t>ataupun</w:t>
            </w:r>
            <w:proofErr w:type="spellEnd"/>
            <w:r>
              <w:t xml:space="preserve"> semester.</w:t>
            </w:r>
          </w:p>
        </w:tc>
        <w:tc>
          <w:tcPr>
            <w:tcW w:w="1305" w:type="dxa"/>
            <w:vAlign w:val="center"/>
          </w:tcPr>
          <w:p w14:paraId="00EBD968" w14:textId="012497CA" w:rsidR="000D5CB9" w:rsidRDefault="000D5CB9" w:rsidP="007F1959">
            <w:pPr>
              <w:jc w:val="center"/>
            </w:pPr>
            <w:r>
              <w:t>High</w:t>
            </w:r>
          </w:p>
        </w:tc>
      </w:tr>
      <w:tr w:rsidR="00BC3B37" w14:paraId="39F0D4EE" w14:textId="77777777" w:rsidTr="00114A62">
        <w:tc>
          <w:tcPr>
            <w:tcW w:w="1838" w:type="dxa"/>
            <w:vAlign w:val="center"/>
          </w:tcPr>
          <w:p w14:paraId="3F43D3B6" w14:textId="0AFF63E9" w:rsidR="00BC3B37" w:rsidRDefault="00BC3B37" w:rsidP="00114A62">
            <w:pPr>
              <w:jc w:val="center"/>
            </w:pPr>
            <w:r>
              <w:t>RC</w:t>
            </w:r>
            <w:r w:rsidR="00F97775">
              <w:t>2</w:t>
            </w:r>
            <w:ins w:id="647" w:author="Rafi Aziizi" w:date="2021-11-12T14:05:00Z">
              <w:r w:rsidR="000F1488">
                <w:t>1</w:t>
              </w:r>
            </w:ins>
            <w:del w:id="648"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proofErr w:type="spellStart"/>
            <w:r>
              <w:t>Cetak</w:t>
            </w:r>
            <w:proofErr w:type="spellEnd"/>
            <w:r>
              <w:t xml:space="preserve"> </w:t>
            </w:r>
            <w:proofErr w:type="spellStart"/>
            <w:r>
              <w:t>Laporan</w:t>
            </w:r>
            <w:proofErr w:type="spellEnd"/>
            <w:r>
              <w:t xml:space="preserve"> Absensi</w:t>
            </w:r>
          </w:p>
        </w:tc>
        <w:tc>
          <w:tcPr>
            <w:tcW w:w="3083" w:type="dxa"/>
          </w:tcPr>
          <w:p w14:paraId="178C2C04" w14:textId="76BBAD1F" w:rsidR="00BC3B37" w:rsidRDefault="00BC3B37"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walikelas</w:t>
            </w:r>
            <w:proofErr w:type="spellEnd"/>
            <w:r>
              <w:t xml:space="preserve">, dan semester </w:t>
            </w:r>
            <w:proofErr w:type="spellStart"/>
            <w:r>
              <w:t>terkini</w:t>
            </w:r>
            <w:proofErr w:type="spellEnd"/>
            <w:r>
              <w:t>.</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02A88F21" w:rsidR="000D5CB9" w:rsidRDefault="00AB6A69" w:rsidP="00114A62">
            <w:pPr>
              <w:jc w:val="center"/>
            </w:pPr>
            <w:r>
              <w:lastRenderedPageBreak/>
              <w:t>RC</w:t>
            </w:r>
            <w:r w:rsidR="00BC3B37">
              <w:t>2</w:t>
            </w:r>
            <w:ins w:id="649" w:author="Rafi Aziizi" w:date="2021-11-12T14:05:00Z">
              <w:r w:rsidR="000F1488">
                <w:t>2</w:t>
              </w:r>
            </w:ins>
            <w:del w:id="650"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proofErr w:type="spellStart"/>
            <w:r>
              <w:t>Notifikasi</w:t>
            </w:r>
            <w:proofErr w:type="spellEnd"/>
          </w:p>
        </w:tc>
        <w:tc>
          <w:tcPr>
            <w:tcW w:w="3083" w:type="dxa"/>
          </w:tcPr>
          <w:p w14:paraId="54AE172A" w14:textId="004C9BA3" w:rsidR="000D5CB9" w:rsidRDefault="000D5CB9" w:rsidP="000D5CB9">
            <w:proofErr w:type="spellStart"/>
            <w:r>
              <w:t>Sistem</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mengenai</w:t>
            </w:r>
            <w:proofErr w:type="spellEnd"/>
            <w:r>
              <w:t xml:space="preserve"> </w:t>
            </w:r>
            <w:proofErr w:type="spellStart"/>
            <w:r>
              <w:t>absensi</w:t>
            </w:r>
            <w:proofErr w:type="spellEnd"/>
            <w:r>
              <w:t>.</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1787A248" w:rsidR="000D5CB9" w:rsidRDefault="00AB6A69" w:rsidP="00114A62">
            <w:pPr>
              <w:jc w:val="center"/>
            </w:pPr>
            <w:r>
              <w:t>RC</w:t>
            </w:r>
            <w:r w:rsidR="00BC3B37">
              <w:t>2</w:t>
            </w:r>
            <w:ins w:id="651" w:author="Rafi Aziizi" w:date="2021-11-12T14:05:00Z">
              <w:r w:rsidR="000F1488">
                <w:t>3</w:t>
              </w:r>
            </w:ins>
            <w:del w:id="652"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proofErr w:type="spellStart"/>
            <w:r>
              <w:t>Laporan</w:t>
            </w:r>
            <w:proofErr w:type="spellEnd"/>
            <w:r>
              <w:t xml:space="preserve"> Siswa </w:t>
            </w:r>
            <w:proofErr w:type="spellStart"/>
            <w:r>
              <w:t>Bermasalah</w:t>
            </w:r>
            <w:proofErr w:type="spellEnd"/>
          </w:p>
        </w:tc>
        <w:tc>
          <w:tcPr>
            <w:tcW w:w="3083" w:type="dxa"/>
          </w:tcPr>
          <w:p w14:paraId="45AA77A7" w14:textId="35B9C2C3" w:rsidR="000D5CB9" w:rsidRDefault="000D5CB9" w:rsidP="000D5CB9">
            <w:proofErr w:type="spellStart"/>
            <w:r>
              <w:t>Sistem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filterisasi</w:t>
            </w:r>
            <w:proofErr w:type="spellEnd"/>
            <w:r>
              <w:t xml:space="preserve"> </w:t>
            </w:r>
            <w:proofErr w:type="spellStart"/>
            <w:r>
              <w:t>terhadap</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dengan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keterangan</w:t>
            </w:r>
            <w:proofErr w:type="spellEnd"/>
            <w:r>
              <w:t xml:space="preserve"> </w:t>
            </w:r>
            <w:proofErr w:type="spellStart"/>
            <w:r>
              <w:t>kehadiran</w:t>
            </w:r>
            <w:proofErr w:type="spellEnd"/>
            <w:r>
              <w:t>.</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FA24BF8" w:rsidR="00C2066A" w:rsidRDefault="00C2066A" w:rsidP="00C93BF7">
      <w:pPr>
        <w:pStyle w:val="Heading3"/>
        <w:numPr>
          <w:ilvl w:val="2"/>
          <w:numId w:val="8"/>
        </w:numPr>
        <w:ind w:left="709"/>
        <w:rPr>
          <w:lang w:val="en-US"/>
        </w:rPr>
      </w:pPr>
      <w:bookmarkStart w:id="653" w:name="_Toc80034241"/>
      <w:bookmarkStart w:id="654" w:name="_Toc83115744"/>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bookmarkEnd w:id="653"/>
      <w:bookmarkEnd w:id="654"/>
      <w:proofErr w:type="spellEnd"/>
    </w:p>
    <w:p w14:paraId="28620B34" w14:textId="4E211470" w:rsidR="000D5CB9" w:rsidRDefault="000D5CB9" w:rsidP="007F1959">
      <w:pPr>
        <w:ind w:firstLine="709"/>
      </w:pPr>
      <w:proofErr w:type="spellStart"/>
      <w:r>
        <w:t>Kebutuhan</w:t>
      </w:r>
      <w:proofErr w:type="spellEnd"/>
      <w:r>
        <w:t xml:space="preserve"> Non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menitikberatkan</w:t>
      </w:r>
      <w:proofErr w:type="spellEnd"/>
      <w:r>
        <w:t xml:space="preserve"> pada </w:t>
      </w:r>
      <w:proofErr w:type="spellStart"/>
      <w:r>
        <w:t>properti</w:t>
      </w:r>
      <w:proofErr w:type="spellEnd"/>
      <w:r>
        <w:t xml:space="preserve"> </w:t>
      </w:r>
      <w:proofErr w:type="spellStart"/>
      <w:r>
        <w:t>prilaku</w:t>
      </w:r>
      <w:proofErr w:type="spellEnd"/>
      <w:r>
        <w:t xml:space="preserve"> yang </w:t>
      </w:r>
      <w:proofErr w:type="spellStart"/>
      <w:r>
        <w:t>dimiliki</w:t>
      </w:r>
      <w:proofErr w:type="spellEnd"/>
      <w:r>
        <w:t xml:space="preserve"> oleh </w:t>
      </w:r>
      <w:proofErr w:type="spellStart"/>
      <w:r>
        <w:t>sistem</w:t>
      </w:r>
      <w:proofErr w:type="spellEnd"/>
      <w:r>
        <w:t xml:space="preserve">. </w:t>
      </w:r>
      <w:proofErr w:type="spellStart"/>
      <w:r>
        <w:t>kebutuhan</w:t>
      </w:r>
      <w:proofErr w:type="spellEnd"/>
      <w:r>
        <w:t xml:space="preserve"> </w:t>
      </w:r>
      <w:proofErr w:type="spellStart"/>
      <w:r>
        <w:t>fungsional</w:t>
      </w:r>
      <w:proofErr w:type="spellEnd"/>
      <w:r>
        <w:t xml:space="preserve"> juga </w:t>
      </w:r>
      <w:proofErr w:type="spellStart"/>
      <w:r>
        <w:t>sering</w:t>
      </w:r>
      <w:proofErr w:type="spellEnd"/>
      <w:r>
        <w:t xml:space="preserve"> </w:t>
      </w:r>
      <w:proofErr w:type="spellStart"/>
      <w:r>
        <w:t>disebut</w:t>
      </w:r>
      <w:proofErr w:type="spellEnd"/>
      <w:r>
        <w:t xml:space="preserve"> </w:t>
      </w:r>
      <w:proofErr w:type="spellStart"/>
      <w:r>
        <w:t>sebagai</w:t>
      </w:r>
      <w:proofErr w:type="spellEnd"/>
      <w:r>
        <w:t xml:space="preserve"> </w:t>
      </w:r>
      <w:proofErr w:type="spellStart"/>
      <w:r>
        <w:t>batasan</w:t>
      </w:r>
      <w:proofErr w:type="spellEnd"/>
      <w:r>
        <w:t xml:space="preserve"> </w:t>
      </w:r>
      <w:proofErr w:type="spellStart"/>
      <w:r>
        <w:t>layanan</w:t>
      </w:r>
      <w:proofErr w:type="spellEnd"/>
      <w:r>
        <w:t xml:space="preserve"> </w:t>
      </w:r>
      <w:proofErr w:type="spellStart"/>
      <w:r>
        <w:t>atau</w:t>
      </w:r>
      <w:proofErr w:type="spellEnd"/>
      <w:r>
        <w:t xml:space="preserve"> </w:t>
      </w:r>
      <w:proofErr w:type="spellStart"/>
      <w:r>
        <w:t>fungsi</w:t>
      </w:r>
      <w:proofErr w:type="spellEnd"/>
      <w:r>
        <w:t xml:space="preserve"> yang </w:t>
      </w:r>
      <w:proofErr w:type="spellStart"/>
      <w:r>
        <w:t>ditawarkan</w:t>
      </w:r>
      <w:proofErr w:type="spellEnd"/>
      <w:r>
        <w:t xml:space="preserve"> </w:t>
      </w:r>
      <w:proofErr w:type="spellStart"/>
      <w:r>
        <w:t>sistem</w:t>
      </w:r>
      <w:proofErr w:type="spellEnd"/>
      <w:r>
        <w:t xml:space="preserve"> </w:t>
      </w:r>
      <w:proofErr w:type="spellStart"/>
      <w:r>
        <w:t>seperti</w:t>
      </w:r>
      <w:proofErr w:type="spellEnd"/>
      <w:r>
        <w:t xml:space="preserve"> </w:t>
      </w:r>
      <w:proofErr w:type="spellStart"/>
      <w:r>
        <w:t>batasan</w:t>
      </w:r>
      <w:proofErr w:type="spellEnd"/>
      <w:r>
        <w:t xml:space="preserve"> </w:t>
      </w:r>
      <w:proofErr w:type="spellStart"/>
      <w:r>
        <w:t>waktu</w:t>
      </w:r>
      <w:proofErr w:type="spellEnd"/>
      <w:r>
        <w:t xml:space="preserve">, </w:t>
      </w:r>
      <w:proofErr w:type="spellStart"/>
      <w:r>
        <w:t>batasan</w:t>
      </w:r>
      <w:proofErr w:type="spellEnd"/>
      <w:r>
        <w:t xml:space="preserve"> </w:t>
      </w:r>
      <w:proofErr w:type="spellStart"/>
      <w:r>
        <w:t>pengembangan</w:t>
      </w:r>
      <w:proofErr w:type="spellEnd"/>
      <w:r>
        <w:t xml:space="preserve"> proses, </w:t>
      </w:r>
      <w:proofErr w:type="spellStart"/>
      <w:r>
        <w:t>standarisasi</w:t>
      </w:r>
      <w:proofErr w:type="spellEnd"/>
      <w:r>
        <w:t xml:space="preserve"> dan lain </w:t>
      </w:r>
      <w:proofErr w:type="spellStart"/>
      <w:r>
        <w:t>lain</w:t>
      </w:r>
      <w:proofErr w:type="spellEnd"/>
      <w:r>
        <w:t xml:space="preserve">. </w:t>
      </w:r>
      <w:proofErr w:type="spellStart"/>
      <w:r>
        <w:t>Contoh</w:t>
      </w:r>
      <w:proofErr w:type="spellEnd"/>
      <w:r>
        <w:t xml:space="preserve">: </w:t>
      </w:r>
    </w:p>
    <w:p w14:paraId="668BEDBE" w14:textId="4C937982" w:rsidR="000D5CB9" w:rsidRDefault="000D5CB9" w:rsidP="00FF2590">
      <w:pPr>
        <w:pStyle w:val="ListParagraph"/>
        <w:numPr>
          <w:ilvl w:val="0"/>
          <w:numId w:val="24"/>
        </w:numPr>
        <w:ind w:left="567"/>
      </w:pPr>
      <w:proofErr w:type="spellStart"/>
      <w:r>
        <w:t>Menggunakan</w:t>
      </w:r>
      <w:proofErr w:type="spellEnd"/>
      <w:r>
        <w:t xml:space="preserve"> Windows 7 </w:t>
      </w:r>
      <w:proofErr w:type="spellStart"/>
      <w:r>
        <w:t>atau</w:t>
      </w:r>
      <w:proofErr w:type="spellEnd"/>
      <w:r>
        <w:t xml:space="preserve"> 10</w:t>
      </w:r>
    </w:p>
    <w:p w14:paraId="4BA0306B" w14:textId="60FFECE9" w:rsidR="000D5CB9" w:rsidRDefault="000D5CB9" w:rsidP="00FF2590">
      <w:pPr>
        <w:pStyle w:val="ListParagraph"/>
        <w:numPr>
          <w:ilvl w:val="0"/>
          <w:numId w:val="24"/>
        </w:numPr>
        <w:ind w:left="567"/>
      </w:pPr>
      <w:proofErr w:type="spellStart"/>
      <w:r>
        <w:t>Spesifikasi</w:t>
      </w:r>
      <w:proofErr w:type="spellEnd"/>
      <w:r>
        <w:t xml:space="preserve"> </w:t>
      </w:r>
      <w:proofErr w:type="spellStart"/>
      <w:r>
        <w:t>komputer</w:t>
      </w:r>
      <w:proofErr w:type="spellEnd"/>
      <w:r>
        <w:t xml:space="preserve"> minimal </w:t>
      </w:r>
      <w:r w:rsidR="001777A7">
        <w:t>Intel Gen 4</w:t>
      </w:r>
    </w:p>
    <w:p w14:paraId="1807DBC1" w14:textId="01D08DAC" w:rsidR="000D5CB9" w:rsidRDefault="000D5CB9" w:rsidP="00FF2590">
      <w:pPr>
        <w:pStyle w:val="ListParagraph"/>
        <w:numPr>
          <w:ilvl w:val="0"/>
          <w:numId w:val="24"/>
        </w:numPr>
        <w:ind w:left="567"/>
      </w:pPr>
      <w:proofErr w:type="spellStart"/>
      <w:r>
        <w:t>Kebutuhan</w:t>
      </w:r>
      <w:proofErr w:type="spellEnd"/>
      <w:r>
        <w:t xml:space="preserve"> RAM 2 GB</w:t>
      </w:r>
    </w:p>
    <w:p w14:paraId="38D7B9C8" w14:textId="37EA50E2" w:rsidR="000D5CB9" w:rsidRDefault="000D5CB9" w:rsidP="00FF2590">
      <w:pPr>
        <w:pStyle w:val="ListParagraph"/>
        <w:numPr>
          <w:ilvl w:val="0"/>
          <w:numId w:val="24"/>
        </w:numPr>
        <w:ind w:left="567"/>
      </w:pPr>
      <w:proofErr w:type="spellStart"/>
      <w:r>
        <w:t>Kebutuhan</w:t>
      </w:r>
      <w:proofErr w:type="spellEnd"/>
      <w:r>
        <w:t xml:space="preserve"> </w:t>
      </w:r>
      <w:proofErr w:type="spellStart"/>
      <w:r>
        <w:t>Harddisk</w:t>
      </w:r>
      <w:proofErr w:type="spellEnd"/>
      <w:r>
        <w:t xml:space="preserve">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proofErr w:type="spellStart"/>
      <w:r>
        <w:t>Sistem</w:t>
      </w:r>
      <w:proofErr w:type="spellEnd"/>
      <w:r>
        <w:t xml:space="preserve"> </w:t>
      </w:r>
      <w:proofErr w:type="spellStart"/>
      <w:r>
        <w:t>aplikasi</w:t>
      </w:r>
      <w:proofErr w:type="spellEnd"/>
      <w:r>
        <w:t xml:space="preserve"> dan database </w:t>
      </w:r>
      <w:proofErr w:type="spellStart"/>
      <w:r>
        <w:t>dilengkapi</w:t>
      </w:r>
      <w:proofErr w:type="spellEnd"/>
      <w:r>
        <w:t xml:space="preserve"> </w:t>
      </w:r>
      <w:proofErr w:type="spellStart"/>
      <w:r>
        <w:t>dengan</w:t>
      </w:r>
      <w:proofErr w:type="spellEnd"/>
      <w:r>
        <w:t xml:space="preserve"> password.</w:t>
      </w:r>
    </w:p>
    <w:p w14:paraId="2FABF50E" w14:textId="1CBAD8C5" w:rsidR="000D5CB9" w:rsidRDefault="000D5CB9" w:rsidP="00FF2590">
      <w:pPr>
        <w:pStyle w:val="ListParagraph"/>
        <w:numPr>
          <w:ilvl w:val="0"/>
          <w:numId w:val="24"/>
        </w:numPr>
        <w:ind w:left="567"/>
      </w:pPr>
      <w:r>
        <w:t xml:space="preserve">Waktu </w:t>
      </w:r>
      <w:proofErr w:type="spellStart"/>
      <w:r>
        <w:t>berjalan</w:t>
      </w:r>
      <w:proofErr w:type="spellEnd"/>
      <w:r>
        <w:t xml:space="preserve"> </w:t>
      </w:r>
      <w:proofErr w:type="spellStart"/>
      <w:r>
        <w:t>sistem</w:t>
      </w:r>
      <w:proofErr w:type="spellEnd"/>
      <w:r>
        <w:t xml:space="preserve"> </w:t>
      </w:r>
      <w:proofErr w:type="spellStart"/>
      <w:r>
        <w:t>dibatasi</w:t>
      </w:r>
      <w:proofErr w:type="spellEnd"/>
      <w:r>
        <w:t xml:space="preserve"> </w:t>
      </w:r>
      <w:proofErr w:type="spellStart"/>
      <w:r>
        <w:t>dari</w:t>
      </w:r>
      <w:proofErr w:type="spellEnd"/>
      <w:r>
        <w:t xml:space="preserve"> 06:00 </w:t>
      </w:r>
      <w:proofErr w:type="spellStart"/>
      <w:r>
        <w:t>hingga</w:t>
      </w:r>
      <w:proofErr w:type="spellEnd"/>
      <w:r>
        <w:t xml:space="preserve"> 0</w:t>
      </w:r>
      <w:r w:rsidR="001777A7">
        <w:t>7</w:t>
      </w:r>
      <w:r>
        <w:t>:</w:t>
      </w:r>
      <w:r w:rsidR="001777A7">
        <w:t>3</w:t>
      </w:r>
      <w:r>
        <w:t>0.</w:t>
      </w:r>
    </w:p>
    <w:p w14:paraId="75B1249C" w14:textId="028BFE56" w:rsidR="005B0D3B" w:rsidRDefault="005B0D3B" w:rsidP="00FF2590">
      <w:pPr>
        <w:pStyle w:val="ListParagraph"/>
        <w:numPr>
          <w:ilvl w:val="0"/>
          <w:numId w:val="24"/>
        </w:numPr>
        <w:ind w:left="567"/>
      </w:pPr>
      <w:proofErr w:type="spellStart"/>
      <w:r>
        <w:t>Terdapat</w:t>
      </w:r>
      <w:proofErr w:type="spellEnd"/>
      <w:r>
        <w:t xml:space="preserve"> </w:t>
      </w:r>
      <w:proofErr w:type="spellStart"/>
      <w:r>
        <w:t>cctv</w:t>
      </w:r>
      <w:proofErr w:type="spellEnd"/>
      <w:r>
        <w:t xml:space="preserve"> </w:t>
      </w:r>
      <w:proofErr w:type="spellStart"/>
      <w:r>
        <w:t>sebagai</w:t>
      </w:r>
      <w:proofErr w:type="spellEnd"/>
      <w:r>
        <w:t xml:space="preserve"> </w:t>
      </w:r>
      <w:proofErr w:type="spellStart"/>
      <w:r>
        <w:t>pemantauan</w:t>
      </w:r>
      <w:proofErr w:type="spellEnd"/>
      <w:r>
        <w:t xml:space="preserve"> </w:t>
      </w:r>
      <w:proofErr w:type="spellStart"/>
      <w:r>
        <w:t>absensi</w:t>
      </w:r>
      <w:proofErr w:type="spellEnd"/>
      <w:r>
        <w:t xml:space="preserve"> </w:t>
      </w:r>
      <w:proofErr w:type="spellStart"/>
      <w:r>
        <w:t>siswa</w:t>
      </w:r>
      <w:proofErr w:type="spellEnd"/>
    </w:p>
    <w:p w14:paraId="793C9218" w14:textId="50C4ACA1" w:rsidR="00746D78" w:rsidRDefault="00746D78" w:rsidP="00C93BF7">
      <w:pPr>
        <w:pStyle w:val="Heading2"/>
        <w:numPr>
          <w:ilvl w:val="1"/>
          <w:numId w:val="4"/>
        </w:numPr>
        <w:ind w:left="709" w:hanging="709"/>
        <w:rPr>
          <w:lang w:val="en-US"/>
        </w:rPr>
      </w:pPr>
      <w:bookmarkStart w:id="655" w:name="_Toc80034242"/>
      <w:bookmarkStart w:id="656" w:name="_Toc83115745"/>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655"/>
      <w:bookmarkEnd w:id="656"/>
      <w:proofErr w:type="spellEnd"/>
    </w:p>
    <w:p w14:paraId="6667420C" w14:textId="68121FE5" w:rsidR="00395C50" w:rsidRPr="00395C50" w:rsidRDefault="00395C50" w:rsidP="00395C50">
      <w:pPr>
        <w:ind w:firstLine="709"/>
        <w:rPr>
          <w:rFonts w:eastAsia="Calibri"/>
        </w:rPr>
      </w:pPr>
      <w:proofErr w:type="spellStart"/>
      <w:r w:rsidRPr="00395C50">
        <w:rPr>
          <w:rFonts w:eastAsia="Calibri"/>
        </w:rPr>
        <w:t>Perancangan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gambaran</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dan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hasil</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berjalan</w:t>
      </w:r>
      <w:proofErr w:type="spellEnd"/>
      <w:r w:rsidRPr="00395C50">
        <w:rPr>
          <w:rFonts w:eastAsia="Calibri"/>
        </w:rPr>
        <w:t xml:space="preserve"> </w:t>
      </w:r>
      <w:proofErr w:type="spellStart"/>
      <w:r w:rsidRPr="00395C50">
        <w:rPr>
          <w:rFonts w:eastAsia="Calibri"/>
        </w:rPr>
        <w:t>saat</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yaitu</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fungsional</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dan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dokumen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nanti</w:t>
      </w:r>
      <w:proofErr w:type="spellEnd"/>
      <w:r w:rsidRPr="00395C50">
        <w:rPr>
          <w:rFonts w:eastAsia="Calibri"/>
        </w:rPr>
        <w:t xml:space="preserve">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lastRenderedPageBreak/>
        <w:t>dibangun</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dapat</w:t>
      </w:r>
      <w:proofErr w:type="spellEnd"/>
      <w:r w:rsidRPr="00395C50">
        <w:rPr>
          <w:rFonts w:eastAsia="Calibri"/>
        </w:rPr>
        <w:t xml:space="preserve"> </w:t>
      </w:r>
      <w:proofErr w:type="spellStart"/>
      <w:r w:rsidRPr="00395C50">
        <w:rPr>
          <w:rFonts w:eastAsia="Calibri"/>
        </w:rPr>
        <w:t>membantu</w:t>
      </w:r>
      <w:proofErr w:type="spellEnd"/>
      <w:r w:rsidRPr="00395C50">
        <w:rPr>
          <w:rFonts w:eastAsia="Calibri"/>
        </w:rPr>
        <w:t xml:space="preserve"> </w:t>
      </w:r>
      <w:proofErr w:type="spellStart"/>
      <w:r w:rsidRPr="00395C50">
        <w:rPr>
          <w:rFonts w:eastAsia="Calibri"/>
        </w:rPr>
        <w:t>dalam</w:t>
      </w:r>
      <w:proofErr w:type="spellEnd"/>
      <w:r w:rsidRPr="00395C50">
        <w:rPr>
          <w:rFonts w:eastAsia="Calibri"/>
        </w:rPr>
        <w:t xml:space="preserve"> </w:t>
      </w:r>
      <w:proofErr w:type="spellStart"/>
      <w:r w:rsidRPr="00395C50">
        <w:rPr>
          <w:rFonts w:eastAsia="Calibri"/>
        </w:rPr>
        <w:t>pengelolaan</w:t>
      </w:r>
      <w:proofErr w:type="spellEnd"/>
      <w:r w:rsidRPr="00395C50">
        <w:rPr>
          <w:rFonts w:eastAsia="Calibri"/>
        </w:rPr>
        <w:t xml:space="preserve"> data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untuk</w:t>
      </w:r>
      <w:proofErr w:type="spellEnd"/>
      <w:r w:rsidRPr="00395C50">
        <w:rPr>
          <w:rFonts w:eastAsia="Calibri"/>
        </w:rPr>
        <w:t xml:space="preserve"> </w:t>
      </w:r>
      <w:proofErr w:type="spellStart"/>
      <w:r w:rsidRPr="00395C50">
        <w:rPr>
          <w:rFonts w:eastAsia="Calibri"/>
        </w:rPr>
        <w:t>menentukan</w:t>
      </w:r>
      <w:proofErr w:type="spellEnd"/>
      <w:r w:rsidRPr="00395C50">
        <w:rPr>
          <w:rFonts w:eastAsia="Calibri"/>
        </w:rPr>
        <w:t xml:space="preserve"> </w:t>
      </w:r>
      <w:proofErr w:type="spellStart"/>
      <w:r w:rsidRPr="00395C50">
        <w:rPr>
          <w:rFonts w:eastAsia="Calibri"/>
        </w:rPr>
        <w:t>hak</w:t>
      </w:r>
      <w:proofErr w:type="spellEnd"/>
      <w:r w:rsidRPr="00395C50">
        <w:rPr>
          <w:rFonts w:eastAsia="Calibri"/>
        </w:rPr>
        <w:t xml:space="preserve"> </w:t>
      </w:r>
      <w:proofErr w:type="spellStart"/>
      <w:r w:rsidRPr="00395C50">
        <w:rPr>
          <w:rFonts w:eastAsia="Calibri"/>
        </w:rPr>
        <w:t>akses</w:t>
      </w:r>
      <w:proofErr w:type="spellEnd"/>
      <w:r w:rsidRPr="00395C50">
        <w:rPr>
          <w:rFonts w:eastAsia="Calibri"/>
        </w:rPr>
        <w:t xml:space="preserve"> </w:t>
      </w:r>
      <w:proofErr w:type="spellStart"/>
      <w:r w:rsidRPr="00395C50">
        <w:rPr>
          <w:rFonts w:eastAsia="Calibri"/>
        </w:rPr>
        <w:t>setiap</w:t>
      </w:r>
      <w:proofErr w:type="spellEnd"/>
      <w:r w:rsidRPr="00395C50">
        <w:rPr>
          <w:rFonts w:eastAsia="Calibri"/>
        </w:rPr>
        <w:t xml:space="preserve"> </w:t>
      </w:r>
      <w:proofErr w:type="spellStart"/>
      <w:r w:rsidRPr="00395C50">
        <w:rPr>
          <w:rFonts w:eastAsia="Calibri"/>
        </w:rPr>
        <w:t>aktor</w:t>
      </w:r>
      <w:proofErr w:type="spellEnd"/>
      <w:r w:rsidRPr="00395C50">
        <w:rPr>
          <w:rFonts w:eastAsia="Calibri"/>
        </w:rPr>
        <w:t>.</w:t>
      </w:r>
    </w:p>
    <w:p w14:paraId="08C5A76D" w14:textId="4759E931" w:rsidR="00926DA8" w:rsidDel="00494C80" w:rsidRDefault="00926DA8" w:rsidP="00C93BF7">
      <w:pPr>
        <w:pStyle w:val="Heading3"/>
        <w:numPr>
          <w:ilvl w:val="0"/>
          <w:numId w:val="9"/>
        </w:numPr>
        <w:ind w:left="426" w:hanging="426"/>
        <w:rPr>
          <w:del w:id="657" w:author="Rafi Aziizi" w:date="2021-11-12T11:15:00Z"/>
        </w:rPr>
      </w:pPr>
      <w:bookmarkStart w:id="658" w:name="_heading=h.4f1mdlm"/>
      <w:bookmarkStart w:id="659" w:name="_Toc80034244"/>
      <w:bookmarkStart w:id="660" w:name="_Toc83115746"/>
      <w:bookmarkEnd w:id="658"/>
      <w:del w:id="661" w:author="Rafi Aziizi" w:date="2021-11-12T11:15:00Z">
        <w:r w:rsidDel="00494C80">
          <w:delText>Bisnis Aktor</w:delText>
        </w:r>
        <w:bookmarkEnd w:id="659"/>
        <w:bookmarkEnd w:id="660"/>
      </w:del>
    </w:p>
    <w:p w14:paraId="7E1A0481" w14:textId="5BA5C78B" w:rsidR="001777A7" w:rsidDel="003E7B2F" w:rsidRDefault="001777A7" w:rsidP="007F1959">
      <w:pPr>
        <w:ind w:firstLine="720"/>
        <w:rPr>
          <w:del w:id="662" w:author="Rafi Aziizi" w:date="2021-11-12T10:43:00Z"/>
        </w:rPr>
      </w:pPr>
      <w:del w:id="663"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664" w:author="Rafi Aziizi" w:date="2021-11-12T10:43:00Z"/>
          <w:b/>
          <w:bCs/>
        </w:rPr>
      </w:pPr>
    </w:p>
    <w:p w14:paraId="5A5F5B22" w14:textId="636B2064" w:rsidR="00122F94" w:rsidRPr="00114A62" w:rsidDel="00494C80" w:rsidRDefault="00832EA1">
      <w:pPr>
        <w:ind w:firstLine="720"/>
        <w:rPr>
          <w:del w:id="665" w:author="Rafi Aziizi" w:date="2021-11-12T11:15:00Z"/>
          <w:b/>
          <w:bCs/>
        </w:rPr>
        <w:pPrChange w:id="666" w:author="Rafi Aziizi" w:date="2021-11-12T10:43:00Z">
          <w:pPr/>
        </w:pPrChange>
      </w:pPr>
      <w:del w:id="667" w:author="Rafi Aziizi" w:date="2021-11-12T11:15:00Z">
        <w:r w:rsidDel="00494C80">
          <w:rPr>
            <w:noProof/>
          </w:rPr>
          <mc:AlternateContent>
            <mc:Choice Requires="wps">
              <w:drawing>
                <wp:anchor distT="0" distB="0" distL="114300" distR="114300" simplePos="0" relativeHeight="251706880" behindDoc="1" locked="0" layoutInCell="1" allowOverlap="1" wp14:anchorId="064FA237" wp14:editId="53DA0867">
                  <wp:simplePos x="0" y="0"/>
                  <wp:positionH relativeFrom="column">
                    <wp:posOffset>0</wp:posOffset>
                  </wp:positionH>
                  <wp:positionV relativeFrom="paragraph">
                    <wp:posOffset>3406775</wp:posOffset>
                  </wp:positionV>
                  <wp:extent cx="503999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2285CE" w14:textId="62129384" w:rsidR="001F2641" w:rsidRPr="00084E91" w:rsidRDefault="001F2641" w:rsidP="00832EA1">
                              <w:pPr>
                                <w:pStyle w:val="Caption"/>
                                <w:jc w:val="center"/>
                                <w:rPr>
                                  <w:noProof/>
                                  <w:sz w:val="24"/>
                                  <w:szCs w:val="24"/>
                                </w:rPr>
                              </w:pPr>
                              <w:bookmarkStart w:id="668" w:name="_Toc83115817"/>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Batujajar</w:t>
                              </w:r>
                              <w:bookmarkEnd w:id="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A237" id="Text Box 51" o:spid="_x0000_s1036" type="#_x0000_t202" style="position:absolute;left:0;text-align:left;margin-left:0;margin-top:268.25pt;width:396.8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ImLwIAAGcEAAAOAAAAZHJzL2Uyb0RvYy54bWysVMFu2zAMvQ/YPwi6L05apFiNOEWWIsOA&#10;oC2QDD0rshwLkEWNUmJnXz9KjpOu22nYRaZI6kmPj/TsoWsMOyr0GmzBJ6MxZ8pKKLXdF/z7dvXp&#10;M2c+CFsKA1YV/KQ8f5h//DBrXa5uoAZTKmQEYn3euoLXIbg8y7ysVSP8CJyyFKwAGxFoi/usRNES&#10;emOym/H4LmsBS4cglffkfeyDfJ7wq0rJ8FxVXgVmCk5vC2nFtO7ims1nIt+jcLWW52eIf3hFI7Sl&#10;Sy9QjyIIdkD9B1SjJYKHKowkNBlUlZYqcSA2k/E7NptaOJW4UHG8u5TJ/z9Y+XR8QabLgk8nnFnR&#10;kEZb1QX2BTpGLqpP63xOaRtHiaEjP+k8+D05I+2uwiZ+iRCjOFX6dKluRJPknI5v7+/vp5xJit3d&#10;TiNGdj3q0IevChoWjYIjSZcqKo5rH/rUISXe5MHocqWNiZsYWBpkR0Eyt7UO6gz+W5axMddCPNUD&#10;Rk8W+fU8ohW6XZfqMUnNEV07KE/EHaHvHu/kStOFa+HDi0BqF6JLIxCeaakMtAWHs8VZDfjzb/6Y&#10;TypSlLOW2q/g/sdBoOLMfLOkb+zVwcDB2A2GPTRLIKokGb0mmXQAgxnMCqF5pclYxFsoJKykuwoe&#10;BnMZ+iGgyZJqsUhJ1JFOhLXdOBmhh8Juu1eB7ixLIDWfYGhMkb9Tp89N+rjFIVCpk3TXKp7rTd2c&#10;xD9PXhyXt/uUdf0/zH8B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C2xtImLwIAAGcEAAAOAAAAAAAAAAAAAAAAAC4C&#10;AABkcnMvZTJvRG9jLnhtbFBLAQItABQABgAIAAAAIQBah4KD4AAAAAgBAAAPAAAAAAAAAAAAAAAA&#10;AIkEAABkcnMvZG93bnJldi54bWxQSwUGAAAAAAQABADzAAAAlgUAAAAA&#10;" stroked="f">
                  <v:textbox style="mso-fit-shape-to-text:t" inset="0,0,0,0">
                    <w:txbxContent>
                      <w:p w14:paraId="7F2285CE" w14:textId="62129384" w:rsidR="001F2641" w:rsidRPr="00084E91" w:rsidRDefault="001F2641" w:rsidP="00832EA1">
                        <w:pPr>
                          <w:pStyle w:val="Caption"/>
                          <w:jc w:val="center"/>
                          <w:rPr>
                            <w:noProof/>
                            <w:sz w:val="24"/>
                            <w:szCs w:val="24"/>
                          </w:rPr>
                        </w:pPr>
                        <w:bookmarkStart w:id="669" w:name="_Toc83115817"/>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Batujajar</w:t>
                        </w:r>
                        <w:bookmarkEnd w:id="669"/>
                      </w:p>
                    </w:txbxContent>
                  </v:textbox>
                </v:shape>
              </w:pict>
            </mc:Fallback>
          </mc:AlternateContent>
        </w:r>
      </w:del>
    </w:p>
    <w:p w14:paraId="7ADB4247" w14:textId="1A11BC6F" w:rsidR="00111278" w:rsidDel="00494C80" w:rsidRDefault="00F97775" w:rsidP="00122F94">
      <w:pPr>
        <w:spacing w:line="240" w:lineRule="auto"/>
        <w:jc w:val="center"/>
        <w:rPr>
          <w:del w:id="670" w:author="Rafi Aziizi" w:date="2021-11-12T11:15:00Z"/>
          <w:b/>
          <w:bCs/>
          <w:sz w:val="22"/>
          <w:szCs w:val="22"/>
        </w:rPr>
      </w:pPr>
      <w:bookmarkStart w:id="671" w:name="_heading=h.2u6wntf"/>
      <w:bookmarkStart w:id="672" w:name="_Toc80034245"/>
      <w:bookmarkEnd w:id="671"/>
      <w:del w:id="673" w:author="Rafi Aziizi" w:date="2021-11-12T11:15:00Z">
        <w:r w:rsidDel="00494C80">
          <w:rPr>
            <w:noProof/>
          </w:rPr>
          <w:drawing>
            <wp:inline distT="0" distB="0" distL="0" distR="0" wp14:anchorId="34D4D8C7" wp14:editId="39081858">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111278" w:rsidDel="00494C80">
          <w:rPr>
            <w:noProof/>
          </w:rPr>
          <mc:AlternateContent>
            <mc:Choice Requires="wps">
              <w:drawing>
                <wp:anchor distT="0" distB="0" distL="114300" distR="114300" simplePos="0" relativeHeight="251709952" behindDoc="1" locked="0" layoutInCell="1" allowOverlap="1" wp14:anchorId="1D9FEA77" wp14:editId="03F7789A">
                  <wp:simplePos x="0" y="0"/>
                  <wp:positionH relativeFrom="column">
                    <wp:posOffset>0</wp:posOffset>
                  </wp:positionH>
                  <wp:positionV relativeFrom="paragraph">
                    <wp:posOffset>3374390</wp:posOffset>
                  </wp:positionV>
                  <wp:extent cx="503999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59090D" w14:textId="61ECF225" w:rsidR="001F2641" w:rsidRPr="0030050B" w:rsidRDefault="001F2641" w:rsidP="00111278">
                              <w:pPr>
                                <w:pStyle w:val="Caption"/>
                                <w:jc w:val="center"/>
                                <w:rPr>
                                  <w:noProof/>
                                  <w:sz w:val="24"/>
                                  <w:szCs w:val="24"/>
                                </w:rPr>
                              </w:pPr>
                              <w:bookmarkStart w:id="674" w:name="_Toc83115818"/>
                              <w:r>
                                <w:t xml:space="preserve">Gambar 3. </w:t>
                              </w:r>
                              <w:r>
                                <w:fldChar w:fldCharType="begin"/>
                              </w:r>
                              <w:r>
                                <w:instrText xml:space="preserve"> SEQ Gambar_3. \* ARABIC </w:instrText>
                              </w:r>
                              <w:r>
                                <w:fldChar w:fldCharType="separate"/>
                              </w:r>
                              <w:r>
                                <w:rPr>
                                  <w:noProof/>
                                </w:rPr>
                                <w:t>5</w:t>
                              </w:r>
                              <w:r>
                                <w:fldChar w:fldCharType="end"/>
                              </w:r>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Absensi SMK </w:t>
                              </w:r>
                              <w:proofErr w:type="spellStart"/>
                              <w:r>
                                <w:t>Cendekia</w:t>
                              </w:r>
                              <w:proofErr w:type="spellEnd"/>
                              <w:r>
                                <w:t xml:space="preserve"> Batujajar</w:t>
                              </w:r>
                              <w:bookmarkEnd w:id="6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FEA77" id="Text Box 52" o:spid="_x0000_s1037" type="#_x0000_t202" style="position:absolute;left:0;text-align:left;margin-left:0;margin-top:265.7pt;width:396.8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yX7MAIAAGc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z6bcmZF&#10;QxrtVBfYF+gYuYif1vmc0raOEkNHftJ58HtyRthdhU38EiBGcWL6fGU3VpPknI1v7u7uZpxJit3e&#10;zGKN7PWoQx++KmhYNAqOJF1iVJw2PvSpQ0q8yYPR5VobEzcxsDLIToJkbmsd1KX4b1nGxlwL8VRf&#10;MHqyiK/HEa3Q7bvEx+QKcg/lmbAj9N3jnVxrunAjfHgWSO1CcGkEwhMtlYG24HCxOKsBf/7NH/NJ&#10;RYpy1lL7Fdz/OApUnJlvlvSNvToYOBj7wbDHZgUEdULD5WQy6QAGM5gVQvNCk7GMt1BIWEl3FTwM&#10;5ir0Q0CTJdVymZKoI50IG7t1MpYeiN11LwLdRZZAaj7C0Jgif6dOn5v0cctjIKqTdJHYnsUL39TN&#10;SfzL5MVxebtPWa//h8UvAAAA//8DAFBLAwQUAAYACAAAACEAU004V+AAAAAIAQAADwAAAGRycy9k&#10;b3ducmV2LnhtbEyPwU7DMBBE70j8g7VIXFDrlKQthDhVVcGBXirSXri58TYOxOvIdtrw9xgucJyd&#10;1cybYjWajp3R+daSgNk0AYZUW9VSI+Cwf5k8APNBkpKdJRTwhR5W5fVVIXNlL/SG5yo0LIaQz6UA&#10;HUKfc+5rjUb6qe2RoneyzsgQpWu4cvISw03H75NkwY1sKTZo2eNGY/1ZDUbALnvf6bvh9LxdZ6l7&#10;PQybxUdTCXF7M66fgAUcw98z/OBHdCgj09EOpDzrBMQhQcA8nWXAor18TJfAjr+XOfCy4P8HlN8A&#10;AAD//wMAUEsBAi0AFAAGAAgAAAAhALaDOJL+AAAA4QEAABMAAAAAAAAAAAAAAAAAAAAAAFtDb250&#10;ZW50X1R5cGVzXS54bWxQSwECLQAUAAYACAAAACEAOP0h/9YAAACUAQAACwAAAAAAAAAAAAAAAAAv&#10;AQAAX3JlbHMvLnJlbHNQSwECLQAUAAYACAAAACEA1Acl+zACAABnBAAADgAAAAAAAAAAAAAAAAAu&#10;AgAAZHJzL2Uyb0RvYy54bWxQSwECLQAUAAYACAAAACEAU004V+AAAAAIAQAADwAAAAAAAAAAAAAA&#10;AACKBAAAZHJzL2Rvd25yZXYueG1sUEsFBgAAAAAEAAQA8wAAAJcFAAAAAA==&#10;" stroked="f">
                  <v:textbox style="mso-fit-shape-to-text:t" inset="0,0,0,0">
                    <w:txbxContent>
                      <w:p w14:paraId="2C59090D" w14:textId="61ECF225" w:rsidR="001F2641" w:rsidRPr="0030050B" w:rsidRDefault="001F2641" w:rsidP="00111278">
                        <w:pPr>
                          <w:pStyle w:val="Caption"/>
                          <w:jc w:val="center"/>
                          <w:rPr>
                            <w:noProof/>
                            <w:sz w:val="24"/>
                            <w:szCs w:val="24"/>
                          </w:rPr>
                        </w:pPr>
                        <w:bookmarkStart w:id="675" w:name="_Toc83115818"/>
                        <w:r>
                          <w:t xml:space="preserve">Gambar 3. </w:t>
                        </w:r>
                        <w:r>
                          <w:fldChar w:fldCharType="begin"/>
                        </w:r>
                        <w:r>
                          <w:instrText xml:space="preserve"> SEQ Gambar_3. \* ARABIC </w:instrText>
                        </w:r>
                        <w:r>
                          <w:fldChar w:fldCharType="separate"/>
                        </w:r>
                        <w:r>
                          <w:rPr>
                            <w:noProof/>
                          </w:rPr>
                          <w:t>5</w:t>
                        </w:r>
                        <w:r>
                          <w:fldChar w:fldCharType="end"/>
                        </w:r>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Absensi SMK </w:t>
                        </w:r>
                        <w:proofErr w:type="spellStart"/>
                        <w:r>
                          <w:t>Cendekia</w:t>
                        </w:r>
                        <w:proofErr w:type="spellEnd"/>
                        <w:r>
                          <w:t xml:space="preserve"> Batujajar</w:t>
                        </w:r>
                        <w:bookmarkEnd w:id="675"/>
                      </w:p>
                    </w:txbxContent>
                  </v:textbox>
                </v:shape>
              </w:pict>
            </mc:Fallback>
          </mc:AlternateContent>
        </w:r>
      </w:del>
    </w:p>
    <w:p w14:paraId="5A1C52B9" w14:textId="3576B057" w:rsidR="00111278" w:rsidDel="00494C80" w:rsidRDefault="00111278" w:rsidP="00BC3B37">
      <w:pPr>
        <w:spacing w:line="240" w:lineRule="auto"/>
        <w:rPr>
          <w:del w:id="676" w:author="Rafi Aziizi" w:date="2021-11-12T11:15:00Z"/>
          <w:b/>
          <w:bCs/>
          <w:sz w:val="22"/>
          <w:szCs w:val="22"/>
        </w:rPr>
      </w:pPr>
    </w:p>
    <w:p w14:paraId="388F18D6" w14:textId="16A1FAAE" w:rsidR="00122F94" w:rsidDel="00494C80" w:rsidRDefault="00122F94" w:rsidP="00122F94">
      <w:pPr>
        <w:spacing w:line="240" w:lineRule="auto"/>
        <w:jc w:val="center"/>
        <w:rPr>
          <w:del w:id="677" w:author="Rafi Aziizi" w:date="2021-11-12T11:15:00Z"/>
          <w:b/>
          <w:bCs/>
          <w:sz w:val="22"/>
          <w:szCs w:val="22"/>
        </w:rPr>
      </w:pPr>
      <w:del w:id="678"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679"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680" w:author="Rafi Aziizi" w:date="2021-11-12T11:16:00Z"/>
        </w:rPr>
      </w:pPr>
      <w:bookmarkStart w:id="681" w:name="_Toc83115747"/>
      <w:moveFromRangeStart w:id="682" w:author="Rafi Aziizi" w:date="2021-11-12T11:16:00Z" w:name="move87608182"/>
      <w:moveFrom w:id="683" w:author="Rafi Aziizi" w:date="2021-11-12T11:16:00Z">
        <w:r w:rsidDel="00494C80">
          <w:t>Deskripsi Aktor</w:t>
        </w:r>
        <w:bookmarkEnd w:id="672"/>
        <w:bookmarkEnd w:id="681"/>
      </w:moveFrom>
    </w:p>
    <w:p w14:paraId="3D57A0B8" w14:textId="1CF0AD2D" w:rsidR="003E1103" w:rsidRPr="003E1103" w:rsidDel="00494C80" w:rsidRDefault="003E1103" w:rsidP="007F1959">
      <w:pPr>
        <w:ind w:firstLine="720"/>
        <w:rPr>
          <w:moveFrom w:id="684" w:author="Rafi Aziizi" w:date="2021-11-12T11:16:00Z"/>
        </w:rPr>
      </w:pPr>
      <w:moveFrom w:id="685"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686" w:author="Rafi Aziizi" w:date="2021-11-12T11:16:00Z"/>
        </w:rPr>
      </w:pPr>
      <w:bookmarkStart w:id="687" w:name="_Toc83115865"/>
      <w:moveFrom w:id="688" w:author="Rafi Aziizi" w:date="2021-11-12T11:16:00Z">
        <w:r w:rsidDel="00494C80">
          <w:t xml:space="preserve">Table 3. </w:t>
        </w:r>
        <w:r w:rsidR="006720D0" w:rsidDel="00494C80">
          <w:rPr>
            <w:i w:val="0"/>
            <w:iCs w:val="0"/>
          </w:rPr>
          <w:fldChar w:fldCharType="begin"/>
        </w:r>
        <w:r w:rsidR="006720D0" w:rsidDel="00494C80">
          <w:instrText xml:space="preserve"> SEQ Table_3. \* ARABIC </w:instrText>
        </w:r>
        <w:r w:rsidR="006720D0" w:rsidDel="00494C80">
          <w:rPr>
            <w:i w:val="0"/>
            <w:iCs w:val="0"/>
          </w:rPr>
          <w:fldChar w:fldCharType="separate"/>
        </w:r>
        <w:r w:rsidR="00A911C8" w:rsidDel="00494C80">
          <w:rPr>
            <w:noProof/>
          </w:rPr>
          <w:t>4</w:t>
        </w:r>
        <w:r w:rsidR="006720D0" w:rsidDel="00494C80">
          <w:rPr>
            <w:i w:val="0"/>
            <w:iCs w:val="0"/>
          </w:rPr>
          <w:fldChar w:fldCharType="end"/>
        </w:r>
        <w:r w:rsidDel="00494C80">
          <w:t xml:space="preserve"> </w:t>
        </w:r>
        <w:r w:rsidRPr="00D74A99" w:rsidDel="00494C80">
          <w:t>Deskripsi Aktor</w:t>
        </w:r>
        <w:bookmarkEnd w:id="687"/>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689" w:author="Rafi Aziizi" w:date="2021-11-12T14:06:00Z"/>
        </w:trPr>
        <w:tc>
          <w:tcPr>
            <w:tcW w:w="704" w:type="dxa"/>
          </w:tcPr>
          <w:p w14:paraId="65BD9765" w14:textId="7C0CC4A0" w:rsidR="003E1103" w:rsidRPr="0009462F" w:rsidDel="000F1488" w:rsidRDefault="003E1103" w:rsidP="004A0936">
            <w:pPr>
              <w:jc w:val="center"/>
              <w:rPr>
                <w:del w:id="690" w:author="Rafi Aziizi" w:date="2021-11-12T14:06:00Z"/>
                <w:moveFrom w:id="691" w:author="Rafi Aziizi" w:date="2021-11-12T11:16:00Z"/>
                <w:b/>
              </w:rPr>
            </w:pPr>
            <w:moveFrom w:id="692" w:author="Rafi Aziizi" w:date="2021-11-12T11:16:00Z">
              <w:del w:id="693" w:author="Rafi Aziizi" w:date="2021-11-12T14:06:00Z">
                <w:r w:rsidDel="000F1488">
                  <w:rPr>
                    <w:b/>
                  </w:rPr>
                  <w:delText>No</w:delText>
                </w:r>
              </w:del>
            </w:moveFrom>
          </w:p>
        </w:tc>
        <w:tc>
          <w:tcPr>
            <w:tcW w:w="2268" w:type="dxa"/>
          </w:tcPr>
          <w:p w14:paraId="3565F4C1" w14:textId="03979BAE" w:rsidR="003E1103" w:rsidRPr="0009462F" w:rsidDel="000F1488" w:rsidRDefault="003E1103" w:rsidP="004A0936">
            <w:pPr>
              <w:jc w:val="center"/>
              <w:rPr>
                <w:del w:id="694" w:author="Rafi Aziizi" w:date="2021-11-12T14:06:00Z"/>
                <w:moveFrom w:id="695" w:author="Rafi Aziizi" w:date="2021-11-12T11:16:00Z"/>
                <w:b/>
              </w:rPr>
            </w:pPr>
            <w:moveFrom w:id="696" w:author="Rafi Aziizi" w:date="2021-11-12T11:16:00Z">
              <w:del w:id="697" w:author="Rafi Aziizi" w:date="2021-11-12T14:06:00Z">
                <w:r w:rsidRPr="0009462F" w:rsidDel="000F1488">
                  <w:rPr>
                    <w:b/>
                  </w:rPr>
                  <w:delText>Aktor</w:delText>
                </w:r>
              </w:del>
            </w:moveFrom>
          </w:p>
        </w:tc>
        <w:tc>
          <w:tcPr>
            <w:tcW w:w="4955" w:type="dxa"/>
          </w:tcPr>
          <w:p w14:paraId="236B5BA5" w14:textId="1E387130" w:rsidR="003E1103" w:rsidRPr="0009462F" w:rsidDel="000F1488" w:rsidRDefault="003E1103" w:rsidP="004A0936">
            <w:pPr>
              <w:jc w:val="center"/>
              <w:rPr>
                <w:del w:id="698" w:author="Rafi Aziizi" w:date="2021-11-12T14:06:00Z"/>
                <w:moveFrom w:id="699" w:author="Rafi Aziizi" w:date="2021-11-12T11:16:00Z"/>
                <w:b/>
              </w:rPr>
            </w:pPr>
            <w:moveFrom w:id="700" w:author="Rafi Aziizi" w:date="2021-11-12T11:16:00Z">
              <w:del w:id="701" w:author="Rafi Aziizi" w:date="2021-11-12T14:06:00Z">
                <w:r w:rsidRPr="0009462F" w:rsidDel="000F1488">
                  <w:rPr>
                    <w:b/>
                  </w:rPr>
                  <w:delText>Deskripsi</w:delText>
                </w:r>
              </w:del>
            </w:moveFrom>
          </w:p>
        </w:tc>
      </w:tr>
      <w:tr w:rsidR="003E1103" w:rsidDel="000F1488" w14:paraId="7D2B30A2" w14:textId="52A7D33F" w:rsidTr="004A0936">
        <w:trPr>
          <w:del w:id="702" w:author="Rafi Aziizi" w:date="2021-11-12T14:06:00Z"/>
        </w:trPr>
        <w:tc>
          <w:tcPr>
            <w:tcW w:w="704" w:type="dxa"/>
          </w:tcPr>
          <w:p w14:paraId="7CE6E055" w14:textId="5F051485" w:rsidR="003E1103" w:rsidDel="000F1488" w:rsidRDefault="003E1103" w:rsidP="004A0936">
            <w:pPr>
              <w:rPr>
                <w:del w:id="703" w:author="Rafi Aziizi" w:date="2021-11-12T14:06:00Z"/>
                <w:moveFrom w:id="704" w:author="Rafi Aziizi" w:date="2021-11-12T11:16:00Z"/>
              </w:rPr>
            </w:pPr>
            <w:moveFrom w:id="705" w:author="Rafi Aziizi" w:date="2021-11-12T11:16:00Z">
              <w:del w:id="706" w:author="Rafi Aziizi" w:date="2021-11-12T14:06:00Z">
                <w:r w:rsidDel="000F1488">
                  <w:delText>1.</w:delText>
                </w:r>
              </w:del>
            </w:moveFrom>
          </w:p>
        </w:tc>
        <w:tc>
          <w:tcPr>
            <w:tcW w:w="2268" w:type="dxa"/>
          </w:tcPr>
          <w:p w14:paraId="403916A3" w14:textId="19EAD207" w:rsidR="003E1103" w:rsidDel="000F1488" w:rsidRDefault="003E1103" w:rsidP="004A0936">
            <w:pPr>
              <w:rPr>
                <w:del w:id="707" w:author="Rafi Aziizi" w:date="2021-11-12T14:06:00Z"/>
                <w:moveFrom w:id="708" w:author="Rafi Aziizi" w:date="2021-11-12T11:16:00Z"/>
              </w:rPr>
            </w:pPr>
            <w:moveFrom w:id="709" w:author="Rafi Aziizi" w:date="2021-11-12T11:16:00Z">
              <w:del w:id="710" w:author="Rafi Aziizi" w:date="2021-11-12T14:06:00Z">
                <w:r w:rsidDel="000F1488">
                  <w:delText>Siswa</w:delText>
                </w:r>
              </w:del>
            </w:moveFrom>
          </w:p>
        </w:tc>
        <w:tc>
          <w:tcPr>
            <w:tcW w:w="4955" w:type="dxa"/>
          </w:tcPr>
          <w:p w14:paraId="69264B7F" w14:textId="6FBD77BF" w:rsidR="003E1103" w:rsidDel="000F1488" w:rsidRDefault="003E1103" w:rsidP="004A0936">
            <w:pPr>
              <w:rPr>
                <w:del w:id="711" w:author="Rafi Aziizi" w:date="2021-11-12T14:06:00Z"/>
                <w:moveFrom w:id="712" w:author="Rafi Aziizi" w:date="2021-11-12T11:16:00Z"/>
              </w:rPr>
            </w:pPr>
            <w:moveFrom w:id="713" w:author="Rafi Aziizi" w:date="2021-11-12T11:16:00Z">
              <w:del w:id="714" w:author="Rafi Aziizi" w:date="2021-11-12T14:06:00Z">
                <w:r w:rsidDel="000F1488">
                  <w:delText>B</w:delText>
                </w:r>
                <w:r w:rsidRPr="003E1103" w:rsidDel="000F1488">
                  <w:delText>ertanggung jawab untuk melakukan absen</w:delText>
                </w:r>
              </w:del>
            </w:moveFrom>
          </w:p>
        </w:tc>
      </w:tr>
      <w:tr w:rsidR="003E1103" w:rsidDel="000F1488" w14:paraId="0EA7EEC2" w14:textId="70D1552A" w:rsidTr="004A0936">
        <w:trPr>
          <w:del w:id="715" w:author="Rafi Aziizi" w:date="2021-11-12T14:06:00Z"/>
        </w:trPr>
        <w:tc>
          <w:tcPr>
            <w:tcW w:w="704" w:type="dxa"/>
          </w:tcPr>
          <w:p w14:paraId="7CF5AD76" w14:textId="7AB7FF04" w:rsidR="003E1103" w:rsidDel="000F1488" w:rsidRDefault="003E1103" w:rsidP="004A0936">
            <w:pPr>
              <w:rPr>
                <w:del w:id="716" w:author="Rafi Aziizi" w:date="2021-11-12T14:06:00Z"/>
                <w:moveFrom w:id="717" w:author="Rafi Aziizi" w:date="2021-11-12T11:16:00Z"/>
              </w:rPr>
            </w:pPr>
            <w:moveFrom w:id="718" w:author="Rafi Aziizi" w:date="2021-11-12T11:16:00Z">
              <w:del w:id="719" w:author="Rafi Aziizi" w:date="2021-11-12T14:06:00Z">
                <w:r w:rsidDel="000F1488">
                  <w:delText>2.</w:delText>
                </w:r>
              </w:del>
            </w:moveFrom>
          </w:p>
        </w:tc>
        <w:tc>
          <w:tcPr>
            <w:tcW w:w="2268" w:type="dxa"/>
          </w:tcPr>
          <w:p w14:paraId="780C7662" w14:textId="646A6317" w:rsidR="003E1103" w:rsidDel="000F1488" w:rsidRDefault="003E1103" w:rsidP="004A0936">
            <w:pPr>
              <w:rPr>
                <w:del w:id="720" w:author="Rafi Aziizi" w:date="2021-11-12T14:06:00Z"/>
                <w:moveFrom w:id="721" w:author="Rafi Aziizi" w:date="2021-11-12T11:16:00Z"/>
              </w:rPr>
            </w:pPr>
            <w:moveFrom w:id="722" w:author="Rafi Aziizi" w:date="2021-11-12T11:16:00Z">
              <w:del w:id="723" w:author="Rafi Aziizi" w:date="2021-11-12T14:06:00Z">
                <w:r w:rsidDel="000F1488">
                  <w:delText>Kepala Sekolah</w:delText>
                </w:r>
              </w:del>
            </w:moveFrom>
          </w:p>
        </w:tc>
        <w:tc>
          <w:tcPr>
            <w:tcW w:w="4955" w:type="dxa"/>
          </w:tcPr>
          <w:p w14:paraId="11268ACF" w14:textId="385004B5" w:rsidR="003E1103" w:rsidRPr="001B0BF8" w:rsidDel="000F1488" w:rsidRDefault="003E1103" w:rsidP="004A0936">
            <w:pPr>
              <w:rPr>
                <w:del w:id="724" w:author="Rafi Aziizi" w:date="2021-11-12T14:06:00Z"/>
                <w:moveFrom w:id="725" w:author="Rafi Aziizi" w:date="2021-11-12T11:16:00Z"/>
                <w:lang w:val="id-ID"/>
              </w:rPr>
            </w:pPr>
            <w:moveFrom w:id="726" w:author="Rafi Aziizi" w:date="2021-11-12T11:16:00Z">
              <w:del w:id="727"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del>
            </w:moveFrom>
          </w:p>
        </w:tc>
      </w:tr>
      <w:tr w:rsidR="003E1103" w:rsidDel="000F1488" w14:paraId="74DAE7D3" w14:textId="4B6D21C3" w:rsidTr="004A0936">
        <w:trPr>
          <w:del w:id="728" w:author="Rafi Aziizi" w:date="2021-11-12T14:06:00Z"/>
        </w:trPr>
        <w:tc>
          <w:tcPr>
            <w:tcW w:w="704" w:type="dxa"/>
          </w:tcPr>
          <w:p w14:paraId="5B7F4DDC" w14:textId="56E9F8DC" w:rsidR="003E1103" w:rsidDel="000F1488" w:rsidRDefault="003E1103" w:rsidP="004A0936">
            <w:pPr>
              <w:rPr>
                <w:del w:id="729" w:author="Rafi Aziizi" w:date="2021-11-12T14:06:00Z"/>
                <w:moveFrom w:id="730" w:author="Rafi Aziizi" w:date="2021-11-12T11:16:00Z"/>
              </w:rPr>
            </w:pPr>
            <w:moveFrom w:id="731" w:author="Rafi Aziizi" w:date="2021-11-12T11:16:00Z">
              <w:del w:id="732" w:author="Rafi Aziizi" w:date="2021-11-12T14:06:00Z">
                <w:r w:rsidDel="000F1488">
                  <w:delText xml:space="preserve">3. </w:delText>
                </w:r>
              </w:del>
            </w:moveFrom>
          </w:p>
        </w:tc>
        <w:tc>
          <w:tcPr>
            <w:tcW w:w="2268" w:type="dxa"/>
          </w:tcPr>
          <w:p w14:paraId="3DDAD267" w14:textId="4C94AD80" w:rsidR="003E1103" w:rsidDel="000F1488" w:rsidRDefault="003E1103" w:rsidP="004A0936">
            <w:pPr>
              <w:rPr>
                <w:del w:id="733" w:author="Rafi Aziizi" w:date="2021-11-12T14:06:00Z"/>
                <w:moveFrom w:id="734" w:author="Rafi Aziizi" w:date="2021-11-12T11:16:00Z"/>
              </w:rPr>
            </w:pPr>
            <w:moveFrom w:id="735" w:author="Rafi Aziizi" w:date="2021-11-12T11:16:00Z">
              <w:del w:id="736" w:author="Rafi Aziizi" w:date="2021-11-12T14:06:00Z">
                <w:r w:rsidDel="000F1488">
                  <w:delText>Guru BK</w:delText>
                </w:r>
              </w:del>
            </w:moveFrom>
          </w:p>
        </w:tc>
        <w:tc>
          <w:tcPr>
            <w:tcW w:w="4955" w:type="dxa"/>
          </w:tcPr>
          <w:p w14:paraId="0EC69F53" w14:textId="13A8BD26" w:rsidR="003E1103" w:rsidDel="000F1488" w:rsidRDefault="003E1103" w:rsidP="004A0936">
            <w:pPr>
              <w:rPr>
                <w:del w:id="737" w:author="Rafi Aziizi" w:date="2021-11-12T14:06:00Z"/>
                <w:moveFrom w:id="738" w:author="Rafi Aziizi" w:date="2021-11-12T11:16:00Z"/>
              </w:rPr>
            </w:pPr>
            <w:moveFrom w:id="739" w:author="Rafi Aziizi" w:date="2021-11-12T11:16:00Z">
              <w:del w:id="740"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del>
            </w:moveFrom>
          </w:p>
        </w:tc>
      </w:tr>
      <w:tr w:rsidR="003E1103" w:rsidDel="000F1488" w14:paraId="1D0FA8D4" w14:textId="45A876DE" w:rsidTr="004A0936">
        <w:trPr>
          <w:del w:id="741" w:author="Rafi Aziizi" w:date="2021-11-12T14:06:00Z"/>
        </w:trPr>
        <w:tc>
          <w:tcPr>
            <w:tcW w:w="704" w:type="dxa"/>
          </w:tcPr>
          <w:p w14:paraId="0CFC7E18" w14:textId="213B76FB" w:rsidR="003E1103" w:rsidDel="000F1488" w:rsidRDefault="003E1103" w:rsidP="004A0936">
            <w:pPr>
              <w:rPr>
                <w:del w:id="742" w:author="Rafi Aziizi" w:date="2021-11-12T14:06:00Z"/>
                <w:moveFrom w:id="743" w:author="Rafi Aziizi" w:date="2021-11-12T11:16:00Z"/>
              </w:rPr>
            </w:pPr>
            <w:moveFrom w:id="744" w:author="Rafi Aziizi" w:date="2021-11-12T11:16:00Z">
              <w:del w:id="745" w:author="Rafi Aziizi" w:date="2021-11-12T14:06:00Z">
                <w:r w:rsidDel="000F1488">
                  <w:delText>4.</w:delText>
                </w:r>
              </w:del>
            </w:moveFrom>
          </w:p>
        </w:tc>
        <w:tc>
          <w:tcPr>
            <w:tcW w:w="2268" w:type="dxa"/>
          </w:tcPr>
          <w:p w14:paraId="4D7E1CAF" w14:textId="7D76AB6A" w:rsidR="003E1103" w:rsidDel="000F1488" w:rsidRDefault="003E1103" w:rsidP="004A0936">
            <w:pPr>
              <w:rPr>
                <w:del w:id="746" w:author="Rafi Aziizi" w:date="2021-11-12T14:06:00Z"/>
                <w:moveFrom w:id="747" w:author="Rafi Aziizi" w:date="2021-11-12T11:16:00Z"/>
              </w:rPr>
            </w:pPr>
            <w:moveFrom w:id="748" w:author="Rafi Aziizi" w:date="2021-11-12T11:16:00Z">
              <w:del w:id="749" w:author="Rafi Aziizi" w:date="2021-11-12T14:06:00Z">
                <w:r w:rsidDel="000F1488">
                  <w:delText>Bagian IT</w:delText>
                </w:r>
              </w:del>
            </w:moveFrom>
          </w:p>
        </w:tc>
        <w:tc>
          <w:tcPr>
            <w:tcW w:w="4955" w:type="dxa"/>
          </w:tcPr>
          <w:p w14:paraId="7A1F47BA" w14:textId="199D613F" w:rsidR="003E1103" w:rsidDel="000F1488" w:rsidRDefault="003E1103" w:rsidP="004A0936">
            <w:pPr>
              <w:rPr>
                <w:del w:id="750" w:author="Rafi Aziizi" w:date="2021-11-12T14:06:00Z"/>
                <w:moveFrom w:id="751" w:author="Rafi Aziizi" w:date="2021-11-12T11:16:00Z"/>
              </w:rPr>
            </w:pPr>
            <w:moveFrom w:id="752" w:author="Rafi Aziizi" w:date="2021-11-12T11:16:00Z">
              <w:del w:id="753"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del>
            </w:moveFrom>
          </w:p>
        </w:tc>
      </w:tr>
    </w:tbl>
    <w:p w14:paraId="2DAF0017" w14:textId="260EF15F" w:rsidR="00926DA8" w:rsidDel="00494C80" w:rsidRDefault="00926DA8" w:rsidP="00C93BF7">
      <w:pPr>
        <w:pStyle w:val="Heading3"/>
        <w:numPr>
          <w:ilvl w:val="0"/>
          <w:numId w:val="9"/>
        </w:numPr>
        <w:ind w:left="426" w:hanging="426"/>
        <w:rPr>
          <w:moveFrom w:id="754" w:author="Rafi Aziizi" w:date="2021-11-12T11:16:00Z"/>
        </w:rPr>
      </w:pPr>
      <w:bookmarkStart w:id="755" w:name="_heading=h.19c6y18"/>
      <w:bookmarkStart w:id="756" w:name="_Toc80034246"/>
      <w:bookmarkStart w:id="757" w:name="_Toc83115748"/>
      <w:bookmarkEnd w:id="755"/>
      <w:moveFromRangeStart w:id="758" w:author="Rafi Aziizi" w:date="2021-11-12T11:16:00Z" w:name="move87608234"/>
      <w:moveFromRangeEnd w:id="682"/>
      <w:moveFrom w:id="759" w:author="Rafi Aziizi" w:date="2021-11-12T11:16:00Z">
        <w:r w:rsidDel="00494C80">
          <w:t>Business Use Case</w:t>
        </w:r>
        <w:bookmarkEnd w:id="756"/>
        <w:bookmarkEnd w:id="757"/>
      </w:moveFrom>
    </w:p>
    <w:p w14:paraId="1505BB80" w14:textId="784EAB17" w:rsidR="003E1103" w:rsidDel="00494C80" w:rsidRDefault="003E1103" w:rsidP="007F1959">
      <w:pPr>
        <w:ind w:firstLine="720"/>
        <w:rPr>
          <w:moveFrom w:id="760" w:author="Rafi Aziizi" w:date="2021-11-12T11:16:00Z"/>
          <w:lang w:val="id-ID"/>
        </w:rPr>
      </w:pPr>
      <w:moveFrom w:id="761"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3246D284" w:rsidR="00111278" w:rsidDel="00494C80" w:rsidRDefault="00111278" w:rsidP="00A2766B">
      <w:pPr>
        <w:jc w:val="center"/>
        <w:rPr>
          <w:moveFrom w:id="762" w:author="Rafi Aziizi" w:date="2021-11-12T11:16:00Z"/>
          <w:b/>
          <w:bCs/>
        </w:rPr>
      </w:pPr>
      <w:moveFrom w:id="763" w:author="Rafi Aziizi" w:date="2021-11-12T11:16:00Z">
        <w:r w:rsidDel="00494C80">
          <w:rPr>
            <w:noProof/>
          </w:rPr>
          <mc:AlternateContent>
            <mc:Choice Requires="wps">
              <w:drawing>
                <wp:anchor distT="0" distB="0" distL="114300" distR="114300" simplePos="0" relativeHeight="251713024" behindDoc="1" locked="0" layoutInCell="1" allowOverlap="1" wp14:anchorId="16DA714C" wp14:editId="08EBF60A">
                  <wp:simplePos x="0" y="0"/>
                  <wp:positionH relativeFrom="column">
                    <wp:posOffset>19050</wp:posOffset>
                  </wp:positionH>
                  <wp:positionV relativeFrom="paragraph">
                    <wp:posOffset>4565015</wp:posOffset>
                  </wp:positionV>
                  <wp:extent cx="503999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D5FECDD" w14:textId="424D09AA" w:rsidR="001F2641" w:rsidRPr="000B7812" w:rsidRDefault="001F2641" w:rsidP="00111278">
                              <w:pPr>
                                <w:pStyle w:val="Caption"/>
                                <w:jc w:val="center"/>
                                <w:rPr>
                                  <w:noProof/>
                                  <w:sz w:val="24"/>
                                  <w:szCs w:val="24"/>
                                </w:rPr>
                              </w:pPr>
                              <w:bookmarkStart w:id="764" w:name="_Toc83115819"/>
                              <w:r>
                                <w:t xml:space="preserve">Gambar 3. </w:t>
                              </w:r>
                              <w:r>
                                <w:fldChar w:fldCharType="begin"/>
                              </w:r>
                              <w:r>
                                <w:instrText xml:space="preserve"> SEQ Gambar_3. \* ARABIC </w:instrText>
                              </w:r>
                              <w:r>
                                <w:fldChar w:fldCharType="separate"/>
                              </w:r>
                              <w:r>
                                <w:rPr>
                                  <w:noProof/>
                                </w:rPr>
                                <w:t>6</w:t>
                              </w:r>
                              <w:r>
                                <w:fldChar w:fldCharType="end"/>
                              </w:r>
                              <w:r>
                                <w:t xml:space="preserve"> </w:t>
                              </w:r>
                              <w:proofErr w:type="spellStart"/>
                              <w:r>
                                <w:t>Bisnis</w:t>
                              </w:r>
                              <w:proofErr w:type="spellEnd"/>
                              <w:r>
                                <w:t xml:space="preserve"> Use Case </w:t>
                              </w:r>
                              <w:proofErr w:type="spellStart"/>
                              <w:r>
                                <w:t>Sistem</w:t>
                              </w:r>
                              <w:proofErr w:type="spellEnd"/>
                              <w:r>
                                <w:t xml:space="preserve"> Absensi SMK </w:t>
                              </w:r>
                              <w:proofErr w:type="spellStart"/>
                              <w:r>
                                <w:t>Cendekia</w:t>
                              </w:r>
                              <w:proofErr w:type="spellEnd"/>
                              <w:r>
                                <w:t xml:space="preserve"> Batujajar</w:t>
                              </w:r>
                              <w:bookmarkEnd w:id="7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A714C" id="Text Box 55" o:spid="_x0000_s1038" type="#_x0000_t202" style="position:absolute;left:0;text-align:left;margin-left:1.5pt;margin-top:359.45pt;width:396.8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fMgIAAGcEAAAOAAAAZHJzL2Uyb0RvYy54bWysVMFu2zAMvQ/YPwi6r05StFiNOkXWosOA&#10;oi2QDj0rshwLkEVNUmJ3X78nOU67bqdhF4UmKVLvPTKXV0Nn2F75oMlWfH4y40xZSbW224p/f7r9&#10;9JmzEIWthSGrKv6iAr9afvxw2btSLaglUyvPUMSGsncVb2N0ZVEE2apOhBNyyiLYkO9ExKffFrUX&#10;Pap3pljMZudFT752nqQKAd6bMciXuX7TKBkfmiaoyEzF8baYT5/PTTqL5aUot164VsvDM8Q/vKIT&#10;2qLpsdSNiILtvP6jVKelp0BNPJHUFdQ0WqqMAWjms3do1q1wKmMBOcEdaQr/r6y83z96puuKn51x&#10;ZkUHjZ7UENkXGhhc4Kd3oUTa2iExDvBD58kf4Eywh8Z36ReAGOJg+uXIbqom4TybnV5cXKCLROz8&#10;NNcuXq86H+JXRR1LRsU9pMuMiv1diHgGUqeU1CmQ0fWtNiZ9pMC18WwvIHPf6qjSA3HjtyxjU66l&#10;dGsMJ0+R8I04khWHzZD5mC8mkBuqX4Dd0zg9wclbjYZ3IsRH4TEugIsViA84GkN9xelgcdaS//k3&#10;f8qHiohy1mP8Kh5+7IRXnJlvFvqmWZ0MPxmbybC77poAdY7lcjKbuOCjmczGU/eMzVilLggJK9Gr&#10;4nEyr+O4BNgsqVarnISJdCLe2bWTqfRE7NPwLLw7yBKh5j1NgynKd+qMuVkft9pFUJ2lS8SOLB74&#10;xjRnfQ6bl9bl7XfOev1/WP4CAAD//wMAUEsDBBQABgAIAAAAIQBWA58C4QAAAAkBAAAPAAAAZHJz&#10;L2Rvd25yZXYueG1sTI/BTsMwEETvSPyDtUhcEHVKq6QJcaqqggNcKkIv3Nx4GwfidWQ7bfh73FM5&#10;zs5q5k25nkzPTuh8Z0nAfJYAQ2qs6qgVsP98fVwB80GSkr0lFPCLHtbV7U0pC2XP9IGnOrQshpAv&#10;pAAdwlBw7huNRvqZHZCid7TOyBCla7ly8hzDTc+fkiTlRnYUG7QccKux+alHI2C3/Nrph/H48r5Z&#10;Ltzbftym320txP3dtHkGFnAK12e44Ed0qCLTwY6kPOsFLOKSICCbr3Jg0c/yNAN2uFzyBHhV8v8L&#10;qj8AAAD//wMAUEsBAi0AFAAGAAgAAAAhALaDOJL+AAAA4QEAABMAAAAAAAAAAAAAAAAAAAAAAFtD&#10;b250ZW50X1R5cGVzXS54bWxQSwECLQAUAAYACAAAACEAOP0h/9YAAACUAQAACwAAAAAAAAAAAAAA&#10;AAAvAQAAX3JlbHMvLnJlbHNQSwECLQAUAAYACAAAACEATvv+XzICAABnBAAADgAAAAAAAAAAAAAA&#10;AAAuAgAAZHJzL2Uyb0RvYy54bWxQSwECLQAUAAYACAAAACEAVgOfAuEAAAAJAQAADwAAAAAAAAAA&#10;AAAAAACMBAAAZHJzL2Rvd25yZXYueG1sUEsFBgAAAAAEAAQA8wAAAJoFAAAAAA==&#10;" stroked="f">
                  <v:textbox style="mso-fit-shape-to-text:t" inset="0,0,0,0">
                    <w:txbxContent>
                      <w:p w14:paraId="2D5FECDD" w14:textId="424D09AA" w:rsidR="001F2641" w:rsidRPr="000B7812" w:rsidRDefault="001F2641" w:rsidP="00111278">
                        <w:pPr>
                          <w:pStyle w:val="Caption"/>
                          <w:jc w:val="center"/>
                          <w:rPr>
                            <w:noProof/>
                            <w:sz w:val="24"/>
                            <w:szCs w:val="24"/>
                          </w:rPr>
                        </w:pPr>
                        <w:bookmarkStart w:id="765" w:name="_Toc83115819"/>
                        <w:r>
                          <w:t xml:space="preserve">Gambar 3. </w:t>
                        </w:r>
                        <w:r>
                          <w:fldChar w:fldCharType="begin"/>
                        </w:r>
                        <w:r>
                          <w:instrText xml:space="preserve"> SEQ Gambar_3. \* ARABIC </w:instrText>
                        </w:r>
                        <w:r>
                          <w:fldChar w:fldCharType="separate"/>
                        </w:r>
                        <w:r>
                          <w:rPr>
                            <w:noProof/>
                          </w:rPr>
                          <w:t>6</w:t>
                        </w:r>
                        <w:r>
                          <w:fldChar w:fldCharType="end"/>
                        </w:r>
                        <w:r>
                          <w:t xml:space="preserve"> </w:t>
                        </w:r>
                        <w:proofErr w:type="spellStart"/>
                        <w:r>
                          <w:t>Bisnis</w:t>
                        </w:r>
                        <w:proofErr w:type="spellEnd"/>
                        <w:r>
                          <w:t xml:space="preserve"> Use Case </w:t>
                        </w:r>
                        <w:proofErr w:type="spellStart"/>
                        <w:r>
                          <w:t>Sistem</w:t>
                        </w:r>
                        <w:proofErr w:type="spellEnd"/>
                        <w:r>
                          <w:t xml:space="preserve"> Absensi SMK </w:t>
                        </w:r>
                        <w:proofErr w:type="spellStart"/>
                        <w:r>
                          <w:t>Cendekia</w:t>
                        </w:r>
                        <w:proofErr w:type="spellEnd"/>
                        <w:r>
                          <w:t xml:space="preserve"> Batujajar</w:t>
                        </w:r>
                        <w:bookmarkEnd w:id="765"/>
                      </w:p>
                    </w:txbxContent>
                  </v:textbox>
                </v:shape>
              </w:pict>
            </mc:Fallback>
          </mc:AlternateContent>
        </w:r>
        <w:r w:rsidDel="00494C80">
          <w:rPr>
            <w:noProof/>
          </w:rPr>
          <w:drawing>
            <wp:inline distT="0" distB="0" distL="0" distR="0" wp14:anchorId="1ED7AB4F" wp14:editId="3A5EA18F">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766" w:author="Rafi Aziizi" w:date="2021-11-12T11:16:00Z"/>
          <w:b/>
          <w:bCs/>
        </w:rPr>
      </w:pPr>
    </w:p>
    <w:p w14:paraId="206D73A2" w14:textId="5B68BA72" w:rsidR="00111278" w:rsidDel="003E7B2F" w:rsidRDefault="00111278">
      <w:pPr>
        <w:rPr>
          <w:moveFrom w:id="767" w:author="Rafi Aziizi" w:date="2021-11-12T11:16:00Z"/>
          <w:b/>
          <w:bCs/>
        </w:rPr>
        <w:pPrChange w:id="768" w:author="Rafi Aziizi" w:date="2021-11-12T10:42:00Z">
          <w:pPr>
            <w:jc w:val="center"/>
          </w:pPr>
        </w:pPrChange>
      </w:pPr>
    </w:p>
    <w:p w14:paraId="09E1527F" w14:textId="5BC59CE6" w:rsidR="00111278" w:rsidDel="003E7B2F" w:rsidRDefault="00111278">
      <w:pPr>
        <w:rPr>
          <w:moveFrom w:id="769" w:author="Rafi Aziizi" w:date="2021-11-12T11:16:00Z"/>
          <w:b/>
          <w:bCs/>
        </w:rPr>
        <w:pPrChange w:id="770" w:author="Rafi Aziizi" w:date="2021-11-12T10:42:00Z">
          <w:pPr>
            <w:jc w:val="center"/>
          </w:pPr>
        </w:pPrChange>
      </w:pPr>
    </w:p>
    <w:p w14:paraId="742E71B9" w14:textId="47211C90" w:rsidR="00111278" w:rsidDel="003E7B2F" w:rsidRDefault="00111278" w:rsidP="00A2766B">
      <w:pPr>
        <w:jc w:val="center"/>
        <w:rPr>
          <w:moveFrom w:id="771" w:author="Rafi Aziizi" w:date="2021-11-12T11:16:00Z"/>
          <w:b/>
          <w:bCs/>
        </w:rPr>
      </w:pPr>
    </w:p>
    <w:p w14:paraId="146A1EE1" w14:textId="5C51A790" w:rsidR="00111278" w:rsidDel="003E7B2F" w:rsidRDefault="00111278" w:rsidP="00A2766B">
      <w:pPr>
        <w:jc w:val="center"/>
        <w:rPr>
          <w:moveFrom w:id="772" w:author="Rafi Aziizi" w:date="2021-11-12T11:16:00Z"/>
          <w:b/>
          <w:bCs/>
        </w:rPr>
      </w:pPr>
    </w:p>
    <w:p w14:paraId="7D961F10" w14:textId="439624B1" w:rsidR="00111278" w:rsidDel="003E7B2F" w:rsidRDefault="00111278" w:rsidP="00A2766B">
      <w:pPr>
        <w:jc w:val="center"/>
        <w:rPr>
          <w:moveFrom w:id="773" w:author="Rafi Aziizi" w:date="2021-11-12T11:16:00Z"/>
          <w:b/>
          <w:bCs/>
        </w:rPr>
      </w:pPr>
    </w:p>
    <w:p w14:paraId="47CA6460" w14:textId="720A6AEC" w:rsidR="00111278" w:rsidDel="003E7B2F" w:rsidRDefault="00111278" w:rsidP="00A2766B">
      <w:pPr>
        <w:jc w:val="center"/>
        <w:rPr>
          <w:moveFrom w:id="774" w:author="Rafi Aziizi" w:date="2021-11-12T11:16:00Z"/>
          <w:b/>
          <w:bCs/>
        </w:rPr>
      </w:pPr>
    </w:p>
    <w:p w14:paraId="644749F0" w14:textId="14B4CAA9" w:rsidR="00111278" w:rsidDel="003E7B2F" w:rsidRDefault="00111278" w:rsidP="00A2766B">
      <w:pPr>
        <w:jc w:val="center"/>
        <w:rPr>
          <w:moveFrom w:id="775" w:author="Rafi Aziizi" w:date="2021-11-12T11:16:00Z"/>
          <w:b/>
          <w:bCs/>
        </w:rPr>
      </w:pPr>
    </w:p>
    <w:p w14:paraId="12DA6C1C" w14:textId="76CF70A9" w:rsidR="00111278" w:rsidDel="003E7B2F" w:rsidRDefault="00111278" w:rsidP="00A2766B">
      <w:pPr>
        <w:jc w:val="center"/>
        <w:rPr>
          <w:moveFrom w:id="776" w:author="Rafi Aziizi" w:date="2021-11-12T11:16:00Z"/>
          <w:b/>
          <w:bCs/>
        </w:rPr>
      </w:pPr>
    </w:p>
    <w:p w14:paraId="15A9ED2B" w14:textId="0F21F73D" w:rsidR="00111278" w:rsidDel="003E7B2F" w:rsidRDefault="00111278" w:rsidP="00A2766B">
      <w:pPr>
        <w:jc w:val="center"/>
        <w:rPr>
          <w:moveFrom w:id="777" w:author="Rafi Aziizi" w:date="2021-11-12T11:16:00Z"/>
          <w:b/>
          <w:bCs/>
        </w:rPr>
      </w:pPr>
    </w:p>
    <w:p w14:paraId="14AFF6AF" w14:textId="25168BBF" w:rsidR="00111278" w:rsidDel="003E7B2F" w:rsidRDefault="00111278" w:rsidP="00A2766B">
      <w:pPr>
        <w:jc w:val="center"/>
        <w:rPr>
          <w:moveFrom w:id="778" w:author="Rafi Aziizi" w:date="2021-11-12T11:16:00Z"/>
          <w:b/>
          <w:bCs/>
        </w:rPr>
      </w:pPr>
    </w:p>
    <w:p w14:paraId="7226AC5F" w14:textId="6CFBD4C8" w:rsidR="00111278" w:rsidDel="003E7B2F" w:rsidRDefault="00111278" w:rsidP="00A2766B">
      <w:pPr>
        <w:jc w:val="center"/>
        <w:rPr>
          <w:moveFrom w:id="779" w:author="Rafi Aziizi" w:date="2021-11-12T11:16:00Z"/>
          <w:b/>
          <w:bCs/>
        </w:rPr>
      </w:pPr>
    </w:p>
    <w:p w14:paraId="7F8A9F05" w14:textId="141EF7EB" w:rsidR="00111278" w:rsidDel="003E7B2F" w:rsidRDefault="00111278">
      <w:pPr>
        <w:rPr>
          <w:moveFrom w:id="780" w:author="Rafi Aziizi" w:date="2021-11-12T11:16:00Z"/>
          <w:b/>
          <w:bCs/>
        </w:rPr>
        <w:pPrChange w:id="781" w:author="Rafi Aziizi" w:date="2021-11-12T10:42:00Z">
          <w:pPr>
            <w:jc w:val="center"/>
          </w:pPr>
        </w:pPrChange>
      </w:pPr>
    </w:p>
    <w:p w14:paraId="12C0EB6E" w14:textId="03199E35" w:rsidR="00111278" w:rsidDel="003E7B2F" w:rsidRDefault="00111278">
      <w:pPr>
        <w:rPr>
          <w:moveFrom w:id="782" w:author="Rafi Aziizi" w:date="2021-11-12T11:16:00Z"/>
          <w:b/>
          <w:bCs/>
        </w:rPr>
        <w:pPrChange w:id="783" w:author="Rafi Aziizi" w:date="2021-11-12T10:42:00Z">
          <w:pPr>
            <w:jc w:val="center"/>
          </w:pPr>
        </w:pPrChange>
      </w:pPr>
    </w:p>
    <w:p w14:paraId="47163FEF" w14:textId="3B9F9AED" w:rsidR="00111278" w:rsidDel="003E7B2F" w:rsidRDefault="00111278">
      <w:pPr>
        <w:rPr>
          <w:moveFrom w:id="784" w:author="Rafi Aziizi" w:date="2021-11-12T11:16:00Z"/>
          <w:b/>
          <w:bCs/>
        </w:rPr>
        <w:pPrChange w:id="785" w:author="Rafi Aziizi" w:date="2021-11-12T10:42:00Z">
          <w:pPr>
            <w:jc w:val="center"/>
          </w:pPr>
        </w:pPrChange>
      </w:pPr>
    </w:p>
    <w:p w14:paraId="75074D89" w14:textId="77777777" w:rsidR="00111278" w:rsidDel="003E7B2F" w:rsidRDefault="00111278">
      <w:pPr>
        <w:rPr>
          <w:moveFrom w:id="786" w:author="Rafi Aziizi" w:date="2021-11-12T11:16:00Z"/>
          <w:b/>
          <w:bCs/>
        </w:rPr>
        <w:pPrChange w:id="787" w:author="Rafi Aziizi" w:date="2021-11-12T10:42:00Z">
          <w:pPr>
            <w:jc w:val="center"/>
          </w:pPr>
        </w:pPrChange>
      </w:pPr>
    </w:p>
    <w:p w14:paraId="4108B4BB" w14:textId="6206E3D9" w:rsidR="00EB6AD3" w:rsidDel="00494C80" w:rsidRDefault="00EB6AD3" w:rsidP="00FA382F">
      <w:pPr>
        <w:rPr>
          <w:moveFrom w:id="788" w:author="Rafi Aziizi" w:date="2021-11-12T11:16:00Z"/>
          <w:b/>
          <w:bCs/>
        </w:rPr>
      </w:pPr>
    </w:p>
    <w:p w14:paraId="0609481A" w14:textId="19204F51" w:rsidR="00111278" w:rsidRPr="00675081" w:rsidDel="00494C80" w:rsidRDefault="00111278" w:rsidP="00A2766B">
      <w:pPr>
        <w:jc w:val="center"/>
        <w:rPr>
          <w:moveFrom w:id="789" w:author="Rafi Aziizi" w:date="2021-11-12T11:16:00Z"/>
          <w:b/>
          <w:bCs/>
        </w:rPr>
      </w:pPr>
      <w:moveFrom w:id="790"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791" w:name="_heading=h.3tbugp1"/>
      <w:bookmarkStart w:id="792" w:name="_Toc80034247"/>
      <w:bookmarkStart w:id="793" w:name="_Toc83115749"/>
      <w:bookmarkEnd w:id="791"/>
      <w:moveFromRangeEnd w:id="758"/>
      <w:r>
        <w:t>Use Case Diagram</w:t>
      </w:r>
      <w:bookmarkEnd w:id="792"/>
      <w:bookmarkEnd w:id="793"/>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w:t>
      </w:r>
      <w:proofErr w:type="spellStart"/>
      <w:r w:rsidR="00316180">
        <w:t>telah</w:t>
      </w:r>
      <w:proofErr w:type="spellEnd"/>
      <w:r w:rsidR="00316180">
        <w:t xml:space="preserve"> </w:t>
      </w:r>
      <w:proofErr w:type="spellStart"/>
      <w:r w:rsidR="00316180">
        <w:t>diasumsikan</w:t>
      </w:r>
      <w:proofErr w:type="spellEnd"/>
      <w:r w:rsidR="00316180">
        <w:t xml:space="preserve"> </w:t>
      </w:r>
      <w:proofErr w:type="spellStart"/>
      <w:r w:rsidR="00316180">
        <w:t>bahwa</w:t>
      </w:r>
      <w:proofErr w:type="spellEnd"/>
      <w:r w:rsidR="00316180">
        <w:t xml:space="preserve"> </w:t>
      </w:r>
      <w:proofErr w:type="spellStart"/>
      <w:r w:rsidR="00316180">
        <w:t>setiap</w:t>
      </w:r>
      <w:proofErr w:type="spellEnd"/>
      <w:r w:rsidR="00316180">
        <w:t xml:space="preserve"> </w:t>
      </w:r>
      <w:proofErr w:type="spellStart"/>
      <w:r w:rsidR="00316180">
        <w:t>aktor</w:t>
      </w:r>
      <w:proofErr w:type="spellEnd"/>
      <w:r w:rsidR="00316180">
        <w:t xml:space="preserve"> admin dan </w:t>
      </w:r>
      <w:proofErr w:type="spellStart"/>
      <w:r w:rsidR="00316180">
        <w:t>lainnya</w:t>
      </w:r>
      <w:proofErr w:type="spellEnd"/>
      <w:r w:rsidR="00316180">
        <w:t xml:space="preserve"> </w:t>
      </w:r>
      <w:proofErr w:type="spellStart"/>
      <w:r w:rsidR="00316180">
        <w:t>telah</w:t>
      </w:r>
      <w:proofErr w:type="spellEnd"/>
      <w:r w:rsidR="00316180">
        <w:t xml:space="preserve"> </w:t>
      </w:r>
      <w:proofErr w:type="spellStart"/>
      <w:r w:rsidR="00316180">
        <w:t>melakukan</w:t>
      </w:r>
      <w:proofErr w:type="spellEnd"/>
      <w:r w:rsidR="00316180">
        <w:t xml:space="preserve"> login dan </w:t>
      </w:r>
      <w:proofErr w:type="spellStart"/>
      <w:r w:rsidR="00316180">
        <w:t>registrasi</w:t>
      </w:r>
      <w:proofErr w:type="spellEnd"/>
      <w:r w:rsidR="00316180">
        <w:t xml:space="preserve"> </w:t>
      </w:r>
      <w:proofErr w:type="spellStart"/>
      <w:r w:rsidR="00316180">
        <w:t>terlebih</w:t>
      </w:r>
      <w:proofErr w:type="spellEnd"/>
      <w:r w:rsidR="00316180">
        <w:t xml:space="preserve"> </w:t>
      </w:r>
      <w:proofErr w:type="spellStart"/>
      <w:r w:rsidR="00316180">
        <w:t>dahulu</w:t>
      </w:r>
      <w:proofErr w:type="spellEnd"/>
      <w:r w:rsidR="00316180">
        <w:t xml:space="preserve"> agar </w:t>
      </w:r>
      <w:proofErr w:type="spellStart"/>
      <w:r w:rsidR="00316180">
        <w:t>dapat</w:t>
      </w:r>
      <w:proofErr w:type="spellEnd"/>
      <w:r w:rsidR="00316180">
        <w:t xml:space="preserve"> </w:t>
      </w:r>
      <w:proofErr w:type="spellStart"/>
      <w:r w:rsidR="00316180">
        <w:t>mengakses</w:t>
      </w:r>
      <w:proofErr w:type="spellEnd"/>
      <w:r w:rsidR="00316180">
        <w:t xml:space="preserve"> </w:t>
      </w:r>
      <w:proofErr w:type="spellStart"/>
      <w:r w:rsidR="00316180">
        <w:t>sistem</w:t>
      </w:r>
      <w:proofErr w:type="spellEnd"/>
      <w:r w:rsidR="00316180">
        <w:t xml:space="preserve">.  </w:t>
      </w:r>
    </w:p>
    <w:p w14:paraId="0E2819DD" w14:textId="2E3BA686" w:rsidR="00111278" w:rsidRDefault="00F97775" w:rsidP="00111278">
      <w:pPr>
        <w:keepNext/>
        <w:jc w:val="center"/>
      </w:pPr>
      <w:r>
        <w:rPr>
          <w:noProof/>
        </w:rPr>
        <w:drawing>
          <wp:inline distT="0" distB="0" distL="0" distR="0" wp14:anchorId="0F83E7B8" wp14:editId="1920182E">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p>
    <w:p w14:paraId="236887B4" w14:textId="39482D8F" w:rsidR="00675081" w:rsidDel="001A7B0B" w:rsidRDefault="00111278" w:rsidP="00111278">
      <w:pPr>
        <w:pStyle w:val="Caption"/>
        <w:jc w:val="center"/>
        <w:rPr>
          <w:del w:id="794" w:author=" " w:date="2021-11-12T16:25:00Z"/>
        </w:rPr>
      </w:pPr>
      <w:bookmarkStart w:id="795" w:name="_Toc83115820"/>
      <w:del w:id="796" w:author=" " w:date="2021-11-12T16:25:00Z">
        <w:r w:rsidDel="001A7B0B">
          <w:delText xml:space="preserve">Gambar 3. </w:delText>
        </w:r>
        <w:r w:rsidDel="001A7B0B">
          <w:fldChar w:fldCharType="begin"/>
        </w:r>
        <w:r w:rsidRPr="001A7B0B" w:rsidDel="001A7B0B">
          <w:rPr>
            <w:rPrChange w:id="797" w:author=" " w:date="2021-11-12T16:25:00Z">
              <w:rPr/>
            </w:rPrChange>
          </w:rPr>
          <w:delInstrText xml:space="preserve"> SEQ Gambar_3. \* ARABIC </w:delInstrText>
        </w:r>
        <w:r w:rsidDel="001A7B0B">
          <w:fldChar w:fldCharType="separate"/>
        </w:r>
        <w:r w:rsidR="003748F7" w:rsidRPr="001A7B0B" w:rsidDel="001A7B0B">
          <w:rPr>
            <w:noProof/>
            <w:rPrChange w:id="798" w:author=" " w:date="2021-11-12T16:25:00Z">
              <w:rPr>
                <w:noProof/>
              </w:rPr>
            </w:rPrChange>
          </w:rPr>
          <w:delText>7</w:delText>
        </w:r>
        <w:r w:rsidDel="001A7B0B">
          <w:fldChar w:fldCharType="end"/>
        </w:r>
        <w:r w:rsidDel="001A7B0B">
          <w:delText xml:space="preserve"> Use Case Diagram </w:delText>
        </w:r>
        <w:r w:rsidR="00947816" w:rsidDel="001A7B0B">
          <w:delText xml:space="preserve">Sistem Absensi </w:delText>
        </w:r>
        <w:r w:rsidDel="001A7B0B">
          <w:delText>SMK Cendekia Batujajar</w:delText>
        </w:r>
        <w:bookmarkEnd w:id="795"/>
      </w:del>
    </w:p>
    <w:p w14:paraId="6D73E7D1" w14:textId="2AED2861" w:rsidR="00111278" w:rsidRPr="00111278" w:rsidRDefault="00111278" w:rsidP="00111278">
      <w:pPr>
        <w:jc w:val="center"/>
        <w:rPr>
          <w:b/>
          <w:bCs/>
        </w:rPr>
      </w:pPr>
      <w:r w:rsidRPr="00111278">
        <w:rPr>
          <w:b/>
          <w:bCs/>
        </w:rPr>
        <w:t>(</w:t>
      </w:r>
      <w:proofErr w:type="spellStart"/>
      <w:r>
        <w:rPr>
          <w:b/>
          <w:bCs/>
        </w:rPr>
        <w:t>Sumber</w:t>
      </w:r>
      <w:proofErr w:type="spellEnd"/>
      <w:r>
        <w:rPr>
          <w:b/>
          <w:bCs/>
        </w:rPr>
        <w:t xml:space="preserve">: </w:t>
      </w:r>
      <w:proofErr w:type="spellStart"/>
      <w:r>
        <w:t>Penyusun</w:t>
      </w:r>
      <w:proofErr w:type="spellEnd"/>
      <w:r w:rsidRPr="00111278">
        <w:rPr>
          <w:b/>
          <w:bCs/>
        </w:rPr>
        <w:t>)</w:t>
      </w:r>
    </w:p>
    <w:p w14:paraId="00BA0A5F" w14:textId="64404E1E" w:rsidR="00AB6A69" w:rsidRDefault="00926DA8" w:rsidP="00C93BF7">
      <w:pPr>
        <w:pStyle w:val="Heading3"/>
        <w:numPr>
          <w:ilvl w:val="0"/>
          <w:numId w:val="9"/>
        </w:numPr>
        <w:tabs>
          <w:tab w:val="left" w:pos="851"/>
        </w:tabs>
        <w:ind w:left="426" w:hanging="426"/>
      </w:pPr>
      <w:bookmarkStart w:id="799" w:name="_heading=h.28h4qwu"/>
      <w:bookmarkStart w:id="800" w:name="_Toc80034248"/>
      <w:bookmarkStart w:id="801" w:name="_Toc83115750"/>
      <w:bookmarkEnd w:id="799"/>
      <w:r>
        <w:lastRenderedPageBreak/>
        <w:t>Skenario Use Case</w:t>
      </w:r>
      <w:bookmarkEnd w:id="800"/>
      <w:bookmarkEnd w:id="801"/>
    </w:p>
    <w:p w14:paraId="1201B58F" w14:textId="0CBCB49D" w:rsidR="000829CA" w:rsidRPr="000829CA" w:rsidRDefault="00316180" w:rsidP="000829CA">
      <w:pPr>
        <w:ind w:left="66" w:firstLine="720"/>
      </w:pPr>
      <w:r>
        <w:t xml:space="preserve">Use Case pada sub </w:t>
      </w:r>
      <w:proofErr w:type="spellStart"/>
      <w:r>
        <w:t>bab</w:t>
      </w:r>
      <w:proofErr w:type="spellEnd"/>
      <w:r>
        <w:t xml:space="preserve"> 3.4.</w:t>
      </w:r>
      <w:ins w:id="802" w:author="Rafi Aziizi" w:date="2021-11-12T14:08:00Z">
        <w:r w:rsidR="000F1488">
          <w:t>1</w:t>
        </w:r>
      </w:ins>
      <w:del w:id="803" w:author="Rafi Aziizi" w:date="2021-11-12T14:08:00Z">
        <w:r w:rsidDel="000F1488">
          <w:delText>4</w:delText>
        </w:r>
      </w:del>
      <w:r>
        <w:t xml:space="preserve">. </w:t>
      </w:r>
      <w:proofErr w:type="spellStart"/>
      <w:r>
        <w:t>dapat</w:t>
      </w:r>
      <w:proofErr w:type="spellEnd"/>
      <w:r>
        <w:t xml:space="preserve"> </w:t>
      </w:r>
      <w:proofErr w:type="spellStart"/>
      <w:r>
        <w:t>diuraikan</w:t>
      </w:r>
      <w:proofErr w:type="spellEnd"/>
      <w:r>
        <w:t xml:space="preserve"> </w:t>
      </w:r>
      <w:proofErr w:type="spellStart"/>
      <w:r>
        <w:t>lebih</w:t>
      </w:r>
      <w:proofErr w:type="spellEnd"/>
      <w:r>
        <w:t xml:space="preserve"> </w:t>
      </w:r>
      <w:proofErr w:type="spellStart"/>
      <w:r>
        <w:t>je</w:t>
      </w:r>
      <w:r w:rsidR="009612A8">
        <w:t>l</w:t>
      </w:r>
      <w:r>
        <w:t>as</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suatu</w:t>
      </w:r>
      <w:proofErr w:type="spellEnd"/>
      <w:r>
        <w:t xml:space="preserve"> </w:t>
      </w:r>
      <w:proofErr w:type="spellStart"/>
      <w:r>
        <w:t>skenario</w:t>
      </w:r>
      <w:proofErr w:type="spellEnd"/>
      <w:r>
        <w:t xml:space="preserve"> use case</w:t>
      </w:r>
      <w:r w:rsidR="009612A8">
        <w:t xml:space="preserve"> yang </w:t>
      </w:r>
      <w:proofErr w:type="spellStart"/>
      <w:r w:rsidR="009612A8">
        <w:t>berisikan</w:t>
      </w:r>
      <w:proofErr w:type="spellEnd"/>
      <w:r w:rsidR="009612A8">
        <w:t xml:space="preserve"> </w:t>
      </w:r>
      <w:proofErr w:type="spellStart"/>
      <w:r w:rsidR="009612A8">
        <w:t>nama</w:t>
      </w:r>
      <w:proofErr w:type="spellEnd"/>
      <w:r w:rsidR="009612A8">
        <w:t xml:space="preserve">, id, </w:t>
      </w:r>
      <w:proofErr w:type="spellStart"/>
      <w:r w:rsidR="009612A8">
        <w:t>aktor</w:t>
      </w:r>
      <w:proofErr w:type="spellEnd"/>
      <w:r w:rsidR="009612A8">
        <w:t xml:space="preserve"> dan </w:t>
      </w:r>
      <w:proofErr w:type="spellStart"/>
      <w:r w:rsidR="009612A8">
        <w:t>deskripsi</w:t>
      </w:r>
      <w:proofErr w:type="spellEnd"/>
      <w:r w:rsidR="009612A8">
        <w:t xml:space="preserve"> </w:t>
      </w:r>
      <w:proofErr w:type="spellStart"/>
      <w:r w:rsidR="009612A8">
        <w:t>singkat</w:t>
      </w:r>
      <w:proofErr w:type="spellEnd"/>
      <w:r w:rsidR="009612A8">
        <w:t xml:space="preserve"> </w:t>
      </w:r>
      <w:proofErr w:type="spellStart"/>
      <w:r w:rsidR="009612A8">
        <w:t>didalamnya</w:t>
      </w:r>
      <w:proofErr w:type="spellEnd"/>
      <w:r>
        <w:t xml:space="preserve">. </w:t>
      </w:r>
      <w:r w:rsidR="000829CA">
        <w:t xml:space="preserve">Adapun </w:t>
      </w:r>
      <w:proofErr w:type="spellStart"/>
      <w:r w:rsidR="000829CA">
        <w:t>skenario</w:t>
      </w:r>
      <w:proofErr w:type="spellEnd"/>
      <w:r w:rsidR="000829CA">
        <w:t xml:space="preserve"> use case </w:t>
      </w:r>
      <w:proofErr w:type="spellStart"/>
      <w:r w:rsidR="000829CA">
        <w:t>ini</w:t>
      </w:r>
      <w:proofErr w:type="spellEnd"/>
      <w:r w:rsidR="000829CA">
        <w:t xml:space="preserve"> </w:t>
      </w:r>
      <w:proofErr w:type="spellStart"/>
      <w:r w:rsidR="000829CA">
        <w:t>akan</w:t>
      </w:r>
      <w:proofErr w:type="spellEnd"/>
      <w:r w:rsidR="000829CA">
        <w:t xml:space="preserve"> </w:t>
      </w:r>
      <w:proofErr w:type="spellStart"/>
      <w:r w:rsidR="000829CA">
        <w:t>dipaparkan</w:t>
      </w:r>
      <w:proofErr w:type="spellEnd"/>
      <w:r w:rsidR="000829CA">
        <w:t xml:space="preserve"> </w:t>
      </w:r>
      <w:proofErr w:type="spellStart"/>
      <w:r w:rsidR="000829CA">
        <w:t>melalui</w:t>
      </w:r>
      <w:proofErr w:type="spellEnd"/>
      <w:r w:rsidR="000829CA">
        <w:t xml:space="preserve"> </w:t>
      </w:r>
      <w:proofErr w:type="spellStart"/>
      <w:r w:rsidR="000829CA">
        <w:t>penjelasan</w:t>
      </w:r>
      <w:proofErr w:type="spellEnd"/>
      <w:r w:rsidR="000829CA">
        <w:t xml:space="preserve"> </w:t>
      </w:r>
      <w:r w:rsidR="000829CA">
        <w:rPr>
          <w:i/>
          <w:iCs/>
        </w:rPr>
        <w:t xml:space="preserve">table </w:t>
      </w:r>
      <w:proofErr w:type="spellStart"/>
      <w:r w:rsidR="000829CA">
        <w:t>dibawah</w:t>
      </w:r>
      <w:proofErr w:type="spellEnd"/>
      <w:r w:rsidR="000829CA">
        <w:t xml:space="preserve"> </w:t>
      </w:r>
      <w:proofErr w:type="spellStart"/>
      <w:r w:rsidR="000829CA">
        <w:t>ini</w:t>
      </w:r>
      <w:proofErr w:type="spellEnd"/>
    </w:p>
    <w:p w14:paraId="6C6FAEAE" w14:textId="5FA5774E" w:rsidR="00926DA8" w:rsidRDefault="00270503" w:rsidP="00FF2590">
      <w:pPr>
        <w:pStyle w:val="ListParagraph"/>
        <w:numPr>
          <w:ilvl w:val="0"/>
          <w:numId w:val="25"/>
        </w:numPr>
        <w:ind w:left="426"/>
      </w:pPr>
      <w:proofErr w:type="spellStart"/>
      <w:r>
        <w:t>Skenario</w:t>
      </w:r>
      <w:proofErr w:type="spellEnd"/>
      <w:r>
        <w:t xml:space="preserve"> Login</w:t>
      </w:r>
    </w:p>
    <w:p w14:paraId="6AE3635A" w14:textId="6B6D8721" w:rsidR="00832EA1" w:rsidRDefault="00832EA1" w:rsidP="005B790F">
      <w:pPr>
        <w:pStyle w:val="Caption"/>
        <w:keepNext/>
        <w:jc w:val="center"/>
      </w:pPr>
      <w:bookmarkStart w:id="804" w:name="_Toc83115866"/>
      <w:del w:id="805" w:author=" " w:date="2021-11-12T16:25:00Z">
        <w:r w:rsidDel="001A7B0B">
          <w:delText xml:space="preserve">Table 3. </w:delText>
        </w:r>
        <w:r w:rsidR="006720D0" w:rsidDel="001A7B0B">
          <w:fldChar w:fldCharType="begin"/>
        </w:r>
        <w:r w:rsidR="006720D0" w:rsidRPr="001A7B0B" w:rsidDel="001A7B0B">
          <w:rPr>
            <w:rPrChange w:id="806" w:author=" " w:date="2021-11-12T16:25:00Z">
              <w:rPr/>
            </w:rPrChange>
          </w:rPr>
          <w:delInstrText xml:space="preserve"> SEQ Table_3. \* ARABIC </w:delInstrText>
        </w:r>
        <w:r w:rsidR="006720D0" w:rsidDel="001A7B0B">
          <w:fldChar w:fldCharType="separate"/>
        </w:r>
        <w:r w:rsidR="00A911C8" w:rsidRPr="001A7B0B" w:rsidDel="001A7B0B">
          <w:rPr>
            <w:noProof/>
            <w:rPrChange w:id="807" w:author=" " w:date="2021-11-12T16:25:00Z">
              <w:rPr>
                <w:noProof/>
              </w:rPr>
            </w:rPrChange>
          </w:rPr>
          <w:delText>5</w:delText>
        </w:r>
        <w:r w:rsidR="006720D0" w:rsidDel="001A7B0B">
          <w:fldChar w:fldCharType="end"/>
        </w:r>
        <w:r w:rsidDel="001A7B0B">
          <w:delText xml:space="preserve"> </w:delText>
        </w:r>
        <w:r w:rsidRPr="002C6E8F" w:rsidDel="001A7B0B">
          <w:delText>Skenario Use Case Login</w:delText>
        </w:r>
      </w:del>
      <w:bookmarkEnd w:id="804"/>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proofErr w:type="spellStart"/>
            <w:r>
              <w:t>Menjelaskan</w:t>
            </w:r>
            <w:proofErr w:type="spellEnd"/>
            <w:r>
              <w:t xml:space="preserve"> </w:t>
            </w:r>
            <w:proofErr w:type="spellStart"/>
            <w:r>
              <w:t>mengenai</w:t>
            </w:r>
            <w:proofErr w:type="spellEnd"/>
            <w:r>
              <w:t xml:space="preserve"> proses login yang </w:t>
            </w:r>
            <w:proofErr w:type="spellStart"/>
            <w:r>
              <w:t>akan</w:t>
            </w:r>
            <w:proofErr w:type="spellEnd"/>
            <w:r>
              <w:t xml:space="preserve"> </w:t>
            </w:r>
            <w:proofErr w:type="spellStart"/>
            <w:r>
              <w:t>dilakukan</w:t>
            </w:r>
            <w:proofErr w:type="spellEnd"/>
            <w:r>
              <w:t xml:space="preserve"> </w:t>
            </w:r>
            <w:proofErr w:type="spellStart"/>
            <w:r>
              <w:t>pengguna</w:t>
            </w:r>
            <w:proofErr w:type="spellEnd"/>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 xml:space="preserve">Bag.IT, </w:t>
            </w:r>
            <w:proofErr w:type="spellStart"/>
            <w:r>
              <w:t>Kepala</w:t>
            </w:r>
            <w:proofErr w:type="spellEnd"/>
            <w:r>
              <w:t xml:space="preserve"> </w:t>
            </w:r>
            <w:proofErr w:type="spellStart"/>
            <w:r>
              <w:t>Sekolah</w:t>
            </w:r>
            <w:proofErr w:type="spellEnd"/>
            <w:r>
              <w:t>,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proofErr w:type="spellStart"/>
            <w:r>
              <w:t>Setiap</w:t>
            </w:r>
            <w:proofErr w:type="spellEnd"/>
            <w:r>
              <w:t xml:space="preserve"> </w:t>
            </w:r>
            <w:proofErr w:type="spellStart"/>
            <w:r>
              <w:t>a</w:t>
            </w:r>
            <w:r w:rsidR="00C42BC3">
              <w:t>k</w:t>
            </w:r>
            <w:r>
              <w:t>tor</w:t>
            </w:r>
            <w:proofErr w:type="spellEnd"/>
            <w:r>
              <w:t xml:space="preserve"> </w:t>
            </w:r>
            <w:proofErr w:type="spellStart"/>
            <w:r>
              <w:t>ingin</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proofErr w:type="spellStart"/>
            <w:r>
              <w:t>Aktor</w:t>
            </w:r>
            <w:proofErr w:type="spellEnd"/>
            <w:r>
              <w:t xml:space="preserve"> </w:t>
            </w:r>
            <w:proofErr w:type="spellStart"/>
            <w:r>
              <w:t>memasukkan</w:t>
            </w:r>
            <w:proofErr w:type="spellEnd"/>
            <w:r>
              <w:t xml:space="preserve"> </w:t>
            </w:r>
            <w:r w:rsidRPr="0081005E">
              <w:rPr>
                <w:i/>
                <w:iCs/>
              </w:rPr>
              <w:t>username</w:t>
            </w:r>
            <w:r>
              <w:t xml:space="preserve"> dan </w:t>
            </w:r>
            <w:r w:rsidRPr="0081005E">
              <w:rPr>
                <w:i/>
                <w:iCs/>
              </w:rPr>
              <w:t>password</w:t>
            </w:r>
            <w:r w:rsidR="00190ECE">
              <w:rPr>
                <w:i/>
                <w:iCs/>
              </w:rPr>
              <w:t xml:space="preserve"> </w:t>
            </w:r>
            <w:proofErr w:type="spellStart"/>
            <w:r w:rsidR="00190ECE" w:rsidRPr="00190ECE">
              <w:t>lalu</w:t>
            </w:r>
            <w:proofErr w:type="spellEnd"/>
            <w:r w:rsidR="00190ECE" w:rsidRPr="00190ECE">
              <w:t xml:space="preserve"> </w:t>
            </w:r>
            <w:proofErr w:type="spellStart"/>
            <w:r w:rsidR="00190ECE" w:rsidRPr="00190ECE">
              <w:t>menekan</w:t>
            </w:r>
            <w:proofErr w:type="spellEnd"/>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w:t>
            </w:r>
            <w:proofErr w:type="spellStart"/>
            <w:r>
              <w:t>pengguna</w:t>
            </w:r>
            <w:proofErr w:type="spellEnd"/>
            <w:r>
              <w:t xml:space="preserve"> </w:t>
            </w:r>
            <w:proofErr w:type="spellStart"/>
            <w:r>
              <w:t>telah</w:t>
            </w:r>
            <w:proofErr w:type="spellEnd"/>
            <w:r>
              <w:t xml:space="preserve"> </w:t>
            </w:r>
            <w:proofErr w:type="spellStart"/>
            <w:r>
              <w:t>tersimpan</w:t>
            </w:r>
            <w:proofErr w:type="spellEnd"/>
            <w:r>
              <w:t xml:space="preserve">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 xml:space="preserve">Proses login </w:t>
            </w:r>
            <w:proofErr w:type="spellStart"/>
            <w:r>
              <w:t>berhasil</w:t>
            </w:r>
            <w:proofErr w:type="spellEnd"/>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1CE805B" w14:textId="77777777" w:rsidR="000C5C1D" w:rsidRPr="0044182F" w:rsidRDefault="000C5C1D" w:rsidP="00AD174D">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proofErr w:type="spellStart"/>
            <w:r>
              <w:t>Mengakses</w:t>
            </w:r>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proofErr w:type="spellStart"/>
            <w:r>
              <w:t>Menampilkan</w:t>
            </w:r>
            <w:proofErr w:type="spellEnd"/>
            <w:r>
              <w:t xml:space="preserve"> </w:t>
            </w:r>
            <w:proofErr w:type="spellStart"/>
            <w:r>
              <w:t>halaman</w:t>
            </w:r>
            <w:proofErr w:type="spellEnd"/>
            <w:r>
              <w:t xml:space="preserve"> login dan </w:t>
            </w:r>
            <w:r w:rsidRPr="00190ECE">
              <w:rPr>
                <w:i/>
                <w:iCs/>
              </w:rPr>
              <w:t>form</w:t>
            </w:r>
            <w:r>
              <w:t xml:space="preserve"> login yang </w:t>
            </w:r>
            <w:proofErr w:type="spellStart"/>
            <w:r>
              <w:t>berisi</w:t>
            </w:r>
            <w:proofErr w:type="spellEnd"/>
            <w:r>
              <w:t xml:space="preserve">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proofErr w:type="spellStart"/>
            <w:r>
              <w:t>Mengisi</w:t>
            </w:r>
            <w:proofErr w:type="spellEnd"/>
            <w:r>
              <w:t xml:space="preserve"> </w:t>
            </w:r>
            <w:r w:rsidRPr="00190ECE">
              <w:rPr>
                <w:i/>
                <w:iCs/>
              </w:rPr>
              <w:t>form login</w:t>
            </w:r>
            <w:r>
              <w:t xml:space="preserve"> dan </w:t>
            </w:r>
            <w:proofErr w:type="spellStart"/>
            <w:r>
              <w:t>menekan</w:t>
            </w:r>
            <w:proofErr w:type="spellEnd"/>
            <w:r>
              <w:t xml:space="preserve">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proofErr w:type="spellStart"/>
            <w:r>
              <w:t>Melakukan</w:t>
            </w:r>
            <w:proofErr w:type="spellEnd"/>
            <w:r>
              <w:t xml:space="preserve"> </w:t>
            </w:r>
            <w:proofErr w:type="spellStart"/>
            <w:r>
              <w:t>verifikasi</w:t>
            </w:r>
            <w:proofErr w:type="spellEnd"/>
            <w:r>
              <w:t xml:space="preserve"> </w:t>
            </w:r>
            <w:proofErr w:type="spellStart"/>
            <w:r>
              <w:t>apakah</w:t>
            </w:r>
            <w:proofErr w:type="spellEnd"/>
            <w:r>
              <w:t xml:space="preserve"> </w:t>
            </w:r>
            <w:r w:rsidRPr="0081005E">
              <w:rPr>
                <w:i/>
                <w:iCs/>
              </w:rPr>
              <w:t>username</w:t>
            </w:r>
            <w:r>
              <w:t xml:space="preserve"> dan </w:t>
            </w:r>
            <w:r w:rsidRPr="0081005E">
              <w:rPr>
                <w:i/>
                <w:iCs/>
              </w:rPr>
              <w:t>password</w:t>
            </w:r>
            <w:r>
              <w:t xml:space="preserve"> </w:t>
            </w:r>
            <w:proofErr w:type="spellStart"/>
            <w:r>
              <w:t>sesuai</w:t>
            </w:r>
            <w:proofErr w:type="spellEnd"/>
            <w:r>
              <w:t xml:space="preserve"> </w:t>
            </w:r>
            <w:proofErr w:type="spellStart"/>
            <w:r>
              <w:t>dengan</w:t>
            </w:r>
            <w:proofErr w:type="spellEnd"/>
            <w:r>
              <w:t xml:space="preserve">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proofErr w:type="spellStart"/>
            <w:r>
              <w:t>Menampilkan</w:t>
            </w:r>
            <w:proofErr w:type="spellEnd"/>
            <w:r>
              <w:t xml:space="preserve"> </w:t>
            </w:r>
            <w:proofErr w:type="spellStart"/>
            <w:r>
              <w:t>berhasil</w:t>
            </w:r>
            <w:proofErr w:type="spellEnd"/>
            <w:r>
              <w:t xml:space="preserve">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proofErr w:type="spellStart"/>
            <w:r w:rsidR="001B1AF9">
              <w:t>Memasuki</w:t>
            </w:r>
            <w:proofErr w:type="spellEnd"/>
            <w:r w:rsidR="001B1AF9">
              <w:t xml:space="preserve"> </w:t>
            </w:r>
            <w:proofErr w:type="spellStart"/>
            <w:r w:rsidR="001B1AF9">
              <w:t>sistem</w:t>
            </w:r>
            <w:proofErr w:type="spellEnd"/>
            <w:r w:rsidR="001B1AF9">
              <w:t xml:space="preserve"> </w:t>
            </w:r>
            <w:proofErr w:type="spellStart"/>
            <w:r w:rsidR="001B1AF9">
              <w:t>tanpa</w:t>
            </w:r>
            <w:proofErr w:type="spellEnd"/>
            <w:r w:rsidR="001B1AF9">
              <w:t xml:space="preserve"> </w:t>
            </w:r>
            <w:proofErr w:type="spellStart"/>
            <w:r w:rsidR="001B1AF9">
              <w:t>m</w:t>
            </w:r>
            <w:r>
              <w:t>engisi</w:t>
            </w:r>
            <w:proofErr w:type="spellEnd"/>
            <w:r>
              <w:t xml:space="preserve"> </w:t>
            </w:r>
            <w:r w:rsidR="001B1AF9">
              <w:t xml:space="preserve"> </w:t>
            </w:r>
            <w:r w:rsidR="001B1AF9" w:rsidRPr="00190ECE">
              <w:rPr>
                <w:i/>
                <w:iCs/>
              </w:rPr>
              <w:t>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proofErr w:type="spellStart"/>
            <w:r w:rsidR="00851762">
              <w:t>Menampikan</w:t>
            </w:r>
            <w:proofErr w:type="spellEnd"/>
            <w:r w:rsidR="00851762">
              <w:t xml:space="preserve">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77777777" w:rsidR="00C42BC3" w:rsidRDefault="00C42BC3" w:rsidP="00C42BC3">
      <w:pPr>
        <w:pStyle w:val="ListParagraph"/>
        <w:ind w:left="426"/>
      </w:pPr>
    </w:p>
    <w:p w14:paraId="567828DA" w14:textId="3CB7383B" w:rsidR="00270503" w:rsidRDefault="00270503" w:rsidP="00FF2590">
      <w:pPr>
        <w:pStyle w:val="ListParagraph"/>
        <w:numPr>
          <w:ilvl w:val="0"/>
          <w:numId w:val="25"/>
        </w:numPr>
        <w:ind w:left="426"/>
      </w:pPr>
      <w:proofErr w:type="spellStart"/>
      <w:r>
        <w:t>Skenario</w:t>
      </w:r>
      <w:proofErr w:type="spellEnd"/>
      <w:r>
        <w:t xml:space="preserve"> Dashboard</w:t>
      </w:r>
    </w:p>
    <w:p w14:paraId="09015379" w14:textId="0AD259A6" w:rsidR="00832EA1" w:rsidRDefault="00832EA1" w:rsidP="005B790F">
      <w:pPr>
        <w:pStyle w:val="Caption"/>
        <w:keepNext/>
        <w:jc w:val="center"/>
      </w:pPr>
      <w:bookmarkStart w:id="808" w:name="_Toc83115867"/>
      <w:del w:id="809" w:author=" " w:date="2021-11-12T16:25:00Z">
        <w:r w:rsidDel="001A7B0B">
          <w:delText xml:space="preserve">Table 3. </w:delText>
        </w:r>
        <w:r w:rsidR="006720D0" w:rsidDel="001A7B0B">
          <w:fldChar w:fldCharType="begin"/>
        </w:r>
        <w:r w:rsidR="006720D0" w:rsidRPr="001A7B0B" w:rsidDel="001A7B0B">
          <w:rPr>
            <w:rPrChange w:id="810" w:author=" " w:date="2021-11-12T16:25:00Z">
              <w:rPr/>
            </w:rPrChange>
          </w:rPr>
          <w:delInstrText xml:space="preserve"> SEQ Table_3. \* ARABIC </w:delInstrText>
        </w:r>
        <w:r w:rsidR="006720D0" w:rsidDel="001A7B0B">
          <w:fldChar w:fldCharType="separate"/>
        </w:r>
        <w:r w:rsidR="00A911C8" w:rsidRPr="001A7B0B" w:rsidDel="001A7B0B">
          <w:rPr>
            <w:noProof/>
            <w:rPrChange w:id="811" w:author=" " w:date="2021-11-12T16:25:00Z">
              <w:rPr>
                <w:noProof/>
              </w:rPr>
            </w:rPrChange>
          </w:rPr>
          <w:delText>6</w:delText>
        </w:r>
        <w:r w:rsidR="006720D0" w:rsidDel="001A7B0B">
          <w:fldChar w:fldCharType="end"/>
        </w:r>
        <w:r w:rsidDel="001A7B0B">
          <w:delText xml:space="preserve"> </w:delText>
        </w:r>
        <w:r w:rsidRPr="001C3AF5" w:rsidDel="001A7B0B">
          <w:delText>Skenario Use Case Dashboard</w:delText>
        </w:r>
      </w:del>
      <w:bookmarkEnd w:id="80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segala</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absensi</w:t>
            </w:r>
            <w:proofErr w:type="spellEnd"/>
            <w:r>
              <w:t xml:space="preserve">.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 xml:space="preserve">Bag.IT, </w:t>
            </w:r>
            <w:proofErr w:type="spellStart"/>
            <w:r>
              <w:t>Kepala</w:t>
            </w:r>
            <w:proofErr w:type="spellEnd"/>
            <w:r>
              <w:t xml:space="preserve"> </w:t>
            </w:r>
            <w:proofErr w:type="spellStart"/>
            <w:r>
              <w:t>Sekolah</w:t>
            </w:r>
            <w:proofErr w:type="spellEnd"/>
            <w:r>
              <w:t>,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proofErr w:type="spellStart"/>
            <w:r>
              <w:t>Aktor</w:t>
            </w:r>
            <w:proofErr w:type="spellEnd"/>
            <w:r>
              <w:t xml:space="preserve"> </w:t>
            </w:r>
            <w:proofErr w:type="spellStart"/>
            <w:r>
              <w:t>berhasil</w:t>
            </w:r>
            <w:proofErr w:type="spellEnd"/>
            <w:r>
              <w:t xml:space="preserve">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t>Post-Conditions</w:t>
            </w:r>
          </w:p>
        </w:tc>
        <w:tc>
          <w:tcPr>
            <w:tcW w:w="3964" w:type="dxa"/>
            <w:vAlign w:val="center"/>
          </w:tcPr>
          <w:p w14:paraId="07878D30" w14:textId="0379BCE7" w:rsidR="00AD174D" w:rsidRPr="0048762E" w:rsidRDefault="00AD174D" w:rsidP="003E4796">
            <w:r>
              <w:t xml:space="preserve">Masuk </w:t>
            </w:r>
            <w:proofErr w:type="spellStart"/>
            <w:r>
              <w:t>kedalam</w:t>
            </w:r>
            <w:proofErr w:type="spellEnd"/>
            <w:r>
              <w:t xml:space="preserve"> </w:t>
            </w:r>
            <w:proofErr w:type="spellStart"/>
            <w:r>
              <w:t>sistem</w:t>
            </w:r>
            <w:proofErr w:type="spellEnd"/>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E5D41E9" w14:textId="77777777" w:rsidR="00AD174D" w:rsidRPr="0044182F" w:rsidRDefault="00AD174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 xml:space="preserve">Login </w:t>
            </w:r>
            <w:proofErr w:type="spellStart"/>
            <w:r>
              <w:t>sistem</w:t>
            </w:r>
            <w:proofErr w:type="spellEnd"/>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proofErr w:type="spellStart"/>
            <w:r>
              <w:t>Menampilkan</w:t>
            </w:r>
            <w:proofErr w:type="spellEnd"/>
            <w:r>
              <w:t xml:space="preserve"> </w:t>
            </w:r>
            <w:proofErr w:type="spellStart"/>
            <w:r>
              <w:t>halaman</w:t>
            </w:r>
            <w:proofErr w:type="spellEnd"/>
            <w:r>
              <w:t xml:space="preserve"> dashboard yang </w:t>
            </w:r>
            <w:proofErr w:type="spellStart"/>
            <w:r>
              <w:t>berisikan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absen</w:t>
            </w:r>
            <w:proofErr w:type="spellEnd"/>
            <w:r>
              <w:t xml:space="preserve"> </w:t>
            </w:r>
            <w:proofErr w:type="spellStart"/>
            <w:r>
              <w:t>siswa</w:t>
            </w:r>
            <w:proofErr w:type="spellEnd"/>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proofErr w:type="spellStart"/>
            <w:r>
              <w:t>Memilih</w:t>
            </w:r>
            <w:proofErr w:type="spellEnd"/>
            <w:r>
              <w:t xml:space="preserve"> menu </w:t>
            </w:r>
            <w:proofErr w:type="spellStart"/>
            <w:r>
              <w:t>sesuai</w:t>
            </w:r>
            <w:proofErr w:type="spellEnd"/>
            <w:r>
              <w:t xml:space="preserve"> </w:t>
            </w:r>
            <w:proofErr w:type="spellStart"/>
            <w:r>
              <w:t>dengan</w:t>
            </w:r>
            <w:proofErr w:type="spellEnd"/>
            <w:r>
              <w:t xml:space="preserve"> </w:t>
            </w:r>
            <w:proofErr w:type="spellStart"/>
            <w:r>
              <w:t>kebutuhan</w:t>
            </w:r>
            <w:proofErr w:type="spellEnd"/>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812" w:author="Rafi Aziizi" w:date="2021-11-12T10:45:00Z">
              <w:r w:rsidDel="007C5FA9">
                <w:delText xml:space="preserve">Masuk </w:delText>
              </w:r>
            </w:del>
            <w:proofErr w:type="spellStart"/>
            <w:ins w:id="813" w:author="Rafi Aziizi" w:date="2021-11-12T10:45:00Z">
              <w:r w:rsidR="007C5FA9">
                <w:t>menampilkan</w:t>
              </w:r>
              <w:proofErr w:type="spellEnd"/>
              <w:r w:rsidR="007C5FA9">
                <w:t xml:space="preserve"> </w:t>
              </w:r>
            </w:ins>
            <w:del w:id="814" w:author="Rafi Aziizi" w:date="2021-11-12T10:45:00Z">
              <w:r w:rsidDel="007C5FA9">
                <w:delText>ke</w:delText>
              </w:r>
            </w:del>
            <w:proofErr w:type="spellStart"/>
            <w:r>
              <w:t>halaman</w:t>
            </w:r>
            <w:proofErr w:type="spellEnd"/>
            <w:r>
              <w:t xml:space="preserve"> menu yang </w:t>
            </w:r>
            <w:proofErr w:type="spellStart"/>
            <w:r>
              <w:t>dibutuhkan</w:t>
            </w:r>
            <w:proofErr w:type="spellEnd"/>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815" w:author=" " w:date="2021-11-12T16:26:00Z"/>
        </w:rPr>
      </w:pPr>
      <w:proofErr w:type="spellStart"/>
      <w:r>
        <w:t>Skenario</w:t>
      </w:r>
      <w:proofErr w:type="spellEnd"/>
      <w:r>
        <w:t xml:space="preserve"> </w:t>
      </w:r>
      <w:r w:rsidR="006B0320">
        <w:t>Menu Kelola Utama</w:t>
      </w:r>
    </w:p>
    <w:p w14:paraId="3F4EDD82" w14:textId="77777777" w:rsidR="001A7B0B" w:rsidRDefault="001A7B0B" w:rsidP="001A7B0B">
      <w:pPr>
        <w:pStyle w:val="ListParagraph"/>
        <w:ind w:left="426"/>
        <w:pPrChange w:id="816"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r>
              <w:t>.</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menu </w:t>
            </w:r>
            <w:proofErr w:type="spellStart"/>
            <w:r>
              <w:t>kelola</w:t>
            </w:r>
            <w:proofErr w:type="spellEnd"/>
            <w:r>
              <w:t xml:space="preserve"> </w:t>
            </w:r>
            <w:proofErr w:type="spellStart"/>
            <w:r>
              <w:t>absensi</w:t>
            </w:r>
            <w:proofErr w:type="spellEnd"/>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r>
              <w:t xml:space="preserve">Masuk </w:t>
            </w:r>
            <w:proofErr w:type="spellStart"/>
            <w:r>
              <w:t>kedalam</w:t>
            </w:r>
            <w:proofErr w:type="spellEnd"/>
            <w:r>
              <w:t xml:space="preserve"> menu </w:t>
            </w:r>
            <w:proofErr w:type="spellStart"/>
            <w:r>
              <w:t>kelola</w:t>
            </w:r>
            <w:proofErr w:type="spellEnd"/>
            <w:r>
              <w:t xml:space="preserve"> </w:t>
            </w:r>
            <w:proofErr w:type="spellStart"/>
            <w:r>
              <w:t>utama</w:t>
            </w:r>
            <w:proofErr w:type="spellEnd"/>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AED47F7" w14:textId="77777777" w:rsidR="006B0320" w:rsidRPr="0044182F" w:rsidRDefault="006B032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proofErr w:type="spellStart"/>
            <w:r>
              <w:t>Memilih</w:t>
            </w:r>
            <w:proofErr w:type="spellEnd"/>
            <w:r>
              <w:t xml:space="preserve"> Kelola Absensi</w:t>
            </w:r>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bl>
    <w:p w14:paraId="0DC76A1A" w14:textId="76CB56DF" w:rsidR="001A7B0B" w:rsidRDefault="001A7B0B" w:rsidP="006B0320">
      <w:pPr>
        <w:rPr>
          <w:ins w:id="817" w:author=" " w:date="2021-11-12T16:26:00Z"/>
        </w:rPr>
      </w:pPr>
    </w:p>
    <w:p w14:paraId="71D096DB" w14:textId="6A38347C" w:rsidR="001A7B0B" w:rsidRDefault="001A7B0B" w:rsidP="006B0320">
      <w:pPr>
        <w:rPr>
          <w:ins w:id="818" w:author=" " w:date="2021-11-12T16:26:00Z"/>
        </w:rPr>
      </w:pPr>
    </w:p>
    <w:p w14:paraId="09426CAA" w14:textId="77777777" w:rsidR="001A7B0B" w:rsidRDefault="001A7B0B" w:rsidP="006B0320"/>
    <w:p w14:paraId="6E9152D4" w14:textId="1FAFF14E" w:rsidR="00270503" w:rsidRDefault="00270503" w:rsidP="00FF2590">
      <w:pPr>
        <w:pStyle w:val="ListParagraph"/>
        <w:numPr>
          <w:ilvl w:val="0"/>
          <w:numId w:val="25"/>
        </w:numPr>
        <w:ind w:left="426"/>
      </w:pPr>
      <w:proofErr w:type="spellStart"/>
      <w:r>
        <w:lastRenderedPageBreak/>
        <w:t>Skenario</w:t>
      </w:r>
      <w:proofErr w:type="spellEnd"/>
      <w:r>
        <w:t xml:space="preserve"> Profil Siswa</w:t>
      </w:r>
    </w:p>
    <w:p w14:paraId="0B0099A3" w14:textId="1D36A420" w:rsidR="00832EA1" w:rsidRDefault="00832EA1" w:rsidP="005B790F">
      <w:pPr>
        <w:pStyle w:val="Caption"/>
        <w:keepNext/>
        <w:jc w:val="center"/>
      </w:pPr>
      <w:bookmarkStart w:id="819" w:name="_Toc83115868"/>
      <w:del w:id="820" w:author=" " w:date="2021-11-12T16:26:00Z">
        <w:r w:rsidDel="001A7B0B">
          <w:delText xml:space="preserve">Table 3. </w:delText>
        </w:r>
        <w:r w:rsidR="006720D0" w:rsidDel="001A7B0B">
          <w:fldChar w:fldCharType="begin"/>
        </w:r>
        <w:r w:rsidR="006720D0" w:rsidRPr="001A7B0B" w:rsidDel="001A7B0B">
          <w:rPr>
            <w:rPrChange w:id="821" w:author=" " w:date="2021-11-12T16:26:00Z">
              <w:rPr/>
            </w:rPrChange>
          </w:rPr>
          <w:delInstrText xml:space="preserve"> SEQ Table_3. \* ARABIC </w:delInstrText>
        </w:r>
        <w:r w:rsidR="006720D0" w:rsidDel="001A7B0B">
          <w:fldChar w:fldCharType="separate"/>
        </w:r>
        <w:r w:rsidR="00A911C8" w:rsidRPr="001A7B0B" w:rsidDel="001A7B0B">
          <w:rPr>
            <w:noProof/>
            <w:rPrChange w:id="822" w:author=" " w:date="2021-11-12T16:26:00Z">
              <w:rPr>
                <w:noProof/>
              </w:rPr>
            </w:rPrChange>
          </w:rPr>
          <w:delText>7</w:delText>
        </w:r>
        <w:r w:rsidR="006720D0" w:rsidDel="001A7B0B">
          <w:fldChar w:fldCharType="end"/>
        </w:r>
        <w:r w:rsidDel="001A7B0B">
          <w:delText xml:space="preserve"> </w:delText>
        </w:r>
        <w:r w:rsidRPr="00551309" w:rsidDel="001A7B0B">
          <w:delText>Skenario Use Case Profil Siswa</w:delText>
        </w:r>
      </w:del>
      <w:bookmarkEnd w:id="819"/>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 xml:space="preserve">se case </w:t>
            </w:r>
            <w:proofErr w:type="spellStart"/>
            <w:r w:rsidR="006F518B">
              <w:t>ini</w:t>
            </w:r>
            <w:proofErr w:type="spellEnd"/>
            <w:r w:rsidR="006F518B">
              <w:t xml:space="preserve"> </w:t>
            </w:r>
            <w:proofErr w:type="spellStart"/>
            <w:r w:rsidR="006F518B">
              <w:t>akan</w:t>
            </w:r>
            <w:proofErr w:type="spellEnd"/>
            <w:r w:rsidR="006F518B">
              <w:t xml:space="preserve"> </w:t>
            </w:r>
            <w:proofErr w:type="spellStart"/>
            <w:r w:rsidR="006F518B">
              <w:t>menampilkan</w:t>
            </w:r>
            <w:proofErr w:type="spellEnd"/>
            <w:r w:rsidR="006F3B9D">
              <w:t xml:space="preserve"> </w:t>
            </w:r>
            <w:proofErr w:type="spellStart"/>
            <w:r w:rsidR="006F3B9D">
              <w:t>informasi</w:t>
            </w:r>
            <w:proofErr w:type="spellEnd"/>
            <w:r w:rsidR="006F518B">
              <w:t xml:space="preserve"> </w:t>
            </w:r>
            <w:proofErr w:type="spellStart"/>
            <w:r w:rsidR="006F3B9D">
              <w:t>secara</w:t>
            </w:r>
            <w:proofErr w:type="spellEnd"/>
            <w:r w:rsidR="006F3B9D">
              <w:t xml:space="preserve"> detail </w:t>
            </w:r>
            <w:proofErr w:type="spellStart"/>
            <w:r w:rsidR="006F3B9D">
              <w:t>mengenai</w:t>
            </w:r>
            <w:proofErr w:type="spellEnd"/>
            <w:r w:rsidR="006F3B9D">
              <w:t xml:space="preserve"> </w:t>
            </w:r>
            <w:r w:rsidR="006F518B">
              <w:t xml:space="preserve">data </w:t>
            </w:r>
            <w:proofErr w:type="spellStart"/>
            <w:r w:rsidR="006F518B">
              <w:t>identitas</w:t>
            </w:r>
            <w:proofErr w:type="spellEnd"/>
            <w:r w:rsidR="006F518B">
              <w:t xml:space="preserve"> </w:t>
            </w:r>
            <w:proofErr w:type="spellStart"/>
            <w:r w:rsidR="006F518B">
              <w:t>siswa</w:t>
            </w:r>
            <w:proofErr w:type="spellEnd"/>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rsidR="007B7AB3">
              <w:t>aktor</w:t>
            </w:r>
            <w:proofErr w:type="spellEnd"/>
            <w:r w:rsidR="007B7AB3">
              <w:t xml:space="preserve"> </w:t>
            </w:r>
            <w:proofErr w:type="spellStart"/>
            <w:r w:rsidR="007B7AB3">
              <w:t>ingin</w:t>
            </w:r>
            <w:proofErr w:type="spellEnd"/>
            <w:r w:rsidR="007B7AB3">
              <w:t xml:space="preserve"> </w:t>
            </w:r>
            <w:proofErr w:type="spellStart"/>
            <w:r w:rsidR="007B7AB3">
              <w:t>melihat</w:t>
            </w:r>
            <w:proofErr w:type="spellEnd"/>
            <w:r w:rsidR="007B7AB3">
              <w:t xml:space="preserve"> </w:t>
            </w:r>
            <w:proofErr w:type="spellStart"/>
            <w:r w:rsidR="007B7AB3">
              <w:t>profil</w:t>
            </w:r>
            <w:proofErr w:type="spellEnd"/>
            <w:r w:rsidR="007B7AB3">
              <w:t xml:space="preserve"> </w:t>
            </w:r>
            <w:proofErr w:type="spellStart"/>
            <w:r w:rsidR="007B7AB3">
              <w:t>siswa</w:t>
            </w:r>
            <w:proofErr w:type="spellEnd"/>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r w:rsidR="00C53A83">
              <w:t xml:space="preserve">data </w:t>
            </w:r>
            <w:proofErr w:type="spellStart"/>
            <w:r w:rsidR="00C53A83">
              <w:t>siswa</w:t>
            </w:r>
            <w:proofErr w:type="spellEnd"/>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proofErr w:type="spellStart"/>
            <w:r w:rsidR="00C42BC3">
              <w:t>profil</w:t>
            </w:r>
            <w:proofErr w:type="spellEnd"/>
            <w:r w:rsidR="00C42BC3">
              <w:t xml:space="preserve"> </w:t>
            </w:r>
            <w:proofErr w:type="spellStart"/>
            <w:r w:rsidR="00C42BC3">
              <w:t>siswa</w:t>
            </w:r>
            <w:proofErr w:type="spellEnd"/>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AD3722E" w14:textId="77777777" w:rsidR="00D13158" w:rsidRPr="0044182F" w:rsidRDefault="00D1315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proofErr w:type="spellStart"/>
            <w:r>
              <w:t>M</w:t>
            </w:r>
            <w:ins w:id="823" w:author="Rafi Aziizi" w:date="2021-11-12T10:45:00Z">
              <w:r w:rsidR="007C5FA9">
                <w:t>emasuki</w:t>
              </w:r>
            </w:ins>
            <w:proofErr w:type="spellEnd"/>
            <w:del w:id="824" w:author="Rafi Aziizi" w:date="2021-11-12T10:45:00Z">
              <w:r w:rsidDel="007C5FA9">
                <w:delText>asuk</w:delText>
              </w:r>
            </w:del>
            <w:r>
              <w:t xml:space="preserve"> </w:t>
            </w:r>
            <w:proofErr w:type="spellStart"/>
            <w:r>
              <w:t>sistem</w:t>
            </w:r>
            <w:proofErr w:type="spellEnd"/>
            <w:r>
              <w:t xml:space="preserve"> </w:t>
            </w:r>
            <w:proofErr w:type="spellStart"/>
            <w:r>
              <w:t>absensi</w:t>
            </w:r>
            <w:proofErr w:type="spellEnd"/>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proofErr w:type="spellStart"/>
            <w:r>
              <w:t>Memilih</w:t>
            </w:r>
            <w:proofErr w:type="spellEnd"/>
            <w:r>
              <w:t xml:space="preserve">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proofErr w:type="spellStart"/>
            <w:r>
              <w:t>Menekan</w:t>
            </w:r>
            <w:proofErr w:type="spellEnd"/>
            <w:r>
              <w:t xml:space="preserve"> </w:t>
            </w:r>
            <w:r>
              <w:rPr>
                <w:i/>
                <w:iCs/>
              </w:rPr>
              <w:t>button “</w:t>
            </w:r>
            <w:r w:rsidR="006B0320">
              <w:rPr>
                <w:i/>
                <w:iCs/>
              </w:rPr>
              <w:t>Profile Siswa</w:t>
            </w:r>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825" w:author=" " w:date="2021-11-12T16:26:00Z"/>
        </w:rPr>
      </w:pPr>
      <w:proofErr w:type="spellStart"/>
      <w:r>
        <w:t>Skenario</w:t>
      </w:r>
      <w:proofErr w:type="spellEnd"/>
      <w:r>
        <w:t xml:space="preserve"> </w:t>
      </w:r>
      <w:r w:rsidR="006B0320">
        <w:t xml:space="preserve">Riwayat </w:t>
      </w:r>
      <w:proofErr w:type="spellStart"/>
      <w:r w:rsidR="006B0320">
        <w:t>Absen</w:t>
      </w:r>
      <w:proofErr w:type="spellEnd"/>
      <w:r w:rsidR="006B0320">
        <w:t xml:space="preserve"> Siswa</w:t>
      </w:r>
    </w:p>
    <w:p w14:paraId="2EDB801D" w14:textId="77777777" w:rsidR="001A7B0B" w:rsidRDefault="001A7B0B" w:rsidP="001A7B0B">
      <w:pPr>
        <w:pStyle w:val="ListParagraph"/>
        <w:ind w:left="426"/>
        <w:pPrChange w:id="826"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r>
              <w:t xml:space="preserve">Riwayat </w:t>
            </w:r>
            <w:proofErr w:type="spellStart"/>
            <w:r>
              <w:t>Absen</w:t>
            </w:r>
            <w:proofErr w:type="spellEnd"/>
            <w:r>
              <w:t xml:space="preserve"> Siswa</w:t>
            </w:r>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lastRenderedPageBreak/>
              <w:t>Description</w:t>
            </w:r>
          </w:p>
        </w:tc>
        <w:tc>
          <w:tcPr>
            <w:tcW w:w="3964" w:type="dxa"/>
          </w:tcPr>
          <w:p w14:paraId="6982C452" w14:textId="4BC9E71F"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absensi</w:t>
            </w:r>
            <w:proofErr w:type="spellEnd"/>
            <w:r>
              <w:t xml:space="preserve"> </w:t>
            </w:r>
            <w:proofErr w:type="spellStart"/>
            <w:r>
              <w:t>siswa</w:t>
            </w:r>
            <w:proofErr w:type="spellEnd"/>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siswa</w:t>
            </w:r>
            <w:proofErr w:type="spellEnd"/>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proofErr w:type="spellStart"/>
            <w:r>
              <w:t>Sistem</w:t>
            </w:r>
            <w:proofErr w:type="spellEnd"/>
            <w:r>
              <w:t xml:space="preserve"> </w:t>
            </w:r>
            <w:proofErr w:type="spellStart"/>
            <w:r>
              <w:t>menampilkan</w:t>
            </w:r>
            <w:proofErr w:type="spellEnd"/>
            <w:r>
              <w:t xml:space="preserve"> data </w:t>
            </w:r>
            <w:proofErr w:type="spellStart"/>
            <w:r>
              <w:t>siswa</w:t>
            </w:r>
            <w:proofErr w:type="spellEnd"/>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E8942D7"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58D6FF82" w14:textId="77777777" w:rsidTr="008159DF">
        <w:trPr>
          <w:jc w:val="center"/>
        </w:trPr>
        <w:tc>
          <w:tcPr>
            <w:tcW w:w="3827" w:type="dxa"/>
            <w:vAlign w:val="center"/>
          </w:tcPr>
          <w:p w14:paraId="66E0283E" w14:textId="363D956D" w:rsidR="006F3B9D" w:rsidRPr="0044182F" w:rsidRDefault="006F3B9D" w:rsidP="009A7AF1">
            <w:pPr>
              <w:numPr>
                <w:ilvl w:val="0"/>
                <w:numId w:val="86"/>
              </w:numPr>
              <w:spacing w:after="160"/>
              <w:pPrChange w:id="827" w:author=" " w:date="2021-11-12T15:18:00Z">
                <w:pPr>
                  <w:numPr>
                    <w:numId w:val="28"/>
                  </w:numPr>
                  <w:spacing w:after="160"/>
                  <w:ind w:left="720" w:hanging="360"/>
                </w:pPr>
              </w:pPrChange>
            </w:pPr>
            <w:proofErr w:type="spellStart"/>
            <w:r>
              <w:t>M</w:t>
            </w:r>
            <w:ins w:id="828" w:author="Rafi Aziizi" w:date="2021-11-12T10:45:00Z">
              <w:r w:rsidR="007C5FA9">
                <w:t>em</w:t>
              </w:r>
            </w:ins>
            <w:r>
              <w:t>asuk</w:t>
            </w:r>
            <w:ins w:id="829" w:author="Rafi Aziizi" w:date="2021-11-12T10:45:00Z">
              <w:r w:rsidR="007C5FA9">
                <w:t>i</w:t>
              </w:r>
            </w:ins>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4074B881" w14:textId="77777777" w:rsidR="006F3B9D" w:rsidRPr="0044182F" w:rsidRDefault="006F3B9D" w:rsidP="009A7AF1">
            <w:pPr>
              <w:ind w:left="360"/>
              <w:pPrChange w:id="830" w:author=" "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rsidP="009A7AF1">
            <w:pPr>
              <w:pStyle w:val="ListParagraph"/>
              <w:pPrChange w:id="831" w:author=" " w:date="2021-11-12T15:19:00Z">
                <w:pPr>
                  <w:ind w:left="510"/>
                </w:pPr>
              </w:pPrChange>
            </w:pPr>
          </w:p>
        </w:tc>
        <w:tc>
          <w:tcPr>
            <w:tcW w:w="3964" w:type="dxa"/>
            <w:vAlign w:val="center"/>
          </w:tcPr>
          <w:p w14:paraId="007FFEB4" w14:textId="77777777" w:rsidR="006F3B9D" w:rsidRPr="0044182F" w:rsidRDefault="006F3B9D" w:rsidP="009A7AF1">
            <w:pPr>
              <w:numPr>
                <w:ilvl w:val="0"/>
                <w:numId w:val="86"/>
              </w:numPr>
              <w:spacing w:after="160"/>
              <w:pPrChange w:id="832" w:author=" " w:date="2021-11-12T15:18:00Z">
                <w:pPr>
                  <w:numPr>
                    <w:numId w:val="28"/>
                  </w:numPr>
                  <w:spacing w:after="160"/>
                  <w:ind w:left="511" w:hanging="360"/>
                </w:pPr>
              </w:pPrChange>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6F3B9D" w:rsidRPr="0044182F" w14:paraId="53B8AD35" w14:textId="77777777" w:rsidTr="008159DF">
        <w:trPr>
          <w:jc w:val="center"/>
        </w:trPr>
        <w:tc>
          <w:tcPr>
            <w:tcW w:w="3827" w:type="dxa"/>
            <w:vAlign w:val="center"/>
          </w:tcPr>
          <w:p w14:paraId="3FC2703B" w14:textId="77777777" w:rsidR="006F3B9D" w:rsidRPr="0044182F" w:rsidRDefault="006F3B9D" w:rsidP="009A7AF1">
            <w:pPr>
              <w:pStyle w:val="ListParagraph"/>
              <w:numPr>
                <w:ilvl w:val="0"/>
                <w:numId w:val="86"/>
              </w:numPr>
              <w:pPrChange w:id="833" w:author=" " w:date="2021-11-12T15:18:00Z">
                <w:pPr>
                  <w:pStyle w:val="ListParagraph"/>
                  <w:numPr>
                    <w:numId w:val="28"/>
                  </w:numPr>
                  <w:ind w:hanging="360"/>
                </w:pPr>
              </w:pPrChange>
            </w:pPr>
            <w:proofErr w:type="spellStart"/>
            <w:r>
              <w:t>Memilih</w:t>
            </w:r>
            <w:proofErr w:type="spellEnd"/>
            <w:r>
              <w:t xml:space="preserve"> menu “Data Siswa”</w:t>
            </w:r>
          </w:p>
        </w:tc>
        <w:tc>
          <w:tcPr>
            <w:tcW w:w="3964" w:type="dxa"/>
            <w:vAlign w:val="center"/>
          </w:tcPr>
          <w:p w14:paraId="21584E18" w14:textId="77777777" w:rsidR="006F3B9D" w:rsidRDefault="006F3B9D" w:rsidP="009A7AF1">
            <w:pPr>
              <w:pStyle w:val="ListParagraph"/>
              <w:spacing w:after="160"/>
              <w:pPrChange w:id="834" w:author=" "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rsidP="009A7AF1">
            <w:pPr>
              <w:pStyle w:val="ListParagraph"/>
              <w:pPrChange w:id="835" w:author=" " w:date="2021-11-12T15:19:00Z">
                <w:pPr>
                  <w:pStyle w:val="ListParagraph"/>
                </w:pPr>
              </w:pPrChange>
            </w:pPr>
          </w:p>
        </w:tc>
        <w:tc>
          <w:tcPr>
            <w:tcW w:w="3964" w:type="dxa"/>
            <w:vAlign w:val="center"/>
          </w:tcPr>
          <w:p w14:paraId="31479E0F" w14:textId="77777777" w:rsidR="006F3B9D" w:rsidRDefault="006F3B9D" w:rsidP="009A7AF1">
            <w:pPr>
              <w:pStyle w:val="ListParagraph"/>
              <w:numPr>
                <w:ilvl w:val="0"/>
                <w:numId w:val="86"/>
              </w:numPr>
              <w:spacing w:after="160"/>
              <w:pPrChange w:id="836" w:author=" " w:date="2021-11-12T15:18:00Z">
                <w:pPr>
                  <w:pStyle w:val="ListParagraph"/>
                  <w:numPr>
                    <w:numId w:val="28"/>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6F3B9D" w:rsidRPr="0044182F" w14:paraId="2587D5D6" w14:textId="77777777" w:rsidTr="008159DF">
        <w:trPr>
          <w:jc w:val="center"/>
        </w:trPr>
        <w:tc>
          <w:tcPr>
            <w:tcW w:w="3827" w:type="dxa"/>
            <w:vAlign w:val="center"/>
          </w:tcPr>
          <w:p w14:paraId="20EE82C3" w14:textId="71AE485A" w:rsidR="006F3B9D" w:rsidRDefault="006F3B9D" w:rsidP="009A7AF1">
            <w:pPr>
              <w:pStyle w:val="ListParagraph"/>
              <w:numPr>
                <w:ilvl w:val="0"/>
                <w:numId w:val="86"/>
              </w:numPr>
              <w:pPrChange w:id="837" w:author=" " w:date="2021-11-12T15:18:00Z">
                <w:pPr>
                  <w:pStyle w:val="ListParagraph"/>
                  <w:numPr>
                    <w:numId w:val="28"/>
                  </w:numPr>
                  <w:ind w:hanging="360"/>
                </w:pPr>
              </w:pPrChange>
            </w:pPr>
            <w:proofErr w:type="spellStart"/>
            <w:r>
              <w:t>Menekan</w:t>
            </w:r>
            <w:proofErr w:type="spellEnd"/>
            <w:r>
              <w:t xml:space="preserve"> </w:t>
            </w:r>
            <w:r w:rsidRPr="00F97775">
              <w:rPr>
                <w:i/>
                <w:iCs/>
              </w:rPr>
              <w:t xml:space="preserve">button “Riwayat </w:t>
            </w:r>
            <w:proofErr w:type="spellStart"/>
            <w:r w:rsidRPr="00F97775">
              <w:rPr>
                <w:i/>
                <w:iCs/>
              </w:rPr>
              <w:t>Absen</w:t>
            </w:r>
            <w:proofErr w:type="spellEnd"/>
            <w:r w:rsidRPr="00F97775">
              <w:rPr>
                <w:i/>
                <w:iCs/>
              </w:rPr>
              <w:t>”</w:t>
            </w:r>
          </w:p>
        </w:tc>
        <w:tc>
          <w:tcPr>
            <w:tcW w:w="3964" w:type="dxa"/>
            <w:vAlign w:val="center"/>
          </w:tcPr>
          <w:p w14:paraId="791B408A" w14:textId="77777777" w:rsidR="006F3B9D" w:rsidRDefault="006F3B9D" w:rsidP="009A7AF1">
            <w:pPr>
              <w:pStyle w:val="ListParagraph"/>
              <w:spacing w:after="160"/>
              <w:pPrChange w:id="838" w:author=" "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rsidP="009A7AF1">
            <w:pPr>
              <w:pStyle w:val="ListParagraph"/>
              <w:pPrChange w:id="839" w:author=" " w:date="2021-11-12T15:19:00Z">
                <w:pPr>
                  <w:pStyle w:val="ListParagraph"/>
                </w:pPr>
              </w:pPrChange>
            </w:pPr>
          </w:p>
        </w:tc>
        <w:tc>
          <w:tcPr>
            <w:tcW w:w="3964" w:type="dxa"/>
            <w:vAlign w:val="center"/>
          </w:tcPr>
          <w:p w14:paraId="4CBCEA26" w14:textId="355BF3A6" w:rsidR="006F3B9D" w:rsidRDefault="006F3B9D" w:rsidP="009A7AF1">
            <w:pPr>
              <w:pStyle w:val="ListParagraph"/>
              <w:numPr>
                <w:ilvl w:val="0"/>
                <w:numId w:val="86"/>
              </w:numPr>
              <w:spacing w:after="160"/>
              <w:pPrChange w:id="840" w:author=" " w:date="2021-11-12T15:18:00Z">
                <w:pPr>
                  <w:pStyle w:val="ListParagraph"/>
                  <w:numPr>
                    <w:numId w:val="28"/>
                  </w:numPr>
                  <w:spacing w:after="160"/>
                  <w:ind w:hanging="360"/>
                </w:pPr>
              </w:pPrChange>
            </w:pPr>
            <w:proofErr w:type="spellStart"/>
            <w:r>
              <w:t>Menampilkan</w:t>
            </w:r>
            <w:proofErr w:type="spellEnd"/>
            <w:r>
              <w:t xml:space="preserve"> </w:t>
            </w:r>
            <w:proofErr w:type="spellStart"/>
            <w:r>
              <w:t>halaman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proofErr w:type="spellStart"/>
      <w:r>
        <w:t>Skenario</w:t>
      </w:r>
      <w:proofErr w:type="spellEnd"/>
      <w:r>
        <w:t xml:space="preserve"> Profil Guru</w:t>
      </w:r>
    </w:p>
    <w:p w14:paraId="5CA30615" w14:textId="4E9F0803" w:rsidR="00C53A83" w:rsidRDefault="00C53A83" w:rsidP="00C53A83">
      <w:pPr>
        <w:pStyle w:val="Caption"/>
        <w:keepNext/>
        <w:jc w:val="center"/>
      </w:pPr>
      <w:bookmarkStart w:id="841" w:name="_Toc83115869"/>
      <w:del w:id="842" w:author=" " w:date="2021-11-12T16:26:00Z">
        <w:r w:rsidDel="001A7B0B">
          <w:delText xml:space="preserve">Table 3. </w:delText>
        </w:r>
        <w:r w:rsidDel="001A7B0B">
          <w:fldChar w:fldCharType="begin"/>
        </w:r>
        <w:r w:rsidRPr="001A7B0B" w:rsidDel="001A7B0B">
          <w:rPr>
            <w:rPrChange w:id="843" w:author=" " w:date="2021-11-12T16:26:00Z">
              <w:rPr/>
            </w:rPrChange>
          </w:rPr>
          <w:delInstrText xml:space="preserve"> SEQ Table_3. \* ARABIC </w:delInstrText>
        </w:r>
        <w:r w:rsidDel="001A7B0B">
          <w:fldChar w:fldCharType="separate"/>
        </w:r>
        <w:r w:rsidRPr="001A7B0B" w:rsidDel="001A7B0B">
          <w:rPr>
            <w:noProof/>
            <w:rPrChange w:id="844" w:author=" " w:date="2021-11-12T16:26:00Z">
              <w:rPr>
                <w:noProof/>
              </w:rPr>
            </w:rPrChange>
          </w:rPr>
          <w:delText>8</w:delText>
        </w:r>
        <w:r w:rsidDel="001A7B0B">
          <w:fldChar w:fldCharType="end"/>
        </w:r>
        <w:r w:rsidDel="001A7B0B">
          <w:delText xml:space="preserve"> </w:delText>
        </w:r>
        <w:r w:rsidRPr="00D8535B" w:rsidDel="001A7B0B">
          <w:delText>Skenario Use Case Profil Guru</w:delText>
        </w:r>
      </w:del>
      <w:bookmarkEnd w:id="841"/>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lastRenderedPageBreak/>
              <w:t>Description</w:t>
            </w:r>
          </w:p>
        </w:tc>
        <w:tc>
          <w:tcPr>
            <w:tcW w:w="3964" w:type="dxa"/>
          </w:tcPr>
          <w:p w14:paraId="2666F778" w14:textId="4CA6E5D3" w:rsidR="00C53A83" w:rsidRPr="000C722D" w:rsidRDefault="00C53A83"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rsidR="006F3B9D">
              <w:t xml:space="preserve"> </w:t>
            </w:r>
            <w:proofErr w:type="spellStart"/>
            <w:r w:rsidR="006F3B9D">
              <w:t>informasi</w:t>
            </w:r>
            <w:proofErr w:type="spellEnd"/>
            <w:r w:rsidR="006F3B9D">
              <w:t xml:space="preserve"> </w:t>
            </w:r>
            <w:proofErr w:type="spellStart"/>
            <w:r w:rsidR="006F3B9D">
              <w:t>secara</w:t>
            </w:r>
            <w:proofErr w:type="spellEnd"/>
            <w:r w:rsidR="006F3B9D">
              <w:t xml:space="preserve"> detail </w:t>
            </w:r>
            <w:proofErr w:type="spellStart"/>
            <w:r w:rsidR="006F3B9D">
              <w:t>mengenai</w:t>
            </w:r>
            <w:proofErr w:type="spellEnd"/>
            <w:r>
              <w:t xml:space="preserve"> data </w:t>
            </w:r>
            <w:proofErr w:type="spellStart"/>
            <w:r>
              <w:t>identitas</w:t>
            </w:r>
            <w:proofErr w:type="spellEnd"/>
            <w:r>
              <w:t xml:space="preserve">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5DB490E"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proofErr w:type="spellStart"/>
            <w:ins w:id="845"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846"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proofErr w:type="spellStart"/>
            <w:r>
              <w:t>Memiliih</w:t>
            </w:r>
            <w:proofErr w:type="spellEnd"/>
            <w:r>
              <w:t xml:space="preserve">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proofErr w:type="spellStart"/>
            <w:r>
              <w:t>Menekan</w:t>
            </w:r>
            <w:proofErr w:type="spellEnd"/>
            <w:r>
              <w:t xml:space="preserve">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guru</w:t>
            </w:r>
          </w:p>
        </w:tc>
      </w:tr>
    </w:tbl>
    <w:p w14:paraId="33A8B687" w14:textId="77777777" w:rsidR="00C53A83" w:rsidRDefault="00C53A83" w:rsidP="00C53A83"/>
    <w:p w14:paraId="4CD576F5" w14:textId="46033F92" w:rsidR="00C53A83" w:rsidRDefault="00C53A83" w:rsidP="00FF2590">
      <w:pPr>
        <w:pStyle w:val="ListParagraph"/>
        <w:numPr>
          <w:ilvl w:val="0"/>
          <w:numId w:val="25"/>
        </w:numPr>
        <w:ind w:left="426"/>
        <w:rPr>
          <w:ins w:id="847" w:author=" " w:date="2021-11-12T16:26:00Z"/>
        </w:rPr>
      </w:pPr>
      <w:proofErr w:type="spellStart"/>
      <w:r>
        <w:t>Skenario</w:t>
      </w:r>
      <w:proofErr w:type="spellEnd"/>
      <w:r>
        <w:t xml:space="preserve"> Profil </w:t>
      </w:r>
      <w:proofErr w:type="spellStart"/>
      <w:r>
        <w:t>Walikelas</w:t>
      </w:r>
      <w:proofErr w:type="spellEnd"/>
    </w:p>
    <w:p w14:paraId="05AA8DC6" w14:textId="77777777" w:rsidR="001A7B0B" w:rsidRDefault="001A7B0B" w:rsidP="001A7B0B">
      <w:pPr>
        <w:pStyle w:val="ListParagraph"/>
        <w:ind w:left="426"/>
        <w:pPrChange w:id="848"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r>
              <w:t xml:space="preserve">Profil </w:t>
            </w:r>
            <w:proofErr w:type="spellStart"/>
            <w:r w:rsidR="006F3B9D">
              <w:t>Walikelas</w:t>
            </w:r>
            <w:proofErr w:type="spellEnd"/>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walikelas</w:t>
            </w:r>
            <w:proofErr w:type="spellEnd"/>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lastRenderedPageBreak/>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rsidR="00DD3CFF">
              <w:t>walikelas</w:t>
            </w:r>
            <w:proofErr w:type="spellEnd"/>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rsidR="006F3B9D">
              <w:t>walikelas</w:t>
            </w:r>
            <w:proofErr w:type="spellEnd"/>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3DF1B76"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6CC10B84" w14:textId="77777777" w:rsidTr="00C53A83">
        <w:trPr>
          <w:jc w:val="center"/>
        </w:trPr>
        <w:tc>
          <w:tcPr>
            <w:tcW w:w="3827" w:type="dxa"/>
            <w:vAlign w:val="center"/>
          </w:tcPr>
          <w:p w14:paraId="11D87FF5" w14:textId="199C1CFB" w:rsidR="00C53A83" w:rsidRPr="0044182F" w:rsidRDefault="007C5FA9" w:rsidP="009A7AF1">
            <w:pPr>
              <w:pStyle w:val="ListParagraph"/>
              <w:numPr>
                <w:ilvl w:val="0"/>
                <w:numId w:val="87"/>
              </w:numPr>
              <w:spacing w:after="160"/>
              <w:pPrChange w:id="849" w:author=" " w:date="2021-11-12T15:19:00Z">
                <w:pPr>
                  <w:numPr>
                    <w:numId w:val="29"/>
                  </w:numPr>
                  <w:spacing w:after="160"/>
                  <w:ind w:left="720" w:hanging="360"/>
                </w:pPr>
              </w:pPrChange>
            </w:pPr>
            <w:proofErr w:type="spellStart"/>
            <w:ins w:id="850"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851" w:author="Rafi Aziizi" w:date="2021-11-12T10:45:00Z">
              <w:r w:rsidR="00C53A83" w:rsidDel="007C5FA9">
                <w:delText>Masuk sistem absensi</w:delText>
              </w:r>
            </w:del>
          </w:p>
        </w:tc>
        <w:tc>
          <w:tcPr>
            <w:tcW w:w="3964" w:type="dxa"/>
            <w:vAlign w:val="center"/>
          </w:tcPr>
          <w:p w14:paraId="39B1957F" w14:textId="77777777" w:rsidR="00C53A83" w:rsidRPr="0044182F" w:rsidRDefault="00C53A83" w:rsidP="009A7AF1">
            <w:pPr>
              <w:pStyle w:val="ListParagraph"/>
              <w:ind w:left="1080"/>
              <w:pPrChange w:id="852" w:author=" "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rsidP="009A7AF1">
            <w:pPr>
              <w:pStyle w:val="ListParagraph"/>
              <w:ind w:left="1080"/>
              <w:pPrChange w:id="853" w:author=" " w:date="2021-11-12T15:20:00Z">
                <w:pPr>
                  <w:ind w:left="510"/>
                </w:pPr>
              </w:pPrChange>
            </w:pPr>
          </w:p>
        </w:tc>
        <w:tc>
          <w:tcPr>
            <w:tcW w:w="3964" w:type="dxa"/>
            <w:vAlign w:val="center"/>
          </w:tcPr>
          <w:p w14:paraId="6E739CB2" w14:textId="5070C5C5" w:rsidR="00C53A83" w:rsidRPr="0044182F" w:rsidRDefault="00C53A83" w:rsidP="009A7AF1">
            <w:pPr>
              <w:pStyle w:val="ListParagraph"/>
              <w:numPr>
                <w:ilvl w:val="0"/>
                <w:numId w:val="87"/>
              </w:numPr>
              <w:spacing w:after="160"/>
              <w:pPrChange w:id="854" w:author=" " w:date="2021-11-12T15:19: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0CC3D80D" w14:textId="77777777" w:rsidTr="00C53A83">
        <w:trPr>
          <w:jc w:val="center"/>
        </w:trPr>
        <w:tc>
          <w:tcPr>
            <w:tcW w:w="3827" w:type="dxa"/>
            <w:vAlign w:val="center"/>
          </w:tcPr>
          <w:p w14:paraId="51FA3B04" w14:textId="2DCFDCE4" w:rsidR="00C53A83" w:rsidRPr="0044182F" w:rsidRDefault="00C53A83" w:rsidP="009A7AF1">
            <w:pPr>
              <w:pStyle w:val="ListParagraph"/>
              <w:numPr>
                <w:ilvl w:val="0"/>
                <w:numId w:val="87"/>
              </w:numPr>
              <w:pPrChange w:id="855" w:author=" " w:date="2021-11-12T15:19:00Z">
                <w:pPr>
                  <w:pStyle w:val="ListParagraph"/>
                  <w:numPr>
                    <w:numId w:val="29"/>
                  </w:numPr>
                  <w:ind w:hanging="360"/>
                </w:pPr>
              </w:pPrChange>
            </w:pPr>
            <w:proofErr w:type="spellStart"/>
            <w:r>
              <w:t>Memiliih</w:t>
            </w:r>
            <w:proofErr w:type="spellEnd"/>
            <w:r>
              <w:t xml:space="preserve"> menu “Data </w:t>
            </w:r>
            <w:proofErr w:type="spellStart"/>
            <w:r w:rsidR="006F3B9D">
              <w:t>Walikelas</w:t>
            </w:r>
            <w:proofErr w:type="spellEnd"/>
            <w:r>
              <w:t>”</w:t>
            </w:r>
          </w:p>
        </w:tc>
        <w:tc>
          <w:tcPr>
            <w:tcW w:w="3964" w:type="dxa"/>
            <w:vAlign w:val="center"/>
          </w:tcPr>
          <w:p w14:paraId="07B6D988" w14:textId="77777777" w:rsidR="00C53A83" w:rsidRDefault="00C53A83" w:rsidP="009A7AF1">
            <w:pPr>
              <w:spacing w:after="160"/>
              <w:ind w:left="720"/>
              <w:pPrChange w:id="856" w:author=" "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rsidP="009A7AF1">
            <w:pPr>
              <w:pStyle w:val="ListParagraph"/>
              <w:ind w:left="1080"/>
              <w:pPrChange w:id="857" w:author=" " w:date="2021-11-12T15:20:00Z">
                <w:pPr>
                  <w:pStyle w:val="ListParagraph"/>
                </w:pPr>
              </w:pPrChange>
            </w:pPr>
          </w:p>
        </w:tc>
        <w:tc>
          <w:tcPr>
            <w:tcW w:w="3964" w:type="dxa"/>
            <w:vAlign w:val="center"/>
          </w:tcPr>
          <w:p w14:paraId="637A9757" w14:textId="76B1503B" w:rsidR="00C53A83" w:rsidRDefault="00C53A83" w:rsidP="009A7AF1">
            <w:pPr>
              <w:pStyle w:val="ListParagraph"/>
              <w:numPr>
                <w:ilvl w:val="0"/>
                <w:numId w:val="87"/>
              </w:numPr>
              <w:spacing w:after="160"/>
              <w:pPrChange w:id="858" w:author=" " w:date="2021-11-12T15:19: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14:paraId="461EBA6D" w14:textId="77777777" w:rsidTr="00C53A83">
        <w:trPr>
          <w:jc w:val="center"/>
        </w:trPr>
        <w:tc>
          <w:tcPr>
            <w:tcW w:w="3827" w:type="dxa"/>
            <w:vAlign w:val="center"/>
          </w:tcPr>
          <w:p w14:paraId="1317F463" w14:textId="0233C776" w:rsidR="00C53A83" w:rsidRDefault="00C53A83" w:rsidP="009A7AF1">
            <w:pPr>
              <w:pStyle w:val="ListParagraph"/>
              <w:numPr>
                <w:ilvl w:val="0"/>
                <w:numId w:val="87"/>
              </w:numPr>
              <w:pPrChange w:id="859" w:author=" " w:date="2021-11-12T15:19:00Z">
                <w:pPr>
                  <w:pStyle w:val="ListParagraph"/>
                  <w:numPr>
                    <w:numId w:val="39"/>
                  </w:numPr>
                  <w:ind w:hanging="360"/>
                </w:pPr>
              </w:pPrChange>
            </w:pPr>
            <w:proofErr w:type="spellStart"/>
            <w:r>
              <w:t>Menekan</w:t>
            </w:r>
            <w:proofErr w:type="spellEnd"/>
            <w:r>
              <w:t xml:space="preserve"> </w:t>
            </w:r>
            <w:r w:rsidRPr="009A7AF1">
              <w:rPr>
                <w:i/>
                <w:iCs/>
                <w:rPrChange w:id="860" w:author=" " w:date="2021-11-12T15:19:00Z">
                  <w:rPr/>
                </w:rPrChange>
              </w:rPr>
              <w:t>button “</w:t>
            </w:r>
            <w:r w:rsidR="006F3B9D" w:rsidRPr="009A7AF1">
              <w:rPr>
                <w:i/>
                <w:iCs/>
                <w:rPrChange w:id="861" w:author=" " w:date="2021-11-12T15:19:00Z">
                  <w:rPr/>
                </w:rPrChange>
              </w:rPr>
              <w:t>Profile</w:t>
            </w:r>
            <w:r w:rsidRPr="009A7AF1">
              <w:rPr>
                <w:i/>
                <w:iCs/>
                <w:rPrChange w:id="862" w:author=" " w:date="2021-11-12T15:19:00Z">
                  <w:rPr/>
                </w:rPrChange>
              </w:rPr>
              <w:t xml:space="preserve"> </w:t>
            </w:r>
            <w:proofErr w:type="spellStart"/>
            <w:r w:rsidR="006F3B9D" w:rsidRPr="009A7AF1">
              <w:rPr>
                <w:i/>
                <w:iCs/>
                <w:rPrChange w:id="863" w:author=" " w:date="2021-11-12T15:19:00Z">
                  <w:rPr/>
                </w:rPrChange>
              </w:rPr>
              <w:t>Walikelas</w:t>
            </w:r>
            <w:proofErr w:type="spellEnd"/>
            <w:r w:rsidRPr="009A7AF1">
              <w:rPr>
                <w:i/>
                <w:iCs/>
                <w:rPrChange w:id="864" w:author=" " w:date="2021-11-12T15:19:00Z">
                  <w:rPr/>
                </w:rPrChange>
              </w:rPr>
              <w:t>”</w:t>
            </w:r>
          </w:p>
        </w:tc>
        <w:tc>
          <w:tcPr>
            <w:tcW w:w="3964" w:type="dxa"/>
            <w:vAlign w:val="center"/>
          </w:tcPr>
          <w:p w14:paraId="19073F93" w14:textId="77777777" w:rsidR="00C53A83" w:rsidRDefault="00C53A83" w:rsidP="009A7AF1">
            <w:pPr>
              <w:pStyle w:val="ListParagraph"/>
              <w:spacing w:after="160"/>
              <w:ind w:left="1080"/>
              <w:pPrChange w:id="865" w:author=" "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rsidP="009A7AF1">
            <w:pPr>
              <w:pStyle w:val="ListParagraph"/>
              <w:ind w:left="1080"/>
              <w:pPrChange w:id="866" w:author=" " w:date="2021-11-12T15:20:00Z">
                <w:pPr>
                  <w:pStyle w:val="ListParagraph"/>
                </w:pPr>
              </w:pPrChange>
            </w:pPr>
          </w:p>
        </w:tc>
        <w:tc>
          <w:tcPr>
            <w:tcW w:w="3964" w:type="dxa"/>
            <w:vAlign w:val="center"/>
          </w:tcPr>
          <w:p w14:paraId="4D1837E0" w14:textId="5A947AA0" w:rsidR="00C53A83" w:rsidRDefault="00C53A83" w:rsidP="009A7AF1">
            <w:pPr>
              <w:pStyle w:val="ListParagraph"/>
              <w:numPr>
                <w:ilvl w:val="0"/>
                <w:numId w:val="87"/>
              </w:numPr>
              <w:spacing w:after="160"/>
              <w:pPrChange w:id="867" w:author=" " w:date="2021-11-12T15:19: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6F3B9D">
              <w:t>walikelas</w:t>
            </w:r>
            <w:proofErr w:type="spellEnd"/>
          </w:p>
        </w:tc>
      </w:tr>
    </w:tbl>
    <w:p w14:paraId="7D314D4C" w14:textId="77777777" w:rsidR="00C42BC3" w:rsidRDefault="00C42BC3" w:rsidP="00C42BC3">
      <w:pPr>
        <w:ind w:left="66"/>
      </w:pPr>
    </w:p>
    <w:p w14:paraId="338FAF20" w14:textId="7B0D8E36" w:rsidR="006F3B9D" w:rsidRDefault="006B0840" w:rsidP="00FF2590">
      <w:pPr>
        <w:pStyle w:val="ListParagraph"/>
        <w:numPr>
          <w:ilvl w:val="0"/>
          <w:numId w:val="25"/>
        </w:numPr>
        <w:ind w:left="426"/>
        <w:rPr>
          <w:ins w:id="868" w:author=" " w:date="2021-11-12T16:26:00Z"/>
        </w:rPr>
      </w:pPr>
      <w:proofErr w:type="spellStart"/>
      <w:r>
        <w:t>Skenario</w:t>
      </w:r>
      <w:proofErr w:type="spellEnd"/>
      <w:r>
        <w:t xml:space="preserve"> </w:t>
      </w:r>
      <w:proofErr w:type="spellStart"/>
      <w:r w:rsidR="006F3B9D">
        <w:t>Anggota</w:t>
      </w:r>
      <w:proofErr w:type="spellEnd"/>
      <w:r w:rsidR="006F3B9D">
        <w:t xml:space="preserve"> Siswa</w:t>
      </w:r>
    </w:p>
    <w:p w14:paraId="5215B10A" w14:textId="77777777" w:rsidR="001A7B0B" w:rsidRDefault="001A7B0B" w:rsidP="001A7B0B">
      <w:pPr>
        <w:pStyle w:val="ListParagraph"/>
        <w:ind w:left="426"/>
        <w:pPrChange w:id="869"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proofErr w:type="spellStart"/>
            <w:r>
              <w:t>Anggota</w:t>
            </w:r>
            <w:proofErr w:type="spellEnd"/>
            <w:r>
              <w:t xml:space="preserve"> Siswa</w:t>
            </w:r>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nama</w:t>
            </w:r>
            <w:proofErr w:type="spellEnd"/>
            <w:r>
              <w:t xml:space="preserve"> </w:t>
            </w:r>
            <w:proofErr w:type="spellStart"/>
            <w:r>
              <w:t>walikelas</w:t>
            </w:r>
            <w:proofErr w:type="spellEnd"/>
            <w:r>
              <w:t xml:space="preserve"> yang </w:t>
            </w:r>
            <w:proofErr w:type="spellStart"/>
            <w:r>
              <w:t>sama</w:t>
            </w:r>
            <w:proofErr w:type="spellEnd"/>
            <w:r>
              <w:t>.</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lastRenderedPageBreak/>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w:t>
            </w:r>
            <w:proofErr w:type="spellStart"/>
            <w:r>
              <w:t>walikelas</w:t>
            </w:r>
            <w:proofErr w:type="spellEnd"/>
            <w:r>
              <w:t>.</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w:t>
            </w:r>
            <w:proofErr w:type="spellStart"/>
            <w:r>
              <w:t>walikelas</w:t>
            </w:r>
            <w:proofErr w:type="spellEnd"/>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rsidR="006B0840">
              <w:t xml:space="preserve"> dan </w:t>
            </w:r>
            <w:proofErr w:type="spellStart"/>
            <w:r w:rsidR="006B0840">
              <w:t>riwayat</w:t>
            </w:r>
            <w:proofErr w:type="spellEnd"/>
            <w:r w:rsidR="006B0840">
              <w:t xml:space="preserve"> </w:t>
            </w:r>
            <w:proofErr w:type="spellStart"/>
            <w:r w:rsidR="006B0840">
              <w:t>absensi</w:t>
            </w:r>
            <w:proofErr w:type="spellEnd"/>
            <w:r w:rsidR="006B0840">
              <w:t xml:space="preserve"> </w:t>
            </w:r>
            <w:proofErr w:type="spellStart"/>
            <w:r w:rsidR="006B0840">
              <w:t>semua</w:t>
            </w:r>
            <w:proofErr w:type="spellEnd"/>
            <w:r w:rsidR="006B0840">
              <w:t xml:space="preserve"> </w:t>
            </w:r>
            <w:proofErr w:type="spellStart"/>
            <w:r w:rsidR="006B0840">
              <w:t>siswa</w:t>
            </w:r>
            <w:proofErr w:type="spellEnd"/>
            <w:r w:rsidR="006B0840">
              <w:t xml:space="preserve"> yang </w:t>
            </w:r>
            <w:proofErr w:type="spellStart"/>
            <w:r w:rsidR="006B0840">
              <w:t>diwalikelaskan</w:t>
            </w:r>
            <w:proofErr w:type="spellEnd"/>
            <w:r w:rsidR="006B0840">
              <w:t>.</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36373F2"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34610A0B" w14:textId="77777777" w:rsidTr="008159DF">
        <w:trPr>
          <w:jc w:val="center"/>
        </w:trPr>
        <w:tc>
          <w:tcPr>
            <w:tcW w:w="3827" w:type="dxa"/>
            <w:vAlign w:val="center"/>
          </w:tcPr>
          <w:p w14:paraId="791A8878" w14:textId="37B2ECBA" w:rsidR="006F3B9D" w:rsidRPr="0044182F" w:rsidRDefault="007C5FA9" w:rsidP="009A7AF1">
            <w:pPr>
              <w:pStyle w:val="ListParagraph"/>
              <w:numPr>
                <w:ilvl w:val="0"/>
                <w:numId w:val="88"/>
              </w:numPr>
              <w:spacing w:after="160"/>
              <w:ind w:left="734"/>
              <w:pPrChange w:id="870" w:author=" " w:date="2021-11-12T15:20:00Z">
                <w:pPr>
                  <w:numPr>
                    <w:numId w:val="29"/>
                  </w:numPr>
                  <w:spacing w:after="160"/>
                  <w:ind w:left="720" w:hanging="360"/>
                </w:pPr>
              </w:pPrChange>
            </w:pPr>
            <w:proofErr w:type="spellStart"/>
            <w:ins w:id="871"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872" w:author="Rafi Aziizi" w:date="2021-11-12T10:45:00Z">
              <w:r w:rsidR="006F3B9D" w:rsidDel="007C5FA9">
                <w:delText>Masuk sistem absensi</w:delText>
              </w:r>
            </w:del>
          </w:p>
        </w:tc>
        <w:tc>
          <w:tcPr>
            <w:tcW w:w="3964" w:type="dxa"/>
            <w:vAlign w:val="center"/>
          </w:tcPr>
          <w:p w14:paraId="09F26D8A" w14:textId="77777777" w:rsidR="006F3B9D" w:rsidRPr="0044182F" w:rsidRDefault="006F3B9D" w:rsidP="009A7AF1">
            <w:pPr>
              <w:pStyle w:val="ListParagraph"/>
              <w:ind w:left="734"/>
              <w:pPrChange w:id="873" w:author=" "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rsidP="009A7AF1">
            <w:pPr>
              <w:pStyle w:val="ListParagraph"/>
              <w:ind w:left="734"/>
              <w:pPrChange w:id="874" w:author=" " w:date="2021-11-12T15:20:00Z">
                <w:pPr>
                  <w:ind w:left="510"/>
                </w:pPr>
              </w:pPrChange>
            </w:pPr>
          </w:p>
        </w:tc>
        <w:tc>
          <w:tcPr>
            <w:tcW w:w="3964" w:type="dxa"/>
            <w:vAlign w:val="center"/>
          </w:tcPr>
          <w:p w14:paraId="520BB2D6" w14:textId="77777777" w:rsidR="006F3B9D" w:rsidRPr="0044182F" w:rsidRDefault="006F3B9D" w:rsidP="009A7AF1">
            <w:pPr>
              <w:pStyle w:val="ListParagraph"/>
              <w:numPr>
                <w:ilvl w:val="0"/>
                <w:numId w:val="88"/>
              </w:numPr>
              <w:spacing w:after="160"/>
              <w:ind w:left="734"/>
              <w:pPrChange w:id="875" w:author=" " w:date="2021-11-12T15:20: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F3B9D" w14:paraId="22A8E14D" w14:textId="77777777" w:rsidTr="008159DF">
        <w:trPr>
          <w:jc w:val="center"/>
        </w:trPr>
        <w:tc>
          <w:tcPr>
            <w:tcW w:w="3827" w:type="dxa"/>
            <w:vAlign w:val="center"/>
          </w:tcPr>
          <w:p w14:paraId="7F42FA11" w14:textId="4A41FD2D" w:rsidR="006F3B9D" w:rsidRPr="0044182F" w:rsidRDefault="006F3B9D" w:rsidP="009A7AF1">
            <w:pPr>
              <w:pStyle w:val="ListParagraph"/>
              <w:numPr>
                <w:ilvl w:val="0"/>
                <w:numId w:val="88"/>
              </w:numPr>
              <w:ind w:left="734"/>
              <w:pPrChange w:id="876" w:author=" " w:date="2021-11-12T15:20:00Z">
                <w:pPr>
                  <w:pStyle w:val="ListParagraph"/>
                  <w:numPr>
                    <w:numId w:val="29"/>
                  </w:numPr>
                  <w:ind w:hanging="360"/>
                </w:pPr>
              </w:pPrChange>
            </w:pPr>
            <w:proofErr w:type="spellStart"/>
            <w:r>
              <w:t>Memilih</w:t>
            </w:r>
            <w:proofErr w:type="spellEnd"/>
            <w:r>
              <w:t xml:space="preserve"> menu “Data </w:t>
            </w:r>
            <w:proofErr w:type="spellStart"/>
            <w:r>
              <w:t>Walikelas</w:t>
            </w:r>
            <w:proofErr w:type="spellEnd"/>
            <w:r>
              <w:t>”</w:t>
            </w:r>
          </w:p>
        </w:tc>
        <w:tc>
          <w:tcPr>
            <w:tcW w:w="3964" w:type="dxa"/>
            <w:vAlign w:val="center"/>
          </w:tcPr>
          <w:p w14:paraId="47805E27" w14:textId="77777777" w:rsidR="006F3B9D" w:rsidRDefault="006F3B9D" w:rsidP="009A7AF1">
            <w:pPr>
              <w:pStyle w:val="ListParagraph"/>
              <w:spacing w:after="160"/>
              <w:ind w:left="734"/>
              <w:pPrChange w:id="877" w:author=" "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rsidP="009A7AF1">
            <w:pPr>
              <w:pStyle w:val="ListParagraph"/>
              <w:ind w:left="734"/>
              <w:pPrChange w:id="878" w:author=" " w:date="2021-11-12T15:20:00Z">
                <w:pPr>
                  <w:pStyle w:val="ListParagraph"/>
                </w:pPr>
              </w:pPrChange>
            </w:pPr>
          </w:p>
        </w:tc>
        <w:tc>
          <w:tcPr>
            <w:tcW w:w="3964" w:type="dxa"/>
            <w:vAlign w:val="center"/>
          </w:tcPr>
          <w:p w14:paraId="5178EAE3" w14:textId="77777777" w:rsidR="006F3B9D" w:rsidRDefault="006F3B9D" w:rsidP="009A7AF1">
            <w:pPr>
              <w:pStyle w:val="ListParagraph"/>
              <w:numPr>
                <w:ilvl w:val="0"/>
                <w:numId w:val="88"/>
              </w:numPr>
              <w:spacing w:after="160"/>
              <w:ind w:left="734"/>
              <w:pPrChange w:id="879" w:author=" " w:date="2021-11-12T15:20: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walikelas</w:t>
            </w:r>
            <w:proofErr w:type="spellEnd"/>
          </w:p>
        </w:tc>
      </w:tr>
      <w:tr w:rsidR="006F3B9D" w14:paraId="2CE8D398" w14:textId="77777777" w:rsidTr="008159DF">
        <w:trPr>
          <w:jc w:val="center"/>
        </w:trPr>
        <w:tc>
          <w:tcPr>
            <w:tcW w:w="3827" w:type="dxa"/>
            <w:vAlign w:val="center"/>
          </w:tcPr>
          <w:p w14:paraId="423DC816" w14:textId="77777777" w:rsidR="006F3B9D" w:rsidRDefault="006F3B9D" w:rsidP="009A7AF1">
            <w:pPr>
              <w:pStyle w:val="ListParagraph"/>
              <w:numPr>
                <w:ilvl w:val="0"/>
                <w:numId w:val="88"/>
              </w:numPr>
              <w:ind w:left="734"/>
              <w:pPrChange w:id="880" w:author=" " w:date="2021-11-12T15:20:00Z">
                <w:pPr>
                  <w:pStyle w:val="ListParagraph"/>
                  <w:numPr>
                    <w:numId w:val="39"/>
                  </w:numPr>
                  <w:ind w:hanging="360"/>
                </w:pPr>
              </w:pPrChange>
            </w:pPr>
            <w:proofErr w:type="spellStart"/>
            <w:r>
              <w:t>Menekan</w:t>
            </w:r>
            <w:proofErr w:type="spellEnd"/>
            <w:r>
              <w:t xml:space="preserve"> </w:t>
            </w:r>
            <w:r w:rsidRPr="009A7AF1">
              <w:rPr>
                <w:i/>
                <w:iCs/>
                <w:rPrChange w:id="881" w:author=" " w:date="2021-11-12T15:20:00Z">
                  <w:rPr/>
                </w:rPrChange>
              </w:rPr>
              <w:t xml:space="preserve">button “Profile </w:t>
            </w:r>
            <w:proofErr w:type="spellStart"/>
            <w:r w:rsidRPr="009A7AF1">
              <w:rPr>
                <w:i/>
                <w:iCs/>
                <w:rPrChange w:id="882" w:author=" " w:date="2021-11-12T15:20:00Z">
                  <w:rPr/>
                </w:rPrChange>
              </w:rPr>
              <w:t>Walikelas</w:t>
            </w:r>
            <w:proofErr w:type="spellEnd"/>
            <w:r w:rsidRPr="009A7AF1">
              <w:rPr>
                <w:i/>
                <w:iCs/>
                <w:rPrChange w:id="883" w:author=" " w:date="2021-11-12T15:20:00Z">
                  <w:rPr/>
                </w:rPrChange>
              </w:rPr>
              <w:t>”</w:t>
            </w:r>
          </w:p>
        </w:tc>
        <w:tc>
          <w:tcPr>
            <w:tcW w:w="3964" w:type="dxa"/>
            <w:vAlign w:val="center"/>
          </w:tcPr>
          <w:p w14:paraId="5731CF41" w14:textId="77777777" w:rsidR="006F3B9D" w:rsidRDefault="006F3B9D" w:rsidP="009A7AF1">
            <w:pPr>
              <w:pStyle w:val="ListParagraph"/>
              <w:spacing w:after="160"/>
              <w:ind w:left="734"/>
              <w:pPrChange w:id="884" w:author=" "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rsidP="009A7AF1">
            <w:pPr>
              <w:pStyle w:val="ListParagraph"/>
              <w:ind w:left="734"/>
              <w:pPrChange w:id="885" w:author=" " w:date="2021-11-12T15:21:00Z">
                <w:pPr>
                  <w:pStyle w:val="ListParagraph"/>
                </w:pPr>
              </w:pPrChange>
            </w:pPr>
          </w:p>
        </w:tc>
        <w:tc>
          <w:tcPr>
            <w:tcW w:w="3964" w:type="dxa"/>
            <w:vAlign w:val="center"/>
          </w:tcPr>
          <w:p w14:paraId="542D9C9D" w14:textId="77777777" w:rsidR="006F3B9D" w:rsidRDefault="006F3B9D" w:rsidP="009A7AF1">
            <w:pPr>
              <w:pStyle w:val="ListParagraph"/>
              <w:numPr>
                <w:ilvl w:val="0"/>
                <w:numId w:val="88"/>
              </w:numPr>
              <w:spacing w:after="160"/>
              <w:ind w:left="734"/>
              <w:pPrChange w:id="886" w:author=" " w:date="2021-11-12T15:20: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walikelas</w:t>
            </w:r>
            <w:proofErr w:type="spellEnd"/>
          </w:p>
        </w:tc>
      </w:tr>
      <w:tr w:rsidR="006B0840" w14:paraId="01FE94D9" w14:textId="77777777" w:rsidTr="008159DF">
        <w:trPr>
          <w:jc w:val="center"/>
        </w:trPr>
        <w:tc>
          <w:tcPr>
            <w:tcW w:w="3827" w:type="dxa"/>
            <w:vAlign w:val="center"/>
          </w:tcPr>
          <w:p w14:paraId="1390685E" w14:textId="559777B6" w:rsidR="006B0840" w:rsidRDefault="006B0840" w:rsidP="009A7AF1">
            <w:pPr>
              <w:pStyle w:val="ListParagraph"/>
              <w:numPr>
                <w:ilvl w:val="0"/>
                <w:numId w:val="88"/>
              </w:numPr>
              <w:ind w:left="734"/>
              <w:pPrChange w:id="887" w:author=" " w:date="2021-11-12T15:20:00Z">
                <w:pPr>
                  <w:pStyle w:val="ListParagraph"/>
                  <w:numPr>
                    <w:numId w:val="39"/>
                  </w:numPr>
                  <w:ind w:hanging="360"/>
                </w:pPr>
              </w:pPrChange>
            </w:pPr>
            <w:proofErr w:type="spellStart"/>
            <w:r>
              <w:t>Menekan</w:t>
            </w:r>
            <w:proofErr w:type="spellEnd"/>
            <w:r>
              <w:t xml:space="preserve"> button </w:t>
            </w:r>
            <w:r w:rsidRPr="009A7AF1">
              <w:rPr>
                <w:i/>
                <w:iCs/>
                <w:rPrChange w:id="888" w:author=" " w:date="2021-11-12T15:20:00Z">
                  <w:rPr>
                    <w:i/>
                    <w:iCs/>
                  </w:rPr>
                </w:rPrChange>
              </w:rPr>
              <w:t>“</w:t>
            </w:r>
            <w:proofErr w:type="spellStart"/>
            <w:r w:rsidRPr="009A7AF1">
              <w:rPr>
                <w:i/>
                <w:iCs/>
                <w:rPrChange w:id="889" w:author=" " w:date="2021-11-12T15:20:00Z">
                  <w:rPr>
                    <w:i/>
                    <w:iCs/>
                  </w:rPr>
                </w:rPrChange>
              </w:rPr>
              <w:t>Anggota</w:t>
            </w:r>
            <w:proofErr w:type="spellEnd"/>
            <w:r w:rsidRPr="009A7AF1">
              <w:rPr>
                <w:i/>
                <w:iCs/>
                <w:rPrChange w:id="890" w:author=" " w:date="2021-11-12T15:20:00Z">
                  <w:rPr>
                    <w:i/>
                    <w:iCs/>
                  </w:rPr>
                </w:rPrChange>
              </w:rPr>
              <w:t xml:space="preserve"> Siswa”</w:t>
            </w:r>
          </w:p>
        </w:tc>
        <w:tc>
          <w:tcPr>
            <w:tcW w:w="3964" w:type="dxa"/>
            <w:vAlign w:val="center"/>
          </w:tcPr>
          <w:p w14:paraId="2600A675" w14:textId="77777777" w:rsidR="006B0840" w:rsidRDefault="006B0840" w:rsidP="009A7AF1">
            <w:pPr>
              <w:pStyle w:val="ListParagraph"/>
              <w:spacing w:after="160"/>
              <w:ind w:left="734"/>
              <w:pPrChange w:id="891" w:author=" "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rsidP="009A7AF1">
            <w:pPr>
              <w:pStyle w:val="ListParagraph"/>
              <w:ind w:left="734"/>
              <w:pPrChange w:id="892" w:author=" " w:date="2021-11-12T15:21:00Z">
                <w:pPr>
                  <w:pStyle w:val="ListParagraph"/>
                </w:pPr>
              </w:pPrChange>
            </w:pPr>
          </w:p>
        </w:tc>
        <w:tc>
          <w:tcPr>
            <w:tcW w:w="3964" w:type="dxa"/>
            <w:vAlign w:val="center"/>
          </w:tcPr>
          <w:p w14:paraId="3413666B" w14:textId="560B22FB" w:rsidR="006B0840" w:rsidRDefault="006B0840" w:rsidP="009A7AF1">
            <w:pPr>
              <w:pStyle w:val="ListParagraph"/>
              <w:numPr>
                <w:ilvl w:val="0"/>
                <w:numId w:val="88"/>
              </w:numPr>
              <w:spacing w:after="160"/>
              <w:ind w:left="734"/>
              <w:pPrChange w:id="893" w:author=" " w:date="2021-11-12T15:20:00Z">
                <w:pPr>
                  <w:pStyle w:val="ListParagraph"/>
                  <w:numPr>
                    <w:numId w:val="39"/>
                  </w:numPr>
                  <w:spacing w:after="160"/>
                  <w:ind w:left="461" w:hanging="360"/>
                </w:pPr>
              </w:pPrChange>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894" w:author=" " w:date="2021-11-12T16:26:00Z"/>
        </w:rPr>
      </w:pPr>
      <w:proofErr w:type="spellStart"/>
      <w:r>
        <w:t>Skenario</w:t>
      </w:r>
      <w:proofErr w:type="spellEnd"/>
      <w:r>
        <w:t xml:space="preserve"> Profile Kelas</w:t>
      </w:r>
    </w:p>
    <w:p w14:paraId="19B599CD" w14:textId="77777777" w:rsidR="001A7B0B" w:rsidRDefault="001A7B0B" w:rsidP="001A7B0B">
      <w:pPr>
        <w:pStyle w:val="ListParagraph"/>
        <w:ind w:left="426"/>
        <w:pPrChange w:id="895"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lastRenderedPageBreak/>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kelas</w:t>
            </w:r>
            <w:proofErr w:type="spellEnd"/>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t>kelas</w:t>
            </w:r>
            <w:proofErr w:type="spellEnd"/>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t>kelas</w:t>
            </w:r>
            <w:proofErr w:type="spellEnd"/>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41D93E9"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28528AAA" w14:textId="77777777" w:rsidTr="008159DF">
        <w:trPr>
          <w:jc w:val="center"/>
        </w:trPr>
        <w:tc>
          <w:tcPr>
            <w:tcW w:w="3827" w:type="dxa"/>
            <w:vAlign w:val="center"/>
          </w:tcPr>
          <w:p w14:paraId="018777C1" w14:textId="6AF2BBE0" w:rsidR="006B0840" w:rsidRPr="0044182F" w:rsidRDefault="007C5FA9" w:rsidP="009A7AF1">
            <w:pPr>
              <w:numPr>
                <w:ilvl w:val="0"/>
                <w:numId w:val="89"/>
              </w:numPr>
              <w:spacing w:after="160"/>
              <w:ind w:left="450"/>
              <w:pPrChange w:id="896" w:author=" " w:date="2021-11-12T15:21:00Z">
                <w:pPr>
                  <w:numPr>
                    <w:numId w:val="29"/>
                  </w:numPr>
                  <w:spacing w:after="160"/>
                  <w:ind w:left="720" w:hanging="360"/>
                </w:pPr>
              </w:pPrChange>
            </w:pPr>
            <w:proofErr w:type="spellStart"/>
            <w:ins w:id="897"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898" w:author="Rafi Aziizi" w:date="2021-11-12T10:45:00Z">
              <w:r w:rsidR="00F97775" w:rsidDel="007C5FA9">
                <w:delText>Masuk sistem absensi</w:delText>
              </w:r>
            </w:del>
          </w:p>
        </w:tc>
        <w:tc>
          <w:tcPr>
            <w:tcW w:w="3964" w:type="dxa"/>
            <w:vAlign w:val="center"/>
          </w:tcPr>
          <w:p w14:paraId="4509E993" w14:textId="77777777" w:rsidR="006B0840" w:rsidRPr="0044182F" w:rsidRDefault="006B0840" w:rsidP="009A7AF1">
            <w:pPr>
              <w:pStyle w:val="ListParagraph"/>
              <w:ind w:left="450"/>
              <w:pPrChange w:id="899" w:author=" "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rsidP="009A7AF1">
            <w:pPr>
              <w:pStyle w:val="ListParagraph"/>
              <w:ind w:left="450"/>
              <w:pPrChange w:id="900" w:author=" " w:date="2021-11-12T15:21:00Z">
                <w:pPr>
                  <w:ind w:left="510"/>
                </w:pPr>
              </w:pPrChange>
            </w:pPr>
          </w:p>
        </w:tc>
        <w:tc>
          <w:tcPr>
            <w:tcW w:w="3964" w:type="dxa"/>
            <w:vAlign w:val="center"/>
          </w:tcPr>
          <w:p w14:paraId="35EFED51" w14:textId="77777777" w:rsidR="006B0840" w:rsidRPr="0044182F" w:rsidRDefault="006B0840" w:rsidP="009A7AF1">
            <w:pPr>
              <w:numPr>
                <w:ilvl w:val="0"/>
                <w:numId w:val="89"/>
              </w:numPr>
              <w:spacing w:after="160"/>
              <w:ind w:left="450"/>
              <w:pPrChange w:id="901" w:author=" " w:date="2021-11-12T15:21: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5A261372" w14:textId="77777777" w:rsidTr="008159DF">
        <w:trPr>
          <w:jc w:val="center"/>
        </w:trPr>
        <w:tc>
          <w:tcPr>
            <w:tcW w:w="3827" w:type="dxa"/>
            <w:vAlign w:val="center"/>
          </w:tcPr>
          <w:p w14:paraId="76247692" w14:textId="780CA916" w:rsidR="006B0840" w:rsidRPr="0044182F" w:rsidRDefault="006B0840" w:rsidP="009A7AF1">
            <w:pPr>
              <w:pStyle w:val="ListParagraph"/>
              <w:numPr>
                <w:ilvl w:val="0"/>
                <w:numId w:val="89"/>
              </w:numPr>
              <w:ind w:left="450"/>
              <w:pPrChange w:id="902" w:author=" " w:date="2021-11-12T15:21:00Z">
                <w:pPr>
                  <w:pStyle w:val="ListParagraph"/>
                  <w:numPr>
                    <w:numId w:val="29"/>
                  </w:numPr>
                  <w:ind w:hanging="360"/>
                </w:pPr>
              </w:pPrChange>
            </w:pPr>
            <w:proofErr w:type="spellStart"/>
            <w:r>
              <w:t>Memiliih</w:t>
            </w:r>
            <w:proofErr w:type="spellEnd"/>
            <w:r>
              <w:t xml:space="preserve"> menu “Data Kelas”</w:t>
            </w:r>
          </w:p>
        </w:tc>
        <w:tc>
          <w:tcPr>
            <w:tcW w:w="3964" w:type="dxa"/>
            <w:vAlign w:val="center"/>
          </w:tcPr>
          <w:p w14:paraId="6FE5B38D" w14:textId="77777777" w:rsidR="006B0840" w:rsidRDefault="006B0840" w:rsidP="009A7AF1">
            <w:pPr>
              <w:pStyle w:val="ListParagraph"/>
              <w:spacing w:after="160"/>
              <w:ind w:left="450"/>
              <w:pPrChange w:id="903" w:author=" "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rsidP="009A7AF1">
            <w:pPr>
              <w:pStyle w:val="ListParagraph"/>
              <w:ind w:left="450"/>
              <w:pPrChange w:id="904" w:author=" " w:date="2021-11-12T15:21:00Z">
                <w:pPr>
                  <w:pStyle w:val="ListParagraph"/>
                </w:pPr>
              </w:pPrChange>
            </w:pPr>
          </w:p>
        </w:tc>
        <w:tc>
          <w:tcPr>
            <w:tcW w:w="3964" w:type="dxa"/>
            <w:vAlign w:val="center"/>
          </w:tcPr>
          <w:p w14:paraId="76F4D1F0" w14:textId="7120537B" w:rsidR="006B0840" w:rsidRDefault="006B0840" w:rsidP="009A7AF1">
            <w:pPr>
              <w:pStyle w:val="ListParagraph"/>
              <w:numPr>
                <w:ilvl w:val="0"/>
                <w:numId w:val="89"/>
              </w:numPr>
              <w:spacing w:after="160"/>
              <w:ind w:left="450"/>
              <w:pPrChange w:id="905" w:author=" " w:date="2021-11-12T15:21: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14:paraId="3F2B9EFC" w14:textId="77777777" w:rsidTr="008159DF">
        <w:trPr>
          <w:jc w:val="center"/>
        </w:trPr>
        <w:tc>
          <w:tcPr>
            <w:tcW w:w="3827" w:type="dxa"/>
            <w:vAlign w:val="center"/>
          </w:tcPr>
          <w:p w14:paraId="53400292" w14:textId="2236E8E8" w:rsidR="006B0840" w:rsidRDefault="006B0840" w:rsidP="009A7AF1">
            <w:pPr>
              <w:pStyle w:val="ListParagraph"/>
              <w:numPr>
                <w:ilvl w:val="0"/>
                <w:numId w:val="89"/>
              </w:numPr>
              <w:ind w:left="450"/>
              <w:pPrChange w:id="906" w:author=" " w:date="2021-11-12T15:21:00Z">
                <w:pPr>
                  <w:pStyle w:val="ListParagraph"/>
                  <w:numPr>
                    <w:numId w:val="39"/>
                  </w:numPr>
                  <w:ind w:hanging="360"/>
                </w:pPr>
              </w:pPrChange>
            </w:pPr>
            <w:proofErr w:type="spellStart"/>
            <w:r>
              <w:t>Menekan</w:t>
            </w:r>
            <w:proofErr w:type="spellEnd"/>
            <w:r>
              <w:t xml:space="preserve"> </w:t>
            </w:r>
            <w:r>
              <w:rPr>
                <w:i/>
                <w:iCs/>
              </w:rPr>
              <w:t>button “Profile Kelas”</w:t>
            </w:r>
          </w:p>
        </w:tc>
        <w:tc>
          <w:tcPr>
            <w:tcW w:w="3964" w:type="dxa"/>
            <w:vAlign w:val="center"/>
          </w:tcPr>
          <w:p w14:paraId="59AF8FC7" w14:textId="77777777" w:rsidR="006B0840" w:rsidRDefault="006B0840" w:rsidP="009A7AF1">
            <w:pPr>
              <w:pStyle w:val="ListParagraph"/>
              <w:spacing w:after="160"/>
              <w:ind w:left="450"/>
              <w:pPrChange w:id="907" w:author=" "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rsidP="009A7AF1">
            <w:pPr>
              <w:pStyle w:val="ListParagraph"/>
              <w:ind w:left="450"/>
              <w:pPrChange w:id="908" w:author=" " w:date="2021-11-12T15:21:00Z">
                <w:pPr>
                  <w:pStyle w:val="ListParagraph"/>
                </w:pPr>
              </w:pPrChange>
            </w:pPr>
          </w:p>
        </w:tc>
        <w:tc>
          <w:tcPr>
            <w:tcW w:w="3964" w:type="dxa"/>
            <w:vAlign w:val="center"/>
          </w:tcPr>
          <w:p w14:paraId="2B61C4CA" w14:textId="662B3A74" w:rsidR="006B0840" w:rsidRDefault="006B0840" w:rsidP="009A7AF1">
            <w:pPr>
              <w:pStyle w:val="ListParagraph"/>
              <w:numPr>
                <w:ilvl w:val="0"/>
                <w:numId w:val="89"/>
              </w:numPr>
              <w:spacing w:after="160"/>
              <w:ind w:left="450"/>
              <w:pPrChange w:id="909" w:author=" " w:date="2021-11-12T15:21: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kelas</w:t>
            </w:r>
            <w:proofErr w:type="spellEnd"/>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910" w:author=" " w:date="2021-11-12T16:26:00Z"/>
        </w:rPr>
      </w:pPr>
      <w:proofErr w:type="spellStart"/>
      <w:r>
        <w:t>Skenario</w:t>
      </w:r>
      <w:proofErr w:type="spellEnd"/>
      <w:r>
        <w:t xml:space="preserve"> </w:t>
      </w:r>
      <w:proofErr w:type="spellStart"/>
      <w:r>
        <w:t>Anggota</w:t>
      </w:r>
      <w:proofErr w:type="spellEnd"/>
      <w:r>
        <w:t xml:space="preserve"> Kelas</w:t>
      </w:r>
    </w:p>
    <w:p w14:paraId="53D3826A" w14:textId="77777777" w:rsidR="001A7B0B" w:rsidRDefault="001A7B0B" w:rsidP="001A7B0B">
      <w:pPr>
        <w:pStyle w:val="ListParagraph"/>
        <w:ind w:left="426"/>
        <w:pPrChange w:id="911"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proofErr w:type="spellStart"/>
            <w:r>
              <w:t>Anggota</w:t>
            </w:r>
            <w:proofErr w:type="spellEnd"/>
            <w:r>
              <w:t xml:space="preserve">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lastRenderedPageBreak/>
              <w:t>Description</w:t>
            </w:r>
          </w:p>
        </w:tc>
        <w:tc>
          <w:tcPr>
            <w:tcW w:w="3964" w:type="dxa"/>
          </w:tcPr>
          <w:p w14:paraId="2D5EE6BC" w14:textId="1C926830"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data </w:t>
            </w:r>
            <w:proofErr w:type="spellStart"/>
            <w:r>
              <w:t>kelas</w:t>
            </w:r>
            <w:proofErr w:type="spellEnd"/>
            <w:r>
              <w:t>.</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data </w:t>
            </w:r>
            <w:proofErr w:type="spellStart"/>
            <w:r>
              <w:t>kelas</w:t>
            </w:r>
            <w:proofErr w:type="spellEnd"/>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semua</w:t>
            </w:r>
            <w:proofErr w:type="spellEnd"/>
            <w:r>
              <w:t xml:space="preserve"> </w:t>
            </w:r>
            <w:proofErr w:type="spellStart"/>
            <w:r>
              <w:t>siswa</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99D8D0"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0359B1F9" w14:textId="77777777" w:rsidTr="008159DF">
        <w:trPr>
          <w:jc w:val="center"/>
        </w:trPr>
        <w:tc>
          <w:tcPr>
            <w:tcW w:w="3827" w:type="dxa"/>
            <w:vAlign w:val="center"/>
          </w:tcPr>
          <w:p w14:paraId="2DBBA2D9" w14:textId="1548EA2D" w:rsidR="006B0840" w:rsidRPr="0044182F" w:rsidRDefault="007C5FA9" w:rsidP="009A7AF1">
            <w:pPr>
              <w:numPr>
                <w:ilvl w:val="0"/>
                <w:numId w:val="90"/>
              </w:numPr>
              <w:spacing w:after="160"/>
              <w:ind w:left="450"/>
              <w:pPrChange w:id="912" w:author=" " w:date="2021-11-12T15:21:00Z">
                <w:pPr>
                  <w:numPr>
                    <w:numId w:val="29"/>
                  </w:numPr>
                  <w:spacing w:after="160"/>
                  <w:ind w:left="720" w:hanging="360"/>
                </w:pPr>
              </w:pPrChange>
            </w:pPr>
            <w:proofErr w:type="spellStart"/>
            <w:ins w:id="913"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914" w:author="Rafi Aziizi" w:date="2021-11-12T10:46:00Z">
              <w:r w:rsidR="006B0840" w:rsidDel="007C5FA9">
                <w:delText>Masuk sistem absensi</w:delText>
              </w:r>
            </w:del>
          </w:p>
        </w:tc>
        <w:tc>
          <w:tcPr>
            <w:tcW w:w="3964" w:type="dxa"/>
            <w:vAlign w:val="center"/>
          </w:tcPr>
          <w:p w14:paraId="126337A0" w14:textId="77777777" w:rsidR="006B0840" w:rsidRPr="0044182F" w:rsidRDefault="006B0840" w:rsidP="009A7AF1">
            <w:pPr>
              <w:pStyle w:val="ListParagraph"/>
              <w:ind w:left="450"/>
              <w:pPrChange w:id="915" w:author=" "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rsidP="009A7AF1">
            <w:pPr>
              <w:pPrChange w:id="916" w:author=" " w:date="2021-11-12T15:22:00Z">
                <w:pPr>
                  <w:ind w:left="510"/>
                </w:pPr>
              </w:pPrChange>
            </w:pPr>
          </w:p>
        </w:tc>
        <w:tc>
          <w:tcPr>
            <w:tcW w:w="3964" w:type="dxa"/>
            <w:vAlign w:val="center"/>
          </w:tcPr>
          <w:p w14:paraId="4DFB541F" w14:textId="77777777" w:rsidR="006B0840" w:rsidRPr="0044182F" w:rsidRDefault="006B0840" w:rsidP="009A7AF1">
            <w:pPr>
              <w:numPr>
                <w:ilvl w:val="0"/>
                <w:numId w:val="90"/>
              </w:numPr>
              <w:spacing w:after="160"/>
              <w:ind w:left="450"/>
              <w:pPrChange w:id="917" w:author=" " w:date="2021-11-12T15:21: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41B572AB" w14:textId="77777777" w:rsidTr="008159DF">
        <w:trPr>
          <w:jc w:val="center"/>
        </w:trPr>
        <w:tc>
          <w:tcPr>
            <w:tcW w:w="3827" w:type="dxa"/>
            <w:vAlign w:val="center"/>
          </w:tcPr>
          <w:p w14:paraId="7C26138C" w14:textId="6F52A09E" w:rsidR="006B0840" w:rsidRPr="0044182F" w:rsidRDefault="006B0840" w:rsidP="009A7AF1">
            <w:pPr>
              <w:pStyle w:val="ListParagraph"/>
              <w:numPr>
                <w:ilvl w:val="0"/>
                <w:numId w:val="90"/>
              </w:numPr>
              <w:ind w:left="450"/>
              <w:pPrChange w:id="918" w:author=" " w:date="2021-11-12T15:21:00Z">
                <w:pPr>
                  <w:pStyle w:val="ListParagraph"/>
                  <w:numPr>
                    <w:numId w:val="29"/>
                  </w:numPr>
                  <w:ind w:hanging="360"/>
                </w:pPr>
              </w:pPrChange>
            </w:pPr>
            <w:proofErr w:type="spellStart"/>
            <w:r>
              <w:t>Memilih</w:t>
            </w:r>
            <w:proofErr w:type="spellEnd"/>
            <w:r>
              <w:t xml:space="preserve"> menu “Data Kelas”</w:t>
            </w:r>
          </w:p>
        </w:tc>
        <w:tc>
          <w:tcPr>
            <w:tcW w:w="3964" w:type="dxa"/>
            <w:vAlign w:val="center"/>
          </w:tcPr>
          <w:p w14:paraId="5BC8CEE1" w14:textId="77777777" w:rsidR="006B0840" w:rsidRDefault="006B0840" w:rsidP="009A7AF1">
            <w:pPr>
              <w:pStyle w:val="ListParagraph"/>
              <w:spacing w:after="160"/>
              <w:ind w:left="450"/>
              <w:pPrChange w:id="919" w:author=" "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rsidP="009A7AF1">
            <w:pPr>
              <w:pStyle w:val="ListParagraph"/>
              <w:ind w:left="450"/>
              <w:pPrChange w:id="920" w:author=" " w:date="2021-11-12T15:22:00Z">
                <w:pPr>
                  <w:pStyle w:val="ListParagraph"/>
                </w:pPr>
              </w:pPrChange>
            </w:pPr>
          </w:p>
        </w:tc>
        <w:tc>
          <w:tcPr>
            <w:tcW w:w="3964" w:type="dxa"/>
            <w:vAlign w:val="center"/>
          </w:tcPr>
          <w:p w14:paraId="46DC5BE5" w14:textId="7E221FD3" w:rsidR="006B0840" w:rsidRDefault="006B0840" w:rsidP="009A7AF1">
            <w:pPr>
              <w:pStyle w:val="ListParagraph"/>
              <w:numPr>
                <w:ilvl w:val="0"/>
                <w:numId w:val="90"/>
              </w:numPr>
              <w:spacing w:after="160"/>
              <w:ind w:left="450"/>
              <w:pPrChange w:id="921" w:author=" " w:date="2021-11-12T15:21: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rsidR="00F97775">
              <w:t>kelas</w:t>
            </w:r>
            <w:proofErr w:type="spellEnd"/>
          </w:p>
        </w:tc>
      </w:tr>
      <w:tr w:rsidR="006B0840" w14:paraId="62957C8E" w14:textId="77777777" w:rsidTr="008159DF">
        <w:trPr>
          <w:jc w:val="center"/>
        </w:trPr>
        <w:tc>
          <w:tcPr>
            <w:tcW w:w="3827" w:type="dxa"/>
            <w:vAlign w:val="center"/>
          </w:tcPr>
          <w:p w14:paraId="3396ED23" w14:textId="6E09E44D" w:rsidR="006B0840" w:rsidRDefault="006B0840" w:rsidP="009A7AF1">
            <w:pPr>
              <w:pStyle w:val="ListParagraph"/>
              <w:numPr>
                <w:ilvl w:val="0"/>
                <w:numId w:val="90"/>
              </w:numPr>
              <w:ind w:left="450"/>
              <w:pPrChange w:id="922" w:author=" " w:date="2021-11-12T15:21:00Z">
                <w:pPr>
                  <w:pStyle w:val="ListParagraph"/>
                  <w:numPr>
                    <w:numId w:val="39"/>
                  </w:numPr>
                  <w:ind w:hanging="360"/>
                </w:pPr>
              </w:pPrChange>
            </w:pPr>
            <w:proofErr w:type="spellStart"/>
            <w:r>
              <w:t>Menekan</w:t>
            </w:r>
            <w:proofErr w:type="spellEnd"/>
            <w:r>
              <w:t xml:space="preserve"> </w:t>
            </w:r>
            <w:r>
              <w:rPr>
                <w:i/>
                <w:iCs/>
              </w:rPr>
              <w:t>button “</w:t>
            </w:r>
            <w:r w:rsidR="00F97775">
              <w:rPr>
                <w:i/>
                <w:iCs/>
              </w:rPr>
              <w:t>Profile Kelas</w:t>
            </w:r>
            <w:r>
              <w:rPr>
                <w:i/>
                <w:iCs/>
              </w:rPr>
              <w:t>”</w:t>
            </w:r>
          </w:p>
        </w:tc>
        <w:tc>
          <w:tcPr>
            <w:tcW w:w="3964" w:type="dxa"/>
            <w:vAlign w:val="center"/>
          </w:tcPr>
          <w:p w14:paraId="4014372C" w14:textId="77777777" w:rsidR="006B0840" w:rsidRDefault="006B0840" w:rsidP="009A7AF1">
            <w:pPr>
              <w:pStyle w:val="ListParagraph"/>
              <w:spacing w:after="160"/>
              <w:ind w:left="450"/>
              <w:pPrChange w:id="923" w:author=" "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rsidP="009A7AF1">
            <w:pPr>
              <w:pStyle w:val="ListParagraph"/>
              <w:ind w:left="450"/>
              <w:pPrChange w:id="924" w:author=" " w:date="2021-11-12T15:22:00Z">
                <w:pPr>
                  <w:pStyle w:val="ListParagraph"/>
                </w:pPr>
              </w:pPrChange>
            </w:pPr>
          </w:p>
        </w:tc>
        <w:tc>
          <w:tcPr>
            <w:tcW w:w="3964" w:type="dxa"/>
            <w:vAlign w:val="center"/>
          </w:tcPr>
          <w:p w14:paraId="54AEA295" w14:textId="125B43F2" w:rsidR="006B0840" w:rsidRDefault="006B0840" w:rsidP="009A7AF1">
            <w:pPr>
              <w:pStyle w:val="ListParagraph"/>
              <w:numPr>
                <w:ilvl w:val="0"/>
                <w:numId w:val="90"/>
              </w:numPr>
              <w:spacing w:after="160"/>
              <w:ind w:left="450"/>
              <w:pPrChange w:id="925" w:author=" " w:date="2021-11-12T15:21: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F97775">
              <w:t>kelas</w:t>
            </w:r>
            <w:proofErr w:type="spellEnd"/>
          </w:p>
        </w:tc>
      </w:tr>
      <w:tr w:rsidR="006B0840" w14:paraId="597AB949" w14:textId="77777777" w:rsidTr="008159DF">
        <w:trPr>
          <w:jc w:val="center"/>
        </w:trPr>
        <w:tc>
          <w:tcPr>
            <w:tcW w:w="3827" w:type="dxa"/>
            <w:vAlign w:val="center"/>
          </w:tcPr>
          <w:p w14:paraId="76EBB772" w14:textId="7E15D606" w:rsidR="006B0840" w:rsidRDefault="006B0840" w:rsidP="009A7AF1">
            <w:pPr>
              <w:pStyle w:val="ListParagraph"/>
              <w:numPr>
                <w:ilvl w:val="0"/>
                <w:numId w:val="90"/>
              </w:numPr>
              <w:ind w:left="450"/>
              <w:pPrChange w:id="926" w:author=" " w:date="2021-11-12T15:21:00Z">
                <w:pPr>
                  <w:pStyle w:val="ListParagraph"/>
                  <w:numPr>
                    <w:numId w:val="39"/>
                  </w:numPr>
                  <w:ind w:hanging="360"/>
                </w:pPr>
              </w:pPrChange>
            </w:pPr>
            <w:proofErr w:type="spellStart"/>
            <w:r>
              <w:t>Menekan</w:t>
            </w:r>
            <w:proofErr w:type="spellEnd"/>
            <w:r>
              <w:t xml:space="preserve"> button </w:t>
            </w:r>
            <w:r>
              <w:rPr>
                <w:i/>
                <w:iCs/>
              </w:rPr>
              <w:t>“</w:t>
            </w:r>
            <w:proofErr w:type="spellStart"/>
            <w:r>
              <w:rPr>
                <w:i/>
                <w:iCs/>
              </w:rPr>
              <w:t>Anggota</w:t>
            </w:r>
            <w:proofErr w:type="spellEnd"/>
            <w:r>
              <w:rPr>
                <w:i/>
                <w:iCs/>
              </w:rPr>
              <w:t xml:space="preserve"> </w:t>
            </w:r>
            <w:r w:rsidR="00F97775">
              <w:rPr>
                <w:i/>
                <w:iCs/>
              </w:rPr>
              <w:t>Kelas</w:t>
            </w:r>
            <w:r>
              <w:rPr>
                <w:i/>
                <w:iCs/>
              </w:rPr>
              <w:t>”</w:t>
            </w:r>
          </w:p>
        </w:tc>
        <w:tc>
          <w:tcPr>
            <w:tcW w:w="3964" w:type="dxa"/>
            <w:vAlign w:val="center"/>
          </w:tcPr>
          <w:p w14:paraId="4BE98AB2" w14:textId="77777777" w:rsidR="006B0840" w:rsidRDefault="006B0840" w:rsidP="009A7AF1">
            <w:pPr>
              <w:pStyle w:val="ListParagraph"/>
              <w:spacing w:after="160"/>
              <w:ind w:left="450"/>
              <w:pPrChange w:id="927" w:author=" "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rsidP="009A7AF1">
            <w:pPr>
              <w:pStyle w:val="ListParagraph"/>
              <w:ind w:left="450"/>
              <w:pPrChange w:id="928" w:author=" " w:date="2021-11-12T15:22:00Z">
                <w:pPr>
                  <w:pStyle w:val="ListParagraph"/>
                </w:pPr>
              </w:pPrChange>
            </w:pPr>
          </w:p>
        </w:tc>
        <w:tc>
          <w:tcPr>
            <w:tcW w:w="3964" w:type="dxa"/>
            <w:vAlign w:val="center"/>
          </w:tcPr>
          <w:p w14:paraId="6065BEAA" w14:textId="77777777" w:rsidR="006B0840" w:rsidRDefault="006B0840" w:rsidP="009A7AF1">
            <w:pPr>
              <w:pStyle w:val="ListParagraph"/>
              <w:numPr>
                <w:ilvl w:val="0"/>
                <w:numId w:val="90"/>
              </w:numPr>
              <w:spacing w:after="160"/>
              <w:ind w:left="450"/>
              <w:pPrChange w:id="929" w:author=" " w:date="2021-11-12T15:21:00Z">
                <w:pPr>
                  <w:pStyle w:val="ListParagraph"/>
                  <w:numPr>
                    <w:numId w:val="39"/>
                  </w:numPr>
                  <w:spacing w:after="160"/>
                  <w:ind w:left="461" w:hanging="360"/>
                </w:pPr>
              </w:pPrChange>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5F9BE4D3" w14:textId="77777777" w:rsidR="006B0840" w:rsidRDefault="006B0840" w:rsidP="006B0840"/>
    <w:p w14:paraId="3219A028" w14:textId="743F0421" w:rsidR="00F97775" w:rsidRDefault="00F97775" w:rsidP="00FF2590">
      <w:pPr>
        <w:pStyle w:val="ListParagraph"/>
        <w:numPr>
          <w:ilvl w:val="0"/>
          <w:numId w:val="25"/>
        </w:numPr>
        <w:ind w:left="426"/>
        <w:rPr>
          <w:ins w:id="930" w:author=" " w:date="2021-11-12T16:26:00Z"/>
        </w:rPr>
      </w:pPr>
      <w:r>
        <w:lastRenderedPageBreak/>
        <w:t>Profile Admin</w:t>
      </w:r>
    </w:p>
    <w:p w14:paraId="308E6E36" w14:textId="77777777" w:rsidR="001A7B0B" w:rsidRDefault="001A7B0B" w:rsidP="001A7B0B">
      <w:pPr>
        <w:pStyle w:val="ListParagraph"/>
        <w:ind w:left="426"/>
        <w:pPrChange w:id="931"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0381A242" w14:textId="77777777" w:rsidR="000D36D4" w:rsidRPr="0044182F" w:rsidRDefault="000D36D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D36D4" w:rsidRPr="0044182F" w14:paraId="5B4BEF40" w14:textId="77777777" w:rsidTr="008159DF">
        <w:trPr>
          <w:jc w:val="center"/>
        </w:trPr>
        <w:tc>
          <w:tcPr>
            <w:tcW w:w="3827" w:type="dxa"/>
            <w:vAlign w:val="center"/>
          </w:tcPr>
          <w:p w14:paraId="21B1AEB6" w14:textId="747A3D87" w:rsidR="000D36D4" w:rsidRPr="0044182F" w:rsidRDefault="007C5FA9" w:rsidP="009A7AF1">
            <w:pPr>
              <w:numPr>
                <w:ilvl w:val="0"/>
                <w:numId w:val="91"/>
              </w:numPr>
              <w:spacing w:after="160"/>
              <w:ind w:left="450"/>
              <w:pPrChange w:id="932" w:author=" " w:date="2021-11-12T15:22:00Z">
                <w:pPr>
                  <w:numPr>
                    <w:numId w:val="29"/>
                  </w:numPr>
                  <w:spacing w:after="160"/>
                  <w:ind w:left="720" w:hanging="360"/>
                </w:pPr>
              </w:pPrChange>
            </w:pPr>
            <w:proofErr w:type="spellStart"/>
            <w:ins w:id="933"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934" w:author="Rafi Aziizi" w:date="2021-11-12T10:46:00Z">
              <w:r w:rsidR="000D36D4" w:rsidDel="007C5FA9">
                <w:delText>Masuk sistem absensi</w:delText>
              </w:r>
            </w:del>
          </w:p>
        </w:tc>
        <w:tc>
          <w:tcPr>
            <w:tcW w:w="3964" w:type="dxa"/>
            <w:vAlign w:val="center"/>
          </w:tcPr>
          <w:p w14:paraId="38882DA5" w14:textId="77777777" w:rsidR="000D36D4" w:rsidRPr="0044182F" w:rsidRDefault="000D36D4" w:rsidP="009A7AF1">
            <w:pPr>
              <w:pStyle w:val="ListParagraph"/>
              <w:ind w:left="450"/>
              <w:pPrChange w:id="935" w:author=" "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rsidP="009A7AF1">
            <w:pPr>
              <w:pStyle w:val="ListParagraph"/>
              <w:ind w:left="450"/>
              <w:pPrChange w:id="936" w:author=" " w:date="2021-11-12T15:22:00Z">
                <w:pPr>
                  <w:ind w:left="510"/>
                </w:pPr>
              </w:pPrChange>
            </w:pPr>
          </w:p>
        </w:tc>
        <w:tc>
          <w:tcPr>
            <w:tcW w:w="3964" w:type="dxa"/>
            <w:vAlign w:val="center"/>
          </w:tcPr>
          <w:p w14:paraId="5A8CC44C" w14:textId="77777777" w:rsidR="000D36D4" w:rsidRPr="0044182F" w:rsidRDefault="000D36D4" w:rsidP="009A7AF1">
            <w:pPr>
              <w:numPr>
                <w:ilvl w:val="0"/>
                <w:numId w:val="91"/>
              </w:numPr>
              <w:spacing w:after="160"/>
              <w:ind w:left="450"/>
              <w:pPrChange w:id="937" w:author=" " w:date="2021-11-12T15:22: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0D36D4" w14:paraId="08346CE1" w14:textId="77777777" w:rsidTr="008159DF">
        <w:trPr>
          <w:jc w:val="center"/>
        </w:trPr>
        <w:tc>
          <w:tcPr>
            <w:tcW w:w="3827" w:type="dxa"/>
            <w:vAlign w:val="center"/>
          </w:tcPr>
          <w:p w14:paraId="4D50D928" w14:textId="4B94AE72" w:rsidR="000D36D4" w:rsidRPr="0044182F" w:rsidRDefault="000D36D4" w:rsidP="009A7AF1">
            <w:pPr>
              <w:pStyle w:val="ListParagraph"/>
              <w:numPr>
                <w:ilvl w:val="0"/>
                <w:numId w:val="91"/>
              </w:numPr>
              <w:ind w:left="450"/>
              <w:pPrChange w:id="938" w:author=" " w:date="2021-11-12T15:22:00Z">
                <w:pPr>
                  <w:pStyle w:val="ListParagraph"/>
                  <w:numPr>
                    <w:numId w:val="29"/>
                  </w:numPr>
                  <w:ind w:hanging="360"/>
                </w:pPr>
              </w:pPrChange>
            </w:pPr>
            <w:proofErr w:type="spellStart"/>
            <w:r>
              <w:t>Memiliih</w:t>
            </w:r>
            <w:proofErr w:type="spellEnd"/>
            <w:r>
              <w:t xml:space="preserve"> menu “Data Admin”</w:t>
            </w:r>
          </w:p>
        </w:tc>
        <w:tc>
          <w:tcPr>
            <w:tcW w:w="3964" w:type="dxa"/>
            <w:vAlign w:val="center"/>
          </w:tcPr>
          <w:p w14:paraId="31A7AA13" w14:textId="77777777" w:rsidR="000D36D4" w:rsidRDefault="000D36D4" w:rsidP="009A7AF1">
            <w:pPr>
              <w:pStyle w:val="ListParagraph"/>
              <w:spacing w:after="160"/>
              <w:ind w:left="450"/>
              <w:pPrChange w:id="939" w:author=" "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rsidP="009A7AF1">
            <w:pPr>
              <w:pStyle w:val="ListParagraph"/>
              <w:ind w:left="450"/>
              <w:pPrChange w:id="940" w:author=" " w:date="2021-11-12T15:22:00Z">
                <w:pPr>
                  <w:pStyle w:val="ListParagraph"/>
                </w:pPr>
              </w:pPrChange>
            </w:pPr>
          </w:p>
        </w:tc>
        <w:tc>
          <w:tcPr>
            <w:tcW w:w="3964" w:type="dxa"/>
            <w:vAlign w:val="center"/>
          </w:tcPr>
          <w:p w14:paraId="16150D89" w14:textId="49EDF316" w:rsidR="000D36D4" w:rsidRDefault="000D36D4" w:rsidP="009A7AF1">
            <w:pPr>
              <w:pStyle w:val="ListParagraph"/>
              <w:numPr>
                <w:ilvl w:val="0"/>
                <w:numId w:val="91"/>
              </w:numPr>
              <w:spacing w:after="160"/>
              <w:ind w:left="450"/>
              <w:pPrChange w:id="941" w:author=" " w:date="2021-11-12T15:22: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admin</w:t>
            </w:r>
          </w:p>
        </w:tc>
      </w:tr>
      <w:tr w:rsidR="000D36D4" w14:paraId="2AFFFEA9" w14:textId="77777777" w:rsidTr="008159DF">
        <w:trPr>
          <w:jc w:val="center"/>
        </w:trPr>
        <w:tc>
          <w:tcPr>
            <w:tcW w:w="3827" w:type="dxa"/>
            <w:vAlign w:val="center"/>
          </w:tcPr>
          <w:p w14:paraId="7CE7BA11" w14:textId="0E5FAB18" w:rsidR="000D36D4" w:rsidRDefault="000D36D4" w:rsidP="009A7AF1">
            <w:pPr>
              <w:pStyle w:val="ListParagraph"/>
              <w:numPr>
                <w:ilvl w:val="0"/>
                <w:numId w:val="91"/>
              </w:numPr>
              <w:ind w:left="450"/>
              <w:pPrChange w:id="942" w:author=" " w:date="2021-11-12T15:22:00Z">
                <w:pPr>
                  <w:pStyle w:val="ListParagraph"/>
                  <w:numPr>
                    <w:numId w:val="39"/>
                  </w:numPr>
                  <w:ind w:hanging="360"/>
                </w:pPr>
              </w:pPrChange>
            </w:pPr>
            <w:proofErr w:type="spellStart"/>
            <w:r>
              <w:t>Menekan</w:t>
            </w:r>
            <w:proofErr w:type="spellEnd"/>
            <w:r>
              <w:t xml:space="preserve"> </w:t>
            </w:r>
            <w:r>
              <w:rPr>
                <w:i/>
                <w:iCs/>
              </w:rPr>
              <w:t>button “Profile Admin”</w:t>
            </w:r>
          </w:p>
        </w:tc>
        <w:tc>
          <w:tcPr>
            <w:tcW w:w="3964" w:type="dxa"/>
            <w:vAlign w:val="center"/>
          </w:tcPr>
          <w:p w14:paraId="60DA1FBA" w14:textId="77777777" w:rsidR="000D36D4" w:rsidRDefault="000D36D4" w:rsidP="009A7AF1">
            <w:pPr>
              <w:pStyle w:val="ListParagraph"/>
              <w:spacing w:after="160"/>
              <w:ind w:left="450"/>
              <w:pPrChange w:id="943" w:author=" "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rsidP="009A7AF1">
            <w:pPr>
              <w:pStyle w:val="ListParagraph"/>
              <w:ind w:left="450"/>
              <w:pPrChange w:id="944" w:author=" " w:date="2021-11-12T15:23:00Z">
                <w:pPr>
                  <w:pStyle w:val="ListParagraph"/>
                </w:pPr>
              </w:pPrChange>
            </w:pPr>
          </w:p>
        </w:tc>
        <w:tc>
          <w:tcPr>
            <w:tcW w:w="3964" w:type="dxa"/>
            <w:vAlign w:val="center"/>
          </w:tcPr>
          <w:p w14:paraId="61C2A909" w14:textId="66A34A25" w:rsidR="000D36D4" w:rsidRDefault="000D36D4" w:rsidP="009A7AF1">
            <w:pPr>
              <w:pStyle w:val="ListParagraph"/>
              <w:numPr>
                <w:ilvl w:val="0"/>
                <w:numId w:val="91"/>
              </w:numPr>
              <w:spacing w:after="160"/>
              <w:ind w:left="450"/>
              <w:pPrChange w:id="945" w:author=" " w:date="2021-11-12T15:22: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946" w:author="Rafi Aziizi" w:date="2021-11-12T14:26:00Z"/>
        </w:rPr>
      </w:pPr>
      <w:proofErr w:type="spellStart"/>
      <w:r>
        <w:t>Skenario</w:t>
      </w:r>
      <w:proofErr w:type="spellEnd"/>
      <w:r>
        <w:t xml:space="preserve"> Kelola </w:t>
      </w:r>
      <w:commentRangeStart w:id="947"/>
      <w:r>
        <w:t>Siswa</w:t>
      </w:r>
      <w:commentRangeEnd w:id="947"/>
      <w:r w:rsidR="00494C80">
        <w:rPr>
          <w:rStyle w:val="CommentReference"/>
        </w:rPr>
        <w:commentReference w:id="947"/>
      </w:r>
    </w:p>
    <w:p w14:paraId="75D8BD0B" w14:textId="408CCD41" w:rsidR="00E02300" w:rsidRDefault="00E02300">
      <w:pPr>
        <w:ind w:firstLine="426"/>
        <w:rPr>
          <w:ins w:id="948" w:author="Rafi Aziizi" w:date="2021-11-12T14:18:00Z"/>
        </w:rPr>
        <w:pPrChange w:id="949" w:author="Rafi Aziizi" w:date="2021-11-12T14:27:00Z">
          <w:pPr>
            <w:pStyle w:val="ListParagraph"/>
            <w:numPr>
              <w:numId w:val="25"/>
            </w:numPr>
            <w:ind w:left="426" w:hanging="360"/>
          </w:pPr>
        </w:pPrChange>
      </w:pPr>
      <w:ins w:id="950" w:author="Rafi Aziizi" w:date="2021-11-12T14:26:00Z">
        <w:r>
          <w:lastRenderedPageBreak/>
          <w:t xml:space="preserve">Pada scenario </w:t>
        </w:r>
        <w:proofErr w:type="spellStart"/>
        <w:r>
          <w:t>kelola</w:t>
        </w:r>
        <w:proofErr w:type="spellEnd"/>
        <w:r>
          <w:t xml:space="preserve"> </w:t>
        </w:r>
        <w:proofErr w:type="spellStart"/>
        <w:r>
          <w:t>siswa</w:t>
        </w:r>
        <w:proofErr w:type="spellEnd"/>
        <w:r>
          <w:t xml:space="preserve"> </w:t>
        </w:r>
        <w:proofErr w:type="spellStart"/>
        <w:r>
          <w:t>terdapat</w:t>
        </w:r>
        <w:proofErr w:type="spellEnd"/>
        <w:r>
          <w:t xml:space="preserve"> 4 </w:t>
        </w:r>
        <w:proofErr w:type="spellStart"/>
        <w:r>
          <w:t>generalisasi</w:t>
        </w:r>
        <w:proofErr w:type="spellEnd"/>
        <w:r>
          <w:t xml:space="preserve"> </w:t>
        </w:r>
      </w:ins>
      <w:ins w:id="951" w:author="Rafi Aziizi" w:date="2021-11-12T14:27:00Z">
        <w:r>
          <w:t xml:space="preserve">data </w:t>
        </w:r>
      </w:ins>
      <w:proofErr w:type="spellStart"/>
      <w:ins w:id="952" w:author="Rafi Aziizi" w:date="2021-11-12T14:26:00Z">
        <w:r>
          <w:t>yaitu</w:t>
        </w:r>
        <w:proofErr w:type="spellEnd"/>
        <w:r>
          <w:t xml:space="preserve"> </w:t>
        </w:r>
        <w:proofErr w:type="spellStart"/>
        <w:r>
          <w:t>tambah</w:t>
        </w:r>
        <w:proofErr w:type="spellEnd"/>
        <w:r>
          <w:t xml:space="preserve"> </w:t>
        </w:r>
        <w:proofErr w:type="spellStart"/>
        <w:r>
          <w:t>siswa</w:t>
        </w:r>
        <w:proofErr w:type="spellEnd"/>
        <w:r>
          <w:t xml:space="preserve">, </w:t>
        </w:r>
        <w:proofErr w:type="spellStart"/>
        <w:r>
          <w:t>hapus</w:t>
        </w:r>
        <w:proofErr w:type="spellEnd"/>
        <w:r>
          <w:t xml:space="preserve"> </w:t>
        </w:r>
        <w:proofErr w:type="spellStart"/>
        <w:r>
          <w:t>siswa</w:t>
        </w:r>
        <w:proofErr w:type="spellEnd"/>
        <w:r>
          <w:t xml:space="preserve">, edit </w:t>
        </w:r>
        <w:proofErr w:type="spellStart"/>
        <w:r>
          <w:t>siswa</w:t>
        </w:r>
        <w:proofErr w:type="spellEnd"/>
        <w:r>
          <w:t xml:space="preserve"> dan </w:t>
        </w:r>
        <w:proofErr w:type="spellStart"/>
        <w:r>
          <w:t>lihat</w:t>
        </w:r>
        <w:proofErr w:type="spellEnd"/>
        <w:r>
          <w:t xml:space="preserve"> </w:t>
        </w:r>
        <w:proofErr w:type="spellStart"/>
        <w:r>
          <w:t>siswa</w:t>
        </w:r>
        <w:proofErr w:type="spellEnd"/>
        <w:r>
          <w:t xml:space="preserve">. Hal </w:t>
        </w:r>
        <w:proofErr w:type="spellStart"/>
        <w:r>
          <w:t>tersebut</w:t>
        </w:r>
        <w:proofErr w:type="spellEnd"/>
        <w:r>
          <w:t xml:space="preserve"> </w:t>
        </w:r>
        <w:proofErr w:type="spellStart"/>
        <w:r>
          <w:t>dijelaskan</w:t>
        </w:r>
        <w:proofErr w:type="spellEnd"/>
        <w:r>
          <w:t xml:space="preserve"> pada</w:t>
        </w:r>
      </w:ins>
      <w:ins w:id="953" w:author="Rafi Aziizi" w:date="2021-11-12T14:27:00Z">
        <w:r>
          <w:t xml:space="preserve">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069D94A5" w14:textId="6326C9C8" w:rsidR="0025138C" w:rsidRDefault="0025138C" w:rsidP="0025138C">
      <w:pPr>
        <w:ind w:firstLine="66"/>
        <w:rPr>
          <w:ins w:id="954" w:author=" " w:date="2021-11-12T16:27:00Z"/>
        </w:rPr>
      </w:pPr>
      <w:ins w:id="955" w:author="Rafi Aziizi" w:date="2021-11-12T14:18:00Z">
        <w:r>
          <w:t>a.</w:t>
        </w:r>
      </w:ins>
      <w:ins w:id="956" w:author="Rafi Aziizi" w:date="2021-11-12T14:19:00Z">
        <w:r>
          <w:t xml:space="preserve"> </w:t>
        </w:r>
        <w:proofErr w:type="spellStart"/>
        <w:r>
          <w:t>Skenario</w:t>
        </w:r>
        <w:proofErr w:type="spellEnd"/>
        <w:r>
          <w:t xml:space="preserve"> </w:t>
        </w:r>
        <w:proofErr w:type="spellStart"/>
        <w:r>
          <w:t>Tambah</w:t>
        </w:r>
        <w:proofErr w:type="spellEnd"/>
        <w:r>
          <w:t xml:space="preserve"> Siswa</w:t>
        </w:r>
      </w:ins>
    </w:p>
    <w:p w14:paraId="6217F863" w14:textId="77777777" w:rsidR="001A7B0B" w:rsidRDefault="001A7B0B" w:rsidP="001A7B0B">
      <w:pPr>
        <w:rPr>
          <w:ins w:id="957" w:author="Rafi Aziizi" w:date="2021-11-12T14:25:00Z"/>
        </w:rPr>
        <w:pPrChange w:id="958" w:author=" " w:date="2021-11-12T16:27:00Z">
          <w:pPr>
            <w:ind w:firstLine="66"/>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959" w:author="Rafi Aziizi" w:date="2021-11-12T14:25:00Z"/>
        </w:trPr>
        <w:tc>
          <w:tcPr>
            <w:tcW w:w="3827" w:type="dxa"/>
            <w:shd w:val="clear" w:color="auto" w:fill="F2EE98"/>
            <w:vAlign w:val="center"/>
          </w:tcPr>
          <w:p w14:paraId="22D54EC5" w14:textId="77777777" w:rsidR="00E02300" w:rsidRPr="0044182F" w:rsidRDefault="00E02300" w:rsidP="001F2641">
            <w:pPr>
              <w:rPr>
                <w:ins w:id="960" w:author="Rafi Aziizi" w:date="2021-11-12T14:25:00Z"/>
                <w:b/>
              </w:rPr>
            </w:pPr>
            <w:ins w:id="961"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962" w:author="Rafi Aziizi" w:date="2021-11-12T14:25:00Z"/>
              </w:rPr>
            </w:pPr>
            <w:proofErr w:type="spellStart"/>
            <w:ins w:id="963" w:author="Rafi Aziizi" w:date="2021-11-12T14:26:00Z">
              <w:r>
                <w:t>Tambah</w:t>
              </w:r>
            </w:ins>
            <w:proofErr w:type="spellEnd"/>
            <w:ins w:id="964" w:author="Rafi Aziizi" w:date="2021-11-12T14:25:00Z">
              <w:r>
                <w:t xml:space="preserve"> Siswa</w:t>
              </w:r>
            </w:ins>
          </w:p>
        </w:tc>
      </w:tr>
      <w:tr w:rsidR="00E02300" w:rsidRPr="002F6C1D" w14:paraId="2E79408F" w14:textId="77777777" w:rsidTr="001F2641">
        <w:trPr>
          <w:jc w:val="center"/>
          <w:ins w:id="965" w:author="Rafi Aziizi" w:date="2021-11-12T14:25:00Z"/>
        </w:trPr>
        <w:tc>
          <w:tcPr>
            <w:tcW w:w="3827" w:type="dxa"/>
            <w:vAlign w:val="center"/>
          </w:tcPr>
          <w:p w14:paraId="54279196" w14:textId="77777777" w:rsidR="00E02300" w:rsidRPr="0044182F" w:rsidRDefault="00E02300" w:rsidP="001F2641">
            <w:pPr>
              <w:rPr>
                <w:ins w:id="966" w:author="Rafi Aziizi" w:date="2021-11-12T14:25:00Z"/>
                <w:b/>
              </w:rPr>
            </w:pPr>
            <w:ins w:id="967" w:author="Rafi Aziizi" w:date="2021-11-12T14:25:00Z">
              <w:r w:rsidRPr="0044182F">
                <w:rPr>
                  <w:b/>
                </w:rPr>
                <w:t>ID</w:t>
              </w:r>
            </w:ins>
          </w:p>
        </w:tc>
        <w:tc>
          <w:tcPr>
            <w:tcW w:w="3964" w:type="dxa"/>
            <w:vAlign w:val="center"/>
          </w:tcPr>
          <w:p w14:paraId="0D0907B4" w14:textId="77777777" w:rsidR="00E02300" w:rsidRPr="002F6C1D" w:rsidRDefault="00E02300" w:rsidP="001F2641">
            <w:pPr>
              <w:rPr>
                <w:ins w:id="968" w:author="Rafi Aziizi" w:date="2021-11-12T14:25:00Z"/>
              </w:rPr>
            </w:pPr>
            <w:ins w:id="969" w:author="Rafi Aziizi" w:date="2021-11-12T14:25:00Z">
              <w:r>
                <w:t>RC12</w:t>
              </w:r>
            </w:ins>
          </w:p>
        </w:tc>
      </w:tr>
      <w:tr w:rsidR="00E02300" w:rsidRPr="000C722D" w14:paraId="64BF1A88" w14:textId="77777777" w:rsidTr="001F2641">
        <w:trPr>
          <w:jc w:val="center"/>
          <w:ins w:id="970" w:author="Rafi Aziizi" w:date="2021-11-12T14:25:00Z"/>
        </w:trPr>
        <w:tc>
          <w:tcPr>
            <w:tcW w:w="3827" w:type="dxa"/>
            <w:vAlign w:val="center"/>
          </w:tcPr>
          <w:p w14:paraId="7CAE8251" w14:textId="77777777" w:rsidR="00E02300" w:rsidRPr="0044182F" w:rsidRDefault="00E02300" w:rsidP="001F2641">
            <w:pPr>
              <w:rPr>
                <w:ins w:id="971" w:author="Rafi Aziizi" w:date="2021-11-12T14:25:00Z"/>
                <w:b/>
              </w:rPr>
            </w:pPr>
            <w:ins w:id="972" w:author="Rafi Aziizi" w:date="2021-11-12T14:25:00Z">
              <w:r w:rsidRPr="0044182F">
                <w:rPr>
                  <w:b/>
                </w:rPr>
                <w:t>Description</w:t>
              </w:r>
            </w:ins>
          </w:p>
        </w:tc>
        <w:tc>
          <w:tcPr>
            <w:tcW w:w="3964" w:type="dxa"/>
          </w:tcPr>
          <w:p w14:paraId="4DCA4B7F" w14:textId="24901F14" w:rsidR="00E02300" w:rsidRPr="000C722D" w:rsidRDefault="00E02300" w:rsidP="001F2641">
            <w:pPr>
              <w:rPr>
                <w:ins w:id="973" w:author="Rafi Aziizi" w:date="2021-11-12T14:25:00Z"/>
              </w:rPr>
            </w:pPr>
            <w:ins w:id="974" w:author="Rafi Aziizi" w:date="2021-11-12T14:2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siswa</w:t>
              </w:r>
              <w:proofErr w:type="spellEnd"/>
              <w:r>
                <w:t>.</w:t>
              </w:r>
            </w:ins>
          </w:p>
        </w:tc>
      </w:tr>
      <w:tr w:rsidR="00E02300" w:rsidRPr="002F6C1D" w14:paraId="6A173F0B" w14:textId="77777777" w:rsidTr="001F2641">
        <w:trPr>
          <w:jc w:val="center"/>
          <w:ins w:id="975" w:author="Rafi Aziizi" w:date="2021-11-12T14:25:00Z"/>
        </w:trPr>
        <w:tc>
          <w:tcPr>
            <w:tcW w:w="3827" w:type="dxa"/>
            <w:vAlign w:val="center"/>
          </w:tcPr>
          <w:p w14:paraId="1269B39E" w14:textId="77777777" w:rsidR="00E02300" w:rsidRPr="0044182F" w:rsidRDefault="00E02300" w:rsidP="001F2641">
            <w:pPr>
              <w:rPr>
                <w:ins w:id="976" w:author="Rafi Aziizi" w:date="2021-11-12T14:25:00Z"/>
                <w:b/>
              </w:rPr>
            </w:pPr>
            <w:ins w:id="977"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978" w:author="Rafi Aziizi" w:date="2021-11-12T14:25:00Z"/>
              </w:rPr>
            </w:pPr>
            <w:ins w:id="979" w:author="Rafi Aziizi" w:date="2021-11-12T14:25:00Z">
              <w:r>
                <w:t>Bag.IT, Guru BK.</w:t>
              </w:r>
            </w:ins>
          </w:p>
        </w:tc>
      </w:tr>
      <w:tr w:rsidR="00E02300" w:rsidRPr="0044182F" w14:paraId="2ABEA729" w14:textId="77777777" w:rsidTr="001F2641">
        <w:trPr>
          <w:jc w:val="center"/>
          <w:ins w:id="980" w:author="Rafi Aziizi" w:date="2021-11-12T14:25:00Z"/>
        </w:trPr>
        <w:tc>
          <w:tcPr>
            <w:tcW w:w="3827" w:type="dxa"/>
            <w:vAlign w:val="center"/>
          </w:tcPr>
          <w:p w14:paraId="18DA7738" w14:textId="77777777" w:rsidR="00E02300" w:rsidRPr="0044182F" w:rsidRDefault="00E02300" w:rsidP="001F2641">
            <w:pPr>
              <w:rPr>
                <w:ins w:id="981" w:author="Rafi Aziizi" w:date="2021-11-12T14:25:00Z"/>
                <w:b/>
              </w:rPr>
            </w:pPr>
            <w:ins w:id="982"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983" w:author="Rafi Aziizi" w:date="2021-11-12T14:25:00Z"/>
                <w:i/>
                <w:iCs/>
              </w:rPr>
            </w:pPr>
            <w:ins w:id="984" w:author="Rafi Aziizi" w:date="2021-11-12T14:25:00Z">
              <w:r>
                <w:rPr>
                  <w:i/>
                  <w:iCs/>
                </w:rPr>
                <w:t>Conditional</w:t>
              </w:r>
            </w:ins>
          </w:p>
        </w:tc>
      </w:tr>
      <w:tr w:rsidR="00E02300" w:rsidRPr="0044182F" w14:paraId="3039B3C0" w14:textId="77777777" w:rsidTr="001F2641">
        <w:trPr>
          <w:jc w:val="center"/>
          <w:ins w:id="985" w:author="Rafi Aziizi" w:date="2021-11-12T14:25:00Z"/>
        </w:trPr>
        <w:tc>
          <w:tcPr>
            <w:tcW w:w="3827" w:type="dxa"/>
            <w:vAlign w:val="center"/>
          </w:tcPr>
          <w:p w14:paraId="6F1F90EE" w14:textId="77777777" w:rsidR="00E02300" w:rsidRPr="0044182F" w:rsidRDefault="00E02300" w:rsidP="001F2641">
            <w:pPr>
              <w:rPr>
                <w:ins w:id="986" w:author="Rafi Aziizi" w:date="2021-11-12T14:25:00Z"/>
                <w:b/>
              </w:rPr>
            </w:pPr>
            <w:ins w:id="987"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988" w:author="Rafi Aziizi" w:date="2021-11-12T14:25:00Z"/>
              </w:rPr>
            </w:pPr>
            <w:ins w:id="989" w:author="Rafi Aziizi" w:date="2021-11-12T14:25:00Z">
              <w:r>
                <w:t>-</w:t>
              </w:r>
            </w:ins>
          </w:p>
        </w:tc>
      </w:tr>
      <w:tr w:rsidR="00E02300" w:rsidRPr="0081005E" w14:paraId="7F2DF638" w14:textId="77777777" w:rsidTr="001F2641">
        <w:trPr>
          <w:jc w:val="center"/>
          <w:ins w:id="990" w:author="Rafi Aziizi" w:date="2021-11-12T14:25:00Z"/>
        </w:trPr>
        <w:tc>
          <w:tcPr>
            <w:tcW w:w="3827" w:type="dxa"/>
            <w:vAlign w:val="center"/>
          </w:tcPr>
          <w:p w14:paraId="30B19907" w14:textId="77777777" w:rsidR="00E02300" w:rsidRPr="0044182F" w:rsidRDefault="00E02300" w:rsidP="001F2641">
            <w:pPr>
              <w:rPr>
                <w:ins w:id="991" w:author="Rafi Aziizi" w:date="2021-11-12T14:25:00Z"/>
                <w:b/>
              </w:rPr>
            </w:pPr>
            <w:ins w:id="992"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993" w:author="Rafi Aziizi" w:date="2021-11-12T14:25:00Z"/>
                <w:i/>
                <w:iCs/>
              </w:rPr>
            </w:pPr>
            <w:ins w:id="994" w:author="Rafi Aziizi" w:date="2021-11-12T14:27:00Z">
              <w:r>
                <w:t xml:space="preserve">Data </w:t>
              </w:r>
              <w:proofErr w:type="spellStart"/>
              <w:r>
                <w:t>siswa</w:t>
              </w:r>
              <w:proofErr w:type="spellEnd"/>
              <w:r>
                <w:t xml:space="preserve"> </w:t>
              </w:r>
            </w:ins>
            <w:proofErr w:type="spellStart"/>
            <w:ins w:id="995" w:author="Rafi Aziizi" w:date="2021-11-12T14:28:00Z">
              <w:r>
                <w:t>tidak</w:t>
              </w:r>
              <w:proofErr w:type="spellEnd"/>
              <w:r>
                <w:t xml:space="preserve"> </w:t>
              </w:r>
              <w:proofErr w:type="spellStart"/>
              <w:r>
                <w:t>ada</w:t>
              </w:r>
            </w:ins>
            <w:proofErr w:type="spellEnd"/>
          </w:p>
        </w:tc>
      </w:tr>
      <w:tr w:rsidR="00E02300" w:rsidRPr="0048762E" w14:paraId="4981A49A" w14:textId="77777777" w:rsidTr="001F2641">
        <w:trPr>
          <w:jc w:val="center"/>
          <w:ins w:id="996" w:author="Rafi Aziizi" w:date="2021-11-12T14:25:00Z"/>
        </w:trPr>
        <w:tc>
          <w:tcPr>
            <w:tcW w:w="3827" w:type="dxa"/>
            <w:vAlign w:val="center"/>
          </w:tcPr>
          <w:p w14:paraId="214BBFDA" w14:textId="77777777" w:rsidR="00E02300" w:rsidRPr="0044182F" w:rsidRDefault="00E02300" w:rsidP="001F2641">
            <w:pPr>
              <w:rPr>
                <w:ins w:id="997" w:author="Rafi Aziizi" w:date="2021-11-12T14:25:00Z"/>
                <w:b/>
              </w:rPr>
            </w:pPr>
            <w:ins w:id="998"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999" w:author="Rafi Aziizi" w:date="2021-11-12T14:25:00Z"/>
              </w:rPr>
            </w:pPr>
            <w:ins w:id="1000" w:author="Rafi Aziizi" w:date="2021-11-12T14:25:00Z">
              <w:r>
                <w:t xml:space="preserve">Data </w:t>
              </w:r>
              <w:proofErr w:type="spellStart"/>
              <w:r>
                <w:t>siswa</w:t>
              </w:r>
              <w:proofErr w:type="spellEnd"/>
              <w:r>
                <w:t xml:space="preserve"> </w:t>
              </w:r>
            </w:ins>
            <w:proofErr w:type="spellStart"/>
            <w:ins w:id="1001" w:author="Rafi Aziizi" w:date="2021-11-12T14:28:00Z">
              <w:r>
                <w:t>baru</w:t>
              </w:r>
              <w:proofErr w:type="spellEnd"/>
              <w:r>
                <w:t xml:space="preserve"> </w:t>
              </w:r>
              <w:proofErr w:type="spellStart"/>
              <w:r>
                <w:t>ditampilkan</w:t>
              </w:r>
            </w:ins>
            <w:proofErr w:type="spellEnd"/>
          </w:p>
        </w:tc>
      </w:tr>
      <w:tr w:rsidR="00E02300" w:rsidRPr="0044182F" w14:paraId="16A83DA8" w14:textId="77777777" w:rsidTr="001F2641">
        <w:trPr>
          <w:jc w:val="center"/>
          <w:ins w:id="1002"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1003" w:author="Rafi Aziizi" w:date="2021-11-12T14:25:00Z"/>
                <w:b/>
              </w:rPr>
            </w:pPr>
            <w:ins w:id="1004" w:author="Rafi Aziizi" w:date="2021-11-12T14:25:00Z">
              <w:r w:rsidRPr="0044182F">
                <w:rPr>
                  <w:b/>
                </w:rPr>
                <w:t>Main Course</w:t>
              </w:r>
            </w:ins>
          </w:p>
        </w:tc>
      </w:tr>
      <w:tr w:rsidR="00E02300" w:rsidRPr="0044182F" w14:paraId="2252748E" w14:textId="77777777" w:rsidTr="001F2641">
        <w:trPr>
          <w:jc w:val="center"/>
          <w:ins w:id="1005"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1006" w:author="Rafi Aziizi" w:date="2021-11-12T14:25:00Z"/>
                <w:b/>
              </w:rPr>
            </w:pPr>
            <w:proofErr w:type="spellStart"/>
            <w:ins w:id="1007" w:author="Rafi Aziizi" w:date="2021-11-12T14:2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D1AA5AC" w14:textId="77777777" w:rsidR="00E02300" w:rsidRPr="0044182F" w:rsidRDefault="00E02300" w:rsidP="001F2641">
            <w:pPr>
              <w:jc w:val="center"/>
              <w:rPr>
                <w:ins w:id="1008" w:author="Rafi Aziizi" w:date="2021-11-12T14:25:00Z"/>
                <w:b/>
              </w:rPr>
            </w:pPr>
            <w:proofErr w:type="spellStart"/>
            <w:ins w:id="1009" w:author="Rafi Aziizi" w:date="2021-11-12T14:25:00Z">
              <w:r w:rsidRPr="0044182F">
                <w:rPr>
                  <w:b/>
                </w:rPr>
                <w:t>Reaksi</w:t>
              </w:r>
              <w:proofErr w:type="spellEnd"/>
              <w:r w:rsidRPr="0044182F">
                <w:rPr>
                  <w:b/>
                </w:rPr>
                <w:t xml:space="preserve"> </w:t>
              </w:r>
              <w:proofErr w:type="spellStart"/>
              <w:r w:rsidRPr="0044182F">
                <w:rPr>
                  <w:b/>
                </w:rPr>
                <w:t>Sistem</w:t>
              </w:r>
              <w:proofErr w:type="spellEnd"/>
            </w:ins>
          </w:p>
        </w:tc>
      </w:tr>
      <w:tr w:rsidR="00E02300" w:rsidRPr="0044182F" w14:paraId="3C439C5C" w14:textId="77777777" w:rsidTr="001F2641">
        <w:trPr>
          <w:jc w:val="center"/>
          <w:ins w:id="1010"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1011" w:author="Rafi Aziizi" w:date="2021-11-12T14:25:00Z"/>
              </w:rPr>
            </w:pPr>
            <w:proofErr w:type="spellStart"/>
            <w:ins w:id="1012" w:author="Rafi Aziizi" w:date="2021-11-12T14:25:00Z">
              <w:r>
                <w:t>Memasuki</w:t>
              </w:r>
              <w:proofErr w:type="spellEnd"/>
              <w:r>
                <w:t xml:space="preserve"> menu “</w:t>
              </w:r>
            </w:ins>
            <w:proofErr w:type="spellStart"/>
            <w:ins w:id="1013" w:author="Rafi Aziizi" w:date="2021-11-12T14:28:00Z">
              <w:r>
                <w:t>Tambah</w:t>
              </w:r>
            </w:ins>
            <w:proofErr w:type="spellEnd"/>
            <w:ins w:id="1014" w:author="Rafi Aziizi" w:date="2021-11-12T14:25:00Z">
              <w:r>
                <w:t xml:space="preserve"> Siswa”</w:t>
              </w:r>
            </w:ins>
          </w:p>
        </w:tc>
        <w:tc>
          <w:tcPr>
            <w:tcW w:w="3964" w:type="dxa"/>
            <w:vAlign w:val="center"/>
          </w:tcPr>
          <w:p w14:paraId="60411807" w14:textId="77777777" w:rsidR="00E02300" w:rsidRPr="0044182F" w:rsidRDefault="00E02300" w:rsidP="001F2641">
            <w:pPr>
              <w:ind w:left="511"/>
              <w:rPr>
                <w:ins w:id="1015" w:author="Rafi Aziizi" w:date="2021-11-12T14:25:00Z"/>
              </w:rPr>
            </w:pPr>
          </w:p>
        </w:tc>
      </w:tr>
      <w:tr w:rsidR="00E02300" w:rsidRPr="0044182F" w14:paraId="20F56E0B" w14:textId="77777777" w:rsidTr="001F2641">
        <w:trPr>
          <w:jc w:val="center"/>
          <w:ins w:id="1016" w:author="Rafi Aziizi" w:date="2021-11-12T14:25:00Z"/>
        </w:trPr>
        <w:tc>
          <w:tcPr>
            <w:tcW w:w="3827" w:type="dxa"/>
            <w:vAlign w:val="center"/>
          </w:tcPr>
          <w:p w14:paraId="08D24AC5" w14:textId="77777777" w:rsidR="00E02300" w:rsidRPr="0044182F" w:rsidRDefault="00E02300" w:rsidP="001F2641">
            <w:pPr>
              <w:ind w:left="510"/>
              <w:rPr>
                <w:ins w:id="1017"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1018" w:author="Rafi Aziizi" w:date="2021-11-12T14:25:00Z"/>
              </w:rPr>
            </w:pPr>
            <w:proofErr w:type="spellStart"/>
            <w:ins w:id="1019" w:author="Rafi Aziizi" w:date="2021-11-12T14:25:00Z">
              <w:r>
                <w:t>Menampilkan</w:t>
              </w:r>
              <w:proofErr w:type="spellEnd"/>
              <w:r>
                <w:t xml:space="preserve"> </w:t>
              </w:r>
            </w:ins>
            <w:ins w:id="1020" w:author="Rafi Aziizi" w:date="2021-11-12T14:28:00Z">
              <w:r>
                <w:t xml:space="preserve">form </w:t>
              </w:r>
              <w:proofErr w:type="spellStart"/>
              <w:r>
                <w:t>tambah</w:t>
              </w:r>
            </w:ins>
            <w:proofErr w:type="spellEnd"/>
            <w:ins w:id="1021" w:author="Rafi Aziizi" w:date="2021-11-12T14:25:00Z">
              <w:r>
                <w:t xml:space="preserve"> data </w:t>
              </w:r>
              <w:proofErr w:type="spellStart"/>
              <w:r>
                <w:t>siswa</w:t>
              </w:r>
              <w:proofErr w:type="spellEnd"/>
            </w:ins>
          </w:p>
        </w:tc>
      </w:tr>
      <w:tr w:rsidR="00E02300" w:rsidRPr="0044182F" w14:paraId="4867E998" w14:textId="77777777" w:rsidTr="001F2641">
        <w:trPr>
          <w:jc w:val="center"/>
          <w:ins w:id="1022"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1023" w:author="Rafi Aziizi" w:date="2021-11-12T14:28:00Z"/>
              </w:rPr>
              <w:pPrChange w:id="1024" w:author="Rafi Aziizi" w:date="2021-11-12T14:29:00Z">
                <w:pPr>
                  <w:ind w:left="510"/>
                </w:pPr>
              </w:pPrChange>
            </w:pPr>
            <w:proofErr w:type="spellStart"/>
            <w:ins w:id="1025" w:author="Rafi Aziizi" w:date="2021-11-12T14:29:00Z">
              <w:r>
                <w:t>Mengisi</w:t>
              </w:r>
              <w:proofErr w:type="spellEnd"/>
              <w:r>
                <w:t xml:space="preserve"> form </w:t>
              </w:r>
            </w:ins>
            <w:proofErr w:type="spellStart"/>
            <w:ins w:id="1026" w:author="Rafi Aziizi" w:date="2021-11-12T14:30:00Z">
              <w:r>
                <w:t>tambah</w:t>
              </w:r>
              <w:proofErr w:type="spellEnd"/>
              <w:r>
                <w:t xml:space="preserve"> </w:t>
              </w:r>
            </w:ins>
            <w:ins w:id="1027" w:author="Rafi Aziizi" w:date="2021-11-12T14:29:00Z">
              <w:r>
                <w:t xml:space="preserve">data </w:t>
              </w:r>
              <w:proofErr w:type="spellStart"/>
              <w:r>
                <w:t>siswa</w:t>
              </w:r>
            </w:ins>
            <w:proofErr w:type="spellEnd"/>
          </w:p>
        </w:tc>
        <w:tc>
          <w:tcPr>
            <w:tcW w:w="3964" w:type="dxa"/>
            <w:vAlign w:val="center"/>
          </w:tcPr>
          <w:p w14:paraId="4D36BFC6" w14:textId="77777777" w:rsidR="00E02300" w:rsidRDefault="00E02300">
            <w:pPr>
              <w:spacing w:after="160"/>
              <w:ind w:left="511"/>
              <w:rPr>
                <w:ins w:id="1028" w:author="Rafi Aziizi" w:date="2021-11-12T14:28:00Z"/>
              </w:rPr>
              <w:pPrChange w:id="1029" w:author="Rafi Aziizi" w:date="2021-11-12T14:29:00Z">
                <w:pPr>
                  <w:numPr>
                    <w:numId w:val="30"/>
                  </w:numPr>
                  <w:spacing w:after="160"/>
                  <w:ind w:left="511" w:hanging="360"/>
                </w:pPr>
              </w:pPrChange>
            </w:pPr>
          </w:p>
        </w:tc>
      </w:tr>
      <w:tr w:rsidR="00E02300" w:rsidRPr="0044182F" w14:paraId="2C7E7940" w14:textId="77777777" w:rsidTr="001F2641">
        <w:trPr>
          <w:jc w:val="center"/>
          <w:ins w:id="1030" w:author="Rafi Aziizi" w:date="2021-11-12T14:29:00Z"/>
        </w:trPr>
        <w:tc>
          <w:tcPr>
            <w:tcW w:w="3827" w:type="dxa"/>
            <w:vAlign w:val="center"/>
          </w:tcPr>
          <w:p w14:paraId="6B5D031B" w14:textId="77777777" w:rsidR="00E02300" w:rsidRDefault="00E02300">
            <w:pPr>
              <w:pStyle w:val="ListParagraph"/>
              <w:rPr>
                <w:ins w:id="1031" w:author="Rafi Aziizi" w:date="2021-11-12T14:29:00Z"/>
              </w:rPr>
              <w:pPrChange w:id="1032"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1033" w:author="Rafi Aziizi" w:date="2021-11-12T14:29:00Z"/>
              </w:rPr>
              <w:pPrChange w:id="1034" w:author="Rafi Aziizi" w:date="2021-11-12T14:29:00Z">
                <w:pPr>
                  <w:spacing w:after="160"/>
                  <w:ind w:left="511"/>
                </w:pPr>
              </w:pPrChange>
            </w:pPr>
            <w:proofErr w:type="spellStart"/>
            <w:ins w:id="1035" w:author="Rafi Aziizi" w:date="2021-11-12T14:29:00Z">
              <w:r>
                <w:t>Menyimpan</w:t>
              </w:r>
              <w:proofErr w:type="spellEnd"/>
              <w:r>
                <w:t xml:space="preserve"> data </w:t>
              </w:r>
              <w:proofErr w:type="spellStart"/>
              <w:r>
                <w:t>siswa</w:t>
              </w:r>
              <w:proofErr w:type="spellEnd"/>
              <w:r>
                <w:t xml:space="preserve"> </w:t>
              </w:r>
              <w:proofErr w:type="spellStart"/>
              <w:r>
                <w:t>baru</w:t>
              </w:r>
              <w:proofErr w:type="spellEnd"/>
              <w:r>
                <w:t xml:space="preserve"> pada </w:t>
              </w:r>
              <w:r w:rsidRPr="00E02300">
                <w:rPr>
                  <w:i/>
                  <w:iCs/>
                  <w:rPrChange w:id="1036" w:author="Rafi Aziizi" w:date="2021-11-12T14:29:00Z">
                    <w:rPr/>
                  </w:rPrChange>
                </w:rPr>
                <w:t>database</w:t>
              </w:r>
            </w:ins>
          </w:p>
        </w:tc>
      </w:tr>
      <w:tr w:rsidR="00E02300" w:rsidRPr="001B1AF9" w14:paraId="36187F42" w14:textId="77777777" w:rsidTr="001F2641">
        <w:trPr>
          <w:jc w:val="center"/>
          <w:ins w:id="1037"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1038" w:author="Rafi Aziizi" w:date="2021-11-12T14:25:00Z"/>
                <w:b/>
                <w:bCs/>
              </w:rPr>
            </w:pPr>
            <w:proofErr w:type="spellStart"/>
            <w:ins w:id="1039" w:author="Rafi Aziizi" w:date="2021-11-12T14:2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02300" w:rsidRPr="001B1AF9" w14:paraId="41EC4BD0" w14:textId="77777777" w:rsidTr="001F2641">
        <w:trPr>
          <w:jc w:val="center"/>
          <w:ins w:id="1040"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1041" w:author="Rafi Aziizi" w:date="2021-11-12T14:25:00Z"/>
                <w:b/>
                <w:bCs/>
              </w:rPr>
            </w:pPr>
            <w:proofErr w:type="spellStart"/>
            <w:ins w:id="1042" w:author="Rafi Aziizi" w:date="2021-11-12T14:2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1043" w:author="Rafi Aziizi" w:date="2021-11-12T14:25:00Z"/>
                <w:b/>
                <w:bCs/>
              </w:rPr>
            </w:pPr>
            <w:proofErr w:type="spellStart"/>
            <w:ins w:id="1044" w:author="Rafi Aziizi" w:date="2021-11-12T14:25:00Z">
              <w:r w:rsidRPr="001B1AF9">
                <w:rPr>
                  <w:b/>
                  <w:bCs/>
                </w:rPr>
                <w:t>Reaksi</w:t>
              </w:r>
              <w:proofErr w:type="spellEnd"/>
              <w:r w:rsidRPr="001B1AF9">
                <w:rPr>
                  <w:b/>
                  <w:bCs/>
                </w:rPr>
                <w:t xml:space="preserve"> </w:t>
              </w:r>
              <w:proofErr w:type="spellStart"/>
              <w:r w:rsidRPr="001B1AF9">
                <w:rPr>
                  <w:b/>
                  <w:bCs/>
                </w:rPr>
                <w:t>Sistem</w:t>
              </w:r>
              <w:proofErr w:type="spellEnd"/>
            </w:ins>
          </w:p>
        </w:tc>
      </w:tr>
      <w:tr w:rsidR="00E02300" w14:paraId="53C3D03B" w14:textId="77777777" w:rsidTr="001F2641">
        <w:trPr>
          <w:jc w:val="center"/>
          <w:ins w:id="1045" w:author="Rafi Aziizi" w:date="2021-11-12T14:25:00Z"/>
        </w:trPr>
        <w:tc>
          <w:tcPr>
            <w:tcW w:w="3827" w:type="dxa"/>
            <w:vAlign w:val="center"/>
          </w:tcPr>
          <w:p w14:paraId="21254621" w14:textId="6E867CB2" w:rsidR="00E02300" w:rsidRDefault="00E02300" w:rsidP="001F2641">
            <w:pPr>
              <w:ind w:left="360"/>
              <w:rPr>
                <w:ins w:id="1046" w:author="Rafi Aziizi" w:date="2021-11-12T14:25:00Z"/>
              </w:rPr>
            </w:pPr>
            <w:ins w:id="1047" w:author="Rafi Aziizi" w:date="2021-11-12T14:30:00Z">
              <w:r>
                <w:lastRenderedPageBreak/>
                <w:t>3</w:t>
              </w:r>
            </w:ins>
            <w:ins w:id="1048" w:author="Rafi Aziizi" w:date="2021-11-12T14:25:00Z">
              <w:r>
                <w:t xml:space="preserve">a. </w:t>
              </w:r>
            </w:ins>
            <w:proofErr w:type="spellStart"/>
            <w:ins w:id="1049" w:author="Rafi Aziizi" w:date="2021-11-12T14:29:00Z">
              <w:r>
                <w:t>Tidak</w:t>
              </w:r>
              <w:proofErr w:type="spellEnd"/>
              <w:r>
                <w:t xml:space="preserve"> </w:t>
              </w:r>
            </w:ins>
            <w:proofErr w:type="spellStart"/>
            <w:ins w:id="1050" w:author="Rafi Aziizi" w:date="2021-11-12T14:30:00Z">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proofErr w:type="spellStart"/>
              <w:r>
                <w:t>siswa</w:t>
              </w:r>
            </w:ins>
            <w:proofErr w:type="spellEnd"/>
          </w:p>
        </w:tc>
        <w:tc>
          <w:tcPr>
            <w:tcW w:w="3964" w:type="dxa"/>
            <w:vAlign w:val="center"/>
          </w:tcPr>
          <w:p w14:paraId="2E00121E" w14:textId="77777777" w:rsidR="00E02300" w:rsidRDefault="00E02300" w:rsidP="001F2641">
            <w:pPr>
              <w:pStyle w:val="ListParagraph"/>
              <w:spacing w:after="160"/>
              <w:ind w:left="468"/>
              <w:rPr>
                <w:ins w:id="1051" w:author="Rafi Aziizi" w:date="2021-11-12T14:25:00Z"/>
              </w:rPr>
            </w:pPr>
          </w:p>
        </w:tc>
      </w:tr>
      <w:tr w:rsidR="00E02300" w14:paraId="1149EF36" w14:textId="77777777" w:rsidTr="001F2641">
        <w:trPr>
          <w:jc w:val="center"/>
          <w:ins w:id="1052" w:author="Rafi Aziizi" w:date="2021-11-12T14:25:00Z"/>
        </w:trPr>
        <w:tc>
          <w:tcPr>
            <w:tcW w:w="3827" w:type="dxa"/>
            <w:vAlign w:val="center"/>
          </w:tcPr>
          <w:p w14:paraId="1A183E47" w14:textId="77777777" w:rsidR="00E02300" w:rsidRDefault="00E02300" w:rsidP="001F2641">
            <w:pPr>
              <w:pStyle w:val="ListParagraph"/>
              <w:ind w:left="450"/>
              <w:rPr>
                <w:ins w:id="1053" w:author="Rafi Aziizi" w:date="2021-11-12T14:25:00Z"/>
              </w:rPr>
            </w:pPr>
          </w:p>
        </w:tc>
        <w:tc>
          <w:tcPr>
            <w:tcW w:w="3964" w:type="dxa"/>
            <w:vAlign w:val="center"/>
          </w:tcPr>
          <w:p w14:paraId="2F19F147" w14:textId="5F73894F" w:rsidR="00E02300" w:rsidRDefault="00E02300" w:rsidP="001F2641">
            <w:pPr>
              <w:spacing w:after="160"/>
              <w:ind w:left="360"/>
              <w:rPr>
                <w:ins w:id="1054" w:author="Rafi Aziizi" w:date="2021-11-12T14:25:00Z"/>
              </w:rPr>
            </w:pPr>
            <w:ins w:id="1055" w:author="Rafi Aziizi" w:date="2021-11-12T14:30:00Z">
              <w:r>
                <w:t>3</w:t>
              </w:r>
            </w:ins>
            <w:ins w:id="1056" w:author="Rafi Aziizi" w:date="2021-11-12T14:25:00Z">
              <w:r>
                <w:t xml:space="preserve">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ins>
            <w:proofErr w:type="spellStart"/>
            <w:ins w:id="1057" w:author="Rafi Aziizi" w:date="2021-11-12T14:30: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ins>
            <w:proofErr w:type="spellEnd"/>
          </w:p>
        </w:tc>
      </w:tr>
    </w:tbl>
    <w:p w14:paraId="4623802F" w14:textId="77777777" w:rsidR="00E02300" w:rsidRDefault="00E02300">
      <w:pPr>
        <w:ind w:firstLine="66"/>
        <w:rPr>
          <w:ins w:id="1058" w:author="Rafi Aziizi" w:date="2021-11-12T14:19:00Z"/>
        </w:rPr>
        <w:pPrChange w:id="1059" w:author="Rafi Aziizi" w:date="2021-11-12T14:22:00Z">
          <w:pPr>
            <w:ind w:firstLine="426"/>
          </w:pPr>
        </w:pPrChange>
      </w:pPr>
    </w:p>
    <w:p w14:paraId="12887761" w14:textId="4CA0DC09" w:rsidR="0025138C" w:rsidRDefault="0025138C" w:rsidP="0025138C">
      <w:pPr>
        <w:ind w:firstLine="66"/>
        <w:rPr>
          <w:ins w:id="1060" w:author=" " w:date="2021-11-12T16:27:00Z"/>
        </w:rPr>
      </w:pPr>
      <w:ins w:id="1061" w:author="Rafi Aziizi" w:date="2021-11-12T14:19:00Z">
        <w:r>
          <w:t xml:space="preserve">b. </w:t>
        </w:r>
        <w:proofErr w:type="spellStart"/>
        <w:r>
          <w:t>Skenario</w:t>
        </w:r>
        <w:proofErr w:type="spellEnd"/>
        <w:r>
          <w:t xml:space="preserve"> </w:t>
        </w:r>
        <w:proofErr w:type="spellStart"/>
        <w:r>
          <w:t>Hapus</w:t>
        </w:r>
        <w:proofErr w:type="spellEnd"/>
        <w:r>
          <w:t xml:space="preserve"> Siswa</w:t>
        </w:r>
      </w:ins>
    </w:p>
    <w:p w14:paraId="52261897" w14:textId="77777777" w:rsidR="001A7B0B" w:rsidRDefault="001A7B0B" w:rsidP="001A7B0B">
      <w:pPr>
        <w:rPr>
          <w:ins w:id="1062" w:author="Rafi Aziizi" w:date="2021-11-12T14:30:00Z"/>
        </w:rPr>
        <w:pPrChange w:id="1063" w:author=" " w:date="2021-11-12T16:27:00Z">
          <w:pPr>
            <w:ind w:firstLine="66"/>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1064" w:author="Rafi Aziizi" w:date="2021-11-12T14:31:00Z"/>
        </w:trPr>
        <w:tc>
          <w:tcPr>
            <w:tcW w:w="3827" w:type="dxa"/>
            <w:shd w:val="clear" w:color="auto" w:fill="F2EE98"/>
            <w:vAlign w:val="center"/>
          </w:tcPr>
          <w:p w14:paraId="49988FA4" w14:textId="77777777" w:rsidR="00E02300" w:rsidRPr="0044182F" w:rsidRDefault="00E02300" w:rsidP="001F2641">
            <w:pPr>
              <w:rPr>
                <w:ins w:id="1065" w:author="Rafi Aziizi" w:date="2021-11-12T14:31:00Z"/>
                <w:b/>
              </w:rPr>
            </w:pPr>
            <w:ins w:id="1066"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1067" w:author="Rafi Aziizi" w:date="2021-11-12T14:31:00Z"/>
              </w:rPr>
            </w:pPr>
            <w:proofErr w:type="spellStart"/>
            <w:ins w:id="1068" w:author="Rafi Aziizi" w:date="2021-11-12T14:31:00Z">
              <w:r>
                <w:t>Hapus</w:t>
              </w:r>
              <w:proofErr w:type="spellEnd"/>
              <w:r>
                <w:t xml:space="preserve"> Siswa</w:t>
              </w:r>
            </w:ins>
          </w:p>
        </w:tc>
      </w:tr>
      <w:tr w:rsidR="00E02300" w:rsidRPr="002F6C1D" w14:paraId="52D15CD4" w14:textId="77777777" w:rsidTr="001F2641">
        <w:trPr>
          <w:jc w:val="center"/>
          <w:ins w:id="1069" w:author="Rafi Aziizi" w:date="2021-11-12T14:31:00Z"/>
        </w:trPr>
        <w:tc>
          <w:tcPr>
            <w:tcW w:w="3827" w:type="dxa"/>
            <w:vAlign w:val="center"/>
          </w:tcPr>
          <w:p w14:paraId="4716422C" w14:textId="77777777" w:rsidR="00E02300" w:rsidRPr="0044182F" w:rsidRDefault="00E02300" w:rsidP="001F2641">
            <w:pPr>
              <w:rPr>
                <w:ins w:id="1070" w:author="Rafi Aziizi" w:date="2021-11-12T14:31:00Z"/>
                <w:b/>
              </w:rPr>
            </w:pPr>
            <w:ins w:id="1071" w:author="Rafi Aziizi" w:date="2021-11-12T14:31:00Z">
              <w:r w:rsidRPr="0044182F">
                <w:rPr>
                  <w:b/>
                </w:rPr>
                <w:t>ID</w:t>
              </w:r>
            </w:ins>
          </w:p>
        </w:tc>
        <w:tc>
          <w:tcPr>
            <w:tcW w:w="3964" w:type="dxa"/>
            <w:vAlign w:val="center"/>
          </w:tcPr>
          <w:p w14:paraId="3BF5768A" w14:textId="77777777" w:rsidR="00E02300" w:rsidRPr="002F6C1D" w:rsidRDefault="00E02300" w:rsidP="001F2641">
            <w:pPr>
              <w:rPr>
                <w:ins w:id="1072" w:author="Rafi Aziizi" w:date="2021-11-12T14:31:00Z"/>
              </w:rPr>
            </w:pPr>
            <w:ins w:id="1073" w:author="Rafi Aziizi" w:date="2021-11-12T14:31:00Z">
              <w:r>
                <w:t>RC12</w:t>
              </w:r>
            </w:ins>
          </w:p>
        </w:tc>
      </w:tr>
      <w:tr w:rsidR="00E02300" w:rsidRPr="000C722D" w14:paraId="31CB88BA" w14:textId="77777777" w:rsidTr="001F2641">
        <w:trPr>
          <w:jc w:val="center"/>
          <w:ins w:id="1074" w:author="Rafi Aziizi" w:date="2021-11-12T14:31:00Z"/>
        </w:trPr>
        <w:tc>
          <w:tcPr>
            <w:tcW w:w="3827" w:type="dxa"/>
            <w:vAlign w:val="center"/>
          </w:tcPr>
          <w:p w14:paraId="44E322E8" w14:textId="77777777" w:rsidR="00E02300" w:rsidRPr="0044182F" w:rsidRDefault="00E02300" w:rsidP="001F2641">
            <w:pPr>
              <w:rPr>
                <w:ins w:id="1075" w:author="Rafi Aziizi" w:date="2021-11-12T14:31:00Z"/>
                <w:b/>
              </w:rPr>
            </w:pPr>
            <w:ins w:id="1076" w:author="Rafi Aziizi" w:date="2021-11-12T14:31:00Z">
              <w:r w:rsidRPr="0044182F">
                <w:rPr>
                  <w:b/>
                </w:rPr>
                <w:t>Description</w:t>
              </w:r>
            </w:ins>
          </w:p>
        </w:tc>
        <w:tc>
          <w:tcPr>
            <w:tcW w:w="3964" w:type="dxa"/>
          </w:tcPr>
          <w:p w14:paraId="58BEFBB7" w14:textId="4561B319" w:rsidR="00E02300" w:rsidRPr="000C722D" w:rsidRDefault="00E02300" w:rsidP="001F2641">
            <w:pPr>
              <w:rPr>
                <w:ins w:id="1077" w:author="Rafi Aziizi" w:date="2021-11-12T14:31:00Z"/>
              </w:rPr>
            </w:pPr>
            <w:ins w:id="1078" w:author="Rafi Aziizi" w:date="2021-11-12T14:3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siswa</w:t>
              </w:r>
              <w:proofErr w:type="spellEnd"/>
              <w:r>
                <w:t>.</w:t>
              </w:r>
            </w:ins>
          </w:p>
        </w:tc>
      </w:tr>
      <w:tr w:rsidR="00E02300" w:rsidRPr="002F6C1D" w14:paraId="2399BAB8" w14:textId="77777777" w:rsidTr="001F2641">
        <w:trPr>
          <w:jc w:val="center"/>
          <w:ins w:id="1079" w:author="Rafi Aziizi" w:date="2021-11-12T14:31:00Z"/>
        </w:trPr>
        <w:tc>
          <w:tcPr>
            <w:tcW w:w="3827" w:type="dxa"/>
            <w:vAlign w:val="center"/>
          </w:tcPr>
          <w:p w14:paraId="68491AF7" w14:textId="77777777" w:rsidR="00E02300" w:rsidRPr="0044182F" w:rsidRDefault="00E02300" w:rsidP="001F2641">
            <w:pPr>
              <w:rPr>
                <w:ins w:id="1080" w:author="Rafi Aziizi" w:date="2021-11-12T14:31:00Z"/>
                <w:b/>
              </w:rPr>
            </w:pPr>
            <w:ins w:id="1081"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1082" w:author="Rafi Aziizi" w:date="2021-11-12T14:31:00Z"/>
              </w:rPr>
            </w:pPr>
            <w:ins w:id="1083" w:author="Rafi Aziizi" w:date="2021-11-12T14:31:00Z">
              <w:r>
                <w:t>Bag.IT, Guru BK.</w:t>
              </w:r>
            </w:ins>
          </w:p>
        </w:tc>
      </w:tr>
      <w:tr w:rsidR="00E02300" w:rsidRPr="0044182F" w14:paraId="299C8542" w14:textId="77777777" w:rsidTr="001F2641">
        <w:trPr>
          <w:jc w:val="center"/>
          <w:ins w:id="1084" w:author="Rafi Aziizi" w:date="2021-11-12T14:31:00Z"/>
        </w:trPr>
        <w:tc>
          <w:tcPr>
            <w:tcW w:w="3827" w:type="dxa"/>
            <w:vAlign w:val="center"/>
          </w:tcPr>
          <w:p w14:paraId="5B9CF936" w14:textId="77777777" w:rsidR="00E02300" w:rsidRPr="0044182F" w:rsidRDefault="00E02300" w:rsidP="001F2641">
            <w:pPr>
              <w:rPr>
                <w:ins w:id="1085" w:author="Rafi Aziizi" w:date="2021-11-12T14:31:00Z"/>
                <w:b/>
              </w:rPr>
            </w:pPr>
            <w:ins w:id="1086"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1087" w:author="Rafi Aziizi" w:date="2021-11-12T14:31:00Z"/>
                <w:i/>
                <w:iCs/>
              </w:rPr>
            </w:pPr>
            <w:ins w:id="1088" w:author="Rafi Aziizi" w:date="2021-11-12T14:31:00Z">
              <w:r>
                <w:rPr>
                  <w:i/>
                  <w:iCs/>
                </w:rPr>
                <w:t>Conditional</w:t>
              </w:r>
            </w:ins>
          </w:p>
        </w:tc>
      </w:tr>
      <w:tr w:rsidR="00E02300" w:rsidRPr="0044182F" w14:paraId="5D852CFF" w14:textId="77777777" w:rsidTr="001F2641">
        <w:trPr>
          <w:jc w:val="center"/>
          <w:ins w:id="1089" w:author="Rafi Aziizi" w:date="2021-11-12T14:31:00Z"/>
        </w:trPr>
        <w:tc>
          <w:tcPr>
            <w:tcW w:w="3827" w:type="dxa"/>
            <w:vAlign w:val="center"/>
          </w:tcPr>
          <w:p w14:paraId="74B10E37" w14:textId="77777777" w:rsidR="00E02300" w:rsidRPr="0044182F" w:rsidRDefault="00E02300" w:rsidP="001F2641">
            <w:pPr>
              <w:rPr>
                <w:ins w:id="1090" w:author="Rafi Aziizi" w:date="2021-11-12T14:31:00Z"/>
                <w:b/>
              </w:rPr>
            </w:pPr>
            <w:ins w:id="1091"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1092" w:author="Rafi Aziizi" w:date="2021-11-12T14:31:00Z"/>
              </w:rPr>
            </w:pPr>
            <w:ins w:id="1093" w:author="Rafi Aziizi" w:date="2021-11-12T14:31:00Z">
              <w:r>
                <w:t>-</w:t>
              </w:r>
            </w:ins>
          </w:p>
        </w:tc>
      </w:tr>
      <w:tr w:rsidR="00E02300" w:rsidRPr="0081005E" w14:paraId="529CB1A5" w14:textId="77777777" w:rsidTr="001F2641">
        <w:trPr>
          <w:jc w:val="center"/>
          <w:ins w:id="1094" w:author="Rafi Aziizi" w:date="2021-11-12T14:31:00Z"/>
        </w:trPr>
        <w:tc>
          <w:tcPr>
            <w:tcW w:w="3827" w:type="dxa"/>
            <w:vAlign w:val="center"/>
          </w:tcPr>
          <w:p w14:paraId="591C0BCD" w14:textId="77777777" w:rsidR="00E02300" w:rsidRPr="0044182F" w:rsidRDefault="00E02300" w:rsidP="001F2641">
            <w:pPr>
              <w:rPr>
                <w:ins w:id="1095" w:author="Rafi Aziizi" w:date="2021-11-12T14:31:00Z"/>
                <w:b/>
              </w:rPr>
            </w:pPr>
            <w:ins w:id="1096"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1097" w:author="Rafi Aziizi" w:date="2021-11-12T14:31:00Z"/>
                <w:i/>
                <w:iCs/>
              </w:rPr>
            </w:pPr>
            <w:ins w:id="1098" w:author="Rafi Aziizi" w:date="2021-11-12T14:31:00Z">
              <w:r>
                <w:t xml:space="preserve">Data </w:t>
              </w:r>
              <w:proofErr w:type="spellStart"/>
              <w:r>
                <w:t>siswa</w:t>
              </w:r>
              <w:proofErr w:type="spellEnd"/>
              <w:r>
                <w:t xml:space="preserve"> </w:t>
              </w:r>
              <w:proofErr w:type="spellStart"/>
              <w:r>
                <w:t>aktif</w:t>
              </w:r>
              <w:proofErr w:type="spellEnd"/>
            </w:ins>
          </w:p>
        </w:tc>
      </w:tr>
      <w:tr w:rsidR="00E02300" w:rsidRPr="0048762E" w14:paraId="5ED0BFCA" w14:textId="77777777" w:rsidTr="001F2641">
        <w:trPr>
          <w:jc w:val="center"/>
          <w:ins w:id="1099" w:author="Rafi Aziizi" w:date="2021-11-12T14:31:00Z"/>
        </w:trPr>
        <w:tc>
          <w:tcPr>
            <w:tcW w:w="3827" w:type="dxa"/>
            <w:vAlign w:val="center"/>
          </w:tcPr>
          <w:p w14:paraId="6057F828" w14:textId="77777777" w:rsidR="00E02300" w:rsidRPr="0044182F" w:rsidRDefault="00E02300" w:rsidP="001F2641">
            <w:pPr>
              <w:rPr>
                <w:ins w:id="1100" w:author="Rafi Aziizi" w:date="2021-11-12T14:31:00Z"/>
                <w:b/>
              </w:rPr>
            </w:pPr>
            <w:ins w:id="1101"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1102" w:author="Rafi Aziizi" w:date="2021-11-12T14:31:00Z"/>
              </w:rPr>
            </w:pPr>
            <w:proofErr w:type="spellStart"/>
            <w:ins w:id="1103" w:author="Rafi Aziizi" w:date="2021-11-12T14:31:00Z">
              <w:r>
                <w:t>Perubahan</w:t>
              </w:r>
              <w:proofErr w:type="spellEnd"/>
              <w:r>
                <w:t xml:space="preserve"> data </w:t>
              </w:r>
              <w:proofErr w:type="spellStart"/>
              <w:r>
                <w:t>siswa</w:t>
              </w:r>
              <w:proofErr w:type="spellEnd"/>
              <w:r>
                <w:t xml:space="preserve"> </w:t>
              </w:r>
              <w:proofErr w:type="spellStart"/>
              <w:r>
                <w:t>menjadi</w:t>
              </w:r>
              <w:proofErr w:type="spellEnd"/>
              <w:r>
                <w:t xml:space="preserve"> </w:t>
              </w:r>
              <w:proofErr w:type="spellStart"/>
              <w:r>
                <w:t>pasif</w:t>
              </w:r>
              <w:proofErr w:type="spellEnd"/>
            </w:ins>
          </w:p>
        </w:tc>
      </w:tr>
      <w:tr w:rsidR="00E02300" w:rsidRPr="0044182F" w14:paraId="7489C51A" w14:textId="77777777" w:rsidTr="001F2641">
        <w:trPr>
          <w:jc w:val="center"/>
          <w:ins w:id="1104"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1105" w:author="Rafi Aziizi" w:date="2021-11-12T14:31:00Z"/>
                <w:b/>
              </w:rPr>
            </w:pPr>
            <w:ins w:id="1106" w:author="Rafi Aziizi" w:date="2021-11-12T14:31:00Z">
              <w:r w:rsidRPr="0044182F">
                <w:rPr>
                  <w:b/>
                </w:rPr>
                <w:t>Main Course</w:t>
              </w:r>
            </w:ins>
          </w:p>
        </w:tc>
      </w:tr>
      <w:tr w:rsidR="00E02300" w:rsidRPr="0044182F" w14:paraId="46A3D590" w14:textId="77777777" w:rsidTr="001F2641">
        <w:trPr>
          <w:jc w:val="center"/>
          <w:ins w:id="1107"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1108" w:author="Rafi Aziizi" w:date="2021-11-12T14:31:00Z"/>
                <w:b/>
              </w:rPr>
            </w:pPr>
            <w:proofErr w:type="spellStart"/>
            <w:ins w:id="1109" w:author="Rafi Aziizi" w:date="2021-11-12T14:3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43CAC1F" w14:textId="77777777" w:rsidR="00E02300" w:rsidRPr="0044182F" w:rsidRDefault="00E02300" w:rsidP="001F2641">
            <w:pPr>
              <w:jc w:val="center"/>
              <w:rPr>
                <w:ins w:id="1110" w:author="Rafi Aziizi" w:date="2021-11-12T14:31:00Z"/>
                <w:b/>
              </w:rPr>
            </w:pPr>
            <w:proofErr w:type="spellStart"/>
            <w:ins w:id="1111" w:author="Rafi Aziizi" w:date="2021-11-12T14:31:00Z">
              <w:r w:rsidRPr="0044182F">
                <w:rPr>
                  <w:b/>
                </w:rPr>
                <w:t>Reaksi</w:t>
              </w:r>
              <w:proofErr w:type="spellEnd"/>
              <w:r w:rsidRPr="0044182F">
                <w:rPr>
                  <w:b/>
                </w:rPr>
                <w:t xml:space="preserve"> </w:t>
              </w:r>
              <w:proofErr w:type="spellStart"/>
              <w:r w:rsidRPr="0044182F">
                <w:rPr>
                  <w:b/>
                </w:rPr>
                <w:t>Sistem</w:t>
              </w:r>
              <w:proofErr w:type="spellEnd"/>
            </w:ins>
          </w:p>
        </w:tc>
      </w:tr>
      <w:tr w:rsidR="00E02300" w:rsidRPr="0044182F" w14:paraId="0DA27D86" w14:textId="77777777" w:rsidTr="001F2641">
        <w:trPr>
          <w:jc w:val="center"/>
          <w:ins w:id="1112"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1113" w:author="Rafi Aziizi" w:date="2021-11-12T14:31:00Z"/>
              </w:rPr>
            </w:pPr>
            <w:proofErr w:type="spellStart"/>
            <w:ins w:id="1114" w:author="Rafi Aziizi" w:date="2021-11-12T14:31:00Z">
              <w:r>
                <w:t>Memasuki</w:t>
              </w:r>
              <w:proofErr w:type="spellEnd"/>
              <w:r>
                <w:t xml:space="preserve"> menu “Data Siswa”</w:t>
              </w:r>
            </w:ins>
          </w:p>
        </w:tc>
        <w:tc>
          <w:tcPr>
            <w:tcW w:w="3964" w:type="dxa"/>
            <w:vAlign w:val="center"/>
          </w:tcPr>
          <w:p w14:paraId="678FAB10" w14:textId="77777777" w:rsidR="00E02300" w:rsidRPr="0044182F" w:rsidRDefault="00E02300" w:rsidP="001F2641">
            <w:pPr>
              <w:ind w:left="511"/>
              <w:rPr>
                <w:ins w:id="1115" w:author="Rafi Aziizi" w:date="2021-11-12T14:31:00Z"/>
              </w:rPr>
            </w:pPr>
          </w:p>
        </w:tc>
      </w:tr>
      <w:tr w:rsidR="00E02300" w:rsidRPr="0044182F" w14:paraId="1AC1A067" w14:textId="77777777" w:rsidTr="001F2641">
        <w:trPr>
          <w:jc w:val="center"/>
          <w:ins w:id="1116" w:author="Rafi Aziizi" w:date="2021-11-12T14:31:00Z"/>
        </w:trPr>
        <w:tc>
          <w:tcPr>
            <w:tcW w:w="3827" w:type="dxa"/>
            <w:vAlign w:val="center"/>
          </w:tcPr>
          <w:p w14:paraId="2DB6490F" w14:textId="77777777" w:rsidR="00E02300" w:rsidRPr="0044182F" w:rsidRDefault="00E02300" w:rsidP="001F2641">
            <w:pPr>
              <w:ind w:left="510"/>
              <w:rPr>
                <w:ins w:id="1117"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1118" w:author="Rafi Aziizi" w:date="2021-11-12T14:31:00Z"/>
              </w:rPr>
            </w:pPr>
            <w:proofErr w:type="spellStart"/>
            <w:ins w:id="1119" w:author="Rafi Aziizi" w:date="2021-11-12T14:31:00Z">
              <w:r>
                <w:t>Menampilkan</w:t>
              </w:r>
              <w:proofErr w:type="spellEnd"/>
              <w:r>
                <w:t xml:space="preserve"> </w:t>
              </w:r>
              <w:proofErr w:type="spellStart"/>
              <w:r>
                <w:t>seluruh</w:t>
              </w:r>
              <w:proofErr w:type="spellEnd"/>
              <w:r>
                <w:t xml:space="preserve"> data </w:t>
              </w:r>
              <w:proofErr w:type="spellStart"/>
              <w:r>
                <w:t>siswa</w:t>
              </w:r>
              <w:proofErr w:type="spellEnd"/>
            </w:ins>
          </w:p>
        </w:tc>
      </w:tr>
      <w:tr w:rsidR="00E02300" w:rsidRPr="0044182F" w14:paraId="43BE3631" w14:textId="77777777" w:rsidTr="001F2641">
        <w:trPr>
          <w:jc w:val="center"/>
          <w:ins w:id="1120"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1121" w:author="Rafi Aziizi" w:date="2021-11-12T14:31:00Z"/>
              </w:rPr>
            </w:pPr>
            <w:proofErr w:type="spellStart"/>
            <w:ins w:id="1122" w:author="Rafi Aziizi" w:date="2021-11-12T14:32:00Z">
              <w:r>
                <w:t>Menghapus</w:t>
              </w:r>
              <w:proofErr w:type="spellEnd"/>
              <w:r>
                <w:t xml:space="preserve"> data </w:t>
              </w:r>
              <w:proofErr w:type="spellStart"/>
              <w:r>
                <w:t>siswa</w:t>
              </w:r>
              <w:proofErr w:type="spellEnd"/>
              <w:r>
                <w:t xml:space="preserve"> </w:t>
              </w:r>
              <w:proofErr w:type="spellStart"/>
              <w:r>
                <w:t>tertentu</w:t>
              </w:r>
            </w:ins>
            <w:proofErr w:type="spellEnd"/>
          </w:p>
        </w:tc>
        <w:tc>
          <w:tcPr>
            <w:tcW w:w="3964" w:type="dxa"/>
            <w:vAlign w:val="center"/>
          </w:tcPr>
          <w:p w14:paraId="7B45E70F" w14:textId="77777777" w:rsidR="00E02300" w:rsidRDefault="00E02300" w:rsidP="001F2641">
            <w:pPr>
              <w:spacing w:after="160"/>
              <w:ind w:left="511"/>
              <w:rPr>
                <w:ins w:id="1123" w:author="Rafi Aziizi" w:date="2021-11-12T14:31:00Z"/>
              </w:rPr>
            </w:pPr>
          </w:p>
        </w:tc>
      </w:tr>
      <w:tr w:rsidR="00E02300" w:rsidRPr="0044182F" w14:paraId="200A31FB" w14:textId="77777777" w:rsidTr="001F2641">
        <w:trPr>
          <w:jc w:val="center"/>
          <w:ins w:id="1124" w:author="Rafi Aziizi" w:date="2021-11-12T14:31:00Z"/>
        </w:trPr>
        <w:tc>
          <w:tcPr>
            <w:tcW w:w="3827" w:type="dxa"/>
            <w:vAlign w:val="center"/>
          </w:tcPr>
          <w:p w14:paraId="7331C67F" w14:textId="77777777" w:rsidR="00E02300" w:rsidRDefault="00E02300" w:rsidP="001F2641">
            <w:pPr>
              <w:pStyle w:val="ListParagraph"/>
              <w:rPr>
                <w:ins w:id="1125"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1126" w:author="Rafi Aziizi" w:date="2021-11-12T14:31:00Z"/>
              </w:rPr>
            </w:pPr>
            <w:proofErr w:type="spellStart"/>
            <w:ins w:id="1127" w:author="Rafi Aziizi" w:date="2021-11-12T14:32:00Z">
              <w:r>
                <w:t>Melakukan</w:t>
              </w:r>
              <w:proofErr w:type="spellEnd"/>
              <w:r>
                <w:t xml:space="preserve"> </w:t>
              </w:r>
              <w:proofErr w:type="spellStart"/>
              <w:r>
                <w:t>perubahan</w:t>
              </w:r>
            </w:ins>
            <w:proofErr w:type="spellEnd"/>
            <w:ins w:id="1128" w:author="Rafi Aziizi" w:date="2021-11-12T14:31:00Z">
              <w:r>
                <w:t xml:space="preserve"> data </w:t>
              </w:r>
              <w:proofErr w:type="spellStart"/>
              <w:r>
                <w:t>siswa</w:t>
              </w:r>
              <w:proofErr w:type="spellEnd"/>
              <w:r>
                <w:t xml:space="preserve"> </w:t>
              </w:r>
            </w:ins>
            <w:proofErr w:type="spellStart"/>
            <w:ins w:id="1129" w:author="Rafi Aziizi" w:date="2021-11-12T14:32:00Z">
              <w:r w:rsidR="001F2641">
                <w:t>aktif</w:t>
              </w:r>
              <w:proofErr w:type="spellEnd"/>
              <w:r w:rsidR="001F2641">
                <w:t xml:space="preserve"> </w:t>
              </w:r>
              <w:proofErr w:type="spellStart"/>
              <w:r w:rsidR="001F2641">
                <w:t>menjadi</w:t>
              </w:r>
              <w:proofErr w:type="spellEnd"/>
              <w:r w:rsidR="001F2641">
                <w:t xml:space="preserve"> </w:t>
              </w:r>
              <w:proofErr w:type="spellStart"/>
              <w:r w:rsidR="001F2641">
                <w:t>pasif</w:t>
              </w:r>
            </w:ins>
            <w:proofErr w:type="spellEnd"/>
            <w:ins w:id="1130" w:author="Rafi Aziizi" w:date="2021-11-12T14:31:00Z">
              <w:r>
                <w:t xml:space="preserve"> pada </w:t>
              </w:r>
              <w:r w:rsidRPr="00C70CAF">
                <w:rPr>
                  <w:i/>
                  <w:iCs/>
                </w:rPr>
                <w:t>database</w:t>
              </w:r>
            </w:ins>
          </w:p>
        </w:tc>
      </w:tr>
      <w:tr w:rsidR="00E02300" w:rsidRPr="001B1AF9" w14:paraId="34632C92" w14:textId="77777777" w:rsidTr="001F2641">
        <w:trPr>
          <w:jc w:val="center"/>
          <w:ins w:id="1131"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1132" w:author="Rafi Aziizi" w:date="2021-11-12T14:31:00Z"/>
                <w:b/>
                <w:bCs/>
              </w:rPr>
            </w:pPr>
            <w:proofErr w:type="spellStart"/>
            <w:ins w:id="1133" w:author="Rafi Aziizi" w:date="2021-11-12T14:3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02300" w:rsidRPr="001B1AF9" w14:paraId="7CA1693D" w14:textId="77777777" w:rsidTr="001F2641">
        <w:trPr>
          <w:jc w:val="center"/>
          <w:ins w:id="1134"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1135" w:author="Rafi Aziizi" w:date="2021-11-12T14:31:00Z"/>
                <w:b/>
                <w:bCs/>
              </w:rPr>
            </w:pPr>
            <w:proofErr w:type="spellStart"/>
            <w:ins w:id="1136" w:author="Rafi Aziizi" w:date="2021-11-12T14:3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1137" w:author="Rafi Aziizi" w:date="2021-11-12T14:31:00Z"/>
                <w:b/>
                <w:bCs/>
              </w:rPr>
            </w:pPr>
            <w:proofErr w:type="spellStart"/>
            <w:ins w:id="1138" w:author="Rafi Aziizi" w:date="2021-11-12T14:31:00Z">
              <w:r w:rsidRPr="001B1AF9">
                <w:rPr>
                  <w:b/>
                  <w:bCs/>
                </w:rPr>
                <w:t>Reaksi</w:t>
              </w:r>
              <w:proofErr w:type="spellEnd"/>
              <w:r w:rsidRPr="001B1AF9">
                <w:rPr>
                  <w:b/>
                  <w:bCs/>
                </w:rPr>
                <w:t xml:space="preserve"> </w:t>
              </w:r>
              <w:proofErr w:type="spellStart"/>
              <w:r w:rsidRPr="001B1AF9">
                <w:rPr>
                  <w:b/>
                  <w:bCs/>
                </w:rPr>
                <w:t>Sistem</w:t>
              </w:r>
              <w:proofErr w:type="spellEnd"/>
            </w:ins>
          </w:p>
        </w:tc>
      </w:tr>
      <w:tr w:rsidR="00E02300" w14:paraId="3B149639" w14:textId="77777777" w:rsidTr="001F2641">
        <w:trPr>
          <w:jc w:val="center"/>
          <w:ins w:id="1139" w:author="Rafi Aziizi" w:date="2021-11-12T14:31:00Z"/>
        </w:trPr>
        <w:tc>
          <w:tcPr>
            <w:tcW w:w="3827" w:type="dxa"/>
            <w:vAlign w:val="center"/>
          </w:tcPr>
          <w:p w14:paraId="574F373B" w14:textId="7C7C7286" w:rsidR="00E02300" w:rsidRDefault="00E02300" w:rsidP="001F2641">
            <w:pPr>
              <w:ind w:left="360"/>
              <w:rPr>
                <w:ins w:id="1140" w:author="Rafi Aziizi" w:date="2021-11-12T14:31:00Z"/>
              </w:rPr>
            </w:pPr>
            <w:ins w:id="1141" w:author="Rafi Aziizi" w:date="2021-11-12T14:31:00Z">
              <w:r>
                <w:t xml:space="preserve">3a. </w:t>
              </w:r>
            </w:ins>
            <w:proofErr w:type="spellStart"/>
            <w:ins w:id="1142" w:author="Rafi Aziizi" w:date="2021-11-12T14:33:00Z">
              <w:r w:rsidR="001F2641">
                <w:t>Tidak</w:t>
              </w:r>
              <w:proofErr w:type="spellEnd"/>
              <w:r w:rsidR="001F2641">
                <w:t xml:space="preserve"> </w:t>
              </w:r>
              <w:proofErr w:type="spellStart"/>
              <w:r w:rsidR="001F2641">
                <w:t>memasukan</w:t>
              </w:r>
              <w:proofErr w:type="spellEnd"/>
              <w:r w:rsidR="001F2641">
                <w:t xml:space="preserve"> </w:t>
              </w:r>
              <w:proofErr w:type="spellStart"/>
              <w:r w:rsidR="001F2641">
                <w:t>secara</w:t>
              </w:r>
              <w:proofErr w:type="spellEnd"/>
              <w:r w:rsidR="001F2641">
                <w:t xml:space="preserve"> </w:t>
              </w:r>
              <w:proofErr w:type="spellStart"/>
              <w:r w:rsidR="001F2641">
                <w:t>benar</w:t>
              </w:r>
              <w:proofErr w:type="spellEnd"/>
              <w:r w:rsidR="001F2641">
                <w:t xml:space="preserve"> data </w:t>
              </w:r>
              <w:proofErr w:type="spellStart"/>
              <w:r w:rsidR="001F2641">
                <w:t>siswa</w:t>
              </w:r>
              <w:proofErr w:type="spellEnd"/>
              <w:r w:rsidR="001F2641">
                <w:t xml:space="preserve"> yang </w:t>
              </w:r>
              <w:proofErr w:type="spellStart"/>
              <w:r w:rsidR="001F2641">
                <w:t>akan</w:t>
              </w:r>
              <w:proofErr w:type="spellEnd"/>
              <w:r w:rsidR="001F2641">
                <w:t xml:space="preserve"> </w:t>
              </w:r>
              <w:proofErr w:type="spellStart"/>
              <w:r w:rsidR="001F2641">
                <w:t>dihapus</w:t>
              </w:r>
            </w:ins>
            <w:proofErr w:type="spellEnd"/>
          </w:p>
        </w:tc>
        <w:tc>
          <w:tcPr>
            <w:tcW w:w="3964" w:type="dxa"/>
            <w:vAlign w:val="center"/>
          </w:tcPr>
          <w:p w14:paraId="1506A5D5" w14:textId="77777777" w:rsidR="00E02300" w:rsidRDefault="00E02300" w:rsidP="001F2641">
            <w:pPr>
              <w:pStyle w:val="ListParagraph"/>
              <w:spacing w:after="160"/>
              <w:ind w:left="468"/>
              <w:rPr>
                <w:ins w:id="1143" w:author="Rafi Aziizi" w:date="2021-11-12T14:31:00Z"/>
              </w:rPr>
            </w:pPr>
          </w:p>
        </w:tc>
      </w:tr>
      <w:tr w:rsidR="00E02300" w14:paraId="7BCEC41C" w14:textId="77777777" w:rsidTr="001F2641">
        <w:trPr>
          <w:jc w:val="center"/>
          <w:ins w:id="1144" w:author="Rafi Aziizi" w:date="2021-11-12T14:31:00Z"/>
        </w:trPr>
        <w:tc>
          <w:tcPr>
            <w:tcW w:w="3827" w:type="dxa"/>
            <w:vAlign w:val="center"/>
          </w:tcPr>
          <w:p w14:paraId="1FD3EB3D" w14:textId="77777777" w:rsidR="00E02300" w:rsidRDefault="00E02300" w:rsidP="001F2641">
            <w:pPr>
              <w:pStyle w:val="ListParagraph"/>
              <w:ind w:left="450"/>
              <w:rPr>
                <w:ins w:id="1145" w:author="Rafi Aziizi" w:date="2021-11-12T14:31:00Z"/>
              </w:rPr>
            </w:pPr>
          </w:p>
        </w:tc>
        <w:tc>
          <w:tcPr>
            <w:tcW w:w="3964" w:type="dxa"/>
            <w:vAlign w:val="center"/>
          </w:tcPr>
          <w:p w14:paraId="1FF45788" w14:textId="4D427F08" w:rsidR="00E02300" w:rsidRDefault="00E02300" w:rsidP="001F2641">
            <w:pPr>
              <w:spacing w:after="160"/>
              <w:ind w:left="360"/>
              <w:rPr>
                <w:ins w:id="1146" w:author="Rafi Aziizi" w:date="2021-11-12T14:31:00Z"/>
              </w:rPr>
            </w:pPr>
            <w:ins w:id="1147" w:author="Rafi Aziizi" w:date="2021-11-12T14:3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w:t>
              </w:r>
            </w:ins>
            <w:ins w:id="1148" w:author="Rafi Aziizi" w:date="2021-11-12T14:33:00Z">
              <w:r w:rsidR="001F2641">
                <w:t>hapuskan</w:t>
              </w:r>
            </w:ins>
            <w:proofErr w:type="spellEnd"/>
          </w:p>
        </w:tc>
      </w:tr>
    </w:tbl>
    <w:p w14:paraId="323D6A42" w14:textId="77777777" w:rsidR="00E02300" w:rsidRDefault="00E02300">
      <w:pPr>
        <w:ind w:firstLine="66"/>
        <w:rPr>
          <w:ins w:id="1149" w:author="Rafi Aziizi" w:date="2021-11-12T14:19:00Z"/>
        </w:rPr>
        <w:pPrChange w:id="1150" w:author="Rafi Aziizi" w:date="2021-11-12T14:22:00Z">
          <w:pPr>
            <w:ind w:firstLine="426"/>
          </w:pPr>
        </w:pPrChange>
      </w:pPr>
    </w:p>
    <w:p w14:paraId="6617FB5A" w14:textId="1A8A3219" w:rsidR="0025138C" w:rsidRDefault="0025138C" w:rsidP="0025138C">
      <w:pPr>
        <w:ind w:firstLine="66"/>
        <w:rPr>
          <w:ins w:id="1151" w:author=" " w:date="2021-11-12T16:27:00Z"/>
        </w:rPr>
      </w:pPr>
      <w:ins w:id="1152" w:author="Rafi Aziizi" w:date="2021-11-12T14:19:00Z">
        <w:r>
          <w:t xml:space="preserve">c. </w:t>
        </w:r>
        <w:proofErr w:type="spellStart"/>
        <w:r>
          <w:t>Skenario</w:t>
        </w:r>
        <w:proofErr w:type="spellEnd"/>
        <w:r>
          <w:t xml:space="preserve"> Edit Siswa</w:t>
        </w:r>
      </w:ins>
    </w:p>
    <w:p w14:paraId="42B0A95F" w14:textId="77777777" w:rsidR="001A7B0B" w:rsidRDefault="001A7B0B" w:rsidP="0025138C">
      <w:pPr>
        <w:ind w:firstLine="66"/>
        <w:rPr>
          <w:ins w:id="1153" w:author="Rafi Aziizi" w:date="2021-11-12T14:33: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1154" w:author="Rafi Aziizi" w:date="2021-11-12T14:33:00Z"/>
        </w:trPr>
        <w:tc>
          <w:tcPr>
            <w:tcW w:w="3827" w:type="dxa"/>
            <w:shd w:val="clear" w:color="auto" w:fill="F2EE98"/>
            <w:vAlign w:val="center"/>
          </w:tcPr>
          <w:p w14:paraId="43CFF176" w14:textId="77777777" w:rsidR="001F2641" w:rsidRPr="0044182F" w:rsidRDefault="001F2641" w:rsidP="001F2641">
            <w:pPr>
              <w:rPr>
                <w:ins w:id="1155" w:author="Rafi Aziizi" w:date="2021-11-12T14:33:00Z"/>
                <w:b/>
              </w:rPr>
            </w:pPr>
            <w:ins w:id="1156"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1157" w:author="Rafi Aziizi" w:date="2021-11-12T14:33:00Z"/>
              </w:rPr>
            </w:pPr>
            <w:ins w:id="1158" w:author="Rafi Aziizi" w:date="2021-11-12T14:34:00Z">
              <w:r>
                <w:t>Edit</w:t>
              </w:r>
            </w:ins>
            <w:ins w:id="1159" w:author="Rafi Aziizi" w:date="2021-11-12T14:33:00Z">
              <w:r>
                <w:t xml:space="preserve"> Siswa</w:t>
              </w:r>
            </w:ins>
          </w:p>
        </w:tc>
      </w:tr>
      <w:tr w:rsidR="001F2641" w:rsidRPr="002F6C1D" w14:paraId="34F18DF0" w14:textId="77777777" w:rsidTr="001F2641">
        <w:trPr>
          <w:jc w:val="center"/>
          <w:ins w:id="1160" w:author="Rafi Aziizi" w:date="2021-11-12T14:33:00Z"/>
        </w:trPr>
        <w:tc>
          <w:tcPr>
            <w:tcW w:w="3827" w:type="dxa"/>
            <w:vAlign w:val="center"/>
          </w:tcPr>
          <w:p w14:paraId="356D5E2F" w14:textId="77777777" w:rsidR="001F2641" w:rsidRPr="0044182F" w:rsidRDefault="001F2641" w:rsidP="001F2641">
            <w:pPr>
              <w:rPr>
                <w:ins w:id="1161" w:author="Rafi Aziizi" w:date="2021-11-12T14:33:00Z"/>
                <w:b/>
              </w:rPr>
            </w:pPr>
            <w:ins w:id="1162" w:author="Rafi Aziizi" w:date="2021-11-12T14:33:00Z">
              <w:r w:rsidRPr="0044182F">
                <w:rPr>
                  <w:b/>
                </w:rPr>
                <w:t>ID</w:t>
              </w:r>
            </w:ins>
          </w:p>
        </w:tc>
        <w:tc>
          <w:tcPr>
            <w:tcW w:w="3964" w:type="dxa"/>
            <w:vAlign w:val="center"/>
          </w:tcPr>
          <w:p w14:paraId="3FC2F303" w14:textId="77777777" w:rsidR="001F2641" w:rsidRPr="002F6C1D" w:rsidRDefault="001F2641" w:rsidP="001F2641">
            <w:pPr>
              <w:rPr>
                <w:ins w:id="1163" w:author="Rafi Aziizi" w:date="2021-11-12T14:33:00Z"/>
              </w:rPr>
            </w:pPr>
            <w:ins w:id="1164" w:author="Rafi Aziizi" w:date="2021-11-12T14:33:00Z">
              <w:r>
                <w:t>RC12</w:t>
              </w:r>
            </w:ins>
          </w:p>
        </w:tc>
      </w:tr>
      <w:tr w:rsidR="001F2641" w:rsidRPr="000C722D" w14:paraId="27C7FF07" w14:textId="77777777" w:rsidTr="001F2641">
        <w:trPr>
          <w:jc w:val="center"/>
          <w:ins w:id="1165" w:author="Rafi Aziizi" w:date="2021-11-12T14:33:00Z"/>
        </w:trPr>
        <w:tc>
          <w:tcPr>
            <w:tcW w:w="3827" w:type="dxa"/>
            <w:vAlign w:val="center"/>
          </w:tcPr>
          <w:p w14:paraId="31DEED7B" w14:textId="77777777" w:rsidR="001F2641" w:rsidRPr="0044182F" w:rsidRDefault="001F2641" w:rsidP="001F2641">
            <w:pPr>
              <w:rPr>
                <w:ins w:id="1166" w:author="Rafi Aziizi" w:date="2021-11-12T14:33:00Z"/>
                <w:b/>
              </w:rPr>
            </w:pPr>
            <w:ins w:id="1167" w:author="Rafi Aziizi" w:date="2021-11-12T14:33:00Z">
              <w:r w:rsidRPr="0044182F">
                <w:rPr>
                  <w:b/>
                </w:rPr>
                <w:t>Description</w:t>
              </w:r>
            </w:ins>
          </w:p>
        </w:tc>
        <w:tc>
          <w:tcPr>
            <w:tcW w:w="3964" w:type="dxa"/>
          </w:tcPr>
          <w:p w14:paraId="5049517D" w14:textId="0A120098" w:rsidR="001F2641" w:rsidRPr="000C722D" w:rsidRDefault="001F2641" w:rsidP="001F2641">
            <w:pPr>
              <w:rPr>
                <w:ins w:id="1168" w:author="Rafi Aziizi" w:date="2021-11-12T14:33:00Z"/>
              </w:rPr>
            </w:pPr>
            <w:ins w:id="1169" w:author="Rafi Aziizi" w:date="2021-11-12T14:33: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w:t>
              </w:r>
            </w:ins>
            <w:ins w:id="1170" w:author="Rafi Aziizi" w:date="2021-11-12T14:34:00Z">
              <w:r>
                <w:t>mperbaharui</w:t>
              </w:r>
            </w:ins>
            <w:proofErr w:type="spellEnd"/>
            <w:ins w:id="1171" w:author="Rafi Aziizi" w:date="2021-11-12T14:33:00Z">
              <w:r>
                <w:t xml:space="preserve"> data </w:t>
              </w:r>
              <w:proofErr w:type="spellStart"/>
              <w:r>
                <w:t>siswa</w:t>
              </w:r>
              <w:proofErr w:type="spellEnd"/>
              <w:r>
                <w:t>.</w:t>
              </w:r>
            </w:ins>
          </w:p>
        </w:tc>
      </w:tr>
      <w:tr w:rsidR="001F2641" w:rsidRPr="002F6C1D" w14:paraId="2BC5CE22" w14:textId="77777777" w:rsidTr="001F2641">
        <w:trPr>
          <w:jc w:val="center"/>
          <w:ins w:id="1172" w:author="Rafi Aziizi" w:date="2021-11-12T14:33:00Z"/>
        </w:trPr>
        <w:tc>
          <w:tcPr>
            <w:tcW w:w="3827" w:type="dxa"/>
            <w:vAlign w:val="center"/>
          </w:tcPr>
          <w:p w14:paraId="3E8F887C" w14:textId="77777777" w:rsidR="001F2641" w:rsidRPr="0044182F" w:rsidRDefault="001F2641" w:rsidP="001F2641">
            <w:pPr>
              <w:rPr>
                <w:ins w:id="1173" w:author="Rafi Aziizi" w:date="2021-11-12T14:33:00Z"/>
                <w:b/>
              </w:rPr>
            </w:pPr>
            <w:ins w:id="1174"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1175" w:author="Rafi Aziizi" w:date="2021-11-12T14:33:00Z"/>
              </w:rPr>
            </w:pPr>
            <w:ins w:id="1176" w:author="Rafi Aziizi" w:date="2021-11-12T14:33:00Z">
              <w:r>
                <w:t>Bag.IT, Guru BK.</w:t>
              </w:r>
            </w:ins>
          </w:p>
        </w:tc>
      </w:tr>
      <w:tr w:rsidR="001F2641" w:rsidRPr="0044182F" w14:paraId="0EF2F9DB" w14:textId="77777777" w:rsidTr="001F2641">
        <w:trPr>
          <w:jc w:val="center"/>
          <w:ins w:id="1177" w:author="Rafi Aziizi" w:date="2021-11-12T14:33:00Z"/>
        </w:trPr>
        <w:tc>
          <w:tcPr>
            <w:tcW w:w="3827" w:type="dxa"/>
            <w:vAlign w:val="center"/>
          </w:tcPr>
          <w:p w14:paraId="5E81B814" w14:textId="77777777" w:rsidR="001F2641" w:rsidRPr="0044182F" w:rsidRDefault="001F2641" w:rsidP="001F2641">
            <w:pPr>
              <w:rPr>
                <w:ins w:id="1178" w:author="Rafi Aziizi" w:date="2021-11-12T14:33:00Z"/>
                <w:b/>
              </w:rPr>
            </w:pPr>
            <w:ins w:id="1179"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1180" w:author="Rafi Aziizi" w:date="2021-11-12T14:33:00Z"/>
                <w:i/>
                <w:iCs/>
              </w:rPr>
            </w:pPr>
            <w:ins w:id="1181" w:author="Rafi Aziizi" w:date="2021-11-12T14:33:00Z">
              <w:r>
                <w:rPr>
                  <w:i/>
                  <w:iCs/>
                </w:rPr>
                <w:t>Conditional</w:t>
              </w:r>
            </w:ins>
          </w:p>
        </w:tc>
      </w:tr>
      <w:tr w:rsidR="001F2641" w:rsidRPr="0044182F" w14:paraId="5EF2157B" w14:textId="77777777" w:rsidTr="001F2641">
        <w:trPr>
          <w:jc w:val="center"/>
          <w:ins w:id="1182" w:author="Rafi Aziizi" w:date="2021-11-12T14:33:00Z"/>
        </w:trPr>
        <w:tc>
          <w:tcPr>
            <w:tcW w:w="3827" w:type="dxa"/>
            <w:vAlign w:val="center"/>
          </w:tcPr>
          <w:p w14:paraId="1A6810F7" w14:textId="77777777" w:rsidR="001F2641" w:rsidRPr="0044182F" w:rsidRDefault="001F2641" w:rsidP="001F2641">
            <w:pPr>
              <w:rPr>
                <w:ins w:id="1183" w:author="Rafi Aziizi" w:date="2021-11-12T14:33:00Z"/>
                <w:b/>
              </w:rPr>
            </w:pPr>
            <w:ins w:id="1184"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1185" w:author="Rafi Aziizi" w:date="2021-11-12T14:33:00Z"/>
              </w:rPr>
            </w:pPr>
            <w:ins w:id="1186" w:author="Rafi Aziizi" w:date="2021-11-12T14:33:00Z">
              <w:r>
                <w:t>-</w:t>
              </w:r>
            </w:ins>
          </w:p>
        </w:tc>
      </w:tr>
      <w:tr w:rsidR="001F2641" w:rsidRPr="0081005E" w14:paraId="709704B4" w14:textId="77777777" w:rsidTr="001F2641">
        <w:trPr>
          <w:jc w:val="center"/>
          <w:ins w:id="1187" w:author="Rafi Aziizi" w:date="2021-11-12T14:33:00Z"/>
        </w:trPr>
        <w:tc>
          <w:tcPr>
            <w:tcW w:w="3827" w:type="dxa"/>
            <w:vAlign w:val="center"/>
          </w:tcPr>
          <w:p w14:paraId="082F03D4" w14:textId="77777777" w:rsidR="001F2641" w:rsidRPr="0044182F" w:rsidRDefault="001F2641" w:rsidP="001F2641">
            <w:pPr>
              <w:rPr>
                <w:ins w:id="1188" w:author="Rafi Aziizi" w:date="2021-11-12T14:33:00Z"/>
                <w:b/>
              </w:rPr>
            </w:pPr>
            <w:ins w:id="1189"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1190" w:author="Rafi Aziizi" w:date="2021-11-12T14:33:00Z"/>
                <w:i/>
                <w:iCs/>
              </w:rPr>
            </w:pPr>
            <w:ins w:id="1191" w:author="Rafi Aziizi" w:date="2021-11-12T14:33:00Z">
              <w:r>
                <w:t xml:space="preserve">Data </w:t>
              </w:r>
              <w:proofErr w:type="spellStart"/>
              <w:r>
                <w:t>siswa</w:t>
              </w:r>
              <w:proofErr w:type="spellEnd"/>
              <w:r>
                <w:t xml:space="preserve"> </w:t>
              </w:r>
            </w:ins>
            <w:proofErr w:type="spellStart"/>
            <w:ins w:id="1192" w:author="Rafi Aziizi" w:date="2021-11-12T14:34:00Z">
              <w:r>
                <w:t>belum</w:t>
              </w:r>
              <w:proofErr w:type="spellEnd"/>
              <w:r>
                <w:t xml:space="preserve"> </w:t>
              </w:r>
              <w:proofErr w:type="spellStart"/>
              <w:r>
                <w:t>diperbaharui</w:t>
              </w:r>
            </w:ins>
            <w:proofErr w:type="spellEnd"/>
          </w:p>
        </w:tc>
      </w:tr>
      <w:tr w:rsidR="001F2641" w:rsidRPr="0048762E" w14:paraId="67952A2A" w14:textId="77777777" w:rsidTr="001F2641">
        <w:trPr>
          <w:jc w:val="center"/>
          <w:ins w:id="1193" w:author="Rafi Aziizi" w:date="2021-11-12T14:33:00Z"/>
        </w:trPr>
        <w:tc>
          <w:tcPr>
            <w:tcW w:w="3827" w:type="dxa"/>
            <w:vAlign w:val="center"/>
          </w:tcPr>
          <w:p w14:paraId="6C9C7263" w14:textId="77777777" w:rsidR="001F2641" w:rsidRPr="0044182F" w:rsidRDefault="001F2641" w:rsidP="001F2641">
            <w:pPr>
              <w:rPr>
                <w:ins w:id="1194" w:author="Rafi Aziizi" w:date="2021-11-12T14:33:00Z"/>
                <w:b/>
              </w:rPr>
            </w:pPr>
            <w:ins w:id="1195"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1196" w:author="Rafi Aziizi" w:date="2021-11-12T14:33:00Z"/>
              </w:rPr>
            </w:pPr>
            <w:proofErr w:type="spellStart"/>
            <w:ins w:id="1197" w:author="Rafi Aziizi" w:date="2021-11-12T14:33:00Z">
              <w:r>
                <w:t>Perubahan</w:t>
              </w:r>
              <w:proofErr w:type="spellEnd"/>
              <w:r>
                <w:t xml:space="preserve"> data</w:t>
              </w:r>
            </w:ins>
            <w:ins w:id="1198" w:author="Rafi Aziizi" w:date="2021-11-12T14:34:00Z">
              <w:r>
                <w:t xml:space="preserve"> </w:t>
              </w:r>
              <w:proofErr w:type="spellStart"/>
              <w:r>
                <w:t>identitas</w:t>
              </w:r>
            </w:ins>
            <w:proofErr w:type="spellEnd"/>
            <w:ins w:id="1199" w:author="Rafi Aziizi" w:date="2021-11-12T14:33:00Z">
              <w:r>
                <w:t xml:space="preserve"> </w:t>
              </w:r>
              <w:proofErr w:type="spellStart"/>
              <w:r>
                <w:t>siswa</w:t>
              </w:r>
              <w:proofErr w:type="spellEnd"/>
              <w:r>
                <w:t xml:space="preserve"> </w:t>
              </w:r>
            </w:ins>
          </w:p>
        </w:tc>
      </w:tr>
      <w:tr w:rsidR="001F2641" w:rsidRPr="0044182F" w14:paraId="14EA8181" w14:textId="77777777" w:rsidTr="001F2641">
        <w:trPr>
          <w:jc w:val="center"/>
          <w:ins w:id="1200"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1201" w:author="Rafi Aziizi" w:date="2021-11-12T14:33:00Z"/>
                <w:b/>
              </w:rPr>
            </w:pPr>
            <w:ins w:id="1202" w:author="Rafi Aziizi" w:date="2021-11-12T14:33:00Z">
              <w:r w:rsidRPr="0044182F">
                <w:rPr>
                  <w:b/>
                </w:rPr>
                <w:t>Main Course</w:t>
              </w:r>
            </w:ins>
          </w:p>
        </w:tc>
      </w:tr>
      <w:tr w:rsidR="001F2641" w:rsidRPr="0044182F" w14:paraId="33FD5104" w14:textId="77777777" w:rsidTr="001F2641">
        <w:trPr>
          <w:jc w:val="center"/>
          <w:ins w:id="1203"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1204" w:author="Rafi Aziizi" w:date="2021-11-12T14:33:00Z"/>
                <w:b/>
              </w:rPr>
            </w:pPr>
            <w:proofErr w:type="spellStart"/>
            <w:ins w:id="1205" w:author="Rafi Aziizi" w:date="2021-11-12T14:33: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04546041" w14:textId="77777777" w:rsidR="001F2641" w:rsidRPr="0044182F" w:rsidRDefault="001F2641" w:rsidP="001F2641">
            <w:pPr>
              <w:jc w:val="center"/>
              <w:rPr>
                <w:ins w:id="1206" w:author="Rafi Aziizi" w:date="2021-11-12T14:33:00Z"/>
                <w:b/>
              </w:rPr>
            </w:pPr>
            <w:proofErr w:type="spellStart"/>
            <w:ins w:id="1207" w:author="Rafi Aziizi" w:date="2021-11-12T14:33: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282278D9" w14:textId="77777777" w:rsidTr="001F2641">
        <w:trPr>
          <w:jc w:val="center"/>
          <w:ins w:id="1208"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1209" w:author="Rafi Aziizi" w:date="2021-11-12T14:33:00Z"/>
              </w:rPr>
            </w:pPr>
            <w:proofErr w:type="spellStart"/>
            <w:ins w:id="1210" w:author="Rafi Aziizi" w:date="2021-11-12T14:33:00Z">
              <w:r>
                <w:t>Memasuki</w:t>
              </w:r>
              <w:proofErr w:type="spellEnd"/>
              <w:r>
                <w:t xml:space="preserve"> menu “Data Siswa”</w:t>
              </w:r>
            </w:ins>
          </w:p>
        </w:tc>
        <w:tc>
          <w:tcPr>
            <w:tcW w:w="3964" w:type="dxa"/>
            <w:vAlign w:val="center"/>
          </w:tcPr>
          <w:p w14:paraId="3179C90B" w14:textId="77777777" w:rsidR="001F2641" w:rsidRPr="0044182F" w:rsidRDefault="001F2641" w:rsidP="001F2641">
            <w:pPr>
              <w:ind w:left="511"/>
              <w:rPr>
                <w:ins w:id="1211" w:author="Rafi Aziizi" w:date="2021-11-12T14:33:00Z"/>
              </w:rPr>
            </w:pPr>
          </w:p>
        </w:tc>
      </w:tr>
      <w:tr w:rsidR="001F2641" w:rsidRPr="0044182F" w14:paraId="0B50E357" w14:textId="77777777" w:rsidTr="001F2641">
        <w:trPr>
          <w:jc w:val="center"/>
          <w:ins w:id="1212" w:author="Rafi Aziizi" w:date="2021-11-12T14:33:00Z"/>
        </w:trPr>
        <w:tc>
          <w:tcPr>
            <w:tcW w:w="3827" w:type="dxa"/>
            <w:vAlign w:val="center"/>
          </w:tcPr>
          <w:p w14:paraId="4D82EC1B" w14:textId="77777777" w:rsidR="001F2641" w:rsidRPr="0044182F" w:rsidRDefault="001F2641" w:rsidP="001F2641">
            <w:pPr>
              <w:ind w:left="510"/>
              <w:rPr>
                <w:ins w:id="1213"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1214" w:author="Rafi Aziizi" w:date="2021-11-12T14:33:00Z"/>
              </w:rPr>
            </w:pPr>
            <w:proofErr w:type="spellStart"/>
            <w:ins w:id="1215" w:author="Rafi Aziizi" w:date="2021-11-12T14:33:00Z">
              <w:r>
                <w:t>Menampilkan</w:t>
              </w:r>
              <w:proofErr w:type="spellEnd"/>
              <w:r>
                <w:t xml:space="preserve"> </w:t>
              </w:r>
              <w:proofErr w:type="spellStart"/>
              <w:r>
                <w:t>seluruh</w:t>
              </w:r>
              <w:proofErr w:type="spellEnd"/>
              <w:r>
                <w:t xml:space="preserve"> data </w:t>
              </w:r>
              <w:proofErr w:type="spellStart"/>
              <w:r>
                <w:t>siswa</w:t>
              </w:r>
              <w:proofErr w:type="spellEnd"/>
            </w:ins>
          </w:p>
        </w:tc>
      </w:tr>
      <w:tr w:rsidR="001F2641" w:rsidRPr="0044182F" w14:paraId="4155C86E" w14:textId="77777777" w:rsidTr="001F2641">
        <w:trPr>
          <w:jc w:val="center"/>
          <w:ins w:id="1216"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1217" w:author="Rafi Aziizi" w:date="2021-11-12T14:33:00Z"/>
              </w:rPr>
            </w:pPr>
            <w:proofErr w:type="spellStart"/>
            <w:ins w:id="1218" w:author="Rafi Aziizi" w:date="2021-11-12T14:33:00Z">
              <w:r>
                <w:t>Men</w:t>
              </w:r>
            </w:ins>
            <w:ins w:id="1219" w:author="Rafi Aziizi" w:date="2021-11-12T14:34:00Z">
              <w:r>
                <w:t>ekan</w:t>
              </w:r>
              <w:proofErr w:type="spellEnd"/>
              <w:r>
                <w:t xml:space="preserve"> </w:t>
              </w:r>
              <w:proofErr w:type="spellStart"/>
              <w:r>
                <w:t>tombol</w:t>
              </w:r>
              <w:proofErr w:type="spellEnd"/>
              <w:r>
                <w:t xml:space="preserve"> “</w:t>
              </w:r>
            </w:ins>
            <w:ins w:id="1220" w:author="Rafi Aziizi" w:date="2021-11-12T14:39:00Z">
              <w:r>
                <w:t>P</w:t>
              </w:r>
            </w:ins>
            <w:ins w:id="1221" w:author="Rafi Aziizi" w:date="2021-11-12T14:34:00Z">
              <w:r>
                <w:t xml:space="preserve">rofile </w:t>
              </w:r>
            </w:ins>
            <w:ins w:id="1222" w:author="Rafi Aziizi" w:date="2021-11-12T14:39:00Z">
              <w:r>
                <w:t>S</w:t>
              </w:r>
            </w:ins>
            <w:ins w:id="1223" w:author="Rafi Aziizi" w:date="2021-11-12T14:34:00Z">
              <w:r>
                <w:t>iswa”</w:t>
              </w:r>
            </w:ins>
          </w:p>
        </w:tc>
        <w:tc>
          <w:tcPr>
            <w:tcW w:w="3964" w:type="dxa"/>
            <w:vAlign w:val="center"/>
          </w:tcPr>
          <w:p w14:paraId="3E684617" w14:textId="77777777" w:rsidR="001F2641" w:rsidRDefault="001F2641" w:rsidP="001F2641">
            <w:pPr>
              <w:spacing w:after="160"/>
              <w:ind w:left="511"/>
              <w:rPr>
                <w:ins w:id="1224" w:author="Rafi Aziizi" w:date="2021-11-12T14:33:00Z"/>
              </w:rPr>
            </w:pPr>
          </w:p>
        </w:tc>
      </w:tr>
      <w:tr w:rsidR="001F2641" w:rsidRPr="0044182F" w14:paraId="582A751A" w14:textId="77777777" w:rsidTr="001F2641">
        <w:trPr>
          <w:jc w:val="center"/>
          <w:ins w:id="1225" w:author="Rafi Aziizi" w:date="2021-11-12T14:33:00Z"/>
        </w:trPr>
        <w:tc>
          <w:tcPr>
            <w:tcW w:w="3827" w:type="dxa"/>
            <w:vAlign w:val="center"/>
          </w:tcPr>
          <w:p w14:paraId="12F70944" w14:textId="77777777" w:rsidR="001F2641" w:rsidRDefault="001F2641" w:rsidP="001F2641">
            <w:pPr>
              <w:pStyle w:val="ListParagraph"/>
              <w:rPr>
                <w:ins w:id="1226"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1227" w:author="Rafi Aziizi" w:date="2021-11-12T14:33:00Z"/>
              </w:rPr>
            </w:pPr>
            <w:proofErr w:type="spellStart"/>
            <w:ins w:id="1228" w:author="Rafi Aziizi" w:date="2021-11-12T14:34:00Z">
              <w:r>
                <w:t>Menampilkan</w:t>
              </w:r>
              <w:proofErr w:type="spellEnd"/>
              <w:r>
                <w:t xml:space="preserve"> data </w:t>
              </w:r>
              <w:proofErr w:type="spellStart"/>
              <w:r>
                <w:t>identitas</w:t>
              </w:r>
              <w:proofErr w:type="spellEnd"/>
              <w:r>
                <w:t xml:space="preserve"> </w:t>
              </w:r>
              <w:proofErr w:type="spellStart"/>
              <w:r>
                <w:t>siswa</w:t>
              </w:r>
              <w:proofErr w:type="spellEnd"/>
              <w:r>
                <w:t xml:space="preserve"> </w:t>
              </w:r>
              <w:proofErr w:type="spellStart"/>
              <w:r>
                <w:t>secara</w:t>
              </w:r>
            </w:ins>
            <w:proofErr w:type="spellEnd"/>
            <w:ins w:id="1229" w:author="Rafi Aziizi" w:date="2021-11-12T14:35:00Z">
              <w:r>
                <w:t xml:space="preserve"> </w:t>
              </w:r>
              <w:proofErr w:type="spellStart"/>
              <w:r>
                <w:t>keseluruhan</w:t>
              </w:r>
            </w:ins>
            <w:proofErr w:type="spellEnd"/>
          </w:p>
        </w:tc>
      </w:tr>
      <w:tr w:rsidR="001F2641" w:rsidRPr="0044182F" w14:paraId="200E698A" w14:textId="77777777" w:rsidTr="001F2641">
        <w:trPr>
          <w:jc w:val="center"/>
          <w:ins w:id="1230" w:author="Rafi Aziizi" w:date="2021-11-12T14:35:00Z"/>
        </w:trPr>
        <w:tc>
          <w:tcPr>
            <w:tcW w:w="3827" w:type="dxa"/>
            <w:vAlign w:val="center"/>
          </w:tcPr>
          <w:p w14:paraId="01433B8D" w14:textId="51FDAA51" w:rsidR="001F2641" w:rsidRDefault="001F2641">
            <w:pPr>
              <w:pStyle w:val="ListParagraph"/>
              <w:numPr>
                <w:ilvl w:val="0"/>
                <w:numId w:val="79"/>
              </w:numPr>
              <w:rPr>
                <w:ins w:id="1231" w:author="Rafi Aziizi" w:date="2021-11-12T14:35:00Z"/>
              </w:rPr>
              <w:pPrChange w:id="1232" w:author="Rafi Aziizi" w:date="2021-11-12T14:35:00Z">
                <w:pPr>
                  <w:pStyle w:val="ListParagraph"/>
                </w:pPr>
              </w:pPrChange>
            </w:pPr>
            <w:proofErr w:type="spellStart"/>
            <w:ins w:id="1233" w:author="Rafi Aziizi" w:date="2021-11-12T14:35:00Z">
              <w:r>
                <w:t>Melakukan</w:t>
              </w:r>
              <w:proofErr w:type="spellEnd"/>
              <w:r>
                <w:t xml:space="preserve"> </w:t>
              </w:r>
              <w:proofErr w:type="spellStart"/>
              <w:r>
                <w:t>perubahan</w:t>
              </w:r>
              <w:proofErr w:type="spellEnd"/>
              <w:r>
                <w:t xml:space="preserve"> data </w:t>
              </w:r>
              <w:proofErr w:type="spellStart"/>
              <w:r>
                <w:t>siswa</w:t>
              </w:r>
              <w:proofErr w:type="spellEnd"/>
            </w:ins>
          </w:p>
        </w:tc>
        <w:tc>
          <w:tcPr>
            <w:tcW w:w="3964" w:type="dxa"/>
            <w:vAlign w:val="center"/>
          </w:tcPr>
          <w:p w14:paraId="0B503BAF" w14:textId="77777777" w:rsidR="001F2641" w:rsidRDefault="001F2641">
            <w:pPr>
              <w:spacing w:after="160"/>
              <w:rPr>
                <w:ins w:id="1234" w:author="Rafi Aziizi" w:date="2021-11-12T14:35:00Z"/>
              </w:rPr>
              <w:pPrChange w:id="1235"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1236" w:author="Rafi Aziizi" w:date="2021-11-12T14:35:00Z"/>
        </w:trPr>
        <w:tc>
          <w:tcPr>
            <w:tcW w:w="3827" w:type="dxa"/>
            <w:vAlign w:val="center"/>
          </w:tcPr>
          <w:p w14:paraId="74E3768C" w14:textId="77777777" w:rsidR="001F2641" w:rsidRDefault="001F2641">
            <w:pPr>
              <w:rPr>
                <w:ins w:id="1237" w:author="Rafi Aziizi" w:date="2021-11-12T14:35:00Z"/>
              </w:rPr>
              <w:pPrChange w:id="1238"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1239" w:author="Rafi Aziizi" w:date="2021-11-12T14:35:00Z"/>
              </w:rPr>
              <w:pPrChange w:id="1240" w:author="Rafi Aziizi" w:date="2021-11-12T14:35:00Z">
                <w:pPr>
                  <w:spacing w:after="160"/>
                </w:pPr>
              </w:pPrChange>
            </w:pPr>
            <w:proofErr w:type="spellStart"/>
            <w:ins w:id="1241" w:author="Rafi Aziizi" w:date="2021-11-12T14:35:00Z">
              <w:r>
                <w:t>Menyimpan</w:t>
              </w:r>
              <w:proofErr w:type="spellEnd"/>
              <w:r>
                <w:t xml:space="preserve"> data </w:t>
              </w:r>
            </w:ins>
            <w:proofErr w:type="spellStart"/>
            <w:ins w:id="1242" w:author="Rafi Aziizi" w:date="2021-11-12T14:36:00Z">
              <w:r>
                <w:t>siswa</w:t>
              </w:r>
              <w:proofErr w:type="spellEnd"/>
              <w:r>
                <w:t xml:space="preserve"> </w:t>
              </w:r>
              <w:proofErr w:type="spellStart"/>
              <w:r>
                <w:t>terbaru</w:t>
              </w:r>
            </w:ins>
            <w:proofErr w:type="spellEnd"/>
            <w:ins w:id="1243" w:author="Rafi Aziizi" w:date="2021-11-12T14:35:00Z">
              <w:r>
                <w:t xml:space="preserve"> pada </w:t>
              </w:r>
              <w:r w:rsidRPr="001F2641">
                <w:rPr>
                  <w:i/>
                  <w:iCs/>
                  <w:rPrChange w:id="1244" w:author="Rafi Aziizi" w:date="2021-11-12T14:35:00Z">
                    <w:rPr/>
                  </w:rPrChange>
                </w:rPr>
                <w:t>database</w:t>
              </w:r>
            </w:ins>
          </w:p>
        </w:tc>
      </w:tr>
      <w:tr w:rsidR="001F2641" w:rsidRPr="001B1AF9" w14:paraId="4A57B584" w14:textId="77777777" w:rsidTr="001F2641">
        <w:trPr>
          <w:jc w:val="center"/>
          <w:ins w:id="1245"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1246" w:author="Rafi Aziizi" w:date="2021-11-12T14:33:00Z"/>
                <w:b/>
                <w:bCs/>
              </w:rPr>
            </w:pPr>
            <w:proofErr w:type="spellStart"/>
            <w:ins w:id="1247" w:author="Rafi Aziizi" w:date="2021-11-12T14:33: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38639B75" w14:textId="77777777" w:rsidTr="001F2641">
        <w:trPr>
          <w:jc w:val="center"/>
          <w:ins w:id="1248"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1249" w:author="Rafi Aziizi" w:date="2021-11-12T14:33:00Z"/>
                <w:b/>
                <w:bCs/>
              </w:rPr>
            </w:pPr>
            <w:proofErr w:type="spellStart"/>
            <w:ins w:id="1250" w:author="Rafi Aziizi" w:date="2021-11-12T14:33: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1251" w:author="Rafi Aziizi" w:date="2021-11-12T14:33:00Z"/>
                <w:b/>
                <w:bCs/>
              </w:rPr>
            </w:pPr>
            <w:proofErr w:type="spellStart"/>
            <w:ins w:id="1252" w:author="Rafi Aziizi" w:date="2021-11-12T14:33: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2F8996C0" w14:textId="77777777" w:rsidTr="001F2641">
        <w:trPr>
          <w:jc w:val="center"/>
          <w:ins w:id="1253" w:author="Rafi Aziizi" w:date="2021-11-12T14:33:00Z"/>
        </w:trPr>
        <w:tc>
          <w:tcPr>
            <w:tcW w:w="3827" w:type="dxa"/>
            <w:vAlign w:val="center"/>
          </w:tcPr>
          <w:p w14:paraId="604FB17E" w14:textId="715AEE17" w:rsidR="001F2641" w:rsidRDefault="001F2641" w:rsidP="001F2641">
            <w:pPr>
              <w:ind w:left="360"/>
              <w:rPr>
                <w:ins w:id="1254" w:author="Rafi Aziizi" w:date="2021-11-12T14:33:00Z"/>
              </w:rPr>
            </w:pPr>
            <w:ins w:id="1255" w:author="Rafi Aziizi" w:date="2021-11-12T14:36:00Z">
              <w:r>
                <w:t>5</w:t>
              </w:r>
            </w:ins>
            <w:ins w:id="1256" w:author="Rafi Aziizi" w:date="2021-11-12T14:33:00Z">
              <w:r>
                <w:t xml:space="preserve">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proofErr w:type="spellStart"/>
              <w:r>
                <w:t>siswa</w:t>
              </w:r>
              <w:proofErr w:type="spellEnd"/>
              <w:r>
                <w:t xml:space="preserve"> yang </w:t>
              </w:r>
              <w:proofErr w:type="spellStart"/>
              <w:r>
                <w:t>akan</w:t>
              </w:r>
              <w:proofErr w:type="spellEnd"/>
              <w:r>
                <w:t xml:space="preserve"> </w:t>
              </w:r>
            </w:ins>
            <w:proofErr w:type="spellStart"/>
            <w:ins w:id="1257" w:author="Rafi Aziizi" w:date="2021-11-12T14:36:00Z">
              <w:r>
                <w:t>diperbaharui</w:t>
              </w:r>
            </w:ins>
            <w:proofErr w:type="spellEnd"/>
          </w:p>
        </w:tc>
        <w:tc>
          <w:tcPr>
            <w:tcW w:w="3964" w:type="dxa"/>
            <w:vAlign w:val="center"/>
          </w:tcPr>
          <w:p w14:paraId="6C590E61" w14:textId="77777777" w:rsidR="001F2641" w:rsidRDefault="001F2641" w:rsidP="001F2641">
            <w:pPr>
              <w:pStyle w:val="ListParagraph"/>
              <w:spacing w:after="160"/>
              <w:ind w:left="468"/>
              <w:rPr>
                <w:ins w:id="1258" w:author="Rafi Aziizi" w:date="2021-11-12T14:33:00Z"/>
              </w:rPr>
            </w:pPr>
          </w:p>
        </w:tc>
      </w:tr>
      <w:tr w:rsidR="001F2641" w14:paraId="6E42B32D" w14:textId="77777777" w:rsidTr="001F2641">
        <w:trPr>
          <w:jc w:val="center"/>
          <w:ins w:id="1259" w:author="Rafi Aziizi" w:date="2021-11-12T14:33:00Z"/>
        </w:trPr>
        <w:tc>
          <w:tcPr>
            <w:tcW w:w="3827" w:type="dxa"/>
            <w:vAlign w:val="center"/>
          </w:tcPr>
          <w:p w14:paraId="4C6912CD" w14:textId="77777777" w:rsidR="001F2641" w:rsidRDefault="001F2641" w:rsidP="001F2641">
            <w:pPr>
              <w:pStyle w:val="ListParagraph"/>
              <w:ind w:left="450"/>
              <w:rPr>
                <w:ins w:id="1260" w:author="Rafi Aziizi" w:date="2021-11-12T14:33:00Z"/>
              </w:rPr>
            </w:pPr>
          </w:p>
        </w:tc>
        <w:tc>
          <w:tcPr>
            <w:tcW w:w="3964" w:type="dxa"/>
            <w:vAlign w:val="center"/>
          </w:tcPr>
          <w:p w14:paraId="76030E26" w14:textId="04EC542B" w:rsidR="001F2641" w:rsidRDefault="001F2641" w:rsidP="001F2641">
            <w:pPr>
              <w:spacing w:after="160"/>
              <w:ind w:left="360"/>
              <w:rPr>
                <w:ins w:id="1261" w:author="Rafi Aziizi" w:date="2021-11-12T14:33:00Z"/>
              </w:rPr>
            </w:pPr>
            <w:ins w:id="1262" w:author="Rafi Aziizi" w:date="2021-11-12T14:33: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ins>
            <w:proofErr w:type="spellStart"/>
            <w:ins w:id="1263" w:author="Rafi Aziizi" w:date="2021-11-12T14:36:00Z">
              <w:r>
                <w:t>diperbaharui</w:t>
              </w:r>
            </w:ins>
            <w:proofErr w:type="spellEnd"/>
          </w:p>
        </w:tc>
      </w:tr>
    </w:tbl>
    <w:p w14:paraId="12738AC9" w14:textId="77777777" w:rsidR="001F2641" w:rsidRDefault="001F2641">
      <w:pPr>
        <w:ind w:firstLine="66"/>
        <w:rPr>
          <w:ins w:id="1264" w:author="Rafi Aziizi" w:date="2021-11-12T14:19:00Z"/>
        </w:rPr>
        <w:pPrChange w:id="1265" w:author="Rafi Aziizi" w:date="2021-11-12T14:22:00Z">
          <w:pPr>
            <w:ind w:firstLine="426"/>
          </w:pPr>
        </w:pPrChange>
      </w:pPr>
    </w:p>
    <w:p w14:paraId="7F2AAC80" w14:textId="41DFE771" w:rsidR="0025138C" w:rsidRDefault="0025138C">
      <w:pPr>
        <w:ind w:firstLine="66"/>
        <w:pPrChange w:id="1266" w:author="Rafi Aziizi" w:date="2021-11-12T14:22:00Z">
          <w:pPr>
            <w:pStyle w:val="ListParagraph"/>
            <w:numPr>
              <w:numId w:val="25"/>
            </w:numPr>
            <w:ind w:left="426" w:hanging="360"/>
          </w:pPr>
        </w:pPrChange>
      </w:pPr>
      <w:ins w:id="1267" w:author="Rafi Aziizi" w:date="2021-11-12T14:19:00Z">
        <w:r>
          <w:t xml:space="preserve">d. </w:t>
        </w:r>
        <w:proofErr w:type="spellStart"/>
        <w:r>
          <w:t>Skenario</w:t>
        </w:r>
        <w:proofErr w:type="spellEnd"/>
        <w:r>
          <w:t xml:space="preserve"> </w:t>
        </w:r>
        <w:proofErr w:type="spellStart"/>
        <w:r>
          <w:t>Lihat</w:t>
        </w:r>
        <w:proofErr w:type="spellEnd"/>
        <w:r>
          <w:t xml:space="preserve"> Siswa</w:t>
        </w:r>
      </w:ins>
    </w:p>
    <w:p w14:paraId="77C76E3A" w14:textId="03A66E9E" w:rsidR="00117601" w:rsidRDefault="00117601" w:rsidP="005B790F">
      <w:pPr>
        <w:pStyle w:val="Caption"/>
        <w:keepNext/>
        <w:jc w:val="center"/>
      </w:pPr>
      <w:bookmarkStart w:id="1268" w:name="_Toc83115870"/>
      <w:del w:id="1269" w:author=" " w:date="2021-11-12T16:27:00Z">
        <w:r w:rsidDel="001A7B0B">
          <w:delText xml:space="preserve">Table 3. </w:delText>
        </w:r>
        <w:r w:rsidR="006720D0" w:rsidDel="001A7B0B">
          <w:fldChar w:fldCharType="begin"/>
        </w:r>
        <w:r w:rsidR="006720D0" w:rsidRPr="001A7B0B" w:rsidDel="001A7B0B">
          <w:rPr>
            <w:rPrChange w:id="1270" w:author=" " w:date="2021-11-12T16:27:00Z">
              <w:rPr/>
            </w:rPrChange>
          </w:rPr>
          <w:delInstrText xml:space="preserve"> SEQ Table_3. \* ARABIC </w:delInstrText>
        </w:r>
        <w:r w:rsidR="006720D0" w:rsidDel="001A7B0B">
          <w:fldChar w:fldCharType="separate"/>
        </w:r>
        <w:r w:rsidR="00A911C8" w:rsidRPr="001A7B0B" w:rsidDel="001A7B0B">
          <w:rPr>
            <w:noProof/>
            <w:rPrChange w:id="1271" w:author=" " w:date="2021-11-12T16:27:00Z">
              <w:rPr>
                <w:noProof/>
              </w:rPr>
            </w:rPrChange>
          </w:rPr>
          <w:delText>9</w:delText>
        </w:r>
        <w:r w:rsidR="006720D0" w:rsidDel="001A7B0B">
          <w:fldChar w:fldCharType="end"/>
        </w:r>
        <w:r w:rsidDel="001A7B0B">
          <w:delText xml:space="preserve"> </w:delText>
        </w:r>
        <w:r w:rsidRPr="002E4F11" w:rsidDel="001A7B0B">
          <w:delText>Skenario Use Case Kelola Siswa</w:delText>
        </w:r>
      </w:del>
      <w:bookmarkEnd w:id="126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1272" w:author="Rafi Aziizi" w:date="2021-11-12T14:21:00Z">
              <w:r w:rsidDel="0025138C">
                <w:delText>Kelola Siswa</w:delText>
              </w:r>
            </w:del>
            <w:proofErr w:type="spellStart"/>
            <w:ins w:id="1273" w:author="Rafi Aziizi" w:date="2021-11-12T14:21:00Z">
              <w:r w:rsidR="0025138C">
                <w:t>Lihat</w:t>
              </w:r>
              <w:proofErr w:type="spellEnd"/>
              <w:r w:rsidR="0025138C">
                <w:t xml:space="preserve"> Siswa</w:t>
              </w:r>
            </w:ins>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662ABDC0" w:rsidR="007B7AB3" w:rsidRPr="002F6C1D" w:rsidRDefault="007B7AB3" w:rsidP="003E4796">
            <w:r>
              <w:t>RC</w:t>
            </w:r>
            <w:r w:rsidR="000D36D4">
              <w:t>12</w:t>
            </w:r>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ins w:id="1274" w:author="Rafi Aziizi" w:date="2021-11-12T14:21:00Z">
              <w:r w:rsidR="0025138C">
                <w:t>kelola</w:t>
              </w:r>
              <w:proofErr w:type="spellEnd"/>
              <w:r w:rsidR="0025138C">
                <w:t xml:space="preserve"> </w:t>
              </w:r>
              <w:proofErr w:type="spellStart"/>
              <w:r w:rsidR="0025138C">
                <w:t>siswa</w:t>
              </w:r>
              <w:proofErr w:type="spellEnd"/>
              <w:r w:rsidR="0025138C">
                <w:t xml:space="preserve"> </w:t>
              </w:r>
              <w:proofErr w:type="spellStart"/>
              <w:r w:rsidR="0025138C">
                <w:t>untuk</w:t>
              </w:r>
              <w:proofErr w:type="spellEnd"/>
              <w:r w:rsidR="0025138C">
                <w:t xml:space="preserve"> </w:t>
              </w:r>
            </w:ins>
            <w:del w:id="1275" w:author="Rafi Aziizi" w:date="2021-11-12T14:20:00Z">
              <w:r w:rsidDel="0025138C">
                <w:delText xml:space="preserve">menambah, </w:delText>
              </w:r>
            </w:del>
            <w:proofErr w:type="spellStart"/>
            <w:r w:rsidR="000D36D4">
              <w:t>melihat</w:t>
            </w:r>
            <w:proofErr w:type="spellEnd"/>
            <w:del w:id="1276" w:author="Rafi Aziizi" w:date="2021-11-12T14:21:00Z">
              <w:r w:rsidR="000D36D4" w:rsidDel="0025138C">
                <w:delText>, mengubah</w:delText>
              </w:r>
              <w:r w:rsidDel="0025138C">
                <w:delText xml:space="preserve"> dan menghapus</w:delText>
              </w:r>
            </w:del>
            <w:r>
              <w:t xml:space="preserve"> data </w:t>
            </w:r>
            <w:proofErr w:type="spellStart"/>
            <w:r>
              <w:t>siswa</w:t>
            </w:r>
            <w:proofErr w:type="spellEnd"/>
            <w:r>
              <w:t>.</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lastRenderedPageBreak/>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1277" w:author="Rafi Aziizi" w:date="2021-11-12T14:22:00Z">
              <w:r w:rsidDel="0025138C">
                <w:delText>Data tetap pada kondisi biasa</w:delText>
              </w:r>
            </w:del>
            <w:ins w:id="1278"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5CCFA614" w:rsidR="007B7AB3" w:rsidRPr="0048762E" w:rsidRDefault="007B7AB3" w:rsidP="003E4796">
            <w:del w:id="1279" w:author="Rafi Aziizi" w:date="2021-11-12T14:22:00Z">
              <w:r w:rsidDel="0025138C">
                <w:delText>Data telah dikelola atau diedit</w:delText>
              </w:r>
            </w:del>
            <w:ins w:id="1280" w:author="Rafi Aziizi" w:date="2021-11-12T14:22:00Z">
              <w:r w:rsidR="0025138C">
                <w:t xml:space="preserve">Data </w:t>
              </w:r>
              <w:proofErr w:type="spellStart"/>
              <w:r w:rsidR="0025138C">
                <w:t>siswa</w:t>
              </w:r>
              <w:proofErr w:type="spellEnd"/>
              <w:r w:rsidR="0025138C">
                <w:t xml:space="preserve"> </w:t>
              </w:r>
              <w:proofErr w:type="spellStart"/>
              <w:r w:rsidR="0025138C">
                <w:t>ditampilkan</w:t>
              </w:r>
            </w:ins>
            <w:proofErr w:type="spellEnd"/>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014259"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1281" w:author="Rafi Aziizi" w:date="2021-11-12T14:40:00Z">
                <w:pPr>
                  <w:numPr>
                    <w:numId w:val="79"/>
                  </w:numPr>
                  <w:spacing w:after="160"/>
                  <w:ind w:left="720" w:hanging="360"/>
                </w:pPr>
              </w:pPrChange>
            </w:pPr>
            <w:proofErr w:type="spellStart"/>
            <w:ins w:id="1282" w:author="Rafi Aziizi" w:date="2021-11-12T10:46:00Z">
              <w:r>
                <w:t>Memasuki</w:t>
              </w:r>
              <w:proofErr w:type="spellEnd"/>
              <w:r>
                <w:t xml:space="preserve"> </w:t>
              </w:r>
            </w:ins>
            <w:del w:id="1283" w:author="Rafi Aziizi" w:date="2021-11-12T10:46:00Z">
              <w:r w:rsidR="007B7AB3" w:rsidDel="007C5FA9">
                <w:delText xml:space="preserve">Aktor masuk kedalam </w:delText>
              </w:r>
            </w:del>
            <w:r w:rsidR="007B7AB3">
              <w:t>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1284" w:author="Rafi Aziizi" w:date="2021-11-12T14:40:00Z">
                <w:pPr>
                  <w:numPr>
                    <w:numId w:val="79"/>
                  </w:numPr>
                  <w:spacing w:after="160"/>
                  <w:ind w:left="511" w:hanging="360"/>
                </w:pPr>
              </w:pPrChange>
            </w:pPr>
            <w:proofErr w:type="spellStart"/>
            <w:r>
              <w:t>Menampilkan</w:t>
            </w:r>
            <w:proofErr w:type="spellEnd"/>
            <w:r>
              <w:t xml:space="preserve"> </w:t>
            </w:r>
            <w:proofErr w:type="spellStart"/>
            <w:r>
              <w:t>seluruh</w:t>
            </w:r>
            <w:proofErr w:type="spellEnd"/>
            <w:r>
              <w:t xml:space="preserve"> data </w:t>
            </w:r>
            <w:proofErr w:type="spellStart"/>
            <w:r>
              <w:t>siswa</w:t>
            </w:r>
            <w:proofErr w:type="spellEnd"/>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1285" w:author="Rafi Aziizi" w:date="2021-11-12T14:24:00Z">
              <w:r>
                <w:t>2</w:t>
              </w:r>
            </w:ins>
            <w:del w:id="1286" w:author="Rafi Aziizi" w:date="2021-11-12T14:23:00Z">
              <w:r w:rsidR="000D36D4" w:rsidDel="00E02300">
                <w:delText>3</w:delText>
              </w:r>
            </w:del>
            <w:r w:rsidR="000D36D4">
              <w:t xml:space="preserve">a. </w:t>
            </w:r>
            <w:del w:id="1287"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proofErr w:type="spellStart"/>
            <w:ins w:id="1288" w:author="Rafi Aziizi" w:date="2021-11-12T14:24:00Z">
              <w:r>
                <w:t>Memasukan</w:t>
              </w:r>
              <w:proofErr w:type="spellEnd"/>
              <w:r>
                <w:t xml:space="preserve"> data </w:t>
              </w:r>
              <w:proofErr w:type="spellStart"/>
              <w:r>
                <w:t>siswa</w:t>
              </w:r>
              <w:proofErr w:type="spellEnd"/>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1289"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1290" w:author="Rafi Aziizi" w:date="2021-11-12T14:24:00Z">
              <w:r>
                <w:t>2</w:t>
              </w:r>
            </w:ins>
            <w:del w:id="1291" w:author="Rafi Aziizi" w:date="2021-11-12T14:24:00Z">
              <w:r w:rsidR="000D36D4" w:rsidDel="00E02300">
                <w:delText>3</w:delText>
              </w:r>
            </w:del>
            <w:r w:rsidR="000D36D4">
              <w:t xml:space="preserve">b. </w:t>
            </w:r>
            <w:proofErr w:type="spellStart"/>
            <w:r w:rsidR="007B7AB3">
              <w:t>Menampilkan</w:t>
            </w:r>
            <w:proofErr w:type="spellEnd"/>
            <w:r w:rsidR="007B7AB3">
              <w:t xml:space="preserve"> </w:t>
            </w:r>
            <w:proofErr w:type="spellStart"/>
            <w:r w:rsidR="000D36D4">
              <w:t>pemberitahuan</w:t>
            </w:r>
            <w:proofErr w:type="spellEnd"/>
            <w:r w:rsidR="000D36D4">
              <w:t xml:space="preserve"> </w:t>
            </w:r>
            <w:proofErr w:type="spellStart"/>
            <w:r w:rsidR="000D36D4">
              <w:t>melalui</w:t>
            </w:r>
            <w:proofErr w:type="spellEnd"/>
            <w:r w:rsidR="000D36D4">
              <w:t xml:space="preserve"> </w:t>
            </w:r>
            <w:proofErr w:type="spellStart"/>
            <w:r w:rsidR="000D36D4">
              <w:t>notifikasi</w:t>
            </w:r>
            <w:proofErr w:type="spellEnd"/>
            <w:r w:rsidR="000D36D4">
              <w:t xml:space="preserve"> </w:t>
            </w:r>
            <w:proofErr w:type="spellStart"/>
            <w:r w:rsidR="000D36D4">
              <w:t>bahwa</w:t>
            </w:r>
            <w:proofErr w:type="spellEnd"/>
            <w:r w:rsidR="000D36D4">
              <w:t xml:space="preserve"> </w:t>
            </w:r>
            <w:del w:id="1292" w:author="Rafi Aziizi" w:date="2021-11-12T14:25:00Z">
              <w:r w:rsidR="000D36D4" w:rsidDel="00E02300">
                <w:delText xml:space="preserve">terdapat kendala </w:delText>
              </w:r>
            </w:del>
            <w:ins w:id="1293" w:author="Rafi Aziizi" w:date="2021-11-12T14:24:00Z">
              <w:r>
                <w:t xml:space="preserve">data </w:t>
              </w:r>
              <w:proofErr w:type="spellStart"/>
              <w:r>
                <w:t>siswa</w:t>
              </w:r>
              <w:proofErr w:type="spellEnd"/>
              <w:r>
                <w:t xml:space="preserve"> </w:t>
              </w:r>
              <w:proofErr w:type="spellStart"/>
              <w:r>
                <w:t>tidak</w:t>
              </w:r>
              <w:proofErr w:type="spellEnd"/>
              <w:r>
                <w:t xml:space="preserve"> </w:t>
              </w:r>
              <w:proofErr w:type="spellStart"/>
              <w:r>
                <w:t>ditemukan</w:t>
              </w:r>
            </w:ins>
            <w:proofErr w:type="spellEnd"/>
            <w:del w:id="1294"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77777777" w:rsidR="007B7AB3" w:rsidRDefault="007B7AB3" w:rsidP="007B7AB3">
      <w:pPr>
        <w:ind w:left="66"/>
      </w:pPr>
    </w:p>
    <w:p w14:paraId="36E3A266" w14:textId="0F15918E" w:rsidR="00270503" w:rsidRDefault="00270503" w:rsidP="00FF2590">
      <w:pPr>
        <w:pStyle w:val="ListParagraph"/>
        <w:numPr>
          <w:ilvl w:val="0"/>
          <w:numId w:val="25"/>
        </w:numPr>
        <w:ind w:left="426"/>
        <w:rPr>
          <w:ins w:id="1295" w:author="Rafi Aziizi" w:date="2021-11-12T14:37:00Z"/>
        </w:rPr>
      </w:pPr>
      <w:proofErr w:type="spellStart"/>
      <w:r>
        <w:t>Skenario</w:t>
      </w:r>
      <w:proofErr w:type="spellEnd"/>
      <w:r>
        <w:t xml:space="preserve"> Kelola Guru</w:t>
      </w:r>
    </w:p>
    <w:p w14:paraId="497DB10E" w14:textId="7941C04C" w:rsidR="001F2641" w:rsidRDefault="001F2641">
      <w:pPr>
        <w:ind w:firstLine="426"/>
        <w:rPr>
          <w:ins w:id="1296" w:author="Rafi Aziizi" w:date="2021-11-12T14:36:00Z"/>
        </w:rPr>
        <w:pPrChange w:id="1297" w:author="Rafi Aziizi" w:date="2021-11-12T14:38:00Z">
          <w:pPr>
            <w:pStyle w:val="ListParagraph"/>
            <w:numPr>
              <w:numId w:val="25"/>
            </w:numPr>
            <w:ind w:left="426" w:hanging="360"/>
          </w:pPr>
        </w:pPrChange>
      </w:pPr>
      <w:ins w:id="1298" w:author="Rafi Aziizi" w:date="2021-11-12T14:38:00Z">
        <w:r>
          <w:t xml:space="preserve">Pada </w:t>
        </w:r>
        <w:proofErr w:type="spellStart"/>
        <w:r>
          <w:t>skenario</w:t>
        </w:r>
        <w:proofErr w:type="spellEnd"/>
        <w:r>
          <w:t xml:space="preserve"> </w:t>
        </w:r>
        <w:proofErr w:type="spellStart"/>
        <w:r>
          <w:t>kelola</w:t>
        </w:r>
        <w:proofErr w:type="spellEnd"/>
        <w:r>
          <w:t xml:space="preserve"> guru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guru, </w:t>
        </w:r>
        <w:proofErr w:type="spellStart"/>
        <w:r>
          <w:t>hapus</w:t>
        </w:r>
        <w:proofErr w:type="spellEnd"/>
        <w:r>
          <w:t xml:space="preserve"> guru, edit guru dan </w:t>
        </w:r>
        <w:proofErr w:type="spellStart"/>
        <w:r>
          <w:t>lihat</w:t>
        </w:r>
        <w:proofErr w:type="spellEnd"/>
        <w:r>
          <w:t xml:space="preserve"> guru.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4D84E533" w14:textId="22EE45F1" w:rsidR="001F2641" w:rsidRDefault="001F2641" w:rsidP="001F2641">
      <w:pPr>
        <w:ind w:left="66"/>
        <w:rPr>
          <w:ins w:id="1299" w:author=" " w:date="2021-11-12T16:27:00Z"/>
        </w:rPr>
      </w:pPr>
      <w:ins w:id="1300" w:author="Rafi Aziizi" w:date="2021-11-12T14:36:00Z">
        <w:r>
          <w:t xml:space="preserve">a. </w:t>
        </w:r>
      </w:ins>
      <w:proofErr w:type="spellStart"/>
      <w:ins w:id="1301" w:author="Rafi Aziizi" w:date="2021-11-12T14:45:00Z">
        <w:r w:rsidR="00522ADB">
          <w:t>Skenario</w:t>
        </w:r>
        <w:proofErr w:type="spellEnd"/>
        <w:r w:rsidR="00522ADB">
          <w:t xml:space="preserve"> </w:t>
        </w:r>
      </w:ins>
      <w:proofErr w:type="spellStart"/>
      <w:ins w:id="1302" w:author="Rafi Aziizi" w:date="2021-11-12T14:36:00Z">
        <w:r>
          <w:t>Tambah</w:t>
        </w:r>
        <w:proofErr w:type="spellEnd"/>
        <w:r>
          <w:t xml:space="preserve"> Guru</w:t>
        </w:r>
      </w:ins>
    </w:p>
    <w:p w14:paraId="29FDFE47" w14:textId="77777777" w:rsidR="001A7B0B" w:rsidRDefault="001A7B0B" w:rsidP="001A7B0B">
      <w:pPr>
        <w:rPr>
          <w:ins w:id="1303" w:author="Rafi Aziizi" w:date="2021-11-12T14:41:00Z"/>
        </w:rPr>
        <w:pPrChange w:id="1304" w:author=" " w:date="2021-11-12T16:27:00Z">
          <w:pPr>
            <w:ind w:left="66"/>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1305" w:author="Rafi Aziizi" w:date="2021-11-12T14:41:00Z"/>
        </w:trPr>
        <w:tc>
          <w:tcPr>
            <w:tcW w:w="3827" w:type="dxa"/>
            <w:shd w:val="clear" w:color="auto" w:fill="F2EE98"/>
            <w:vAlign w:val="center"/>
          </w:tcPr>
          <w:p w14:paraId="7410EB51" w14:textId="77777777" w:rsidR="001F2641" w:rsidRPr="0044182F" w:rsidRDefault="001F2641" w:rsidP="001F2641">
            <w:pPr>
              <w:rPr>
                <w:ins w:id="1306" w:author="Rafi Aziizi" w:date="2021-11-12T14:41:00Z"/>
                <w:b/>
              </w:rPr>
            </w:pPr>
            <w:ins w:id="1307"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1308" w:author="Rafi Aziizi" w:date="2021-11-12T14:41:00Z"/>
              </w:rPr>
            </w:pPr>
            <w:proofErr w:type="spellStart"/>
            <w:ins w:id="1309" w:author="Rafi Aziizi" w:date="2021-11-12T14:41:00Z">
              <w:r>
                <w:t>Tambah</w:t>
              </w:r>
              <w:proofErr w:type="spellEnd"/>
              <w:r>
                <w:t xml:space="preserve"> </w:t>
              </w:r>
            </w:ins>
            <w:ins w:id="1310" w:author="Rafi Aziizi" w:date="2021-11-12T14:42:00Z">
              <w:r>
                <w:t>Guru</w:t>
              </w:r>
            </w:ins>
          </w:p>
        </w:tc>
      </w:tr>
      <w:tr w:rsidR="001F2641" w:rsidRPr="002F6C1D" w14:paraId="0C2FE592" w14:textId="77777777" w:rsidTr="001F2641">
        <w:trPr>
          <w:jc w:val="center"/>
          <w:ins w:id="1311" w:author="Rafi Aziizi" w:date="2021-11-12T14:41:00Z"/>
        </w:trPr>
        <w:tc>
          <w:tcPr>
            <w:tcW w:w="3827" w:type="dxa"/>
            <w:vAlign w:val="center"/>
          </w:tcPr>
          <w:p w14:paraId="1F30E74F" w14:textId="77777777" w:rsidR="001F2641" w:rsidRPr="0044182F" w:rsidRDefault="001F2641" w:rsidP="001F2641">
            <w:pPr>
              <w:rPr>
                <w:ins w:id="1312" w:author="Rafi Aziizi" w:date="2021-11-12T14:41:00Z"/>
                <w:b/>
              </w:rPr>
            </w:pPr>
            <w:ins w:id="1313" w:author="Rafi Aziizi" w:date="2021-11-12T14:41:00Z">
              <w:r w:rsidRPr="0044182F">
                <w:rPr>
                  <w:b/>
                </w:rPr>
                <w:t>ID</w:t>
              </w:r>
            </w:ins>
          </w:p>
        </w:tc>
        <w:tc>
          <w:tcPr>
            <w:tcW w:w="3964" w:type="dxa"/>
            <w:vAlign w:val="center"/>
          </w:tcPr>
          <w:p w14:paraId="32268E5A" w14:textId="352DA1E2" w:rsidR="001F2641" w:rsidRPr="002F6C1D" w:rsidRDefault="001F2641" w:rsidP="001F2641">
            <w:pPr>
              <w:rPr>
                <w:ins w:id="1314" w:author="Rafi Aziizi" w:date="2021-11-12T14:41:00Z"/>
              </w:rPr>
            </w:pPr>
            <w:ins w:id="1315" w:author="Rafi Aziizi" w:date="2021-11-12T14:41:00Z">
              <w:r>
                <w:t>RC1</w:t>
              </w:r>
            </w:ins>
            <w:ins w:id="1316" w:author="Rafi Aziizi" w:date="2021-11-12T14:42:00Z">
              <w:r>
                <w:t>3</w:t>
              </w:r>
            </w:ins>
          </w:p>
        </w:tc>
      </w:tr>
      <w:tr w:rsidR="001F2641" w:rsidRPr="000C722D" w14:paraId="3219BF6B" w14:textId="77777777" w:rsidTr="001F2641">
        <w:trPr>
          <w:jc w:val="center"/>
          <w:ins w:id="1317" w:author="Rafi Aziizi" w:date="2021-11-12T14:41:00Z"/>
        </w:trPr>
        <w:tc>
          <w:tcPr>
            <w:tcW w:w="3827" w:type="dxa"/>
            <w:vAlign w:val="center"/>
          </w:tcPr>
          <w:p w14:paraId="2486C178" w14:textId="77777777" w:rsidR="001F2641" w:rsidRPr="0044182F" w:rsidRDefault="001F2641" w:rsidP="001F2641">
            <w:pPr>
              <w:rPr>
                <w:ins w:id="1318" w:author="Rafi Aziizi" w:date="2021-11-12T14:41:00Z"/>
                <w:b/>
              </w:rPr>
            </w:pPr>
            <w:ins w:id="1319" w:author="Rafi Aziizi" w:date="2021-11-12T14:41:00Z">
              <w:r w:rsidRPr="0044182F">
                <w:rPr>
                  <w:b/>
                </w:rPr>
                <w:t>Description</w:t>
              </w:r>
            </w:ins>
          </w:p>
        </w:tc>
        <w:tc>
          <w:tcPr>
            <w:tcW w:w="3964" w:type="dxa"/>
          </w:tcPr>
          <w:p w14:paraId="60B8F19B" w14:textId="0A37A3A5" w:rsidR="001F2641" w:rsidRPr="000C722D" w:rsidRDefault="001F2641" w:rsidP="001F2641">
            <w:pPr>
              <w:rPr>
                <w:ins w:id="1320" w:author="Rafi Aziizi" w:date="2021-11-12T14:41:00Z"/>
              </w:rPr>
            </w:pPr>
            <w:ins w:id="1321" w:author="Rafi Aziizi" w:date="2021-11-12T14:4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1322" w:author="Rafi Aziizi" w:date="2021-11-12T14:44:00Z">
              <w:r w:rsidR="00522ADB">
                <w:t>guru</w:t>
              </w:r>
            </w:ins>
            <w:ins w:id="1323" w:author="Rafi Aziizi" w:date="2021-11-12T14:41:00Z">
              <w:r>
                <w:t xml:space="preserve"> </w:t>
              </w:r>
              <w:proofErr w:type="spellStart"/>
              <w:r>
                <w:t>untuk</w:t>
              </w:r>
              <w:proofErr w:type="spellEnd"/>
              <w:r>
                <w:t xml:space="preserve"> </w:t>
              </w:r>
              <w:proofErr w:type="spellStart"/>
              <w:r>
                <w:t>menambah</w:t>
              </w:r>
              <w:proofErr w:type="spellEnd"/>
              <w:r>
                <w:t xml:space="preserve"> data </w:t>
              </w:r>
            </w:ins>
            <w:ins w:id="1324" w:author="Rafi Aziizi" w:date="2021-11-12T14:42:00Z">
              <w:r>
                <w:t>guru</w:t>
              </w:r>
            </w:ins>
            <w:ins w:id="1325" w:author="Rafi Aziizi" w:date="2021-11-12T14:41:00Z">
              <w:r>
                <w:t>.</w:t>
              </w:r>
            </w:ins>
          </w:p>
        </w:tc>
      </w:tr>
      <w:tr w:rsidR="001F2641" w:rsidRPr="002F6C1D" w14:paraId="2553A343" w14:textId="77777777" w:rsidTr="001F2641">
        <w:trPr>
          <w:jc w:val="center"/>
          <w:ins w:id="1326" w:author="Rafi Aziizi" w:date="2021-11-12T14:41:00Z"/>
        </w:trPr>
        <w:tc>
          <w:tcPr>
            <w:tcW w:w="3827" w:type="dxa"/>
            <w:vAlign w:val="center"/>
          </w:tcPr>
          <w:p w14:paraId="20D14C3B" w14:textId="77777777" w:rsidR="001F2641" w:rsidRPr="0044182F" w:rsidRDefault="001F2641" w:rsidP="001F2641">
            <w:pPr>
              <w:rPr>
                <w:ins w:id="1327" w:author="Rafi Aziizi" w:date="2021-11-12T14:41:00Z"/>
                <w:b/>
              </w:rPr>
            </w:pPr>
            <w:ins w:id="1328"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1329" w:author="Rafi Aziizi" w:date="2021-11-12T14:41:00Z"/>
              </w:rPr>
            </w:pPr>
            <w:ins w:id="1330" w:author="Rafi Aziizi" w:date="2021-11-12T14:41:00Z">
              <w:r>
                <w:t>Bag.IT, Guru BK.</w:t>
              </w:r>
            </w:ins>
          </w:p>
        </w:tc>
      </w:tr>
      <w:tr w:rsidR="001F2641" w:rsidRPr="0044182F" w14:paraId="20BFE35C" w14:textId="77777777" w:rsidTr="001F2641">
        <w:trPr>
          <w:jc w:val="center"/>
          <w:ins w:id="1331" w:author="Rafi Aziizi" w:date="2021-11-12T14:41:00Z"/>
        </w:trPr>
        <w:tc>
          <w:tcPr>
            <w:tcW w:w="3827" w:type="dxa"/>
            <w:vAlign w:val="center"/>
          </w:tcPr>
          <w:p w14:paraId="14AB09CC" w14:textId="77777777" w:rsidR="001F2641" w:rsidRPr="0044182F" w:rsidRDefault="001F2641" w:rsidP="001F2641">
            <w:pPr>
              <w:rPr>
                <w:ins w:id="1332" w:author="Rafi Aziizi" w:date="2021-11-12T14:41:00Z"/>
                <w:b/>
              </w:rPr>
            </w:pPr>
            <w:ins w:id="1333"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1334" w:author="Rafi Aziizi" w:date="2021-11-12T14:41:00Z"/>
                <w:i/>
                <w:iCs/>
              </w:rPr>
            </w:pPr>
            <w:ins w:id="1335" w:author="Rafi Aziizi" w:date="2021-11-12T14:41:00Z">
              <w:r>
                <w:rPr>
                  <w:i/>
                  <w:iCs/>
                </w:rPr>
                <w:t>Conditional</w:t>
              </w:r>
            </w:ins>
          </w:p>
        </w:tc>
      </w:tr>
      <w:tr w:rsidR="001F2641" w:rsidRPr="0044182F" w14:paraId="340A808F" w14:textId="77777777" w:rsidTr="001F2641">
        <w:trPr>
          <w:jc w:val="center"/>
          <w:ins w:id="1336" w:author="Rafi Aziizi" w:date="2021-11-12T14:41:00Z"/>
        </w:trPr>
        <w:tc>
          <w:tcPr>
            <w:tcW w:w="3827" w:type="dxa"/>
            <w:vAlign w:val="center"/>
          </w:tcPr>
          <w:p w14:paraId="7C820474" w14:textId="77777777" w:rsidR="001F2641" w:rsidRPr="0044182F" w:rsidRDefault="001F2641" w:rsidP="001F2641">
            <w:pPr>
              <w:rPr>
                <w:ins w:id="1337" w:author="Rafi Aziizi" w:date="2021-11-12T14:41:00Z"/>
                <w:b/>
              </w:rPr>
            </w:pPr>
            <w:ins w:id="1338"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1339" w:author="Rafi Aziizi" w:date="2021-11-12T14:41:00Z"/>
              </w:rPr>
            </w:pPr>
            <w:ins w:id="1340" w:author="Rafi Aziizi" w:date="2021-11-12T14:41:00Z">
              <w:r>
                <w:t>-</w:t>
              </w:r>
            </w:ins>
          </w:p>
        </w:tc>
      </w:tr>
      <w:tr w:rsidR="001F2641" w:rsidRPr="0081005E" w14:paraId="7BC706B3" w14:textId="77777777" w:rsidTr="001F2641">
        <w:trPr>
          <w:jc w:val="center"/>
          <w:ins w:id="1341" w:author="Rafi Aziizi" w:date="2021-11-12T14:41:00Z"/>
        </w:trPr>
        <w:tc>
          <w:tcPr>
            <w:tcW w:w="3827" w:type="dxa"/>
            <w:vAlign w:val="center"/>
          </w:tcPr>
          <w:p w14:paraId="11F2B9EE" w14:textId="77777777" w:rsidR="001F2641" w:rsidRPr="0044182F" w:rsidRDefault="001F2641" w:rsidP="001F2641">
            <w:pPr>
              <w:rPr>
                <w:ins w:id="1342" w:author="Rafi Aziizi" w:date="2021-11-12T14:41:00Z"/>
                <w:b/>
              </w:rPr>
            </w:pPr>
            <w:ins w:id="1343"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1344" w:author="Rafi Aziizi" w:date="2021-11-12T14:41:00Z"/>
                <w:i/>
                <w:iCs/>
              </w:rPr>
            </w:pPr>
            <w:ins w:id="1345" w:author="Rafi Aziizi" w:date="2021-11-12T14:41:00Z">
              <w:r>
                <w:t xml:space="preserve">Data </w:t>
              </w:r>
            </w:ins>
            <w:ins w:id="1346" w:author="Rafi Aziizi" w:date="2021-11-12T14:42:00Z">
              <w:r>
                <w:t>guru</w:t>
              </w:r>
            </w:ins>
            <w:ins w:id="1347" w:author="Rafi Aziizi" w:date="2021-11-12T14:41:00Z">
              <w:r>
                <w:t xml:space="preserve"> </w:t>
              </w:r>
              <w:proofErr w:type="spellStart"/>
              <w:r>
                <w:t>tidak</w:t>
              </w:r>
              <w:proofErr w:type="spellEnd"/>
              <w:r>
                <w:t xml:space="preserve"> </w:t>
              </w:r>
              <w:proofErr w:type="spellStart"/>
              <w:r>
                <w:t>ada</w:t>
              </w:r>
              <w:proofErr w:type="spellEnd"/>
            </w:ins>
          </w:p>
        </w:tc>
      </w:tr>
      <w:tr w:rsidR="001F2641" w:rsidRPr="0048762E" w14:paraId="093FC932" w14:textId="77777777" w:rsidTr="001F2641">
        <w:trPr>
          <w:jc w:val="center"/>
          <w:ins w:id="1348" w:author="Rafi Aziizi" w:date="2021-11-12T14:41:00Z"/>
        </w:trPr>
        <w:tc>
          <w:tcPr>
            <w:tcW w:w="3827" w:type="dxa"/>
            <w:vAlign w:val="center"/>
          </w:tcPr>
          <w:p w14:paraId="1D58FD09" w14:textId="77777777" w:rsidR="001F2641" w:rsidRPr="0044182F" w:rsidRDefault="001F2641" w:rsidP="001F2641">
            <w:pPr>
              <w:rPr>
                <w:ins w:id="1349" w:author="Rafi Aziizi" w:date="2021-11-12T14:41:00Z"/>
                <w:b/>
              </w:rPr>
            </w:pPr>
            <w:ins w:id="1350" w:author="Rafi Aziizi" w:date="2021-11-12T14:41:00Z">
              <w:r w:rsidRPr="0044182F">
                <w:rPr>
                  <w:b/>
                </w:rPr>
                <w:lastRenderedPageBreak/>
                <w:t>Post-Conditions</w:t>
              </w:r>
            </w:ins>
          </w:p>
        </w:tc>
        <w:tc>
          <w:tcPr>
            <w:tcW w:w="3964" w:type="dxa"/>
            <w:vAlign w:val="center"/>
          </w:tcPr>
          <w:p w14:paraId="79F00D6B" w14:textId="04CC6F29" w:rsidR="001F2641" w:rsidRPr="0048762E" w:rsidRDefault="001F2641" w:rsidP="001F2641">
            <w:pPr>
              <w:rPr>
                <w:ins w:id="1351" w:author="Rafi Aziizi" w:date="2021-11-12T14:41:00Z"/>
              </w:rPr>
            </w:pPr>
            <w:ins w:id="1352" w:author="Rafi Aziizi" w:date="2021-11-12T14:41:00Z">
              <w:r>
                <w:t xml:space="preserve">Data </w:t>
              </w:r>
            </w:ins>
            <w:ins w:id="1353" w:author="Rafi Aziizi" w:date="2021-11-12T14:42:00Z">
              <w:r>
                <w:t>guru</w:t>
              </w:r>
            </w:ins>
            <w:ins w:id="1354" w:author="Rafi Aziizi" w:date="2021-11-12T14:41:00Z">
              <w:r>
                <w:t xml:space="preserve"> </w:t>
              </w:r>
              <w:proofErr w:type="spellStart"/>
              <w:r>
                <w:t>baru</w:t>
              </w:r>
              <w:proofErr w:type="spellEnd"/>
              <w:r>
                <w:t xml:space="preserve"> </w:t>
              </w:r>
              <w:proofErr w:type="spellStart"/>
              <w:r>
                <w:t>ditampilkan</w:t>
              </w:r>
              <w:proofErr w:type="spellEnd"/>
            </w:ins>
          </w:p>
        </w:tc>
      </w:tr>
      <w:tr w:rsidR="001F2641" w:rsidRPr="0044182F" w14:paraId="42800025" w14:textId="77777777" w:rsidTr="001F2641">
        <w:trPr>
          <w:jc w:val="center"/>
          <w:ins w:id="1355"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1356" w:author="Rafi Aziizi" w:date="2021-11-12T14:41:00Z"/>
                <w:b/>
              </w:rPr>
            </w:pPr>
            <w:ins w:id="1357" w:author="Rafi Aziizi" w:date="2021-11-12T14:41:00Z">
              <w:r w:rsidRPr="0044182F">
                <w:rPr>
                  <w:b/>
                </w:rPr>
                <w:t>Main Course</w:t>
              </w:r>
            </w:ins>
          </w:p>
        </w:tc>
      </w:tr>
      <w:tr w:rsidR="001F2641" w:rsidRPr="0044182F" w14:paraId="4393EB3A" w14:textId="77777777" w:rsidTr="001F2641">
        <w:trPr>
          <w:jc w:val="center"/>
          <w:ins w:id="1358"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1359" w:author="Rafi Aziizi" w:date="2021-11-12T14:41:00Z"/>
                <w:b/>
              </w:rPr>
            </w:pPr>
            <w:proofErr w:type="spellStart"/>
            <w:ins w:id="1360" w:author="Rafi Aziizi" w:date="2021-11-12T14:4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4A5B169" w14:textId="77777777" w:rsidR="001F2641" w:rsidRPr="0044182F" w:rsidRDefault="001F2641" w:rsidP="001F2641">
            <w:pPr>
              <w:jc w:val="center"/>
              <w:rPr>
                <w:ins w:id="1361" w:author="Rafi Aziizi" w:date="2021-11-12T14:41:00Z"/>
                <w:b/>
              </w:rPr>
            </w:pPr>
            <w:proofErr w:type="spellStart"/>
            <w:ins w:id="1362" w:author="Rafi Aziizi" w:date="2021-11-12T14:41: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01E400D5" w14:textId="77777777" w:rsidTr="001F2641">
        <w:trPr>
          <w:jc w:val="center"/>
          <w:ins w:id="1363"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1364" w:author="Rafi Aziizi" w:date="2021-11-12T14:41:00Z"/>
              </w:rPr>
            </w:pPr>
            <w:proofErr w:type="spellStart"/>
            <w:ins w:id="1365" w:author="Rafi Aziizi" w:date="2021-11-12T14:41:00Z">
              <w:r>
                <w:t>Memasuki</w:t>
              </w:r>
              <w:proofErr w:type="spellEnd"/>
              <w:r>
                <w:t xml:space="preserve"> menu “</w:t>
              </w:r>
              <w:proofErr w:type="spellStart"/>
              <w:r>
                <w:t>Tambah</w:t>
              </w:r>
              <w:proofErr w:type="spellEnd"/>
              <w:r>
                <w:t xml:space="preserve"> Guru”</w:t>
              </w:r>
            </w:ins>
          </w:p>
        </w:tc>
        <w:tc>
          <w:tcPr>
            <w:tcW w:w="3964" w:type="dxa"/>
            <w:vAlign w:val="center"/>
          </w:tcPr>
          <w:p w14:paraId="3BCB50B5" w14:textId="77777777" w:rsidR="001F2641" w:rsidRPr="0044182F" w:rsidRDefault="001F2641" w:rsidP="001F2641">
            <w:pPr>
              <w:ind w:left="511"/>
              <w:rPr>
                <w:ins w:id="1366" w:author="Rafi Aziizi" w:date="2021-11-12T14:41:00Z"/>
              </w:rPr>
            </w:pPr>
          </w:p>
        </w:tc>
      </w:tr>
      <w:tr w:rsidR="001F2641" w:rsidRPr="0044182F" w14:paraId="0D879ADA" w14:textId="77777777" w:rsidTr="001F2641">
        <w:trPr>
          <w:jc w:val="center"/>
          <w:ins w:id="1367" w:author="Rafi Aziizi" w:date="2021-11-12T14:41:00Z"/>
        </w:trPr>
        <w:tc>
          <w:tcPr>
            <w:tcW w:w="3827" w:type="dxa"/>
            <w:vAlign w:val="center"/>
          </w:tcPr>
          <w:p w14:paraId="23008D06" w14:textId="77777777" w:rsidR="001F2641" w:rsidRPr="0044182F" w:rsidRDefault="001F2641" w:rsidP="001F2641">
            <w:pPr>
              <w:ind w:left="510"/>
              <w:rPr>
                <w:ins w:id="1368"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1369" w:author="Rafi Aziizi" w:date="2021-11-12T14:41:00Z"/>
              </w:rPr>
            </w:pPr>
            <w:proofErr w:type="spellStart"/>
            <w:ins w:id="1370" w:author="Rafi Aziizi" w:date="2021-11-12T14:41:00Z">
              <w:r>
                <w:t>Menampilkan</w:t>
              </w:r>
              <w:proofErr w:type="spellEnd"/>
              <w:r>
                <w:t xml:space="preserve"> form </w:t>
              </w:r>
              <w:proofErr w:type="spellStart"/>
              <w:r>
                <w:t>tambah</w:t>
              </w:r>
              <w:proofErr w:type="spellEnd"/>
              <w:r>
                <w:t xml:space="preserve"> data guru</w:t>
              </w:r>
            </w:ins>
          </w:p>
        </w:tc>
      </w:tr>
      <w:tr w:rsidR="001F2641" w:rsidRPr="0044182F" w14:paraId="72E3D444" w14:textId="77777777" w:rsidTr="001F2641">
        <w:trPr>
          <w:jc w:val="center"/>
          <w:ins w:id="1371"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1372" w:author="Rafi Aziizi" w:date="2021-11-12T14:41:00Z"/>
              </w:rPr>
            </w:pPr>
            <w:proofErr w:type="spellStart"/>
            <w:ins w:id="1373" w:author="Rafi Aziizi" w:date="2021-11-12T14:41:00Z">
              <w:r>
                <w:t>Mengisi</w:t>
              </w:r>
              <w:proofErr w:type="spellEnd"/>
              <w:r>
                <w:t xml:space="preserve"> form </w:t>
              </w:r>
              <w:proofErr w:type="spellStart"/>
              <w:r>
                <w:t>tambah</w:t>
              </w:r>
              <w:proofErr w:type="spellEnd"/>
              <w:r>
                <w:t xml:space="preserve"> data guru</w:t>
              </w:r>
            </w:ins>
          </w:p>
        </w:tc>
        <w:tc>
          <w:tcPr>
            <w:tcW w:w="3964" w:type="dxa"/>
            <w:vAlign w:val="center"/>
          </w:tcPr>
          <w:p w14:paraId="5988DF1A" w14:textId="77777777" w:rsidR="001F2641" w:rsidRDefault="001F2641" w:rsidP="001F2641">
            <w:pPr>
              <w:spacing w:after="160"/>
              <w:ind w:left="511"/>
              <w:rPr>
                <w:ins w:id="1374" w:author="Rafi Aziizi" w:date="2021-11-12T14:41:00Z"/>
              </w:rPr>
            </w:pPr>
          </w:p>
        </w:tc>
      </w:tr>
      <w:tr w:rsidR="001F2641" w:rsidRPr="0044182F" w14:paraId="2A24FF6F" w14:textId="77777777" w:rsidTr="001F2641">
        <w:trPr>
          <w:jc w:val="center"/>
          <w:ins w:id="1375" w:author="Rafi Aziizi" w:date="2021-11-12T14:41:00Z"/>
        </w:trPr>
        <w:tc>
          <w:tcPr>
            <w:tcW w:w="3827" w:type="dxa"/>
            <w:vAlign w:val="center"/>
          </w:tcPr>
          <w:p w14:paraId="29531D28" w14:textId="77777777" w:rsidR="001F2641" w:rsidRDefault="001F2641" w:rsidP="001F2641">
            <w:pPr>
              <w:pStyle w:val="ListParagraph"/>
              <w:rPr>
                <w:ins w:id="1376"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1377" w:author="Rafi Aziizi" w:date="2021-11-12T14:41:00Z"/>
              </w:rPr>
            </w:pPr>
            <w:proofErr w:type="spellStart"/>
            <w:ins w:id="1378" w:author="Rafi Aziizi" w:date="2021-11-12T14:41:00Z">
              <w:r>
                <w:t>Menyimpan</w:t>
              </w:r>
              <w:proofErr w:type="spellEnd"/>
              <w:r>
                <w:t xml:space="preserve"> data guru </w:t>
              </w:r>
              <w:proofErr w:type="spellStart"/>
              <w:r>
                <w:t>baru</w:t>
              </w:r>
              <w:proofErr w:type="spellEnd"/>
              <w:r>
                <w:t xml:space="preserve"> pada </w:t>
              </w:r>
              <w:r w:rsidRPr="00C70CAF">
                <w:rPr>
                  <w:i/>
                  <w:iCs/>
                </w:rPr>
                <w:t>database</w:t>
              </w:r>
            </w:ins>
          </w:p>
        </w:tc>
      </w:tr>
      <w:tr w:rsidR="001F2641" w:rsidRPr="001B1AF9" w14:paraId="79FF8847" w14:textId="77777777" w:rsidTr="001F2641">
        <w:trPr>
          <w:jc w:val="center"/>
          <w:ins w:id="1379"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1380" w:author="Rafi Aziizi" w:date="2021-11-12T14:41:00Z"/>
                <w:b/>
                <w:bCs/>
              </w:rPr>
            </w:pPr>
            <w:proofErr w:type="spellStart"/>
            <w:ins w:id="1381" w:author="Rafi Aziizi" w:date="2021-11-12T14:4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181C0ABC" w14:textId="77777777" w:rsidTr="001F2641">
        <w:trPr>
          <w:jc w:val="center"/>
          <w:ins w:id="1382"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1383" w:author="Rafi Aziizi" w:date="2021-11-12T14:41:00Z"/>
                <w:b/>
                <w:bCs/>
              </w:rPr>
            </w:pPr>
            <w:proofErr w:type="spellStart"/>
            <w:ins w:id="1384" w:author="Rafi Aziizi" w:date="2021-11-12T14:4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1385" w:author="Rafi Aziizi" w:date="2021-11-12T14:41:00Z"/>
                <w:b/>
                <w:bCs/>
              </w:rPr>
            </w:pPr>
            <w:proofErr w:type="spellStart"/>
            <w:ins w:id="1386" w:author="Rafi Aziizi" w:date="2021-11-12T14:41: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669EC936" w14:textId="77777777" w:rsidTr="001F2641">
        <w:trPr>
          <w:jc w:val="center"/>
          <w:ins w:id="1387" w:author="Rafi Aziizi" w:date="2021-11-12T14:41:00Z"/>
        </w:trPr>
        <w:tc>
          <w:tcPr>
            <w:tcW w:w="3827" w:type="dxa"/>
            <w:vAlign w:val="center"/>
          </w:tcPr>
          <w:p w14:paraId="06D485F9" w14:textId="3A1F8642" w:rsidR="001F2641" w:rsidRDefault="001F2641" w:rsidP="001F2641">
            <w:pPr>
              <w:ind w:left="360"/>
              <w:rPr>
                <w:ins w:id="1388" w:author="Rafi Aziizi" w:date="2021-11-12T14:41:00Z"/>
              </w:rPr>
            </w:pPr>
            <w:ins w:id="1389" w:author="Rafi Aziizi" w:date="2021-11-12T14:41: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1390"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1391" w:author="Rafi Aziizi" w:date="2021-11-12T14:41:00Z"/>
              </w:rPr>
            </w:pPr>
          </w:p>
        </w:tc>
      </w:tr>
      <w:tr w:rsidR="001F2641" w14:paraId="10582426" w14:textId="77777777" w:rsidTr="001F2641">
        <w:trPr>
          <w:jc w:val="center"/>
          <w:ins w:id="1392" w:author="Rafi Aziizi" w:date="2021-11-12T14:41:00Z"/>
        </w:trPr>
        <w:tc>
          <w:tcPr>
            <w:tcW w:w="3827" w:type="dxa"/>
            <w:vAlign w:val="center"/>
          </w:tcPr>
          <w:p w14:paraId="7499FFD2" w14:textId="77777777" w:rsidR="001F2641" w:rsidRDefault="001F2641" w:rsidP="001F2641">
            <w:pPr>
              <w:pStyle w:val="ListParagraph"/>
              <w:ind w:left="450"/>
              <w:rPr>
                <w:ins w:id="1393" w:author="Rafi Aziizi" w:date="2021-11-12T14:41:00Z"/>
              </w:rPr>
            </w:pPr>
          </w:p>
        </w:tc>
        <w:tc>
          <w:tcPr>
            <w:tcW w:w="3964" w:type="dxa"/>
            <w:vAlign w:val="center"/>
          </w:tcPr>
          <w:p w14:paraId="52F80802" w14:textId="07CC6739" w:rsidR="001F2641" w:rsidRDefault="001F2641" w:rsidP="001F2641">
            <w:pPr>
              <w:spacing w:after="160"/>
              <w:ind w:left="360"/>
              <w:rPr>
                <w:ins w:id="1394" w:author="Rafi Aziizi" w:date="2021-11-12T14:41:00Z"/>
              </w:rPr>
            </w:pPr>
            <w:ins w:id="1395" w:author="Rafi Aziizi" w:date="2021-11-12T14:4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1396" w:author="Rafi Aziizi" w:date="2021-11-12T14:42:00Z">
              <w:r>
                <w:t>guru</w:t>
              </w:r>
            </w:ins>
            <w:ins w:id="1397" w:author="Rafi Aziizi" w:date="2021-11-12T14:41: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005AEFFC" w14:textId="77777777" w:rsidR="001F2641" w:rsidRDefault="001F2641" w:rsidP="001F2641">
      <w:pPr>
        <w:ind w:left="66"/>
        <w:rPr>
          <w:ins w:id="1398" w:author="Rafi Aziizi" w:date="2021-11-12T14:36:00Z"/>
        </w:rPr>
      </w:pPr>
    </w:p>
    <w:p w14:paraId="3EC62CB9" w14:textId="1010A776" w:rsidR="001F2641" w:rsidRDefault="001F2641" w:rsidP="001F2641">
      <w:pPr>
        <w:ind w:left="66"/>
        <w:rPr>
          <w:ins w:id="1399" w:author=" " w:date="2021-11-12T16:27:00Z"/>
        </w:rPr>
      </w:pPr>
      <w:ins w:id="1400" w:author="Rafi Aziizi" w:date="2021-11-12T14:36:00Z">
        <w:r>
          <w:t xml:space="preserve">b. </w:t>
        </w:r>
      </w:ins>
      <w:proofErr w:type="spellStart"/>
      <w:ins w:id="1401" w:author="Rafi Aziizi" w:date="2021-11-12T14:45:00Z">
        <w:r w:rsidR="00522ADB">
          <w:t>Skenario</w:t>
        </w:r>
        <w:proofErr w:type="spellEnd"/>
        <w:r w:rsidR="00522ADB">
          <w:t xml:space="preserve"> </w:t>
        </w:r>
      </w:ins>
      <w:proofErr w:type="spellStart"/>
      <w:ins w:id="1402" w:author="Rafi Aziizi" w:date="2021-11-12T14:37:00Z">
        <w:r>
          <w:t>Hapus</w:t>
        </w:r>
        <w:proofErr w:type="spellEnd"/>
        <w:r>
          <w:t xml:space="preserve"> Guru</w:t>
        </w:r>
      </w:ins>
    </w:p>
    <w:p w14:paraId="69F52026" w14:textId="77777777" w:rsidR="001A7B0B" w:rsidRDefault="001A7B0B" w:rsidP="001F2641">
      <w:pPr>
        <w:ind w:left="66"/>
        <w:rPr>
          <w:ins w:id="1403" w:author="Rafi Aziizi" w:date="2021-11-12T14:42: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1404" w:author="Rafi Aziizi" w:date="2021-11-12T14:42:00Z"/>
        </w:trPr>
        <w:tc>
          <w:tcPr>
            <w:tcW w:w="3827" w:type="dxa"/>
            <w:shd w:val="clear" w:color="auto" w:fill="F2EE98"/>
            <w:vAlign w:val="center"/>
          </w:tcPr>
          <w:p w14:paraId="56AB527E" w14:textId="77777777" w:rsidR="001F2641" w:rsidRPr="0044182F" w:rsidRDefault="001F2641" w:rsidP="001F2641">
            <w:pPr>
              <w:rPr>
                <w:ins w:id="1405" w:author="Rafi Aziizi" w:date="2021-11-12T14:42:00Z"/>
                <w:b/>
              </w:rPr>
            </w:pPr>
            <w:ins w:id="1406"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1407" w:author="Rafi Aziizi" w:date="2021-11-12T14:42:00Z"/>
              </w:rPr>
            </w:pPr>
            <w:proofErr w:type="spellStart"/>
            <w:ins w:id="1408" w:author="Rafi Aziizi" w:date="2021-11-12T14:42:00Z">
              <w:r>
                <w:t>Hapus</w:t>
              </w:r>
              <w:proofErr w:type="spellEnd"/>
              <w:r>
                <w:t xml:space="preserve"> Guru</w:t>
              </w:r>
            </w:ins>
          </w:p>
        </w:tc>
      </w:tr>
      <w:tr w:rsidR="001F2641" w:rsidRPr="002F6C1D" w14:paraId="534C663E" w14:textId="77777777" w:rsidTr="001F2641">
        <w:trPr>
          <w:jc w:val="center"/>
          <w:ins w:id="1409" w:author="Rafi Aziizi" w:date="2021-11-12T14:42:00Z"/>
        </w:trPr>
        <w:tc>
          <w:tcPr>
            <w:tcW w:w="3827" w:type="dxa"/>
            <w:vAlign w:val="center"/>
          </w:tcPr>
          <w:p w14:paraId="2813C809" w14:textId="77777777" w:rsidR="001F2641" w:rsidRPr="0044182F" w:rsidRDefault="001F2641" w:rsidP="001F2641">
            <w:pPr>
              <w:rPr>
                <w:ins w:id="1410" w:author="Rafi Aziizi" w:date="2021-11-12T14:42:00Z"/>
                <w:b/>
              </w:rPr>
            </w:pPr>
            <w:ins w:id="1411" w:author="Rafi Aziizi" w:date="2021-11-12T14:42:00Z">
              <w:r w:rsidRPr="0044182F">
                <w:rPr>
                  <w:b/>
                </w:rPr>
                <w:t>ID</w:t>
              </w:r>
            </w:ins>
          </w:p>
        </w:tc>
        <w:tc>
          <w:tcPr>
            <w:tcW w:w="3964" w:type="dxa"/>
            <w:vAlign w:val="center"/>
          </w:tcPr>
          <w:p w14:paraId="19EDCFDF" w14:textId="3BC74B3C" w:rsidR="001F2641" w:rsidRPr="002F6C1D" w:rsidRDefault="001F2641" w:rsidP="001F2641">
            <w:pPr>
              <w:rPr>
                <w:ins w:id="1412" w:author="Rafi Aziizi" w:date="2021-11-12T14:42:00Z"/>
              </w:rPr>
            </w:pPr>
            <w:ins w:id="1413" w:author="Rafi Aziizi" w:date="2021-11-12T14:42:00Z">
              <w:r>
                <w:t>RC13</w:t>
              </w:r>
            </w:ins>
          </w:p>
        </w:tc>
      </w:tr>
      <w:tr w:rsidR="001F2641" w:rsidRPr="000C722D" w14:paraId="2DEE4336" w14:textId="77777777" w:rsidTr="001F2641">
        <w:trPr>
          <w:jc w:val="center"/>
          <w:ins w:id="1414" w:author="Rafi Aziizi" w:date="2021-11-12T14:42:00Z"/>
        </w:trPr>
        <w:tc>
          <w:tcPr>
            <w:tcW w:w="3827" w:type="dxa"/>
            <w:vAlign w:val="center"/>
          </w:tcPr>
          <w:p w14:paraId="34FB3642" w14:textId="77777777" w:rsidR="001F2641" w:rsidRPr="0044182F" w:rsidRDefault="001F2641" w:rsidP="001F2641">
            <w:pPr>
              <w:rPr>
                <w:ins w:id="1415" w:author="Rafi Aziizi" w:date="2021-11-12T14:42:00Z"/>
                <w:b/>
              </w:rPr>
            </w:pPr>
            <w:ins w:id="1416" w:author="Rafi Aziizi" w:date="2021-11-12T14:42:00Z">
              <w:r w:rsidRPr="0044182F">
                <w:rPr>
                  <w:b/>
                </w:rPr>
                <w:t>Description</w:t>
              </w:r>
            </w:ins>
          </w:p>
        </w:tc>
        <w:tc>
          <w:tcPr>
            <w:tcW w:w="3964" w:type="dxa"/>
          </w:tcPr>
          <w:p w14:paraId="245D64BC" w14:textId="0F738ED7" w:rsidR="001F2641" w:rsidRPr="000C722D" w:rsidRDefault="001F2641" w:rsidP="001F2641">
            <w:pPr>
              <w:rPr>
                <w:ins w:id="1417" w:author="Rafi Aziizi" w:date="2021-11-12T14:42:00Z"/>
              </w:rPr>
            </w:pPr>
            <w:ins w:id="1418" w:author="Rafi Aziizi" w:date="2021-11-12T14:42: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1419" w:author="Rafi Aziizi" w:date="2021-11-12T14:44:00Z">
              <w:r w:rsidR="00522ADB">
                <w:t>guru</w:t>
              </w:r>
            </w:ins>
            <w:ins w:id="1420" w:author="Rafi Aziizi" w:date="2021-11-12T14:42:00Z">
              <w:r>
                <w:t xml:space="preserve"> </w:t>
              </w:r>
              <w:proofErr w:type="spellStart"/>
              <w:r>
                <w:t>untuk</w:t>
              </w:r>
              <w:proofErr w:type="spellEnd"/>
              <w:r>
                <w:t xml:space="preserve"> </w:t>
              </w:r>
              <w:proofErr w:type="spellStart"/>
              <w:r>
                <w:t>menghapus</w:t>
              </w:r>
              <w:proofErr w:type="spellEnd"/>
              <w:r>
                <w:t xml:space="preserve"> data guru.</w:t>
              </w:r>
            </w:ins>
          </w:p>
        </w:tc>
      </w:tr>
      <w:tr w:rsidR="001F2641" w:rsidRPr="002F6C1D" w14:paraId="6FE1783C" w14:textId="77777777" w:rsidTr="001F2641">
        <w:trPr>
          <w:jc w:val="center"/>
          <w:ins w:id="1421" w:author="Rafi Aziizi" w:date="2021-11-12T14:42:00Z"/>
        </w:trPr>
        <w:tc>
          <w:tcPr>
            <w:tcW w:w="3827" w:type="dxa"/>
            <w:vAlign w:val="center"/>
          </w:tcPr>
          <w:p w14:paraId="289529F6" w14:textId="77777777" w:rsidR="001F2641" w:rsidRPr="0044182F" w:rsidRDefault="001F2641" w:rsidP="001F2641">
            <w:pPr>
              <w:rPr>
                <w:ins w:id="1422" w:author="Rafi Aziizi" w:date="2021-11-12T14:42:00Z"/>
                <w:b/>
              </w:rPr>
            </w:pPr>
            <w:ins w:id="1423" w:author="Rafi Aziizi" w:date="2021-11-12T14:42:00Z">
              <w:r w:rsidRPr="0044182F">
                <w:rPr>
                  <w:b/>
                </w:rPr>
                <w:lastRenderedPageBreak/>
                <w:t>Actors</w:t>
              </w:r>
            </w:ins>
          </w:p>
        </w:tc>
        <w:tc>
          <w:tcPr>
            <w:tcW w:w="3964" w:type="dxa"/>
            <w:vAlign w:val="center"/>
          </w:tcPr>
          <w:p w14:paraId="7D7796CF" w14:textId="77777777" w:rsidR="001F2641" w:rsidRPr="002F6C1D" w:rsidRDefault="001F2641" w:rsidP="001F2641">
            <w:pPr>
              <w:rPr>
                <w:ins w:id="1424" w:author="Rafi Aziizi" w:date="2021-11-12T14:42:00Z"/>
              </w:rPr>
            </w:pPr>
            <w:ins w:id="1425" w:author="Rafi Aziizi" w:date="2021-11-12T14:42:00Z">
              <w:r>
                <w:t>Bag.IT, Guru BK.</w:t>
              </w:r>
            </w:ins>
          </w:p>
        </w:tc>
      </w:tr>
      <w:tr w:rsidR="001F2641" w:rsidRPr="0044182F" w14:paraId="47474A0D" w14:textId="77777777" w:rsidTr="001F2641">
        <w:trPr>
          <w:jc w:val="center"/>
          <w:ins w:id="1426" w:author="Rafi Aziizi" w:date="2021-11-12T14:42:00Z"/>
        </w:trPr>
        <w:tc>
          <w:tcPr>
            <w:tcW w:w="3827" w:type="dxa"/>
            <w:vAlign w:val="center"/>
          </w:tcPr>
          <w:p w14:paraId="37CE8B83" w14:textId="77777777" w:rsidR="001F2641" w:rsidRPr="0044182F" w:rsidRDefault="001F2641" w:rsidP="001F2641">
            <w:pPr>
              <w:rPr>
                <w:ins w:id="1427" w:author="Rafi Aziizi" w:date="2021-11-12T14:42:00Z"/>
                <w:b/>
              </w:rPr>
            </w:pPr>
            <w:ins w:id="1428"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1429" w:author="Rafi Aziizi" w:date="2021-11-12T14:42:00Z"/>
                <w:i/>
                <w:iCs/>
              </w:rPr>
            </w:pPr>
            <w:ins w:id="1430" w:author="Rafi Aziizi" w:date="2021-11-12T14:42:00Z">
              <w:r>
                <w:rPr>
                  <w:i/>
                  <w:iCs/>
                </w:rPr>
                <w:t>Conditional</w:t>
              </w:r>
            </w:ins>
          </w:p>
        </w:tc>
      </w:tr>
      <w:tr w:rsidR="001F2641" w:rsidRPr="0044182F" w14:paraId="20791379" w14:textId="77777777" w:rsidTr="001F2641">
        <w:trPr>
          <w:jc w:val="center"/>
          <w:ins w:id="1431" w:author="Rafi Aziizi" w:date="2021-11-12T14:42:00Z"/>
        </w:trPr>
        <w:tc>
          <w:tcPr>
            <w:tcW w:w="3827" w:type="dxa"/>
            <w:vAlign w:val="center"/>
          </w:tcPr>
          <w:p w14:paraId="14F0B71B" w14:textId="77777777" w:rsidR="001F2641" w:rsidRPr="0044182F" w:rsidRDefault="001F2641" w:rsidP="001F2641">
            <w:pPr>
              <w:rPr>
                <w:ins w:id="1432" w:author="Rafi Aziizi" w:date="2021-11-12T14:42:00Z"/>
                <w:b/>
              </w:rPr>
            </w:pPr>
            <w:ins w:id="1433"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1434" w:author="Rafi Aziizi" w:date="2021-11-12T14:42:00Z"/>
              </w:rPr>
            </w:pPr>
            <w:ins w:id="1435" w:author="Rafi Aziizi" w:date="2021-11-12T14:42:00Z">
              <w:r>
                <w:t>-</w:t>
              </w:r>
            </w:ins>
          </w:p>
        </w:tc>
      </w:tr>
      <w:tr w:rsidR="001F2641" w:rsidRPr="0081005E" w14:paraId="620F858A" w14:textId="77777777" w:rsidTr="001F2641">
        <w:trPr>
          <w:jc w:val="center"/>
          <w:ins w:id="1436" w:author="Rafi Aziizi" w:date="2021-11-12T14:42:00Z"/>
        </w:trPr>
        <w:tc>
          <w:tcPr>
            <w:tcW w:w="3827" w:type="dxa"/>
            <w:vAlign w:val="center"/>
          </w:tcPr>
          <w:p w14:paraId="5FECDB9A" w14:textId="77777777" w:rsidR="001F2641" w:rsidRPr="0044182F" w:rsidRDefault="001F2641" w:rsidP="001F2641">
            <w:pPr>
              <w:rPr>
                <w:ins w:id="1437" w:author="Rafi Aziizi" w:date="2021-11-12T14:42:00Z"/>
                <w:b/>
              </w:rPr>
            </w:pPr>
            <w:ins w:id="1438"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1439" w:author="Rafi Aziizi" w:date="2021-11-12T14:42:00Z"/>
                <w:i/>
                <w:iCs/>
              </w:rPr>
            </w:pPr>
            <w:ins w:id="1440" w:author="Rafi Aziizi" w:date="2021-11-12T14:42:00Z">
              <w:r>
                <w:t xml:space="preserve">Data guru </w:t>
              </w:r>
              <w:proofErr w:type="spellStart"/>
              <w:r>
                <w:t>aktif</w:t>
              </w:r>
              <w:proofErr w:type="spellEnd"/>
            </w:ins>
          </w:p>
        </w:tc>
      </w:tr>
      <w:tr w:rsidR="001F2641" w:rsidRPr="0048762E" w14:paraId="6E86A4D8" w14:textId="77777777" w:rsidTr="001F2641">
        <w:trPr>
          <w:jc w:val="center"/>
          <w:ins w:id="1441" w:author="Rafi Aziizi" w:date="2021-11-12T14:42:00Z"/>
        </w:trPr>
        <w:tc>
          <w:tcPr>
            <w:tcW w:w="3827" w:type="dxa"/>
            <w:vAlign w:val="center"/>
          </w:tcPr>
          <w:p w14:paraId="0882F61F" w14:textId="77777777" w:rsidR="001F2641" w:rsidRPr="0044182F" w:rsidRDefault="001F2641" w:rsidP="001F2641">
            <w:pPr>
              <w:rPr>
                <w:ins w:id="1442" w:author="Rafi Aziizi" w:date="2021-11-12T14:42:00Z"/>
                <w:b/>
              </w:rPr>
            </w:pPr>
            <w:ins w:id="1443"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1444" w:author="Rafi Aziizi" w:date="2021-11-12T14:42:00Z"/>
              </w:rPr>
            </w:pPr>
            <w:proofErr w:type="spellStart"/>
            <w:ins w:id="1445" w:author="Rafi Aziizi" w:date="2021-11-12T14:42:00Z">
              <w:r>
                <w:t>Perubahan</w:t>
              </w:r>
              <w:proofErr w:type="spellEnd"/>
              <w:r>
                <w:t xml:space="preserve"> data </w:t>
              </w:r>
            </w:ins>
            <w:ins w:id="1446" w:author="Rafi Aziizi" w:date="2021-11-12T14:43:00Z">
              <w:r>
                <w:t>guru</w:t>
              </w:r>
            </w:ins>
            <w:ins w:id="1447" w:author="Rafi Aziizi" w:date="2021-11-12T14:42:00Z">
              <w:r>
                <w:t xml:space="preserve"> </w:t>
              </w:r>
              <w:proofErr w:type="spellStart"/>
              <w:r>
                <w:t>menjadi</w:t>
              </w:r>
              <w:proofErr w:type="spellEnd"/>
              <w:r>
                <w:t xml:space="preserve"> </w:t>
              </w:r>
              <w:proofErr w:type="spellStart"/>
              <w:r>
                <w:t>pasif</w:t>
              </w:r>
              <w:proofErr w:type="spellEnd"/>
            </w:ins>
          </w:p>
        </w:tc>
      </w:tr>
      <w:tr w:rsidR="001F2641" w:rsidRPr="0044182F" w14:paraId="3E7AE399" w14:textId="77777777" w:rsidTr="001F2641">
        <w:trPr>
          <w:jc w:val="center"/>
          <w:ins w:id="1448"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1449" w:author="Rafi Aziizi" w:date="2021-11-12T14:42:00Z"/>
                <w:b/>
              </w:rPr>
            </w:pPr>
            <w:ins w:id="1450" w:author="Rafi Aziizi" w:date="2021-11-12T14:42:00Z">
              <w:r w:rsidRPr="0044182F">
                <w:rPr>
                  <w:b/>
                </w:rPr>
                <w:t>Main Course</w:t>
              </w:r>
            </w:ins>
          </w:p>
        </w:tc>
      </w:tr>
      <w:tr w:rsidR="001F2641" w:rsidRPr="0044182F" w14:paraId="5D3EE41F" w14:textId="77777777" w:rsidTr="001F2641">
        <w:trPr>
          <w:jc w:val="center"/>
          <w:ins w:id="1451"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1452" w:author="Rafi Aziizi" w:date="2021-11-12T14:42:00Z"/>
                <w:b/>
              </w:rPr>
            </w:pPr>
            <w:proofErr w:type="spellStart"/>
            <w:ins w:id="1453" w:author="Rafi Aziizi" w:date="2021-11-12T14:4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B0FEE89" w14:textId="77777777" w:rsidR="001F2641" w:rsidRPr="0044182F" w:rsidRDefault="001F2641" w:rsidP="001F2641">
            <w:pPr>
              <w:jc w:val="center"/>
              <w:rPr>
                <w:ins w:id="1454" w:author="Rafi Aziizi" w:date="2021-11-12T14:42:00Z"/>
                <w:b/>
              </w:rPr>
            </w:pPr>
            <w:proofErr w:type="spellStart"/>
            <w:ins w:id="1455" w:author="Rafi Aziizi" w:date="2021-11-12T14:42: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49C2774A" w14:textId="77777777" w:rsidTr="001F2641">
        <w:trPr>
          <w:jc w:val="center"/>
          <w:ins w:id="1456"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1457" w:author="Rafi Aziizi" w:date="2021-11-12T14:42:00Z"/>
              </w:rPr>
            </w:pPr>
            <w:proofErr w:type="spellStart"/>
            <w:ins w:id="1458" w:author="Rafi Aziizi" w:date="2021-11-12T14:42:00Z">
              <w:r>
                <w:t>Memasuki</w:t>
              </w:r>
              <w:proofErr w:type="spellEnd"/>
              <w:r>
                <w:t xml:space="preserve"> menu “Data </w:t>
              </w:r>
            </w:ins>
            <w:ins w:id="1459" w:author="Rafi Aziizi" w:date="2021-11-12T14:43:00Z">
              <w:r>
                <w:t>Guru</w:t>
              </w:r>
            </w:ins>
            <w:ins w:id="1460" w:author="Rafi Aziizi" w:date="2021-11-12T14:42:00Z">
              <w:r>
                <w:t>”</w:t>
              </w:r>
            </w:ins>
          </w:p>
        </w:tc>
        <w:tc>
          <w:tcPr>
            <w:tcW w:w="3964" w:type="dxa"/>
            <w:vAlign w:val="center"/>
          </w:tcPr>
          <w:p w14:paraId="4AB2D5D7" w14:textId="77777777" w:rsidR="001F2641" w:rsidRPr="0044182F" w:rsidRDefault="001F2641" w:rsidP="001F2641">
            <w:pPr>
              <w:ind w:left="511"/>
              <w:rPr>
                <w:ins w:id="1461" w:author="Rafi Aziizi" w:date="2021-11-12T14:42:00Z"/>
              </w:rPr>
            </w:pPr>
          </w:p>
        </w:tc>
      </w:tr>
      <w:tr w:rsidR="001F2641" w:rsidRPr="0044182F" w14:paraId="0586B617" w14:textId="77777777" w:rsidTr="001F2641">
        <w:trPr>
          <w:jc w:val="center"/>
          <w:ins w:id="1462" w:author="Rafi Aziizi" w:date="2021-11-12T14:42:00Z"/>
        </w:trPr>
        <w:tc>
          <w:tcPr>
            <w:tcW w:w="3827" w:type="dxa"/>
            <w:vAlign w:val="center"/>
          </w:tcPr>
          <w:p w14:paraId="44673816" w14:textId="77777777" w:rsidR="001F2641" w:rsidRPr="0044182F" w:rsidRDefault="001F2641" w:rsidP="001F2641">
            <w:pPr>
              <w:ind w:left="510"/>
              <w:rPr>
                <w:ins w:id="1463"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1464" w:author="Rafi Aziizi" w:date="2021-11-12T14:42:00Z"/>
              </w:rPr>
            </w:pPr>
            <w:proofErr w:type="spellStart"/>
            <w:ins w:id="1465" w:author="Rafi Aziizi" w:date="2021-11-12T14:42:00Z">
              <w:r>
                <w:t>Menampilkan</w:t>
              </w:r>
              <w:proofErr w:type="spellEnd"/>
              <w:r>
                <w:t xml:space="preserve"> </w:t>
              </w:r>
              <w:proofErr w:type="spellStart"/>
              <w:r>
                <w:t>seluruh</w:t>
              </w:r>
              <w:proofErr w:type="spellEnd"/>
              <w:r>
                <w:t xml:space="preserve"> data </w:t>
              </w:r>
            </w:ins>
            <w:ins w:id="1466" w:author="Rafi Aziizi" w:date="2021-11-12T14:43:00Z">
              <w:r>
                <w:t>Guru</w:t>
              </w:r>
            </w:ins>
          </w:p>
        </w:tc>
      </w:tr>
      <w:tr w:rsidR="001F2641" w:rsidRPr="0044182F" w14:paraId="4FA26AD6" w14:textId="77777777" w:rsidTr="001F2641">
        <w:trPr>
          <w:jc w:val="center"/>
          <w:ins w:id="1467"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1468" w:author="Rafi Aziizi" w:date="2021-11-12T14:42:00Z"/>
              </w:rPr>
            </w:pPr>
            <w:proofErr w:type="spellStart"/>
            <w:ins w:id="1469" w:author="Rafi Aziizi" w:date="2021-11-12T14:42:00Z">
              <w:r>
                <w:t>Menghapus</w:t>
              </w:r>
              <w:proofErr w:type="spellEnd"/>
              <w:r>
                <w:t xml:space="preserve"> data </w:t>
              </w:r>
            </w:ins>
            <w:ins w:id="1470" w:author="Rafi Aziizi" w:date="2021-11-12T14:43:00Z">
              <w:r>
                <w:t>guru</w:t>
              </w:r>
            </w:ins>
            <w:ins w:id="1471" w:author="Rafi Aziizi" w:date="2021-11-12T14:42:00Z">
              <w:r>
                <w:t xml:space="preserve"> </w:t>
              </w:r>
              <w:proofErr w:type="spellStart"/>
              <w:r>
                <w:t>tertentu</w:t>
              </w:r>
              <w:proofErr w:type="spellEnd"/>
            </w:ins>
          </w:p>
        </w:tc>
        <w:tc>
          <w:tcPr>
            <w:tcW w:w="3964" w:type="dxa"/>
            <w:vAlign w:val="center"/>
          </w:tcPr>
          <w:p w14:paraId="6C713F9D" w14:textId="77777777" w:rsidR="001F2641" w:rsidRDefault="001F2641" w:rsidP="001F2641">
            <w:pPr>
              <w:spacing w:after="160"/>
              <w:ind w:left="511"/>
              <w:rPr>
                <w:ins w:id="1472" w:author="Rafi Aziizi" w:date="2021-11-12T14:42:00Z"/>
              </w:rPr>
            </w:pPr>
          </w:p>
        </w:tc>
      </w:tr>
      <w:tr w:rsidR="001F2641" w:rsidRPr="0044182F" w14:paraId="3C48E24E" w14:textId="77777777" w:rsidTr="001F2641">
        <w:trPr>
          <w:jc w:val="center"/>
          <w:ins w:id="1473" w:author="Rafi Aziizi" w:date="2021-11-12T14:42:00Z"/>
        </w:trPr>
        <w:tc>
          <w:tcPr>
            <w:tcW w:w="3827" w:type="dxa"/>
            <w:vAlign w:val="center"/>
          </w:tcPr>
          <w:p w14:paraId="24E976E0" w14:textId="77777777" w:rsidR="001F2641" w:rsidRDefault="001F2641" w:rsidP="001F2641">
            <w:pPr>
              <w:pStyle w:val="ListParagraph"/>
              <w:rPr>
                <w:ins w:id="1474"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1475" w:author="Rafi Aziizi" w:date="2021-11-12T14:42:00Z"/>
              </w:rPr>
            </w:pPr>
            <w:proofErr w:type="spellStart"/>
            <w:ins w:id="1476" w:author="Rafi Aziizi" w:date="2021-11-12T14:42:00Z">
              <w:r>
                <w:t>Melakukan</w:t>
              </w:r>
              <w:proofErr w:type="spellEnd"/>
              <w:r>
                <w:t xml:space="preserve"> </w:t>
              </w:r>
              <w:proofErr w:type="spellStart"/>
              <w:r>
                <w:t>perubahan</w:t>
              </w:r>
              <w:proofErr w:type="spellEnd"/>
              <w:r>
                <w:t xml:space="preserve"> data </w:t>
              </w:r>
            </w:ins>
            <w:ins w:id="1477" w:author="Rafi Aziizi" w:date="2021-11-12T14:43:00Z">
              <w:r w:rsidR="00522ADB">
                <w:t>guru</w:t>
              </w:r>
            </w:ins>
            <w:ins w:id="1478" w:author="Rafi Aziizi" w:date="2021-11-12T14:42:00Z">
              <w:r>
                <w:t xml:space="preserve"> </w:t>
              </w:r>
              <w:proofErr w:type="spellStart"/>
              <w:r>
                <w:t>aktif</w:t>
              </w:r>
              <w:proofErr w:type="spellEnd"/>
              <w:r>
                <w:t xml:space="preserve"> </w:t>
              </w:r>
              <w:proofErr w:type="spellStart"/>
              <w:r>
                <w:t>menjadi</w:t>
              </w:r>
              <w:proofErr w:type="spellEnd"/>
              <w:r>
                <w:t xml:space="preserve"> </w:t>
              </w:r>
              <w:proofErr w:type="spellStart"/>
              <w:r>
                <w:t>pasif</w:t>
              </w:r>
              <w:proofErr w:type="spellEnd"/>
              <w:r>
                <w:t xml:space="preserve"> pada </w:t>
              </w:r>
              <w:r w:rsidRPr="00C70CAF">
                <w:rPr>
                  <w:i/>
                  <w:iCs/>
                </w:rPr>
                <w:t>database</w:t>
              </w:r>
            </w:ins>
          </w:p>
        </w:tc>
      </w:tr>
      <w:tr w:rsidR="001F2641" w:rsidRPr="001B1AF9" w14:paraId="59060A19" w14:textId="77777777" w:rsidTr="001F2641">
        <w:trPr>
          <w:jc w:val="center"/>
          <w:ins w:id="1479"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1480" w:author="Rafi Aziizi" w:date="2021-11-12T14:42:00Z"/>
                <w:b/>
                <w:bCs/>
              </w:rPr>
            </w:pPr>
            <w:proofErr w:type="spellStart"/>
            <w:ins w:id="1481" w:author="Rafi Aziizi" w:date="2021-11-12T14:42: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6CFEE817" w14:textId="77777777" w:rsidTr="001F2641">
        <w:trPr>
          <w:jc w:val="center"/>
          <w:ins w:id="1482"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1483" w:author="Rafi Aziizi" w:date="2021-11-12T14:42:00Z"/>
                <w:b/>
                <w:bCs/>
              </w:rPr>
            </w:pPr>
            <w:proofErr w:type="spellStart"/>
            <w:ins w:id="1484" w:author="Rafi Aziizi" w:date="2021-11-12T14:42: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1485" w:author="Rafi Aziizi" w:date="2021-11-12T14:42:00Z"/>
                <w:b/>
                <w:bCs/>
              </w:rPr>
            </w:pPr>
            <w:proofErr w:type="spellStart"/>
            <w:ins w:id="1486" w:author="Rafi Aziizi" w:date="2021-11-12T14:42: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23BFA896" w14:textId="77777777" w:rsidTr="001F2641">
        <w:trPr>
          <w:jc w:val="center"/>
          <w:ins w:id="1487" w:author="Rafi Aziizi" w:date="2021-11-12T14:42:00Z"/>
        </w:trPr>
        <w:tc>
          <w:tcPr>
            <w:tcW w:w="3827" w:type="dxa"/>
            <w:vAlign w:val="center"/>
          </w:tcPr>
          <w:p w14:paraId="0A1AB611" w14:textId="5755120C" w:rsidR="001F2641" w:rsidRDefault="001F2641" w:rsidP="001F2641">
            <w:pPr>
              <w:ind w:left="360"/>
              <w:rPr>
                <w:ins w:id="1488" w:author="Rafi Aziizi" w:date="2021-11-12T14:42:00Z"/>
              </w:rPr>
            </w:pPr>
            <w:ins w:id="1489" w:author="Rafi Aziizi" w:date="2021-11-12T14:42: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1490" w:author="Rafi Aziizi" w:date="2021-11-12T14:43:00Z">
              <w:r w:rsidR="00522ADB">
                <w:t>guru</w:t>
              </w:r>
            </w:ins>
            <w:ins w:id="1491" w:author="Rafi Aziizi" w:date="2021-11-12T14:42: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3DC75975" w14:textId="77777777" w:rsidR="001F2641" w:rsidRDefault="001F2641" w:rsidP="001F2641">
            <w:pPr>
              <w:pStyle w:val="ListParagraph"/>
              <w:spacing w:after="160"/>
              <w:ind w:left="468"/>
              <w:rPr>
                <w:ins w:id="1492" w:author="Rafi Aziizi" w:date="2021-11-12T14:42:00Z"/>
              </w:rPr>
            </w:pPr>
          </w:p>
        </w:tc>
      </w:tr>
      <w:tr w:rsidR="001F2641" w14:paraId="03F6D861" w14:textId="77777777" w:rsidTr="001F2641">
        <w:trPr>
          <w:jc w:val="center"/>
          <w:ins w:id="1493" w:author="Rafi Aziizi" w:date="2021-11-12T14:42:00Z"/>
        </w:trPr>
        <w:tc>
          <w:tcPr>
            <w:tcW w:w="3827" w:type="dxa"/>
            <w:vAlign w:val="center"/>
          </w:tcPr>
          <w:p w14:paraId="0AB3361F" w14:textId="77777777" w:rsidR="001F2641" w:rsidRDefault="001F2641" w:rsidP="001F2641">
            <w:pPr>
              <w:pStyle w:val="ListParagraph"/>
              <w:ind w:left="450"/>
              <w:rPr>
                <w:ins w:id="1494" w:author="Rafi Aziizi" w:date="2021-11-12T14:42:00Z"/>
              </w:rPr>
            </w:pPr>
          </w:p>
        </w:tc>
        <w:tc>
          <w:tcPr>
            <w:tcW w:w="3964" w:type="dxa"/>
            <w:vAlign w:val="center"/>
          </w:tcPr>
          <w:p w14:paraId="182FFC82" w14:textId="36B62DCB" w:rsidR="001F2641" w:rsidRDefault="001F2641" w:rsidP="001F2641">
            <w:pPr>
              <w:spacing w:after="160"/>
              <w:ind w:left="360"/>
              <w:rPr>
                <w:ins w:id="1495" w:author="Rafi Aziizi" w:date="2021-11-12T14:42:00Z"/>
              </w:rPr>
            </w:pPr>
            <w:ins w:id="1496" w:author="Rafi Aziizi" w:date="2021-11-12T14:42: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1497" w:author="Rafi Aziizi" w:date="2021-11-12T14:43:00Z">
              <w:r w:rsidR="00522ADB">
                <w:t>guru</w:t>
              </w:r>
            </w:ins>
            <w:ins w:id="1498" w:author="Rafi Aziizi" w:date="2021-11-12T14:42: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70EBC23A" w14:textId="77777777" w:rsidR="001F2641" w:rsidRDefault="001F2641" w:rsidP="001F2641">
      <w:pPr>
        <w:ind w:left="66"/>
        <w:rPr>
          <w:ins w:id="1499" w:author="Rafi Aziizi" w:date="2021-11-12T14:37:00Z"/>
        </w:rPr>
      </w:pPr>
    </w:p>
    <w:p w14:paraId="14CCC8DA" w14:textId="7BDF3A2D" w:rsidR="001F2641" w:rsidRDefault="001F2641" w:rsidP="001F2641">
      <w:pPr>
        <w:ind w:left="66"/>
        <w:rPr>
          <w:ins w:id="1500" w:author=" " w:date="2021-11-12T16:27:00Z"/>
        </w:rPr>
      </w:pPr>
      <w:ins w:id="1501" w:author="Rafi Aziizi" w:date="2021-11-12T14:37:00Z">
        <w:r>
          <w:t xml:space="preserve">c. </w:t>
        </w:r>
      </w:ins>
      <w:proofErr w:type="spellStart"/>
      <w:ins w:id="1502" w:author="Rafi Aziizi" w:date="2021-11-12T14:45:00Z">
        <w:r w:rsidR="00522ADB">
          <w:t>Skenario</w:t>
        </w:r>
        <w:proofErr w:type="spellEnd"/>
        <w:r w:rsidR="00522ADB">
          <w:t xml:space="preserve"> </w:t>
        </w:r>
      </w:ins>
      <w:ins w:id="1503" w:author="Rafi Aziizi" w:date="2021-11-12T14:37:00Z">
        <w:r>
          <w:t>Edit Guru</w:t>
        </w:r>
      </w:ins>
    </w:p>
    <w:p w14:paraId="3DC7D186" w14:textId="77777777" w:rsidR="001A7B0B" w:rsidRDefault="001A7B0B" w:rsidP="001F2641">
      <w:pPr>
        <w:ind w:left="66"/>
        <w:rPr>
          <w:ins w:id="1504" w:author="Rafi Aziizi" w:date="2021-11-12T14:37: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1505" w:author="Rafi Aziizi" w:date="2021-11-12T14:37:00Z"/>
        </w:trPr>
        <w:tc>
          <w:tcPr>
            <w:tcW w:w="3827" w:type="dxa"/>
            <w:shd w:val="clear" w:color="auto" w:fill="F2EE98"/>
            <w:vAlign w:val="center"/>
          </w:tcPr>
          <w:p w14:paraId="37D63F88" w14:textId="77777777" w:rsidR="001F2641" w:rsidRPr="0044182F" w:rsidRDefault="001F2641" w:rsidP="001F2641">
            <w:pPr>
              <w:rPr>
                <w:ins w:id="1506" w:author="Rafi Aziizi" w:date="2021-11-12T14:37:00Z"/>
                <w:b/>
              </w:rPr>
            </w:pPr>
            <w:ins w:id="1507"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1508" w:author="Rafi Aziizi" w:date="2021-11-12T14:37:00Z"/>
              </w:rPr>
            </w:pPr>
            <w:ins w:id="1509" w:author="Rafi Aziizi" w:date="2021-11-12T14:37:00Z">
              <w:r>
                <w:t xml:space="preserve">Edit </w:t>
              </w:r>
            </w:ins>
            <w:ins w:id="1510" w:author="Rafi Aziizi" w:date="2021-11-12T14:38:00Z">
              <w:r>
                <w:t>Guru</w:t>
              </w:r>
            </w:ins>
          </w:p>
        </w:tc>
      </w:tr>
      <w:tr w:rsidR="001F2641" w:rsidRPr="002F6C1D" w14:paraId="4A32897E" w14:textId="77777777" w:rsidTr="001F2641">
        <w:trPr>
          <w:jc w:val="center"/>
          <w:ins w:id="1511" w:author="Rafi Aziizi" w:date="2021-11-12T14:37:00Z"/>
        </w:trPr>
        <w:tc>
          <w:tcPr>
            <w:tcW w:w="3827" w:type="dxa"/>
            <w:vAlign w:val="center"/>
          </w:tcPr>
          <w:p w14:paraId="10039E7F" w14:textId="77777777" w:rsidR="001F2641" w:rsidRPr="0044182F" w:rsidRDefault="001F2641" w:rsidP="001F2641">
            <w:pPr>
              <w:rPr>
                <w:ins w:id="1512" w:author="Rafi Aziizi" w:date="2021-11-12T14:37:00Z"/>
                <w:b/>
              </w:rPr>
            </w:pPr>
            <w:ins w:id="1513" w:author="Rafi Aziizi" w:date="2021-11-12T14:37:00Z">
              <w:r w:rsidRPr="0044182F">
                <w:rPr>
                  <w:b/>
                </w:rPr>
                <w:t>ID</w:t>
              </w:r>
            </w:ins>
          </w:p>
        </w:tc>
        <w:tc>
          <w:tcPr>
            <w:tcW w:w="3964" w:type="dxa"/>
            <w:vAlign w:val="center"/>
          </w:tcPr>
          <w:p w14:paraId="75E41625" w14:textId="20CB78E4" w:rsidR="001F2641" w:rsidRPr="002F6C1D" w:rsidRDefault="001F2641" w:rsidP="001F2641">
            <w:pPr>
              <w:rPr>
                <w:ins w:id="1514" w:author="Rafi Aziizi" w:date="2021-11-12T14:37:00Z"/>
              </w:rPr>
            </w:pPr>
            <w:ins w:id="1515" w:author="Rafi Aziizi" w:date="2021-11-12T14:37:00Z">
              <w:r>
                <w:t>RC1</w:t>
              </w:r>
            </w:ins>
            <w:ins w:id="1516" w:author="Rafi Aziizi" w:date="2021-11-12T14:38:00Z">
              <w:r>
                <w:t>3</w:t>
              </w:r>
            </w:ins>
          </w:p>
        </w:tc>
      </w:tr>
      <w:tr w:rsidR="001F2641" w:rsidRPr="000C722D" w14:paraId="5B5F9D4E" w14:textId="77777777" w:rsidTr="001F2641">
        <w:trPr>
          <w:jc w:val="center"/>
          <w:ins w:id="1517" w:author="Rafi Aziizi" w:date="2021-11-12T14:37:00Z"/>
        </w:trPr>
        <w:tc>
          <w:tcPr>
            <w:tcW w:w="3827" w:type="dxa"/>
            <w:vAlign w:val="center"/>
          </w:tcPr>
          <w:p w14:paraId="0FD190F3" w14:textId="77777777" w:rsidR="001F2641" w:rsidRPr="0044182F" w:rsidRDefault="001F2641" w:rsidP="001F2641">
            <w:pPr>
              <w:rPr>
                <w:ins w:id="1518" w:author="Rafi Aziizi" w:date="2021-11-12T14:37:00Z"/>
                <w:b/>
              </w:rPr>
            </w:pPr>
            <w:ins w:id="1519" w:author="Rafi Aziizi" w:date="2021-11-12T14:37:00Z">
              <w:r w:rsidRPr="0044182F">
                <w:rPr>
                  <w:b/>
                </w:rPr>
                <w:lastRenderedPageBreak/>
                <w:t>Description</w:t>
              </w:r>
            </w:ins>
          </w:p>
        </w:tc>
        <w:tc>
          <w:tcPr>
            <w:tcW w:w="3964" w:type="dxa"/>
          </w:tcPr>
          <w:p w14:paraId="75B27C83" w14:textId="11BBEEA1" w:rsidR="001F2641" w:rsidRPr="000C722D" w:rsidRDefault="001F2641" w:rsidP="001F2641">
            <w:pPr>
              <w:rPr>
                <w:ins w:id="1520" w:author="Rafi Aziizi" w:date="2021-11-12T14:37:00Z"/>
              </w:rPr>
            </w:pPr>
            <w:ins w:id="1521" w:author="Rafi Aziizi" w:date="2021-11-12T14:37: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1522" w:author="Rafi Aziizi" w:date="2021-11-12T14:38:00Z">
              <w:r>
                <w:t>guru</w:t>
              </w:r>
            </w:ins>
            <w:ins w:id="1523" w:author="Rafi Aziizi" w:date="2021-11-12T14:37:00Z">
              <w:r>
                <w:t xml:space="preserve"> </w:t>
              </w:r>
              <w:proofErr w:type="spellStart"/>
              <w:r>
                <w:t>untuk</w:t>
              </w:r>
              <w:proofErr w:type="spellEnd"/>
              <w:r>
                <w:t xml:space="preserve"> </w:t>
              </w:r>
              <w:proofErr w:type="spellStart"/>
              <w:r>
                <w:t>memperbaharui</w:t>
              </w:r>
              <w:proofErr w:type="spellEnd"/>
              <w:r>
                <w:t xml:space="preserve"> data </w:t>
              </w:r>
            </w:ins>
            <w:ins w:id="1524" w:author="Rafi Aziizi" w:date="2021-11-12T14:38:00Z">
              <w:r>
                <w:t>guru</w:t>
              </w:r>
            </w:ins>
            <w:ins w:id="1525" w:author="Rafi Aziizi" w:date="2021-11-12T14:37:00Z">
              <w:r>
                <w:t>.</w:t>
              </w:r>
            </w:ins>
          </w:p>
        </w:tc>
      </w:tr>
      <w:tr w:rsidR="001F2641" w:rsidRPr="002F6C1D" w14:paraId="39D4B5FF" w14:textId="77777777" w:rsidTr="001F2641">
        <w:trPr>
          <w:jc w:val="center"/>
          <w:ins w:id="1526" w:author="Rafi Aziizi" w:date="2021-11-12T14:37:00Z"/>
        </w:trPr>
        <w:tc>
          <w:tcPr>
            <w:tcW w:w="3827" w:type="dxa"/>
            <w:vAlign w:val="center"/>
          </w:tcPr>
          <w:p w14:paraId="7E22B2F1" w14:textId="77777777" w:rsidR="001F2641" w:rsidRPr="0044182F" w:rsidRDefault="001F2641" w:rsidP="001F2641">
            <w:pPr>
              <w:rPr>
                <w:ins w:id="1527" w:author="Rafi Aziizi" w:date="2021-11-12T14:37:00Z"/>
                <w:b/>
              </w:rPr>
            </w:pPr>
            <w:ins w:id="1528"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1529" w:author="Rafi Aziizi" w:date="2021-11-12T14:37:00Z"/>
              </w:rPr>
            </w:pPr>
            <w:ins w:id="1530" w:author="Rafi Aziizi" w:date="2021-11-12T14:37:00Z">
              <w:r>
                <w:t>Bag.IT, Guru BK.</w:t>
              </w:r>
            </w:ins>
          </w:p>
        </w:tc>
      </w:tr>
      <w:tr w:rsidR="001F2641" w:rsidRPr="0044182F" w14:paraId="6D00B266" w14:textId="77777777" w:rsidTr="001F2641">
        <w:trPr>
          <w:jc w:val="center"/>
          <w:ins w:id="1531" w:author="Rafi Aziizi" w:date="2021-11-12T14:37:00Z"/>
        </w:trPr>
        <w:tc>
          <w:tcPr>
            <w:tcW w:w="3827" w:type="dxa"/>
            <w:vAlign w:val="center"/>
          </w:tcPr>
          <w:p w14:paraId="3056D932" w14:textId="77777777" w:rsidR="001F2641" w:rsidRPr="0044182F" w:rsidRDefault="001F2641" w:rsidP="001F2641">
            <w:pPr>
              <w:rPr>
                <w:ins w:id="1532" w:author="Rafi Aziizi" w:date="2021-11-12T14:37:00Z"/>
                <w:b/>
              </w:rPr>
            </w:pPr>
            <w:ins w:id="1533"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1534" w:author="Rafi Aziizi" w:date="2021-11-12T14:37:00Z"/>
                <w:i/>
                <w:iCs/>
              </w:rPr>
            </w:pPr>
            <w:ins w:id="1535" w:author="Rafi Aziizi" w:date="2021-11-12T14:37:00Z">
              <w:r>
                <w:rPr>
                  <w:i/>
                  <w:iCs/>
                </w:rPr>
                <w:t>Conditional</w:t>
              </w:r>
            </w:ins>
          </w:p>
        </w:tc>
      </w:tr>
      <w:tr w:rsidR="001F2641" w:rsidRPr="0044182F" w14:paraId="5BA5462F" w14:textId="77777777" w:rsidTr="001F2641">
        <w:trPr>
          <w:jc w:val="center"/>
          <w:ins w:id="1536" w:author="Rafi Aziizi" w:date="2021-11-12T14:37:00Z"/>
        </w:trPr>
        <w:tc>
          <w:tcPr>
            <w:tcW w:w="3827" w:type="dxa"/>
            <w:vAlign w:val="center"/>
          </w:tcPr>
          <w:p w14:paraId="4EC8E7DE" w14:textId="77777777" w:rsidR="001F2641" w:rsidRPr="0044182F" w:rsidRDefault="001F2641" w:rsidP="001F2641">
            <w:pPr>
              <w:rPr>
                <w:ins w:id="1537" w:author="Rafi Aziizi" w:date="2021-11-12T14:37:00Z"/>
                <w:b/>
              </w:rPr>
            </w:pPr>
            <w:ins w:id="1538"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1539" w:author="Rafi Aziizi" w:date="2021-11-12T14:37:00Z"/>
              </w:rPr>
            </w:pPr>
            <w:ins w:id="1540" w:author="Rafi Aziizi" w:date="2021-11-12T14:37:00Z">
              <w:r>
                <w:t>-</w:t>
              </w:r>
            </w:ins>
          </w:p>
        </w:tc>
      </w:tr>
      <w:tr w:rsidR="001F2641" w:rsidRPr="0081005E" w14:paraId="02CEBEB3" w14:textId="77777777" w:rsidTr="001F2641">
        <w:trPr>
          <w:jc w:val="center"/>
          <w:ins w:id="1541" w:author="Rafi Aziizi" w:date="2021-11-12T14:37:00Z"/>
        </w:trPr>
        <w:tc>
          <w:tcPr>
            <w:tcW w:w="3827" w:type="dxa"/>
            <w:vAlign w:val="center"/>
          </w:tcPr>
          <w:p w14:paraId="6E8256F5" w14:textId="77777777" w:rsidR="001F2641" w:rsidRPr="0044182F" w:rsidRDefault="001F2641" w:rsidP="001F2641">
            <w:pPr>
              <w:rPr>
                <w:ins w:id="1542" w:author="Rafi Aziizi" w:date="2021-11-12T14:37:00Z"/>
                <w:b/>
              </w:rPr>
            </w:pPr>
            <w:ins w:id="1543"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1544" w:author="Rafi Aziizi" w:date="2021-11-12T14:37:00Z"/>
                <w:i/>
                <w:iCs/>
              </w:rPr>
            </w:pPr>
            <w:ins w:id="1545" w:author="Rafi Aziizi" w:date="2021-11-12T14:37:00Z">
              <w:r>
                <w:t xml:space="preserve">Data </w:t>
              </w:r>
            </w:ins>
            <w:ins w:id="1546" w:author="Rafi Aziizi" w:date="2021-11-12T14:38:00Z">
              <w:r>
                <w:t>guru</w:t>
              </w:r>
            </w:ins>
            <w:ins w:id="1547" w:author="Rafi Aziizi" w:date="2021-11-12T14:37:00Z">
              <w:r>
                <w:t xml:space="preserve"> </w:t>
              </w:r>
              <w:proofErr w:type="spellStart"/>
              <w:r>
                <w:t>belum</w:t>
              </w:r>
              <w:proofErr w:type="spellEnd"/>
              <w:r>
                <w:t xml:space="preserve"> </w:t>
              </w:r>
              <w:proofErr w:type="spellStart"/>
              <w:r>
                <w:t>diperbaharui</w:t>
              </w:r>
              <w:proofErr w:type="spellEnd"/>
            </w:ins>
          </w:p>
        </w:tc>
      </w:tr>
      <w:tr w:rsidR="001F2641" w:rsidRPr="0048762E" w14:paraId="6B84C396" w14:textId="77777777" w:rsidTr="001F2641">
        <w:trPr>
          <w:jc w:val="center"/>
          <w:ins w:id="1548" w:author="Rafi Aziizi" w:date="2021-11-12T14:37:00Z"/>
        </w:trPr>
        <w:tc>
          <w:tcPr>
            <w:tcW w:w="3827" w:type="dxa"/>
            <w:vAlign w:val="center"/>
          </w:tcPr>
          <w:p w14:paraId="5076951F" w14:textId="77777777" w:rsidR="001F2641" w:rsidRPr="0044182F" w:rsidRDefault="001F2641" w:rsidP="001F2641">
            <w:pPr>
              <w:rPr>
                <w:ins w:id="1549" w:author="Rafi Aziizi" w:date="2021-11-12T14:37:00Z"/>
                <w:b/>
              </w:rPr>
            </w:pPr>
            <w:ins w:id="1550"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1551" w:author="Rafi Aziizi" w:date="2021-11-12T14:37:00Z"/>
              </w:rPr>
            </w:pPr>
            <w:proofErr w:type="spellStart"/>
            <w:ins w:id="1552" w:author="Rafi Aziizi" w:date="2021-11-12T14:37:00Z">
              <w:r>
                <w:t>Perubahan</w:t>
              </w:r>
              <w:proofErr w:type="spellEnd"/>
              <w:r>
                <w:t xml:space="preserve"> data </w:t>
              </w:r>
              <w:proofErr w:type="spellStart"/>
              <w:r>
                <w:t>identitas</w:t>
              </w:r>
              <w:proofErr w:type="spellEnd"/>
              <w:r>
                <w:t xml:space="preserve"> </w:t>
              </w:r>
            </w:ins>
            <w:ins w:id="1553" w:author="Rafi Aziizi" w:date="2021-11-12T14:38:00Z">
              <w:r>
                <w:t>guru</w:t>
              </w:r>
            </w:ins>
            <w:ins w:id="1554" w:author="Rafi Aziizi" w:date="2021-11-12T14:37:00Z">
              <w:r>
                <w:t xml:space="preserve"> </w:t>
              </w:r>
            </w:ins>
          </w:p>
        </w:tc>
      </w:tr>
      <w:tr w:rsidR="001F2641" w:rsidRPr="0044182F" w14:paraId="24F986D4" w14:textId="77777777" w:rsidTr="001F2641">
        <w:trPr>
          <w:jc w:val="center"/>
          <w:ins w:id="1555"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1556" w:author="Rafi Aziizi" w:date="2021-11-12T14:37:00Z"/>
                <w:b/>
              </w:rPr>
            </w:pPr>
            <w:ins w:id="1557" w:author="Rafi Aziizi" w:date="2021-11-12T14:37:00Z">
              <w:r w:rsidRPr="0044182F">
                <w:rPr>
                  <w:b/>
                </w:rPr>
                <w:t>Main Course</w:t>
              </w:r>
            </w:ins>
          </w:p>
        </w:tc>
      </w:tr>
      <w:tr w:rsidR="001F2641" w:rsidRPr="0044182F" w14:paraId="071F94FF" w14:textId="77777777" w:rsidTr="001F2641">
        <w:trPr>
          <w:jc w:val="center"/>
          <w:ins w:id="1558"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1559" w:author="Rafi Aziizi" w:date="2021-11-12T14:37:00Z"/>
                <w:b/>
              </w:rPr>
            </w:pPr>
            <w:proofErr w:type="spellStart"/>
            <w:ins w:id="1560" w:author="Rafi Aziizi" w:date="2021-11-12T14:37: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535BE2FB" w14:textId="77777777" w:rsidR="001F2641" w:rsidRPr="0044182F" w:rsidRDefault="001F2641" w:rsidP="001F2641">
            <w:pPr>
              <w:jc w:val="center"/>
              <w:rPr>
                <w:ins w:id="1561" w:author="Rafi Aziizi" w:date="2021-11-12T14:37:00Z"/>
                <w:b/>
              </w:rPr>
            </w:pPr>
            <w:proofErr w:type="spellStart"/>
            <w:ins w:id="1562" w:author="Rafi Aziizi" w:date="2021-11-12T14:37: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21D65B77" w14:textId="77777777" w:rsidTr="001F2641">
        <w:trPr>
          <w:jc w:val="center"/>
          <w:ins w:id="1563" w:author="Rafi Aziizi" w:date="2021-11-12T14:37:00Z"/>
        </w:trPr>
        <w:tc>
          <w:tcPr>
            <w:tcW w:w="3827" w:type="dxa"/>
            <w:vAlign w:val="center"/>
          </w:tcPr>
          <w:p w14:paraId="61A3BDFF" w14:textId="1C36E6C9" w:rsidR="001F2641" w:rsidRPr="0044182F" w:rsidRDefault="001F2641" w:rsidP="009A7AF1">
            <w:pPr>
              <w:numPr>
                <w:ilvl w:val="0"/>
                <w:numId w:val="80"/>
              </w:numPr>
              <w:spacing w:after="160"/>
              <w:ind w:left="309"/>
              <w:rPr>
                <w:ins w:id="1564" w:author="Rafi Aziizi" w:date="2021-11-12T14:37:00Z"/>
              </w:rPr>
              <w:pPrChange w:id="1565" w:author=" " w:date="2021-11-12T15:23:00Z">
                <w:pPr>
                  <w:numPr>
                    <w:numId w:val="80"/>
                  </w:numPr>
                  <w:spacing w:after="160"/>
                  <w:ind w:left="720" w:hanging="360"/>
                </w:pPr>
              </w:pPrChange>
            </w:pPr>
            <w:proofErr w:type="spellStart"/>
            <w:ins w:id="1566" w:author="Rafi Aziizi" w:date="2021-11-12T14:37:00Z">
              <w:r>
                <w:t>Memasuki</w:t>
              </w:r>
              <w:proofErr w:type="spellEnd"/>
              <w:r>
                <w:t xml:space="preserve"> menu “Data </w:t>
              </w:r>
            </w:ins>
            <w:ins w:id="1567" w:author="Rafi Aziizi" w:date="2021-11-12T14:39:00Z">
              <w:r>
                <w:t>G</w:t>
              </w:r>
            </w:ins>
            <w:ins w:id="1568" w:author="Rafi Aziizi" w:date="2021-11-12T14:38:00Z">
              <w:r>
                <w:t>uru</w:t>
              </w:r>
            </w:ins>
            <w:ins w:id="1569" w:author="Rafi Aziizi" w:date="2021-11-12T14:37:00Z">
              <w:r>
                <w:t>”</w:t>
              </w:r>
            </w:ins>
          </w:p>
        </w:tc>
        <w:tc>
          <w:tcPr>
            <w:tcW w:w="3964" w:type="dxa"/>
            <w:vAlign w:val="center"/>
          </w:tcPr>
          <w:p w14:paraId="61BCC4CA" w14:textId="77777777" w:rsidR="001F2641" w:rsidRPr="0044182F" w:rsidRDefault="001F2641" w:rsidP="009A7AF1">
            <w:pPr>
              <w:ind w:left="309"/>
              <w:rPr>
                <w:ins w:id="1570" w:author="Rafi Aziizi" w:date="2021-11-12T14:37:00Z"/>
              </w:rPr>
              <w:pPrChange w:id="1571" w:author=" " w:date="2021-11-12T15:23:00Z">
                <w:pPr>
                  <w:ind w:left="511"/>
                </w:pPr>
              </w:pPrChange>
            </w:pPr>
          </w:p>
        </w:tc>
      </w:tr>
      <w:tr w:rsidR="001F2641" w:rsidRPr="0044182F" w14:paraId="1F26DA05" w14:textId="77777777" w:rsidTr="001F2641">
        <w:trPr>
          <w:jc w:val="center"/>
          <w:ins w:id="1572" w:author="Rafi Aziizi" w:date="2021-11-12T14:37:00Z"/>
        </w:trPr>
        <w:tc>
          <w:tcPr>
            <w:tcW w:w="3827" w:type="dxa"/>
            <w:vAlign w:val="center"/>
          </w:tcPr>
          <w:p w14:paraId="377FB527" w14:textId="77777777" w:rsidR="001F2641" w:rsidRPr="0044182F" w:rsidRDefault="001F2641" w:rsidP="009A7AF1">
            <w:pPr>
              <w:ind w:left="309"/>
              <w:rPr>
                <w:ins w:id="1573" w:author="Rafi Aziizi" w:date="2021-11-12T14:37:00Z"/>
              </w:rPr>
              <w:pPrChange w:id="1574" w:author=" " w:date="2021-11-12T15:23:00Z">
                <w:pPr>
                  <w:ind w:left="510"/>
                </w:pPr>
              </w:pPrChange>
            </w:pPr>
          </w:p>
        </w:tc>
        <w:tc>
          <w:tcPr>
            <w:tcW w:w="3964" w:type="dxa"/>
            <w:vAlign w:val="center"/>
          </w:tcPr>
          <w:p w14:paraId="3955799A" w14:textId="5795ACA9" w:rsidR="001F2641" w:rsidRPr="0044182F" w:rsidRDefault="001F2641" w:rsidP="009A7AF1">
            <w:pPr>
              <w:numPr>
                <w:ilvl w:val="0"/>
                <w:numId w:val="80"/>
              </w:numPr>
              <w:spacing w:after="160"/>
              <w:ind w:left="309"/>
              <w:rPr>
                <w:ins w:id="1575" w:author="Rafi Aziizi" w:date="2021-11-12T14:37:00Z"/>
              </w:rPr>
              <w:pPrChange w:id="1576" w:author=" " w:date="2021-11-12T15:23:00Z">
                <w:pPr>
                  <w:numPr>
                    <w:numId w:val="80"/>
                  </w:numPr>
                  <w:spacing w:after="160"/>
                  <w:ind w:left="511" w:hanging="360"/>
                </w:pPr>
              </w:pPrChange>
            </w:pPr>
            <w:proofErr w:type="spellStart"/>
            <w:ins w:id="1577" w:author="Rafi Aziizi" w:date="2021-11-12T14:37:00Z">
              <w:r>
                <w:t>Menampilkan</w:t>
              </w:r>
              <w:proofErr w:type="spellEnd"/>
              <w:r>
                <w:t xml:space="preserve"> </w:t>
              </w:r>
              <w:proofErr w:type="spellStart"/>
              <w:r>
                <w:t>seluruh</w:t>
              </w:r>
              <w:proofErr w:type="spellEnd"/>
              <w:r>
                <w:t xml:space="preserve"> data </w:t>
              </w:r>
            </w:ins>
            <w:ins w:id="1578" w:author="Rafi Aziizi" w:date="2021-11-12T14:38:00Z">
              <w:r>
                <w:t>guru</w:t>
              </w:r>
            </w:ins>
          </w:p>
        </w:tc>
      </w:tr>
      <w:tr w:rsidR="001F2641" w:rsidRPr="0044182F" w14:paraId="28E709CE" w14:textId="77777777" w:rsidTr="001F2641">
        <w:trPr>
          <w:jc w:val="center"/>
          <w:ins w:id="1579" w:author="Rafi Aziizi" w:date="2021-11-12T14:37:00Z"/>
        </w:trPr>
        <w:tc>
          <w:tcPr>
            <w:tcW w:w="3827" w:type="dxa"/>
            <w:vAlign w:val="center"/>
          </w:tcPr>
          <w:p w14:paraId="3086B9D3" w14:textId="692C790C" w:rsidR="001F2641" w:rsidRPr="0044182F" w:rsidRDefault="001F2641" w:rsidP="009A7AF1">
            <w:pPr>
              <w:pStyle w:val="ListParagraph"/>
              <w:numPr>
                <w:ilvl w:val="0"/>
                <w:numId w:val="80"/>
              </w:numPr>
              <w:ind w:left="309"/>
              <w:rPr>
                <w:ins w:id="1580" w:author="Rafi Aziizi" w:date="2021-11-12T14:37:00Z"/>
              </w:rPr>
              <w:pPrChange w:id="1581" w:author=" " w:date="2021-11-12T15:23:00Z">
                <w:pPr>
                  <w:pStyle w:val="ListParagraph"/>
                  <w:numPr>
                    <w:numId w:val="80"/>
                  </w:numPr>
                  <w:ind w:hanging="360"/>
                </w:pPr>
              </w:pPrChange>
            </w:pPr>
            <w:proofErr w:type="spellStart"/>
            <w:ins w:id="1582" w:author="Rafi Aziizi" w:date="2021-11-12T14:37:00Z">
              <w:r>
                <w:t>Menekan</w:t>
              </w:r>
              <w:proofErr w:type="spellEnd"/>
              <w:r>
                <w:t xml:space="preserve"> </w:t>
              </w:r>
              <w:proofErr w:type="spellStart"/>
              <w:r>
                <w:t>tombol</w:t>
              </w:r>
              <w:proofErr w:type="spellEnd"/>
              <w:r>
                <w:t xml:space="preserve"> “</w:t>
              </w:r>
            </w:ins>
            <w:ins w:id="1583" w:author="Rafi Aziizi" w:date="2021-11-12T14:39:00Z">
              <w:r>
                <w:t>P</w:t>
              </w:r>
            </w:ins>
            <w:ins w:id="1584" w:author="Rafi Aziizi" w:date="2021-11-12T14:37:00Z">
              <w:r>
                <w:t xml:space="preserve">rofile </w:t>
              </w:r>
            </w:ins>
            <w:ins w:id="1585" w:author="Rafi Aziizi" w:date="2021-11-12T14:39:00Z">
              <w:r>
                <w:t>G</w:t>
              </w:r>
            </w:ins>
            <w:ins w:id="1586" w:author="Rafi Aziizi" w:date="2021-11-12T14:38:00Z">
              <w:r>
                <w:t>uru</w:t>
              </w:r>
            </w:ins>
            <w:ins w:id="1587" w:author="Rafi Aziizi" w:date="2021-11-12T14:37:00Z">
              <w:r>
                <w:t>”</w:t>
              </w:r>
            </w:ins>
          </w:p>
        </w:tc>
        <w:tc>
          <w:tcPr>
            <w:tcW w:w="3964" w:type="dxa"/>
            <w:vAlign w:val="center"/>
          </w:tcPr>
          <w:p w14:paraId="3B939C7C" w14:textId="77777777" w:rsidR="001F2641" w:rsidRDefault="001F2641" w:rsidP="009A7AF1">
            <w:pPr>
              <w:spacing w:after="160"/>
              <w:ind w:left="309"/>
              <w:rPr>
                <w:ins w:id="1588" w:author="Rafi Aziizi" w:date="2021-11-12T14:37:00Z"/>
              </w:rPr>
              <w:pPrChange w:id="1589" w:author=" " w:date="2021-11-12T15:23:00Z">
                <w:pPr>
                  <w:spacing w:after="160"/>
                  <w:ind w:left="511"/>
                </w:pPr>
              </w:pPrChange>
            </w:pPr>
          </w:p>
        </w:tc>
      </w:tr>
      <w:tr w:rsidR="001F2641" w:rsidRPr="0044182F" w14:paraId="0CD3ABCE" w14:textId="77777777" w:rsidTr="001F2641">
        <w:trPr>
          <w:jc w:val="center"/>
          <w:ins w:id="1590" w:author="Rafi Aziizi" w:date="2021-11-12T14:37:00Z"/>
        </w:trPr>
        <w:tc>
          <w:tcPr>
            <w:tcW w:w="3827" w:type="dxa"/>
            <w:vAlign w:val="center"/>
          </w:tcPr>
          <w:p w14:paraId="426FE5A0" w14:textId="77777777" w:rsidR="001F2641" w:rsidRDefault="001F2641" w:rsidP="009A7AF1">
            <w:pPr>
              <w:pStyle w:val="ListParagraph"/>
              <w:ind w:left="309"/>
              <w:rPr>
                <w:ins w:id="1591" w:author="Rafi Aziizi" w:date="2021-11-12T14:37:00Z"/>
              </w:rPr>
              <w:pPrChange w:id="1592" w:author=" " w:date="2021-11-12T15:23:00Z">
                <w:pPr>
                  <w:pStyle w:val="ListParagraph"/>
                </w:pPr>
              </w:pPrChange>
            </w:pPr>
          </w:p>
        </w:tc>
        <w:tc>
          <w:tcPr>
            <w:tcW w:w="3964" w:type="dxa"/>
            <w:vAlign w:val="center"/>
          </w:tcPr>
          <w:p w14:paraId="59C8F108" w14:textId="79C1B96B" w:rsidR="001F2641" w:rsidRDefault="001F2641" w:rsidP="009A7AF1">
            <w:pPr>
              <w:pStyle w:val="ListParagraph"/>
              <w:numPr>
                <w:ilvl w:val="0"/>
                <w:numId w:val="80"/>
              </w:numPr>
              <w:spacing w:after="160"/>
              <w:ind w:left="309"/>
              <w:rPr>
                <w:ins w:id="1593" w:author="Rafi Aziizi" w:date="2021-11-12T14:37:00Z"/>
              </w:rPr>
              <w:pPrChange w:id="1594" w:author=" " w:date="2021-11-12T15:23:00Z">
                <w:pPr>
                  <w:pStyle w:val="ListParagraph"/>
                  <w:numPr>
                    <w:numId w:val="80"/>
                  </w:numPr>
                  <w:spacing w:after="160"/>
                  <w:ind w:hanging="360"/>
                </w:pPr>
              </w:pPrChange>
            </w:pPr>
            <w:proofErr w:type="spellStart"/>
            <w:ins w:id="1595" w:author="Rafi Aziizi" w:date="2021-11-12T14:37:00Z">
              <w:r>
                <w:t>Menampilkan</w:t>
              </w:r>
              <w:proofErr w:type="spellEnd"/>
              <w:r>
                <w:t xml:space="preserve"> data </w:t>
              </w:r>
              <w:proofErr w:type="spellStart"/>
              <w:r>
                <w:t>identitas</w:t>
              </w:r>
              <w:proofErr w:type="spellEnd"/>
              <w:r>
                <w:t xml:space="preserve"> </w:t>
              </w:r>
            </w:ins>
            <w:ins w:id="1596" w:author="Rafi Aziizi" w:date="2021-11-12T14:38:00Z">
              <w:r>
                <w:t>guru</w:t>
              </w:r>
            </w:ins>
            <w:ins w:id="1597" w:author="Rafi Aziizi" w:date="2021-11-12T14:37:00Z">
              <w:r>
                <w:t xml:space="preserve"> </w:t>
              </w:r>
              <w:proofErr w:type="spellStart"/>
              <w:r>
                <w:t>secara</w:t>
              </w:r>
              <w:proofErr w:type="spellEnd"/>
              <w:r>
                <w:t xml:space="preserve"> </w:t>
              </w:r>
              <w:proofErr w:type="spellStart"/>
              <w:r>
                <w:t>keseluruhan</w:t>
              </w:r>
              <w:proofErr w:type="spellEnd"/>
            </w:ins>
          </w:p>
        </w:tc>
      </w:tr>
      <w:tr w:rsidR="001F2641" w:rsidRPr="0044182F" w14:paraId="2DB0F533" w14:textId="77777777" w:rsidTr="001F2641">
        <w:trPr>
          <w:jc w:val="center"/>
          <w:ins w:id="1598" w:author="Rafi Aziizi" w:date="2021-11-12T14:37:00Z"/>
        </w:trPr>
        <w:tc>
          <w:tcPr>
            <w:tcW w:w="3827" w:type="dxa"/>
            <w:vAlign w:val="center"/>
          </w:tcPr>
          <w:p w14:paraId="2F72C6E4" w14:textId="323DAF32" w:rsidR="001F2641" w:rsidRDefault="001F2641" w:rsidP="009A7AF1">
            <w:pPr>
              <w:pStyle w:val="ListParagraph"/>
              <w:numPr>
                <w:ilvl w:val="0"/>
                <w:numId w:val="80"/>
              </w:numPr>
              <w:ind w:left="309"/>
              <w:rPr>
                <w:ins w:id="1599" w:author="Rafi Aziizi" w:date="2021-11-12T14:37:00Z"/>
              </w:rPr>
              <w:pPrChange w:id="1600" w:author=" " w:date="2021-11-12T15:23:00Z">
                <w:pPr>
                  <w:pStyle w:val="ListParagraph"/>
                  <w:numPr>
                    <w:numId w:val="80"/>
                  </w:numPr>
                  <w:ind w:hanging="360"/>
                </w:pPr>
              </w:pPrChange>
            </w:pPr>
            <w:proofErr w:type="spellStart"/>
            <w:ins w:id="1601" w:author="Rafi Aziizi" w:date="2021-11-12T14:37:00Z">
              <w:r>
                <w:t>Melakukan</w:t>
              </w:r>
              <w:proofErr w:type="spellEnd"/>
              <w:r>
                <w:t xml:space="preserve"> </w:t>
              </w:r>
              <w:proofErr w:type="spellStart"/>
              <w:r>
                <w:t>perubahan</w:t>
              </w:r>
              <w:proofErr w:type="spellEnd"/>
              <w:r>
                <w:t xml:space="preserve"> data </w:t>
              </w:r>
            </w:ins>
            <w:ins w:id="1602" w:author="Rafi Aziizi" w:date="2021-11-12T14:39:00Z">
              <w:r>
                <w:t>guru</w:t>
              </w:r>
            </w:ins>
          </w:p>
        </w:tc>
        <w:tc>
          <w:tcPr>
            <w:tcW w:w="3964" w:type="dxa"/>
            <w:vAlign w:val="center"/>
          </w:tcPr>
          <w:p w14:paraId="6144F67D" w14:textId="77777777" w:rsidR="001F2641" w:rsidRDefault="001F2641" w:rsidP="009A7AF1">
            <w:pPr>
              <w:spacing w:after="160"/>
              <w:ind w:left="309"/>
              <w:rPr>
                <w:ins w:id="1603" w:author="Rafi Aziizi" w:date="2021-11-12T14:37:00Z"/>
              </w:rPr>
              <w:pPrChange w:id="1604" w:author=" " w:date="2021-11-12T15:23:00Z">
                <w:pPr>
                  <w:spacing w:after="160"/>
                </w:pPr>
              </w:pPrChange>
            </w:pPr>
          </w:p>
        </w:tc>
      </w:tr>
      <w:tr w:rsidR="001F2641" w:rsidRPr="0044182F" w14:paraId="4C2C2132" w14:textId="77777777" w:rsidTr="001F2641">
        <w:trPr>
          <w:jc w:val="center"/>
          <w:ins w:id="1605" w:author="Rafi Aziizi" w:date="2021-11-12T14:37:00Z"/>
        </w:trPr>
        <w:tc>
          <w:tcPr>
            <w:tcW w:w="3827" w:type="dxa"/>
            <w:vAlign w:val="center"/>
          </w:tcPr>
          <w:p w14:paraId="78BB6C8E" w14:textId="77777777" w:rsidR="001F2641" w:rsidRDefault="001F2641" w:rsidP="009A7AF1">
            <w:pPr>
              <w:ind w:left="309"/>
              <w:rPr>
                <w:ins w:id="1606" w:author="Rafi Aziizi" w:date="2021-11-12T14:37:00Z"/>
              </w:rPr>
              <w:pPrChange w:id="1607" w:author=" " w:date="2021-11-12T15:23:00Z">
                <w:pPr/>
              </w:pPrChange>
            </w:pPr>
          </w:p>
        </w:tc>
        <w:tc>
          <w:tcPr>
            <w:tcW w:w="3964" w:type="dxa"/>
            <w:vAlign w:val="center"/>
          </w:tcPr>
          <w:p w14:paraId="49408B48" w14:textId="77ACC8AC" w:rsidR="001F2641" w:rsidRDefault="001F2641" w:rsidP="009A7AF1">
            <w:pPr>
              <w:pStyle w:val="ListParagraph"/>
              <w:numPr>
                <w:ilvl w:val="0"/>
                <w:numId w:val="80"/>
              </w:numPr>
              <w:spacing w:after="160"/>
              <w:ind w:left="309"/>
              <w:rPr>
                <w:ins w:id="1608" w:author="Rafi Aziizi" w:date="2021-11-12T14:37:00Z"/>
              </w:rPr>
              <w:pPrChange w:id="1609" w:author=" " w:date="2021-11-12T15:23:00Z">
                <w:pPr>
                  <w:pStyle w:val="ListParagraph"/>
                  <w:numPr>
                    <w:numId w:val="80"/>
                  </w:numPr>
                  <w:spacing w:after="160"/>
                  <w:ind w:hanging="360"/>
                </w:pPr>
              </w:pPrChange>
            </w:pPr>
            <w:proofErr w:type="spellStart"/>
            <w:ins w:id="1610" w:author="Rafi Aziizi" w:date="2021-11-12T14:37:00Z">
              <w:r>
                <w:t>Menyimpan</w:t>
              </w:r>
              <w:proofErr w:type="spellEnd"/>
              <w:r>
                <w:t xml:space="preserve"> data </w:t>
              </w:r>
            </w:ins>
            <w:ins w:id="1611" w:author="Rafi Aziizi" w:date="2021-11-12T14:39:00Z">
              <w:r>
                <w:t>guru</w:t>
              </w:r>
            </w:ins>
            <w:ins w:id="1612" w:author="Rafi Aziizi" w:date="2021-11-12T14:37:00Z">
              <w:r>
                <w:t xml:space="preserve"> </w:t>
              </w:r>
              <w:proofErr w:type="spellStart"/>
              <w:r>
                <w:t>terbaru</w:t>
              </w:r>
              <w:proofErr w:type="spellEnd"/>
              <w:r>
                <w:t xml:space="preserve"> pada </w:t>
              </w:r>
              <w:r w:rsidRPr="00C70CAF">
                <w:rPr>
                  <w:i/>
                  <w:iCs/>
                </w:rPr>
                <w:t>database</w:t>
              </w:r>
            </w:ins>
          </w:p>
        </w:tc>
      </w:tr>
      <w:tr w:rsidR="001F2641" w:rsidRPr="001B1AF9" w14:paraId="7AF95CB6" w14:textId="77777777" w:rsidTr="001F2641">
        <w:trPr>
          <w:jc w:val="center"/>
          <w:ins w:id="1613"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1614" w:author="Rafi Aziizi" w:date="2021-11-12T14:37:00Z"/>
                <w:b/>
                <w:bCs/>
              </w:rPr>
            </w:pPr>
            <w:proofErr w:type="spellStart"/>
            <w:ins w:id="1615" w:author="Rafi Aziizi" w:date="2021-11-12T14:37: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0AA75954" w14:textId="77777777" w:rsidTr="001F2641">
        <w:trPr>
          <w:jc w:val="center"/>
          <w:ins w:id="1616"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1617" w:author="Rafi Aziizi" w:date="2021-11-12T14:37:00Z"/>
                <w:b/>
                <w:bCs/>
              </w:rPr>
            </w:pPr>
            <w:proofErr w:type="spellStart"/>
            <w:ins w:id="1618" w:author="Rafi Aziizi" w:date="2021-11-12T14:37: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1619" w:author="Rafi Aziizi" w:date="2021-11-12T14:37:00Z"/>
                <w:b/>
                <w:bCs/>
              </w:rPr>
            </w:pPr>
            <w:proofErr w:type="spellStart"/>
            <w:ins w:id="1620" w:author="Rafi Aziizi" w:date="2021-11-12T14:37: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564563A5" w14:textId="77777777" w:rsidTr="001F2641">
        <w:trPr>
          <w:jc w:val="center"/>
          <w:ins w:id="1621" w:author="Rafi Aziizi" w:date="2021-11-12T14:37:00Z"/>
        </w:trPr>
        <w:tc>
          <w:tcPr>
            <w:tcW w:w="3827" w:type="dxa"/>
            <w:vAlign w:val="center"/>
          </w:tcPr>
          <w:p w14:paraId="511A9F71" w14:textId="68C091DE" w:rsidR="001F2641" w:rsidRDefault="001F2641" w:rsidP="001F2641">
            <w:pPr>
              <w:ind w:left="360"/>
              <w:rPr>
                <w:ins w:id="1622" w:author="Rafi Aziizi" w:date="2021-11-12T14:37:00Z"/>
              </w:rPr>
            </w:pPr>
            <w:ins w:id="1623" w:author="Rafi Aziizi" w:date="2021-11-12T14:37: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1624" w:author="Rafi Aziizi" w:date="2021-11-12T14:39:00Z">
              <w:r>
                <w:t>guru</w:t>
              </w:r>
            </w:ins>
            <w:ins w:id="1625" w:author="Rafi Aziizi" w:date="2021-11-12T14:37:00Z">
              <w:r>
                <w:t xml:space="preserve"> yang </w:t>
              </w:r>
              <w:proofErr w:type="spellStart"/>
              <w:r>
                <w:t>akan</w:t>
              </w:r>
              <w:proofErr w:type="spellEnd"/>
              <w:r>
                <w:t xml:space="preserve"> </w:t>
              </w:r>
              <w:proofErr w:type="spellStart"/>
              <w:r>
                <w:t>diperbaharui</w:t>
              </w:r>
              <w:proofErr w:type="spellEnd"/>
            </w:ins>
          </w:p>
        </w:tc>
        <w:tc>
          <w:tcPr>
            <w:tcW w:w="3964" w:type="dxa"/>
            <w:vAlign w:val="center"/>
          </w:tcPr>
          <w:p w14:paraId="0563872C" w14:textId="77777777" w:rsidR="001F2641" w:rsidRDefault="001F2641" w:rsidP="001F2641">
            <w:pPr>
              <w:pStyle w:val="ListParagraph"/>
              <w:spacing w:after="160"/>
              <w:ind w:left="468"/>
              <w:rPr>
                <w:ins w:id="1626" w:author="Rafi Aziizi" w:date="2021-11-12T14:37:00Z"/>
              </w:rPr>
            </w:pPr>
          </w:p>
        </w:tc>
      </w:tr>
      <w:tr w:rsidR="001F2641" w14:paraId="40CD3F98" w14:textId="77777777" w:rsidTr="001F2641">
        <w:trPr>
          <w:jc w:val="center"/>
          <w:ins w:id="1627" w:author="Rafi Aziizi" w:date="2021-11-12T14:37:00Z"/>
        </w:trPr>
        <w:tc>
          <w:tcPr>
            <w:tcW w:w="3827" w:type="dxa"/>
            <w:vAlign w:val="center"/>
          </w:tcPr>
          <w:p w14:paraId="3F0CA7C7" w14:textId="77777777" w:rsidR="001F2641" w:rsidRDefault="001F2641" w:rsidP="001F2641">
            <w:pPr>
              <w:pStyle w:val="ListParagraph"/>
              <w:ind w:left="450"/>
              <w:rPr>
                <w:ins w:id="1628" w:author="Rafi Aziizi" w:date="2021-11-12T14:37:00Z"/>
              </w:rPr>
            </w:pPr>
          </w:p>
        </w:tc>
        <w:tc>
          <w:tcPr>
            <w:tcW w:w="3964" w:type="dxa"/>
            <w:vAlign w:val="center"/>
          </w:tcPr>
          <w:p w14:paraId="638D5A47" w14:textId="116CE648" w:rsidR="001F2641" w:rsidRDefault="001F2641" w:rsidP="001F2641">
            <w:pPr>
              <w:spacing w:after="160"/>
              <w:ind w:left="360"/>
              <w:rPr>
                <w:ins w:id="1629" w:author="Rafi Aziizi" w:date="2021-11-12T14:37:00Z"/>
              </w:rPr>
            </w:pPr>
            <w:ins w:id="1630" w:author="Rafi Aziizi" w:date="2021-11-12T14:37: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1631" w:author="Rafi Aziizi" w:date="2021-11-12T14:39:00Z">
              <w:r>
                <w:t>guru</w:t>
              </w:r>
            </w:ins>
            <w:ins w:id="1632" w:author="Rafi Aziizi" w:date="2021-11-12T14:37: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7C03C62A" w14:textId="77777777" w:rsidR="001F2641" w:rsidRDefault="001F2641" w:rsidP="001F2641">
      <w:pPr>
        <w:ind w:left="66"/>
        <w:rPr>
          <w:ins w:id="1633" w:author="Rafi Aziizi" w:date="2021-11-12T14:37:00Z"/>
        </w:rPr>
      </w:pPr>
    </w:p>
    <w:p w14:paraId="5175CE68" w14:textId="780786F5" w:rsidR="001F2641" w:rsidRDefault="001F2641">
      <w:pPr>
        <w:ind w:left="66"/>
        <w:pPrChange w:id="1634" w:author="Rafi Aziizi" w:date="2021-11-12T14:36:00Z">
          <w:pPr>
            <w:pStyle w:val="ListParagraph"/>
            <w:numPr>
              <w:numId w:val="25"/>
            </w:numPr>
            <w:ind w:left="426" w:hanging="360"/>
          </w:pPr>
        </w:pPrChange>
      </w:pPr>
      <w:ins w:id="1635" w:author="Rafi Aziizi" w:date="2021-11-12T14:37:00Z">
        <w:r>
          <w:t xml:space="preserve">d. </w:t>
        </w:r>
      </w:ins>
      <w:proofErr w:type="spellStart"/>
      <w:ins w:id="1636" w:author="Rafi Aziizi" w:date="2021-11-12T14:45:00Z">
        <w:r w:rsidR="00522ADB">
          <w:t>Skenario</w:t>
        </w:r>
        <w:proofErr w:type="spellEnd"/>
        <w:r w:rsidR="00522ADB">
          <w:t xml:space="preserve"> </w:t>
        </w:r>
      </w:ins>
      <w:proofErr w:type="spellStart"/>
      <w:ins w:id="1637" w:author="Rafi Aziizi" w:date="2021-11-12T14:37:00Z">
        <w:r>
          <w:t>Lihat</w:t>
        </w:r>
        <w:proofErr w:type="spellEnd"/>
        <w:r>
          <w:t xml:space="preserve"> Guru</w:t>
        </w:r>
      </w:ins>
    </w:p>
    <w:p w14:paraId="1E533932" w14:textId="412C2DA0" w:rsidR="00117601" w:rsidRDefault="00117601" w:rsidP="005B790F">
      <w:pPr>
        <w:pStyle w:val="Caption"/>
        <w:keepNext/>
        <w:jc w:val="center"/>
      </w:pPr>
      <w:bookmarkStart w:id="1638" w:name="_Toc83115871"/>
      <w:del w:id="1639" w:author=" " w:date="2021-11-12T16:27:00Z">
        <w:r w:rsidDel="00885B6D">
          <w:delText xml:space="preserve">Table 3. </w:delText>
        </w:r>
        <w:r w:rsidR="006720D0" w:rsidDel="00885B6D">
          <w:fldChar w:fldCharType="begin"/>
        </w:r>
        <w:r w:rsidR="006720D0" w:rsidRPr="00885B6D" w:rsidDel="00885B6D">
          <w:rPr>
            <w:rPrChange w:id="1640" w:author=" " w:date="2021-11-12T16:27:00Z">
              <w:rPr/>
            </w:rPrChange>
          </w:rPr>
          <w:delInstrText xml:space="preserve"> SEQ Table_3. \* ARABIC </w:delInstrText>
        </w:r>
        <w:r w:rsidR="006720D0" w:rsidDel="00885B6D">
          <w:fldChar w:fldCharType="separate"/>
        </w:r>
        <w:r w:rsidR="00A911C8" w:rsidRPr="00885B6D" w:rsidDel="00885B6D">
          <w:rPr>
            <w:noProof/>
            <w:rPrChange w:id="1641" w:author=" " w:date="2021-11-12T16:27:00Z">
              <w:rPr>
                <w:noProof/>
              </w:rPr>
            </w:rPrChange>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bookmarkEnd w:id="163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5B82A868" w:rsidR="007B7AB3" w:rsidRPr="00A46E0B" w:rsidRDefault="007B7AB3" w:rsidP="003E4796">
            <w:del w:id="1642" w:author="Rafi Aziizi" w:date="2021-11-12T14:37:00Z">
              <w:r w:rsidDel="001F2641">
                <w:delText xml:space="preserve">Kelola </w:delText>
              </w:r>
            </w:del>
            <w:ins w:id="1643" w:author="Rafi Aziizi" w:date="2021-11-12T14:37:00Z">
              <w:r w:rsidR="001F2641">
                <w:t xml:space="preserve">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6EC69050" w:rsidR="007B7AB3" w:rsidRPr="002F6C1D" w:rsidRDefault="007B7AB3" w:rsidP="003E4796">
            <w:r>
              <w:t>RC</w:t>
            </w:r>
            <w:r w:rsidR="000D36D4">
              <w:t>13</w:t>
            </w:r>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1644" w:author="Rafi Aziizi" w:date="2021-11-12T14:4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guru </w:t>
              </w:r>
              <w:proofErr w:type="spellStart"/>
              <w:r>
                <w:t>untuk</w:t>
              </w:r>
              <w:proofErr w:type="spellEnd"/>
              <w:r>
                <w:t xml:space="preserve"> </w:t>
              </w:r>
              <w:proofErr w:type="spellStart"/>
              <w:r>
                <w:t>melihat</w:t>
              </w:r>
              <w:proofErr w:type="spellEnd"/>
              <w:r>
                <w:t xml:space="preserve"> data guru.</w:t>
              </w:r>
            </w:ins>
            <w:del w:id="1645"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1646" w:author="Rafi Aziizi" w:date="2021-11-12T14:46:00Z">
              <w:r w:rsidDel="00522ADB">
                <w:delText>Data tetap pada kondisi biasa</w:delText>
              </w:r>
            </w:del>
            <w:ins w:id="1647"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1648" w:author="Rafi Aziizi" w:date="2021-11-12T14:46:00Z">
              <w:r w:rsidDel="00522ADB">
                <w:delText>telah dikelola atau diedit</w:delText>
              </w:r>
            </w:del>
            <w:ins w:id="1649" w:author="Rafi Aziizi" w:date="2021-11-12T14:46:00Z">
              <w:r w:rsidR="00522ADB">
                <w:t xml:space="preserve">guru </w:t>
              </w:r>
              <w:proofErr w:type="spellStart"/>
              <w:r w:rsidR="00522ADB">
                <w:t>ditampilkan</w:t>
              </w:r>
            </w:ins>
            <w:proofErr w:type="spellEnd"/>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F3D7DB5"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1650" w:author="Rafi Aziizi" w:date="2021-11-12T10:47:00Z">
              <w:r w:rsidDel="007C5FA9">
                <w:delText>Aktor masuk kedalam</w:delText>
              </w:r>
            </w:del>
            <w:proofErr w:type="spellStart"/>
            <w:ins w:id="1651" w:author="Rafi Aziizi" w:date="2021-11-12T10:47:00Z">
              <w:r w:rsidR="007C5FA9">
                <w:t>memasuki</w:t>
              </w:r>
            </w:ins>
            <w:proofErr w:type="spellEnd"/>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proofErr w:type="spellStart"/>
            <w:r>
              <w:t>Menampilkan</w:t>
            </w:r>
            <w:proofErr w:type="spellEnd"/>
            <w:r>
              <w:t xml:space="preserve"> </w:t>
            </w:r>
            <w:proofErr w:type="spellStart"/>
            <w:r>
              <w:t>seluruh</w:t>
            </w:r>
            <w:proofErr w:type="spellEnd"/>
            <w:r>
              <w:t xml:space="preserve">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22ADB" w14:paraId="1CE910F6" w14:textId="77777777" w:rsidTr="003E4796">
        <w:trPr>
          <w:jc w:val="center"/>
        </w:trPr>
        <w:tc>
          <w:tcPr>
            <w:tcW w:w="3827" w:type="dxa"/>
            <w:vAlign w:val="center"/>
          </w:tcPr>
          <w:p w14:paraId="73DED5D8" w14:textId="7A44BB21" w:rsidR="00522ADB" w:rsidRDefault="00522ADB" w:rsidP="009A7AF1">
            <w:pPr>
              <w:pStyle w:val="ListParagraph"/>
              <w:ind w:left="167"/>
              <w:pPrChange w:id="1652" w:author=" " w:date="2021-11-12T15:23:00Z">
                <w:pPr>
                  <w:pStyle w:val="ListParagraph"/>
                  <w:ind w:left="455"/>
                </w:pPr>
              </w:pPrChange>
            </w:pPr>
            <w:ins w:id="1653" w:author="Rafi Aziizi" w:date="2021-11-12T14:47:00Z">
              <w:r>
                <w:t xml:space="preserve">2a. </w:t>
              </w:r>
              <w:proofErr w:type="spellStart"/>
              <w:r>
                <w:t>Memasukan</w:t>
              </w:r>
              <w:proofErr w:type="spellEnd"/>
              <w:r>
                <w:t xml:space="preserve"> data guru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1654"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rsidP="009A7AF1">
            <w:pPr>
              <w:pStyle w:val="ListParagraph"/>
              <w:spacing w:after="160"/>
              <w:ind w:left="167"/>
              <w:pPrChange w:id="1655" w:author=" "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rsidP="009A7AF1">
            <w:pPr>
              <w:pStyle w:val="ListParagraph"/>
              <w:ind w:left="167"/>
              <w:pPrChange w:id="1656" w:author=" " w:date="2021-11-12T15:23:00Z">
                <w:pPr>
                  <w:pStyle w:val="ListParagraph"/>
                  <w:ind w:left="450"/>
                </w:pPr>
              </w:pPrChange>
            </w:pPr>
          </w:p>
        </w:tc>
        <w:tc>
          <w:tcPr>
            <w:tcW w:w="3964" w:type="dxa"/>
            <w:vAlign w:val="center"/>
          </w:tcPr>
          <w:p w14:paraId="0C9B21CA" w14:textId="1AAA3759" w:rsidR="00522ADB" w:rsidRDefault="00522ADB" w:rsidP="009A7AF1">
            <w:pPr>
              <w:pStyle w:val="ListParagraph"/>
              <w:spacing w:after="160"/>
              <w:ind w:left="167"/>
              <w:pPrChange w:id="1657" w:author=" " w:date="2021-11-12T15:23:00Z">
                <w:pPr>
                  <w:pStyle w:val="ListParagraph"/>
                  <w:spacing w:after="160"/>
                  <w:ind w:left="468"/>
                </w:pPr>
              </w:pPrChange>
            </w:pPr>
            <w:ins w:id="1658" w:author="Rafi Aziizi" w:date="2021-11-12T14:47: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guru </w:t>
              </w:r>
              <w:proofErr w:type="spellStart"/>
              <w:r>
                <w:t>tidak</w:t>
              </w:r>
              <w:proofErr w:type="spellEnd"/>
              <w:r>
                <w:t xml:space="preserve"> </w:t>
              </w:r>
              <w:proofErr w:type="spellStart"/>
              <w:r>
                <w:t>ditemukan</w:t>
              </w:r>
            </w:ins>
            <w:proofErr w:type="spellEnd"/>
            <w:del w:id="1659"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1660" w:author="Rafi Aziizi" w:date="2021-11-12T14:48:00Z"/>
        </w:rPr>
      </w:pPr>
      <w:proofErr w:type="spellStart"/>
      <w:r>
        <w:t>Skenario</w:t>
      </w:r>
      <w:proofErr w:type="spellEnd"/>
      <w:r>
        <w:t xml:space="preserve"> Kelola </w:t>
      </w:r>
      <w:proofErr w:type="spellStart"/>
      <w:r>
        <w:t>Walikelas</w:t>
      </w:r>
      <w:proofErr w:type="spellEnd"/>
    </w:p>
    <w:p w14:paraId="1AEC1C85" w14:textId="32FBCF14" w:rsidR="00522ADB" w:rsidRDefault="00522ADB">
      <w:pPr>
        <w:ind w:firstLine="426"/>
        <w:rPr>
          <w:ins w:id="1661" w:author="Rafi Aziizi" w:date="2021-11-12T14:47:00Z"/>
        </w:rPr>
        <w:pPrChange w:id="1662" w:author="Rafi Aziizi" w:date="2021-11-12T14:49:00Z">
          <w:pPr>
            <w:pStyle w:val="ListParagraph"/>
            <w:numPr>
              <w:numId w:val="25"/>
            </w:numPr>
            <w:ind w:left="426" w:hanging="360"/>
          </w:pPr>
        </w:pPrChange>
      </w:pPr>
      <w:ins w:id="1663" w:author="Rafi Aziizi" w:date="2021-11-12T14:48:00Z">
        <w:r>
          <w:t xml:space="preserve">Pada </w:t>
        </w:r>
        <w:proofErr w:type="spellStart"/>
        <w:r>
          <w:t>skenario</w:t>
        </w:r>
        <w:proofErr w:type="spellEnd"/>
        <w:r>
          <w:t xml:space="preserve"> </w:t>
        </w:r>
        <w:proofErr w:type="spellStart"/>
        <w:r>
          <w:t>kelola</w:t>
        </w:r>
        <w:proofErr w:type="spellEnd"/>
        <w:r>
          <w:t xml:space="preserve"> </w:t>
        </w:r>
      </w:ins>
      <w:proofErr w:type="spellStart"/>
      <w:ins w:id="1664" w:author="Rafi Aziizi" w:date="2021-11-12T14:57:00Z">
        <w:r w:rsidR="005D5AD6">
          <w:t>walikelas</w:t>
        </w:r>
      </w:ins>
      <w:proofErr w:type="spellEnd"/>
      <w:ins w:id="1665" w:author="Rafi Aziizi" w:date="2021-11-12T14:48:00Z">
        <w:r>
          <w:t xml:space="preserve">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ins>
      <w:proofErr w:type="spellStart"/>
      <w:ins w:id="1666" w:author="Rafi Aziizi" w:date="2021-11-12T14:57:00Z">
        <w:r w:rsidR="005D5AD6">
          <w:t>walikelas</w:t>
        </w:r>
      </w:ins>
      <w:proofErr w:type="spellEnd"/>
      <w:ins w:id="1667" w:author="Rafi Aziizi" w:date="2021-11-12T14:48:00Z">
        <w:r>
          <w:t xml:space="preserve">, </w:t>
        </w:r>
        <w:proofErr w:type="spellStart"/>
        <w:r>
          <w:t>hapus</w:t>
        </w:r>
        <w:proofErr w:type="spellEnd"/>
        <w:r>
          <w:t xml:space="preserve"> </w:t>
        </w:r>
      </w:ins>
      <w:proofErr w:type="spellStart"/>
      <w:ins w:id="1668" w:author="Rafi Aziizi" w:date="2021-11-12T14:57:00Z">
        <w:r w:rsidR="005D5AD6">
          <w:t>walikelas</w:t>
        </w:r>
      </w:ins>
      <w:proofErr w:type="spellEnd"/>
      <w:ins w:id="1669" w:author="Rafi Aziizi" w:date="2021-11-12T14:48:00Z">
        <w:r>
          <w:t xml:space="preserve">, edit </w:t>
        </w:r>
      </w:ins>
      <w:proofErr w:type="spellStart"/>
      <w:ins w:id="1670" w:author="Rafi Aziizi" w:date="2021-11-12T14:57:00Z">
        <w:r w:rsidR="005D5AD6">
          <w:t>walikelas</w:t>
        </w:r>
        <w:proofErr w:type="spellEnd"/>
        <w:r w:rsidR="005D5AD6">
          <w:t xml:space="preserve"> </w:t>
        </w:r>
      </w:ins>
      <w:ins w:id="1671" w:author="Rafi Aziizi" w:date="2021-11-12T14:48:00Z">
        <w:r>
          <w:t xml:space="preserve">dan </w:t>
        </w:r>
        <w:proofErr w:type="spellStart"/>
        <w:r>
          <w:t>lihat</w:t>
        </w:r>
        <w:proofErr w:type="spellEnd"/>
        <w:r>
          <w:t xml:space="preserve"> </w:t>
        </w:r>
      </w:ins>
      <w:proofErr w:type="spellStart"/>
      <w:ins w:id="1672" w:author="Rafi Aziizi" w:date="2021-11-12T14:57:00Z">
        <w:r w:rsidR="005D5AD6">
          <w:t>walikelas</w:t>
        </w:r>
      </w:ins>
      <w:proofErr w:type="spellEnd"/>
      <w:ins w:id="1673" w:author="Rafi Aziizi" w:date="2021-11-12T14:48: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751A60A7" w14:textId="56DF3CEC" w:rsidR="00522ADB" w:rsidRDefault="00522ADB" w:rsidP="00522ADB">
      <w:pPr>
        <w:ind w:left="66"/>
        <w:rPr>
          <w:ins w:id="1674" w:author=" " w:date="2021-11-12T16:28:00Z"/>
        </w:rPr>
      </w:pPr>
      <w:ins w:id="1675" w:author="Rafi Aziizi" w:date="2021-11-12T14:47:00Z">
        <w:r>
          <w:lastRenderedPageBreak/>
          <w:t xml:space="preserve">a. </w:t>
        </w:r>
        <w:proofErr w:type="spellStart"/>
        <w:r>
          <w:t>Skenario</w:t>
        </w:r>
        <w:proofErr w:type="spellEnd"/>
        <w:r>
          <w:t xml:space="preserve"> </w:t>
        </w:r>
        <w:proofErr w:type="spellStart"/>
        <w:r>
          <w:t>Tambah</w:t>
        </w:r>
        <w:proofErr w:type="spellEnd"/>
        <w:r>
          <w:t xml:space="preserve"> </w:t>
        </w:r>
        <w:proofErr w:type="spellStart"/>
        <w:r>
          <w:t>Walikelas</w:t>
        </w:r>
      </w:ins>
      <w:proofErr w:type="spellEnd"/>
    </w:p>
    <w:p w14:paraId="4D3115DB" w14:textId="77777777" w:rsidR="00885B6D" w:rsidRDefault="00885B6D" w:rsidP="00522ADB">
      <w:pPr>
        <w:ind w:left="66"/>
        <w:rPr>
          <w:ins w:id="1676" w:author="Rafi Aziizi" w:date="2021-11-12T14:52: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C70CAF">
        <w:trPr>
          <w:jc w:val="center"/>
          <w:ins w:id="1677" w:author="Rafi Aziizi" w:date="2021-11-12T14:52:00Z"/>
        </w:trPr>
        <w:tc>
          <w:tcPr>
            <w:tcW w:w="3827" w:type="dxa"/>
            <w:shd w:val="clear" w:color="auto" w:fill="F2EE98"/>
            <w:vAlign w:val="center"/>
          </w:tcPr>
          <w:p w14:paraId="66350642" w14:textId="77777777" w:rsidR="00522ADB" w:rsidRPr="0044182F" w:rsidRDefault="00522ADB" w:rsidP="00C70CAF">
            <w:pPr>
              <w:rPr>
                <w:ins w:id="1678" w:author="Rafi Aziizi" w:date="2021-11-12T14:52:00Z"/>
                <w:b/>
              </w:rPr>
            </w:pPr>
            <w:ins w:id="1679"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C70CAF">
            <w:pPr>
              <w:rPr>
                <w:ins w:id="1680" w:author="Rafi Aziizi" w:date="2021-11-12T14:52:00Z"/>
              </w:rPr>
            </w:pPr>
            <w:proofErr w:type="spellStart"/>
            <w:ins w:id="1681" w:author="Rafi Aziizi" w:date="2021-11-12T14:52:00Z">
              <w:r>
                <w:t>Tambah</w:t>
              </w:r>
              <w:proofErr w:type="spellEnd"/>
              <w:r>
                <w:t xml:space="preserve"> </w:t>
              </w:r>
              <w:proofErr w:type="spellStart"/>
              <w:r>
                <w:t>Walikelas</w:t>
              </w:r>
              <w:proofErr w:type="spellEnd"/>
            </w:ins>
          </w:p>
        </w:tc>
      </w:tr>
      <w:tr w:rsidR="00522ADB" w:rsidRPr="002F6C1D" w14:paraId="5EA97668" w14:textId="77777777" w:rsidTr="00C70CAF">
        <w:trPr>
          <w:jc w:val="center"/>
          <w:ins w:id="1682" w:author="Rafi Aziizi" w:date="2021-11-12T14:52:00Z"/>
        </w:trPr>
        <w:tc>
          <w:tcPr>
            <w:tcW w:w="3827" w:type="dxa"/>
            <w:vAlign w:val="center"/>
          </w:tcPr>
          <w:p w14:paraId="1F649F2C" w14:textId="77777777" w:rsidR="00522ADB" w:rsidRPr="0044182F" w:rsidRDefault="00522ADB" w:rsidP="00C70CAF">
            <w:pPr>
              <w:rPr>
                <w:ins w:id="1683" w:author="Rafi Aziizi" w:date="2021-11-12T14:52:00Z"/>
                <w:b/>
              </w:rPr>
            </w:pPr>
            <w:ins w:id="1684" w:author="Rafi Aziizi" w:date="2021-11-12T14:52:00Z">
              <w:r w:rsidRPr="0044182F">
                <w:rPr>
                  <w:b/>
                </w:rPr>
                <w:t>ID</w:t>
              </w:r>
            </w:ins>
          </w:p>
        </w:tc>
        <w:tc>
          <w:tcPr>
            <w:tcW w:w="3964" w:type="dxa"/>
            <w:vAlign w:val="center"/>
          </w:tcPr>
          <w:p w14:paraId="723B0E88" w14:textId="2783A878" w:rsidR="00522ADB" w:rsidRPr="002F6C1D" w:rsidRDefault="00522ADB" w:rsidP="00C70CAF">
            <w:pPr>
              <w:rPr>
                <w:ins w:id="1685" w:author="Rafi Aziizi" w:date="2021-11-12T14:52:00Z"/>
              </w:rPr>
            </w:pPr>
            <w:ins w:id="1686" w:author="Rafi Aziizi" w:date="2021-11-12T14:52:00Z">
              <w:r>
                <w:t>RC14</w:t>
              </w:r>
            </w:ins>
          </w:p>
        </w:tc>
      </w:tr>
      <w:tr w:rsidR="00522ADB" w:rsidRPr="000C722D" w14:paraId="3403D84B" w14:textId="77777777" w:rsidTr="00C70CAF">
        <w:trPr>
          <w:jc w:val="center"/>
          <w:ins w:id="1687" w:author="Rafi Aziizi" w:date="2021-11-12T14:52:00Z"/>
        </w:trPr>
        <w:tc>
          <w:tcPr>
            <w:tcW w:w="3827" w:type="dxa"/>
            <w:vAlign w:val="center"/>
          </w:tcPr>
          <w:p w14:paraId="26306F7D" w14:textId="77777777" w:rsidR="00522ADB" w:rsidRPr="0044182F" w:rsidRDefault="00522ADB" w:rsidP="00C70CAF">
            <w:pPr>
              <w:rPr>
                <w:ins w:id="1688" w:author="Rafi Aziizi" w:date="2021-11-12T14:52:00Z"/>
                <w:b/>
              </w:rPr>
            </w:pPr>
            <w:ins w:id="1689" w:author="Rafi Aziizi" w:date="2021-11-12T14:52:00Z">
              <w:r w:rsidRPr="0044182F">
                <w:rPr>
                  <w:b/>
                </w:rPr>
                <w:t>Description</w:t>
              </w:r>
            </w:ins>
          </w:p>
        </w:tc>
        <w:tc>
          <w:tcPr>
            <w:tcW w:w="3964" w:type="dxa"/>
          </w:tcPr>
          <w:p w14:paraId="2B31E3FB" w14:textId="48F23781" w:rsidR="00522ADB" w:rsidRPr="000C722D" w:rsidRDefault="00522ADB" w:rsidP="00C70CAF">
            <w:pPr>
              <w:rPr>
                <w:ins w:id="1690" w:author="Rafi Aziizi" w:date="2021-11-12T14:52:00Z"/>
              </w:rPr>
            </w:pPr>
            <w:ins w:id="1691" w:author="Rafi Aziizi" w:date="2021-11-12T14:52: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walikelas</w:t>
              </w:r>
              <w:proofErr w:type="spellEnd"/>
              <w:r>
                <w:t>.</w:t>
              </w:r>
            </w:ins>
          </w:p>
        </w:tc>
      </w:tr>
      <w:tr w:rsidR="00522ADB" w:rsidRPr="002F6C1D" w14:paraId="26B4B6EB" w14:textId="77777777" w:rsidTr="00C70CAF">
        <w:trPr>
          <w:jc w:val="center"/>
          <w:ins w:id="1692" w:author="Rafi Aziizi" w:date="2021-11-12T14:52:00Z"/>
        </w:trPr>
        <w:tc>
          <w:tcPr>
            <w:tcW w:w="3827" w:type="dxa"/>
            <w:vAlign w:val="center"/>
          </w:tcPr>
          <w:p w14:paraId="128D935C" w14:textId="77777777" w:rsidR="00522ADB" w:rsidRPr="0044182F" w:rsidRDefault="00522ADB" w:rsidP="00C70CAF">
            <w:pPr>
              <w:rPr>
                <w:ins w:id="1693" w:author="Rafi Aziizi" w:date="2021-11-12T14:52:00Z"/>
                <w:b/>
              </w:rPr>
            </w:pPr>
            <w:ins w:id="1694" w:author="Rafi Aziizi" w:date="2021-11-12T14:52:00Z">
              <w:r w:rsidRPr="0044182F">
                <w:rPr>
                  <w:b/>
                </w:rPr>
                <w:t>Actors</w:t>
              </w:r>
            </w:ins>
          </w:p>
        </w:tc>
        <w:tc>
          <w:tcPr>
            <w:tcW w:w="3964" w:type="dxa"/>
            <w:vAlign w:val="center"/>
          </w:tcPr>
          <w:p w14:paraId="5C5AE94B" w14:textId="77777777" w:rsidR="00522ADB" w:rsidRPr="002F6C1D" w:rsidRDefault="00522ADB" w:rsidP="00C70CAF">
            <w:pPr>
              <w:rPr>
                <w:ins w:id="1695" w:author="Rafi Aziizi" w:date="2021-11-12T14:52:00Z"/>
              </w:rPr>
            </w:pPr>
            <w:ins w:id="1696" w:author="Rafi Aziizi" w:date="2021-11-12T14:52:00Z">
              <w:r>
                <w:t>Bag.IT, Guru BK.</w:t>
              </w:r>
            </w:ins>
          </w:p>
        </w:tc>
      </w:tr>
      <w:tr w:rsidR="00522ADB" w:rsidRPr="0044182F" w14:paraId="75367A09" w14:textId="77777777" w:rsidTr="00C70CAF">
        <w:trPr>
          <w:jc w:val="center"/>
          <w:ins w:id="1697" w:author="Rafi Aziizi" w:date="2021-11-12T14:52:00Z"/>
        </w:trPr>
        <w:tc>
          <w:tcPr>
            <w:tcW w:w="3827" w:type="dxa"/>
            <w:vAlign w:val="center"/>
          </w:tcPr>
          <w:p w14:paraId="7DDA1296" w14:textId="77777777" w:rsidR="00522ADB" w:rsidRPr="0044182F" w:rsidRDefault="00522ADB" w:rsidP="00C70CAF">
            <w:pPr>
              <w:rPr>
                <w:ins w:id="1698" w:author="Rafi Aziizi" w:date="2021-11-12T14:52:00Z"/>
                <w:b/>
              </w:rPr>
            </w:pPr>
            <w:ins w:id="1699" w:author="Rafi Aziizi" w:date="2021-11-12T14:52:00Z">
              <w:r w:rsidRPr="0044182F">
                <w:rPr>
                  <w:b/>
                </w:rPr>
                <w:t>Frequency of Use</w:t>
              </w:r>
            </w:ins>
          </w:p>
        </w:tc>
        <w:tc>
          <w:tcPr>
            <w:tcW w:w="3964" w:type="dxa"/>
            <w:vAlign w:val="center"/>
          </w:tcPr>
          <w:p w14:paraId="3207EDB1" w14:textId="77777777" w:rsidR="00522ADB" w:rsidRPr="007B7AB3" w:rsidRDefault="00522ADB" w:rsidP="00C70CAF">
            <w:pPr>
              <w:rPr>
                <w:ins w:id="1700" w:author="Rafi Aziizi" w:date="2021-11-12T14:52:00Z"/>
                <w:i/>
                <w:iCs/>
              </w:rPr>
            </w:pPr>
            <w:ins w:id="1701" w:author="Rafi Aziizi" w:date="2021-11-12T14:52:00Z">
              <w:r>
                <w:rPr>
                  <w:i/>
                  <w:iCs/>
                </w:rPr>
                <w:t>Conditional</w:t>
              </w:r>
            </w:ins>
          </w:p>
        </w:tc>
      </w:tr>
      <w:tr w:rsidR="00522ADB" w:rsidRPr="0044182F" w14:paraId="5F273B7A" w14:textId="77777777" w:rsidTr="00C70CAF">
        <w:trPr>
          <w:jc w:val="center"/>
          <w:ins w:id="1702" w:author="Rafi Aziizi" w:date="2021-11-12T14:52:00Z"/>
        </w:trPr>
        <w:tc>
          <w:tcPr>
            <w:tcW w:w="3827" w:type="dxa"/>
            <w:vAlign w:val="center"/>
          </w:tcPr>
          <w:p w14:paraId="45F4AA33" w14:textId="77777777" w:rsidR="00522ADB" w:rsidRPr="0044182F" w:rsidRDefault="00522ADB" w:rsidP="00C70CAF">
            <w:pPr>
              <w:rPr>
                <w:ins w:id="1703" w:author="Rafi Aziizi" w:date="2021-11-12T14:52:00Z"/>
                <w:b/>
              </w:rPr>
            </w:pPr>
            <w:ins w:id="1704" w:author="Rafi Aziizi" w:date="2021-11-12T14:52:00Z">
              <w:r w:rsidRPr="0044182F">
                <w:rPr>
                  <w:b/>
                </w:rPr>
                <w:t>Triggers</w:t>
              </w:r>
            </w:ins>
          </w:p>
        </w:tc>
        <w:tc>
          <w:tcPr>
            <w:tcW w:w="3964" w:type="dxa"/>
            <w:vAlign w:val="center"/>
          </w:tcPr>
          <w:p w14:paraId="563234FA" w14:textId="77777777" w:rsidR="00522ADB" w:rsidRPr="0044182F" w:rsidRDefault="00522ADB" w:rsidP="00C70CAF">
            <w:pPr>
              <w:rPr>
                <w:ins w:id="1705" w:author="Rafi Aziizi" w:date="2021-11-12T14:52:00Z"/>
              </w:rPr>
            </w:pPr>
            <w:ins w:id="1706" w:author="Rafi Aziizi" w:date="2021-11-12T14:52:00Z">
              <w:r>
                <w:t>-</w:t>
              </w:r>
            </w:ins>
          </w:p>
        </w:tc>
      </w:tr>
      <w:tr w:rsidR="00522ADB" w:rsidRPr="0081005E" w14:paraId="5280CD5A" w14:textId="77777777" w:rsidTr="00C70CAF">
        <w:trPr>
          <w:jc w:val="center"/>
          <w:ins w:id="1707" w:author="Rafi Aziizi" w:date="2021-11-12T14:52:00Z"/>
        </w:trPr>
        <w:tc>
          <w:tcPr>
            <w:tcW w:w="3827" w:type="dxa"/>
            <w:vAlign w:val="center"/>
          </w:tcPr>
          <w:p w14:paraId="7F219D4B" w14:textId="77777777" w:rsidR="00522ADB" w:rsidRPr="0044182F" w:rsidRDefault="00522ADB" w:rsidP="00C70CAF">
            <w:pPr>
              <w:rPr>
                <w:ins w:id="1708" w:author="Rafi Aziizi" w:date="2021-11-12T14:52:00Z"/>
                <w:b/>
              </w:rPr>
            </w:pPr>
            <w:ins w:id="1709" w:author="Rafi Aziizi" w:date="2021-11-12T14:52:00Z">
              <w:r w:rsidRPr="0044182F">
                <w:rPr>
                  <w:b/>
                </w:rPr>
                <w:t>Pre-Conditions</w:t>
              </w:r>
            </w:ins>
          </w:p>
        </w:tc>
        <w:tc>
          <w:tcPr>
            <w:tcW w:w="3964" w:type="dxa"/>
            <w:vAlign w:val="center"/>
          </w:tcPr>
          <w:p w14:paraId="479C4E9E" w14:textId="431A176B" w:rsidR="00522ADB" w:rsidRPr="0081005E" w:rsidRDefault="00522ADB" w:rsidP="00C70CAF">
            <w:pPr>
              <w:rPr>
                <w:ins w:id="1710" w:author="Rafi Aziizi" w:date="2021-11-12T14:52:00Z"/>
                <w:i/>
                <w:iCs/>
              </w:rPr>
            </w:pPr>
            <w:ins w:id="1711" w:author="Rafi Aziizi" w:date="2021-11-12T14:52:00Z">
              <w:r>
                <w:t xml:space="preserve">Data </w:t>
              </w:r>
              <w:proofErr w:type="spellStart"/>
              <w:r>
                <w:t>walikelas</w:t>
              </w:r>
              <w:proofErr w:type="spellEnd"/>
              <w:r>
                <w:t xml:space="preserve"> </w:t>
              </w:r>
              <w:proofErr w:type="spellStart"/>
              <w:r>
                <w:t>tidak</w:t>
              </w:r>
              <w:proofErr w:type="spellEnd"/>
              <w:r>
                <w:t xml:space="preserve"> </w:t>
              </w:r>
              <w:proofErr w:type="spellStart"/>
              <w:r>
                <w:t>ada</w:t>
              </w:r>
              <w:proofErr w:type="spellEnd"/>
            </w:ins>
          </w:p>
        </w:tc>
      </w:tr>
      <w:tr w:rsidR="00522ADB" w:rsidRPr="0048762E" w14:paraId="199DCACF" w14:textId="77777777" w:rsidTr="00C70CAF">
        <w:trPr>
          <w:jc w:val="center"/>
          <w:ins w:id="1712" w:author="Rafi Aziizi" w:date="2021-11-12T14:52:00Z"/>
        </w:trPr>
        <w:tc>
          <w:tcPr>
            <w:tcW w:w="3827" w:type="dxa"/>
            <w:vAlign w:val="center"/>
          </w:tcPr>
          <w:p w14:paraId="3252DA40" w14:textId="77777777" w:rsidR="00522ADB" w:rsidRPr="0044182F" w:rsidRDefault="00522ADB" w:rsidP="00C70CAF">
            <w:pPr>
              <w:rPr>
                <w:ins w:id="1713" w:author="Rafi Aziizi" w:date="2021-11-12T14:52:00Z"/>
                <w:b/>
              </w:rPr>
            </w:pPr>
            <w:ins w:id="1714" w:author="Rafi Aziizi" w:date="2021-11-12T14:52:00Z">
              <w:r w:rsidRPr="0044182F">
                <w:rPr>
                  <w:b/>
                </w:rPr>
                <w:t>Post-Conditions</w:t>
              </w:r>
            </w:ins>
          </w:p>
        </w:tc>
        <w:tc>
          <w:tcPr>
            <w:tcW w:w="3964" w:type="dxa"/>
            <w:vAlign w:val="center"/>
          </w:tcPr>
          <w:p w14:paraId="2F8B99F3" w14:textId="0ABDF882" w:rsidR="00522ADB" w:rsidRPr="0048762E" w:rsidRDefault="00522ADB" w:rsidP="00C70CAF">
            <w:pPr>
              <w:rPr>
                <w:ins w:id="1715" w:author="Rafi Aziizi" w:date="2021-11-12T14:52:00Z"/>
              </w:rPr>
            </w:pPr>
            <w:ins w:id="1716" w:author="Rafi Aziizi" w:date="2021-11-12T14:52:00Z">
              <w:r>
                <w:t xml:space="preserve">Data </w:t>
              </w:r>
              <w:proofErr w:type="spellStart"/>
              <w:r>
                <w:t>walikelas</w:t>
              </w:r>
              <w:proofErr w:type="spellEnd"/>
              <w:r>
                <w:t xml:space="preserve"> </w:t>
              </w:r>
              <w:proofErr w:type="spellStart"/>
              <w:r>
                <w:t>baru</w:t>
              </w:r>
              <w:proofErr w:type="spellEnd"/>
              <w:r>
                <w:t xml:space="preserve"> </w:t>
              </w:r>
              <w:proofErr w:type="spellStart"/>
              <w:r>
                <w:t>ditampilkan</w:t>
              </w:r>
              <w:proofErr w:type="spellEnd"/>
            </w:ins>
          </w:p>
        </w:tc>
      </w:tr>
      <w:tr w:rsidR="00522ADB" w:rsidRPr="0044182F" w14:paraId="48E82A50" w14:textId="77777777" w:rsidTr="00C70CAF">
        <w:trPr>
          <w:jc w:val="center"/>
          <w:ins w:id="1717" w:author="Rafi Aziizi" w:date="2021-11-12T14:52:00Z"/>
        </w:trPr>
        <w:tc>
          <w:tcPr>
            <w:tcW w:w="7791" w:type="dxa"/>
            <w:gridSpan w:val="2"/>
            <w:shd w:val="clear" w:color="auto" w:fill="F2EE98"/>
            <w:vAlign w:val="center"/>
          </w:tcPr>
          <w:p w14:paraId="557A1E45" w14:textId="77777777" w:rsidR="00522ADB" w:rsidRPr="0044182F" w:rsidRDefault="00522ADB" w:rsidP="00C70CAF">
            <w:pPr>
              <w:jc w:val="center"/>
              <w:rPr>
                <w:ins w:id="1718" w:author="Rafi Aziizi" w:date="2021-11-12T14:52:00Z"/>
                <w:b/>
              </w:rPr>
            </w:pPr>
            <w:ins w:id="1719" w:author="Rafi Aziizi" w:date="2021-11-12T14:52:00Z">
              <w:r w:rsidRPr="0044182F">
                <w:rPr>
                  <w:b/>
                </w:rPr>
                <w:t>Main Course</w:t>
              </w:r>
            </w:ins>
          </w:p>
        </w:tc>
      </w:tr>
      <w:tr w:rsidR="00522ADB" w:rsidRPr="0044182F" w14:paraId="2C0812A6" w14:textId="77777777" w:rsidTr="00C70CAF">
        <w:trPr>
          <w:jc w:val="center"/>
          <w:ins w:id="1720" w:author="Rafi Aziizi" w:date="2021-11-12T14:52:00Z"/>
        </w:trPr>
        <w:tc>
          <w:tcPr>
            <w:tcW w:w="3827" w:type="dxa"/>
            <w:shd w:val="clear" w:color="auto" w:fill="F2EE98"/>
            <w:vAlign w:val="center"/>
          </w:tcPr>
          <w:p w14:paraId="0DAC1276" w14:textId="77777777" w:rsidR="00522ADB" w:rsidRPr="0044182F" w:rsidRDefault="00522ADB" w:rsidP="00C70CAF">
            <w:pPr>
              <w:jc w:val="center"/>
              <w:rPr>
                <w:ins w:id="1721" w:author="Rafi Aziizi" w:date="2021-11-12T14:52:00Z"/>
                <w:b/>
              </w:rPr>
            </w:pPr>
            <w:proofErr w:type="spellStart"/>
            <w:ins w:id="1722" w:author="Rafi Aziizi" w:date="2021-11-12T14:5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D4CF2B7" w14:textId="77777777" w:rsidR="00522ADB" w:rsidRPr="0044182F" w:rsidRDefault="00522ADB" w:rsidP="00C70CAF">
            <w:pPr>
              <w:jc w:val="center"/>
              <w:rPr>
                <w:ins w:id="1723" w:author="Rafi Aziizi" w:date="2021-11-12T14:52:00Z"/>
                <w:b/>
              </w:rPr>
            </w:pPr>
            <w:proofErr w:type="spellStart"/>
            <w:ins w:id="1724" w:author="Rafi Aziizi" w:date="2021-11-12T14:52: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29A02CE8" w14:textId="77777777" w:rsidTr="00C70CAF">
        <w:trPr>
          <w:jc w:val="center"/>
          <w:ins w:id="1725" w:author="Rafi Aziizi" w:date="2021-11-12T14:52:00Z"/>
        </w:trPr>
        <w:tc>
          <w:tcPr>
            <w:tcW w:w="3827" w:type="dxa"/>
            <w:vAlign w:val="center"/>
          </w:tcPr>
          <w:p w14:paraId="4CC03EAC" w14:textId="30039E27" w:rsidR="00522ADB" w:rsidRPr="0044182F" w:rsidRDefault="00522ADB" w:rsidP="009A7AF1">
            <w:pPr>
              <w:numPr>
                <w:ilvl w:val="0"/>
                <w:numId w:val="85"/>
              </w:numPr>
              <w:spacing w:after="160"/>
              <w:ind w:left="167"/>
              <w:rPr>
                <w:ins w:id="1726" w:author="Rafi Aziizi" w:date="2021-11-12T14:52:00Z"/>
              </w:rPr>
              <w:pPrChange w:id="1727" w:author=" " w:date="2021-11-12T15:23:00Z">
                <w:pPr>
                  <w:numPr>
                    <w:numId w:val="85"/>
                  </w:numPr>
                  <w:spacing w:after="160"/>
                  <w:ind w:left="720" w:hanging="360"/>
                </w:pPr>
              </w:pPrChange>
            </w:pPr>
            <w:proofErr w:type="spellStart"/>
            <w:ins w:id="1728" w:author="Rafi Aziizi" w:date="2021-11-12T14:52:00Z">
              <w:r>
                <w:t>Memasuki</w:t>
              </w:r>
              <w:proofErr w:type="spellEnd"/>
              <w:r>
                <w:t xml:space="preserve"> menu “</w:t>
              </w:r>
              <w:proofErr w:type="spellStart"/>
              <w:r>
                <w:t>Tambah</w:t>
              </w:r>
              <w:proofErr w:type="spellEnd"/>
              <w:r>
                <w:t xml:space="preserve"> </w:t>
              </w:r>
              <w:proofErr w:type="spellStart"/>
              <w:r>
                <w:t>Walikelas</w:t>
              </w:r>
              <w:proofErr w:type="spellEnd"/>
              <w:r>
                <w:t>”</w:t>
              </w:r>
            </w:ins>
          </w:p>
        </w:tc>
        <w:tc>
          <w:tcPr>
            <w:tcW w:w="3964" w:type="dxa"/>
            <w:vAlign w:val="center"/>
          </w:tcPr>
          <w:p w14:paraId="06313A8F" w14:textId="77777777" w:rsidR="00522ADB" w:rsidRPr="0044182F" w:rsidRDefault="00522ADB" w:rsidP="009A7AF1">
            <w:pPr>
              <w:ind w:left="167"/>
              <w:rPr>
                <w:ins w:id="1729" w:author="Rafi Aziizi" w:date="2021-11-12T14:52:00Z"/>
              </w:rPr>
              <w:pPrChange w:id="1730" w:author=" " w:date="2021-11-12T15:23:00Z">
                <w:pPr>
                  <w:ind w:left="511"/>
                </w:pPr>
              </w:pPrChange>
            </w:pPr>
          </w:p>
        </w:tc>
      </w:tr>
      <w:tr w:rsidR="00522ADB" w:rsidRPr="0044182F" w14:paraId="2E632317" w14:textId="77777777" w:rsidTr="00C70CAF">
        <w:trPr>
          <w:jc w:val="center"/>
          <w:ins w:id="1731" w:author="Rafi Aziizi" w:date="2021-11-12T14:52:00Z"/>
        </w:trPr>
        <w:tc>
          <w:tcPr>
            <w:tcW w:w="3827" w:type="dxa"/>
            <w:vAlign w:val="center"/>
          </w:tcPr>
          <w:p w14:paraId="00E79986" w14:textId="77777777" w:rsidR="00522ADB" w:rsidRPr="0044182F" w:rsidRDefault="00522ADB" w:rsidP="009A7AF1">
            <w:pPr>
              <w:ind w:left="167"/>
              <w:rPr>
                <w:ins w:id="1732" w:author="Rafi Aziizi" w:date="2021-11-12T14:52:00Z"/>
              </w:rPr>
              <w:pPrChange w:id="1733" w:author=" " w:date="2021-11-12T15:23:00Z">
                <w:pPr>
                  <w:ind w:left="510"/>
                </w:pPr>
              </w:pPrChange>
            </w:pPr>
          </w:p>
        </w:tc>
        <w:tc>
          <w:tcPr>
            <w:tcW w:w="3964" w:type="dxa"/>
            <w:vAlign w:val="center"/>
          </w:tcPr>
          <w:p w14:paraId="4FF969F8" w14:textId="7605C0E0" w:rsidR="00522ADB" w:rsidRPr="0044182F" w:rsidRDefault="00522ADB" w:rsidP="009A7AF1">
            <w:pPr>
              <w:numPr>
                <w:ilvl w:val="0"/>
                <w:numId w:val="85"/>
              </w:numPr>
              <w:spacing w:after="160"/>
              <w:ind w:left="167"/>
              <w:rPr>
                <w:ins w:id="1734" w:author="Rafi Aziizi" w:date="2021-11-12T14:52:00Z"/>
              </w:rPr>
              <w:pPrChange w:id="1735" w:author=" " w:date="2021-11-12T15:23:00Z">
                <w:pPr>
                  <w:numPr>
                    <w:numId w:val="85"/>
                  </w:numPr>
                  <w:spacing w:after="160"/>
                  <w:ind w:left="511" w:hanging="360"/>
                </w:pPr>
              </w:pPrChange>
            </w:pPr>
            <w:proofErr w:type="spellStart"/>
            <w:ins w:id="1736" w:author="Rafi Aziizi" w:date="2021-11-12T14:52:00Z">
              <w:r>
                <w:t>Menampilkan</w:t>
              </w:r>
              <w:proofErr w:type="spellEnd"/>
              <w:r>
                <w:t xml:space="preserve"> form </w:t>
              </w:r>
              <w:proofErr w:type="spellStart"/>
              <w:r>
                <w:t>tambah</w:t>
              </w:r>
              <w:proofErr w:type="spellEnd"/>
              <w:r>
                <w:t xml:space="preserve"> data </w:t>
              </w:r>
              <w:proofErr w:type="spellStart"/>
              <w:r>
                <w:t>walikelas</w:t>
              </w:r>
              <w:proofErr w:type="spellEnd"/>
            </w:ins>
          </w:p>
        </w:tc>
      </w:tr>
      <w:tr w:rsidR="00522ADB" w:rsidRPr="0044182F" w14:paraId="0DE999BA" w14:textId="77777777" w:rsidTr="00C70CAF">
        <w:trPr>
          <w:jc w:val="center"/>
          <w:ins w:id="1737" w:author="Rafi Aziizi" w:date="2021-11-12T14:52:00Z"/>
        </w:trPr>
        <w:tc>
          <w:tcPr>
            <w:tcW w:w="3827" w:type="dxa"/>
            <w:vAlign w:val="center"/>
          </w:tcPr>
          <w:p w14:paraId="2C46000D" w14:textId="0D44D309" w:rsidR="00522ADB" w:rsidRPr="0044182F" w:rsidRDefault="00522ADB" w:rsidP="009A7AF1">
            <w:pPr>
              <w:pStyle w:val="ListParagraph"/>
              <w:numPr>
                <w:ilvl w:val="0"/>
                <w:numId w:val="85"/>
              </w:numPr>
              <w:ind w:left="167"/>
              <w:rPr>
                <w:ins w:id="1738" w:author="Rafi Aziizi" w:date="2021-11-12T14:52:00Z"/>
              </w:rPr>
              <w:pPrChange w:id="1739" w:author=" " w:date="2021-11-12T15:23:00Z">
                <w:pPr>
                  <w:pStyle w:val="ListParagraph"/>
                  <w:numPr>
                    <w:numId w:val="85"/>
                  </w:numPr>
                  <w:ind w:hanging="360"/>
                </w:pPr>
              </w:pPrChange>
            </w:pPr>
            <w:proofErr w:type="spellStart"/>
            <w:ins w:id="1740" w:author="Rafi Aziizi" w:date="2021-11-12T14:52:00Z">
              <w:r>
                <w:t>Mengisi</w:t>
              </w:r>
              <w:proofErr w:type="spellEnd"/>
              <w:r>
                <w:t xml:space="preserve"> form </w:t>
              </w:r>
              <w:proofErr w:type="spellStart"/>
              <w:r>
                <w:t>tambah</w:t>
              </w:r>
              <w:proofErr w:type="spellEnd"/>
              <w:r>
                <w:t xml:space="preserve"> data </w:t>
              </w:r>
              <w:proofErr w:type="spellStart"/>
              <w:r>
                <w:t>walikelas</w:t>
              </w:r>
              <w:proofErr w:type="spellEnd"/>
            </w:ins>
          </w:p>
        </w:tc>
        <w:tc>
          <w:tcPr>
            <w:tcW w:w="3964" w:type="dxa"/>
            <w:vAlign w:val="center"/>
          </w:tcPr>
          <w:p w14:paraId="147CAC45" w14:textId="77777777" w:rsidR="00522ADB" w:rsidRDefault="00522ADB" w:rsidP="009A7AF1">
            <w:pPr>
              <w:spacing w:after="160"/>
              <w:ind w:left="167"/>
              <w:rPr>
                <w:ins w:id="1741" w:author="Rafi Aziizi" w:date="2021-11-12T14:52:00Z"/>
              </w:rPr>
              <w:pPrChange w:id="1742" w:author=" " w:date="2021-11-12T15:23:00Z">
                <w:pPr>
                  <w:spacing w:after="160"/>
                  <w:ind w:left="511"/>
                </w:pPr>
              </w:pPrChange>
            </w:pPr>
          </w:p>
        </w:tc>
      </w:tr>
      <w:tr w:rsidR="00522ADB" w:rsidRPr="0044182F" w14:paraId="41BAA839" w14:textId="77777777" w:rsidTr="00C70CAF">
        <w:trPr>
          <w:jc w:val="center"/>
          <w:ins w:id="1743" w:author="Rafi Aziizi" w:date="2021-11-12T14:52:00Z"/>
        </w:trPr>
        <w:tc>
          <w:tcPr>
            <w:tcW w:w="3827" w:type="dxa"/>
            <w:vAlign w:val="center"/>
          </w:tcPr>
          <w:p w14:paraId="55BB330F" w14:textId="77777777" w:rsidR="00522ADB" w:rsidRDefault="00522ADB" w:rsidP="009A7AF1">
            <w:pPr>
              <w:pStyle w:val="ListParagraph"/>
              <w:ind w:left="167"/>
              <w:rPr>
                <w:ins w:id="1744" w:author="Rafi Aziizi" w:date="2021-11-12T14:52:00Z"/>
              </w:rPr>
              <w:pPrChange w:id="1745" w:author=" " w:date="2021-11-12T15:23:00Z">
                <w:pPr>
                  <w:pStyle w:val="ListParagraph"/>
                </w:pPr>
              </w:pPrChange>
            </w:pPr>
          </w:p>
        </w:tc>
        <w:tc>
          <w:tcPr>
            <w:tcW w:w="3964" w:type="dxa"/>
            <w:vAlign w:val="center"/>
          </w:tcPr>
          <w:p w14:paraId="09A2B306" w14:textId="4729D6CB" w:rsidR="00522ADB" w:rsidRDefault="00522ADB" w:rsidP="009A7AF1">
            <w:pPr>
              <w:pStyle w:val="ListParagraph"/>
              <w:numPr>
                <w:ilvl w:val="0"/>
                <w:numId w:val="85"/>
              </w:numPr>
              <w:spacing w:after="160"/>
              <w:ind w:left="167"/>
              <w:rPr>
                <w:ins w:id="1746" w:author="Rafi Aziizi" w:date="2021-11-12T14:52:00Z"/>
              </w:rPr>
              <w:pPrChange w:id="1747" w:author=" " w:date="2021-11-12T15:23:00Z">
                <w:pPr>
                  <w:pStyle w:val="ListParagraph"/>
                  <w:numPr>
                    <w:numId w:val="85"/>
                  </w:numPr>
                  <w:spacing w:after="160"/>
                  <w:ind w:hanging="360"/>
                </w:pPr>
              </w:pPrChange>
            </w:pPr>
            <w:proofErr w:type="spellStart"/>
            <w:ins w:id="1748" w:author="Rafi Aziizi" w:date="2021-11-12T14:52:00Z">
              <w:r>
                <w:t>Menyimpan</w:t>
              </w:r>
              <w:proofErr w:type="spellEnd"/>
              <w:r>
                <w:t xml:space="preserve"> data </w:t>
              </w:r>
              <w:proofErr w:type="spellStart"/>
              <w:r>
                <w:t>walikelas</w:t>
              </w:r>
              <w:proofErr w:type="spellEnd"/>
              <w:r>
                <w:t xml:space="preserve"> </w:t>
              </w:r>
              <w:proofErr w:type="spellStart"/>
              <w:r>
                <w:t>baru</w:t>
              </w:r>
              <w:proofErr w:type="spellEnd"/>
              <w:r>
                <w:t xml:space="preserve"> pada </w:t>
              </w:r>
              <w:r w:rsidRPr="00C70CAF">
                <w:rPr>
                  <w:i/>
                  <w:iCs/>
                </w:rPr>
                <w:t>database</w:t>
              </w:r>
            </w:ins>
          </w:p>
        </w:tc>
      </w:tr>
      <w:tr w:rsidR="00522ADB" w:rsidRPr="001B1AF9" w14:paraId="61187FBC" w14:textId="77777777" w:rsidTr="00C70CAF">
        <w:trPr>
          <w:jc w:val="center"/>
          <w:ins w:id="1749" w:author="Rafi Aziizi" w:date="2021-11-12T14:52:00Z"/>
        </w:trPr>
        <w:tc>
          <w:tcPr>
            <w:tcW w:w="7791" w:type="dxa"/>
            <w:gridSpan w:val="2"/>
            <w:shd w:val="clear" w:color="auto" w:fill="F2EE98"/>
            <w:vAlign w:val="center"/>
          </w:tcPr>
          <w:p w14:paraId="30D471A4" w14:textId="77777777" w:rsidR="00522ADB" w:rsidRPr="001B1AF9" w:rsidRDefault="00522ADB" w:rsidP="00C70CAF">
            <w:pPr>
              <w:pStyle w:val="ListParagraph"/>
              <w:spacing w:after="160"/>
              <w:ind w:left="468"/>
              <w:jc w:val="center"/>
              <w:rPr>
                <w:ins w:id="1750" w:author="Rafi Aziizi" w:date="2021-11-12T14:52:00Z"/>
                <w:b/>
                <w:bCs/>
              </w:rPr>
            </w:pPr>
            <w:proofErr w:type="spellStart"/>
            <w:ins w:id="1751" w:author="Rafi Aziizi" w:date="2021-11-12T14:52: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2FA67616" w14:textId="77777777" w:rsidTr="00C70CAF">
        <w:trPr>
          <w:jc w:val="center"/>
          <w:ins w:id="1752" w:author="Rafi Aziizi" w:date="2021-11-12T14:52:00Z"/>
        </w:trPr>
        <w:tc>
          <w:tcPr>
            <w:tcW w:w="3827" w:type="dxa"/>
            <w:shd w:val="clear" w:color="auto" w:fill="F2EE98"/>
            <w:vAlign w:val="center"/>
          </w:tcPr>
          <w:p w14:paraId="03E9435D" w14:textId="77777777" w:rsidR="00522ADB" w:rsidRPr="001B1AF9" w:rsidRDefault="00522ADB" w:rsidP="00C70CAF">
            <w:pPr>
              <w:pStyle w:val="ListParagraph"/>
              <w:ind w:left="450"/>
              <w:jc w:val="center"/>
              <w:rPr>
                <w:ins w:id="1753" w:author="Rafi Aziizi" w:date="2021-11-12T14:52:00Z"/>
                <w:b/>
                <w:bCs/>
              </w:rPr>
            </w:pPr>
            <w:proofErr w:type="spellStart"/>
            <w:ins w:id="1754" w:author="Rafi Aziizi" w:date="2021-11-12T14:52: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6CA0820" w14:textId="77777777" w:rsidR="00522ADB" w:rsidRPr="001B1AF9" w:rsidRDefault="00522ADB" w:rsidP="00C70CAF">
            <w:pPr>
              <w:pStyle w:val="ListParagraph"/>
              <w:spacing w:after="160"/>
              <w:ind w:left="468"/>
              <w:jc w:val="center"/>
              <w:rPr>
                <w:ins w:id="1755" w:author="Rafi Aziizi" w:date="2021-11-12T14:52:00Z"/>
                <w:b/>
                <w:bCs/>
              </w:rPr>
            </w:pPr>
            <w:proofErr w:type="spellStart"/>
            <w:ins w:id="1756" w:author="Rafi Aziizi" w:date="2021-11-12T14:52: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0B0637AA" w14:textId="77777777" w:rsidTr="00C70CAF">
        <w:trPr>
          <w:jc w:val="center"/>
          <w:ins w:id="1757" w:author="Rafi Aziizi" w:date="2021-11-12T14:52:00Z"/>
        </w:trPr>
        <w:tc>
          <w:tcPr>
            <w:tcW w:w="3827" w:type="dxa"/>
            <w:vAlign w:val="center"/>
          </w:tcPr>
          <w:p w14:paraId="200D0841" w14:textId="73264B6B" w:rsidR="00522ADB" w:rsidRDefault="00522ADB" w:rsidP="009A7AF1">
            <w:pPr>
              <w:ind w:left="25"/>
              <w:rPr>
                <w:ins w:id="1758" w:author="Rafi Aziizi" w:date="2021-11-12T14:52:00Z"/>
              </w:rPr>
              <w:pPrChange w:id="1759" w:author=" " w:date="2021-11-12T15:24:00Z">
                <w:pPr>
                  <w:ind w:left="360"/>
                </w:pPr>
              </w:pPrChange>
            </w:pPr>
            <w:ins w:id="1760" w:author="Rafi Aziizi" w:date="2021-11-12T14:52: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proofErr w:type="spellStart"/>
              <w:r>
                <w:t>walikelas</w:t>
              </w:r>
              <w:proofErr w:type="spellEnd"/>
            </w:ins>
          </w:p>
        </w:tc>
        <w:tc>
          <w:tcPr>
            <w:tcW w:w="3964" w:type="dxa"/>
            <w:vAlign w:val="center"/>
          </w:tcPr>
          <w:p w14:paraId="2F026C6C" w14:textId="77777777" w:rsidR="00522ADB" w:rsidRDefault="00522ADB" w:rsidP="009A7AF1">
            <w:pPr>
              <w:pStyle w:val="ListParagraph"/>
              <w:spacing w:after="160"/>
              <w:ind w:left="25"/>
              <w:rPr>
                <w:ins w:id="1761" w:author="Rafi Aziizi" w:date="2021-11-12T14:52:00Z"/>
              </w:rPr>
              <w:pPrChange w:id="1762" w:author=" " w:date="2021-11-12T15:24:00Z">
                <w:pPr>
                  <w:pStyle w:val="ListParagraph"/>
                  <w:spacing w:after="160"/>
                  <w:ind w:left="468"/>
                </w:pPr>
              </w:pPrChange>
            </w:pPr>
          </w:p>
        </w:tc>
      </w:tr>
      <w:tr w:rsidR="00522ADB" w14:paraId="779058AC" w14:textId="77777777" w:rsidTr="00C70CAF">
        <w:trPr>
          <w:jc w:val="center"/>
          <w:ins w:id="1763" w:author="Rafi Aziizi" w:date="2021-11-12T14:52:00Z"/>
        </w:trPr>
        <w:tc>
          <w:tcPr>
            <w:tcW w:w="3827" w:type="dxa"/>
            <w:vAlign w:val="center"/>
          </w:tcPr>
          <w:p w14:paraId="089232BA" w14:textId="77777777" w:rsidR="00522ADB" w:rsidRDefault="00522ADB" w:rsidP="009A7AF1">
            <w:pPr>
              <w:pStyle w:val="ListParagraph"/>
              <w:ind w:left="25"/>
              <w:rPr>
                <w:ins w:id="1764" w:author="Rafi Aziizi" w:date="2021-11-12T14:52:00Z"/>
              </w:rPr>
              <w:pPrChange w:id="1765" w:author=" " w:date="2021-11-12T15:24:00Z">
                <w:pPr>
                  <w:pStyle w:val="ListParagraph"/>
                  <w:ind w:left="450"/>
                </w:pPr>
              </w:pPrChange>
            </w:pPr>
          </w:p>
        </w:tc>
        <w:tc>
          <w:tcPr>
            <w:tcW w:w="3964" w:type="dxa"/>
            <w:vAlign w:val="center"/>
          </w:tcPr>
          <w:p w14:paraId="6BB0C55C" w14:textId="58F9E91B" w:rsidR="00522ADB" w:rsidRDefault="00522ADB" w:rsidP="009A7AF1">
            <w:pPr>
              <w:spacing w:after="160"/>
              <w:ind w:left="25"/>
              <w:rPr>
                <w:ins w:id="1766" w:author="Rafi Aziizi" w:date="2021-11-12T14:52:00Z"/>
              </w:rPr>
              <w:pPrChange w:id="1767" w:author=" " w:date="2021-11-12T15:24:00Z">
                <w:pPr>
                  <w:spacing w:after="160"/>
                  <w:ind w:left="360"/>
                </w:pPr>
              </w:pPrChange>
            </w:pPr>
            <w:ins w:id="1768" w:author="Rafi Aziizi" w:date="2021-11-12T14:52: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lastRenderedPageBreak/>
                <w:t>walikelas</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3690C85D" w14:textId="77777777" w:rsidR="00522ADB" w:rsidRDefault="00522ADB" w:rsidP="00522ADB">
      <w:pPr>
        <w:ind w:left="66"/>
        <w:rPr>
          <w:ins w:id="1769" w:author="Rafi Aziizi" w:date="2021-11-12T14:47:00Z"/>
        </w:rPr>
      </w:pPr>
    </w:p>
    <w:p w14:paraId="01BC49EC" w14:textId="6F205084" w:rsidR="00522ADB" w:rsidRDefault="00522ADB" w:rsidP="00522ADB">
      <w:pPr>
        <w:ind w:left="66"/>
        <w:rPr>
          <w:ins w:id="1770" w:author=" " w:date="2021-11-12T16:28:00Z"/>
        </w:rPr>
      </w:pPr>
      <w:ins w:id="1771" w:author="Rafi Aziizi" w:date="2021-11-12T14:47:00Z">
        <w:r>
          <w:t xml:space="preserve">b. </w:t>
        </w:r>
        <w:proofErr w:type="spellStart"/>
        <w:r>
          <w:t>Skenario</w:t>
        </w:r>
        <w:proofErr w:type="spellEnd"/>
        <w:r>
          <w:t xml:space="preserve"> </w:t>
        </w:r>
        <w:proofErr w:type="spellStart"/>
        <w:r>
          <w:t>Hapus</w:t>
        </w:r>
        <w:proofErr w:type="spellEnd"/>
        <w:r>
          <w:t xml:space="preserve"> </w:t>
        </w:r>
        <w:proofErr w:type="spellStart"/>
        <w:r>
          <w:t>Walikelas</w:t>
        </w:r>
      </w:ins>
      <w:proofErr w:type="spellEnd"/>
    </w:p>
    <w:p w14:paraId="45BDCF9D" w14:textId="77777777" w:rsidR="00885B6D" w:rsidRDefault="00885B6D" w:rsidP="00885B6D">
      <w:pPr>
        <w:rPr>
          <w:ins w:id="1772" w:author="Rafi Aziizi" w:date="2021-11-12T14:51:00Z"/>
        </w:rPr>
        <w:pPrChange w:id="1773" w:author=" " w:date="2021-11-12T16:28:00Z">
          <w:pPr>
            <w:ind w:left="66"/>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C70CAF">
        <w:trPr>
          <w:jc w:val="center"/>
          <w:ins w:id="1774" w:author="Rafi Aziizi" w:date="2021-11-12T14:51:00Z"/>
        </w:trPr>
        <w:tc>
          <w:tcPr>
            <w:tcW w:w="3827" w:type="dxa"/>
            <w:shd w:val="clear" w:color="auto" w:fill="F2EE98"/>
            <w:vAlign w:val="center"/>
          </w:tcPr>
          <w:p w14:paraId="74841475" w14:textId="77777777" w:rsidR="00522ADB" w:rsidRPr="0044182F" w:rsidRDefault="00522ADB" w:rsidP="00C70CAF">
            <w:pPr>
              <w:rPr>
                <w:ins w:id="1775" w:author="Rafi Aziizi" w:date="2021-11-12T14:51:00Z"/>
                <w:b/>
              </w:rPr>
            </w:pPr>
            <w:ins w:id="1776"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C70CAF">
            <w:pPr>
              <w:rPr>
                <w:ins w:id="1777" w:author="Rafi Aziizi" w:date="2021-11-12T14:51:00Z"/>
              </w:rPr>
            </w:pPr>
            <w:proofErr w:type="spellStart"/>
            <w:ins w:id="1778" w:author="Rafi Aziizi" w:date="2021-11-12T14:51:00Z">
              <w:r>
                <w:t>Hapus</w:t>
              </w:r>
              <w:proofErr w:type="spellEnd"/>
              <w:r>
                <w:t xml:space="preserve"> </w:t>
              </w:r>
              <w:proofErr w:type="spellStart"/>
              <w:r>
                <w:t>Walikelas</w:t>
              </w:r>
              <w:proofErr w:type="spellEnd"/>
            </w:ins>
          </w:p>
        </w:tc>
      </w:tr>
      <w:tr w:rsidR="00522ADB" w:rsidRPr="002F6C1D" w14:paraId="2C656F43" w14:textId="77777777" w:rsidTr="00C70CAF">
        <w:trPr>
          <w:jc w:val="center"/>
          <w:ins w:id="1779" w:author="Rafi Aziizi" w:date="2021-11-12T14:51:00Z"/>
        </w:trPr>
        <w:tc>
          <w:tcPr>
            <w:tcW w:w="3827" w:type="dxa"/>
            <w:vAlign w:val="center"/>
          </w:tcPr>
          <w:p w14:paraId="7A849930" w14:textId="77777777" w:rsidR="00522ADB" w:rsidRPr="0044182F" w:rsidRDefault="00522ADB" w:rsidP="00C70CAF">
            <w:pPr>
              <w:rPr>
                <w:ins w:id="1780" w:author="Rafi Aziizi" w:date="2021-11-12T14:51:00Z"/>
                <w:b/>
              </w:rPr>
            </w:pPr>
            <w:ins w:id="1781" w:author="Rafi Aziizi" w:date="2021-11-12T14:51:00Z">
              <w:r w:rsidRPr="0044182F">
                <w:rPr>
                  <w:b/>
                </w:rPr>
                <w:t>ID</w:t>
              </w:r>
            </w:ins>
          </w:p>
        </w:tc>
        <w:tc>
          <w:tcPr>
            <w:tcW w:w="3964" w:type="dxa"/>
            <w:vAlign w:val="center"/>
          </w:tcPr>
          <w:p w14:paraId="4BF5B674" w14:textId="4144EA0D" w:rsidR="00522ADB" w:rsidRPr="002F6C1D" w:rsidRDefault="00522ADB" w:rsidP="00C70CAF">
            <w:pPr>
              <w:rPr>
                <w:ins w:id="1782" w:author="Rafi Aziizi" w:date="2021-11-12T14:51:00Z"/>
              </w:rPr>
            </w:pPr>
            <w:ins w:id="1783" w:author="Rafi Aziizi" w:date="2021-11-12T14:51:00Z">
              <w:r>
                <w:t>RC14</w:t>
              </w:r>
            </w:ins>
          </w:p>
        </w:tc>
      </w:tr>
      <w:tr w:rsidR="00522ADB" w:rsidRPr="000C722D" w14:paraId="78FE0F16" w14:textId="77777777" w:rsidTr="00C70CAF">
        <w:trPr>
          <w:jc w:val="center"/>
          <w:ins w:id="1784" w:author="Rafi Aziizi" w:date="2021-11-12T14:51:00Z"/>
        </w:trPr>
        <w:tc>
          <w:tcPr>
            <w:tcW w:w="3827" w:type="dxa"/>
            <w:vAlign w:val="center"/>
          </w:tcPr>
          <w:p w14:paraId="4A6A1F20" w14:textId="77777777" w:rsidR="00522ADB" w:rsidRPr="0044182F" w:rsidRDefault="00522ADB" w:rsidP="00C70CAF">
            <w:pPr>
              <w:rPr>
                <w:ins w:id="1785" w:author="Rafi Aziizi" w:date="2021-11-12T14:51:00Z"/>
                <w:b/>
              </w:rPr>
            </w:pPr>
            <w:ins w:id="1786" w:author="Rafi Aziizi" w:date="2021-11-12T14:51:00Z">
              <w:r w:rsidRPr="0044182F">
                <w:rPr>
                  <w:b/>
                </w:rPr>
                <w:t>Description</w:t>
              </w:r>
            </w:ins>
          </w:p>
        </w:tc>
        <w:tc>
          <w:tcPr>
            <w:tcW w:w="3964" w:type="dxa"/>
          </w:tcPr>
          <w:p w14:paraId="6438FAE5" w14:textId="42C41A14" w:rsidR="00522ADB" w:rsidRPr="000C722D" w:rsidRDefault="00522ADB" w:rsidP="00C70CAF">
            <w:pPr>
              <w:rPr>
                <w:ins w:id="1787" w:author="Rafi Aziizi" w:date="2021-11-12T14:51:00Z"/>
              </w:rPr>
            </w:pPr>
            <w:ins w:id="1788" w:author="Rafi Aziizi" w:date="2021-11-12T14:5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walikelas</w:t>
              </w:r>
              <w:proofErr w:type="spellEnd"/>
              <w:r>
                <w:t>.</w:t>
              </w:r>
            </w:ins>
          </w:p>
        </w:tc>
      </w:tr>
      <w:tr w:rsidR="00522ADB" w:rsidRPr="002F6C1D" w14:paraId="2943CD7F" w14:textId="77777777" w:rsidTr="00C70CAF">
        <w:trPr>
          <w:jc w:val="center"/>
          <w:ins w:id="1789" w:author="Rafi Aziizi" w:date="2021-11-12T14:51:00Z"/>
        </w:trPr>
        <w:tc>
          <w:tcPr>
            <w:tcW w:w="3827" w:type="dxa"/>
            <w:vAlign w:val="center"/>
          </w:tcPr>
          <w:p w14:paraId="4595AE69" w14:textId="77777777" w:rsidR="00522ADB" w:rsidRPr="0044182F" w:rsidRDefault="00522ADB" w:rsidP="00C70CAF">
            <w:pPr>
              <w:rPr>
                <w:ins w:id="1790" w:author="Rafi Aziizi" w:date="2021-11-12T14:51:00Z"/>
                <w:b/>
              </w:rPr>
            </w:pPr>
            <w:ins w:id="1791" w:author="Rafi Aziizi" w:date="2021-11-12T14:51:00Z">
              <w:r w:rsidRPr="0044182F">
                <w:rPr>
                  <w:b/>
                </w:rPr>
                <w:t>Actors</w:t>
              </w:r>
            </w:ins>
          </w:p>
        </w:tc>
        <w:tc>
          <w:tcPr>
            <w:tcW w:w="3964" w:type="dxa"/>
            <w:vAlign w:val="center"/>
          </w:tcPr>
          <w:p w14:paraId="1A50CFE2" w14:textId="77777777" w:rsidR="00522ADB" w:rsidRPr="002F6C1D" w:rsidRDefault="00522ADB" w:rsidP="00C70CAF">
            <w:pPr>
              <w:rPr>
                <w:ins w:id="1792" w:author="Rafi Aziizi" w:date="2021-11-12T14:51:00Z"/>
              </w:rPr>
            </w:pPr>
            <w:ins w:id="1793" w:author="Rafi Aziizi" w:date="2021-11-12T14:51:00Z">
              <w:r>
                <w:t>Bag.IT, Guru BK.</w:t>
              </w:r>
            </w:ins>
          </w:p>
        </w:tc>
      </w:tr>
      <w:tr w:rsidR="00522ADB" w:rsidRPr="0044182F" w14:paraId="1488FA9F" w14:textId="77777777" w:rsidTr="00C70CAF">
        <w:trPr>
          <w:jc w:val="center"/>
          <w:ins w:id="1794" w:author="Rafi Aziizi" w:date="2021-11-12T14:51:00Z"/>
        </w:trPr>
        <w:tc>
          <w:tcPr>
            <w:tcW w:w="3827" w:type="dxa"/>
            <w:vAlign w:val="center"/>
          </w:tcPr>
          <w:p w14:paraId="292F440D" w14:textId="77777777" w:rsidR="00522ADB" w:rsidRPr="0044182F" w:rsidRDefault="00522ADB" w:rsidP="00C70CAF">
            <w:pPr>
              <w:rPr>
                <w:ins w:id="1795" w:author="Rafi Aziizi" w:date="2021-11-12T14:51:00Z"/>
                <w:b/>
              </w:rPr>
            </w:pPr>
            <w:ins w:id="1796" w:author="Rafi Aziizi" w:date="2021-11-12T14:51:00Z">
              <w:r w:rsidRPr="0044182F">
                <w:rPr>
                  <w:b/>
                </w:rPr>
                <w:t>Frequency of Use</w:t>
              </w:r>
            </w:ins>
          </w:p>
        </w:tc>
        <w:tc>
          <w:tcPr>
            <w:tcW w:w="3964" w:type="dxa"/>
            <w:vAlign w:val="center"/>
          </w:tcPr>
          <w:p w14:paraId="15526212" w14:textId="77777777" w:rsidR="00522ADB" w:rsidRPr="007B7AB3" w:rsidRDefault="00522ADB" w:rsidP="00C70CAF">
            <w:pPr>
              <w:rPr>
                <w:ins w:id="1797" w:author="Rafi Aziizi" w:date="2021-11-12T14:51:00Z"/>
                <w:i/>
                <w:iCs/>
              </w:rPr>
            </w:pPr>
            <w:ins w:id="1798" w:author="Rafi Aziizi" w:date="2021-11-12T14:51:00Z">
              <w:r>
                <w:rPr>
                  <w:i/>
                  <w:iCs/>
                </w:rPr>
                <w:t>Conditional</w:t>
              </w:r>
            </w:ins>
          </w:p>
        </w:tc>
      </w:tr>
      <w:tr w:rsidR="00522ADB" w:rsidRPr="0044182F" w14:paraId="0AB2CD15" w14:textId="77777777" w:rsidTr="00C70CAF">
        <w:trPr>
          <w:jc w:val="center"/>
          <w:ins w:id="1799" w:author="Rafi Aziizi" w:date="2021-11-12T14:51:00Z"/>
        </w:trPr>
        <w:tc>
          <w:tcPr>
            <w:tcW w:w="3827" w:type="dxa"/>
            <w:vAlign w:val="center"/>
          </w:tcPr>
          <w:p w14:paraId="6603746F" w14:textId="77777777" w:rsidR="00522ADB" w:rsidRPr="0044182F" w:rsidRDefault="00522ADB" w:rsidP="00C70CAF">
            <w:pPr>
              <w:rPr>
                <w:ins w:id="1800" w:author="Rafi Aziizi" w:date="2021-11-12T14:51:00Z"/>
                <w:b/>
              </w:rPr>
            </w:pPr>
            <w:ins w:id="1801" w:author="Rafi Aziizi" w:date="2021-11-12T14:51:00Z">
              <w:r w:rsidRPr="0044182F">
                <w:rPr>
                  <w:b/>
                </w:rPr>
                <w:t>Triggers</w:t>
              </w:r>
            </w:ins>
          </w:p>
        </w:tc>
        <w:tc>
          <w:tcPr>
            <w:tcW w:w="3964" w:type="dxa"/>
            <w:vAlign w:val="center"/>
          </w:tcPr>
          <w:p w14:paraId="2D96BBE3" w14:textId="77777777" w:rsidR="00522ADB" w:rsidRPr="0044182F" w:rsidRDefault="00522ADB" w:rsidP="00C70CAF">
            <w:pPr>
              <w:rPr>
                <w:ins w:id="1802" w:author="Rafi Aziizi" w:date="2021-11-12T14:51:00Z"/>
              </w:rPr>
            </w:pPr>
            <w:ins w:id="1803" w:author="Rafi Aziizi" w:date="2021-11-12T14:51:00Z">
              <w:r>
                <w:t>-</w:t>
              </w:r>
            </w:ins>
          </w:p>
        </w:tc>
      </w:tr>
      <w:tr w:rsidR="00522ADB" w:rsidRPr="0081005E" w14:paraId="11753D85" w14:textId="77777777" w:rsidTr="00C70CAF">
        <w:trPr>
          <w:jc w:val="center"/>
          <w:ins w:id="1804" w:author="Rafi Aziizi" w:date="2021-11-12T14:51:00Z"/>
        </w:trPr>
        <w:tc>
          <w:tcPr>
            <w:tcW w:w="3827" w:type="dxa"/>
            <w:vAlign w:val="center"/>
          </w:tcPr>
          <w:p w14:paraId="08725B66" w14:textId="77777777" w:rsidR="00522ADB" w:rsidRPr="0044182F" w:rsidRDefault="00522ADB" w:rsidP="00C70CAF">
            <w:pPr>
              <w:rPr>
                <w:ins w:id="1805" w:author="Rafi Aziizi" w:date="2021-11-12T14:51:00Z"/>
                <w:b/>
              </w:rPr>
            </w:pPr>
            <w:ins w:id="1806" w:author="Rafi Aziizi" w:date="2021-11-12T14:51:00Z">
              <w:r w:rsidRPr="0044182F">
                <w:rPr>
                  <w:b/>
                </w:rPr>
                <w:t>Pre-Conditions</w:t>
              </w:r>
            </w:ins>
          </w:p>
        </w:tc>
        <w:tc>
          <w:tcPr>
            <w:tcW w:w="3964" w:type="dxa"/>
            <w:vAlign w:val="center"/>
          </w:tcPr>
          <w:p w14:paraId="26291772" w14:textId="388CBC91" w:rsidR="00522ADB" w:rsidRPr="0081005E" w:rsidRDefault="00522ADB" w:rsidP="00C70CAF">
            <w:pPr>
              <w:rPr>
                <w:ins w:id="1807" w:author="Rafi Aziizi" w:date="2021-11-12T14:51:00Z"/>
                <w:i/>
                <w:iCs/>
              </w:rPr>
            </w:pPr>
            <w:ins w:id="1808" w:author="Rafi Aziizi" w:date="2021-11-12T14:51:00Z">
              <w:r>
                <w:t xml:space="preserve">Data </w:t>
              </w:r>
              <w:proofErr w:type="spellStart"/>
              <w:r>
                <w:t>walikelas</w:t>
              </w:r>
              <w:proofErr w:type="spellEnd"/>
              <w:r>
                <w:t xml:space="preserve"> </w:t>
              </w:r>
              <w:proofErr w:type="spellStart"/>
              <w:r>
                <w:t>aktif</w:t>
              </w:r>
              <w:proofErr w:type="spellEnd"/>
            </w:ins>
          </w:p>
        </w:tc>
      </w:tr>
      <w:tr w:rsidR="00522ADB" w:rsidRPr="0048762E" w14:paraId="5E603466" w14:textId="77777777" w:rsidTr="00C70CAF">
        <w:trPr>
          <w:jc w:val="center"/>
          <w:ins w:id="1809" w:author="Rafi Aziizi" w:date="2021-11-12T14:51:00Z"/>
        </w:trPr>
        <w:tc>
          <w:tcPr>
            <w:tcW w:w="3827" w:type="dxa"/>
            <w:vAlign w:val="center"/>
          </w:tcPr>
          <w:p w14:paraId="59C5C745" w14:textId="77777777" w:rsidR="00522ADB" w:rsidRPr="0044182F" w:rsidRDefault="00522ADB" w:rsidP="00C70CAF">
            <w:pPr>
              <w:rPr>
                <w:ins w:id="1810" w:author="Rafi Aziizi" w:date="2021-11-12T14:51:00Z"/>
                <w:b/>
              </w:rPr>
            </w:pPr>
            <w:ins w:id="1811" w:author="Rafi Aziizi" w:date="2021-11-12T14:51:00Z">
              <w:r w:rsidRPr="0044182F">
                <w:rPr>
                  <w:b/>
                </w:rPr>
                <w:t>Post-Conditions</w:t>
              </w:r>
            </w:ins>
          </w:p>
        </w:tc>
        <w:tc>
          <w:tcPr>
            <w:tcW w:w="3964" w:type="dxa"/>
            <w:vAlign w:val="center"/>
          </w:tcPr>
          <w:p w14:paraId="137A8580" w14:textId="0B44C303" w:rsidR="00522ADB" w:rsidRPr="0048762E" w:rsidRDefault="00522ADB" w:rsidP="00C70CAF">
            <w:pPr>
              <w:rPr>
                <w:ins w:id="1812" w:author="Rafi Aziizi" w:date="2021-11-12T14:51:00Z"/>
              </w:rPr>
            </w:pPr>
            <w:proofErr w:type="spellStart"/>
            <w:ins w:id="1813" w:author="Rafi Aziizi" w:date="2021-11-12T14:51:00Z">
              <w:r>
                <w:t>Perubahan</w:t>
              </w:r>
              <w:proofErr w:type="spellEnd"/>
              <w:r>
                <w:t xml:space="preserve"> data </w:t>
              </w:r>
              <w:proofErr w:type="spellStart"/>
              <w:r>
                <w:t>walikelas</w:t>
              </w:r>
              <w:proofErr w:type="spellEnd"/>
              <w:r>
                <w:t xml:space="preserve"> </w:t>
              </w:r>
              <w:proofErr w:type="spellStart"/>
              <w:r>
                <w:t>menjadi</w:t>
              </w:r>
              <w:proofErr w:type="spellEnd"/>
              <w:r>
                <w:t xml:space="preserve"> </w:t>
              </w:r>
              <w:proofErr w:type="spellStart"/>
              <w:r>
                <w:t>pasif</w:t>
              </w:r>
              <w:proofErr w:type="spellEnd"/>
            </w:ins>
          </w:p>
        </w:tc>
      </w:tr>
      <w:tr w:rsidR="00522ADB" w:rsidRPr="0044182F" w14:paraId="0EBF0117" w14:textId="77777777" w:rsidTr="00C70CAF">
        <w:trPr>
          <w:jc w:val="center"/>
          <w:ins w:id="1814" w:author="Rafi Aziizi" w:date="2021-11-12T14:51:00Z"/>
        </w:trPr>
        <w:tc>
          <w:tcPr>
            <w:tcW w:w="7791" w:type="dxa"/>
            <w:gridSpan w:val="2"/>
            <w:shd w:val="clear" w:color="auto" w:fill="F2EE98"/>
            <w:vAlign w:val="center"/>
          </w:tcPr>
          <w:p w14:paraId="2BC71009" w14:textId="77777777" w:rsidR="00522ADB" w:rsidRPr="0044182F" w:rsidRDefault="00522ADB" w:rsidP="00C70CAF">
            <w:pPr>
              <w:jc w:val="center"/>
              <w:rPr>
                <w:ins w:id="1815" w:author="Rafi Aziizi" w:date="2021-11-12T14:51:00Z"/>
                <w:b/>
              </w:rPr>
            </w:pPr>
            <w:ins w:id="1816" w:author="Rafi Aziizi" w:date="2021-11-12T14:51:00Z">
              <w:r w:rsidRPr="0044182F">
                <w:rPr>
                  <w:b/>
                </w:rPr>
                <w:t>Main Course</w:t>
              </w:r>
            </w:ins>
          </w:p>
        </w:tc>
      </w:tr>
      <w:tr w:rsidR="00522ADB" w:rsidRPr="0044182F" w14:paraId="615DB5AC" w14:textId="77777777" w:rsidTr="00C70CAF">
        <w:trPr>
          <w:jc w:val="center"/>
          <w:ins w:id="1817" w:author="Rafi Aziizi" w:date="2021-11-12T14:51:00Z"/>
        </w:trPr>
        <w:tc>
          <w:tcPr>
            <w:tcW w:w="3827" w:type="dxa"/>
            <w:shd w:val="clear" w:color="auto" w:fill="F2EE98"/>
            <w:vAlign w:val="center"/>
          </w:tcPr>
          <w:p w14:paraId="50997E56" w14:textId="77777777" w:rsidR="00522ADB" w:rsidRPr="0044182F" w:rsidRDefault="00522ADB" w:rsidP="00C70CAF">
            <w:pPr>
              <w:jc w:val="center"/>
              <w:rPr>
                <w:ins w:id="1818" w:author="Rafi Aziizi" w:date="2021-11-12T14:51:00Z"/>
                <w:b/>
              </w:rPr>
            </w:pPr>
            <w:proofErr w:type="spellStart"/>
            <w:ins w:id="1819" w:author="Rafi Aziizi" w:date="2021-11-12T14:5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B907ED0" w14:textId="77777777" w:rsidR="00522ADB" w:rsidRPr="0044182F" w:rsidRDefault="00522ADB" w:rsidP="00C70CAF">
            <w:pPr>
              <w:jc w:val="center"/>
              <w:rPr>
                <w:ins w:id="1820" w:author="Rafi Aziizi" w:date="2021-11-12T14:51:00Z"/>
                <w:b/>
              </w:rPr>
            </w:pPr>
            <w:proofErr w:type="spellStart"/>
            <w:ins w:id="1821" w:author="Rafi Aziizi" w:date="2021-11-12T14:51: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415CD1CF" w14:textId="77777777" w:rsidTr="00C70CAF">
        <w:trPr>
          <w:jc w:val="center"/>
          <w:ins w:id="1822"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1823" w:author="Rafi Aziizi" w:date="2021-11-12T14:51:00Z"/>
              </w:rPr>
            </w:pPr>
            <w:proofErr w:type="spellStart"/>
            <w:ins w:id="1824" w:author="Rafi Aziizi" w:date="2021-11-12T14:51:00Z">
              <w:r>
                <w:t>Memasuki</w:t>
              </w:r>
              <w:proofErr w:type="spellEnd"/>
              <w:r>
                <w:t xml:space="preserve"> menu “Data </w:t>
              </w:r>
              <w:proofErr w:type="spellStart"/>
              <w:r>
                <w:t>Walikelas</w:t>
              </w:r>
              <w:proofErr w:type="spellEnd"/>
              <w:r>
                <w:t>”</w:t>
              </w:r>
            </w:ins>
          </w:p>
        </w:tc>
        <w:tc>
          <w:tcPr>
            <w:tcW w:w="3964" w:type="dxa"/>
            <w:vAlign w:val="center"/>
          </w:tcPr>
          <w:p w14:paraId="60B95773" w14:textId="77777777" w:rsidR="00522ADB" w:rsidRPr="0044182F" w:rsidRDefault="00522ADB" w:rsidP="00C70CAF">
            <w:pPr>
              <w:ind w:left="511"/>
              <w:rPr>
                <w:ins w:id="1825" w:author="Rafi Aziizi" w:date="2021-11-12T14:51:00Z"/>
              </w:rPr>
            </w:pPr>
          </w:p>
        </w:tc>
      </w:tr>
      <w:tr w:rsidR="00522ADB" w:rsidRPr="0044182F" w14:paraId="3640E883" w14:textId="77777777" w:rsidTr="00C70CAF">
        <w:trPr>
          <w:jc w:val="center"/>
          <w:ins w:id="1826" w:author="Rafi Aziizi" w:date="2021-11-12T14:51:00Z"/>
        </w:trPr>
        <w:tc>
          <w:tcPr>
            <w:tcW w:w="3827" w:type="dxa"/>
            <w:vAlign w:val="center"/>
          </w:tcPr>
          <w:p w14:paraId="20E9D5C8" w14:textId="77777777" w:rsidR="00522ADB" w:rsidRPr="0044182F" w:rsidRDefault="00522ADB" w:rsidP="00C70CAF">
            <w:pPr>
              <w:ind w:left="510"/>
              <w:rPr>
                <w:ins w:id="1827"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1828" w:author="Rafi Aziizi" w:date="2021-11-12T14:51:00Z"/>
              </w:rPr>
            </w:pPr>
            <w:proofErr w:type="spellStart"/>
            <w:ins w:id="1829" w:author="Rafi Aziizi" w:date="2021-11-12T14:51:00Z">
              <w:r>
                <w:t>Menampilkan</w:t>
              </w:r>
              <w:proofErr w:type="spellEnd"/>
              <w:r>
                <w:t xml:space="preserve"> </w:t>
              </w:r>
              <w:proofErr w:type="spellStart"/>
              <w:r>
                <w:t>seluruh</w:t>
              </w:r>
              <w:proofErr w:type="spellEnd"/>
              <w:r>
                <w:t xml:space="preserve"> data </w:t>
              </w:r>
              <w:proofErr w:type="spellStart"/>
              <w:r>
                <w:t>walikelas</w:t>
              </w:r>
              <w:proofErr w:type="spellEnd"/>
            </w:ins>
          </w:p>
        </w:tc>
      </w:tr>
      <w:tr w:rsidR="00522ADB" w:rsidRPr="0044182F" w14:paraId="045F2C2E" w14:textId="77777777" w:rsidTr="00C70CAF">
        <w:trPr>
          <w:jc w:val="center"/>
          <w:ins w:id="1830"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1831" w:author="Rafi Aziizi" w:date="2021-11-12T14:51:00Z"/>
              </w:rPr>
            </w:pPr>
            <w:proofErr w:type="spellStart"/>
            <w:ins w:id="1832" w:author="Rafi Aziizi" w:date="2021-11-12T14:51:00Z">
              <w:r>
                <w:t>Menghapus</w:t>
              </w:r>
              <w:proofErr w:type="spellEnd"/>
              <w:r>
                <w:t xml:space="preserve"> data </w:t>
              </w:r>
              <w:proofErr w:type="spellStart"/>
              <w:r>
                <w:t>walikelas</w:t>
              </w:r>
              <w:proofErr w:type="spellEnd"/>
              <w:r>
                <w:t xml:space="preserve"> </w:t>
              </w:r>
              <w:proofErr w:type="spellStart"/>
              <w:r>
                <w:t>tertentu</w:t>
              </w:r>
              <w:proofErr w:type="spellEnd"/>
            </w:ins>
          </w:p>
        </w:tc>
        <w:tc>
          <w:tcPr>
            <w:tcW w:w="3964" w:type="dxa"/>
            <w:vAlign w:val="center"/>
          </w:tcPr>
          <w:p w14:paraId="643946D4" w14:textId="77777777" w:rsidR="00522ADB" w:rsidRDefault="00522ADB" w:rsidP="00C70CAF">
            <w:pPr>
              <w:spacing w:after="160"/>
              <w:ind w:left="511"/>
              <w:rPr>
                <w:ins w:id="1833" w:author="Rafi Aziizi" w:date="2021-11-12T14:51:00Z"/>
              </w:rPr>
            </w:pPr>
          </w:p>
        </w:tc>
      </w:tr>
      <w:tr w:rsidR="00522ADB" w:rsidRPr="0044182F" w14:paraId="6D2F88A2" w14:textId="77777777" w:rsidTr="00C70CAF">
        <w:trPr>
          <w:jc w:val="center"/>
          <w:ins w:id="1834" w:author="Rafi Aziizi" w:date="2021-11-12T14:51:00Z"/>
        </w:trPr>
        <w:tc>
          <w:tcPr>
            <w:tcW w:w="3827" w:type="dxa"/>
            <w:vAlign w:val="center"/>
          </w:tcPr>
          <w:p w14:paraId="522E892C" w14:textId="77777777" w:rsidR="00522ADB" w:rsidRDefault="00522ADB" w:rsidP="00C70CAF">
            <w:pPr>
              <w:pStyle w:val="ListParagraph"/>
              <w:rPr>
                <w:ins w:id="1835"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1836" w:author="Rafi Aziizi" w:date="2021-11-12T14:51:00Z"/>
              </w:rPr>
            </w:pPr>
            <w:proofErr w:type="spellStart"/>
            <w:ins w:id="1837" w:author="Rafi Aziizi" w:date="2021-11-12T14:51:00Z">
              <w:r>
                <w:t>Melakukan</w:t>
              </w:r>
              <w:proofErr w:type="spellEnd"/>
              <w:r>
                <w:t xml:space="preserve"> </w:t>
              </w:r>
              <w:proofErr w:type="spellStart"/>
              <w:r>
                <w:t>perubahan</w:t>
              </w:r>
              <w:proofErr w:type="spellEnd"/>
              <w:r>
                <w:t xml:space="preserve"> data </w:t>
              </w:r>
              <w:proofErr w:type="spellStart"/>
              <w:r>
                <w:t>walikelas</w:t>
              </w:r>
              <w:proofErr w:type="spellEnd"/>
              <w:r>
                <w:t xml:space="preserve"> </w:t>
              </w:r>
              <w:proofErr w:type="spellStart"/>
              <w:r>
                <w:t>aktif</w:t>
              </w:r>
              <w:proofErr w:type="spellEnd"/>
              <w:r>
                <w:t xml:space="preserve"> </w:t>
              </w:r>
              <w:proofErr w:type="spellStart"/>
              <w:r>
                <w:t>menjadi</w:t>
              </w:r>
              <w:proofErr w:type="spellEnd"/>
              <w:r>
                <w:t xml:space="preserve"> </w:t>
              </w:r>
              <w:proofErr w:type="spellStart"/>
              <w:r>
                <w:t>pasif</w:t>
              </w:r>
              <w:proofErr w:type="spellEnd"/>
              <w:r>
                <w:t xml:space="preserve"> pada </w:t>
              </w:r>
              <w:r w:rsidRPr="00C70CAF">
                <w:rPr>
                  <w:i/>
                  <w:iCs/>
                </w:rPr>
                <w:t>database</w:t>
              </w:r>
            </w:ins>
          </w:p>
        </w:tc>
      </w:tr>
      <w:tr w:rsidR="00522ADB" w:rsidRPr="001B1AF9" w14:paraId="459EEEB8" w14:textId="77777777" w:rsidTr="00C70CAF">
        <w:trPr>
          <w:jc w:val="center"/>
          <w:ins w:id="1838" w:author="Rafi Aziizi" w:date="2021-11-12T14:51:00Z"/>
        </w:trPr>
        <w:tc>
          <w:tcPr>
            <w:tcW w:w="7791" w:type="dxa"/>
            <w:gridSpan w:val="2"/>
            <w:shd w:val="clear" w:color="auto" w:fill="F2EE98"/>
            <w:vAlign w:val="center"/>
          </w:tcPr>
          <w:p w14:paraId="539992BB" w14:textId="77777777" w:rsidR="00522ADB" w:rsidRPr="001B1AF9" w:rsidRDefault="00522ADB" w:rsidP="00C70CAF">
            <w:pPr>
              <w:pStyle w:val="ListParagraph"/>
              <w:spacing w:after="160"/>
              <w:ind w:left="468"/>
              <w:jc w:val="center"/>
              <w:rPr>
                <w:ins w:id="1839" w:author="Rafi Aziizi" w:date="2021-11-12T14:51:00Z"/>
                <w:b/>
                <w:bCs/>
              </w:rPr>
            </w:pPr>
            <w:proofErr w:type="spellStart"/>
            <w:ins w:id="1840" w:author="Rafi Aziizi" w:date="2021-11-12T14:5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28C929ED" w14:textId="77777777" w:rsidTr="00C70CAF">
        <w:trPr>
          <w:jc w:val="center"/>
          <w:ins w:id="1841" w:author="Rafi Aziizi" w:date="2021-11-12T14:51:00Z"/>
        </w:trPr>
        <w:tc>
          <w:tcPr>
            <w:tcW w:w="3827" w:type="dxa"/>
            <w:shd w:val="clear" w:color="auto" w:fill="F2EE98"/>
            <w:vAlign w:val="center"/>
          </w:tcPr>
          <w:p w14:paraId="7D38DA10" w14:textId="77777777" w:rsidR="00522ADB" w:rsidRPr="001B1AF9" w:rsidRDefault="00522ADB" w:rsidP="00C70CAF">
            <w:pPr>
              <w:pStyle w:val="ListParagraph"/>
              <w:ind w:left="450"/>
              <w:jc w:val="center"/>
              <w:rPr>
                <w:ins w:id="1842" w:author="Rafi Aziizi" w:date="2021-11-12T14:51:00Z"/>
                <w:b/>
                <w:bCs/>
              </w:rPr>
            </w:pPr>
            <w:proofErr w:type="spellStart"/>
            <w:ins w:id="1843" w:author="Rafi Aziizi" w:date="2021-11-12T14:5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912941F" w14:textId="77777777" w:rsidR="00522ADB" w:rsidRPr="001B1AF9" w:rsidRDefault="00522ADB" w:rsidP="00C70CAF">
            <w:pPr>
              <w:pStyle w:val="ListParagraph"/>
              <w:spacing w:after="160"/>
              <w:ind w:left="468"/>
              <w:jc w:val="center"/>
              <w:rPr>
                <w:ins w:id="1844" w:author="Rafi Aziizi" w:date="2021-11-12T14:51:00Z"/>
                <w:b/>
                <w:bCs/>
              </w:rPr>
            </w:pPr>
            <w:proofErr w:type="spellStart"/>
            <w:ins w:id="1845" w:author="Rafi Aziizi" w:date="2021-11-12T14:51: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10CC96FB" w14:textId="77777777" w:rsidTr="00C70CAF">
        <w:trPr>
          <w:jc w:val="center"/>
          <w:ins w:id="1846" w:author="Rafi Aziizi" w:date="2021-11-12T14:51:00Z"/>
        </w:trPr>
        <w:tc>
          <w:tcPr>
            <w:tcW w:w="3827" w:type="dxa"/>
            <w:vAlign w:val="center"/>
          </w:tcPr>
          <w:p w14:paraId="485A3992" w14:textId="52F5FCB0" w:rsidR="00522ADB" w:rsidRDefault="00522ADB" w:rsidP="00C70CAF">
            <w:pPr>
              <w:ind w:left="360"/>
              <w:rPr>
                <w:ins w:id="1847" w:author="Rafi Aziizi" w:date="2021-11-12T14:51:00Z"/>
              </w:rPr>
            </w:pPr>
            <w:ins w:id="1848" w:author="Rafi Aziizi" w:date="2021-11-12T14:51:00Z">
              <w:r>
                <w:lastRenderedPageBreak/>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proofErr w:type="spellStart"/>
              <w:r>
                <w:t>walikelas</w:t>
              </w:r>
              <w:proofErr w:type="spellEnd"/>
              <w:r>
                <w:t xml:space="preserve"> yang </w:t>
              </w:r>
              <w:proofErr w:type="spellStart"/>
              <w:r>
                <w:t>akan</w:t>
              </w:r>
              <w:proofErr w:type="spellEnd"/>
              <w:r>
                <w:t xml:space="preserve"> </w:t>
              </w:r>
              <w:proofErr w:type="spellStart"/>
              <w:r>
                <w:t>dihapus</w:t>
              </w:r>
              <w:proofErr w:type="spellEnd"/>
            </w:ins>
          </w:p>
        </w:tc>
        <w:tc>
          <w:tcPr>
            <w:tcW w:w="3964" w:type="dxa"/>
            <w:vAlign w:val="center"/>
          </w:tcPr>
          <w:p w14:paraId="485F7306" w14:textId="77777777" w:rsidR="00522ADB" w:rsidRDefault="00522ADB" w:rsidP="00C70CAF">
            <w:pPr>
              <w:pStyle w:val="ListParagraph"/>
              <w:spacing w:after="160"/>
              <w:ind w:left="468"/>
              <w:rPr>
                <w:ins w:id="1849" w:author="Rafi Aziizi" w:date="2021-11-12T14:51:00Z"/>
              </w:rPr>
            </w:pPr>
          </w:p>
        </w:tc>
      </w:tr>
      <w:tr w:rsidR="00522ADB" w14:paraId="374581E3" w14:textId="77777777" w:rsidTr="00C70CAF">
        <w:trPr>
          <w:jc w:val="center"/>
          <w:ins w:id="1850" w:author="Rafi Aziizi" w:date="2021-11-12T14:51:00Z"/>
        </w:trPr>
        <w:tc>
          <w:tcPr>
            <w:tcW w:w="3827" w:type="dxa"/>
            <w:vAlign w:val="center"/>
          </w:tcPr>
          <w:p w14:paraId="13C8E0F2" w14:textId="77777777" w:rsidR="00522ADB" w:rsidRDefault="00522ADB" w:rsidP="00C70CAF">
            <w:pPr>
              <w:pStyle w:val="ListParagraph"/>
              <w:ind w:left="450"/>
              <w:rPr>
                <w:ins w:id="1851" w:author="Rafi Aziizi" w:date="2021-11-12T14:51:00Z"/>
              </w:rPr>
            </w:pPr>
          </w:p>
        </w:tc>
        <w:tc>
          <w:tcPr>
            <w:tcW w:w="3964" w:type="dxa"/>
            <w:vAlign w:val="center"/>
          </w:tcPr>
          <w:p w14:paraId="1C6A5B83" w14:textId="794385EC" w:rsidR="00522ADB" w:rsidRDefault="00522ADB" w:rsidP="00C70CAF">
            <w:pPr>
              <w:spacing w:after="160"/>
              <w:ind w:left="360"/>
              <w:rPr>
                <w:ins w:id="1852" w:author="Rafi Aziizi" w:date="2021-11-12T14:51:00Z"/>
              </w:rPr>
            </w:pPr>
            <w:ins w:id="1853" w:author="Rafi Aziizi" w:date="2021-11-12T14:5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walikelas</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0073C61E" w14:textId="77777777" w:rsidR="00522ADB" w:rsidRDefault="00522ADB" w:rsidP="00522ADB">
      <w:pPr>
        <w:ind w:left="66"/>
        <w:rPr>
          <w:ins w:id="1854" w:author="Rafi Aziizi" w:date="2021-11-12T14:47:00Z"/>
        </w:rPr>
      </w:pPr>
    </w:p>
    <w:p w14:paraId="5433B7E8" w14:textId="1DD29706" w:rsidR="00522ADB" w:rsidRDefault="00522ADB" w:rsidP="00522ADB">
      <w:pPr>
        <w:ind w:left="66"/>
        <w:rPr>
          <w:ins w:id="1855" w:author=" " w:date="2021-11-12T16:28:00Z"/>
        </w:rPr>
      </w:pPr>
      <w:ins w:id="1856" w:author="Rafi Aziizi" w:date="2021-11-12T14:47:00Z">
        <w:r>
          <w:t xml:space="preserve">c. </w:t>
        </w:r>
        <w:proofErr w:type="spellStart"/>
        <w:r>
          <w:t>Skenario</w:t>
        </w:r>
        <w:proofErr w:type="spellEnd"/>
        <w:r>
          <w:t xml:space="preserve"> Edit </w:t>
        </w:r>
        <w:proofErr w:type="spellStart"/>
        <w:r>
          <w:t>Walikelas</w:t>
        </w:r>
      </w:ins>
      <w:proofErr w:type="spellEnd"/>
    </w:p>
    <w:p w14:paraId="32F8849E" w14:textId="77777777" w:rsidR="00885B6D" w:rsidRDefault="00885B6D" w:rsidP="00522ADB">
      <w:pPr>
        <w:ind w:left="66"/>
        <w:rPr>
          <w:ins w:id="1857" w:author="Rafi Aziizi" w:date="2021-11-12T14:49: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C70CAF">
        <w:trPr>
          <w:jc w:val="center"/>
          <w:ins w:id="1858" w:author="Rafi Aziizi" w:date="2021-11-12T14:49:00Z"/>
        </w:trPr>
        <w:tc>
          <w:tcPr>
            <w:tcW w:w="3827" w:type="dxa"/>
            <w:shd w:val="clear" w:color="auto" w:fill="F2EE98"/>
            <w:vAlign w:val="center"/>
          </w:tcPr>
          <w:p w14:paraId="1F5EAEC4" w14:textId="77777777" w:rsidR="00522ADB" w:rsidRPr="0044182F" w:rsidRDefault="00522ADB" w:rsidP="00C70CAF">
            <w:pPr>
              <w:rPr>
                <w:ins w:id="1859" w:author="Rafi Aziizi" w:date="2021-11-12T14:49:00Z"/>
                <w:b/>
              </w:rPr>
            </w:pPr>
            <w:ins w:id="1860"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C70CAF">
            <w:pPr>
              <w:rPr>
                <w:ins w:id="1861" w:author="Rafi Aziizi" w:date="2021-11-12T14:49:00Z"/>
              </w:rPr>
            </w:pPr>
            <w:ins w:id="1862" w:author="Rafi Aziizi" w:date="2021-11-12T14:49:00Z">
              <w:r>
                <w:t xml:space="preserve">Edit </w:t>
              </w:r>
              <w:proofErr w:type="spellStart"/>
              <w:r>
                <w:t>Walikelas</w:t>
              </w:r>
              <w:proofErr w:type="spellEnd"/>
            </w:ins>
          </w:p>
        </w:tc>
      </w:tr>
      <w:tr w:rsidR="00522ADB" w:rsidRPr="002F6C1D" w14:paraId="4A9CF97F" w14:textId="77777777" w:rsidTr="00C70CAF">
        <w:trPr>
          <w:jc w:val="center"/>
          <w:ins w:id="1863" w:author="Rafi Aziizi" w:date="2021-11-12T14:49:00Z"/>
        </w:trPr>
        <w:tc>
          <w:tcPr>
            <w:tcW w:w="3827" w:type="dxa"/>
            <w:vAlign w:val="center"/>
          </w:tcPr>
          <w:p w14:paraId="05AE9A62" w14:textId="77777777" w:rsidR="00522ADB" w:rsidRPr="0044182F" w:rsidRDefault="00522ADB" w:rsidP="00C70CAF">
            <w:pPr>
              <w:rPr>
                <w:ins w:id="1864" w:author="Rafi Aziizi" w:date="2021-11-12T14:49:00Z"/>
                <w:b/>
              </w:rPr>
            </w:pPr>
            <w:ins w:id="1865" w:author="Rafi Aziizi" w:date="2021-11-12T14:49:00Z">
              <w:r w:rsidRPr="0044182F">
                <w:rPr>
                  <w:b/>
                </w:rPr>
                <w:t>ID</w:t>
              </w:r>
            </w:ins>
          </w:p>
        </w:tc>
        <w:tc>
          <w:tcPr>
            <w:tcW w:w="3964" w:type="dxa"/>
            <w:vAlign w:val="center"/>
          </w:tcPr>
          <w:p w14:paraId="1665633E" w14:textId="56153C7F" w:rsidR="00522ADB" w:rsidRPr="002F6C1D" w:rsidRDefault="00522ADB" w:rsidP="00C70CAF">
            <w:pPr>
              <w:rPr>
                <w:ins w:id="1866" w:author="Rafi Aziizi" w:date="2021-11-12T14:49:00Z"/>
              </w:rPr>
            </w:pPr>
            <w:ins w:id="1867" w:author="Rafi Aziizi" w:date="2021-11-12T14:49:00Z">
              <w:r>
                <w:t>RC14</w:t>
              </w:r>
            </w:ins>
          </w:p>
        </w:tc>
      </w:tr>
      <w:tr w:rsidR="00522ADB" w:rsidRPr="000C722D" w14:paraId="1F88D0C5" w14:textId="77777777" w:rsidTr="00C70CAF">
        <w:trPr>
          <w:jc w:val="center"/>
          <w:ins w:id="1868" w:author="Rafi Aziizi" w:date="2021-11-12T14:49:00Z"/>
        </w:trPr>
        <w:tc>
          <w:tcPr>
            <w:tcW w:w="3827" w:type="dxa"/>
            <w:vAlign w:val="center"/>
          </w:tcPr>
          <w:p w14:paraId="031C4AEB" w14:textId="77777777" w:rsidR="00522ADB" w:rsidRPr="0044182F" w:rsidRDefault="00522ADB" w:rsidP="00C70CAF">
            <w:pPr>
              <w:rPr>
                <w:ins w:id="1869" w:author="Rafi Aziizi" w:date="2021-11-12T14:49:00Z"/>
                <w:b/>
              </w:rPr>
            </w:pPr>
            <w:ins w:id="1870" w:author="Rafi Aziizi" w:date="2021-11-12T14:49:00Z">
              <w:r w:rsidRPr="0044182F">
                <w:rPr>
                  <w:b/>
                </w:rPr>
                <w:t>Description</w:t>
              </w:r>
            </w:ins>
          </w:p>
        </w:tc>
        <w:tc>
          <w:tcPr>
            <w:tcW w:w="3964" w:type="dxa"/>
          </w:tcPr>
          <w:p w14:paraId="6F72BB50" w14:textId="713CEF9B" w:rsidR="00522ADB" w:rsidRPr="000C722D" w:rsidRDefault="00522ADB" w:rsidP="00C70CAF">
            <w:pPr>
              <w:rPr>
                <w:ins w:id="1871" w:author="Rafi Aziizi" w:date="2021-11-12T14:49:00Z"/>
              </w:rPr>
            </w:pPr>
            <w:ins w:id="1872" w:author="Rafi Aziizi" w:date="2021-11-12T14:49: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1873" w:author="Rafi Aziizi" w:date="2021-11-12T14:50:00Z">
              <w:r>
                <w:t>walikelas</w:t>
              </w:r>
            </w:ins>
            <w:proofErr w:type="spellEnd"/>
            <w:ins w:id="1874" w:author="Rafi Aziizi" w:date="2021-11-12T14:49:00Z">
              <w:r>
                <w:t xml:space="preserve"> </w:t>
              </w:r>
              <w:proofErr w:type="spellStart"/>
              <w:r>
                <w:t>untuk</w:t>
              </w:r>
              <w:proofErr w:type="spellEnd"/>
              <w:r>
                <w:t xml:space="preserve"> </w:t>
              </w:r>
              <w:proofErr w:type="spellStart"/>
              <w:r>
                <w:t>memperbaharui</w:t>
              </w:r>
              <w:proofErr w:type="spellEnd"/>
              <w:r>
                <w:t xml:space="preserve"> data </w:t>
              </w:r>
            </w:ins>
            <w:proofErr w:type="spellStart"/>
            <w:ins w:id="1875" w:author="Rafi Aziizi" w:date="2021-11-12T14:50:00Z">
              <w:r>
                <w:t>walikelas</w:t>
              </w:r>
            </w:ins>
            <w:proofErr w:type="spellEnd"/>
            <w:ins w:id="1876" w:author="Rafi Aziizi" w:date="2021-11-12T14:49:00Z">
              <w:r>
                <w:t>.</w:t>
              </w:r>
            </w:ins>
          </w:p>
        </w:tc>
      </w:tr>
      <w:tr w:rsidR="00522ADB" w:rsidRPr="002F6C1D" w14:paraId="4ACB64D6" w14:textId="77777777" w:rsidTr="00C70CAF">
        <w:trPr>
          <w:jc w:val="center"/>
          <w:ins w:id="1877" w:author="Rafi Aziizi" w:date="2021-11-12T14:49:00Z"/>
        </w:trPr>
        <w:tc>
          <w:tcPr>
            <w:tcW w:w="3827" w:type="dxa"/>
            <w:vAlign w:val="center"/>
          </w:tcPr>
          <w:p w14:paraId="5EBDE4EA" w14:textId="77777777" w:rsidR="00522ADB" w:rsidRPr="0044182F" w:rsidRDefault="00522ADB" w:rsidP="00C70CAF">
            <w:pPr>
              <w:rPr>
                <w:ins w:id="1878" w:author="Rafi Aziizi" w:date="2021-11-12T14:49:00Z"/>
                <w:b/>
              </w:rPr>
            </w:pPr>
            <w:ins w:id="1879" w:author="Rafi Aziizi" w:date="2021-11-12T14:49:00Z">
              <w:r w:rsidRPr="0044182F">
                <w:rPr>
                  <w:b/>
                </w:rPr>
                <w:t>Actors</w:t>
              </w:r>
            </w:ins>
          </w:p>
        </w:tc>
        <w:tc>
          <w:tcPr>
            <w:tcW w:w="3964" w:type="dxa"/>
            <w:vAlign w:val="center"/>
          </w:tcPr>
          <w:p w14:paraId="3603CC8F" w14:textId="77777777" w:rsidR="00522ADB" w:rsidRPr="002F6C1D" w:rsidRDefault="00522ADB" w:rsidP="00C70CAF">
            <w:pPr>
              <w:rPr>
                <w:ins w:id="1880" w:author="Rafi Aziizi" w:date="2021-11-12T14:49:00Z"/>
              </w:rPr>
            </w:pPr>
            <w:ins w:id="1881" w:author="Rafi Aziizi" w:date="2021-11-12T14:49:00Z">
              <w:r>
                <w:t>Bag.IT, Guru BK.</w:t>
              </w:r>
            </w:ins>
          </w:p>
        </w:tc>
      </w:tr>
      <w:tr w:rsidR="00522ADB" w:rsidRPr="0044182F" w14:paraId="17C66176" w14:textId="77777777" w:rsidTr="00C70CAF">
        <w:trPr>
          <w:jc w:val="center"/>
          <w:ins w:id="1882" w:author="Rafi Aziizi" w:date="2021-11-12T14:49:00Z"/>
        </w:trPr>
        <w:tc>
          <w:tcPr>
            <w:tcW w:w="3827" w:type="dxa"/>
            <w:vAlign w:val="center"/>
          </w:tcPr>
          <w:p w14:paraId="77E84C3E" w14:textId="77777777" w:rsidR="00522ADB" w:rsidRPr="0044182F" w:rsidRDefault="00522ADB" w:rsidP="00C70CAF">
            <w:pPr>
              <w:rPr>
                <w:ins w:id="1883" w:author="Rafi Aziizi" w:date="2021-11-12T14:49:00Z"/>
                <w:b/>
              </w:rPr>
            </w:pPr>
            <w:ins w:id="1884" w:author="Rafi Aziizi" w:date="2021-11-12T14:49:00Z">
              <w:r w:rsidRPr="0044182F">
                <w:rPr>
                  <w:b/>
                </w:rPr>
                <w:t>Frequency of Use</w:t>
              </w:r>
            </w:ins>
          </w:p>
        </w:tc>
        <w:tc>
          <w:tcPr>
            <w:tcW w:w="3964" w:type="dxa"/>
            <w:vAlign w:val="center"/>
          </w:tcPr>
          <w:p w14:paraId="25C1D2F2" w14:textId="77777777" w:rsidR="00522ADB" w:rsidRPr="007B7AB3" w:rsidRDefault="00522ADB" w:rsidP="00C70CAF">
            <w:pPr>
              <w:rPr>
                <w:ins w:id="1885" w:author="Rafi Aziizi" w:date="2021-11-12T14:49:00Z"/>
                <w:i/>
                <w:iCs/>
              </w:rPr>
            </w:pPr>
            <w:ins w:id="1886" w:author="Rafi Aziizi" w:date="2021-11-12T14:49:00Z">
              <w:r>
                <w:rPr>
                  <w:i/>
                  <w:iCs/>
                </w:rPr>
                <w:t>Conditional</w:t>
              </w:r>
            </w:ins>
          </w:p>
        </w:tc>
      </w:tr>
      <w:tr w:rsidR="00522ADB" w:rsidRPr="0044182F" w14:paraId="4924B956" w14:textId="77777777" w:rsidTr="00C70CAF">
        <w:trPr>
          <w:jc w:val="center"/>
          <w:ins w:id="1887" w:author="Rafi Aziizi" w:date="2021-11-12T14:49:00Z"/>
        </w:trPr>
        <w:tc>
          <w:tcPr>
            <w:tcW w:w="3827" w:type="dxa"/>
            <w:vAlign w:val="center"/>
          </w:tcPr>
          <w:p w14:paraId="3095B3A6" w14:textId="77777777" w:rsidR="00522ADB" w:rsidRPr="0044182F" w:rsidRDefault="00522ADB" w:rsidP="00C70CAF">
            <w:pPr>
              <w:rPr>
                <w:ins w:id="1888" w:author="Rafi Aziizi" w:date="2021-11-12T14:49:00Z"/>
                <w:b/>
              </w:rPr>
            </w:pPr>
            <w:ins w:id="1889" w:author="Rafi Aziizi" w:date="2021-11-12T14:49:00Z">
              <w:r w:rsidRPr="0044182F">
                <w:rPr>
                  <w:b/>
                </w:rPr>
                <w:t>Triggers</w:t>
              </w:r>
            </w:ins>
          </w:p>
        </w:tc>
        <w:tc>
          <w:tcPr>
            <w:tcW w:w="3964" w:type="dxa"/>
            <w:vAlign w:val="center"/>
          </w:tcPr>
          <w:p w14:paraId="7A19C197" w14:textId="77777777" w:rsidR="00522ADB" w:rsidRPr="0044182F" w:rsidRDefault="00522ADB" w:rsidP="00C70CAF">
            <w:pPr>
              <w:rPr>
                <w:ins w:id="1890" w:author="Rafi Aziizi" w:date="2021-11-12T14:49:00Z"/>
              </w:rPr>
            </w:pPr>
            <w:ins w:id="1891" w:author="Rafi Aziizi" w:date="2021-11-12T14:49:00Z">
              <w:r>
                <w:t>-</w:t>
              </w:r>
            </w:ins>
          </w:p>
        </w:tc>
      </w:tr>
      <w:tr w:rsidR="00522ADB" w:rsidRPr="0081005E" w14:paraId="02F5ED1F" w14:textId="77777777" w:rsidTr="00C70CAF">
        <w:trPr>
          <w:jc w:val="center"/>
          <w:ins w:id="1892" w:author="Rafi Aziizi" w:date="2021-11-12T14:49:00Z"/>
        </w:trPr>
        <w:tc>
          <w:tcPr>
            <w:tcW w:w="3827" w:type="dxa"/>
            <w:vAlign w:val="center"/>
          </w:tcPr>
          <w:p w14:paraId="20E6FF45" w14:textId="77777777" w:rsidR="00522ADB" w:rsidRPr="0044182F" w:rsidRDefault="00522ADB" w:rsidP="00C70CAF">
            <w:pPr>
              <w:rPr>
                <w:ins w:id="1893" w:author="Rafi Aziizi" w:date="2021-11-12T14:49:00Z"/>
                <w:b/>
              </w:rPr>
            </w:pPr>
            <w:ins w:id="1894" w:author="Rafi Aziizi" w:date="2021-11-12T14:49:00Z">
              <w:r w:rsidRPr="0044182F">
                <w:rPr>
                  <w:b/>
                </w:rPr>
                <w:t>Pre-Conditions</w:t>
              </w:r>
            </w:ins>
          </w:p>
        </w:tc>
        <w:tc>
          <w:tcPr>
            <w:tcW w:w="3964" w:type="dxa"/>
            <w:vAlign w:val="center"/>
          </w:tcPr>
          <w:p w14:paraId="58DBCA8A" w14:textId="6A3CCF65" w:rsidR="00522ADB" w:rsidRPr="0081005E" w:rsidRDefault="00522ADB" w:rsidP="00C70CAF">
            <w:pPr>
              <w:rPr>
                <w:ins w:id="1895" w:author="Rafi Aziizi" w:date="2021-11-12T14:49:00Z"/>
                <w:i/>
                <w:iCs/>
              </w:rPr>
            </w:pPr>
            <w:ins w:id="1896" w:author="Rafi Aziizi" w:date="2021-11-12T14:49:00Z">
              <w:r>
                <w:t xml:space="preserve">Data </w:t>
              </w:r>
            </w:ins>
            <w:proofErr w:type="spellStart"/>
            <w:ins w:id="1897" w:author="Rafi Aziizi" w:date="2021-11-12T14:50:00Z">
              <w:r>
                <w:t>walikelas</w:t>
              </w:r>
            </w:ins>
            <w:proofErr w:type="spellEnd"/>
            <w:ins w:id="1898" w:author="Rafi Aziizi" w:date="2021-11-12T14:49:00Z">
              <w:r>
                <w:t xml:space="preserve"> </w:t>
              </w:r>
              <w:proofErr w:type="spellStart"/>
              <w:r>
                <w:t>belum</w:t>
              </w:r>
              <w:proofErr w:type="spellEnd"/>
              <w:r>
                <w:t xml:space="preserve"> </w:t>
              </w:r>
              <w:proofErr w:type="spellStart"/>
              <w:r>
                <w:t>diperbaharui</w:t>
              </w:r>
              <w:proofErr w:type="spellEnd"/>
            </w:ins>
          </w:p>
        </w:tc>
      </w:tr>
      <w:tr w:rsidR="00522ADB" w:rsidRPr="0048762E" w14:paraId="128594FC" w14:textId="77777777" w:rsidTr="00C70CAF">
        <w:trPr>
          <w:jc w:val="center"/>
          <w:ins w:id="1899" w:author="Rafi Aziizi" w:date="2021-11-12T14:49:00Z"/>
        </w:trPr>
        <w:tc>
          <w:tcPr>
            <w:tcW w:w="3827" w:type="dxa"/>
            <w:vAlign w:val="center"/>
          </w:tcPr>
          <w:p w14:paraId="2F9681B3" w14:textId="77777777" w:rsidR="00522ADB" w:rsidRPr="0044182F" w:rsidRDefault="00522ADB" w:rsidP="00C70CAF">
            <w:pPr>
              <w:rPr>
                <w:ins w:id="1900" w:author="Rafi Aziizi" w:date="2021-11-12T14:49:00Z"/>
                <w:b/>
              </w:rPr>
            </w:pPr>
            <w:ins w:id="1901" w:author="Rafi Aziizi" w:date="2021-11-12T14:49:00Z">
              <w:r w:rsidRPr="0044182F">
                <w:rPr>
                  <w:b/>
                </w:rPr>
                <w:t>Post-Conditions</w:t>
              </w:r>
            </w:ins>
          </w:p>
        </w:tc>
        <w:tc>
          <w:tcPr>
            <w:tcW w:w="3964" w:type="dxa"/>
            <w:vAlign w:val="center"/>
          </w:tcPr>
          <w:p w14:paraId="3BFA75CA" w14:textId="4DF1A87B" w:rsidR="00522ADB" w:rsidRPr="0048762E" w:rsidRDefault="00522ADB" w:rsidP="00C70CAF">
            <w:pPr>
              <w:rPr>
                <w:ins w:id="1902" w:author="Rafi Aziizi" w:date="2021-11-12T14:49:00Z"/>
              </w:rPr>
            </w:pPr>
            <w:proofErr w:type="spellStart"/>
            <w:ins w:id="1903" w:author="Rafi Aziizi" w:date="2021-11-12T14:49:00Z">
              <w:r>
                <w:t>Perubahan</w:t>
              </w:r>
              <w:proofErr w:type="spellEnd"/>
              <w:r>
                <w:t xml:space="preserve"> data </w:t>
              </w:r>
              <w:proofErr w:type="spellStart"/>
              <w:r>
                <w:t>identitas</w:t>
              </w:r>
              <w:proofErr w:type="spellEnd"/>
              <w:r>
                <w:t xml:space="preserve"> </w:t>
              </w:r>
            </w:ins>
            <w:proofErr w:type="spellStart"/>
            <w:ins w:id="1904" w:author="Rafi Aziizi" w:date="2021-11-12T14:50:00Z">
              <w:r>
                <w:t>walikelas</w:t>
              </w:r>
            </w:ins>
            <w:proofErr w:type="spellEnd"/>
          </w:p>
        </w:tc>
      </w:tr>
      <w:tr w:rsidR="00522ADB" w:rsidRPr="0044182F" w14:paraId="124E6308" w14:textId="77777777" w:rsidTr="00C70CAF">
        <w:trPr>
          <w:jc w:val="center"/>
          <w:ins w:id="1905" w:author="Rafi Aziizi" w:date="2021-11-12T14:49:00Z"/>
        </w:trPr>
        <w:tc>
          <w:tcPr>
            <w:tcW w:w="7791" w:type="dxa"/>
            <w:gridSpan w:val="2"/>
            <w:shd w:val="clear" w:color="auto" w:fill="F2EE98"/>
            <w:vAlign w:val="center"/>
          </w:tcPr>
          <w:p w14:paraId="29B14FC8" w14:textId="77777777" w:rsidR="00522ADB" w:rsidRPr="0044182F" w:rsidRDefault="00522ADB" w:rsidP="00C70CAF">
            <w:pPr>
              <w:jc w:val="center"/>
              <w:rPr>
                <w:ins w:id="1906" w:author="Rafi Aziizi" w:date="2021-11-12T14:49:00Z"/>
                <w:b/>
              </w:rPr>
            </w:pPr>
            <w:ins w:id="1907" w:author="Rafi Aziizi" w:date="2021-11-12T14:49:00Z">
              <w:r w:rsidRPr="0044182F">
                <w:rPr>
                  <w:b/>
                </w:rPr>
                <w:t>Main Course</w:t>
              </w:r>
            </w:ins>
          </w:p>
        </w:tc>
      </w:tr>
      <w:tr w:rsidR="00522ADB" w:rsidRPr="0044182F" w14:paraId="188DF1D0" w14:textId="77777777" w:rsidTr="00C70CAF">
        <w:trPr>
          <w:jc w:val="center"/>
          <w:ins w:id="1908" w:author="Rafi Aziizi" w:date="2021-11-12T14:49:00Z"/>
        </w:trPr>
        <w:tc>
          <w:tcPr>
            <w:tcW w:w="3827" w:type="dxa"/>
            <w:shd w:val="clear" w:color="auto" w:fill="F2EE98"/>
            <w:vAlign w:val="center"/>
          </w:tcPr>
          <w:p w14:paraId="6439E64C" w14:textId="77777777" w:rsidR="00522ADB" w:rsidRPr="0044182F" w:rsidRDefault="00522ADB" w:rsidP="00C70CAF">
            <w:pPr>
              <w:jc w:val="center"/>
              <w:rPr>
                <w:ins w:id="1909" w:author="Rafi Aziizi" w:date="2021-11-12T14:49:00Z"/>
                <w:b/>
              </w:rPr>
            </w:pPr>
            <w:proofErr w:type="spellStart"/>
            <w:ins w:id="1910" w:author="Rafi Aziizi" w:date="2021-11-12T14:49: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C44DAE3" w14:textId="77777777" w:rsidR="00522ADB" w:rsidRPr="0044182F" w:rsidRDefault="00522ADB" w:rsidP="00C70CAF">
            <w:pPr>
              <w:jc w:val="center"/>
              <w:rPr>
                <w:ins w:id="1911" w:author="Rafi Aziizi" w:date="2021-11-12T14:49:00Z"/>
                <w:b/>
              </w:rPr>
            </w:pPr>
            <w:proofErr w:type="spellStart"/>
            <w:ins w:id="1912" w:author="Rafi Aziizi" w:date="2021-11-12T14:49: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27A6FA99" w14:textId="77777777" w:rsidTr="00C70CAF">
        <w:trPr>
          <w:jc w:val="center"/>
          <w:ins w:id="1913" w:author="Rafi Aziizi" w:date="2021-11-12T14:49:00Z"/>
        </w:trPr>
        <w:tc>
          <w:tcPr>
            <w:tcW w:w="3827" w:type="dxa"/>
            <w:vAlign w:val="center"/>
          </w:tcPr>
          <w:p w14:paraId="188266A5" w14:textId="18A00622" w:rsidR="00522ADB" w:rsidRPr="0044182F" w:rsidRDefault="00522ADB" w:rsidP="00D04EA5">
            <w:pPr>
              <w:numPr>
                <w:ilvl w:val="0"/>
                <w:numId w:val="83"/>
              </w:numPr>
              <w:spacing w:after="160"/>
              <w:ind w:left="309"/>
              <w:rPr>
                <w:ins w:id="1914" w:author="Rafi Aziizi" w:date="2021-11-12T14:49:00Z"/>
              </w:rPr>
              <w:pPrChange w:id="1915" w:author=" " w:date="2021-11-12T15:24:00Z">
                <w:pPr>
                  <w:numPr>
                    <w:numId w:val="83"/>
                  </w:numPr>
                  <w:spacing w:after="160"/>
                  <w:ind w:left="720" w:hanging="360"/>
                </w:pPr>
              </w:pPrChange>
            </w:pPr>
            <w:proofErr w:type="spellStart"/>
            <w:ins w:id="1916" w:author="Rafi Aziizi" w:date="2021-11-12T14:49:00Z">
              <w:r>
                <w:t>Memasuki</w:t>
              </w:r>
              <w:proofErr w:type="spellEnd"/>
              <w:r>
                <w:t xml:space="preserve"> menu “Data </w:t>
              </w:r>
            </w:ins>
            <w:proofErr w:type="spellStart"/>
            <w:ins w:id="1917" w:author="Rafi Aziizi" w:date="2021-11-12T14:50:00Z">
              <w:r>
                <w:t>Walikelas</w:t>
              </w:r>
            </w:ins>
            <w:proofErr w:type="spellEnd"/>
            <w:ins w:id="1918" w:author="Rafi Aziizi" w:date="2021-11-12T14:49:00Z">
              <w:r>
                <w:t>”</w:t>
              </w:r>
            </w:ins>
          </w:p>
        </w:tc>
        <w:tc>
          <w:tcPr>
            <w:tcW w:w="3964" w:type="dxa"/>
            <w:vAlign w:val="center"/>
          </w:tcPr>
          <w:p w14:paraId="5DA8969D" w14:textId="77777777" w:rsidR="00522ADB" w:rsidRPr="0044182F" w:rsidRDefault="00522ADB" w:rsidP="00D04EA5">
            <w:pPr>
              <w:ind w:left="309"/>
              <w:rPr>
                <w:ins w:id="1919" w:author="Rafi Aziizi" w:date="2021-11-12T14:49:00Z"/>
              </w:rPr>
              <w:pPrChange w:id="1920" w:author=" " w:date="2021-11-12T15:24:00Z">
                <w:pPr>
                  <w:ind w:left="511"/>
                </w:pPr>
              </w:pPrChange>
            </w:pPr>
          </w:p>
        </w:tc>
      </w:tr>
      <w:tr w:rsidR="00522ADB" w:rsidRPr="0044182F" w14:paraId="717A80FF" w14:textId="77777777" w:rsidTr="00C70CAF">
        <w:trPr>
          <w:jc w:val="center"/>
          <w:ins w:id="1921" w:author="Rafi Aziizi" w:date="2021-11-12T14:49:00Z"/>
        </w:trPr>
        <w:tc>
          <w:tcPr>
            <w:tcW w:w="3827" w:type="dxa"/>
            <w:vAlign w:val="center"/>
          </w:tcPr>
          <w:p w14:paraId="4BE89932" w14:textId="77777777" w:rsidR="00522ADB" w:rsidRPr="0044182F" w:rsidRDefault="00522ADB" w:rsidP="00D04EA5">
            <w:pPr>
              <w:ind w:left="309"/>
              <w:rPr>
                <w:ins w:id="1922" w:author="Rafi Aziizi" w:date="2021-11-12T14:49:00Z"/>
              </w:rPr>
              <w:pPrChange w:id="1923" w:author=" " w:date="2021-11-12T15:24:00Z">
                <w:pPr>
                  <w:ind w:left="510"/>
                </w:pPr>
              </w:pPrChange>
            </w:pPr>
          </w:p>
        </w:tc>
        <w:tc>
          <w:tcPr>
            <w:tcW w:w="3964" w:type="dxa"/>
            <w:vAlign w:val="center"/>
          </w:tcPr>
          <w:p w14:paraId="3549F64C" w14:textId="10CD1582" w:rsidR="00522ADB" w:rsidRPr="0044182F" w:rsidRDefault="00522ADB" w:rsidP="00D04EA5">
            <w:pPr>
              <w:numPr>
                <w:ilvl w:val="0"/>
                <w:numId w:val="83"/>
              </w:numPr>
              <w:spacing w:after="160"/>
              <w:ind w:left="309"/>
              <w:rPr>
                <w:ins w:id="1924" w:author="Rafi Aziizi" w:date="2021-11-12T14:49:00Z"/>
              </w:rPr>
              <w:pPrChange w:id="1925" w:author=" " w:date="2021-11-12T15:24:00Z">
                <w:pPr>
                  <w:numPr>
                    <w:numId w:val="83"/>
                  </w:numPr>
                  <w:spacing w:after="160"/>
                  <w:ind w:left="511" w:hanging="360"/>
                </w:pPr>
              </w:pPrChange>
            </w:pPr>
            <w:proofErr w:type="spellStart"/>
            <w:ins w:id="1926" w:author="Rafi Aziizi" w:date="2021-11-12T14:49:00Z">
              <w:r>
                <w:t>Menampilkan</w:t>
              </w:r>
              <w:proofErr w:type="spellEnd"/>
              <w:r>
                <w:t xml:space="preserve"> </w:t>
              </w:r>
              <w:proofErr w:type="spellStart"/>
              <w:r>
                <w:t>seluruh</w:t>
              </w:r>
              <w:proofErr w:type="spellEnd"/>
              <w:r>
                <w:t xml:space="preserve"> data </w:t>
              </w:r>
            </w:ins>
            <w:proofErr w:type="spellStart"/>
            <w:ins w:id="1927" w:author="Rafi Aziizi" w:date="2021-11-12T14:50:00Z">
              <w:r>
                <w:t>walikelas</w:t>
              </w:r>
            </w:ins>
            <w:proofErr w:type="spellEnd"/>
          </w:p>
        </w:tc>
      </w:tr>
      <w:tr w:rsidR="00522ADB" w:rsidRPr="0044182F" w14:paraId="4E956524" w14:textId="77777777" w:rsidTr="00C70CAF">
        <w:trPr>
          <w:jc w:val="center"/>
          <w:ins w:id="1928" w:author="Rafi Aziizi" w:date="2021-11-12T14:49:00Z"/>
        </w:trPr>
        <w:tc>
          <w:tcPr>
            <w:tcW w:w="3827" w:type="dxa"/>
            <w:vAlign w:val="center"/>
          </w:tcPr>
          <w:p w14:paraId="03B3AA1B" w14:textId="588C5B05" w:rsidR="00522ADB" w:rsidRPr="0044182F" w:rsidRDefault="00522ADB" w:rsidP="00D04EA5">
            <w:pPr>
              <w:pStyle w:val="ListParagraph"/>
              <w:numPr>
                <w:ilvl w:val="0"/>
                <w:numId w:val="83"/>
              </w:numPr>
              <w:ind w:left="309"/>
              <w:rPr>
                <w:ins w:id="1929" w:author="Rafi Aziizi" w:date="2021-11-12T14:49:00Z"/>
              </w:rPr>
              <w:pPrChange w:id="1930" w:author=" " w:date="2021-11-12T15:24:00Z">
                <w:pPr>
                  <w:pStyle w:val="ListParagraph"/>
                  <w:numPr>
                    <w:numId w:val="83"/>
                  </w:numPr>
                  <w:ind w:hanging="360"/>
                </w:pPr>
              </w:pPrChange>
            </w:pPr>
            <w:proofErr w:type="spellStart"/>
            <w:ins w:id="1931" w:author="Rafi Aziizi" w:date="2021-11-12T14:49:00Z">
              <w:r>
                <w:t>Menekan</w:t>
              </w:r>
              <w:proofErr w:type="spellEnd"/>
              <w:r>
                <w:t xml:space="preserve"> </w:t>
              </w:r>
              <w:proofErr w:type="spellStart"/>
              <w:r>
                <w:t>tombol</w:t>
              </w:r>
              <w:proofErr w:type="spellEnd"/>
              <w:r>
                <w:t xml:space="preserve"> “Profile </w:t>
              </w:r>
            </w:ins>
            <w:proofErr w:type="spellStart"/>
            <w:ins w:id="1932" w:author="Rafi Aziizi" w:date="2021-11-12T14:50:00Z">
              <w:r>
                <w:t>Walikelas</w:t>
              </w:r>
            </w:ins>
            <w:proofErr w:type="spellEnd"/>
            <w:ins w:id="1933" w:author="Rafi Aziizi" w:date="2021-11-12T14:49:00Z">
              <w:r>
                <w:t>”</w:t>
              </w:r>
            </w:ins>
          </w:p>
        </w:tc>
        <w:tc>
          <w:tcPr>
            <w:tcW w:w="3964" w:type="dxa"/>
            <w:vAlign w:val="center"/>
          </w:tcPr>
          <w:p w14:paraId="1E917DD7" w14:textId="77777777" w:rsidR="00522ADB" w:rsidRDefault="00522ADB" w:rsidP="00D04EA5">
            <w:pPr>
              <w:spacing w:after="160"/>
              <w:ind w:left="309"/>
              <w:rPr>
                <w:ins w:id="1934" w:author="Rafi Aziizi" w:date="2021-11-12T14:49:00Z"/>
              </w:rPr>
              <w:pPrChange w:id="1935" w:author=" " w:date="2021-11-12T15:24:00Z">
                <w:pPr>
                  <w:spacing w:after="160"/>
                  <w:ind w:left="511"/>
                </w:pPr>
              </w:pPrChange>
            </w:pPr>
          </w:p>
        </w:tc>
      </w:tr>
      <w:tr w:rsidR="00522ADB" w:rsidRPr="0044182F" w14:paraId="14DC8753" w14:textId="77777777" w:rsidTr="00C70CAF">
        <w:trPr>
          <w:jc w:val="center"/>
          <w:ins w:id="1936" w:author="Rafi Aziizi" w:date="2021-11-12T14:49:00Z"/>
        </w:trPr>
        <w:tc>
          <w:tcPr>
            <w:tcW w:w="3827" w:type="dxa"/>
            <w:vAlign w:val="center"/>
          </w:tcPr>
          <w:p w14:paraId="5455ED38" w14:textId="77777777" w:rsidR="00522ADB" w:rsidRDefault="00522ADB" w:rsidP="00D04EA5">
            <w:pPr>
              <w:pStyle w:val="ListParagraph"/>
              <w:ind w:left="309"/>
              <w:rPr>
                <w:ins w:id="1937" w:author="Rafi Aziizi" w:date="2021-11-12T14:49:00Z"/>
              </w:rPr>
              <w:pPrChange w:id="1938" w:author=" " w:date="2021-11-12T15:24:00Z">
                <w:pPr>
                  <w:pStyle w:val="ListParagraph"/>
                </w:pPr>
              </w:pPrChange>
            </w:pPr>
          </w:p>
        </w:tc>
        <w:tc>
          <w:tcPr>
            <w:tcW w:w="3964" w:type="dxa"/>
            <w:vAlign w:val="center"/>
          </w:tcPr>
          <w:p w14:paraId="7F7A60B2" w14:textId="56384B5F" w:rsidR="00522ADB" w:rsidRDefault="00522ADB" w:rsidP="00D04EA5">
            <w:pPr>
              <w:pStyle w:val="ListParagraph"/>
              <w:numPr>
                <w:ilvl w:val="0"/>
                <w:numId w:val="83"/>
              </w:numPr>
              <w:spacing w:after="160"/>
              <w:ind w:left="309"/>
              <w:rPr>
                <w:ins w:id="1939" w:author="Rafi Aziizi" w:date="2021-11-12T14:49:00Z"/>
              </w:rPr>
              <w:pPrChange w:id="1940" w:author=" " w:date="2021-11-12T15:24:00Z">
                <w:pPr>
                  <w:pStyle w:val="ListParagraph"/>
                  <w:numPr>
                    <w:numId w:val="83"/>
                  </w:numPr>
                  <w:spacing w:after="160"/>
                  <w:ind w:hanging="360"/>
                </w:pPr>
              </w:pPrChange>
            </w:pPr>
            <w:proofErr w:type="spellStart"/>
            <w:ins w:id="1941" w:author="Rafi Aziizi" w:date="2021-11-12T14:49:00Z">
              <w:r>
                <w:t>Menampilkan</w:t>
              </w:r>
              <w:proofErr w:type="spellEnd"/>
              <w:r>
                <w:t xml:space="preserve"> data </w:t>
              </w:r>
              <w:proofErr w:type="spellStart"/>
              <w:r>
                <w:t>identitas</w:t>
              </w:r>
              <w:proofErr w:type="spellEnd"/>
              <w:r>
                <w:t xml:space="preserve"> </w:t>
              </w:r>
            </w:ins>
            <w:proofErr w:type="spellStart"/>
            <w:ins w:id="1942" w:author="Rafi Aziizi" w:date="2021-11-12T14:50:00Z">
              <w:r>
                <w:t>walikelas</w:t>
              </w:r>
              <w:proofErr w:type="spellEnd"/>
              <w:r>
                <w:t xml:space="preserve"> </w:t>
              </w:r>
            </w:ins>
            <w:proofErr w:type="spellStart"/>
            <w:ins w:id="1943" w:author="Rafi Aziizi" w:date="2021-11-12T14:49:00Z">
              <w:r>
                <w:t>secara</w:t>
              </w:r>
              <w:proofErr w:type="spellEnd"/>
              <w:r>
                <w:t xml:space="preserve"> </w:t>
              </w:r>
              <w:proofErr w:type="spellStart"/>
              <w:r>
                <w:t>keseluruhan</w:t>
              </w:r>
              <w:proofErr w:type="spellEnd"/>
            </w:ins>
          </w:p>
        </w:tc>
      </w:tr>
      <w:tr w:rsidR="00522ADB" w:rsidRPr="0044182F" w14:paraId="09BAA6D3" w14:textId="77777777" w:rsidTr="00C70CAF">
        <w:trPr>
          <w:jc w:val="center"/>
          <w:ins w:id="1944" w:author="Rafi Aziizi" w:date="2021-11-12T14:49:00Z"/>
        </w:trPr>
        <w:tc>
          <w:tcPr>
            <w:tcW w:w="3827" w:type="dxa"/>
            <w:vAlign w:val="center"/>
          </w:tcPr>
          <w:p w14:paraId="6B403BF7" w14:textId="2E711EC2" w:rsidR="00522ADB" w:rsidRDefault="00522ADB" w:rsidP="00D04EA5">
            <w:pPr>
              <w:pStyle w:val="ListParagraph"/>
              <w:numPr>
                <w:ilvl w:val="0"/>
                <w:numId w:val="83"/>
              </w:numPr>
              <w:ind w:left="309"/>
              <w:rPr>
                <w:ins w:id="1945" w:author="Rafi Aziizi" w:date="2021-11-12T14:49:00Z"/>
              </w:rPr>
              <w:pPrChange w:id="1946" w:author=" " w:date="2021-11-12T15:24:00Z">
                <w:pPr>
                  <w:pStyle w:val="ListParagraph"/>
                  <w:numPr>
                    <w:numId w:val="83"/>
                  </w:numPr>
                  <w:ind w:hanging="360"/>
                </w:pPr>
              </w:pPrChange>
            </w:pPr>
            <w:proofErr w:type="spellStart"/>
            <w:ins w:id="1947" w:author="Rafi Aziizi" w:date="2021-11-12T14:49:00Z">
              <w:r>
                <w:t>Melakukan</w:t>
              </w:r>
              <w:proofErr w:type="spellEnd"/>
              <w:r>
                <w:t xml:space="preserve"> </w:t>
              </w:r>
              <w:proofErr w:type="spellStart"/>
              <w:r>
                <w:t>perubahan</w:t>
              </w:r>
              <w:proofErr w:type="spellEnd"/>
              <w:r>
                <w:t xml:space="preserve"> data </w:t>
              </w:r>
            </w:ins>
            <w:proofErr w:type="spellStart"/>
            <w:ins w:id="1948" w:author="Rafi Aziizi" w:date="2021-11-12T14:50:00Z">
              <w:r>
                <w:t>walikelas</w:t>
              </w:r>
            </w:ins>
            <w:proofErr w:type="spellEnd"/>
          </w:p>
        </w:tc>
        <w:tc>
          <w:tcPr>
            <w:tcW w:w="3964" w:type="dxa"/>
            <w:vAlign w:val="center"/>
          </w:tcPr>
          <w:p w14:paraId="1A495125" w14:textId="77777777" w:rsidR="00522ADB" w:rsidRDefault="00522ADB" w:rsidP="00D04EA5">
            <w:pPr>
              <w:spacing w:after="160"/>
              <w:ind w:left="309"/>
              <w:rPr>
                <w:ins w:id="1949" w:author="Rafi Aziizi" w:date="2021-11-12T14:49:00Z"/>
              </w:rPr>
              <w:pPrChange w:id="1950" w:author=" " w:date="2021-11-12T15:24:00Z">
                <w:pPr>
                  <w:spacing w:after="160"/>
                </w:pPr>
              </w:pPrChange>
            </w:pPr>
          </w:p>
        </w:tc>
      </w:tr>
      <w:tr w:rsidR="00522ADB" w:rsidRPr="0044182F" w14:paraId="338DE167" w14:textId="77777777" w:rsidTr="00C70CAF">
        <w:trPr>
          <w:jc w:val="center"/>
          <w:ins w:id="1951" w:author="Rafi Aziizi" w:date="2021-11-12T14:49:00Z"/>
        </w:trPr>
        <w:tc>
          <w:tcPr>
            <w:tcW w:w="3827" w:type="dxa"/>
            <w:vAlign w:val="center"/>
          </w:tcPr>
          <w:p w14:paraId="589EB0D6" w14:textId="77777777" w:rsidR="00522ADB" w:rsidRDefault="00522ADB" w:rsidP="00D04EA5">
            <w:pPr>
              <w:ind w:left="309"/>
              <w:rPr>
                <w:ins w:id="1952" w:author="Rafi Aziizi" w:date="2021-11-12T14:49:00Z"/>
              </w:rPr>
              <w:pPrChange w:id="1953" w:author=" " w:date="2021-11-12T15:24:00Z">
                <w:pPr/>
              </w:pPrChange>
            </w:pPr>
          </w:p>
        </w:tc>
        <w:tc>
          <w:tcPr>
            <w:tcW w:w="3964" w:type="dxa"/>
            <w:vAlign w:val="center"/>
          </w:tcPr>
          <w:p w14:paraId="5AF2E6D2" w14:textId="5CEBF775" w:rsidR="00522ADB" w:rsidRDefault="00522ADB" w:rsidP="00D04EA5">
            <w:pPr>
              <w:pStyle w:val="ListParagraph"/>
              <w:numPr>
                <w:ilvl w:val="0"/>
                <w:numId w:val="83"/>
              </w:numPr>
              <w:spacing w:after="160"/>
              <w:ind w:left="309"/>
              <w:rPr>
                <w:ins w:id="1954" w:author="Rafi Aziizi" w:date="2021-11-12T14:49:00Z"/>
              </w:rPr>
              <w:pPrChange w:id="1955" w:author=" " w:date="2021-11-12T15:24:00Z">
                <w:pPr>
                  <w:pStyle w:val="ListParagraph"/>
                  <w:numPr>
                    <w:numId w:val="83"/>
                  </w:numPr>
                  <w:spacing w:after="160"/>
                  <w:ind w:hanging="360"/>
                </w:pPr>
              </w:pPrChange>
            </w:pPr>
            <w:proofErr w:type="spellStart"/>
            <w:ins w:id="1956" w:author="Rafi Aziizi" w:date="2021-11-12T14:49:00Z">
              <w:r>
                <w:t>Menyimpan</w:t>
              </w:r>
              <w:proofErr w:type="spellEnd"/>
              <w:r>
                <w:t xml:space="preserve"> data </w:t>
              </w:r>
            </w:ins>
            <w:proofErr w:type="spellStart"/>
            <w:ins w:id="1957" w:author="Rafi Aziizi" w:date="2021-11-12T14:50:00Z">
              <w:r>
                <w:t>walikelas</w:t>
              </w:r>
              <w:proofErr w:type="spellEnd"/>
              <w:r>
                <w:t xml:space="preserve"> </w:t>
              </w:r>
            </w:ins>
            <w:proofErr w:type="spellStart"/>
            <w:ins w:id="1958" w:author="Rafi Aziizi" w:date="2021-11-12T14:49:00Z">
              <w:r>
                <w:t>terbaru</w:t>
              </w:r>
              <w:proofErr w:type="spellEnd"/>
              <w:r>
                <w:t xml:space="preserve"> pada </w:t>
              </w:r>
              <w:r w:rsidRPr="00C70CAF">
                <w:rPr>
                  <w:i/>
                  <w:iCs/>
                </w:rPr>
                <w:t>database</w:t>
              </w:r>
            </w:ins>
          </w:p>
        </w:tc>
      </w:tr>
      <w:tr w:rsidR="00522ADB" w:rsidRPr="001B1AF9" w14:paraId="3EFDEBED" w14:textId="77777777" w:rsidTr="00C70CAF">
        <w:trPr>
          <w:jc w:val="center"/>
          <w:ins w:id="1959" w:author="Rafi Aziizi" w:date="2021-11-12T14:49:00Z"/>
        </w:trPr>
        <w:tc>
          <w:tcPr>
            <w:tcW w:w="7791" w:type="dxa"/>
            <w:gridSpan w:val="2"/>
            <w:shd w:val="clear" w:color="auto" w:fill="F2EE98"/>
            <w:vAlign w:val="center"/>
          </w:tcPr>
          <w:p w14:paraId="650D0176" w14:textId="77777777" w:rsidR="00522ADB" w:rsidRPr="001B1AF9" w:rsidRDefault="00522ADB" w:rsidP="00C70CAF">
            <w:pPr>
              <w:pStyle w:val="ListParagraph"/>
              <w:spacing w:after="160"/>
              <w:ind w:left="468"/>
              <w:jc w:val="center"/>
              <w:rPr>
                <w:ins w:id="1960" w:author="Rafi Aziizi" w:date="2021-11-12T14:49:00Z"/>
                <w:b/>
                <w:bCs/>
              </w:rPr>
            </w:pPr>
            <w:proofErr w:type="spellStart"/>
            <w:ins w:id="1961" w:author="Rafi Aziizi" w:date="2021-11-12T14:49: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4E8520F7" w14:textId="77777777" w:rsidTr="00C70CAF">
        <w:trPr>
          <w:jc w:val="center"/>
          <w:ins w:id="1962" w:author="Rafi Aziizi" w:date="2021-11-12T14:49:00Z"/>
        </w:trPr>
        <w:tc>
          <w:tcPr>
            <w:tcW w:w="3827" w:type="dxa"/>
            <w:shd w:val="clear" w:color="auto" w:fill="F2EE98"/>
            <w:vAlign w:val="center"/>
          </w:tcPr>
          <w:p w14:paraId="2E50B7B1" w14:textId="77777777" w:rsidR="00522ADB" w:rsidRPr="001B1AF9" w:rsidRDefault="00522ADB" w:rsidP="00C70CAF">
            <w:pPr>
              <w:pStyle w:val="ListParagraph"/>
              <w:ind w:left="450"/>
              <w:jc w:val="center"/>
              <w:rPr>
                <w:ins w:id="1963" w:author="Rafi Aziizi" w:date="2021-11-12T14:49:00Z"/>
                <w:b/>
                <w:bCs/>
              </w:rPr>
            </w:pPr>
            <w:proofErr w:type="spellStart"/>
            <w:ins w:id="1964" w:author="Rafi Aziizi" w:date="2021-11-12T14:49: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9A3DDE9" w14:textId="77777777" w:rsidR="00522ADB" w:rsidRPr="001B1AF9" w:rsidRDefault="00522ADB" w:rsidP="00C70CAF">
            <w:pPr>
              <w:pStyle w:val="ListParagraph"/>
              <w:spacing w:after="160"/>
              <w:ind w:left="468"/>
              <w:jc w:val="center"/>
              <w:rPr>
                <w:ins w:id="1965" w:author="Rafi Aziizi" w:date="2021-11-12T14:49:00Z"/>
                <w:b/>
                <w:bCs/>
              </w:rPr>
            </w:pPr>
            <w:proofErr w:type="spellStart"/>
            <w:ins w:id="1966" w:author="Rafi Aziizi" w:date="2021-11-12T14:49: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1804D3BE" w14:textId="77777777" w:rsidTr="00C70CAF">
        <w:trPr>
          <w:jc w:val="center"/>
          <w:ins w:id="1967" w:author="Rafi Aziizi" w:date="2021-11-12T14:49:00Z"/>
        </w:trPr>
        <w:tc>
          <w:tcPr>
            <w:tcW w:w="3827" w:type="dxa"/>
            <w:vAlign w:val="center"/>
          </w:tcPr>
          <w:p w14:paraId="644E7E18" w14:textId="6BD05F46" w:rsidR="00522ADB" w:rsidRDefault="00522ADB" w:rsidP="00D04EA5">
            <w:pPr>
              <w:ind w:left="309"/>
              <w:rPr>
                <w:ins w:id="1968" w:author="Rafi Aziizi" w:date="2021-11-12T14:49:00Z"/>
              </w:rPr>
              <w:pPrChange w:id="1969" w:author=" " w:date="2021-11-12T15:24:00Z">
                <w:pPr>
                  <w:ind w:left="360"/>
                </w:pPr>
              </w:pPrChange>
            </w:pPr>
            <w:ins w:id="1970" w:author="Rafi Aziizi" w:date="2021-11-12T14:49: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1971" w:author="Rafi Aziizi" w:date="2021-11-12T14:50:00Z">
              <w:r>
                <w:t>walikelas</w:t>
              </w:r>
              <w:proofErr w:type="spellEnd"/>
              <w:r>
                <w:t xml:space="preserve"> </w:t>
              </w:r>
            </w:ins>
            <w:ins w:id="1972" w:author="Rafi Aziizi" w:date="2021-11-12T14:49: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32483ACF" w14:textId="77777777" w:rsidR="00522ADB" w:rsidRDefault="00522ADB" w:rsidP="00D04EA5">
            <w:pPr>
              <w:pStyle w:val="ListParagraph"/>
              <w:spacing w:after="160"/>
              <w:ind w:left="309"/>
              <w:rPr>
                <w:ins w:id="1973" w:author="Rafi Aziizi" w:date="2021-11-12T14:49:00Z"/>
              </w:rPr>
              <w:pPrChange w:id="1974" w:author=" " w:date="2021-11-12T15:24:00Z">
                <w:pPr>
                  <w:pStyle w:val="ListParagraph"/>
                  <w:spacing w:after="160"/>
                  <w:ind w:left="468"/>
                </w:pPr>
              </w:pPrChange>
            </w:pPr>
          </w:p>
        </w:tc>
      </w:tr>
      <w:tr w:rsidR="00522ADB" w14:paraId="44454184" w14:textId="77777777" w:rsidTr="00C70CAF">
        <w:trPr>
          <w:jc w:val="center"/>
          <w:ins w:id="1975" w:author="Rafi Aziizi" w:date="2021-11-12T14:49:00Z"/>
        </w:trPr>
        <w:tc>
          <w:tcPr>
            <w:tcW w:w="3827" w:type="dxa"/>
            <w:vAlign w:val="center"/>
          </w:tcPr>
          <w:p w14:paraId="0C3BF0E0" w14:textId="77777777" w:rsidR="00522ADB" w:rsidRDefault="00522ADB" w:rsidP="00D04EA5">
            <w:pPr>
              <w:pStyle w:val="ListParagraph"/>
              <w:ind w:left="309"/>
              <w:rPr>
                <w:ins w:id="1976" w:author="Rafi Aziizi" w:date="2021-11-12T14:49:00Z"/>
              </w:rPr>
              <w:pPrChange w:id="1977" w:author=" " w:date="2021-11-12T15:24:00Z">
                <w:pPr>
                  <w:pStyle w:val="ListParagraph"/>
                  <w:ind w:left="450"/>
                </w:pPr>
              </w:pPrChange>
            </w:pPr>
          </w:p>
        </w:tc>
        <w:tc>
          <w:tcPr>
            <w:tcW w:w="3964" w:type="dxa"/>
            <w:vAlign w:val="center"/>
          </w:tcPr>
          <w:p w14:paraId="72947479" w14:textId="7EE17284" w:rsidR="00522ADB" w:rsidRDefault="00522ADB" w:rsidP="00D04EA5">
            <w:pPr>
              <w:spacing w:after="160"/>
              <w:ind w:left="309"/>
              <w:rPr>
                <w:ins w:id="1978" w:author="Rafi Aziizi" w:date="2021-11-12T14:49:00Z"/>
              </w:rPr>
              <w:pPrChange w:id="1979" w:author=" " w:date="2021-11-12T15:24:00Z">
                <w:pPr>
                  <w:spacing w:after="160"/>
                  <w:ind w:left="360"/>
                </w:pPr>
              </w:pPrChange>
            </w:pPr>
            <w:ins w:id="1980" w:author="Rafi Aziizi" w:date="2021-11-12T14:49: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1981" w:author="Rafi Aziizi" w:date="2021-11-12T14:50:00Z">
              <w:r>
                <w:t>walikelas</w:t>
              </w:r>
              <w:proofErr w:type="spellEnd"/>
              <w:r>
                <w:t xml:space="preserve"> </w:t>
              </w:r>
            </w:ins>
            <w:proofErr w:type="spellStart"/>
            <w:ins w:id="1982" w:author="Rafi Aziizi" w:date="2021-11-12T14:49: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0D01F69D" w14:textId="77777777" w:rsidR="00522ADB" w:rsidRDefault="00522ADB" w:rsidP="00522ADB">
      <w:pPr>
        <w:ind w:left="66"/>
        <w:rPr>
          <w:ins w:id="1983" w:author="Rafi Aziizi" w:date="2021-11-12T14:47:00Z"/>
        </w:rPr>
      </w:pPr>
    </w:p>
    <w:p w14:paraId="1508588B" w14:textId="03046729" w:rsidR="00522ADB" w:rsidRDefault="00522ADB">
      <w:pPr>
        <w:ind w:left="66"/>
        <w:rPr>
          <w:ins w:id="1984" w:author=" " w:date="2021-11-12T16:28:00Z"/>
        </w:rPr>
      </w:pPr>
      <w:ins w:id="1985" w:author="Rafi Aziizi" w:date="2021-11-12T14:47:00Z">
        <w:r>
          <w:t xml:space="preserve">d. </w:t>
        </w:r>
        <w:proofErr w:type="spellStart"/>
        <w:r>
          <w:t>Skenario</w:t>
        </w:r>
        <w:proofErr w:type="spellEnd"/>
        <w:r>
          <w:t xml:space="preserve"> </w:t>
        </w:r>
        <w:proofErr w:type="spellStart"/>
        <w:r>
          <w:t>Lihat</w:t>
        </w:r>
        <w:proofErr w:type="spellEnd"/>
        <w:r>
          <w:t xml:space="preserve"> </w:t>
        </w:r>
        <w:proofErr w:type="spellStart"/>
        <w:r>
          <w:t>Walikelas</w:t>
        </w:r>
      </w:ins>
      <w:proofErr w:type="spellEnd"/>
    </w:p>
    <w:p w14:paraId="5AF6477D" w14:textId="77777777" w:rsidR="00885B6D" w:rsidRDefault="00885B6D">
      <w:pPr>
        <w:ind w:left="66"/>
        <w:pPrChange w:id="1986" w:author="Rafi Aziizi" w:date="2021-11-12T14:47: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1987" w:author="Rafi Aziizi" w:date="2021-11-12T14:49:00Z">
              <w:r w:rsidDel="00522ADB">
                <w:delText>Kelola Walikelas</w:delText>
              </w:r>
            </w:del>
            <w:proofErr w:type="spellStart"/>
            <w:ins w:id="1988" w:author="Rafi Aziizi" w:date="2021-11-12T14:49:00Z">
              <w:r w:rsidR="00522ADB">
                <w:t>Lihat</w:t>
              </w:r>
              <w:proofErr w:type="spellEnd"/>
              <w:r w:rsidR="00522ADB">
                <w:t xml:space="preserve"> </w:t>
              </w:r>
            </w:ins>
            <w:proofErr w:type="spellStart"/>
            <w:ins w:id="1989" w:author="Rafi Aziizi" w:date="2021-11-12T14:50:00Z">
              <w:r w:rsidR="00522ADB">
                <w:t>Walikelas</w:t>
              </w:r>
            </w:ins>
            <w:proofErr w:type="spellEnd"/>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7E59B289" w:rsidR="00443E24" w:rsidRPr="002F6C1D" w:rsidRDefault="00443E24" w:rsidP="008159DF">
            <w:r>
              <w:t>RC14</w:t>
            </w:r>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1990" w:author="Rafi Aziizi" w:date="2021-11-12T14:4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walikelas</w:t>
              </w:r>
              <w:proofErr w:type="spellEnd"/>
              <w:r>
                <w:t>.</w:t>
              </w:r>
            </w:ins>
            <w:del w:id="1991"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1992" w:author="Rafi Aziizi" w:date="2021-11-12T14:48:00Z">
              <w:r w:rsidDel="00522ADB">
                <w:delText>Data tetap pada kondisi biasa</w:delText>
              </w:r>
            </w:del>
            <w:ins w:id="1993"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1994" w:author="Rafi Aziizi" w:date="2021-11-12T14:48:00Z">
              <w:r w:rsidDel="00522ADB">
                <w:delText>Data telah dikelola atau diedit</w:delText>
              </w:r>
            </w:del>
            <w:ins w:id="1995" w:author="Rafi Aziizi" w:date="2021-11-12T14:48:00Z">
              <w:r w:rsidR="00522ADB">
                <w:t xml:space="preserve">Data </w:t>
              </w:r>
              <w:proofErr w:type="spellStart"/>
              <w:r w:rsidR="00522ADB">
                <w:t>walikelas</w:t>
              </w:r>
              <w:proofErr w:type="spellEnd"/>
              <w:r w:rsidR="00522ADB">
                <w:t xml:space="preserve"> </w:t>
              </w:r>
              <w:proofErr w:type="spellStart"/>
              <w:r w:rsidR="00522ADB">
                <w:t>ditampilkan</w:t>
              </w:r>
            </w:ins>
            <w:proofErr w:type="spellEnd"/>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proofErr w:type="spellStart"/>
            <w:r w:rsidRPr="0044182F">
              <w:rPr>
                <w:b/>
              </w:rPr>
              <w:lastRenderedPageBreak/>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DD5B640" w14:textId="77777777" w:rsidR="00443E24" w:rsidRPr="0044182F" w:rsidRDefault="00443E2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43E24" w:rsidRPr="0044182F" w14:paraId="7331BEE0" w14:textId="77777777" w:rsidTr="008159DF">
        <w:trPr>
          <w:jc w:val="center"/>
        </w:trPr>
        <w:tc>
          <w:tcPr>
            <w:tcW w:w="3827" w:type="dxa"/>
            <w:vAlign w:val="center"/>
          </w:tcPr>
          <w:p w14:paraId="1823D4B4" w14:textId="691DE2C2" w:rsidR="00443E24" w:rsidRPr="0044182F" w:rsidRDefault="00443E24" w:rsidP="00D04EA5">
            <w:pPr>
              <w:numPr>
                <w:ilvl w:val="0"/>
                <w:numId w:val="73"/>
              </w:numPr>
              <w:spacing w:after="160"/>
              <w:ind w:left="450"/>
              <w:pPrChange w:id="1996" w:author=" " w:date="2021-11-12T15:24:00Z">
                <w:pPr>
                  <w:numPr>
                    <w:numId w:val="73"/>
                  </w:numPr>
                  <w:spacing w:after="160"/>
                  <w:ind w:left="720" w:hanging="360"/>
                </w:pPr>
              </w:pPrChange>
            </w:pPr>
            <w:del w:id="1997" w:author="Rafi Aziizi" w:date="2021-11-12T10:47:00Z">
              <w:r w:rsidDel="007C5FA9">
                <w:delText>Aktor masuk kedalam</w:delText>
              </w:r>
            </w:del>
            <w:proofErr w:type="spellStart"/>
            <w:ins w:id="1998" w:author="Rafi Aziizi" w:date="2021-11-12T10:47:00Z">
              <w:r w:rsidR="007C5FA9">
                <w:t>memasuki</w:t>
              </w:r>
            </w:ins>
            <w:proofErr w:type="spellEnd"/>
            <w:r>
              <w:t xml:space="preserve"> menu “Data </w:t>
            </w:r>
            <w:proofErr w:type="spellStart"/>
            <w:r>
              <w:t>Walikelas</w:t>
            </w:r>
            <w:proofErr w:type="spellEnd"/>
            <w:r>
              <w:t>”</w:t>
            </w:r>
          </w:p>
        </w:tc>
        <w:tc>
          <w:tcPr>
            <w:tcW w:w="3964" w:type="dxa"/>
            <w:vAlign w:val="center"/>
          </w:tcPr>
          <w:p w14:paraId="31A3C7B8" w14:textId="77777777" w:rsidR="00443E24" w:rsidRPr="0044182F" w:rsidRDefault="00443E24" w:rsidP="00D04EA5">
            <w:pPr>
              <w:ind w:left="450"/>
              <w:pPrChange w:id="1999" w:author=" "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rsidP="00D04EA5">
            <w:pPr>
              <w:ind w:left="450"/>
              <w:pPrChange w:id="2000" w:author=" " w:date="2021-11-12T15:24:00Z">
                <w:pPr>
                  <w:ind w:left="510"/>
                </w:pPr>
              </w:pPrChange>
            </w:pPr>
          </w:p>
        </w:tc>
        <w:tc>
          <w:tcPr>
            <w:tcW w:w="3964" w:type="dxa"/>
            <w:vAlign w:val="center"/>
          </w:tcPr>
          <w:p w14:paraId="4D72ADEE" w14:textId="6AFB476A" w:rsidR="00443E24" w:rsidRPr="0044182F" w:rsidRDefault="00443E24" w:rsidP="00D04EA5">
            <w:pPr>
              <w:numPr>
                <w:ilvl w:val="0"/>
                <w:numId w:val="73"/>
              </w:numPr>
              <w:spacing w:after="160"/>
              <w:ind w:left="450"/>
              <w:pPrChange w:id="2001" w:author=" " w:date="2021-11-12T15:24:00Z">
                <w:pPr>
                  <w:numPr>
                    <w:numId w:val="73"/>
                  </w:numPr>
                  <w:spacing w:after="160"/>
                  <w:ind w:left="511" w:hanging="360"/>
                </w:pPr>
              </w:pPrChange>
            </w:pPr>
            <w:proofErr w:type="spellStart"/>
            <w:r>
              <w:t>Menampilkan</w:t>
            </w:r>
            <w:proofErr w:type="spellEnd"/>
            <w:r>
              <w:t xml:space="preserve"> </w:t>
            </w:r>
            <w:proofErr w:type="spellStart"/>
            <w:r>
              <w:t>seluruh</w:t>
            </w:r>
            <w:proofErr w:type="spellEnd"/>
            <w:r>
              <w:t xml:space="preserve"> data </w:t>
            </w:r>
            <w:proofErr w:type="spellStart"/>
            <w:r>
              <w:t>walikelas</w:t>
            </w:r>
            <w:proofErr w:type="spellEnd"/>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22ADB" w14:paraId="1623A87A" w14:textId="77777777" w:rsidTr="008159DF">
        <w:trPr>
          <w:jc w:val="center"/>
        </w:trPr>
        <w:tc>
          <w:tcPr>
            <w:tcW w:w="3827" w:type="dxa"/>
            <w:vAlign w:val="center"/>
          </w:tcPr>
          <w:p w14:paraId="01C32DA6" w14:textId="0D0409E6" w:rsidR="00522ADB" w:rsidRDefault="00522ADB" w:rsidP="00D04EA5">
            <w:pPr>
              <w:pStyle w:val="ListParagraph"/>
              <w:ind w:left="167"/>
              <w:pPrChange w:id="2002" w:author=" " w:date="2021-11-12T15:24:00Z">
                <w:pPr>
                  <w:pStyle w:val="ListParagraph"/>
                  <w:ind w:left="455"/>
                </w:pPr>
              </w:pPrChange>
            </w:pPr>
            <w:ins w:id="2003" w:author="Rafi Aziizi" w:date="2021-11-12T14:48:00Z">
              <w:r>
                <w:t xml:space="preserve">2a. </w:t>
              </w:r>
              <w:proofErr w:type="spellStart"/>
              <w:r>
                <w:t>Memasukan</w:t>
              </w:r>
              <w:proofErr w:type="spellEnd"/>
              <w:r>
                <w:t xml:space="preserve"> data guru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2004"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rsidP="00D04EA5">
            <w:pPr>
              <w:pStyle w:val="ListParagraph"/>
              <w:spacing w:after="160"/>
              <w:ind w:left="167"/>
              <w:pPrChange w:id="2005" w:author=" "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rsidP="00D04EA5">
            <w:pPr>
              <w:pStyle w:val="ListParagraph"/>
              <w:ind w:left="167"/>
              <w:pPrChange w:id="2006" w:author=" " w:date="2021-11-12T15:24:00Z">
                <w:pPr>
                  <w:pStyle w:val="ListParagraph"/>
                  <w:ind w:left="450"/>
                </w:pPr>
              </w:pPrChange>
            </w:pPr>
          </w:p>
        </w:tc>
        <w:tc>
          <w:tcPr>
            <w:tcW w:w="3964" w:type="dxa"/>
            <w:vAlign w:val="center"/>
          </w:tcPr>
          <w:p w14:paraId="1B67DE47" w14:textId="1DBE00A5" w:rsidR="00522ADB" w:rsidRDefault="00522ADB" w:rsidP="00D04EA5">
            <w:pPr>
              <w:pStyle w:val="ListParagraph"/>
              <w:spacing w:after="160"/>
              <w:ind w:left="167"/>
              <w:pPrChange w:id="2007" w:author=" " w:date="2021-11-12T15:24:00Z">
                <w:pPr>
                  <w:pStyle w:val="ListParagraph"/>
                  <w:spacing w:after="160"/>
                  <w:ind w:left="468"/>
                </w:pPr>
              </w:pPrChange>
            </w:pPr>
            <w:ins w:id="2008" w:author="Rafi Aziizi" w:date="2021-11-12T14:48: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guru </w:t>
              </w:r>
              <w:proofErr w:type="spellStart"/>
              <w:r>
                <w:t>tidak</w:t>
              </w:r>
              <w:proofErr w:type="spellEnd"/>
              <w:r>
                <w:t xml:space="preserve"> </w:t>
              </w:r>
              <w:proofErr w:type="spellStart"/>
              <w:r>
                <w:t>ditemukan</w:t>
              </w:r>
            </w:ins>
            <w:proofErr w:type="spellEnd"/>
            <w:del w:id="2009"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77777777" w:rsidR="00443E24" w:rsidRDefault="00443E24" w:rsidP="00443E24"/>
    <w:p w14:paraId="2389E14C" w14:textId="2902AC28" w:rsidR="00270503" w:rsidRDefault="00270503" w:rsidP="00FF2590">
      <w:pPr>
        <w:pStyle w:val="ListParagraph"/>
        <w:numPr>
          <w:ilvl w:val="0"/>
          <w:numId w:val="25"/>
        </w:numPr>
        <w:ind w:left="426"/>
        <w:rPr>
          <w:ins w:id="2010" w:author="Rafi Aziizi" w:date="2021-11-12T14:56:00Z"/>
        </w:rPr>
      </w:pPr>
      <w:proofErr w:type="spellStart"/>
      <w:r>
        <w:t>Skenario</w:t>
      </w:r>
      <w:proofErr w:type="spellEnd"/>
      <w:r>
        <w:t xml:space="preserve"> Kelola Kelas</w:t>
      </w:r>
    </w:p>
    <w:p w14:paraId="669338DF" w14:textId="7990E324" w:rsidR="005D5AD6" w:rsidRDefault="005D5AD6">
      <w:pPr>
        <w:ind w:firstLine="426"/>
        <w:rPr>
          <w:ins w:id="2011" w:author="Rafi Aziizi" w:date="2021-11-12T14:54:00Z"/>
        </w:rPr>
        <w:pPrChange w:id="2012" w:author="Rafi Aziizi" w:date="2021-11-12T14:56:00Z">
          <w:pPr>
            <w:pStyle w:val="ListParagraph"/>
            <w:numPr>
              <w:numId w:val="25"/>
            </w:numPr>
            <w:ind w:left="426" w:hanging="360"/>
          </w:pPr>
        </w:pPrChange>
      </w:pPr>
      <w:ins w:id="2013" w:author="Rafi Aziizi" w:date="2021-11-12T14:56:00Z">
        <w:r>
          <w:t xml:space="preserve">Pada </w:t>
        </w:r>
        <w:proofErr w:type="spellStart"/>
        <w:r>
          <w:t>skenario</w:t>
        </w:r>
        <w:proofErr w:type="spellEnd"/>
        <w:r>
          <w:t xml:space="preserve"> </w:t>
        </w:r>
        <w:proofErr w:type="spellStart"/>
        <w:r>
          <w:t>kelola</w:t>
        </w:r>
        <w:proofErr w:type="spellEnd"/>
        <w:r>
          <w:t xml:space="preserve"> </w:t>
        </w:r>
      </w:ins>
      <w:proofErr w:type="spellStart"/>
      <w:ins w:id="2014" w:author="Rafi Aziizi" w:date="2021-11-12T14:57:00Z">
        <w:r>
          <w:t>kelas</w:t>
        </w:r>
      </w:ins>
      <w:proofErr w:type="spellEnd"/>
      <w:ins w:id="2015" w:author="Rafi Aziizi" w:date="2021-11-12T14:56:00Z">
        <w:r>
          <w:t xml:space="preserve">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proofErr w:type="spellStart"/>
        <w:r>
          <w:t>kelas</w:t>
        </w:r>
        <w:proofErr w:type="spellEnd"/>
        <w:r>
          <w:t xml:space="preserve">, </w:t>
        </w:r>
        <w:proofErr w:type="spellStart"/>
        <w:r>
          <w:t>hapus</w:t>
        </w:r>
        <w:proofErr w:type="spellEnd"/>
        <w:r>
          <w:t xml:space="preserve"> </w:t>
        </w:r>
        <w:proofErr w:type="spellStart"/>
        <w:r>
          <w:t>kelas</w:t>
        </w:r>
        <w:proofErr w:type="spellEnd"/>
        <w:r>
          <w:t xml:space="preserve">, edit </w:t>
        </w:r>
      </w:ins>
      <w:proofErr w:type="spellStart"/>
      <w:ins w:id="2016" w:author="Rafi Aziizi" w:date="2021-11-12T14:57:00Z">
        <w:r>
          <w:t>kelas</w:t>
        </w:r>
      </w:ins>
      <w:proofErr w:type="spellEnd"/>
      <w:ins w:id="2017" w:author="Rafi Aziizi" w:date="2021-11-12T14:56:00Z">
        <w:r>
          <w:t xml:space="preserve"> dan </w:t>
        </w:r>
        <w:proofErr w:type="spellStart"/>
        <w:r>
          <w:t>lihat</w:t>
        </w:r>
        <w:proofErr w:type="spellEnd"/>
        <w:r>
          <w:t xml:space="preserve"> </w:t>
        </w:r>
      </w:ins>
      <w:proofErr w:type="spellStart"/>
      <w:ins w:id="2018" w:author="Rafi Aziizi" w:date="2021-11-12T14:57:00Z">
        <w:r>
          <w:t>kelas</w:t>
        </w:r>
      </w:ins>
      <w:proofErr w:type="spellEnd"/>
      <w:ins w:id="2019" w:author="Rafi Aziizi" w:date="2021-11-12T14:56: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2C7D1D91" w14:textId="35217E13" w:rsidR="005D5AD6" w:rsidRDefault="005D5AD6" w:rsidP="005D5AD6">
      <w:pPr>
        <w:ind w:left="66"/>
        <w:rPr>
          <w:ins w:id="2020" w:author=" " w:date="2021-11-12T16:28:00Z"/>
        </w:rPr>
      </w:pPr>
      <w:ins w:id="2021" w:author="Rafi Aziizi" w:date="2021-11-12T14:55:00Z">
        <w:r>
          <w:t xml:space="preserve">a. </w:t>
        </w:r>
        <w:proofErr w:type="spellStart"/>
        <w:r>
          <w:t>Skenario</w:t>
        </w:r>
        <w:proofErr w:type="spellEnd"/>
        <w:r>
          <w:t xml:space="preserve"> </w:t>
        </w:r>
        <w:proofErr w:type="spellStart"/>
        <w:r>
          <w:t>Tambah</w:t>
        </w:r>
        <w:proofErr w:type="spellEnd"/>
        <w:r>
          <w:t xml:space="preserve"> Kelas</w:t>
        </w:r>
      </w:ins>
    </w:p>
    <w:p w14:paraId="60EE6C74" w14:textId="77777777" w:rsidR="00885B6D" w:rsidRDefault="00885B6D" w:rsidP="005D5AD6">
      <w:pPr>
        <w:ind w:left="66"/>
        <w:rPr>
          <w:ins w:id="2022" w:author="Rafi Aziizi" w:date="2021-11-12T14:55: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C70CAF">
        <w:trPr>
          <w:jc w:val="center"/>
          <w:ins w:id="2023" w:author="Rafi Aziizi" w:date="2021-11-12T14:55:00Z"/>
        </w:trPr>
        <w:tc>
          <w:tcPr>
            <w:tcW w:w="3827" w:type="dxa"/>
            <w:shd w:val="clear" w:color="auto" w:fill="F2EE98"/>
            <w:vAlign w:val="center"/>
          </w:tcPr>
          <w:p w14:paraId="56E40C6E" w14:textId="77777777" w:rsidR="005D5AD6" w:rsidRPr="0044182F" w:rsidRDefault="005D5AD6" w:rsidP="00C70CAF">
            <w:pPr>
              <w:rPr>
                <w:ins w:id="2024" w:author="Rafi Aziizi" w:date="2021-11-12T14:55:00Z"/>
                <w:b/>
              </w:rPr>
            </w:pPr>
            <w:ins w:id="2025"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C70CAF">
            <w:pPr>
              <w:rPr>
                <w:ins w:id="2026" w:author="Rafi Aziizi" w:date="2021-11-12T14:55:00Z"/>
              </w:rPr>
            </w:pPr>
            <w:proofErr w:type="spellStart"/>
            <w:ins w:id="2027" w:author="Rafi Aziizi" w:date="2021-11-12T14:55:00Z">
              <w:r>
                <w:t>Tambah</w:t>
              </w:r>
              <w:proofErr w:type="spellEnd"/>
              <w:r>
                <w:t xml:space="preserve"> Kelas</w:t>
              </w:r>
            </w:ins>
          </w:p>
        </w:tc>
      </w:tr>
      <w:tr w:rsidR="005D5AD6" w:rsidRPr="002F6C1D" w14:paraId="6CDCA189" w14:textId="77777777" w:rsidTr="00C70CAF">
        <w:trPr>
          <w:jc w:val="center"/>
          <w:ins w:id="2028" w:author="Rafi Aziizi" w:date="2021-11-12T14:55:00Z"/>
        </w:trPr>
        <w:tc>
          <w:tcPr>
            <w:tcW w:w="3827" w:type="dxa"/>
            <w:vAlign w:val="center"/>
          </w:tcPr>
          <w:p w14:paraId="538580F2" w14:textId="77777777" w:rsidR="005D5AD6" w:rsidRPr="0044182F" w:rsidRDefault="005D5AD6" w:rsidP="00C70CAF">
            <w:pPr>
              <w:rPr>
                <w:ins w:id="2029" w:author="Rafi Aziizi" w:date="2021-11-12T14:55:00Z"/>
                <w:b/>
              </w:rPr>
            </w:pPr>
            <w:ins w:id="2030" w:author="Rafi Aziizi" w:date="2021-11-12T14:55:00Z">
              <w:r w:rsidRPr="0044182F">
                <w:rPr>
                  <w:b/>
                </w:rPr>
                <w:t>ID</w:t>
              </w:r>
            </w:ins>
          </w:p>
        </w:tc>
        <w:tc>
          <w:tcPr>
            <w:tcW w:w="3964" w:type="dxa"/>
            <w:vAlign w:val="center"/>
          </w:tcPr>
          <w:p w14:paraId="43B0B355" w14:textId="796549B8" w:rsidR="005D5AD6" w:rsidRPr="002F6C1D" w:rsidRDefault="005D5AD6" w:rsidP="00C70CAF">
            <w:pPr>
              <w:rPr>
                <w:ins w:id="2031" w:author="Rafi Aziizi" w:date="2021-11-12T14:55:00Z"/>
              </w:rPr>
            </w:pPr>
            <w:ins w:id="2032" w:author="Rafi Aziizi" w:date="2021-11-12T14:55:00Z">
              <w:r>
                <w:t>RC15</w:t>
              </w:r>
            </w:ins>
          </w:p>
        </w:tc>
      </w:tr>
      <w:tr w:rsidR="005D5AD6" w:rsidRPr="000C722D" w14:paraId="1892EA69" w14:textId="77777777" w:rsidTr="00C70CAF">
        <w:trPr>
          <w:jc w:val="center"/>
          <w:ins w:id="2033" w:author="Rafi Aziizi" w:date="2021-11-12T14:55:00Z"/>
        </w:trPr>
        <w:tc>
          <w:tcPr>
            <w:tcW w:w="3827" w:type="dxa"/>
            <w:vAlign w:val="center"/>
          </w:tcPr>
          <w:p w14:paraId="672E06EB" w14:textId="77777777" w:rsidR="005D5AD6" w:rsidRPr="0044182F" w:rsidRDefault="005D5AD6" w:rsidP="00C70CAF">
            <w:pPr>
              <w:rPr>
                <w:ins w:id="2034" w:author="Rafi Aziizi" w:date="2021-11-12T14:55:00Z"/>
                <w:b/>
              </w:rPr>
            </w:pPr>
            <w:ins w:id="2035" w:author="Rafi Aziizi" w:date="2021-11-12T14:55:00Z">
              <w:r w:rsidRPr="0044182F">
                <w:rPr>
                  <w:b/>
                </w:rPr>
                <w:t>Description</w:t>
              </w:r>
            </w:ins>
          </w:p>
        </w:tc>
        <w:tc>
          <w:tcPr>
            <w:tcW w:w="3964" w:type="dxa"/>
          </w:tcPr>
          <w:p w14:paraId="6BCC52D7" w14:textId="251368E7" w:rsidR="005D5AD6" w:rsidRPr="000C722D" w:rsidRDefault="005D5AD6" w:rsidP="00C70CAF">
            <w:pPr>
              <w:rPr>
                <w:ins w:id="2036" w:author="Rafi Aziizi" w:date="2021-11-12T14:55:00Z"/>
              </w:rPr>
            </w:pPr>
            <w:ins w:id="2037"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kelas</w:t>
              </w:r>
              <w:proofErr w:type="spellEnd"/>
              <w:r>
                <w:t>.</w:t>
              </w:r>
            </w:ins>
          </w:p>
        </w:tc>
      </w:tr>
      <w:tr w:rsidR="005D5AD6" w:rsidRPr="002F6C1D" w14:paraId="29DF0E76" w14:textId="77777777" w:rsidTr="00C70CAF">
        <w:trPr>
          <w:jc w:val="center"/>
          <w:ins w:id="2038" w:author="Rafi Aziizi" w:date="2021-11-12T14:55:00Z"/>
        </w:trPr>
        <w:tc>
          <w:tcPr>
            <w:tcW w:w="3827" w:type="dxa"/>
            <w:vAlign w:val="center"/>
          </w:tcPr>
          <w:p w14:paraId="57376BA0" w14:textId="77777777" w:rsidR="005D5AD6" w:rsidRPr="0044182F" w:rsidRDefault="005D5AD6" w:rsidP="00C70CAF">
            <w:pPr>
              <w:rPr>
                <w:ins w:id="2039" w:author="Rafi Aziizi" w:date="2021-11-12T14:55:00Z"/>
                <w:b/>
              </w:rPr>
            </w:pPr>
            <w:ins w:id="2040" w:author="Rafi Aziizi" w:date="2021-11-12T14:55:00Z">
              <w:r w:rsidRPr="0044182F">
                <w:rPr>
                  <w:b/>
                </w:rPr>
                <w:t>Actors</w:t>
              </w:r>
            </w:ins>
          </w:p>
        </w:tc>
        <w:tc>
          <w:tcPr>
            <w:tcW w:w="3964" w:type="dxa"/>
            <w:vAlign w:val="center"/>
          </w:tcPr>
          <w:p w14:paraId="0428BCC9" w14:textId="77777777" w:rsidR="005D5AD6" w:rsidRPr="002F6C1D" w:rsidRDefault="005D5AD6" w:rsidP="00C70CAF">
            <w:pPr>
              <w:rPr>
                <w:ins w:id="2041" w:author="Rafi Aziizi" w:date="2021-11-12T14:55:00Z"/>
              </w:rPr>
            </w:pPr>
            <w:ins w:id="2042" w:author="Rafi Aziizi" w:date="2021-11-12T14:55:00Z">
              <w:r>
                <w:t>Bag.IT, Guru BK.</w:t>
              </w:r>
            </w:ins>
          </w:p>
        </w:tc>
      </w:tr>
      <w:tr w:rsidR="005D5AD6" w:rsidRPr="0044182F" w14:paraId="4C3E00C3" w14:textId="77777777" w:rsidTr="00C70CAF">
        <w:trPr>
          <w:jc w:val="center"/>
          <w:ins w:id="2043" w:author="Rafi Aziizi" w:date="2021-11-12T14:55:00Z"/>
        </w:trPr>
        <w:tc>
          <w:tcPr>
            <w:tcW w:w="3827" w:type="dxa"/>
            <w:vAlign w:val="center"/>
          </w:tcPr>
          <w:p w14:paraId="6D3A9B7B" w14:textId="77777777" w:rsidR="005D5AD6" w:rsidRPr="0044182F" w:rsidRDefault="005D5AD6" w:rsidP="00C70CAF">
            <w:pPr>
              <w:rPr>
                <w:ins w:id="2044" w:author="Rafi Aziizi" w:date="2021-11-12T14:55:00Z"/>
                <w:b/>
              </w:rPr>
            </w:pPr>
            <w:ins w:id="2045" w:author="Rafi Aziizi" w:date="2021-11-12T14:55:00Z">
              <w:r w:rsidRPr="0044182F">
                <w:rPr>
                  <w:b/>
                </w:rPr>
                <w:t>Frequency of Use</w:t>
              </w:r>
            </w:ins>
          </w:p>
        </w:tc>
        <w:tc>
          <w:tcPr>
            <w:tcW w:w="3964" w:type="dxa"/>
            <w:vAlign w:val="center"/>
          </w:tcPr>
          <w:p w14:paraId="7C6BBCFC" w14:textId="77777777" w:rsidR="005D5AD6" w:rsidRPr="007B7AB3" w:rsidRDefault="005D5AD6" w:rsidP="00C70CAF">
            <w:pPr>
              <w:rPr>
                <w:ins w:id="2046" w:author="Rafi Aziizi" w:date="2021-11-12T14:55:00Z"/>
                <w:i/>
                <w:iCs/>
              </w:rPr>
            </w:pPr>
            <w:ins w:id="2047" w:author="Rafi Aziizi" w:date="2021-11-12T14:55:00Z">
              <w:r>
                <w:rPr>
                  <w:i/>
                  <w:iCs/>
                </w:rPr>
                <w:t>Conditional</w:t>
              </w:r>
            </w:ins>
          </w:p>
        </w:tc>
      </w:tr>
      <w:tr w:rsidR="005D5AD6" w:rsidRPr="0044182F" w14:paraId="25994BB1" w14:textId="77777777" w:rsidTr="00C70CAF">
        <w:trPr>
          <w:jc w:val="center"/>
          <w:ins w:id="2048" w:author="Rafi Aziizi" w:date="2021-11-12T14:55:00Z"/>
        </w:trPr>
        <w:tc>
          <w:tcPr>
            <w:tcW w:w="3827" w:type="dxa"/>
            <w:vAlign w:val="center"/>
          </w:tcPr>
          <w:p w14:paraId="01B0245E" w14:textId="77777777" w:rsidR="005D5AD6" w:rsidRPr="0044182F" w:rsidRDefault="005D5AD6" w:rsidP="00C70CAF">
            <w:pPr>
              <w:rPr>
                <w:ins w:id="2049" w:author="Rafi Aziizi" w:date="2021-11-12T14:55:00Z"/>
                <w:b/>
              </w:rPr>
            </w:pPr>
            <w:ins w:id="2050" w:author="Rafi Aziizi" w:date="2021-11-12T14:55:00Z">
              <w:r w:rsidRPr="0044182F">
                <w:rPr>
                  <w:b/>
                </w:rPr>
                <w:t>Triggers</w:t>
              </w:r>
            </w:ins>
          </w:p>
        </w:tc>
        <w:tc>
          <w:tcPr>
            <w:tcW w:w="3964" w:type="dxa"/>
            <w:vAlign w:val="center"/>
          </w:tcPr>
          <w:p w14:paraId="5D6FD05C" w14:textId="77777777" w:rsidR="005D5AD6" w:rsidRPr="0044182F" w:rsidRDefault="005D5AD6" w:rsidP="00C70CAF">
            <w:pPr>
              <w:rPr>
                <w:ins w:id="2051" w:author="Rafi Aziizi" w:date="2021-11-12T14:55:00Z"/>
              </w:rPr>
            </w:pPr>
            <w:ins w:id="2052" w:author="Rafi Aziizi" w:date="2021-11-12T14:55:00Z">
              <w:r>
                <w:t>-</w:t>
              </w:r>
            </w:ins>
          </w:p>
        </w:tc>
      </w:tr>
      <w:tr w:rsidR="005D5AD6" w:rsidRPr="0081005E" w14:paraId="180FB272" w14:textId="77777777" w:rsidTr="00C70CAF">
        <w:trPr>
          <w:jc w:val="center"/>
          <w:ins w:id="2053" w:author="Rafi Aziizi" w:date="2021-11-12T14:55:00Z"/>
        </w:trPr>
        <w:tc>
          <w:tcPr>
            <w:tcW w:w="3827" w:type="dxa"/>
            <w:vAlign w:val="center"/>
          </w:tcPr>
          <w:p w14:paraId="04F98FDC" w14:textId="77777777" w:rsidR="005D5AD6" w:rsidRPr="0044182F" w:rsidRDefault="005D5AD6" w:rsidP="00C70CAF">
            <w:pPr>
              <w:rPr>
                <w:ins w:id="2054" w:author="Rafi Aziizi" w:date="2021-11-12T14:55:00Z"/>
                <w:b/>
              </w:rPr>
            </w:pPr>
            <w:ins w:id="2055" w:author="Rafi Aziizi" w:date="2021-11-12T14:55:00Z">
              <w:r w:rsidRPr="0044182F">
                <w:rPr>
                  <w:b/>
                </w:rPr>
                <w:t>Pre-Conditions</w:t>
              </w:r>
            </w:ins>
          </w:p>
        </w:tc>
        <w:tc>
          <w:tcPr>
            <w:tcW w:w="3964" w:type="dxa"/>
            <w:vAlign w:val="center"/>
          </w:tcPr>
          <w:p w14:paraId="75109421" w14:textId="505E2775" w:rsidR="005D5AD6" w:rsidRPr="0081005E" w:rsidRDefault="005D5AD6" w:rsidP="00C70CAF">
            <w:pPr>
              <w:rPr>
                <w:ins w:id="2056" w:author="Rafi Aziizi" w:date="2021-11-12T14:55:00Z"/>
                <w:i/>
                <w:iCs/>
              </w:rPr>
            </w:pPr>
            <w:ins w:id="2057" w:author="Rafi Aziizi" w:date="2021-11-12T14:55:00Z">
              <w:r>
                <w:t xml:space="preserve">Data </w:t>
              </w:r>
            </w:ins>
            <w:proofErr w:type="spellStart"/>
            <w:ins w:id="2058" w:author="Rafi Aziizi" w:date="2021-11-12T14:56:00Z">
              <w:r>
                <w:t>kelas</w:t>
              </w:r>
              <w:proofErr w:type="spellEnd"/>
              <w:r>
                <w:t xml:space="preserve"> </w:t>
              </w:r>
            </w:ins>
            <w:proofErr w:type="spellStart"/>
            <w:ins w:id="2059" w:author="Rafi Aziizi" w:date="2021-11-12T14:55:00Z">
              <w:r>
                <w:t>tidak</w:t>
              </w:r>
              <w:proofErr w:type="spellEnd"/>
              <w:r>
                <w:t xml:space="preserve"> </w:t>
              </w:r>
              <w:proofErr w:type="spellStart"/>
              <w:r>
                <w:t>ada</w:t>
              </w:r>
              <w:proofErr w:type="spellEnd"/>
            </w:ins>
          </w:p>
        </w:tc>
      </w:tr>
      <w:tr w:rsidR="005D5AD6" w:rsidRPr="0048762E" w14:paraId="5493D24F" w14:textId="77777777" w:rsidTr="00C70CAF">
        <w:trPr>
          <w:jc w:val="center"/>
          <w:ins w:id="2060" w:author="Rafi Aziizi" w:date="2021-11-12T14:55:00Z"/>
        </w:trPr>
        <w:tc>
          <w:tcPr>
            <w:tcW w:w="3827" w:type="dxa"/>
            <w:vAlign w:val="center"/>
          </w:tcPr>
          <w:p w14:paraId="2D3D8E04" w14:textId="77777777" w:rsidR="005D5AD6" w:rsidRPr="0044182F" w:rsidRDefault="005D5AD6" w:rsidP="00C70CAF">
            <w:pPr>
              <w:rPr>
                <w:ins w:id="2061" w:author="Rafi Aziizi" w:date="2021-11-12T14:55:00Z"/>
                <w:b/>
              </w:rPr>
            </w:pPr>
            <w:ins w:id="2062" w:author="Rafi Aziizi" w:date="2021-11-12T14:55:00Z">
              <w:r w:rsidRPr="0044182F">
                <w:rPr>
                  <w:b/>
                </w:rPr>
                <w:t>Post-Conditions</w:t>
              </w:r>
            </w:ins>
          </w:p>
        </w:tc>
        <w:tc>
          <w:tcPr>
            <w:tcW w:w="3964" w:type="dxa"/>
            <w:vAlign w:val="center"/>
          </w:tcPr>
          <w:p w14:paraId="2D7DF7AF" w14:textId="7D70E396" w:rsidR="005D5AD6" w:rsidRPr="0048762E" w:rsidRDefault="005D5AD6" w:rsidP="00C70CAF">
            <w:pPr>
              <w:rPr>
                <w:ins w:id="2063" w:author="Rafi Aziizi" w:date="2021-11-12T14:55:00Z"/>
              </w:rPr>
            </w:pPr>
            <w:ins w:id="2064" w:author="Rafi Aziizi" w:date="2021-11-12T14:55:00Z">
              <w:r>
                <w:t xml:space="preserve">Data </w:t>
              </w:r>
            </w:ins>
            <w:proofErr w:type="spellStart"/>
            <w:ins w:id="2065" w:author="Rafi Aziizi" w:date="2021-11-12T14:56:00Z">
              <w:r>
                <w:t>kelas</w:t>
              </w:r>
              <w:proofErr w:type="spellEnd"/>
              <w:r>
                <w:t xml:space="preserve"> </w:t>
              </w:r>
            </w:ins>
            <w:proofErr w:type="spellStart"/>
            <w:ins w:id="2066" w:author="Rafi Aziizi" w:date="2021-11-12T14:55:00Z">
              <w:r>
                <w:t>baru</w:t>
              </w:r>
              <w:proofErr w:type="spellEnd"/>
              <w:r>
                <w:t xml:space="preserve"> </w:t>
              </w:r>
              <w:proofErr w:type="spellStart"/>
              <w:r>
                <w:t>ditampilkan</w:t>
              </w:r>
              <w:proofErr w:type="spellEnd"/>
            </w:ins>
          </w:p>
        </w:tc>
      </w:tr>
      <w:tr w:rsidR="005D5AD6" w:rsidRPr="0044182F" w14:paraId="56A9626A" w14:textId="77777777" w:rsidTr="00C70CAF">
        <w:trPr>
          <w:jc w:val="center"/>
          <w:ins w:id="2067" w:author="Rafi Aziizi" w:date="2021-11-12T14:55:00Z"/>
        </w:trPr>
        <w:tc>
          <w:tcPr>
            <w:tcW w:w="7791" w:type="dxa"/>
            <w:gridSpan w:val="2"/>
            <w:shd w:val="clear" w:color="auto" w:fill="F2EE98"/>
            <w:vAlign w:val="center"/>
          </w:tcPr>
          <w:p w14:paraId="45F80374" w14:textId="77777777" w:rsidR="005D5AD6" w:rsidRPr="0044182F" w:rsidRDefault="005D5AD6" w:rsidP="00C70CAF">
            <w:pPr>
              <w:jc w:val="center"/>
              <w:rPr>
                <w:ins w:id="2068" w:author="Rafi Aziizi" w:date="2021-11-12T14:55:00Z"/>
                <w:b/>
              </w:rPr>
            </w:pPr>
            <w:ins w:id="2069" w:author="Rafi Aziizi" w:date="2021-11-12T14:55:00Z">
              <w:r w:rsidRPr="0044182F">
                <w:rPr>
                  <w:b/>
                </w:rPr>
                <w:lastRenderedPageBreak/>
                <w:t>Main Course</w:t>
              </w:r>
            </w:ins>
          </w:p>
        </w:tc>
      </w:tr>
      <w:tr w:rsidR="005D5AD6" w:rsidRPr="0044182F" w14:paraId="20997C46" w14:textId="77777777" w:rsidTr="00C70CAF">
        <w:trPr>
          <w:jc w:val="center"/>
          <w:ins w:id="2070" w:author="Rafi Aziizi" w:date="2021-11-12T14:55:00Z"/>
        </w:trPr>
        <w:tc>
          <w:tcPr>
            <w:tcW w:w="3827" w:type="dxa"/>
            <w:shd w:val="clear" w:color="auto" w:fill="F2EE98"/>
            <w:vAlign w:val="center"/>
          </w:tcPr>
          <w:p w14:paraId="3B315E37" w14:textId="77777777" w:rsidR="005D5AD6" w:rsidRPr="0044182F" w:rsidRDefault="005D5AD6" w:rsidP="00C70CAF">
            <w:pPr>
              <w:jc w:val="center"/>
              <w:rPr>
                <w:ins w:id="2071" w:author="Rafi Aziizi" w:date="2021-11-12T14:55:00Z"/>
                <w:b/>
              </w:rPr>
            </w:pPr>
            <w:proofErr w:type="spellStart"/>
            <w:ins w:id="2072"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FF8386C" w14:textId="77777777" w:rsidR="005D5AD6" w:rsidRPr="0044182F" w:rsidRDefault="005D5AD6" w:rsidP="00C70CAF">
            <w:pPr>
              <w:jc w:val="center"/>
              <w:rPr>
                <w:ins w:id="2073" w:author="Rafi Aziizi" w:date="2021-11-12T14:55:00Z"/>
                <w:b/>
              </w:rPr>
            </w:pPr>
            <w:proofErr w:type="spellStart"/>
            <w:ins w:id="2074"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3D6E865B" w14:textId="77777777" w:rsidTr="00C70CAF">
        <w:trPr>
          <w:jc w:val="center"/>
          <w:ins w:id="2075" w:author="Rafi Aziizi" w:date="2021-11-12T14:55:00Z"/>
        </w:trPr>
        <w:tc>
          <w:tcPr>
            <w:tcW w:w="3827" w:type="dxa"/>
            <w:vAlign w:val="center"/>
          </w:tcPr>
          <w:p w14:paraId="3B4158C8" w14:textId="113BDF69" w:rsidR="005D5AD6" w:rsidRPr="0044182F" w:rsidRDefault="005D5AD6" w:rsidP="00D04EA5">
            <w:pPr>
              <w:numPr>
                <w:ilvl w:val="0"/>
                <w:numId w:val="92"/>
              </w:numPr>
              <w:spacing w:after="160"/>
              <w:ind w:left="309"/>
              <w:rPr>
                <w:ins w:id="2076" w:author="Rafi Aziizi" w:date="2021-11-12T14:55:00Z"/>
              </w:rPr>
              <w:pPrChange w:id="2077" w:author=" " w:date="2021-11-12T15:25:00Z">
                <w:pPr>
                  <w:numPr>
                    <w:numId w:val="85"/>
                  </w:numPr>
                  <w:spacing w:after="160"/>
                  <w:ind w:left="720" w:hanging="360"/>
                </w:pPr>
              </w:pPrChange>
            </w:pPr>
            <w:proofErr w:type="spellStart"/>
            <w:ins w:id="2078" w:author="Rafi Aziizi" w:date="2021-11-12T14:55:00Z">
              <w:r>
                <w:t>Memasuki</w:t>
              </w:r>
              <w:proofErr w:type="spellEnd"/>
              <w:r>
                <w:t xml:space="preserve"> menu “</w:t>
              </w:r>
              <w:proofErr w:type="spellStart"/>
              <w:r>
                <w:t>Tambah</w:t>
              </w:r>
              <w:proofErr w:type="spellEnd"/>
              <w:r>
                <w:t xml:space="preserve"> </w:t>
              </w:r>
            </w:ins>
            <w:ins w:id="2079" w:author="Rafi Aziizi" w:date="2021-11-12T14:56:00Z">
              <w:r>
                <w:t>Kelas</w:t>
              </w:r>
            </w:ins>
            <w:ins w:id="2080" w:author="Rafi Aziizi" w:date="2021-11-12T14:55:00Z">
              <w:r>
                <w:t>”</w:t>
              </w:r>
            </w:ins>
          </w:p>
        </w:tc>
        <w:tc>
          <w:tcPr>
            <w:tcW w:w="3964" w:type="dxa"/>
            <w:vAlign w:val="center"/>
          </w:tcPr>
          <w:p w14:paraId="54F7B1D8" w14:textId="77777777" w:rsidR="005D5AD6" w:rsidRPr="0044182F" w:rsidRDefault="005D5AD6" w:rsidP="00D04EA5">
            <w:pPr>
              <w:pStyle w:val="ListParagraph"/>
              <w:ind w:left="309"/>
              <w:rPr>
                <w:ins w:id="2081" w:author="Rafi Aziizi" w:date="2021-11-12T14:55:00Z"/>
              </w:rPr>
              <w:pPrChange w:id="2082" w:author=" " w:date="2021-11-12T15:25:00Z">
                <w:pPr>
                  <w:ind w:left="511"/>
                </w:pPr>
              </w:pPrChange>
            </w:pPr>
          </w:p>
        </w:tc>
      </w:tr>
      <w:tr w:rsidR="005D5AD6" w:rsidRPr="0044182F" w14:paraId="23C4F0FC" w14:textId="77777777" w:rsidTr="00C70CAF">
        <w:trPr>
          <w:jc w:val="center"/>
          <w:ins w:id="2083" w:author="Rafi Aziizi" w:date="2021-11-12T14:55:00Z"/>
        </w:trPr>
        <w:tc>
          <w:tcPr>
            <w:tcW w:w="3827" w:type="dxa"/>
            <w:vAlign w:val="center"/>
          </w:tcPr>
          <w:p w14:paraId="5425378F" w14:textId="77777777" w:rsidR="005D5AD6" w:rsidRPr="0044182F" w:rsidRDefault="005D5AD6" w:rsidP="00D04EA5">
            <w:pPr>
              <w:pStyle w:val="ListParagraph"/>
              <w:ind w:left="309"/>
              <w:rPr>
                <w:ins w:id="2084" w:author="Rafi Aziizi" w:date="2021-11-12T14:55:00Z"/>
              </w:rPr>
              <w:pPrChange w:id="2085" w:author=" " w:date="2021-11-12T15:25:00Z">
                <w:pPr>
                  <w:ind w:left="510"/>
                </w:pPr>
              </w:pPrChange>
            </w:pPr>
          </w:p>
        </w:tc>
        <w:tc>
          <w:tcPr>
            <w:tcW w:w="3964" w:type="dxa"/>
            <w:vAlign w:val="center"/>
          </w:tcPr>
          <w:p w14:paraId="32D1555F" w14:textId="6ECA3B1D" w:rsidR="005D5AD6" w:rsidRPr="0044182F" w:rsidRDefault="005D5AD6" w:rsidP="00D04EA5">
            <w:pPr>
              <w:numPr>
                <w:ilvl w:val="0"/>
                <w:numId w:val="92"/>
              </w:numPr>
              <w:spacing w:after="160"/>
              <w:ind w:left="309"/>
              <w:rPr>
                <w:ins w:id="2086" w:author="Rafi Aziizi" w:date="2021-11-12T14:55:00Z"/>
              </w:rPr>
              <w:pPrChange w:id="2087" w:author=" " w:date="2021-11-12T15:25:00Z">
                <w:pPr>
                  <w:numPr>
                    <w:numId w:val="85"/>
                  </w:numPr>
                  <w:spacing w:after="160"/>
                  <w:ind w:left="511" w:hanging="360"/>
                </w:pPr>
              </w:pPrChange>
            </w:pPr>
            <w:proofErr w:type="spellStart"/>
            <w:ins w:id="2088" w:author="Rafi Aziizi" w:date="2021-11-12T14:55:00Z">
              <w:r>
                <w:t>Menampilkan</w:t>
              </w:r>
              <w:proofErr w:type="spellEnd"/>
              <w:r>
                <w:t xml:space="preserve"> form </w:t>
              </w:r>
              <w:proofErr w:type="spellStart"/>
              <w:r>
                <w:t>tambah</w:t>
              </w:r>
              <w:proofErr w:type="spellEnd"/>
              <w:r>
                <w:t xml:space="preserve"> data </w:t>
              </w:r>
            </w:ins>
            <w:proofErr w:type="spellStart"/>
            <w:ins w:id="2089" w:author="Rafi Aziizi" w:date="2021-11-12T14:56:00Z">
              <w:r>
                <w:t>kelas</w:t>
              </w:r>
            </w:ins>
            <w:proofErr w:type="spellEnd"/>
          </w:p>
        </w:tc>
      </w:tr>
      <w:tr w:rsidR="005D5AD6" w:rsidRPr="0044182F" w14:paraId="691BBF1F" w14:textId="77777777" w:rsidTr="00C70CAF">
        <w:trPr>
          <w:jc w:val="center"/>
          <w:ins w:id="2090" w:author="Rafi Aziizi" w:date="2021-11-12T14:55:00Z"/>
        </w:trPr>
        <w:tc>
          <w:tcPr>
            <w:tcW w:w="3827" w:type="dxa"/>
            <w:vAlign w:val="center"/>
          </w:tcPr>
          <w:p w14:paraId="555DB45C" w14:textId="50C6C776" w:rsidR="005D5AD6" w:rsidRPr="0044182F" w:rsidRDefault="005D5AD6" w:rsidP="00D04EA5">
            <w:pPr>
              <w:pStyle w:val="ListParagraph"/>
              <w:numPr>
                <w:ilvl w:val="0"/>
                <w:numId w:val="92"/>
              </w:numPr>
              <w:ind w:left="309"/>
              <w:rPr>
                <w:ins w:id="2091" w:author="Rafi Aziizi" w:date="2021-11-12T14:55:00Z"/>
              </w:rPr>
              <w:pPrChange w:id="2092" w:author=" " w:date="2021-11-12T15:25:00Z">
                <w:pPr>
                  <w:pStyle w:val="ListParagraph"/>
                  <w:numPr>
                    <w:numId w:val="85"/>
                  </w:numPr>
                  <w:ind w:hanging="360"/>
                </w:pPr>
              </w:pPrChange>
            </w:pPr>
            <w:proofErr w:type="spellStart"/>
            <w:ins w:id="2093" w:author="Rafi Aziizi" w:date="2021-11-12T14:55:00Z">
              <w:r>
                <w:t>Mengisi</w:t>
              </w:r>
              <w:proofErr w:type="spellEnd"/>
              <w:r>
                <w:t xml:space="preserve"> form </w:t>
              </w:r>
              <w:proofErr w:type="spellStart"/>
              <w:r>
                <w:t>tambah</w:t>
              </w:r>
              <w:proofErr w:type="spellEnd"/>
              <w:r>
                <w:t xml:space="preserve"> data </w:t>
              </w:r>
            </w:ins>
            <w:proofErr w:type="spellStart"/>
            <w:ins w:id="2094" w:author="Rafi Aziizi" w:date="2021-11-12T14:56:00Z">
              <w:r>
                <w:t>kelas</w:t>
              </w:r>
            </w:ins>
            <w:proofErr w:type="spellEnd"/>
          </w:p>
        </w:tc>
        <w:tc>
          <w:tcPr>
            <w:tcW w:w="3964" w:type="dxa"/>
            <w:vAlign w:val="center"/>
          </w:tcPr>
          <w:p w14:paraId="06DD0BD6" w14:textId="77777777" w:rsidR="005D5AD6" w:rsidRDefault="005D5AD6" w:rsidP="00D04EA5">
            <w:pPr>
              <w:pStyle w:val="ListParagraph"/>
              <w:spacing w:after="160"/>
              <w:ind w:left="309"/>
              <w:rPr>
                <w:ins w:id="2095" w:author="Rafi Aziizi" w:date="2021-11-12T14:55:00Z"/>
              </w:rPr>
              <w:pPrChange w:id="2096" w:author=" " w:date="2021-11-12T15:25:00Z">
                <w:pPr>
                  <w:spacing w:after="160"/>
                  <w:ind w:left="511"/>
                </w:pPr>
              </w:pPrChange>
            </w:pPr>
          </w:p>
        </w:tc>
      </w:tr>
      <w:tr w:rsidR="005D5AD6" w:rsidRPr="0044182F" w14:paraId="0EE682E9" w14:textId="77777777" w:rsidTr="00C70CAF">
        <w:trPr>
          <w:jc w:val="center"/>
          <w:ins w:id="2097" w:author="Rafi Aziizi" w:date="2021-11-12T14:55:00Z"/>
        </w:trPr>
        <w:tc>
          <w:tcPr>
            <w:tcW w:w="3827" w:type="dxa"/>
            <w:vAlign w:val="center"/>
          </w:tcPr>
          <w:p w14:paraId="687FF2CF" w14:textId="77777777" w:rsidR="005D5AD6" w:rsidRDefault="005D5AD6" w:rsidP="00D04EA5">
            <w:pPr>
              <w:pStyle w:val="ListParagraph"/>
              <w:ind w:left="309"/>
              <w:rPr>
                <w:ins w:id="2098" w:author="Rafi Aziizi" w:date="2021-11-12T14:55:00Z"/>
              </w:rPr>
              <w:pPrChange w:id="2099" w:author=" " w:date="2021-11-12T15:25:00Z">
                <w:pPr>
                  <w:pStyle w:val="ListParagraph"/>
                </w:pPr>
              </w:pPrChange>
            </w:pPr>
          </w:p>
        </w:tc>
        <w:tc>
          <w:tcPr>
            <w:tcW w:w="3964" w:type="dxa"/>
            <w:vAlign w:val="center"/>
          </w:tcPr>
          <w:p w14:paraId="0F92D448" w14:textId="59FA5C80" w:rsidR="005D5AD6" w:rsidRDefault="005D5AD6" w:rsidP="00D04EA5">
            <w:pPr>
              <w:pStyle w:val="ListParagraph"/>
              <w:numPr>
                <w:ilvl w:val="0"/>
                <w:numId w:val="92"/>
              </w:numPr>
              <w:spacing w:after="160"/>
              <w:ind w:left="309"/>
              <w:rPr>
                <w:ins w:id="2100" w:author="Rafi Aziizi" w:date="2021-11-12T14:55:00Z"/>
              </w:rPr>
              <w:pPrChange w:id="2101" w:author=" " w:date="2021-11-12T15:25:00Z">
                <w:pPr>
                  <w:pStyle w:val="ListParagraph"/>
                  <w:numPr>
                    <w:numId w:val="85"/>
                  </w:numPr>
                  <w:spacing w:after="160"/>
                  <w:ind w:hanging="360"/>
                </w:pPr>
              </w:pPrChange>
            </w:pPr>
            <w:proofErr w:type="spellStart"/>
            <w:ins w:id="2102" w:author="Rafi Aziizi" w:date="2021-11-12T14:55:00Z">
              <w:r>
                <w:t>Menyimpan</w:t>
              </w:r>
              <w:proofErr w:type="spellEnd"/>
              <w:r>
                <w:t xml:space="preserve"> data </w:t>
              </w:r>
            </w:ins>
            <w:proofErr w:type="spellStart"/>
            <w:ins w:id="2103" w:author="Rafi Aziizi" w:date="2021-11-12T14:56:00Z">
              <w:r>
                <w:t>kelas</w:t>
              </w:r>
              <w:proofErr w:type="spellEnd"/>
              <w:r>
                <w:t xml:space="preserve"> </w:t>
              </w:r>
            </w:ins>
            <w:proofErr w:type="spellStart"/>
            <w:ins w:id="2104" w:author="Rafi Aziizi" w:date="2021-11-12T14:55:00Z">
              <w:r>
                <w:t>baru</w:t>
              </w:r>
              <w:proofErr w:type="spellEnd"/>
              <w:r>
                <w:t xml:space="preserve"> pada </w:t>
              </w:r>
              <w:r w:rsidRPr="00C70CAF">
                <w:rPr>
                  <w:i/>
                  <w:iCs/>
                </w:rPr>
                <w:t>database</w:t>
              </w:r>
            </w:ins>
          </w:p>
        </w:tc>
      </w:tr>
      <w:tr w:rsidR="005D5AD6" w:rsidRPr="001B1AF9" w14:paraId="6B0FF735" w14:textId="77777777" w:rsidTr="00C70CAF">
        <w:trPr>
          <w:jc w:val="center"/>
          <w:ins w:id="2105" w:author="Rafi Aziizi" w:date="2021-11-12T14:55:00Z"/>
        </w:trPr>
        <w:tc>
          <w:tcPr>
            <w:tcW w:w="7791" w:type="dxa"/>
            <w:gridSpan w:val="2"/>
            <w:shd w:val="clear" w:color="auto" w:fill="F2EE98"/>
            <w:vAlign w:val="center"/>
          </w:tcPr>
          <w:p w14:paraId="3C38D353" w14:textId="77777777" w:rsidR="005D5AD6" w:rsidRPr="001B1AF9" w:rsidRDefault="005D5AD6" w:rsidP="00C70CAF">
            <w:pPr>
              <w:pStyle w:val="ListParagraph"/>
              <w:spacing w:after="160"/>
              <w:ind w:left="468"/>
              <w:jc w:val="center"/>
              <w:rPr>
                <w:ins w:id="2106" w:author="Rafi Aziizi" w:date="2021-11-12T14:55:00Z"/>
                <w:b/>
                <w:bCs/>
              </w:rPr>
            </w:pPr>
            <w:proofErr w:type="spellStart"/>
            <w:ins w:id="2107"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7CDE4142" w14:textId="77777777" w:rsidTr="00C70CAF">
        <w:trPr>
          <w:jc w:val="center"/>
          <w:ins w:id="2108" w:author="Rafi Aziizi" w:date="2021-11-12T14:55:00Z"/>
        </w:trPr>
        <w:tc>
          <w:tcPr>
            <w:tcW w:w="3827" w:type="dxa"/>
            <w:shd w:val="clear" w:color="auto" w:fill="F2EE98"/>
            <w:vAlign w:val="center"/>
          </w:tcPr>
          <w:p w14:paraId="5E8BA736" w14:textId="77777777" w:rsidR="005D5AD6" w:rsidRPr="001B1AF9" w:rsidRDefault="005D5AD6" w:rsidP="00C70CAF">
            <w:pPr>
              <w:pStyle w:val="ListParagraph"/>
              <w:ind w:left="450"/>
              <w:jc w:val="center"/>
              <w:rPr>
                <w:ins w:id="2109" w:author="Rafi Aziizi" w:date="2021-11-12T14:55:00Z"/>
                <w:b/>
                <w:bCs/>
              </w:rPr>
            </w:pPr>
            <w:proofErr w:type="spellStart"/>
            <w:ins w:id="2110"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E9A9F4E" w14:textId="77777777" w:rsidR="005D5AD6" w:rsidRPr="001B1AF9" w:rsidRDefault="005D5AD6" w:rsidP="00C70CAF">
            <w:pPr>
              <w:pStyle w:val="ListParagraph"/>
              <w:spacing w:after="160"/>
              <w:ind w:left="468"/>
              <w:jc w:val="center"/>
              <w:rPr>
                <w:ins w:id="2111" w:author="Rafi Aziizi" w:date="2021-11-12T14:55:00Z"/>
                <w:b/>
                <w:bCs/>
              </w:rPr>
            </w:pPr>
            <w:proofErr w:type="spellStart"/>
            <w:ins w:id="2112"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1E83F530" w14:textId="77777777" w:rsidTr="00C70CAF">
        <w:trPr>
          <w:jc w:val="center"/>
          <w:ins w:id="2113" w:author="Rafi Aziizi" w:date="2021-11-12T14:55:00Z"/>
        </w:trPr>
        <w:tc>
          <w:tcPr>
            <w:tcW w:w="3827" w:type="dxa"/>
            <w:vAlign w:val="center"/>
          </w:tcPr>
          <w:p w14:paraId="757A7D94" w14:textId="5B0B49FE" w:rsidR="005D5AD6" w:rsidRDefault="005D5AD6" w:rsidP="00D04EA5">
            <w:pPr>
              <w:ind w:left="25"/>
              <w:rPr>
                <w:ins w:id="2114" w:author="Rafi Aziizi" w:date="2021-11-12T14:55:00Z"/>
              </w:rPr>
              <w:pPrChange w:id="2115" w:author=" " w:date="2021-11-12T15:25:00Z">
                <w:pPr>
                  <w:ind w:left="360"/>
                </w:pPr>
              </w:pPrChange>
            </w:pPr>
            <w:ins w:id="2116" w:author="Rafi Aziizi" w:date="2021-11-12T14:55: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proofErr w:type="spellStart"/>
            <w:ins w:id="2117" w:author="Rafi Aziizi" w:date="2021-11-12T14:56:00Z">
              <w:r>
                <w:t>kelas</w:t>
              </w:r>
            </w:ins>
            <w:proofErr w:type="spellEnd"/>
          </w:p>
        </w:tc>
        <w:tc>
          <w:tcPr>
            <w:tcW w:w="3964" w:type="dxa"/>
            <w:vAlign w:val="center"/>
          </w:tcPr>
          <w:p w14:paraId="773099AA" w14:textId="77777777" w:rsidR="005D5AD6" w:rsidRDefault="005D5AD6" w:rsidP="00D04EA5">
            <w:pPr>
              <w:pStyle w:val="ListParagraph"/>
              <w:spacing w:after="160"/>
              <w:ind w:left="25"/>
              <w:rPr>
                <w:ins w:id="2118" w:author="Rafi Aziizi" w:date="2021-11-12T14:55:00Z"/>
              </w:rPr>
              <w:pPrChange w:id="2119" w:author=" " w:date="2021-11-12T15:25:00Z">
                <w:pPr>
                  <w:pStyle w:val="ListParagraph"/>
                  <w:spacing w:after="160"/>
                  <w:ind w:left="468"/>
                </w:pPr>
              </w:pPrChange>
            </w:pPr>
          </w:p>
        </w:tc>
      </w:tr>
      <w:tr w:rsidR="005D5AD6" w14:paraId="76EE5A8A" w14:textId="77777777" w:rsidTr="00C70CAF">
        <w:trPr>
          <w:jc w:val="center"/>
          <w:ins w:id="2120" w:author="Rafi Aziizi" w:date="2021-11-12T14:55:00Z"/>
        </w:trPr>
        <w:tc>
          <w:tcPr>
            <w:tcW w:w="3827" w:type="dxa"/>
            <w:vAlign w:val="center"/>
          </w:tcPr>
          <w:p w14:paraId="4761F19A" w14:textId="77777777" w:rsidR="005D5AD6" w:rsidRDefault="005D5AD6" w:rsidP="00D04EA5">
            <w:pPr>
              <w:pStyle w:val="ListParagraph"/>
              <w:ind w:left="25"/>
              <w:rPr>
                <w:ins w:id="2121" w:author="Rafi Aziizi" w:date="2021-11-12T14:55:00Z"/>
              </w:rPr>
              <w:pPrChange w:id="2122" w:author=" " w:date="2021-11-12T15:25:00Z">
                <w:pPr>
                  <w:pStyle w:val="ListParagraph"/>
                  <w:ind w:left="450"/>
                </w:pPr>
              </w:pPrChange>
            </w:pPr>
          </w:p>
        </w:tc>
        <w:tc>
          <w:tcPr>
            <w:tcW w:w="3964" w:type="dxa"/>
            <w:vAlign w:val="center"/>
          </w:tcPr>
          <w:p w14:paraId="137E7F82" w14:textId="4DA4DB68" w:rsidR="005D5AD6" w:rsidRDefault="005D5AD6" w:rsidP="00D04EA5">
            <w:pPr>
              <w:spacing w:after="160"/>
              <w:ind w:left="25"/>
              <w:rPr>
                <w:ins w:id="2123" w:author="Rafi Aziizi" w:date="2021-11-12T14:55:00Z"/>
              </w:rPr>
              <w:pPrChange w:id="2124" w:author=" " w:date="2021-11-12T15:25:00Z">
                <w:pPr>
                  <w:spacing w:after="160"/>
                  <w:ind w:left="360"/>
                </w:pPr>
              </w:pPrChange>
            </w:pPr>
            <w:ins w:id="2125"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126" w:author="Rafi Aziizi" w:date="2021-11-12T14:56:00Z">
              <w:r>
                <w:t>kelas</w:t>
              </w:r>
              <w:proofErr w:type="spellEnd"/>
              <w:r>
                <w:t xml:space="preserve"> </w:t>
              </w:r>
            </w:ins>
            <w:proofErr w:type="spellStart"/>
            <w:ins w:id="2127" w:author="Rafi Aziizi" w:date="2021-11-12T14:55: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311468CE" w14:textId="77777777" w:rsidR="005D5AD6" w:rsidRDefault="005D5AD6" w:rsidP="005D5AD6">
      <w:pPr>
        <w:ind w:left="66"/>
        <w:rPr>
          <w:ins w:id="2128" w:author="Rafi Aziizi" w:date="2021-11-12T14:55:00Z"/>
        </w:rPr>
      </w:pPr>
    </w:p>
    <w:p w14:paraId="7705664C" w14:textId="35C377E8" w:rsidR="005D5AD6" w:rsidRDefault="005D5AD6" w:rsidP="005D5AD6">
      <w:pPr>
        <w:ind w:left="66"/>
        <w:rPr>
          <w:ins w:id="2129" w:author=" " w:date="2021-11-12T16:28:00Z"/>
        </w:rPr>
      </w:pPr>
      <w:ins w:id="2130" w:author="Rafi Aziizi" w:date="2021-11-12T14:55:00Z">
        <w:r>
          <w:t xml:space="preserve">b. </w:t>
        </w:r>
        <w:proofErr w:type="spellStart"/>
        <w:r>
          <w:t>Skenario</w:t>
        </w:r>
        <w:proofErr w:type="spellEnd"/>
        <w:r>
          <w:t xml:space="preserve"> </w:t>
        </w:r>
        <w:proofErr w:type="spellStart"/>
        <w:r>
          <w:t>Hapus</w:t>
        </w:r>
        <w:proofErr w:type="spellEnd"/>
        <w:r>
          <w:t xml:space="preserve"> </w:t>
        </w:r>
      </w:ins>
      <w:ins w:id="2131" w:author="Rafi Aziizi" w:date="2021-11-12T14:57:00Z">
        <w:r>
          <w:t>Kelas</w:t>
        </w:r>
      </w:ins>
    </w:p>
    <w:p w14:paraId="26DBC9FD" w14:textId="77777777" w:rsidR="00885B6D" w:rsidRDefault="00885B6D" w:rsidP="005D5AD6">
      <w:pPr>
        <w:ind w:left="66"/>
        <w:rPr>
          <w:ins w:id="2132" w:author="Rafi Aziizi" w:date="2021-11-12T14:55: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C70CAF">
        <w:trPr>
          <w:jc w:val="center"/>
          <w:ins w:id="2133" w:author="Rafi Aziizi" w:date="2021-11-12T14:55:00Z"/>
        </w:trPr>
        <w:tc>
          <w:tcPr>
            <w:tcW w:w="3827" w:type="dxa"/>
            <w:shd w:val="clear" w:color="auto" w:fill="F2EE98"/>
            <w:vAlign w:val="center"/>
          </w:tcPr>
          <w:p w14:paraId="25326C0B" w14:textId="77777777" w:rsidR="005D5AD6" w:rsidRPr="0044182F" w:rsidRDefault="005D5AD6" w:rsidP="00C70CAF">
            <w:pPr>
              <w:rPr>
                <w:ins w:id="2134" w:author="Rafi Aziizi" w:date="2021-11-12T14:55:00Z"/>
                <w:b/>
              </w:rPr>
            </w:pPr>
            <w:ins w:id="2135"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C70CAF">
            <w:pPr>
              <w:rPr>
                <w:ins w:id="2136" w:author="Rafi Aziizi" w:date="2021-11-12T14:55:00Z"/>
              </w:rPr>
            </w:pPr>
            <w:proofErr w:type="spellStart"/>
            <w:ins w:id="2137" w:author="Rafi Aziizi" w:date="2021-11-12T14:55:00Z">
              <w:r>
                <w:t>Hapus</w:t>
              </w:r>
              <w:proofErr w:type="spellEnd"/>
              <w:r>
                <w:t xml:space="preserve"> </w:t>
              </w:r>
            </w:ins>
            <w:ins w:id="2138" w:author="Rafi Aziizi" w:date="2021-11-12T14:57:00Z">
              <w:r>
                <w:t>Kelas</w:t>
              </w:r>
            </w:ins>
          </w:p>
        </w:tc>
      </w:tr>
      <w:tr w:rsidR="005D5AD6" w:rsidRPr="002F6C1D" w14:paraId="4A83A182" w14:textId="77777777" w:rsidTr="00C70CAF">
        <w:trPr>
          <w:jc w:val="center"/>
          <w:ins w:id="2139" w:author="Rafi Aziizi" w:date="2021-11-12T14:55:00Z"/>
        </w:trPr>
        <w:tc>
          <w:tcPr>
            <w:tcW w:w="3827" w:type="dxa"/>
            <w:vAlign w:val="center"/>
          </w:tcPr>
          <w:p w14:paraId="661CA8D4" w14:textId="77777777" w:rsidR="005D5AD6" w:rsidRPr="0044182F" w:rsidRDefault="005D5AD6" w:rsidP="00C70CAF">
            <w:pPr>
              <w:rPr>
                <w:ins w:id="2140" w:author="Rafi Aziizi" w:date="2021-11-12T14:55:00Z"/>
                <w:b/>
              </w:rPr>
            </w:pPr>
            <w:ins w:id="2141" w:author="Rafi Aziizi" w:date="2021-11-12T14:55:00Z">
              <w:r w:rsidRPr="0044182F">
                <w:rPr>
                  <w:b/>
                </w:rPr>
                <w:t>ID</w:t>
              </w:r>
            </w:ins>
          </w:p>
        </w:tc>
        <w:tc>
          <w:tcPr>
            <w:tcW w:w="3964" w:type="dxa"/>
            <w:vAlign w:val="center"/>
          </w:tcPr>
          <w:p w14:paraId="7485C280" w14:textId="0DAD08F8" w:rsidR="005D5AD6" w:rsidRPr="002F6C1D" w:rsidRDefault="005D5AD6" w:rsidP="00C70CAF">
            <w:pPr>
              <w:rPr>
                <w:ins w:id="2142" w:author="Rafi Aziizi" w:date="2021-11-12T14:55:00Z"/>
              </w:rPr>
            </w:pPr>
            <w:ins w:id="2143" w:author="Rafi Aziizi" w:date="2021-11-12T14:55:00Z">
              <w:r>
                <w:t>RC1</w:t>
              </w:r>
            </w:ins>
            <w:ins w:id="2144" w:author="Rafi Aziizi" w:date="2021-11-12T14:57:00Z">
              <w:r>
                <w:t>5</w:t>
              </w:r>
            </w:ins>
          </w:p>
        </w:tc>
      </w:tr>
      <w:tr w:rsidR="005D5AD6" w:rsidRPr="000C722D" w14:paraId="54907D8A" w14:textId="77777777" w:rsidTr="00C70CAF">
        <w:trPr>
          <w:jc w:val="center"/>
          <w:ins w:id="2145" w:author="Rafi Aziizi" w:date="2021-11-12T14:55:00Z"/>
        </w:trPr>
        <w:tc>
          <w:tcPr>
            <w:tcW w:w="3827" w:type="dxa"/>
            <w:vAlign w:val="center"/>
          </w:tcPr>
          <w:p w14:paraId="36D7DF8E" w14:textId="77777777" w:rsidR="005D5AD6" w:rsidRPr="0044182F" w:rsidRDefault="005D5AD6" w:rsidP="00C70CAF">
            <w:pPr>
              <w:rPr>
                <w:ins w:id="2146" w:author="Rafi Aziizi" w:date="2021-11-12T14:55:00Z"/>
                <w:b/>
              </w:rPr>
            </w:pPr>
            <w:ins w:id="2147" w:author="Rafi Aziizi" w:date="2021-11-12T14:55:00Z">
              <w:r w:rsidRPr="0044182F">
                <w:rPr>
                  <w:b/>
                </w:rPr>
                <w:t>Description</w:t>
              </w:r>
            </w:ins>
          </w:p>
        </w:tc>
        <w:tc>
          <w:tcPr>
            <w:tcW w:w="3964" w:type="dxa"/>
          </w:tcPr>
          <w:p w14:paraId="12A81092" w14:textId="2ECE2011" w:rsidR="005D5AD6" w:rsidRPr="000C722D" w:rsidRDefault="005D5AD6" w:rsidP="00C70CAF">
            <w:pPr>
              <w:rPr>
                <w:ins w:id="2148" w:author="Rafi Aziizi" w:date="2021-11-12T14:55:00Z"/>
              </w:rPr>
            </w:pPr>
            <w:ins w:id="2149"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2150" w:author="Rafi Aziizi" w:date="2021-11-12T14:57:00Z">
              <w:r>
                <w:t>kelas</w:t>
              </w:r>
            </w:ins>
            <w:proofErr w:type="spellEnd"/>
            <w:ins w:id="2151" w:author="Rafi Aziizi" w:date="2021-11-12T14:55:00Z">
              <w:r>
                <w:t xml:space="preserve"> </w:t>
              </w:r>
              <w:proofErr w:type="spellStart"/>
              <w:r>
                <w:t>untuk</w:t>
              </w:r>
              <w:proofErr w:type="spellEnd"/>
              <w:r>
                <w:t xml:space="preserve"> </w:t>
              </w:r>
              <w:proofErr w:type="spellStart"/>
              <w:r>
                <w:t>menghapus</w:t>
              </w:r>
              <w:proofErr w:type="spellEnd"/>
              <w:r>
                <w:t xml:space="preserve"> data </w:t>
              </w:r>
            </w:ins>
            <w:proofErr w:type="spellStart"/>
            <w:ins w:id="2152" w:author="Rafi Aziizi" w:date="2021-11-12T14:57:00Z">
              <w:r>
                <w:t>kelas</w:t>
              </w:r>
            </w:ins>
            <w:proofErr w:type="spellEnd"/>
            <w:ins w:id="2153" w:author="Rafi Aziizi" w:date="2021-11-12T14:55:00Z">
              <w:r>
                <w:t>.</w:t>
              </w:r>
            </w:ins>
          </w:p>
        </w:tc>
      </w:tr>
      <w:tr w:rsidR="005D5AD6" w:rsidRPr="002F6C1D" w14:paraId="21E2F5E8" w14:textId="77777777" w:rsidTr="00C70CAF">
        <w:trPr>
          <w:jc w:val="center"/>
          <w:ins w:id="2154" w:author="Rafi Aziizi" w:date="2021-11-12T14:55:00Z"/>
        </w:trPr>
        <w:tc>
          <w:tcPr>
            <w:tcW w:w="3827" w:type="dxa"/>
            <w:vAlign w:val="center"/>
          </w:tcPr>
          <w:p w14:paraId="462D026E" w14:textId="77777777" w:rsidR="005D5AD6" w:rsidRPr="0044182F" w:rsidRDefault="005D5AD6" w:rsidP="00C70CAF">
            <w:pPr>
              <w:rPr>
                <w:ins w:id="2155" w:author="Rafi Aziizi" w:date="2021-11-12T14:55:00Z"/>
                <w:b/>
              </w:rPr>
            </w:pPr>
            <w:ins w:id="2156" w:author="Rafi Aziizi" w:date="2021-11-12T14:55:00Z">
              <w:r w:rsidRPr="0044182F">
                <w:rPr>
                  <w:b/>
                </w:rPr>
                <w:t>Actors</w:t>
              </w:r>
            </w:ins>
          </w:p>
        </w:tc>
        <w:tc>
          <w:tcPr>
            <w:tcW w:w="3964" w:type="dxa"/>
            <w:vAlign w:val="center"/>
          </w:tcPr>
          <w:p w14:paraId="47C313FF" w14:textId="77777777" w:rsidR="005D5AD6" w:rsidRPr="002F6C1D" w:rsidRDefault="005D5AD6" w:rsidP="00C70CAF">
            <w:pPr>
              <w:rPr>
                <w:ins w:id="2157" w:author="Rafi Aziizi" w:date="2021-11-12T14:55:00Z"/>
              </w:rPr>
            </w:pPr>
            <w:ins w:id="2158" w:author="Rafi Aziizi" w:date="2021-11-12T14:55:00Z">
              <w:r>
                <w:t>Bag.IT, Guru BK.</w:t>
              </w:r>
            </w:ins>
          </w:p>
        </w:tc>
      </w:tr>
      <w:tr w:rsidR="005D5AD6" w:rsidRPr="0044182F" w14:paraId="3D3ECCBA" w14:textId="77777777" w:rsidTr="00C70CAF">
        <w:trPr>
          <w:jc w:val="center"/>
          <w:ins w:id="2159" w:author="Rafi Aziizi" w:date="2021-11-12T14:55:00Z"/>
        </w:trPr>
        <w:tc>
          <w:tcPr>
            <w:tcW w:w="3827" w:type="dxa"/>
            <w:vAlign w:val="center"/>
          </w:tcPr>
          <w:p w14:paraId="1B0077B6" w14:textId="77777777" w:rsidR="005D5AD6" w:rsidRPr="0044182F" w:rsidRDefault="005D5AD6" w:rsidP="00C70CAF">
            <w:pPr>
              <w:rPr>
                <w:ins w:id="2160" w:author="Rafi Aziizi" w:date="2021-11-12T14:55:00Z"/>
                <w:b/>
              </w:rPr>
            </w:pPr>
            <w:ins w:id="2161" w:author="Rafi Aziizi" w:date="2021-11-12T14:55:00Z">
              <w:r w:rsidRPr="0044182F">
                <w:rPr>
                  <w:b/>
                </w:rPr>
                <w:t>Frequency of Use</w:t>
              </w:r>
            </w:ins>
          </w:p>
        </w:tc>
        <w:tc>
          <w:tcPr>
            <w:tcW w:w="3964" w:type="dxa"/>
            <w:vAlign w:val="center"/>
          </w:tcPr>
          <w:p w14:paraId="7BFD3DF5" w14:textId="77777777" w:rsidR="005D5AD6" w:rsidRPr="007B7AB3" w:rsidRDefault="005D5AD6" w:rsidP="00C70CAF">
            <w:pPr>
              <w:rPr>
                <w:ins w:id="2162" w:author="Rafi Aziizi" w:date="2021-11-12T14:55:00Z"/>
                <w:i/>
                <w:iCs/>
              </w:rPr>
            </w:pPr>
            <w:ins w:id="2163" w:author="Rafi Aziizi" w:date="2021-11-12T14:55:00Z">
              <w:r>
                <w:rPr>
                  <w:i/>
                  <w:iCs/>
                </w:rPr>
                <w:t>Conditional</w:t>
              </w:r>
            </w:ins>
          </w:p>
        </w:tc>
      </w:tr>
      <w:tr w:rsidR="005D5AD6" w:rsidRPr="0044182F" w14:paraId="0404F9D0" w14:textId="77777777" w:rsidTr="00C70CAF">
        <w:trPr>
          <w:jc w:val="center"/>
          <w:ins w:id="2164" w:author="Rafi Aziizi" w:date="2021-11-12T14:55:00Z"/>
        </w:trPr>
        <w:tc>
          <w:tcPr>
            <w:tcW w:w="3827" w:type="dxa"/>
            <w:vAlign w:val="center"/>
          </w:tcPr>
          <w:p w14:paraId="2D40C4A0" w14:textId="77777777" w:rsidR="005D5AD6" w:rsidRPr="0044182F" w:rsidRDefault="005D5AD6" w:rsidP="00C70CAF">
            <w:pPr>
              <w:rPr>
                <w:ins w:id="2165" w:author="Rafi Aziizi" w:date="2021-11-12T14:55:00Z"/>
                <w:b/>
              </w:rPr>
            </w:pPr>
            <w:ins w:id="2166" w:author="Rafi Aziizi" w:date="2021-11-12T14:55:00Z">
              <w:r w:rsidRPr="0044182F">
                <w:rPr>
                  <w:b/>
                </w:rPr>
                <w:t>Triggers</w:t>
              </w:r>
            </w:ins>
          </w:p>
        </w:tc>
        <w:tc>
          <w:tcPr>
            <w:tcW w:w="3964" w:type="dxa"/>
            <w:vAlign w:val="center"/>
          </w:tcPr>
          <w:p w14:paraId="28C40BC9" w14:textId="77777777" w:rsidR="005D5AD6" w:rsidRPr="0044182F" w:rsidRDefault="005D5AD6" w:rsidP="00C70CAF">
            <w:pPr>
              <w:rPr>
                <w:ins w:id="2167" w:author="Rafi Aziizi" w:date="2021-11-12T14:55:00Z"/>
              </w:rPr>
            </w:pPr>
            <w:ins w:id="2168" w:author="Rafi Aziizi" w:date="2021-11-12T14:55:00Z">
              <w:r>
                <w:t>-</w:t>
              </w:r>
            </w:ins>
          </w:p>
        </w:tc>
      </w:tr>
      <w:tr w:rsidR="005D5AD6" w:rsidRPr="0081005E" w14:paraId="3BFE182B" w14:textId="77777777" w:rsidTr="00C70CAF">
        <w:trPr>
          <w:jc w:val="center"/>
          <w:ins w:id="2169" w:author="Rafi Aziizi" w:date="2021-11-12T14:55:00Z"/>
        </w:trPr>
        <w:tc>
          <w:tcPr>
            <w:tcW w:w="3827" w:type="dxa"/>
            <w:vAlign w:val="center"/>
          </w:tcPr>
          <w:p w14:paraId="4DF0413B" w14:textId="77777777" w:rsidR="005D5AD6" w:rsidRPr="0044182F" w:rsidRDefault="005D5AD6" w:rsidP="00C70CAF">
            <w:pPr>
              <w:rPr>
                <w:ins w:id="2170" w:author="Rafi Aziizi" w:date="2021-11-12T14:55:00Z"/>
                <w:b/>
              </w:rPr>
            </w:pPr>
            <w:ins w:id="2171" w:author="Rafi Aziizi" w:date="2021-11-12T14:55:00Z">
              <w:r w:rsidRPr="0044182F">
                <w:rPr>
                  <w:b/>
                </w:rPr>
                <w:t>Pre-Conditions</w:t>
              </w:r>
            </w:ins>
          </w:p>
        </w:tc>
        <w:tc>
          <w:tcPr>
            <w:tcW w:w="3964" w:type="dxa"/>
            <w:vAlign w:val="center"/>
          </w:tcPr>
          <w:p w14:paraId="150355C5" w14:textId="72261F5B" w:rsidR="005D5AD6" w:rsidRPr="0081005E" w:rsidRDefault="005D5AD6" w:rsidP="00C70CAF">
            <w:pPr>
              <w:rPr>
                <w:ins w:id="2172" w:author="Rafi Aziizi" w:date="2021-11-12T14:55:00Z"/>
                <w:i/>
                <w:iCs/>
              </w:rPr>
            </w:pPr>
            <w:ins w:id="2173" w:author="Rafi Aziizi" w:date="2021-11-12T14:55:00Z">
              <w:r>
                <w:t xml:space="preserve">Data </w:t>
              </w:r>
            </w:ins>
            <w:proofErr w:type="spellStart"/>
            <w:ins w:id="2174" w:author="Rafi Aziizi" w:date="2021-11-12T14:57:00Z">
              <w:r>
                <w:t>kelas</w:t>
              </w:r>
              <w:proofErr w:type="spellEnd"/>
              <w:r>
                <w:t xml:space="preserve"> </w:t>
              </w:r>
            </w:ins>
            <w:proofErr w:type="spellStart"/>
            <w:ins w:id="2175" w:author="Rafi Aziizi" w:date="2021-11-12T14:55:00Z">
              <w:r>
                <w:t>aktif</w:t>
              </w:r>
              <w:proofErr w:type="spellEnd"/>
            </w:ins>
          </w:p>
        </w:tc>
      </w:tr>
      <w:tr w:rsidR="005D5AD6" w:rsidRPr="0048762E" w14:paraId="2F1980BF" w14:textId="77777777" w:rsidTr="00C70CAF">
        <w:trPr>
          <w:jc w:val="center"/>
          <w:ins w:id="2176" w:author="Rafi Aziizi" w:date="2021-11-12T14:55:00Z"/>
        </w:trPr>
        <w:tc>
          <w:tcPr>
            <w:tcW w:w="3827" w:type="dxa"/>
            <w:vAlign w:val="center"/>
          </w:tcPr>
          <w:p w14:paraId="1DF20CE7" w14:textId="77777777" w:rsidR="005D5AD6" w:rsidRPr="0044182F" w:rsidRDefault="005D5AD6" w:rsidP="00C70CAF">
            <w:pPr>
              <w:rPr>
                <w:ins w:id="2177" w:author="Rafi Aziizi" w:date="2021-11-12T14:55:00Z"/>
                <w:b/>
              </w:rPr>
            </w:pPr>
            <w:ins w:id="2178" w:author="Rafi Aziizi" w:date="2021-11-12T14:55:00Z">
              <w:r w:rsidRPr="0044182F">
                <w:rPr>
                  <w:b/>
                </w:rPr>
                <w:lastRenderedPageBreak/>
                <w:t>Post-Conditions</w:t>
              </w:r>
            </w:ins>
          </w:p>
        </w:tc>
        <w:tc>
          <w:tcPr>
            <w:tcW w:w="3964" w:type="dxa"/>
            <w:vAlign w:val="center"/>
          </w:tcPr>
          <w:p w14:paraId="69E5C73E" w14:textId="24636C91" w:rsidR="005D5AD6" w:rsidRPr="0048762E" w:rsidRDefault="005D5AD6" w:rsidP="00C70CAF">
            <w:pPr>
              <w:rPr>
                <w:ins w:id="2179" w:author="Rafi Aziizi" w:date="2021-11-12T14:55:00Z"/>
              </w:rPr>
            </w:pPr>
            <w:ins w:id="2180" w:author="Rafi Aziizi" w:date="2021-11-12T15:00:00Z">
              <w:r>
                <w:t xml:space="preserve">Data </w:t>
              </w:r>
              <w:proofErr w:type="spellStart"/>
              <w:r>
                <w:t>kelas</w:t>
              </w:r>
              <w:proofErr w:type="spellEnd"/>
              <w:r>
                <w:t xml:space="preserve"> </w:t>
              </w:r>
              <w:proofErr w:type="spellStart"/>
              <w:r>
                <w:t>terhapus</w:t>
              </w:r>
            </w:ins>
            <w:proofErr w:type="spellEnd"/>
          </w:p>
        </w:tc>
      </w:tr>
      <w:tr w:rsidR="005D5AD6" w:rsidRPr="0044182F" w14:paraId="6F379C86" w14:textId="77777777" w:rsidTr="00C70CAF">
        <w:trPr>
          <w:jc w:val="center"/>
          <w:ins w:id="2181" w:author="Rafi Aziizi" w:date="2021-11-12T14:55:00Z"/>
        </w:trPr>
        <w:tc>
          <w:tcPr>
            <w:tcW w:w="7791" w:type="dxa"/>
            <w:gridSpan w:val="2"/>
            <w:shd w:val="clear" w:color="auto" w:fill="F2EE98"/>
            <w:vAlign w:val="center"/>
          </w:tcPr>
          <w:p w14:paraId="006CF675" w14:textId="77777777" w:rsidR="005D5AD6" w:rsidRPr="0044182F" w:rsidRDefault="005D5AD6" w:rsidP="00C70CAF">
            <w:pPr>
              <w:jc w:val="center"/>
              <w:rPr>
                <w:ins w:id="2182" w:author="Rafi Aziizi" w:date="2021-11-12T14:55:00Z"/>
                <w:b/>
              </w:rPr>
            </w:pPr>
            <w:ins w:id="2183" w:author="Rafi Aziizi" w:date="2021-11-12T14:55:00Z">
              <w:r w:rsidRPr="0044182F">
                <w:rPr>
                  <w:b/>
                </w:rPr>
                <w:t>Main Course</w:t>
              </w:r>
            </w:ins>
          </w:p>
        </w:tc>
      </w:tr>
      <w:tr w:rsidR="005D5AD6" w:rsidRPr="0044182F" w14:paraId="124DA87C" w14:textId="77777777" w:rsidTr="00C70CAF">
        <w:trPr>
          <w:jc w:val="center"/>
          <w:ins w:id="2184" w:author="Rafi Aziizi" w:date="2021-11-12T14:55:00Z"/>
        </w:trPr>
        <w:tc>
          <w:tcPr>
            <w:tcW w:w="3827" w:type="dxa"/>
            <w:shd w:val="clear" w:color="auto" w:fill="F2EE98"/>
            <w:vAlign w:val="center"/>
          </w:tcPr>
          <w:p w14:paraId="437CBF76" w14:textId="77777777" w:rsidR="005D5AD6" w:rsidRPr="0044182F" w:rsidRDefault="005D5AD6" w:rsidP="00C70CAF">
            <w:pPr>
              <w:jc w:val="center"/>
              <w:rPr>
                <w:ins w:id="2185" w:author="Rafi Aziizi" w:date="2021-11-12T14:55:00Z"/>
                <w:b/>
              </w:rPr>
            </w:pPr>
            <w:proofErr w:type="spellStart"/>
            <w:ins w:id="2186"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3C9DDC6" w14:textId="77777777" w:rsidR="005D5AD6" w:rsidRPr="0044182F" w:rsidRDefault="005D5AD6" w:rsidP="00C70CAF">
            <w:pPr>
              <w:jc w:val="center"/>
              <w:rPr>
                <w:ins w:id="2187" w:author="Rafi Aziizi" w:date="2021-11-12T14:55:00Z"/>
                <w:b/>
              </w:rPr>
            </w:pPr>
            <w:proofErr w:type="spellStart"/>
            <w:ins w:id="2188"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0E4715D6" w14:textId="77777777" w:rsidTr="00C70CAF">
        <w:trPr>
          <w:jc w:val="center"/>
          <w:ins w:id="2189" w:author="Rafi Aziizi" w:date="2021-11-12T14:55:00Z"/>
        </w:trPr>
        <w:tc>
          <w:tcPr>
            <w:tcW w:w="3827" w:type="dxa"/>
            <w:vAlign w:val="center"/>
          </w:tcPr>
          <w:p w14:paraId="48454F53" w14:textId="03383034" w:rsidR="005D5AD6" w:rsidRPr="0044182F" w:rsidRDefault="005D5AD6" w:rsidP="00D04EA5">
            <w:pPr>
              <w:numPr>
                <w:ilvl w:val="0"/>
                <w:numId w:val="93"/>
              </w:numPr>
              <w:spacing w:after="160"/>
              <w:ind w:left="450"/>
              <w:rPr>
                <w:ins w:id="2190" w:author="Rafi Aziizi" w:date="2021-11-12T14:55:00Z"/>
              </w:rPr>
              <w:pPrChange w:id="2191" w:author=" " w:date="2021-11-12T15:25:00Z">
                <w:pPr>
                  <w:numPr>
                    <w:numId w:val="84"/>
                  </w:numPr>
                  <w:spacing w:after="160"/>
                  <w:ind w:left="720" w:hanging="360"/>
                </w:pPr>
              </w:pPrChange>
            </w:pPr>
            <w:proofErr w:type="spellStart"/>
            <w:ins w:id="2192" w:author="Rafi Aziizi" w:date="2021-11-12T14:55:00Z">
              <w:r>
                <w:t>Memasuki</w:t>
              </w:r>
              <w:proofErr w:type="spellEnd"/>
              <w:r>
                <w:t xml:space="preserve"> menu “Data </w:t>
              </w:r>
            </w:ins>
            <w:ins w:id="2193" w:author="Rafi Aziizi" w:date="2021-11-12T15:00:00Z">
              <w:r>
                <w:t>Kelas</w:t>
              </w:r>
            </w:ins>
            <w:ins w:id="2194" w:author="Rafi Aziizi" w:date="2021-11-12T14:55:00Z">
              <w:r>
                <w:t>”</w:t>
              </w:r>
            </w:ins>
          </w:p>
        </w:tc>
        <w:tc>
          <w:tcPr>
            <w:tcW w:w="3964" w:type="dxa"/>
            <w:vAlign w:val="center"/>
          </w:tcPr>
          <w:p w14:paraId="2600F86C" w14:textId="77777777" w:rsidR="005D5AD6" w:rsidRPr="0044182F" w:rsidRDefault="005D5AD6" w:rsidP="00D04EA5">
            <w:pPr>
              <w:pStyle w:val="ListParagraph"/>
              <w:ind w:left="450"/>
              <w:rPr>
                <w:ins w:id="2195" w:author="Rafi Aziizi" w:date="2021-11-12T14:55:00Z"/>
              </w:rPr>
              <w:pPrChange w:id="2196" w:author=" " w:date="2021-11-12T15:26:00Z">
                <w:pPr>
                  <w:ind w:left="511"/>
                </w:pPr>
              </w:pPrChange>
            </w:pPr>
          </w:p>
        </w:tc>
      </w:tr>
      <w:tr w:rsidR="005D5AD6" w:rsidRPr="0044182F" w14:paraId="6759BA8E" w14:textId="77777777" w:rsidTr="00C70CAF">
        <w:trPr>
          <w:jc w:val="center"/>
          <w:ins w:id="2197" w:author="Rafi Aziizi" w:date="2021-11-12T14:55:00Z"/>
        </w:trPr>
        <w:tc>
          <w:tcPr>
            <w:tcW w:w="3827" w:type="dxa"/>
            <w:vAlign w:val="center"/>
          </w:tcPr>
          <w:p w14:paraId="581D7AF9" w14:textId="77777777" w:rsidR="005D5AD6" w:rsidRPr="0044182F" w:rsidRDefault="005D5AD6" w:rsidP="00D04EA5">
            <w:pPr>
              <w:pStyle w:val="ListParagraph"/>
              <w:ind w:left="450"/>
              <w:rPr>
                <w:ins w:id="2198" w:author="Rafi Aziizi" w:date="2021-11-12T14:55:00Z"/>
              </w:rPr>
              <w:pPrChange w:id="2199" w:author=" " w:date="2021-11-12T15:25:00Z">
                <w:pPr>
                  <w:ind w:left="510"/>
                </w:pPr>
              </w:pPrChange>
            </w:pPr>
          </w:p>
        </w:tc>
        <w:tc>
          <w:tcPr>
            <w:tcW w:w="3964" w:type="dxa"/>
            <w:vAlign w:val="center"/>
          </w:tcPr>
          <w:p w14:paraId="7E038030" w14:textId="7D01FB75" w:rsidR="005D5AD6" w:rsidRPr="0044182F" w:rsidRDefault="005D5AD6" w:rsidP="00D04EA5">
            <w:pPr>
              <w:numPr>
                <w:ilvl w:val="0"/>
                <w:numId w:val="93"/>
              </w:numPr>
              <w:spacing w:after="160"/>
              <w:ind w:left="450"/>
              <w:rPr>
                <w:ins w:id="2200" w:author="Rafi Aziizi" w:date="2021-11-12T14:55:00Z"/>
              </w:rPr>
              <w:pPrChange w:id="2201" w:author=" " w:date="2021-11-12T15:25:00Z">
                <w:pPr>
                  <w:numPr>
                    <w:numId w:val="84"/>
                  </w:numPr>
                  <w:spacing w:after="160"/>
                  <w:ind w:left="511" w:hanging="360"/>
                </w:pPr>
              </w:pPrChange>
            </w:pPr>
            <w:proofErr w:type="spellStart"/>
            <w:ins w:id="2202" w:author="Rafi Aziizi" w:date="2021-11-12T14:55:00Z">
              <w:r>
                <w:t>Menampilkan</w:t>
              </w:r>
              <w:proofErr w:type="spellEnd"/>
              <w:r>
                <w:t xml:space="preserve"> </w:t>
              </w:r>
              <w:proofErr w:type="spellStart"/>
              <w:r>
                <w:t>seluruh</w:t>
              </w:r>
              <w:proofErr w:type="spellEnd"/>
              <w:r>
                <w:t xml:space="preserve"> data </w:t>
              </w:r>
            </w:ins>
            <w:proofErr w:type="spellStart"/>
            <w:ins w:id="2203" w:author="Rafi Aziizi" w:date="2021-11-12T14:58:00Z">
              <w:r>
                <w:t>kelas</w:t>
              </w:r>
            </w:ins>
            <w:proofErr w:type="spellEnd"/>
          </w:p>
        </w:tc>
      </w:tr>
      <w:tr w:rsidR="005D5AD6" w:rsidRPr="0044182F" w14:paraId="6CE7EFDC" w14:textId="77777777" w:rsidTr="00C70CAF">
        <w:trPr>
          <w:jc w:val="center"/>
          <w:ins w:id="2204" w:author="Rafi Aziizi" w:date="2021-11-12T14:55:00Z"/>
        </w:trPr>
        <w:tc>
          <w:tcPr>
            <w:tcW w:w="3827" w:type="dxa"/>
            <w:vAlign w:val="center"/>
          </w:tcPr>
          <w:p w14:paraId="7856C302" w14:textId="280E3AA2" w:rsidR="005D5AD6" w:rsidRPr="0044182F" w:rsidRDefault="005D5AD6" w:rsidP="00D04EA5">
            <w:pPr>
              <w:pStyle w:val="ListParagraph"/>
              <w:numPr>
                <w:ilvl w:val="0"/>
                <w:numId w:val="93"/>
              </w:numPr>
              <w:ind w:left="450"/>
              <w:rPr>
                <w:ins w:id="2205" w:author="Rafi Aziizi" w:date="2021-11-12T14:55:00Z"/>
              </w:rPr>
              <w:pPrChange w:id="2206" w:author=" " w:date="2021-11-12T15:25:00Z">
                <w:pPr>
                  <w:pStyle w:val="ListParagraph"/>
                  <w:numPr>
                    <w:numId w:val="84"/>
                  </w:numPr>
                  <w:ind w:hanging="360"/>
                </w:pPr>
              </w:pPrChange>
            </w:pPr>
            <w:proofErr w:type="spellStart"/>
            <w:ins w:id="2207" w:author="Rafi Aziizi" w:date="2021-11-12T14:55:00Z">
              <w:r>
                <w:t>Menghapus</w:t>
              </w:r>
              <w:proofErr w:type="spellEnd"/>
              <w:r>
                <w:t xml:space="preserve"> data </w:t>
              </w:r>
            </w:ins>
            <w:proofErr w:type="spellStart"/>
            <w:ins w:id="2208" w:author="Rafi Aziizi" w:date="2021-11-12T14:58:00Z">
              <w:r>
                <w:t>kelas</w:t>
              </w:r>
              <w:proofErr w:type="spellEnd"/>
              <w:r>
                <w:t xml:space="preserve"> </w:t>
              </w:r>
            </w:ins>
            <w:proofErr w:type="spellStart"/>
            <w:ins w:id="2209" w:author="Rafi Aziizi" w:date="2021-11-12T14:55:00Z">
              <w:r>
                <w:t>tertentu</w:t>
              </w:r>
              <w:proofErr w:type="spellEnd"/>
            </w:ins>
          </w:p>
        </w:tc>
        <w:tc>
          <w:tcPr>
            <w:tcW w:w="3964" w:type="dxa"/>
            <w:vAlign w:val="center"/>
          </w:tcPr>
          <w:p w14:paraId="3384135F" w14:textId="77777777" w:rsidR="005D5AD6" w:rsidRDefault="005D5AD6" w:rsidP="00D04EA5">
            <w:pPr>
              <w:pStyle w:val="ListParagraph"/>
              <w:spacing w:after="160"/>
              <w:ind w:left="450"/>
              <w:rPr>
                <w:ins w:id="2210" w:author="Rafi Aziizi" w:date="2021-11-12T14:55:00Z"/>
              </w:rPr>
              <w:pPrChange w:id="2211" w:author=" " w:date="2021-11-12T15:26:00Z">
                <w:pPr>
                  <w:spacing w:after="160"/>
                  <w:ind w:left="511"/>
                </w:pPr>
              </w:pPrChange>
            </w:pPr>
          </w:p>
        </w:tc>
      </w:tr>
      <w:tr w:rsidR="005D5AD6" w:rsidRPr="0044182F" w14:paraId="6C2ED999" w14:textId="77777777" w:rsidTr="00C70CAF">
        <w:trPr>
          <w:jc w:val="center"/>
          <w:ins w:id="2212" w:author="Rafi Aziizi" w:date="2021-11-12T14:55:00Z"/>
        </w:trPr>
        <w:tc>
          <w:tcPr>
            <w:tcW w:w="3827" w:type="dxa"/>
            <w:vAlign w:val="center"/>
          </w:tcPr>
          <w:p w14:paraId="18E9CEA6" w14:textId="77777777" w:rsidR="005D5AD6" w:rsidRDefault="005D5AD6" w:rsidP="00D04EA5">
            <w:pPr>
              <w:pStyle w:val="ListParagraph"/>
              <w:ind w:left="450"/>
              <w:rPr>
                <w:ins w:id="2213" w:author="Rafi Aziizi" w:date="2021-11-12T14:55:00Z"/>
              </w:rPr>
              <w:pPrChange w:id="2214" w:author=" " w:date="2021-11-12T15:26:00Z">
                <w:pPr>
                  <w:pStyle w:val="ListParagraph"/>
                </w:pPr>
              </w:pPrChange>
            </w:pPr>
          </w:p>
        </w:tc>
        <w:tc>
          <w:tcPr>
            <w:tcW w:w="3964" w:type="dxa"/>
            <w:vAlign w:val="center"/>
          </w:tcPr>
          <w:p w14:paraId="5CA9765E" w14:textId="73A9B422" w:rsidR="005D5AD6" w:rsidRDefault="005D5AD6" w:rsidP="00D04EA5">
            <w:pPr>
              <w:pStyle w:val="ListParagraph"/>
              <w:numPr>
                <w:ilvl w:val="0"/>
                <w:numId w:val="93"/>
              </w:numPr>
              <w:spacing w:after="160"/>
              <w:ind w:left="450"/>
              <w:rPr>
                <w:ins w:id="2215" w:author="Rafi Aziizi" w:date="2021-11-12T14:55:00Z"/>
              </w:rPr>
              <w:pPrChange w:id="2216" w:author=" " w:date="2021-11-12T15:25:00Z">
                <w:pPr>
                  <w:pStyle w:val="ListParagraph"/>
                  <w:numPr>
                    <w:numId w:val="84"/>
                  </w:numPr>
                  <w:spacing w:after="160"/>
                  <w:ind w:hanging="360"/>
                </w:pPr>
              </w:pPrChange>
            </w:pPr>
            <w:proofErr w:type="spellStart"/>
            <w:ins w:id="2217" w:author="Rafi Aziizi" w:date="2021-11-12T14:55:00Z">
              <w:r>
                <w:t>Melakukan</w:t>
              </w:r>
              <w:proofErr w:type="spellEnd"/>
              <w:r>
                <w:t xml:space="preserve"> </w:t>
              </w:r>
            </w:ins>
            <w:proofErr w:type="spellStart"/>
            <w:ins w:id="2218" w:author="Rafi Aziizi" w:date="2021-11-12T14:58:00Z">
              <w:r>
                <w:t>penghapusan</w:t>
              </w:r>
            </w:ins>
            <w:proofErr w:type="spellEnd"/>
            <w:ins w:id="2219" w:author="Rafi Aziizi" w:date="2021-11-12T14:55:00Z">
              <w:r>
                <w:t xml:space="preserve"> data </w:t>
              </w:r>
            </w:ins>
            <w:proofErr w:type="spellStart"/>
            <w:ins w:id="2220" w:author="Rafi Aziizi" w:date="2021-11-12T14:58:00Z">
              <w:r>
                <w:t>kelas</w:t>
              </w:r>
            </w:ins>
            <w:proofErr w:type="spellEnd"/>
            <w:ins w:id="2221" w:author="Rafi Aziizi" w:date="2021-11-12T14:55:00Z">
              <w:r>
                <w:t xml:space="preserve"> pada </w:t>
              </w:r>
              <w:r w:rsidRPr="00C70CAF">
                <w:rPr>
                  <w:i/>
                  <w:iCs/>
                </w:rPr>
                <w:t>database</w:t>
              </w:r>
            </w:ins>
          </w:p>
        </w:tc>
      </w:tr>
      <w:tr w:rsidR="005D5AD6" w:rsidRPr="001B1AF9" w14:paraId="3A0D2EA6" w14:textId="77777777" w:rsidTr="00C70CAF">
        <w:trPr>
          <w:jc w:val="center"/>
          <w:ins w:id="2222" w:author="Rafi Aziizi" w:date="2021-11-12T14:55:00Z"/>
        </w:trPr>
        <w:tc>
          <w:tcPr>
            <w:tcW w:w="7791" w:type="dxa"/>
            <w:gridSpan w:val="2"/>
            <w:shd w:val="clear" w:color="auto" w:fill="F2EE98"/>
            <w:vAlign w:val="center"/>
          </w:tcPr>
          <w:p w14:paraId="5C5EC089" w14:textId="77777777" w:rsidR="005D5AD6" w:rsidRPr="001B1AF9" w:rsidRDefault="005D5AD6" w:rsidP="00C70CAF">
            <w:pPr>
              <w:pStyle w:val="ListParagraph"/>
              <w:spacing w:after="160"/>
              <w:ind w:left="468"/>
              <w:jc w:val="center"/>
              <w:rPr>
                <w:ins w:id="2223" w:author="Rafi Aziizi" w:date="2021-11-12T14:55:00Z"/>
                <w:b/>
                <w:bCs/>
              </w:rPr>
            </w:pPr>
            <w:proofErr w:type="spellStart"/>
            <w:ins w:id="2224"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7C2346ED" w14:textId="77777777" w:rsidTr="00C70CAF">
        <w:trPr>
          <w:jc w:val="center"/>
          <w:ins w:id="2225" w:author="Rafi Aziizi" w:date="2021-11-12T14:55:00Z"/>
        </w:trPr>
        <w:tc>
          <w:tcPr>
            <w:tcW w:w="3827" w:type="dxa"/>
            <w:shd w:val="clear" w:color="auto" w:fill="F2EE98"/>
            <w:vAlign w:val="center"/>
          </w:tcPr>
          <w:p w14:paraId="26C358D8" w14:textId="77777777" w:rsidR="005D5AD6" w:rsidRPr="001B1AF9" w:rsidRDefault="005D5AD6" w:rsidP="00C70CAF">
            <w:pPr>
              <w:pStyle w:val="ListParagraph"/>
              <w:ind w:left="450"/>
              <w:jc w:val="center"/>
              <w:rPr>
                <w:ins w:id="2226" w:author="Rafi Aziizi" w:date="2021-11-12T14:55:00Z"/>
                <w:b/>
                <w:bCs/>
              </w:rPr>
            </w:pPr>
            <w:proofErr w:type="spellStart"/>
            <w:ins w:id="2227"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F341556" w14:textId="77777777" w:rsidR="005D5AD6" w:rsidRPr="001B1AF9" w:rsidRDefault="005D5AD6" w:rsidP="00C70CAF">
            <w:pPr>
              <w:pStyle w:val="ListParagraph"/>
              <w:spacing w:after="160"/>
              <w:ind w:left="468"/>
              <w:jc w:val="center"/>
              <w:rPr>
                <w:ins w:id="2228" w:author="Rafi Aziizi" w:date="2021-11-12T14:55:00Z"/>
                <w:b/>
                <w:bCs/>
              </w:rPr>
            </w:pPr>
            <w:proofErr w:type="spellStart"/>
            <w:ins w:id="2229"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70938B4C" w14:textId="77777777" w:rsidTr="00C70CAF">
        <w:trPr>
          <w:jc w:val="center"/>
          <w:ins w:id="2230" w:author="Rafi Aziizi" w:date="2021-11-12T14:55:00Z"/>
        </w:trPr>
        <w:tc>
          <w:tcPr>
            <w:tcW w:w="3827" w:type="dxa"/>
            <w:vAlign w:val="center"/>
          </w:tcPr>
          <w:p w14:paraId="7064E543" w14:textId="0280EC7B" w:rsidR="005D5AD6" w:rsidRDefault="005D5AD6" w:rsidP="00D04EA5">
            <w:pPr>
              <w:ind w:left="25"/>
              <w:rPr>
                <w:ins w:id="2231" w:author="Rafi Aziizi" w:date="2021-11-12T14:55:00Z"/>
              </w:rPr>
              <w:pPrChange w:id="2232" w:author=" " w:date="2021-11-12T15:26:00Z">
                <w:pPr>
                  <w:ind w:left="360"/>
                </w:pPr>
              </w:pPrChange>
            </w:pPr>
            <w:ins w:id="2233" w:author="Rafi Aziizi" w:date="2021-11-12T14:55: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2234" w:author="Rafi Aziizi" w:date="2021-11-12T15:01:00Z">
              <w:r>
                <w:t>kelas</w:t>
              </w:r>
            </w:ins>
            <w:proofErr w:type="spellEnd"/>
            <w:ins w:id="2235" w:author="Rafi Aziizi" w:date="2021-11-12T14:55: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69BC1C38" w14:textId="77777777" w:rsidR="005D5AD6" w:rsidRDefault="005D5AD6" w:rsidP="00D04EA5">
            <w:pPr>
              <w:pStyle w:val="ListParagraph"/>
              <w:spacing w:after="160"/>
              <w:ind w:left="25"/>
              <w:rPr>
                <w:ins w:id="2236" w:author="Rafi Aziizi" w:date="2021-11-12T14:55:00Z"/>
              </w:rPr>
              <w:pPrChange w:id="2237" w:author=" " w:date="2021-11-12T15:26:00Z">
                <w:pPr>
                  <w:pStyle w:val="ListParagraph"/>
                  <w:spacing w:after="160"/>
                  <w:ind w:left="468"/>
                </w:pPr>
              </w:pPrChange>
            </w:pPr>
          </w:p>
        </w:tc>
      </w:tr>
      <w:tr w:rsidR="005D5AD6" w14:paraId="1E828025" w14:textId="77777777" w:rsidTr="00C70CAF">
        <w:trPr>
          <w:jc w:val="center"/>
          <w:ins w:id="2238" w:author="Rafi Aziizi" w:date="2021-11-12T14:55:00Z"/>
        </w:trPr>
        <w:tc>
          <w:tcPr>
            <w:tcW w:w="3827" w:type="dxa"/>
            <w:vAlign w:val="center"/>
          </w:tcPr>
          <w:p w14:paraId="6753E595" w14:textId="77777777" w:rsidR="005D5AD6" w:rsidRDefault="005D5AD6" w:rsidP="00D04EA5">
            <w:pPr>
              <w:pStyle w:val="ListParagraph"/>
              <w:ind w:left="25"/>
              <w:rPr>
                <w:ins w:id="2239" w:author="Rafi Aziizi" w:date="2021-11-12T14:55:00Z"/>
              </w:rPr>
              <w:pPrChange w:id="2240" w:author=" " w:date="2021-11-12T15:26:00Z">
                <w:pPr>
                  <w:pStyle w:val="ListParagraph"/>
                  <w:ind w:left="450"/>
                </w:pPr>
              </w:pPrChange>
            </w:pPr>
          </w:p>
        </w:tc>
        <w:tc>
          <w:tcPr>
            <w:tcW w:w="3964" w:type="dxa"/>
            <w:vAlign w:val="center"/>
          </w:tcPr>
          <w:p w14:paraId="189B7274" w14:textId="0C469F83" w:rsidR="005D5AD6" w:rsidRDefault="005D5AD6" w:rsidP="00D04EA5">
            <w:pPr>
              <w:spacing w:after="160"/>
              <w:ind w:left="25"/>
              <w:rPr>
                <w:ins w:id="2241" w:author="Rafi Aziizi" w:date="2021-11-12T14:55:00Z"/>
              </w:rPr>
              <w:pPrChange w:id="2242" w:author=" " w:date="2021-11-12T15:26:00Z">
                <w:pPr>
                  <w:spacing w:after="160"/>
                  <w:ind w:left="360"/>
                </w:pPr>
              </w:pPrChange>
            </w:pPr>
            <w:ins w:id="2243"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244" w:author="Rafi Aziizi" w:date="2021-11-12T15:01:00Z">
              <w:r>
                <w:t>kelas</w:t>
              </w:r>
              <w:proofErr w:type="spellEnd"/>
              <w:r>
                <w:t xml:space="preserve"> </w:t>
              </w:r>
            </w:ins>
            <w:proofErr w:type="spellStart"/>
            <w:ins w:id="2245" w:author="Rafi Aziizi" w:date="2021-11-12T14:55: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0F7AC12B" w14:textId="77777777" w:rsidR="005D5AD6" w:rsidRDefault="005D5AD6" w:rsidP="005D5AD6">
      <w:pPr>
        <w:ind w:left="66"/>
        <w:rPr>
          <w:ins w:id="2246" w:author="Rafi Aziizi" w:date="2021-11-12T14:55:00Z"/>
        </w:rPr>
      </w:pPr>
    </w:p>
    <w:p w14:paraId="73514B29" w14:textId="58E0A60E" w:rsidR="005D5AD6" w:rsidRDefault="005D5AD6" w:rsidP="005D5AD6">
      <w:pPr>
        <w:ind w:left="66"/>
        <w:rPr>
          <w:ins w:id="2247" w:author=" " w:date="2021-11-12T16:28:00Z"/>
        </w:rPr>
      </w:pPr>
      <w:ins w:id="2248" w:author="Rafi Aziizi" w:date="2021-11-12T14:55:00Z">
        <w:r>
          <w:t xml:space="preserve">c. </w:t>
        </w:r>
        <w:proofErr w:type="spellStart"/>
        <w:r>
          <w:t>Skenario</w:t>
        </w:r>
        <w:proofErr w:type="spellEnd"/>
        <w:r>
          <w:t xml:space="preserve"> Edit </w:t>
        </w:r>
      </w:ins>
      <w:ins w:id="2249" w:author="Rafi Aziizi" w:date="2021-11-12T15:02:00Z">
        <w:r>
          <w:t>Kelas</w:t>
        </w:r>
      </w:ins>
    </w:p>
    <w:p w14:paraId="3D4F5B4D" w14:textId="77777777" w:rsidR="00885B6D" w:rsidRDefault="00885B6D" w:rsidP="005D5AD6">
      <w:pPr>
        <w:ind w:left="66"/>
        <w:rPr>
          <w:ins w:id="2250" w:author="Rafi Aziizi" w:date="2021-11-12T14:55: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C70CAF">
        <w:trPr>
          <w:jc w:val="center"/>
          <w:ins w:id="2251" w:author="Rafi Aziizi" w:date="2021-11-12T14:55:00Z"/>
        </w:trPr>
        <w:tc>
          <w:tcPr>
            <w:tcW w:w="3827" w:type="dxa"/>
            <w:shd w:val="clear" w:color="auto" w:fill="F2EE98"/>
            <w:vAlign w:val="center"/>
          </w:tcPr>
          <w:p w14:paraId="10BD5B1C" w14:textId="77777777" w:rsidR="005D5AD6" w:rsidRPr="0044182F" w:rsidRDefault="005D5AD6" w:rsidP="00C70CAF">
            <w:pPr>
              <w:rPr>
                <w:ins w:id="2252" w:author="Rafi Aziizi" w:date="2021-11-12T14:55:00Z"/>
                <w:b/>
              </w:rPr>
            </w:pPr>
            <w:ins w:id="2253"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C70CAF">
            <w:pPr>
              <w:rPr>
                <w:ins w:id="2254" w:author="Rafi Aziizi" w:date="2021-11-12T14:55:00Z"/>
              </w:rPr>
            </w:pPr>
            <w:ins w:id="2255" w:author="Rafi Aziizi" w:date="2021-11-12T14:55:00Z">
              <w:r>
                <w:t xml:space="preserve">Edit </w:t>
              </w:r>
            </w:ins>
            <w:ins w:id="2256" w:author="Rafi Aziizi" w:date="2021-11-12T15:01:00Z">
              <w:r>
                <w:t>Kelas</w:t>
              </w:r>
            </w:ins>
          </w:p>
        </w:tc>
      </w:tr>
      <w:tr w:rsidR="005D5AD6" w:rsidRPr="002F6C1D" w14:paraId="6AE376BE" w14:textId="77777777" w:rsidTr="00C70CAF">
        <w:trPr>
          <w:jc w:val="center"/>
          <w:ins w:id="2257" w:author="Rafi Aziizi" w:date="2021-11-12T14:55:00Z"/>
        </w:trPr>
        <w:tc>
          <w:tcPr>
            <w:tcW w:w="3827" w:type="dxa"/>
            <w:vAlign w:val="center"/>
          </w:tcPr>
          <w:p w14:paraId="2F2F89A6" w14:textId="77777777" w:rsidR="005D5AD6" w:rsidRPr="0044182F" w:rsidRDefault="005D5AD6" w:rsidP="00C70CAF">
            <w:pPr>
              <w:rPr>
                <w:ins w:id="2258" w:author="Rafi Aziizi" w:date="2021-11-12T14:55:00Z"/>
                <w:b/>
              </w:rPr>
            </w:pPr>
            <w:ins w:id="2259" w:author="Rafi Aziizi" w:date="2021-11-12T14:55:00Z">
              <w:r w:rsidRPr="0044182F">
                <w:rPr>
                  <w:b/>
                </w:rPr>
                <w:t>ID</w:t>
              </w:r>
            </w:ins>
          </w:p>
        </w:tc>
        <w:tc>
          <w:tcPr>
            <w:tcW w:w="3964" w:type="dxa"/>
            <w:vAlign w:val="center"/>
          </w:tcPr>
          <w:p w14:paraId="4DC07208" w14:textId="5842421C" w:rsidR="005D5AD6" w:rsidRPr="002F6C1D" w:rsidRDefault="005D5AD6" w:rsidP="00C70CAF">
            <w:pPr>
              <w:rPr>
                <w:ins w:id="2260" w:author="Rafi Aziizi" w:date="2021-11-12T14:55:00Z"/>
              </w:rPr>
            </w:pPr>
            <w:ins w:id="2261" w:author="Rafi Aziizi" w:date="2021-11-12T14:55:00Z">
              <w:r>
                <w:t>RC1</w:t>
              </w:r>
            </w:ins>
            <w:ins w:id="2262" w:author="Rafi Aziizi" w:date="2021-11-12T15:02:00Z">
              <w:r>
                <w:t>5</w:t>
              </w:r>
            </w:ins>
          </w:p>
        </w:tc>
      </w:tr>
      <w:tr w:rsidR="005D5AD6" w:rsidRPr="000C722D" w14:paraId="74D68512" w14:textId="77777777" w:rsidTr="00C70CAF">
        <w:trPr>
          <w:jc w:val="center"/>
          <w:ins w:id="2263" w:author="Rafi Aziizi" w:date="2021-11-12T14:55:00Z"/>
        </w:trPr>
        <w:tc>
          <w:tcPr>
            <w:tcW w:w="3827" w:type="dxa"/>
            <w:vAlign w:val="center"/>
          </w:tcPr>
          <w:p w14:paraId="334F4F0F" w14:textId="77777777" w:rsidR="005D5AD6" w:rsidRPr="0044182F" w:rsidRDefault="005D5AD6" w:rsidP="00C70CAF">
            <w:pPr>
              <w:rPr>
                <w:ins w:id="2264" w:author="Rafi Aziizi" w:date="2021-11-12T14:55:00Z"/>
                <w:b/>
              </w:rPr>
            </w:pPr>
            <w:ins w:id="2265" w:author="Rafi Aziizi" w:date="2021-11-12T14:55:00Z">
              <w:r w:rsidRPr="0044182F">
                <w:rPr>
                  <w:b/>
                </w:rPr>
                <w:t>Description</w:t>
              </w:r>
            </w:ins>
          </w:p>
        </w:tc>
        <w:tc>
          <w:tcPr>
            <w:tcW w:w="3964" w:type="dxa"/>
          </w:tcPr>
          <w:p w14:paraId="0498CBFE" w14:textId="6570C93A" w:rsidR="005D5AD6" w:rsidRPr="000C722D" w:rsidRDefault="005D5AD6" w:rsidP="00C70CAF">
            <w:pPr>
              <w:rPr>
                <w:ins w:id="2266" w:author="Rafi Aziizi" w:date="2021-11-12T14:55:00Z"/>
              </w:rPr>
            </w:pPr>
            <w:ins w:id="2267"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2268" w:author="Rafi Aziizi" w:date="2021-11-12T15:02:00Z">
              <w:r>
                <w:t>kelas</w:t>
              </w:r>
            </w:ins>
            <w:proofErr w:type="spellEnd"/>
            <w:ins w:id="2269" w:author="Rafi Aziizi" w:date="2021-11-12T14:55:00Z">
              <w:r>
                <w:t xml:space="preserve"> </w:t>
              </w:r>
              <w:proofErr w:type="spellStart"/>
              <w:r>
                <w:t>untuk</w:t>
              </w:r>
              <w:proofErr w:type="spellEnd"/>
              <w:r>
                <w:t xml:space="preserve"> </w:t>
              </w:r>
              <w:proofErr w:type="spellStart"/>
              <w:r>
                <w:t>memperbaharui</w:t>
              </w:r>
              <w:proofErr w:type="spellEnd"/>
              <w:r>
                <w:t xml:space="preserve"> data </w:t>
              </w:r>
            </w:ins>
            <w:proofErr w:type="spellStart"/>
            <w:ins w:id="2270" w:author="Rafi Aziizi" w:date="2021-11-12T15:02:00Z">
              <w:r>
                <w:t>kelas</w:t>
              </w:r>
            </w:ins>
            <w:proofErr w:type="spellEnd"/>
            <w:ins w:id="2271" w:author="Rafi Aziizi" w:date="2021-11-12T14:55:00Z">
              <w:r>
                <w:t>.</w:t>
              </w:r>
            </w:ins>
          </w:p>
        </w:tc>
      </w:tr>
      <w:tr w:rsidR="005D5AD6" w:rsidRPr="002F6C1D" w14:paraId="5F045F81" w14:textId="77777777" w:rsidTr="00C70CAF">
        <w:trPr>
          <w:jc w:val="center"/>
          <w:ins w:id="2272" w:author="Rafi Aziizi" w:date="2021-11-12T14:55:00Z"/>
        </w:trPr>
        <w:tc>
          <w:tcPr>
            <w:tcW w:w="3827" w:type="dxa"/>
            <w:vAlign w:val="center"/>
          </w:tcPr>
          <w:p w14:paraId="64BBED69" w14:textId="77777777" w:rsidR="005D5AD6" w:rsidRPr="0044182F" w:rsidRDefault="005D5AD6" w:rsidP="00C70CAF">
            <w:pPr>
              <w:rPr>
                <w:ins w:id="2273" w:author="Rafi Aziizi" w:date="2021-11-12T14:55:00Z"/>
                <w:b/>
              </w:rPr>
            </w:pPr>
            <w:ins w:id="2274" w:author="Rafi Aziizi" w:date="2021-11-12T14:55:00Z">
              <w:r w:rsidRPr="0044182F">
                <w:rPr>
                  <w:b/>
                </w:rPr>
                <w:t>Actors</w:t>
              </w:r>
            </w:ins>
          </w:p>
        </w:tc>
        <w:tc>
          <w:tcPr>
            <w:tcW w:w="3964" w:type="dxa"/>
            <w:vAlign w:val="center"/>
          </w:tcPr>
          <w:p w14:paraId="188FC850" w14:textId="77777777" w:rsidR="005D5AD6" w:rsidRPr="002F6C1D" w:rsidRDefault="005D5AD6" w:rsidP="00C70CAF">
            <w:pPr>
              <w:rPr>
                <w:ins w:id="2275" w:author="Rafi Aziizi" w:date="2021-11-12T14:55:00Z"/>
              </w:rPr>
            </w:pPr>
            <w:ins w:id="2276" w:author="Rafi Aziizi" w:date="2021-11-12T14:55:00Z">
              <w:r>
                <w:t>Bag.IT, Guru BK.</w:t>
              </w:r>
            </w:ins>
          </w:p>
        </w:tc>
      </w:tr>
      <w:tr w:rsidR="005D5AD6" w:rsidRPr="0044182F" w14:paraId="3AE5E927" w14:textId="77777777" w:rsidTr="00C70CAF">
        <w:trPr>
          <w:jc w:val="center"/>
          <w:ins w:id="2277" w:author="Rafi Aziizi" w:date="2021-11-12T14:55:00Z"/>
        </w:trPr>
        <w:tc>
          <w:tcPr>
            <w:tcW w:w="3827" w:type="dxa"/>
            <w:vAlign w:val="center"/>
          </w:tcPr>
          <w:p w14:paraId="45D0CBC7" w14:textId="77777777" w:rsidR="005D5AD6" w:rsidRPr="0044182F" w:rsidRDefault="005D5AD6" w:rsidP="00C70CAF">
            <w:pPr>
              <w:rPr>
                <w:ins w:id="2278" w:author="Rafi Aziizi" w:date="2021-11-12T14:55:00Z"/>
                <w:b/>
              </w:rPr>
            </w:pPr>
            <w:ins w:id="2279" w:author="Rafi Aziizi" w:date="2021-11-12T14:55:00Z">
              <w:r w:rsidRPr="0044182F">
                <w:rPr>
                  <w:b/>
                </w:rPr>
                <w:t>Frequency of Use</w:t>
              </w:r>
            </w:ins>
          </w:p>
        </w:tc>
        <w:tc>
          <w:tcPr>
            <w:tcW w:w="3964" w:type="dxa"/>
            <w:vAlign w:val="center"/>
          </w:tcPr>
          <w:p w14:paraId="76266B0E" w14:textId="77777777" w:rsidR="005D5AD6" w:rsidRPr="007B7AB3" w:rsidRDefault="005D5AD6" w:rsidP="00C70CAF">
            <w:pPr>
              <w:rPr>
                <w:ins w:id="2280" w:author="Rafi Aziizi" w:date="2021-11-12T14:55:00Z"/>
                <w:i/>
                <w:iCs/>
              </w:rPr>
            </w:pPr>
            <w:ins w:id="2281" w:author="Rafi Aziizi" w:date="2021-11-12T14:55:00Z">
              <w:r>
                <w:rPr>
                  <w:i/>
                  <w:iCs/>
                </w:rPr>
                <w:t>Conditional</w:t>
              </w:r>
            </w:ins>
          </w:p>
        </w:tc>
      </w:tr>
      <w:tr w:rsidR="005D5AD6" w:rsidRPr="0044182F" w14:paraId="17B205FB" w14:textId="77777777" w:rsidTr="00C70CAF">
        <w:trPr>
          <w:jc w:val="center"/>
          <w:ins w:id="2282" w:author="Rafi Aziizi" w:date="2021-11-12T14:55:00Z"/>
        </w:trPr>
        <w:tc>
          <w:tcPr>
            <w:tcW w:w="3827" w:type="dxa"/>
            <w:vAlign w:val="center"/>
          </w:tcPr>
          <w:p w14:paraId="212E5AC1" w14:textId="77777777" w:rsidR="005D5AD6" w:rsidRPr="0044182F" w:rsidRDefault="005D5AD6" w:rsidP="00C70CAF">
            <w:pPr>
              <w:rPr>
                <w:ins w:id="2283" w:author="Rafi Aziizi" w:date="2021-11-12T14:55:00Z"/>
                <w:b/>
              </w:rPr>
            </w:pPr>
            <w:ins w:id="2284" w:author="Rafi Aziizi" w:date="2021-11-12T14:55:00Z">
              <w:r w:rsidRPr="0044182F">
                <w:rPr>
                  <w:b/>
                </w:rPr>
                <w:t>Triggers</w:t>
              </w:r>
            </w:ins>
          </w:p>
        </w:tc>
        <w:tc>
          <w:tcPr>
            <w:tcW w:w="3964" w:type="dxa"/>
            <w:vAlign w:val="center"/>
          </w:tcPr>
          <w:p w14:paraId="0A5C72F0" w14:textId="77777777" w:rsidR="005D5AD6" w:rsidRPr="0044182F" w:rsidRDefault="005D5AD6" w:rsidP="00C70CAF">
            <w:pPr>
              <w:rPr>
                <w:ins w:id="2285" w:author="Rafi Aziizi" w:date="2021-11-12T14:55:00Z"/>
              </w:rPr>
            </w:pPr>
            <w:ins w:id="2286" w:author="Rafi Aziizi" w:date="2021-11-12T14:55:00Z">
              <w:r>
                <w:t>-</w:t>
              </w:r>
            </w:ins>
          </w:p>
        </w:tc>
      </w:tr>
      <w:tr w:rsidR="005D5AD6" w:rsidRPr="0081005E" w14:paraId="667D0B2D" w14:textId="77777777" w:rsidTr="00C70CAF">
        <w:trPr>
          <w:jc w:val="center"/>
          <w:ins w:id="2287" w:author="Rafi Aziizi" w:date="2021-11-12T14:55:00Z"/>
        </w:trPr>
        <w:tc>
          <w:tcPr>
            <w:tcW w:w="3827" w:type="dxa"/>
            <w:vAlign w:val="center"/>
          </w:tcPr>
          <w:p w14:paraId="239C28C8" w14:textId="77777777" w:rsidR="005D5AD6" w:rsidRPr="0044182F" w:rsidRDefault="005D5AD6" w:rsidP="00C70CAF">
            <w:pPr>
              <w:rPr>
                <w:ins w:id="2288" w:author="Rafi Aziizi" w:date="2021-11-12T14:55:00Z"/>
                <w:b/>
              </w:rPr>
            </w:pPr>
            <w:ins w:id="2289" w:author="Rafi Aziizi" w:date="2021-11-12T14:55:00Z">
              <w:r w:rsidRPr="0044182F">
                <w:rPr>
                  <w:b/>
                </w:rPr>
                <w:t>Pre-Conditions</w:t>
              </w:r>
            </w:ins>
          </w:p>
        </w:tc>
        <w:tc>
          <w:tcPr>
            <w:tcW w:w="3964" w:type="dxa"/>
            <w:vAlign w:val="center"/>
          </w:tcPr>
          <w:p w14:paraId="38D535C8" w14:textId="0AA8B3D8" w:rsidR="005D5AD6" w:rsidRPr="0081005E" w:rsidRDefault="005D5AD6" w:rsidP="00C70CAF">
            <w:pPr>
              <w:rPr>
                <w:ins w:id="2290" w:author="Rafi Aziizi" w:date="2021-11-12T14:55:00Z"/>
                <w:i/>
                <w:iCs/>
              </w:rPr>
            </w:pPr>
            <w:ins w:id="2291" w:author="Rafi Aziizi" w:date="2021-11-12T14:55:00Z">
              <w:r>
                <w:t xml:space="preserve">Data </w:t>
              </w:r>
            </w:ins>
            <w:proofErr w:type="spellStart"/>
            <w:ins w:id="2292" w:author="Rafi Aziizi" w:date="2021-11-12T15:02:00Z">
              <w:r>
                <w:t>kelas</w:t>
              </w:r>
              <w:proofErr w:type="spellEnd"/>
              <w:r>
                <w:t xml:space="preserve"> </w:t>
              </w:r>
            </w:ins>
            <w:proofErr w:type="spellStart"/>
            <w:ins w:id="2293" w:author="Rafi Aziizi" w:date="2021-11-12T14:55:00Z">
              <w:r>
                <w:t>belum</w:t>
              </w:r>
              <w:proofErr w:type="spellEnd"/>
              <w:r>
                <w:t xml:space="preserve"> </w:t>
              </w:r>
              <w:proofErr w:type="spellStart"/>
              <w:r>
                <w:t>diperbaharui</w:t>
              </w:r>
              <w:proofErr w:type="spellEnd"/>
            </w:ins>
          </w:p>
        </w:tc>
      </w:tr>
      <w:tr w:rsidR="005D5AD6" w:rsidRPr="0048762E" w14:paraId="25700E93" w14:textId="77777777" w:rsidTr="00C70CAF">
        <w:trPr>
          <w:jc w:val="center"/>
          <w:ins w:id="2294" w:author="Rafi Aziizi" w:date="2021-11-12T14:55:00Z"/>
        </w:trPr>
        <w:tc>
          <w:tcPr>
            <w:tcW w:w="3827" w:type="dxa"/>
            <w:vAlign w:val="center"/>
          </w:tcPr>
          <w:p w14:paraId="6622AF29" w14:textId="77777777" w:rsidR="005D5AD6" w:rsidRPr="0044182F" w:rsidRDefault="005D5AD6" w:rsidP="00C70CAF">
            <w:pPr>
              <w:rPr>
                <w:ins w:id="2295" w:author="Rafi Aziizi" w:date="2021-11-12T14:55:00Z"/>
                <w:b/>
              </w:rPr>
            </w:pPr>
            <w:ins w:id="2296" w:author="Rafi Aziizi" w:date="2021-11-12T14:55:00Z">
              <w:r w:rsidRPr="0044182F">
                <w:rPr>
                  <w:b/>
                </w:rPr>
                <w:lastRenderedPageBreak/>
                <w:t>Post-Conditions</w:t>
              </w:r>
            </w:ins>
          </w:p>
        </w:tc>
        <w:tc>
          <w:tcPr>
            <w:tcW w:w="3964" w:type="dxa"/>
            <w:vAlign w:val="center"/>
          </w:tcPr>
          <w:p w14:paraId="5BA6B4B9" w14:textId="20BDA417" w:rsidR="005D5AD6" w:rsidRPr="0048762E" w:rsidRDefault="005D5AD6" w:rsidP="00C70CAF">
            <w:pPr>
              <w:rPr>
                <w:ins w:id="2297" w:author="Rafi Aziizi" w:date="2021-11-12T14:55:00Z"/>
              </w:rPr>
            </w:pPr>
            <w:proofErr w:type="spellStart"/>
            <w:ins w:id="2298" w:author="Rafi Aziizi" w:date="2021-11-12T14:55:00Z">
              <w:r>
                <w:t>Perubahan</w:t>
              </w:r>
              <w:proofErr w:type="spellEnd"/>
              <w:r>
                <w:t xml:space="preserve"> data </w:t>
              </w:r>
              <w:proofErr w:type="spellStart"/>
              <w:r>
                <w:t>identitas</w:t>
              </w:r>
              <w:proofErr w:type="spellEnd"/>
              <w:r>
                <w:t xml:space="preserve"> </w:t>
              </w:r>
            </w:ins>
            <w:proofErr w:type="spellStart"/>
            <w:ins w:id="2299" w:author="Rafi Aziizi" w:date="2021-11-12T15:02:00Z">
              <w:r>
                <w:t>kelas</w:t>
              </w:r>
            </w:ins>
            <w:proofErr w:type="spellEnd"/>
          </w:p>
        </w:tc>
      </w:tr>
      <w:tr w:rsidR="005D5AD6" w:rsidRPr="0044182F" w14:paraId="347342F7" w14:textId="77777777" w:rsidTr="00C70CAF">
        <w:trPr>
          <w:jc w:val="center"/>
          <w:ins w:id="2300" w:author="Rafi Aziizi" w:date="2021-11-12T14:55:00Z"/>
        </w:trPr>
        <w:tc>
          <w:tcPr>
            <w:tcW w:w="7791" w:type="dxa"/>
            <w:gridSpan w:val="2"/>
            <w:shd w:val="clear" w:color="auto" w:fill="F2EE98"/>
            <w:vAlign w:val="center"/>
          </w:tcPr>
          <w:p w14:paraId="56EBF06C" w14:textId="77777777" w:rsidR="005D5AD6" w:rsidRPr="0044182F" w:rsidRDefault="005D5AD6" w:rsidP="00C70CAF">
            <w:pPr>
              <w:jc w:val="center"/>
              <w:rPr>
                <w:ins w:id="2301" w:author="Rafi Aziizi" w:date="2021-11-12T14:55:00Z"/>
                <w:b/>
              </w:rPr>
            </w:pPr>
            <w:ins w:id="2302" w:author="Rafi Aziizi" w:date="2021-11-12T14:55:00Z">
              <w:r w:rsidRPr="0044182F">
                <w:rPr>
                  <w:b/>
                </w:rPr>
                <w:t>Main Course</w:t>
              </w:r>
            </w:ins>
          </w:p>
        </w:tc>
      </w:tr>
      <w:tr w:rsidR="005D5AD6" w:rsidRPr="0044182F" w14:paraId="03068BBE" w14:textId="77777777" w:rsidTr="00C70CAF">
        <w:trPr>
          <w:jc w:val="center"/>
          <w:ins w:id="2303" w:author="Rafi Aziizi" w:date="2021-11-12T14:55:00Z"/>
        </w:trPr>
        <w:tc>
          <w:tcPr>
            <w:tcW w:w="3827" w:type="dxa"/>
            <w:shd w:val="clear" w:color="auto" w:fill="F2EE98"/>
            <w:vAlign w:val="center"/>
          </w:tcPr>
          <w:p w14:paraId="44DCCE81" w14:textId="77777777" w:rsidR="005D5AD6" w:rsidRPr="0044182F" w:rsidRDefault="005D5AD6" w:rsidP="00C70CAF">
            <w:pPr>
              <w:jc w:val="center"/>
              <w:rPr>
                <w:ins w:id="2304" w:author="Rafi Aziizi" w:date="2021-11-12T14:55:00Z"/>
                <w:b/>
              </w:rPr>
            </w:pPr>
            <w:proofErr w:type="spellStart"/>
            <w:ins w:id="2305"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5EAFD5B" w14:textId="77777777" w:rsidR="005D5AD6" w:rsidRPr="0044182F" w:rsidRDefault="005D5AD6" w:rsidP="00C70CAF">
            <w:pPr>
              <w:jc w:val="center"/>
              <w:rPr>
                <w:ins w:id="2306" w:author="Rafi Aziizi" w:date="2021-11-12T14:55:00Z"/>
                <w:b/>
              </w:rPr>
            </w:pPr>
            <w:proofErr w:type="spellStart"/>
            <w:ins w:id="2307"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2B05367E" w14:textId="77777777" w:rsidTr="00C70CAF">
        <w:trPr>
          <w:jc w:val="center"/>
          <w:ins w:id="2308" w:author="Rafi Aziizi" w:date="2021-11-12T14:55:00Z"/>
        </w:trPr>
        <w:tc>
          <w:tcPr>
            <w:tcW w:w="3827" w:type="dxa"/>
            <w:vAlign w:val="center"/>
          </w:tcPr>
          <w:p w14:paraId="2D2B98EB" w14:textId="4860B6E0" w:rsidR="005D5AD6" w:rsidRPr="0044182F" w:rsidRDefault="005D5AD6" w:rsidP="00D04EA5">
            <w:pPr>
              <w:numPr>
                <w:ilvl w:val="0"/>
                <w:numId w:val="94"/>
              </w:numPr>
              <w:spacing w:after="160"/>
              <w:ind w:left="450"/>
              <w:rPr>
                <w:ins w:id="2309" w:author="Rafi Aziizi" w:date="2021-11-12T14:55:00Z"/>
              </w:rPr>
              <w:pPrChange w:id="2310" w:author=" " w:date="2021-11-12T15:26:00Z">
                <w:pPr>
                  <w:numPr>
                    <w:numId w:val="83"/>
                  </w:numPr>
                  <w:spacing w:after="160"/>
                  <w:ind w:left="720" w:hanging="360"/>
                </w:pPr>
              </w:pPrChange>
            </w:pPr>
            <w:proofErr w:type="spellStart"/>
            <w:ins w:id="2311" w:author="Rafi Aziizi" w:date="2021-11-12T14:55:00Z">
              <w:r>
                <w:t>Memasuki</w:t>
              </w:r>
              <w:proofErr w:type="spellEnd"/>
              <w:r>
                <w:t xml:space="preserve"> menu “Data </w:t>
              </w:r>
            </w:ins>
            <w:ins w:id="2312" w:author="Rafi Aziizi" w:date="2021-11-12T15:02:00Z">
              <w:r>
                <w:t>Kelas</w:t>
              </w:r>
            </w:ins>
            <w:ins w:id="2313" w:author="Rafi Aziizi" w:date="2021-11-12T14:55:00Z">
              <w:r>
                <w:t>”</w:t>
              </w:r>
            </w:ins>
          </w:p>
        </w:tc>
        <w:tc>
          <w:tcPr>
            <w:tcW w:w="3964" w:type="dxa"/>
            <w:vAlign w:val="center"/>
          </w:tcPr>
          <w:p w14:paraId="7C963F3E" w14:textId="77777777" w:rsidR="005D5AD6" w:rsidRPr="0044182F" w:rsidRDefault="005D5AD6" w:rsidP="00D04EA5">
            <w:pPr>
              <w:pStyle w:val="ListParagraph"/>
              <w:ind w:left="450"/>
              <w:rPr>
                <w:ins w:id="2314" w:author="Rafi Aziizi" w:date="2021-11-12T14:55:00Z"/>
              </w:rPr>
              <w:pPrChange w:id="2315" w:author=" " w:date="2021-11-12T15:26:00Z">
                <w:pPr>
                  <w:ind w:left="511"/>
                </w:pPr>
              </w:pPrChange>
            </w:pPr>
          </w:p>
        </w:tc>
      </w:tr>
      <w:tr w:rsidR="005D5AD6" w:rsidRPr="0044182F" w14:paraId="232F17F6" w14:textId="77777777" w:rsidTr="00C70CAF">
        <w:trPr>
          <w:jc w:val="center"/>
          <w:ins w:id="2316" w:author="Rafi Aziizi" w:date="2021-11-12T14:55:00Z"/>
        </w:trPr>
        <w:tc>
          <w:tcPr>
            <w:tcW w:w="3827" w:type="dxa"/>
            <w:vAlign w:val="center"/>
          </w:tcPr>
          <w:p w14:paraId="02085B1D" w14:textId="77777777" w:rsidR="005D5AD6" w:rsidRPr="0044182F" w:rsidRDefault="005D5AD6" w:rsidP="00D04EA5">
            <w:pPr>
              <w:pStyle w:val="ListParagraph"/>
              <w:ind w:left="450"/>
              <w:rPr>
                <w:ins w:id="2317" w:author="Rafi Aziizi" w:date="2021-11-12T14:55:00Z"/>
              </w:rPr>
              <w:pPrChange w:id="2318" w:author=" " w:date="2021-11-12T15:26:00Z">
                <w:pPr>
                  <w:ind w:left="510"/>
                </w:pPr>
              </w:pPrChange>
            </w:pPr>
          </w:p>
        </w:tc>
        <w:tc>
          <w:tcPr>
            <w:tcW w:w="3964" w:type="dxa"/>
            <w:vAlign w:val="center"/>
          </w:tcPr>
          <w:p w14:paraId="159C2B20" w14:textId="6C6A450B" w:rsidR="005D5AD6" w:rsidRPr="0044182F" w:rsidRDefault="005D5AD6" w:rsidP="00D04EA5">
            <w:pPr>
              <w:numPr>
                <w:ilvl w:val="0"/>
                <w:numId w:val="94"/>
              </w:numPr>
              <w:spacing w:after="160"/>
              <w:ind w:left="450"/>
              <w:rPr>
                <w:ins w:id="2319" w:author="Rafi Aziizi" w:date="2021-11-12T14:55:00Z"/>
              </w:rPr>
              <w:pPrChange w:id="2320" w:author=" " w:date="2021-11-12T15:26:00Z">
                <w:pPr>
                  <w:numPr>
                    <w:numId w:val="83"/>
                  </w:numPr>
                  <w:spacing w:after="160"/>
                  <w:ind w:left="511" w:hanging="360"/>
                </w:pPr>
              </w:pPrChange>
            </w:pPr>
            <w:proofErr w:type="spellStart"/>
            <w:ins w:id="2321" w:author="Rafi Aziizi" w:date="2021-11-12T14:55:00Z">
              <w:r>
                <w:t>Menampilkan</w:t>
              </w:r>
              <w:proofErr w:type="spellEnd"/>
              <w:r>
                <w:t xml:space="preserve"> </w:t>
              </w:r>
              <w:proofErr w:type="spellStart"/>
              <w:r>
                <w:t>seluruh</w:t>
              </w:r>
              <w:proofErr w:type="spellEnd"/>
              <w:r>
                <w:t xml:space="preserve"> data </w:t>
              </w:r>
            </w:ins>
            <w:proofErr w:type="spellStart"/>
            <w:ins w:id="2322" w:author="Rafi Aziizi" w:date="2021-11-12T15:02:00Z">
              <w:r>
                <w:t>kelas</w:t>
              </w:r>
            </w:ins>
            <w:proofErr w:type="spellEnd"/>
          </w:p>
        </w:tc>
      </w:tr>
      <w:tr w:rsidR="005D5AD6" w:rsidRPr="0044182F" w14:paraId="0D0A6DEB" w14:textId="77777777" w:rsidTr="00C70CAF">
        <w:trPr>
          <w:jc w:val="center"/>
          <w:ins w:id="2323" w:author="Rafi Aziizi" w:date="2021-11-12T14:55:00Z"/>
        </w:trPr>
        <w:tc>
          <w:tcPr>
            <w:tcW w:w="3827" w:type="dxa"/>
            <w:vAlign w:val="center"/>
          </w:tcPr>
          <w:p w14:paraId="60B6FEB9" w14:textId="4D7DD701" w:rsidR="005D5AD6" w:rsidRPr="0044182F" w:rsidRDefault="005D5AD6" w:rsidP="00D04EA5">
            <w:pPr>
              <w:pStyle w:val="ListParagraph"/>
              <w:numPr>
                <w:ilvl w:val="0"/>
                <w:numId w:val="94"/>
              </w:numPr>
              <w:ind w:left="450"/>
              <w:rPr>
                <w:ins w:id="2324" w:author="Rafi Aziizi" w:date="2021-11-12T14:55:00Z"/>
              </w:rPr>
              <w:pPrChange w:id="2325" w:author=" " w:date="2021-11-12T15:26:00Z">
                <w:pPr>
                  <w:pStyle w:val="ListParagraph"/>
                  <w:numPr>
                    <w:numId w:val="83"/>
                  </w:numPr>
                  <w:ind w:hanging="360"/>
                </w:pPr>
              </w:pPrChange>
            </w:pPr>
            <w:proofErr w:type="spellStart"/>
            <w:ins w:id="2326" w:author="Rafi Aziizi" w:date="2021-11-12T14:55:00Z">
              <w:r>
                <w:t>Menekan</w:t>
              </w:r>
              <w:proofErr w:type="spellEnd"/>
              <w:r>
                <w:t xml:space="preserve"> </w:t>
              </w:r>
              <w:proofErr w:type="spellStart"/>
              <w:r>
                <w:t>tombol</w:t>
              </w:r>
              <w:proofErr w:type="spellEnd"/>
              <w:r>
                <w:t xml:space="preserve"> “Profile </w:t>
              </w:r>
            </w:ins>
            <w:ins w:id="2327" w:author="Rafi Aziizi" w:date="2021-11-12T15:02:00Z">
              <w:r>
                <w:t>Kelas</w:t>
              </w:r>
            </w:ins>
            <w:ins w:id="2328" w:author="Rafi Aziizi" w:date="2021-11-12T14:55:00Z">
              <w:r>
                <w:t>”</w:t>
              </w:r>
            </w:ins>
          </w:p>
        </w:tc>
        <w:tc>
          <w:tcPr>
            <w:tcW w:w="3964" w:type="dxa"/>
            <w:vAlign w:val="center"/>
          </w:tcPr>
          <w:p w14:paraId="6756EE8C" w14:textId="77777777" w:rsidR="005D5AD6" w:rsidRDefault="005D5AD6" w:rsidP="00D04EA5">
            <w:pPr>
              <w:pStyle w:val="ListParagraph"/>
              <w:spacing w:after="160"/>
              <w:ind w:left="450"/>
              <w:rPr>
                <w:ins w:id="2329" w:author="Rafi Aziizi" w:date="2021-11-12T14:55:00Z"/>
              </w:rPr>
              <w:pPrChange w:id="2330" w:author=" " w:date="2021-11-12T15:26:00Z">
                <w:pPr>
                  <w:spacing w:after="160"/>
                  <w:ind w:left="511"/>
                </w:pPr>
              </w:pPrChange>
            </w:pPr>
          </w:p>
        </w:tc>
      </w:tr>
      <w:tr w:rsidR="005D5AD6" w:rsidRPr="0044182F" w14:paraId="2560C866" w14:textId="77777777" w:rsidTr="00C70CAF">
        <w:trPr>
          <w:jc w:val="center"/>
          <w:ins w:id="2331" w:author="Rafi Aziizi" w:date="2021-11-12T14:55:00Z"/>
        </w:trPr>
        <w:tc>
          <w:tcPr>
            <w:tcW w:w="3827" w:type="dxa"/>
            <w:vAlign w:val="center"/>
          </w:tcPr>
          <w:p w14:paraId="642789EA" w14:textId="77777777" w:rsidR="005D5AD6" w:rsidRDefault="005D5AD6" w:rsidP="00D04EA5">
            <w:pPr>
              <w:rPr>
                <w:ins w:id="2332" w:author="Rafi Aziizi" w:date="2021-11-12T14:55:00Z"/>
              </w:rPr>
              <w:pPrChange w:id="2333" w:author=" " w:date="2021-11-12T15:26:00Z">
                <w:pPr>
                  <w:pStyle w:val="ListParagraph"/>
                </w:pPr>
              </w:pPrChange>
            </w:pPr>
          </w:p>
        </w:tc>
        <w:tc>
          <w:tcPr>
            <w:tcW w:w="3964" w:type="dxa"/>
            <w:vAlign w:val="center"/>
          </w:tcPr>
          <w:p w14:paraId="5BE2C307" w14:textId="63845CDF" w:rsidR="005D5AD6" w:rsidRDefault="005D5AD6" w:rsidP="00D04EA5">
            <w:pPr>
              <w:pStyle w:val="ListParagraph"/>
              <w:numPr>
                <w:ilvl w:val="0"/>
                <w:numId w:val="94"/>
              </w:numPr>
              <w:spacing w:after="160"/>
              <w:ind w:left="450"/>
              <w:rPr>
                <w:ins w:id="2334" w:author="Rafi Aziizi" w:date="2021-11-12T14:55:00Z"/>
              </w:rPr>
              <w:pPrChange w:id="2335" w:author=" " w:date="2021-11-12T15:26:00Z">
                <w:pPr>
                  <w:pStyle w:val="ListParagraph"/>
                  <w:numPr>
                    <w:numId w:val="83"/>
                  </w:numPr>
                  <w:spacing w:after="160"/>
                  <w:ind w:hanging="360"/>
                </w:pPr>
              </w:pPrChange>
            </w:pPr>
            <w:proofErr w:type="spellStart"/>
            <w:ins w:id="2336" w:author="Rafi Aziizi" w:date="2021-11-12T14:55:00Z">
              <w:r>
                <w:t>Menampilkan</w:t>
              </w:r>
              <w:proofErr w:type="spellEnd"/>
              <w:r>
                <w:t xml:space="preserve"> data </w:t>
              </w:r>
              <w:proofErr w:type="spellStart"/>
              <w:r>
                <w:t>identitas</w:t>
              </w:r>
              <w:proofErr w:type="spellEnd"/>
              <w:r>
                <w:t xml:space="preserve"> </w:t>
              </w:r>
            </w:ins>
            <w:proofErr w:type="spellStart"/>
            <w:ins w:id="2337" w:author="Rafi Aziizi" w:date="2021-11-12T15:02:00Z">
              <w:r>
                <w:t>kelas</w:t>
              </w:r>
              <w:proofErr w:type="spellEnd"/>
              <w:r>
                <w:t xml:space="preserve"> </w:t>
              </w:r>
            </w:ins>
            <w:proofErr w:type="spellStart"/>
            <w:ins w:id="2338" w:author="Rafi Aziizi" w:date="2021-11-12T14:55:00Z">
              <w:r>
                <w:t>secara</w:t>
              </w:r>
              <w:proofErr w:type="spellEnd"/>
              <w:r>
                <w:t xml:space="preserve"> </w:t>
              </w:r>
              <w:proofErr w:type="spellStart"/>
              <w:r>
                <w:t>keseluruhan</w:t>
              </w:r>
              <w:proofErr w:type="spellEnd"/>
            </w:ins>
          </w:p>
        </w:tc>
      </w:tr>
      <w:tr w:rsidR="005D5AD6" w:rsidRPr="0044182F" w14:paraId="399D8C52" w14:textId="77777777" w:rsidTr="00C70CAF">
        <w:trPr>
          <w:jc w:val="center"/>
          <w:ins w:id="2339" w:author="Rafi Aziizi" w:date="2021-11-12T14:55:00Z"/>
        </w:trPr>
        <w:tc>
          <w:tcPr>
            <w:tcW w:w="3827" w:type="dxa"/>
            <w:vAlign w:val="center"/>
          </w:tcPr>
          <w:p w14:paraId="0CF4B744" w14:textId="72B13F46" w:rsidR="005D5AD6" w:rsidRDefault="005D5AD6" w:rsidP="00D04EA5">
            <w:pPr>
              <w:pStyle w:val="ListParagraph"/>
              <w:numPr>
                <w:ilvl w:val="0"/>
                <w:numId w:val="94"/>
              </w:numPr>
              <w:ind w:left="450"/>
              <w:rPr>
                <w:ins w:id="2340" w:author="Rafi Aziizi" w:date="2021-11-12T14:55:00Z"/>
              </w:rPr>
              <w:pPrChange w:id="2341" w:author=" " w:date="2021-11-12T15:26:00Z">
                <w:pPr>
                  <w:pStyle w:val="ListParagraph"/>
                  <w:numPr>
                    <w:numId w:val="83"/>
                  </w:numPr>
                  <w:ind w:hanging="360"/>
                </w:pPr>
              </w:pPrChange>
            </w:pPr>
            <w:proofErr w:type="spellStart"/>
            <w:ins w:id="2342" w:author="Rafi Aziizi" w:date="2021-11-12T14:55:00Z">
              <w:r>
                <w:t>Melakukan</w:t>
              </w:r>
              <w:proofErr w:type="spellEnd"/>
              <w:r>
                <w:t xml:space="preserve"> </w:t>
              </w:r>
              <w:proofErr w:type="spellStart"/>
              <w:r>
                <w:t>perubahan</w:t>
              </w:r>
              <w:proofErr w:type="spellEnd"/>
              <w:r>
                <w:t xml:space="preserve"> data </w:t>
              </w:r>
            </w:ins>
            <w:proofErr w:type="spellStart"/>
            <w:ins w:id="2343" w:author="Rafi Aziizi" w:date="2021-11-12T15:02:00Z">
              <w:r>
                <w:t>kelas</w:t>
              </w:r>
            </w:ins>
            <w:proofErr w:type="spellEnd"/>
          </w:p>
        </w:tc>
        <w:tc>
          <w:tcPr>
            <w:tcW w:w="3964" w:type="dxa"/>
            <w:vAlign w:val="center"/>
          </w:tcPr>
          <w:p w14:paraId="232766C0" w14:textId="77777777" w:rsidR="005D5AD6" w:rsidRDefault="005D5AD6" w:rsidP="00D04EA5">
            <w:pPr>
              <w:pStyle w:val="ListParagraph"/>
              <w:spacing w:after="160"/>
              <w:ind w:left="450"/>
              <w:rPr>
                <w:ins w:id="2344" w:author="Rafi Aziizi" w:date="2021-11-12T14:55:00Z"/>
              </w:rPr>
              <w:pPrChange w:id="2345" w:author=" " w:date="2021-11-12T15:26:00Z">
                <w:pPr>
                  <w:spacing w:after="160"/>
                </w:pPr>
              </w:pPrChange>
            </w:pPr>
          </w:p>
        </w:tc>
      </w:tr>
      <w:tr w:rsidR="005D5AD6" w:rsidRPr="0044182F" w14:paraId="14F97D99" w14:textId="77777777" w:rsidTr="00C70CAF">
        <w:trPr>
          <w:jc w:val="center"/>
          <w:ins w:id="2346" w:author="Rafi Aziizi" w:date="2021-11-12T14:55:00Z"/>
        </w:trPr>
        <w:tc>
          <w:tcPr>
            <w:tcW w:w="3827" w:type="dxa"/>
            <w:vAlign w:val="center"/>
          </w:tcPr>
          <w:p w14:paraId="6C1D04F2" w14:textId="77777777" w:rsidR="005D5AD6" w:rsidRDefault="005D5AD6" w:rsidP="00D04EA5">
            <w:pPr>
              <w:pStyle w:val="ListParagraph"/>
              <w:ind w:left="450"/>
              <w:rPr>
                <w:ins w:id="2347" w:author="Rafi Aziizi" w:date="2021-11-12T14:55:00Z"/>
              </w:rPr>
              <w:pPrChange w:id="2348" w:author=" " w:date="2021-11-12T15:26:00Z">
                <w:pPr/>
              </w:pPrChange>
            </w:pPr>
          </w:p>
        </w:tc>
        <w:tc>
          <w:tcPr>
            <w:tcW w:w="3964" w:type="dxa"/>
            <w:vAlign w:val="center"/>
          </w:tcPr>
          <w:p w14:paraId="3053ABFB" w14:textId="43040F7D" w:rsidR="005D5AD6" w:rsidRDefault="005D5AD6" w:rsidP="00D04EA5">
            <w:pPr>
              <w:pStyle w:val="ListParagraph"/>
              <w:numPr>
                <w:ilvl w:val="0"/>
                <w:numId w:val="94"/>
              </w:numPr>
              <w:spacing w:after="160"/>
              <w:ind w:left="450"/>
              <w:rPr>
                <w:ins w:id="2349" w:author="Rafi Aziizi" w:date="2021-11-12T14:55:00Z"/>
              </w:rPr>
              <w:pPrChange w:id="2350" w:author=" " w:date="2021-11-12T15:26:00Z">
                <w:pPr>
                  <w:pStyle w:val="ListParagraph"/>
                  <w:numPr>
                    <w:numId w:val="83"/>
                  </w:numPr>
                  <w:spacing w:after="160"/>
                  <w:ind w:hanging="360"/>
                </w:pPr>
              </w:pPrChange>
            </w:pPr>
            <w:proofErr w:type="spellStart"/>
            <w:ins w:id="2351" w:author="Rafi Aziizi" w:date="2021-11-12T14:55:00Z">
              <w:r>
                <w:t>Menyimpan</w:t>
              </w:r>
              <w:proofErr w:type="spellEnd"/>
              <w:r>
                <w:t xml:space="preserve"> data </w:t>
              </w:r>
            </w:ins>
            <w:proofErr w:type="spellStart"/>
            <w:ins w:id="2352" w:author="Rafi Aziizi" w:date="2021-11-12T15:02:00Z">
              <w:r>
                <w:t>kelas</w:t>
              </w:r>
              <w:proofErr w:type="spellEnd"/>
              <w:r>
                <w:t xml:space="preserve"> </w:t>
              </w:r>
            </w:ins>
            <w:proofErr w:type="spellStart"/>
            <w:ins w:id="2353" w:author="Rafi Aziizi" w:date="2021-11-12T14:55:00Z">
              <w:r>
                <w:t>terbaru</w:t>
              </w:r>
              <w:proofErr w:type="spellEnd"/>
              <w:r>
                <w:t xml:space="preserve"> pada </w:t>
              </w:r>
              <w:r w:rsidRPr="00C70CAF">
                <w:rPr>
                  <w:i/>
                  <w:iCs/>
                </w:rPr>
                <w:t>database</w:t>
              </w:r>
            </w:ins>
          </w:p>
        </w:tc>
      </w:tr>
      <w:tr w:rsidR="005D5AD6" w:rsidRPr="001B1AF9" w14:paraId="305CED3B" w14:textId="77777777" w:rsidTr="00C70CAF">
        <w:trPr>
          <w:jc w:val="center"/>
          <w:ins w:id="2354" w:author="Rafi Aziizi" w:date="2021-11-12T14:55:00Z"/>
        </w:trPr>
        <w:tc>
          <w:tcPr>
            <w:tcW w:w="7791" w:type="dxa"/>
            <w:gridSpan w:val="2"/>
            <w:shd w:val="clear" w:color="auto" w:fill="F2EE98"/>
            <w:vAlign w:val="center"/>
          </w:tcPr>
          <w:p w14:paraId="42542003" w14:textId="77777777" w:rsidR="005D5AD6" w:rsidRPr="001B1AF9" w:rsidRDefault="005D5AD6" w:rsidP="00C70CAF">
            <w:pPr>
              <w:pStyle w:val="ListParagraph"/>
              <w:spacing w:after="160"/>
              <w:ind w:left="468"/>
              <w:jc w:val="center"/>
              <w:rPr>
                <w:ins w:id="2355" w:author="Rafi Aziizi" w:date="2021-11-12T14:55:00Z"/>
                <w:b/>
                <w:bCs/>
              </w:rPr>
            </w:pPr>
            <w:proofErr w:type="spellStart"/>
            <w:ins w:id="2356"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5E730D22" w14:textId="77777777" w:rsidTr="00C70CAF">
        <w:trPr>
          <w:jc w:val="center"/>
          <w:ins w:id="2357" w:author="Rafi Aziizi" w:date="2021-11-12T14:55:00Z"/>
        </w:trPr>
        <w:tc>
          <w:tcPr>
            <w:tcW w:w="3827" w:type="dxa"/>
            <w:shd w:val="clear" w:color="auto" w:fill="F2EE98"/>
            <w:vAlign w:val="center"/>
          </w:tcPr>
          <w:p w14:paraId="7805B79D" w14:textId="77777777" w:rsidR="005D5AD6" w:rsidRPr="001B1AF9" w:rsidRDefault="005D5AD6" w:rsidP="00C70CAF">
            <w:pPr>
              <w:pStyle w:val="ListParagraph"/>
              <w:ind w:left="450"/>
              <w:jc w:val="center"/>
              <w:rPr>
                <w:ins w:id="2358" w:author="Rafi Aziizi" w:date="2021-11-12T14:55:00Z"/>
                <w:b/>
                <w:bCs/>
              </w:rPr>
            </w:pPr>
            <w:proofErr w:type="spellStart"/>
            <w:ins w:id="2359"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E61F14F" w14:textId="77777777" w:rsidR="005D5AD6" w:rsidRPr="001B1AF9" w:rsidRDefault="005D5AD6" w:rsidP="00C70CAF">
            <w:pPr>
              <w:pStyle w:val="ListParagraph"/>
              <w:spacing w:after="160"/>
              <w:ind w:left="468"/>
              <w:jc w:val="center"/>
              <w:rPr>
                <w:ins w:id="2360" w:author="Rafi Aziizi" w:date="2021-11-12T14:55:00Z"/>
                <w:b/>
                <w:bCs/>
              </w:rPr>
            </w:pPr>
            <w:proofErr w:type="spellStart"/>
            <w:ins w:id="2361"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14ACDC63" w14:textId="77777777" w:rsidTr="00C70CAF">
        <w:trPr>
          <w:jc w:val="center"/>
          <w:ins w:id="2362" w:author="Rafi Aziizi" w:date="2021-11-12T14:55:00Z"/>
        </w:trPr>
        <w:tc>
          <w:tcPr>
            <w:tcW w:w="3827" w:type="dxa"/>
            <w:vAlign w:val="center"/>
          </w:tcPr>
          <w:p w14:paraId="7ECBBC58" w14:textId="6F7FF8F7" w:rsidR="005D5AD6" w:rsidRDefault="005D5AD6" w:rsidP="00D04EA5">
            <w:pPr>
              <w:ind w:left="25"/>
              <w:rPr>
                <w:ins w:id="2363" w:author="Rafi Aziizi" w:date="2021-11-12T14:55:00Z"/>
              </w:rPr>
              <w:pPrChange w:id="2364" w:author=" " w:date="2021-11-12T15:27:00Z">
                <w:pPr>
                  <w:ind w:left="360"/>
                </w:pPr>
              </w:pPrChange>
            </w:pPr>
            <w:ins w:id="2365" w:author="Rafi Aziizi" w:date="2021-11-12T14:55: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2366" w:author="Rafi Aziizi" w:date="2021-11-12T15:02:00Z">
              <w:r>
                <w:t>kelas</w:t>
              </w:r>
              <w:proofErr w:type="spellEnd"/>
              <w:r>
                <w:t xml:space="preserve"> </w:t>
              </w:r>
            </w:ins>
            <w:ins w:id="2367" w:author="Rafi Aziizi" w:date="2021-11-12T14:55: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69058ADB" w14:textId="77777777" w:rsidR="005D5AD6" w:rsidRDefault="005D5AD6" w:rsidP="00D04EA5">
            <w:pPr>
              <w:pStyle w:val="ListParagraph"/>
              <w:spacing w:after="160"/>
              <w:ind w:left="25"/>
              <w:rPr>
                <w:ins w:id="2368" w:author="Rafi Aziizi" w:date="2021-11-12T14:55:00Z"/>
              </w:rPr>
              <w:pPrChange w:id="2369" w:author=" " w:date="2021-11-12T15:27:00Z">
                <w:pPr>
                  <w:pStyle w:val="ListParagraph"/>
                  <w:spacing w:after="160"/>
                  <w:ind w:left="468"/>
                </w:pPr>
              </w:pPrChange>
            </w:pPr>
          </w:p>
        </w:tc>
      </w:tr>
      <w:tr w:rsidR="005D5AD6" w14:paraId="64B59725" w14:textId="77777777" w:rsidTr="00C70CAF">
        <w:trPr>
          <w:jc w:val="center"/>
          <w:ins w:id="2370" w:author="Rafi Aziizi" w:date="2021-11-12T14:55:00Z"/>
        </w:trPr>
        <w:tc>
          <w:tcPr>
            <w:tcW w:w="3827" w:type="dxa"/>
            <w:vAlign w:val="center"/>
          </w:tcPr>
          <w:p w14:paraId="468F79DC" w14:textId="77777777" w:rsidR="005D5AD6" w:rsidRDefault="005D5AD6" w:rsidP="00D04EA5">
            <w:pPr>
              <w:pStyle w:val="ListParagraph"/>
              <w:ind w:left="25"/>
              <w:rPr>
                <w:ins w:id="2371" w:author="Rafi Aziizi" w:date="2021-11-12T14:55:00Z"/>
              </w:rPr>
              <w:pPrChange w:id="2372" w:author=" " w:date="2021-11-12T15:27:00Z">
                <w:pPr>
                  <w:pStyle w:val="ListParagraph"/>
                  <w:ind w:left="450"/>
                </w:pPr>
              </w:pPrChange>
            </w:pPr>
          </w:p>
        </w:tc>
        <w:tc>
          <w:tcPr>
            <w:tcW w:w="3964" w:type="dxa"/>
            <w:vAlign w:val="center"/>
          </w:tcPr>
          <w:p w14:paraId="0942DA19" w14:textId="265B57E3" w:rsidR="005D5AD6" w:rsidRDefault="00D04EA5" w:rsidP="00D04EA5">
            <w:pPr>
              <w:spacing w:after="160"/>
              <w:ind w:left="25"/>
              <w:rPr>
                <w:ins w:id="2373" w:author="Rafi Aziizi" w:date="2021-11-12T14:55:00Z"/>
              </w:rPr>
              <w:pPrChange w:id="2374" w:author=" " w:date="2021-11-12T15:27:00Z">
                <w:pPr>
                  <w:spacing w:after="160"/>
                  <w:ind w:left="360"/>
                </w:pPr>
              </w:pPrChange>
            </w:pPr>
            <w:ins w:id="2375" w:author=" " w:date="2021-11-12T15:26:00Z">
              <w:r>
                <w:t>5</w:t>
              </w:r>
            </w:ins>
            <w:ins w:id="2376" w:author="Rafi Aziizi" w:date="2021-11-12T14:55:00Z">
              <w:del w:id="2377" w:author=" " w:date="2021-11-12T15:26:00Z">
                <w:r w:rsidR="005D5AD6" w:rsidDel="00D04EA5">
                  <w:delText>3</w:delText>
                </w:r>
              </w:del>
              <w:r w:rsidR="005D5AD6">
                <w:t xml:space="preserve">b. </w:t>
              </w:r>
              <w:proofErr w:type="spellStart"/>
              <w:r w:rsidR="005D5AD6">
                <w:t>Menampilkan</w:t>
              </w:r>
              <w:proofErr w:type="spellEnd"/>
              <w:r w:rsidR="005D5AD6">
                <w:t xml:space="preserve"> </w:t>
              </w:r>
              <w:proofErr w:type="spellStart"/>
              <w:r w:rsidR="005D5AD6">
                <w:t>pemberitahuan</w:t>
              </w:r>
              <w:proofErr w:type="spellEnd"/>
              <w:r w:rsidR="005D5AD6">
                <w:t xml:space="preserve"> </w:t>
              </w:r>
              <w:proofErr w:type="spellStart"/>
              <w:r w:rsidR="005D5AD6">
                <w:t>melalui</w:t>
              </w:r>
              <w:proofErr w:type="spellEnd"/>
              <w:r w:rsidR="005D5AD6">
                <w:t xml:space="preserve"> </w:t>
              </w:r>
              <w:proofErr w:type="spellStart"/>
              <w:r w:rsidR="005D5AD6">
                <w:t>notifikasi</w:t>
              </w:r>
              <w:proofErr w:type="spellEnd"/>
              <w:r w:rsidR="005D5AD6">
                <w:t xml:space="preserve"> </w:t>
              </w:r>
              <w:proofErr w:type="spellStart"/>
              <w:r w:rsidR="005D5AD6">
                <w:t>bahwa</w:t>
              </w:r>
              <w:proofErr w:type="spellEnd"/>
              <w:r w:rsidR="005D5AD6">
                <w:t xml:space="preserve"> data </w:t>
              </w:r>
            </w:ins>
            <w:proofErr w:type="spellStart"/>
            <w:ins w:id="2378" w:author="Rafi Aziizi" w:date="2021-11-12T15:02:00Z">
              <w:r w:rsidR="005D5AD6">
                <w:t>kelas</w:t>
              </w:r>
              <w:proofErr w:type="spellEnd"/>
              <w:r w:rsidR="005D5AD6">
                <w:t xml:space="preserve"> </w:t>
              </w:r>
            </w:ins>
            <w:proofErr w:type="spellStart"/>
            <w:ins w:id="2379" w:author="Rafi Aziizi" w:date="2021-11-12T14:55:00Z">
              <w:r w:rsidR="005D5AD6">
                <w:t>tidak</w:t>
              </w:r>
              <w:proofErr w:type="spellEnd"/>
              <w:r w:rsidR="005D5AD6">
                <w:t xml:space="preserve"> </w:t>
              </w:r>
              <w:proofErr w:type="spellStart"/>
              <w:r w:rsidR="005D5AD6">
                <w:t>memenuhi</w:t>
              </w:r>
              <w:proofErr w:type="spellEnd"/>
              <w:r w:rsidR="005D5AD6">
                <w:t xml:space="preserve"> </w:t>
              </w:r>
              <w:proofErr w:type="spellStart"/>
              <w:r w:rsidR="005D5AD6">
                <w:t>persyaratan</w:t>
              </w:r>
              <w:proofErr w:type="spellEnd"/>
              <w:r w:rsidR="005D5AD6">
                <w:t xml:space="preserve"> dan </w:t>
              </w:r>
              <w:proofErr w:type="spellStart"/>
              <w:r w:rsidR="005D5AD6">
                <w:t>gagal</w:t>
              </w:r>
              <w:proofErr w:type="spellEnd"/>
              <w:r w:rsidR="005D5AD6">
                <w:t xml:space="preserve"> </w:t>
              </w:r>
              <w:proofErr w:type="spellStart"/>
              <w:r w:rsidR="005D5AD6">
                <w:t>diperbaharui</w:t>
              </w:r>
              <w:proofErr w:type="spellEnd"/>
            </w:ins>
          </w:p>
        </w:tc>
      </w:tr>
    </w:tbl>
    <w:p w14:paraId="3B2EA914" w14:textId="0F5C02E0" w:rsidR="005D5AD6" w:rsidRDefault="005D5AD6">
      <w:pPr>
        <w:ind w:left="66"/>
        <w:rPr>
          <w:ins w:id="2380" w:author=" " w:date="2021-11-12T15:27:00Z"/>
        </w:rPr>
      </w:pPr>
    </w:p>
    <w:p w14:paraId="5455BCA9" w14:textId="4C5C1798" w:rsidR="00D04EA5" w:rsidRDefault="00D04EA5" w:rsidP="00D04EA5">
      <w:pPr>
        <w:ind w:left="66"/>
        <w:rPr>
          <w:ins w:id="2381" w:author=" " w:date="2021-11-12T15:27:00Z"/>
        </w:rPr>
      </w:pPr>
      <w:ins w:id="2382" w:author=" " w:date="2021-11-12T15:27:00Z">
        <w:r>
          <w:t>d</w:t>
        </w:r>
        <w:r>
          <w:t xml:space="preserve">. </w:t>
        </w:r>
        <w:proofErr w:type="spellStart"/>
        <w:r>
          <w:t>Skenario</w:t>
        </w:r>
        <w:proofErr w:type="spellEnd"/>
        <w:r>
          <w:t xml:space="preserve"> </w:t>
        </w:r>
      </w:ins>
      <w:proofErr w:type="spellStart"/>
      <w:ins w:id="2383" w:author=" " w:date="2021-11-12T15:28:00Z">
        <w:r>
          <w:t>Lihat</w:t>
        </w:r>
        <w:proofErr w:type="spellEnd"/>
        <w:r>
          <w:t xml:space="preserve"> Kelas</w:t>
        </w:r>
      </w:ins>
    </w:p>
    <w:p w14:paraId="57E70272" w14:textId="04020953" w:rsidR="00D04EA5" w:rsidDel="00D04EA5" w:rsidRDefault="00D04EA5">
      <w:pPr>
        <w:ind w:left="66"/>
        <w:rPr>
          <w:del w:id="2384" w:author=" " w:date="2021-11-12T15:28:00Z"/>
        </w:rPr>
        <w:pPrChange w:id="2385" w:author="Rafi Aziizi" w:date="2021-11-12T14:54:00Z">
          <w:pPr>
            <w:pStyle w:val="ListParagraph"/>
            <w:numPr>
              <w:numId w:val="25"/>
            </w:numPr>
            <w:ind w:left="426" w:hanging="360"/>
          </w:pPr>
        </w:pPrChange>
      </w:pPr>
    </w:p>
    <w:p w14:paraId="7C44A7AC" w14:textId="1CB1C00F" w:rsidR="00117601" w:rsidRDefault="00117601" w:rsidP="005B790F">
      <w:pPr>
        <w:pStyle w:val="Caption"/>
        <w:keepNext/>
        <w:jc w:val="center"/>
      </w:pPr>
      <w:bookmarkStart w:id="2386" w:name="_Toc83115872"/>
      <w:del w:id="2387" w:author=" " w:date="2021-11-12T16:28:00Z">
        <w:r w:rsidDel="00885B6D">
          <w:delText xml:space="preserve">Table 3. </w:delText>
        </w:r>
        <w:r w:rsidR="006720D0" w:rsidDel="00885B6D">
          <w:fldChar w:fldCharType="begin"/>
        </w:r>
        <w:r w:rsidR="006720D0" w:rsidRPr="00885B6D" w:rsidDel="00885B6D">
          <w:rPr>
            <w:rPrChange w:id="2388" w:author=" " w:date="2021-11-12T16:28:00Z">
              <w:rPr/>
            </w:rPrChange>
          </w:rPr>
          <w:delInstrText xml:space="preserve"> SEQ Table_3. \* ARABIC </w:delInstrText>
        </w:r>
        <w:r w:rsidR="006720D0" w:rsidDel="00885B6D">
          <w:fldChar w:fldCharType="separate"/>
        </w:r>
        <w:r w:rsidR="00A911C8" w:rsidRPr="00885B6D" w:rsidDel="00885B6D">
          <w:rPr>
            <w:noProof/>
            <w:rPrChange w:id="2389" w:author=" " w:date="2021-11-12T16:28:00Z">
              <w:rPr>
                <w:noProof/>
              </w:rPr>
            </w:rPrChange>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bookmarkEnd w:id="238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2390" w:author="Rafi Aziizi" w:date="2021-11-12T14:53:00Z">
              <w:r w:rsidDel="005D5AD6">
                <w:delText xml:space="preserve">Kelola </w:delText>
              </w:r>
            </w:del>
            <w:proofErr w:type="spellStart"/>
            <w:ins w:id="2391" w:author="Rafi Aziizi" w:date="2021-11-12T14:53:00Z">
              <w:r w:rsidR="005D5AD6">
                <w:t>Lihat</w:t>
              </w:r>
              <w:proofErr w:type="spellEnd"/>
              <w:r w:rsidR="005D5AD6">
                <w:t xml:space="preserve">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31874937" w:rsidR="00FF653C" w:rsidRPr="002F6C1D" w:rsidRDefault="00FF653C" w:rsidP="003E4796">
            <w:r>
              <w:t>RC</w:t>
            </w:r>
            <w:r w:rsidR="00443E24">
              <w:t>15</w:t>
            </w:r>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2392" w:author="Rafi Aziizi" w:date="2021-11-12T14:54: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walikelas</w:t>
              </w:r>
              <w:proofErr w:type="spellEnd"/>
              <w:r>
                <w:t>.</w:t>
              </w:r>
            </w:ins>
            <w:del w:id="2393"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lastRenderedPageBreak/>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2394" w:author="Rafi Aziizi" w:date="2021-11-12T14:54:00Z">
              <w:r w:rsidDel="005D5AD6">
                <w:delText>Data tetap pada kondisi biasa</w:delText>
              </w:r>
            </w:del>
            <w:ins w:id="2395"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2396" w:author="Rafi Aziizi" w:date="2021-11-12T14:54:00Z">
              <w:r w:rsidDel="005D5AD6">
                <w:delText>telah dikelola atau diedit</w:delText>
              </w:r>
            </w:del>
            <w:proofErr w:type="spellStart"/>
            <w:ins w:id="2397" w:author="Rafi Aziizi" w:date="2021-11-12T14:54:00Z">
              <w:r w:rsidR="005D5AD6">
                <w:t>kelas</w:t>
              </w:r>
              <w:proofErr w:type="spellEnd"/>
              <w:r w:rsidR="005D5AD6">
                <w:t xml:space="preserve"> </w:t>
              </w:r>
              <w:proofErr w:type="spellStart"/>
              <w:r w:rsidR="005D5AD6">
                <w:t>ditampilkan</w:t>
              </w:r>
            </w:ins>
            <w:proofErr w:type="spellEnd"/>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6286879"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2398" w:author="Rafi Aziizi" w:date="2021-11-12T10:47:00Z">
              <w:r w:rsidDel="007C5FA9">
                <w:delText>Aktor masuk kedalam</w:delText>
              </w:r>
            </w:del>
            <w:proofErr w:type="spellStart"/>
            <w:ins w:id="2399" w:author="Rafi Aziizi" w:date="2021-11-12T10:47:00Z">
              <w:r w:rsidR="007C5FA9">
                <w:t>mem</w:t>
              </w:r>
            </w:ins>
            <w:ins w:id="2400" w:author="Rafi Aziizi" w:date="2021-11-12T14:54:00Z">
              <w:r w:rsidR="005D5AD6">
                <w:t>a</w:t>
              </w:r>
            </w:ins>
            <w:ins w:id="2401" w:author="Rafi Aziizi" w:date="2021-11-12T10:47:00Z">
              <w:r w:rsidR="007C5FA9">
                <w:t>suki</w:t>
              </w:r>
            </w:ins>
            <w:proofErr w:type="spellEnd"/>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kelas</w:t>
            </w:r>
            <w:proofErr w:type="spellEnd"/>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2402" w:author="Rafi Aziizi" w:date="2021-11-12T14:53:00Z">
              <w:r>
                <w:t xml:space="preserve">2a. </w:t>
              </w:r>
              <w:proofErr w:type="spellStart"/>
              <w:r>
                <w:t>Memasukan</w:t>
              </w:r>
              <w:proofErr w:type="spellEnd"/>
              <w:r>
                <w:t xml:space="preserve"> data </w:t>
              </w:r>
            </w:ins>
            <w:proofErr w:type="spellStart"/>
            <w:ins w:id="2403" w:author="Rafi Aziizi" w:date="2021-11-12T14:54:00Z">
              <w:r>
                <w:t>kelas</w:t>
              </w:r>
            </w:ins>
            <w:proofErr w:type="spellEnd"/>
            <w:ins w:id="2404" w:author="Rafi Aziizi" w:date="2021-11-12T14:53:00Z">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2405"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2406" w:author="Rafi Aziizi" w:date="2021-11-12T14:53: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407" w:author="Rafi Aziizi" w:date="2021-11-12T14:54:00Z">
              <w:r>
                <w:t>kelas</w:t>
              </w:r>
            </w:ins>
            <w:proofErr w:type="spellEnd"/>
            <w:ins w:id="2408" w:author="Rafi Aziizi" w:date="2021-11-12T14:53:00Z">
              <w:r>
                <w:t xml:space="preserve"> </w:t>
              </w:r>
              <w:proofErr w:type="spellStart"/>
              <w:r>
                <w:t>tidak</w:t>
              </w:r>
              <w:proofErr w:type="spellEnd"/>
              <w:r>
                <w:t xml:space="preserve"> </w:t>
              </w:r>
              <w:proofErr w:type="spellStart"/>
              <w:r>
                <w:t>ditemukan</w:t>
              </w:r>
            </w:ins>
            <w:proofErr w:type="spellEnd"/>
            <w:del w:id="2409" w:author="Rafi Aziizi" w:date="2021-11-12T14:53:00Z">
              <w:r w:rsidDel="00393C0D">
                <w:delText>3b. Menampilkan pemberitahuan melalui notifikasi bahwa terdapat kendala apabila melakukan kesalahan dalam pengelolaan data kelas</w:delText>
              </w:r>
            </w:del>
          </w:p>
        </w:tc>
      </w:tr>
    </w:tbl>
    <w:p w14:paraId="1B94F349" w14:textId="77777777" w:rsidR="00FF653C" w:rsidRDefault="00FF653C" w:rsidP="00FF653C">
      <w:pPr>
        <w:ind w:left="66"/>
      </w:pPr>
    </w:p>
    <w:p w14:paraId="134AECD0" w14:textId="0AA76D96" w:rsidR="00270503" w:rsidRDefault="00270503" w:rsidP="00FF2590">
      <w:pPr>
        <w:pStyle w:val="ListParagraph"/>
        <w:numPr>
          <w:ilvl w:val="0"/>
          <w:numId w:val="25"/>
        </w:numPr>
        <w:ind w:left="426"/>
        <w:rPr>
          <w:ins w:id="2410" w:author=" " w:date="2021-11-12T16:29:00Z"/>
        </w:rPr>
      </w:pPr>
      <w:proofErr w:type="spellStart"/>
      <w:r>
        <w:t>Skenario</w:t>
      </w:r>
      <w:proofErr w:type="spellEnd"/>
      <w:r>
        <w:t xml:space="preserve"> Kelola Admin</w:t>
      </w:r>
    </w:p>
    <w:p w14:paraId="1F8C6D98" w14:textId="2493A52D" w:rsidR="00885B6D" w:rsidRDefault="00885B6D" w:rsidP="00885B6D">
      <w:pPr>
        <w:ind w:firstLine="426"/>
        <w:rPr>
          <w:ins w:id="2411" w:author=" " w:date="2021-11-12T16:29:00Z"/>
        </w:rPr>
        <w:pPrChange w:id="2412" w:author=" " w:date="2021-11-12T16:29:00Z">
          <w:pPr>
            <w:pStyle w:val="ListParagraph"/>
            <w:numPr>
              <w:numId w:val="25"/>
            </w:numPr>
            <w:ind w:hanging="360"/>
          </w:pPr>
        </w:pPrChange>
      </w:pPr>
      <w:ins w:id="2413" w:author=" " w:date="2021-11-12T16:29:00Z">
        <w:r>
          <w:t xml:space="preserve">Pada </w:t>
        </w:r>
        <w:proofErr w:type="spellStart"/>
        <w:r>
          <w:t>skenario</w:t>
        </w:r>
        <w:proofErr w:type="spellEnd"/>
        <w:r>
          <w:t xml:space="preserve"> </w:t>
        </w:r>
        <w:proofErr w:type="spellStart"/>
        <w:r>
          <w:t>kelola</w:t>
        </w:r>
        <w:proofErr w:type="spellEnd"/>
        <w:r>
          <w:t xml:space="preserve"> </w:t>
        </w:r>
        <w:r>
          <w:t xml:space="preserve">admin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r>
          <w:t>admin,</w:t>
        </w:r>
        <w:r>
          <w:t xml:space="preserve"> </w:t>
        </w:r>
        <w:proofErr w:type="spellStart"/>
        <w:r>
          <w:t>hapus</w:t>
        </w:r>
        <w:proofErr w:type="spellEnd"/>
        <w:r>
          <w:t xml:space="preserve"> admin, edit admin</w:t>
        </w:r>
        <w:r>
          <w:t xml:space="preserve"> </w:t>
        </w:r>
        <w:r>
          <w:t xml:space="preserve">dan </w:t>
        </w:r>
        <w:proofErr w:type="spellStart"/>
        <w:r>
          <w:t>lihat</w:t>
        </w:r>
        <w:proofErr w:type="spellEnd"/>
        <w:r>
          <w:t xml:space="preserve"> admin.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0B5ABE4D" w14:textId="04A55554" w:rsidR="00D04EA5" w:rsidRDefault="00D04EA5" w:rsidP="00D04EA5">
      <w:pPr>
        <w:pStyle w:val="ListParagraph"/>
        <w:numPr>
          <w:ilvl w:val="0"/>
          <w:numId w:val="95"/>
        </w:numPr>
        <w:ind w:left="426"/>
        <w:rPr>
          <w:ins w:id="2414" w:author=" " w:date="2021-11-12T16:30:00Z"/>
        </w:rPr>
      </w:pPr>
      <w:proofErr w:type="spellStart"/>
      <w:ins w:id="2415" w:author=" " w:date="2021-11-12T15:28:00Z">
        <w:r>
          <w:t>Skenario</w:t>
        </w:r>
        <w:proofErr w:type="spellEnd"/>
        <w:r>
          <w:t xml:space="preserve"> </w:t>
        </w:r>
        <w:proofErr w:type="spellStart"/>
        <w:r>
          <w:t>Tambah</w:t>
        </w:r>
        <w:proofErr w:type="spellEnd"/>
        <w:r>
          <w:t xml:space="preserve"> Admin</w:t>
        </w:r>
      </w:ins>
    </w:p>
    <w:p w14:paraId="55C72B24" w14:textId="77777777" w:rsidR="00885B6D" w:rsidRDefault="00885B6D" w:rsidP="00885B6D">
      <w:pPr>
        <w:pStyle w:val="ListParagraph"/>
        <w:ind w:left="426"/>
        <w:rPr>
          <w:ins w:id="2416" w:author=" " w:date="2021-11-12T15:31:00Z"/>
        </w:rPr>
        <w:pPrChange w:id="2417" w:author=" " w:date="2021-11-12T16:30:00Z">
          <w:pPr>
            <w:pStyle w:val="ListParagraph"/>
            <w:numPr>
              <w:numId w:val="9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E61DA4">
        <w:trPr>
          <w:jc w:val="center"/>
          <w:ins w:id="2418" w:author=" " w:date="2021-11-12T15:40:00Z"/>
        </w:trPr>
        <w:tc>
          <w:tcPr>
            <w:tcW w:w="3827" w:type="dxa"/>
            <w:shd w:val="clear" w:color="auto" w:fill="F2EE98"/>
            <w:vAlign w:val="center"/>
          </w:tcPr>
          <w:p w14:paraId="5350314F" w14:textId="77777777" w:rsidR="00767FB7" w:rsidRPr="0044182F" w:rsidRDefault="00767FB7" w:rsidP="00E61DA4">
            <w:pPr>
              <w:rPr>
                <w:ins w:id="2419" w:author=" " w:date="2021-11-12T15:40:00Z"/>
                <w:b/>
              </w:rPr>
            </w:pPr>
            <w:ins w:id="2420" w:author=" " w:date="2021-11-12T15:40:00Z">
              <w:r w:rsidRPr="0044182F">
                <w:rPr>
                  <w:b/>
                </w:rPr>
                <w:t>Name</w:t>
              </w:r>
            </w:ins>
          </w:p>
        </w:tc>
        <w:tc>
          <w:tcPr>
            <w:tcW w:w="3964" w:type="dxa"/>
            <w:shd w:val="clear" w:color="auto" w:fill="F2EE98"/>
            <w:vAlign w:val="center"/>
          </w:tcPr>
          <w:p w14:paraId="468083D5" w14:textId="18108640" w:rsidR="00767FB7" w:rsidRPr="00A46E0B" w:rsidRDefault="00767FB7" w:rsidP="00E61DA4">
            <w:pPr>
              <w:rPr>
                <w:ins w:id="2421" w:author=" " w:date="2021-11-12T15:40:00Z"/>
              </w:rPr>
            </w:pPr>
            <w:proofErr w:type="spellStart"/>
            <w:ins w:id="2422" w:author=" " w:date="2021-11-12T15:40:00Z">
              <w:r>
                <w:t>Tambah</w:t>
              </w:r>
              <w:proofErr w:type="spellEnd"/>
              <w:r>
                <w:t xml:space="preserve"> </w:t>
              </w:r>
            </w:ins>
            <w:ins w:id="2423" w:author=" " w:date="2021-11-12T15:42:00Z">
              <w:r>
                <w:t>Admin</w:t>
              </w:r>
            </w:ins>
          </w:p>
        </w:tc>
      </w:tr>
      <w:tr w:rsidR="00767FB7" w:rsidRPr="002F6C1D" w14:paraId="74C3FD5B" w14:textId="77777777" w:rsidTr="00E61DA4">
        <w:trPr>
          <w:jc w:val="center"/>
          <w:ins w:id="2424" w:author=" " w:date="2021-11-12T15:40:00Z"/>
        </w:trPr>
        <w:tc>
          <w:tcPr>
            <w:tcW w:w="3827" w:type="dxa"/>
            <w:vAlign w:val="center"/>
          </w:tcPr>
          <w:p w14:paraId="1876BF0B" w14:textId="77777777" w:rsidR="00767FB7" w:rsidRPr="0044182F" w:rsidRDefault="00767FB7" w:rsidP="00E61DA4">
            <w:pPr>
              <w:rPr>
                <w:ins w:id="2425" w:author=" " w:date="2021-11-12T15:40:00Z"/>
                <w:b/>
              </w:rPr>
            </w:pPr>
            <w:ins w:id="2426" w:author=" " w:date="2021-11-12T15:40:00Z">
              <w:r w:rsidRPr="0044182F">
                <w:rPr>
                  <w:b/>
                </w:rPr>
                <w:t>ID</w:t>
              </w:r>
            </w:ins>
          </w:p>
        </w:tc>
        <w:tc>
          <w:tcPr>
            <w:tcW w:w="3964" w:type="dxa"/>
            <w:vAlign w:val="center"/>
          </w:tcPr>
          <w:p w14:paraId="1E8BD055" w14:textId="56FBF404" w:rsidR="00767FB7" w:rsidRPr="002F6C1D" w:rsidRDefault="00767FB7" w:rsidP="00E61DA4">
            <w:pPr>
              <w:rPr>
                <w:ins w:id="2427" w:author=" " w:date="2021-11-12T15:40:00Z"/>
              </w:rPr>
            </w:pPr>
            <w:ins w:id="2428" w:author=" " w:date="2021-11-12T15:40:00Z">
              <w:r>
                <w:t>RC1</w:t>
              </w:r>
            </w:ins>
            <w:ins w:id="2429" w:author=" " w:date="2021-11-12T15:43:00Z">
              <w:r>
                <w:t>6</w:t>
              </w:r>
            </w:ins>
          </w:p>
        </w:tc>
      </w:tr>
      <w:tr w:rsidR="00767FB7" w:rsidRPr="000C722D" w14:paraId="49628D02" w14:textId="77777777" w:rsidTr="00E61DA4">
        <w:trPr>
          <w:jc w:val="center"/>
          <w:ins w:id="2430" w:author=" " w:date="2021-11-12T15:40:00Z"/>
        </w:trPr>
        <w:tc>
          <w:tcPr>
            <w:tcW w:w="3827" w:type="dxa"/>
            <w:vAlign w:val="center"/>
          </w:tcPr>
          <w:p w14:paraId="1DDB79E8" w14:textId="77777777" w:rsidR="00767FB7" w:rsidRPr="0044182F" w:rsidRDefault="00767FB7" w:rsidP="00E61DA4">
            <w:pPr>
              <w:rPr>
                <w:ins w:id="2431" w:author=" " w:date="2021-11-12T15:40:00Z"/>
                <w:b/>
              </w:rPr>
            </w:pPr>
            <w:ins w:id="2432" w:author=" " w:date="2021-11-12T15:40:00Z">
              <w:r w:rsidRPr="0044182F">
                <w:rPr>
                  <w:b/>
                </w:rPr>
                <w:t>Description</w:t>
              </w:r>
            </w:ins>
          </w:p>
        </w:tc>
        <w:tc>
          <w:tcPr>
            <w:tcW w:w="3964" w:type="dxa"/>
          </w:tcPr>
          <w:p w14:paraId="07E077DA" w14:textId="0DBA0357" w:rsidR="00767FB7" w:rsidRPr="000C722D" w:rsidRDefault="00767FB7" w:rsidP="00E61DA4">
            <w:pPr>
              <w:rPr>
                <w:ins w:id="2433" w:author=" " w:date="2021-11-12T15:40:00Z"/>
              </w:rPr>
            </w:pPr>
            <w:ins w:id="2434" w:author=" " w:date="2021-11-12T15:40: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2435" w:author=" " w:date="2021-11-12T15:45:00Z">
              <w:r w:rsidR="009F78F1">
                <w:t>admin</w:t>
              </w:r>
            </w:ins>
            <w:ins w:id="2436" w:author=" " w:date="2021-11-12T15:40:00Z">
              <w:r>
                <w:t xml:space="preserve"> </w:t>
              </w:r>
              <w:proofErr w:type="spellStart"/>
              <w:r>
                <w:t>untuk</w:t>
              </w:r>
              <w:proofErr w:type="spellEnd"/>
              <w:r>
                <w:t xml:space="preserve"> </w:t>
              </w:r>
              <w:proofErr w:type="spellStart"/>
              <w:r>
                <w:t>menambah</w:t>
              </w:r>
              <w:proofErr w:type="spellEnd"/>
              <w:r>
                <w:t xml:space="preserve"> data </w:t>
              </w:r>
            </w:ins>
            <w:ins w:id="2437" w:author=" " w:date="2021-11-12T15:45:00Z">
              <w:r w:rsidR="009F78F1">
                <w:t>admin</w:t>
              </w:r>
            </w:ins>
          </w:p>
        </w:tc>
      </w:tr>
      <w:tr w:rsidR="00767FB7" w:rsidRPr="002F6C1D" w14:paraId="588BA9B1" w14:textId="77777777" w:rsidTr="00E61DA4">
        <w:trPr>
          <w:jc w:val="center"/>
          <w:ins w:id="2438" w:author=" " w:date="2021-11-12T15:40:00Z"/>
        </w:trPr>
        <w:tc>
          <w:tcPr>
            <w:tcW w:w="3827" w:type="dxa"/>
            <w:vAlign w:val="center"/>
          </w:tcPr>
          <w:p w14:paraId="64C86303" w14:textId="77777777" w:rsidR="00767FB7" w:rsidRPr="0044182F" w:rsidRDefault="00767FB7" w:rsidP="00E61DA4">
            <w:pPr>
              <w:rPr>
                <w:ins w:id="2439" w:author=" " w:date="2021-11-12T15:40:00Z"/>
                <w:b/>
              </w:rPr>
            </w:pPr>
            <w:ins w:id="2440" w:author=" " w:date="2021-11-12T15:40:00Z">
              <w:r w:rsidRPr="0044182F">
                <w:rPr>
                  <w:b/>
                </w:rPr>
                <w:t>Actors</w:t>
              </w:r>
            </w:ins>
          </w:p>
        </w:tc>
        <w:tc>
          <w:tcPr>
            <w:tcW w:w="3964" w:type="dxa"/>
            <w:vAlign w:val="center"/>
          </w:tcPr>
          <w:p w14:paraId="768B4965" w14:textId="77777777" w:rsidR="00767FB7" w:rsidRPr="002F6C1D" w:rsidRDefault="00767FB7" w:rsidP="00E61DA4">
            <w:pPr>
              <w:rPr>
                <w:ins w:id="2441" w:author=" " w:date="2021-11-12T15:40:00Z"/>
              </w:rPr>
            </w:pPr>
            <w:ins w:id="2442" w:author=" " w:date="2021-11-12T15:40:00Z">
              <w:r>
                <w:t>Bag.IT, Guru BK.</w:t>
              </w:r>
            </w:ins>
          </w:p>
        </w:tc>
      </w:tr>
      <w:tr w:rsidR="00767FB7" w:rsidRPr="0044182F" w14:paraId="073F59D6" w14:textId="77777777" w:rsidTr="00E61DA4">
        <w:trPr>
          <w:jc w:val="center"/>
          <w:ins w:id="2443" w:author=" " w:date="2021-11-12T15:40:00Z"/>
        </w:trPr>
        <w:tc>
          <w:tcPr>
            <w:tcW w:w="3827" w:type="dxa"/>
            <w:vAlign w:val="center"/>
          </w:tcPr>
          <w:p w14:paraId="00F9CAD7" w14:textId="77777777" w:rsidR="00767FB7" w:rsidRPr="0044182F" w:rsidRDefault="00767FB7" w:rsidP="00E61DA4">
            <w:pPr>
              <w:rPr>
                <w:ins w:id="2444" w:author=" " w:date="2021-11-12T15:40:00Z"/>
                <w:b/>
              </w:rPr>
            </w:pPr>
            <w:ins w:id="2445" w:author=" " w:date="2021-11-12T15:40:00Z">
              <w:r w:rsidRPr="0044182F">
                <w:rPr>
                  <w:b/>
                </w:rPr>
                <w:lastRenderedPageBreak/>
                <w:t>Frequency of Use</w:t>
              </w:r>
            </w:ins>
          </w:p>
        </w:tc>
        <w:tc>
          <w:tcPr>
            <w:tcW w:w="3964" w:type="dxa"/>
            <w:vAlign w:val="center"/>
          </w:tcPr>
          <w:p w14:paraId="09E73DED" w14:textId="77777777" w:rsidR="00767FB7" w:rsidRPr="007B7AB3" w:rsidRDefault="00767FB7" w:rsidP="00E61DA4">
            <w:pPr>
              <w:rPr>
                <w:ins w:id="2446" w:author=" " w:date="2021-11-12T15:40:00Z"/>
                <w:i/>
                <w:iCs/>
              </w:rPr>
            </w:pPr>
            <w:ins w:id="2447" w:author=" " w:date="2021-11-12T15:40:00Z">
              <w:r>
                <w:rPr>
                  <w:i/>
                  <w:iCs/>
                </w:rPr>
                <w:t>Conditional</w:t>
              </w:r>
            </w:ins>
          </w:p>
        </w:tc>
      </w:tr>
      <w:tr w:rsidR="00767FB7" w:rsidRPr="0044182F" w14:paraId="716A4270" w14:textId="77777777" w:rsidTr="00E61DA4">
        <w:trPr>
          <w:jc w:val="center"/>
          <w:ins w:id="2448" w:author=" " w:date="2021-11-12T15:40:00Z"/>
        </w:trPr>
        <w:tc>
          <w:tcPr>
            <w:tcW w:w="3827" w:type="dxa"/>
            <w:vAlign w:val="center"/>
          </w:tcPr>
          <w:p w14:paraId="24661038" w14:textId="77777777" w:rsidR="00767FB7" w:rsidRPr="0044182F" w:rsidRDefault="00767FB7" w:rsidP="00E61DA4">
            <w:pPr>
              <w:rPr>
                <w:ins w:id="2449" w:author=" " w:date="2021-11-12T15:40:00Z"/>
                <w:b/>
              </w:rPr>
            </w:pPr>
            <w:ins w:id="2450" w:author=" " w:date="2021-11-12T15:40:00Z">
              <w:r w:rsidRPr="0044182F">
                <w:rPr>
                  <w:b/>
                </w:rPr>
                <w:t>Triggers</w:t>
              </w:r>
            </w:ins>
          </w:p>
        </w:tc>
        <w:tc>
          <w:tcPr>
            <w:tcW w:w="3964" w:type="dxa"/>
            <w:vAlign w:val="center"/>
          </w:tcPr>
          <w:p w14:paraId="7A88E947" w14:textId="77777777" w:rsidR="00767FB7" w:rsidRPr="0044182F" w:rsidRDefault="00767FB7" w:rsidP="00E61DA4">
            <w:pPr>
              <w:rPr>
                <w:ins w:id="2451" w:author=" " w:date="2021-11-12T15:40:00Z"/>
              </w:rPr>
            </w:pPr>
            <w:ins w:id="2452" w:author=" " w:date="2021-11-12T15:40:00Z">
              <w:r>
                <w:t>-</w:t>
              </w:r>
            </w:ins>
          </w:p>
        </w:tc>
      </w:tr>
      <w:tr w:rsidR="00767FB7" w:rsidRPr="0081005E" w14:paraId="0B058BA8" w14:textId="77777777" w:rsidTr="00E61DA4">
        <w:trPr>
          <w:jc w:val="center"/>
          <w:ins w:id="2453" w:author=" " w:date="2021-11-12T15:40:00Z"/>
        </w:trPr>
        <w:tc>
          <w:tcPr>
            <w:tcW w:w="3827" w:type="dxa"/>
            <w:vAlign w:val="center"/>
          </w:tcPr>
          <w:p w14:paraId="1483ABAA" w14:textId="77777777" w:rsidR="00767FB7" w:rsidRPr="0044182F" w:rsidRDefault="00767FB7" w:rsidP="00E61DA4">
            <w:pPr>
              <w:rPr>
                <w:ins w:id="2454" w:author=" " w:date="2021-11-12T15:40:00Z"/>
                <w:b/>
              </w:rPr>
            </w:pPr>
            <w:ins w:id="2455" w:author=" " w:date="2021-11-12T15:40:00Z">
              <w:r w:rsidRPr="0044182F">
                <w:rPr>
                  <w:b/>
                </w:rPr>
                <w:t>Pre-Conditions</w:t>
              </w:r>
            </w:ins>
          </w:p>
        </w:tc>
        <w:tc>
          <w:tcPr>
            <w:tcW w:w="3964" w:type="dxa"/>
            <w:vAlign w:val="center"/>
          </w:tcPr>
          <w:p w14:paraId="1A5D5EAB" w14:textId="30394E9B" w:rsidR="00767FB7" w:rsidRPr="0081005E" w:rsidRDefault="00767FB7" w:rsidP="00E61DA4">
            <w:pPr>
              <w:rPr>
                <w:ins w:id="2456" w:author=" " w:date="2021-11-12T15:40:00Z"/>
                <w:i/>
                <w:iCs/>
              </w:rPr>
            </w:pPr>
            <w:ins w:id="2457" w:author=" " w:date="2021-11-12T15:40:00Z">
              <w:r>
                <w:t xml:space="preserve">Data </w:t>
              </w:r>
            </w:ins>
            <w:ins w:id="2458" w:author=" " w:date="2021-11-12T15:46:00Z">
              <w:r w:rsidR="009F78F1">
                <w:t>admin</w:t>
              </w:r>
            </w:ins>
            <w:ins w:id="2459" w:author=" " w:date="2021-11-12T15:40:00Z">
              <w:r>
                <w:t xml:space="preserve"> </w:t>
              </w:r>
              <w:proofErr w:type="spellStart"/>
              <w:r>
                <w:t>tidak</w:t>
              </w:r>
              <w:proofErr w:type="spellEnd"/>
              <w:r>
                <w:t xml:space="preserve"> </w:t>
              </w:r>
              <w:proofErr w:type="spellStart"/>
              <w:r>
                <w:t>ada</w:t>
              </w:r>
              <w:proofErr w:type="spellEnd"/>
            </w:ins>
          </w:p>
        </w:tc>
      </w:tr>
      <w:tr w:rsidR="00767FB7" w:rsidRPr="0048762E" w14:paraId="543AA49B" w14:textId="77777777" w:rsidTr="00E61DA4">
        <w:trPr>
          <w:jc w:val="center"/>
          <w:ins w:id="2460" w:author=" " w:date="2021-11-12T15:40:00Z"/>
        </w:trPr>
        <w:tc>
          <w:tcPr>
            <w:tcW w:w="3827" w:type="dxa"/>
            <w:vAlign w:val="center"/>
          </w:tcPr>
          <w:p w14:paraId="6ECB7515" w14:textId="77777777" w:rsidR="00767FB7" w:rsidRPr="0044182F" w:rsidRDefault="00767FB7" w:rsidP="00E61DA4">
            <w:pPr>
              <w:rPr>
                <w:ins w:id="2461" w:author=" " w:date="2021-11-12T15:40:00Z"/>
                <w:b/>
              </w:rPr>
            </w:pPr>
            <w:ins w:id="2462" w:author=" " w:date="2021-11-12T15:40:00Z">
              <w:r w:rsidRPr="0044182F">
                <w:rPr>
                  <w:b/>
                </w:rPr>
                <w:t>Post-Conditions</w:t>
              </w:r>
            </w:ins>
          </w:p>
        </w:tc>
        <w:tc>
          <w:tcPr>
            <w:tcW w:w="3964" w:type="dxa"/>
            <w:vAlign w:val="center"/>
          </w:tcPr>
          <w:p w14:paraId="0E57AAA8" w14:textId="6BC58DE5" w:rsidR="00767FB7" w:rsidRPr="0048762E" w:rsidRDefault="00767FB7" w:rsidP="00E61DA4">
            <w:pPr>
              <w:rPr>
                <w:ins w:id="2463" w:author=" " w:date="2021-11-12T15:40:00Z"/>
              </w:rPr>
            </w:pPr>
            <w:ins w:id="2464" w:author=" " w:date="2021-11-12T15:40:00Z">
              <w:r>
                <w:t xml:space="preserve">Data </w:t>
              </w:r>
            </w:ins>
            <w:ins w:id="2465" w:author=" " w:date="2021-11-12T15:46:00Z">
              <w:r w:rsidR="009F78F1">
                <w:t>admin</w:t>
              </w:r>
            </w:ins>
            <w:ins w:id="2466" w:author=" " w:date="2021-11-12T15:40:00Z">
              <w:r>
                <w:t xml:space="preserve"> </w:t>
              </w:r>
              <w:proofErr w:type="spellStart"/>
              <w:r>
                <w:t>baru</w:t>
              </w:r>
              <w:proofErr w:type="spellEnd"/>
              <w:r>
                <w:t xml:space="preserve"> </w:t>
              </w:r>
              <w:proofErr w:type="spellStart"/>
              <w:r>
                <w:t>ditampilkan</w:t>
              </w:r>
              <w:proofErr w:type="spellEnd"/>
            </w:ins>
          </w:p>
        </w:tc>
      </w:tr>
      <w:tr w:rsidR="00767FB7" w:rsidRPr="0044182F" w14:paraId="1A89B3E3" w14:textId="77777777" w:rsidTr="00E61DA4">
        <w:trPr>
          <w:jc w:val="center"/>
          <w:ins w:id="2467" w:author=" " w:date="2021-11-12T15:40:00Z"/>
        </w:trPr>
        <w:tc>
          <w:tcPr>
            <w:tcW w:w="7791" w:type="dxa"/>
            <w:gridSpan w:val="2"/>
            <w:shd w:val="clear" w:color="auto" w:fill="F2EE98"/>
            <w:vAlign w:val="center"/>
          </w:tcPr>
          <w:p w14:paraId="68C9A346" w14:textId="77777777" w:rsidR="00767FB7" w:rsidRPr="0044182F" w:rsidRDefault="00767FB7" w:rsidP="00E61DA4">
            <w:pPr>
              <w:jc w:val="center"/>
              <w:rPr>
                <w:ins w:id="2468" w:author=" " w:date="2021-11-12T15:40:00Z"/>
                <w:b/>
              </w:rPr>
            </w:pPr>
            <w:ins w:id="2469" w:author=" " w:date="2021-11-12T15:40:00Z">
              <w:r w:rsidRPr="0044182F">
                <w:rPr>
                  <w:b/>
                </w:rPr>
                <w:t>Main Course</w:t>
              </w:r>
            </w:ins>
          </w:p>
        </w:tc>
      </w:tr>
      <w:tr w:rsidR="00767FB7" w:rsidRPr="0044182F" w14:paraId="488730BD" w14:textId="77777777" w:rsidTr="00E61DA4">
        <w:trPr>
          <w:jc w:val="center"/>
          <w:ins w:id="2470" w:author=" " w:date="2021-11-12T15:40:00Z"/>
        </w:trPr>
        <w:tc>
          <w:tcPr>
            <w:tcW w:w="3827" w:type="dxa"/>
            <w:shd w:val="clear" w:color="auto" w:fill="F2EE98"/>
            <w:vAlign w:val="center"/>
          </w:tcPr>
          <w:p w14:paraId="2FC6BDD1" w14:textId="77777777" w:rsidR="00767FB7" w:rsidRPr="0044182F" w:rsidRDefault="00767FB7" w:rsidP="00E61DA4">
            <w:pPr>
              <w:jc w:val="center"/>
              <w:rPr>
                <w:ins w:id="2471" w:author=" " w:date="2021-11-12T15:40:00Z"/>
                <w:b/>
              </w:rPr>
            </w:pPr>
            <w:proofErr w:type="spellStart"/>
            <w:ins w:id="2472" w:author=" " w:date="2021-11-12T15:40: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766CD729" w14:textId="77777777" w:rsidR="00767FB7" w:rsidRPr="0044182F" w:rsidRDefault="00767FB7" w:rsidP="00E61DA4">
            <w:pPr>
              <w:jc w:val="center"/>
              <w:rPr>
                <w:ins w:id="2473" w:author=" " w:date="2021-11-12T15:40:00Z"/>
                <w:b/>
              </w:rPr>
            </w:pPr>
            <w:proofErr w:type="spellStart"/>
            <w:ins w:id="2474" w:author=" " w:date="2021-11-12T15:40:00Z">
              <w:r w:rsidRPr="0044182F">
                <w:rPr>
                  <w:b/>
                </w:rPr>
                <w:t>Reaksi</w:t>
              </w:r>
              <w:proofErr w:type="spellEnd"/>
              <w:r w:rsidRPr="0044182F">
                <w:rPr>
                  <w:b/>
                </w:rPr>
                <w:t xml:space="preserve"> </w:t>
              </w:r>
              <w:proofErr w:type="spellStart"/>
              <w:r w:rsidRPr="0044182F">
                <w:rPr>
                  <w:b/>
                </w:rPr>
                <w:t>Sistem</w:t>
              </w:r>
              <w:proofErr w:type="spellEnd"/>
            </w:ins>
          </w:p>
        </w:tc>
      </w:tr>
      <w:tr w:rsidR="00767FB7" w:rsidRPr="0044182F" w14:paraId="23F09E4E" w14:textId="77777777" w:rsidTr="00E61DA4">
        <w:trPr>
          <w:jc w:val="center"/>
          <w:ins w:id="2475" w:author=" "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2476" w:author=" " w:date="2021-11-12T15:40:00Z"/>
              </w:rPr>
            </w:pPr>
            <w:proofErr w:type="spellStart"/>
            <w:ins w:id="2477" w:author=" " w:date="2021-11-12T15:40:00Z">
              <w:r>
                <w:t>Memasuki</w:t>
              </w:r>
              <w:proofErr w:type="spellEnd"/>
              <w:r>
                <w:t xml:space="preserve"> menu “</w:t>
              </w:r>
              <w:proofErr w:type="spellStart"/>
              <w:r>
                <w:t>Tambah</w:t>
              </w:r>
              <w:proofErr w:type="spellEnd"/>
              <w:r>
                <w:t xml:space="preserve"> </w:t>
              </w:r>
            </w:ins>
            <w:ins w:id="2478" w:author=" " w:date="2021-11-12T15:46:00Z">
              <w:r w:rsidR="009F78F1">
                <w:t>Admin</w:t>
              </w:r>
            </w:ins>
            <w:ins w:id="2479" w:author=" " w:date="2021-11-12T15:40:00Z">
              <w:r>
                <w:t>”</w:t>
              </w:r>
            </w:ins>
          </w:p>
        </w:tc>
        <w:tc>
          <w:tcPr>
            <w:tcW w:w="3964" w:type="dxa"/>
            <w:vAlign w:val="center"/>
          </w:tcPr>
          <w:p w14:paraId="23A249A9" w14:textId="77777777" w:rsidR="00767FB7" w:rsidRPr="0044182F" w:rsidRDefault="00767FB7" w:rsidP="00E61DA4">
            <w:pPr>
              <w:pStyle w:val="ListParagraph"/>
              <w:ind w:left="309"/>
              <w:rPr>
                <w:ins w:id="2480" w:author=" " w:date="2021-11-12T15:40:00Z"/>
              </w:rPr>
            </w:pPr>
          </w:p>
        </w:tc>
      </w:tr>
      <w:tr w:rsidR="00767FB7" w:rsidRPr="0044182F" w14:paraId="5F4840D6" w14:textId="77777777" w:rsidTr="00E61DA4">
        <w:trPr>
          <w:jc w:val="center"/>
          <w:ins w:id="2481" w:author=" " w:date="2021-11-12T15:40:00Z"/>
        </w:trPr>
        <w:tc>
          <w:tcPr>
            <w:tcW w:w="3827" w:type="dxa"/>
            <w:vAlign w:val="center"/>
          </w:tcPr>
          <w:p w14:paraId="60F5DBDE" w14:textId="77777777" w:rsidR="00767FB7" w:rsidRPr="0044182F" w:rsidRDefault="00767FB7" w:rsidP="00E61DA4">
            <w:pPr>
              <w:pStyle w:val="ListParagraph"/>
              <w:ind w:left="309"/>
              <w:rPr>
                <w:ins w:id="2482" w:author=" "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2483" w:author=" " w:date="2021-11-12T15:40:00Z"/>
              </w:rPr>
            </w:pPr>
            <w:proofErr w:type="spellStart"/>
            <w:ins w:id="2484" w:author=" " w:date="2021-11-12T15:40:00Z">
              <w:r>
                <w:t>Menampilkan</w:t>
              </w:r>
              <w:proofErr w:type="spellEnd"/>
              <w:r>
                <w:t xml:space="preserve"> form </w:t>
              </w:r>
              <w:proofErr w:type="spellStart"/>
              <w:r>
                <w:t>tambah</w:t>
              </w:r>
              <w:proofErr w:type="spellEnd"/>
              <w:r>
                <w:t xml:space="preserve"> data </w:t>
              </w:r>
            </w:ins>
            <w:ins w:id="2485" w:author=" " w:date="2021-11-12T15:47:00Z">
              <w:r w:rsidR="009F78F1">
                <w:t>admin</w:t>
              </w:r>
            </w:ins>
          </w:p>
        </w:tc>
      </w:tr>
      <w:tr w:rsidR="00767FB7" w:rsidRPr="0044182F" w14:paraId="44C18705" w14:textId="77777777" w:rsidTr="00E61DA4">
        <w:trPr>
          <w:jc w:val="center"/>
          <w:ins w:id="2486" w:author=" "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2487" w:author=" " w:date="2021-11-12T15:40:00Z"/>
              </w:rPr>
            </w:pPr>
            <w:proofErr w:type="spellStart"/>
            <w:ins w:id="2488" w:author=" " w:date="2021-11-12T15:40:00Z">
              <w:r>
                <w:t>Mengisi</w:t>
              </w:r>
              <w:proofErr w:type="spellEnd"/>
              <w:r>
                <w:t xml:space="preserve"> form </w:t>
              </w:r>
              <w:proofErr w:type="spellStart"/>
              <w:r>
                <w:t>tambah</w:t>
              </w:r>
              <w:proofErr w:type="spellEnd"/>
              <w:r>
                <w:t xml:space="preserve"> data </w:t>
              </w:r>
            </w:ins>
            <w:ins w:id="2489" w:author=" " w:date="2021-11-12T15:47:00Z">
              <w:r w:rsidR="009F78F1">
                <w:t>admin</w:t>
              </w:r>
            </w:ins>
          </w:p>
        </w:tc>
        <w:tc>
          <w:tcPr>
            <w:tcW w:w="3964" w:type="dxa"/>
            <w:vAlign w:val="center"/>
          </w:tcPr>
          <w:p w14:paraId="0C9B8171" w14:textId="77777777" w:rsidR="00767FB7" w:rsidRDefault="00767FB7" w:rsidP="00E61DA4">
            <w:pPr>
              <w:pStyle w:val="ListParagraph"/>
              <w:spacing w:after="160"/>
              <w:ind w:left="309"/>
              <w:rPr>
                <w:ins w:id="2490" w:author=" " w:date="2021-11-12T15:40:00Z"/>
              </w:rPr>
            </w:pPr>
          </w:p>
        </w:tc>
      </w:tr>
      <w:tr w:rsidR="00767FB7" w:rsidRPr="0044182F" w14:paraId="13AA8584" w14:textId="77777777" w:rsidTr="00E61DA4">
        <w:trPr>
          <w:jc w:val="center"/>
          <w:ins w:id="2491" w:author=" " w:date="2021-11-12T15:40:00Z"/>
        </w:trPr>
        <w:tc>
          <w:tcPr>
            <w:tcW w:w="3827" w:type="dxa"/>
            <w:vAlign w:val="center"/>
          </w:tcPr>
          <w:p w14:paraId="4F65A2C8" w14:textId="77777777" w:rsidR="00767FB7" w:rsidRDefault="00767FB7" w:rsidP="00E61DA4">
            <w:pPr>
              <w:pStyle w:val="ListParagraph"/>
              <w:ind w:left="309"/>
              <w:rPr>
                <w:ins w:id="2492" w:author=" "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2493" w:author=" " w:date="2021-11-12T15:40:00Z"/>
              </w:rPr>
            </w:pPr>
            <w:proofErr w:type="spellStart"/>
            <w:ins w:id="2494" w:author=" " w:date="2021-11-12T15:40:00Z">
              <w:r>
                <w:t>Menyimpan</w:t>
              </w:r>
              <w:proofErr w:type="spellEnd"/>
              <w:r>
                <w:t xml:space="preserve"> data </w:t>
              </w:r>
            </w:ins>
            <w:ins w:id="2495" w:author=" " w:date="2021-11-12T15:47:00Z">
              <w:r w:rsidR="009F78F1">
                <w:t xml:space="preserve">admin </w:t>
              </w:r>
            </w:ins>
            <w:proofErr w:type="spellStart"/>
            <w:ins w:id="2496" w:author=" " w:date="2021-11-12T15:40:00Z">
              <w:r>
                <w:t>baru</w:t>
              </w:r>
              <w:proofErr w:type="spellEnd"/>
              <w:r>
                <w:t xml:space="preserve"> pada </w:t>
              </w:r>
              <w:r w:rsidRPr="00C70CAF">
                <w:rPr>
                  <w:i/>
                  <w:iCs/>
                </w:rPr>
                <w:t>database</w:t>
              </w:r>
            </w:ins>
          </w:p>
        </w:tc>
      </w:tr>
      <w:tr w:rsidR="00767FB7" w:rsidRPr="001B1AF9" w14:paraId="5ADA4BA1" w14:textId="77777777" w:rsidTr="00E61DA4">
        <w:trPr>
          <w:jc w:val="center"/>
          <w:ins w:id="2497" w:author=" " w:date="2021-11-12T15:40:00Z"/>
        </w:trPr>
        <w:tc>
          <w:tcPr>
            <w:tcW w:w="7791" w:type="dxa"/>
            <w:gridSpan w:val="2"/>
            <w:shd w:val="clear" w:color="auto" w:fill="F2EE98"/>
            <w:vAlign w:val="center"/>
          </w:tcPr>
          <w:p w14:paraId="0FD0DDD1" w14:textId="77777777" w:rsidR="00767FB7" w:rsidRPr="001B1AF9" w:rsidRDefault="00767FB7" w:rsidP="00E61DA4">
            <w:pPr>
              <w:pStyle w:val="ListParagraph"/>
              <w:spacing w:after="160"/>
              <w:ind w:left="468"/>
              <w:jc w:val="center"/>
              <w:rPr>
                <w:ins w:id="2498" w:author=" " w:date="2021-11-12T15:40:00Z"/>
                <w:b/>
                <w:bCs/>
              </w:rPr>
            </w:pPr>
            <w:proofErr w:type="spellStart"/>
            <w:ins w:id="2499" w:author=" " w:date="2021-11-12T15:40: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767FB7" w:rsidRPr="001B1AF9" w14:paraId="228EA41D" w14:textId="77777777" w:rsidTr="00E61DA4">
        <w:trPr>
          <w:jc w:val="center"/>
          <w:ins w:id="2500" w:author=" " w:date="2021-11-12T15:40:00Z"/>
        </w:trPr>
        <w:tc>
          <w:tcPr>
            <w:tcW w:w="3827" w:type="dxa"/>
            <w:shd w:val="clear" w:color="auto" w:fill="F2EE98"/>
            <w:vAlign w:val="center"/>
          </w:tcPr>
          <w:p w14:paraId="03943BE1" w14:textId="77777777" w:rsidR="00767FB7" w:rsidRPr="001B1AF9" w:rsidRDefault="00767FB7" w:rsidP="00E61DA4">
            <w:pPr>
              <w:pStyle w:val="ListParagraph"/>
              <w:ind w:left="450"/>
              <w:jc w:val="center"/>
              <w:rPr>
                <w:ins w:id="2501" w:author=" " w:date="2021-11-12T15:40:00Z"/>
                <w:b/>
                <w:bCs/>
              </w:rPr>
            </w:pPr>
            <w:proofErr w:type="spellStart"/>
            <w:ins w:id="2502" w:author=" " w:date="2021-11-12T15:40: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8C9D8CA" w14:textId="77777777" w:rsidR="00767FB7" w:rsidRPr="001B1AF9" w:rsidRDefault="00767FB7" w:rsidP="00E61DA4">
            <w:pPr>
              <w:pStyle w:val="ListParagraph"/>
              <w:spacing w:after="160"/>
              <w:ind w:left="468"/>
              <w:jc w:val="center"/>
              <w:rPr>
                <w:ins w:id="2503" w:author=" " w:date="2021-11-12T15:40:00Z"/>
                <w:b/>
                <w:bCs/>
              </w:rPr>
            </w:pPr>
            <w:proofErr w:type="spellStart"/>
            <w:ins w:id="2504" w:author=" " w:date="2021-11-12T15:40:00Z">
              <w:r w:rsidRPr="001B1AF9">
                <w:rPr>
                  <w:b/>
                  <w:bCs/>
                </w:rPr>
                <w:t>Reaksi</w:t>
              </w:r>
              <w:proofErr w:type="spellEnd"/>
              <w:r w:rsidRPr="001B1AF9">
                <w:rPr>
                  <w:b/>
                  <w:bCs/>
                </w:rPr>
                <w:t xml:space="preserve"> </w:t>
              </w:r>
              <w:proofErr w:type="spellStart"/>
              <w:r w:rsidRPr="001B1AF9">
                <w:rPr>
                  <w:b/>
                  <w:bCs/>
                </w:rPr>
                <w:t>Sistem</w:t>
              </w:r>
              <w:proofErr w:type="spellEnd"/>
            </w:ins>
          </w:p>
        </w:tc>
      </w:tr>
      <w:tr w:rsidR="00767FB7" w14:paraId="705B9A96" w14:textId="77777777" w:rsidTr="00E61DA4">
        <w:trPr>
          <w:jc w:val="center"/>
          <w:ins w:id="2505" w:author=" " w:date="2021-11-12T15:40:00Z"/>
        </w:trPr>
        <w:tc>
          <w:tcPr>
            <w:tcW w:w="3827" w:type="dxa"/>
            <w:vAlign w:val="center"/>
          </w:tcPr>
          <w:p w14:paraId="553AA122" w14:textId="4225B789" w:rsidR="00767FB7" w:rsidRDefault="00767FB7" w:rsidP="00E61DA4">
            <w:pPr>
              <w:ind w:left="25"/>
              <w:rPr>
                <w:ins w:id="2506" w:author=" " w:date="2021-11-12T15:40:00Z"/>
              </w:rPr>
            </w:pPr>
            <w:ins w:id="2507" w:author=" " w:date="2021-11-12T15:40: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2508" w:author=" " w:date="2021-11-12T15:47:00Z">
              <w:r w:rsidR="009F78F1">
                <w:t>admin</w:t>
              </w:r>
            </w:ins>
          </w:p>
        </w:tc>
        <w:tc>
          <w:tcPr>
            <w:tcW w:w="3964" w:type="dxa"/>
            <w:vAlign w:val="center"/>
          </w:tcPr>
          <w:p w14:paraId="454482D2" w14:textId="77777777" w:rsidR="00767FB7" w:rsidRDefault="00767FB7" w:rsidP="00E61DA4">
            <w:pPr>
              <w:pStyle w:val="ListParagraph"/>
              <w:spacing w:after="160"/>
              <w:ind w:left="25"/>
              <w:rPr>
                <w:ins w:id="2509" w:author=" " w:date="2021-11-12T15:40:00Z"/>
              </w:rPr>
            </w:pPr>
          </w:p>
        </w:tc>
      </w:tr>
      <w:tr w:rsidR="00767FB7" w14:paraId="152F1741" w14:textId="77777777" w:rsidTr="00E61DA4">
        <w:trPr>
          <w:jc w:val="center"/>
          <w:ins w:id="2510" w:author=" " w:date="2021-11-12T15:40:00Z"/>
        </w:trPr>
        <w:tc>
          <w:tcPr>
            <w:tcW w:w="3827" w:type="dxa"/>
            <w:vAlign w:val="center"/>
          </w:tcPr>
          <w:p w14:paraId="054666B4" w14:textId="77777777" w:rsidR="00767FB7" w:rsidRDefault="00767FB7" w:rsidP="00E61DA4">
            <w:pPr>
              <w:pStyle w:val="ListParagraph"/>
              <w:ind w:left="25"/>
              <w:rPr>
                <w:ins w:id="2511" w:author=" " w:date="2021-11-12T15:40:00Z"/>
              </w:rPr>
            </w:pPr>
          </w:p>
        </w:tc>
        <w:tc>
          <w:tcPr>
            <w:tcW w:w="3964" w:type="dxa"/>
            <w:vAlign w:val="center"/>
          </w:tcPr>
          <w:p w14:paraId="78DEC4C1" w14:textId="785BCC1F" w:rsidR="00767FB7" w:rsidRDefault="00767FB7" w:rsidP="00E61DA4">
            <w:pPr>
              <w:spacing w:after="160"/>
              <w:ind w:left="25"/>
              <w:rPr>
                <w:ins w:id="2512" w:author=" " w:date="2021-11-12T15:40:00Z"/>
              </w:rPr>
            </w:pPr>
            <w:ins w:id="2513" w:author=" " w:date="2021-11-12T15:40: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w:t>
              </w:r>
            </w:ins>
            <w:ins w:id="2514" w:author=" " w:date="2021-11-12T15:47:00Z">
              <w:r w:rsidR="009F78F1">
                <w:t xml:space="preserve">data admin </w:t>
              </w:r>
              <w:proofErr w:type="spellStart"/>
              <w:r w:rsidR="009F78F1">
                <w:t>gagal</w:t>
              </w:r>
              <w:proofErr w:type="spellEnd"/>
              <w:r w:rsidR="009F78F1">
                <w:t xml:space="preserve"> </w:t>
              </w:r>
              <w:proofErr w:type="spellStart"/>
              <w:r w:rsidR="009F78F1">
                <w:t>ditambahkan</w:t>
              </w:r>
            </w:ins>
            <w:proofErr w:type="spellEnd"/>
          </w:p>
        </w:tc>
      </w:tr>
    </w:tbl>
    <w:p w14:paraId="4A9BC4E5" w14:textId="77777777" w:rsidR="00767FB7" w:rsidRDefault="00767FB7" w:rsidP="00767FB7">
      <w:pPr>
        <w:ind w:left="66"/>
        <w:rPr>
          <w:ins w:id="2515" w:author=" " w:date="2021-11-12T15:40:00Z"/>
        </w:rPr>
      </w:pPr>
    </w:p>
    <w:p w14:paraId="5D3CD77D" w14:textId="54CEE3B0" w:rsidR="00D04EA5" w:rsidRDefault="00D04EA5" w:rsidP="00D04EA5">
      <w:pPr>
        <w:pStyle w:val="ListParagraph"/>
        <w:numPr>
          <w:ilvl w:val="0"/>
          <w:numId w:val="95"/>
        </w:numPr>
        <w:ind w:left="426"/>
        <w:rPr>
          <w:ins w:id="2516" w:author=" " w:date="2021-11-12T16:30:00Z"/>
        </w:rPr>
      </w:pPr>
      <w:proofErr w:type="spellStart"/>
      <w:ins w:id="2517" w:author=" " w:date="2021-11-12T15:28:00Z">
        <w:r>
          <w:t>Skenario</w:t>
        </w:r>
        <w:proofErr w:type="spellEnd"/>
        <w:r>
          <w:t xml:space="preserve"> </w:t>
        </w:r>
        <w:proofErr w:type="spellStart"/>
        <w:r>
          <w:t>Hapus</w:t>
        </w:r>
        <w:proofErr w:type="spellEnd"/>
        <w:r>
          <w:t xml:space="preserve"> Admin</w:t>
        </w:r>
      </w:ins>
    </w:p>
    <w:p w14:paraId="2001A816" w14:textId="77777777" w:rsidR="00885B6D" w:rsidRDefault="00885B6D" w:rsidP="00885B6D">
      <w:pPr>
        <w:pStyle w:val="ListParagraph"/>
        <w:ind w:left="426"/>
        <w:rPr>
          <w:ins w:id="2518" w:author=" " w:date="2021-11-12T15:48:00Z"/>
        </w:rPr>
        <w:pPrChange w:id="2519" w:author=" " w:date="2021-11-12T16:30:00Z">
          <w:pPr>
            <w:pStyle w:val="ListParagraph"/>
            <w:numPr>
              <w:numId w:val="9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E61DA4">
        <w:trPr>
          <w:jc w:val="center"/>
          <w:ins w:id="2520" w:author=" " w:date="2021-11-12T15:48:00Z"/>
        </w:trPr>
        <w:tc>
          <w:tcPr>
            <w:tcW w:w="3827" w:type="dxa"/>
            <w:shd w:val="clear" w:color="auto" w:fill="F2EE98"/>
            <w:vAlign w:val="center"/>
          </w:tcPr>
          <w:p w14:paraId="537B5557" w14:textId="77777777" w:rsidR="009F78F1" w:rsidRPr="0044182F" w:rsidRDefault="009F78F1" w:rsidP="00E61DA4">
            <w:pPr>
              <w:rPr>
                <w:ins w:id="2521" w:author=" " w:date="2021-11-12T15:48:00Z"/>
                <w:b/>
              </w:rPr>
            </w:pPr>
            <w:ins w:id="2522" w:author=" " w:date="2021-11-12T15:48:00Z">
              <w:r w:rsidRPr="0044182F">
                <w:rPr>
                  <w:b/>
                </w:rPr>
                <w:t>Name</w:t>
              </w:r>
            </w:ins>
          </w:p>
        </w:tc>
        <w:tc>
          <w:tcPr>
            <w:tcW w:w="3964" w:type="dxa"/>
            <w:shd w:val="clear" w:color="auto" w:fill="F2EE98"/>
            <w:vAlign w:val="center"/>
          </w:tcPr>
          <w:p w14:paraId="3D85CE43" w14:textId="40B6BDE6" w:rsidR="009F78F1" w:rsidRPr="00A46E0B" w:rsidRDefault="009F78F1" w:rsidP="00E61DA4">
            <w:pPr>
              <w:rPr>
                <w:ins w:id="2523" w:author=" " w:date="2021-11-12T15:48:00Z"/>
              </w:rPr>
            </w:pPr>
            <w:proofErr w:type="spellStart"/>
            <w:ins w:id="2524" w:author=" " w:date="2021-11-12T15:48:00Z">
              <w:r>
                <w:t>Hapus</w:t>
              </w:r>
              <w:proofErr w:type="spellEnd"/>
              <w:r>
                <w:t xml:space="preserve"> </w:t>
              </w:r>
            </w:ins>
            <w:ins w:id="2525" w:author=" " w:date="2021-11-12T15:50:00Z">
              <w:r>
                <w:t>Admin</w:t>
              </w:r>
            </w:ins>
          </w:p>
        </w:tc>
      </w:tr>
      <w:tr w:rsidR="009F78F1" w:rsidRPr="002F6C1D" w14:paraId="0821C31C" w14:textId="77777777" w:rsidTr="00E61DA4">
        <w:trPr>
          <w:jc w:val="center"/>
          <w:ins w:id="2526" w:author=" " w:date="2021-11-12T15:48:00Z"/>
        </w:trPr>
        <w:tc>
          <w:tcPr>
            <w:tcW w:w="3827" w:type="dxa"/>
            <w:vAlign w:val="center"/>
          </w:tcPr>
          <w:p w14:paraId="1EFA2410" w14:textId="77777777" w:rsidR="009F78F1" w:rsidRPr="0044182F" w:rsidRDefault="009F78F1" w:rsidP="00E61DA4">
            <w:pPr>
              <w:rPr>
                <w:ins w:id="2527" w:author=" " w:date="2021-11-12T15:48:00Z"/>
                <w:b/>
              </w:rPr>
            </w:pPr>
            <w:ins w:id="2528" w:author=" " w:date="2021-11-12T15:48:00Z">
              <w:r w:rsidRPr="0044182F">
                <w:rPr>
                  <w:b/>
                </w:rPr>
                <w:t>ID</w:t>
              </w:r>
            </w:ins>
          </w:p>
        </w:tc>
        <w:tc>
          <w:tcPr>
            <w:tcW w:w="3964" w:type="dxa"/>
            <w:vAlign w:val="center"/>
          </w:tcPr>
          <w:p w14:paraId="7D462C63" w14:textId="3FA5EBB9" w:rsidR="009F78F1" w:rsidRPr="002F6C1D" w:rsidRDefault="009F78F1" w:rsidP="00E61DA4">
            <w:pPr>
              <w:rPr>
                <w:ins w:id="2529" w:author=" " w:date="2021-11-12T15:48:00Z"/>
              </w:rPr>
            </w:pPr>
            <w:ins w:id="2530" w:author=" " w:date="2021-11-12T15:48:00Z">
              <w:r>
                <w:t>RC1</w:t>
              </w:r>
            </w:ins>
            <w:ins w:id="2531" w:author=" " w:date="2021-11-12T15:50:00Z">
              <w:r>
                <w:t>6</w:t>
              </w:r>
            </w:ins>
          </w:p>
        </w:tc>
      </w:tr>
      <w:tr w:rsidR="009F78F1" w:rsidRPr="000C722D" w14:paraId="6E1AC976" w14:textId="77777777" w:rsidTr="00E61DA4">
        <w:trPr>
          <w:jc w:val="center"/>
          <w:ins w:id="2532" w:author=" " w:date="2021-11-12T15:48:00Z"/>
        </w:trPr>
        <w:tc>
          <w:tcPr>
            <w:tcW w:w="3827" w:type="dxa"/>
            <w:vAlign w:val="center"/>
          </w:tcPr>
          <w:p w14:paraId="1246C771" w14:textId="77777777" w:rsidR="009F78F1" w:rsidRPr="0044182F" w:rsidRDefault="009F78F1" w:rsidP="00E61DA4">
            <w:pPr>
              <w:rPr>
                <w:ins w:id="2533" w:author=" " w:date="2021-11-12T15:48:00Z"/>
                <w:b/>
              </w:rPr>
            </w:pPr>
            <w:ins w:id="2534" w:author=" " w:date="2021-11-12T15:48:00Z">
              <w:r w:rsidRPr="0044182F">
                <w:rPr>
                  <w:b/>
                </w:rPr>
                <w:lastRenderedPageBreak/>
                <w:t>Description</w:t>
              </w:r>
            </w:ins>
          </w:p>
        </w:tc>
        <w:tc>
          <w:tcPr>
            <w:tcW w:w="3964" w:type="dxa"/>
          </w:tcPr>
          <w:p w14:paraId="405DEB5B" w14:textId="6E67D1F8" w:rsidR="009F78F1" w:rsidRPr="000C722D" w:rsidRDefault="009F78F1" w:rsidP="00E61DA4">
            <w:pPr>
              <w:rPr>
                <w:ins w:id="2535" w:author=" " w:date="2021-11-12T15:48:00Z"/>
              </w:rPr>
            </w:pPr>
            <w:ins w:id="2536" w:author=" " w:date="2021-11-12T15:4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r>
                <w:t xml:space="preserve">admin </w:t>
              </w:r>
              <w:proofErr w:type="spellStart"/>
              <w:r>
                <w:t>untuk</w:t>
              </w:r>
              <w:proofErr w:type="spellEnd"/>
              <w:r>
                <w:t xml:space="preserve"> </w:t>
              </w:r>
              <w:proofErr w:type="spellStart"/>
              <w:r>
                <w:t>menghapus</w:t>
              </w:r>
              <w:proofErr w:type="spellEnd"/>
              <w:r>
                <w:t xml:space="preserve"> data </w:t>
              </w:r>
              <w:r>
                <w:t>admin.</w:t>
              </w:r>
            </w:ins>
          </w:p>
        </w:tc>
      </w:tr>
      <w:tr w:rsidR="009F78F1" w:rsidRPr="002F6C1D" w14:paraId="53BC2536" w14:textId="77777777" w:rsidTr="00E61DA4">
        <w:trPr>
          <w:jc w:val="center"/>
          <w:ins w:id="2537" w:author=" " w:date="2021-11-12T15:48:00Z"/>
        </w:trPr>
        <w:tc>
          <w:tcPr>
            <w:tcW w:w="3827" w:type="dxa"/>
            <w:vAlign w:val="center"/>
          </w:tcPr>
          <w:p w14:paraId="14AFB80B" w14:textId="77777777" w:rsidR="009F78F1" w:rsidRPr="0044182F" w:rsidRDefault="009F78F1" w:rsidP="00E61DA4">
            <w:pPr>
              <w:rPr>
                <w:ins w:id="2538" w:author=" " w:date="2021-11-12T15:48:00Z"/>
                <w:b/>
              </w:rPr>
            </w:pPr>
            <w:ins w:id="2539" w:author=" " w:date="2021-11-12T15:48:00Z">
              <w:r w:rsidRPr="0044182F">
                <w:rPr>
                  <w:b/>
                </w:rPr>
                <w:t>Actors</w:t>
              </w:r>
            </w:ins>
          </w:p>
        </w:tc>
        <w:tc>
          <w:tcPr>
            <w:tcW w:w="3964" w:type="dxa"/>
            <w:vAlign w:val="center"/>
          </w:tcPr>
          <w:p w14:paraId="3434415C" w14:textId="77777777" w:rsidR="009F78F1" w:rsidRPr="002F6C1D" w:rsidRDefault="009F78F1" w:rsidP="00E61DA4">
            <w:pPr>
              <w:rPr>
                <w:ins w:id="2540" w:author=" " w:date="2021-11-12T15:48:00Z"/>
              </w:rPr>
            </w:pPr>
            <w:ins w:id="2541" w:author=" " w:date="2021-11-12T15:48:00Z">
              <w:r>
                <w:t>Bag.IT, Guru BK.</w:t>
              </w:r>
            </w:ins>
          </w:p>
        </w:tc>
      </w:tr>
      <w:tr w:rsidR="009F78F1" w:rsidRPr="007B7AB3" w14:paraId="7FAABBB5" w14:textId="77777777" w:rsidTr="00E61DA4">
        <w:trPr>
          <w:jc w:val="center"/>
          <w:ins w:id="2542" w:author=" " w:date="2021-11-12T15:48:00Z"/>
        </w:trPr>
        <w:tc>
          <w:tcPr>
            <w:tcW w:w="3827" w:type="dxa"/>
            <w:vAlign w:val="center"/>
          </w:tcPr>
          <w:p w14:paraId="73EC6AB2" w14:textId="77777777" w:rsidR="009F78F1" w:rsidRPr="0044182F" w:rsidRDefault="009F78F1" w:rsidP="00E61DA4">
            <w:pPr>
              <w:rPr>
                <w:ins w:id="2543" w:author=" " w:date="2021-11-12T15:48:00Z"/>
                <w:b/>
              </w:rPr>
            </w:pPr>
            <w:ins w:id="2544" w:author=" " w:date="2021-11-12T15:48:00Z">
              <w:r w:rsidRPr="0044182F">
                <w:rPr>
                  <w:b/>
                </w:rPr>
                <w:t>Frequency of Use</w:t>
              </w:r>
            </w:ins>
          </w:p>
        </w:tc>
        <w:tc>
          <w:tcPr>
            <w:tcW w:w="3964" w:type="dxa"/>
            <w:vAlign w:val="center"/>
          </w:tcPr>
          <w:p w14:paraId="4FC625F3" w14:textId="77777777" w:rsidR="009F78F1" w:rsidRPr="007B7AB3" w:rsidRDefault="009F78F1" w:rsidP="00E61DA4">
            <w:pPr>
              <w:rPr>
                <w:ins w:id="2545" w:author=" " w:date="2021-11-12T15:48:00Z"/>
                <w:i/>
                <w:iCs/>
              </w:rPr>
            </w:pPr>
            <w:ins w:id="2546" w:author=" " w:date="2021-11-12T15:48:00Z">
              <w:r>
                <w:rPr>
                  <w:i/>
                  <w:iCs/>
                </w:rPr>
                <w:t>Conditional</w:t>
              </w:r>
            </w:ins>
          </w:p>
        </w:tc>
      </w:tr>
      <w:tr w:rsidR="009F78F1" w:rsidRPr="0044182F" w14:paraId="03FD86C6" w14:textId="77777777" w:rsidTr="00E61DA4">
        <w:trPr>
          <w:jc w:val="center"/>
          <w:ins w:id="2547" w:author=" " w:date="2021-11-12T15:48:00Z"/>
        </w:trPr>
        <w:tc>
          <w:tcPr>
            <w:tcW w:w="3827" w:type="dxa"/>
            <w:vAlign w:val="center"/>
          </w:tcPr>
          <w:p w14:paraId="53F00630" w14:textId="77777777" w:rsidR="009F78F1" w:rsidRPr="0044182F" w:rsidRDefault="009F78F1" w:rsidP="00E61DA4">
            <w:pPr>
              <w:rPr>
                <w:ins w:id="2548" w:author=" " w:date="2021-11-12T15:48:00Z"/>
                <w:b/>
              </w:rPr>
            </w:pPr>
            <w:ins w:id="2549" w:author=" " w:date="2021-11-12T15:48:00Z">
              <w:r w:rsidRPr="0044182F">
                <w:rPr>
                  <w:b/>
                </w:rPr>
                <w:t>Triggers</w:t>
              </w:r>
            </w:ins>
          </w:p>
        </w:tc>
        <w:tc>
          <w:tcPr>
            <w:tcW w:w="3964" w:type="dxa"/>
            <w:vAlign w:val="center"/>
          </w:tcPr>
          <w:p w14:paraId="3A2A4DF5" w14:textId="77777777" w:rsidR="009F78F1" w:rsidRPr="0044182F" w:rsidRDefault="009F78F1" w:rsidP="00E61DA4">
            <w:pPr>
              <w:rPr>
                <w:ins w:id="2550" w:author=" " w:date="2021-11-12T15:48:00Z"/>
              </w:rPr>
            </w:pPr>
            <w:ins w:id="2551" w:author=" " w:date="2021-11-12T15:48:00Z">
              <w:r>
                <w:t>-</w:t>
              </w:r>
            </w:ins>
          </w:p>
        </w:tc>
      </w:tr>
      <w:tr w:rsidR="009F78F1" w:rsidRPr="0081005E" w14:paraId="33A0D482" w14:textId="77777777" w:rsidTr="00E61DA4">
        <w:trPr>
          <w:jc w:val="center"/>
          <w:ins w:id="2552" w:author=" " w:date="2021-11-12T15:48:00Z"/>
        </w:trPr>
        <w:tc>
          <w:tcPr>
            <w:tcW w:w="3827" w:type="dxa"/>
            <w:vAlign w:val="center"/>
          </w:tcPr>
          <w:p w14:paraId="30281A72" w14:textId="77777777" w:rsidR="009F78F1" w:rsidRPr="0044182F" w:rsidRDefault="009F78F1" w:rsidP="00E61DA4">
            <w:pPr>
              <w:rPr>
                <w:ins w:id="2553" w:author=" " w:date="2021-11-12T15:48:00Z"/>
                <w:b/>
              </w:rPr>
            </w:pPr>
            <w:ins w:id="2554" w:author=" " w:date="2021-11-12T15:48:00Z">
              <w:r w:rsidRPr="0044182F">
                <w:rPr>
                  <w:b/>
                </w:rPr>
                <w:t>Pre-Conditions</w:t>
              </w:r>
            </w:ins>
          </w:p>
        </w:tc>
        <w:tc>
          <w:tcPr>
            <w:tcW w:w="3964" w:type="dxa"/>
            <w:vAlign w:val="center"/>
          </w:tcPr>
          <w:p w14:paraId="0D8B49F4" w14:textId="601BFA99" w:rsidR="009F78F1" w:rsidRPr="0081005E" w:rsidRDefault="009F78F1" w:rsidP="00E61DA4">
            <w:pPr>
              <w:rPr>
                <w:ins w:id="2555" w:author=" " w:date="2021-11-12T15:48:00Z"/>
                <w:i/>
                <w:iCs/>
              </w:rPr>
            </w:pPr>
            <w:ins w:id="2556" w:author=" " w:date="2021-11-12T15:48:00Z">
              <w:r>
                <w:t xml:space="preserve">Data </w:t>
              </w:r>
              <w:r>
                <w:t xml:space="preserve">admin </w:t>
              </w:r>
              <w:proofErr w:type="spellStart"/>
              <w:r>
                <w:t>belum</w:t>
              </w:r>
              <w:proofErr w:type="spellEnd"/>
              <w:r>
                <w:t xml:space="preserve"> </w:t>
              </w:r>
              <w:proofErr w:type="spellStart"/>
              <w:r>
                <w:t>terh</w:t>
              </w:r>
            </w:ins>
            <w:ins w:id="2557" w:author=" " w:date="2021-11-12T15:49:00Z">
              <w:r>
                <w:t>apus</w:t>
              </w:r>
            </w:ins>
            <w:proofErr w:type="spellEnd"/>
          </w:p>
        </w:tc>
      </w:tr>
      <w:tr w:rsidR="009F78F1" w:rsidRPr="0048762E" w14:paraId="167A3802" w14:textId="77777777" w:rsidTr="00E61DA4">
        <w:trPr>
          <w:jc w:val="center"/>
          <w:ins w:id="2558" w:author=" " w:date="2021-11-12T15:48:00Z"/>
        </w:trPr>
        <w:tc>
          <w:tcPr>
            <w:tcW w:w="3827" w:type="dxa"/>
            <w:vAlign w:val="center"/>
          </w:tcPr>
          <w:p w14:paraId="3C0541EA" w14:textId="77777777" w:rsidR="009F78F1" w:rsidRPr="0044182F" w:rsidRDefault="009F78F1" w:rsidP="00E61DA4">
            <w:pPr>
              <w:rPr>
                <w:ins w:id="2559" w:author=" " w:date="2021-11-12T15:48:00Z"/>
                <w:b/>
              </w:rPr>
            </w:pPr>
            <w:ins w:id="2560" w:author=" " w:date="2021-11-12T15:48:00Z">
              <w:r w:rsidRPr="0044182F">
                <w:rPr>
                  <w:b/>
                </w:rPr>
                <w:t>Post-Conditions</w:t>
              </w:r>
            </w:ins>
          </w:p>
        </w:tc>
        <w:tc>
          <w:tcPr>
            <w:tcW w:w="3964" w:type="dxa"/>
            <w:vAlign w:val="center"/>
          </w:tcPr>
          <w:p w14:paraId="30BE7AD0" w14:textId="35D1C48C" w:rsidR="009F78F1" w:rsidRPr="0048762E" w:rsidRDefault="009F78F1" w:rsidP="00E61DA4">
            <w:pPr>
              <w:rPr>
                <w:ins w:id="2561" w:author=" " w:date="2021-11-12T15:48:00Z"/>
              </w:rPr>
            </w:pPr>
            <w:ins w:id="2562" w:author=" " w:date="2021-11-12T15:48:00Z">
              <w:r>
                <w:t xml:space="preserve">Data </w:t>
              </w:r>
            </w:ins>
            <w:ins w:id="2563" w:author=" " w:date="2021-11-12T15:49:00Z">
              <w:r>
                <w:t>admin</w:t>
              </w:r>
            </w:ins>
            <w:ins w:id="2564" w:author=" " w:date="2021-11-12T15:48:00Z">
              <w:r>
                <w:t xml:space="preserve"> </w:t>
              </w:r>
              <w:proofErr w:type="spellStart"/>
              <w:r>
                <w:t>terhapus</w:t>
              </w:r>
              <w:proofErr w:type="spellEnd"/>
            </w:ins>
          </w:p>
        </w:tc>
      </w:tr>
      <w:tr w:rsidR="009F78F1" w:rsidRPr="0044182F" w14:paraId="0A03E790" w14:textId="77777777" w:rsidTr="00E61DA4">
        <w:trPr>
          <w:jc w:val="center"/>
          <w:ins w:id="2565" w:author=" " w:date="2021-11-12T15:48:00Z"/>
        </w:trPr>
        <w:tc>
          <w:tcPr>
            <w:tcW w:w="7791" w:type="dxa"/>
            <w:gridSpan w:val="2"/>
            <w:shd w:val="clear" w:color="auto" w:fill="F2EE98"/>
            <w:vAlign w:val="center"/>
          </w:tcPr>
          <w:p w14:paraId="69C37246" w14:textId="77777777" w:rsidR="009F78F1" w:rsidRPr="0044182F" w:rsidRDefault="009F78F1" w:rsidP="00E61DA4">
            <w:pPr>
              <w:jc w:val="center"/>
              <w:rPr>
                <w:ins w:id="2566" w:author=" " w:date="2021-11-12T15:48:00Z"/>
                <w:b/>
              </w:rPr>
            </w:pPr>
            <w:ins w:id="2567" w:author=" " w:date="2021-11-12T15:48:00Z">
              <w:r w:rsidRPr="0044182F">
                <w:rPr>
                  <w:b/>
                </w:rPr>
                <w:t>Main Course</w:t>
              </w:r>
            </w:ins>
          </w:p>
        </w:tc>
      </w:tr>
      <w:tr w:rsidR="009F78F1" w:rsidRPr="0044182F" w14:paraId="14710190" w14:textId="77777777" w:rsidTr="00E61DA4">
        <w:trPr>
          <w:jc w:val="center"/>
          <w:ins w:id="2568" w:author=" " w:date="2021-11-12T15:48:00Z"/>
        </w:trPr>
        <w:tc>
          <w:tcPr>
            <w:tcW w:w="3827" w:type="dxa"/>
            <w:shd w:val="clear" w:color="auto" w:fill="F2EE98"/>
            <w:vAlign w:val="center"/>
          </w:tcPr>
          <w:p w14:paraId="52D723A7" w14:textId="77777777" w:rsidR="009F78F1" w:rsidRPr="0044182F" w:rsidRDefault="009F78F1" w:rsidP="00E61DA4">
            <w:pPr>
              <w:jc w:val="center"/>
              <w:rPr>
                <w:ins w:id="2569" w:author=" " w:date="2021-11-12T15:48:00Z"/>
                <w:b/>
              </w:rPr>
            </w:pPr>
            <w:proofErr w:type="spellStart"/>
            <w:ins w:id="2570" w:author=" " w:date="2021-11-12T15:4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27F9B2E" w14:textId="77777777" w:rsidR="009F78F1" w:rsidRPr="0044182F" w:rsidRDefault="009F78F1" w:rsidP="00E61DA4">
            <w:pPr>
              <w:jc w:val="center"/>
              <w:rPr>
                <w:ins w:id="2571" w:author=" " w:date="2021-11-12T15:48:00Z"/>
                <w:b/>
              </w:rPr>
            </w:pPr>
            <w:proofErr w:type="spellStart"/>
            <w:ins w:id="2572" w:author=" " w:date="2021-11-12T15:48:00Z">
              <w:r w:rsidRPr="0044182F">
                <w:rPr>
                  <w:b/>
                </w:rPr>
                <w:t>Reaksi</w:t>
              </w:r>
              <w:proofErr w:type="spellEnd"/>
              <w:r w:rsidRPr="0044182F">
                <w:rPr>
                  <w:b/>
                </w:rPr>
                <w:t xml:space="preserve"> </w:t>
              </w:r>
              <w:proofErr w:type="spellStart"/>
              <w:r w:rsidRPr="0044182F">
                <w:rPr>
                  <w:b/>
                </w:rPr>
                <w:t>Sistem</w:t>
              </w:r>
              <w:proofErr w:type="spellEnd"/>
            </w:ins>
          </w:p>
        </w:tc>
      </w:tr>
      <w:tr w:rsidR="009F78F1" w:rsidRPr="0044182F" w14:paraId="467D86E9" w14:textId="77777777" w:rsidTr="00E61DA4">
        <w:trPr>
          <w:jc w:val="center"/>
          <w:ins w:id="2573" w:author=" " w:date="2021-11-12T15:48:00Z"/>
        </w:trPr>
        <w:tc>
          <w:tcPr>
            <w:tcW w:w="3827" w:type="dxa"/>
            <w:vAlign w:val="center"/>
          </w:tcPr>
          <w:p w14:paraId="4E55C096" w14:textId="71D06303" w:rsidR="009F78F1" w:rsidRPr="0044182F" w:rsidRDefault="009F78F1" w:rsidP="009F78F1">
            <w:pPr>
              <w:numPr>
                <w:ilvl w:val="0"/>
                <w:numId w:val="98"/>
              </w:numPr>
              <w:spacing w:after="160"/>
              <w:rPr>
                <w:ins w:id="2574" w:author=" " w:date="2021-11-12T15:48:00Z"/>
              </w:rPr>
              <w:pPrChange w:id="2575" w:author=" " w:date="2021-11-12T15:25:00Z">
                <w:pPr>
                  <w:numPr>
                    <w:numId w:val="84"/>
                  </w:numPr>
                  <w:spacing w:after="160"/>
                  <w:ind w:left="720" w:hanging="360"/>
                </w:pPr>
              </w:pPrChange>
            </w:pPr>
            <w:proofErr w:type="spellStart"/>
            <w:ins w:id="2576" w:author=" " w:date="2021-11-12T15:48:00Z">
              <w:r>
                <w:t>Memasuki</w:t>
              </w:r>
              <w:proofErr w:type="spellEnd"/>
              <w:r>
                <w:t xml:space="preserve"> menu “Data </w:t>
              </w:r>
            </w:ins>
            <w:ins w:id="2577" w:author=" " w:date="2021-11-12T15:49:00Z">
              <w:r>
                <w:t>admin</w:t>
              </w:r>
            </w:ins>
            <w:ins w:id="2578" w:author=" " w:date="2021-11-12T15:48:00Z">
              <w:r>
                <w:t>”</w:t>
              </w:r>
            </w:ins>
          </w:p>
        </w:tc>
        <w:tc>
          <w:tcPr>
            <w:tcW w:w="3964" w:type="dxa"/>
            <w:vAlign w:val="center"/>
          </w:tcPr>
          <w:p w14:paraId="4ACA1B13" w14:textId="77777777" w:rsidR="009F78F1" w:rsidRPr="0044182F" w:rsidRDefault="009F78F1" w:rsidP="00E61DA4">
            <w:pPr>
              <w:pStyle w:val="ListParagraph"/>
              <w:ind w:left="450"/>
              <w:rPr>
                <w:ins w:id="2579" w:author=" " w:date="2021-11-12T15:48:00Z"/>
              </w:rPr>
              <w:pPrChange w:id="2580" w:author=" " w:date="2021-11-12T15:26:00Z">
                <w:pPr>
                  <w:ind w:left="511"/>
                </w:pPr>
              </w:pPrChange>
            </w:pPr>
          </w:p>
        </w:tc>
      </w:tr>
      <w:tr w:rsidR="009F78F1" w:rsidRPr="0044182F" w14:paraId="7F28D24C" w14:textId="77777777" w:rsidTr="00E61DA4">
        <w:trPr>
          <w:jc w:val="center"/>
          <w:ins w:id="2581" w:author=" " w:date="2021-11-12T15:48:00Z"/>
        </w:trPr>
        <w:tc>
          <w:tcPr>
            <w:tcW w:w="3827" w:type="dxa"/>
            <w:vAlign w:val="center"/>
          </w:tcPr>
          <w:p w14:paraId="58AD7EC5" w14:textId="77777777" w:rsidR="009F78F1" w:rsidRPr="0044182F" w:rsidRDefault="009F78F1" w:rsidP="00E61DA4">
            <w:pPr>
              <w:pStyle w:val="ListParagraph"/>
              <w:ind w:left="450"/>
              <w:rPr>
                <w:ins w:id="2582" w:author=" " w:date="2021-11-12T15:48:00Z"/>
              </w:rPr>
              <w:pPrChange w:id="2583" w:author=" " w:date="2021-11-12T15:25:00Z">
                <w:pPr>
                  <w:ind w:left="510"/>
                </w:pPr>
              </w:pPrChange>
            </w:pPr>
          </w:p>
        </w:tc>
        <w:tc>
          <w:tcPr>
            <w:tcW w:w="3964" w:type="dxa"/>
            <w:vAlign w:val="center"/>
          </w:tcPr>
          <w:p w14:paraId="12E53B83" w14:textId="6076154F" w:rsidR="009F78F1" w:rsidRPr="0044182F" w:rsidRDefault="009F78F1" w:rsidP="009F78F1">
            <w:pPr>
              <w:numPr>
                <w:ilvl w:val="0"/>
                <w:numId w:val="98"/>
              </w:numPr>
              <w:spacing w:after="160"/>
              <w:ind w:left="450"/>
              <w:rPr>
                <w:ins w:id="2584" w:author=" " w:date="2021-11-12T15:48:00Z"/>
              </w:rPr>
              <w:pPrChange w:id="2585" w:author=" " w:date="2021-11-12T15:25:00Z">
                <w:pPr>
                  <w:numPr>
                    <w:numId w:val="84"/>
                  </w:numPr>
                  <w:spacing w:after="160"/>
                  <w:ind w:left="511" w:hanging="360"/>
                </w:pPr>
              </w:pPrChange>
            </w:pPr>
            <w:proofErr w:type="spellStart"/>
            <w:ins w:id="2586" w:author=" " w:date="2021-11-12T15:48:00Z">
              <w:r>
                <w:t>Menampilkan</w:t>
              </w:r>
              <w:proofErr w:type="spellEnd"/>
              <w:r>
                <w:t xml:space="preserve"> </w:t>
              </w:r>
              <w:proofErr w:type="spellStart"/>
              <w:r>
                <w:t>seluruh</w:t>
              </w:r>
              <w:proofErr w:type="spellEnd"/>
              <w:r>
                <w:t xml:space="preserve"> </w:t>
              </w:r>
            </w:ins>
            <w:ins w:id="2587" w:author=" " w:date="2021-11-12T15:49:00Z">
              <w:r>
                <w:t>data admin</w:t>
              </w:r>
            </w:ins>
          </w:p>
        </w:tc>
      </w:tr>
      <w:tr w:rsidR="009F78F1" w14:paraId="03CCDE76" w14:textId="77777777" w:rsidTr="00E61DA4">
        <w:trPr>
          <w:jc w:val="center"/>
          <w:ins w:id="2588" w:author=" " w:date="2021-11-12T15:48:00Z"/>
        </w:trPr>
        <w:tc>
          <w:tcPr>
            <w:tcW w:w="3827" w:type="dxa"/>
            <w:vAlign w:val="center"/>
          </w:tcPr>
          <w:p w14:paraId="5C18B946" w14:textId="68789A53" w:rsidR="009F78F1" w:rsidRPr="0044182F" w:rsidRDefault="009F78F1" w:rsidP="009F78F1">
            <w:pPr>
              <w:pStyle w:val="ListParagraph"/>
              <w:numPr>
                <w:ilvl w:val="0"/>
                <w:numId w:val="98"/>
              </w:numPr>
              <w:ind w:left="450"/>
              <w:rPr>
                <w:ins w:id="2589" w:author=" " w:date="2021-11-12T15:48:00Z"/>
              </w:rPr>
              <w:pPrChange w:id="2590" w:author=" " w:date="2021-11-12T15:25:00Z">
                <w:pPr>
                  <w:pStyle w:val="ListParagraph"/>
                  <w:numPr>
                    <w:numId w:val="84"/>
                  </w:numPr>
                  <w:ind w:hanging="360"/>
                </w:pPr>
              </w:pPrChange>
            </w:pPr>
            <w:proofErr w:type="spellStart"/>
            <w:ins w:id="2591" w:author=" " w:date="2021-11-12T15:48:00Z">
              <w:r>
                <w:t>Menghapus</w:t>
              </w:r>
              <w:proofErr w:type="spellEnd"/>
              <w:r>
                <w:t xml:space="preserve"> data </w:t>
              </w:r>
            </w:ins>
            <w:ins w:id="2592" w:author=" " w:date="2021-11-12T15:49:00Z">
              <w:r>
                <w:t>admin</w:t>
              </w:r>
            </w:ins>
            <w:ins w:id="2593" w:author=" " w:date="2021-11-12T15:48:00Z">
              <w:r>
                <w:t xml:space="preserve"> </w:t>
              </w:r>
              <w:proofErr w:type="spellStart"/>
              <w:r>
                <w:t>tertentu</w:t>
              </w:r>
              <w:proofErr w:type="spellEnd"/>
            </w:ins>
          </w:p>
        </w:tc>
        <w:tc>
          <w:tcPr>
            <w:tcW w:w="3964" w:type="dxa"/>
            <w:vAlign w:val="center"/>
          </w:tcPr>
          <w:p w14:paraId="3B88A273" w14:textId="77777777" w:rsidR="009F78F1" w:rsidRDefault="009F78F1" w:rsidP="00E61DA4">
            <w:pPr>
              <w:pStyle w:val="ListParagraph"/>
              <w:spacing w:after="160"/>
              <w:ind w:left="450"/>
              <w:rPr>
                <w:ins w:id="2594" w:author=" " w:date="2021-11-12T15:48:00Z"/>
              </w:rPr>
              <w:pPrChange w:id="2595" w:author=" " w:date="2021-11-12T15:26:00Z">
                <w:pPr>
                  <w:spacing w:after="160"/>
                  <w:ind w:left="511"/>
                </w:pPr>
              </w:pPrChange>
            </w:pPr>
          </w:p>
        </w:tc>
      </w:tr>
      <w:tr w:rsidR="009F78F1" w14:paraId="78579B40" w14:textId="77777777" w:rsidTr="00E61DA4">
        <w:trPr>
          <w:jc w:val="center"/>
          <w:ins w:id="2596" w:author=" " w:date="2021-11-12T15:48:00Z"/>
        </w:trPr>
        <w:tc>
          <w:tcPr>
            <w:tcW w:w="3827" w:type="dxa"/>
            <w:vAlign w:val="center"/>
          </w:tcPr>
          <w:p w14:paraId="657F0FAF" w14:textId="77777777" w:rsidR="009F78F1" w:rsidRDefault="009F78F1" w:rsidP="00E61DA4">
            <w:pPr>
              <w:pStyle w:val="ListParagraph"/>
              <w:ind w:left="450"/>
              <w:rPr>
                <w:ins w:id="2597" w:author=" " w:date="2021-11-12T15:48:00Z"/>
              </w:rPr>
              <w:pPrChange w:id="2598" w:author=" " w:date="2021-11-12T15:26:00Z">
                <w:pPr>
                  <w:pStyle w:val="ListParagraph"/>
                </w:pPr>
              </w:pPrChange>
            </w:pPr>
          </w:p>
        </w:tc>
        <w:tc>
          <w:tcPr>
            <w:tcW w:w="3964" w:type="dxa"/>
            <w:vAlign w:val="center"/>
          </w:tcPr>
          <w:p w14:paraId="56899CF7" w14:textId="01AF1B32" w:rsidR="009F78F1" w:rsidRDefault="009F78F1" w:rsidP="009F78F1">
            <w:pPr>
              <w:pStyle w:val="ListParagraph"/>
              <w:numPr>
                <w:ilvl w:val="0"/>
                <w:numId w:val="98"/>
              </w:numPr>
              <w:spacing w:after="160"/>
              <w:ind w:left="450"/>
              <w:rPr>
                <w:ins w:id="2599" w:author=" " w:date="2021-11-12T15:48:00Z"/>
              </w:rPr>
              <w:pPrChange w:id="2600" w:author=" " w:date="2021-11-12T15:25:00Z">
                <w:pPr>
                  <w:pStyle w:val="ListParagraph"/>
                  <w:numPr>
                    <w:numId w:val="84"/>
                  </w:numPr>
                  <w:spacing w:after="160"/>
                  <w:ind w:hanging="360"/>
                </w:pPr>
              </w:pPrChange>
            </w:pPr>
            <w:proofErr w:type="spellStart"/>
            <w:ins w:id="2601" w:author=" " w:date="2021-11-12T15:48:00Z">
              <w:r>
                <w:t>Melakukan</w:t>
              </w:r>
              <w:proofErr w:type="spellEnd"/>
              <w:r>
                <w:t xml:space="preserve"> </w:t>
              </w:r>
              <w:proofErr w:type="spellStart"/>
              <w:r>
                <w:t>penghapusan</w:t>
              </w:r>
              <w:proofErr w:type="spellEnd"/>
              <w:r>
                <w:t xml:space="preserve"> data </w:t>
              </w:r>
            </w:ins>
            <w:ins w:id="2602" w:author=" " w:date="2021-11-12T15:49:00Z">
              <w:r>
                <w:t>admin</w:t>
              </w:r>
            </w:ins>
            <w:ins w:id="2603" w:author=" " w:date="2021-11-12T15:48:00Z">
              <w:r>
                <w:t xml:space="preserve"> pada </w:t>
              </w:r>
              <w:r w:rsidRPr="00C70CAF">
                <w:rPr>
                  <w:i/>
                  <w:iCs/>
                </w:rPr>
                <w:t>database</w:t>
              </w:r>
            </w:ins>
          </w:p>
        </w:tc>
      </w:tr>
      <w:tr w:rsidR="009F78F1" w:rsidRPr="001B1AF9" w14:paraId="19F7F8DB" w14:textId="77777777" w:rsidTr="00E61DA4">
        <w:trPr>
          <w:jc w:val="center"/>
          <w:ins w:id="2604" w:author=" " w:date="2021-11-12T15:48:00Z"/>
        </w:trPr>
        <w:tc>
          <w:tcPr>
            <w:tcW w:w="7791" w:type="dxa"/>
            <w:gridSpan w:val="2"/>
            <w:shd w:val="clear" w:color="auto" w:fill="F2EE98"/>
            <w:vAlign w:val="center"/>
          </w:tcPr>
          <w:p w14:paraId="53EBD930" w14:textId="77777777" w:rsidR="009F78F1" w:rsidRPr="001B1AF9" w:rsidRDefault="009F78F1" w:rsidP="00E61DA4">
            <w:pPr>
              <w:pStyle w:val="ListParagraph"/>
              <w:spacing w:after="160"/>
              <w:ind w:left="468"/>
              <w:jc w:val="center"/>
              <w:rPr>
                <w:ins w:id="2605" w:author=" " w:date="2021-11-12T15:48:00Z"/>
                <w:b/>
                <w:bCs/>
              </w:rPr>
            </w:pPr>
            <w:proofErr w:type="spellStart"/>
            <w:ins w:id="2606" w:author=" " w:date="2021-11-12T15:4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9F78F1" w:rsidRPr="001B1AF9" w14:paraId="6787D77E" w14:textId="77777777" w:rsidTr="00E61DA4">
        <w:trPr>
          <w:jc w:val="center"/>
          <w:ins w:id="2607" w:author=" " w:date="2021-11-12T15:48:00Z"/>
        </w:trPr>
        <w:tc>
          <w:tcPr>
            <w:tcW w:w="3827" w:type="dxa"/>
            <w:shd w:val="clear" w:color="auto" w:fill="F2EE98"/>
            <w:vAlign w:val="center"/>
          </w:tcPr>
          <w:p w14:paraId="5912AB0B" w14:textId="77777777" w:rsidR="009F78F1" w:rsidRPr="001B1AF9" w:rsidRDefault="009F78F1" w:rsidP="00E61DA4">
            <w:pPr>
              <w:pStyle w:val="ListParagraph"/>
              <w:ind w:left="450"/>
              <w:jc w:val="center"/>
              <w:rPr>
                <w:ins w:id="2608" w:author=" " w:date="2021-11-12T15:48:00Z"/>
                <w:b/>
                <w:bCs/>
              </w:rPr>
            </w:pPr>
            <w:proofErr w:type="spellStart"/>
            <w:ins w:id="2609" w:author=" " w:date="2021-11-12T15:4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C38BBC2" w14:textId="77777777" w:rsidR="009F78F1" w:rsidRPr="001B1AF9" w:rsidRDefault="009F78F1" w:rsidP="00E61DA4">
            <w:pPr>
              <w:pStyle w:val="ListParagraph"/>
              <w:spacing w:after="160"/>
              <w:ind w:left="468"/>
              <w:jc w:val="center"/>
              <w:rPr>
                <w:ins w:id="2610" w:author=" " w:date="2021-11-12T15:48:00Z"/>
                <w:b/>
                <w:bCs/>
              </w:rPr>
            </w:pPr>
            <w:proofErr w:type="spellStart"/>
            <w:ins w:id="2611" w:author=" " w:date="2021-11-12T15:48:00Z">
              <w:r w:rsidRPr="001B1AF9">
                <w:rPr>
                  <w:b/>
                  <w:bCs/>
                </w:rPr>
                <w:t>Reaksi</w:t>
              </w:r>
              <w:proofErr w:type="spellEnd"/>
              <w:r w:rsidRPr="001B1AF9">
                <w:rPr>
                  <w:b/>
                  <w:bCs/>
                </w:rPr>
                <w:t xml:space="preserve"> </w:t>
              </w:r>
              <w:proofErr w:type="spellStart"/>
              <w:r w:rsidRPr="001B1AF9">
                <w:rPr>
                  <w:b/>
                  <w:bCs/>
                </w:rPr>
                <w:t>Sistem</w:t>
              </w:r>
              <w:proofErr w:type="spellEnd"/>
            </w:ins>
          </w:p>
        </w:tc>
      </w:tr>
      <w:tr w:rsidR="009F78F1" w14:paraId="66BAD1D7" w14:textId="77777777" w:rsidTr="00E61DA4">
        <w:trPr>
          <w:jc w:val="center"/>
          <w:ins w:id="2612" w:author=" " w:date="2021-11-12T15:48:00Z"/>
        </w:trPr>
        <w:tc>
          <w:tcPr>
            <w:tcW w:w="3827" w:type="dxa"/>
            <w:vAlign w:val="center"/>
          </w:tcPr>
          <w:p w14:paraId="6162EAB1" w14:textId="3DB990DE" w:rsidR="009F78F1" w:rsidRDefault="009F78F1" w:rsidP="00E61DA4">
            <w:pPr>
              <w:ind w:left="25"/>
              <w:rPr>
                <w:ins w:id="2613" w:author=" " w:date="2021-11-12T15:48:00Z"/>
              </w:rPr>
              <w:pPrChange w:id="2614" w:author=" " w:date="2021-11-12T15:26:00Z">
                <w:pPr>
                  <w:ind w:left="360"/>
                </w:pPr>
              </w:pPrChange>
            </w:pPr>
            <w:ins w:id="2615" w:author=" " w:date="2021-11-12T15:48: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2616" w:author=" " w:date="2021-11-12T15:49:00Z">
              <w:r>
                <w:t>admin</w:t>
              </w:r>
            </w:ins>
            <w:ins w:id="2617" w:author=" " w:date="2021-11-12T15:48: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2AD2740D" w14:textId="77777777" w:rsidR="009F78F1" w:rsidRDefault="009F78F1" w:rsidP="00E61DA4">
            <w:pPr>
              <w:pStyle w:val="ListParagraph"/>
              <w:spacing w:after="160"/>
              <w:ind w:left="25"/>
              <w:rPr>
                <w:ins w:id="2618" w:author=" " w:date="2021-11-12T15:48:00Z"/>
              </w:rPr>
              <w:pPrChange w:id="2619" w:author=" " w:date="2021-11-12T15:26:00Z">
                <w:pPr>
                  <w:pStyle w:val="ListParagraph"/>
                  <w:spacing w:after="160"/>
                  <w:ind w:left="468"/>
                </w:pPr>
              </w:pPrChange>
            </w:pPr>
          </w:p>
        </w:tc>
      </w:tr>
      <w:tr w:rsidR="009F78F1" w14:paraId="223BFB48" w14:textId="77777777" w:rsidTr="00E61DA4">
        <w:trPr>
          <w:jc w:val="center"/>
          <w:ins w:id="2620" w:author=" " w:date="2021-11-12T15:48:00Z"/>
        </w:trPr>
        <w:tc>
          <w:tcPr>
            <w:tcW w:w="3827" w:type="dxa"/>
            <w:vAlign w:val="center"/>
          </w:tcPr>
          <w:p w14:paraId="28110B02" w14:textId="77777777" w:rsidR="009F78F1" w:rsidRDefault="009F78F1" w:rsidP="00E61DA4">
            <w:pPr>
              <w:pStyle w:val="ListParagraph"/>
              <w:ind w:left="25"/>
              <w:rPr>
                <w:ins w:id="2621" w:author=" " w:date="2021-11-12T15:48:00Z"/>
              </w:rPr>
              <w:pPrChange w:id="2622" w:author=" " w:date="2021-11-12T15:26:00Z">
                <w:pPr>
                  <w:pStyle w:val="ListParagraph"/>
                  <w:ind w:left="450"/>
                </w:pPr>
              </w:pPrChange>
            </w:pPr>
          </w:p>
        </w:tc>
        <w:tc>
          <w:tcPr>
            <w:tcW w:w="3964" w:type="dxa"/>
            <w:vAlign w:val="center"/>
          </w:tcPr>
          <w:p w14:paraId="30E026C4" w14:textId="6181277D" w:rsidR="009F78F1" w:rsidRDefault="009F78F1" w:rsidP="00E61DA4">
            <w:pPr>
              <w:spacing w:after="160"/>
              <w:ind w:left="25"/>
              <w:rPr>
                <w:ins w:id="2623" w:author=" " w:date="2021-11-12T15:48:00Z"/>
              </w:rPr>
              <w:pPrChange w:id="2624" w:author=" " w:date="2021-11-12T15:26:00Z">
                <w:pPr>
                  <w:spacing w:after="160"/>
                  <w:ind w:left="360"/>
                </w:pPr>
              </w:pPrChange>
            </w:pPr>
            <w:ins w:id="2625" w:author=" " w:date="2021-11-12T15:48: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2626" w:author=" " w:date="2021-11-12T15:49:00Z">
              <w:r>
                <w:t>admin</w:t>
              </w:r>
            </w:ins>
            <w:ins w:id="2627" w:author=" " w:date="2021-11-12T15:48:00Z">
              <w:r>
                <w:t xml:space="preserve"> </w:t>
              </w:r>
            </w:ins>
            <w:proofErr w:type="spellStart"/>
            <w:ins w:id="2628" w:author=" " w:date="2021-11-12T15:49:00Z">
              <w:r>
                <w:t>gagal</w:t>
              </w:r>
              <w:proofErr w:type="spellEnd"/>
              <w:r>
                <w:t xml:space="preserve"> </w:t>
              </w:r>
              <w:proofErr w:type="spellStart"/>
              <w:r>
                <w:t>ditambahkan</w:t>
              </w:r>
            </w:ins>
            <w:proofErr w:type="spellEnd"/>
          </w:p>
        </w:tc>
      </w:tr>
    </w:tbl>
    <w:p w14:paraId="6D763334" w14:textId="77777777" w:rsidR="009F78F1" w:rsidRDefault="009F78F1" w:rsidP="009F78F1">
      <w:pPr>
        <w:ind w:left="66"/>
        <w:rPr>
          <w:ins w:id="2629" w:author=" " w:date="2021-11-12T15:28:00Z"/>
        </w:rPr>
        <w:pPrChange w:id="2630" w:author=" "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2631" w:author=" " w:date="2021-11-12T16:30:00Z"/>
        </w:rPr>
      </w:pPr>
      <w:proofErr w:type="spellStart"/>
      <w:ins w:id="2632" w:author=" " w:date="2021-11-12T15:28:00Z">
        <w:r>
          <w:t>Skenarion</w:t>
        </w:r>
        <w:proofErr w:type="spellEnd"/>
        <w:r>
          <w:t xml:space="preserve"> Edit</w:t>
        </w:r>
      </w:ins>
      <w:ins w:id="2633" w:author=" " w:date="2021-11-12T15:51:00Z">
        <w:r w:rsidR="009F78F1">
          <w:t xml:space="preserve"> Admin</w:t>
        </w:r>
      </w:ins>
    </w:p>
    <w:p w14:paraId="063C48CF" w14:textId="77777777" w:rsidR="00885B6D" w:rsidRDefault="00885B6D" w:rsidP="00885B6D">
      <w:pPr>
        <w:pStyle w:val="ListParagraph"/>
        <w:ind w:left="426"/>
        <w:rPr>
          <w:ins w:id="2634" w:author=" " w:date="2021-11-12T15:50:00Z"/>
        </w:rPr>
        <w:pPrChange w:id="2635" w:author=" " w:date="2021-11-12T16:30:00Z">
          <w:pPr>
            <w:pStyle w:val="ListParagraph"/>
            <w:numPr>
              <w:numId w:val="9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E61DA4">
        <w:trPr>
          <w:jc w:val="center"/>
          <w:ins w:id="2636" w:author=" " w:date="2021-11-12T15:50:00Z"/>
        </w:trPr>
        <w:tc>
          <w:tcPr>
            <w:tcW w:w="3827" w:type="dxa"/>
            <w:shd w:val="clear" w:color="auto" w:fill="F2EE98"/>
            <w:vAlign w:val="center"/>
          </w:tcPr>
          <w:p w14:paraId="7CD33683" w14:textId="77777777" w:rsidR="009F78F1" w:rsidRPr="0044182F" w:rsidRDefault="009F78F1" w:rsidP="00E61DA4">
            <w:pPr>
              <w:rPr>
                <w:ins w:id="2637" w:author=" " w:date="2021-11-12T15:50:00Z"/>
                <w:b/>
              </w:rPr>
            </w:pPr>
            <w:ins w:id="2638" w:author=" " w:date="2021-11-12T15:50:00Z">
              <w:r w:rsidRPr="0044182F">
                <w:rPr>
                  <w:b/>
                </w:rPr>
                <w:t>Name</w:t>
              </w:r>
            </w:ins>
          </w:p>
        </w:tc>
        <w:tc>
          <w:tcPr>
            <w:tcW w:w="3964" w:type="dxa"/>
            <w:shd w:val="clear" w:color="auto" w:fill="F2EE98"/>
            <w:vAlign w:val="center"/>
          </w:tcPr>
          <w:p w14:paraId="4DDF4D47" w14:textId="47AFE25A" w:rsidR="009F78F1" w:rsidRPr="00A46E0B" w:rsidRDefault="009F78F1" w:rsidP="00E61DA4">
            <w:pPr>
              <w:rPr>
                <w:ins w:id="2639" w:author=" " w:date="2021-11-12T15:50:00Z"/>
              </w:rPr>
            </w:pPr>
            <w:ins w:id="2640" w:author=" " w:date="2021-11-12T15:50:00Z">
              <w:r>
                <w:t xml:space="preserve">Edit </w:t>
              </w:r>
            </w:ins>
            <w:ins w:id="2641" w:author=" " w:date="2021-11-12T15:51:00Z">
              <w:r>
                <w:t>Admin</w:t>
              </w:r>
            </w:ins>
          </w:p>
        </w:tc>
      </w:tr>
      <w:tr w:rsidR="009F78F1" w:rsidRPr="002F6C1D" w14:paraId="1985CF0E" w14:textId="77777777" w:rsidTr="00E61DA4">
        <w:trPr>
          <w:jc w:val="center"/>
          <w:ins w:id="2642" w:author=" " w:date="2021-11-12T15:50:00Z"/>
        </w:trPr>
        <w:tc>
          <w:tcPr>
            <w:tcW w:w="3827" w:type="dxa"/>
            <w:vAlign w:val="center"/>
          </w:tcPr>
          <w:p w14:paraId="6530D673" w14:textId="77777777" w:rsidR="009F78F1" w:rsidRPr="0044182F" w:rsidRDefault="009F78F1" w:rsidP="00E61DA4">
            <w:pPr>
              <w:rPr>
                <w:ins w:id="2643" w:author=" " w:date="2021-11-12T15:50:00Z"/>
                <w:b/>
              </w:rPr>
            </w:pPr>
            <w:ins w:id="2644" w:author=" " w:date="2021-11-12T15:50:00Z">
              <w:r w:rsidRPr="0044182F">
                <w:rPr>
                  <w:b/>
                </w:rPr>
                <w:t>ID</w:t>
              </w:r>
            </w:ins>
          </w:p>
        </w:tc>
        <w:tc>
          <w:tcPr>
            <w:tcW w:w="3964" w:type="dxa"/>
            <w:vAlign w:val="center"/>
          </w:tcPr>
          <w:p w14:paraId="1D9FE0F5" w14:textId="4A939158" w:rsidR="009F78F1" w:rsidRPr="002F6C1D" w:rsidRDefault="009F78F1" w:rsidP="00E61DA4">
            <w:pPr>
              <w:rPr>
                <w:ins w:id="2645" w:author=" " w:date="2021-11-12T15:50:00Z"/>
              </w:rPr>
            </w:pPr>
            <w:ins w:id="2646" w:author=" " w:date="2021-11-12T15:50:00Z">
              <w:r>
                <w:t>RC1</w:t>
              </w:r>
              <w:r>
                <w:t>6</w:t>
              </w:r>
            </w:ins>
          </w:p>
        </w:tc>
      </w:tr>
      <w:tr w:rsidR="009F78F1" w:rsidRPr="000C722D" w14:paraId="4C8A645F" w14:textId="77777777" w:rsidTr="00E61DA4">
        <w:trPr>
          <w:jc w:val="center"/>
          <w:ins w:id="2647" w:author=" " w:date="2021-11-12T15:50:00Z"/>
        </w:trPr>
        <w:tc>
          <w:tcPr>
            <w:tcW w:w="3827" w:type="dxa"/>
            <w:vAlign w:val="center"/>
          </w:tcPr>
          <w:p w14:paraId="3D64FA78" w14:textId="77777777" w:rsidR="009F78F1" w:rsidRPr="0044182F" w:rsidRDefault="009F78F1" w:rsidP="00E61DA4">
            <w:pPr>
              <w:rPr>
                <w:ins w:id="2648" w:author=" " w:date="2021-11-12T15:50:00Z"/>
                <w:b/>
              </w:rPr>
            </w:pPr>
            <w:ins w:id="2649" w:author=" " w:date="2021-11-12T15:50:00Z">
              <w:r w:rsidRPr="0044182F">
                <w:rPr>
                  <w:b/>
                </w:rPr>
                <w:lastRenderedPageBreak/>
                <w:t>Description</w:t>
              </w:r>
            </w:ins>
          </w:p>
        </w:tc>
        <w:tc>
          <w:tcPr>
            <w:tcW w:w="3964" w:type="dxa"/>
          </w:tcPr>
          <w:p w14:paraId="65E991C7" w14:textId="18C9F13F" w:rsidR="009F78F1" w:rsidRPr="000C722D" w:rsidRDefault="009F78F1" w:rsidP="00E61DA4">
            <w:pPr>
              <w:rPr>
                <w:ins w:id="2650" w:author=" " w:date="2021-11-12T15:50:00Z"/>
              </w:rPr>
            </w:pPr>
            <w:ins w:id="2651" w:author=" " w:date="2021-11-12T15:50: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2652" w:author=" " w:date="2021-11-12T15:51:00Z">
              <w:r>
                <w:t>admin</w:t>
              </w:r>
            </w:ins>
            <w:ins w:id="2653" w:author=" " w:date="2021-11-12T15:50:00Z">
              <w:r>
                <w:t xml:space="preserve"> </w:t>
              </w:r>
              <w:proofErr w:type="spellStart"/>
              <w:r>
                <w:t>untuk</w:t>
              </w:r>
              <w:proofErr w:type="spellEnd"/>
              <w:r>
                <w:t xml:space="preserve"> </w:t>
              </w:r>
              <w:proofErr w:type="spellStart"/>
              <w:r>
                <w:t>memperbaharui</w:t>
              </w:r>
              <w:proofErr w:type="spellEnd"/>
              <w:r>
                <w:t xml:space="preserve"> data </w:t>
              </w:r>
            </w:ins>
            <w:ins w:id="2654" w:author=" " w:date="2021-11-12T15:51:00Z">
              <w:r w:rsidR="00722680">
                <w:t>admin.</w:t>
              </w:r>
            </w:ins>
          </w:p>
        </w:tc>
      </w:tr>
      <w:tr w:rsidR="009F78F1" w:rsidRPr="002F6C1D" w14:paraId="684087C1" w14:textId="77777777" w:rsidTr="00E61DA4">
        <w:trPr>
          <w:jc w:val="center"/>
          <w:ins w:id="2655" w:author=" " w:date="2021-11-12T15:50:00Z"/>
        </w:trPr>
        <w:tc>
          <w:tcPr>
            <w:tcW w:w="3827" w:type="dxa"/>
            <w:vAlign w:val="center"/>
          </w:tcPr>
          <w:p w14:paraId="74396B9F" w14:textId="77777777" w:rsidR="009F78F1" w:rsidRPr="0044182F" w:rsidRDefault="009F78F1" w:rsidP="00E61DA4">
            <w:pPr>
              <w:rPr>
                <w:ins w:id="2656" w:author=" " w:date="2021-11-12T15:50:00Z"/>
                <w:b/>
              </w:rPr>
            </w:pPr>
            <w:ins w:id="2657" w:author=" " w:date="2021-11-12T15:50:00Z">
              <w:r w:rsidRPr="0044182F">
                <w:rPr>
                  <w:b/>
                </w:rPr>
                <w:t>Actors</w:t>
              </w:r>
            </w:ins>
          </w:p>
        </w:tc>
        <w:tc>
          <w:tcPr>
            <w:tcW w:w="3964" w:type="dxa"/>
            <w:vAlign w:val="center"/>
          </w:tcPr>
          <w:p w14:paraId="59E2AE2B" w14:textId="77777777" w:rsidR="009F78F1" w:rsidRPr="002F6C1D" w:rsidRDefault="009F78F1" w:rsidP="00E61DA4">
            <w:pPr>
              <w:rPr>
                <w:ins w:id="2658" w:author=" " w:date="2021-11-12T15:50:00Z"/>
              </w:rPr>
            </w:pPr>
            <w:ins w:id="2659" w:author=" " w:date="2021-11-12T15:50:00Z">
              <w:r>
                <w:t>Bag.IT, Guru BK.</w:t>
              </w:r>
            </w:ins>
          </w:p>
        </w:tc>
      </w:tr>
      <w:tr w:rsidR="009F78F1" w:rsidRPr="007B7AB3" w14:paraId="15E043F1" w14:textId="77777777" w:rsidTr="00E61DA4">
        <w:trPr>
          <w:jc w:val="center"/>
          <w:ins w:id="2660" w:author=" " w:date="2021-11-12T15:50:00Z"/>
        </w:trPr>
        <w:tc>
          <w:tcPr>
            <w:tcW w:w="3827" w:type="dxa"/>
            <w:vAlign w:val="center"/>
          </w:tcPr>
          <w:p w14:paraId="0EA4D2AE" w14:textId="77777777" w:rsidR="009F78F1" w:rsidRPr="0044182F" w:rsidRDefault="009F78F1" w:rsidP="00E61DA4">
            <w:pPr>
              <w:rPr>
                <w:ins w:id="2661" w:author=" " w:date="2021-11-12T15:50:00Z"/>
                <w:b/>
              </w:rPr>
            </w:pPr>
            <w:ins w:id="2662" w:author=" " w:date="2021-11-12T15:50:00Z">
              <w:r w:rsidRPr="0044182F">
                <w:rPr>
                  <w:b/>
                </w:rPr>
                <w:t>Frequency of Use</w:t>
              </w:r>
            </w:ins>
          </w:p>
        </w:tc>
        <w:tc>
          <w:tcPr>
            <w:tcW w:w="3964" w:type="dxa"/>
            <w:vAlign w:val="center"/>
          </w:tcPr>
          <w:p w14:paraId="64330F56" w14:textId="77777777" w:rsidR="009F78F1" w:rsidRPr="007B7AB3" w:rsidRDefault="009F78F1" w:rsidP="00E61DA4">
            <w:pPr>
              <w:rPr>
                <w:ins w:id="2663" w:author=" " w:date="2021-11-12T15:50:00Z"/>
                <w:i/>
                <w:iCs/>
              </w:rPr>
            </w:pPr>
            <w:ins w:id="2664" w:author=" " w:date="2021-11-12T15:50:00Z">
              <w:r>
                <w:rPr>
                  <w:i/>
                  <w:iCs/>
                </w:rPr>
                <w:t>Conditional</w:t>
              </w:r>
            </w:ins>
          </w:p>
        </w:tc>
      </w:tr>
      <w:tr w:rsidR="009F78F1" w:rsidRPr="0044182F" w14:paraId="706C99BE" w14:textId="77777777" w:rsidTr="00E61DA4">
        <w:trPr>
          <w:jc w:val="center"/>
          <w:ins w:id="2665" w:author=" " w:date="2021-11-12T15:50:00Z"/>
        </w:trPr>
        <w:tc>
          <w:tcPr>
            <w:tcW w:w="3827" w:type="dxa"/>
            <w:vAlign w:val="center"/>
          </w:tcPr>
          <w:p w14:paraId="579B2507" w14:textId="77777777" w:rsidR="009F78F1" w:rsidRPr="0044182F" w:rsidRDefault="009F78F1" w:rsidP="00E61DA4">
            <w:pPr>
              <w:rPr>
                <w:ins w:id="2666" w:author=" " w:date="2021-11-12T15:50:00Z"/>
                <w:b/>
              </w:rPr>
            </w:pPr>
            <w:ins w:id="2667" w:author=" " w:date="2021-11-12T15:50:00Z">
              <w:r w:rsidRPr="0044182F">
                <w:rPr>
                  <w:b/>
                </w:rPr>
                <w:t>Triggers</w:t>
              </w:r>
            </w:ins>
          </w:p>
        </w:tc>
        <w:tc>
          <w:tcPr>
            <w:tcW w:w="3964" w:type="dxa"/>
            <w:vAlign w:val="center"/>
          </w:tcPr>
          <w:p w14:paraId="75E86B63" w14:textId="77777777" w:rsidR="009F78F1" w:rsidRPr="0044182F" w:rsidRDefault="009F78F1" w:rsidP="00E61DA4">
            <w:pPr>
              <w:rPr>
                <w:ins w:id="2668" w:author=" " w:date="2021-11-12T15:50:00Z"/>
              </w:rPr>
            </w:pPr>
            <w:ins w:id="2669" w:author=" " w:date="2021-11-12T15:50:00Z">
              <w:r>
                <w:t>-</w:t>
              </w:r>
            </w:ins>
          </w:p>
        </w:tc>
      </w:tr>
      <w:tr w:rsidR="009F78F1" w:rsidRPr="0081005E" w14:paraId="0375FCFE" w14:textId="77777777" w:rsidTr="00E61DA4">
        <w:trPr>
          <w:jc w:val="center"/>
          <w:ins w:id="2670" w:author=" " w:date="2021-11-12T15:50:00Z"/>
        </w:trPr>
        <w:tc>
          <w:tcPr>
            <w:tcW w:w="3827" w:type="dxa"/>
            <w:vAlign w:val="center"/>
          </w:tcPr>
          <w:p w14:paraId="1152F3B4" w14:textId="77777777" w:rsidR="009F78F1" w:rsidRPr="0044182F" w:rsidRDefault="009F78F1" w:rsidP="00E61DA4">
            <w:pPr>
              <w:rPr>
                <w:ins w:id="2671" w:author=" " w:date="2021-11-12T15:50:00Z"/>
                <w:b/>
              </w:rPr>
            </w:pPr>
            <w:ins w:id="2672" w:author=" " w:date="2021-11-12T15:50:00Z">
              <w:r w:rsidRPr="0044182F">
                <w:rPr>
                  <w:b/>
                </w:rPr>
                <w:t>Pre-Conditions</w:t>
              </w:r>
            </w:ins>
          </w:p>
        </w:tc>
        <w:tc>
          <w:tcPr>
            <w:tcW w:w="3964" w:type="dxa"/>
            <w:vAlign w:val="center"/>
          </w:tcPr>
          <w:p w14:paraId="365C0699" w14:textId="75D416B4" w:rsidR="009F78F1" w:rsidRPr="0081005E" w:rsidRDefault="009F78F1" w:rsidP="00E61DA4">
            <w:pPr>
              <w:rPr>
                <w:ins w:id="2673" w:author=" " w:date="2021-11-12T15:50:00Z"/>
                <w:i/>
                <w:iCs/>
              </w:rPr>
            </w:pPr>
            <w:ins w:id="2674" w:author=" " w:date="2021-11-12T15:50:00Z">
              <w:r>
                <w:t xml:space="preserve">Data </w:t>
              </w:r>
            </w:ins>
            <w:ins w:id="2675" w:author=" " w:date="2021-11-12T15:51:00Z">
              <w:r w:rsidR="00722680">
                <w:t>admin</w:t>
              </w:r>
            </w:ins>
            <w:ins w:id="2676" w:author=" " w:date="2021-11-12T15:50:00Z">
              <w:r>
                <w:t xml:space="preserve"> </w:t>
              </w:r>
              <w:proofErr w:type="spellStart"/>
              <w:r>
                <w:t>belum</w:t>
              </w:r>
              <w:proofErr w:type="spellEnd"/>
              <w:r>
                <w:t xml:space="preserve"> </w:t>
              </w:r>
              <w:proofErr w:type="spellStart"/>
              <w:r>
                <w:t>diperbaharui</w:t>
              </w:r>
              <w:proofErr w:type="spellEnd"/>
            </w:ins>
          </w:p>
        </w:tc>
      </w:tr>
      <w:tr w:rsidR="009F78F1" w:rsidRPr="0048762E" w14:paraId="34570B31" w14:textId="77777777" w:rsidTr="00E61DA4">
        <w:trPr>
          <w:jc w:val="center"/>
          <w:ins w:id="2677" w:author=" " w:date="2021-11-12T15:50:00Z"/>
        </w:trPr>
        <w:tc>
          <w:tcPr>
            <w:tcW w:w="3827" w:type="dxa"/>
            <w:vAlign w:val="center"/>
          </w:tcPr>
          <w:p w14:paraId="607754D8" w14:textId="77777777" w:rsidR="009F78F1" w:rsidRPr="0044182F" w:rsidRDefault="009F78F1" w:rsidP="00E61DA4">
            <w:pPr>
              <w:rPr>
                <w:ins w:id="2678" w:author=" " w:date="2021-11-12T15:50:00Z"/>
                <w:b/>
              </w:rPr>
            </w:pPr>
            <w:ins w:id="2679" w:author=" " w:date="2021-11-12T15:50:00Z">
              <w:r w:rsidRPr="0044182F">
                <w:rPr>
                  <w:b/>
                </w:rPr>
                <w:t>Post-Conditions</w:t>
              </w:r>
            </w:ins>
          </w:p>
        </w:tc>
        <w:tc>
          <w:tcPr>
            <w:tcW w:w="3964" w:type="dxa"/>
            <w:vAlign w:val="center"/>
          </w:tcPr>
          <w:p w14:paraId="5CFEC1A0" w14:textId="0562B960" w:rsidR="009F78F1" w:rsidRPr="0048762E" w:rsidRDefault="009F78F1" w:rsidP="00E61DA4">
            <w:pPr>
              <w:rPr>
                <w:ins w:id="2680" w:author=" " w:date="2021-11-12T15:50:00Z"/>
              </w:rPr>
            </w:pPr>
            <w:proofErr w:type="spellStart"/>
            <w:ins w:id="2681" w:author=" " w:date="2021-11-12T15:50:00Z">
              <w:r>
                <w:t>Perubahan</w:t>
              </w:r>
              <w:proofErr w:type="spellEnd"/>
              <w:r>
                <w:t xml:space="preserve"> data </w:t>
              </w:r>
              <w:proofErr w:type="spellStart"/>
              <w:r>
                <w:t>identitas</w:t>
              </w:r>
              <w:proofErr w:type="spellEnd"/>
              <w:r>
                <w:t xml:space="preserve"> </w:t>
              </w:r>
            </w:ins>
            <w:ins w:id="2682" w:author=" " w:date="2021-11-12T15:51:00Z">
              <w:r w:rsidR="00722680">
                <w:t>admin</w:t>
              </w:r>
            </w:ins>
          </w:p>
        </w:tc>
      </w:tr>
      <w:tr w:rsidR="009F78F1" w:rsidRPr="0044182F" w14:paraId="7D8BDF89" w14:textId="77777777" w:rsidTr="00E61DA4">
        <w:trPr>
          <w:jc w:val="center"/>
          <w:ins w:id="2683" w:author=" " w:date="2021-11-12T15:50:00Z"/>
        </w:trPr>
        <w:tc>
          <w:tcPr>
            <w:tcW w:w="7791" w:type="dxa"/>
            <w:gridSpan w:val="2"/>
            <w:shd w:val="clear" w:color="auto" w:fill="F2EE98"/>
            <w:vAlign w:val="center"/>
          </w:tcPr>
          <w:p w14:paraId="0A551824" w14:textId="77777777" w:rsidR="009F78F1" w:rsidRPr="0044182F" w:rsidRDefault="009F78F1" w:rsidP="00E61DA4">
            <w:pPr>
              <w:jc w:val="center"/>
              <w:rPr>
                <w:ins w:id="2684" w:author=" " w:date="2021-11-12T15:50:00Z"/>
                <w:b/>
              </w:rPr>
            </w:pPr>
            <w:ins w:id="2685" w:author=" " w:date="2021-11-12T15:50:00Z">
              <w:r w:rsidRPr="0044182F">
                <w:rPr>
                  <w:b/>
                </w:rPr>
                <w:t>Main Course</w:t>
              </w:r>
            </w:ins>
          </w:p>
        </w:tc>
      </w:tr>
      <w:tr w:rsidR="009F78F1" w:rsidRPr="0044182F" w14:paraId="2585A6BF" w14:textId="77777777" w:rsidTr="00E61DA4">
        <w:trPr>
          <w:jc w:val="center"/>
          <w:ins w:id="2686" w:author=" " w:date="2021-11-12T15:50:00Z"/>
        </w:trPr>
        <w:tc>
          <w:tcPr>
            <w:tcW w:w="3827" w:type="dxa"/>
            <w:shd w:val="clear" w:color="auto" w:fill="F2EE98"/>
            <w:vAlign w:val="center"/>
          </w:tcPr>
          <w:p w14:paraId="7A0B8F64" w14:textId="77777777" w:rsidR="009F78F1" w:rsidRPr="0044182F" w:rsidRDefault="009F78F1" w:rsidP="00E61DA4">
            <w:pPr>
              <w:jc w:val="center"/>
              <w:rPr>
                <w:ins w:id="2687" w:author=" " w:date="2021-11-12T15:50:00Z"/>
                <w:b/>
              </w:rPr>
            </w:pPr>
            <w:proofErr w:type="spellStart"/>
            <w:ins w:id="2688" w:author=" " w:date="2021-11-12T15:50: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888DCA6" w14:textId="77777777" w:rsidR="009F78F1" w:rsidRPr="0044182F" w:rsidRDefault="009F78F1" w:rsidP="00E61DA4">
            <w:pPr>
              <w:jc w:val="center"/>
              <w:rPr>
                <w:ins w:id="2689" w:author=" " w:date="2021-11-12T15:50:00Z"/>
                <w:b/>
              </w:rPr>
            </w:pPr>
            <w:proofErr w:type="spellStart"/>
            <w:ins w:id="2690" w:author=" " w:date="2021-11-12T15:50:00Z">
              <w:r w:rsidRPr="0044182F">
                <w:rPr>
                  <w:b/>
                </w:rPr>
                <w:t>Reaksi</w:t>
              </w:r>
              <w:proofErr w:type="spellEnd"/>
              <w:r w:rsidRPr="0044182F">
                <w:rPr>
                  <w:b/>
                </w:rPr>
                <w:t xml:space="preserve"> </w:t>
              </w:r>
              <w:proofErr w:type="spellStart"/>
              <w:r w:rsidRPr="0044182F">
                <w:rPr>
                  <w:b/>
                </w:rPr>
                <w:t>Sistem</w:t>
              </w:r>
              <w:proofErr w:type="spellEnd"/>
            </w:ins>
          </w:p>
        </w:tc>
      </w:tr>
      <w:tr w:rsidR="009F78F1" w:rsidRPr="0044182F" w14:paraId="4277E3F2" w14:textId="77777777" w:rsidTr="00E61DA4">
        <w:trPr>
          <w:jc w:val="center"/>
          <w:ins w:id="2691" w:author=" " w:date="2021-11-12T15:50:00Z"/>
        </w:trPr>
        <w:tc>
          <w:tcPr>
            <w:tcW w:w="3827" w:type="dxa"/>
            <w:vAlign w:val="center"/>
          </w:tcPr>
          <w:p w14:paraId="135AAA15" w14:textId="34622554" w:rsidR="009F78F1" w:rsidRPr="0044182F" w:rsidRDefault="009F78F1" w:rsidP="009F78F1">
            <w:pPr>
              <w:numPr>
                <w:ilvl w:val="0"/>
                <w:numId w:val="99"/>
              </w:numPr>
              <w:spacing w:after="160"/>
              <w:rPr>
                <w:ins w:id="2692" w:author=" " w:date="2021-11-12T15:50:00Z"/>
              </w:rPr>
              <w:pPrChange w:id="2693" w:author=" " w:date="2021-11-12T15:26:00Z">
                <w:pPr>
                  <w:numPr>
                    <w:numId w:val="83"/>
                  </w:numPr>
                  <w:spacing w:after="160"/>
                  <w:ind w:left="720" w:hanging="360"/>
                </w:pPr>
              </w:pPrChange>
            </w:pPr>
            <w:proofErr w:type="spellStart"/>
            <w:ins w:id="2694" w:author=" " w:date="2021-11-12T15:50:00Z">
              <w:r>
                <w:t>Memasuki</w:t>
              </w:r>
              <w:proofErr w:type="spellEnd"/>
              <w:r>
                <w:t xml:space="preserve"> menu “Data </w:t>
              </w:r>
            </w:ins>
            <w:ins w:id="2695" w:author=" " w:date="2021-11-12T15:51:00Z">
              <w:r w:rsidR="00722680">
                <w:t>Admin”</w:t>
              </w:r>
            </w:ins>
          </w:p>
        </w:tc>
        <w:tc>
          <w:tcPr>
            <w:tcW w:w="3964" w:type="dxa"/>
            <w:vAlign w:val="center"/>
          </w:tcPr>
          <w:p w14:paraId="183BA00D" w14:textId="77777777" w:rsidR="009F78F1" w:rsidRPr="0044182F" w:rsidRDefault="009F78F1" w:rsidP="00E61DA4">
            <w:pPr>
              <w:pStyle w:val="ListParagraph"/>
              <w:ind w:left="450"/>
              <w:rPr>
                <w:ins w:id="2696" w:author=" " w:date="2021-11-12T15:50:00Z"/>
              </w:rPr>
              <w:pPrChange w:id="2697" w:author=" " w:date="2021-11-12T15:26:00Z">
                <w:pPr>
                  <w:ind w:left="511"/>
                </w:pPr>
              </w:pPrChange>
            </w:pPr>
          </w:p>
        </w:tc>
      </w:tr>
      <w:tr w:rsidR="009F78F1" w:rsidRPr="0044182F" w14:paraId="12BD5319" w14:textId="77777777" w:rsidTr="00E61DA4">
        <w:trPr>
          <w:jc w:val="center"/>
          <w:ins w:id="2698" w:author=" " w:date="2021-11-12T15:50:00Z"/>
        </w:trPr>
        <w:tc>
          <w:tcPr>
            <w:tcW w:w="3827" w:type="dxa"/>
            <w:vAlign w:val="center"/>
          </w:tcPr>
          <w:p w14:paraId="0C7090DC" w14:textId="77777777" w:rsidR="009F78F1" w:rsidRPr="0044182F" w:rsidRDefault="009F78F1" w:rsidP="00E61DA4">
            <w:pPr>
              <w:pStyle w:val="ListParagraph"/>
              <w:ind w:left="450"/>
              <w:rPr>
                <w:ins w:id="2699" w:author=" " w:date="2021-11-12T15:50:00Z"/>
              </w:rPr>
              <w:pPrChange w:id="2700" w:author=" " w:date="2021-11-12T15:26:00Z">
                <w:pPr>
                  <w:ind w:left="510"/>
                </w:pPr>
              </w:pPrChange>
            </w:pPr>
          </w:p>
        </w:tc>
        <w:tc>
          <w:tcPr>
            <w:tcW w:w="3964" w:type="dxa"/>
            <w:vAlign w:val="center"/>
          </w:tcPr>
          <w:p w14:paraId="55720882" w14:textId="3277CDF6" w:rsidR="009F78F1" w:rsidRPr="0044182F" w:rsidRDefault="009F78F1" w:rsidP="009F78F1">
            <w:pPr>
              <w:numPr>
                <w:ilvl w:val="0"/>
                <w:numId w:val="99"/>
              </w:numPr>
              <w:spacing w:after="160"/>
              <w:ind w:left="450"/>
              <w:rPr>
                <w:ins w:id="2701" w:author=" " w:date="2021-11-12T15:50:00Z"/>
              </w:rPr>
              <w:pPrChange w:id="2702" w:author=" " w:date="2021-11-12T15:26:00Z">
                <w:pPr>
                  <w:numPr>
                    <w:numId w:val="83"/>
                  </w:numPr>
                  <w:spacing w:after="160"/>
                  <w:ind w:left="511" w:hanging="360"/>
                </w:pPr>
              </w:pPrChange>
            </w:pPr>
            <w:proofErr w:type="spellStart"/>
            <w:ins w:id="2703" w:author=" " w:date="2021-11-12T15:50:00Z">
              <w:r>
                <w:t>Menampilkan</w:t>
              </w:r>
              <w:proofErr w:type="spellEnd"/>
              <w:r>
                <w:t xml:space="preserve"> </w:t>
              </w:r>
              <w:proofErr w:type="spellStart"/>
              <w:r>
                <w:t>seluruh</w:t>
              </w:r>
              <w:proofErr w:type="spellEnd"/>
              <w:r>
                <w:t xml:space="preserve"> data </w:t>
              </w:r>
            </w:ins>
            <w:ins w:id="2704" w:author=" " w:date="2021-11-12T15:51:00Z">
              <w:r w:rsidR="00722680">
                <w:t>admin</w:t>
              </w:r>
            </w:ins>
          </w:p>
        </w:tc>
      </w:tr>
      <w:tr w:rsidR="009F78F1" w14:paraId="763BD08B" w14:textId="77777777" w:rsidTr="00E61DA4">
        <w:trPr>
          <w:jc w:val="center"/>
          <w:ins w:id="2705" w:author=" " w:date="2021-11-12T15:50:00Z"/>
        </w:trPr>
        <w:tc>
          <w:tcPr>
            <w:tcW w:w="3827" w:type="dxa"/>
            <w:vAlign w:val="center"/>
          </w:tcPr>
          <w:p w14:paraId="0429A0D4" w14:textId="526AADBA" w:rsidR="009F78F1" w:rsidRPr="0044182F" w:rsidRDefault="009F78F1" w:rsidP="009F78F1">
            <w:pPr>
              <w:pStyle w:val="ListParagraph"/>
              <w:numPr>
                <w:ilvl w:val="0"/>
                <w:numId w:val="99"/>
              </w:numPr>
              <w:ind w:left="450"/>
              <w:rPr>
                <w:ins w:id="2706" w:author=" " w:date="2021-11-12T15:50:00Z"/>
              </w:rPr>
              <w:pPrChange w:id="2707" w:author=" " w:date="2021-11-12T15:26:00Z">
                <w:pPr>
                  <w:pStyle w:val="ListParagraph"/>
                  <w:numPr>
                    <w:numId w:val="83"/>
                  </w:numPr>
                  <w:ind w:hanging="360"/>
                </w:pPr>
              </w:pPrChange>
            </w:pPr>
            <w:proofErr w:type="spellStart"/>
            <w:ins w:id="2708" w:author=" " w:date="2021-11-12T15:50:00Z">
              <w:r>
                <w:t>Menekan</w:t>
              </w:r>
              <w:proofErr w:type="spellEnd"/>
              <w:r>
                <w:t xml:space="preserve"> </w:t>
              </w:r>
              <w:proofErr w:type="spellStart"/>
              <w:r>
                <w:t>tombol</w:t>
              </w:r>
              <w:proofErr w:type="spellEnd"/>
              <w:r>
                <w:t xml:space="preserve"> “Profile </w:t>
              </w:r>
            </w:ins>
            <w:ins w:id="2709" w:author=" " w:date="2021-11-12T15:51:00Z">
              <w:r w:rsidR="00722680">
                <w:t>Admin</w:t>
              </w:r>
            </w:ins>
            <w:ins w:id="2710" w:author=" " w:date="2021-11-12T15:50:00Z">
              <w:r>
                <w:t>”</w:t>
              </w:r>
            </w:ins>
          </w:p>
        </w:tc>
        <w:tc>
          <w:tcPr>
            <w:tcW w:w="3964" w:type="dxa"/>
            <w:vAlign w:val="center"/>
          </w:tcPr>
          <w:p w14:paraId="4C0BA813" w14:textId="77777777" w:rsidR="009F78F1" w:rsidRDefault="009F78F1" w:rsidP="00E61DA4">
            <w:pPr>
              <w:pStyle w:val="ListParagraph"/>
              <w:spacing w:after="160"/>
              <w:ind w:left="450"/>
              <w:rPr>
                <w:ins w:id="2711" w:author=" " w:date="2021-11-12T15:50:00Z"/>
              </w:rPr>
              <w:pPrChange w:id="2712" w:author=" " w:date="2021-11-12T15:26:00Z">
                <w:pPr>
                  <w:spacing w:after="160"/>
                  <w:ind w:left="511"/>
                </w:pPr>
              </w:pPrChange>
            </w:pPr>
          </w:p>
        </w:tc>
      </w:tr>
      <w:tr w:rsidR="009F78F1" w14:paraId="61985C43" w14:textId="77777777" w:rsidTr="00E61DA4">
        <w:trPr>
          <w:jc w:val="center"/>
          <w:ins w:id="2713" w:author=" " w:date="2021-11-12T15:50:00Z"/>
        </w:trPr>
        <w:tc>
          <w:tcPr>
            <w:tcW w:w="3827" w:type="dxa"/>
            <w:vAlign w:val="center"/>
          </w:tcPr>
          <w:p w14:paraId="6FBC570F" w14:textId="77777777" w:rsidR="009F78F1" w:rsidRDefault="009F78F1" w:rsidP="00E61DA4">
            <w:pPr>
              <w:rPr>
                <w:ins w:id="2714" w:author=" " w:date="2021-11-12T15:50:00Z"/>
              </w:rPr>
              <w:pPrChange w:id="2715" w:author=" " w:date="2021-11-12T15:26:00Z">
                <w:pPr>
                  <w:pStyle w:val="ListParagraph"/>
                </w:pPr>
              </w:pPrChange>
            </w:pPr>
          </w:p>
        </w:tc>
        <w:tc>
          <w:tcPr>
            <w:tcW w:w="3964" w:type="dxa"/>
            <w:vAlign w:val="center"/>
          </w:tcPr>
          <w:p w14:paraId="2764D050" w14:textId="4A3670CA" w:rsidR="009F78F1" w:rsidRDefault="009F78F1" w:rsidP="009F78F1">
            <w:pPr>
              <w:pStyle w:val="ListParagraph"/>
              <w:numPr>
                <w:ilvl w:val="0"/>
                <w:numId w:val="99"/>
              </w:numPr>
              <w:spacing w:after="160"/>
              <w:ind w:left="450"/>
              <w:rPr>
                <w:ins w:id="2716" w:author=" " w:date="2021-11-12T15:50:00Z"/>
              </w:rPr>
              <w:pPrChange w:id="2717" w:author=" " w:date="2021-11-12T15:26:00Z">
                <w:pPr>
                  <w:pStyle w:val="ListParagraph"/>
                  <w:numPr>
                    <w:numId w:val="83"/>
                  </w:numPr>
                  <w:spacing w:after="160"/>
                  <w:ind w:hanging="360"/>
                </w:pPr>
              </w:pPrChange>
            </w:pPr>
            <w:proofErr w:type="spellStart"/>
            <w:ins w:id="2718" w:author=" " w:date="2021-11-12T15:50:00Z">
              <w:r>
                <w:t>Menampilkan</w:t>
              </w:r>
              <w:proofErr w:type="spellEnd"/>
              <w:r>
                <w:t xml:space="preserve"> data </w:t>
              </w:r>
              <w:proofErr w:type="spellStart"/>
              <w:r>
                <w:t>identitas</w:t>
              </w:r>
              <w:proofErr w:type="spellEnd"/>
              <w:r>
                <w:t xml:space="preserve"> </w:t>
              </w:r>
            </w:ins>
            <w:ins w:id="2719" w:author=" " w:date="2021-11-12T15:52:00Z">
              <w:r w:rsidR="00722680">
                <w:t>admin</w:t>
              </w:r>
            </w:ins>
            <w:ins w:id="2720" w:author=" " w:date="2021-11-12T15:50:00Z">
              <w:r>
                <w:t xml:space="preserve"> </w:t>
              </w:r>
              <w:proofErr w:type="spellStart"/>
              <w:r>
                <w:t>secara</w:t>
              </w:r>
              <w:proofErr w:type="spellEnd"/>
              <w:r>
                <w:t xml:space="preserve"> </w:t>
              </w:r>
              <w:proofErr w:type="spellStart"/>
              <w:r>
                <w:t>keseluruhan</w:t>
              </w:r>
              <w:proofErr w:type="spellEnd"/>
            </w:ins>
          </w:p>
        </w:tc>
      </w:tr>
      <w:tr w:rsidR="009F78F1" w14:paraId="1E9C3952" w14:textId="77777777" w:rsidTr="00E61DA4">
        <w:trPr>
          <w:jc w:val="center"/>
          <w:ins w:id="2721" w:author=" " w:date="2021-11-12T15:50:00Z"/>
        </w:trPr>
        <w:tc>
          <w:tcPr>
            <w:tcW w:w="3827" w:type="dxa"/>
            <w:vAlign w:val="center"/>
          </w:tcPr>
          <w:p w14:paraId="2D184FF5" w14:textId="22013CD4" w:rsidR="009F78F1" w:rsidRDefault="009F78F1" w:rsidP="009F78F1">
            <w:pPr>
              <w:pStyle w:val="ListParagraph"/>
              <w:numPr>
                <w:ilvl w:val="0"/>
                <w:numId w:val="99"/>
              </w:numPr>
              <w:ind w:left="450"/>
              <w:rPr>
                <w:ins w:id="2722" w:author=" " w:date="2021-11-12T15:50:00Z"/>
              </w:rPr>
              <w:pPrChange w:id="2723" w:author=" " w:date="2021-11-12T15:26:00Z">
                <w:pPr>
                  <w:pStyle w:val="ListParagraph"/>
                  <w:numPr>
                    <w:numId w:val="83"/>
                  </w:numPr>
                  <w:ind w:hanging="360"/>
                </w:pPr>
              </w:pPrChange>
            </w:pPr>
            <w:proofErr w:type="spellStart"/>
            <w:ins w:id="2724" w:author=" " w:date="2021-11-12T15:50:00Z">
              <w:r>
                <w:t>Melakukan</w:t>
              </w:r>
              <w:proofErr w:type="spellEnd"/>
              <w:r>
                <w:t xml:space="preserve"> </w:t>
              </w:r>
              <w:proofErr w:type="spellStart"/>
              <w:r>
                <w:t>perubahan</w:t>
              </w:r>
              <w:proofErr w:type="spellEnd"/>
              <w:r>
                <w:t xml:space="preserve"> data </w:t>
              </w:r>
            </w:ins>
            <w:ins w:id="2725" w:author=" " w:date="2021-11-12T15:52:00Z">
              <w:r w:rsidR="00722680">
                <w:t>admin</w:t>
              </w:r>
            </w:ins>
          </w:p>
        </w:tc>
        <w:tc>
          <w:tcPr>
            <w:tcW w:w="3964" w:type="dxa"/>
            <w:vAlign w:val="center"/>
          </w:tcPr>
          <w:p w14:paraId="18C026C6" w14:textId="77777777" w:rsidR="009F78F1" w:rsidRDefault="009F78F1" w:rsidP="00E61DA4">
            <w:pPr>
              <w:pStyle w:val="ListParagraph"/>
              <w:spacing w:after="160"/>
              <w:ind w:left="450"/>
              <w:rPr>
                <w:ins w:id="2726" w:author=" " w:date="2021-11-12T15:50:00Z"/>
              </w:rPr>
              <w:pPrChange w:id="2727" w:author=" " w:date="2021-11-12T15:26:00Z">
                <w:pPr>
                  <w:spacing w:after="160"/>
                </w:pPr>
              </w:pPrChange>
            </w:pPr>
          </w:p>
        </w:tc>
      </w:tr>
      <w:tr w:rsidR="009F78F1" w14:paraId="4BD12EDF" w14:textId="77777777" w:rsidTr="00E61DA4">
        <w:trPr>
          <w:jc w:val="center"/>
          <w:ins w:id="2728" w:author=" " w:date="2021-11-12T15:50:00Z"/>
        </w:trPr>
        <w:tc>
          <w:tcPr>
            <w:tcW w:w="3827" w:type="dxa"/>
            <w:vAlign w:val="center"/>
          </w:tcPr>
          <w:p w14:paraId="6A4FCBE3" w14:textId="77777777" w:rsidR="009F78F1" w:rsidRDefault="009F78F1" w:rsidP="00E61DA4">
            <w:pPr>
              <w:pStyle w:val="ListParagraph"/>
              <w:ind w:left="450"/>
              <w:rPr>
                <w:ins w:id="2729" w:author=" " w:date="2021-11-12T15:50:00Z"/>
              </w:rPr>
              <w:pPrChange w:id="2730" w:author=" " w:date="2021-11-12T15:26:00Z">
                <w:pPr/>
              </w:pPrChange>
            </w:pPr>
          </w:p>
        </w:tc>
        <w:tc>
          <w:tcPr>
            <w:tcW w:w="3964" w:type="dxa"/>
            <w:vAlign w:val="center"/>
          </w:tcPr>
          <w:p w14:paraId="124DC026" w14:textId="5059AD4F" w:rsidR="009F78F1" w:rsidRDefault="009F78F1" w:rsidP="009F78F1">
            <w:pPr>
              <w:pStyle w:val="ListParagraph"/>
              <w:numPr>
                <w:ilvl w:val="0"/>
                <w:numId w:val="99"/>
              </w:numPr>
              <w:spacing w:after="160"/>
              <w:ind w:left="450"/>
              <w:rPr>
                <w:ins w:id="2731" w:author=" " w:date="2021-11-12T15:50:00Z"/>
              </w:rPr>
              <w:pPrChange w:id="2732" w:author=" " w:date="2021-11-12T15:26:00Z">
                <w:pPr>
                  <w:pStyle w:val="ListParagraph"/>
                  <w:numPr>
                    <w:numId w:val="83"/>
                  </w:numPr>
                  <w:spacing w:after="160"/>
                  <w:ind w:hanging="360"/>
                </w:pPr>
              </w:pPrChange>
            </w:pPr>
            <w:proofErr w:type="spellStart"/>
            <w:ins w:id="2733" w:author=" " w:date="2021-11-12T15:50:00Z">
              <w:r>
                <w:t>Menyimpan</w:t>
              </w:r>
              <w:proofErr w:type="spellEnd"/>
              <w:r>
                <w:t xml:space="preserve"> data </w:t>
              </w:r>
            </w:ins>
            <w:ins w:id="2734" w:author=" " w:date="2021-11-12T15:52:00Z">
              <w:r w:rsidR="00722680">
                <w:t xml:space="preserve">admin </w:t>
              </w:r>
            </w:ins>
            <w:proofErr w:type="spellStart"/>
            <w:ins w:id="2735" w:author=" " w:date="2021-11-12T15:50:00Z">
              <w:r>
                <w:t>terbaru</w:t>
              </w:r>
              <w:proofErr w:type="spellEnd"/>
              <w:r>
                <w:t xml:space="preserve"> pada </w:t>
              </w:r>
              <w:r w:rsidRPr="00C70CAF">
                <w:rPr>
                  <w:i/>
                  <w:iCs/>
                </w:rPr>
                <w:t>database</w:t>
              </w:r>
            </w:ins>
          </w:p>
        </w:tc>
      </w:tr>
      <w:tr w:rsidR="009F78F1" w:rsidRPr="001B1AF9" w14:paraId="217DEC6A" w14:textId="77777777" w:rsidTr="00E61DA4">
        <w:trPr>
          <w:jc w:val="center"/>
          <w:ins w:id="2736" w:author=" " w:date="2021-11-12T15:50:00Z"/>
        </w:trPr>
        <w:tc>
          <w:tcPr>
            <w:tcW w:w="7791" w:type="dxa"/>
            <w:gridSpan w:val="2"/>
            <w:shd w:val="clear" w:color="auto" w:fill="F2EE98"/>
            <w:vAlign w:val="center"/>
          </w:tcPr>
          <w:p w14:paraId="32FFFC47" w14:textId="77777777" w:rsidR="009F78F1" w:rsidRPr="001B1AF9" w:rsidRDefault="009F78F1" w:rsidP="00E61DA4">
            <w:pPr>
              <w:pStyle w:val="ListParagraph"/>
              <w:spacing w:after="160"/>
              <w:ind w:left="468"/>
              <w:jc w:val="center"/>
              <w:rPr>
                <w:ins w:id="2737" w:author=" " w:date="2021-11-12T15:50:00Z"/>
                <w:b/>
                <w:bCs/>
              </w:rPr>
            </w:pPr>
            <w:proofErr w:type="spellStart"/>
            <w:ins w:id="2738" w:author=" " w:date="2021-11-12T15:50: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9F78F1" w:rsidRPr="001B1AF9" w14:paraId="776DCCC2" w14:textId="77777777" w:rsidTr="00E61DA4">
        <w:trPr>
          <w:jc w:val="center"/>
          <w:ins w:id="2739" w:author=" " w:date="2021-11-12T15:50:00Z"/>
        </w:trPr>
        <w:tc>
          <w:tcPr>
            <w:tcW w:w="3827" w:type="dxa"/>
            <w:shd w:val="clear" w:color="auto" w:fill="F2EE98"/>
            <w:vAlign w:val="center"/>
          </w:tcPr>
          <w:p w14:paraId="76E34FF5" w14:textId="77777777" w:rsidR="009F78F1" w:rsidRPr="001B1AF9" w:rsidRDefault="009F78F1" w:rsidP="00E61DA4">
            <w:pPr>
              <w:pStyle w:val="ListParagraph"/>
              <w:ind w:left="450"/>
              <w:jc w:val="center"/>
              <w:rPr>
                <w:ins w:id="2740" w:author=" " w:date="2021-11-12T15:50:00Z"/>
                <w:b/>
                <w:bCs/>
              </w:rPr>
            </w:pPr>
            <w:proofErr w:type="spellStart"/>
            <w:ins w:id="2741" w:author=" " w:date="2021-11-12T15:50: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97F65B7" w14:textId="77777777" w:rsidR="009F78F1" w:rsidRPr="001B1AF9" w:rsidRDefault="009F78F1" w:rsidP="00E61DA4">
            <w:pPr>
              <w:pStyle w:val="ListParagraph"/>
              <w:spacing w:after="160"/>
              <w:ind w:left="468"/>
              <w:jc w:val="center"/>
              <w:rPr>
                <w:ins w:id="2742" w:author=" " w:date="2021-11-12T15:50:00Z"/>
                <w:b/>
                <w:bCs/>
              </w:rPr>
            </w:pPr>
            <w:proofErr w:type="spellStart"/>
            <w:ins w:id="2743" w:author=" " w:date="2021-11-12T15:50:00Z">
              <w:r w:rsidRPr="001B1AF9">
                <w:rPr>
                  <w:b/>
                  <w:bCs/>
                </w:rPr>
                <w:t>Reaksi</w:t>
              </w:r>
              <w:proofErr w:type="spellEnd"/>
              <w:r w:rsidRPr="001B1AF9">
                <w:rPr>
                  <w:b/>
                  <w:bCs/>
                </w:rPr>
                <w:t xml:space="preserve"> </w:t>
              </w:r>
              <w:proofErr w:type="spellStart"/>
              <w:r w:rsidRPr="001B1AF9">
                <w:rPr>
                  <w:b/>
                  <w:bCs/>
                </w:rPr>
                <w:t>Sistem</w:t>
              </w:r>
              <w:proofErr w:type="spellEnd"/>
            </w:ins>
          </w:p>
        </w:tc>
      </w:tr>
      <w:tr w:rsidR="009F78F1" w14:paraId="73D4ECC5" w14:textId="77777777" w:rsidTr="00E61DA4">
        <w:trPr>
          <w:jc w:val="center"/>
          <w:ins w:id="2744" w:author=" " w:date="2021-11-12T15:50:00Z"/>
        </w:trPr>
        <w:tc>
          <w:tcPr>
            <w:tcW w:w="3827" w:type="dxa"/>
            <w:vAlign w:val="center"/>
          </w:tcPr>
          <w:p w14:paraId="4A551FEB" w14:textId="6908E699" w:rsidR="009F78F1" w:rsidRDefault="009F78F1" w:rsidP="00E61DA4">
            <w:pPr>
              <w:ind w:left="25"/>
              <w:rPr>
                <w:ins w:id="2745" w:author=" " w:date="2021-11-12T15:50:00Z"/>
              </w:rPr>
              <w:pPrChange w:id="2746" w:author=" " w:date="2021-11-12T15:27:00Z">
                <w:pPr>
                  <w:ind w:left="360"/>
                </w:pPr>
              </w:pPrChange>
            </w:pPr>
            <w:ins w:id="2747" w:author=" " w:date="2021-11-12T15:50: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2748" w:author=" " w:date="2021-11-12T15:52:00Z">
              <w:r w:rsidR="00722680">
                <w:t xml:space="preserve">admin </w:t>
              </w:r>
            </w:ins>
            <w:ins w:id="2749" w:author=" " w:date="2021-11-12T15:50: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3EB65483" w14:textId="77777777" w:rsidR="009F78F1" w:rsidRDefault="009F78F1" w:rsidP="00E61DA4">
            <w:pPr>
              <w:pStyle w:val="ListParagraph"/>
              <w:spacing w:after="160"/>
              <w:ind w:left="25"/>
              <w:rPr>
                <w:ins w:id="2750" w:author=" " w:date="2021-11-12T15:50:00Z"/>
              </w:rPr>
              <w:pPrChange w:id="2751" w:author=" " w:date="2021-11-12T15:27:00Z">
                <w:pPr>
                  <w:pStyle w:val="ListParagraph"/>
                  <w:spacing w:after="160"/>
                  <w:ind w:left="468"/>
                </w:pPr>
              </w:pPrChange>
            </w:pPr>
          </w:p>
        </w:tc>
      </w:tr>
      <w:tr w:rsidR="009F78F1" w14:paraId="7B570621" w14:textId="77777777" w:rsidTr="00E61DA4">
        <w:trPr>
          <w:jc w:val="center"/>
          <w:ins w:id="2752" w:author=" " w:date="2021-11-12T15:50:00Z"/>
        </w:trPr>
        <w:tc>
          <w:tcPr>
            <w:tcW w:w="3827" w:type="dxa"/>
            <w:vAlign w:val="center"/>
          </w:tcPr>
          <w:p w14:paraId="4A8C30D6" w14:textId="77777777" w:rsidR="009F78F1" w:rsidRDefault="009F78F1" w:rsidP="00E61DA4">
            <w:pPr>
              <w:pStyle w:val="ListParagraph"/>
              <w:ind w:left="25"/>
              <w:rPr>
                <w:ins w:id="2753" w:author=" " w:date="2021-11-12T15:50:00Z"/>
              </w:rPr>
              <w:pPrChange w:id="2754" w:author=" " w:date="2021-11-12T15:27:00Z">
                <w:pPr>
                  <w:pStyle w:val="ListParagraph"/>
                  <w:ind w:left="450"/>
                </w:pPr>
              </w:pPrChange>
            </w:pPr>
          </w:p>
        </w:tc>
        <w:tc>
          <w:tcPr>
            <w:tcW w:w="3964" w:type="dxa"/>
            <w:vAlign w:val="center"/>
          </w:tcPr>
          <w:p w14:paraId="7F3A518A" w14:textId="2EB56178" w:rsidR="009F78F1" w:rsidRDefault="009F78F1" w:rsidP="00E61DA4">
            <w:pPr>
              <w:spacing w:after="160"/>
              <w:ind w:left="25"/>
              <w:rPr>
                <w:ins w:id="2755" w:author=" " w:date="2021-11-12T15:50:00Z"/>
              </w:rPr>
              <w:pPrChange w:id="2756" w:author=" " w:date="2021-11-12T15:27:00Z">
                <w:pPr>
                  <w:spacing w:after="160"/>
                  <w:ind w:left="360"/>
                </w:pPr>
              </w:pPrChange>
            </w:pPr>
            <w:ins w:id="2757" w:author=" " w:date="2021-11-12T15:50:00Z">
              <w:r>
                <w:t xml:space="preserve">5b.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2758" w:author=" " w:date="2021-11-12T15:52:00Z">
              <w:r w:rsidR="00722680">
                <w:t>admin</w:t>
              </w:r>
            </w:ins>
            <w:ins w:id="2759" w:author=" " w:date="2021-11-12T15:50:00Z">
              <w:r>
                <w:t xml:space="preserve"> </w:t>
              </w:r>
              <w:proofErr w:type="spellStart"/>
              <w:r>
                <w:t>gagal</w:t>
              </w:r>
              <w:proofErr w:type="spellEnd"/>
              <w:r>
                <w:t xml:space="preserve"> </w:t>
              </w:r>
              <w:proofErr w:type="spellStart"/>
              <w:r>
                <w:t>diperbaharui</w:t>
              </w:r>
              <w:proofErr w:type="spellEnd"/>
            </w:ins>
          </w:p>
        </w:tc>
      </w:tr>
    </w:tbl>
    <w:p w14:paraId="445D3D7D" w14:textId="77777777" w:rsidR="009F78F1" w:rsidRDefault="009F78F1" w:rsidP="009F78F1">
      <w:pPr>
        <w:ind w:left="66"/>
        <w:rPr>
          <w:ins w:id="2760" w:author=" " w:date="2021-11-12T15:29:00Z"/>
        </w:rPr>
        <w:pPrChange w:id="2761" w:author=" " w:date="2021-11-12T15:50:00Z">
          <w:pPr>
            <w:pStyle w:val="ListParagraph"/>
            <w:numPr>
              <w:numId w:val="95"/>
            </w:numPr>
            <w:ind w:left="426" w:hanging="360"/>
          </w:pPr>
        </w:pPrChange>
      </w:pPr>
    </w:p>
    <w:p w14:paraId="6CAC0B35" w14:textId="1094392C" w:rsidR="00D04EA5" w:rsidRDefault="00D04EA5" w:rsidP="00D04EA5">
      <w:pPr>
        <w:pStyle w:val="ListParagraph"/>
        <w:numPr>
          <w:ilvl w:val="0"/>
          <w:numId w:val="95"/>
        </w:numPr>
        <w:ind w:left="426"/>
        <w:pPrChange w:id="2762" w:author=" " w:date="2021-11-12T15:28:00Z">
          <w:pPr>
            <w:pStyle w:val="ListParagraph"/>
            <w:numPr>
              <w:numId w:val="25"/>
            </w:numPr>
            <w:ind w:left="426" w:hanging="360"/>
          </w:pPr>
        </w:pPrChange>
      </w:pPr>
      <w:proofErr w:type="spellStart"/>
      <w:ins w:id="2763" w:author=" " w:date="2021-11-12T15:29:00Z">
        <w:r>
          <w:t>Skenario</w:t>
        </w:r>
        <w:proofErr w:type="spellEnd"/>
        <w:r>
          <w:t xml:space="preserve"> </w:t>
        </w:r>
        <w:proofErr w:type="spellStart"/>
        <w:r>
          <w:t>Lihat</w:t>
        </w:r>
        <w:proofErr w:type="spellEnd"/>
        <w:r>
          <w:t xml:space="preserve"> </w:t>
        </w:r>
      </w:ins>
      <w:ins w:id="2764" w:author=" " w:date="2021-11-12T15:52:00Z">
        <w:r w:rsidR="00722680">
          <w:t>Ad</w:t>
        </w:r>
      </w:ins>
      <w:ins w:id="2765" w:author=" " w:date="2021-11-12T15:53:00Z">
        <w:r w:rsidR="00722680">
          <w:t>min</w:t>
        </w:r>
      </w:ins>
    </w:p>
    <w:p w14:paraId="7ADA136F" w14:textId="42E46C52" w:rsidR="00117601" w:rsidRDefault="00117601" w:rsidP="005B790F">
      <w:pPr>
        <w:pStyle w:val="Caption"/>
        <w:keepNext/>
        <w:jc w:val="center"/>
      </w:pPr>
      <w:bookmarkStart w:id="2766" w:name="_Toc83115873"/>
      <w:del w:id="2767" w:author=" " w:date="2021-11-12T16:30:00Z">
        <w:r w:rsidDel="00885B6D">
          <w:delText xml:space="preserve">Table 3. </w:delText>
        </w:r>
        <w:r w:rsidR="006720D0" w:rsidDel="00885B6D">
          <w:fldChar w:fldCharType="begin"/>
        </w:r>
        <w:r w:rsidR="006720D0" w:rsidRPr="00885B6D" w:rsidDel="00885B6D">
          <w:rPr>
            <w:rPrChange w:id="2768" w:author=" " w:date="2021-11-12T16:30:00Z">
              <w:rPr/>
            </w:rPrChange>
          </w:rPr>
          <w:delInstrText xml:space="preserve"> SEQ Table_3. \* ARABIC </w:delInstrText>
        </w:r>
        <w:r w:rsidR="006720D0" w:rsidDel="00885B6D">
          <w:fldChar w:fldCharType="separate"/>
        </w:r>
        <w:r w:rsidR="00A911C8" w:rsidRPr="00885B6D" w:rsidDel="00885B6D">
          <w:rPr>
            <w:noProof/>
            <w:rPrChange w:id="2769" w:author=" " w:date="2021-11-12T16:30:00Z">
              <w:rPr>
                <w:noProof/>
              </w:rPr>
            </w:rPrChange>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bookmarkEnd w:id="276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E61DA4">
        <w:trPr>
          <w:jc w:val="center"/>
          <w:ins w:id="2770" w:author=" " w:date="2021-11-12T15:55:00Z"/>
        </w:trPr>
        <w:tc>
          <w:tcPr>
            <w:tcW w:w="3827" w:type="dxa"/>
            <w:shd w:val="clear" w:color="auto" w:fill="F2EE98"/>
            <w:vAlign w:val="center"/>
          </w:tcPr>
          <w:p w14:paraId="1972FDD3" w14:textId="77777777" w:rsidR="00722680" w:rsidRPr="0044182F" w:rsidRDefault="00722680" w:rsidP="00E61DA4">
            <w:pPr>
              <w:rPr>
                <w:ins w:id="2771" w:author=" " w:date="2021-11-12T15:55:00Z"/>
                <w:b/>
              </w:rPr>
            </w:pPr>
            <w:ins w:id="2772" w:author=" " w:date="2021-11-12T15:55:00Z">
              <w:r w:rsidRPr="0044182F">
                <w:rPr>
                  <w:b/>
                </w:rPr>
                <w:t>Name</w:t>
              </w:r>
            </w:ins>
          </w:p>
        </w:tc>
        <w:tc>
          <w:tcPr>
            <w:tcW w:w="3964" w:type="dxa"/>
            <w:shd w:val="clear" w:color="auto" w:fill="F2EE98"/>
            <w:vAlign w:val="center"/>
          </w:tcPr>
          <w:p w14:paraId="6B804FBB" w14:textId="442C5EB7" w:rsidR="00722680" w:rsidRPr="00A46E0B" w:rsidRDefault="00722680" w:rsidP="00E61DA4">
            <w:pPr>
              <w:rPr>
                <w:ins w:id="2773" w:author=" " w:date="2021-11-12T15:55:00Z"/>
              </w:rPr>
            </w:pPr>
            <w:proofErr w:type="spellStart"/>
            <w:ins w:id="2774" w:author=" " w:date="2021-11-12T15:55:00Z">
              <w:r>
                <w:t>Lihat</w:t>
              </w:r>
              <w:proofErr w:type="spellEnd"/>
              <w:r>
                <w:t xml:space="preserve"> </w:t>
              </w:r>
              <w:r>
                <w:t>Admin</w:t>
              </w:r>
            </w:ins>
          </w:p>
        </w:tc>
      </w:tr>
      <w:tr w:rsidR="00722680" w:rsidRPr="002F6C1D" w14:paraId="157CA002" w14:textId="77777777" w:rsidTr="00E61DA4">
        <w:trPr>
          <w:jc w:val="center"/>
          <w:ins w:id="2775" w:author=" " w:date="2021-11-12T15:55:00Z"/>
        </w:trPr>
        <w:tc>
          <w:tcPr>
            <w:tcW w:w="3827" w:type="dxa"/>
            <w:vAlign w:val="center"/>
          </w:tcPr>
          <w:p w14:paraId="216D16CB" w14:textId="77777777" w:rsidR="00722680" w:rsidRPr="0044182F" w:rsidRDefault="00722680" w:rsidP="00E61DA4">
            <w:pPr>
              <w:rPr>
                <w:ins w:id="2776" w:author=" " w:date="2021-11-12T15:55:00Z"/>
                <w:b/>
              </w:rPr>
            </w:pPr>
            <w:ins w:id="2777" w:author=" " w:date="2021-11-12T15:55:00Z">
              <w:r w:rsidRPr="0044182F">
                <w:rPr>
                  <w:b/>
                </w:rPr>
                <w:t>ID</w:t>
              </w:r>
            </w:ins>
          </w:p>
        </w:tc>
        <w:tc>
          <w:tcPr>
            <w:tcW w:w="3964" w:type="dxa"/>
            <w:vAlign w:val="center"/>
          </w:tcPr>
          <w:p w14:paraId="711032E0" w14:textId="5DDE9183" w:rsidR="00722680" w:rsidRPr="002F6C1D" w:rsidRDefault="00722680" w:rsidP="00E61DA4">
            <w:pPr>
              <w:rPr>
                <w:ins w:id="2778" w:author=" " w:date="2021-11-12T15:55:00Z"/>
              </w:rPr>
            </w:pPr>
            <w:ins w:id="2779" w:author=" " w:date="2021-11-12T15:55:00Z">
              <w:r>
                <w:t>RC1</w:t>
              </w:r>
              <w:r>
                <w:t>6</w:t>
              </w:r>
            </w:ins>
          </w:p>
        </w:tc>
      </w:tr>
      <w:tr w:rsidR="00722680" w:rsidRPr="000C722D" w14:paraId="6FB7A4C3" w14:textId="77777777" w:rsidTr="00E61DA4">
        <w:trPr>
          <w:jc w:val="center"/>
          <w:ins w:id="2780" w:author=" " w:date="2021-11-12T15:55:00Z"/>
        </w:trPr>
        <w:tc>
          <w:tcPr>
            <w:tcW w:w="3827" w:type="dxa"/>
            <w:vAlign w:val="center"/>
          </w:tcPr>
          <w:p w14:paraId="69131E1A" w14:textId="77777777" w:rsidR="00722680" w:rsidRPr="0044182F" w:rsidRDefault="00722680" w:rsidP="00E61DA4">
            <w:pPr>
              <w:rPr>
                <w:ins w:id="2781" w:author=" " w:date="2021-11-12T15:55:00Z"/>
                <w:b/>
              </w:rPr>
            </w:pPr>
            <w:ins w:id="2782" w:author=" " w:date="2021-11-12T15:55:00Z">
              <w:r w:rsidRPr="0044182F">
                <w:rPr>
                  <w:b/>
                </w:rPr>
                <w:t>Description</w:t>
              </w:r>
            </w:ins>
          </w:p>
        </w:tc>
        <w:tc>
          <w:tcPr>
            <w:tcW w:w="3964" w:type="dxa"/>
          </w:tcPr>
          <w:p w14:paraId="1D76C030" w14:textId="6F0BB557" w:rsidR="00722680" w:rsidRPr="000C722D" w:rsidRDefault="00722680" w:rsidP="00E61DA4">
            <w:pPr>
              <w:rPr>
                <w:ins w:id="2783" w:author=" " w:date="2021-11-12T15:55:00Z"/>
              </w:rPr>
            </w:pPr>
            <w:ins w:id="2784" w:author=" " w:date="2021-11-12T15: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r>
                <w:t xml:space="preserve">admin </w:t>
              </w:r>
              <w:proofErr w:type="spellStart"/>
              <w:r>
                <w:t>untuk</w:t>
              </w:r>
              <w:proofErr w:type="spellEnd"/>
              <w:r>
                <w:t xml:space="preserve"> </w:t>
              </w:r>
              <w:proofErr w:type="spellStart"/>
              <w:r>
                <w:t>melihat</w:t>
              </w:r>
              <w:proofErr w:type="spellEnd"/>
              <w:r>
                <w:t xml:space="preserve"> data </w:t>
              </w:r>
              <w:r>
                <w:t>admin.</w:t>
              </w:r>
            </w:ins>
          </w:p>
        </w:tc>
      </w:tr>
      <w:tr w:rsidR="00722680" w:rsidRPr="002F6C1D" w14:paraId="5BDFA3D7" w14:textId="77777777" w:rsidTr="00E61DA4">
        <w:trPr>
          <w:jc w:val="center"/>
          <w:ins w:id="2785" w:author=" " w:date="2021-11-12T15:55:00Z"/>
        </w:trPr>
        <w:tc>
          <w:tcPr>
            <w:tcW w:w="3827" w:type="dxa"/>
            <w:vAlign w:val="center"/>
          </w:tcPr>
          <w:p w14:paraId="7338B6EF" w14:textId="77777777" w:rsidR="00722680" w:rsidRPr="0044182F" w:rsidRDefault="00722680" w:rsidP="00E61DA4">
            <w:pPr>
              <w:rPr>
                <w:ins w:id="2786" w:author=" " w:date="2021-11-12T15:55:00Z"/>
                <w:b/>
              </w:rPr>
            </w:pPr>
            <w:ins w:id="2787" w:author=" " w:date="2021-11-12T15:55:00Z">
              <w:r w:rsidRPr="0044182F">
                <w:rPr>
                  <w:b/>
                </w:rPr>
                <w:t>Actors</w:t>
              </w:r>
            </w:ins>
          </w:p>
        </w:tc>
        <w:tc>
          <w:tcPr>
            <w:tcW w:w="3964" w:type="dxa"/>
            <w:vAlign w:val="center"/>
          </w:tcPr>
          <w:p w14:paraId="61CEF6D1" w14:textId="77777777" w:rsidR="00722680" w:rsidRPr="002F6C1D" w:rsidRDefault="00722680" w:rsidP="00E61DA4">
            <w:pPr>
              <w:rPr>
                <w:ins w:id="2788" w:author=" " w:date="2021-11-12T15:55:00Z"/>
              </w:rPr>
            </w:pPr>
            <w:ins w:id="2789" w:author=" " w:date="2021-11-12T15:55:00Z">
              <w:r>
                <w:t>Bag.IT, Guru BK.</w:t>
              </w:r>
            </w:ins>
          </w:p>
        </w:tc>
      </w:tr>
      <w:tr w:rsidR="00722680" w:rsidRPr="007B7AB3" w14:paraId="7D7512FD" w14:textId="77777777" w:rsidTr="00E61DA4">
        <w:trPr>
          <w:jc w:val="center"/>
          <w:ins w:id="2790" w:author=" " w:date="2021-11-12T15:55:00Z"/>
        </w:trPr>
        <w:tc>
          <w:tcPr>
            <w:tcW w:w="3827" w:type="dxa"/>
            <w:vAlign w:val="center"/>
          </w:tcPr>
          <w:p w14:paraId="2D9D48DF" w14:textId="77777777" w:rsidR="00722680" w:rsidRPr="0044182F" w:rsidRDefault="00722680" w:rsidP="00E61DA4">
            <w:pPr>
              <w:rPr>
                <w:ins w:id="2791" w:author=" " w:date="2021-11-12T15:55:00Z"/>
                <w:b/>
              </w:rPr>
            </w:pPr>
            <w:ins w:id="2792" w:author=" " w:date="2021-11-12T15:55:00Z">
              <w:r w:rsidRPr="0044182F">
                <w:rPr>
                  <w:b/>
                </w:rPr>
                <w:t>Frequency of Use</w:t>
              </w:r>
            </w:ins>
          </w:p>
        </w:tc>
        <w:tc>
          <w:tcPr>
            <w:tcW w:w="3964" w:type="dxa"/>
            <w:vAlign w:val="center"/>
          </w:tcPr>
          <w:p w14:paraId="06015DB8" w14:textId="77777777" w:rsidR="00722680" w:rsidRPr="007B7AB3" w:rsidRDefault="00722680" w:rsidP="00E61DA4">
            <w:pPr>
              <w:rPr>
                <w:ins w:id="2793" w:author=" " w:date="2021-11-12T15:55:00Z"/>
                <w:i/>
                <w:iCs/>
              </w:rPr>
            </w:pPr>
            <w:ins w:id="2794" w:author=" " w:date="2021-11-12T15:55:00Z">
              <w:r>
                <w:rPr>
                  <w:i/>
                  <w:iCs/>
                </w:rPr>
                <w:t>Conditional</w:t>
              </w:r>
            </w:ins>
          </w:p>
        </w:tc>
      </w:tr>
      <w:tr w:rsidR="00722680" w:rsidRPr="0044182F" w14:paraId="57A2D202" w14:textId="77777777" w:rsidTr="00E61DA4">
        <w:trPr>
          <w:jc w:val="center"/>
          <w:ins w:id="2795" w:author=" " w:date="2021-11-12T15:55:00Z"/>
        </w:trPr>
        <w:tc>
          <w:tcPr>
            <w:tcW w:w="3827" w:type="dxa"/>
            <w:vAlign w:val="center"/>
          </w:tcPr>
          <w:p w14:paraId="0F666821" w14:textId="77777777" w:rsidR="00722680" w:rsidRPr="0044182F" w:rsidRDefault="00722680" w:rsidP="00E61DA4">
            <w:pPr>
              <w:rPr>
                <w:ins w:id="2796" w:author=" " w:date="2021-11-12T15:55:00Z"/>
                <w:b/>
              </w:rPr>
            </w:pPr>
            <w:ins w:id="2797" w:author=" " w:date="2021-11-12T15:55:00Z">
              <w:r w:rsidRPr="0044182F">
                <w:rPr>
                  <w:b/>
                </w:rPr>
                <w:t>Triggers</w:t>
              </w:r>
            </w:ins>
          </w:p>
        </w:tc>
        <w:tc>
          <w:tcPr>
            <w:tcW w:w="3964" w:type="dxa"/>
            <w:vAlign w:val="center"/>
          </w:tcPr>
          <w:p w14:paraId="66B562F9" w14:textId="77777777" w:rsidR="00722680" w:rsidRPr="0044182F" w:rsidRDefault="00722680" w:rsidP="00E61DA4">
            <w:pPr>
              <w:rPr>
                <w:ins w:id="2798" w:author=" " w:date="2021-11-12T15:55:00Z"/>
              </w:rPr>
            </w:pPr>
            <w:ins w:id="2799" w:author=" " w:date="2021-11-12T15:55:00Z">
              <w:r>
                <w:t>-</w:t>
              </w:r>
            </w:ins>
          </w:p>
        </w:tc>
      </w:tr>
      <w:tr w:rsidR="00722680" w:rsidRPr="0081005E" w14:paraId="6BE7C630" w14:textId="77777777" w:rsidTr="00E61DA4">
        <w:trPr>
          <w:jc w:val="center"/>
          <w:ins w:id="2800" w:author=" " w:date="2021-11-12T15:55:00Z"/>
        </w:trPr>
        <w:tc>
          <w:tcPr>
            <w:tcW w:w="3827" w:type="dxa"/>
            <w:vAlign w:val="center"/>
          </w:tcPr>
          <w:p w14:paraId="1C5F719E" w14:textId="77777777" w:rsidR="00722680" w:rsidRPr="0044182F" w:rsidRDefault="00722680" w:rsidP="00E61DA4">
            <w:pPr>
              <w:rPr>
                <w:ins w:id="2801" w:author=" " w:date="2021-11-12T15:55:00Z"/>
                <w:b/>
              </w:rPr>
            </w:pPr>
            <w:ins w:id="2802" w:author=" " w:date="2021-11-12T15:55:00Z">
              <w:r w:rsidRPr="0044182F">
                <w:rPr>
                  <w:b/>
                </w:rPr>
                <w:t>Pre-Conditions</w:t>
              </w:r>
            </w:ins>
          </w:p>
        </w:tc>
        <w:tc>
          <w:tcPr>
            <w:tcW w:w="3964" w:type="dxa"/>
            <w:vAlign w:val="center"/>
          </w:tcPr>
          <w:p w14:paraId="14967A8A" w14:textId="77777777" w:rsidR="00722680" w:rsidRPr="0081005E" w:rsidRDefault="00722680" w:rsidP="00E61DA4">
            <w:pPr>
              <w:rPr>
                <w:ins w:id="2803" w:author=" " w:date="2021-11-12T15:55:00Z"/>
                <w:i/>
                <w:iCs/>
              </w:rPr>
            </w:pPr>
            <w:ins w:id="2804" w:author=" " w:date="2021-11-12T15:55:00Z">
              <w:r>
                <w:t>null</w:t>
              </w:r>
            </w:ins>
          </w:p>
        </w:tc>
      </w:tr>
      <w:tr w:rsidR="00722680" w:rsidRPr="0048762E" w14:paraId="018D0FAE" w14:textId="77777777" w:rsidTr="00E61DA4">
        <w:trPr>
          <w:jc w:val="center"/>
          <w:ins w:id="2805" w:author=" " w:date="2021-11-12T15:55:00Z"/>
        </w:trPr>
        <w:tc>
          <w:tcPr>
            <w:tcW w:w="3827" w:type="dxa"/>
            <w:vAlign w:val="center"/>
          </w:tcPr>
          <w:p w14:paraId="35AB1946" w14:textId="77777777" w:rsidR="00722680" w:rsidRPr="0044182F" w:rsidRDefault="00722680" w:rsidP="00E61DA4">
            <w:pPr>
              <w:rPr>
                <w:ins w:id="2806" w:author=" " w:date="2021-11-12T15:55:00Z"/>
                <w:b/>
              </w:rPr>
            </w:pPr>
            <w:ins w:id="2807" w:author=" " w:date="2021-11-12T15:55:00Z">
              <w:r w:rsidRPr="0044182F">
                <w:rPr>
                  <w:b/>
                </w:rPr>
                <w:t>Post-Conditions</w:t>
              </w:r>
            </w:ins>
          </w:p>
        </w:tc>
        <w:tc>
          <w:tcPr>
            <w:tcW w:w="3964" w:type="dxa"/>
            <w:vAlign w:val="center"/>
          </w:tcPr>
          <w:p w14:paraId="7FF55364" w14:textId="3E073C04" w:rsidR="00722680" w:rsidRPr="0048762E" w:rsidRDefault="00722680" w:rsidP="00E61DA4">
            <w:pPr>
              <w:rPr>
                <w:ins w:id="2808" w:author=" " w:date="2021-11-12T15:55:00Z"/>
              </w:rPr>
            </w:pPr>
            <w:ins w:id="2809" w:author=" " w:date="2021-11-12T15:55:00Z">
              <w:r>
                <w:t xml:space="preserve">Data </w:t>
              </w:r>
              <w:r>
                <w:t>admin</w:t>
              </w:r>
              <w:r>
                <w:t xml:space="preserve"> </w:t>
              </w:r>
              <w:proofErr w:type="spellStart"/>
              <w:r>
                <w:t>ditampilkan</w:t>
              </w:r>
              <w:proofErr w:type="spellEnd"/>
            </w:ins>
          </w:p>
        </w:tc>
      </w:tr>
      <w:tr w:rsidR="00722680" w:rsidRPr="0044182F" w14:paraId="447AFD5F" w14:textId="77777777" w:rsidTr="00E61DA4">
        <w:trPr>
          <w:jc w:val="center"/>
          <w:ins w:id="2810" w:author=" " w:date="2021-11-12T15:55:00Z"/>
        </w:trPr>
        <w:tc>
          <w:tcPr>
            <w:tcW w:w="7791" w:type="dxa"/>
            <w:gridSpan w:val="2"/>
            <w:shd w:val="clear" w:color="auto" w:fill="F2EE98"/>
            <w:vAlign w:val="center"/>
          </w:tcPr>
          <w:p w14:paraId="1B9F2C80" w14:textId="77777777" w:rsidR="00722680" w:rsidRPr="0044182F" w:rsidRDefault="00722680" w:rsidP="00E61DA4">
            <w:pPr>
              <w:jc w:val="center"/>
              <w:rPr>
                <w:ins w:id="2811" w:author=" " w:date="2021-11-12T15:55:00Z"/>
                <w:b/>
              </w:rPr>
            </w:pPr>
            <w:ins w:id="2812" w:author=" " w:date="2021-11-12T15:55:00Z">
              <w:r w:rsidRPr="0044182F">
                <w:rPr>
                  <w:b/>
                </w:rPr>
                <w:t>Main Course</w:t>
              </w:r>
            </w:ins>
          </w:p>
        </w:tc>
      </w:tr>
      <w:tr w:rsidR="00722680" w:rsidRPr="0044182F" w14:paraId="5C2E1498" w14:textId="77777777" w:rsidTr="00E61DA4">
        <w:trPr>
          <w:jc w:val="center"/>
          <w:ins w:id="2813" w:author=" " w:date="2021-11-12T15:55:00Z"/>
        </w:trPr>
        <w:tc>
          <w:tcPr>
            <w:tcW w:w="3827" w:type="dxa"/>
            <w:shd w:val="clear" w:color="auto" w:fill="F2EE98"/>
            <w:vAlign w:val="center"/>
          </w:tcPr>
          <w:p w14:paraId="3D5706CE" w14:textId="77777777" w:rsidR="00722680" w:rsidRPr="0044182F" w:rsidRDefault="00722680" w:rsidP="00E61DA4">
            <w:pPr>
              <w:jc w:val="center"/>
              <w:rPr>
                <w:ins w:id="2814" w:author=" " w:date="2021-11-12T15:55:00Z"/>
                <w:b/>
              </w:rPr>
            </w:pPr>
            <w:proofErr w:type="spellStart"/>
            <w:ins w:id="2815" w:author=" " w:date="2021-11-12T15: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4EACF489" w14:textId="77777777" w:rsidR="00722680" w:rsidRPr="0044182F" w:rsidRDefault="00722680" w:rsidP="00E61DA4">
            <w:pPr>
              <w:jc w:val="center"/>
              <w:rPr>
                <w:ins w:id="2816" w:author=" " w:date="2021-11-12T15:55:00Z"/>
                <w:b/>
              </w:rPr>
            </w:pPr>
            <w:proofErr w:type="spellStart"/>
            <w:ins w:id="2817" w:author=" " w:date="2021-11-12T15:55:00Z">
              <w:r w:rsidRPr="0044182F">
                <w:rPr>
                  <w:b/>
                </w:rPr>
                <w:t>Reaksi</w:t>
              </w:r>
              <w:proofErr w:type="spellEnd"/>
              <w:r w:rsidRPr="0044182F">
                <w:rPr>
                  <w:b/>
                </w:rPr>
                <w:t xml:space="preserve"> </w:t>
              </w:r>
              <w:proofErr w:type="spellStart"/>
              <w:r w:rsidRPr="0044182F">
                <w:rPr>
                  <w:b/>
                </w:rPr>
                <w:t>Sistem</w:t>
              </w:r>
              <w:proofErr w:type="spellEnd"/>
            </w:ins>
          </w:p>
        </w:tc>
      </w:tr>
      <w:tr w:rsidR="00722680" w:rsidRPr="0044182F" w14:paraId="1AA7E047" w14:textId="77777777" w:rsidTr="00E61DA4">
        <w:trPr>
          <w:jc w:val="center"/>
          <w:ins w:id="2818" w:author=" " w:date="2021-11-12T15:55:00Z"/>
        </w:trPr>
        <w:tc>
          <w:tcPr>
            <w:tcW w:w="3827" w:type="dxa"/>
            <w:vAlign w:val="center"/>
          </w:tcPr>
          <w:p w14:paraId="6ED8E97A" w14:textId="0FA7986E" w:rsidR="00722680" w:rsidRPr="0044182F" w:rsidRDefault="00722680" w:rsidP="00722680">
            <w:pPr>
              <w:numPr>
                <w:ilvl w:val="0"/>
                <w:numId w:val="100"/>
              </w:numPr>
              <w:spacing w:after="160"/>
              <w:rPr>
                <w:ins w:id="2819" w:author=" " w:date="2021-11-12T15:55:00Z"/>
              </w:rPr>
            </w:pPr>
            <w:proofErr w:type="spellStart"/>
            <w:ins w:id="2820" w:author=" " w:date="2021-11-12T15:55:00Z">
              <w:r>
                <w:t>memasuki</w:t>
              </w:r>
              <w:proofErr w:type="spellEnd"/>
              <w:r>
                <w:t xml:space="preserve"> menu “Data </w:t>
              </w:r>
              <w:r>
                <w:t>Admin</w:t>
              </w:r>
              <w:r>
                <w:t>”</w:t>
              </w:r>
            </w:ins>
          </w:p>
        </w:tc>
        <w:tc>
          <w:tcPr>
            <w:tcW w:w="3964" w:type="dxa"/>
            <w:vAlign w:val="center"/>
          </w:tcPr>
          <w:p w14:paraId="1281DA7E" w14:textId="77777777" w:rsidR="00722680" w:rsidRPr="0044182F" w:rsidRDefault="00722680" w:rsidP="00E61DA4">
            <w:pPr>
              <w:ind w:left="511"/>
              <w:rPr>
                <w:ins w:id="2821" w:author=" " w:date="2021-11-12T15:55:00Z"/>
              </w:rPr>
            </w:pPr>
          </w:p>
        </w:tc>
      </w:tr>
      <w:tr w:rsidR="00722680" w:rsidRPr="0044182F" w14:paraId="766EC392" w14:textId="77777777" w:rsidTr="00E61DA4">
        <w:trPr>
          <w:jc w:val="center"/>
          <w:ins w:id="2822" w:author=" " w:date="2021-11-12T15:55:00Z"/>
        </w:trPr>
        <w:tc>
          <w:tcPr>
            <w:tcW w:w="3827" w:type="dxa"/>
            <w:vAlign w:val="center"/>
          </w:tcPr>
          <w:p w14:paraId="3553C8BA" w14:textId="77777777" w:rsidR="00722680" w:rsidRPr="0044182F" w:rsidRDefault="00722680" w:rsidP="00E61DA4">
            <w:pPr>
              <w:ind w:left="510"/>
              <w:rPr>
                <w:ins w:id="2823" w:author=" "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2824" w:author=" " w:date="2021-11-12T15:55:00Z"/>
              </w:rPr>
            </w:pPr>
            <w:proofErr w:type="spellStart"/>
            <w:ins w:id="2825" w:author=" " w:date="2021-11-12T15:55:00Z">
              <w:r>
                <w:t>Menampilkan</w:t>
              </w:r>
              <w:proofErr w:type="spellEnd"/>
              <w:r>
                <w:t xml:space="preserve"> </w:t>
              </w:r>
              <w:proofErr w:type="spellStart"/>
              <w:r>
                <w:t>seluruh</w:t>
              </w:r>
              <w:proofErr w:type="spellEnd"/>
              <w:r>
                <w:t xml:space="preserve"> </w:t>
              </w:r>
              <w:r>
                <w:t>data admin</w:t>
              </w:r>
            </w:ins>
          </w:p>
        </w:tc>
      </w:tr>
      <w:tr w:rsidR="00722680" w:rsidRPr="001B1AF9" w14:paraId="63EDB614" w14:textId="77777777" w:rsidTr="00E61DA4">
        <w:trPr>
          <w:jc w:val="center"/>
          <w:ins w:id="2826" w:author=" " w:date="2021-11-12T15:55:00Z"/>
        </w:trPr>
        <w:tc>
          <w:tcPr>
            <w:tcW w:w="7791" w:type="dxa"/>
            <w:gridSpan w:val="2"/>
            <w:shd w:val="clear" w:color="auto" w:fill="F2EE98"/>
            <w:vAlign w:val="center"/>
          </w:tcPr>
          <w:p w14:paraId="1251B732" w14:textId="77777777" w:rsidR="00722680" w:rsidRPr="001B1AF9" w:rsidRDefault="00722680" w:rsidP="00E61DA4">
            <w:pPr>
              <w:pStyle w:val="ListParagraph"/>
              <w:spacing w:after="160"/>
              <w:ind w:left="468"/>
              <w:jc w:val="center"/>
              <w:rPr>
                <w:ins w:id="2827" w:author=" " w:date="2021-11-12T15:55:00Z"/>
                <w:b/>
                <w:bCs/>
              </w:rPr>
            </w:pPr>
            <w:proofErr w:type="spellStart"/>
            <w:ins w:id="2828" w:author=" " w:date="2021-11-12T15: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722680" w:rsidRPr="001B1AF9" w14:paraId="136D345B" w14:textId="77777777" w:rsidTr="00E61DA4">
        <w:trPr>
          <w:jc w:val="center"/>
          <w:ins w:id="2829" w:author=" " w:date="2021-11-12T15:55:00Z"/>
        </w:trPr>
        <w:tc>
          <w:tcPr>
            <w:tcW w:w="3827" w:type="dxa"/>
            <w:shd w:val="clear" w:color="auto" w:fill="F2EE98"/>
            <w:vAlign w:val="center"/>
          </w:tcPr>
          <w:p w14:paraId="316F10F5" w14:textId="77777777" w:rsidR="00722680" w:rsidRPr="001B1AF9" w:rsidRDefault="00722680" w:rsidP="00E61DA4">
            <w:pPr>
              <w:pStyle w:val="ListParagraph"/>
              <w:ind w:left="450"/>
              <w:jc w:val="center"/>
              <w:rPr>
                <w:ins w:id="2830" w:author=" " w:date="2021-11-12T15:55:00Z"/>
                <w:b/>
                <w:bCs/>
              </w:rPr>
            </w:pPr>
            <w:proofErr w:type="spellStart"/>
            <w:ins w:id="2831" w:author=" " w:date="2021-11-12T15: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CEA4BDE" w14:textId="77777777" w:rsidR="00722680" w:rsidRPr="001B1AF9" w:rsidRDefault="00722680" w:rsidP="00E61DA4">
            <w:pPr>
              <w:pStyle w:val="ListParagraph"/>
              <w:spacing w:after="160"/>
              <w:ind w:left="468"/>
              <w:jc w:val="center"/>
              <w:rPr>
                <w:ins w:id="2832" w:author=" " w:date="2021-11-12T15:55:00Z"/>
                <w:b/>
                <w:bCs/>
              </w:rPr>
            </w:pPr>
            <w:proofErr w:type="spellStart"/>
            <w:ins w:id="2833" w:author=" " w:date="2021-11-12T15:55:00Z">
              <w:r w:rsidRPr="001B1AF9">
                <w:rPr>
                  <w:b/>
                  <w:bCs/>
                </w:rPr>
                <w:t>Reaksi</w:t>
              </w:r>
              <w:proofErr w:type="spellEnd"/>
              <w:r w:rsidRPr="001B1AF9">
                <w:rPr>
                  <w:b/>
                  <w:bCs/>
                </w:rPr>
                <w:t xml:space="preserve"> </w:t>
              </w:r>
              <w:proofErr w:type="spellStart"/>
              <w:r w:rsidRPr="001B1AF9">
                <w:rPr>
                  <w:b/>
                  <w:bCs/>
                </w:rPr>
                <w:t>Sistem</w:t>
              </w:r>
              <w:proofErr w:type="spellEnd"/>
            </w:ins>
          </w:p>
        </w:tc>
      </w:tr>
      <w:tr w:rsidR="00722680" w14:paraId="7FB8B7B8" w14:textId="77777777" w:rsidTr="00E61DA4">
        <w:trPr>
          <w:jc w:val="center"/>
          <w:ins w:id="2834" w:author=" " w:date="2021-11-12T15:55:00Z"/>
        </w:trPr>
        <w:tc>
          <w:tcPr>
            <w:tcW w:w="3827" w:type="dxa"/>
            <w:vAlign w:val="center"/>
          </w:tcPr>
          <w:p w14:paraId="5F7E3D15" w14:textId="556B7505" w:rsidR="00722680" w:rsidRDefault="00722680" w:rsidP="00E61DA4">
            <w:pPr>
              <w:pStyle w:val="ListParagraph"/>
              <w:ind w:left="455"/>
              <w:rPr>
                <w:ins w:id="2835" w:author=" " w:date="2021-11-12T15:55:00Z"/>
              </w:rPr>
            </w:pPr>
            <w:ins w:id="2836" w:author=" " w:date="2021-11-12T15:55:00Z">
              <w:r>
                <w:t xml:space="preserve">2a. </w:t>
              </w:r>
              <w:proofErr w:type="spellStart"/>
              <w:r>
                <w:t>Memasukan</w:t>
              </w:r>
              <w:proofErr w:type="spellEnd"/>
              <w:r>
                <w:t xml:space="preserve"> data </w:t>
              </w:r>
            </w:ins>
            <w:ins w:id="2837" w:author=" " w:date="2021-11-12T15:56:00Z">
              <w:r>
                <w:t>admin</w:t>
              </w:r>
            </w:ins>
            <w:ins w:id="2838" w:author=" " w:date="2021-11-12T15:55:00Z">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proofErr w:type="spellEnd"/>
            </w:ins>
          </w:p>
        </w:tc>
        <w:tc>
          <w:tcPr>
            <w:tcW w:w="3964" w:type="dxa"/>
            <w:vAlign w:val="center"/>
          </w:tcPr>
          <w:p w14:paraId="08FA270C" w14:textId="77777777" w:rsidR="00722680" w:rsidRDefault="00722680" w:rsidP="00E61DA4">
            <w:pPr>
              <w:pStyle w:val="ListParagraph"/>
              <w:spacing w:after="160"/>
              <w:ind w:left="468"/>
              <w:rPr>
                <w:ins w:id="2839" w:author=" " w:date="2021-11-12T15:55:00Z"/>
              </w:rPr>
            </w:pPr>
          </w:p>
        </w:tc>
      </w:tr>
      <w:tr w:rsidR="00722680" w14:paraId="27ED6479" w14:textId="77777777" w:rsidTr="00E61DA4">
        <w:trPr>
          <w:jc w:val="center"/>
          <w:ins w:id="2840" w:author=" " w:date="2021-11-12T15:55:00Z"/>
        </w:trPr>
        <w:tc>
          <w:tcPr>
            <w:tcW w:w="3827" w:type="dxa"/>
            <w:vAlign w:val="center"/>
          </w:tcPr>
          <w:p w14:paraId="6C6D0F2B" w14:textId="77777777" w:rsidR="00722680" w:rsidRDefault="00722680" w:rsidP="00E61DA4">
            <w:pPr>
              <w:pStyle w:val="ListParagraph"/>
              <w:ind w:left="450"/>
              <w:rPr>
                <w:ins w:id="2841" w:author=" " w:date="2021-11-12T15:55:00Z"/>
              </w:rPr>
            </w:pPr>
          </w:p>
        </w:tc>
        <w:tc>
          <w:tcPr>
            <w:tcW w:w="3964" w:type="dxa"/>
            <w:vAlign w:val="center"/>
          </w:tcPr>
          <w:p w14:paraId="2EEBD23E" w14:textId="42720845" w:rsidR="00722680" w:rsidRDefault="00722680" w:rsidP="00E61DA4">
            <w:pPr>
              <w:pStyle w:val="ListParagraph"/>
              <w:spacing w:after="160"/>
              <w:ind w:left="468"/>
              <w:rPr>
                <w:ins w:id="2842" w:author=" " w:date="2021-11-12T15:55:00Z"/>
              </w:rPr>
            </w:pPr>
            <w:ins w:id="2843" w:author=" " w:date="2021-11-12T15:55: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2844" w:author=" " w:date="2021-11-12T15:56:00Z">
              <w:r>
                <w:t xml:space="preserve">admin </w:t>
              </w:r>
            </w:ins>
            <w:proofErr w:type="spellStart"/>
            <w:ins w:id="2845" w:author=" " w:date="2021-11-12T15:55:00Z">
              <w:r>
                <w:t>tidak</w:t>
              </w:r>
              <w:proofErr w:type="spellEnd"/>
              <w:r>
                <w:t xml:space="preserve"> </w:t>
              </w:r>
              <w:proofErr w:type="spellStart"/>
              <w:r>
                <w:t>ditemukan</w:t>
              </w:r>
              <w:proofErr w:type="spellEnd"/>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2846" w:author=" " w:date="2021-11-12T16:30:00Z"/>
        </w:rPr>
      </w:pPr>
      <w:proofErr w:type="spellStart"/>
      <w:r>
        <w:t>Skenario</w:t>
      </w:r>
      <w:proofErr w:type="spellEnd"/>
      <w:r>
        <w:t xml:space="preserve"> Kelola Semester</w:t>
      </w:r>
    </w:p>
    <w:p w14:paraId="31030BDA" w14:textId="3F578258" w:rsidR="00885B6D" w:rsidRDefault="00885B6D" w:rsidP="00885B6D">
      <w:pPr>
        <w:ind w:left="66" w:firstLine="360"/>
        <w:rPr>
          <w:ins w:id="2847" w:author=" " w:date="2021-11-12T16:30:00Z"/>
        </w:rPr>
        <w:pPrChange w:id="2848" w:author=" " w:date="2021-11-12T16:30:00Z">
          <w:pPr>
            <w:pStyle w:val="ListParagraph"/>
            <w:numPr>
              <w:numId w:val="25"/>
            </w:numPr>
            <w:ind w:hanging="360"/>
          </w:pPr>
        </w:pPrChange>
      </w:pPr>
      <w:ins w:id="2849" w:author=" " w:date="2021-11-12T16:30:00Z">
        <w:r>
          <w:lastRenderedPageBreak/>
          <w:t xml:space="preserve">Pada </w:t>
        </w:r>
        <w:proofErr w:type="spellStart"/>
        <w:r>
          <w:t>skenario</w:t>
        </w:r>
        <w:proofErr w:type="spellEnd"/>
        <w:r>
          <w:t xml:space="preserve"> </w:t>
        </w:r>
        <w:proofErr w:type="spellStart"/>
        <w:r>
          <w:t>kelola</w:t>
        </w:r>
        <w:proofErr w:type="spellEnd"/>
        <w:r>
          <w:t xml:space="preserve"> admin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r>
          <w:t>se</w:t>
        </w:r>
      </w:ins>
      <w:ins w:id="2850" w:author=" " w:date="2021-11-12T16:31:00Z">
        <w:r>
          <w:t>mester</w:t>
        </w:r>
      </w:ins>
      <w:ins w:id="2851" w:author=" " w:date="2021-11-12T16:30:00Z">
        <w:r>
          <w:t xml:space="preserve">, </w:t>
        </w:r>
        <w:proofErr w:type="spellStart"/>
        <w:r>
          <w:t>hapus</w:t>
        </w:r>
        <w:proofErr w:type="spellEnd"/>
        <w:r>
          <w:t xml:space="preserve"> </w:t>
        </w:r>
      </w:ins>
      <w:ins w:id="2852" w:author=" " w:date="2021-11-12T16:31:00Z">
        <w:r>
          <w:t>semester</w:t>
        </w:r>
      </w:ins>
      <w:ins w:id="2853" w:author=" " w:date="2021-11-12T16:30:00Z">
        <w:r>
          <w:t xml:space="preserve">, edit </w:t>
        </w:r>
      </w:ins>
      <w:ins w:id="2854" w:author=" " w:date="2021-11-12T16:31:00Z">
        <w:r>
          <w:t xml:space="preserve">semester </w:t>
        </w:r>
      </w:ins>
      <w:ins w:id="2855" w:author=" " w:date="2021-11-12T16:30:00Z">
        <w:r>
          <w:t xml:space="preserve">dan </w:t>
        </w:r>
        <w:proofErr w:type="spellStart"/>
        <w:r>
          <w:t>lihat</w:t>
        </w:r>
        <w:proofErr w:type="spellEnd"/>
        <w:r>
          <w:t xml:space="preserve"> </w:t>
        </w:r>
      </w:ins>
      <w:ins w:id="2856" w:author=" " w:date="2021-11-12T16:31:00Z">
        <w:r>
          <w:t>semester</w:t>
        </w:r>
      </w:ins>
      <w:ins w:id="2857" w:author=" " w:date="2021-11-12T16:30: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69572EA3" w14:textId="77777777" w:rsidR="00885B6D" w:rsidRDefault="00885B6D" w:rsidP="00885B6D">
      <w:pPr>
        <w:ind w:left="66"/>
        <w:rPr>
          <w:ins w:id="2858" w:author=" " w:date="2021-11-12T15:29:00Z"/>
        </w:rPr>
        <w:pPrChange w:id="2859" w:author=" " w:date="2021-11-12T16:30:00Z">
          <w:pPr>
            <w:pStyle w:val="ListParagraph"/>
            <w:numPr>
              <w:numId w:val="25"/>
            </w:numPr>
            <w:ind w:left="426" w:hanging="360"/>
          </w:pPr>
        </w:pPrChange>
      </w:pPr>
    </w:p>
    <w:p w14:paraId="64F357D2" w14:textId="1B3032F4" w:rsidR="00521E25" w:rsidRDefault="00521E25" w:rsidP="00521E25">
      <w:pPr>
        <w:pStyle w:val="ListParagraph"/>
        <w:numPr>
          <w:ilvl w:val="0"/>
          <w:numId w:val="97"/>
        </w:numPr>
        <w:ind w:left="426"/>
        <w:rPr>
          <w:ins w:id="2860" w:author=" " w:date="2021-11-12T16:31:00Z"/>
        </w:rPr>
      </w:pPr>
      <w:proofErr w:type="spellStart"/>
      <w:ins w:id="2861" w:author=" " w:date="2021-11-12T15:29:00Z">
        <w:r>
          <w:t>Skenario</w:t>
        </w:r>
        <w:proofErr w:type="spellEnd"/>
        <w:r>
          <w:t xml:space="preserve"> </w:t>
        </w:r>
        <w:proofErr w:type="spellStart"/>
        <w:r>
          <w:t>Tambah</w:t>
        </w:r>
        <w:proofErr w:type="spellEnd"/>
        <w:r>
          <w:t xml:space="preserve"> </w:t>
        </w:r>
      </w:ins>
      <w:ins w:id="2862" w:author=" " w:date="2021-11-12T15:56:00Z">
        <w:r w:rsidR="00EC162F">
          <w:t>Semester</w:t>
        </w:r>
      </w:ins>
    </w:p>
    <w:p w14:paraId="231F6AF9" w14:textId="77777777" w:rsidR="00885B6D" w:rsidRDefault="00885B6D" w:rsidP="00885B6D">
      <w:pPr>
        <w:pStyle w:val="ListParagraph"/>
        <w:ind w:left="426"/>
        <w:rPr>
          <w:ins w:id="2863" w:author=" " w:date="2021-11-12T15:58:00Z"/>
        </w:rPr>
        <w:pPrChange w:id="2864" w:author=" " w:date="2021-11-12T16:31:00Z">
          <w:pPr>
            <w:pStyle w:val="ListParagraph"/>
            <w:numPr>
              <w:numId w:val="97"/>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E61DA4">
        <w:trPr>
          <w:jc w:val="center"/>
          <w:ins w:id="2865" w:author=" " w:date="2021-11-12T15:58:00Z"/>
        </w:trPr>
        <w:tc>
          <w:tcPr>
            <w:tcW w:w="3827" w:type="dxa"/>
            <w:shd w:val="clear" w:color="auto" w:fill="F2EE98"/>
            <w:vAlign w:val="center"/>
          </w:tcPr>
          <w:p w14:paraId="696F94D7" w14:textId="77777777" w:rsidR="00EC162F" w:rsidRPr="0044182F" w:rsidRDefault="00EC162F" w:rsidP="00E61DA4">
            <w:pPr>
              <w:rPr>
                <w:ins w:id="2866" w:author=" " w:date="2021-11-12T15:58:00Z"/>
                <w:b/>
              </w:rPr>
            </w:pPr>
            <w:ins w:id="2867" w:author=" " w:date="2021-11-12T15:58:00Z">
              <w:r w:rsidRPr="0044182F">
                <w:rPr>
                  <w:b/>
                </w:rPr>
                <w:t>Name</w:t>
              </w:r>
            </w:ins>
          </w:p>
        </w:tc>
        <w:tc>
          <w:tcPr>
            <w:tcW w:w="3964" w:type="dxa"/>
            <w:shd w:val="clear" w:color="auto" w:fill="F2EE98"/>
            <w:vAlign w:val="center"/>
          </w:tcPr>
          <w:p w14:paraId="78ADDF45" w14:textId="08B43AED" w:rsidR="00EC162F" w:rsidRPr="00A46E0B" w:rsidRDefault="00EC162F" w:rsidP="00E61DA4">
            <w:pPr>
              <w:rPr>
                <w:ins w:id="2868" w:author=" " w:date="2021-11-12T15:58:00Z"/>
              </w:rPr>
            </w:pPr>
            <w:proofErr w:type="spellStart"/>
            <w:ins w:id="2869" w:author=" " w:date="2021-11-12T15:58:00Z">
              <w:r>
                <w:t>Tambah</w:t>
              </w:r>
              <w:proofErr w:type="spellEnd"/>
              <w:r>
                <w:t xml:space="preserve"> </w:t>
              </w:r>
              <w:r>
                <w:t>Semester</w:t>
              </w:r>
            </w:ins>
          </w:p>
        </w:tc>
      </w:tr>
      <w:tr w:rsidR="00EC162F" w:rsidRPr="002F6C1D" w14:paraId="7626EC9B" w14:textId="77777777" w:rsidTr="00E61DA4">
        <w:trPr>
          <w:jc w:val="center"/>
          <w:ins w:id="2870" w:author=" " w:date="2021-11-12T15:58:00Z"/>
        </w:trPr>
        <w:tc>
          <w:tcPr>
            <w:tcW w:w="3827" w:type="dxa"/>
            <w:vAlign w:val="center"/>
          </w:tcPr>
          <w:p w14:paraId="68104155" w14:textId="77777777" w:rsidR="00EC162F" w:rsidRPr="0044182F" w:rsidRDefault="00EC162F" w:rsidP="00E61DA4">
            <w:pPr>
              <w:rPr>
                <w:ins w:id="2871" w:author=" " w:date="2021-11-12T15:58:00Z"/>
                <w:b/>
              </w:rPr>
            </w:pPr>
            <w:ins w:id="2872" w:author=" " w:date="2021-11-12T15:58:00Z">
              <w:r w:rsidRPr="0044182F">
                <w:rPr>
                  <w:b/>
                </w:rPr>
                <w:t>ID</w:t>
              </w:r>
            </w:ins>
          </w:p>
        </w:tc>
        <w:tc>
          <w:tcPr>
            <w:tcW w:w="3964" w:type="dxa"/>
            <w:vAlign w:val="center"/>
          </w:tcPr>
          <w:p w14:paraId="52A745A0" w14:textId="4BEE178D" w:rsidR="00EC162F" w:rsidRPr="002F6C1D" w:rsidRDefault="00EC162F" w:rsidP="00E61DA4">
            <w:pPr>
              <w:rPr>
                <w:ins w:id="2873" w:author=" " w:date="2021-11-12T15:58:00Z"/>
              </w:rPr>
            </w:pPr>
            <w:ins w:id="2874" w:author=" " w:date="2021-11-12T15:58:00Z">
              <w:r>
                <w:t>RC1</w:t>
              </w:r>
              <w:r>
                <w:t>7</w:t>
              </w:r>
            </w:ins>
          </w:p>
        </w:tc>
      </w:tr>
      <w:tr w:rsidR="00EC162F" w:rsidRPr="000C722D" w14:paraId="23CDA11C" w14:textId="77777777" w:rsidTr="00E61DA4">
        <w:trPr>
          <w:jc w:val="center"/>
          <w:ins w:id="2875" w:author=" " w:date="2021-11-12T15:58:00Z"/>
        </w:trPr>
        <w:tc>
          <w:tcPr>
            <w:tcW w:w="3827" w:type="dxa"/>
            <w:vAlign w:val="center"/>
          </w:tcPr>
          <w:p w14:paraId="4E4FDC36" w14:textId="77777777" w:rsidR="00EC162F" w:rsidRPr="0044182F" w:rsidRDefault="00EC162F" w:rsidP="00E61DA4">
            <w:pPr>
              <w:rPr>
                <w:ins w:id="2876" w:author=" " w:date="2021-11-12T15:58:00Z"/>
                <w:b/>
              </w:rPr>
            </w:pPr>
            <w:ins w:id="2877" w:author=" " w:date="2021-11-12T15:58:00Z">
              <w:r w:rsidRPr="0044182F">
                <w:rPr>
                  <w:b/>
                </w:rPr>
                <w:t>Description</w:t>
              </w:r>
            </w:ins>
          </w:p>
        </w:tc>
        <w:tc>
          <w:tcPr>
            <w:tcW w:w="3964" w:type="dxa"/>
          </w:tcPr>
          <w:p w14:paraId="68BFDEA7" w14:textId="1E72A07C" w:rsidR="00EC162F" w:rsidRPr="000C722D" w:rsidRDefault="00EC162F" w:rsidP="00E61DA4">
            <w:pPr>
              <w:rPr>
                <w:ins w:id="2878" w:author=" " w:date="2021-11-12T15:58:00Z"/>
              </w:rPr>
            </w:pPr>
            <w:ins w:id="2879" w:author=" " w:date="2021-11-12T15:5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r>
                <w:t xml:space="preserve">semester </w:t>
              </w:r>
              <w:proofErr w:type="spellStart"/>
              <w:r>
                <w:t>untuk</w:t>
              </w:r>
              <w:proofErr w:type="spellEnd"/>
              <w:r>
                <w:t xml:space="preserve"> </w:t>
              </w:r>
              <w:proofErr w:type="spellStart"/>
              <w:r>
                <w:t>menambah</w:t>
              </w:r>
              <w:proofErr w:type="spellEnd"/>
              <w:r>
                <w:t xml:space="preserve"> data </w:t>
              </w:r>
              <w:r>
                <w:t>semester</w:t>
              </w:r>
            </w:ins>
          </w:p>
        </w:tc>
      </w:tr>
      <w:tr w:rsidR="00EC162F" w:rsidRPr="002F6C1D" w14:paraId="223FA420" w14:textId="77777777" w:rsidTr="00E61DA4">
        <w:trPr>
          <w:jc w:val="center"/>
          <w:ins w:id="2880" w:author=" " w:date="2021-11-12T15:58:00Z"/>
        </w:trPr>
        <w:tc>
          <w:tcPr>
            <w:tcW w:w="3827" w:type="dxa"/>
            <w:vAlign w:val="center"/>
          </w:tcPr>
          <w:p w14:paraId="22AA6CFD" w14:textId="77777777" w:rsidR="00EC162F" w:rsidRPr="0044182F" w:rsidRDefault="00EC162F" w:rsidP="00E61DA4">
            <w:pPr>
              <w:rPr>
                <w:ins w:id="2881" w:author=" " w:date="2021-11-12T15:58:00Z"/>
                <w:b/>
              </w:rPr>
            </w:pPr>
            <w:ins w:id="2882" w:author=" " w:date="2021-11-12T15:58:00Z">
              <w:r w:rsidRPr="0044182F">
                <w:rPr>
                  <w:b/>
                </w:rPr>
                <w:t>Actors</w:t>
              </w:r>
            </w:ins>
          </w:p>
        </w:tc>
        <w:tc>
          <w:tcPr>
            <w:tcW w:w="3964" w:type="dxa"/>
            <w:vAlign w:val="center"/>
          </w:tcPr>
          <w:p w14:paraId="7F23FA20" w14:textId="77777777" w:rsidR="00EC162F" w:rsidRPr="002F6C1D" w:rsidRDefault="00EC162F" w:rsidP="00E61DA4">
            <w:pPr>
              <w:rPr>
                <w:ins w:id="2883" w:author=" " w:date="2021-11-12T15:58:00Z"/>
              </w:rPr>
            </w:pPr>
            <w:ins w:id="2884" w:author=" " w:date="2021-11-12T15:58:00Z">
              <w:r>
                <w:t>Bag.IT, Guru BK.</w:t>
              </w:r>
            </w:ins>
          </w:p>
        </w:tc>
      </w:tr>
      <w:tr w:rsidR="00EC162F" w:rsidRPr="007B7AB3" w14:paraId="3DC5ABD0" w14:textId="77777777" w:rsidTr="00E61DA4">
        <w:trPr>
          <w:jc w:val="center"/>
          <w:ins w:id="2885" w:author=" " w:date="2021-11-12T15:58:00Z"/>
        </w:trPr>
        <w:tc>
          <w:tcPr>
            <w:tcW w:w="3827" w:type="dxa"/>
            <w:vAlign w:val="center"/>
          </w:tcPr>
          <w:p w14:paraId="7E8814E5" w14:textId="77777777" w:rsidR="00EC162F" w:rsidRPr="0044182F" w:rsidRDefault="00EC162F" w:rsidP="00E61DA4">
            <w:pPr>
              <w:rPr>
                <w:ins w:id="2886" w:author=" " w:date="2021-11-12T15:58:00Z"/>
                <w:b/>
              </w:rPr>
            </w:pPr>
            <w:ins w:id="2887" w:author=" " w:date="2021-11-12T15:58:00Z">
              <w:r w:rsidRPr="0044182F">
                <w:rPr>
                  <w:b/>
                </w:rPr>
                <w:t>Frequency of Use</w:t>
              </w:r>
            </w:ins>
          </w:p>
        </w:tc>
        <w:tc>
          <w:tcPr>
            <w:tcW w:w="3964" w:type="dxa"/>
            <w:vAlign w:val="center"/>
          </w:tcPr>
          <w:p w14:paraId="45969B03" w14:textId="77777777" w:rsidR="00EC162F" w:rsidRPr="007B7AB3" w:rsidRDefault="00EC162F" w:rsidP="00E61DA4">
            <w:pPr>
              <w:rPr>
                <w:ins w:id="2888" w:author=" " w:date="2021-11-12T15:58:00Z"/>
                <w:i/>
                <w:iCs/>
              </w:rPr>
            </w:pPr>
            <w:ins w:id="2889" w:author=" " w:date="2021-11-12T15:58:00Z">
              <w:r>
                <w:rPr>
                  <w:i/>
                  <w:iCs/>
                </w:rPr>
                <w:t>Conditional</w:t>
              </w:r>
            </w:ins>
          </w:p>
        </w:tc>
      </w:tr>
      <w:tr w:rsidR="00EC162F" w:rsidRPr="0044182F" w14:paraId="5537A23C" w14:textId="77777777" w:rsidTr="00E61DA4">
        <w:trPr>
          <w:jc w:val="center"/>
          <w:ins w:id="2890" w:author=" " w:date="2021-11-12T15:58:00Z"/>
        </w:trPr>
        <w:tc>
          <w:tcPr>
            <w:tcW w:w="3827" w:type="dxa"/>
            <w:vAlign w:val="center"/>
          </w:tcPr>
          <w:p w14:paraId="635D2FB7" w14:textId="77777777" w:rsidR="00EC162F" w:rsidRPr="0044182F" w:rsidRDefault="00EC162F" w:rsidP="00E61DA4">
            <w:pPr>
              <w:rPr>
                <w:ins w:id="2891" w:author=" " w:date="2021-11-12T15:58:00Z"/>
                <w:b/>
              </w:rPr>
            </w:pPr>
            <w:ins w:id="2892" w:author=" " w:date="2021-11-12T15:58:00Z">
              <w:r w:rsidRPr="0044182F">
                <w:rPr>
                  <w:b/>
                </w:rPr>
                <w:t>Triggers</w:t>
              </w:r>
            </w:ins>
          </w:p>
        </w:tc>
        <w:tc>
          <w:tcPr>
            <w:tcW w:w="3964" w:type="dxa"/>
            <w:vAlign w:val="center"/>
          </w:tcPr>
          <w:p w14:paraId="08FC6191" w14:textId="77777777" w:rsidR="00EC162F" w:rsidRPr="0044182F" w:rsidRDefault="00EC162F" w:rsidP="00E61DA4">
            <w:pPr>
              <w:rPr>
                <w:ins w:id="2893" w:author=" " w:date="2021-11-12T15:58:00Z"/>
              </w:rPr>
            </w:pPr>
            <w:ins w:id="2894" w:author=" " w:date="2021-11-12T15:58:00Z">
              <w:r>
                <w:t>-</w:t>
              </w:r>
            </w:ins>
          </w:p>
        </w:tc>
      </w:tr>
      <w:tr w:rsidR="00EC162F" w:rsidRPr="0081005E" w14:paraId="5AA5C33B" w14:textId="77777777" w:rsidTr="00E61DA4">
        <w:trPr>
          <w:jc w:val="center"/>
          <w:ins w:id="2895" w:author=" " w:date="2021-11-12T15:58:00Z"/>
        </w:trPr>
        <w:tc>
          <w:tcPr>
            <w:tcW w:w="3827" w:type="dxa"/>
            <w:vAlign w:val="center"/>
          </w:tcPr>
          <w:p w14:paraId="5257B83B" w14:textId="77777777" w:rsidR="00EC162F" w:rsidRPr="0044182F" w:rsidRDefault="00EC162F" w:rsidP="00E61DA4">
            <w:pPr>
              <w:rPr>
                <w:ins w:id="2896" w:author=" " w:date="2021-11-12T15:58:00Z"/>
                <w:b/>
              </w:rPr>
            </w:pPr>
            <w:ins w:id="2897" w:author=" " w:date="2021-11-12T15:58:00Z">
              <w:r w:rsidRPr="0044182F">
                <w:rPr>
                  <w:b/>
                </w:rPr>
                <w:t>Pre-Conditions</w:t>
              </w:r>
            </w:ins>
          </w:p>
        </w:tc>
        <w:tc>
          <w:tcPr>
            <w:tcW w:w="3964" w:type="dxa"/>
            <w:vAlign w:val="center"/>
          </w:tcPr>
          <w:p w14:paraId="0A438082" w14:textId="76AC1200" w:rsidR="00EC162F" w:rsidRPr="0081005E" w:rsidRDefault="00EC162F" w:rsidP="00E61DA4">
            <w:pPr>
              <w:rPr>
                <w:ins w:id="2898" w:author=" " w:date="2021-11-12T15:58:00Z"/>
                <w:i/>
                <w:iCs/>
              </w:rPr>
            </w:pPr>
            <w:ins w:id="2899" w:author=" " w:date="2021-11-12T15:58:00Z">
              <w:r>
                <w:t>Data</w:t>
              </w:r>
              <w:r>
                <w:t xml:space="preserve"> semester </w:t>
              </w:r>
              <w:proofErr w:type="spellStart"/>
              <w:r>
                <w:t>tidak</w:t>
              </w:r>
              <w:proofErr w:type="spellEnd"/>
              <w:r>
                <w:t xml:space="preserve"> </w:t>
              </w:r>
              <w:proofErr w:type="spellStart"/>
              <w:r>
                <w:t>ada</w:t>
              </w:r>
              <w:proofErr w:type="spellEnd"/>
            </w:ins>
          </w:p>
        </w:tc>
      </w:tr>
      <w:tr w:rsidR="00EC162F" w:rsidRPr="0048762E" w14:paraId="01F01CAE" w14:textId="77777777" w:rsidTr="00E61DA4">
        <w:trPr>
          <w:jc w:val="center"/>
          <w:ins w:id="2900" w:author=" " w:date="2021-11-12T15:58:00Z"/>
        </w:trPr>
        <w:tc>
          <w:tcPr>
            <w:tcW w:w="3827" w:type="dxa"/>
            <w:vAlign w:val="center"/>
          </w:tcPr>
          <w:p w14:paraId="243F9DA1" w14:textId="77777777" w:rsidR="00EC162F" w:rsidRPr="0044182F" w:rsidRDefault="00EC162F" w:rsidP="00E61DA4">
            <w:pPr>
              <w:rPr>
                <w:ins w:id="2901" w:author=" " w:date="2021-11-12T15:58:00Z"/>
                <w:b/>
              </w:rPr>
            </w:pPr>
            <w:ins w:id="2902" w:author=" " w:date="2021-11-12T15:58:00Z">
              <w:r w:rsidRPr="0044182F">
                <w:rPr>
                  <w:b/>
                </w:rPr>
                <w:t>Post-Conditions</w:t>
              </w:r>
            </w:ins>
          </w:p>
        </w:tc>
        <w:tc>
          <w:tcPr>
            <w:tcW w:w="3964" w:type="dxa"/>
            <w:vAlign w:val="center"/>
          </w:tcPr>
          <w:p w14:paraId="378EF23F" w14:textId="601F8087" w:rsidR="00EC162F" w:rsidRPr="0048762E" w:rsidRDefault="00EC162F" w:rsidP="00E61DA4">
            <w:pPr>
              <w:rPr>
                <w:ins w:id="2903" w:author=" " w:date="2021-11-12T15:58:00Z"/>
              </w:rPr>
            </w:pPr>
            <w:ins w:id="2904" w:author=" " w:date="2021-11-12T15:58:00Z">
              <w:r>
                <w:t xml:space="preserve">Data </w:t>
              </w:r>
            </w:ins>
            <w:ins w:id="2905" w:author=" " w:date="2021-11-12T15:59:00Z">
              <w:r>
                <w:t>semester</w:t>
              </w:r>
            </w:ins>
            <w:ins w:id="2906" w:author=" " w:date="2021-11-12T15:58:00Z">
              <w:r>
                <w:t xml:space="preserve"> </w:t>
              </w:r>
              <w:proofErr w:type="spellStart"/>
              <w:r>
                <w:t>baru</w:t>
              </w:r>
              <w:proofErr w:type="spellEnd"/>
              <w:r>
                <w:t xml:space="preserve"> </w:t>
              </w:r>
              <w:proofErr w:type="spellStart"/>
              <w:r>
                <w:t>ditampilkan</w:t>
              </w:r>
              <w:proofErr w:type="spellEnd"/>
            </w:ins>
          </w:p>
        </w:tc>
      </w:tr>
      <w:tr w:rsidR="00EC162F" w:rsidRPr="0044182F" w14:paraId="64D67E03" w14:textId="77777777" w:rsidTr="00E61DA4">
        <w:trPr>
          <w:jc w:val="center"/>
          <w:ins w:id="2907" w:author=" " w:date="2021-11-12T15:58:00Z"/>
        </w:trPr>
        <w:tc>
          <w:tcPr>
            <w:tcW w:w="7791" w:type="dxa"/>
            <w:gridSpan w:val="2"/>
            <w:shd w:val="clear" w:color="auto" w:fill="F2EE98"/>
            <w:vAlign w:val="center"/>
          </w:tcPr>
          <w:p w14:paraId="7388DEC1" w14:textId="77777777" w:rsidR="00EC162F" w:rsidRPr="0044182F" w:rsidRDefault="00EC162F" w:rsidP="00E61DA4">
            <w:pPr>
              <w:jc w:val="center"/>
              <w:rPr>
                <w:ins w:id="2908" w:author=" " w:date="2021-11-12T15:58:00Z"/>
                <w:b/>
              </w:rPr>
            </w:pPr>
            <w:ins w:id="2909" w:author=" " w:date="2021-11-12T15:58:00Z">
              <w:r w:rsidRPr="0044182F">
                <w:rPr>
                  <w:b/>
                </w:rPr>
                <w:t>Main Course</w:t>
              </w:r>
            </w:ins>
          </w:p>
        </w:tc>
      </w:tr>
      <w:tr w:rsidR="00EC162F" w:rsidRPr="0044182F" w14:paraId="045EDE90" w14:textId="77777777" w:rsidTr="00E61DA4">
        <w:trPr>
          <w:jc w:val="center"/>
          <w:ins w:id="2910" w:author=" " w:date="2021-11-12T15:58:00Z"/>
        </w:trPr>
        <w:tc>
          <w:tcPr>
            <w:tcW w:w="3827" w:type="dxa"/>
            <w:shd w:val="clear" w:color="auto" w:fill="F2EE98"/>
            <w:vAlign w:val="center"/>
          </w:tcPr>
          <w:p w14:paraId="13AD193A" w14:textId="77777777" w:rsidR="00EC162F" w:rsidRPr="0044182F" w:rsidRDefault="00EC162F" w:rsidP="00E61DA4">
            <w:pPr>
              <w:jc w:val="center"/>
              <w:rPr>
                <w:ins w:id="2911" w:author=" " w:date="2021-11-12T15:58:00Z"/>
                <w:b/>
              </w:rPr>
            </w:pPr>
            <w:proofErr w:type="spellStart"/>
            <w:ins w:id="2912" w:author=" " w:date="2021-11-12T15:5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72AD7B44" w14:textId="77777777" w:rsidR="00EC162F" w:rsidRPr="0044182F" w:rsidRDefault="00EC162F" w:rsidP="00E61DA4">
            <w:pPr>
              <w:jc w:val="center"/>
              <w:rPr>
                <w:ins w:id="2913" w:author=" " w:date="2021-11-12T15:58:00Z"/>
                <w:b/>
              </w:rPr>
            </w:pPr>
            <w:proofErr w:type="spellStart"/>
            <w:ins w:id="2914" w:author=" " w:date="2021-11-12T15:58:00Z">
              <w:r w:rsidRPr="0044182F">
                <w:rPr>
                  <w:b/>
                </w:rPr>
                <w:t>Reaksi</w:t>
              </w:r>
              <w:proofErr w:type="spellEnd"/>
              <w:r w:rsidRPr="0044182F">
                <w:rPr>
                  <w:b/>
                </w:rPr>
                <w:t xml:space="preserve"> </w:t>
              </w:r>
              <w:proofErr w:type="spellStart"/>
              <w:r w:rsidRPr="0044182F">
                <w:rPr>
                  <w:b/>
                </w:rPr>
                <w:t>Sistem</w:t>
              </w:r>
              <w:proofErr w:type="spellEnd"/>
            </w:ins>
          </w:p>
        </w:tc>
      </w:tr>
      <w:tr w:rsidR="00EC162F" w:rsidRPr="0044182F" w14:paraId="2A15A160" w14:textId="77777777" w:rsidTr="00E61DA4">
        <w:trPr>
          <w:jc w:val="center"/>
          <w:ins w:id="2915" w:author=" "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2916" w:author=" " w:date="2021-11-12T15:58:00Z"/>
              </w:rPr>
            </w:pPr>
            <w:proofErr w:type="spellStart"/>
            <w:ins w:id="2917" w:author=" " w:date="2021-11-12T15:58:00Z">
              <w:r>
                <w:t>Memasuki</w:t>
              </w:r>
              <w:proofErr w:type="spellEnd"/>
              <w:r>
                <w:t xml:space="preserve"> menu “</w:t>
              </w:r>
              <w:proofErr w:type="spellStart"/>
              <w:r>
                <w:t>Tambah</w:t>
              </w:r>
              <w:proofErr w:type="spellEnd"/>
              <w:r>
                <w:t xml:space="preserve"> </w:t>
              </w:r>
            </w:ins>
            <w:ins w:id="2918" w:author=" " w:date="2021-11-12T15:59:00Z">
              <w:r>
                <w:t>Semester</w:t>
              </w:r>
            </w:ins>
            <w:ins w:id="2919" w:author=" " w:date="2021-11-12T15:58:00Z">
              <w:r>
                <w:t>”</w:t>
              </w:r>
            </w:ins>
          </w:p>
        </w:tc>
        <w:tc>
          <w:tcPr>
            <w:tcW w:w="3964" w:type="dxa"/>
            <w:vAlign w:val="center"/>
          </w:tcPr>
          <w:p w14:paraId="24C80FDF" w14:textId="77777777" w:rsidR="00EC162F" w:rsidRPr="0044182F" w:rsidRDefault="00EC162F" w:rsidP="00E61DA4">
            <w:pPr>
              <w:pStyle w:val="ListParagraph"/>
              <w:ind w:left="309"/>
              <w:rPr>
                <w:ins w:id="2920" w:author=" " w:date="2021-11-12T15:58:00Z"/>
              </w:rPr>
            </w:pPr>
          </w:p>
        </w:tc>
      </w:tr>
      <w:tr w:rsidR="00EC162F" w:rsidRPr="0044182F" w14:paraId="037C2608" w14:textId="77777777" w:rsidTr="00E61DA4">
        <w:trPr>
          <w:jc w:val="center"/>
          <w:ins w:id="2921" w:author=" " w:date="2021-11-12T15:58:00Z"/>
        </w:trPr>
        <w:tc>
          <w:tcPr>
            <w:tcW w:w="3827" w:type="dxa"/>
            <w:vAlign w:val="center"/>
          </w:tcPr>
          <w:p w14:paraId="1ADC9EAB" w14:textId="77777777" w:rsidR="00EC162F" w:rsidRPr="0044182F" w:rsidRDefault="00EC162F" w:rsidP="00E61DA4">
            <w:pPr>
              <w:pStyle w:val="ListParagraph"/>
              <w:ind w:left="309"/>
              <w:rPr>
                <w:ins w:id="2922" w:author=" "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2923" w:author=" " w:date="2021-11-12T15:58:00Z"/>
              </w:rPr>
            </w:pPr>
            <w:proofErr w:type="spellStart"/>
            <w:ins w:id="2924" w:author=" " w:date="2021-11-12T15:58:00Z">
              <w:r>
                <w:t>Menampilkan</w:t>
              </w:r>
              <w:proofErr w:type="spellEnd"/>
              <w:r>
                <w:t xml:space="preserve"> form </w:t>
              </w:r>
              <w:proofErr w:type="spellStart"/>
              <w:r>
                <w:t>tambah</w:t>
              </w:r>
              <w:proofErr w:type="spellEnd"/>
              <w:r>
                <w:t xml:space="preserve"> data </w:t>
              </w:r>
            </w:ins>
            <w:ins w:id="2925" w:author=" " w:date="2021-11-12T15:59:00Z">
              <w:r>
                <w:t>semester</w:t>
              </w:r>
            </w:ins>
          </w:p>
        </w:tc>
      </w:tr>
      <w:tr w:rsidR="00EC162F" w14:paraId="6D43EE32" w14:textId="77777777" w:rsidTr="00E61DA4">
        <w:trPr>
          <w:jc w:val="center"/>
          <w:ins w:id="2926" w:author=" "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2927" w:author=" " w:date="2021-11-12T15:58:00Z"/>
              </w:rPr>
            </w:pPr>
            <w:proofErr w:type="spellStart"/>
            <w:ins w:id="2928" w:author=" " w:date="2021-11-12T15:58:00Z">
              <w:r>
                <w:t>Mengisi</w:t>
              </w:r>
              <w:proofErr w:type="spellEnd"/>
              <w:r>
                <w:t xml:space="preserve"> form </w:t>
              </w:r>
              <w:proofErr w:type="spellStart"/>
              <w:r>
                <w:t>tambah</w:t>
              </w:r>
              <w:proofErr w:type="spellEnd"/>
              <w:r>
                <w:t xml:space="preserve"> </w:t>
              </w:r>
            </w:ins>
            <w:ins w:id="2929" w:author=" " w:date="2021-11-12T15:59:00Z">
              <w:r>
                <w:t>data semester</w:t>
              </w:r>
            </w:ins>
          </w:p>
        </w:tc>
        <w:tc>
          <w:tcPr>
            <w:tcW w:w="3964" w:type="dxa"/>
            <w:vAlign w:val="center"/>
          </w:tcPr>
          <w:p w14:paraId="3ED0D9E5" w14:textId="77777777" w:rsidR="00EC162F" w:rsidRDefault="00EC162F" w:rsidP="00E61DA4">
            <w:pPr>
              <w:pStyle w:val="ListParagraph"/>
              <w:spacing w:after="160"/>
              <w:ind w:left="309"/>
              <w:rPr>
                <w:ins w:id="2930" w:author=" " w:date="2021-11-12T15:58:00Z"/>
              </w:rPr>
            </w:pPr>
          </w:p>
        </w:tc>
      </w:tr>
      <w:tr w:rsidR="00EC162F" w14:paraId="6E2CEB7F" w14:textId="77777777" w:rsidTr="00E61DA4">
        <w:trPr>
          <w:jc w:val="center"/>
          <w:ins w:id="2931" w:author=" " w:date="2021-11-12T15:58:00Z"/>
        </w:trPr>
        <w:tc>
          <w:tcPr>
            <w:tcW w:w="3827" w:type="dxa"/>
            <w:vAlign w:val="center"/>
          </w:tcPr>
          <w:p w14:paraId="6215E35B" w14:textId="77777777" w:rsidR="00EC162F" w:rsidRDefault="00EC162F" w:rsidP="00E61DA4">
            <w:pPr>
              <w:pStyle w:val="ListParagraph"/>
              <w:ind w:left="309"/>
              <w:rPr>
                <w:ins w:id="2932" w:author=" "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2933" w:author=" " w:date="2021-11-12T15:58:00Z"/>
              </w:rPr>
            </w:pPr>
            <w:proofErr w:type="spellStart"/>
            <w:ins w:id="2934" w:author=" " w:date="2021-11-12T15:58:00Z">
              <w:r>
                <w:t>Menyimpan</w:t>
              </w:r>
              <w:proofErr w:type="spellEnd"/>
              <w:r>
                <w:t xml:space="preserve"> data </w:t>
              </w:r>
            </w:ins>
            <w:ins w:id="2935" w:author=" " w:date="2021-11-12T15:59:00Z">
              <w:r>
                <w:t xml:space="preserve">semester </w:t>
              </w:r>
            </w:ins>
            <w:proofErr w:type="spellStart"/>
            <w:ins w:id="2936" w:author=" " w:date="2021-11-12T15:58:00Z">
              <w:r>
                <w:t>baru</w:t>
              </w:r>
              <w:proofErr w:type="spellEnd"/>
              <w:r>
                <w:t xml:space="preserve"> pada </w:t>
              </w:r>
              <w:r w:rsidRPr="00C70CAF">
                <w:rPr>
                  <w:i/>
                  <w:iCs/>
                </w:rPr>
                <w:t>database</w:t>
              </w:r>
            </w:ins>
          </w:p>
        </w:tc>
      </w:tr>
      <w:tr w:rsidR="00EC162F" w:rsidRPr="001B1AF9" w14:paraId="33B9687F" w14:textId="77777777" w:rsidTr="00E61DA4">
        <w:trPr>
          <w:jc w:val="center"/>
          <w:ins w:id="2937" w:author=" " w:date="2021-11-12T15:58:00Z"/>
        </w:trPr>
        <w:tc>
          <w:tcPr>
            <w:tcW w:w="7791" w:type="dxa"/>
            <w:gridSpan w:val="2"/>
            <w:shd w:val="clear" w:color="auto" w:fill="F2EE98"/>
            <w:vAlign w:val="center"/>
          </w:tcPr>
          <w:p w14:paraId="4C53538F" w14:textId="77777777" w:rsidR="00EC162F" w:rsidRPr="001B1AF9" w:rsidRDefault="00EC162F" w:rsidP="00E61DA4">
            <w:pPr>
              <w:pStyle w:val="ListParagraph"/>
              <w:spacing w:after="160"/>
              <w:ind w:left="468"/>
              <w:jc w:val="center"/>
              <w:rPr>
                <w:ins w:id="2938" w:author=" " w:date="2021-11-12T15:58:00Z"/>
                <w:b/>
                <w:bCs/>
              </w:rPr>
            </w:pPr>
            <w:proofErr w:type="spellStart"/>
            <w:ins w:id="2939" w:author=" " w:date="2021-11-12T15:5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C162F" w:rsidRPr="001B1AF9" w14:paraId="6ACDE496" w14:textId="77777777" w:rsidTr="00E61DA4">
        <w:trPr>
          <w:jc w:val="center"/>
          <w:ins w:id="2940" w:author=" " w:date="2021-11-12T15:58:00Z"/>
        </w:trPr>
        <w:tc>
          <w:tcPr>
            <w:tcW w:w="3827" w:type="dxa"/>
            <w:shd w:val="clear" w:color="auto" w:fill="F2EE98"/>
            <w:vAlign w:val="center"/>
          </w:tcPr>
          <w:p w14:paraId="6AEA97EA" w14:textId="77777777" w:rsidR="00EC162F" w:rsidRPr="001B1AF9" w:rsidRDefault="00EC162F" w:rsidP="00E61DA4">
            <w:pPr>
              <w:pStyle w:val="ListParagraph"/>
              <w:ind w:left="450"/>
              <w:jc w:val="center"/>
              <w:rPr>
                <w:ins w:id="2941" w:author=" " w:date="2021-11-12T15:58:00Z"/>
                <w:b/>
                <w:bCs/>
              </w:rPr>
            </w:pPr>
            <w:proofErr w:type="spellStart"/>
            <w:ins w:id="2942" w:author=" " w:date="2021-11-12T15:5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44D2ECA9" w14:textId="77777777" w:rsidR="00EC162F" w:rsidRPr="001B1AF9" w:rsidRDefault="00EC162F" w:rsidP="00E61DA4">
            <w:pPr>
              <w:pStyle w:val="ListParagraph"/>
              <w:spacing w:after="160"/>
              <w:ind w:left="468"/>
              <w:jc w:val="center"/>
              <w:rPr>
                <w:ins w:id="2943" w:author=" " w:date="2021-11-12T15:58:00Z"/>
                <w:b/>
                <w:bCs/>
              </w:rPr>
            </w:pPr>
            <w:proofErr w:type="spellStart"/>
            <w:ins w:id="2944" w:author=" " w:date="2021-11-12T15:58:00Z">
              <w:r w:rsidRPr="001B1AF9">
                <w:rPr>
                  <w:b/>
                  <w:bCs/>
                </w:rPr>
                <w:t>Reaksi</w:t>
              </w:r>
              <w:proofErr w:type="spellEnd"/>
              <w:r w:rsidRPr="001B1AF9">
                <w:rPr>
                  <w:b/>
                  <w:bCs/>
                </w:rPr>
                <w:t xml:space="preserve"> </w:t>
              </w:r>
              <w:proofErr w:type="spellStart"/>
              <w:r w:rsidRPr="001B1AF9">
                <w:rPr>
                  <w:b/>
                  <w:bCs/>
                </w:rPr>
                <w:t>Sistem</w:t>
              </w:r>
              <w:proofErr w:type="spellEnd"/>
            </w:ins>
          </w:p>
        </w:tc>
      </w:tr>
      <w:tr w:rsidR="00EC162F" w14:paraId="0A623D47" w14:textId="77777777" w:rsidTr="00E61DA4">
        <w:trPr>
          <w:jc w:val="center"/>
          <w:ins w:id="2945" w:author=" " w:date="2021-11-12T15:58:00Z"/>
        </w:trPr>
        <w:tc>
          <w:tcPr>
            <w:tcW w:w="3827" w:type="dxa"/>
            <w:vAlign w:val="center"/>
          </w:tcPr>
          <w:p w14:paraId="77C73C7C" w14:textId="1F420C97" w:rsidR="00EC162F" w:rsidRDefault="00EC162F" w:rsidP="00E61DA4">
            <w:pPr>
              <w:ind w:left="25"/>
              <w:rPr>
                <w:ins w:id="2946" w:author=" " w:date="2021-11-12T15:58:00Z"/>
              </w:rPr>
            </w:pPr>
            <w:ins w:id="2947" w:author=" " w:date="2021-11-12T15:58:00Z">
              <w:r>
                <w:lastRenderedPageBreak/>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2948" w:author=" " w:date="2021-11-12T15:59:00Z">
              <w:r>
                <w:t>semester</w:t>
              </w:r>
            </w:ins>
          </w:p>
        </w:tc>
        <w:tc>
          <w:tcPr>
            <w:tcW w:w="3964" w:type="dxa"/>
            <w:vAlign w:val="center"/>
          </w:tcPr>
          <w:p w14:paraId="316853C3" w14:textId="77777777" w:rsidR="00EC162F" w:rsidRDefault="00EC162F" w:rsidP="00E61DA4">
            <w:pPr>
              <w:pStyle w:val="ListParagraph"/>
              <w:spacing w:after="160"/>
              <w:ind w:left="25"/>
              <w:rPr>
                <w:ins w:id="2949" w:author=" " w:date="2021-11-12T15:58:00Z"/>
              </w:rPr>
            </w:pPr>
          </w:p>
        </w:tc>
      </w:tr>
      <w:tr w:rsidR="00EC162F" w14:paraId="17E155CF" w14:textId="77777777" w:rsidTr="00E61DA4">
        <w:trPr>
          <w:jc w:val="center"/>
          <w:ins w:id="2950" w:author=" " w:date="2021-11-12T15:58:00Z"/>
        </w:trPr>
        <w:tc>
          <w:tcPr>
            <w:tcW w:w="3827" w:type="dxa"/>
            <w:vAlign w:val="center"/>
          </w:tcPr>
          <w:p w14:paraId="75D593AC" w14:textId="77777777" w:rsidR="00EC162F" w:rsidRDefault="00EC162F" w:rsidP="00E61DA4">
            <w:pPr>
              <w:pStyle w:val="ListParagraph"/>
              <w:ind w:left="25"/>
              <w:rPr>
                <w:ins w:id="2951" w:author=" " w:date="2021-11-12T15:58:00Z"/>
              </w:rPr>
            </w:pPr>
          </w:p>
        </w:tc>
        <w:tc>
          <w:tcPr>
            <w:tcW w:w="3964" w:type="dxa"/>
            <w:vAlign w:val="center"/>
          </w:tcPr>
          <w:p w14:paraId="1D8F273F" w14:textId="2EA999E9" w:rsidR="00EC162F" w:rsidRDefault="00EC162F" w:rsidP="00E61DA4">
            <w:pPr>
              <w:spacing w:after="160"/>
              <w:ind w:left="25"/>
              <w:rPr>
                <w:ins w:id="2952" w:author=" " w:date="2021-11-12T15:58:00Z"/>
              </w:rPr>
            </w:pPr>
            <w:ins w:id="2953" w:author=" " w:date="2021-11-12T15:58: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2954" w:author=" " w:date="2021-11-12T15:59:00Z">
              <w:r>
                <w:t xml:space="preserve">semester </w:t>
              </w:r>
            </w:ins>
            <w:proofErr w:type="spellStart"/>
            <w:ins w:id="2955" w:author=" " w:date="2021-11-12T15:58:00Z">
              <w:r>
                <w:t>gagal</w:t>
              </w:r>
              <w:proofErr w:type="spellEnd"/>
              <w:r>
                <w:t xml:space="preserve"> </w:t>
              </w:r>
              <w:proofErr w:type="spellStart"/>
              <w:r>
                <w:t>ditambahkan</w:t>
              </w:r>
              <w:proofErr w:type="spellEnd"/>
            </w:ins>
          </w:p>
        </w:tc>
      </w:tr>
    </w:tbl>
    <w:p w14:paraId="795501F8" w14:textId="77777777" w:rsidR="00EC162F" w:rsidRDefault="00EC162F" w:rsidP="00EC162F">
      <w:pPr>
        <w:ind w:left="66"/>
        <w:rPr>
          <w:ins w:id="2956" w:author=" " w:date="2021-11-12T15:29:00Z"/>
        </w:rPr>
        <w:pPrChange w:id="2957" w:author=" " w:date="2021-11-12T15:58:00Z">
          <w:pPr>
            <w:pStyle w:val="ListParagraph"/>
            <w:numPr>
              <w:numId w:val="25"/>
            </w:numPr>
            <w:ind w:hanging="360"/>
          </w:pPr>
        </w:pPrChange>
      </w:pPr>
    </w:p>
    <w:p w14:paraId="667CF093" w14:textId="07578C01" w:rsidR="00521E25" w:rsidRDefault="00521E25" w:rsidP="00521E25">
      <w:pPr>
        <w:pStyle w:val="ListParagraph"/>
        <w:numPr>
          <w:ilvl w:val="0"/>
          <w:numId w:val="97"/>
        </w:numPr>
        <w:ind w:left="426"/>
        <w:rPr>
          <w:ins w:id="2958" w:author=" " w:date="2021-11-12T16:31:00Z"/>
        </w:rPr>
      </w:pPr>
      <w:proofErr w:type="spellStart"/>
      <w:ins w:id="2959" w:author=" " w:date="2021-11-12T15:29:00Z">
        <w:r>
          <w:t>Skenario</w:t>
        </w:r>
        <w:proofErr w:type="spellEnd"/>
        <w:r>
          <w:t xml:space="preserve"> </w:t>
        </w:r>
        <w:proofErr w:type="spellStart"/>
        <w:r>
          <w:t>Hapus</w:t>
        </w:r>
        <w:proofErr w:type="spellEnd"/>
        <w:r>
          <w:t xml:space="preserve"> </w:t>
        </w:r>
      </w:ins>
      <w:ins w:id="2960" w:author=" " w:date="2021-11-12T15:56:00Z">
        <w:r w:rsidR="00EC162F">
          <w:t>Semester</w:t>
        </w:r>
      </w:ins>
    </w:p>
    <w:p w14:paraId="44A2C905" w14:textId="77777777" w:rsidR="00885B6D" w:rsidRDefault="00885B6D" w:rsidP="00885B6D">
      <w:pPr>
        <w:pStyle w:val="ListParagraph"/>
        <w:ind w:left="426"/>
        <w:rPr>
          <w:ins w:id="2961" w:author=" " w:date="2021-11-12T16:01:00Z"/>
        </w:rPr>
        <w:pPrChange w:id="2962" w:author=" " w:date="2021-11-12T16:31:00Z">
          <w:pPr>
            <w:pStyle w:val="ListParagraph"/>
            <w:numPr>
              <w:numId w:val="97"/>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E61DA4">
        <w:trPr>
          <w:jc w:val="center"/>
          <w:ins w:id="2963" w:author=" " w:date="2021-11-12T16:01:00Z"/>
        </w:trPr>
        <w:tc>
          <w:tcPr>
            <w:tcW w:w="3827" w:type="dxa"/>
            <w:shd w:val="clear" w:color="auto" w:fill="F2EE98"/>
            <w:vAlign w:val="center"/>
          </w:tcPr>
          <w:p w14:paraId="7BF72414" w14:textId="77777777" w:rsidR="00EC162F" w:rsidRPr="0044182F" w:rsidRDefault="00EC162F" w:rsidP="00E61DA4">
            <w:pPr>
              <w:rPr>
                <w:ins w:id="2964" w:author=" " w:date="2021-11-12T16:01:00Z"/>
                <w:b/>
              </w:rPr>
            </w:pPr>
            <w:ins w:id="2965" w:author=" " w:date="2021-11-12T16:01:00Z">
              <w:r w:rsidRPr="0044182F">
                <w:rPr>
                  <w:b/>
                </w:rPr>
                <w:t>Name</w:t>
              </w:r>
            </w:ins>
          </w:p>
        </w:tc>
        <w:tc>
          <w:tcPr>
            <w:tcW w:w="3964" w:type="dxa"/>
            <w:shd w:val="clear" w:color="auto" w:fill="F2EE98"/>
            <w:vAlign w:val="center"/>
          </w:tcPr>
          <w:p w14:paraId="532FFC64" w14:textId="1FFE18CA" w:rsidR="00EC162F" w:rsidRPr="00A46E0B" w:rsidRDefault="00EC162F" w:rsidP="00E61DA4">
            <w:pPr>
              <w:rPr>
                <w:ins w:id="2966" w:author=" " w:date="2021-11-12T16:01:00Z"/>
              </w:rPr>
            </w:pPr>
            <w:proofErr w:type="spellStart"/>
            <w:ins w:id="2967" w:author=" " w:date="2021-11-12T16:01:00Z">
              <w:r>
                <w:t>Hapus</w:t>
              </w:r>
              <w:proofErr w:type="spellEnd"/>
              <w:r>
                <w:t xml:space="preserve"> </w:t>
              </w:r>
              <w:r>
                <w:t>Semester</w:t>
              </w:r>
            </w:ins>
          </w:p>
        </w:tc>
      </w:tr>
      <w:tr w:rsidR="00EC162F" w:rsidRPr="002F6C1D" w14:paraId="57386DF5" w14:textId="77777777" w:rsidTr="00E61DA4">
        <w:trPr>
          <w:jc w:val="center"/>
          <w:ins w:id="2968" w:author=" " w:date="2021-11-12T16:01:00Z"/>
        </w:trPr>
        <w:tc>
          <w:tcPr>
            <w:tcW w:w="3827" w:type="dxa"/>
            <w:vAlign w:val="center"/>
          </w:tcPr>
          <w:p w14:paraId="56C6E7A3" w14:textId="77777777" w:rsidR="00EC162F" w:rsidRPr="0044182F" w:rsidRDefault="00EC162F" w:rsidP="00E61DA4">
            <w:pPr>
              <w:rPr>
                <w:ins w:id="2969" w:author=" " w:date="2021-11-12T16:01:00Z"/>
                <w:b/>
              </w:rPr>
            </w:pPr>
            <w:ins w:id="2970" w:author=" " w:date="2021-11-12T16:01:00Z">
              <w:r w:rsidRPr="0044182F">
                <w:rPr>
                  <w:b/>
                </w:rPr>
                <w:t>ID</w:t>
              </w:r>
            </w:ins>
          </w:p>
        </w:tc>
        <w:tc>
          <w:tcPr>
            <w:tcW w:w="3964" w:type="dxa"/>
            <w:vAlign w:val="center"/>
          </w:tcPr>
          <w:p w14:paraId="27B14889" w14:textId="4DC0616B" w:rsidR="00EC162F" w:rsidRPr="002F6C1D" w:rsidRDefault="00EC162F" w:rsidP="00E61DA4">
            <w:pPr>
              <w:rPr>
                <w:ins w:id="2971" w:author=" " w:date="2021-11-12T16:01:00Z"/>
              </w:rPr>
            </w:pPr>
            <w:ins w:id="2972" w:author=" " w:date="2021-11-12T16:01:00Z">
              <w:r>
                <w:t>RC1</w:t>
              </w:r>
              <w:r w:rsidR="00626CCC">
                <w:t>7</w:t>
              </w:r>
            </w:ins>
          </w:p>
        </w:tc>
      </w:tr>
      <w:tr w:rsidR="00EC162F" w:rsidRPr="000C722D" w14:paraId="305E30D4" w14:textId="77777777" w:rsidTr="00E61DA4">
        <w:trPr>
          <w:jc w:val="center"/>
          <w:ins w:id="2973" w:author=" " w:date="2021-11-12T16:01:00Z"/>
        </w:trPr>
        <w:tc>
          <w:tcPr>
            <w:tcW w:w="3827" w:type="dxa"/>
            <w:vAlign w:val="center"/>
          </w:tcPr>
          <w:p w14:paraId="2ADF4711" w14:textId="77777777" w:rsidR="00EC162F" w:rsidRPr="0044182F" w:rsidRDefault="00EC162F" w:rsidP="00E61DA4">
            <w:pPr>
              <w:rPr>
                <w:ins w:id="2974" w:author=" " w:date="2021-11-12T16:01:00Z"/>
                <w:b/>
              </w:rPr>
            </w:pPr>
            <w:ins w:id="2975" w:author=" " w:date="2021-11-12T16:01:00Z">
              <w:r w:rsidRPr="0044182F">
                <w:rPr>
                  <w:b/>
                </w:rPr>
                <w:t>Description</w:t>
              </w:r>
            </w:ins>
          </w:p>
        </w:tc>
        <w:tc>
          <w:tcPr>
            <w:tcW w:w="3964" w:type="dxa"/>
          </w:tcPr>
          <w:p w14:paraId="52B622B4" w14:textId="6D00FADC" w:rsidR="00EC162F" w:rsidRPr="000C722D" w:rsidRDefault="00EC162F" w:rsidP="00E61DA4">
            <w:pPr>
              <w:rPr>
                <w:ins w:id="2976" w:author=" " w:date="2021-11-12T16:01:00Z"/>
              </w:rPr>
            </w:pPr>
            <w:ins w:id="2977" w:author=" " w:date="2021-11-12T16:0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menghapus</w:t>
              </w:r>
              <w:proofErr w:type="spellEnd"/>
              <w:r>
                <w:t xml:space="preserve"> data</w:t>
              </w:r>
              <w:r w:rsidR="00626CCC">
                <w:t xml:space="preserve"> semester</w:t>
              </w:r>
              <w:r>
                <w:t>.</w:t>
              </w:r>
            </w:ins>
          </w:p>
        </w:tc>
      </w:tr>
      <w:tr w:rsidR="00EC162F" w:rsidRPr="002F6C1D" w14:paraId="054A3F7D" w14:textId="77777777" w:rsidTr="00E61DA4">
        <w:trPr>
          <w:jc w:val="center"/>
          <w:ins w:id="2978" w:author=" " w:date="2021-11-12T16:01:00Z"/>
        </w:trPr>
        <w:tc>
          <w:tcPr>
            <w:tcW w:w="3827" w:type="dxa"/>
            <w:vAlign w:val="center"/>
          </w:tcPr>
          <w:p w14:paraId="2883FBE6" w14:textId="77777777" w:rsidR="00EC162F" w:rsidRPr="0044182F" w:rsidRDefault="00EC162F" w:rsidP="00E61DA4">
            <w:pPr>
              <w:rPr>
                <w:ins w:id="2979" w:author=" " w:date="2021-11-12T16:01:00Z"/>
                <w:b/>
              </w:rPr>
            </w:pPr>
            <w:ins w:id="2980" w:author=" " w:date="2021-11-12T16:01:00Z">
              <w:r w:rsidRPr="0044182F">
                <w:rPr>
                  <w:b/>
                </w:rPr>
                <w:t>Actors</w:t>
              </w:r>
            </w:ins>
          </w:p>
        </w:tc>
        <w:tc>
          <w:tcPr>
            <w:tcW w:w="3964" w:type="dxa"/>
            <w:vAlign w:val="center"/>
          </w:tcPr>
          <w:p w14:paraId="6A6379F3" w14:textId="77777777" w:rsidR="00EC162F" w:rsidRPr="002F6C1D" w:rsidRDefault="00EC162F" w:rsidP="00E61DA4">
            <w:pPr>
              <w:rPr>
                <w:ins w:id="2981" w:author=" " w:date="2021-11-12T16:01:00Z"/>
              </w:rPr>
            </w:pPr>
            <w:ins w:id="2982" w:author=" " w:date="2021-11-12T16:01:00Z">
              <w:r>
                <w:t>Bag.IT, Guru BK.</w:t>
              </w:r>
            </w:ins>
          </w:p>
        </w:tc>
      </w:tr>
      <w:tr w:rsidR="00EC162F" w:rsidRPr="007B7AB3" w14:paraId="01506A6D" w14:textId="77777777" w:rsidTr="00E61DA4">
        <w:trPr>
          <w:jc w:val="center"/>
          <w:ins w:id="2983" w:author=" " w:date="2021-11-12T16:01:00Z"/>
        </w:trPr>
        <w:tc>
          <w:tcPr>
            <w:tcW w:w="3827" w:type="dxa"/>
            <w:vAlign w:val="center"/>
          </w:tcPr>
          <w:p w14:paraId="0C725A95" w14:textId="77777777" w:rsidR="00EC162F" w:rsidRPr="0044182F" w:rsidRDefault="00EC162F" w:rsidP="00E61DA4">
            <w:pPr>
              <w:rPr>
                <w:ins w:id="2984" w:author=" " w:date="2021-11-12T16:01:00Z"/>
                <w:b/>
              </w:rPr>
            </w:pPr>
            <w:ins w:id="2985" w:author=" " w:date="2021-11-12T16:01:00Z">
              <w:r w:rsidRPr="0044182F">
                <w:rPr>
                  <w:b/>
                </w:rPr>
                <w:t>Frequency of Use</w:t>
              </w:r>
            </w:ins>
          </w:p>
        </w:tc>
        <w:tc>
          <w:tcPr>
            <w:tcW w:w="3964" w:type="dxa"/>
            <w:vAlign w:val="center"/>
          </w:tcPr>
          <w:p w14:paraId="1A09B423" w14:textId="77777777" w:rsidR="00EC162F" w:rsidRPr="007B7AB3" w:rsidRDefault="00EC162F" w:rsidP="00E61DA4">
            <w:pPr>
              <w:rPr>
                <w:ins w:id="2986" w:author=" " w:date="2021-11-12T16:01:00Z"/>
                <w:i/>
                <w:iCs/>
              </w:rPr>
            </w:pPr>
            <w:ins w:id="2987" w:author=" " w:date="2021-11-12T16:01:00Z">
              <w:r>
                <w:rPr>
                  <w:i/>
                  <w:iCs/>
                </w:rPr>
                <w:t>Conditional</w:t>
              </w:r>
            </w:ins>
          </w:p>
        </w:tc>
      </w:tr>
      <w:tr w:rsidR="00EC162F" w:rsidRPr="0044182F" w14:paraId="70F4D4CC" w14:textId="77777777" w:rsidTr="00E61DA4">
        <w:trPr>
          <w:jc w:val="center"/>
          <w:ins w:id="2988" w:author=" " w:date="2021-11-12T16:01:00Z"/>
        </w:trPr>
        <w:tc>
          <w:tcPr>
            <w:tcW w:w="3827" w:type="dxa"/>
            <w:vAlign w:val="center"/>
          </w:tcPr>
          <w:p w14:paraId="050F848F" w14:textId="77777777" w:rsidR="00EC162F" w:rsidRPr="0044182F" w:rsidRDefault="00EC162F" w:rsidP="00E61DA4">
            <w:pPr>
              <w:rPr>
                <w:ins w:id="2989" w:author=" " w:date="2021-11-12T16:01:00Z"/>
                <w:b/>
              </w:rPr>
            </w:pPr>
            <w:ins w:id="2990" w:author=" " w:date="2021-11-12T16:01:00Z">
              <w:r w:rsidRPr="0044182F">
                <w:rPr>
                  <w:b/>
                </w:rPr>
                <w:t>Triggers</w:t>
              </w:r>
            </w:ins>
          </w:p>
        </w:tc>
        <w:tc>
          <w:tcPr>
            <w:tcW w:w="3964" w:type="dxa"/>
            <w:vAlign w:val="center"/>
          </w:tcPr>
          <w:p w14:paraId="3F5D14D4" w14:textId="77777777" w:rsidR="00EC162F" w:rsidRPr="0044182F" w:rsidRDefault="00EC162F" w:rsidP="00E61DA4">
            <w:pPr>
              <w:rPr>
                <w:ins w:id="2991" w:author=" " w:date="2021-11-12T16:01:00Z"/>
              </w:rPr>
            </w:pPr>
            <w:ins w:id="2992" w:author=" " w:date="2021-11-12T16:01:00Z">
              <w:r>
                <w:t>-</w:t>
              </w:r>
            </w:ins>
          </w:p>
        </w:tc>
      </w:tr>
      <w:tr w:rsidR="00EC162F" w:rsidRPr="0081005E" w14:paraId="2A911FE2" w14:textId="77777777" w:rsidTr="00E61DA4">
        <w:trPr>
          <w:jc w:val="center"/>
          <w:ins w:id="2993" w:author=" " w:date="2021-11-12T16:01:00Z"/>
        </w:trPr>
        <w:tc>
          <w:tcPr>
            <w:tcW w:w="3827" w:type="dxa"/>
            <w:vAlign w:val="center"/>
          </w:tcPr>
          <w:p w14:paraId="7B949782" w14:textId="77777777" w:rsidR="00EC162F" w:rsidRPr="0044182F" w:rsidRDefault="00EC162F" w:rsidP="00E61DA4">
            <w:pPr>
              <w:rPr>
                <w:ins w:id="2994" w:author=" " w:date="2021-11-12T16:01:00Z"/>
                <w:b/>
              </w:rPr>
            </w:pPr>
            <w:ins w:id="2995" w:author=" " w:date="2021-11-12T16:01:00Z">
              <w:r w:rsidRPr="0044182F">
                <w:rPr>
                  <w:b/>
                </w:rPr>
                <w:t>Pre-Conditions</w:t>
              </w:r>
            </w:ins>
          </w:p>
        </w:tc>
        <w:tc>
          <w:tcPr>
            <w:tcW w:w="3964" w:type="dxa"/>
            <w:vAlign w:val="center"/>
          </w:tcPr>
          <w:p w14:paraId="0E854ABE" w14:textId="57369395" w:rsidR="00EC162F" w:rsidRPr="0081005E" w:rsidRDefault="00EC162F" w:rsidP="00E61DA4">
            <w:pPr>
              <w:rPr>
                <w:ins w:id="2996" w:author=" " w:date="2021-11-12T16:01:00Z"/>
                <w:i/>
                <w:iCs/>
              </w:rPr>
            </w:pPr>
            <w:ins w:id="2997" w:author=" " w:date="2021-11-12T16:01:00Z">
              <w:r>
                <w:t xml:space="preserve">Data </w:t>
              </w:r>
              <w:r w:rsidR="00626CCC">
                <w:t xml:space="preserve">semester </w:t>
              </w:r>
              <w:proofErr w:type="spellStart"/>
              <w:r>
                <w:t>belum</w:t>
              </w:r>
              <w:proofErr w:type="spellEnd"/>
              <w:r>
                <w:t xml:space="preserve"> </w:t>
              </w:r>
              <w:proofErr w:type="spellStart"/>
              <w:r>
                <w:t>terhapus</w:t>
              </w:r>
              <w:proofErr w:type="spellEnd"/>
            </w:ins>
          </w:p>
        </w:tc>
      </w:tr>
      <w:tr w:rsidR="00EC162F" w:rsidRPr="0048762E" w14:paraId="6EFF3324" w14:textId="77777777" w:rsidTr="00E61DA4">
        <w:trPr>
          <w:jc w:val="center"/>
          <w:ins w:id="2998" w:author=" " w:date="2021-11-12T16:01:00Z"/>
        </w:trPr>
        <w:tc>
          <w:tcPr>
            <w:tcW w:w="3827" w:type="dxa"/>
            <w:vAlign w:val="center"/>
          </w:tcPr>
          <w:p w14:paraId="1C80F82C" w14:textId="77777777" w:rsidR="00EC162F" w:rsidRPr="0044182F" w:rsidRDefault="00EC162F" w:rsidP="00E61DA4">
            <w:pPr>
              <w:rPr>
                <w:ins w:id="2999" w:author=" " w:date="2021-11-12T16:01:00Z"/>
                <w:b/>
              </w:rPr>
            </w:pPr>
            <w:ins w:id="3000" w:author=" " w:date="2021-11-12T16:01:00Z">
              <w:r w:rsidRPr="0044182F">
                <w:rPr>
                  <w:b/>
                </w:rPr>
                <w:t>Post-Conditions</w:t>
              </w:r>
            </w:ins>
          </w:p>
        </w:tc>
        <w:tc>
          <w:tcPr>
            <w:tcW w:w="3964" w:type="dxa"/>
            <w:vAlign w:val="center"/>
          </w:tcPr>
          <w:p w14:paraId="1ABD6603" w14:textId="4F406993" w:rsidR="00EC162F" w:rsidRPr="0048762E" w:rsidRDefault="00EC162F" w:rsidP="00E61DA4">
            <w:pPr>
              <w:rPr>
                <w:ins w:id="3001" w:author=" " w:date="2021-11-12T16:01:00Z"/>
              </w:rPr>
            </w:pPr>
            <w:ins w:id="3002" w:author=" " w:date="2021-11-12T16:01:00Z">
              <w:r>
                <w:t xml:space="preserve">Data </w:t>
              </w:r>
            </w:ins>
            <w:ins w:id="3003" w:author=" " w:date="2021-11-12T16:02:00Z">
              <w:r w:rsidR="00626CCC">
                <w:t>semester</w:t>
              </w:r>
            </w:ins>
            <w:ins w:id="3004" w:author=" " w:date="2021-11-12T16:01:00Z">
              <w:r>
                <w:t xml:space="preserve"> </w:t>
              </w:r>
              <w:proofErr w:type="spellStart"/>
              <w:r>
                <w:t>terhapus</w:t>
              </w:r>
              <w:proofErr w:type="spellEnd"/>
            </w:ins>
          </w:p>
        </w:tc>
      </w:tr>
      <w:tr w:rsidR="00EC162F" w:rsidRPr="0044182F" w14:paraId="43F903E0" w14:textId="77777777" w:rsidTr="00E61DA4">
        <w:trPr>
          <w:jc w:val="center"/>
          <w:ins w:id="3005" w:author=" " w:date="2021-11-12T16:01:00Z"/>
        </w:trPr>
        <w:tc>
          <w:tcPr>
            <w:tcW w:w="7791" w:type="dxa"/>
            <w:gridSpan w:val="2"/>
            <w:shd w:val="clear" w:color="auto" w:fill="F2EE98"/>
            <w:vAlign w:val="center"/>
          </w:tcPr>
          <w:p w14:paraId="4F59D2CE" w14:textId="77777777" w:rsidR="00EC162F" w:rsidRPr="0044182F" w:rsidRDefault="00EC162F" w:rsidP="00E61DA4">
            <w:pPr>
              <w:jc w:val="center"/>
              <w:rPr>
                <w:ins w:id="3006" w:author=" " w:date="2021-11-12T16:01:00Z"/>
                <w:b/>
              </w:rPr>
            </w:pPr>
            <w:ins w:id="3007" w:author=" " w:date="2021-11-12T16:01:00Z">
              <w:r w:rsidRPr="0044182F">
                <w:rPr>
                  <w:b/>
                </w:rPr>
                <w:t>Main Course</w:t>
              </w:r>
            </w:ins>
          </w:p>
        </w:tc>
      </w:tr>
      <w:tr w:rsidR="00EC162F" w:rsidRPr="0044182F" w14:paraId="397D7439" w14:textId="77777777" w:rsidTr="00E61DA4">
        <w:trPr>
          <w:jc w:val="center"/>
          <w:ins w:id="3008" w:author=" " w:date="2021-11-12T16:01:00Z"/>
        </w:trPr>
        <w:tc>
          <w:tcPr>
            <w:tcW w:w="3827" w:type="dxa"/>
            <w:shd w:val="clear" w:color="auto" w:fill="F2EE98"/>
            <w:vAlign w:val="center"/>
          </w:tcPr>
          <w:p w14:paraId="43167673" w14:textId="77777777" w:rsidR="00EC162F" w:rsidRPr="0044182F" w:rsidRDefault="00EC162F" w:rsidP="00E61DA4">
            <w:pPr>
              <w:jc w:val="center"/>
              <w:rPr>
                <w:ins w:id="3009" w:author=" " w:date="2021-11-12T16:01:00Z"/>
                <w:b/>
              </w:rPr>
            </w:pPr>
            <w:proofErr w:type="spellStart"/>
            <w:ins w:id="3010" w:author=" " w:date="2021-11-12T16:0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4FCAFDF5" w14:textId="77777777" w:rsidR="00EC162F" w:rsidRPr="0044182F" w:rsidRDefault="00EC162F" w:rsidP="00E61DA4">
            <w:pPr>
              <w:jc w:val="center"/>
              <w:rPr>
                <w:ins w:id="3011" w:author=" " w:date="2021-11-12T16:01:00Z"/>
                <w:b/>
              </w:rPr>
            </w:pPr>
            <w:proofErr w:type="spellStart"/>
            <w:ins w:id="3012" w:author=" " w:date="2021-11-12T16:01:00Z">
              <w:r w:rsidRPr="0044182F">
                <w:rPr>
                  <w:b/>
                </w:rPr>
                <w:t>Reaksi</w:t>
              </w:r>
              <w:proofErr w:type="spellEnd"/>
              <w:r w:rsidRPr="0044182F">
                <w:rPr>
                  <w:b/>
                </w:rPr>
                <w:t xml:space="preserve"> </w:t>
              </w:r>
              <w:proofErr w:type="spellStart"/>
              <w:r w:rsidRPr="0044182F">
                <w:rPr>
                  <w:b/>
                </w:rPr>
                <w:t>Sistem</w:t>
              </w:r>
              <w:proofErr w:type="spellEnd"/>
            </w:ins>
          </w:p>
        </w:tc>
      </w:tr>
      <w:tr w:rsidR="00EC162F" w:rsidRPr="0044182F" w14:paraId="127DDD9D" w14:textId="77777777" w:rsidTr="00E61DA4">
        <w:trPr>
          <w:jc w:val="center"/>
          <w:ins w:id="3013" w:author=" " w:date="2021-11-12T16:01:00Z"/>
        </w:trPr>
        <w:tc>
          <w:tcPr>
            <w:tcW w:w="3827" w:type="dxa"/>
            <w:vAlign w:val="center"/>
          </w:tcPr>
          <w:p w14:paraId="1CE08ED8" w14:textId="4DB7F0EB" w:rsidR="00EC162F" w:rsidRPr="0044182F" w:rsidRDefault="00EC162F" w:rsidP="00EC162F">
            <w:pPr>
              <w:numPr>
                <w:ilvl w:val="0"/>
                <w:numId w:val="101"/>
              </w:numPr>
              <w:spacing w:after="160"/>
              <w:rPr>
                <w:ins w:id="3014" w:author=" " w:date="2021-11-12T16:01:00Z"/>
              </w:rPr>
              <w:pPrChange w:id="3015" w:author=" " w:date="2021-11-12T15:25:00Z">
                <w:pPr>
                  <w:numPr>
                    <w:numId w:val="84"/>
                  </w:numPr>
                  <w:spacing w:after="160"/>
                  <w:ind w:left="720" w:hanging="360"/>
                </w:pPr>
              </w:pPrChange>
            </w:pPr>
            <w:proofErr w:type="spellStart"/>
            <w:ins w:id="3016" w:author=" " w:date="2021-11-12T16:01:00Z">
              <w:r>
                <w:t>Memasuki</w:t>
              </w:r>
              <w:proofErr w:type="spellEnd"/>
              <w:r>
                <w:t xml:space="preserve"> menu “Data </w:t>
              </w:r>
            </w:ins>
            <w:ins w:id="3017" w:author=" " w:date="2021-11-12T16:02:00Z">
              <w:r w:rsidR="00626CCC">
                <w:t>S</w:t>
              </w:r>
              <w:r w:rsidR="00626CCC">
                <w:t>emester</w:t>
              </w:r>
            </w:ins>
            <w:ins w:id="3018" w:author=" " w:date="2021-11-12T16:01:00Z">
              <w:r>
                <w:t>”</w:t>
              </w:r>
            </w:ins>
          </w:p>
        </w:tc>
        <w:tc>
          <w:tcPr>
            <w:tcW w:w="3964" w:type="dxa"/>
            <w:vAlign w:val="center"/>
          </w:tcPr>
          <w:p w14:paraId="6DD4A9AA" w14:textId="77777777" w:rsidR="00EC162F" w:rsidRPr="0044182F" w:rsidRDefault="00EC162F" w:rsidP="00E61DA4">
            <w:pPr>
              <w:pStyle w:val="ListParagraph"/>
              <w:ind w:left="450"/>
              <w:rPr>
                <w:ins w:id="3019" w:author=" " w:date="2021-11-12T16:01:00Z"/>
              </w:rPr>
              <w:pPrChange w:id="3020" w:author=" " w:date="2021-11-12T15:26:00Z">
                <w:pPr>
                  <w:ind w:left="511"/>
                </w:pPr>
              </w:pPrChange>
            </w:pPr>
          </w:p>
        </w:tc>
      </w:tr>
      <w:tr w:rsidR="00EC162F" w:rsidRPr="0044182F" w14:paraId="087D8CA7" w14:textId="77777777" w:rsidTr="00E61DA4">
        <w:trPr>
          <w:jc w:val="center"/>
          <w:ins w:id="3021" w:author=" " w:date="2021-11-12T16:01:00Z"/>
        </w:trPr>
        <w:tc>
          <w:tcPr>
            <w:tcW w:w="3827" w:type="dxa"/>
            <w:vAlign w:val="center"/>
          </w:tcPr>
          <w:p w14:paraId="01AB9772" w14:textId="77777777" w:rsidR="00EC162F" w:rsidRPr="0044182F" w:rsidRDefault="00EC162F" w:rsidP="00E61DA4">
            <w:pPr>
              <w:pStyle w:val="ListParagraph"/>
              <w:ind w:left="450"/>
              <w:rPr>
                <w:ins w:id="3022" w:author=" " w:date="2021-11-12T16:01:00Z"/>
              </w:rPr>
              <w:pPrChange w:id="3023" w:author=" " w:date="2021-11-12T15:25:00Z">
                <w:pPr>
                  <w:ind w:left="510"/>
                </w:pPr>
              </w:pPrChange>
            </w:pPr>
          </w:p>
        </w:tc>
        <w:tc>
          <w:tcPr>
            <w:tcW w:w="3964" w:type="dxa"/>
            <w:vAlign w:val="center"/>
          </w:tcPr>
          <w:p w14:paraId="2EDDA7DD" w14:textId="77777777" w:rsidR="00EC162F" w:rsidRPr="0044182F" w:rsidRDefault="00EC162F" w:rsidP="00EC162F">
            <w:pPr>
              <w:numPr>
                <w:ilvl w:val="0"/>
                <w:numId w:val="101"/>
              </w:numPr>
              <w:spacing w:after="160"/>
              <w:ind w:left="450"/>
              <w:rPr>
                <w:ins w:id="3024" w:author=" " w:date="2021-11-12T16:01:00Z"/>
              </w:rPr>
              <w:pPrChange w:id="3025" w:author=" " w:date="2021-11-12T15:25:00Z">
                <w:pPr>
                  <w:numPr>
                    <w:numId w:val="84"/>
                  </w:numPr>
                  <w:spacing w:after="160"/>
                  <w:ind w:left="511" w:hanging="360"/>
                </w:pPr>
              </w:pPrChange>
            </w:pPr>
            <w:proofErr w:type="spellStart"/>
            <w:ins w:id="3026" w:author=" " w:date="2021-11-12T16:01:00Z">
              <w:r>
                <w:t>Menampilkan</w:t>
              </w:r>
              <w:proofErr w:type="spellEnd"/>
              <w:r>
                <w:t xml:space="preserve"> </w:t>
              </w:r>
              <w:proofErr w:type="spellStart"/>
              <w:r>
                <w:t>seluruh</w:t>
              </w:r>
              <w:proofErr w:type="spellEnd"/>
              <w:r>
                <w:t xml:space="preserve"> data admin</w:t>
              </w:r>
            </w:ins>
          </w:p>
        </w:tc>
      </w:tr>
      <w:tr w:rsidR="00EC162F" w14:paraId="7C756AD3" w14:textId="77777777" w:rsidTr="00E61DA4">
        <w:trPr>
          <w:jc w:val="center"/>
          <w:ins w:id="3027" w:author=" " w:date="2021-11-12T16:01:00Z"/>
        </w:trPr>
        <w:tc>
          <w:tcPr>
            <w:tcW w:w="3827" w:type="dxa"/>
            <w:vAlign w:val="center"/>
          </w:tcPr>
          <w:p w14:paraId="53899219" w14:textId="77777777" w:rsidR="00EC162F" w:rsidRPr="0044182F" w:rsidRDefault="00EC162F" w:rsidP="00EC162F">
            <w:pPr>
              <w:pStyle w:val="ListParagraph"/>
              <w:numPr>
                <w:ilvl w:val="0"/>
                <w:numId w:val="101"/>
              </w:numPr>
              <w:ind w:left="450"/>
              <w:rPr>
                <w:ins w:id="3028" w:author=" " w:date="2021-11-12T16:01:00Z"/>
              </w:rPr>
              <w:pPrChange w:id="3029" w:author=" " w:date="2021-11-12T15:25:00Z">
                <w:pPr>
                  <w:pStyle w:val="ListParagraph"/>
                  <w:numPr>
                    <w:numId w:val="84"/>
                  </w:numPr>
                  <w:ind w:hanging="360"/>
                </w:pPr>
              </w:pPrChange>
            </w:pPr>
            <w:proofErr w:type="spellStart"/>
            <w:ins w:id="3030" w:author=" " w:date="2021-11-12T16:01:00Z">
              <w:r>
                <w:t>Menghapus</w:t>
              </w:r>
              <w:proofErr w:type="spellEnd"/>
              <w:r>
                <w:t xml:space="preserve"> data admin </w:t>
              </w:r>
              <w:proofErr w:type="spellStart"/>
              <w:r>
                <w:t>tertentu</w:t>
              </w:r>
              <w:proofErr w:type="spellEnd"/>
            </w:ins>
          </w:p>
        </w:tc>
        <w:tc>
          <w:tcPr>
            <w:tcW w:w="3964" w:type="dxa"/>
            <w:vAlign w:val="center"/>
          </w:tcPr>
          <w:p w14:paraId="5FB6A218" w14:textId="77777777" w:rsidR="00EC162F" w:rsidRDefault="00EC162F" w:rsidP="00E61DA4">
            <w:pPr>
              <w:pStyle w:val="ListParagraph"/>
              <w:spacing w:after="160"/>
              <w:ind w:left="450"/>
              <w:rPr>
                <w:ins w:id="3031" w:author=" " w:date="2021-11-12T16:01:00Z"/>
              </w:rPr>
              <w:pPrChange w:id="3032" w:author=" " w:date="2021-11-12T15:26:00Z">
                <w:pPr>
                  <w:spacing w:after="160"/>
                  <w:ind w:left="511"/>
                </w:pPr>
              </w:pPrChange>
            </w:pPr>
          </w:p>
        </w:tc>
      </w:tr>
      <w:tr w:rsidR="00EC162F" w14:paraId="6A98C40D" w14:textId="77777777" w:rsidTr="00E61DA4">
        <w:trPr>
          <w:jc w:val="center"/>
          <w:ins w:id="3033" w:author=" " w:date="2021-11-12T16:01:00Z"/>
        </w:trPr>
        <w:tc>
          <w:tcPr>
            <w:tcW w:w="3827" w:type="dxa"/>
            <w:vAlign w:val="center"/>
          </w:tcPr>
          <w:p w14:paraId="3F902760" w14:textId="77777777" w:rsidR="00EC162F" w:rsidRDefault="00EC162F" w:rsidP="00E61DA4">
            <w:pPr>
              <w:pStyle w:val="ListParagraph"/>
              <w:ind w:left="450"/>
              <w:rPr>
                <w:ins w:id="3034" w:author=" " w:date="2021-11-12T16:01:00Z"/>
              </w:rPr>
              <w:pPrChange w:id="3035" w:author=" " w:date="2021-11-12T15:26:00Z">
                <w:pPr>
                  <w:pStyle w:val="ListParagraph"/>
                </w:pPr>
              </w:pPrChange>
            </w:pPr>
          </w:p>
        </w:tc>
        <w:tc>
          <w:tcPr>
            <w:tcW w:w="3964" w:type="dxa"/>
            <w:vAlign w:val="center"/>
          </w:tcPr>
          <w:p w14:paraId="18435822" w14:textId="026426FF" w:rsidR="00EC162F" w:rsidRDefault="00EC162F" w:rsidP="00EC162F">
            <w:pPr>
              <w:pStyle w:val="ListParagraph"/>
              <w:numPr>
                <w:ilvl w:val="0"/>
                <w:numId w:val="101"/>
              </w:numPr>
              <w:spacing w:after="160"/>
              <w:ind w:left="450"/>
              <w:rPr>
                <w:ins w:id="3036" w:author=" " w:date="2021-11-12T16:01:00Z"/>
              </w:rPr>
              <w:pPrChange w:id="3037" w:author=" " w:date="2021-11-12T15:25:00Z">
                <w:pPr>
                  <w:pStyle w:val="ListParagraph"/>
                  <w:numPr>
                    <w:numId w:val="84"/>
                  </w:numPr>
                  <w:spacing w:after="160"/>
                  <w:ind w:hanging="360"/>
                </w:pPr>
              </w:pPrChange>
            </w:pPr>
            <w:proofErr w:type="spellStart"/>
            <w:ins w:id="3038" w:author=" " w:date="2021-11-12T16:01:00Z">
              <w:r>
                <w:t>Melakukan</w:t>
              </w:r>
              <w:proofErr w:type="spellEnd"/>
              <w:r>
                <w:t xml:space="preserve"> </w:t>
              </w:r>
              <w:proofErr w:type="spellStart"/>
              <w:r>
                <w:t>penghapusan</w:t>
              </w:r>
              <w:proofErr w:type="spellEnd"/>
              <w:r>
                <w:t xml:space="preserve"> data </w:t>
              </w:r>
            </w:ins>
            <w:ins w:id="3039" w:author=" " w:date="2021-11-12T16:03:00Z">
              <w:r w:rsidR="00626CCC">
                <w:t>semester</w:t>
              </w:r>
            </w:ins>
            <w:ins w:id="3040" w:author=" " w:date="2021-11-12T16:01:00Z">
              <w:r>
                <w:t xml:space="preserve"> pada </w:t>
              </w:r>
              <w:r w:rsidRPr="00C70CAF">
                <w:rPr>
                  <w:i/>
                  <w:iCs/>
                </w:rPr>
                <w:t>database</w:t>
              </w:r>
            </w:ins>
          </w:p>
        </w:tc>
      </w:tr>
      <w:tr w:rsidR="00EC162F" w:rsidRPr="001B1AF9" w14:paraId="5A590FFF" w14:textId="77777777" w:rsidTr="00E61DA4">
        <w:trPr>
          <w:jc w:val="center"/>
          <w:ins w:id="3041" w:author=" " w:date="2021-11-12T16:01:00Z"/>
        </w:trPr>
        <w:tc>
          <w:tcPr>
            <w:tcW w:w="7791" w:type="dxa"/>
            <w:gridSpan w:val="2"/>
            <w:shd w:val="clear" w:color="auto" w:fill="F2EE98"/>
            <w:vAlign w:val="center"/>
          </w:tcPr>
          <w:p w14:paraId="01A60D4E" w14:textId="77777777" w:rsidR="00EC162F" w:rsidRPr="001B1AF9" w:rsidRDefault="00EC162F" w:rsidP="00E61DA4">
            <w:pPr>
              <w:pStyle w:val="ListParagraph"/>
              <w:spacing w:after="160"/>
              <w:ind w:left="468"/>
              <w:jc w:val="center"/>
              <w:rPr>
                <w:ins w:id="3042" w:author=" " w:date="2021-11-12T16:01:00Z"/>
                <w:b/>
                <w:bCs/>
              </w:rPr>
            </w:pPr>
            <w:proofErr w:type="spellStart"/>
            <w:ins w:id="3043" w:author=" " w:date="2021-11-12T16:0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C162F" w:rsidRPr="001B1AF9" w14:paraId="059B8535" w14:textId="77777777" w:rsidTr="00E61DA4">
        <w:trPr>
          <w:jc w:val="center"/>
          <w:ins w:id="3044" w:author=" " w:date="2021-11-12T16:01:00Z"/>
        </w:trPr>
        <w:tc>
          <w:tcPr>
            <w:tcW w:w="3827" w:type="dxa"/>
            <w:shd w:val="clear" w:color="auto" w:fill="F2EE98"/>
            <w:vAlign w:val="center"/>
          </w:tcPr>
          <w:p w14:paraId="25C79F5A" w14:textId="77777777" w:rsidR="00EC162F" w:rsidRPr="001B1AF9" w:rsidRDefault="00EC162F" w:rsidP="00E61DA4">
            <w:pPr>
              <w:pStyle w:val="ListParagraph"/>
              <w:ind w:left="450"/>
              <w:jc w:val="center"/>
              <w:rPr>
                <w:ins w:id="3045" w:author=" " w:date="2021-11-12T16:01:00Z"/>
                <w:b/>
                <w:bCs/>
              </w:rPr>
            </w:pPr>
            <w:proofErr w:type="spellStart"/>
            <w:ins w:id="3046" w:author=" " w:date="2021-11-12T16:01:00Z">
              <w:r w:rsidRPr="001B1AF9">
                <w:rPr>
                  <w:b/>
                  <w:bCs/>
                </w:rPr>
                <w:lastRenderedPageBreak/>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76390C58" w14:textId="77777777" w:rsidR="00EC162F" w:rsidRPr="001B1AF9" w:rsidRDefault="00EC162F" w:rsidP="00E61DA4">
            <w:pPr>
              <w:pStyle w:val="ListParagraph"/>
              <w:spacing w:after="160"/>
              <w:ind w:left="468"/>
              <w:jc w:val="center"/>
              <w:rPr>
                <w:ins w:id="3047" w:author=" " w:date="2021-11-12T16:01:00Z"/>
                <w:b/>
                <w:bCs/>
              </w:rPr>
            </w:pPr>
            <w:proofErr w:type="spellStart"/>
            <w:ins w:id="3048" w:author=" " w:date="2021-11-12T16:01:00Z">
              <w:r w:rsidRPr="001B1AF9">
                <w:rPr>
                  <w:b/>
                  <w:bCs/>
                </w:rPr>
                <w:t>Reaksi</w:t>
              </w:r>
              <w:proofErr w:type="spellEnd"/>
              <w:r w:rsidRPr="001B1AF9">
                <w:rPr>
                  <w:b/>
                  <w:bCs/>
                </w:rPr>
                <w:t xml:space="preserve"> </w:t>
              </w:r>
              <w:proofErr w:type="spellStart"/>
              <w:r w:rsidRPr="001B1AF9">
                <w:rPr>
                  <w:b/>
                  <w:bCs/>
                </w:rPr>
                <w:t>Sistem</w:t>
              </w:r>
              <w:proofErr w:type="spellEnd"/>
            </w:ins>
          </w:p>
        </w:tc>
      </w:tr>
      <w:tr w:rsidR="00EC162F" w14:paraId="39D10962" w14:textId="77777777" w:rsidTr="00E61DA4">
        <w:trPr>
          <w:jc w:val="center"/>
          <w:ins w:id="3049" w:author=" " w:date="2021-11-12T16:01:00Z"/>
        </w:trPr>
        <w:tc>
          <w:tcPr>
            <w:tcW w:w="3827" w:type="dxa"/>
            <w:vAlign w:val="center"/>
          </w:tcPr>
          <w:p w14:paraId="3A51F1D6" w14:textId="6C47B3A6" w:rsidR="00EC162F" w:rsidRDefault="00EC162F" w:rsidP="00E61DA4">
            <w:pPr>
              <w:ind w:left="25"/>
              <w:rPr>
                <w:ins w:id="3050" w:author=" " w:date="2021-11-12T16:01:00Z"/>
              </w:rPr>
              <w:pPrChange w:id="3051" w:author=" " w:date="2021-11-12T15:26:00Z">
                <w:pPr>
                  <w:ind w:left="360"/>
                </w:pPr>
              </w:pPrChange>
            </w:pPr>
            <w:ins w:id="3052" w:author=" " w:date="2021-11-12T16:01: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3053" w:author=" " w:date="2021-11-12T16:03:00Z">
              <w:r w:rsidR="00626CCC">
                <w:t>semester</w:t>
              </w:r>
            </w:ins>
            <w:ins w:id="3054" w:author=" " w:date="2021-11-12T16:01: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74B75F54" w14:textId="77777777" w:rsidR="00EC162F" w:rsidRDefault="00EC162F" w:rsidP="00E61DA4">
            <w:pPr>
              <w:pStyle w:val="ListParagraph"/>
              <w:spacing w:after="160"/>
              <w:ind w:left="25"/>
              <w:rPr>
                <w:ins w:id="3055" w:author=" " w:date="2021-11-12T16:01:00Z"/>
              </w:rPr>
              <w:pPrChange w:id="3056" w:author=" " w:date="2021-11-12T15:26:00Z">
                <w:pPr>
                  <w:pStyle w:val="ListParagraph"/>
                  <w:spacing w:after="160"/>
                  <w:ind w:left="468"/>
                </w:pPr>
              </w:pPrChange>
            </w:pPr>
          </w:p>
        </w:tc>
      </w:tr>
      <w:tr w:rsidR="00EC162F" w14:paraId="454C99E2" w14:textId="77777777" w:rsidTr="00E61DA4">
        <w:trPr>
          <w:jc w:val="center"/>
          <w:ins w:id="3057" w:author=" " w:date="2021-11-12T16:01:00Z"/>
        </w:trPr>
        <w:tc>
          <w:tcPr>
            <w:tcW w:w="3827" w:type="dxa"/>
            <w:vAlign w:val="center"/>
          </w:tcPr>
          <w:p w14:paraId="2361D5C9" w14:textId="77777777" w:rsidR="00EC162F" w:rsidRDefault="00EC162F" w:rsidP="00E61DA4">
            <w:pPr>
              <w:pStyle w:val="ListParagraph"/>
              <w:ind w:left="25"/>
              <w:rPr>
                <w:ins w:id="3058" w:author=" " w:date="2021-11-12T16:01:00Z"/>
              </w:rPr>
              <w:pPrChange w:id="3059" w:author=" " w:date="2021-11-12T15:26:00Z">
                <w:pPr>
                  <w:pStyle w:val="ListParagraph"/>
                  <w:ind w:left="450"/>
                </w:pPr>
              </w:pPrChange>
            </w:pPr>
          </w:p>
        </w:tc>
        <w:tc>
          <w:tcPr>
            <w:tcW w:w="3964" w:type="dxa"/>
            <w:vAlign w:val="center"/>
          </w:tcPr>
          <w:p w14:paraId="7B534A0C" w14:textId="38D89727" w:rsidR="00EC162F" w:rsidRDefault="00EC162F" w:rsidP="00E61DA4">
            <w:pPr>
              <w:spacing w:after="160"/>
              <w:ind w:left="25"/>
              <w:rPr>
                <w:ins w:id="3060" w:author=" " w:date="2021-11-12T16:01:00Z"/>
              </w:rPr>
              <w:pPrChange w:id="3061" w:author=" " w:date="2021-11-12T15:26:00Z">
                <w:pPr>
                  <w:spacing w:after="160"/>
                  <w:ind w:left="360"/>
                </w:pPr>
              </w:pPrChange>
            </w:pPr>
            <w:ins w:id="3062" w:author=" " w:date="2021-11-12T16:0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063" w:author=" " w:date="2021-11-12T16:03:00Z">
              <w:r w:rsidR="00626CCC">
                <w:t>semester</w:t>
              </w:r>
            </w:ins>
            <w:ins w:id="3064" w:author=" " w:date="2021-11-12T16:01:00Z">
              <w:r>
                <w:t xml:space="preserve"> </w:t>
              </w:r>
              <w:proofErr w:type="spellStart"/>
              <w:r>
                <w:t>gagal</w:t>
              </w:r>
              <w:proofErr w:type="spellEnd"/>
              <w:r>
                <w:t xml:space="preserve"> </w:t>
              </w:r>
              <w:proofErr w:type="spellStart"/>
              <w:r>
                <w:t>ditambahkan</w:t>
              </w:r>
              <w:proofErr w:type="spellEnd"/>
            </w:ins>
          </w:p>
        </w:tc>
      </w:tr>
    </w:tbl>
    <w:p w14:paraId="43B17265" w14:textId="77777777" w:rsidR="00EC162F" w:rsidRDefault="00EC162F" w:rsidP="00EC162F">
      <w:pPr>
        <w:ind w:left="66"/>
        <w:rPr>
          <w:ins w:id="3065" w:author=" " w:date="2021-11-12T15:29:00Z"/>
        </w:rPr>
        <w:pPrChange w:id="3066" w:author=" "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3067" w:author=" " w:date="2021-11-12T16:03:00Z"/>
        </w:rPr>
      </w:pPr>
      <w:proofErr w:type="spellStart"/>
      <w:ins w:id="3068" w:author=" " w:date="2021-11-12T15:29:00Z">
        <w:r>
          <w:t>Skenarion</w:t>
        </w:r>
        <w:proofErr w:type="spellEnd"/>
        <w:r>
          <w:t xml:space="preserve"> Edit</w:t>
        </w:r>
      </w:ins>
      <w:ins w:id="3069" w:author=" " w:date="2021-11-12T15:56:00Z">
        <w:r w:rsidR="00EC162F">
          <w:t xml:space="preserve"> </w:t>
        </w:r>
        <w:r w:rsidR="00EC162F">
          <w:t>Semester</w:t>
        </w:r>
      </w:ins>
    </w:p>
    <w:p w14:paraId="5A493788" w14:textId="439F3B9D" w:rsidR="00626CCC" w:rsidRDefault="00626CCC" w:rsidP="00626CCC">
      <w:pPr>
        <w:ind w:left="66"/>
        <w:rPr>
          <w:ins w:id="3070" w:author=" " w:date="2021-11-12T16:03: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E61DA4">
        <w:trPr>
          <w:jc w:val="center"/>
          <w:ins w:id="3071" w:author=" " w:date="2021-11-12T16:03:00Z"/>
        </w:trPr>
        <w:tc>
          <w:tcPr>
            <w:tcW w:w="3827" w:type="dxa"/>
            <w:shd w:val="clear" w:color="auto" w:fill="F2EE98"/>
            <w:vAlign w:val="center"/>
          </w:tcPr>
          <w:p w14:paraId="074B2C4B" w14:textId="77777777" w:rsidR="00626CCC" w:rsidRPr="0044182F" w:rsidRDefault="00626CCC" w:rsidP="00E61DA4">
            <w:pPr>
              <w:rPr>
                <w:ins w:id="3072" w:author=" " w:date="2021-11-12T16:03:00Z"/>
                <w:b/>
              </w:rPr>
            </w:pPr>
            <w:ins w:id="3073" w:author=" " w:date="2021-11-12T16:03:00Z">
              <w:r w:rsidRPr="0044182F">
                <w:rPr>
                  <w:b/>
                </w:rPr>
                <w:t>Name</w:t>
              </w:r>
            </w:ins>
          </w:p>
        </w:tc>
        <w:tc>
          <w:tcPr>
            <w:tcW w:w="3964" w:type="dxa"/>
            <w:shd w:val="clear" w:color="auto" w:fill="F2EE98"/>
            <w:vAlign w:val="center"/>
          </w:tcPr>
          <w:p w14:paraId="69EEFE8D" w14:textId="0CAC03F3" w:rsidR="00626CCC" w:rsidRPr="00A46E0B" w:rsidRDefault="00626CCC" w:rsidP="00E61DA4">
            <w:pPr>
              <w:rPr>
                <w:ins w:id="3074" w:author=" " w:date="2021-11-12T16:03:00Z"/>
              </w:rPr>
            </w:pPr>
            <w:ins w:id="3075" w:author=" " w:date="2021-11-12T16:03:00Z">
              <w:r>
                <w:t xml:space="preserve">Edit </w:t>
              </w:r>
            </w:ins>
            <w:ins w:id="3076" w:author=" " w:date="2021-11-12T16:04:00Z">
              <w:r>
                <w:t>Semester</w:t>
              </w:r>
            </w:ins>
          </w:p>
        </w:tc>
      </w:tr>
      <w:tr w:rsidR="00626CCC" w:rsidRPr="002F6C1D" w14:paraId="32CA3A8E" w14:textId="77777777" w:rsidTr="00E61DA4">
        <w:trPr>
          <w:jc w:val="center"/>
          <w:ins w:id="3077" w:author=" " w:date="2021-11-12T16:03:00Z"/>
        </w:trPr>
        <w:tc>
          <w:tcPr>
            <w:tcW w:w="3827" w:type="dxa"/>
            <w:vAlign w:val="center"/>
          </w:tcPr>
          <w:p w14:paraId="27AE711B" w14:textId="77777777" w:rsidR="00626CCC" w:rsidRPr="0044182F" w:rsidRDefault="00626CCC" w:rsidP="00E61DA4">
            <w:pPr>
              <w:rPr>
                <w:ins w:id="3078" w:author=" " w:date="2021-11-12T16:03:00Z"/>
                <w:b/>
              </w:rPr>
            </w:pPr>
            <w:ins w:id="3079" w:author=" " w:date="2021-11-12T16:03:00Z">
              <w:r w:rsidRPr="0044182F">
                <w:rPr>
                  <w:b/>
                </w:rPr>
                <w:t>ID</w:t>
              </w:r>
            </w:ins>
          </w:p>
        </w:tc>
        <w:tc>
          <w:tcPr>
            <w:tcW w:w="3964" w:type="dxa"/>
            <w:vAlign w:val="center"/>
          </w:tcPr>
          <w:p w14:paraId="6A35F378" w14:textId="77777777" w:rsidR="00626CCC" w:rsidRPr="002F6C1D" w:rsidRDefault="00626CCC" w:rsidP="00E61DA4">
            <w:pPr>
              <w:rPr>
                <w:ins w:id="3080" w:author=" " w:date="2021-11-12T16:03:00Z"/>
              </w:rPr>
            </w:pPr>
            <w:ins w:id="3081" w:author=" " w:date="2021-11-12T16:03:00Z">
              <w:r>
                <w:t>RC16</w:t>
              </w:r>
            </w:ins>
          </w:p>
        </w:tc>
      </w:tr>
      <w:tr w:rsidR="00626CCC" w:rsidRPr="000C722D" w14:paraId="0BA97349" w14:textId="77777777" w:rsidTr="00E61DA4">
        <w:trPr>
          <w:jc w:val="center"/>
          <w:ins w:id="3082" w:author=" " w:date="2021-11-12T16:03:00Z"/>
        </w:trPr>
        <w:tc>
          <w:tcPr>
            <w:tcW w:w="3827" w:type="dxa"/>
            <w:vAlign w:val="center"/>
          </w:tcPr>
          <w:p w14:paraId="13352C03" w14:textId="77777777" w:rsidR="00626CCC" w:rsidRPr="0044182F" w:rsidRDefault="00626CCC" w:rsidP="00E61DA4">
            <w:pPr>
              <w:rPr>
                <w:ins w:id="3083" w:author=" " w:date="2021-11-12T16:03:00Z"/>
                <w:b/>
              </w:rPr>
            </w:pPr>
            <w:ins w:id="3084" w:author=" " w:date="2021-11-12T16:03:00Z">
              <w:r w:rsidRPr="0044182F">
                <w:rPr>
                  <w:b/>
                </w:rPr>
                <w:t>Description</w:t>
              </w:r>
            </w:ins>
          </w:p>
        </w:tc>
        <w:tc>
          <w:tcPr>
            <w:tcW w:w="3964" w:type="dxa"/>
          </w:tcPr>
          <w:p w14:paraId="79E61B12" w14:textId="3874171E" w:rsidR="00626CCC" w:rsidRPr="000C722D" w:rsidRDefault="00626CCC" w:rsidP="00E61DA4">
            <w:pPr>
              <w:rPr>
                <w:ins w:id="3085" w:author=" " w:date="2021-11-12T16:03:00Z"/>
              </w:rPr>
            </w:pPr>
            <w:ins w:id="3086" w:author=" " w:date="2021-11-12T16:03: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3087" w:author=" " w:date="2021-11-12T16:04:00Z">
              <w:r>
                <w:t>semester</w:t>
              </w:r>
            </w:ins>
            <w:ins w:id="3088" w:author=" " w:date="2021-11-12T16:03:00Z">
              <w:r>
                <w:t xml:space="preserve"> </w:t>
              </w:r>
              <w:proofErr w:type="spellStart"/>
              <w:r>
                <w:t>untuk</w:t>
              </w:r>
              <w:proofErr w:type="spellEnd"/>
              <w:r>
                <w:t xml:space="preserve"> </w:t>
              </w:r>
              <w:proofErr w:type="spellStart"/>
              <w:r>
                <w:t>memperbaharui</w:t>
              </w:r>
              <w:proofErr w:type="spellEnd"/>
              <w:r>
                <w:t xml:space="preserve"> data </w:t>
              </w:r>
            </w:ins>
            <w:ins w:id="3089" w:author=" " w:date="2021-11-12T16:04:00Z">
              <w:r>
                <w:t>semester</w:t>
              </w:r>
            </w:ins>
            <w:ins w:id="3090" w:author=" " w:date="2021-11-12T16:03:00Z">
              <w:r>
                <w:t>.</w:t>
              </w:r>
            </w:ins>
          </w:p>
        </w:tc>
      </w:tr>
      <w:tr w:rsidR="00626CCC" w:rsidRPr="002F6C1D" w14:paraId="3577911C" w14:textId="77777777" w:rsidTr="00E61DA4">
        <w:trPr>
          <w:jc w:val="center"/>
          <w:ins w:id="3091" w:author=" " w:date="2021-11-12T16:03:00Z"/>
        </w:trPr>
        <w:tc>
          <w:tcPr>
            <w:tcW w:w="3827" w:type="dxa"/>
            <w:vAlign w:val="center"/>
          </w:tcPr>
          <w:p w14:paraId="7EB860CD" w14:textId="77777777" w:rsidR="00626CCC" w:rsidRPr="0044182F" w:rsidRDefault="00626CCC" w:rsidP="00E61DA4">
            <w:pPr>
              <w:rPr>
                <w:ins w:id="3092" w:author=" " w:date="2021-11-12T16:03:00Z"/>
                <w:b/>
              </w:rPr>
            </w:pPr>
            <w:ins w:id="3093" w:author=" " w:date="2021-11-12T16:03:00Z">
              <w:r w:rsidRPr="0044182F">
                <w:rPr>
                  <w:b/>
                </w:rPr>
                <w:t>Actors</w:t>
              </w:r>
            </w:ins>
          </w:p>
        </w:tc>
        <w:tc>
          <w:tcPr>
            <w:tcW w:w="3964" w:type="dxa"/>
            <w:vAlign w:val="center"/>
          </w:tcPr>
          <w:p w14:paraId="02669BE7" w14:textId="77777777" w:rsidR="00626CCC" w:rsidRPr="002F6C1D" w:rsidRDefault="00626CCC" w:rsidP="00E61DA4">
            <w:pPr>
              <w:rPr>
                <w:ins w:id="3094" w:author=" " w:date="2021-11-12T16:03:00Z"/>
              </w:rPr>
            </w:pPr>
            <w:ins w:id="3095" w:author=" " w:date="2021-11-12T16:03:00Z">
              <w:r>
                <w:t>Bag.IT, Guru BK.</w:t>
              </w:r>
            </w:ins>
          </w:p>
        </w:tc>
      </w:tr>
      <w:tr w:rsidR="00626CCC" w:rsidRPr="007B7AB3" w14:paraId="28B3D482" w14:textId="77777777" w:rsidTr="00E61DA4">
        <w:trPr>
          <w:jc w:val="center"/>
          <w:ins w:id="3096" w:author=" " w:date="2021-11-12T16:03:00Z"/>
        </w:trPr>
        <w:tc>
          <w:tcPr>
            <w:tcW w:w="3827" w:type="dxa"/>
            <w:vAlign w:val="center"/>
          </w:tcPr>
          <w:p w14:paraId="4706AEBF" w14:textId="77777777" w:rsidR="00626CCC" w:rsidRPr="0044182F" w:rsidRDefault="00626CCC" w:rsidP="00E61DA4">
            <w:pPr>
              <w:rPr>
                <w:ins w:id="3097" w:author=" " w:date="2021-11-12T16:03:00Z"/>
                <w:b/>
              </w:rPr>
            </w:pPr>
            <w:ins w:id="3098" w:author=" " w:date="2021-11-12T16:03:00Z">
              <w:r w:rsidRPr="0044182F">
                <w:rPr>
                  <w:b/>
                </w:rPr>
                <w:t>Frequency of Use</w:t>
              </w:r>
            </w:ins>
          </w:p>
        </w:tc>
        <w:tc>
          <w:tcPr>
            <w:tcW w:w="3964" w:type="dxa"/>
            <w:vAlign w:val="center"/>
          </w:tcPr>
          <w:p w14:paraId="666AC27B" w14:textId="77777777" w:rsidR="00626CCC" w:rsidRPr="007B7AB3" w:rsidRDefault="00626CCC" w:rsidP="00E61DA4">
            <w:pPr>
              <w:rPr>
                <w:ins w:id="3099" w:author=" " w:date="2021-11-12T16:03:00Z"/>
                <w:i/>
                <w:iCs/>
              </w:rPr>
            </w:pPr>
            <w:ins w:id="3100" w:author=" " w:date="2021-11-12T16:03:00Z">
              <w:r>
                <w:rPr>
                  <w:i/>
                  <w:iCs/>
                </w:rPr>
                <w:t>Conditional</w:t>
              </w:r>
            </w:ins>
          </w:p>
        </w:tc>
      </w:tr>
      <w:tr w:rsidR="00626CCC" w:rsidRPr="0044182F" w14:paraId="45A5E8E2" w14:textId="77777777" w:rsidTr="00E61DA4">
        <w:trPr>
          <w:jc w:val="center"/>
          <w:ins w:id="3101" w:author=" " w:date="2021-11-12T16:03:00Z"/>
        </w:trPr>
        <w:tc>
          <w:tcPr>
            <w:tcW w:w="3827" w:type="dxa"/>
            <w:vAlign w:val="center"/>
          </w:tcPr>
          <w:p w14:paraId="15EC4151" w14:textId="77777777" w:rsidR="00626CCC" w:rsidRPr="0044182F" w:rsidRDefault="00626CCC" w:rsidP="00E61DA4">
            <w:pPr>
              <w:rPr>
                <w:ins w:id="3102" w:author=" " w:date="2021-11-12T16:03:00Z"/>
                <w:b/>
              </w:rPr>
            </w:pPr>
            <w:ins w:id="3103" w:author=" " w:date="2021-11-12T16:03:00Z">
              <w:r w:rsidRPr="0044182F">
                <w:rPr>
                  <w:b/>
                </w:rPr>
                <w:t>Triggers</w:t>
              </w:r>
            </w:ins>
          </w:p>
        </w:tc>
        <w:tc>
          <w:tcPr>
            <w:tcW w:w="3964" w:type="dxa"/>
            <w:vAlign w:val="center"/>
          </w:tcPr>
          <w:p w14:paraId="23927BD9" w14:textId="77777777" w:rsidR="00626CCC" w:rsidRPr="0044182F" w:rsidRDefault="00626CCC" w:rsidP="00E61DA4">
            <w:pPr>
              <w:rPr>
                <w:ins w:id="3104" w:author=" " w:date="2021-11-12T16:03:00Z"/>
              </w:rPr>
            </w:pPr>
            <w:ins w:id="3105" w:author=" " w:date="2021-11-12T16:03:00Z">
              <w:r>
                <w:t>-</w:t>
              </w:r>
            </w:ins>
          </w:p>
        </w:tc>
      </w:tr>
      <w:tr w:rsidR="00626CCC" w:rsidRPr="0081005E" w14:paraId="6E800C66" w14:textId="77777777" w:rsidTr="00E61DA4">
        <w:trPr>
          <w:jc w:val="center"/>
          <w:ins w:id="3106" w:author=" " w:date="2021-11-12T16:03:00Z"/>
        </w:trPr>
        <w:tc>
          <w:tcPr>
            <w:tcW w:w="3827" w:type="dxa"/>
            <w:vAlign w:val="center"/>
          </w:tcPr>
          <w:p w14:paraId="08E3F0A9" w14:textId="77777777" w:rsidR="00626CCC" w:rsidRPr="0044182F" w:rsidRDefault="00626CCC" w:rsidP="00E61DA4">
            <w:pPr>
              <w:rPr>
                <w:ins w:id="3107" w:author=" " w:date="2021-11-12T16:03:00Z"/>
                <w:b/>
              </w:rPr>
            </w:pPr>
            <w:ins w:id="3108" w:author=" " w:date="2021-11-12T16:03:00Z">
              <w:r w:rsidRPr="0044182F">
                <w:rPr>
                  <w:b/>
                </w:rPr>
                <w:t>Pre-Conditions</w:t>
              </w:r>
            </w:ins>
          </w:p>
        </w:tc>
        <w:tc>
          <w:tcPr>
            <w:tcW w:w="3964" w:type="dxa"/>
            <w:vAlign w:val="center"/>
          </w:tcPr>
          <w:p w14:paraId="2B942C9B" w14:textId="192B44B4" w:rsidR="00626CCC" w:rsidRPr="0081005E" w:rsidRDefault="00626CCC" w:rsidP="00E61DA4">
            <w:pPr>
              <w:rPr>
                <w:ins w:id="3109" w:author=" " w:date="2021-11-12T16:03:00Z"/>
                <w:i/>
                <w:iCs/>
              </w:rPr>
            </w:pPr>
            <w:ins w:id="3110" w:author=" " w:date="2021-11-12T16:03:00Z">
              <w:r>
                <w:t xml:space="preserve">Data </w:t>
              </w:r>
            </w:ins>
            <w:ins w:id="3111" w:author=" " w:date="2021-11-12T16:04:00Z">
              <w:r>
                <w:t>semester</w:t>
              </w:r>
            </w:ins>
            <w:ins w:id="3112" w:author=" " w:date="2021-11-12T16:03:00Z">
              <w:r>
                <w:t xml:space="preserve"> </w:t>
              </w:r>
              <w:proofErr w:type="spellStart"/>
              <w:r>
                <w:t>belum</w:t>
              </w:r>
              <w:proofErr w:type="spellEnd"/>
              <w:r>
                <w:t xml:space="preserve"> </w:t>
              </w:r>
              <w:proofErr w:type="spellStart"/>
              <w:r>
                <w:t>diperbaharui</w:t>
              </w:r>
              <w:proofErr w:type="spellEnd"/>
            </w:ins>
          </w:p>
        </w:tc>
      </w:tr>
      <w:tr w:rsidR="00626CCC" w:rsidRPr="0048762E" w14:paraId="7DB59233" w14:textId="77777777" w:rsidTr="00E61DA4">
        <w:trPr>
          <w:jc w:val="center"/>
          <w:ins w:id="3113" w:author=" " w:date="2021-11-12T16:03:00Z"/>
        </w:trPr>
        <w:tc>
          <w:tcPr>
            <w:tcW w:w="3827" w:type="dxa"/>
            <w:vAlign w:val="center"/>
          </w:tcPr>
          <w:p w14:paraId="416899F1" w14:textId="77777777" w:rsidR="00626CCC" w:rsidRPr="0044182F" w:rsidRDefault="00626CCC" w:rsidP="00E61DA4">
            <w:pPr>
              <w:rPr>
                <w:ins w:id="3114" w:author=" " w:date="2021-11-12T16:03:00Z"/>
                <w:b/>
              </w:rPr>
            </w:pPr>
            <w:ins w:id="3115" w:author=" " w:date="2021-11-12T16:03:00Z">
              <w:r w:rsidRPr="0044182F">
                <w:rPr>
                  <w:b/>
                </w:rPr>
                <w:t>Post-Conditions</w:t>
              </w:r>
            </w:ins>
          </w:p>
        </w:tc>
        <w:tc>
          <w:tcPr>
            <w:tcW w:w="3964" w:type="dxa"/>
            <w:vAlign w:val="center"/>
          </w:tcPr>
          <w:p w14:paraId="64E69A2D" w14:textId="7C983C7C" w:rsidR="00626CCC" w:rsidRPr="0048762E" w:rsidRDefault="00626CCC" w:rsidP="00E61DA4">
            <w:pPr>
              <w:rPr>
                <w:ins w:id="3116" w:author=" " w:date="2021-11-12T16:03:00Z"/>
              </w:rPr>
            </w:pPr>
            <w:proofErr w:type="spellStart"/>
            <w:ins w:id="3117" w:author=" " w:date="2021-11-12T16:03:00Z">
              <w:r>
                <w:t>Perubahan</w:t>
              </w:r>
              <w:proofErr w:type="spellEnd"/>
              <w:r>
                <w:t xml:space="preserve"> data </w:t>
              </w:r>
              <w:proofErr w:type="spellStart"/>
              <w:r>
                <w:t>identitas</w:t>
              </w:r>
              <w:proofErr w:type="spellEnd"/>
              <w:r>
                <w:t xml:space="preserve"> </w:t>
              </w:r>
            </w:ins>
            <w:ins w:id="3118" w:author=" " w:date="2021-11-12T16:05:00Z">
              <w:r>
                <w:t>semester</w:t>
              </w:r>
            </w:ins>
          </w:p>
        </w:tc>
      </w:tr>
      <w:tr w:rsidR="00626CCC" w:rsidRPr="0044182F" w14:paraId="31A1BEF0" w14:textId="77777777" w:rsidTr="00E61DA4">
        <w:trPr>
          <w:jc w:val="center"/>
          <w:ins w:id="3119" w:author=" " w:date="2021-11-12T16:03:00Z"/>
        </w:trPr>
        <w:tc>
          <w:tcPr>
            <w:tcW w:w="7791" w:type="dxa"/>
            <w:gridSpan w:val="2"/>
            <w:shd w:val="clear" w:color="auto" w:fill="F2EE98"/>
            <w:vAlign w:val="center"/>
          </w:tcPr>
          <w:p w14:paraId="39B6B746" w14:textId="77777777" w:rsidR="00626CCC" w:rsidRPr="0044182F" w:rsidRDefault="00626CCC" w:rsidP="00E61DA4">
            <w:pPr>
              <w:jc w:val="center"/>
              <w:rPr>
                <w:ins w:id="3120" w:author=" " w:date="2021-11-12T16:03:00Z"/>
                <w:b/>
              </w:rPr>
            </w:pPr>
            <w:ins w:id="3121" w:author=" " w:date="2021-11-12T16:03:00Z">
              <w:r w:rsidRPr="0044182F">
                <w:rPr>
                  <w:b/>
                </w:rPr>
                <w:t>Main Course</w:t>
              </w:r>
            </w:ins>
          </w:p>
        </w:tc>
      </w:tr>
      <w:tr w:rsidR="00626CCC" w:rsidRPr="0044182F" w14:paraId="72926AA2" w14:textId="77777777" w:rsidTr="00E61DA4">
        <w:trPr>
          <w:jc w:val="center"/>
          <w:ins w:id="3122" w:author=" " w:date="2021-11-12T16:03:00Z"/>
        </w:trPr>
        <w:tc>
          <w:tcPr>
            <w:tcW w:w="3827" w:type="dxa"/>
            <w:shd w:val="clear" w:color="auto" w:fill="F2EE98"/>
            <w:vAlign w:val="center"/>
          </w:tcPr>
          <w:p w14:paraId="2526D41B" w14:textId="77777777" w:rsidR="00626CCC" w:rsidRPr="0044182F" w:rsidRDefault="00626CCC" w:rsidP="00E61DA4">
            <w:pPr>
              <w:jc w:val="center"/>
              <w:rPr>
                <w:ins w:id="3123" w:author=" " w:date="2021-11-12T16:03:00Z"/>
                <w:b/>
              </w:rPr>
            </w:pPr>
            <w:proofErr w:type="spellStart"/>
            <w:ins w:id="3124" w:author=" " w:date="2021-11-12T16:03: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5DA3DE42" w14:textId="77777777" w:rsidR="00626CCC" w:rsidRPr="0044182F" w:rsidRDefault="00626CCC" w:rsidP="00E61DA4">
            <w:pPr>
              <w:jc w:val="center"/>
              <w:rPr>
                <w:ins w:id="3125" w:author=" " w:date="2021-11-12T16:03:00Z"/>
                <w:b/>
              </w:rPr>
            </w:pPr>
            <w:proofErr w:type="spellStart"/>
            <w:ins w:id="3126" w:author=" " w:date="2021-11-12T16:03:00Z">
              <w:r w:rsidRPr="0044182F">
                <w:rPr>
                  <w:b/>
                </w:rPr>
                <w:t>Reaksi</w:t>
              </w:r>
              <w:proofErr w:type="spellEnd"/>
              <w:r w:rsidRPr="0044182F">
                <w:rPr>
                  <w:b/>
                </w:rPr>
                <w:t xml:space="preserve"> </w:t>
              </w:r>
              <w:proofErr w:type="spellStart"/>
              <w:r w:rsidRPr="0044182F">
                <w:rPr>
                  <w:b/>
                </w:rPr>
                <w:t>Sistem</w:t>
              </w:r>
              <w:proofErr w:type="spellEnd"/>
            </w:ins>
          </w:p>
        </w:tc>
      </w:tr>
      <w:tr w:rsidR="00626CCC" w:rsidRPr="0044182F" w14:paraId="2E6AD915" w14:textId="77777777" w:rsidTr="00E61DA4">
        <w:trPr>
          <w:jc w:val="center"/>
          <w:ins w:id="3127" w:author=" " w:date="2021-11-12T16:03:00Z"/>
        </w:trPr>
        <w:tc>
          <w:tcPr>
            <w:tcW w:w="3827" w:type="dxa"/>
            <w:vAlign w:val="center"/>
          </w:tcPr>
          <w:p w14:paraId="7611AED3" w14:textId="22938A56" w:rsidR="00626CCC" w:rsidRPr="0044182F" w:rsidRDefault="00626CCC" w:rsidP="00626CCC">
            <w:pPr>
              <w:numPr>
                <w:ilvl w:val="0"/>
                <w:numId w:val="102"/>
              </w:numPr>
              <w:spacing w:after="160"/>
              <w:rPr>
                <w:ins w:id="3128" w:author=" " w:date="2021-11-12T16:03:00Z"/>
              </w:rPr>
            </w:pPr>
            <w:proofErr w:type="spellStart"/>
            <w:ins w:id="3129" w:author=" " w:date="2021-11-12T16:03:00Z">
              <w:r>
                <w:t>Memasuki</w:t>
              </w:r>
              <w:proofErr w:type="spellEnd"/>
              <w:r>
                <w:t xml:space="preserve"> menu “Data </w:t>
              </w:r>
            </w:ins>
            <w:ins w:id="3130" w:author=" " w:date="2021-11-12T16:05:00Z">
              <w:r>
                <w:t>S</w:t>
              </w:r>
              <w:r>
                <w:t>emester</w:t>
              </w:r>
            </w:ins>
            <w:ins w:id="3131" w:author=" " w:date="2021-11-12T16:03:00Z">
              <w:r>
                <w:t>”</w:t>
              </w:r>
            </w:ins>
          </w:p>
        </w:tc>
        <w:tc>
          <w:tcPr>
            <w:tcW w:w="3964" w:type="dxa"/>
            <w:vAlign w:val="center"/>
          </w:tcPr>
          <w:p w14:paraId="1F6CDD19" w14:textId="77777777" w:rsidR="00626CCC" w:rsidRPr="0044182F" w:rsidRDefault="00626CCC" w:rsidP="00E61DA4">
            <w:pPr>
              <w:pStyle w:val="ListParagraph"/>
              <w:ind w:left="450"/>
              <w:rPr>
                <w:ins w:id="3132" w:author=" " w:date="2021-11-12T16:03:00Z"/>
              </w:rPr>
            </w:pPr>
          </w:p>
        </w:tc>
      </w:tr>
      <w:tr w:rsidR="00626CCC" w:rsidRPr="0044182F" w14:paraId="7F1B0D48" w14:textId="77777777" w:rsidTr="00E61DA4">
        <w:trPr>
          <w:jc w:val="center"/>
          <w:ins w:id="3133" w:author=" " w:date="2021-11-12T16:03:00Z"/>
        </w:trPr>
        <w:tc>
          <w:tcPr>
            <w:tcW w:w="3827" w:type="dxa"/>
            <w:vAlign w:val="center"/>
          </w:tcPr>
          <w:p w14:paraId="5416BBAA" w14:textId="77777777" w:rsidR="00626CCC" w:rsidRPr="0044182F" w:rsidRDefault="00626CCC" w:rsidP="00E61DA4">
            <w:pPr>
              <w:pStyle w:val="ListParagraph"/>
              <w:ind w:left="450"/>
              <w:rPr>
                <w:ins w:id="3134" w:author=" "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3135" w:author=" " w:date="2021-11-12T16:03:00Z"/>
              </w:rPr>
            </w:pPr>
            <w:proofErr w:type="spellStart"/>
            <w:ins w:id="3136" w:author=" " w:date="2021-11-12T16:03:00Z">
              <w:r>
                <w:t>Menampilkan</w:t>
              </w:r>
              <w:proofErr w:type="spellEnd"/>
              <w:r>
                <w:t xml:space="preserve"> </w:t>
              </w:r>
              <w:proofErr w:type="spellStart"/>
              <w:r>
                <w:t>seluruh</w:t>
              </w:r>
              <w:proofErr w:type="spellEnd"/>
              <w:r>
                <w:t xml:space="preserve"> data </w:t>
              </w:r>
            </w:ins>
            <w:ins w:id="3137" w:author=" " w:date="2021-11-12T16:05:00Z">
              <w:r>
                <w:t>semester</w:t>
              </w:r>
            </w:ins>
          </w:p>
        </w:tc>
      </w:tr>
      <w:tr w:rsidR="00626CCC" w14:paraId="3FE125F0" w14:textId="77777777" w:rsidTr="00E61DA4">
        <w:trPr>
          <w:jc w:val="center"/>
          <w:ins w:id="3138" w:author=" "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3139" w:author=" " w:date="2021-11-12T16:03:00Z"/>
              </w:rPr>
            </w:pPr>
            <w:proofErr w:type="spellStart"/>
            <w:ins w:id="3140" w:author=" " w:date="2021-11-12T16:03:00Z">
              <w:r>
                <w:t>Menekan</w:t>
              </w:r>
              <w:proofErr w:type="spellEnd"/>
              <w:r>
                <w:t xml:space="preserve"> </w:t>
              </w:r>
              <w:proofErr w:type="spellStart"/>
              <w:r>
                <w:t>tombol</w:t>
              </w:r>
              <w:proofErr w:type="spellEnd"/>
              <w:r>
                <w:t xml:space="preserve"> “</w:t>
              </w:r>
            </w:ins>
            <w:ins w:id="3141" w:author=" " w:date="2021-11-12T16:05:00Z">
              <w:r>
                <w:t>Edit Semester</w:t>
              </w:r>
            </w:ins>
            <w:ins w:id="3142" w:author=" " w:date="2021-11-12T16:03:00Z">
              <w:r>
                <w:t>”</w:t>
              </w:r>
            </w:ins>
          </w:p>
        </w:tc>
        <w:tc>
          <w:tcPr>
            <w:tcW w:w="3964" w:type="dxa"/>
            <w:vAlign w:val="center"/>
          </w:tcPr>
          <w:p w14:paraId="6F7D959A" w14:textId="77777777" w:rsidR="00626CCC" w:rsidRDefault="00626CCC" w:rsidP="00E61DA4">
            <w:pPr>
              <w:pStyle w:val="ListParagraph"/>
              <w:spacing w:after="160"/>
              <w:ind w:left="450"/>
              <w:rPr>
                <w:ins w:id="3143" w:author=" " w:date="2021-11-12T16:03:00Z"/>
              </w:rPr>
            </w:pPr>
          </w:p>
        </w:tc>
      </w:tr>
      <w:tr w:rsidR="00626CCC" w14:paraId="7FE75C2D" w14:textId="77777777" w:rsidTr="00E61DA4">
        <w:trPr>
          <w:jc w:val="center"/>
          <w:ins w:id="3144" w:author=" " w:date="2021-11-12T16:03:00Z"/>
        </w:trPr>
        <w:tc>
          <w:tcPr>
            <w:tcW w:w="3827" w:type="dxa"/>
            <w:vAlign w:val="center"/>
          </w:tcPr>
          <w:p w14:paraId="3B793EBB" w14:textId="77777777" w:rsidR="00626CCC" w:rsidRDefault="00626CCC" w:rsidP="00E61DA4">
            <w:pPr>
              <w:rPr>
                <w:ins w:id="3145" w:author=" "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3146" w:author=" " w:date="2021-11-12T16:03:00Z"/>
              </w:rPr>
            </w:pPr>
            <w:proofErr w:type="spellStart"/>
            <w:ins w:id="3147" w:author=" " w:date="2021-11-12T16:03:00Z">
              <w:r>
                <w:t>Menampilkan</w:t>
              </w:r>
              <w:proofErr w:type="spellEnd"/>
              <w:r>
                <w:t xml:space="preserve"> data </w:t>
              </w:r>
            </w:ins>
            <w:proofErr w:type="spellStart"/>
            <w:ins w:id="3148" w:author=" " w:date="2021-11-12T16:06:00Z">
              <w:r>
                <w:t>semster</w:t>
              </w:r>
            </w:ins>
            <w:proofErr w:type="spellEnd"/>
          </w:p>
        </w:tc>
      </w:tr>
      <w:tr w:rsidR="00626CCC" w14:paraId="2F49B99A" w14:textId="77777777" w:rsidTr="00E61DA4">
        <w:trPr>
          <w:jc w:val="center"/>
          <w:ins w:id="3149" w:author=" " w:date="2021-11-12T16:03:00Z"/>
        </w:trPr>
        <w:tc>
          <w:tcPr>
            <w:tcW w:w="3827" w:type="dxa"/>
            <w:vAlign w:val="center"/>
          </w:tcPr>
          <w:p w14:paraId="69C834D0" w14:textId="77777777" w:rsidR="00626CCC" w:rsidRDefault="00626CCC" w:rsidP="00626CCC">
            <w:pPr>
              <w:pStyle w:val="ListParagraph"/>
              <w:numPr>
                <w:ilvl w:val="0"/>
                <w:numId w:val="102"/>
              </w:numPr>
              <w:ind w:left="450"/>
              <w:rPr>
                <w:ins w:id="3150" w:author=" " w:date="2021-11-12T16:03:00Z"/>
              </w:rPr>
            </w:pPr>
            <w:proofErr w:type="spellStart"/>
            <w:ins w:id="3151" w:author=" " w:date="2021-11-12T16:03:00Z">
              <w:r>
                <w:lastRenderedPageBreak/>
                <w:t>Melakukan</w:t>
              </w:r>
              <w:proofErr w:type="spellEnd"/>
              <w:r>
                <w:t xml:space="preserve"> </w:t>
              </w:r>
              <w:proofErr w:type="spellStart"/>
              <w:r>
                <w:t>perubahan</w:t>
              </w:r>
              <w:proofErr w:type="spellEnd"/>
              <w:r>
                <w:t xml:space="preserve"> data admin</w:t>
              </w:r>
            </w:ins>
          </w:p>
        </w:tc>
        <w:tc>
          <w:tcPr>
            <w:tcW w:w="3964" w:type="dxa"/>
            <w:vAlign w:val="center"/>
          </w:tcPr>
          <w:p w14:paraId="409F032D" w14:textId="77777777" w:rsidR="00626CCC" w:rsidRDefault="00626CCC" w:rsidP="00E61DA4">
            <w:pPr>
              <w:pStyle w:val="ListParagraph"/>
              <w:spacing w:after="160"/>
              <w:ind w:left="450"/>
              <w:rPr>
                <w:ins w:id="3152" w:author=" " w:date="2021-11-12T16:03:00Z"/>
              </w:rPr>
            </w:pPr>
          </w:p>
        </w:tc>
      </w:tr>
      <w:tr w:rsidR="00626CCC" w14:paraId="427AB3B9" w14:textId="77777777" w:rsidTr="00E61DA4">
        <w:trPr>
          <w:jc w:val="center"/>
          <w:ins w:id="3153" w:author=" " w:date="2021-11-12T16:03:00Z"/>
        </w:trPr>
        <w:tc>
          <w:tcPr>
            <w:tcW w:w="3827" w:type="dxa"/>
            <w:vAlign w:val="center"/>
          </w:tcPr>
          <w:p w14:paraId="3A622422" w14:textId="77777777" w:rsidR="00626CCC" w:rsidRDefault="00626CCC" w:rsidP="00E61DA4">
            <w:pPr>
              <w:pStyle w:val="ListParagraph"/>
              <w:ind w:left="450"/>
              <w:rPr>
                <w:ins w:id="3154" w:author=" "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3155" w:author=" " w:date="2021-11-12T16:03:00Z"/>
              </w:rPr>
            </w:pPr>
            <w:proofErr w:type="spellStart"/>
            <w:ins w:id="3156" w:author=" " w:date="2021-11-12T16:03:00Z">
              <w:r>
                <w:t>Menyimpan</w:t>
              </w:r>
              <w:proofErr w:type="spellEnd"/>
              <w:r>
                <w:t xml:space="preserve"> data </w:t>
              </w:r>
            </w:ins>
            <w:ins w:id="3157" w:author=" " w:date="2021-11-12T16:06:00Z">
              <w:r>
                <w:t>semester</w:t>
              </w:r>
            </w:ins>
            <w:ins w:id="3158" w:author=" " w:date="2021-11-12T16:03:00Z">
              <w:r>
                <w:t xml:space="preserve"> </w:t>
              </w:r>
              <w:proofErr w:type="spellStart"/>
              <w:r>
                <w:t>terbaru</w:t>
              </w:r>
              <w:proofErr w:type="spellEnd"/>
              <w:r>
                <w:t xml:space="preserve"> pada </w:t>
              </w:r>
              <w:r w:rsidRPr="00C70CAF">
                <w:rPr>
                  <w:i/>
                  <w:iCs/>
                </w:rPr>
                <w:t>database</w:t>
              </w:r>
            </w:ins>
          </w:p>
        </w:tc>
      </w:tr>
      <w:tr w:rsidR="00626CCC" w:rsidRPr="001B1AF9" w14:paraId="5360B870" w14:textId="77777777" w:rsidTr="00E61DA4">
        <w:trPr>
          <w:jc w:val="center"/>
          <w:ins w:id="3159" w:author=" " w:date="2021-11-12T16:03:00Z"/>
        </w:trPr>
        <w:tc>
          <w:tcPr>
            <w:tcW w:w="7791" w:type="dxa"/>
            <w:gridSpan w:val="2"/>
            <w:shd w:val="clear" w:color="auto" w:fill="F2EE98"/>
            <w:vAlign w:val="center"/>
          </w:tcPr>
          <w:p w14:paraId="784D952C" w14:textId="77777777" w:rsidR="00626CCC" w:rsidRPr="001B1AF9" w:rsidRDefault="00626CCC" w:rsidP="00E61DA4">
            <w:pPr>
              <w:pStyle w:val="ListParagraph"/>
              <w:spacing w:after="160"/>
              <w:ind w:left="468"/>
              <w:jc w:val="center"/>
              <w:rPr>
                <w:ins w:id="3160" w:author=" " w:date="2021-11-12T16:03:00Z"/>
                <w:b/>
                <w:bCs/>
              </w:rPr>
            </w:pPr>
            <w:proofErr w:type="spellStart"/>
            <w:ins w:id="3161" w:author=" " w:date="2021-11-12T16:03: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626CCC" w:rsidRPr="001B1AF9" w14:paraId="3799A167" w14:textId="77777777" w:rsidTr="00E61DA4">
        <w:trPr>
          <w:jc w:val="center"/>
          <w:ins w:id="3162" w:author=" " w:date="2021-11-12T16:03:00Z"/>
        </w:trPr>
        <w:tc>
          <w:tcPr>
            <w:tcW w:w="3827" w:type="dxa"/>
            <w:shd w:val="clear" w:color="auto" w:fill="F2EE98"/>
            <w:vAlign w:val="center"/>
          </w:tcPr>
          <w:p w14:paraId="4090797A" w14:textId="77777777" w:rsidR="00626CCC" w:rsidRPr="001B1AF9" w:rsidRDefault="00626CCC" w:rsidP="00E61DA4">
            <w:pPr>
              <w:pStyle w:val="ListParagraph"/>
              <w:ind w:left="450"/>
              <w:jc w:val="center"/>
              <w:rPr>
                <w:ins w:id="3163" w:author=" " w:date="2021-11-12T16:03:00Z"/>
                <w:b/>
                <w:bCs/>
              </w:rPr>
            </w:pPr>
            <w:proofErr w:type="spellStart"/>
            <w:ins w:id="3164" w:author=" " w:date="2021-11-12T16:03: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1912088" w14:textId="77777777" w:rsidR="00626CCC" w:rsidRPr="001B1AF9" w:rsidRDefault="00626CCC" w:rsidP="00E61DA4">
            <w:pPr>
              <w:pStyle w:val="ListParagraph"/>
              <w:spacing w:after="160"/>
              <w:ind w:left="468"/>
              <w:jc w:val="center"/>
              <w:rPr>
                <w:ins w:id="3165" w:author=" " w:date="2021-11-12T16:03:00Z"/>
                <w:b/>
                <w:bCs/>
              </w:rPr>
            </w:pPr>
            <w:proofErr w:type="spellStart"/>
            <w:ins w:id="3166" w:author=" " w:date="2021-11-12T16:03:00Z">
              <w:r w:rsidRPr="001B1AF9">
                <w:rPr>
                  <w:b/>
                  <w:bCs/>
                </w:rPr>
                <w:t>Reaksi</w:t>
              </w:r>
              <w:proofErr w:type="spellEnd"/>
              <w:r w:rsidRPr="001B1AF9">
                <w:rPr>
                  <w:b/>
                  <w:bCs/>
                </w:rPr>
                <w:t xml:space="preserve"> </w:t>
              </w:r>
              <w:proofErr w:type="spellStart"/>
              <w:r w:rsidRPr="001B1AF9">
                <w:rPr>
                  <w:b/>
                  <w:bCs/>
                </w:rPr>
                <w:t>Sistem</w:t>
              </w:r>
              <w:proofErr w:type="spellEnd"/>
            </w:ins>
          </w:p>
        </w:tc>
      </w:tr>
      <w:tr w:rsidR="00626CCC" w14:paraId="57FAAB82" w14:textId="77777777" w:rsidTr="00E61DA4">
        <w:trPr>
          <w:jc w:val="center"/>
          <w:ins w:id="3167" w:author=" " w:date="2021-11-12T16:03:00Z"/>
        </w:trPr>
        <w:tc>
          <w:tcPr>
            <w:tcW w:w="3827" w:type="dxa"/>
            <w:vAlign w:val="center"/>
          </w:tcPr>
          <w:p w14:paraId="1BD1B567" w14:textId="06EC936B" w:rsidR="00626CCC" w:rsidRDefault="00626CCC" w:rsidP="00E61DA4">
            <w:pPr>
              <w:ind w:left="25"/>
              <w:rPr>
                <w:ins w:id="3168" w:author=" " w:date="2021-11-12T16:03:00Z"/>
              </w:rPr>
            </w:pPr>
            <w:ins w:id="3169" w:author=" " w:date="2021-11-12T16:03: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3170" w:author=" " w:date="2021-11-12T16:06:00Z">
              <w:r>
                <w:t>semester</w:t>
              </w:r>
            </w:ins>
            <w:ins w:id="3171" w:author=" " w:date="2021-11-12T16:03:00Z">
              <w:r>
                <w:t xml:space="preserve"> yang </w:t>
              </w:r>
              <w:proofErr w:type="spellStart"/>
              <w:r>
                <w:t>akan</w:t>
              </w:r>
              <w:proofErr w:type="spellEnd"/>
              <w:r>
                <w:t xml:space="preserve"> </w:t>
              </w:r>
              <w:proofErr w:type="spellStart"/>
              <w:r>
                <w:t>diperbaharui</w:t>
              </w:r>
              <w:proofErr w:type="spellEnd"/>
            </w:ins>
          </w:p>
        </w:tc>
        <w:tc>
          <w:tcPr>
            <w:tcW w:w="3964" w:type="dxa"/>
            <w:vAlign w:val="center"/>
          </w:tcPr>
          <w:p w14:paraId="5728EC36" w14:textId="77777777" w:rsidR="00626CCC" w:rsidRDefault="00626CCC" w:rsidP="00E61DA4">
            <w:pPr>
              <w:pStyle w:val="ListParagraph"/>
              <w:spacing w:after="160"/>
              <w:ind w:left="25"/>
              <w:rPr>
                <w:ins w:id="3172" w:author=" " w:date="2021-11-12T16:03:00Z"/>
              </w:rPr>
            </w:pPr>
          </w:p>
        </w:tc>
      </w:tr>
      <w:tr w:rsidR="00626CCC" w14:paraId="0344E19E" w14:textId="77777777" w:rsidTr="00E61DA4">
        <w:trPr>
          <w:jc w:val="center"/>
          <w:ins w:id="3173" w:author=" " w:date="2021-11-12T16:03:00Z"/>
        </w:trPr>
        <w:tc>
          <w:tcPr>
            <w:tcW w:w="3827" w:type="dxa"/>
            <w:vAlign w:val="center"/>
          </w:tcPr>
          <w:p w14:paraId="4692768A" w14:textId="77777777" w:rsidR="00626CCC" w:rsidRDefault="00626CCC" w:rsidP="00E61DA4">
            <w:pPr>
              <w:pStyle w:val="ListParagraph"/>
              <w:ind w:left="25"/>
              <w:rPr>
                <w:ins w:id="3174" w:author=" " w:date="2021-11-12T16:03:00Z"/>
              </w:rPr>
            </w:pPr>
          </w:p>
        </w:tc>
        <w:tc>
          <w:tcPr>
            <w:tcW w:w="3964" w:type="dxa"/>
            <w:vAlign w:val="center"/>
          </w:tcPr>
          <w:p w14:paraId="7BDA5D94" w14:textId="3BB552E0" w:rsidR="00626CCC" w:rsidRDefault="00626CCC" w:rsidP="00E61DA4">
            <w:pPr>
              <w:spacing w:after="160"/>
              <w:ind w:left="25"/>
              <w:rPr>
                <w:ins w:id="3175" w:author=" " w:date="2021-11-12T16:03:00Z"/>
              </w:rPr>
            </w:pPr>
            <w:ins w:id="3176" w:author=" " w:date="2021-11-12T16:03:00Z">
              <w:r>
                <w:t xml:space="preserve">5b.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177" w:author=" " w:date="2021-11-12T16:06:00Z">
              <w:r>
                <w:t>semester</w:t>
              </w:r>
            </w:ins>
            <w:ins w:id="3178" w:author=" " w:date="2021-11-12T16:03:00Z">
              <w:r>
                <w:t xml:space="preserve"> </w:t>
              </w:r>
              <w:proofErr w:type="spellStart"/>
              <w:r>
                <w:t>gagal</w:t>
              </w:r>
              <w:proofErr w:type="spellEnd"/>
              <w:r>
                <w:t xml:space="preserve"> </w:t>
              </w:r>
              <w:proofErr w:type="spellStart"/>
              <w:r>
                <w:t>diperbaharui</w:t>
              </w:r>
              <w:proofErr w:type="spellEnd"/>
            </w:ins>
          </w:p>
        </w:tc>
      </w:tr>
    </w:tbl>
    <w:p w14:paraId="4EBEC2FC" w14:textId="77777777" w:rsidR="00626CCC" w:rsidRDefault="00626CCC" w:rsidP="00626CCC">
      <w:pPr>
        <w:ind w:left="66"/>
        <w:rPr>
          <w:ins w:id="3179" w:author=" " w:date="2021-11-12T15:29:00Z"/>
        </w:rPr>
        <w:pPrChange w:id="3180" w:author=" " w:date="2021-11-12T16:03:00Z">
          <w:pPr>
            <w:pStyle w:val="ListParagraph"/>
            <w:numPr>
              <w:numId w:val="25"/>
            </w:numPr>
            <w:ind w:hanging="360"/>
          </w:pPr>
        </w:pPrChange>
      </w:pPr>
    </w:p>
    <w:p w14:paraId="6A421FC1" w14:textId="3406A9AC" w:rsidR="00521E25" w:rsidRDefault="00521E25" w:rsidP="00521E25">
      <w:pPr>
        <w:pStyle w:val="ListParagraph"/>
        <w:numPr>
          <w:ilvl w:val="0"/>
          <w:numId w:val="97"/>
        </w:numPr>
        <w:ind w:left="426"/>
        <w:rPr>
          <w:ins w:id="3181" w:author=" " w:date="2021-11-12T16:31:00Z"/>
        </w:rPr>
      </w:pPr>
      <w:proofErr w:type="spellStart"/>
      <w:ins w:id="3182" w:author=" " w:date="2021-11-12T15:29:00Z">
        <w:r>
          <w:t>Skenario</w:t>
        </w:r>
        <w:proofErr w:type="spellEnd"/>
        <w:r>
          <w:t xml:space="preserve"> </w:t>
        </w:r>
        <w:proofErr w:type="spellStart"/>
        <w:r>
          <w:t>Lihat</w:t>
        </w:r>
        <w:proofErr w:type="spellEnd"/>
        <w:r>
          <w:t xml:space="preserve"> </w:t>
        </w:r>
      </w:ins>
      <w:ins w:id="3183" w:author=" " w:date="2021-11-12T15:56:00Z">
        <w:r w:rsidR="00EC162F">
          <w:t>Semester</w:t>
        </w:r>
      </w:ins>
    </w:p>
    <w:p w14:paraId="7EA7F1B0" w14:textId="77777777" w:rsidR="00885B6D" w:rsidRDefault="00885B6D" w:rsidP="00885B6D">
      <w:pPr>
        <w:pStyle w:val="ListParagraph"/>
        <w:ind w:left="426"/>
        <w:rPr>
          <w:ins w:id="3184" w:author=" " w:date="2021-11-12T15:29:00Z"/>
        </w:rPr>
        <w:pPrChange w:id="3185" w:author=" " w:date="2021-11-12T16:31:00Z">
          <w:pPr>
            <w:pStyle w:val="ListParagraph"/>
            <w:numPr>
              <w:numId w:val="25"/>
            </w:numPr>
            <w:ind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E61DA4">
        <w:trPr>
          <w:jc w:val="center"/>
          <w:ins w:id="3186" w:author=" " w:date="2021-11-12T16:08:00Z"/>
        </w:trPr>
        <w:tc>
          <w:tcPr>
            <w:tcW w:w="3827" w:type="dxa"/>
            <w:shd w:val="clear" w:color="auto" w:fill="F2EE98"/>
            <w:vAlign w:val="center"/>
          </w:tcPr>
          <w:p w14:paraId="22B5D635" w14:textId="77777777" w:rsidR="00BB5EB6" w:rsidRPr="0044182F" w:rsidRDefault="00BB5EB6" w:rsidP="00E61DA4">
            <w:pPr>
              <w:rPr>
                <w:ins w:id="3187" w:author=" " w:date="2021-11-12T16:08:00Z"/>
                <w:b/>
              </w:rPr>
            </w:pPr>
            <w:ins w:id="3188" w:author=" " w:date="2021-11-12T16:08:00Z">
              <w:r w:rsidRPr="0044182F">
                <w:rPr>
                  <w:b/>
                </w:rPr>
                <w:t>Name</w:t>
              </w:r>
            </w:ins>
          </w:p>
        </w:tc>
        <w:tc>
          <w:tcPr>
            <w:tcW w:w="3964" w:type="dxa"/>
            <w:shd w:val="clear" w:color="auto" w:fill="F2EE98"/>
            <w:vAlign w:val="center"/>
          </w:tcPr>
          <w:p w14:paraId="34E76F9E" w14:textId="7D8BAC89" w:rsidR="00BB5EB6" w:rsidRPr="00A46E0B" w:rsidRDefault="00BB5EB6" w:rsidP="00E61DA4">
            <w:pPr>
              <w:rPr>
                <w:ins w:id="3189" w:author=" " w:date="2021-11-12T16:08:00Z"/>
              </w:rPr>
            </w:pPr>
            <w:proofErr w:type="spellStart"/>
            <w:ins w:id="3190" w:author=" " w:date="2021-11-12T16:08:00Z">
              <w:r>
                <w:t>Lihat</w:t>
              </w:r>
              <w:proofErr w:type="spellEnd"/>
              <w:r>
                <w:t xml:space="preserve"> </w:t>
              </w:r>
              <w:r>
                <w:t>Semester</w:t>
              </w:r>
            </w:ins>
          </w:p>
        </w:tc>
      </w:tr>
      <w:tr w:rsidR="00BB5EB6" w:rsidRPr="002F6C1D" w14:paraId="1AE5D9D6" w14:textId="77777777" w:rsidTr="00E61DA4">
        <w:trPr>
          <w:jc w:val="center"/>
          <w:ins w:id="3191" w:author=" " w:date="2021-11-12T16:08:00Z"/>
        </w:trPr>
        <w:tc>
          <w:tcPr>
            <w:tcW w:w="3827" w:type="dxa"/>
            <w:vAlign w:val="center"/>
          </w:tcPr>
          <w:p w14:paraId="1B3945E5" w14:textId="77777777" w:rsidR="00BB5EB6" w:rsidRPr="0044182F" w:rsidRDefault="00BB5EB6" w:rsidP="00E61DA4">
            <w:pPr>
              <w:rPr>
                <w:ins w:id="3192" w:author=" " w:date="2021-11-12T16:08:00Z"/>
                <w:b/>
              </w:rPr>
            </w:pPr>
            <w:ins w:id="3193" w:author=" " w:date="2021-11-12T16:08:00Z">
              <w:r w:rsidRPr="0044182F">
                <w:rPr>
                  <w:b/>
                </w:rPr>
                <w:t>ID</w:t>
              </w:r>
            </w:ins>
          </w:p>
        </w:tc>
        <w:tc>
          <w:tcPr>
            <w:tcW w:w="3964" w:type="dxa"/>
            <w:vAlign w:val="center"/>
          </w:tcPr>
          <w:p w14:paraId="7F3B2420" w14:textId="75B131F5" w:rsidR="00BB5EB6" w:rsidRPr="002F6C1D" w:rsidRDefault="00BB5EB6" w:rsidP="00E61DA4">
            <w:pPr>
              <w:rPr>
                <w:ins w:id="3194" w:author=" " w:date="2021-11-12T16:08:00Z"/>
              </w:rPr>
            </w:pPr>
            <w:ins w:id="3195" w:author=" " w:date="2021-11-12T16:08:00Z">
              <w:r>
                <w:t>RC1</w:t>
              </w:r>
              <w:r>
                <w:t>7</w:t>
              </w:r>
            </w:ins>
          </w:p>
        </w:tc>
      </w:tr>
      <w:tr w:rsidR="00BB5EB6" w:rsidRPr="000C722D" w14:paraId="45B1948F" w14:textId="77777777" w:rsidTr="00E61DA4">
        <w:trPr>
          <w:jc w:val="center"/>
          <w:ins w:id="3196" w:author=" " w:date="2021-11-12T16:08:00Z"/>
        </w:trPr>
        <w:tc>
          <w:tcPr>
            <w:tcW w:w="3827" w:type="dxa"/>
            <w:vAlign w:val="center"/>
          </w:tcPr>
          <w:p w14:paraId="7EE2A41B" w14:textId="77777777" w:rsidR="00BB5EB6" w:rsidRPr="0044182F" w:rsidRDefault="00BB5EB6" w:rsidP="00E61DA4">
            <w:pPr>
              <w:rPr>
                <w:ins w:id="3197" w:author=" " w:date="2021-11-12T16:08:00Z"/>
                <w:b/>
              </w:rPr>
            </w:pPr>
            <w:ins w:id="3198" w:author=" " w:date="2021-11-12T16:08:00Z">
              <w:r w:rsidRPr="0044182F">
                <w:rPr>
                  <w:b/>
                </w:rPr>
                <w:t>Description</w:t>
              </w:r>
            </w:ins>
          </w:p>
        </w:tc>
        <w:tc>
          <w:tcPr>
            <w:tcW w:w="3964" w:type="dxa"/>
          </w:tcPr>
          <w:p w14:paraId="57BE96F2" w14:textId="49C56CAF" w:rsidR="00BB5EB6" w:rsidRPr="000C722D" w:rsidRDefault="00BB5EB6" w:rsidP="00E61DA4">
            <w:pPr>
              <w:rPr>
                <w:ins w:id="3199" w:author=" " w:date="2021-11-12T16:08:00Z"/>
              </w:rPr>
            </w:pPr>
            <w:ins w:id="3200" w:author=" " w:date="2021-11-12T16:0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r>
                <w:t>semester</w:t>
              </w:r>
              <w:r>
                <w:t xml:space="preserve"> </w:t>
              </w:r>
              <w:proofErr w:type="spellStart"/>
              <w:r>
                <w:t>untuk</w:t>
              </w:r>
              <w:proofErr w:type="spellEnd"/>
              <w:r>
                <w:t xml:space="preserve"> </w:t>
              </w:r>
              <w:proofErr w:type="spellStart"/>
              <w:r>
                <w:t>melihat</w:t>
              </w:r>
              <w:proofErr w:type="spellEnd"/>
              <w:r>
                <w:t xml:space="preserve"> data semester.</w:t>
              </w:r>
            </w:ins>
          </w:p>
        </w:tc>
      </w:tr>
      <w:tr w:rsidR="00BB5EB6" w:rsidRPr="002F6C1D" w14:paraId="23C8FAE8" w14:textId="77777777" w:rsidTr="00E61DA4">
        <w:trPr>
          <w:jc w:val="center"/>
          <w:ins w:id="3201" w:author=" " w:date="2021-11-12T16:08:00Z"/>
        </w:trPr>
        <w:tc>
          <w:tcPr>
            <w:tcW w:w="3827" w:type="dxa"/>
            <w:vAlign w:val="center"/>
          </w:tcPr>
          <w:p w14:paraId="489D1933" w14:textId="77777777" w:rsidR="00BB5EB6" w:rsidRPr="0044182F" w:rsidRDefault="00BB5EB6" w:rsidP="00E61DA4">
            <w:pPr>
              <w:rPr>
                <w:ins w:id="3202" w:author=" " w:date="2021-11-12T16:08:00Z"/>
                <w:b/>
              </w:rPr>
            </w:pPr>
            <w:ins w:id="3203" w:author=" " w:date="2021-11-12T16:08:00Z">
              <w:r w:rsidRPr="0044182F">
                <w:rPr>
                  <w:b/>
                </w:rPr>
                <w:t>Actors</w:t>
              </w:r>
            </w:ins>
          </w:p>
        </w:tc>
        <w:tc>
          <w:tcPr>
            <w:tcW w:w="3964" w:type="dxa"/>
            <w:vAlign w:val="center"/>
          </w:tcPr>
          <w:p w14:paraId="4DDC9EE8" w14:textId="77777777" w:rsidR="00BB5EB6" w:rsidRPr="002F6C1D" w:rsidRDefault="00BB5EB6" w:rsidP="00E61DA4">
            <w:pPr>
              <w:rPr>
                <w:ins w:id="3204" w:author=" " w:date="2021-11-12T16:08:00Z"/>
              </w:rPr>
            </w:pPr>
            <w:ins w:id="3205" w:author=" " w:date="2021-11-12T16:08:00Z">
              <w:r>
                <w:t>Bag.IT, Guru BK.</w:t>
              </w:r>
            </w:ins>
          </w:p>
        </w:tc>
      </w:tr>
      <w:tr w:rsidR="00BB5EB6" w:rsidRPr="007B7AB3" w14:paraId="5834FF6A" w14:textId="77777777" w:rsidTr="00E61DA4">
        <w:trPr>
          <w:jc w:val="center"/>
          <w:ins w:id="3206" w:author=" " w:date="2021-11-12T16:08:00Z"/>
        </w:trPr>
        <w:tc>
          <w:tcPr>
            <w:tcW w:w="3827" w:type="dxa"/>
            <w:vAlign w:val="center"/>
          </w:tcPr>
          <w:p w14:paraId="704E5AD7" w14:textId="77777777" w:rsidR="00BB5EB6" w:rsidRPr="0044182F" w:rsidRDefault="00BB5EB6" w:rsidP="00E61DA4">
            <w:pPr>
              <w:rPr>
                <w:ins w:id="3207" w:author=" " w:date="2021-11-12T16:08:00Z"/>
                <w:b/>
              </w:rPr>
            </w:pPr>
            <w:ins w:id="3208" w:author=" " w:date="2021-11-12T16:08:00Z">
              <w:r w:rsidRPr="0044182F">
                <w:rPr>
                  <w:b/>
                </w:rPr>
                <w:t>Frequency of Use</w:t>
              </w:r>
            </w:ins>
          </w:p>
        </w:tc>
        <w:tc>
          <w:tcPr>
            <w:tcW w:w="3964" w:type="dxa"/>
            <w:vAlign w:val="center"/>
          </w:tcPr>
          <w:p w14:paraId="08FFCBAA" w14:textId="77777777" w:rsidR="00BB5EB6" w:rsidRPr="007B7AB3" w:rsidRDefault="00BB5EB6" w:rsidP="00E61DA4">
            <w:pPr>
              <w:rPr>
                <w:ins w:id="3209" w:author=" " w:date="2021-11-12T16:08:00Z"/>
                <w:i/>
                <w:iCs/>
              </w:rPr>
            </w:pPr>
            <w:ins w:id="3210" w:author=" " w:date="2021-11-12T16:08:00Z">
              <w:r>
                <w:rPr>
                  <w:i/>
                  <w:iCs/>
                </w:rPr>
                <w:t>Conditional</w:t>
              </w:r>
            </w:ins>
          </w:p>
        </w:tc>
      </w:tr>
      <w:tr w:rsidR="00BB5EB6" w:rsidRPr="0044182F" w14:paraId="3988ECAE" w14:textId="77777777" w:rsidTr="00E61DA4">
        <w:trPr>
          <w:jc w:val="center"/>
          <w:ins w:id="3211" w:author=" " w:date="2021-11-12T16:08:00Z"/>
        </w:trPr>
        <w:tc>
          <w:tcPr>
            <w:tcW w:w="3827" w:type="dxa"/>
            <w:vAlign w:val="center"/>
          </w:tcPr>
          <w:p w14:paraId="04376A5E" w14:textId="77777777" w:rsidR="00BB5EB6" w:rsidRPr="0044182F" w:rsidRDefault="00BB5EB6" w:rsidP="00E61DA4">
            <w:pPr>
              <w:rPr>
                <w:ins w:id="3212" w:author=" " w:date="2021-11-12T16:08:00Z"/>
                <w:b/>
              </w:rPr>
            </w:pPr>
            <w:ins w:id="3213" w:author=" " w:date="2021-11-12T16:08:00Z">
              <w:r w:rsidRPr="0044182F">
                <w:rPr>
                  <w:b/>
                </w:rPr>
                <w:t>Triggers</w:t>
              </w:r>
            </w:ins>
          </w:p>
        </w:tc>
        <w:tc>
          <w:tcPr>
            <w:tcW w:w="3964" w:type="dxa"/>
            <w:vAlign w:val="center"/>
          </w:tcPr>
          <w:p w14:paraId="5CF837FE" w14:textId="77777777" w:rsidR="00BB5EB6" w:rsidRPr="0044182F" w:rsidRDefault="00BB5EB6" w:rsidP="00E61DA4">
            <w:pPr>
              <w:rPr>
                <w:ins w:id="3214" w:author=" " w:date="2021-11-12T16:08:00Z"/>
              </w:rPr>
            </w:pPr>
            <w:ins w:id="3215" w:author=" " w:date="2021-11-12T16:08:00Z">
              <w:r>
                <w:t>-</w:t>
              </w:r>
            </w:ins>
          </w:p>
        </w:tc>
      </w:tr>
      <w:tr w:rsidR="00BB5EB6" w:rsidRPr="0081005E" w14:paraId="68DB01A5" w14:textId="77777777" w:rsidTr="00E61DA4">
        <w:trPr>
          <w:jc w:val="center"/>
          <w:ins w:id="3216" w:author=" " w:date="2021-11-12T16:08:00Z"/>
        </w:trPr>
        <w:tc>
          <w:tcPr>
            <w:tcW w:w="3827" w:type="dxa"/>
            <w:vAlign w:val="center"/>
          </w:tcPr>
          <w:p w14:paraId="54ECAE25" w14:textId="77777777" w:rsidR="00BB5EB6" w:rsidRPr="0044182F" w:rsidRDefault="00BB5EB6" w:rsidP="00E61DA4">
            <w:pPr>
              <w:rPr>
                <w:ins w:id="3217" w:author=" " w:date="2021-11-12T16:08:00Z"/>
                <w:b/>
              </w:rPr>
            </w:pPr>
            <w:ins w:id="3218" w:author=" " w:date="2021-11-12T16:08:00Z">
              <w:r w:rsidRPr="0044182F">
                <w:rPr>
                  <w:b/>
                </w:rPr>
                <w:t>Pre-Conditions</w:t>
              </w:r>
            </w:ins>
          </w:p>
        </w:tc>
        <w:tc>
          <w:tcPr>
            <w:tcW w:w="3964" w:type="dxa"/>
            <w:vAlign w:val="center"/>
          </w:tcPr>
          <w:p w14:paraId="16E1A09A" w14:textId="77777777" w:rsidR="00BB5EB6" w:rsidRPr="0081005E" w:rsidRDefault="00BB5EB6" w:rsidP="00E61DA4">
            <w:pPr>
              <w:rPr>
                <w:ins w:id="3219" w:author=" " w:date="2021-11-12T16:08:00Z"/>
                <w:i/>
                <w:iCs/>
              </w:rPr>
            </w:pPr>
            <w:ins w:id="3220" w:author=" " w:date="2021-11-12T16:08:00Z">
              <w:r>
                <w:t>null</w:t>
              </w:r>
            </w:ins>
          </w:p>
        </w:tc>
      </w:tr>
      <w:tr w:rsidR="00BB5EB6" w:rsidRPr="0048762E" w14:paraId="3799C7AE" w14:textId="77777777" w:rsidTr="00E61DA4">
        <w:trPr>
          <w:jc w:val="center"/>
          <w:ins w:id="3221" w:author=" " w:date="2021-11-12T16:08:00Z"/>
        </w:trPr>
        <w:tc>
          <w:tcPr>
            <w:tcW w:w="3827" w:type="dxa"/>
            <w:vAlign w:val="center"/>
          </w:tcPr>
          <w:p w14:paraId="34DAFEA5" w14:textId="77777777" w:rsidR="00BB5EB6" w:rsidRPr="0044182F" w:rsidRDefault="00BB5EB6" w:rsidP="00E61DA4">
            <w:pPr>
              <w:rPr>
                <w:ins w:id="3222" w:author=" " w:date="2021-11-12T16:08:00Z"/>
                <w:b/>
              </w:rPr>
            </w:pPr>
            <w:ins w:id="3223" w:author=" " w:date="2021-11-12T16:08:00Z">
              <w:r w:rsidRPr="0044182F">
                <w:rPr>
                  <w:b/>
                </w:rPr>
                <w:t>Post-Conditions</w:t>
              </w:r>
            </w:ins>
          </w:p>
        </w:tc>
        <w:tc>
          <w:tcPr>
            <w:tcW w:w="3964" w:type="dxa"/>
            <w:vAlign w:val="center"/>
          </w:tcPr>
          <w:p w14:paraId="5067C267" w14:textId="007A23A3" w:rsidR="00BB5EB6" w:rsidRPr="0048762E" w:rsidRDefault="00BB5EB6" w:rsidP="00E61DA4">
            <w:pPr>
              <w:rPr>
                <w:ins w:id="3224" w:author=" " w:date="2021-11-12T16:08:00Z"/>
              </w:rPr>
            </w:pPr>
            <w:ins w:id="3225" w:author=" " w:date="2021-11-12T16:08:00Z">
              <w:r>
                <w:t xml:space="preserve">Data </w:t>
              </w:r>
            </w:ins>
            <w:ins w:id="3226" w:author=" " w:date="2021-11-12T16:09:00Z">
              <w:r>
                <w:t>semester</w:t>
              </w:r>
              <w:r>
                <w:t xml:space="preserve"> </w:t>
              </w:r>
            </w:ins>
            <w:proofErr w:type="spellStart"/>
            <w:ins w:id="3227" w:author=" " w:date="2021-11-12T16:08:00Z">
              <w:r>
                <w:t>ditampilkan</w:t>
              </w:r>
              <w:proofErr w:type="spellEnd"/>
            </w:ins>
          </w:p>
        </w:tc>
      </w:tr>
      <w:tr w:rsidR="00BB5EB6" w:rsidRPr="0044182F" w14:paraId="652EFD3E" w14:textId="77777777" w:rsidTr="00E61DA4">
        <w:trPr>
          <w:jc w:val="center"/>
          <w:ins w:id="3228" w:author=" " w:date="2021-11-12T16:08:00Z"/>
        </w:trPr>
        <w:tc>
          <w:tcPr>
            <w:tcW w:w="7791" w:type="dxa"/>
            <w:gridSpan w:val="2"/>
            <w:shd w:val="clear" w:color="auto" w:fill="F2EE98"/>
            <w:vAlign w:val="center"/>
          </w:tcPr>
          <w:p w14:paraId="218E2505" w14:textId="77777777" w:rsidR="00BB5EB6" w:rsidRPr="0044182F" w:rsidRDefault="00BB5EB6" w:rsidP="00E61DA4">
            <w:pPr>
              <w:jc w:val="center"/>
              <w:rPr>
                <w:ins w:id="3229" w:author=" " w:date="2021-11-12T16:08:00Z"/>
                <w:b/>
              </w:rPr>
            </w:pPr>
            <w:ins w:id="3230" w:author=" " w:date="2021-11-12T16:08:00Z">
              <w:r w:rsidRPr="0044182F">
                <w:rPr>
                  <w:b/>
                </w:rPr>
                <w:t>Main Course</w:t>
              </w:r>
            </w:ins>
          </w:p>
        </w:tc>
      </w:tr>
      <w:tr w:rsidR="00BB5EB6" w:rsidRPr="0044182F" w14:paraId="6A879C95" w14:textId="77777777" w:rsidTr="00E61DA4">
        <w:trPr>
          <w:jc w:val="center"/>
          <w:ins w:id="3231" w:author=" " w:date="2021-11-12T16:08:00Z"/>
        </w:trPr>
        <w:tc>
          <w:tcPr>
            <w:tcW w:w="3827" w:type="dxa"/>
            <w:shd w:val="clear" w:color="auto" w:fill="F2EE98"/>
            <w:vAlign w:val="center"/>
          </w:tcPr>
          <w:p w14:paraId="56B617DA" w14:textId="77777777" w:rsidR="00BB5EB6" w:rsidRPr="0044182F" w:rsidRDefault="00BB5EB6" w:rsidP="00E61DA4">
            <w:pPr>
              <w:jc w:val="center"/>
              <w:rPr>
                <w:ins w:id="3232" w:author=" " w:date="2021-11-12T16:08:00Z"/>
                <w:b/>
              </w:rPr>
            </w:pPr>
            <w:proofErr w:type="spellStart"/>
            <w:ins w:id="3233" w:author=" " w:date="2021-11-12T16:0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2BDE85A" w14:textId="77777777" w:rsidR="00BB5EB6" w:rsidRPr="0044182F" w:rsidRDefault="00BB5EB6" w:rsidP="00E61DA4">
            <w:pPr>
              <w:jc w:val="center"/>
              <w:rPr>
                <w:ins w:id="3234" w:author=" " w:date="2021-11-12T16:08:00Z"/>
                <w:b/>
              </w:rPr>
            </w:pPr>
            <w:proofErr w:type="spellStart"/>
            <w:ins w:id="3235" w:author=" " w:date="2021-11-12T16:08:00Z">
              <w:r w:rsidRPr="0044182F">
                <w:rPr>
                  <w:b/>
                </w:rPr>
                <w:t>Reaksi</w:t>
              </w:r>
              <w:proofErr w:type="spellEnd"/>
              <w:r w:rsidRPr="0044182F">
                <w:rPr>
                  <w:b/>
                </w:rPr>
                <w:t xml:space="preserve"> </w:t>
              </w:r>
              <w:proofErr w:type="spellStart"/>
              <w:r w:rsidRPr="0044182F">
                <w:rPr>
                  <w:b/>
                </w:rPr>
                <w:t>Sistem</w:t>
              </w:r>
              <w:proofErr w:type="spellEnd"/>
            </w:ins>
          </w:p>
        </w:tc>
      </w:tr>
      <w:tr w:rsidR="00BB5EB6" w:rsidRPr="0044182F" w14:paraId="1FD93715" w14:textId="77777777" w:rsidTr="00E61DA4">
        <w:trPr>
          <w:jc w:val="center"/>
          <w:ins w:id="3236" w:author=" " w:date="2021-11-12T16:08:00Z"/>
        </w:trPr>
        <w:tc>
          <w:tcPr>
            <w:tcW w:w="3827" w:type="dxa"/>
            <w:vAlign w:val="center"/>
          </w:tcPr>
          <w:p w14:paraId="6F8F02CD" w14:textId="1C79DB99" w:rsidR="00BB5EB6" w:rsidRPr="0044182F" w:rsidRDefault="00BB5EB6" w:rsidP="00BB5EB6">
            <w:pPr>
              <w:numPr>
                <w:ilvl w:val="0"/>
                <w:numId w:val="103"/>
              </w:numPr>
              <w:spacing w:after="160"/>
              <w:rPr>
                <w:ins w:id="3237" w:author=" " w:date="2021-11-12T16:08:00Z"/>
              </w:rPr>
            </w:pPr>
            <w:proofErr w:type="spellStart"/>
            <w:ins w:id="3238" w:author=" " w:date="2021-11-12T16:08:00Z">
              <w:r>
                <w:t>memasuki</w:t>
              </w:r>
              <w:proofErr w:type="spellEnd"/>
              <w:r>
                <w:t xml:space="preserve"> menu “</w:t>
              </w:r>
            </w:ins>
            <w:ins w:id="3239" w:author=" " w:date="2021-11-12T16:09:00Z">
              <w:r>
                <w:t>Kelola Semester</w:t>
              </w:r>
            </w:ins>
            <w:ins w:id="3240" w:author=" " w:date="2021-11-12T16:08:00Z">
              <w:r>
                <w:t>”</w:t>
              </w:r>
            </w:ins>
          </w:p>
        </w:tc>
        <w:tc>
          <w:tcPr>
            <w:tcW w:w="3964" w:type="dxa"/>
            <w:vAlign w:val="center"/>
          </w:tcPr>
          <w:p w14:paraId="5C6B6A48" w14:textId="77777777" w:rsidR="00BB5EB6" w:rsidRPr="0044182F" w:rsidRDefault="00BB5EB6" w:rsidP="00E61DA4">
            <w:pPr>
              <w:ind w:left="511"/>
              <w:rPr>
                <w:ins w:id="3241" w:author=" " w:date="2021-11-12T16:08:00Z"/>
              </w:rPr>
            </w:pPr>
          </w:p>
        </w:tc>
      </w:tr>
      <w:tr w:rsidR="00BB5EB6" w:rsidRPr="0044182F" w14:paraId="503E9FE3" w14:textId="77777777" w:rsidTr="00E61DA4">
        <w:trPr>
          <w:jc w:val="center"/>
          <w:ins w:id="3242" w:author=" " w:date="2021-11-12T16:08:00Z"/>
        </w:trPr>
        <w:tc>
          <w:tcPr>
            <w:tcW w:w="3827" w:type="dxa"/>
            <w:vAlign w:val="center"/>
          </w:tcPr>
          <w:p w14:paraId="6B22DBD2" w14:textId="77777777" w:rsidR="00BB5EB6" w:rsidRPr="0044182F" w:rsidRDefault="00BB5EB6" w:rsidP="00E61DA4">
            <w:pPr>
              <w:ind w:left="510"/>
              <w:rPr>
                <w:ins w:id="3243" w:author=" "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3244" w:author=" " w:date="2021-11-12T16:08:00Z"/>
              </w:rPr>
            </w:pPr>
            <w:proofErr w:type="spellStart"/>
            <w:ins w:id="3245" w:author=" " w:date="2021-11-12T16:08:00Z">
              <w:r>
                <w:t>Menampilkan</w:t>
              </w:r>
              <w:proofErr w:type="spellEnd"/>
              <w:r>
                <w:t xml:space="preserve"> </w:t>
              </w:r>
              <w:proofErr w:type="spellStart"/>
              <w:r>
                <w:t>seluruh</w:t>
              </w:r>
              <w:proofErr w:type="spellEnd"/>
              <w:r>
                <w:t xml:space="preserve"> data </w:t>
              </w:r>
            </w:ins>
            <w:ins w:id="3246" w:author=" " w:date="2021-11-12T16:09:00Z">
              <w:r>
                <w:t>semester</w:t>
              </w:r>
            </w:ins>
          </w:p>
        </w:tc>
      </w:tr>
      <w:tr w:rsidR="00BB5EB6" w:rsidRPr="001B1AF9" w14:paraId="4CF766A3" w14:textId="77777777" w:rsidTr="00E61DA4">
        <w:trPr>
          <w:jc w:val="center"/>
          <w:ins w:id="3247" w:author=" " w:date="2021-11-12T16:08:00Z"/>
        </w:trPr>
        <w:tc>
          <w:tcPr>
            <w:tcW w:w="7791" w:type="dxa"/>
            <w:gridSpan w:val="2"/>
            <w:shd w:val="clear" w:color="auto" w:fill="F2EE98"/>
            <w:vAlign w:val="center"/>
          </w:tcPr>
          <w:p w14:paraId="0D889CE3" w14:textId="77777777" w:rsidR="00BB5EB6" w:rsidRPr="001B1AF9" w:rsidRDefault="00BB5EB6" w:rsidP="00E61DA4">
            <w:pPr>
              <w:pStyle w:val="ListParagraph"/>
              <w:spacing w:after="160"/>
              <w:ind w:left="468"/>
              <w:jc w:val="center"/>
              <w:rPr>
                <w:ins w:id="3248" w:author=" " w:date="2021-11-12T16:08:00Z"/>
                <w:b/>
                <w:bCs/>
              </w:rPr>
            </w:pPr>
            <w:proofErr w:type="spellStart"/>
            <w:ins w:id="3249" w:author=" " w:date="2021-11-12T16:0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BB5EB6" w:rsidRPr="001B1AF9" w14:paraId="3F74BE9B" w14:textId="77777777" w:rsidTr="00E61DA4">
        <w:trPr>
          <w:jc w:val="center"/>
          <w:ins w:id="3250" w:author=" " w:date="2021-11-12T16:08:00Z"/>
        </w:trPr>
        <w:tc>
          <w:tcPr>
            <w:tcW w:w="3827" w:type="dxa"/>
            <w:shd w:val="clear" w:color="auto" w:fill="F2EE98"/>
            <w:vAlign w:val="center"/>
          </w:tcPr>
          <w:p w14:paraId="4A296191" w14:textId="77777777" w:rsidR="00BB5EB6" w:rsidRPr="001B1AF9" w:rsidRDefault="00BB5EB6" w:rsidP="00E61DA4">
            <w:pPr>
              <w:pStyle w:val="ListParagraph"/>
              <w:ind w:left="450"/>
              <w:jc w:val="center"/>
              <w:rPr>
                <w:ins w:id="3251" w:author=" " w:date="2021-11-12T16:08:00Z"/>
                <w:b/>
                <w:bCs/>
              </w:rPr>
            </w:pPr>
            <w:proofErr w:type="spellStart"/>
            <w:ins w:id="3252" w:author=" " w:date="2021-11-12T16:0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090D629" w14:textId="77777777" w:rsidR="00BB5EB6" w:rsidRPr="001B1AF9" w:rsidRDefault="00BB5EB6" w:rsidP="00E61DA4">
            <w:pPr>
              <w:pStyle w:val="ListParagraph"/>
              <w:spacing w:after="160"/>
              <w:ind w:left="468"/>
              <w:jc w:val="center"/>
              <w:rPr>
                <w:ins w:id="3253" w:author=" " w:date="2021-11-12T16:08:00Z"/>
                <w:b/>
                <w:bCs/>
              </w:rPr>
            </w:pPr>
            <w:proofErr w:type="spellStart"/>
            <w:ins w:id="3254" w:author=" " w:date="2021-11-12T16:08:00Z">
              <w:r w:rsidRPr="001B1AF9">
                <w:rPr>
                  <w:b/>
                  <w:bCs/>
                </w:rPr>
                <w:t>Reaksi</w:t>
              </w:r>
              <w:proofErr w:type="spellEnd"/>
              <w:r w:rsidRPr="001B1AF9">
                <w:rPr>
                  <w:b/>
                  <w:bCs/>
                </w:rPr>
                <w:t xml:space="preserve"> </w:t>
              </w:r>
              <w:proofErr w:type="spellStart"/>
              <w:r w:rsidRPr="001B1AF9">
                <w:rPr>
                  <w:b/>
                  <w:bCs/>
                </w:rPr>
                <w:t>Sistem</w:t>
              </w:r>
              <w:proofErr w:type="spellEnd"/>
            </w:ins>
          </w:p>
        </w:tc>
      </w:tr>
      <w:tr w:rsidR="00BB5EB6" w14:paraId="784FA07D" w14:textId="77777777" w:rsidTr="00E61DA4">
        <w:trPr>
          <w:jc w:val="center"/>
          <w:ins w:id="3255" w:author=" " w:date="2021-11-12T16:08:00Z"/>
        </w:trPr>
        <w:tc>
          <w:tcPr>
            <w:tcW w:w="3827" w:type="dxa"/>
            <w:vAlign w:val="center"/>
          </w:tcPr>
          <w:p w14:paraId="7CC126BB" w14:textId="5E5EB912" w:rsidR="00BB5EB6" w:rsidRDefault="00BB5EB6" w:rsidP="00E61DA4">
            <w:pPr>
              <w:pStyle w:val="ListParagraph"/>
              <w:ind w:left="455"/>
              <w:rPr>
                <w:ins w:id="3256" w:author=" " w:date="2021-11-12T16:08:00Z"/>
              </w:rPr>
            </w:pPr>
            <w:ins w:id="3257" w:author=" " w:date="2021-11-12T16:08:00Z">
              <w:r>
                <w:t xml:space="preserve">2a. </w:t>
              </w:r>
              <w:proofErr w:type="spellStart"/>
              <w:r>
                <w:t>Memasukan</w:t>
              </w:r>
              <w:proofErr w:type="spellEnd"/>
              <w:r>
                <w:t xml:space="preserve"> data </w:t>
              </w:r>
            </w:ins>
            <w:ins w:id="3258" w:author=" " w:date="2021-11-12T16:09:00Z">
              <w:r>
                <w:t>semester</w:t>
              </w:r>
              <w:r>
                <w:t xml:space="preserve"> </w:t>
              </w:r>
            </w:ins>
            <w:ins w:id="3259" w:author=" " w:date="2021-11-12T16:08:00Z">
              <w:r>
                <w:t xml:space="preserve">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proofErr w:type="spellEnd"/>
            </w:ins>
          </w:p>
        </w:tc>
        <w:tc>
          <w:tcPr>
            <w:tcW w:w="3964" w:type="dxa"/>
            <w:vAlign w:val="center"/>
          </w:tcPr>
          <w:p w14:paraId="18F7DFC1" w14:textId="77777777" w:rsidR="00BB5EB6" w:rsidRDefault="00BB5EB6" w:rsidP="00E61DA4">
            <w:pPr>
              <w:pStyle w:val="ListParagraph"/>
              <w:spacing w:after="160"/>
              <w:ind w:left="468"/>
              <w:rPr>
                <w:ins w:id="3260" w:author=" " w:date="2021-11-12T16:08:00Z"/>
              </w:rPr>
            </w:pPr>
          </w:p>
        </w:tc>
      </w:tr>
      <w:tr w:rsidR="00BB5EB6" w14:paraId="20E35A9E" w14:textId="77777777" w:rsidTr="00E61DA4">
        <w:trPr>
          <w:jc w:val="center"/>
          <w:ins w:id="3261" w:author=" " w:date="2021-11-12T16:08:00Z"/>
        </w:trPr>
        <w:tc>
          <w:tcPr>
            <w:tcW w:w="3827" w:type="dxa"/>
            <w:vAlign w:val="center"/>
          </w:tcPr>
          <w:p w14:paraId="21CCD027" w14:textId="77777777" w:rsidR="00BB5EB6" w:rsidRDefault="00BB5EB6" w:rsidP="00E61DA4">
            <w:pPr>
              <w:pStyle w:val="ListParagraph"/>
              <w:ind w:left="450"/>
              <w:rPr>
                <w:ins w:id="3262" w:author=" " w:date="2021-11-12T16:08:00Z"/>
              </w:rPr>
            </w:pPr>
          </w:p>
        </w:tc>
        <w:tc>
          <w:tcPr>
            <w:tcW w:w="3964" w:type="dxa"/>
            <w:vAlign w:val="center"/>
          </w:tcPr>
          <w:p w14:paraId="495A1BA5" w14:textId="1150F1FB" w:rsidR="00BB5EB6" w:rsidRDefault="00BB5EB6" w:rsidP="00E61DA4">
            <w:pPr>
              <w:pStyle w:val="ListParagraph"/>
              <w:spacing w:after="160"/>
              <w:ind w:left="468"/>
              <w:rPr>
                <w:ins w:id="3263" w:author=" " w:date="2021-11-12T16:08:00Z"/>
              </w:rPr>
            </w:pPr>
            <w:ins w:id="3264" w:author=" " w:date="2021-11-12T16:08: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265" w:author=" " w:date="2021-11-12T16:09:00Z">
              <w:r>
                <w:t>semester</w:t>
              </w:r>
            </w:ins>
            <w:ins w:id="3266" w:author=" " w:date="2021-11-12T16:08:00Z">
              <w:r>
                <w:t xml:space="preserve"> </w:t>
              </w:r>
              <w:proofErr w:type="spellStart"/>
              <w:r>
                <w:t>tidak</w:t>
              </w:r>
              <w:proofErr w:type="spellEnd"/>
              <w:r>
                <w:t xml:space="preserve"> </w:t>
              </w:r>
              <w:proofErr w:type="spellStart"/>
              <w:r>
                <w:t>ditemukan</w:t>
              </w:r>
              <w:proofErr w:type="spellEnd"/>
            </w:ins>
          </w:p>
        </w:tc>
      </w:tr>
    </w:tbl>
    <w:p w14:paraId="14B9EA4D" w14:textId="77777777" w:rsidR="00521E25" w:rsidDel="00BB5EB6" w:rsidRDefault="00521E25" w:rsidP="00521E25">
      <w:pPr>
        <w:ind w:left="66"/>
        <w:rPr>
          <w:del w:id="3267" w:author=" " w:date="2021-11-12T16:07:00Z"/>
        </w:rPr>
        <w:pPrChange w:id="3268" w:author=" " w:date="2021-11-12T15:29:00Z">
          <w:pPr>
            <w:pStyle w:val="ListParagraph"/>
            <w:numPr>
              <w:numId w:val="25"/>
            </w:numPr>
            <w:ind w:left="426" w:hanging="360"/>
          </w:pPr>
        </w:pPrChange>
      </w:pPr>
    </w:p>
    <w:p w14:paraId="2B1FB2CF" w14:textId="77777777" w:rsidR="00443E24" w:rsidRDefault="00443E24" w:rsidP="00443E24"/>
    <w:p w14:paraId="3E188483" w14:textId="0BEFF4B6" w:rsidR="00BB5EB6" w:rsidRDefault="00BB5EB6" w:rsidP="00FF2590">
      <w:pPr>
        <w:pStyle w:val="ListParagraph"/>
        <w:numPr>
          <w:ilvl w:val="0"/>
          <w:numId w:val="25"/>
        </w:numPr>
        <w:ind w:left="426"/>
        <w:rPr>
          <w:ins w:id="3269" w:author=" " w:date="2021-11-12T16:31:00Z"/>
        </w:rPr>
      </w:pPr>
      <w:proofErr w:type="spellStart"/>
      <w:ins w:id="3270" w:author=" " w:date="2021-11-12T16:11:00Z">
        <w:r>
          <w:t>Skenario</w:t>
        </w:r>
        <w:proofErr w:type="spellEnd"/>
        <w:r>
          <w:t xml:space="preserve"> </w:t>
        </w:r>
        <w:proofErr w:type="spellStart"/>
        <w:r>
          <w:t>Absen</w:t>
        </w:r>
      </w:ins>
      <w:proofErr w:type="spellEnd"/>
    </w:p>
    <w:p w14:paraId="0F8BA2B1" w14:textId="77777777" w:rsidR="00885B6D" w:rsidRDefault="00885B6D" w:rsidP="00885B6D">
      <w:pPr>
        <w:pStyle w:val="ListParagraph"/>
        <w:ind w:left="426"/>
        <w:rPr>
          <w:ins w:id="3271" w:author=" " w:date="2021-11-12T16:11:00Z"/>
        </w:rPr>
        <w:pPrChange w:id="3272" w:author=" " w:date="2021-11-12T16:31: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47D032ED" w14:textId="77777777" w:rsidTr="00E61DA4">
        <w:trPr>
          <w:jc w:val="center"/>
          <w:ins w:id="3273" w:author=" " w:date="2021-11-12T16:11:00Z"/>
        </w:trPr>
        <w:tc>
          <w:tcPr>
            <w:tcW w:w="3827" w:type="dxa"/>
            <w:shd w:val="clear" w:color="auto" w:fill="F2EE98"/>
            <w:vAlign w:val="center"/>
          </w:tcPr>
          <w:p w14:paraId="2B1E6A02" w14:textId="77777777" w:rsidR="00BB5EB6" w:rsidRPr="0044182F" w:rsidRDefault="00BB5EB6" w:rsidP="00E61DA4">
            <w:pPr>
              <w:rPr>
                <w:ins w:id="3274" w:author=" " w:date="2021-11-12T16:11:00Z"/>
                <w:b/>
              </w:rPr>
            </w:pPr>
            <w:ins w:id="3275" w:author=" " w:date="2021-11-12T16:11:00Z">
              <w:r w:rsidRPr="0044182F">
                <w:rPr>
                  <w:b/>
                </w:rPr>
                <w:t>Name</w:t>
              </w:r>
            </w:ins>
          </w:p>
        </w:tc>
        <w:tc>
          <w:tcPr>
            <w:tcW w:w="3964" w:type="dxa"/>
            <w:shd w:val="clear" w:color="auto" w:fill="F2EE98"/>
            <w:vAlign w:val="center"/>
          </w:tcPr>
          <w:p w14:paraId="48D5A964" w14:textId="1FF96C37" w:rsidR="00BB5EB6" w:rsidRPr="00A46E0B" w:rsidRDefault="00BB5EB6" w:rsidP="00E61DA4">
            <w:pPr>
              <w:rPr>
                <w:ins w:id="3276" w:author=" " w:date="2021-11-12T16:11:00Z"/>
              </w:rPr>
            </w:pPr>
            <w:proofErr w:type="spellStart"/>
            <w:ins w:id="3277" w:author=" " w:date="2021-11-12T16:11:00Z">
              <w:r>
                <w:t>Absen</w:t>
              </w:r>
              <w:proofErr w:type="spellEnd"/>
            </w:ins>
          </w:p>
        </w:tc>
      </w:tr>
      <w:tr w:rsidR="00BB5EB6" w:rsidRPr="002F6C1D" w14:paraId="491E8523" w14:textId="77777777" w:rsidTr="00E61DA4">
        <w:trPr>
          <w:jc w:val="center"/>
          <w:ins w:id="3278" w:author=" " w:date="2021-11-12T16:11:00Z"/>
        </w:trPr>
        <w:tc>
          <w:tcPr>
            <w:tcW w:w="3827" w:type="dxa"/>
            <w:vAlign w:val="center"/>
          </w:tcPr>
          <w:p w14:paraId="193E8085" w14:textId="77777777" w:rsidR="00BB5EB6" w:rsidRPr="0044182F" w:rsidRDefault="00BB5EB6" w:rsidP="00E61DA4">
            <w:pPr>
              <w:rPr>
                <w:ins w:id="3279" w:author=" " w:date="2021-11-12T16:11:00Z"/>
                <w:b/>
              </w:rPr>
            </w:pPr>
            <w:ins w:id="3280" w:author=" " w:date="2021-11-12T16:11:00Z">
              <w:r w:rsidRPr="0044182F">
                <w:rPr>
                  <w:b/>
                </w:rPr>
                <w:t>ID</w:t>
              </w:r>
            </w:ins>
          </w:p>
        </w:tc>
        <w:tc>
          <w:tcPr>
            <w:tcW w:w="3964" w:type="dxa"/>
            <w:vAlign w:val="center"/>
          </w:tcPr>
          <w:p w14:paraId="0DD540AA" w14:textId="77777777" w:rsidR="00BB5EB6" w:rsidRPr="002F6C1D" w:rsidRDefault="00BB5EB6" w:rsidP="00E61DA4">
            <w:pPr>
              <w:rPr>
                <w:ins w:id="3281" w:author=" " w:date="2021-11-12T16:11:00Z"/>
              </w:rPr>
            </w:pPr>
            <w:ins w:id="3282" w:author=" " w:date="2021-11-12T16:11:00Z">
              <w:r>
                <w:t>RC18</w:t>
              </w:r>
            </w:ins>
          </w:p>
        </w:tc>
      </w:tr>
      <w:tr w:rsidR="00BB5EB6" w:rsidRPr="000C722D" w14:paraId="7DA82E73" w14:textId="77777777" w:rsidTr="00E61DA4">
        <w:trPr>
          <w:jc w:val="center"/>
          <w:ins w:id="3283" w:author=" " w:date="2021-11-12T16:11:00Z"/>
        </w:trPr>
        <w:tc>
          <w:tcPr>
            <w:tcW w:w="3827" w:type="dxa"/>
            <w:vAlign w:val="center"/>
          </w:tcPr>
          <w:p w14:paraId="32E65F37" w14:textId="77777777" w:rsidR="00BB5EB6" w:rsidRPr="0044182F" w:rsidRDefault="00BB5EB6" w:rsidP="00E61DA4">
            <w:pPr>
              <w:rPr>
                <w:ins w:id="3284" w:author=" " w:date="2021-11-12T16:11:00Z"/>
                <w:b/>
              </w:rPr>
            </w:pPr>
            <w:ins w:id="3285" w:author=" " w:date="2021-11-12T16:11:00Z">
              <w:r w:rsidRPr="0044182F">
                <w:rPr>
                  <w:b/>
                </w:rPr>
                <w:t>Description</w:t>
              </w:r>
            </w:ins>
          </w:p>
        </w:tc>
        <w:tc>
          <w:tcPr>
            <w:tcW w:w="3964" w:type="dxa"/>
          </w:tcPr>
          <w:p w14:paraId="4ADF901B" w14:textId="6F9B0F4A" w:rsidR="00BB5EB6" w:rsidRPr="000C722D" w:rsidRDefault="00BB5EB6" w:rsidP="00E61DA4">
            <w:pPr>
              <w:rPr>
                <w:ins w:id="3286" w:author=" " w:date="2021-11-12T16:11:00Z"/>
              </w:rPr>
            </w:pPr>
            <w:ins w:id="3287" w:author=" " w:date="2021-11-12T16:11:00Z">
              <w:r>
                <w:t xml:space="preserve">Use case </w:t>
              </w:r>
              <w:proofErr w:type="spellStart"/>
              <w:r>
                <w:t>ini</w:t>
              </w:r>
              <w:proofErr w:type="spellEnd"/>
              <w:r>
                <w:t xml:space="preserve"> </w:t>
              </w:r>
              <w:proofErr w:type="spellStart"/>
              <w:r>
                <w:t>merupakan</w:t>
              </w:r>
              <w:proofErr w:type="spellEnd"/>
              <w:r>
                <w:t xml:space="preserve"> use case </w:t>
              </w:r>
            </w:ins>
            <w:ins w:id="3288" w:author=" " w:date="2021-11-12T16:12:00Z">
              <w:r w:rsidR="00D0720D">
                <w:t xml:space="preserve">yang </w:t>
              </w:r>
              <w:proofErr w:type="spellStart"/>
              <w:r w:rsidR="00D0720D">
                <w:t>meenggambarkan</w:t>
              </w:r>
              <w:proofErr w:type="spellEnd"/>
              <w:r w:rsidR="00D0720D">
                <w:t xml:space="preserve"> proses </w:t>
              </w:r>
              <w:r w:rsidR="00D0720D" w:rsidRPr="00D0720D">
                <w:rPr>
                  <w:i/>
                  <w:iCs/>
                  <w:rPrChange w:id="3289" w:author=" " w:date="2021-11-12T16:12:00Z">
                    <w:rPr/>
                  </w:rPrChange>
                </w:rPr>
                <w:t>scanning</w:t>
              </w:r>
              <w:r w:rsidR="00D0720D">
                <w:t xml:space="preserve"> </w:t>
              </w:r>
              <w:proofErr w:type="spellStart"/>
              <w:r w:rsidR="00D0720D">
                <w:t>kartu</w:t>
              </w:r>
              <w:proofErr w:type="spellEnd"/>
              <w:r w:rsidR="00D0720D">
                <w:t xml:space="preserve"> RFID oleh </w:t>
              </w:r>
              <w:proofErr w:type="spellStart"/>
              <w:r w:rsidR="00D0720D">
                <w:t>siswa</w:t>
              </w:r>
            </w:ins>
            <w:proofErr w:type="spellEnd"/>
          </w:p>
        </w:tc>
      </w:tr>
      <w:tr w:rsidR="00BB5EB6" w:rsidRPr="002F6C1D" w14:paraId="7799A41D" w14:textId="77777777" w:rsidTr="00E61DA4">
        <w:trPr>
          <w:jc w:val="center"/>
          <w:ins w:id="3290" w:author=" " w:date="2021-11-12T16:11:00Z"/>
        </w:trPr>
        <w:tc>
          <w:tcPr>
            <w:tcW w:w="3827" w:type="dxa"/>
            <w:vAlign w:val="center"/>
          </w:tcPr>
          <w:p w14:paraId="380AFF65" w14:textId="77777777" w:rsidR="00BB5EB6" w:rsidRPr="0044182F" w:rsidRDefault="00BB5EB6" w:rsidP="00E61DA4">
            <w:pPr>
              <w:rPr>
                <w:ins w:id="3291" w:author=" " w:date="2021-11-12T16:11:00Z"/>
                <w:b/>
              </w:rPr>
            </w:pPr>
            <w:ins w:id="3292" w:author=" " w:date="2021-11-12T16:11:00Z">
              <w:r w:rsidRPr="0044182F">
                <w:rPr>
                  <w:b/>
                </w:rPr>
                <w:t>Actors</w:t>
              </w:r>
            </w:ins>
          </w:p>
        </w:tc>
        <w:tc>
          <w:tcPr>
            <w:tcW w:w="3964" w:type="dxa"/>
            <w:vAlign w:val="center"/>
          </w:tcPr>
          <w:p w14:paraId="18F484DC" w14:textId="5EA8132B" w:rsidR="00BB5EB6" w:rsidRPr="002F6C1D" w:rsidRDefault="00D0720D" w:rsidP="00E61DA4">
            <w:pPr>
              <w:rPr>
                <w:ins w:id="3293" w:author=" " w:date="2021-11-12T16:11:00Z"/>
              </w:rPr>
            </w:pPr>
            <w:proofErr w:type="spellStart"/>
            <w:ins w:id="3294" w:author=" " w:date="2021-11-12T16:12:00Z">
              <w:r>
                <w:t>siswa</w:t>
              </w:r>
            </w:ins>
            <w:proofErr w:type="spellEnd"/>
          </w:p>
        </w:tc>
      </w:tr>
      <w:tr w:rsidR="00BB5EB6" w:rsidRPr="007B7AB3" w14:paraId="2991A53D" w14:textId="77777777" w:rsidTr="00E61DA4">
        <w:trPr>
          <w:jc w:val="center"/>
          <w:ins w:id="3295" w:author=" " w:date="2021-11-12T16:11:00Z"/>
        </w:trPr>
        <w:tc>
          <w:tcPr>
            <w:tcW w:w="3827" w:type="dxa"/>
            <w:vAlign w:val="center"/>
          </w:tcPr>
          <w:p w14:paraId="5C39F594" w14:textId="77777777" w:rsidR="00BB5EB6" w:rsidRPr="0044182F" w:rsidRDefault="00BB5EB6" w:rsidP="00E61DA4">
            <w:pPr>
              <w:rPr>
                <w:ins w:id="3296" w:author=" " w:date="2021-11-12T16:11:00Z"/>
                <w:b/>
              </w:rPr>
            </w:pPr>
            <w:ins w:id="3297" w:author=" " w:date="2021-11-12T16:11:00Z">
              <w:r w:rsidRPr="0044182F">
                <w:rPr>
                  <w:b/>
                </w:rPr>
                <w:t>Frequency of Use</w:t>
              </w:r>
            </w:ins>
          </w:p>
        </w:tc>
        <w:tc>
          <w:tcPr>
            <w:tcW w:w="3964" w:type="dxa"/>
            <w:vAlign w:val="center"/>
          </w:tcPr>
          <w:p w14:paraId="368F1126" w14:textId="77777777" w:rsidR="00BB5EB6" w:rsidRPr="007B7AB3" w:rsidRDefault="00BB5EB6" w:rsidP="00E61DA4">
            <w:pPr>
              <w:rPr>
                <w:ins w:id="3298" w:author=" " w:date="2021-11-12T16:11:00Z"/>
                <w:i/>
                <w:iCs/>
              </w:rPr>
            </w:pPr>
            <w:ins w:id="3299" w:author=" " w:date="2021-11-12T16:11:00Z">
              <w:r>
                <w:rPr>
                  <w:i/>
                  <w:iCs/>
                </w:rPr>
                <w:t>Conditional</w:t>
              </w:r>
            </w:ins>
          </w:p>
        </w:tc>
      </w:tr>
      <w:tr w:rsidR="00BB5EB6" w:rsidRPr="00FF653C" w14:paraId="14109A4F" w14:textId="77777777" w:rsidTr="00E61DA4">
        <w:trPr>
          <w:jc w:val="center"/>
          <w:ins w:id="3300" w:author=" " w:date="2021-11-12T16:11:00Z"/>
        </w:trPr>
        <w:tc>
          <w:tcPr>
            <w:tcW w:w="3827" w:type="dxa"/>
            <w:vAlign w:val="center"/>
          </w:tcPr>
          <w:p w14:paraId="537CE51C" w14:textId="77777777" w:rsidR="00BB5EB6" w:rsidRPr="0044182F" w:rsidRDefault="00BB5EB6" w:rsidP="00E61DA4">
            <w:pPr>
              <w:rPr>
                <w:ins w:id="3301" w:author=" " w:date="2021-11-12T16:11:00Z"/>
                <w:b/>
              </w:rPr>
            </w:pPr>
            <w:ins w:id="3302" w:author=" " w:date="2021-11-12T16:11:00Z">
              <w:r w:rsidRPr="0044182F">
                <w:rPr>
                  <w:b/>
                </w:rPr>
                <w:t>Triggers</w:t>
              </w:r>
            </w:ins>
          </w:p>
        </w:tc>
        <w:tc>
          <w:tcPr>
            <w:tcW w:w="3964" w:type="dxa"/>
            <w:vAlign w:val="center"/>
          </w:tcPr>
          <w:p w14:paraId="796E35BD" w14:textId="77777777" w:rsidR="00BB5EB6" w:rsidRPr="00FF653C" w:rsidRDefault="00BB5EB6" w:rsidP="00E61DA4">
            <w:pPr>
              <w:rPr>
                <w:ins w:id="3303" w:author=" " w:date="2021-11-12T16:11:00Z"/>
              </w:rPr>
            </w:pPr>
            <w:ins w:id="3304" w:author=" " w:date="2021-11-12T16:11:00Z">
              <w:r>
                <w:t xml:space="preserve">Siswa </w:t>
              </w:r>
              <w:proofErr w:type="spellStart"/>
              <w:r>
                <w:t>melakukan</w:t>
              </w:r>
              <w:proofErr w:type="spellEnd"/>
              <w:r>
                <w:t xml:space="preserve"> </w:t>
              </w:r>
              <w:r>
                <w:rPr>
                  <w:i/>
                  <w:iCs/>
                </w:rPr>
                <w:t xml:space="preserve">scanning </w:t>
              </w:r>
              <w:proofErr w:type="spellStart"/>
              <w:r>
                <w:t>kartu</w:t>
              </w:r>
              <w:proofErr w:type="spellEnd"/>
            </w:ins>
          </w:p>
        </w:tc>
      </w:tr>
      <w:tr w:rsidR="00BB5EB6" w:rsidRPr="0081005E" w14:paraId="7315223E" w14:textId="77777777" w:rsidTr="00E61DA4">
        <w:trPr>
          <w:jc w:val="center"/>
          <w:ins w:id="3305" w:author=" " w:date="2021-11-12T16:11:00Z"/>
        </w:trPr>
        <w:tc>
          <w:tcPr>
            <w:tcW w:w="3827" w:type="dxa"/>
            <w:vAlign w:val="center"/>
          </w:tcPr>
          <w:p w14:paraId="5BFC8BE9" w14:textId="77777777" w:rsidR="00BB5EB6" w:rsidRPr="0044182F" w:rsidRDefault="00BB5EB6" w:rsidP="00E61DA4">
            <w:pPr>
              <w:rPr>
                <w:ins w:id="3306" w:author=" " w:date="2021-11-12T16:11:00Z"/>
                <w:b/>
              </w:rPr>
            </w:pPr>
            <w:ins w:id="3307" w:author=" " w:date="2021-11-12T16:11:00Z">
              <w:r w:rsidRPr="0044182F">
                <w:rPr>
                  <w:b/>
                </w:rPr>
                <w:t>Pre-Conditions</w:t>
              </w:r>
            </w:ins>
          </w:p>
        </w:tc>
        <w:tc>
          <w:tcPr>
            <w:tcW w:w="3964" w:type="dxa"/>
            <w:vAlign w:val="center"/>
          </w:tcPr>
          <w:p w14:paraId="029040DD" w14:textId="77777777" w:rsidR="00BB5EB6" w:rsidRPr="0081005E" w:rsidRDefault="00BB5EB6" w:rsidP="00E61DA4">
            <w:pPr>
              <w:rPr>
                <w:ins w:id="3308" w:author=" " w:date="2021-11-12T16:11:00Z"/>
                <w:i/>
                <w:iCs/>
              </w:rPr>
            </w:pPr>
            <w:ins w:id="3309" w:author=" " w:date="2021-11-12T16:11:00Z">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ins>
          </w:p>
        </w:tc>
      </w:tr>
      <w:tr w:rsidR="00BB5EB6" w:rsidRPr="0048762E" w14:paraId="2C3A3130" w14:textId="77777777" w:rsidTr="00E61DA4">
        <w:trPr>
          <w:jc w:val="center"/>
          <w:ins w:id="3310" w:author=" " w:date="2021-11-12T16:11:00Z"/>
        </w:trPr>
        <w:tc>
          <w:tcPr>
            <w:tcW w:w="3827" w:type="dxa"/>
            <w:vAlign w:val="center"/>
          </w:tcPr>
          <w:p w14:paraId="0CCF9B11" w14:textId="77777777" w:rsidR="00BB5EB6" w:rsidRPr="0044182F" w:rsidRDefault="00BB5EB6" w:rsidP="00E61DA4">
            <w:pPr>
              <w:rPr>
                <w:ins w:id="3311" w:author=" " w:date="2021-11-12T16:11:00Z"/>
                <w:b/>
              </w:rPr>
            </w:pPr>
            <w:ins w:id="3312" w:author=" " w:date="2021-11-12T16:11:00Z">
              <w:r w:rsidRPr="0044182F">
                <w:rPr>
                  <w:b/>
                </w:rPr>
                <w:t>Post-Conditions</w:t>
              </w:r>
            </w:ins>
          </w:p>
        </w:tc>
        <w:tc>
          <w:tcPr>
            <w:tcW w:w="3964" w:type="dxa"/>
            <w:vAlign w:val="center"/>
          </w:tcPr>
          <w:p w14:paraId="137C8D02" w14:textId="113CDE3A" w:rsidR="00BB5EB6" w:rsidRPr="0048762E" w:rsidRDefault="00BB5EB6" w:rsidP="00E61DA4">
            <w:pPr>
              <w:rPr>
                <w:ins w:id="3313" w:author=" " w:date="2021-11-12T16:11:00Z"/>
              </w:rPr>
            </w:pPr>
            <w:ins w:id="3314" w:author=" " w:date="2021-11-12T16:11:00Z">
              <w:r>
                <w:t xml:space="preserve">Data </w:t>
              </w:r>
              <w:proofErr w:type="spellStart"/>
              <w:r>
                <w:t>telah</w:t>
              </w:r>
              <w:proofErr w:type="spellEnd"/>
              <w:r>
                <w:t xml:space="preserve"> </w:t>
              </w:r>
              <w:proofErr w:type="spellStart"/>
              <w:r>
                <w:t>disimpan</w:t>
              </w:r>
              <w:proofErr w:type="spellEnd"/>
              <w:r>
                <w:t xml:space="preserve">, </w:t>
              </w:r>
            </w:ins>
            <w:ins w:id="3315" w:author=" " w:date="2021-11-12T16:13:00Z">
              <w:r w:rsidR="00D0720D">
                <w:t>oleh database</w:t>
              </w:r>
            </w:ins>
          </w:p>
        </w:tc>
      </w:tr>
      <w:tr w:rsidR="00BB5EB6" w:rsidRPr="0044182F" w14:paraId="26249867" w14:textId="77777777" w:rsidTr="00E61DA4">
        <w:trPr>
          <w:jc w:val="center"/>
          <w:ins w:id="3316" w:author=" " w:date="2021-11-12T16:11:00Z"/>
        </w:trPr>
        <w:tc>
          <w:tcPr>
            <w:tcW w:w="7791" w:type="dxa"/>
            <w:gridSpan w:val="2"/>
            <w:shd w:val="clear" w:color="auto" w:fill="F2EE98"/>
            <w:vAlign w:val="center"/>
          </w:tcPr>
          <w:p w14:paraId="4F7DBF66" w14:textId="77777777" w:rsidR="00BB5EB6" w:rsidRPr="0044182F" w:rsidRDefault="00BB5EB6" w:rsidP="00E61DA4">
            <w:pPr>
              <w:jc w:val="center"/>
              <w:rPr>
                <w:ins w:id="3317" w:author=" " w:date="2021-11-12T16:11:00Z"/>
                <w:b/>
              </w:rPr>
            </w:pPr>
            <w:ins w:id="3318" w:author=" " w:date="2021-11-12T16:11:00Z">
              <w:r w:rsidRPr="0044182F">
                <w:rPr>
                  <w:b/>
                </w:rPr>
                <w:t>Main Course</w:t>
              </w:r>
            </w:ins>
          </w:p>
        </w:tc>
      </w:tr>
      <w:tr w:rsidR="00BB5EB6" w:rsidRPr="0044182F" w14:paraId="63DF2327" w14:textId="77777777" w:rsidTr="00E61DA4">
        <w:trPr>
          <w:jc w:val="center"/>
          <w:ins w:id="3319" w:author=" " w:date="2021-11-12T16:11:00Z"/>
        </w:trPr>
        <w:tc>
          <w:tcPr>
            <w:tcW w:w="3827" w:type="dxa"/>
            <w:shd w:val="clear" w:color="auto" w:fill="F2EE98"/>
            <w:vAlign w:val="center"/>
          </w:tcPr>
          <w:p w14:paraId="64F773EB" w14:textId="77777777" w:rsidR="00BB5EB6" w:rsidRPr="0044182F" w:rsidRDefault="00BB5EB6" w:rsidP="00E61DA4">
            <w:pPr>
              <w:jc w:val="center"/>
              <w:rPr>
                <w:ins w:id="3320" w:author=" " w:date="2021-11-12T16:11:00Z"/>
                <w:b/>
              </w:rPr>
            </w:pPr>
            <w:proofErr w:type="spellStart"/>
            <w:ins w:id="3321" w:author=" " w:date="2021-11-12T16:1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0426E9AC" w14:textId="77777777" w:rsidR="00BB5EB6" w:rsidRPr="0044182F" w:rsidRDefault="00BB5EB6" w:rsidP="00E61DA4">
            <w:pPr>
              <w:jc w:val="center"/>
              <w:rPr>
                <w:ins w:id="3322" w:author=" " w:date="2021-11-12T16:11:00Z"/>
                <w:b/>
              </w:rPr>
            </w:pPr>
            <w:proofErr w:type="spellStart"/>
            <w:ins w:id="3323" w:author=" " w:date="2021-11-12T16:11:00Z">
              <w:r w:rsidRPr="0044182F">
                <w:rPr>
                  <w:b/>
                </w:rPr>
                <w:t>Reaksi</w:t>
              </w:r>
              <w:proofErr w:type="spellEnd"/>
              <w:r w:rsidRPr="0044182F">
                <w:rPr>
                  <w:b/>
                </w:rPr>
                <w:t xml:space="preserve"> </w:t>
              </w:r>
              <w:proofErr w:type="spellStart"/>
              <w:r w:rsidRPr="0044182F">
                <w:rPr>
                  <w:b/>
                </w:rPr>
                <w:t>Sistem</w:t>
              </w:r>
              <w:proofErr w:type="spellEnd"/>
            </w:ins>
          </w:p>
        </w:tc>
      </w:tr>
      <w:tr w:rsidR="00BB5EB6" w:rsidRPr="0044182F" w14:paraId="5F2C91C3" w14:textId="77777777" w:rsidTr="00E61DA4">
        <w:trPr>
          <w:jc w:val="center"/>
          <w:ins w:id="3324" w:author=" " w:date="2021-11-12T16:11:00Z"/>
        </w:trPr>
        <w:tc>
          <w:tcPr>
            <w:tcW w:w="3827" w:type="dxa"/>
            <w:vAlign w:val="center"/>
          </w:tcPr>
          <w:p w14:paraId="02548DCD" w14:textId="5EB5585D" w:rsidR="00BB5EB6" w:rsidRPr="0044182F" w:rsidRDefault="00D0720D" w:rsidP="00BB5EB6">
            <w:pPr>
              <w:numPr>
                <w:ilvl w:val="0"/>
                <w:numId w:val="34"/>
              </w:numPr>
              <w:spacing w:after="160"/>
              <w:rPr>
                <w:ins w:id="3325" w:author=" " w:date="2021-11-12T16:11:00Z"/>
              </w:rPr>
            </w:pPr>
            <w:ins w:id="3326" w:author=" " w:date="2021-11-12T16:13:00Z">
              <w:r>
                <w:t xml:space="preserve">Siswa </w:t>
              </w:r>
              <w:proofErr w:type="spellStart"/>
              <w:r>
                <w:t>melakukan</w:t>
              </w:r>
              <w:proofErr w:type="spellEnd"/>
              <w:r>
                <w:t xml:space="preserve"> scan </w:t>
              </w:r>
              <w:proofErr w:type="spellStart"/>
              <w:r>
                <w:t>kartu</w:t>
              </w:r>
              <w:proofErr w:type="spellEnd"/>
              <w:r>
                <w:t xml:space="preserve"> </w:t>
              </w:r>
            </w:ins>
          </w:p>
        </w:tc>
        <w:tc>
          <w:tcPr>
            <w:tcW w:w="3964" w:type="dxa"/>
            <w:vAlign w:val="center"/>
          </w:tcPr>
          <w:p w14:paraId="00D0A3E7" w14:textId="77777777" w:rsidR="00BB5EB6" w:rsidRPr="0044182F" w:rsidRDefault="00BB5EB6" w:rsidP="00E61DA4">
            <w:pPr>
              <w:ind w:left="511"/>
              <w:rPr>
                <w:ins w:id="3327" w:author=" " w:date="2021-11-12T16:11:00Z"/>
              </w:rPr>
            </w:pPr>
          </w:p>
        </w:tc>
      </w:tr>
      <w:tr w:rsidR="00BB5EB6" w:rsidRPr="0044182F" w14:paraId="75F1368B" w14:textId="77777777" w:rsidTr="00E61DA4">
        <w:trPr>
          <w:jc w:val="center"/>
          <w:ins w:id="3328" w:author=" " w:date="2021-11-12T16:11:00Z"/>
        </w:trPr>
        <w:tc>
          <w:tcPr>
            <w:tcW w:w="3827" w:type="dxa"/>
            <w:vAlign w:val="center"/>
          </w:tcPr>
          <w:p w14:paraId="4BE0C332" w14:textId="77777777" w:rsidR="00BB5EB6" w:rsidRPr="0044182F" w:rsidRDefault="00BB5EB6" w:rsidP="00E61DA4">
            <w:pPr>
              <w:ind w:left="510"/>
              <w:rPr>
                <w:ins w:id="3329" w:author=" " w:date="2021-11-12T16:11:00Z"/>
              </w:rPr>
            </w:pPr>
          </w:p>
        </w:tc>
        <w:tc>
          <w:tcPr>
            <w:tcW w:w="3964" w:type="dxa"/>
            <w:vAlign w:val="center"/>
          </w:tcPr>
          <w:p w14:paraId="08AD2857" w14:textId="4A9A87BE" w:rsidR="00BB5EB6" w:rsidRPr="0044182F" w:rsidRDefault="00D0720D" w:rsidP="00BB5EB6">
            <w:pPr>
              <w:numPr>
                <w:ilvl w:val="0"/>
                <w:numId w:val="34"/>
              </w:numPr>
              <w:spacing w:after="160"/>
              <w:ind w:left="511"/>
              <w:rPr>
                <w:ins w:id="3330" w:author=" " w:date="2021-11-12T16:11:00Z"/>
              </w:rPr>
            </w:pPr>
            <w:proofErr w:type="spellStart"/>
            <w:ins w:id="3331" w:author=" " w:date="2021-11-12T16:13:00Z">
              <w:r>
                <w:t>Menyimpan</w:t>
              </w:r>
              <w:proofErr w:type="spellEnd"/>
              <w:r>
                <w:t xml:space="preserve"> data </w:t>
              </w:r>
              <w:proofErr w:type="spellStart"/>
              <w:r>
                <w:t>hasil</w:t>
              </w:r>
              <w:proofErr w:type="spellEnd"/>
              <w:r>
                <w:t xml:space="preserve"> scan </w:t>
              </w:r>
              <w:proofErr w:type="spellStart"/>
              <w:r>
                <w:t>ke</w:t>
              </w:r>
              <w:proofErr w:type="spellEnd"/>
              <w:r>
                <w:t xml:space="preserve"> </w:t>
              </w:r>
              <w:proofErr w:type="spellStart"/>
              <w:r>
                <w:t>dalam</w:t>
              </w:r>
              <w:proofErr w:type="spellEnd"/>
              <w:r>
                <w:t xml:space="preserve"> database</w:t>
              </w:r>
            </w:ins>
          </w:p>
        </w:tc>
      </w:tr>
      <w:tr w:rsidR="00BB5EB6" w14:paraId="6F400D1C" w14:textId="77777777" w:rsidTr="00E61DA4">
        <w:trPr>
          <w:jc w:val="center"/>
          <w:ins w:id="3332" w:author=" " w:date="2021-11-12T16:11:00Z"/>
        </w:trPr>
        <w:tc>
          <w:tcPr>
            <w:tcW w:w="3827" w:type="dxa"/>
            <w:vAlign w:val="center"/>
          </w:tcPr>
          <w:p w14:paraId="1C55F269" w14:textId="77777777" w:rsidR="00BB5EB6" w:rsidRDefault="00BB5EB6" w:rsidP="00E61DA4">
            <w:pPr>
              <w:pStyle w:val="ListParagraph"/>
              <w:ind w:left="450"/>
              <w:rPr>
                <w:ins w:id="3333" w:author=" " w:date="2021-11-12T16:11:00Z"/>
              </w:rPr>
            </w:pPr>
          </w:p>
        </w:tc>
        <w:tc>
          <w:tcPr>
            <w:tcW w:w="3964" w:type="dxa"/>
            <w:vAlign w:val="center"/>
          </w:tcPr>
          <w:p w14:paraId="28416157" w14:textId="30D8E1A5" w:rsidR="00BB5EB6" w:rsidRDefault="00D0720D" w:rsidP="00BB5EB6">
            <w:pPr>
              <w:pStyle w:val="ListParagraph"/>
              <w:numPr>
                <w:ilvl w:val="0"/>
                <w:numId w:val="34"/>
              </w:numPr>
              <w:spacing w:after="160"/>
              <w:ind w:left="468"/>
              <w:rPr>
                <w:ins w:id="3334" w:author=" " w:date="2021-11-12T16:11:00Z"/>
              </w:rPr>
            </w:pPr>
            <w:proofErr w:type="spellStart"/>
            <w:ins w:id="3335" w:author=" " w:date="2021-11-12T16:14:00Z">
              <w:r>
                <w:t>Menampilkan</w:t>
              </w:r>
              <w:proofErr w:type="spellEnd"/>
              <w:r>
                <w:t xml:space="preserve"> data </w:t>
              </w:r>
              <w:proofErr w:type="spellStart"/>
              <w:r>
                <w:t>hasil</w:t>
              </w:r>
              <w:proofErr w:type="spellEnd"/>
              <w:r>
                <w:t xml:space="preserve"> </w:t>
              </w:r>
              <w:proofErr w:type="spellStart"/>
              <w:r>
                <w:t>absensi</w:t>
              </w:r>
            </w:ins>
            <w:proofErr w:type="spellEnd"/>
          </w:p>
        </w:tc>
      </w:tr>
    </w:tbl>
    <w:p w14:paraId="1C1D46DC" w14:textId="77777777" w:rsidR="00BB5EB6" w:rsidRDefault="00BB5EB6" w:rsidP="00BB5EB6">
      <w:pPr>
        <w:pStyle w:val="ListParagraph"/>
        <w:ind w:left="426"/>
        <w:rPr>
          <w:ins w:id="3336" w:author=" " w:date="2021-11-12T16:11:00Z"/>
        </w:rPr>
        <w:pPrChange w:id="3337" w:author=" " w:date="2021-11-12T16:11:00Z">
          <w:pPr>
            <w:pStyle w:val="ListParagraph"/>
            <w:numPr>
              <w:numId w:val="25"/>
            </w:numPr>
            <w:ind w:left="426" w:hanging="360"/>
          </w:pPr>
        </w:pPrChange>
      </w:pPr>
    </w:p>
    <w:p w14:paraId="14059A1C" w14:textId="4B595B83" w:rsidR="00270503" w:rsidRDefault="00270503" w:rsidP="00FF2590">
      <w:pPr>
        <w:pStyle w:val="ListParagraph"/>
        <w:numPr>
          <w:ilvl w:val="0"/>
          <w:numId w:val="25"/>
        </w:numPr>
        <w:ind w:left="426"/>
      </w:pPr>
      <w:proofErr w:type="spellStart"/>
      <w:r>
        <w:t>Skenario</w:t>
      </w:r>
      <w:proofErr w:type="spellEnd"/>
      <w:r>
        <w:t xml:space="preserve"> Kelola Absensi</w:t>
      </w:r>
    </w:p>
    <w:p w14:paraId="702188A3" w14:textId="1C16EA8C" w:rsidR="00117601" w:rsidRDefault="00117601" w:rsidP="005B790F">
      <w:pPr>
        <w:pStyle w:val="Caption"/>
        <w:keepNext/>
        <w:jc w:val="center"/>
      </w:pPr>
      <w:bookmarkStart w:id="3338" w:name="_Toc83115874"/>
      <w:del w:id="3339" w:author=" " w:date="2021-11-12T16:31:00Z">
        <w:r w:rsidDel="00885B6D">
          <w:delText xml:space="preserve">Table 3. </w:delText>
        </w:r>
        <w:r w:rsidR="006720D0" w:rsidDel="00885B6D">
          <w:fldChar w:fldCharType="begin"/>
        </w:r>
        <w:r w:rsidR="006720D0" w:rsidRPr="00885B6D" w:rsidDel="00885B6D">
          <w:rPr>
            <w:rPrChange w:id="3340" w:author=" " w:date="2021-11-12T16:31:00Z">
              <w:rPr/>
            </w:rPrChange>
          </w:rPr>
          <w:delInstrText xml:space="preserve"> SEQ Table_3. \* ARABIC </w:delInstrText>
        </w:r>
        <w:r w:rsidR="006720D0" w:rsidDel="00885B6D">
          <w:fldChar w:fldCharType="separate"/>
        </w:r>
        <w:r w:rsidR="00A911C8" w:rsidRPr="00885B6D" w:rsidDel="00885B6D">
          <w:rPr>
            <w:noProof/>
            <w:rPrChange w:id="3341" w:author=" " w:date="2021-11-12T16:31:00Z">
              <w:rPr>
                <w:noProof/>
              </w:rPr>
            </w:rPrChange>
          </w:rPr>
          <w:delText>13</w:delText>
        </w:r>
        <w:r w:rsidR="006720D0" w:rsidDel="00885B6D">
          <w:fldChar w:fldCharType="end"/>
        </w:r>
        <w:r w:rsidDel="00885B6D">
          <w:delText xml:space="preserve"> </w:delText>
        </w:r>
        <w:r w:rsidRPr="00336DE4" w:rsidDel="00885B6D">
          <w:delText xml:space="preserve">Skenario Use Case Kelola </w:delText>
        </w:r>
        <w:r w:rsidDel="00885B6D">
          <w:delText>Absensi</w:delText>
        </w:r>
      </w:del>
      <w:bookmarkEnd w:id="333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EB3187D" w:rsidR="00FF653C" w:rsidRPr="00A46E0B" w:rsidRDefault="00FF653C" w:rsidP="003E4796">
            <w:r>
              <w:t>Kelola 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0B555162" w:rsidR="00FF653C" w:rsidRPr="002F6C1D" w:rsidRDefault="00FF653C" w:rsidP="003E4796">
            <w:r>
              <w:t>RC</w:t>
            </w:r>
            <w:r w:rsidR="00443E24">
              <w:t>1</w:t>
            </w:r>
            <w:ins w:id="3342" w:author=" " w:date="2021-11-12T16:14:00Z">
              <w:r w:rsidR="00D0720D">
                <w:t>9</w:t>
              </w:r>
            </w:ins>
            <w:del w:id="3343" w:author=" "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dan </w:t>
            </w:r>
            <w:proofErr w:type="spellStart"/>
            <w:r>
              <w:t>mengubah</w:t>
            </w:r>
            <w:proofErr w:type="spellEnd"/>
            <w:r>
              <w:t xml:space="preserve"> data </w:t>
            </w:r>
            <w:proofErr w:type="spellStart"/>
            <w:r>
              <w:t>absensi</w:t>
            </w:r>
            <w:proofErr w:type="spellEnd"/>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w:t>
            </w:r>
            <w:proofErr w:type="spellStart"/>
            <w:r>
              <w:t>melakukan</w:t>
            </w:r>
            <w:proofErr w:type="spellEnd"/>
            <w:r>
              <w:t xml:space="preserve"> </w:t>
            </w:r>
            <w:r>
              <w:rPr>
                <w:i/>
                <w:iCs/>
              </w:rPr>
              <w:t xml:space="preserve">scanning </w:t>
            </w:r>
            <w:proofErr w:type="spellStart"/>
            <w:r>
              <w:t>kartu</w:t>
            </w:r>
            <w:proofErr w:type="spellEnd"/>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 xml:space="preserve">Data </w:t>
            </w:r>
            <w:proofErr w:type="spellStart"/>
            <w:r>
              <w:t>telah</w:t>
            </w:r>
            <w:proofErr w:type="spellEnd"/>
            <w:r>
              <w:t xml:space="preserve"> </w:t>
            </w:r>
            <w:proofErr w:type="spellStart"/>
            <w:r>
              <w:t>disimpan</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r>
              <w: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E2EE0E1"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/Bagian IT</w:t>
            </w:r>
            <w:r>
              <w:t xml:space="preserve"> </w:t>
            </w:r>
            <w:proofErr w:type="spellStart"/>
            <w:r>
              <w:t>dengan</w:t>
            </w:r>
            <w:proofErr w:type="spellEnd"/>
            <w:r>
              <w:t xml:space="preserve"> </w:t>
            </w:r>
            <w:proofErr w:type="spellStart"/>
            <w:r>
              <w:t>hak</w:t>
            </w:r>
            <w:proofErr w:type="spellEnd"/>
            <w:r>
              <w:t xml:space="preserve"> </w:t>
            </w:r>
            <w:proofErr w:type="spellStart"/>
            <w:r>
              <w:t>aksesnya</w:t>
            </w:r>
            <w:proofErr w:type="spellEnd"/>
            <w:r>
              <w:t xml:space="preserve"> </w:t>
            </w:r>
            <w:proofErr w:type="spellStart"/>
            <w:r>
              <w:t>m</w:t>
            </w:r>
            <w:r w:rsidR="00FF653C">
              <w:t>asuk</w:t>
            </w:r>
            <w:proofErr w:type="spellEnd"/>
            <w:r w:rsidR="00FF653C">
              <w:t xml:space="preserve"> </w:t>
            </w:r>
            <w:proofErr w:type="spellStart"/>
            <w:r w:rsidR="00FF653C">
              <w:t>kedalam</w:t>
            </w:r>
            <w:proofErr w:type="spellEnd"/>
            <w:r w:rsidR="00FF653C">
              <w:t xml:space="preserve"> </w:t>
            </w:r>
            <w:proofErr w:type="spellStart"/>
            <w:r w:rsidR="00FF653C">
              <w:t>sistem</w:t>
            </w:r>
            <w:proofErr w:type="spellEnd"/>
            <w:r w:rsidR="00FF653C">
              <w:t xml:space="preserve"> dan </w:t>
            </w:r>
            <w:proofErr w:type="spellStart"/>
            <w:r w:rsidR="00FF653C">
              <w:t>memiliki</w:t>
            </w:r>
            <w:proofErr w:type="spellEnd"/>
            <w:r w:rsidR="00FF653C">
              <w:t xml:space="preserve"> menu “Data </w:t>
            </w:r>
            <w:proofErr w:type="spellStart"/>
            <w:r w:rsidR="00FF653C">
              <w:t>Absen</w:t>
            </w:r>
            <w:proofErr w:type="spellEnd"/>
            <w:r w:rsidR="00FF653C">
              <w:t>”</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proofErr w:type="spellStart"/>
            <w:r>
              <w:t>Menampilkan</w:t>
            </w:r>
            <w:proofErr w:type="spellEnd"/>
            <w:r>
              <w:t xml:space="preserve"> </w:t>
            </w:r>
            <w:proofErr w:type="spellStart"/>
            <w:r>
              <w:t>seluruh</w:t>
            </w:r>
            <w:proofErr w:type="spellEnd"/>
            <w:r>
              <w:t xml:space="preserve"> data </w:t>
            </w:r>
            <w:commentRangeStart w:id="3344"/>
            <w:proofErr w:type="spellStart"/>
            <w:r>
              <w:t>absen</w:t>
            </w:r>
            <w:commentRangeEnd w:id="3344"/>
            <w:proofErr w:type="spellEnd"/>
            <w:r w:rsidR="0036406D">
              <w:rPr>
                <w:rStyle w:val="CommentReference"/>
              </w:rPr>
              <w:commentReference w:id="3344"/>
            </w:r>
          </w:p>
        </w:tc>
      </w:tr>
      <w:tr w:rsidR="00FF653C" w14:paraId="2607ABC3" w14:textId="77777777" w:rsidTr="003E4796">
        <w:trPr>
          <w:jc w:val="center"/>
        </w:trPr>
        <w:tc>
          <w:tcPr>
            <w:tcW w:w="3827" w:type="dxa"/>
            <w:vAlign w:val="center"/>
          </w:tcPr>
          <w:p w14:paraId="336710AF" w14:textId="0B11C671" w:rsidR="00FF653C" w:rsidRPr="0044182F" w:rsidRDefault="00FF653C" w:rsidP="00FF2590">
            <w:pPr>
              <w:pStyle w:val="ListParagraph"/>
              <w:numPr>
                <w:ilvl w:val="0"/>
                <w:numId w:val="34"/>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w:t>
            </w:r>
            <w:r w:rsidR="00443E24">
              <w:rPr>
                <w:i/>
                <w:iCs/>
              </w:rPr>
              <w:t>Update</w:t>
            </w:r>
            <w:r>
              <w:rPr>
                <w:i/>
                <w:iCs/>
              </w:rPr>
              <w:t>”</w:t>
            </w:r>
          </w:p>
        </w:tc>
        <w:tc>
          <w:tcPr>
            <w:tcW w:w="3964" w:type="dxa"/>
            <w:vAlign w:val="center"/>
          </w:tcPr>
          <w:p w14:paraId="13F7D734" w14:textId="77777777" w:rsidR="00FF653C" w:rsidRDefault="00FF653C" w:rsidP="003E4796">
            <w:pPr>
              <w:spacing w:after="160"/>
            </w:pPr>
          </w:p>
        </w:tc>
      </w:tr>
      <w:tr w:rsidR="00FF653C" w14:paraId="3E4D9437" w14:textId="77777777" w:rsidTr="003E4796">
        <w:trPr>
          <w:jc w:val="center"/>
        </w:trPr>
        <w:tc>
          <w:tcPr>
            <w:tcW w:w="3827" w:type="dxa"/>
            <w:vAlign w:val="center"/>
          </w:tcPr>
          <w:p w14:paraId="0F552D13" w14:textId="77777777" w:rsidR="00FF653C" w:rsidRDefault="00FF653C" w:rsidP="003E4796">
            <w:pPr>
              <w:pStyle w:val="ListParagraph"/>
              <w:ind w:left="450"/>
            </w:pPr>
          </w:p>
        </w:tc>
        <w:tc>
          <w:tcPr>
            <w:tcW w:w="3964" w:type="dxa"/>
            <w:vAlign w:val="center"/>
          </w:tcPr>
          <w:p w14:paraId="51AEE9D6" w14:textId="77777777" w:rsidR="00FF653C" w:rsidRDefault="00FF653C" w:rsidP="00FF2590">
            <w:pPr>
              <w:pStyle w:val="ListParagraph"/>
              <w:numPr>
                <w:ilvl w:val="0"/>
                <w:numId w:val="34"/>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bl>
    <w:p w14:paraId="7D4219E6" w14:textId="77777777" w:rsidR="00FF653C" w:rsidRDefault="00FF653C" w:rsidP="00FF653C">
      <w:pPr>
        <w:ind w:left="66"/>
      </w:pPr>
    </w:p>
    <w:p w14:paraId="1CD92157" w14:textId="52C22C09" w:rsidR="00270503" w:rsidRDefault="00270503" w:rsidP="00FF2590">
      <w:pPr>
        <w:pStyle w:val="ListParagraph"/>
        <w:numPr>
          <w:ilvl w:val="0"/>
          <w:numId w:val="25"/>
        </w:numPr>
        <w:ind w:left="426"/>
      </w:pPr>
      <w:proofErr w:type="spellStart"/>
      <w:r>
        <w:t>Skenario</w:t>
      </w:r>
      <w:proofErr w:type="spellEnd"/>
      <w:r>
        <w:t xml:space="preserve"> </w:t>
      </w:r>
      <w:proofErr w:type="spellStart"/>
      <w:r>
        <w:t>Laporan</w:t>
      </w:r>
      <w:proofErr w:type="spellEnd"/>
      <w:r>
        <w:t xml:space="preserve"> Absensi</w:t>
      </w:r>
    </w:p>
    <w:p w14:paraId="28229780" w14:textId="7090715F" w:rsidR="00117601" w:rsidRDefault="00117601" w:rsidP="005B790F">
      <w:pPr>
        <w:pStyle w:val="Caption"/>
        <w:keepNext/>
        <w:jc w:val="center"/>
      </w:pPr>
      <w:bookmarkStart w:id="3345" w:name="_Toc83115875"/>
      <w:del w:id="3346" w:author=" " w:date="2021-11-12T16:31:00Z">
        <w:r w:rsidDel="00885B6D">
          <w:lastRenderedPageBreak/>
          <w:delText xml:space="preserve">Table 3. </w:delText>
        </w:r>
        <w:r w:rsidR="006720D0" w:rsidDel="00885B6D">
          <w:fldChar w:fldCharType="begin"/>
        </w:r>
        <w:r w:rsidR="006720D0" w:rsidRPr="00885B6D" w:rsidDel="00885B6D">
          <w:rPr>
            <w:rPrChange w:id="3347" w:author=" " w:date="2021-11-12T16:31:00Z">
              <w:rPr/>
            </w:rPrChange>
          </w:rPr>
          <w:delInstrText xml:space="preserve"> SEQ Table_3. \* ARABIC </w:delInstrText>
        </w:r>
        <w:r w:rsidR="006720D0" w:rsidDel="00885B6D">
          <w:fldChar w:fldCharType="separate"/>
        </w:r>
        <w:r w:rsidR="00A911C8" w:rsidRPr="00885B6D" w:rsidDel="00885B6D">
          <w:rPr>
            <w:noProof/>
            <w:rPrChange w:id="3348" w:author=" " w:date="2021-11-12T16:31:00Z">
              <w:rPr>
                <w:noProof/>
              </w:rPr>
            </w:rPrChange>
          </w:rPr>
          <w:delText>14</w:delText>
        </w:r>
        <w:r w:rsidR="006720D0" w:rsidDel="00885B6D">
          <w:fldChar w:fldCharType="end"/>
        </w:r>
        <w:r w:rsidDel="00885B6D">
          <w:delText xml:space="preserve"> </w:delText>
        </w:r>
        <w:r w:rsidRPr="00D7394F" w:rsidDel="00885B6D">
          <w:delText>Skenario Use Case Laporan Absen</w:delText>
        </w:r>
      </w:del>
      <w:bookmarkEnd w:id="334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25018EF4" w:rsidR="00435CA8" w:rsidRPr="00A46E0B" w:rsidRDefault="00435CA8" w:rsidP="003E4796">
            <w:proofErr w:type="spellStart"/>
            <w:r>
              <w:t>Laporan</w:t>
            </w:r>
            <w:proofErr w:type="spellEnd"/>
            <w:r>
              <w:t xml:space="preserve">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66F646FC" w:rsidR="00435CA8" w:rsidRPr="002F6C1D" w:rsidRDefault="00435CA8" w:rsidP="003E4796">
            <w:r>
              <w:t>RC1</w:t>
            </w:r>
            <w:r w:rsidR="00443E24">
              <w:t>9</w:t>
            </w:r>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rsidR="007B6A3E">
              <w:t>laporan</w:t>
            </w:r>
            <w:proofErr w:type="spellEnd"/>
            <w:r w:rsidR="007B6A3E">
              <w:t xml:space="preserve"> </w:t>
            </w:r>
            <w:proofErr w:type="spellStart"/>
            <w:r>
              <w:t>absen</w:t>
            </w:r>
            <w:proofErr w:type="spellEnd"/>
            <w:r>
              <w:t xml:space="preserve"> </w:t>
            </w:r>
            <w:proofErr w:type="spellStart"/>
            <w:r>
              <w:t>siswa</w:t>
            </w:r>
            <w:proofErr w:type="spellEnd"/>
            <w:r w:rsidR="00401319">
              <w:t xml:space="preserve"> </w:t>
            </w:r>
            <w:r>
              <w:t xml:space="preserve">yang </w:t>
            </w:r>
            <w:proofErr w:type="spellStart"/>
            <w:r>
              <w:t>akan</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walikelas</w:t>
            </w:r>
            <w:proofErr w:type="spellEnd"/>
            <w:r>
              <w:t xml:space="preserve"> masi</w:t>
            </w:r>
            <w:r w:rsidR="00401319">
              <w:t>n</w:t>
            </w:r>
            <w:r>
              <w:t xml:space="preserve">g-masing </w:t>
            </w:r>
            <w:proofErr w:type="spellStart"/>
            <w:r>
              <w:t>siswa</w:t>
            </w:r>
            <w:proofErr w:type="spellEnd"/>
            <w:r>
              <w:t>.</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 xml:space="preserve">Use case </w:t>
            </w:r>
            <w:proofErr w:type="spellStart"/>
            <w:r>
              <w:t>dijalankan</w:t>
            </w:r>
            <w:proofErr w:type="spellEnd"/>
            <w:r>
              <w:t xml:space="preserve"> </w:t>
            </w:r>
            <w:proofErr w:type="spellStart"/>
            <w:r>
              <w:t>jika</w:t>
            </w:r>
            <w:proofErr w:type="spellEnd"/>
            <w:r>
              <w:t xml:space="preserve"> </w:t>
            </w:r>
            <w:proofErr w:type="spellStart"/>
            <w:r>
              <w:t>seluruh</w:t>
            </w:r>
            <w:proofErr w:type="spellEnd"/>
            <w:r>
              <w:t xml:space="preserve"> data </w:t>
            </w:r>
            <w:proofErr w:type="spellStart"/>
            <w:r>
              <w:t>telah</w:t>
            </w:r>
            <w:proofErr w:type="spellEnd"/>
            <w:r>
              <w:t xml:space="preserve"> </w:t>
            </w:r>
            <w:proofErr w:type="spellStart"/>
            <w:r>
              <w:t>lengkap</w:t>
            </w:r>
            <w:proofErr w:type="spellEnd"/>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0C450C49" w:rsidR="00435CA8" w:rsidRPr="00435CA8" w:rsidRDefault="00435CA8" w:rsidP="003E4796">
            <w:r w:rsidRPr="00435CA8">
              <w:t>Guru B</w:t>
            </w:r>
            <w:r>
              <w:t>K</w:t>
            </w:r>
            <w:r w:rsidRPr="00435CA8">
              <w:t xml:space="preserve"> </w:t>
            </w:r>
            <w:proofErr w:type="spellStart"/>
            <w:r w:rsidRPr="00435CA8">
              <w:t>belum</w:t>
            </w:r>
            <w:proofErr w:type="spellEnd"/>
            <w:r w:rsidRPr="00435CA8">
              <w:t xml:space="preserve"> </w:t>
            </w:r>
            <w:proofErr w:type="spellStart"/>
            <w:r w:rsidRPr="00435CA8">
              <w:t>menerima</w:t>
            </w:r>
            <w:proofErr w:type="spellEnd"/>
            <w:r w:rsidRPr="00435CA8">
              <w:t xml:space="preserve"> </w:t>
            </w:r>
            <w:proofErr w:type="spellStart"/>
            <w:r w:rsidRPr="00435CA8">
              <w:t>laporan</w:t>
            </w:r>
            <w:proofErr w:type="spellEnd"/>
            <w:r w:rsidRPr="00435CA8">
              <w:t xml:space="preserve"> </w:t>
            </w:r>
            <w:proofErr w:type="spellStart"/>
            <w:r w:rsidRPr="00435CA8">
              <w:t>absensi</w:t>
            </w:r>
            <w:proofErr w:type="spellEnd"/>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AA85A3F" w:rsidR="00435CA8" w:rsidRPr="0048762E" w:rsidRDefault="00435CA8" w:rsidP="003E4796">
            <w:r>
              <w:t xml:space="preserve">Guru BK </w:t>
            </w:r>
            <w:proofErr w:type="spellStart"/>
            <w:r>
              <w:t>telah</w:t>
            </w:r>
            <w:proofErr w:type="spellEnd"/>
            <w:r>
              <w:t xml:space="preserve"> </w:t>
            </w:r>
            <w:proofErr w:type="spellStart"/>
            <w:r>
              <w:t>menerima</w:t>
            </w:r>
            <w:proofErr w:type="spellEnd"/>
            <w:r>
              <w:t xml:space="preserve"> </w:t>
            </w:r>
            <w:proofErr w:type="spellStart"/>
            <w:r>
              <w:t>laporan</w:t>
            </w:r>
            <w:proofErr w:type="spellEnd"/>
            <w:r>
              <w:t xml:space="preserve"> </w:t>
            </w:r>
            <w:proofErr w:type="spellStart"/>
            <w:r>
              <w:t>absensi</w:t>
            </w:r>
            <w:proofErr w:type="spellEnd"/>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4AECC50" w14:textId="77777777" w:rsidR="00435CA8" w:rsidRPr="0044182F" w:rsidRDefault="00435CA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 xml:space="preserve">Guru BK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Guru BK </w:t>
            </w:r>
            <w:proofErr w:type="spellStart"/>
            <w:r>
              <w:t>untuk</w:t>
            </w:r>
            <w:proofErr w:type="spellEnd"/>
            <w:r>
              <w:t xml:space="preserve"> </w:t>
            </w:r>
            <w:proofErr w:type="spellStart"/>
            <w:r>
              <w:t>melihat</w:t>
            </w:r>
            <w:proofErr w:type="spellEnd"/>
            <w:r>
              <w:t xml:space="preserve"> </w:t>
            </w:r>
            <w:proofErr w:type="spellStart"/>
            <w:r>
              <w:t>laporan</w:t>
            </w:r>
            <w:proofErr w:type="spellEnd"/>
            <w:r w:rsidR="007B6A3E">
              <w:t xml:space="preserve"> </w:t>
            </w:r>
            <w:proofErr w:type="spellStart"/>
            <w:r w:rsidR="007B6A3E">
              <w:t>absensi</w:t>
            </w:r>
            <w:proofErr w:type="spellEnd"/>
            <w:r w:rsidR="007B6A3E">
              <w:t xml:space="preserve"> per-</w:t>
            </w:r>
            <w:r>
              <w:t xml:space="preserve"> </w:t>
            </w:r>
            <w:r w:rsidR="007B6A3E">
              <w:t xml:space="preserve">semester </w:t>
            </w:r>
            <w:proofErr w:type="spellStart"/>
            <w:r w:rsidR="007B6A3E">
              <w:t>melalui</w:t>
            </w:r>
            <w:proofErr w:type="spellEnd"/>
            <w:r w:rsidR="007B6A3E">
              <w:t xml:space="preserve"> menu “</w:t>
            </w:r>
            <w:proofErr w:type="spellStart"/>
            <w:r w:rsidR="007B6A3E">
              <w:t>Laporan</w:t>
            </w:r>
            <w:proofErr w:type="spellEnd"/>
            <w:r w:rsidR="007B6A3E">
              <w:t xml:space="preserve"> </w:t>
            </w:r>
            <w:proofErr w:type="spellStart"/>
            <w:r w:rsidR="007B6A3E">
              <w:t>Absen</w:t>
            </w:r>
            <w:proofErr w:type="spellEnd"/>
            <w:r w:rsidR="007B6A3E">
              <w:t>”</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proofErr w:type="spellStart"/>
            <w:r>
              <w:t>Mengakses</w:t>
            </w:r>
            <w:proofErr w:type="spellEnd"/>
            <w:r>
              <w:t xml:space="preserve"> </w:t>
            </w:r>
            <w:r w:rsidRPr="00435CA8">
              <w:rPr>
                <w:i/>
                <w:iCs/>
              </w:rPr>
              <w:t>database</w:t>
            </w:r>
            <w:r>
              <w:t xml:space="preserve"> </w:t>
            </w:r>
            <w:proofErr w:type="spellStart"/>
            <w:r>
              <w:t>laporan</w:t>
            </w:r>
            <w:proofErr w:type="spellEnd"/>
            <w:r>
              <w:t xml:space="preserve"> </w:t>
            </w:r>
            <w:proofErr w:type="spellStart"/>
            <w:r>
              <w:t>absensi</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absensi</w:t>
            </w:r>
            <w:proofErr w:type="spellEnd"/>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proofErr w:type="spellStart"/>
            <w:r>
              <w:t>Menampilkan</w:t>
            </w:r>
            <w:proofErr w:type="spellEnd"/>
            <w:r>
              <w:t xml:space="preserve"> </w:t>
            </w:r>
            <w:proofErr w:type="spellStart"/>
            <w:r>
              <w:t>laporan</w:t>
            </w:r>
            <w:proofErr w:type="spellEnd"/>
            <w:r>
              <w:t xml:space="preserve"> </w:t>
            </w:r>
            <w:proofErr w:type="spellStart"/>
            <w:r>
              <w:t>absensi</w:t>
            </w:r>
            <w:proofErr w:type="spellEnd"/>
            <w:r>
              <w:t xml:space="preserve">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proofErr w:type="spellStart"/>
            <w:r>
              <w:t>Menerima</w:t>
            </w:r>
            <w:proofErr w:type="spellEnd"/>
            <w:r>
              <w:t xml:space="preserve"> </w:t>
            </w:r>
            <w:proofErr w:type="spellStart"/>
            <w:r>
              <w:t>laporan</w:t>
            </w:r>
            <w:proofErr w:type="spellEnd"/>
            <w:r>
              <w:t xml:space="preserve"> </w:t>
            </w:r>
            <w:proofErr w:type="spellStart"/>
            <w:r w:rsidR="007B6A3E">
              <w:t>absensi</w:t>
            </w:r>
            <w:proofErr w:type="spellEnd"/>
            <w:r w:rsidR="007B6A3E">
              <w:t xml:space="preserve"> </w:t>
            </w:r>
            <w:proofErr w:type="spellStart"/>
            <w:r w:rsidR="007B6A3E">
              <w:t>siswa</w:t>
            </w:r>
            <w:proofErr w:type="spellEnd"/>
            <w:r w:rsidR="007B6A3E">
              <w:t xml:space="preserve"> </w:t>
            </w:r>
            <w:proofErr w:type="spellStart"/>
            <w:r>
              <w:t>dari</w:t>
            </w:r>
            <w:proofErr w:type="spellEnd"/>
            <w:r>
              <w:t xml:space="preserve"> </w:t>
            </w:r>
            <w:proofErr w:type="spellStart"/>
            <w:r>
              <w:t>sistem</w:t>
            </w:r>
            <w:proofErr w:type="spellEnd"/>
          </w:p>
        </w:tc>
        <w:tc>
          <w:tcPr>
            <w:tcW w:w="3964" w:type="dxa"/>
            <w:vAlign w:val="center"/>
          </w:tcPr>
          <w:p w14:paraId="4971C2B9" w14:textId="1B46FCC5" w:rsidR="00435CA8" w:rsidRDefault="00435CA8" w:rsidP="00435CA8">
            <w:pPr>
              <w:pStyle w:val="ListParagraph"/>
              <w:spacing w:after="160"/>
              <w:ind w:left="468"/>
            </w:pPr>
          </w:p>
        </w:tc>
      </w:tr>
      <w:tr w:rsidR="007B6A3E" w14:paraId="14163463" w14:textId="77777777" w:rsidTr="003E4796">
        <w:trPr>
          <w:jc w:val="center"/>
        </w:trPr>
        <w:tc>
          <w:tcPr>
            <w:tcW w:w="3827" w:type="dxa"/>
            <w:vAlign w:val="center"/>
          </w:tcPr>
          <w:p w14:paraId="491945BB" w14:textId="4B90880B" w:rsidR="007B6A3E" w:rsidRDefault="007B6A3E" w:rsidP="00FF2590">
            <w:pPr>
              <w:pStyle w:val="ListParagraph"/>
              <w:numPr>
                <w:ilvl w:val="0"/>
                <w:numId w:val="35"/>
              </w:numPr>
            </w:pPr>
            <w:proofErr w:type="spellStart"/>
            <w:r>
              <w:lastRenderedPageBreak/>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terkini</w:t>
            </w:r>
            <w:proofErr w:type="spellEnd"/>
            <w:r>
              <w:t xml:space="preserve"> </w:t>
            </w:r>
          </w:p>
        </w:tc>
        <w:tc>
          <w:tcPr>
            <w:tcW w:w="3964" w:type="dxa"/>
            <w:vAlign w:val="center"/>
          </w:tcPr>
          <w:p w14:paraId="6994FF62" w14:textId="77777777" w:rsidR="007B6A3E" w:rsidRDefault="007B6A3E" w:rsidP="00435CA8">
            <w:pPr>
              <w:pStyle w:val="ListParagraph"/>
              <w:spacing w:after="160"/>
              <w:ind w:left="468"/>
            </w:pPr>
          </w:p>
        </w:tc>
      </w:tr>
    </w:tbl>
    <w:p w14:paraId="79F01E3A" w14:textId="77777777" w:rsidR="0087570E" w:rsidRDefault="0087570E" w:rsidP="0087570E">
      <w:pPr>
        <w:pStyle w:val="ListParagraph"/>
        <w:ind w:left="426"/>
      </w:pPr>
    </w:p>
    <w:p w14:paraId="4B700244" w14:textId="14D2E6E2" w:rsidR="00270503" w:rsidRDefault="00270503" w:rsidP="00FF2590">
      <w:pPr>
        <w:pStyle w:val="ListParagraph"/>
        <w:numPr>
          <w:ilvl w:val="0"/>
          <w:numId w:val="25"/>
        </w:numPr>
        <w:ind w:left="426"/>
      </w:pPr>
      <w:proofErr w:type="spellStart"/>
      <w:r>
        <w:t>Skenario</w:t>
      </w:r>
      <w:proofErr w:type="spellEnd"/>
      <w:r>
        <w:t xml:space="preserve"> </w:t>
      </w:r>
      <w:proofErr w:type="spellStart"/>
      <w:r>
        <w:t>Notifikasi</w:t>
      </w:r>
      <w:proofErr w:type="spellEnd"/>
    </w:p>
    <w:p w14:paraId="29892DAC" w14:textId="3006C6F8" w:rsidR="00117601" w:rsidRDefault="00117601" w:rsidP="005B790F">
      <w:pPr>
        <w:pStyle w:val="Caption"/>
        <w:keepNext/>
        <w:jc w:val="center"/>
      </w:pPr>
      <w:bookmarkStart w:id="3349" w:name="_Toc83115877"/>
      <w:del w:id="3350" w:author=" " w:date="2021-11-12T16:31:00Z">
        <w:r w:rsidDel="00885B6D">
          <w:delText xml:space="preserve">Table 3. </w:delText>
        </w:r>
        <w:r w:rsidR="006720D0" w:rsidDel="00885B6D">
          <w:fldChar w:fldCharType="begin"/>
        </w:r>
        <w:r w:rsidR="006720D0" w:rsidRPr="00885B6D" w:rsidDel="00885B6D">
          <w:rPr>
            <w:rPrChange w:id="3351" w:author=" " w:date="2021-11-12T16:31:00Z">
              <w:rPr/>
            </w:rPrChange>
          </w:rPr>
          <w:delInstrText xml:space="preserve"> SEQ Table_3. \* ARABIC </w:delInstrText>
        </w:r>
        <w:r w:rsidR="006720D0" w:rsidDel="00885B6D">
          <w:fldChar w:fldCharType="separate"/>
        </w:r>
        <w:r w:rsidR="00A911C8" w:rsidRPr="00885B6D" w:rsidDel="00885B6D">
          <w:rPr>
            <w:noProof/>
            <w:rPrChange w:id="3352" w:author=" " w:date="2021-11-12T16:31:00Z">
              <w:rPr>
                <w:noProof/>
              </w:rPr>
            </w:rPrChange>
          </w:rPr>
          <w:delText>16</w:delText>
        </w:r>
        <w:r w:rsidR="006720D0" w:rsidDel="00885B6D">
          <w:fldChar w:fldCharType="end"/>
        </w:r>
        <w:r w:rsidDel="00885B6D">
          <w:delText xml:space="preserve"> </w:delText>
        </w:r>
        <w:r w:rsidRPr="001D7342" w:rsidDel="00885B6D">
          <w:delText>Skenario Use Case Notifikasi</w:delText>
        </w:r>
      </w:del>
      <w:bookmarkEnd w:id="3349"/>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353" w:author=" " w:date="2021-11-12T15:57: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896"/>
        <w:gridCol w:w="2001"/>
        <w:gridCol w:w="3030"/>
        <w:gridCol w:w="6"/>
        <w:tblGridChange w:id="3354">
          <w:tblGrid>
            <w:gridCol w:w="2896"/>
            <w:gridCol w:w="2001"/>
            <w:gridCol w:w="1029"/>
            <w:gridCol w:w="2001"/>
          </w:tblGrid>
        </w:tblGridChange>
      </w:tblGrid>
      <w:tr w:rsidR="000B2B6A" w:rsidRPr="00A46E0B" w14:paraId="29A9A639" w14:textId="77777777" w:rsidTr="00EC162F">
        <w:trPr>
          <w:gridAfter w:val="1"/>
          <w:wAfter w:w="6" w:type="dxa"/>
          <w:jc w:val="center"/>
          <w:trPrChange w:id="3355" w:author=" " w:date="2021-11-12T15:57:00Z">
            <w:trPr>
              <w:jc w:val="center"/>
            </w:trPr>
          </w:trPrChange>
        </w:trPr>
        <w:tc>
          <w:tcPr>
            <w:tcW w:w="4897" w:type="dxa"/>
            <w:gridSpan w:val="2"/>
            <w:shd w:val="clear" w:color="auto" w:fill="F2EE98"/>
            <w:tcPrChange w:id="3356" w:author=" " w:date="2021-11-12T15:57: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3030" w:type="dxa"/>
            <w:shd w:val="clear" w:color="auto" w:fill="F2EE98"/>
            <w:vAlign w:val="center"/>
            <w:tcPrChange w:id="3357" w:author=" " w:date="2021-11-12T15:57:00Z">
              <w:tcPr>
                <w:tcW w:w="3030" w:type="dxa"/>
                <w:gridSpan w:val="2"/>
                <w:shd w:val="clear" w:color="auto" w:fill="F2EE98"/>
                <w:vAlign w:val="center"/>
              </w:tcPr>
            </w:tcPrChange>
          </w:tcPr>
          <w:p w14:paraId="2BEFCD74" w14:textId="6FD3575D" w:rsidR="000B2B6A" w:rsidRPr="00A46E0B" w:rsidRDefault="000B2B6A" w:rsidP="003E4796">
            <w:proofErr w:type="spellStart"/>
            <w:r>
              <w:t>Notifikasi</w:t>
            </w:r>
            <w:proofErr w:type="spellEnd"/>
            <w:r>
              <w:t xml:space="preserve"> </w:t>
            </w:r>
          </w:p>
        </w:tc>
      </w:tr>
      <w:tr w:rsidR="000B2B6A" w:rsidRPr="002F6C1D" w14:paraId="5F7A2110" w14:textId="77777777" w:rsidTr="00EC162F">
        <w:trPr>
          <w:gridAfter w:val="1"/>
          <w:wAfter w:w="6" w:type="dxa"/>
          <w:jc w:val="center"/>
          <w:trPrChange w:id="3358" w:author=" " w:date="2021-11-12T15:57:00Z">
            <w:trPr>
              <w:jc w:val="center"/>
            </w:trPr>
          </w:trPrChange>
        </w:trPr>
        <w:tc>
          <w:tcPr>
            <w:tcW w:w="4897" w:type="dxa"/>
            <w:gridSpan w:val="2"/>
            <w:tcPrChange w:id="3359" w:author=" " w:date="2021-11-12T15:57:00Z">
              <w:tcPr>
                <w:tcW w:w="4897" w:type="dxa"/>
                <w:gridSpan w:val="2"/>
              </w:tcPr>
            </w:tcPrChange>
          </w:tcPr>
          <w:p w14:paraId="6C5AA355" w14:textId="1D01A891" w:rsidR="000B2B6A" w:rsidRPr="0044182F" w:rsidRDefault="000B2B6A" w:rsidP="003E4796">
            <w:pPr>
              <w:rPr>
                <w:b/>
              </w:rPr>
            </w:pPr>
            <w:r w:rsidRPr="0044182F">
              <w:rPr>
                <w:b/>
              </w:rPr>
              <w:t>ID</w:t>
            </w:r>
          </w:p>
        </w:tc>
        <w:tc>
          <w:tcPr>
            <w:tcW w:w="3030" w:type="dxa"/>
            <w:vAlign w:val="center"/>
            <w:tcPrChange w:id="3360" w:author=" " w:date="2021-11-12T15:57:00Z">
              <w:tcPr>
                <w:tcW w:w="3030" w:type="dxa"/>
                <w:gridSpan w:val="2"/>
                <w:vAlign w:val="center"/>
              </w:tcPr>
            </w:tcPrChange>
          </w:tcPr>
          <w:p w14:paraId="6C38F0C8" w14:textId="74A68F16" w:rsidR="000B2B6A" w:rsidRPr="002F6C1D" w:rsidRDefault="000B2B6A" w:rsidP="003E4796">
            <w:r>
              <w:t>RC</w:t>
            </w:r>
            <w:r w:rsidR="007B6A3E">
              <w:t>20</w:t>
            </w:r>
          </w:p>
        </w:tc>
      </w:tr>
      <w:tr w:rsidR="000B2B6A" w:rsidRPr="000C722D" w14:paraId="3815BCDA" w14:textId="77777777" w:rsidTr="00EC162F">
        <w:trPr>
          <w:gridAfter w:val="1"/>
          <w:wAfter w:w="6" w:type="dxa"/>
          <w:jc w:val="center"/>
          <w:trPrChange w:id="3361" w:author=" " w:date="2021-11-12T15:57:00Z">
            <w:trPr>
              <w:jc w:val="center"/>
            </w:trPr>
          </w:trPrChange>
        </w:trPr>
        <w:tc>
          <w:tcPr>
            <w:tcW w:w="4897" w:type="dxa"/>
            <w:gridSpan w:val="2"/>
            <w:tcPrChange w:id="3362" w:author=" " w:date="2021-11-12T15:57:00Z">
              <w:tcPr>
                <w:tcW w:w="4897" w:type="dxa"/>
                <w:gridSpan w:val="2"/>
              </w:tcPr>
            </w:tcPrChange>
          </w:tcPr>
          <w:p w14:paraId="6B535F1E" w14:textId="6ECC9355" w:rsidR="000B2B6A" w:rsidRPr="0044182F" w:rsidRDefault="000B2B6A" w:rsidP="003E4796">
            <w:pPr>
              <w:rPr>
                <w:b/>
              </w:rPr>
            </w:pPr>
            <w:r w:rsidRPr="0044182F">
              <w:rPr>
                <w:b/>
              </w:rPr>
              <w:t>Description</w:t>
            </w:r>
          </w:p>
        </w:tc>
        <w:tc>
          <w:tcPr>
            <w:tcW w:w="3030" w:type="dxa"/>
            <w:tcPrChange w:id="3363" w:author=" " w:date="2021-11-12T15:57:00Z">
              <w:tcPr>
                <w:tcW w:w="3030" w:type="dxa"/>
                <w:gridSpan w:val="2"/>
              </w:tcPr>
            </w:tcPrChange>
          </w:tcPr>
          <w:p w14:paraId="7874E8D9" w14:textId="0DCD074D" w:rsidR="000B2B6A" w:rsidRPr="000C722D" w:rsidRDefault="000B2B6A" w:rsidP="003E4796">
            <w:r>
              <w:t xml:space="preserve">Use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keadaan</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berstatus</w:t>
            </w:r>
            <w:proofErr w:type="spellEnd"/>
            <w:r>
              <w:t xml:space="preserve">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w:t>
            </w:r>
            <w:r w:rsidR="0087570E">
              <w:t xml:space="preserve">, 6 kali </w:t>
            </w:r>
            <w:proofErr w:type="spellStart"/>
            <w:r w:rsidR="0087570E">
              <w:t>hingga</w:t>
            </w:r>
            <w:proofErr w:type="spellEnd"/>
            <w:r w:rsidR="0087570E">
              <w:t xml:space="preserve"> 9 kali</w:t>
            </w:r>
            <w:r>
              <w:t>.</w:t>
            </w:r>
          </w:p>
        </w:tc>
      </w:tr>
      <w:tr w:rsidR="000B2B6A" w:rsidRPr="002F6C1D" w14:paraId="071702DF" w14:textId="77777777" w:rsidTr="00EC162F">
        <w:trPr>
          <w:gridAfter w:val="1"/>
          <w:wAfter w:w="6" w:type="dxa"/>
          <w:jc w:val="center"/>
          <w:trPrChange w:id="3364" w:author=" " w:date="2021-11-12T15:57:00Z">
            <w:trPr>
              <w:jc w:val="center"/>
            </w:trPr>
          </w:trPrChange>
        </w:trPr>
        <w:tc>
          <w:tcPr>
            <w:tcW w:w="4897" w:type="dxa"/>
            <w:gridSpan w:val="2"/>
            <w:tcPrChange w:id="3365" w:author=" " w:date="2021-11-12T15:57:00Z">
              <w:tcPr>
                <w:tcW w:w="4897" w:type="dxa"/>
                <w:gridSpan w:val="2"/>
              </w:tcPr>
            </w:tcPrChange>
          </w:tcPr>
          <w:p w14:paraId="34FABFF4" w14:textId="760634C2" w:rsidR="000B2B6A" w:rsidRPr="0044182F" w:rsidRDefault="000B2B6A" w:rsidP="003E4796">
            <w:pPr>
              <w:rPr>
                <w:b/>
              </w:rPr>
            </w:pPr>
            <w:r w:rsidRPr="0044182F">
              <w:rPr>
                <w:b/>
              </w:rPr>
              <w:t>Actors</w:t>
            </w:r>
          </w:p>
        </w:tc>
        <w:tc>
          <w:tcPr>
            <w:tcW w:w="3030" w:type="dxa"/>
            <w:vAlign w:val="center"/>
            <w:tcPrChange w:id="3366" w:author=" " w:date="2021-11-12T15:57:00Z">
              <w:tcPr>
                <w:tcW w:w="3030" w:type="dxa"/>
                <w:gridSpan w:val="2"/>
                <w:vAlign w:val="center"/>
              </w:tcPr>
            </w:tcPrChange>
          </w:tcPr>
          <w:p w14:paraId="12A2B56E" w14:textId="105C4B08" w:rsidR="000B2B6A" w:rsidRPr="002F6C1D" w:rsidRDefault="00FC4F89" w:rsidP="003E4796">
            <w:r>
              <w:t xml:space="preserve">Bag. IT, </w:t>
            </w:r>
            <w:r w:rsidR="000B2B6A">
              <w:t xml:space="preserve">Guru BK, </w:t>
            </w:r>
            <w:proofErr w:type="spellStart"/>
            <w:r w:rsidR="000B2B6A">
              <w:t>siswa</w:t>
            </w:r>
            <w:proofErr w:type="spellEnd"/>
          </w:p>
        </w:tc>
      </w:tr>
      <w:tr w:rsidR="000B2B6A" w:rsidRPr="007B7AB3" w14:paraId="7D1C7FAA" w14:textId="77777777" w:rsidTr="00EC162F">
        <w:trPr>
          <w:gridAfter w:val="1"/>
          <w:wAfter w:w="6" w:type="dxa"/>
          <w:jc w:val="center"/>
          <w:trPrChange w:id="3367" w:author=" " w:date="2021-11-12T15:57:00Z">
            <w:trPr>
              <w:jc w:val="center"/>
            </w:trPr>
          </w:trPrChange>
        </w:trPr>
        <w:tc>
          <w:tcPr>
            <w:tcW w:w="4897" w:type="dxa"/>
            <w:gridSpan w:val="2"/>
            <w:tcPrChange w:id="3368" w:author=" " w:date="2021-11-12T15:57:00Z">
              <w:tcPr>
                <w:tcW w:w="4897" w:type="dxa"/>
                <w:gridSpan w:val="2"/>
              </w:tcPr>
            </w:tcPrChange>
          </w:tcPr>
          <w:p w14:paraId="18D5EA8C" w14:textId="40C0812A" w:rsidR="000B2B6A" w:rsidRPr="0044182F" w:rsidRDefault="000B2B6A" w:rsidP="003E4796">
            <w:pPr>
              <w:rPr>
                <w:b/>
              </w:rPr>
            </w:pPr>
            <w:r w:rsidRPr="0044182F">
              <w:rPr>
                <w:b/>
              </w:rPr>
              <w:t>Frequency of Use</w:t>
            </w:r>
          </w:p>
        </w:tc>
        <w:tc>
          <w:tcPr>
            <w:tcW w:w="3030" w:type="dxa"/>
            <w:vAlign w:val="center"/>
            <w:tcPrChange w:id="3369" w:author=" " w:date="2021-11-12T15:57: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EC162F">
        <w:trPr>
          <w:gridAfter w:val="1"/>
          <w:wAfter w:w="6" w:type="dxa"/>
          <w:jc w:val="center"/>
          <w:trPrChange w:id="3370" w:author=" " w:date="2021-11-12T15:57:00Z">
            <w:trPr>
              <w:jc w:val="center"/>
            </w:trPr>
          </w:trPrChange>
        </w:trPr>
        <w:tc>
          <w:tcPr>
            <w:tcW w:w="4897" w:type="dxa"/>
            <w:gridSpan w:val="2"/>
            <w:tcPrChange w:id="3371" w:author=" " w:date="2021-11-12T15:57:00Z">
              <w:tcPr>
                <w:tcW w:w="4897" w:type="dxa"/>
                <w:gridSpan w:val="2"/>
              </w:tcPr>
            </w:tcPrChange>
          </w:tcPr>
          <w:p w14:paraId="495A9EE8" w14:textId="0015D18A" w:rsidR="000B2B6A" w:rsidRPr="0044182F" w:rsidRDefault="000B2B6A" w:rsidP="003E4796">
            <w:pPr>
              <w:rPr>
                <w:b/>
              </w:rPr>
            </w:pPr>
            <w:r w:rsidRPr="0044182F">
              <w:rPr>
                <w:b/>
              </w:rPr>
              <w:t>Triggers</w:t>
            </w:r>
          </w:p>
        </w:tc>
        <w:tc>
          <w:tcPr>
            <w:tcW w:w="3030" w:type="dxa"/>
            <w:vAlign w:val="center"/>
            <w:tcPrChange w:id="3372" w:author=" " w:date="2021-11-12T15:57:00Z">
              <w:tcPr>
                <w:tcW w:w="3030" w:type="dxa"/>
                <w:gridSpan w:val="2"/>
                <w:vAlign w:val="center"/>
              </w:tcPr>
            </w:tcPrChange>
          </w:tcPr>
          <w:p w14:paraId="348F17C1" w14:textId="77A75137" w:rsidR="000B2B6A" w:rsidRPr="0044182F" w:rsidRDefault="000B2B6A" w:rsidP="003E4796">
            <w:proofErr w:type="spellStart"/>
            <w:r>
              <w:t>Keadaan</w:t>
            </w:r>
            <w:proofErr w:type="spellEnd"/>
            <w:r>
              <w:t xml:space="preserve"> </w:t>
            </w:r>
            <w:proofErr w:type="spellStart"/>
            <w:r>
              <w:t>dimana</w:t>
            </w:r>
            <w:proofErr w:type="spellEnd"/>
            <w:r>
              <w:t xml:space="preserve"> pada data </w:t>
            </w:r>
            <w:proofErr w:type="spellStart"/>
            <w:r>
              <w:t>absen</w:t>
            </w:r>
            <w:proofErr w:type="spellEnd"/>
            <w:r>
              <w:t xml:space="preserve"> </w:t>
            </w:r>
            <w:proofErr w:type="spellStart"/>
            <w:r>
              <w:t>terdapat</w:t>
            </w:r>
            <w:proofErr w:type="spellEnd"/>
            <w:r>
              <w:t xml:space="preserve"> status alpha </w:t>
            </w:r>
          </w:p>
        </w:tc>
      </w:tr>
      <w:tr w:rsidR="000B2B6A" w:rsidRPr="00435CA8" w14:paraId="57BE6F8E" w14:textId="77777777" w:rsidTr="00EC162F">
        <w:trPr>
          <w:gridAfter w:val="1"/>
          <w:wAfter w:w="6" w:type="dxa"/>
          <w:jc w:val="center"/>
          <w:trPrChange w:id="3373" w:author=" " w:date="2021-11-12T15:57:00Z">
            <w:trPr>
              <w:jc w:val="center"/>
            </w:trPr>
          </w:trPrChange>
        </w:trPr>
        <w:tc>
          <w:tcPr>
            <w:tcW w:w="4897" w:type="dxa"/>
            <w:gridSpan w:val="2"/>
            <w:tcPrChange w:id="3374" w:author=" " w:date="2021-11-12T15:57:00Z">
              <w:tcPr>
                <w:tcW w:w="4897" w:type="dxa"/>
                <w:gridSpan w:val="2"/>
              </w:tcPr>
            </w:tcPrChange>
          </w:tcPr>
          <w:p w14:paraId="3A5B0B91" w14:textId="0654E5A2" w:rsidR="000B2B6A" w:rsidRPr="0044182F" w:rsidRDefault="000B2B6A" w:rsidP="003E4796">
            <w:pPr>
              <w:rPr>
                <w:b/>
              </w:rPr>
            </w:pPr>
            <w:r w:rsidRPr="0044182F">
              <w:rPr>
                <w:b/>
              </w:rPr>
              <w:t>Pre-Conditions</w:t>
            </w:r>
          </w:p>
        </w:tc>
        <w:tc>
          <w:tcPr>
            <w:tcW w:w="3030" w:type="dxa"/>
            <w:vAlign w:val="center"/>
            <w:tcPrChange w:id="3375" w:author=" " w:date="2021-11-12T15:57:00Z">
              <w:tcPr>
                <w:tcW w:w="3030" w:type="dxa"/>
                <w:gridSpan w:val="2"/>
                <w:vAlign w:val="center"/>
              </w:tcPr>
            </w:tcPrChange>
          </w:tcPr>
          <w:p w14:paraId="51D79D68" w14:textId="37FEF489" w:rsidR="000B2B6A" w:rsidRPr="00435CA8" w:rsidRDefault="00B956F6" w:rsidP="003E4796">
            <w:r>
              <w:t xml:space="preserve">Siswa </w:t>
            </w:r>
            <w:proofErr w:type="spellStart"/>
            <w:r>
              <w:t>tidak</w:t>
            </w:r>
            <w:proofErr w:type="spellEnd"/>
            <w:r>
              <w:t xml:space="preserve"> </w:t>
            </w:r>
            <w:proofErr w:type="spellStart"/>
            <w:r>
              <w:t>melakukan</w:t>
            </w:r>
            <w:proofErr w:type="spellEnd"/>
            <w:r>
              <w:t xml:space="preserve"> </w:t>
            </w:r>
            <w:proofErr w:type="spellStart"/>
            <w:r>
              <w:t>absensi</w:t>
            </w:r>
            <w:proofErr w:type="spellEnd"/>
            <w:r>
              <w:t>.</w:t>
            </w:r>
          </w:p>
        </w:tc>
      </w:tr>
      <w:tr w:rsidR="000B2B6A" w:rsidRPr="0048762E" w14:paraId="2B1CE62C" w14:textId="77777777" w:rsidTr="00EC162F">
        <w:trPr>
          <w:gridAfter w:val="1"/>
          <w:wAfter w:w="6" w:type="dxa"/>
          <w:jc w:val="center"/>
          <w:trPrChange w:id="3376" w:author=" " w:date="2021-11-12T15:57:00Z">
            <w:trPr>
              <w:jc w:val="center"/>
            </w:trPr>
          </w:trPrChange>
        </w:trPr>
        <w:tc>
          <w:tcPr>
            <w:tcW w:w="4897" w:type="dxa"/>
            <w:gridSpan w:val="2"/>
            <w:tcPrChange w:id="3377" w:author=" " w:date="2021-11-12T15:57: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3030" w:type="dxa"/>
            <w:vAlign w:val="center"/>
            <w:tcPrChange w:id="3378" w:author=" " w:date="2021-11-12T15:57:00Z">
              <w:tcPr>
                <w:tcW w:w="3030" w:type="dxa"/>
                <w:gridSpan w:val="2"/>
                <w:vAlign w:val="center"/>
              </w:tcPr>
            </w:tcPrChange>
          </w:tcPr>
          <w:p w14:paraId="53C797F1" w14:textId="22E8133B" w:rsidR="000B2B6A" w:rsidRPr="0048762E" w:rsidRDefault="000B2B6A" w:rsidP="003E4796">
            <w:r>
              <w:t xml:space="preserve">Guru BK </w:t>
            </w:r>
            <w:r w:rsidR="00FC4F89">
              <w:t xml:space="preserve">dan Bagian IT </w:t>
            </w:r>
            <w:proofErr w:type="spellStart"/>
            <w:r>
              <w:t>mendapatkan</w:t>
            </w:r>
            <w:proofErr w:type="spellEnd"/>
            <w:r>
              <w:t xml:space="preserve"> </w:t>
            </w:r>
            <w:proofErr w:type="spellStart"/>
            <w:r>
              <w:t>notifikasi</w:t>
            </w:r>
            <w:proofErr w:type="spellEnd"/>
            <w:r>
              <w:t>.</w:t>
            </w:r>
          </w:p>
        </w:tc>
      </w:tr>
      <w:tr w:rsidR="000B2B6A" w:rsidRPr="0044182F" w14:paraId="1C02C487" w14:textId="77777777" w:rsidTr="00EC162F">
        <w:trPr>
          <w:gridAfter w:val="1"/>
          <w:wAfter w:w="6" w:type="dxa"/>
          <w:jc w:val="center"/>
          <w:trPrChange w:id="3379" w:author=" " w:date="2021-11-12T15:57:00Z">
            <w:trPr>
              <w:jc w:val="center"/>
            </w:trPr>
          </w:trPrChange>
        </w:trPr>
        <w:tc>
          <w:tcPr>
            <w:tcW w:w="7927" w:type="dxa"/>
            <w:gridSpan w:val="3"/>
            <w:shd w:val="clear" w:color="auto" w:fill="F2EE98"/>
            <w:tcPrChange w:id="3380" w:author=" "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EC162F">
        <w:trPr>
          <w:jc w:val="center"/>
          <w:trPrChange w:id="3381" w:author=" " w:date="2021-11-12T15:57:00Z">
            <w:trPr>
              <w:gridAfter w:val="0"/>
              <w:wAfter w:w="2001" w:type="dxa"/>
              <w:jc w:val="center"/>
            </w:trPr>
          </w:trPrChange>
        </w:trPr>
        <w:tc>
          <w:tcPr>
            <w:tcW w:w="2896" w:type="dxa"/>
            <w:shd w:val="clear" w:color="auto" w:fill="F2EE98"/>
            <w:vAlign w:val="center"/>
            <w:tcPrChange w:id="3382" w:author=" " w:date="2021-11-12T15:57:00Z">
              <w:tcPr>
                <w:tcW w:w="2896" w:type="dxa"/>
                <w:shd w:val="clear" w:color="auto" w:fill="F2EE98"/>
                <w:vAlign w:val="center"/>
              </w:tcPr>
            </w:tcPrChange>
          </w:tcPr>
          <w:p w14:paraId="313A2D16" w14:textId="48B7148F" w:rsidR="0036406D" w:rsidRPr="0044182F" w:rsidRDefault="0036406D" w:rsidP="003E4796">
            <w:pPr>
              <w:jc w:val="center"/>
              <w:rPr>
                <w:b/>
              </w:rPr>
            </w:pPr>
            <w:proofErr w:type="spellStart"/>
            <w:r w:rsidRPr="0044182F">
              <w:rPr>
                <w:b/>
              </w:rPr>
              <w:t>Aksi</w:t>
            </w:r>
            <w:proofErr w:type="spellEnd"/>
            <w:r w:rsidRPr="0044182F">
              <w:rPr>
                <w:b/>
              </w:rPr>
              <w:t xml:space="preserve"> </w:t>
            </w:r>
            <w:r>
              <w:rPr>
                <w:b/>
              </w:rPr>
              <w:t>Guru BK &amp; Bag. IT</w:t>
            </w:r>
          </w:p>
        </w:tc>
        <w:tc>
          <w:tcPr>
            <w:tcW w:w="5037" w:type="dxa"/>
            <w:gridSpan w:val="3"/>
            <w:shd w:val="clear" w:color="auto" w:fill="F2EE98"/>
            <w:vAlign w:val="center"/>
            <w:tcPrChange w:id="3383" w:author=" " w:date="2021-11-12T15:57:00Z">
              <w:tcPr>
                <w:tcW w:w="3030" w:type="dxa"/>
                <w:gridSpan w:val="2"/>
                <w:shd w:val="clear" w:color="auto" w:fill="F2EE98"/>
                <w:vAlign w:val="center"/>
              </w:tcPr>
            </w:tcPrChange>
          </w:tcPr>
          <w:p w14:paraId="1FE067C1" w14:textId="77777777" w:rsidR="0036406D" w:rsidRPr="0044182F" w:rsidRDefault="0036406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36406D" w:rsidRPr="0044182F" w14:paraId="7DC31AEE" w14:textId="77777777" w:rsidTr="00EC162F">
        <w:trPr>
          <w:jc w:val="center"/>
          <w:trPrChange w:id="3384" w:author=" " w:date="2021-11-12T15:57:00Z">
            <w:trPr>
              <w:gridAfter w:val="0"/>
              <w:wAfter w:w="2001" w:type="dxa"/>
              <w:jc w:val="center"/>
            </w:trPr>
          </w:trPrChange>
        </w:trPr>
        <w:tc>
          <w:tcPr>
            <w:tcW w:w="2896" w:type="dxa"/>
            <w:vAlign w:val="center"/>
            <w:tcPrChange w:id="3385" w:author=" " w:date="2021-11-12T15:57:00Z">
              <w:tcPr>
                <w:tcW w:w="2896" w:type="dxa"/>
                <w:vAlign w:val="center"/>
              </w:tcPr>
            </w:tcPrChange>
          </w:tcPr>
          <w:p w14:paraId="5A59B6E7" w14:textId="699BC090" w:rsidR="0036406D" w:rsidRPr="0044182F" w:rsidRDefault="0036406D" w:rsidP="000B2B6A">
            <w:pPr>
              <w:pStyle w:val="ListParagraph"/>
              <w:ind w:left="443"/>
            </w:pPr>
          </w:p>
        </w:tc>
        <w:tc>
          <w:tcPr>
            <w:tcW w:w="5037" w:type="dxa"/>
            <w:gridSpan w:val="3"/>
            <w:vAlign w:val="center"/>
            <w:tcPrChange w:id="3386" w:author=" " w:date="2021-11-12T15:57: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proofErr w:type="spellStart"/>
            <w:r>
              <w:t>Mengakses</w:t>
            </w:r>
            <w:proofErr w:type="spellEnd"/>
            <w:del w:id="3387"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3388" w:author="Rafi Aziizi" w:date="2021-11-12T11:24:00Z">
              <w:r>
                <w:t xml:space="preserve"> data </w:t>
              </w:r>
              <w:proofErr w:type="spellStart"/>
              <w:r>
                <w:t>absensi</w:t>
              </w:r>
              <w:proofErr w:type="spellEnd"/>
              <w:r>
                <w:t xml:space="preserve"> yang </w:t>
              </w:r>
              <w:proofErr w:type="spellStart"/>
              <w:r>
                <w:t>memiliki</w:t>
              </w:r>
              <w:proofErr w:type="spellEnd"/>
              <w:r>
                <w:t xml:space="preserve"> status alpha </w:t>
              </w:r>
              <w:proofErr w:type="spellStart"/>
              <w:r>
                <w:t>lebih</w:t>
              </w:r>
              <w:proofErr w:type="spellEnd"/>
              <w:r>
                <w:t xml:space="preserve"> </w:t>
              </w:r>
            </w:ins>
            <w:proofErr w:type="spellStart"/>
            <w:ins w:id="3389" w:author="Rafi Aziizi" w:date="2021-11-12T11:25:00Z">
              <w:r>
                <w:t>dari</w:t>
              </w:r>
              <w:proofErr w:type="spellEnd"/>
              <w:r>
                <w:t xml:space="preserve"> </w:t>
              </w:r>
              <w:proofErr w:type="spellStart"/>
              <w:r>
                <w:t>sama</w:t>
              </w:r>
              <w:proofErr w:type="spellEnd"/>
              <w:r>
                <w:t xml:space="preserve"> </w:t>
              </w:r>
              <w:proofErr w:type="spellStart"/>
              <w:r>
                <w:t>dengan</w:t>
              </w:r>
              <w:proofErr w:type="spellEnd"/>
              <w:r>
                <w:t xml:space="preserve"> 3 kali dan </w:t>
              </w:r>
              <w:proofErr w:type="spellStart"/>
              <w:r>
                <w:t>kelipatan</w:t>
              </w:r>
              <w:proofErr w:type="spellEnd"/>
              <w:r>
                <w:t xml:space="preserve"> 3</w:t>
              </w:r>
            </w:ins>
            <w:del w:id="3390" w:author="Rafi Aziizi" w:date="2021-11-12T11:24:00Z">
              <w:r w:rsidDel="0036406D">
                <w:delText>a</w:delText>
              </w:r>
            </w:del>
            <w:r>
              <w:t xml:space="preserve">. </w:t>
            </w:r>
          </w:p>
        </w:tc>
      </w:tr>
      <w:tr w:rsidR="0036406D" w14:paraId="3ADC163B" w14:textId="77777777" w:rsidTr="00EC162F">
        <w:trPr>
          <w:jc w:val="center"/>
          <w:trPrChange w:id="3391" w:author=" " w:date="2021-11-12T15:57:00Z">
            <w:trPr>
              <w:gridAfter w:val="0"/>
              <w:wAfter w:w="2001" w:type="dxa"/>
              <w:jc w:val="center"/>
            </w:trPr>
          </w:trPrChange>
        </w:trPr>
        <w:tc>
          <w:tcPr>
            <w:tcW w:w="2896" w:type="dxa"/>
            <w:vAlign w:val="center"/>
            <w:tcPrChange w:id="3392" w:author=" " w:date="2021-11-12T15:57:00Z">
              <w:tcPr>
                <w:tcW w:w="2896" w:type="dxa"/>
                <w:vAlign w:val="center"/>
              </w:tcPr>
            </w:tcPrChange>
          </w:tcPr>
          <w:p w14:paraId="40ED098F" w14:textId="3D53C46C" w:rsidR="0036406D" w:rsidRPr="0044182F" w:rsidRDefault="0036406D" w:rsidP="003E4796">
            <w:pPr>
              <w:pStyle w:val="ListParagraph"/>
              <w:ind w:left="450"/>
            </w:pPr>
          </w:p>
        </w:tc>
        <w:tc>
          <w:tcPr>
            <w:tcW w:w="5037" w:type="dxa"/>
            <w:gridSpan w:val="3"/>
            <w:vAlign w:val="center"/>
            <w:tcPrChange w:id="3393" w:author=" " w:date="2021-11-12T15:57: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proofErr w:type="spellStart"/>
            <w:r>
              <w:t>Menampilkan</w:t>
            </w:r>
            <w:proofErr w:type="spellEnd"/>
            <w:r>
              <w:t xml:space="preserve"> </w:t>
            </w:r>
            <w:proofErr w:type="spellStart"/>
            <w:r>
              <w:t>notifikasi</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berlaku</w:t>
            </w:r>
            <w:proofErr w:type="spellEnd"/>
          </w:p>
        </w:tc>
      </w:tr>
      <w:tr w:rsidR="0036406D" w14:paraId="219BB13F" w14:textId="77777777" w:rsidTr="00EC162F">
        <w:trPr>
          <w:jc w:val="center"/>
          <w:trPrChange w:id="3394" w:author=" " w:date="2021-11-12T15:57:00Z">
            <w:trPr>
              <w:gridAfter w:val="0"/>
              <w:wAfter w:w="2001" w:type="dxa"/>
              <w:jc w:val="center"/>
            </w:trPr>
          </w:trPrChange>
        </w:trPr>
        <w:tc>
          <w:tcPr>
            <w:tcW w:w="2896" w:type="dxa"/>
            <w:vAlign w:val="center"/>
            <w:tcPrChange w:id="3395" w:author=" " w:date="2021-11-12T15:57:00Z">
              <w:tcPr>
                <w:tcW w:w="2896" w:type="dxa"/>
                <w:vAlign w:val="center"/>
              </w:tcPr>
            </w:tcPrChange>
          </w:tcPr>
          <w:p w14:paraId="284DB737" w14:textId="3AAF58D7" w:rsidR="0036406D" w:rsidRDefault="0036406D" w:rsidP="00FF2590">
            <w:pPr>
              <w:pStyle w:val="ListParagraph"/>
              <w:numPr>
                <w:ilvl w:val="0"/>
                <w:numId w:val="37"/>
              </w:numPr>
              <w:ind w:left="301"/>
            </w:pPr>
            <w:proofErr w:type="spellStart"/>
            <w:r>
              <w:t>Menerima</w:t>
            </w:r>
            <w:proofErr w:type="spellEnd"/>
            <w:r>
              <w:t xml:space="preserve"> </w:t>
            </w:r>
            <w:proofErr w:type="spellStart"/>
            <w:r>
              <w:t>notifikasi</w:t>
            </w:r>
            <w:proofErr w:type="spellEnd"/>
            <w:r>
              <w:t xml:space="preserve"> </w:t>
            </w:r>
            <w:proofErr w:type="spellStart"/>
            <w:r>
              <w:t>dari</w:t>
            </w:r>
            <w:proofErr w:type="spellEnd"/>
            <w:r>
              <w:t xml:space="preserve"> </w:t>
            </w:r>
            <w:proofErr w:type="spellStart"/>
            <w:r>
              <w:t>sistem</w:t>
            </w:r>
            <w:proofErr w:type="spellEnd"/>
          </w:p>
        </w:tc>
        <w:tc>
          <w:tcPr>
            <w:tcW w:w="5037" w:type="dxa"/>
            <w:gridSpan w:val="3"/>
            <w:vAlign w:val="center"/>
            <w:tcPrChange w:id="3396" w:author=" " w:date="2021-11-12T15:57: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5BEEFB0" w14:textId="0323A02F" w:rsidR="00270503" w:rsidRDefault="00270503" w:rsidP="00FF2590">
      <w:pPr>
        <w:pStyle w:val="ListParagraph"/>
        <w:numPr>
          <w:ilvl w:val="0"/>
          <w:numId w:val="25"/>
        </w:numPr>
        <w:ind w:left="426"/>
      </w:pPr>
      <w:proofErr w:type="spellStart"/>
      <w:r>
        <w:t>Skenario</w:t>
      </w:r>
      <w:proofErr w:type="spellEnd"/>
      <w:r>
        <w:t xml:space="preserve"> </w:t>
      </w:r>
      <w:proofErr w:type="spellStart"/>
      <w:r>
        <w:t>Laporan</w:t>
      </w:r>
      <w:proofErr w:type="spellEnd"/>
      <w:r>
        <w:t xml:space="preserve"> Siswa </w:t>
      </w:r>
      <w:proofErr w:type="spellStart"/>
      <w:r>
        <w:t>Bermasalah</w:t>
      </w:r>
      <w:proofErr w:type="spellEnd"/>
    </w:p>
    <w:p w14:paraId="5A07C1AC" w14:textId="075DE748" w:rsidR="00117601" w:rsidRDefault="00117601" w:rsidP="005B790F">
      <w:pPr>
        <w:pStyle w:val="Caption"/>
        <w:keepNext/>
        <w:jc w:val="center"/>
      </w:pPr>
      <w:bookmarkStart w:id="3397" w:name="_Toc83115878"/>
      <w:del w:id="3398" w:author=" " w:date="2021-11-12T16:32:00Z">
        <w:r w:rsidDel="00885B6D">
          <w:delText xml:space="preserve">Table 3. </w:delText>
        </w:r>
        <w:r w:rsidR="006720D0" w:rsidDel="00885B6D">
          <w:fldChar w:fldCharType="begin"/>
        </w:r>
        <w:r w:rsidR="006720D0" w:rsidRPr="00885B6D" w:rsidDel="00885B6D">
          <w:rPr>
            <w:rPrChange w:id="3399" w:author=" " w:date="2021-11-12T16:32:00Z">
              <w:rPr/>
            </w:rPrChange>
          </w:rPr>
          <w:delInstrText xml:space="preserve"> SEQ Table_3. \* ARABIC </w:delInstrText>
        </w:r>
        <w:r w:rsidR="006720D0" w:rsidDel="00885B6D">
          <w:fldChar w:fldCharType="separate"/>
        </w:r>
        <w:r w:rsidR="00A911C8" w:rsidRPr="00885B6D" w:rsidDel="00885B6D">
          <w:rPr>
            <w:noProof/>
            <w:rPrChange w:id="3400" w:author=" " w:date="2021-11-12T16:32:00Z">
              <w:rPr>
                <w:noProof/>
              </w:rPr>
            </w:rPrChange>
          </w:rPr>
          <w:delText>17</w:delText>
        </w:r>
        <w:r w:rsidR="006720D0" w:rsidDel="00885B6D">
          <w:fldChar w:fldCharType="end"/>
        </w:r>
        <w:r w:rsidDel="00885B6D">
          <w:delText xml:space="preserve"> </w:delText>
        </w:r>
        <w:r w:rsidRPr="002E735D" w:rsidDel="00885B6D">
          <w:delText>Skenario Use Case Lapoan Siswa Bermasalah</w:delText>
        </w:r>
      </w:del>
      <w:bookmarkEnd w:id="339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C547559" w:rsidR="00EB6AD3" w:rsidRPr="00A46E0B" w:rsidRDefault="00EB6AD3" w:rsidP="003E4796">
            <w:proofErr w:type="spellStart"/>
            <w:r>
              <w:t>Laporan</w:t>
            </w:r>
            <w:proofErr w:type="spellEnd"/>
            <w:r>
              <w:t xml:space="preserve"> Siswa </w:t>
            </w:r>
            <w:proofErr w:type="spellStart"/>
            <w:r>
              <w:t>Bermas</w:t>
            </w:r>
            <w:r w:rsidR="009B6B0A">
              <w:t>alah</w:t>
            </w:r>
            <w:proofErr w:type="spellEnd"/>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53BCBCB5" w:rsidR="00EB6AD3" w:rsidRPr="002F6C1D" w:rsidRDefault="00EB6AD3" w:rsidP="003E4796">
            <w:r>
              <w:t>RC</w:t>
            </w:r>
            <w:r w:rsidR="0087570E">
              <w:t>21</w:t>
            </w:r>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38998ED5" w:rsidR="00EB6AD3" w:rsidRPr="000C722D" w:rsidRDefault="00EB6AD3"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r w:rsidR="009B6B0A">
              <w:t>bermasalah</w:t>
            </w:r>
            <w:proofErr w:type="spellEnd"/>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 xml:space="preserve">Use case </w:t>
            </w:r>
            <w:proofErr w:type="spellStart"/>
            <w:r>
              <w:t>dijalankan</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bermasalah</w:t>
            </w:r>
            <w:proofErr w:type="spellEnd"/>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752A41D9" w:rsidR="00EB6AD3" w:rsidRPr="00435CA8" w:rsidRDefault="00B956F6" w:rsidP="003E4796">
            <w:proofErr w:type="spellStart"/>
            <w:r>
              <w:t>Tidak</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68179CA" w:rsidR="00EB6AD3" w:rsidRPr="0048762E" w:rsidRDefault="009B6B0A" w:rsidP="003E4796">
            <w:proofErr w:type="spellStart"/>
            <w:r>
              <w:t>sistem</w:t>
            </w:r>
            <w:proofErr w:type="spellEnd"/>
            <w:r>
              <w:t xml:space="preserve"> </w:t>
            </w:r>
            <w:proofErr w:type="spellStart"/>
            <w:r>
              <w:t>menampilkan</w:t>
            </w:r>
            <w:proofErr w:type="spellEnd"/>
            <w:r>
              <w:t xml:space="preserve"> data </w:t>
            </w:r>
            <w:proofErr w:type="spellStart"/>
            <w:r>
              <w:t>siswa</w:t>
            </w:r>
            <w:proofErr w:type="spellEnd"/>
            <w:r>
              <w:t xml:space="preserve"> </w:t>
            </w:r>
            <w:proofErr w:type="spellStart"/>
            <w:r>
              <w:t>bermasalah</w:t>
            </w:r>
            <w:proofErr w:type="spellEnd"/>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233F337" w14:textId="77777777" w:rsidR="00EB6AD3" w:rsidRPr="0044182F" w:rsidRDefault="00EB6AD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EB6AD3" w:rsidRPr="0044182F" w14:paraId="6C0BAD47" w14:textId="77777777" w:rsidTr="003E4796">
        <w:trPr>
          <w:jc w:val="center"/>
        </w:trPr>
        <w:tc>
          <w:tcPr>
            <w:tcW w:w="3827" w:type="dxa"/>
            <w:vAlign w:val="center"/>
          </w:tcPr>
          <w:p w14:paraId="6C0D83C9" w14:textId="5A8C5376" w:rsidR="00EB6AD3" w:rsidRPr="0044182F" w:rsidRDefault="006D1D4A" w:rsidP="00FF2590">
            <w:pPr>
              <w:numPr>
                <w:ilvl w:val="0"/>
                <w:numId w:val="38"/>
              </w:numPr>
              <w:spacing w:after="160"/>
              <w:ind w:left="592"/>
            </w:pPr>
            <w:proofErr w:type="spellStart"/>
            <w:r>
              <w:t>Aktor</w:t>
            </w:r>
            <w:proofErr w:type="spellEnd"/>
            <w:r w:rsidR="00EB6AD3">
              <w:t xml:space="preserve"> </w:t>
            </w:r>
            <w:proofErr w:type="spellStart"/>
            <w:r w:rsidR="00EB6AD3">
              <w:t>mengakses</w:t>
            </w:r>
            <w:proofErr w:type="spellEnd"/>
            <w:r w:rsidR="00EB6AD3">
              <w:t xml:space="preserve"> </w:t>
            </w:r>
            <w:proofErr w:type="spellStart"/>
            <w:r w:rsidR="00EB6AD3">
              <w:t>dengan</w:t>
            </w:r>
            <w:proofErr w:type="spellEnd"/>
            <w:r w:rsidR="00EB6AD3">
              <w:t xml:space="preserve"> </w:t>
            </w:r>
            <w:proofErr w:type="spellStart"/>
            <w:r w:rsidR="00EB6AD3">
              <w:t>hak</w:t>
            </w:r>
            <w:proofErr w:type="spellEnd"/>
            <w:r w:rsidR="00EB6AD3">
              <w:t xml:space="preserve"> </w:t>
            </w:r>
            <w:proofErr w:type="spellStart"/>
            <w:r w:rsidR="00EB6AD3">
              <w:t>akses</w:t>
            </w:r>
            <w:proofErr w:type="spellEnd"/>
            <w:r>
              <w:t xml:space="preserve"> yang </w:t>
            </w:r>
            <w:proofErr w:type="spellStart"/>
            <w:r>
              <w:t>dimiliki</w:t>
            </w:r>
            <w:proofErr w:type="spellEnd"/>
            <w:r>
              <w:t xml:space="preserve"> </w:t>
            </w:r>
            <w:proofErr w:type="spellStart"/>
            <w:r w:rsidR="00EB6AD3">
              <w:t>kedalam</w:t>
            </w:r>
            <w:proofErr w:type="spellEnd"/>
            <w:r w:rsidR="00EB6AD3">
              <w:t xml:space="preserve"> </w:t>
            </w:r>
            <w:proofErr w:type="spellStart"/>
            <w:r w:rsidR="00EB6AD3">
              <w:t>sistem</w:t>
            </w:r>
            <w:proofErr w:type="spellEnd"/>
            <w:r w:rsidR="00B956F6">
              <w:t xml:space="preserve"> dan </w:t>
            </w:r>
            <w:proofErr w:type="spellStart"/>
            <w:r w:rsidR="00B956F6">
              <w:t>memilih</w:t>
            </w:r>
            <w:proofErr w:type="spellEnd"/>
            <w:r w:rsidR="00B956F6">
              <w:t xml:space="preserve"> menu “</w:t>
            </w:r>
            <w:proofErr w:type="spellStart"/>
            <w:r w:rsidR="00B956F6">
              <w:t>Laporan</w:t>
            </w:r>
            <w:proofErr w:type="spellEnd"/>
            <w:r w:rsidR="00B956F6">
              <w:t xml:space="preserve"> Siswa </w:t>
            </w:r>
            <w:proofErr w:type="spellStart"/>
            <w:r w:rsidR="00B956F6">
              <w:t>Bermasalah</w:t>
            </w:r>
            <w:proofErr w:type="spellEnd"/>
            <w:r w:rsidR="00B956F6">
              <w:t>”</w:t>
            </w:r>
            <w:r w:rsidR="009B6B0A">
              <w:t>.</w:t>
            </w:r>
          </w:p>
        </w:tc>
        <w:tc>
          <w:tcPr>
            <w:tcW w:w="3964" w:type="dxa"/>
            <w:vAlign w:val="center"/>
          </w:tcPr>
          <w:p w14:paraId="5D85AB5B" w14:textId="77777777" w:rsidR="00EB6AD3" w:rsidRPr="0044182F" w:rsidRDefault="00EB6AD3" w:rsidP="003E4796">
            <w:pPr>
              <w:ind w:left="511"/>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rsidP="003E4796">
            <w:pPr>
              <w:ind w:left="510"/>
            </w:pPr>
          </w:p>
        </w:tc>
        <w:tc>
          <w:tcPr>
            <w:tcW w:w="3964" w:type="dxa"/>
            <w:vAlign w:val="center"/>
          </w:tcPr>
          <w:p w14:paraId="7B74B93D" w14:textId="77777777" w:rsidR="00EB6AD3" w:rsidRPr="0044182F" w:rsidRDefault="00EB6AD3" w:rsidP="00FF2590">
            <w:pPr>
              <w:numPr>
                <w:ilvl w:val="0"/>
                <w:numId w:val="38"/>
              </w:numPr>
              <w:spacing w:after="160"/>
              <w:ind w:left="511"/>
            </w:pPr>
            <w:proofErr w:type="spellStart"/>
            <w:r>
              <w:t>Mengakses</w:t>
            </w:r>
            <w:proofErr w:type="spellEnd"/>
            <w:r>
              <w:t xml:space="preserve"> </w:t>
            </w:r>
            <w:r w:rsidRPr="00435CA8">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rsidP="003E4796">
            <w:pPr>
              <w:pStyle w:val="ListParagraph"/>
              <w:ind w:left="450"/>
            </w:pPr>
          </w:p>
        </w:tc>
        <w:tc>
          <w:tcPr>
            <w:tcW w:w="3964" w:type="dxa"/>
            <w:vAlign w:val="center"/>
          </w:tcPr>
          <w:p w14:paraId="6A373360" w14:textId="240FEC51" w:rsidR="00EB6AD3" w:rsidRDefault="009B6B0A" w:rsidP="00FF2590">
            <w:pPr>
              <w:pStyle w:val="ListParagraph"/>
              <w:numPr>
                <w:ilvl w:val="0"/>
                <w:numId w:val="38"/>
              </w:numPr>
              <w:spacing w:after="160"/>
              <w:ind w:left="464"/>
            </w:pPr>
            <w:proofErr w:type="spellStart"/>
            <w:r>
              <w:t>Menampilkan</w:t>
            </w:r>
            <w:proofErr w:type="spellEnd"/>
            <w:r>
              <w:t xml:space="preserve"> </w:t>
            </w:r>
            <w:r w:rsidR="00B956F6">
              <w:t xml:space="preserve">Data </w:t>
            </w:r>
            <w:proofErr w:type="spellStart"/>
            <w:r w:rsidR="00B956F6">
              <w:t>Laporan</w:t>
            </w:r>
            <w:proofErr w:type="spellEnd"/>
            <w:r w:rsidR="00B956F6">
              <w:t xml:space="preserve"> Siswa </w:t>
            </w:r>
            <w:proofErr w:type="spellStart"/>
            <w:r w:rsidR="00B956F6">
              <w:t>Bermasalah</w:t>
            </w:r>
            <w:proofErr w:type="spellEnd"/>
          </w:p>
        </w:tc>
      </w:tr>
      <w:tr w:rsidR="00EB6AD3" w14:paraId="4FD931EF" w14:textId="77777777" w:rsidTr="003E4796">
        <w:trPr>
          <w:jc w:val="center"/>
        </w:trPr>
        <w:tc>
          <w:tcPr>
            <w:tcW w:w="3827" w:type="dxa"/>
            <w:vAlign w:val="center"/>
          </w:tcPr>
          <w:p w14:paraId="3299CDA7" w14:textId="49FBAEC1" w:rsidR="00EB6AD3" w:rsidRDefault="00EB6AD3" w:rsidP="00FF2590">
            <w:pPr>
              <w:pStyle w:val="ListParagraph"/>
              <w:numPr>
                <w:ilvl w:val="0"/>
                <w:numId w:val="38"/>
              </w:numPr>
              <w:ind w:left="592"/>
            </w:pPr>
            <w:proofErr w:type="spellStart"/>
            <w:r>
              <w:t>Menerima</w:t>
            </w:r>
            <w:proofErr w:type="spellEnd"/>
            <w:r>
              <w:t xml:space="preserve"> </w:t>
            </w:r>
            <w:proofErr w:type="spellStart"/>
            <w:r w:rsidR="006D1D4A">
              <w:t>l</w:t>
            </w:r>
            <w:r w:rsidR="00B956F6">
              <w:t>aporan</w:t>
            </w:r>
            <w:proofErr w:type="spellEnd"/>
            <w:r w:rsidR="00B956F6">
              <w:t xml:space="preserve"> </w:t>
            </w:r>
            <w:proofErr w:type="spellStart"/>
            <w:r w:rsidR="006D1D4A">
              <w:t>s</w:t>
            </w:r>
            <w:r w:rsidR="00B956F6">
              <w:t>iswa</w:t>
            </w:r>
            <w:proofErr w:type="spellEnd"/>
            <w:r w:rsidR="00B956F6">
              <w:t xml:space="preserve"> </w:t>
            </w:r>
            <w:proofErr w:type="spellStart"/>
            <w:r w:rsidR="006D1D4A">
              <w:t>b</w:t>
            </w:r>
            <w:r w:rsidR="00B956F6">
              <w:t>ermasalah</w:t>
            </w:r>
            <w:proofErr w:type="spellEnd"/>
            <w:r w:rsidR="00B956F6">
              <w:t xml:space="preserve"> </w:t>
            </w:r>
            <w:proofErr w:type="spellStart"/>
            <w:r w:rsidR="00B956F6">
              <w:t>dari</w:t>
            </w:r>
            <w:proofErr w:type="spellEnd"/>
            <w:r w:rsidR="00B956F6">
              <w:t xml:space="preserve"> </w:t>
            </w:r>
            <w:proofErr w:type="spellStart"/>
            <w:r w:rsidR="00B956F6">
              <w:t>sistem</w:t>
            </w:r>
            <w:proofErr w:type="spellEnd"/>
            <w:r w:rsidR="00B956F6">
              <w:t>.</w:t>
            </w:r>
          </w:p>
        </w:tc>
        <w:tc>
          <w:tcPr>
            <w:tcW w:w="3964" w:type="dxa"/>
            <w:vAlign w:val="center"/>
          </w:tcPr>
          <w:p w14:paraId="51735037" w14:textId="77777777" w:rsidR="00EB6AD3" w:rsidRDefault="00EB6AD3" w:rsidP="003E4796">
            <w:pPr>
              <w:pStyle w:val="ListParagraph"/>
              <w:spacing w:after="160"/>
              <w:ind w:left="468"/>
            </w:pPr>
          </w:p>
        </w:tc>
      </w:tr>
      <w:tr w:rsidR="006D1D4A" w14:paraId="7CC4003C" w14:textId="77777777" w:rsidTr="003E4796">
        <w:trPr>
          <w:jc w:val="center"/>
        </w:trPr>
        <w:tc>
          <w:tcPr>
            <w:tcW w:w="3827" w:type="dxa"/>
            <w:vAlign w:val="center"/>
          </w:tcPr>
          <w:p w14:paraId="1C31FEFA" w14:textId="03A1E4F5" w:rsidR="006D1D4A" w:rsidRDefault="006D1D4A" w:rsidP="00FF2590">
            <w:pPr>
              <w:pStyle w:val="ListParagraph"/>
              <w:numPr>
                <w:ilvl w:val="0"/>
                <w:numId w:val="38"/>
              </w:numPr>
              <w:ind w:left="592"/>
            </w:pPr>
            <w:proofErr w:type="spellStart"/>
            <w:r>
              <w:t>Mengelola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tc>
        <w:tc>
          <w:tcPr>
            <w:tcW w:w="3964" w:type="dxa"/>
            <w:vAlign w:val="center"/>
          </w:tcPr>
          <w:p w14:paraId="450F7338" w14:textId="77777777" w:rsidR="006D1D4A" w:rsidRDefault="006D1D4A" w:rsidP="003E4796">
            <w:pPr>
              <w:pStyle w:val="ListParagraph"/>
              <w:spacing w:after="160"/>
              <w:ind w:left="468"/>
            </w:pPr>
          </w:p>
        </w:tc>
      </w:tr>
      <w:tr w:rsidR="00EB6AD3" w:rsidRPr="001B1AF9" w14:paraId="508AB1FF" w14:textId="77777777" w:rsidTr="003E4796">
        <w:trPr>
          <w:jc w:val="center"/>
        </w:trPr>
        <w:tc>
          <w:tcPr>
            <w:tcW w:w="7791" w:type="dxa"/>
            <w:gridSpan w:val="2"/>
            <w:shd w:val="clear" w:color="auto" w:fill="F2EE98"/>
            <w:vAlign w:val="center"/>
          </w:tcPr>
          <w:p w14:paraId="5A5D8380" w14:textId="77777777" w:rsidR="00EB6AD3" w:rsidRPr="001B1AF9" w:rsidRDefault="00EB6AD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EB6AD3" w:rsidRPr="001B1AF9" w14:paraId="534D52F0" w14:textId="77777777" w:rsidTr="003E4796">
        <w:trPr>
          <w:jc w:val="center"/>
        </w:trPr>
        <w:tc>
          <w:tcPr>
            <w:tcW w:w="3827" w:type="dxa"/>
            <w:shd w:val="clear" w:color="auto" w:fill="F2EE98"/>
            <w:vAlign w:val="center"/>
          </w:tcPr>
          <w:p w14:paraId="73DB5E13" w14:textId="77777777" w:rsidR="00EB6AD3" w:rsidRPr="001B1AF9" w:rsidRDefault="00EB6AD3" w:rsidP="003E4796">
            <w:pPr>
              <w:pStyle w:val="ListParagraph"/>
              <w:ind w:left="450"/>
              <w:jc w:val="center"/>
              <w:rPr>
                <w:b/>
                <w:bCs/>
              </w:rPr>
            </w:pPr>
            <w:proofErr w:type="spellStart"/>
            <w:r w:rsidRPr="001B1AF9">
              <w:rPr>
                <w:b/>
                <w:bCs/>
              </w:rPr>
              <w:lastRenderedPageBreak/>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41B4E1F5" w14:textId="77777777" w:rsidR="00EB6AD3" w:rsidRPr="001B1AF9" w:rsidRDefault="00EB6AD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EB6AD3" w14:paraId="04CDCE9C" w14:textId="77777777" w:rsidTr="003E4796">
        <w:trPr>
          <w:jc w:val="center"/>
        </w:trPr>
        <w:tc>
          <w:tcPr>
            <w:tcW w:w="3827" w:type="dxa"/>
            <w:vAlign w:val="center"/>
          </w:tcPr>
          <w:p w14:paraId="5873A058" w14:textId="77777777" w:rsidR="00EB6AD3" w:rsidRDefault="00EB6AD3" w:rsidP="003E4796">
            <w:pPr>
              <w:pStyle w:val="ListParagraph"/>
              <w:ind w:left="455"/>
            </w:pPr>
          </w:p>
        </w:tc>
        <w:tc>
          <w:tcPr>
            <w:tcW w:w="3964" w:type="dxa"/>
            <w:vAlign w:val="center"/>
          </w:tcPr>
          <w:p w14:paraId="66DB4408" w14:textId="20AB57D4" w:rsidR="00EB6AD3" w:rsidRDefault="00B956F6" w:rsidP="00C62E02">
            <w:pPr>
              <w:pStyle w:val="ListParagraph"/>
              <w:spacing w:after="160"/>
              <w:ind w:left="0"/>
            </w:pPr>
            <w:r>
              <w:t>2</w:t>
            </w:r>
            <w:r w:rsidR="00EB6AD3">
              <w:t xml:space="preserve">a. </w:t>
            </w:r>
            <w:proofErr w:type="spellStart"/>
            <w:r w:rsidR="00EB6AD3">
              <w:t>Memeriksa</w:t>
            </w:r>
            <w:proofErr w:type="spellEnd"/>
            <w:r w:rsidR="00EB6AD3">
              <w:t xml:space="preserve"> data </w:t>
            </w:r>
            <w:proofErr w:type="spellStart"/>
            <w:r w:rsidR="00EB6AD3">
              <w:t>ternyata</w:t>
            </w:r>
            <w:proofErr w:type="spellEnd"/>
            <w:r w:rsidR="00EB6AD3">
              <w:t xml:space="preserve"> </w:t>
            </w:r>
            <w:proofErr w:type="spellStart"/>
            <w:r w:rsidR="00EB6AD3">
              <w:t>terdapat</w:t>
            </w:r>
            <w:proofErr w:type="spellEnd"/>
            <w:r w:rsidR="00EB6AD3">
              <w:t xml:space="preserve"> </w:t>
            </w:r>
            <w:proofErr w:type="spellStart"/>
            <w:r w:rsidR="00EB6AD3">
              <w:t>siswa</w:t>
            </w:r>
            <w:proofErr w:type="spellEnd"/>
            <w:r w:rsidR="00EB6AD3">
              <w:t xml:space="preserve"> yang </w:t>
            </w:r>
            <w:proofErr w:type="spellStart"/>
            <w:r w:rsidR="00EB6AD3">
              <w:t>berstatus</w:t>
            </w:r>
            <w:proofErr w:type="spellEnd"/>
            <w:r w:rsidR="00EB6AD3">
              <w:t xml:space="preserve"> alpha</w:t>
            </w:r>
            <w:r w:rsidR="009B6B0A">
              <w:t xml:space="preserve"> </w:t>
            </w:r>
            <w:proofErr w:type="spellStart"/>
            <w:r w:rsidR="009B6B0A">
              <w:t>lebih</w:t>
            </w:r>
            <w:proofErr w:type="spellEnd"/>
            <w:r w:rsidR="009B6B0A">
              <w:t xml:space="preserve"> </w:t>
            </w:r>
            <w:proofErr w:type="spellStart"/>
            <w:r w:rsidR="009B6B0A">
              <w:t>dari</w:t>
            </w:r>
            <w:proofErr w:type="spellEnd"/>
            <w:r w:rsidR="009B6B0A">
              <w:t xml:space="preserve"> 3</w:t>
            </w:r>
            <w:r w:rsidR="00C62E02">
              <w:t xml:space="preserve"> kali</w:t>
            </w:r>
            <w:r w:rsidR="006D1D4A">
              <w:t xml:space="preserve">, 6 kali dan 9 kali yang </w:t>
            </w:r>
            <w:proofErr w:type="spellStart"/>
            <w:r w:rsidR="006D1D4A">
              <w:t>kemudian</w:t>
            </w:r>
            <w:proofErr w:type="spellEnd"/>
            <w:r w:rsidR="006D1D4A">
              <w:t xml:space="preserve"> </w:t>
            </w:r>
            <w:proofErr w:type="spellStart"/>
            <w:r w:rsidR="006D1D4A">
              <w:t>memanggil</w:t>
            </w:r>
            <w:proofErr w:type="spellEnd"/>
            <w:r w:rsidR="006D1D4A">
              <w:t xml:space="preserve"> </w:t>
            </w:r>
            <w:proofErr w:type="spellStart"/>
            <w:r w:rsidR="006D1D4A">
              <w:t>notifikasi</w:t>
            </w:r>
            <w:proofErr w:type="spellEnd"/>
            <w:r w:rsidR="006D1D4A">
              <w:t xml:space="preserve"> </w:t>
            </w:r>
            <w:proofErr w:type="spellStart"/>
            <w:r w:rsidR="006D1D4A">
              <w:t>siswa</w:t>
            </w:r>
            <w:proofErr w:type="spellEnd"/>
            <w:r w:rsidR="006D1D4A">
              <w:t xml:space="preserve"> </w:t>
            </w:r>
            <w:proofErr w:type="spellStart"/>
            <w:r w:rsidR="006D1D4A">
              <w:t>bermasalah</w:t>
            </w:r>
            <w:proofErr w:type="spellEnd"/>
            <w:r w:rsidR="00C62E02">
              <w:t>.</w:t>
            </w:r>
          </w:p>
        </w:tc>
      </w:tr>
      <w:tr w:rsidR="00EB6AD3" w14:paraId="605A2CD7" w14:textId="77777777" w:rsidTr="003E4796">
        <w:trPr>
          <w:jc w:val="center"/>
        </w:trPr>
        <w:tc>
          <w:tcPr>
            <w:tcW w:w="3827" w:type="dxa"/>
            <w:vAlign w:val="center"/>
          </w:tcPr>
          <w:p w14:paraId="667BF922" w14:textId="77777777" w:rsidR="00EB6AD3" w:rsidRDefault="00EB6AD3" w:rsidP="003E4796">
            <w:pPr>
              <w:pStyle w:val="ListParagraph"/>
              <w:ind w:left="450"/>
            </w:pPr>
          </w:p>
        </w:tc>
        <w:tc>
          <w:tcPr>
            <w:tcW w:w="3964" w:type="dxa"/>
            <w:vAlign w:val="center"/>
          </w:tcPr>
          <w:p w14:paraId="3D116B9D" w14:textId="77777777" w:rsidR="00EB6AD3" w:rsidRDefault="00EB6AD3" w:rsidP="00C62E02">
            <w:pPr>
              <w:pStyle w:val="ListParagraph"/>
              <w:spacing w:after="160"/>
              <w:ind w:left="0"/>
            </w:pPr>
            <w:r>
              <w:t xml:space="preserve">3a. </w:t>
            </w:r>
            <w:proofErr w:type="spellStart"/>
            <w:r>
              <w:t>Menampilkan</w:t>
            </w:r>
            <w:proofErr w:type="spellEnd"/>
            <w:r>
              <w:t xml:space="preserve"> </w:t>
            </w:r>
            <w:proofErr w:type="spellStart"/>
            <w:r>
              <w:t>laporan</w:t>
            </w:r>
            <w:proofErr w:type="spellEnd"/>
            <w:r>
              <w:t xml:space="preserve"> </w:t>
            </w:r>
            <w:proofErr w:type="spellStart"/>
            <w:r>
              <w:t>siswa</w:t>
            </w:r>
            <w:proofErr w:type="spellEnd"/>
            <w:r>
              <w:t xml:space="preserve"> yang </w:t>
            </w:r>
            <w:proofErr w:type="spellStart"/>
            <w:r>
              <w:t>berstatus</w:t>
            </w:r>
            <w:proofErr w:type="spellEnd"/>
            <w:r>
              <w:t xml:space="preserve"> alpha</w:t>
            </w:r>
          </w:p>
        </w:tc>
      </w:tr>
      <w:tr w:rsidR="00EB6AD3" w14:paraId="19BFE78D" w14:textId="77777777" w:rsidTr="003E4796">
        <w:trPr>
          <w:jc w:val="center"/>
        </w:trPr>
        <w:tc>
          <w:tcPr>
            <w:tcW w:w="3827" w:type="dxa"/>
            <w:vAlign w:val="center"/>
          </w:tcPr>
          <w:p w14:paraId="7E7726E4" w14:textId="791ABA2D" w:rsidR="00EB6AD3" w:rsidRDefault="00EB6AD3" w:rsidP="00C62E02">
            <w:pPr>
              <w:pStyle w:val="ListParagraph"/>
              <w:ind w:left="167"/>
            </w:pPr>
            <w:r>
              <w:t xml:space="preserve">4a. Guru BK </w:t>
            </w:r>
            <w:proofErr w:type="spellStart"/>
            <w:r>
              <w:t>menerima</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sistem</w:t>
            </w:r>
            <w:proofErr w:type="spellEnd"/>
          </w:p>
        </w:tc>
        <w:tc>
          <w:tcPr>
            <w:tcW w:w="3964" w:type="dxa"/>
            <w:vAlign w:val="center"/>
          </w:tcPr>
          <w:p w14:paraId="3C1C0385" w14:textId="77777777" w:rsidR="00EB6AD3" w:rsidRDefault="00EB6AD3" w:rsidP="003E4796">
            <w:pPr>
              <w:pStyle w:val="ListParagraph"/>
              <w:spacing w:after="160"/>
              <w:ind w:left="180"/>
            </w:pPr>
          </w:p>
        </w:tc>
      </w:tr>
    </w:tbl>
    <w:p w14:paraId="08C4D650" w14:textId="77777777" w:rsidR="00EB6AD3" w:rsidRDefault="00EB6AD3" w:rsidP="00EB6AD3">
      <w:pPr>
        <w:pStyle w:val="ListParagraph"/>
        <w:ind w:left="426"/>
      </w:pPr>
    </w:p>
    <w:p w14:paraId="2A8BE431" w14:textId="2A7C5A62" w:rsidR="00926DA8" w:rsidRDefault="00926DA8" w:rsidP="00C93BF7">
      <w:pPr>
        <w:pStyle w:val="Heading3"/>
        <w:numPr>
          <w:ilvl w:val="0"/>
          <w:numId w:val="9"/>
        </w:numPr>
        <w:tabs>
          <w:tab w:val="left" w:pos="851"/>
        </w:tabs>
        <w:ind w:left="426" w:hanging="426"/>
      </w:pPr>
      <w:bookmarkStart w:id="3401" w:name="_heading=h.nmf14n"/>
      <w:bookmarkStart w:id="3402" w:name="_heading=h.37m2jsg"/>
      <w:bookmarkStart w:id="3403" w:name="_Toc80034250"/>
      <w:bookmarkStart w:id="3404" w:name="_Toc83115751"/>
      <w:bookmarkEnd w:id="3401"/>
      <w:bookmarkEnd w:id="3402"/>
      <w:r>
        <w:t>Sequence Diagram</w:t>
      </w:r>
      <w:bookmarkEnd w:id="3403"/>
      <w:bookmarkEnd w:id="3404"/>
    </w:p>
    <w:p w14:paraId="7FA41AB2" w14:textId="2E11423C" w:rsidR="004A229B" w:rsidRDefault="004A229B" w:rsidP="004A229B">
      <w:pPr>
        <w:ind w:firstLine="851"/>
      </w:pPr>
      <w:r>
        <w:t xml:space="preserve">Sequence diagram </w:t>
      </w:r>
      <w:proofErr w:type="spellStart"/>
      <w:r w:rsidR="004446A8">
        <w:t>ini</w:t>
      </w:r>
      <w:proofErr w:type="spellEnd"/>
      <w:r w:rsidR="004446A8">
        <w:t xml:space="preserve"> </w:t>
      </w:r>
      <w:proofErr w:type="spellStart"/>
      <w:r w:rsidR="004446A8">
        <w:t>akan</w:t>
      </w:r>
      <w:proofErr w:type="spellEnd"/>
      <w:r w:rsidR="004446A8">
        <w:t xml:space="preserve"> </w:t>
      </w:r>
      <w:proofErr w:type="spellStart"/>
      <w:r>
        <w:t>menggambarkan</w:t>
      </w:r>
      <w:proofErr w:type="spellEnd"/>
      <w:r>
        <w:t xml:space="preserve"> </w:t>
      </w:r>
      <w:proofErr w:type="spellStart"/>
      <w:r>
        <w:t>interaksi</w:t>
      </w:r>
      <w:proofErr w:type="spellEnd"/>
      <w:r>
        <w:t xml:space="preserve"> </w:t>
      </w:r>
      <w:proofErr w:type="spellStart"/>
      <w:r>
        <w:t>antar</w:t>
      </w:r>
      <w:proofErr w:type="spellEnd"/>
      <w:r>
        <w:t xml:space="preserve"> masing-masing </w:t>
      </w:r>
      <w:proofErr w:type="spellStart"/>
      <w:r>
        <w:t>objek</w:t>
      </w:r>
      <w:proofErr w:type="spellEnd"/>
      <w:r>
        <w:t xml:space="preserve"> </w:t>
      </w:r>
      <w:proofErr w:type="spellStart"/>
      <w:r w:rsidR="004446A8">
        <w:t>untuk</w:t>
      </w:r>
      <w:proofErr w:type="spellEnd"/>
      <w:r>
        <w:t xml:space="preserve"> </w:t>
      </w:r>
      <w:proofErr w:type="spellStart"/>
      <w:r>
        <w:t>setiap</w:t>
      </w:r>
      <w:proofErr w:type="spellEnd"/>
      <w:r>
        <w:t xml:space="preserve"> use case </w:t>
      </w:r>
      <w:proofErr w:type="spellStart"/>
      <w:r>
        <w:t>dalam</w:t>
      </w:r>
      <w:proofErr w:type="spellEnd"/>
      <w:r>
        <w:t xml:space="preserve"> </w:t>
      </w:r>
      <w:proofErr w:type="spellStart"/>
      <w:r>
        <w:t>urutan</w:t>
      </w:r>
      <w:proofErr w:type="spellEnd"/>
      <w:r>
        <w:t xml:space="preserve"> </w:t>
      </w:r>
      <w:proofErr w:type="spellStart"/>
      <w:r>
        <w:t>waktu</w:t>
      </w:r>
      <w:proofErr w:type="spellEnd"/>
      <w:r>
        <w:t xml:space="preserve">. </w:t>
      </w:r>
      <w:proofErr w:type="spellStart"/>
      <w:r>
        <w:t>Interaksi</w:t>
      </w:r>
      <w:proofErr w:type="spellEnd"/>
      <w:r>
        <w:t xml:space="preserve"> </w:t>
      </w:r>
      <w:proofErr w:type="spellStart"/>
      <w:r w:rsidR="004446A8">
        <w:t>ynag</w:t>
      </w:r>
      <w:proofErr w:type="spellEnd"/>
      <w:r w:rsidR="004446A8">
        <w:t xml:space="preserve"> </w:t>
      </w:r>
      <w:proofErr w:type="spellStart"/>
      <w:r w:rsidR="004446A8">
        <w:t>dilakukan</w:t>
      </w:r>
      <w:proofErr w:type="spellEnd"/>
      <w:r w:rsidR="004446A8">
        <w:t xml:space="preserve"> </w:t>
      </w:r>
      <w:proofErr w:type="spellStart"/>
      <w:r w:rsidR="004446A8">
        <w:t>akan</w:t>
      </w:r>
      <w:proofErr w:type="spellEnd"/>
      <w:r w:rsidR="004446A8">
        <w:t xml:space="preserve"> </w:t>
      </w:r>
      <w:proofErr w:type="spellStart"/>
      <w:r>
        <w:t>berupa</w:t>
      </w:r>
      <w:proofErr w:type="spellEnd"/>
      <w:r>
        <w:t xml:space="preserve"> </w:t>
      </w:r>
      <w:proofErr w:type="spellStart"/>
      <w:r>
        <w:t>pengiriman</w:t>
      </w:r>
      <w:proofErr w:type="spellEnd"/>
      <w:r>
        <w:t xml:space="preserve"> data </w:t>
      </w:r>
      <w:proofErr w:type="spellStart"/>
      <w:r>
        <w:t>antar</w:t>
      </w:r>
      <w:proofErr w:type="spellEnd"/>
      <w:r>
        <w:t xml:space="preserve"> </w:t>
      </w:r>
      <w:proofErr w:type="spellStart"/>
      <w:r>
        <w:t>objek</w:t>
      </w:r>
      <w:proofErr w:type="spellEnd"/>
      <w:r>
        <w:t xml:space="preserve"> yang </w:t>
      </w:r>
      <w:proofErr w:type="spellStart"/>
      <w:r>
        <w:t>saling</w:t>
      </w:r>
      <w:proofErr w:type="spellEnd"/>
      <w:r>
        <w:t xml:space="preserve"> </w:t>
      </w:r>
      <w:proofErr w:type="spellStart"/>
      <w:r>
        <w:t>berinteraksi</w:t>
      </w:r>
      <w:proofErr w:type="spellEnd"/>
      <w:r>
        <w:t xml:space="preserve">. </w:t>
      </w:r>
      <w:proofErr w:type="spellStart"/>
      <w:r>
        <w:t>Terdapat</w:t>
      </w:r>
      <w:proofErr w:type="spellEnd"/>
      <w:r>
        <w:t xml:space="preserve"> </w:t>
      </w:r>
      <w:proofErr w:type="spellStart"/>
      <w:r>
        <w:t>beberapa</w:t>
      </w:r>
      <w:proofErr w:type="spellEnd"/>
      <w:r>
        <w:t xml:space="preserve"> sequence diagram yang </w:t>
      </w:r>
      <w:proofErr w:type="spellStart"/>
      <w:r>
        <w:t>akan</w:t>
      </w:r>
      <w:proofErr w:type="spellEnd"/>
      <w:r>
        <w:t xml:space="preserve"> </w:t>
      </w:r>
      <w:proofErr w:type="spellStart"/>
      <w:r>
        <w:t>digambarkan</w:t>
      </w:r>
      <w:proofErr w:type="spellEnd"/>
      <w:r>
        <w:t xml:space="preserve"> </w:t>
      </w:r>
      <w:proofErr w:type="spellStart"/>
      <w:r>
        <w:t>yaitu</w:t>
      </w:r>
      <w:proofErr w:type="spellEnd"/>
      <w:r>
        <w:t>:</w:t>
      </w:r>
    </w:p>
    <w:p w14:paraId="72801763" w14:textId="39084EA7" w:rsidR="004A229B" w:rsidRPr="00111278" w:rsidRDefault="004A229B" w:rsidP="00FF2590">
      <w:pPr>
        <w:pStyle w:val="ListParagraph"/>
        <w:numPr>
          <w:ilvl w:val="0"/>
          <w:numId w:val="42"/>
        </w:numPr>
        <w:ind w:left="426"/>
        <w:rPr>
          <w:b/>
          <w:bCs/>
          <w:lang w:val="id-ID"/>
        </w:rPr>
      </w:pPr>
      <w:r w:rsidRPr="00111278">
        <w:rPr>
          <w:b/>
          <w:bCs/>
        </w:rPr>
        <w:t xml:space="preserve">Kelola </w:t>
      </w:r>
      <w:proofErr w:type="spellStart"/>
      <w:r w:rsidRPr="00111278">
        <w:rPr>
          <w:b/>
          <w:bCs/>
        </w:rPr>
        <w:t>Absen</w:t>
      </w:r>
      <w:proofErr w:type="spellEnd"/>
    </w:p>
    <w:p w14:paraId="37BB3A45" w14:textId="18579DC5" w:rsidR="005B28D5" w:rsidRPr="00194DFD" w:rsidRDefault="005B28D5" w:rsidP="005B28D5">
      <w:pPr>
        <w:ind w:firstLine="426"/>
        <w:rPr>
          <w:lang w:eastAsia="en-US"/>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 xml:space="preserve">melihat </w:t>
      </w:r>
      <w:proofErr w:type="spellStart"/>
      <w:r>
        <w:t>maupun</w:t>
      </w:r>
      <w:proofErr w:type="spellEnd"/>
      <w:r>
        <w:t xml:space="preserve"> </w:t>
      </w:r>
      <w:proofErr w:type="spellStart"/>
      <w:r>
        <w:t>memperbaharui</w:t>
      </w:r>
      <w:proofErr w:type="spellEnd"/>
      <w:r>
        <w:t xml:space="preserve"> data </w:t>
      </w:r>
      <w:proofErr w:type="spellStart"/>
      <w:r>
        <w:t>absensi</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absensi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admin </w:t>
      </w:r>
      <w:proofErr w:type="spellStart"/>
      <w:r>
        <w:t>dapat</w:t>
      </w:r>
      <w:proofErr w:type="spellEnd"/>
      <w:r>
        <w:t xml:space="preserve"> </w:t>
      </w:r>
      <w:proofErr w:type="spellStart"/>
      <w:r>
        <w:t>merubah</w:t>
      </w:r>
      <w:proofErr w:type="spellEnd"/>
      <w:r>
        <w:t xml:space="preserve"> status </w:t>
      </w:r>
      <w:proofErr w:type="spellStart"/>
      <w:r>
        <w:t>absensi</w:t>
      </w:r>
      <w:proofErr w:type="spellEnd"/>
      <w:r>
        <w:t xml:space="preserve"> </w:t>
      </w:r>
      <w:proofErr w:type="spellStart"/>
      <w:r>
        <w:t>melalui</w:t>
      </w:r>
      <w:proofErr w:type="spellEnd"/>
      <w:r>
        <w:t xml:space="preserve"> </w:t>
      </w:r>
      <w:proofErr w:type="spellStart"/>
      <w:r>
        <w:t>kelola</w:t>
      </w:r>
      <w:proofErr w:type="spellEnd"/>
      <w:r>
        <w:t xml:space="preserve"> </w:t>
      </w:r>
      <w:proofErr w:type="spellStart"/>
      <w:r>
        <w:t>absensi</w:t>
      </w:r>
      <w:proofErr w:type="spellEnd"/>
      <w:r>
        <w:t xml:space="preserve">. </w:t>
      </w:r>
      <w:r w:rsidRPr="005B28D5">
        <w:rPr>
          <w:i/>
        </w:rPr>
        <w:t>Sequence diagram</w:t>
      </w:r>
      <w:r>
        <w:t xml:space="preserve"> </w:t>
      </w:r>
      <w:proofErr w:type="spellStart"/>
      <w:r>
        <w:t>kelola</w:t>
      </w:r>
      <w:proofErr w:type="spellEnd"/>
      <w:r>
        <w:t xml:space="preserve"> </w:t>
      </w:r>
      <w:proofErr w:type="spellStart"/>
      <w:r>
        <w:t>absensi</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3.9.</w:t>
      </w:r>
    </w:p>
    <w:p w14:paraId="0EBE1D09" w14:textId="2A3284C6" w:rsidR="005B28D5" w:rsidRPr="005B28D5" w:rsidDel="00FE2102" w:rsidRDefault="005700E8" w:rsidP="005B28D5">
      <w:pPr>
        <w:rPr>
          <w:del w:id="3405" w:author=" " w:date="2021-11-12T16:36:00Z"/>
          <w:lang w:val="id-ID"/>
        </w:rPr>
      </w:pPr>
      <w:del w:id="3406" w:author=" " w:date="2021-11-12T16:32:00Z">
        <w:r w:rsidDel="001D69DE">
          <w:rPr>
            <w:noProof/>
          </w:rPr>
          <mc:AlternateContent>
            <mc:Choice Requires="wps">
              <w:drawing>
                <wp:anchor distT="0" distB="0" distL="114300" distR="114300" simplePos="0" relativeHeight="251716096" behindDoc="1" locked="0" layoutInCell="1" allowOverlap="1" wp14:anchorId="2BFC57E0" wp14:editId="64C29862">
                  <wp:simplePos x="0" y="0"/>
                  <wp:positionH relativeFrom="column">
                    <wp:posOffset>19050</wp:posOffset>
                  </wp:positionH>
                  <wp:positionV relativeFrom="paragraph">
                    <wp:posOffset>3518535</wp:posOffset>
                  </wp:positionV>
                  <wp:extent cx="503999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BE2E597" w14:textId="42CA5B6C" w:rsidR="001F2641" w:rsidRPr="00EC77EA" w:rsidRDefault="001F2641" w:rsidP="005700E8">
                              <w:pPr>
                                <w:pStyle w:val="Caption"/>
                                <w:jc w:val="center"/>
                                <w:rPr>
                                  <w:noProof/>
                                  <w:sz w:val="24"/>
                                  <w:szCs w:val="24"/>
                                </w:rPr>
                              </w:pPr>
                              <w:bookmarkStart w:id="3407" w:name="_Toc83115821"/>
                              <w:r>
                                <w:t xml:space="preserve">Gambar 3. </w:t>
                              </w:r>
                              <w:r>
                                <w:fldChar w:fldCharType="begin"/>
                              </w:r>
                              <w:r>
                                <w:instrText xml:space="preserve"> SEQ Gambar_3. \* ARABIC </w:instrText>
                              </w:r>
                              <w:r>
                                <w:fldChar w:fldCharType="separate"/>
                              </w:r>
                              <w:r>
                                <w:rPr>
                                  <w:noProof/>
                                </w:rPr>
                                <w:t>8</w:t>
                              </w:r>
                              <w:r>
                                <w:fldChar w:fldCharType="end"/>
                              </w:r>
                              <w:r>
                                <w:t xml:space="preserve"> Sequence Diagram Kelola </w:t>
                              </w:r>
                              <w:proofErr w:type="spellStart"/>
                              <w:r>
                                <w:t>Absen</w:t>
                              </w:r>
                              <w:bookmarkEnd w:id="34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C57E0" id="Text Box 61" o:spid="_x0000_s1039" type="#_x0000_t202" style="position:absolute;left:0;text-align:left;margin-left:1.5pt;margin-top:277.05pt;width:396.8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RwMAIAAGc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WdD5hBLD&#10;NGp0EG0gX6Al6EJ+GutzTNtbTAwt+lHnwe/RGWG3ldPxi4AIxpHp643dWI2jczaeLhaLGSUcY/Pp&#10;LNbIXo9a58NXAZpEo6AOpUuMssvOhy51SIk3eVCy3Eql4iYGNsqRC0OZm1oG0Rf/LUuZmGsgnuoK&#10;Rk8W8XU4ohXaY5v4mEwHkEcor4jdQdc93vKtxAt3zIdn5rBdEC6OQHjCpVLQFBR6i5Ia3M+/+WM+&#10;qohRShpsv4L6H2fmBCXqm0F9Y68OhhuM42CYs94AQkXJ8DXJxAMuqMGsHOgXnIx1vAVDzHC8q6Bh&#10;MDehGwKcLC7W65SEHWlZ2Jm95bH0QOyhfWHO9rIEVPMRhsZk+Tt1utykj12fA1KdpIvEdiz2fGM3&#10;J/H7yYvj8nafsl7/D6tfAA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JFORHAwAgAAZwQAAA4AAAAAAAAAAAAAAAAA&#10;LgIAAGRycy9lMm9Eb2MueG1sUEsBAi0AFAAGAAgAAAAhALhuCajhAAAACQEAAA8AAAAAAAAAAAAA&#10;AAAAigQAAGRycy9kb3ducmV2LnhtbFBLBQYAAAAABAAEAPMAAACYBQAAAAA=&#10;" stroked="f">
                  <v:textbox style="mso-fit-shape-to-text:t" inset="0,0,0,0">
                    <w:txbxContent>
                      <w:p w14:paraId="7BE2E597" w14:textId="42CA5B6C" w:rsidR="001F2641" w:rsidRPr="00EC77EA" w:rsidRDefault="001F2641" w:rsidP="005700E8">
                        <w:pPr>
                          <w:pStyle w:val="Caption"/>
                          <w:jc w:val="center"/>
                          <w:rPr>
                            <w:noProof/>
                            <w:sz w:val="24"/>
                            <w:szCs w:val="24"/>
                          </w:rPr>
                        </w:pPr>
                        <w:bookmarkStart w:id="3408" w:name="_Toc83115821"/>
                        <w:r>
                          <w:t xml:space="preserve">Gambar 3. </w:t>
                        </w:r>
                        <w:r>
                          <w:fldChar w:fldCharType="begin"/>
                        </w:r>
                        <w:r>
                          <w:instrText xml:space="preserve"> SEQ Gambar_3. \* ARABIC </w:instrText>
                        </w:r>
                        <w:r>
                          <w:fldChar w:fldCharType="separate"/>
                        </w:r>
                        <w:r>
                          <w:rPr>
                            <w:noProof/>
                          </w:rPr>
                          <w:t>8</w:t>
                        </w:r>
                        <w:r>
                          <w:fldChar w:fldCharType="end"/>
                        </w:r>
                        <w:r>
                          <w:t xml:space="preserve"> Sequence Diagram Kelola </w:t>
                        </w:r>
                        <w:proofErr w:type="spellStart"/>
                        <w:r>
                          <w:t>Absen</w:t>
                        </w:r>
                        <w:bookmarkEnd w:id="3408"/>
                        <w:proofErr w:type="spellEnd"/>
                      </w:p>
                    </w:txbxContent>
                  </v:textbox>
                </v:shape>
              </w:pict>
            </mc:Fallback>
          </mc:AlternateContent>
        </w:r>
        <w:r w:rsidDel="001D69DE">
          <w:rPr>
            <w:noProof/>
          </w:rPr>
          <w:drawing>
            <wp:inline distT="0" distB="0" distL="0" distR="0" wp14:anchorId="3639D6E3" wp14:editId="3EA3021B">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4277593F" w:rsidR="00A613C5" w:rsidRDefault="00A613C5" w:rsidP="0083024D">
      <w:pPr>
        <w:jc w:val="center"/>
        <w:rPr>
          <w:lang w:val="id-ID"/>
        </w:rPr>
      </w:pPr>
    </w:p>
    <w:p w14:paraId="77A79A41" w14:textId="28FF2FB6" w:rsidR="005700E8" w:rsidDel="0036406D" w:rsidRDefault="005700E8" w:rsidP="0083024D">
      <w:pPr>
        <w:jc w:val="center"/>
        <w:rPr>
          <w:del w:id="3409" w:author="Rafi Aziizi" w:date="2021-11-12T11:29:00Z"/>
          <w:lang w:val="id-ID"/>
        </w:rPr>
      </w:pPr>
    </w:p>
    <w:p w14:paraId="53AD121F" w14:textId="60D62C23" w:rsidR="005700E8" w:rsidDel="0036406D" w:rsidRDefault="005700E8" w:rsidP="0083024D">
      <w:pPr>
        <w:jc w:val="center"/>
        <w:rPr>
          <w:del w:id="3410" w:author="Rafi Aziizi" w:date="2021-11-12T11:29:00Z"/>
          <w:lang w:val="id-ID"/>
        </w:rPr>
      </w:pPr>
    </w:p>
    <w:p w14:paraId="7389788D" w14:textId="13681E73" w:rsidR="005700E8" w:rsidDel="0036406D" w:rsidRDefault="005700E8" w:rsidP="0083024D">
      <w:pPr>
        <w:jc w:val="center"/>
        <w:rPr>
          <w:del w:id="3411" w:author="Rafi Aziizi" w:date="2021-11-12T11:29:00Z"/>
          <w:lang w:val="id-ID"/>
        </w:rPr>
      </w:pPr>
    </w:p>
    <w:p w14:paraId="40C2E0DE" w14:textId="1C64CC30" w:rsidR="005700E8" w:rsidDel="0036406D" w:rsidRDefault="005700E8" w:rsidP="0083024D">
      <w:pPr>
        <w:jc w:val="center"/>
        <w:rPr>
          <w:del w:id="3412" w:author="Rafi Aziizi" w:date="2021-11-12T11:29:00Z"/>
          <w:lang w:val="id-ID"/>
        </w:rPr>
      </w:pPr>
    </w:p>
    <w:p w14:paraId="2DF53938" w14:textId="61FA1FEF" w:rsidR="005700E8" w:rsidDel="0036406D" w:rsidRDefault="005700E8" w:rsidP="0083024D">
      <w:pPr>
        <w:jc w:val="center"/>
        <w:rPr>
          <w:del w:id="3413" w:author="Rafi Aziizi" w:date="2021-11-12T11:29:00Z"/>
          <w:lang w:val="id-ID"/>
        </w:rPr>
      </w:pPr>
    </w:p>
    <w:p w14:paraId="3DC40498" w14:textId="53A7ED23" w:rsidR="005700E8" w:rsidDel="0036406D" w:rsidRDefault="005700E8" w:rsidP="0083024D">
      <w:pPr>
        <w:jc w:val="center"/>
        <w:rPr>
          <w:del w:id="3414" w:author="Rafi Aziizi" w:date="2021-11-12T11:29:00Z"/>
          <w:lang w:val="id-ID"/>
        </w:rPr>
      </w:pPr>
    </w:p>
    <w:p w14:paraId="74542003" w14:textId="6C414555" w:rsidR="005700E8" w:rsidDel="0036406D" w:rsidRDefault="005700E8" w:rsidP="0083024D">
      <w:pPr>
        <w:jc w:val="center"/>
        <w:rPr>
          <w:del w:id="3415" w:author="Rafi Aziizi" w:date="2021-11-12T11:29:00Z"/>
          <w:lang w:val="id-ID"/>
        </w:rPr>
      </w:pPr>
    </w:p>
    <w:p w14:paraId="3F6F395B" w14:textId="1F0DC41E" w:rsidR="005700E8" w:rsidDel="0036406D" w:rsidRDefault="005700E8" w:rsidP="0083024D">
      <w:pPr>
        <w:jc w:val="center"/>
        <w:rPr>
          <w:del w:id="3416" w:author="Rafi Aziizi" w:date="2021-11-12T11:29:00Z"/>
          <w:lang w:val="id-ID"/>
        </w:rPr>
      </w:pPr>
    </w:p>
    <w:p w14:paraId="546878AF" w14:textId="6E297EA6" w:rsidR="005700E8" w:rsidDel="0036406D" w:rsidRDefault="005700E8" w:rsidP="0083024D">
      <w:pPr>
        <w:jc w:val="center"/>
        <w:rPr>
          <w:del w:id="3417" w:author="Rafi Aziizi" w:date="2021-11-12T11:29:00Z"/>
          <w:lang w:val="id-ID"/>
        </w:rPr>
      </w:pPr>
    </w:p>
    <w:p w14:paraId="33E9F13E" w14:textId="30D89976" w:rsidR="005700E8" w:rsidDel="007C5FA9" w:rsidRDefault="005700E8" w:rsidP="0083024D">
      <w:pPr>
        <w:jc w:val="center"/>
        <w:rPr>
          <w:del w:id="3418" w:author="Rafi Aziizi" w:date="2021-11-12T10:48:00Z"/>
          <w:lang w:val="id-ID"/>
        </w:rPr>
      </w:pPr>
    </w:p>
    <w:p w14:paraId="008417B7" w14:textId="668E84C5" w:rsidR="005700E8" w:rsidDel="007C5FA9" w:rsidRDefault="005700E8" w:rsidP="0083024D">
      <w:pPr>
        <w:jc w:val="center"/>
        <w:rPr>
          <w:del w:id="3419" w:author="Rafi Aziizi" w:date="2021-11-12T10:48:00Z"/>
          <w:lang w:val="id-ID"/>
        </w:rPr>
      </w:pPr>
    </w:p>
    <w:p w14:paraId="24DC2B13" w14:textId="48EC98A5" w:rsidR="005700E8" w:rsidRPr="005700E8" w:rsidDel="0036406D" w:rsidRDefault="005700E8" w:rsidP="005700E8">
      <w:pPr>
        <w:rPr>
          <w:del w:id="3420" w:author="Rafi Aziizi" w:date="2021-11-12T11:29:00Z"/>
        </w:rPr>
      </w:pPr>
    </w:p>
    <w:p w14:paraId="30BD1BB6" w14:textId="4E79D64B" w:rsidR="004A229B" w:rsidRPr="005B28D5" w:rsidRDefault="004A229B" w:rsidP="00FF2590">
      <w:pPr>
        <w:pStyle w:val="ListParagraph"/>
        <w:numPr>
          <w:ilvl w:val="0"/>
          <w:numId w:val="42"/>
        </w:numPr>
        <w:ind w:left="426"/>
        <w:rPr>
          <w:lang w:val="id-ID"/>
        </w:rPr>
      </w:pPr>
      <w:r>
        <w:t>Kelola Admin</w:t>
      </w:r>
    </w:p>
    <w:p w14:paraId="07B3073C" w14:textId="5CC53EBF" w:rsidR="000B5DA5" w:rsidRPr="00273DAD" w:rsidRDefault="005B28D5" w:rsidP="00273DAD">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admin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admin </w:t>
      </w:r>
      <w:proofErr w:type="spellStart"/>
      <w:r>
        <w:t>ditunjukkan</w:t>
      </w:r>
      <w:proofErr w:type="spellEnd"/>
      <w:r>
        <w:t xml:space="preserve"> pada</w:t>
      </w:r>
      <w:r w:rsidRPr="005B28D5">
        <w:rPr>
          <w:lang w:val="id-ID"/>
        </w:rPr>
        <w:t xml:space="preserve"> Gambar</w:t>
      </w:r>
      <w:r w:rsidR="00194DFD">
        <w:t xml:space="preserve"> 3.10.</w:t>
      </w:r>
    </w:p>
    <w:p w14:paraId="0049A577" w14:textId="4426880F" w:rsidR="00194DFD" w:rsidDel="001D69DE" w:rsidRDefault="00194DFD" w:rsidP="001D69DE">
      <w:pPr>
        <w:jc w:val="center"/>
        <w:rPr>
          <w:del w:id="3421" w:author=" " w:date="2021-11-12T16:32:00Z"/>
          <w:lang w:val="id-ID"/>
        </w:rPr>
        <w:pPrChange w:id="3422" w:author=" " w:date="2021-11-12T16:32:00Z">
          <w:pPr>
            <w:jc w:val="center"/>
          </w:pPr>
        </w:pPrChange>
      </w:pPr>
      <w:r>
        <w:rPr>
          <w:noProof/>
        </w:rPr>
        <mc:AlternateContent>
          <mc:Choice Requires="wps">
            <w:drawing>
              <wp:anchor distT="0" distB="0" distL="114300" distR="114300" simplePos="0" relativeHeight="251719168" behindDoc="1" locked="0" layoutInCell="1" allowOverlap="1" wp14:anchorId="0A7B52C8" wp14:editId="5026A190">
                <wp:simplePos x="0" y="0"/>
                <wp:positionH relativeFrom="column">
                  <wp:posOffset>19050</wp:posOffset>
                </wp:positionH>
                <wp:positionV relativeFrom="paragraph">
                  <wp:posOffset>5193665</wp:posOffset>
                </wp:positionV>
                <wp:extent cx="5039995"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4DB2BC9" w14:textId="71E9568D" w:rsidR="001F2641" w:rsidRPr="00350773" w:rsidRDefault="001F2641" w:rsidP="00194DFD">
                            <w:pPr>
                              <w:pStyle w:val="Caption"/>
                              <w:jc w:val="center"/>
                              <w:rPr>
                                <w:noProof/>
                                <w:sz w:val="24"/>
                                <w:szCs w:val="24"/>
                              </w:rPr>
                            </w:pPr>
                            <w:bookmarkStart w:id="3423" w:name="_Toc83115822"/>
                            <w:r>
                              <w:t xml:space="preserve">Gambar 3. </w:t>
                            </w:r>
                            <w:r>
                              <w:fldChar w:fldCharType="begin"/>
                            </w:r>
                            <w:r>
                              <w:instrText xml:space="preserve"> SEQ Gambar_3. \* ARABIC </w:instrText>
                            </w:r>
                            <w:r>
                              <w:fldChar w:fldCharType="separate"/>
                            </w:r>
                            <w:r>
                              <w:rPr>
                                <w:noProof/>
                              </w:rPr>
                              <w:t>9</w:t>
                            </w:r>
                            <w:r>
                              <w:fldChar w:fldCharType="end"/>
                            </w:r>
                            <w:r>
                              <w:t xml:space="preserve"> Sequence Diagram Kelola Admin</w:t>
                            </w:r>
                            <w:bookmarkEnd w:id="3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B52C8" id="Text Box 62" o:spid="_x0000_s1040" type="#_x0000_t202" style="position:absolute;left:0;text-align:left;margin-left:1.5pt;margin-top:408.95pt;width:396.8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mhzMQIAAGcEAAAOAAAAZHJzL2Uyb0RvYy54bWysVMGO2jAQvVfqP1i+lwBbU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qfUmKY&#10;Ro0Oog3kM7QEXchPY32OaXuLiaFFP+o8+D06I+y2cjp+ERDBODJ9vbEbq3F0zsZ3i8ViRgnH2Pxu&#10;Fmtkr0et8+GLAE2iUVCH0iVG2WXnQ5c6pMSbPChZbqVScRMDG+XIhaHMTS2D6Iv/lqVMzDUQT3UF&#10;oyeL+Doc0QrtsU18TD4OII9QXhG7g657vOVbiRfumA/PzGG7IFwcgfCES6WgKSj0FiU1uB9/88d8&#10;VBGjlDTYfgX138/MCUrUV4P6xl4dDDcYx8EwZ70BhDrB4bI8mXjABTWYlQP9gpOxjrdgiBmOdxU0&#10;DOYmdEOAk8XFep2SsCMtCzuztzyWHog9tC/M2V6WgGo+wtCYLH+jTpeb9LHrc0Cqk3SR2I7Fnm/s&#10;5iR+P3lxXH7dp6zX/8PqJwAAAP//AwBQSwMEFAAGAAgAAAAhAEJVFZrhAAAACQEAAA8AAABkcnMv&#10;ZG93bnJldi54bWxMj8FOwzAQRO9I/IO1SFwQdUqrJA1xqqqCA1wqQi/c3HgbB+J1ZDtt+HvcUznO&#10;zmrmTbmeTM9O6HxnScB8lgBDaqzqqBWw/3x9zIH5IEnJ3hIK+EUP6+r2ppSFsmf6wFMdWhZDyBdS&#10;gA5hKDj3jUYj/cwOSNE7WmdkiNK1XDl5juGm509JknIjO4oNWg641dj81KMRsFt+7fTDeHx53ywX&#10;7m0/btPvthbi/m7aPAMLOIXrM1zwIzpUkelgR1Ke9QIWcUkQkM+zFbDoZ6s0A3a4XPIEeFXy/wuq&#10;PwAAAP//AwBQSwECLQAUAAYACAAAACEAtoM4kv4AAADhAQAAEwAAAAAAAAAAAAAAAAAAAAAAW0Nv&#10;bnRlbnRfVHlwZXNdLnhtbFBLAQItABQABgAIAAAAIQA4/SH/1gAAAJQBAAALAAAAAAAAAAAAAAAA&#10;AC8BAABfcmVscy8ucmVsc1BLAQItABQABgAIAAAAIQD1XmhzMQIAAGcEAAAOAAAAAAAAAAAAAAAA&#10;AC4CAABkcnMvZTJvRG9jLnhtbFBLAQItABQABgAIAAAAIQBCVRWa4QAAAAkBAAAPAAAAAAAAAAAA&#10;AAAAAIsEAABkcnMvZG93bnJldi54bWxQSwUGAAAAAAQABADzAAAAmQUAAAAA&#10;" stroked="f">
                <v:textbox style="mso-fit-shape-to-text:t" inset="0,0,0,0">
                  <w:txbxContent>
                    <w:p w14:paraId="64DB2BC9" w14:textId="71E9568D" w:rsidR="001F2641" w:rsidRPr="00350773" w:rsidRDefault="001F2641" w:rsidP="00194DFD">
                      <w:pPr>
                        <w:pStyle w:val="Caption"/>
                        <w:jc w:val="center"/>
                        <w:rPr>
                          <w:noProof/>
                          <w:sz w:val="24"/>
                          <w:szCs w:val="24"/>
                        </w:rPr>
                      </w:pPr>
                      <w:bookmarkStart w:id="3424" w:name="_Toc83115822"/>
                      <w:r>
                        <w:t xml:space="preserve">Gambar 3. </w:t>
                      </w:r>
                      <w:r>
                        <w:fldChar w:fldCharType="begin"/>
                      </w:r>
                      <w:r>
                        <w:instrText xml:space="preserve"> SEQ Gambar_3. \* ARABIC </w:instrText>
                      </w:r>
                      <w:r>
                        <w:fldChar w:fldCharType="separate"/>
                      </w:r>
                      <w:r>
                        <w:rPr>
                          <w:noProof/>
                        </w:rPr>
                        <w:t>9</w:t>
                      </w:r>
                      <w:r>
                        <w:fldChar w:fldCharType="end"/>
                      </w:r>
                      <w:r>
                        <w:t xml:space="preserve"> Sequence Diagram Kelola Admin</w:t>
                      </w:r>
                      <w:bookmarkEnd w:id="3424"/>
                    </w:p>
                  </w:txbxContent>
                </v:textbox>
              </v:shape>
            </w:pict>
          </mc:Fallback>
        </mc:AlternateContent>
      </w:r>
      <w:del w:id="3425" w:author=" " w:date="2021-11-12T16:32:00Z">
        <w:r w:rsidDel="001D69DE">
          <w:rPr>
            <w:noProof/>
          </w:rPr>
          <w:drawing>
            <wp:anchor distT="0" distB="0" distL="114300" distR="114300" simplePos="0" relativeHeight="251717120" behindDoc="1" locked="0" layoutInCell="1" allowOverlap="1" wp14:anchorId="3E94CB68" wp14:editId="73ACB848">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19160BD" w14:textId="153E827D" w:rsidR="00194DFD" w:rsidDel="001D69DE" w:rsidRDefault="00194DFD" w:rsidP="001D69DE">
      <w:pPr>
        <w:jc w:val="center"/>
        <w:rPr>
          <w:del w:id="3426" w:author=" " w:date="2021-11-12T16:32:00Z"/>
          <w:lang w:val="id-ID"/>
        </w:rPr>
        <w:pPrChange w:id="3427" w:author=" " w:date="2021-11-12T16:32:00Z">
          <w:pPr>
            <w:jc w:val="center"/>
          </w:pPr>
        </w:pPrChange>
      </w:pPr>
    </w:p>
    <w:p w14:paraId="728AB439" w14:textId="1A20C37D" w:rsidR="00194DFD" w:rsidDel="001D69DE" w:rsidRDefault="00194DFD" w:rsidP="001D69DE">
      <w:pPr>
        <w:jc w:val="center"/>
        <w:rPr>
          <w:del w:id="3428" w:author=" " w:date="2021-11-12T16:32:00Z"/>
          <w:lang w:val="id-ID"/>
        </w:rPr>
        <w:pPrChange w:id="3429" w:author=" " w:date="2021-11-12T16:32:00Z">
          <w:pPr>
            <w:jc w:val="center"/>
          </w:pPr>
        </w:pPrChange>
      </w:pPr>
    </w:p>
    <w:p w14:paraId="461C3476" w14:textId="75F85039" w:rsidR="00194DFD" w:rsidDel="001D69DE" w:rsidRDefault="00194DFD" w:rsidP="001D69DE">
      <w:pPr>
        <w:jc w:val="center"/>
        <w:rPr>
          <w:del w:id="3430" w:author=" " w:date="2021-11-12T16:32:00Z"/>
          <w:lang w:val="id-ID"/>
        </w:rPr>
        <w:pPrChange w:id="3431" w:author=" " w:date="2021-11-12T16:32:00Z">
          <w:pPr>
            <w:jc w:val="center"/>
          </w:pPr>
        </w:pPrChange>
      </w:pPr>
    </w:p>
    <w:p w14:paraId="275454CD" w14:textId="522A954A" w:rsidR="00194DFD" w:rsidDel="001D69DE" w:rsidRDefault="00194DFD" w:rsidP="001D69DE">
      <w:pPr>
        <w:jc w:val="center"/>
        <w:rPr>
          <w:del w:id="3432" w:author=" " w:date="2021-11-12T16:32:00Z"/>
          <w:lang w:val="id-ID"/>
        </w:rPr>
        <w:pPrChange w:id="3433" w:author=" " w:date="2021-11-12T16:32:00Z">
          <w:pPr>
            <w:jc w:val="center"/>
          </w:pPr>
        </w:pPrChange>
      </w:pPr>
    </w:p>
    <w:p w14:paraId="3BB6E794" w14:textId="46AE1804" w:rsidR="00194DFD" w:rsidDel="001D69DE" w:rsidRDefault="00194DFD" w:rsidP="001D69DE">
      <w:pPr>
        <w:jc w:val="center"/>
        <w:rPr>
          <w:del w:id="3434" w:author=" " w:date="2021-11-12T16:32:00Z"/>
          <w:lang w:val="id-ID"/>
        </w:rPr>
        <w:pPrChange w:id="3435" w:author=" " w:date="2021-11-12T16:32:00Z">
          <w:pPr>
            <w:jc w:val="center"/>
          </w:pPr>
        </w:pPrChange>
      </w:pPr>
    </w:p>
    <w:p w14:paraId="6D479EE7" w14:textId="1FDC2D05" w:rsidR="00194DFD" w:rsidDel="001D69DE" w:rsidRDefault="00194DFD" w:rsidP="001D69DE">
      <w:pPr>
        <w:jc w:val="center"/>
        <w:rPr>
          <w:del w:id="3436" w:author=" " w:date="2021-11-12T16:32:00Z"/>
          <w:lang w:val="id-ID"/>
        </w:rPr>
        <w:pPrChange w:id="3437" w:author=" " w:date="2021-11-12T16:32:00Z">
          <w:pPr>
            <w:jc w:val="center"/>
          </w:pPr>
        </w:pPrChange>
      </w:pPr>
    </w:p>
    <w:p w14:paraId="18435296" w14:textId="5CB7CAF1" w:rsidR="00194DFD" w:rsidDel="001D69DE" w:rsidRDefault="00194DFD" w:rsidP="001D69DE">
      <w:pPr>
        <w:jc w:val="center"/>
        <w:rPr>
          <w:del w:id="3438" w:author=" " w:date="2021-11-12T16:32:00Z"/>
          <w:lang w:val="id-ID"/>
        </w:rPr>
        <w:pPrChange w:id="3439" w:author=" " w:date="2021-11-12T16:32:00Z">
          <w:pPr>
            <w:jc w:val="center"/>
          </w:pPr>
        </w:pPrChange>
      </w:pPr>
    </w:p>
    <w:p w14:paraId="1E4BF3EC" w14:textId="11F16D40" w:rsidR="00194DFD" w:rsidDel="001D69DE" w:rsidRDefault="00194DFD" w:rsidP="001D69DE">
      <w:pPr>
        <w:jc w:val="center"/>
        <w:rPr>
          <w:del w:id="3440" w:author=" " w:date="2021-11-12T16:32:00Z"/>
          <w:lang w:val="id-ID"/>
        </w:rPr>
        <w:pPrChange w:id="3441" w:author=" " w:date="2021-11-12T16:32:00Z">
          <w:pPr>
            <w:jc w:val="center"/>
          </w:pPr>
        </w:pPrChange>
      </w:pPr>
    </w:p>
    <w:p w14:paraId="4AB1B7E8" w14:textId="75F8E0BA" w:rsidR="00194DFD" w:rsidDel="001D69DE" w:rsidRDefault="00194DFD" w:rsidP="001D69DE">
      <w:pPr>
        <w:jc w:val="center"/>
        <w:rPr>
          <w:del w:id="3442" w:author=" " w:date="2021-11-12T16:32:00Z"/>
          <w:lang w:val="id-ID"/>
        </w:rPr>
        <w:pPrChange w:id="3443" w:author=" " w:date="2021-11-12T16:32:00Z">
          <w:pPr>
            <w:jc w:val="center"/>
          </w:pPr>
        </w:pPrChange>
      </w:pPr>
    </w:p>
    <w:p w14:paraId="53D1442A" w14:textId="67D22D6A" w:rsidR="00194DFD" w:rsidDel="001D69DE" w:rsidRDefault="00194DFD" w:rsidP="001D69DE">
      <w:pPr>
        <w:jc w:val="center"/>
        <w:rPr>
          <w:del w:id="3444" w:author=" " w:date="2021-11-12T16:32:00Z"/>
          <w:lang w:val="id-ID"/>
        </w:rPr>
        <w:pPrChange w:id="3445" w:author=" " w:date="2021-11-12T16:32:00Z">
          <w:pPr>
            <w:jc w:val="center"/>
          </w:pPr>
        </w:pPrChange>
      </w:pPr>
    </w:p>
    <w:p w14:paraId="54F98F40" w14:textId="05252071" w:rsidR="00194DFD" w:rsidDel="001D69DE" w:rsidRDefault="00194DFD" w:rsidP="001D69DE">
      <w:pPr>
        <w:jc w:val="center"/>
        <w:rPr>
          <w:del w:id="3446" w:author=" " w:date="2021-11-12T16:32:00Z"/>
          <w:lang w:val="id-ID"/>
        </w:rPr>
        <w:pPrChange w:id="3447" w:author=" " w:date="2021-11-12T16:32:00Z">
          <w:pPr>
            <w:jc w:val="center"/>
          </w:pPr>
        </w:pPrChange>
      </w:pPr>
    </w:p>
    <w:p w14:paraId="7036845E" w14:textId="7C5A35DC" w:rsidR="00194DFD" w:rsidDel="001D69DE" w:rsidRDefault="00194DFD" w:rsidP="001D69DE">
      <w:pPr>
        <w:jc w:val="center"/>
        <w:rPr>
          <w:del w:id="3448" w:author=" " w:date="2021-11-12T16:32:00Z"/>
          <w:lang w:val="id-ID"/>
        </w:rPr>
        <w:pPrChange w:id="3449" w:author=" " w:date="2021-11-12T16:32:00Z">
          <w:pPr>
            <w:jc w:val="center"/>
          </w:pPr>
        </w:pPrChange>
      </w:pPr>
    </w:p>
    <w:p w14:paraId="4D82C6F2" w14:textId="2BD13C93" w:rsidR="00194DFD" w:rsidDel="001D69DE" w:rsidRDefault="00194DFD" w:rsidP="001D69DE">
      <w:pPr>
        <w:jc w:val="center"/>
        <w:rPr>
          <w:del w:id="3450" w:author=" " w:date="2021-11-12T16:32:00Z"/>
          <w:lang w:val="id-ID"/>
        </w:rPr>
        <w:pPrChange w:id="3451" w:author=" " w:date="2021-11-12T16:32:00Z">
          <w:pPr>
            <w:jc w:val="center"/>
          </w:pPr>
        </w:pPrChange>
      </w:pPr>
    </w:p>
    <w:p w14:paraId="676185D6" w14:textId="150D8C6D" w:rsidR="00194DFD" w:rsidDel="001D69DE" w:rsidRDefault="00194DFD" w:rsidP="001D69DE">
      <w:pPr>
        <w:jc w:val="center"/>
        <w:rPr>
          <w:del w:id="3452" w:author=" " w:date="2021-11-12T16:32:00Z"/>
          <w:lang w:val="id-ID"/>
        </w:rPr>
        <w:pPrChange w:id="3453" w:author=" " w:date="2021-11-12T16:32:00Z">
          <w:pPr>
            <w:jc w:val="center"/>
          </w:pPr>
        </w:pPrChange>
      </w:pPr>
    </w:p>
    <w:p w14:paraId="0E04502E" w14:textId="43D0EDD7" w:rsidR="00194DFD" w:rsidDel="001D69DE" w:rsidRDefault="00194DFD" w:rsidP="001D69DE">
      <w:pPr>
        <w:jc w:val="center"/>
        <w:rPr>
          <w:del w:id="3454" w:author=" " w:date="2021-11-12T16:32:00Z"/>
          <w:lang w:val="id-ID"/>
        </w:rPr>
        <w:pPrChange w:id="3455" w:author=" " w:date="2021-11-12T16:32:00Z">
          <w:pPr>
            <w:jc w:val="center"/>
          </w:pPr>
        </w:pPrChange>
      </w:pPr>
    </w:p>
    <w:p w14:paraId="3A8B473B" w14:textId="41412C71" w:rsidR="00194DFD" w:rsidDel="001D69DE" w:rsidRDefault="00194DFD" w:rsidP="001D69DE">
      <w:pPr>
        <w:jc w:val="center"/>
        <w:rPr>
          <w:del w:id="3456" w:author=" " w:date="2021-11-12T16:32:00Z"/>
          <w:lang w:val="id-ID"/>
        </w:rPr>
        <w:pPrChange w:id="3457" w:author=" " w:date="2021-11-12T16:32:00Z">
          <w:pPr>
            <w:jc w:val="center"/>
          </w:pPr>
        </w:pPrChange>
      </w:pPr>
    </w:p>
    <w:p w14:paraId="6CAB6A9E" w14:textId="10C234B3" w:rsidR="00194DFD" w:rsidDel="001D69DE" w:rsidRDefault="00194DFD" w:rsidP="001D69DE">
      <w:pPr>
        <w:jc w:val="center"/>
        <w:rPr>
          <w:del w:id="3458" w:author=" " w:date="2021-11-12T16:32:00Z"/>
          <w:lang w:val="id-ID"/>
        </w:rPr>
        <w:pPrChange w:id="3459" w:author=" " w:date="2021-11-12T16:32:00Z">
          <w:pPr>
            <w:tabs>
              <w:tab w:val="left" w:pos="5107"/>
            </w:tabs>
            <w:jc w:val="left"/>
          </w:pPr>
        </w:pPrChange>
      </w:pPr>
      <w:del w:id="3460" w:author=" " w:date="2021-11-12T16:32:00Z">
        <w:r w:rsidDel="001D69DE">
          <w:rPr>
            <w:lang w:val="id-ID"/>
          </w:rPr>
          <w:tab/>
        </w:r>
      </w:del>
    </w:p>
    <w:p w14:paraId="5E4AC0B5" w14:textId="056C6676" w:rsidR="00194DFD" w:rsidDel="001D69DE" w:rsidRDefault="00194DFD" w:rsidP="001D69DE">
      <w:pPr>
        <w:jc w:val="center"/>
        <w:rPr>
          <w:del w:id="3461" w:author=" " w:date="2021-11-12T16:32:00Z"/>
          <w:lang w:val="id-ID"/>
        </w:rPr>
        <w:pPrChange w:id="3462" w:author=" " w:date="2021-11-12T16:32:00Z">
          <w:pPr>
            <w:jc w:val="center"/>
          </w:pPr>
        </w:pPrChange>
      </w:pPr>
    </w:p>
    <w:p w14:paraId="5915CF44" w14:textId="78E8CCE0" w:rsidR="00A2766B" w:rsidRDefault="00A2766B" w:rsidP="001D69DE">
      <w:pPr>
        <w:jc w:val="center"/>
        <w:rPr>
          <w:lang w:val="id-ID"/>
        </w:rPr>
        <w:pPrChange w:id="3463" w:author=" " w:date="2021-11-12T16:32:00Z">
          <w:pPr>
            <w:jc w:val="center"/>
          </w:pPr>
        </w:pPrChange>
      </w:pPr>
    </w:p>
    <w:p w14:paraId="2092E2AC" w14:textId="7756EBCE" w:rsidR="00194DFD" w:rsidRPr="004A229B" w:rsidRDefault="00194DFD" w:rsidP="0083024D">
      <w:pPr>
        <w:jc w:val="center"/>
        <w:rPr>
          <w:lang w:val="id-ID"/>
        </w:rPr>
      </w:pPr>
    </w:p>
    <w:p w14:paraId="1738356C" w14:textId="563C802B" w:rsidR="004A229B" w:rsidRPr="005B28D5" w:rsidRDefault="004A229B" w:rsidP="00FF2590">
      <w:pPr>
        <w:pStyle w:val="ListParagraph"/>
        <w:numPr>
          <w:ilvl w:val="0"/>
          <w:numId w:val="42"/>
        </w:numPr>
        <w:ind w:left="426"/>
        <w:rPr>
          <w:lang w:val="id-ID"/>
        </w:rPr>
      </w:pPr>
      <w:r>
        <w:lastRenderedPageBreak/>
        <w:t>Kelola Guru</w:t>
      </w:r>
    </w:p>
    <w:p w14:paraId="616033B7" w14:textId="20F15DF4" w:rsidR="005B28D5" w:rsidRPr="00194DFD" w:rsidDel="007C5FA9" w:rsidRDefault="005B28D5" w:rsidP="005B28D5">
      <w:pPr>
        <w:ind w:firstLine="426"/>
        <w:rPr>
          <w:del w:id="3464"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guru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guru </w:t>
      </w:r>
      <w:proofErr w:type="spellStart"/>
      <w:r>
        <w:t>ditunjukkan</w:t>
      </w:r>
      <w:proofErr w:type="spellEnd"/>
      <w:r>
        <w:t xml:space="preserve"> pada</w:t>
      </w:r>
      <w:r w:rsidRPr="005B28D5">
        <w:rPr>
          <w:lang w:val="id-ID"/>
        </w:rPr>
        <w:t xml:space="preserve"> Gambar</w:t>
      </w:r>
      <w:r w:rsidR="00194DFD">
        <w:t xml:space="preserve"> 3.11</w:t>
      </w:r>
      <w:ins w:id="3465" w:author="Rafi Aziizi" w:date="2021-11-12T10:48:00Z">
        <w:r w:rsidR="007C5FA9">
          <w:t>.</w:t>
        </w:r>
      </w:ins>
      <w:del w:id="3466" w:author="Rafi Aziizi" w:date="2021-11-12T10:48:00Z">
        <w:r w:rsidR="00194DFD" w:rsidDel="007C5FA9">
          <w:delText>.</w:delText>
        </w:r>
      </w:del>
    </w:p>
    <w:p w14:paraId="6A0DE143" w14:textId="6F3E26C5" w:rsidR="005B28D5" w:rsidDel="007C5FA9" w:rsidRDefault="005B28D5">
      <w:pPr>
        <w:rPr>
          <w:del w:id="3467" w:author="Rafi Aziizi" w:date="2021-11-12T10:48:00Z"/>
          <w:lang w:val="id-ID"/>
        </w:rPr>
        <w:pPrChange w:id="3468" w:author="Rafi Aziizi" w:date="2021-11-12T10:48:00Z">
          <w:pPr>
            <w:ind w:left="66"/>
          </w:pPr>
        </w:pPrChange>
      </w:pPr>
    </w:p>
    <w:p w14:paraId="4AC535D6" w14:textId="3E62568B" w:rsidR="00194DFD" w:rsidDel="007C5FA9" w:rsidRDefault="00194DFD">
      <w:pPr>
        <w:rPr>
          <w:del w:id="3469" w:author="Rafi Aziizi" w:date="2021-11-12T10:48:00Z"/>
          <w:lang w:val="id-ID"/>
        </w:rPr>
        <w:pPrChange w:id="3470" w:author="Rafi Aziizi" w:date="2021-11-12T10:48:00Z">
          <w:pPr>
            <w:ind w:left="66"/>
          </w:pPr>
        </w:pPrChange>
      </w:pPr>
    </w:p>
    <w:p w14:paraId="7EE36F90" w14:textId="5D9ED974" w:rsidR="00194DFD" w:rsidDel="007C5FA9" w:rsidRDefault="00194DFD">
      <w:pPr>
        <w:rPr>
          <w:del w:id="3471" w:author="Rafi Aziizi" w:date="2021-11-12T10:48:00Z"/>
          <w:lang w:val="id-ID"/>
        </w:rPr>
        <w:pPrChange w:id="3472" w:author="Rafi Aziizi" w:date="2021-11-12T10:48:00Z">
          <w:pPr>
            <w:ind w:left="66"/>
          </w:pPr>
        </w:pPrChange>
      </w:pPr>
    </w:p>
    <w:p w14:paraId="7244AF3F" w14:textId="32091181" w:rsidR="00194DFD" w:rsidDel="007C5FA9" w:rsidRDefault="00194DFD">
      <w:pPr>
        <w:rPr>
          <w:del w:id="3473" w:author="Rafi Aziizi" w:date="2021-11-12T10:48:00Z"/>
          <w:lang w:val="id-ID"/>
        </w:rPr>
        <w:pPrChange w:id="3474" w:author="Rafi Aziizi" w:date="2021-11-12T10:48:00Z">
          <w:pPr>
            <w:ind w:left="66"/>
          </w:pPr>
        </w:pPrChange>
      </w:pPr>
    </w:p>
    <w:p w14:paraId="456E347B" w14:textId="2FE032BE" w:rsidR="00194DFD" w:rsidRDefault="00194DFD">
      <w:pPr>
        <w:ind w:firstLine="426"/>
        <w:rPr>
          <w:lang w:val="id-ID"/>
        </w:rPr>
        <w:pPrChange w:id="3475" w:author="Rafi Aziizi" w:date="2021-11-12T10:48:00Z">
          <w:pPr>
            <w:ind w:left="66"/>
          </w:pPr>
        </w:pPrChange>
      </w:pPr>
    </w:p>
    <w:p w14:paraId="4707779E" w14:textId="28C58FFD" w:rsidR="00194DFD" w:rsidDel="00FE2102" w:rsidRDefault="00194DFD" w:rsidP="005B28D5">
      <w:pPr>
        <w:ind w:left="66"/>
        <w:rPr>
          <w:del w:id="3476" w:author=" " w:date="2021-11-12T16:36:00Z"/>
          <w:lang w:val="id-ID"/>
        </w:rPr>
      </w:pPr>
      <w:del w:id="3477" w:author=" " w:date="2021-11-12T16:36:00Z">
        <w:r w:rsidDel="00FE2102">
          <w:rPr>
            <w:noProof/>
          </w:rPr>
          <mc:AlternateContent>
            <mc:Choice Requires="wps">
              <w:drawing>
                <wp:anchor distT="0" distB="0" distL="114300" distR="114300" simplePos="0" relativeHeight="251722240" behindDoc="1" locked="0" layoutInCell="1" allowOverlap="1" wp14:anchorId="2C3B8467" wp14:editId="2DCCE6F8">
                  <wp:simplePos x="0" y="0"/>
                  <wp:positionH relativeFrom="column">
                    <wp:posOffset>19050</wp:posOffset>
                  </wp:positionH>
                  <wp:positionV relativeFrom="paragraph">
                    <wp:posOffset>5277485</wp:posOffset>
                  </wp:positionV>
                  <wp:extent cx="503999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AD26FFE" w14:textId="713193C6" w:rsidR="001F2641" w:rsidRPr="00C5067F" w:rsidRDefault="001F2641" w:rsidP="00194DFD">
                              <w:pPr>
                                <w:pStyle w:val="Caption"/>
                                <w:jc w:val="center"/>
                                <w:rPr>
                                  <w:noProof/>
                                  <w:sz w:val="24"/>
                                  <w:szCs w:val="24"/>
                                </w:rPr>
                              </w:pPr>
                              <w:bookmarkStart w:id="3478" w:name="_Toc83115823"/>
                              <w:r>
                                <w:t xml:space="preserve">Gambar 3. </w:t>
                              </w:r>
                              <w:r>
                                <w:fldChar w:fldCharType="begin"/>
                              </w:r>
                              <w:r>
                                <w:instrText xml:space="preserve"> SEQ Gambar_3. \* ARABIC </w:instrText>
                              </w:r>
                              <w:r>
                                <w:fldChar w:fldCharType="separate"/>
                              </w:r>
                              <w:r>
                                <w:rPr>
                                  <w:noProof/>
                                </w:rPr>
                                <w:t>10</w:t>
                              </w:r>
                              <w:r>
                                <w:fldChar w:fldCharType="end"/>
                              </w:r>
                              <w:r>
                                <w:t xml:space="preserve"> Sequence Diagram Kelola Guru</w:t>
                              </w:r>
                              <w:bookmarkEnd w:id="3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B8467" id="Text Box 66" o:spid="_x0000_s1041" type="#_x0000_t202" style="position:absolute;left:0;text-align:left;margin-left:1.5pt;margin-top:415.55pt;width:396.8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llLwIAAGcEAAAOAAAAZHJzL2Uyb0RvYy54bWysVMGO2jAQvVfqP1i+l8CuQCUirCgrqkpo&#10;dyWo9mwch1iyPa5tSOjXd+wksN32VPXijGfGz37zZrJ4aLUiZ+G8BFPQyWhMiTAcSmmOBf2+33z6&#10;TIkPzJRMgREFvQhPH5YfPywam4s7qEGVwhEEMT5vbEHrEGyeZZ7XQjM/AisMBitwmgXcumNWOtYg&#10;ulbZ3Xg8yxpwpXXAhffofeyCdJnwq0rw8FxVXgSiCopvC2l1aT3ENVsuWH50zNaS989g//AKzaTB&#10;S69QjywwcnLyDygtuQMPVRhx0BlUleQicUA2k/E7NruaWZG4YHG8vZbJ/z9Y/nR+cUSWBZ3NKDFM&#10;o0Z70QbyBVqCLqxPY32OaTuLiaFFP+o8+D06I+22cjp+kRDBOFb6cq1uROPonI7v5/P5lBKOsdn9&#10;NGJkt6PW+fBVgCbRKKhD6VJF2XnrQ5c6pMSbPChZbqRScRMDa+XImaHMTS2D6MF/y1Im5hqIpzrA&#10;6Mkiv45HtEJ7aFM9JumB0XWA8oLcHXTd4y3fSLxwy3x4YQ7bBeniCIRnXCoFTUGhtyipwf38mz/m&#10;o4oYpaTB9iuo/3FiTlCivhnUN/bqYLjBOAyGOek1INUJDpflycQDLqjBrBzoV5yMVbwFQ8xwvKug&#10;YTDXoRsCnCwuVquUhB1pWdianeUReijsvn1lzvayBFTzCYbGZPk7dbrcpI9dnQKWOkl3q2Jfb+zm&#10;JH4/eXFc3u5T1u3/sPwFAAD//wMAUEsDBBQABgAIAAAAIQDYBb0o4AAAAAkBAAAPAAAAZHJzL2Rv&#10;d25yZXYueG1sTI/BTsMwEETvSPyDtUhcEHXSVGkJcaqqggNcKkIv3Nx4GwfidWQ7bfh7TC9wnJ3V&#10;zJtyPZmendD5zpKAdJYAQ2qs6qgVsH9/vl8B80GSkr0lFPCNHtbV9VUpC2XP9IanOrQshpAvpAAd&#10;wlBw7huNRvqZHZCid7TOyBCla7ly8hzDTc/nSZJzIzuKDVoOuNXYfNWjEbBbfOz03Xh8et0sMvey&#10;H7f5Z1sLcXszbR6BBZzC3zP84kd0qCLTwY6kPOsFZHFJELDK0hRY9JcP+RLY4XKZA69K/n9B9QMA&#10;AP//AwBQSwECLQAUAAYACAAAACEAtoM4kv4AAADhAQAAEwAAAAAAAAAAAAAAAAAAAAAAW0NvbnRl&#10;bnRfVHlwZXNdLnhtbFBLAQItABQABgAIAAAAIQA4/SH/1gAAAJQBAAALAAAAAAAAAAAAAAAAAC8B&#10;AABfcmVscy8ucmVsc1BLAQItABQABgAIAAAAIQCOiyllLwIAAGcEAAAOAAAAAAAAAAAAAAAAAC4C&#10;AABkcnMvZTJvRG9jLnhtbFBLAQItABQABgAIAAAAIQDYBb0o4AAAAAkBAAAPAAAAAAAAAAAAAAAA&#10;AIkEAABkcnMvZG93bnJldi54bWxQSwUGAAAAAAQABADzAAAAlgUAAAAA&#10;" stroked="f">
                  <v:textbox style="mso-fit-shape-to-text:t" inset="0,0,0,0">
                    <w:txbxContent>
                      <w:p w14:paraId="1AD26FFE" w14:textId="713193C6" w:rsidR="001F2641" w:rsidRPr="00C5067F" w:rsidRDefault="001F2641" w:rsidP="00194DFD">
                        <w:pPr>
                          <w:pStyle w:val="Caption"/>
                          <w:jc w:val="center"/>
                          <w:rPr>
                            <w:noProof/>
                            <w:sz w:val="24"/>
                            <w:szCs w:val="24"/>
                          </w:rPr>
                        </w:pPr>
                        <w:bookmarkStart w:id="3479" w:name="_Toc83115823"/>
                        <w:r>
                          <w:t xml:space="preserve">Gambar 3. </w:t>
                        </w:r>
                        <w:r>
                          <w:fldChar w:fldCharType="begin"/>
                        </w:r>
                        <w:r>
                          <w:instrText xml:space="preserve"> SEQ Gambar_3. \* ARABIC </w:instrText>
                        </w:r>
                        <w:r>
                          <w:fldChar w:fldCharType="separate"/>
                        </w:r>
                        <w:r>
                          <w:rPr>
                            <w:noProof/>
                          </w:rPr>
                          <w:t>10</w:t>
                        </w:r>
                        <w:r>
                          <w:fldChar w:fldCharType="end"/>
                        </w:r>
                        <w:r>
                          <w:t xml:space="preserve"> Sequence Diagram Kelola Guru</w:t>
                        </w:r>
                        <w:bookmarkEnd w:id="3479"/>
                      </w:p>
                    </w:txbxContent>
                  </v:textbox>
                </v:shape>
              </w:pict>
            </mc:Fallback>
          </mc:AlternateContent>
        </w:r>
      </w:del>
      <w:del w:id="3480" w:author=" " w:date="2021-11-12T16:35:00Z">
        <w:r w:rsidDel="00FE2102">
          <w:rPr>
            <w:noProof/>
          </w:rPr>
          <w:drawing>
            <wp:anchor distT="0" distB="0" distL="114300" distR="114300" simplePos="0" relativeHeight="251720192" behindDoc="1" locked="0" layoutInCell="1" allowOverlap="1" wp14:anchorId="3129189B" wp14:editId="7B5F9761">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Del="00FE2102" w:rsidRDefault="00194DFD" w:rsidP="005B28D5">
      <w:pPr>
        <w:ind w:left="66"/>
        <w:rPr>
          <w:del w:id="3481" w:author=" " w:date="2021-11-12T16:36:00Z"/>
          <w:lang w:val="id-ID"/>
        </w:rPr>
      </w:pPr>
    </w:p>
    <w:p w14:paraId="12D34672" w14:textId="0EDBD35F" w:rsidR="00194DFD" w:rsidDel="00FE2102" w:rsidRDefault="00194DFD" w:rsidP="005B28D5">
      <w:pPr>
        <w:ind w:left="66"/>
        <w:rPr>
          <w:del w:id="3482" w:author=" " w:date="2021-11-12T16:36:00Z"/>
          <w:lang w:val="id-ID"/>
        </w:rPr>
      </w:pPr>
    </w:p>
    <w:p w14:paraId="60B5F2AA" w14:textId="2248A800" w:rsidR="00194DFD" w:rsidDel="00FE2102" w:rsidRDefault="00194DFD" w:rsidP="005B28D5">
      <w:pPr>
        <w:ind w:left="66"/>
        <w:rPr>
          <w:del w:id="3483" w:author=" " w:date="2021-11-12T16:36:00Z"/>
          <w:lang w:val="id-ID"/>
        </w:rPr>
      </w:pPr>
    </w:p>
    <w:p w14:paraId="7E16EC80" w14:textId="5861BC39" w:rsidR="00194DFD" w:rsidDel="00FE2102" w:rsidRDefault="00194DFD" w:rsidP="005B28D5">
      <w:pPr>
        <w:ind w:left="66"/>
        <w:rPr>
          <w:del w:id="3484" w:author=" " w:date="2021-11-12T16:36:00Z"/>
          <w:lang w:val="id-ID"/>
        </w:rPr>
      </w:pPr>
    </w:p>
    <w:p w14:paraId="3EF8B558" w14:textId="387EC7B3" w:rsidR="00194DFD" w:rsidDel="00FE2102" w:rsidRDefault="00194DFD" w:rsidP="005B28D5">
      <w:pPr>
        <w:ind w:left="66"/>
        <w:rPr>
          <w:del w:id="3485" w:author=" " w:date="2021-11-12T16:36:00Z"/>
          <w:lang w:val="id-ID"/>
        </w:rPr>
      </w:pPr>
    </w:p>
    <w:p w14:paraId="67718050" w14:textId="72BFF491" w:rsidR="00194DFD" w:rsidDel="00FE2102" w:rsidRDefault="00194DFD" w:rsidP="005B28D5">
      <w:pPr>
        <w:ind w:left="66"/>
        <w:rPr>
          <w:del w:id="3486" w:author=" " w:date="2021-11-12T16:36:00Z"/>
          <w:lang w:val="id-ID"/>
        </w:rPr>
      </w:pPr>
    </w:p>
    <w:p w14:paraId="2AE95BCD" w14:textId="49165703" w:rsidR="00194DFD" w:rsidDel="00FE2102" w:rsidRDefault="00194DFD" w:rsidP="005B28D5">
      <w:pPr>
        <w:ind w:left="66"/>
        <w:rPr>
          <w:del w:id="3487" w:author=" " w:date="2021-11-12T16:36:00Z"/>
          <w:lang w:val="id-ID"/>
        </w:rPr>
      </w:pPr>
    </w:p>
    <w:p w14:paraId="4DE1042D" w14:textId="7914DD23" w:rsidR="00194DFD" w:rsidDel="00FE2102" w:rsidRDefault="00194DFD" w:rsidP="005B28D5">
      <w:pPr>
        <w:ind w:left="66"/>
        <w:rPr>
          <w:del w:id="3488" w:author=" " w:date="2021-11-12T16:36:00Z"/>
          <w:lang w:val="id-ID"/>
        </w:rPr>
      </w:pPr>
    </w:p>
    <w:p w14:paraId="1D0EABD8" w14:textId="307479C2" w:rsidR="00194DFD" w:rsidDel="00FE2102" w:rsidRDefault="00194DFD" w:rsidP="005B28D5">
      <w:pPr>
        <w:ind w:left="66"/>
        <w:rPr>
          <w:del w:id="3489" w:author=" " w:date="2021-11-12T16:36:00Z"/>
          <w:lang w:val="id-ID"/>
        </w:rPr>
      </w:pPr>
    </w:p>
    <w:p w14:paraId="64BFA6BF" w14:textId="7F6FCCA2" w:rsidR="00194DFD" w:rsidDel="00FE2102" w:rsidRDefault="00194DFD" w:rsidP="005B28D5">
      <w:pPr>
        <w:ind w:left="66"/>
        <w:rPr>
          <w:del w:id="3490" w:author=" " w:date="2021-11-12T16:36:00Z"/>
          <w:lang w:val="id-ID"/>
        </w:rPr>
      </w:pPr>
    </w:p>
    <w:p w14:paraId="18A16E81" w14:textId="7F0A55CA" w:rsidR="00194DFD" w:rsidDel="00FE2102" w:rsidRDefault="00194DFD" w:rsidP="005B28D5">
      <w:pPr>
        <w:ind w:left="66"/>
        <w:rPr>
          <w:del w:id="3491" w:author=" " w:date="2021-11-12T16:36:00Z"/>
          <w:lang w:val="id-ID"/>
        </w:rPr>
      </w:pPr>
    </w:p>
    <w:p w14:paraId="5483B00B" w14:textId="4A8A18CC" w:rsidR="00194DFD" w:rsidDel="00FE2102" w:rsidRDefault="00194DFD" w:rsidP="005B28D5">
      <w:pPr>
        <w:ind w:left="66"/>
        <w:rPr>
          <w:del w:id="3492" w:author=" " w:date="2021-11-12T16:36:00Z"/>
          <w:lang w:val="id-ID"/>
        </w:rPr>
      </w:pPr>
    </w:p>
    <w:p w14:paraId="76993A50" w14:textId="2EE63209" w:rsidR="00194DFD" w:rsidDel="00FE2102" w:rsidRDefault="00194DFD" w:rsidP="005B28D5">
      <w:pPr>
        <w:ind w:left="66"/>
        <w:rPr>
          <w:del w:id="3493" w:author=" " w:date="2021-11-12T16:36:00Z"/>
          <w:lang w:val="id-ID"/>
        </w:rPr>
      </w:pPr>
    </w:p>
    <w:p w14:paraId="291960A5" w14:textId="501A5AA3" w:rsidR="00194DFD" w:rsidDel="00FE2102" w:rsidRDefault="00194DFD" w:rsidP="005B28D5">
      <w:pPr>
        <w:ind w:left="66"/>
        <w:rPr>
          <w:del w:id="3494" w:author=" " w:date="2021-11-12T16:36:00Z"/>
          <w:lang w:val="id-ID"/>
        </w:rPr>
      </w:pPr>
    </w:p>
    <w:p w14:paraId="2CBA4DF8" w14:textId="1E13F11D" w:rsidR="00194DFD" w:rsidDel="00FE2102" w:rsidRDefault="00194DFD" w:rsidP="005B28D5">
      <w:pPr>
        <w:ind w:left="66"/>
        <w:rPr>
          <w:del w:id="3495" w:author=" " w:date="2021-11-12T16:36:00Z"/>
          <w:lang w:val="id-ID"/>
        </w:rPr>
      </w:pPr>
    </w:p>
    <w:p w14:paraId="004CE3C8" w14:textId="7E15AD76" w:rsidR="00194DFD" w:rsidDel="00FE2102" w:rsidRDefault="00194DFD" w:rsidP="005B28D5">
      <w:pPr>
        <w:ind w:left="66"/>
        <w:rPr>
          <w:del w:id="3496" w:author=" " w:date="2021-11-12T16:36:00Z"/>
          <w:lang w:val="id-ID"/>
        </w:rPr>
      </w:pPr>
    </w:p>
    <w:p w14:paraId="2D79E7BA" w14:textId="20AC9675" w:rsidR="00194DFD" w:rsidDel="00FE2102" w:rsidRDefault="00194DFD" w:rsidP="005B28D5">
      <w:pPr>
        <w:ind w:left="66"/>
        <w:rPr>
          <w:del w:id="3497" w:author=" " w:date="2021-11-12T16:36:00Z"/>
          <w:lang w:val="id-ID"/>
        </w:rPr>
      </w:pPr>
    </w:p>
    <w:p w14:paraId="106E6F87" w14:textId="1814D375" w:rsidR="00194DFD" w:rsidDel="00FE2102" w:rsidRDefault="00194DFD" w:rsidP="005B28D5">
      <w:pPr>
        <w:ind w:left="66"/>
        <w:rPr>
          <w:del w:id="3498" w:author=" " w:date="2021-11-12T16:36:00Z"/>
          <w:lang w:val="id-ID"/>
        </w:rPr>
      </w:pPr>
    </w:p>
    <w:p w14:paraId="1B3B4429" w14:textId="7200F7E2" w:rsidR="00194DFD" w:rsidDel="00FE2102" w:rsidRDefault="00194DFD" w:rsidP="005B28D5">
      <w:pPr>
        <w:ind w:left="66"/>
        <w:rPr>
          <w:del w:id="3499" w:author=" " w:date="2021-11-12T16:36:00Z"/>
          <w:lang w:val="id-ID"/>
        </w:rPr>
      </w:pPr>
    </w:p>
    <w:p w14:paraId="01F97FD7" w14:textId="252301B5" w:rsidR="00A2766B" w:rsidRPr="004A229B" w:rsidRDefault="00A2766B" w:rsidP="0083024D">
      <w:pPr>
        <w:jc w:val="center"/>
        <w:rPr>
          <w:lang w:val="id-ID"/>
        </w:rPr>
      </w:pPr>
    </w:p>
    <w:p w14:paraId="537BE84E" w14:textId="2D72AC7A" w:rsidR="004A229B" w:rsidRPr="000F4D3A" w:rsidRDefault="004A229B" w:rsidP="00FF2590">
      <w:pPr>
        <w:pStyle w:val="ListParagraph"/>
        <w:numPr>
          <w:ilvl w:val="0"/>
          <w:numId w:val="42"/>
        </w:numPr>
        <w:ind w:left="426"/>
        <w:rPr>
          <w:lang w:val="id-ID"/>
        </w:rPr>
      </w:pPr>
      <w:r>
        <w:t>Kelola Kelas</w:t>
      </w:r>
    </w:p>
    <w:p w14:paraId="7A8EBDD8" w14:textId="17976178" w:rsidR="000F4D3A" w:rsidRDefault="000F4D3A" w:rsidP="000F4D3A">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kelas</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kelas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kelas</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3.12.</w:t>
      </w:r>
    </w:p>
    <w:p w14:paraId="2582F969" w14:textId="038A11A4" w:rsidR="00194DFD" w:rsidDel="00FE2102" w:rsidRDefault="00194DFD" w:rsidP="000F4D3A">
      <w:pPr>
        <w:ind w:firstLine="426"/>
        <w:rPr>
          <w:del w:id="3500" w:author=" " w:date="2021-11-12T16:35:00Z"/>
        </w:rPr>
      </w:pPr>
    </w:p>
    <w:p w14:paraId="1A4CD18C" w14:textId="62D36810" w:rsidR="00194DFD" w:rsidDel="00FE2102" w:rsidRDefault="00194DFD" w:rsidP="000F4D3A">
      <w:pPr>
        <w:ind w:firstLine="426"/>
        <w:rPr>
          <w:del w:id="3501" w:author=" " w:date="2021-11-12T16:35:00Z"/>
        </w:rPr>
      </w:pPr>
    </w:p>
    <w:p w14:paraId="44480713" w14:textId="634C2373" w:rsidR="00194DFD" w:rsidDel="00FE2102" w:rsidRDefault="00194DFD" w:rsidP="000F4D3A">
      <w:pPr>
        <w:ind w:firstLine="426"/>
        <w:rPr>
          <w:del w:id="3502" w:author=" " w:date="2021-11-12T16:35:00Z"/>
        </w:rPr>
      </w:pPr>
    </w:p>
    <w:p w14:paraId="4732517F" w14:textId="7AF8D35B" w:rsidR="00194DFD" w:rsidDel="00FE2102" w:rsidRDefault="00194DFD" w:rsidP="000F4D3A">
      <w:pPr>
        <w:ind w:firstLine="426"/>
        <w:rPr>
          <w:del w:id="3503" w:author=" " w:date="2021-11-12T16:35:00Z"/>
        </w:rPr>
      </w:pPr>
    </w:p>
    <w:p w14:paraId="2D6A33C2" w14:textId="36D14F6F" w:rsidR="00194DFD" w:rsidRPr="00194DFD" w:rsidDel="00FE2102" w:rsidRDefault="00194DFD" w:rsidP="000F4D3A">
      <w:pPr>
        <w:ind w:firstLine="426"/>
        <w:rPr>
          <w:del w:id="3504" w:author=" " w:date="2021-11-12T16:35:00Z"/>
        </w:rPr>
      </w:pPr>
    </w:p>
    <w:p w14:paraId="4FD1F72F" w14:textId="16E11517" w:rsidR="00194DFD" w:rsidDel="00FE2102" w:rsidRDefault="00194DFD" w:rsidP="001C1F40">
      <w:pPr>
        <w:rPr>
          <w:del w:id="3505" w:author=" " w:date="2021-11-12T16:35:00Z"/>
          <w:lang w:val="id-ID"/>
        </w:rPr>
      </w:pPr>
      <w:del w:id="3506" w:author=" " w:date="2021-11-12T16:35:00Z">
        <w:r w:rsidDel="00FE2102">
          <w:rPr>
            <w:noProof/>
          </w:rPr>
          <mc:AlternateContent>
            <mc:Choice Requires="wps">
              <w:drawing>
                <wp:anchor distT="0" distB="0" distL="114300" distR="114300" simplePos="0" relativeHeight="251725312" behindDoc="1" locked="0" layoutInCell="1" allowOverlap="1" wp14:anchorId="28427BEB" wp14:editId="7F9EA0C1">
                  <wp:simplePos x="0" y="0"/>
                  <wp:positionH relativeFrom="column">
                    <wp:posOffset>19050</wp:posOffset>
                  </wp:positionH>
                  <wp:positionV relativeFrom="paragraph">
                    <wp:posOffset>4818380</wp:posOffset>
                  </wp:positionV>
                  <wp:extent cx="5039995"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A36A4F7" w14:textId="46B9DF95" w:rsidR="001F2641" w:rsidRPr="009704AE" w:rsidRDefault="001F2641" w:rsidP="00194DFD">
                              <w:pPr>
                                <w:pStyle w:val="Caption"/>
                                <w:jc w:val="center"/>
                                <w:rPr>
                                  <w:noProof/>
                                  <w:sz w:val="24"/>
                                  <w:szCs w:val="24"/>
                                </w:rPr>
                              </w:pPr>
                              <w:bookmarkStart w:id="3507" w:name="_Toc83115824"/>
                              <w:r>
                                <w:t xml:space="preserve">Gambar 3. </w:t>
                              </w:r>
                              <w:r>
                                <w:fldChar w:fldCharType="begin"/>
                              </w:r>
                              <w:r>
                                <w:instrText xml:space="preserve"> SEQ Gambar_3. \* ARABIC </w:instrText>
                              </w:r>
                              <w:r>
                                <w:fldChar w:fldCharType="separate"/>
                              </w:r>
                              <w:r>
                                <w:rPr>
                                  <w:noProof/>
                                </w:rPr>
                                <w:t>11</w:t>
                              </w:r>
                              <w:r>
                                <w:fldChar w:fldCharType="end"/>
                              </w:r>
                              <w:r>
                                <w:t xml:space="preserve">  Sequence </w:t>
                              </w:r>
                              <w:proofErr w:type="spellStart"/>
                              <w:r>
                                <w:t>Dagram</w:t>
                              </w:r>
                              <w:proofErr w:type="spellEnd"/>
                              <w:r>
                                <w:t xml:space="preserve"> Kelola Kelas,</w:t>
                              </w:r>
                              <w:bookmarkEnd w:id="3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27BEB" id="Text Box 69" o:spid="_x0000_s1042" type="#_x0000_t202" style="position:absolute;left:0;text-align:left;margin-left:1.5pt;margin-top:379.4pt;width:396.8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inMAIAAGcEAAAOAAAAZHJzL2Uyb0RvYy54bWysVMFu2zAMvQ/YPwi6L05aJFiCOEWWIsOA&#10;oC2QDD0rshwLkEWNUmJ3Xz9KttOu22nYRaZIitJ7j/Tyrq0Nuyj0GmzOJ6MxZ8pKKLQ95fz7Yfvp&#10;M2c+CFsIA1bl/EV5frf6+GHZuIW6gQpMoZBREesXjct5FYJbZJmXlaqFH4FTloIlYC0CbfGUFSga&#10;ql6b7GY8nmUNYOEQpPKevPddkK9S/bJUMjyWpVeBmZzT20JaMa3HuGarpVicULhKy/4Z4h9eUQtt&#10;6dJrqXsRBDuj/qNUrSWChzKMJNQZlKWWKmEgNJPxOzT7SjiVsBA53l1p8v+vrHy4PCHTRc5nc86s&#10;qEmjg2oD+wItIxfx0zi/oLS9o8TQkp90HvyenBF2W2IdvwSIUZyYfrmyG6tJck7Ht/P5fMqZpNjs&#10;dhprZK9HHfrwVUHNopFzJOkSo+Ky86FLHVLiTR6MLrbamLiJgY1BdhEkc1PpoPriv2UZG3MtxFNd&#10;wejJIr4OR7RCe2wTH5PZAPIIxQthR+i6xzu51XThTvjwJJDaheDSCIRHWkoDTc6htzirAH/+zR/z&#10;SUWKctZQ++Xc/zgLVJyZb5b0jb06GDgYx8Gw53oDBHVCw+VkMukABjOYJUL9TJOxjrdQSFhJd+U8&#10;DOYmdENAkyXVep2SqCOdCDu7dzKWHog9tM8CXS9LIDUfYGhMsXinTpeb9HHrcyCqk3SR2I7Fnm/q&#10;5iR+P3lxXN7uU9br/2H1CwAA//8DAFBLAwQUAAYACAAAACEAjJ7nyuAAAAAJAQAADwAAAGRycy9k&#10;b3ducmV2LnhtbEyPsU7DMBCGdyTewTokFtQ60JK0IU5VVTDQpSLtwubG1zgQnyPbacPbY1hgvPtP&#10;/31fsRpNx87ofGtJwP00AYZUW9VSI+Cwf5ksgPkgScnOEgr4Qg+r8vqqkLmyF3rDcxUaFkvI51KA&#10;DqHPOfe1RiP91PZIMTtZZ2SIo2u4cvISy03HH5Ik5Ua2FD9o2eNGY/1ZDUbAbv6+03fD6Xm7ns/c&#10;62HYpB9NJcTtzbh+AhZwDH/H8IMf0aGMTEc7kPKsEzCLJkFA9riIBjHPlmkG7Pi7WQIvC/7foPwG&#10;AAD//wMAUEsBAi0AFAAGAAgAAAAhALaDOJL+AAAA4QEAABMAAAAAAAAAAAAAAAAAAAAAAFtDb250&#10;ZW50X1R5cGVzXS54bWxQSwECLQAUAAYACAAAACEAOP0h/9YAAACUAQAACwAAAAAAAAAAAAAAAAAv&#10;AQAAX3JlbHMvLnJlbHNQSwECLQAUAAYACAAAACEA4JI4pzACAABnBAAADgAAAAAAAAAAAAAAAAAu&#10;AgAAZHJzL2Uyb0RvYy54bWxQSwECLQAUAAYACAAAACEAjJ7nyuAAAAAJAQAADwAAAAAAAAAAAAAA&#10;AACKBAAAZHJzL2Rvd25yZXYueG1sUEsFBgAAAAAEAAQA8wAAAJcFAAAAAA==&#10;" stroked="f">
                  <v:textbox style="mso-fit-shape-to-text:t" inset="0,0,0,0">
                    <w:txbxContent>
                      <w:p w14:paraId="7A36A4F7" w14:textId="46B9DF95" w:rsidR="001F2641" w:rsidRPr="009704AE" w:rsidRDefault="001F2641" w:rsidP="00194DFD">
                        <w:pPr>
                          <w:pStyle w:val="Caption"/>
                          <w:jc w:val="center"/>
                          <w:rPr>
                            <w:noProof/>
                            <w:sz w:val="24"/>
                            <w:szCs w:val="24"/>
                          </w:rPr>
                        </w:pPr>
                        <w:bookmarkStart w:id="3508" w:name="_Toc83115824"/>
                        <w:r>
                          <w:t xml:space="preserve">Gambar 3. </w:t>
                        </w:r>
                        <w:r>
                          <w:fldChar w:fldCharType="begin"/>
                        </w:r>
                        <w:r>
                          <w:instrText xml:space="preserve"> SEQ Gambar_3. \* ARABIC </w:instrText>
                        </w:r>
                        <w:r>
                          <w:fldChar w:fldCharType="separate"/>
                        </w:r>
                        <w:r>
                          <w:rPr>
                            <w:noProof/>
                          </w:rPr>
                          <w:t>11</w:t>
                        </w:r>
                        <w:r>
                          <w:fldChar w:fldCharType="end"/>
                        </w:r>
                        <w:r>
                          <w:t xml:space="preserve">  Sequence </w:t>
                        </w:r>
                        <w:proofErr w:type="spellStart"/>
                        <w:r>
                          <w:t>Dagram</w:t>
                        </w:r>
                        <w:proofErr w:type="spellEnd"/>
                        <w:r>
                          <w:t xml:space="preserve"> Kelola Kelas,</w:t>
                        </w:r>
                        <w:bookmarkEnd w:id="3508"/>
                      </w:p>
                    </w:txbxContent>
                  </v:textbox>
                </v:shape>
              </w:pict>
            </mc:Fallback>
          </mc:AlternateContent>
        </w:r>
        <w:r w:rsidDel="00FE2102">
          <w:rPr>
            <w:noProof/>
          </w:rPr>
          <w:drawing>
            <wp:anchor distT="0" distB="0" distL="114300" distR="114300" simplePos="0" relativeHeight="251723264" behindDoc="1" locked="0" layoutInCell="1" allowOverlap="1" wp14:anchorId="47CA93FE" wp14:editId="7F5ABE54">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3509" w:author=" " w:date="2021-11-12T16:35:00Z"/>
          <w:lang w:val="id-ID"/>
        </w:rPr>
      </w:pPr>
    </w:p>
    <w:p w14:paraId="73C2216F" w14:textId="2712A4E7" w:rsidR="00194DFD" w:rsidDel="00FE2102" w:rsidRDefault="00194DFD" w:rsidP="001C1F40">
      <w:pPr>
        <w:rPr>
          <w:del w:id="3510" w:author=" " w:date="2021-11-12T16:35:00Z"/>
          <w:lang w:val="id-ID"/>
        </w:rPr>
      </w:pPr>
    </w:p>
    <w:p w14:paraId="2FF34D34" w14:textId="114CF0DC" w:rsidR="00194DFD" w:rsidDel="00FE2102" w:rsidRDefault="00194DFD" w:rsidP="001C1F40">
      <w:pPr>
        <w:rPr>
          <w:del w:id="3511" w:author=" " w:date="2021-11-12T16:35:00Z"/>
          <w:lang w:val="id-ID"/>
        </w:rPr>
      </w:pPr>
    </w:p>
    <w:p w14:paraId="551C3D0B" w14:textId="4FC0F193" w:rsidR="00A2766B" w:rsidDel="00FE2102" w:rsidRDefault="00A2766B" w:rsidP="001C1F40">
      <w:pPr>
        <w:rPr>
          <w:del w:id="3512" w:author=" " w:date="2021-11-12T16:35:00Z"/>
          <w:lang w:val="id-ID"/>
        </w:rPr>
      </w:pPr>
    </w:p>
    <w:p w14:paraId="75D5EFB9" w14:textId="38008372" w:rsidR="00194DFD" w:rsidDel="00FE2102" w:rsidRDefault="00194DFD" w:rsidP="001C1F40">
      <w:pPr>
        <w:rPr>
          <w:del w:id="3513" w:author=" " w:date="2021-11-12T16:35:00Z"/>
          <w:lang w:val="id-ID"/>
        </w:rPr>
      </w:pPr>
    </w:p>
    <w:p w14:paraId="33C9A278" w14:textId="06BF8D9A" w:rsidR="00194DFD" w:rsidDel="00FE2102" w:rsidRDefault="00194DFD" w:rsidP="001C1F40">
      <w:pPr>
        <w:rPr>
          <w:del w:id="3514" w:author=" " w:date="2021-11-12T16:35:00Z"/>
          <w:lang w:val="id-ID"/>
        </w:rPr>
      </w:pPr>
    </w:p>
    <w:p w14:paraId="6866BA35" w14:textId="7DA7F09C" w:rsidR="00194DFD" w:rsidDel="00FE2102" w:rsidRDefault="00194DFD" w:rsidP="001C1F40">
      <w:pPr>
        <w:rPr>
          <w:del w:id="3515" w:author=" " w:date="2021-11-12T16:35:00Z"/>
          <w:lang w:val="id-ID"/>
        </w:rPr>
      </w:pPr>
    </w:p>
    <w:p w14:paraId="20C2507A" w14:textId="2EC67C32" w:rsidR="00194DFD" w:rsidDel="00FE2102" w:rsidRDefault="00194DFD" w:rsidP="001C1F40">
      <w:pPr>
        <w:rPr>
          <w:del w:id="3516" w:author=" " w:date="2021-11-12T16:35:00Z"/>
          <w:lang w:val="id-ID"/>
        </w:rPr>
      </w:pPr>
    </w:p>
    <w:p w14:paraId="6C3863D0" w14:textId="0F9756D2" w:rsidR="00194DFD" w:rsidDel="00FE2102" w:rsidRDefault="00194DFD" w:rsidP="001C1F40">
      <w:pPr>
        <w:rPr>
          <w:del w:id="3517" w:author=" " w:date="2021-11-12T16:35:00Z"/>
          <w:lang w:val="id-ID"/>
        </w:rPr>
      </w:pPr>
    </w:p>
    <w:p w14:paraId="7E145509" w14:textId="3BEA62CC" w:rsidR="00194DFD" w:rsidDel="00FE2102" w:rsidRDefault="00194DFD" w:rsidP="001C1F40">
      <w:pPr>
        <w:rPr>
          <w:del w:id="3518" w:author=" " w:date="2021-11-12T16:35:00Z"/>
          <w:lang w:val="id-ID"/>
        </w:rPr>
      </w:pPr>
    </w:p>
    <w:p w14:paraId="79AB0380" w14:textId="29DD01E7" w:rsidR="00194DFD" w:rsidDel="00FE2102" w:rsidRDefault="00194DFD" w:rsidP="001C1F40">
      <w:pPr>
        <w:rPr>
          <w:del w:id="3519" w:author=" " w:date="2021-11-12T16:35:00Z"/>
          <w:lang w:val="id-ID"/>
        </w:rPr>
      </w:pPr>
    </w:p>
    <w:p w14:paraId="41096912" w14:textId="1E9ED3EF" w:rsidR="00194DFD" w:rsidDel="00FE2102" w:rsidRDefault="00194DFD" w:rsidP="001C1F40">
      <w:pPr>
        <w:rPr>
          <w:del w:id="3520" w:author=" " w:date="2021-11-12T16:35:00Z"/>
          <w:lang w:val="id-ID"/>
        </w:rPr>
      </w:pPr>
    </w:p>
    <w:p w14:paraId="17F04DBC" w14:textId="78E2D1F3" w:rsidR="00194DFD" w:rsidDel="00FE2102" w:rsidRDefault="00194DFD" w:rsidP="001C1F40">
      <w:pPr>
        <w:rPr>
          <w:del w:id="3521" w:author=" " w:date="2021-11-12T16:35:00Z"/>
          <w:lang w:val="id-ID"/>
        </w:rPr>
      </w:pPr>
    </w:p>
    <w:p w14:paraId="309D615F" w14:textId="4E354992" w:rsidR="00194DFD" w:rsidDel="00FE2102" w:rsidRDefault="00194DFD" w:rsidP="001C1F40">
      <w:pPr>
        <w:rPr>
          <w:del w:id="3522" w:author=" " w:date="2021-11-12T16:35:00Z"/>
          <w:lang w:val="id-ID"/>
        </w:rPr>
      </w:pPr>
    </w:p>
    <w:p w14:paraId="330A84E3" w14:textId="6D544665" w:rsidR="00194DFD" w:rsidDel="00FE2102" w:rsidRDefault="00194DFD" w:rsidP="001C1F40">
      <w:pPr>
        <w:rPr>
          <w:del w:id="3523" w:author=" " w:date="2021-11-12T16:35:00Z"/>
          <w:lang w:val="id-ID"/>
        </w:rPr>
      </w:pPr>
    </w:p>
    <w:p w14:paraId="42169407" w14:textId="551D8128" w:rsidR="00194DFD" w:rsidDel="00FE2102" w:rsidRDefault="00194DFD" w:rsidP="001C1F40">
      <w:pPr>
        <w:rPr>
          <w:del w:id="3524" w:author=" " w:date="2021-11-12T16:35:00Z"/>
          <w:lang w:val="id-ID"/>
        </w:rPr>
      </w:pPr>
    </w:p>
    <w:p w14:paraId="7844DA8D" w14:textId="67F0CE18" w:rsidR="00194DFD" w:rsidDel="00FE2102" w:rsidRDefault="00194DFD" w:rsidP="001C1F40">
      <w:pPr>
        <w:rPr>
          <w:del w:id="3525" w:author=" " w:date="2021-11-12T16:35:00Z"/>
          <w:lang w:val="id-ID"/>
        </w:rPr>
      </w:pPr>
    </w:p>
    <w:p w14:paraId="6C8D7AD5" w14:textId="0AAE1BF1" w:rsidR="00194DFD" w:rsidRDefault="00194DFD" w:rsidP="001C1F40">
      <w:pPr>
        <w:rPr>
          <w:lang w:val="id-ID"/>
        </w:rPr>
      </w:pPr>
    </w:p>
    <w:p w14:paraId="3BC4ABBE" w14:textId="7B881A30" w:rsidR="0083024D" w:rsidRPr="0083024D" w:rsidRDefault="004A229B" w:rsidP="00FF2590">
      <w:pPr>
        <w:pStyle w:val="ListParagraph"/>
        <w:numPr>
          <w:ilvl w:val="0"/>
          <w:numId w:val="42"/>
        </w:numPr>
        <w:ind w:left="426"/>
        <w:rPr>
          <w:lang w:val="id-ID"/>
        </w:rPr>
      </w:pPr>
      <w:r>
        <w:t>Kelola Siswa</w:t>
      </w:r>
    </w:p>
    <w:p w14:paraId="1C27BF75" w14:textId="04EB9DD4" w:rsidR="0083024D" w:rsidRPr="00194DFD" w:rsidDel="007C5FA9" w:rsidRDefault="0083024D" w:rsidP="0083024D">
      <w:pPr>
        <w:ind w:firstLine="426"/>
        <w:rPr>
          <w:del w:id="3526"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siswa</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siswa</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3.13.</w:t>
      </w:r>
    </w:p>
    <w:p w14:paraId="078B6A1D" w14:textId="77777777" w:rsidR="00194DFD" w:rsidDel="007C5FA9" w:rsidRDefault="00194DFD" w:rsidP="0083024D">
      <w:pPr>
        <w:jc w:val="center"/>
        <w:rPr>
          <w:del w:id="3527" w:author="Rafi Aziizi" w:date="2021-11-12T10:48:00Z"/>
          <w:lang w:val="id-ID"/>
        </w:rPr>
      </w:pPr>
    </w:p>
    <w:p w14:paraId="66298CFF" w14:textId="77777777" w:rsidR="00194DFD" w:rsidDel="007C5FA9" w:rsidRDefault="00194DFD" w:rsidP="0083024D">
      <w:pPr>
        <w:jc w:val="center"/>
        <w:rPr>
          <w:del w:id="3528" w:author="Rafi Aziizi" w:date="2021-11-12T10:48:00Z"/>
          <w:lang w:val="id-ID"/>
        </w:rPr>
      </w:pPr>
    </w:p>
    <w:p w14:paraId="68CD2D11" w14:textId="77777777" w:rsidR="00194DFD" w:rsidDel="007C5FA9" w:rsidRDefault="00194DFD" w:rsidP="0083024D">
      <w:pPr>
        <w:jc w:val="center"/>
        <w:rPr>
          <w:del w:id="3529" w:author="Rafi Aziizi" w:date="2021-11-12T10:48:00Z"/>
          <w:lang w:val="id-ID"/>
        </w:rPr>
      </w:pPr>
    </w:p>
    <w:p w14:paraId="126AC7FA" w14:textId="77777777" w:rsidR="00194DFD" w:rsidDel="007C5FA9" w:rsidRDefault="00194DFD" w:rsidP="0083024D">
      <w:pPr>
        <w:jc w:val="center"/>
        <w:rPr>
          <w:del w:id="3530" w:author="Rafi Aziizi" w:date="2021-11-12T10:48:00Z"/>
          <w:lang w:val="id-ID"/>
        </w:rPr>
      </w:pPr>
    </w:p>
    <w:p w14:paraId="3406827F" w14:textId="77777777" w:rsidR="00194DFD" w:rsidDel="007C5FA9" w:rsidRDefault="00194DFD">
      <w:pPr>
        <w:ind w:firstLine="426"/>
        <w:rPr>
          <w:del w:id="3531" w:author="Rafi Aziizi" w:date="2021-11-12T10:48:00Z"/>
          <w:lang w:val="id-ID"/>
        </w:rPr>
        <w:pPrChange w:id="3532" w:author="Rafi Aziizi" w:date="2021-11-12T10:48:00Z">
          <w:pPr>
            <w:jc w:val="center"/>
          </w:pPr>
        </w:pPrChange>
      </w:pPr>
    </w:p>
    <w:p w14:paraId="53B0D51B" w14:textId="77777777" w:rsidR="00194DFD" w:rsidDel="007C5FA9" w:rsidRDefault="00194DFD">
      <w:pPr>
        <w:rPr>
          <w:del w:id="3533" w:author="Rafi Aziizi" w:date="2021-11-12T10:48:00Z"/>
          <w:lang w:val="id-ID"/>
        </w:rPr>
        <w:pPrChange w:id="3534" w:author="Rafi Aziizi" w:date="2021-11-12T10:48:00Z">
          <w:pPr>
            <w:jc w:val="center"/>
          </w:pPr>
        </w:pPrChange>
      </w:pPr>
    </w:p>
    <w:p w14:paraId="23C338EC" w14:textId="77777777" w:rsidR="00194DFD" w:rsidRDefault="00194DFD">
      <w:pPr>
        <w:rPr>
          <w:lang w:val="id-ID"/>
        </w:rPr>
        <w:pPrChange w:id="3535" w:author="Rafi Aziizi" w:date="2021-11-12T10:48:00Z">
          <w:pPr>
            <w:jc w:val="center"/>
          </w:pPr>
        </w:pPrChange>
      </w:pPr>
    </w:p>
    <w:p w14:paraId="1DD4EA15" w14:textId="40B524FD" w:rsidR="00194DFD" w:rsidDel="00FE2102" w:rsidRDefault="00194DFD" w:rsidP="0083024D">
      <w:pPr>
        <w:jc w:val="center"/>
        <w:rPr>
          <w:del w:id="3536" w:author=" " w:date="2021-11-12T16:35:00Z"/>
          <w:lang w:val="id-ID"/>
        </w:rPr>
      </w:pPr>
      <w:del w:id="3537" w:author=" " w:date="2021-11-12T16:35:00Z">
        <w:r w:rsidDel="00FE2102">
          <w:rPr>
            <w:noProof/>
          </w:rPr>
          <mc:AlternateContent>
            <mc:Choice Requires="wps">
              <w:drawing>
                <wp:anchor distT="0" distB="0" distL="114300" distR="114300" simplePos="0" relativeHeight="251728384" behindDoc="1" locked="0" layoutInCell="1" allowOverlap="1" wp14:anchorId="5F811AEB" wp14:editId="06C79613">
                  <wp:simplePos x="0" y="0"/>
                  <wp:positionH relativeFrom="column">
                    <wp:posOffset>19050</wp:posOffset>
                  </wp:positionH>
                  <wp:positionV relativeFrom="paragraph">
                    <wp:posOffset>5326380</wp:posOffset>
                  </wp:positionV>
                  <wp:extent cx="4999355"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27FEC3DE" w14:textId="51786929" w:rsidR="001F2641" w:rsidRPr="005601DB" w:rsidRDefault="001F2641" w:rsidP="00194DFD">
                              <w:pPr>
                                <w:pStyle w:val="Caption"/>
                                <w:jc w:val="center"/>
                                <w:rPr>
                                  <w:noProof/>
                                  <w:sz w:val="24"/>
                                  <w:szCs w:val="24"/>
                                </w:rPr>
                              </w:pPr>
                              <w:bookmarkStart w:id="3538" w:name="_Toc83115825"/>
                              <w:r>
                                <w:t xml:space="preserve">Gambar 3. </w:t>
                              </w:r>
                              <w:r>
                                <w:fldChar w:fldCharType="begin"/>
                              </w:r>
                              <w:r>
                                <w:instrText xml:space="preserve"> SEQ Gambar_3. \* ARABIC </w:instrText>
                              </w:r>
                              <w:r>
                                <w:fldChar w:fldCharType="separate"/>
                              </w:r>
                              <w:r>
                                <w:rPr>
                                  <w:noProof/>
                                </w:rPr>
                                <w:t>12</w:t>
                              </w:r>
                              <w:r>
                                <w:fldChar w:fldCharType="end"/>
                              </w:r>
                              <w:r>
                                <w:t xml:space="preserve"> Sequence Diagram Kelola Siswa</w:t>
                              </w:r>
                              <w:bookmarkEnd w:id="3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1AEB" id="Text Box 87" o:spid="_x0000_s1043" type="#_x0000_t202" style="position:absolute;left:0;text-align:left;margin-left:1.5pt;margin-top:419.4pt;width:393.6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bAMQIAAGc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3nziz&#10;oiaNdqoN7DO0jFzET+P8nNK2jhJDS37SefB7ckbYbYl1/BIgRnFi+nxhN1aT5Pw4m82up1POJMVu&#10;rqexRvZ61KEPXxTULBo5R5IuMSpODz50qUNKvMmD0cVGGxM3MbA2yE6CZG4qHVRf/LcsY2OuhXiq&#10;Kxg9WcTX4YhWaPdt4mNyAb+H4kzYEbru8U5uNF34IHx4FkjtQnBpBMITLaWBJufQW5xVgD/+5o/5&#10;pCJFOWuo/XLuvx8FKs7MV0v6xl4dDByM/WDYY70Ggjqh4XIymXQAgxnMEqF+oclYxVsoJKyku3Ie&#10;BnMduiGgyZJqtUpJ1JFOhAe7dTKWHojdtS8CXS9LIDUfYWhMMX+jTpeb9HGrYyCqk3SR2I7Fnm/q&#10;5iR+P3lxXH7dp6zX/8PyJwA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pSAGwDECAABnBAAADgAAAAAAAAAAAAAAAAAu&#10;AgAAZHJzL2Uyb0RvYy54bWxQSwECLQAUAAYACAAAACEA+Or/i98AAAAJAQAADwAAAAAAAAAAAAAA&#10;AACLBAAAZHJzL2Rvd25yZXYueG1sUEsFBgAAAAAEAAQA8wAAAJcFAAAAAA==&#10;" stroked="f">
                  <v:textbox style="mso-fit-shape-to-text:t" inset="0,0,0,0">
                    <w:txbxContent>
                      <w:p w14:paraId="27FEC3DE" w14:textId="51786929" w:rsidR="001F2641" w:rsidRPr="005601DB" w:rsidRDefault="001F2641" w:rsidP="00194DFD">
                        <w:pPr>
                          <w:pStyle w:val="Caption"/>
                          <w:jc w:val="center"/>
                          <w:rPr>
                            <w:noProof/>
                            <w:sz w:val="24"/>
                            <w:szCs w:val="24"/>
                          </w:rPr>
                        </w:pPr>
                        <w:bookmarkStart w:id="3539" w:name="_Toc83115825"/>
                        <w:r>
                          <w:t xml:space="preserve">Gambar 3. </w:t>
                        </w:r>
                        <w:r>
                          <w:fldChar w:fldCharType="begin"/>
                        </w:r>
                        <w:r>
                          <w:instrText xml:space="preserve"> SEQ Gambar_3. \* ARABIC </w:instrText>
                        </w:r>
                        <w:r>
                          <w:fldChar w:fldCharType="separate"/>
                        </w:r>
                        <w:r>
                          <w:rPr>
                            <w:noProof/>
                          </w:rPr>
                          <w:t>12</w:t>
                        </w:r>
                        <w:r>
                          <w:fldChar w:fldCharType="end"/>
                        </w:r>
                        <w:r>
                          <w:t xml:space="preserve"> Sequence Diagram Kelola Siswa</w:t>
                        </w:r>
                        <w:bookmarkEnd w:id="3539"/>
                      </w:p>
                    </w:txbxContent>
                  </v:textbox>
                </v:shape>
              </w:pict>
            </mc:Fallback>
          </mc:AlternateContent>
        </w:r>
        <w:r w:rsidDel="00FE2102">
          <w:rPr>
            <w:noProof/>
          </w:rPr>
          <w:drawing>
            <wp:inline distT="0" distB="0" distL="0" distR="0" wp14:anchorId="29789973" wp14:editId="54AE6067">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Del="007C5FA9" w:rsidRDefault="00194DFD" w:rsidP="0083024D">
      <w:pPr>
        <w:jc w:val="center"/>
        <w:rPr>
          <w:del w:id="3540" w:author="Rafi Aziizi" w:date="2021-11-12T10:49:00Z"/>
          <w:lang w:val="id-ID"/>
        </w:rPr>
      </w:pPr>
    </w:p>
    <w:p w14:paraId="712AC1C5" w14:textId="31487108" w:rsidR="00A2766B" w:rsidDel="007C5FA9" w:rsidRDefault="00A2766B">
      <w:pPr>
        <w:rPr>
          <w:del w:id="3541" w:author="Rafi Aziizi" w:date="2021-11-12T10:49:00Z"/>
          <w:lang w:val="id-ID"/>
        </w:rPr>
        <w:pPrChange w:id="3542" w:author="Rafi Aziizi" w:date="2021-11-12T10:49:00Z">
          <w:pPr>
            <w:jc w:val="center"/>
          </w:pPr>
        </w:pPrChange>
      </w:pPr>
    </w:p>
    <w:p w14:paraId="03EE534E" w14:textId="43250763" w:rsidR="00194DFD" w:rsidDel="007C5FA9" w:rsidRDefault="00194DFD">
      <w:pPr>
        <w:rPr>
          <w:del w:id="3543" w:author="Rafi Aziizi" w:date="2021-11-12T10:49:00Z"/>
          <w:lang w:val="id-ID"/>
        </w:rPr>
        <w:pPrChange w:id="3544" w:author="Rafi Aziizi" w:date="2021-11-12T10:49:00Z">
          <w:pPr>
            <w:jc w:val="center"/>
          </w:pPr>
        </w:pPrChange>
      </w:pPr>
    </w:p>
    <w:p w14:paraId="67DABC72" w14:textId="7E9945BD" w:rsidR="00194DFD" w:rsidDel="007C5FA9" w:rsidRDefault="00194DFD">
      <w:pPr>
        <w:rPr>
          <w:del w:id="3545" w:author="Rafi Aziizi" w:date="2021-11-12T10:49:00Z"/>
          <w:lang w:val="id-ID"/>
        </w:rPr>
        <w:pPrChange w:id="3546" w:author="Rafi Aziizi" w:date="2021-11-12T10:49:00Z">
          <w:pPr>
            <w:jc w:val="center"/>
          </w:pPr>
        </w:pPrChange>
      </w:pPr>
    </w:p>
    <w:p w14:paraId="347261D6" w14:textId="59156FA0" w:rsidR="00194DFD" w:rsidDel="007C5FA9" w:rsidRDefault="00194DFD">
      <w:pPr>
        <w:rPr>
          <w:del w:id="3547" w:author="Rafi Aziizi" w:date="2021-11-12T10:49:00Z"/>
          <w:lang w:val="id-ID"/>
        </w:rPr>
        <w:pPrChange w:id="3548" w:author="Rafi Aziizi" w:date="2021-11-12T10:49:00Z">
          <w:pPr>
            <w:jc w:val="center"/>
          </w:pPr>
        </w:pPrChange>
      </w:pPr>
    </w:p>
    <w:p w14:paraId="200D187B" w14:textId="266832A8" w:rsidR="00194DFD" w:rsidDel="007C5FA9" w:rsidRDefault="00194DFD">
      <w:pPr>
        <w:rPr>
          <w:del w:id="3549" w:author="Rafi Aziizi" w:date="2021-11-12T10:49:00Z"/>
          <w:lang w:val="id-ID"/>
        </w:rPr>
        <w:pPrChange w:id="3550" w:author="Rafi Aziizi" w:date="2021-11-12T10:49:00Z">
          <w:pPr>
            <w:jc w:val="center"/>
          </w:pPr>
        </w:pPrChange>
      </w:pPr>
    </w:p>
    <w:p w14:paraId="53F20B99" w14:textId="066C0F3B" w:rsidR="00194DFD" w:rsidDel="007C5FA9" w:rsidRDefault="00194DFD">
      <w:pPr>
        <w:rPr>
          <w:del w:id="3551" w:author="Rafi Aziizi" w:date="2021-11-12T10:49:00Z"/>
          <w:lang w:val="id-ID"/>
        </w:rPr>
        <w:pPrChange w:id="3552" w:author="Rafi Aziizi" w:date="2021-11-12T10:49:00Z">
          <w:pPr>
            <w:jc w:val="center"/>
          </w:pPr>
        </w:pPrChange>
      </w:pPr>
    </w:p>
    <w:p w14:paraId="1662B3D3" w14:textId="7A9106BF" w:rsidR="00194DFD" w:rsidDel="007C5FA9" w:rsidRDefault="00194DFD">
      <w:pPr>
        <w:rPr>
          <w:del w:id="3553" w:author="Rafi Aziizi" w:date="2021-11-12T10:49:00Z"/>
          <w:lang w:val="id-ID"/>
        </w:rPr>
        <w:pPrChange w:id="3554" w:author="Rafi Aziizi" w:date="2021-11-12T10:49:00Z">
          <w:pPr>
            <w:jc w:val="center"/>
          </w:pPr>
        </w:pPrChange>
      </w:pPr>
    </w:p>
    <w:p w14:paraId="0D649402" w14:textId="28BCD60F" w:rsidR="00194DFD" w:rsidDel="007C5FA9" w:rsidRDefault="00194DFD">
      <w:pPr>
        <w:rPr>
          <w:del w:id="3555" w:author="Rafi Aziizi" w:date="2021-11-12T10:49:00Z"/>
          <w:lang w:val="id-ID"/>
        </w:rPr>
        <w:pPrChange w:id="3556" w:author="Rafi Aziizi" w:date="2021-11-12T10:49:00Z">
          <w:pPr>
            <w:jc w:val="center"/>
          </w:pPr>
        </w:pPrChange>
      </w:pPr>
    </w:p>
    <w:p w14:paraId="0EBC088C" w14:textId="6F6CBCE9" w:rsidR="00194DFD" w:rsidDel="007C5FA9" w:rsidRDefault="00194DFD">
      <w:pPr>
        <w:rPr>
          <w:del w:id="3557" w:author="Rafi Aziizi" w:date="2021-11-12T10:49:00Z"/>
          <w:lang w:val="id-ID"/>
        </w:rPr>
        <w:pPrChange w:id="3558" w:author="Rafi Aziizi" w:date="2021-11-12T10:49:00Z">
          <w:pPr>
            <w:jc w:val="center"/>
          </w:pPr>
        </w:pPrChange>
      </w:pPr>
    </w:p>
    <w:p w14:paraId="53971D30" w14:textId="2CA86646" w:rsidR="00194DFD" w:rsidDel="007C5FA9" w:rsidRDefault="00194DFD">
      <w:pPr>
        <w:rPr>
          <w:del w:id="3559" w:author="Rafi Aziizi" w:date="2021-11-12T10:49:00Z"/>
          <w:lang w:val="id-ID"/>
        </w:rPr>
        <w:pPrChange w:id="3560" w:author="Rafi Aziizi" w:date="2021-11-12T10:49:00Z">
          <w:pPr>
            <w:jc w:val="center"/>
          </w:pPr>
        </w:pPrChange>
      </w:pPr>
    </w:p>
    <w:p w14:paraId="3FB9FD58" w14:textId="47C4D0ED" w:rsidR="00194DFD" w:rsidDel="007C5FA9" w:rsidRDefault="00194DFD" w:rsidP="0083024D">
      <w:pPr>
        <w:jc w:val="center"/>
        <w:rPr>
          <w:del w:id="3561" w:author="Rafi Aziizi" w:date="2021-11-12T10:49:00Z"/>
          <w:lang w:val="id-ID"/>
        </w:rPr>
      </w:pPr>
    </w:p>
    <w:p w14:paraId="6DFE32E7" w14:textId="148AD307" w:rsidR="00194DFD" w:rsidDel="007C5FA9" w:rsidRDefault="00194DFD" w:rsidP="0083024D">
      <w:pPr>
        <w:jc w:val="center"/>
        <w:rPr>
          <w:del w:id="3562" w:author="Rafi Aziizi" w:date="2021-11-12T10:49:00Z"/>
          <w:lang w:val="id-ID"/>
        </w:rPr>
      </w:pPr>
    </w:p>
    <w:p w14:paraId="5ECA879E" w14:textId="4C3269FE" w:rsidR="00194DFD" w:rsidDel="007C5FA9" w:rsidRDefault="00194DFD" w:rsidP="0083024D">
      <w:pPr>
        <w:jc w:val="center"/>
        <w:rPr>
          <w:del w:id="3563" w:author="Rafi Aziizi" w:date="2021-11-12T10:49:00Z"/>
          <w:lang w:val="id-ID"/>
        </w:rPr>
      </w:pPr>
    </w:p>
    <w:p w14:paraId="0E81666E" w14:textId="15434F59" w:rsidR="00194DFD" w:rsidDel="007C5FA9" w:rsidRDefault="00194DFD">
      <w:pPr>
        <w:rPr>
          <w:del w:id="3564" w:author="Rafi Aziizi" w:date="2021-11-12T10:49:00Z"/>
          <w:lang w:val="id-ID"/>
        </w:rPr>
        <w:pPrChange w:id="3565" w:author="Rafi Aziizi" w:date="2021-11-12T10:49:00Z">
          <w:pPr>
            <w:jc w:val="center"/>
          </w:pPr>
        </w:pPrChange>
      </w:pPr>
    </w:p>
    <w:p w14:paraId="5247C473" w14:textId="264855AF" w:rsidR="00194DFD" w:rsidDel="007C5FA9" w:rsidRDefault="00194DFD" w:rsidP="0083024D">
      <w:pPr>
        <w:jc w:val="center"/>
        <w:rPr>
          <w:del w:id="3566" w:author="Rafi Aziizi" w:date="2021-11-12T10:49:00Z"/>
          <w:lang w:val="id-ID"/>
        </w:rPr>
      </w:pPr>
    </w:p>
    <w:p w14:paraId="400BCF40" w14:textId="55837C5D" w:rsidR="00194DFD" w:rsidDel="007C5FA9" w:rsidRDefault="00194DFD" w:rsidP="0083024D">
      <w:pPr>
        <w:jc w:val="center"/>
        <w:rPr>
          <w:del w:id="3567" w:author="Rafi Aziizi" w:date="2021-11-12T10:49:00Z"/>
          <w:lang w:val="id-ID"/>
        </w:rPr>
      </w:pPr>
    </w:p>
    <w:p w14:paraId="37528C55" w14:textId="06FA42E9" w:rsidR="00194DFD" w:rsidDel="007C5FA9" w:rsidRDefault="00194DFD" w:rsidP="0083024D">
      <w:pPr>
        <w:jc w:val="center"/>
        <w:rPr>
          <w:del w:id="3568" w:author="Rafi Aziizi" w:date="2021-11-12T10:49:00Z"/>
          <w:lang w:val="id-ID"/>
        </w:rPr>
      </w:pPr>
    </w:p>
    <w:p w14:paraId="140C3838" w14:textId="33D5719E" w:rsidR="00194DFD" w:rsidDel="007C5FA9" w:rsidRDefault="00194DFD" w:rsidP="0083024D">
      <w:pPr>
        <w:jc w:val="center"/>
        <w:rPr>
          <w:del w:id="3569" w:author="Rafi Aziizi" w:date="2021-11-12T10:49:00Z"/>
          <w:lang w:val="id-ID"/>
        </w:rPr>
      </w:pPr>
    </w:p>
    <w:p w14:paraId="1E7499DC" w14:textId="0058C206" w:rsidR="00194DFD" w:rsidRPr="004A229B" w:rsidDel="00FE2102" w:rsidRDefault="00194DFD">
      <w:pPr>
        <w:rPr>
          <w:del w:id="3570" w:author=" " w:date="2021-11-12T16:35:00Z"/>
          <w:lang w:val="id-ID"/>
        </w:rPr>
        <w:pPrChange w:id="3571" w:author="Rafi Aziizi" w:date="2021-11-12T10:49:00Z">
          <w:pPr>
            <w:jc w:val="center"/>
          </w:pPr>
        </w:pPrChange>
      </w:pPr>
    </w:p>
    <w:p w14:paraId="5E057706" w14:textId="0672FFEE" w:rsidR="004A229B" w:rsidRPr="0083024D" w:rsidRDefault="004A229B" w:rsidP="00FF2590">
      <w:pPr>
        <w:pStyle w:val="ListParagraph"/>
        <w:numPr>
          <w:ilvl w:val="0"/>
          <w:numId w:val="42"/>
        </w:numPr>
        <w:ind w:left="426"/>
        <w:rPr>
          <w:lang w:val="id-ID"/>
        </w:rPr>
      </w:pPr>
      <w:r>
        <w:t>Login</w:t>
      </w:r>
    </w:p>
    <w:p w14:paraId="43E5A1BC" w14:textId="01C4FEDD" w:rsidR="0083024D" w:rsidRPr="0083024D" w:rsidRDefault="0083024D" w:rsidP="0083024D">
      <w:pPr>
        <w:ind w:firstLine="426"/>
        <w:rPr>
          <w:lang w:val="id-ID"/>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melakukan</w:t>
      </w:r>
      <w:proofErr w:type="spellEnd"/>
      <w:r>
        <w:t xml:space="preserve"> input data username dan password yang </w:t>
      </w:r>
      <w:proofErr w:type="spellStart"/>
      <w:r>
        <w:t>nantinya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validasi</w:t>
      </w:r>
      <w:proofErr w:type="spellEnd"/>
      <w:r>
        <w:t xml:space="preserve"> oleh </w:t>
      </w:r>
      <w:r w:rsidRPr="0083024D">
        <w:rPr>
          <w:i/>
          <w:iCs/>
        </w:rPr>
        <w:t>database</w:t>
      </w:r>
      <w:r>
        <w:t xml:space="preserve">. </w:t>
      </w:r>
      <w:proofErr w:type="spellStart"/>
      <w:r>
        <w:t>Sistem</w:t>
      </w:r>
      <w:proofErr w:type="spellEnd"/>
      <w:r>
        <w:t xml:space="preserve"> </w:t>
      </w:r>
      <w:proofErr w:type="spellStart"/>
      <w:r>
        <w:t>menampilkan</w:t>
      </w:r>
      <w:proofErr w:type="spellEnd"/>
      <w:r>
        <w:t xml:space="preserve"> dashboard </w:t>
      </w:r>
      <w:proofErr w:type="spellStart"/>
      <w:r>
        <w:t>apabila</w:t>
      </w:r>
      <w:proofErr w:type="spellEnd"/>
      <w:r>
        <w:t xml:space="preserve"> admin </w:t>
      </w:r>
      <w:proofErr w:type="spellStart"/>
      <w:r>
        <w:t>telah</w:t>
      </w:r>
      <w:proofErr w:type="spellEnd"/>
      <w:r>
        <w:t xml:space="preserve"> </w:t>
      </w:r>
      <w:proofErr w:type="spellStart"/>
      <w:r>
        <w:t>melakukan</w:t>
      </w:r>
      <w:proofErr w:type="spellEnd"/>
      <w:r>
        <w:t xml:space="preserve"> login. </w:t>
      </w:r>
      <w:r w:rsidRPr="005B28D5">
        <w:rPr>
          <w:i/>
        </w:rPr>
        <w:t>Sequence diagram</w:t>
      </w:r>
      <w:r>
        <w:t xml:space="preserve"> login </w:t>
      </w:r>
      <w:proofErr w:type="spellStart"/>
      <w:r>
        <w:t>ditunjukkan</w:t>
      </w:r>
      <w:proofErr w:type="spellEnd"/>
      <w:r>
        <w:t xml:space="preserve"> pada</w:t>
      </w:r>
      <w:r w:rsidRPr="005B28D5">
        <w:rPr>
          <w:lang w:val="id-ID"/>
        </w:rPr>
        <w:t xml:space="preserve"> Gambar</w:t>
      </w:r>
    </w:p>
    <w:p w14:paraId="37FBBA5E" w14:textId="575AFEA9" w:rsidR="00194DFD" w:rsidDel="00FE2102" w:rsidRDefault="00194DFD" w:rsidP="0083024D">
      <w:pPr>
        <w:jc w:val="center"/>
        <w:rPr>
          <w:del w:id="3572" w:author=" " w:date="2021-11-12T16:35:00Z"/>
          <w:noProof/>
        </w:rPr>
      </w:pPr>
    </w:p>
    <w:p w14:paraId="0658797E" w14:textId="58E8861D" w:rsidR="00194DFD" w:rsidDel="00FE2102" w:rsidRDefault="00194DFD" w:rsidP="0083024D">
      <w:pPr>
        <w:jc w:val="center"/>
        <w:rPr>
          <w:del w:id="3573" w:author=" " w:date="2021-11-12T16:35:00Z"/>
          <w:noProof/>
        </w:rPr>
      </w:pPr>
    </w:p>
    <w:p w14:paraId="37FB3C1F" w14:textId="6B6DF5E0" w:rsidR="00194DFD" w:rsidDel="00FE2102" w:rsidRDefault="00194DFD" w:rsidP="0083024D">
      <w:pPr>
        <w:jc w:val="center"/>
        <w:rPr>
          <w:del w:id="3574" w:author=" " w:date="2021-11-12T16:35:00Z"/>
          <w:noProof/>
        </w:rPr>
      </w:pPr>
    </w:p>
    <w:p w14:paraId="3E6943E2" w14:textId="747E8F6D" w:rsidR="00194DFD" w:rsidDel="00FE2102" w:rsidRDefault="00194DFD" w:rsidP="0083024D">
      <w:pPr>
        <w:jc w:val="center"/>
        <w:rPr>
          <w:del w:id="3575" w:author=" " w:date="2021-11-12T16:35:00Z"/>
          <w:noProof/>
        </w:rPr>
      </w:pPr>
    </w:p>
    <w:p w14:paraId="1D872FB3" w14:textId="36514EF2" w:rsidR="00194DFD" w:rsidDel="00FE2102" w:rsidRDefault="00194DFD" w:rsidP="0083024D">
      <w:pPr>
        <w:jc w:val="center"/>
        <w:rPr>
          <w:del w:id="3576" w:author=" " w:date="2021-11-12T16:35:00Z"/>
          <w:noProof/>
        </w:rPr>
      </w:pPr>
    </w:p>
    <w:p w14:paraId="682D6DE2" w14:textId="684E679D" w:rsidR="00194DFD" w:rsidDel="00FE2102" w:rsidRDefault="00194DFD" w:rsidP="0083024D">
      <w:pPr>
        <w:jc w:val="center"/>
        <w:rPr>
          <w:del w:id="3577" w:author=" " w:date="2021-11-12T16:35:00Z"/>
          <w:noProof/>
        </w:rPr>
      </w:pPr>
      <w:del w:id="3578" w:author=" " w:date="2021-11-12T16:34:00Z">
        <w:r w:rsidDel="00FE2102">
          <w:rPr>
            <w:noProof/>
          </w:rPr>
          <w:drawing>
            <wp:anchor distT="0" distB="0" distL="114300" distR="114300" simplePos="0" relativeHeight="251729408" behindDoc="1" locked="0" layoutInCell="1" allowOverlap="1" wp14:anchorId="0A79D186" wp14:editId="5B37F25E">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3579" w:author=" " w:date="2021-11-12T16:35:00Z">
        <w:r w:rsidDel="00FE2102">
          <w:rPr>
            <w:noProof/>
          </w:rPr>
          <mc:AlternateContent>
            <mc:Choice Requires="wps">
              <w:drawing>
                <wp:anchor distT="0" distB="0" distL="114300" distR="114300" simplePos="0" relativeHeight="251731456" behindDoc="1" locked="0" layoutInCell="1" allowOverlap="1" wp14:anchorId="75A69067" wp14:editId="6EF5661B">
                  <wp:simplePos x="0" y="0"/>
                  <wp:positionH relativeFrom="column">
                    <wp:posOffset>0</wp:posOffset>
                  </wp:positionH>
                  <wp:positionV relativeFrom="paragraph">
                    <wp:posOffset>3542030</wp:posOffset>
                  </wp:positionV>
                  <wp:extent cx="503999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997627B" w14:textId="14B1C572" w:rsidR="001F2641" w:rsidRPr="00140D99" w:rsidRDefault="001F2641" w:rsidP="00194DFD">
                              <w:pPr>
                                <w:pStyle w:val="Caption"/>
                                <w:jc w:val="center"/>
                                <w:rPr>
                                  <w:noProof/>
                                  <w:sz w:val="24"/>
                                  <w:szCs w:val="24"/>
                                </w:rPr>
                              </w:pPr>
                              <w:bookmarkStart w:id="3580" w:name="_Toc83115826"/>
                              <w:r>
                                <w:t xml:space="preserve">Gambar 3. </w:t>
                              </w:r>
                              <w:r>
                                <w:fldChar w:fldCharType="begin"/>
                              </w:r>
                              <w:r>
                                <w:instrText xml:space="preserve"> SEQ Gambar_3. \* ARABIC </w:instrText>
                              </w:r>
                              <w:r>
                                <w:fldChar w:fldCharType="separate"/>
                              </w:r>
                              <w:r>
                                <w:rPr>
                                  <w:noProof/>
                                </w:rPr>
                                <w:t>13</w:t>
                              </w:r>
                              <w:r>
                                <w:fldChar w:fldCharType="end"/>
                              </w:r>
                              <w:r>
                                <w:t xml:space="preserve"> Sequence Diagram Login</w:t>
                              </w:r>
                              <w:bookmarkEnd w:id="3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69067" id="Text Box 88" o:spid="_x0000_s1044" type="#_x0000_t202" style="position:absolute;left:0;text-align:left;margin-left:0;margin-top:278.9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5ajLwIAAGcEAAAOAAAAZHJzL2Uyb0RvYy54bWysVMFu2zAMvQ/YPwi6L05apGiMOEWWIsOA&#10;oC2QDD0rshwLkEWNUmJnXz9KjtOt22nYRaZIitJ7j/T8oWsMOyn0GmzBJ6MxZ8pKKLU9FPzbbv3p&#10;njMfhC2FAasKflaePyw+fpi3Llc3UIMpFTIqYn3euoLXIbg8y7ysVSP8CJyyFKwAGxFoi4esRNFS&#10;9cZkN+PxXdYClg5BKu/J+9gH+SLVryolw3NVeRWYKTi9LaQV07qPa7aYi/yAwtVaXp4h/uEVjdCW&#10;Lr2WehRBsCPqP0o1WiJ4qMJIQpNBVWmpEgZCMxm/Q7OthVMJC5Hj3ZUm///KyqfTCzJdFvyelLKi&#10;IY12qgvsM3SMXMRP63xOaVtHiaEjP+k8+D05I+yuwiZ+CRCjODF9vrIbq0lyTse3s9lsypmk2N3t&#10;NNbI3o469OGLgoZFo+BI0iVGxWnjQ586pMSbPBhdrrUxcRMDK4PsJEjmttZBXYr/lmVszLUQT/UF&#10;oyeL+Hoc0Qrdvkt8TK7g91CeCTtC3z3eybWmCzfChxeB1C4El0YgPNNSGWgLDheLsxrwx9/8MZ9U&#10;pChnLbVfwf33o0DFmflqSd/Yq4OBg7EfDHtsVkBQJzRcTiaTDmAwg1khNK80Gct4C4WElXRXwcNg&#10;rkI/BDRZUi2XKYk60omwsVsnY+mB2F33KtBdZAmk5hMMjSnyd+r0uUkftzwGojpJF4ntWbzwTd2c&#10;xL9MXhyXX/cp6+3/sPgJAAD//wMAUEsDBBQABgAIAAAAIQCfAY2Q3wAAAAgBAAAPAAAAZHJzL2Rv&#10;d25yZXYueG1sTI9NT8MwDIbvSPyHyEhcEEthH2Wl6TRNcGCXibILt6zxmkLjVE26lX+P4QJH+7Ve&#10;P0++Gl0rTtiHxpOCu0kCAqnypqFawf7t+fYBRIiajG49oYIvDLAqLi9ynRl/plc8lbEWXEIh0wps&#10;jF0mZagsOh0mvkPi7Oh7pyOPfS1Nr89c7lp5nyQL6XRD/MHqDjcWq89ycAp2s/edvRmOT9v1bNq/&#10;7IfN4qMulbq+GtePICKO8e8YfvAZHQpmOviBTBCtAhaJCubzlAU4TpfTFMThd7MEWeTyv0DxDQAA&#10;//8DAFBLAQItABQABgAIAAAAIQC2gziS/gAAAOEBAAATAAAAAAAAAAAAAAAAAAAAAABbQ29udGVu&#10;dF9UeXBlc10ueG1sUEsBAi0AFAAGAAgAAAAhADj9If/WAAAAlAEAAAsAAAAAAAAAAAAAAAAALwEA&#10;AF9yZWxzLy5yZWxzUEsBAi0AFAAGAAgAAAAhAJmblqMvAgAAZwQAAA4AAAAAAAAAAAAAAAAALgIA&#10;AGRycy9lMm9Eb2MueG1sUEsBAi0AFAAGAAgAAAAhAJ8BjZDfAAAACAEAAA8AAAAAAAAAAAAAAAAA&#10;iQQAAGRycy9kb3ducmV2LnhtbFBLBQYAAAAABAAEAPMAAACVBQAAAAA=&#10;" stroked="f">
                  <v:textbox style="mso-fit-shape-to-text:t" inset="0,0,0,0">
                    <w:txbxContent>
                      <w:p w14:paraId="1997627B" w14:textId="14B1C572" w:rsidR="001F2641" w:rsidRPr="00140D99" w:rsidRDefault="001F2641" w:rsidP="00194DFD">
                        <w:pPr>
                          <w:pStyle w:val="Caption"/>
                          <w:jc w:val="center"/>
                          <w:rPr>
                            <w:noProof/>
                            <w:sz w:val="24"/>
                            <w:szCs w:val="24"/>
                          </w:rPr>
                        </w:pPr>
                        <w:bookmarkStart w:id="3581" w:name="_Toc83115826"/>
                        <w:r>
                          <w:t xml:space="preserve">Gambar 3. </w:t>
                        </w:r>
                        <w:r>
                          <w:fldChar w:fldCharType="begin"/>
                        </w:r>
                        <w:r>
                          <w:instrText xml:space="preserve"> SEQ Gambar_3. \* ARABIC </w:instrText>
                        </w:r>
                        <w:r>
                          <w:fldChar w:fldCharType="separate"/>
                        </w:r>
                        <w:r>
                          <w:rPr>
                            <w:noProof/>
                          </w:rPr>
                          <w:t>13</w:t>
                        </w:r>
                        <w:r>
                          <w:fldChar w:fldCharType="end"/>
                        </w:r>
                        <w:r>
                          <w:t xml:space="preserve"> Sequence Diagram Login</w:t>
                        </w:r>
                        <w:bookmarkEnd w:id="3581"/>
                      </w:p>
                    </w:txbxContent>
                  </v:textbox>
                </v:shape>
              </w:pict>
            </mc:Fallback>
          </mc:AlternateContent>
        </w:r>
      </w:del>
    </w:p>
    <w:p w14:paraId="12DB9AB3" w14:textId="22E9D9BD" w:rsidR="00194DFD" w:rsidDel="00FE2102" w:rsidRDefault="00194DFD" w:rsidP="0083024D">
      <w:pPr>
        <w:jc w:val="center"/>
        <w:rPr>
          <w:del w:id="3582" w:author=" " w:date="2021-11-12T16:35:00Z"/>
          <w:noProof/>
        </w:rPr>
      </w:pPr>
    </w:p>
    <w:p w14:paraId="51DD112D" w14:textId="0052EA20" w:rsidR="00A2766B" w:rsidDel="00FE2102" w:rsidRDefault="00A2766B" w:rsidP="0083024D">
      <w:pPr>
        <w:jc w:val="center"/>
        <w:rPr>
          <w:del w:id="3583" w:author=" " w:date="2021-11-12T16:35:00Z"/>
          <w:lang w:val="id-ID"/>
        </w:rPr>
      </w:pPr>
    </w:p>
    <w:p w14:paraId="7272FE6F" w14:textId="07EC8586" w:rsidR="00194DFD" w:rsidDel="00FE2102" w:rsidRDefault="00194DFD" w:rsidP="0083024D">
      <w:pPr>
        <w:jc w:val="center"/>
        <w:rPr>
          <w:del w:id="3584" w:author=" " w:date="2021-11-12T16:35:00Z"/>
          <w:lang w:val="id-ID"/>
        </w:rPr>
      </w:pPr>
    </w:p>
    <w:p w14:paraId="369E44D0" w14:textId="17CB2C7E" w:rsidR="00194DFD" w:rsidDel="00FE2102" w:rsidRDefault="00194DFD" w:rsidP="0083024D">
      <w:pPr>
        <w:jc w:val="center"/>
        <w:rPr>
          <w:del w:id="3585" w:author=" " w:date="2021-11-12T16:35:00Z"/>
          <w:lang w:val="id-ID"/>
        </w:rPr>
      </w:pPr>
    </w:p>
    <w:p w14:paraId="75AC1FFD" w14:textId="68769236" w:rsidR="00194DFD" w:rsidDel="00FE2102" w:rsidRDefault="00194DFD" w:rsidP="0083024D">
      <w:pPr>
        <w:jc w:val="center"/>
        <w:rPr>
          <w:del w:id="3586" w:author=" " w:date="2021-11-12T16:35:00Z"/>
          <w:lang w:val="id-ID"/>
        </w:rPr>
      </w:pPr>
    </w:p>
    <w:p w14:paraId="222890BC" w14:textId="27D41845" w:rsidR="00194DFD" w:rsidDel="00FE2102" w:rsidRDefault="00194DFD" w:rsidP="0083024D">
      <w:pPr>
        <w:jc w:val="center"/>
        <w:rPr>
          <w:del w:id="3587" w:author=" " w:date="2021-11-12T16:35:00Z"/>
          <w:lang w:val="id-ID"/>
        </w:rPr>
      </w:pPr>
    </w:p>
    <w:p w14:paraId="403D99F8" w14:textId="0EB3C76A" w:rsidR="00194DFD" w:rsidDel="00FE2102" w:rsidRDefault="00194DFD" w:rsidP="0083024D">
      <w:pPr>
        <w:jc w:val="center"/>
        <w:rPr>
          <w:del w:id="3588" w:author=" " w:date="2021-11-12T16:35:00Z"/>
          <w:lang w:val="id-ID"/>
        </w:rPr>
      </w:pPr>
    </w:p>
    <w:p w14:paraId="7B36ADF3" w14:textId="21F5F7C4" w:rsidR="00194DFD" w:rsidDel="00FE2102" w:rsidRDefault="00194DFD" w:rsidP="0083024D">
      <w:pPr>
        <w:jc w:val="center"/>
        <w:rPr>
          <w:del w:id="3589" w:author=" " w:date="2021-11-12T16:35:00Z"/>
          <w:lang w:val="id-ID"/>
        </w:rPr>
      </w:pPr>
    </w:p>
    <w:p w14:paraId="7DFA5415" w14:textId="742ECDE7" w:rsidR="00194DFD" w:rsidDel="00FE2102" w:rsidRDefault="00194DFD" w:rsidP="0083024D">
      <w:pPr>
        <w:jc w:val="center"/>
        <w:rPr>
          <w:del w:id="3590" w:author=" " w:date="2021-11-12T16:35:00Z"/>
          <w:lang w:val="id-ID"/>
        </w:rPr>
      </w:pPr>
    </w:p>
    <w:p w14:paraId="3BA21BEB" w14:textId="429DFD7F" w:rsidR="00194DFD" w:rsidDel="00FE2102" w:rsidRDefault="00194DFD" w:rsidP="0083024D">
      <w:pPr>
        <w:jc w:val="center"/>
        <w:rPr>
          <w:del w:id="3591" w:author=" " w:date="2021-11-12T16:35:00Z"/>
          <w:lang w:val="id-ID"/>
        </w:rPr>
      </w:pPr>
    </w:p>
    <w:p w14:paraId="435B6862" w14:textId="4212BE3D" w:rsidR="00194DFD" w:rsidDel="00FE2102" w:rsidRDefault="00194DFD" w:rsidP="0083024D">
      <w:pPr>
        <w:jc w:val="center"/>
        <w:rPr>
          <w:del w:id="3592" w:author=" " w:date="2021-11-12T16:35:00Z"/>
          <w:lang w:val="id-ID"/>
        </w:rPr>
      </w:pPr>
    </w:p>
    <w:p w14:paraId="025CFE14" w14:textId="6419007A" w:rsidR="00194DFD" w:rsidDel="00FE2102" w:rsidRDefault="00194DFD" w:rsidP="0083024D">
      <w:pPr>
        <w:jc w:val="center"/>
        <w:rPr>
          <w:del w:id="3593" w:author=" " w:date="2021-11-12T16:35:00Z"/>
          <w:lang w:val="id-ID"/>
        </w:rPr>
      </w:pPr>
    </w:p>
    <w:p w14:paraId="48C40358" w14:textId="2E342BC0" w:rsidR="00194DFD" w:rsidRPr="004A229B" w:rsidDel="00FE2102" w:rsidRDefault="00194DFD" w:rsidP="0083024D">
      <w:pPr>
        <w:jc w:val="center"/>
        <w:rPr>
          <w:del w:id="3594" w:author=" " w:date="2021-11-12T16:35:00Z"/>
          <w:lang w:val="id-ID"/>
        </w:rPr>
      </w:pPr>
    </w:p>
    <w:p w14:paraId="34283D1B" w14:textId="172FF69B" w:rsidR="004A229B" w:rsidRPr="0083024D" w:rsidRDefault="004A229B" w:rsidP="00FF2590">
      <w:pPr>
        <w:pStyle w:val="ListParagraph"/>
        <w:numPr>
          <w:ilvl w:val="0"/>
          <w:numId w:val="42"/>
        </w:numPr>
        <w:ind w:left="426"/>
        <w:rPr>
          <w:lang w:val="id-ID"/>
        </w:rPr>
      </w:pPr>
      <w:r>
        <w:t>Profil Siswa</w:t>
      </w:r>
    </w:p>
    <w:p w14:paraId="739ECDE2" w14:textId="30C095FE" w:rsidR="0083024D" w:rsidRDefault="0083024D" w:rsidP="0083024D">
      <w:pPr>
        <w:ind w:firstLine="426"/>
        <w:rPr>
          <w:ins w:id="3595" w:author=" " w:date="2021-11-12T16:36:00Z"/>
          <w:lang w:val="id-ID"/>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detail data </w:t>
      </w:r>
      <w:proofErr w:type="spellStart"/>
      <w:r>
        <w:t>setiap</w:t>
      </w:r>
      <w:proofErr w:type="spellEnd"/>
      <w:r>
        <w:t xml:space="preserve"> </w:t>
      </w:r>
      <w:proofErr w:type="spellStart"/>
      <w:r>
        <w:t>siswa</w:t>
      </w:r>
      <w:proofErr w:type="spellEnd"/>
      <w:r w:rsidRPr="005B28D5">
        <w:rPr>
          <w:lang w:val="id-ID"/>
        </w:rPr>
        <w:t xml:space="preserve"> </w:t>
      </w:r>
      <w:r>
        <w:t xml:space="preserve">pada </w:t>
      </w:r>
      <w:r w:rsidRPr="005B28D5">
        <w:rPr>
          <w:i/>
        </w:rPr>
        <w:t>database</w:t>
      </w:r>
      <w:r>
        <w:rPr>
          <w:i/>
        </w:rPr>
        <w:t xml:space="preserve"> </w:t>
      </w:r>
      <w:r>
        <w:rPr>
          <w:iCs/>
        </w:rPr>
        <w:t xml:space="preserve">yang </w:t>
      </w:r>
      <w:proofErr w:type="spellStart"/>
      <w:r>
        <w:rPr>
          <w:iCs/>
        </w:rPr>
        <w:t>akan</w:t>
      </w:r>
      <w:proofErr w:type="spellEnd"/>
      <w:r>
        <w:rPr>
          <w:iCs/>
        </w:rPr>
        <w:t xml:space="preserve"> </w:t>
      </w:r>
      <w:proofErr w:type="spellStart"/>
      <w:r>
        <w:rPr>
          <w:iCs/>
        </w:rPr>
        <w:t>ditampilkan</w:t>
      </w:r>
      <w:proofErr w:type="spellEnd"/>
      <w:r>
        <w:rPr>
          <w:iCs/>
        </w:rPr>
        <w:t xml:space="preserve"> pada </w:t>
      </w:r>
      <w:proofErr w:type="spellStart"/>
      <w:r>
        <w:rPr>
          <w:iCs/>
        </w:rPr>
        <w:t>halaman</w:t>
      </w:r>
      <w:proofErr w:type="spellEnd"/>
      <w:r>
        <w:rPr>
          <w:iCs/>
        </w:rPr>
        <w:t xml:space="preserve"> profile </w:t>
      </w:r>
      <w:proofErr w:type="spellStart"/>
      <w:r>
        <w:rPr>
          <w:iCs/>
        </w:rPr>
        <w:t>siswa</w:t>
      </w:r>
      <w:proofErr w:type="spellEnd"/>
      <w:r>
        <w:t xml:space="preserve">. </w:t>
      </w:r>
      <w:r w:rsidRPr="005B28D5">
        <w:rPr>
          <w:i/>
        </w:rPr>
        <w:t>Sequence diagram</w:t>
      </w:r>
      <w:r>
        <w:t xml:space="preserve"> </w:t>
      </w:r>
      <w:proofErr w:type="spellStart"/>
      <w:r>
        <w:t>profil</w:t>
      </w:r>
      <w:proofErr w:type="spellEnd"/>
      <w:r>
        <w:t xml:space="preserve"> </w:t>
      </w:r>
      <w:proofErr w:type="spellStart"/>
      <w:r>
        <w:t>siswa</w:t>
      </w:r>
      <w:proofErr w:type="spellEnd"/>
      <w:r>
        <w:t xml:space="preserve"> </w:t>
      </w:r>
      <w:proofErr w:type="spellStart"/>
      <w:r>
        <w:t>ditunjukkan</w:t>
      </w:r>
      <w:proofErr w:type="spellEnd"/>
      <w:r>
        <w:t xml:space="preserve"> pada</w:t>
      </w:r>
      <w:r w:rsidRPr="005B28D5">
        <w:rPr>
          <w:lang w:val="id-ID"/>
        </w:rPr>
        <w:t xml:space="preserve"> Gambar</w:t>
      </w:r>
    </w:p>
    <w:p w14:paraId="6746F8AE" w14:textId="28BF0906" w:rsidR="00FE2102" w:rsidRDefault="00FE2102" w:rsidP="0083024D">
      <w:pPr>
        <w:ind w:firstLine="426"/>
        <w:rPr>
          <w:ins w:id="3596" w:author=" " w:date="2021-11-12T16:36:00Z"/>
          <w:lang w:val="id-ID"/>
        </w:rPr>
      </w:pPr>
    </w:p>
    <w:p w14:paraId="43C9EE8A" w14:textId="34D10949" w:rsidR="00FE2102" w:rsidRDefault="00FE2102" w:rsidP="0083024D">
      <w:pPr>
        <w:ind w:firstLine="426"/>
        <w:rPr>
          <w:ins w:id="3597" w:author=" " w:date="2021-11-12T16:36:00Z"/>
          <w:lang w:val="id-ID"/>
        </w:rPr>
      </w:pPr>
    </w:p>
    <w:p w14:paraId="525E179A" w14:textId="7EBC3FDD" w:rsidR="00FE2102" w:rsidRDefault="00FE2102" w:rsidP="0083024D">
      <w:pPr>
        <w:ind w:firstLine="426"/>
        <w:rPr>
          <w:ins w:id="3598" w:author=" " w:date="2021-11-12T16:36:00Z"/>
          <w:lang w:val="id-ID"/>
        </w:rPr>
      </w:pPr>
    </w:p>
    <w:p w14:paraId="16EB0816" w14:textId="51A1DEC7" w:rsidR="00FE2102" w:rsidRDefault="00FE2102" w:rsidP="0083024D">
      <w:pPr>
        <w:ind w:firstLine="426"/>
        <w:rPr>
          <w:ins w:id="3599" w:author=" " w:date="2021-11-12T16:36:00Z"/>
          <w:lang w:val="id-ID"/>
        </w:rPr>
      </w:pPr>
    </w:p>
    <w:p w14:paraId="49EC4744" w14:textId="77777777" w:rsidR="00FE2102" w:rsidRPr="0083024D" w:rsidRDefault="00FE2102" w:rsidP="0083024D">
      <w:pPr>
        <w:ind w:firstLine="426"/>
        <w:rPr>
          <w:lang w:val="id-ID"/>
        </w:rPr>
      </w:pPr>
    </w:p>
    <w:p w14:paraId="01500668" w14:textId="19508C95" w:rsidR="00194DFD" w:rsidRDefault="00194DFD" w:rsidP="0083024D">
      <w:pPr>
        <w:jc w:val="center"/>
        <w:rPr>
          <w:lang w:val="id-ID"/>
        </w:rPr>
      </w:pPr>
      <w:r>
        <w:rPr>
          <w:noProof/>
        </w:rPr>
        <w:lastRenderedPageBreak/>
        <w:drawing>
          <wp:anchor distT="0" distB="0" distL="114300" distR="114300" simplePos="0" relativeHeight="251732480" behindDoc="1" locked="0" layoutInCell="1" allowOverlap="1" wp14:anchorId="4DDB1F6F" wp14:editId="08066572">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3">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7599A1" w14:textId="77777777" w:rsidR="00194DFD" w:rsidRDefault="00194DFD" w:rsidP="0083024D">
      <w:pPr>
        <w:jc w:val="center"/>
        <w:rPr>
          <w:lang w:val="id-ID"/>
        </w:rPr>
      </w:pPr>
    </w:p>
    <w:p w14:paraId="41E59011" w14:textId="65E69915" w:rsidR="00194DFD" w:rsidRDefault="00194DFD" w:rsidP="0083024D">
      <w:pPr>
        <w:jc w:val="center"/>
        <w:rPr>
          <w:lang w:val="id-ID"/>
        </w:rPr>
      </w:pPr>
    </w:p>
    <w:p w14:paraId="4322280E" w14:textId="44FF6546" w:rsidR="00A2766B" w:rsidRDefault="00A2766B" w:rsidP="0083024D">
      <w:pPr>
        <w:jc w:val="center"/>
        <w:rPr>
          <w:lang w:val="id-ID"/>
        </w:rPr>
      </w:pPr>
    </w:p>
    <w:p w14:paraId="14DD008E" w14:textId="0F8AEAC5" w:rsidR="00194DFD" w:rsidRDefault="00194DFD" w:rsidP="0083024D">
      <w:pPr>
        <w:jc w:val="center"/>
        <w:rPr>
          <w:lang w:val="id-ID"/>
        </w:rPr>
      </w:pPr>
    </w:p>
    <w:p w14:paraId="5F5D314D" w14:textId="0876E6C8" w:rsidR="00194DFD" w:rsidDel="00FE2102" w:rsidRDefault="00194DFD" w:rsidP="0083024D">
      <w:pPr>
        <w:jc w:val="center"/>
        <w:rPr>
          <w:del w:id="3600" w:author=" " w:date="2021-11-12T16:36:00Z"/>
          <w:lang w:val="id-ID"/>
        </w:rPr>
      </w:pPr>
    </w:p>
    <w:p w14:paraId="5480296C" w14:textId="53C1F8DD" w:rsidR="00FE2102" w:rsidRDefault="00FE2102" w:rsidP="0083024D">
      <w:pPr>
        <w:jc w:val="center"/>
        <w:rPr>
          <w:ins w:id="3601" w:author=" " w:date="2021-11-12T16:36:00Z"/>
          <w:lang w:val="id-ID"/>
        </w:rPr>
      </w:pPr>
    </w:p>
    <w:p w14:paraId="53750DF3" w14:textId="4CA5110C" w:rsidR="00FE2102" w:rsidRDefault="00FE2102" w:rsidP="0083024D">
      <w:pPr>
        <w:jc w:val="center"/>
        <w:rPr>
          <w:ins w:id="3602" w:author=" " w:date="2021-11-12T16:36:00Z"/>
          <w:lang w:val="id-ID"/>
        </w:rPr>
      </w:pPr>
    </w:p>
    <w:p w14:paraId="738BD72B" w14:textId="56CA7658" w:rsidR="00FE2102" w:rsidRDefault="00FE2102" w:rsidP="0083024D">
      <w:pPr>
        <w:jc w:val="center"/>
        <w:rPr>
          <w:ins w:id="3603" w:author=" " w:date="2021-11-12T16:36:00Z"/>
          <w:lang w:val="id-ID"/>
        </w:rPr>
      </w:pPr>
    </w:p>
    <w:p w14:paraId="302AF333" w14:textId="7AC0AE36" w:rsidR="00FE2102" w:rsidRDefault="00FE2102" w:rsidP="0083024D">
      <w:pPr>
        <w:jc w:val="center"/>
        <w:rPr>
          <w:ins w:id="3604" w:author=" " w:date="2021-11-12T16:36:00Z"/>
          <w:lang w:val="id-ID"/>
        </w:rPr>
      </w:pPr>
    </w:p>
    <w:p w14:paraId="4CE840C8" w14:textId="050A198B" w:rsidR="00FE2102" w:rsidRDefault="00FE2102" w:rsidP="0083024D">
      <w:pPr>
        <w:jc w:val="center"/>
        <w:rPr>
          <w:ins w:id="3605" w:author=" " w:date="2021-11-12T16:36:00Z"/>
          <w:lang w:val="id-ID"/>
        </w:rPr>
      </w:pPr>
    </w:p>
    <w:p w14:paraId="6F8297A6" w14:textId="0000B751" w:rsidR="00FE2102" w:rsidRDefault="00FE2102" w:rsidP="0083024D">
      <w:pPr>
        <w:jc w:val="center"/>
        <w:rPr>
          <w:ins w:id="3606" w:author=" " w:date="2021-11-12T16:36:00Z"/>
          <w:lang w:val="id-ID"/>
        </w:rPr>
      </w:pPr>
    </w:p>
    <w:p w14:paraId="36854337" w14:textId="317075F1" w:rsidR="00FE2102" w:rsidRDefault="00FE2102" w:rsidP="0083024D">
      <w:pPr>
        <w:jc w:val="center"/>
        <w:rPr>
          <w:ins w:id="3607" w:author=" " w:date="2021-11-12T16:36:00Z"/>
          <w:lang w:val="id-ID"/>
        </w:rPr>
      </w:pPr>
    </w:p>
    <w:p w14:paraId="42696176" w14:textId="77777777" w:rsidR="00FE2102" w:rsidRDefault="00FE2102" w:rsidP="0083024D">
      <w:pPr>
        <w:jc w:val="center"/>
        <w:rPr>
          <w:ins w:id="3608" w:author=" " w:date="2021-11-12T16:36:00Z"/>
          <w:lang w:val="id-ID"/>
        </w:rPr>
      </w:pPr>
    </w:p>
    <w:p w14:paraId="4F1241B9" w14:textId="7B37A679" w:rsidR="00194DFD" w:rsidDel="00FE2102" w:rsidRDefault="00194DFD" w:rsidP="0083024D">
      <w:pPr>
        <w:jc w:val="center"/>
        <w:rPr>
          <w:del w:id="3609" w:author=" " w:date="2021-11-12T16:36:00Z"/>
          <w:lang w:val="id-ID"/>
        </w:rPr>
      </w:pPr>
    </w:p>
    <w:p w14:paraId="0F6591B6" w14:textId="20FA6539" w:rsidR="00194DFD" w:rsidDel="00FE2102" w:rsidRDefault="00194DFD" w:rsidP="0083024D">
      <w:pPr>
        <w:jc w:val="center"/>
        <w:rPr>
          <w:del w:id="3610" w:author=" " w:date="2021-11-12T16:36:00Z"/>
          <w:lang w:val="id-ID"/>
        </w:rPr>
      </w:pPr>
    </w:p>
    <w:p w14:paraId="2C14283E" w14:textId="4109F986" w:rsidR="00194DFD" w:rsidDel="00FE2102" w:rsidRDefault="00194DFD" w:rsidP="0083024D">
      <w:pPr>
        <w:jc w:val="center"/>
        <w:rPr>
          <w:del w:id="3611" w:author=" " w:date="2021-11-12T16:36:00Z"/>
          <w:lang w:val="id-ID"/>
        </w:rPr>
      </w:pPr>
    </w:p>
    <w:p w14:paraId="0E247CA1" w14:textId="36B65DE6" w:rsidR="00194DFD" w:rsidDel="00FE2102" w:rsidRDefault="00194DFD" w:rsidP="0083024D">
      <w:pPr>
        <w:jc w:val="center"/>
        <w:rPr>
          <w:del w:id="3612" w:author=" " w:date="2021-11-12T16:36:00Z"/>
          <w:lang w:val="id-ID"/>
        </w:rPr>
      </w:pPr>
    </w:p>
    <w:p w14:paraId="7C60C08C" w14:textId="0D3D20B1" w:rsidR="00194DFD" w:rsidDel="00FE2102" w:rsidRDefault="00194DFD" w:rsidP="0083024D">
      <w:pPr>
        <w:jc w:val="center"/>
        <w:rPr>
          <w:del w:id="3613" w:author=" " w:date="2021-11-12T16:36:00Z"/>
          <w:lang w:val="id-ID"/>
        </w:rPr>
      </w:pPr>
    </w:p>
    <w:p w14:paraId="55F8D6CD" w14:textId="7D1BDB7F" w:rsidR="00194DFD" w:rsidDel="00FE2102" w:rsidRDefault="00194DFD" w:rsidP="0083024D">
      <w:pPr>
        <w:jc w:val="center"/>
        <w:rPr>
          <w:del w:id="3614" w:author=" " w:date="2021-11-12T16:36:00Z"/>
          <w:lang w:val="id-ID"/>
        </w:rPr>
      </w:pPr>
    </w:p>
    <w:p w14:paraId="50B20D59" w14:textId="6F1C7A84" w:rsidR="00194DFD" w:rsidRPr="004A229B" w:rsidRDefault="00EE4F66" w:rsidP="0083024D">
      <w:pPr>
        <w:jc w:val="center"/>
        <w:rPr>
          <w:lang w:val="id-ID"/>
        </w:rPr>
      </w:pPr>
      <w:del w:id="3615" w:author=" " w:date="2021-11-12T16:36:00Z">
        <w:r w:rsidDel="00FE2102">
          <w:rPr>
            <w:noProof/>
          </w:rPr>
          <mc:AlternateContent>
            <mc:Choice Requires="wps">
              <w:drawing>
                <wp:anchor distT="0" distB="0" distL="114300" distR="114300" simplePos="0" relativeHeight="251734528" behindDoc="1" locked="0" layoutInCell="1" allowOverlap="1" wp14:anchorId="59D03B36" wp14:editId="32950AF2">
                  <wp:simplePos x="0" y="0"/>
                  <wp:positionH relativeFrom="column">
                    <wp:posOffset>19050</wp:posOffset>
                  </wp:positionH>
                  <wp:positionV relativeFrom="paragraph">
                    <wp:posOffset>268132</wp:posOffset>
                  </wp:positionV>
                  <wp:extent cx="5039360" cy="635"/>
                  <wp:effectExtent l="0" t="0" r="8890" b="8255"/>
                  <wp:wrapNone/>
                  <wp:docPr id="90" name="Text Box 90"/>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C65A789" w14:textId="29EB4ED7" w:rsidR="001F2641" w:rsidRPr="00B250D1" w:rsidRDefault="001F2641" w:rsidP="00194DFD">
                              <w:pPr>
                                <w:pStyle w:val="Caption"/>
                                <w:jc w:val="center"/>
                                <w:rPr>
                                  <w:noProof/>
                                  <w:sz w:val="24"/>
                                  <w:szCs w:val="24"/>
                                </w:rPr>
                              </w:pPr>
                              <w:bookmarkStart w:id="3616" w:name="_Toc83115827"/>
                              <w:r>
                                <w:t xml:space="preserve">Gambar 3. </w:t>
                              </w:r>
                              <w:r>
                                <w:fldChar w:fldCharType="begin"/>
                              </w:r>
                              <w:r>
                                <w:instrText xml:space="preserve"> SEQ Gambar_3. \* ARABIC </w:instrText>
                              </w:r>
                              <w:r>
                                <w:fldChar w:fldCharType="separate"/>
                              </w:r>
                              <w:r>
                                <w:rPr>
                                  <w:noProof/>
                                </w:rPr>
                                <w:t>14</w:t>
                              </w:r>
                              <w:r>
                                <w:fldChar w:fldCharType="end"/>
                              </w:r>
                              <w:r>
                                <w:t xml:space="preserve"> Sequence Diagram Profil Siswa</w:t>
                              </w:r>
                              <w:bookmarkEnd w:id="36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03B36" id="Text Box 90" o:spid="_x0000_s1045" type="#_x0000_t202" style="position:absolute;left:0;text-align:left;margin-left:1.5pt;margin-top:21.1pt;width:396.8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04ILwIAAGcEAAAOAAAAZHJzL2Uyb0RvYy54bWysVFFv2jAQfp+0/2D5fQSKitaIUDEqpkmo&#10;rQRTn43jkEi2zzsbEvbrd3YI7bo9TXsx57vz53zf52N+3xnNTgp9A7bgk9GYM2UllI09FPz7bv3p&#10;M2c+CFsKDVYV/Kw8v198/DBvXa5uoAZdKmQEYn3euoLXIbg8y7yslRF+BE5ZKlaARgTa4iErUbSE&#10;bnR2Mx7PshawdAhSeU/Zh77IFwm/qpQMT1XlVWC64PRtIa2Y1n1cs8Vc5AcUrm7k5TPEP3yFEY2l&#10;S69QDyIIdsTmDyjTSAQPVRhJMBlUVSNV4kBsJuN3bLa1cCpxIXG8u8rk/x+sfDw9I2vKgt+RPFYY&#10;8minusC+QMcoRfq0zufUtnXUGDrKk89D3lMy0u4qNPGXCDGqE9T5qm5Ek5S8HU/vpjMqSarNprcR&#10;I3s96tCHrwoMi0HBkaxLiorTxoe+dWiJN3nQTblutI6bWFhpZCdBNrd1E9QF/LcubWOvhXiqB4yZ&#10;LPLrecQodPsu6TG5G0juoTwTd4T+9Xgn1w1duBE+PAuk50KcaATCEy2VhrbgcIk4qwF//i0f+8lF&#10;qnLW0vMruP9xFKg4098s+UuQYQhwCPZDYI9mBUR1QsPlZArpAAY9hBWCeaHJWMZbqCSspLsKHoZw&#10;FfohoMmSarlMTfQinQgbu3UyQg/C7roXge5iSyA3H2F4mCJ/507fm/xxy2MgqZN1UdhexYve9JqT&#10;+ZfJi+Pydp+6Xv8fFr8A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i9tOCC8CAABnBAAADgAAAAAAAAAAAAAAAAAuAgAA&#10;ZHJzL2Uyb0RvYy54bWxQSwECLQAUAAYACAAAACEAzsGUot4AAAAHAQAADwAAAAAAAAAAAAAAAACJ&#10;BAAAZHJzL2Rvd25yZXYueG1sUEsFBgAAAAAEAAQA8wAAAJQFAAAAAA==&#10;" stroked="f">
                  <v:textbox style="mso-fit-shape-to-text:t" inset="0,0,0,0">
                    <w:txbxContent>
                      <w:p w14:paraId="4C65A789" w14:textId="29EB4ED7" w:rsidR="001F2641" w:rsidRPr="00B250D1" w:rsidRDefault="001F2641" w:rsidP="00194DFD">
                        <w:pPr>
                          <w:pStyle w:val="Caption"/>
                          <w:jc w:val="center"/>
                          <w:rPr>
                            <w:noProof/>
                            <w:sz w:val="24"/>
                            <w:szCs w:val="24"/>
                          </w:rPr>
                        </w:pPr>
                        <w:bookmarkStart w:id="3617" w:name="_Toc83115827"/>
                        <w:r>
                          <w:t xml:space="preserve">Gambar 3. </w:t>
                        </w:r>
                        <w:r>
                          <w:fldChar w:fldCharType="begin"/>
                        </w:r>
                        <w:r>
                          <w:instrText xml:space="preserve"> SEQ Gambar_3. \* ARABIC </w:instrText>
                        </w:r>
                        <w:r>
                          <w:fldChar w:fldCharType="separate"/>
                        </w:r>
                        <w:r>
                          <w:rPr>
                            <w:noProof/>
                          </w:rPr>
                          <w:t>14</w:t>
                        </w:r>
                        <w:r>
                          <w:fldChar w:fldCharType="end"/>
                        </w:r>
                        <w:r>
                          <w:t xml:space="preserve"> Sequence Diagram Profil Siswa</w:t>
                        </w:r>
                        <w:bookmarkEnd w:id="3617"/>
                      </w:p>
                    </w:txbxContent>
                  </v:textbox>
                </v:shape>
              </w:pict>
            </mc:Fallback>
          </mc:AlternateContent>
        </w:r>
      </w:del>
    </w:p>
    <w:p w14:paraId="11870D46" w14:textId="61A5565A" w:rsidR="004A229B" w:rsidRPr="0083024D" w:rsidRDefault="004A229B" w:rsidP="00FF2590">
      <w:pPr>
        <w:pStyle w:val="ListParagraph"/>
        <w:numPr>
          <w:ilvl w:val="0"/>
          <w:numId w:val="42"/>
        </w:numPr>
        <w:ind w:left="426"/>
        <w:rPr>
          <w:lang w:val="id-ID"/>
        </w:rPr>
      </w:pPr>
      <w:r>
        <w:t>Profil Guru</w:t>
      </w:r>
    </w:p>
    <w:p w14:paraId="1EEEB222" w14:textId="035C2255" w:rsidR="0083024D" w:rsidRPr="0083024D" w:rsidRDefault="0083024D" w:rsidP="0083024D">
      <w:pPr>
        <w:ind w:firstLine="426"/>
        <w:rPr>
          <w:lang w:val="id-ID"/>
        </w:rPr>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t xml:space="preserve"> detail data </w:t>
      </w:r>
      <w:proofErr w:type="spellStart"/>
      <w:r>
        <w:t>setiap</w:t>
      </w:r>
      <w:proofErr w:type="spellEnd"/>
      <w:r>
        <w:t xml:space="preserve"> guru</w:t>
      </w:r>
      <w:r w:rsidRPr="0083024D">
        <w:rPr>
          <w:lang w:val="id-ID"/>
        </w:rPr>
        <w:t xml:space="preserve"> </w:t>
      </w:r>
      <w:r>
        <w:t xml:space="preserve">pada </w:t>
      </w:r>
      <w:r w:rsidRPr="0083024D">
        <w:rPr>
          <w:i/>
        </w:rPr>
        <w:t xml:space="preserve">database </w:t>
      </w:r>
      <w:r w:rsidRPr="0083024D">
        <w:rPr>
          <w:iCs/>
        </w:rPr>
        <w:t xml:space="preserve">yang </w:t>
      </w:r>
      <w:proofErr w:type="spellStart"/>
      <w:r w:rsidRPr="0083024D">
        <w:rPr>
          <w:iCs/>
        </w:rPr>
        <w:t>akan</w:t>
      </w:r>
      <w:proofErr w:type="spellEnd"/>
      <w:r w:rsidRPr="0083024D">
        <w:rPr>
          <w:iCs/>
        </w:rPr>
        <w:t xml:space="preserve"> </w:t>
      </w:r>
      <w:proofErr w:type="spellStart"/>
      <w:r w:rsidRPr="0083024D">
        <w:rPr>
          <w:iCs/>
        </w:rPr>
        <w:t>ditampilkan</w:t>
      </w:r>
      <w:proofErr w:type="spellEnd"/>
      <w:r w:rsidRPr="0083024D">
        <w:rPr>
          <w:iCs/>
        </w:rPr>
        <w:t xml:space="preserve"> pada </w:t>
      </w:r>
      <w:proofErr w:type="spellStart"/>
      <w:r w:rsidRPr="0083024D">
        <w:rPr>
          <w:iCs/>
        </w:rPr>
        <w:t>halaman</w:t>
      </w:r>
      <w:proofErr w:type="spellEnd"/>
      <w:r w:rsidRPr="0083024D">
        <w:rPr>
          <w:iCs/>
        </w:rPr>
        <w:t xml:space="preserve"> profile </w:t>
      </w:r>
      <w:r>
        <w:rPr>
          <w:iCs/>
        </w:rPr>
        <w:t>guru</w:t>
      </w:r>
      <w:r>
        <w:t xml:space="preserve">. </w:t>
      </w:r>
      <w:r w:rsidRPr="0083024D">
        <w:rPr>
          <w:i/>
        </w:rPr>
        <w:t>Sequence diagram</w:t>
      </w:r>
      <w:r>
        <w:t xml:space="preserve"> </w:t>
      </w:r>
      <w:proofErr w:type="spellStart"/>
      <w:r>
        <w:t>profil</w:t>
      </w:r>
      <w:proofErr w:type="spellEnd"/>
      <w:r>
        <w:t xml:space="preserve"> guru </w:t>
      </w:r>
      <w:proofErr w:type="spellStart"/>
      <w:r>
        <w:t>ditunjukkan</w:t>
      </w:r>
      <w:proofErr w:type="spellEnd"/>
      <w:r>
        <w:t xml:space="preserve"> pada</w:t>
      </w:r>
      <w:r w:rsidRPr="0083024D">
        <w:rPr>
          <w:lang w:val="id-ID"/>
        </w:rPr>
        <w:t xml:space="preserve"> Gambar</w:t>
      </w:r>
    </w:p>
    <w:p w14:paraId="149D339D" w14:textId="460B444C" w:rsidR="00EE4F66" w:rsidRDefault="00EE4F66" w:rsidP="0083024D">
      <w:pPr>
        <w:rPr>
          <w:lang w:val="id-ID"/>
        </w:rPr>
      </w:pPr>
      <w:r>
        <w:rPr>
          <w:noProof/>
        </w:rPr>
        <mc:AlternateContent>
          <mc:Choice Requires="wps">
            <w:drawing>
              <wp:anchor distT="0" distB="0" distL="114300" distR="114300" simplePos="0" relativeHeight="251737600" behindDoc="1" locked="0" layoutInCell="1" allowOverlap="1" wp14:anchorId="08853C94" wp14:editId="3FEB2126">
                <wp:simplePos x="0" y="0"/>
                <wp:positionH relativeFrom="column">
                  <wp:posOffset>19050</wp:posOffset>
                </wp:positionH>
                <wp:positionV relativeFrom="paragraph">
                  <wp:posOffset>3698875</wp:posOffset>
                </wp:positionV>
                <wp:extent cx="5039995"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02FC3FA" w14:textId="7041FE57" w:rsidR="001F2641" w:rsidRPr="004A4934" w:rsidRDefault="001F2641" w:rsidP="00EE4F66">
                            <w:pPr>
                              <w:pStyle w:val="Caption"/>
                              <w:jc w:val="center"/>
                              <w:rPr>
                                <w:noProof/>
                                <w:sz w:val="24"/>
                                <w:szCs w:val="24"/>
                              </w:rPr>
                            </w:pPr>
                            <w:bookmarkStart w:id="3618" w:name="_Toc83115828"/>
                            <w:r>
                              <w:t xml:space="preserve">Gambar 3. </w:t>
                            </w:r>
                            <w:r>
                              <w:fldChar w:fldCharType="begin"/>
                            </w:r>
                            <w:r>
                              <w:instrText xml:space="preserve"> SEQ Gambar_3. \* ARABIC </w:instrText>
                            </w:r>
                            <w:r>
                              <w:fldChar w:fldCharType="separate"/>
                            </w:r>
                            <w:r>
                              <w:rPr>
                                <w:noProof/>
                              </w:rPr>
                              <w:t>15</w:t>
                            </w:r>
                            <w:r>
                              <w:fldChar w:fldCharType="end"/>
                            </w:r>
                            <w:r>
                              <w:t xml:space="preserve"> Sequence Diagram Profile Guru</w:t>
                            </w:r>
                            <w:bookmarkEnd w:id="36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53C94" id="Text Box 91" o:spid="_x0000_s1046" type="#_x0000_t202" style="position:absolute;left:0;text-align:left;margin-left:1.5pt;margin-top:291.25pt;width:396.8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1LwIAAGcEAAAOAAAAZHJzL2Uyb0RvYy54bWysVMGO2jAQvVfqP1i+lwArViUirCgrqkpo&#10;dyWo9mwch1iyPa5tSOjXd+wksN32VPXijGfGz37zZrJ4aLUiZ+G8BFPQyWhMiTAcSmmOBf2+33z6&#10;TIkPzJRMgREFvQhPH5YfPywam4sp1KBK4QiCGJ83tqB1CDbPMs9roZkfgRUGgxU4zQJu3TErHWsQ&#10;XatsOh7fZw240jrgwnv0PnZBukz4VSV4eK4qLwJRBcW3hbS6tB7imi0XLD86ZmvJ+2ewf3iFZtLg&#10;pVeoRxYYOTn5B5SW3IGHKow46AyqSnKROCCbyfgdm13NrEhcsDjeXsvk/x8sfzq/OCLLgs4nlBim&#10;UaO9aAP5Ai1BF9ansT7HtJ3FxNCiH3Ue/B6dkXZbOR2/SIhgHCt9uVY3onF0zsZ38/l8RgnH2P3d&#10;LGJkt6PW+fBVgCbRKKhD6VJF2XnrQ5c6pMSbPChZbqRScRMDa+XImaHMTS2D6MF/y1Im5hqIpzrA&#10;6Mkiv45HtEJ7aFM9pqk5ousA5QW5O+i6x1u+kXjhlvnwwhy2C9LFEQjPuFQKmoJCb1FSg/v5N3/M&#10;RxUxSkmD7VdQ/+PEnKBEfTOob+zVwXCDcRgMc9JrQKooGb4mmXjABTWYlQP9ipOxirdgiBmOdxU0&#10;DOY6dEOAk8XFapWSsCMtC1uzszxCD4Xdt6/M2V6WgGo+wdCYLH+nTpeb9LGrU8BSJ+luVezrjd2c&#10;xO8nL47L233Kuv0flr8AAAD//wMAUEsDBBQABgAIAAAAIQBqUhcu4QAAAAkBAAAPAAAAZHJzL2Rv&#10;d25yZXYueG1sTI/NTsMwEITvlXgHa5G4VNShP2kJcaqqggNcKkIv3Nx4GwfidWQ7bXh7DJf2ODur&#10;mW/y9WBadkLnG0sCHiYJMKTKqoZqAfuPl/sVMB8kKdlaQgE/6GFd3IxymSl7pnc8laFmMYR8JgXo&#10;ELqMc19pNNJPbIcUvaN1RoYoXc2Vk+cYblo+TZKUG9lQbNCyw63G6rvsjYDd/HOnx/3x+W0zn7nX&#10;fb9Nv+pSiLvbYfMELOAQLs/whx/RoYhMB9uT8qwVMItLgoDFaroAFv3lY7oEdvi/pMCLnF8vKH4B&#10;AAD//wMAUEsBAi0AFAAGAAgAAAAhALaDOJL+AAAA4QEAABMAAAAAAAAAAAAAAAAAAAAAAFtDb250&#10;ZW50X1R5cGVzXS54bWxQSwECLQAUAAYACAAAACEAOP0h/9YAAACUAQAACwAAAAAAAAAAAAAAAAAv&#10;AQAAX3JlbHMvLnJlbHNQSwECLQAUAAYACAAAACEAVPvhtS8CAABnBAAADgAAAAAAAAAAAAAAAAAu&#10;AgAAZHJzL2Uyb0RvYy54bWxQSwECLQAUAAYACAAAACEAalIXLuEAAAAJAQAADwAAAAAAAAAAAAAA&#10;AACJBAAAZHJzL2Rvd25yZXYueG1sUEsFBgAAAAAEAAQA8wAAAJcFAAAAAA==&#10;" stroked="f">
                <v:textbox style="mso-fit-shape-to-text:t" inset="0,0,0,0">
                  <w:txbxContent>
                    <w:p w14:paraId="302FC3FA" w14:textId="7041FE57" w:rsidR="001F2641" w:rsidRPr="004A4934" w:rsidRDefault="001F2641" w:rsidP="00EE4F66">
                      <w:pPr>
                        <w:pStyle w:val="Caption"/>
                        <w:jc w:val="center"/>
                        <w:rPr>
                          <w:noProof/>
                          <w:sz w:val="24"/>
                          <w:szCs w:val="24"/>
                        </w:rPr>
                      </w:pPr>
                      <w:bookmarkStart w:id="3619" w:name="_Toc83115828"/>
                      <w:r>
                        <w:t xml:space="preserve">Gambar 3. </w:t>
                      </w:r>
                      <w:r>
                        <w:fldChar w:fldCharType="begin"/>
                      </w:r>
                      <w:r>
                        <w:instrText xml:space="preserve"> SEQ Gambar_3. \* ARABIC </w:instrText>
                      </w:r>
                      <w:r>
                        <w:fldChar w:fldCharType="separate"/>
                      </w:r>
                      <w:r>
                        <w:rPr>
                          <w:noProof/>
                        </w:rPr>
                        <w:t>15</w:t>
                      </w:r>
                      <w:r>
                        <w:fldChar w:fldCharType="end"/>
                      </w:r>
                      <w:r>
                        <w:t xml:space="preserve"> Sequence Diagram Profile Guru</w:t>
                      </w:r>
                      <w:bookmarkEnd w:id="3619"/>
                    </w:p>
                  </w:txbxContent>
                </v:textbox>
              </v:shape>
            </w:pict>
          </mc:Fallback>
        </mc:AlternateContent>
      </w:r>
      <w:r>
        <w:rPr>
          <w:noProof/>
        </w:rPr>
        <w:drawing>
          <wp:anchor distT="0" distB="0" distL="114300" distR="114300" simplePos="0" relativeHeight="251735552" behindDoc="1" locked="0" layoutInCell="1" allowOverlap="1" wp14:anchorId="482B0673" wp14:editId="3A638832">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5D68F49" w14:textId="77777777" w:rsidR="00EE4F66" w:rsidRDefault="00EE4F66" w:rsidP="0083024D">
      <w:pPr>
        <w:rPr>
          <w:lang w:val="id-ID"/>
        </w:rPr>
      </w:pPr>
    </w:p>
    <w:p w14:paraId="46741EBC" w14:textId="51433C42" w:rsidR="00EE4F66" w:rsidRDefault="00EE4F66" w:rsidP="0083024D">
      <w:pPr>
        <w:rPr>
          <w:lang w:val="id-ID"/>
        </w:rPr>
      </w:pPr>
    </w:p>
    <w:p w14:paraId="7DDB44A0" w14:textId="4BC6EB34" w:rsidR="00EE4F66" w:rsidRDefault="00EE4F66" w:rsidP="0083024D">
      <w:pPr>
        <w:rPr>
          <w:lang w:val="id-ID"/>
        </w:rPr>
      </w:pPr>
    </w:p>
    <w:p w14:paraId="6065BC44" w14:textId="44E30A45" w:rsidR="00EE4F66" w:rsidRDefault="00EE4F66" w:rsidP="0083024D">
      <w:pPr>
        <w:rPr>
          <w:lang w:val="id-ID"/>
        </w:rPr>
      </w:pPr>
    </w:p>
    <w:p w14:paraId="6E2FFE16" w14:textId="7B31FC62" w:rsidR="00EE4F66" w:rsidRDefault="00EE4F66" w:rsidP="0083024D">
      <w:pPr>
        <w:rPr>
          <w:lang w:val="id-ID"/>
        </w:rPr>
      </w:pPr>
    </w:p>
    <w:p w14:paraId="4F233DD8" w14:textId="247F3008" w:rsidR="00EE4F66" w:rsidRDefault="00EE4F66" w:rsidP="0083024D">
      <w:pPr>
        <w:rPr>
          <w:lang w:val="id-ID"/>
        </w:rPr>
      </w:pPr>
    </w:p>
    <w:p w14:paraId="5C5E704A" w14:textId="6DD16787" w:rsidR="00EE4F66" w:rsidRDefault="00EE4F66" w:rsidP="0083024D">
      <w:pPr>
        <w:rPr>
          <w:lang w:val="id-ID"/>
        </w:rPr>
      </w:pPr>
    </w:p>
    <w:p w14:paraId="6A65847A" w14:textId="53DA1A9B" w:rsidR="00A2766B" w:rsidRDefault="00A2766B" w:rsidP="0083024D">
      <w:pPr>
        <w:rPr>
          <w:lang w:val="id-ID"/>
        </w:rPr>
      </w:pPr>
    </w:p>
    <w:p w14:paraId="063AA0AD" w14:textId="7E3D49C9" w:rsidR="00EE4F66" w:rsidRDefault="00EE4F66" w:rsidP="0083024D">
      <w:pPr>
        <w:rPr>
          <w:lang w:val="id-ID"/>
        </w:rPr>
      </w:pPr>
    </w:p>
    <w:p w14:paraId="5A53DC40" w14:textId="5E3569FA" w:rsidR="00EE4F66" w:rsidRDefault="00EE4F66" w:rsidP="0083024D">
      <w:pPr>
        <w:rPr>
          <w:lang w:val="id-ID"/>
        </w:rPr>
      </w:pPr>
    </w:p>
    <w:p w14:paraId="422F76C9" w14:textId="17DCA257" w:rsidR="00EE4F66" w:rsidRDefault="00EE4F66" w:rsidP="0083024D">
      <w:pPr>
        <w:rPr>
          <w:lang w:val="id-ID"/>
        </w:rPr>
      </w:pPr>
    </w:p>
    <w:p w14:paraId="632CE7EC" w14:textId="4CCA42F1" w:rsidR="00EE4F66" w:rsidRDefault="00EE4F66" w:rsidP="0083024D">
      <w:pPr>
        <w:rPr>
          <w:lang w:val="id-ID"/>
        </w:rPr>
      </w:pPr>
    </w:p>
    <w:p w14:paraId="0676FB36" w14:textId="5FCCCD92" w:rsidR="00EE4F66" w:rsidDel="00FE2102" w:rsidRDefault="00EE4F66" w:rsidP="0083024D">
      <w:pPr>
        <w:rPr>
          <w:del w:id="3620" w:author=" " w:date="2021-11-12T16:36:00Z"/>
          <w:lang w:val="id-ID"/>
        </w:rPr>
      </w:pPr>
    </w:p>
    <w:p w14:paraId="35131811" w14:textId="4EF754D9" w:rsidR="00EE4F66" w:rsidRPr="004A229B" w:rsidDel="00FE2102" w:rsidRDefault="00EE4F66" w:rsidP="0083024D">
      <w:pPr>
        <w:rPr>
          <w:del w:id="3621" w:author=" " w:date="2021-11-12T16:36:00Z"/>
          <w:lang w:val="id-ID"/>
        </w:rPr>
      </w:pPr>
    </w:p>
    <w:p w14:paraId="69233C8C" w14:textId="0D234583" w:rsidR="004A229B" w:rsidRPr="0083024D" w:rsidRDefault="004A229B" w:rsidP="00FF2590">
      <w:pPr>
        <w:pStyle w:val="ListParagraph"/>
        <w:numPr>
          <w:ilvl w:val="0"/>
          <w:numId w:val="42"/>
        </w:numPr>
        <w:ind w:left="426"/>
        <w:rPr>
          <w:lang w:val="id-ID"/>
        </w:rPr>
      </w:pPr>
      <w:proofErr w:type="spellStart"/>
      <w:r>
        <w:t>Laporan</w:t>
      </w:r>
      <w:proofErr w:type="spellEnd"/>
      <w:r>
        <w:t xml:space="preserve"> </w:t>
      </w:r>
      <w:proofErr w:type="spellStart"/>
      <w:r>
        <w:t>Absen</w:t>
      </w:r>
      <w:proofErr w:type="spellEnd"/>
    </w:p>
    <w:p w14:paraId="3CA2BB00" w14:textId="31A90052" w:rsidR="0083024D" w:rsidRPr="00EE4F66" w:rsidRDefault="0083024D" w:rsidP="0083024D">
      <w:pPr>
        <w:ind w:firstLine="426"/>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rsidR="00791945">
        <w:t xml:space="preserve">, </w:t>
      </w:r>
      <w:proofErr w:type="spellStart"/>
      <w:r>
        <w:t>memilih</w:t>
      </w:r>
      <w:proofErr w:type="spellEnd"/>
      <w:r>
        <w:t xml:space="preserve"> </w:t>
      </w:r>
      <w:proofErr w:type="spellStart"/>
      <w:r w:rsidR="00791945">
        <w:t>maupun</w:t>
      </w:r>
      <w:proofErr w:type="spellEnd"/>
      <w:r w:rsidR="00791945">
        <w:t xml:space="preserve"> </w:t>
      </w:r>
      <w:proofErr w:type="spellStart"/>
      <w:r w:rsidR="00791945">
        <w:t>mencetak</w:t>
      </w:r>
      <w:proofErr w:type="spellEnd"/>
      <w:r w:rsidR="00791945">
        <w:t xml:space="preserve"> </w:t>
      </w:r>
      <w:r>
        <w:t xml:space="preserve">data </w:t>
      </w:r>
      <w:proofErr w:type="spellStart"/>
      <w:r>
        <w:t>rekapitulasi</w:t>
      </w:r>
      <w:proofErr w:type="spellEnd"/>
      <w:r>
        <w:t xml:space="preserve"> </w:t>
      </w:r>
      <w:proofErr w:type="spellStart"/>
      <w:r>
        <w:t>absensi</w:t>
      </w:r>
      <w:proofErr w:type="spellEnd"/>
      <w:r>
        <w:t xml:space="preserve"> </w:t>
      </w:r>
      <w:proofErr w:type="spellStart"/>
      <w:r w:rsidR="00791945">
        <w:t>melalui</w:t>
      </w:r>
      <w:proofErr w:type="spellEnd"/>
      <w:r w:rsidR="00791945">
        <w:t xml:space="preserve"> </w:t>
      </w:r>
      <w:r w:rsidR="00791945" w:rsidRPr="00791945">
        <w:rPr>
          <w:i/>
          <w:iCs/>
        </w:rPr>
        <w:t>database</w:t>
      </w:r>
      <w:r w:rsidR="00791945">
        <w:t xml:space="preserve"> </w:t>
      </w:r>
      <w:proofErr w:type="spellStart"/>
      <w:r w:rsidR="00791945">
        <w:t>berdasarkan</w:t>
      </w:r>
      <w:proofErr w:type="spellEnd"/>
      <w:r w:rsidR="00791945">
        <w:t xml:space="preserve"> </w:t>
      </w:r>
      <w:proofErr w:type="spellStart"/>
      <w:r w:rsidR="00791945">
        <w:t>periode</w:t>
      </w:r>
      <w:proofErr w:type="spellEnd"/>
      <w:r w:rsidR="00791945">
        <w:t xml:space="preserve">, </w:t>
      </w:r>
      <w:proofErr w:type="spellStart"/>
      <w:r w:rsidR="00791945">
        <w:t>siswa</w:t>
      </w:r>
      <w:proofErr w:type="spellEnd"/>
      <w:r w:rsidR="00791945">
        <w:t xml:space="preserve"> dan </w:t>
      </w:r>
      <w:proofErr w:type="spellStart"/>
      <w:r w:rsidR="00791945">
        <w:t>kelas</w:t>
      </w:r>
      <w:proofErr w:type="spellEnd"/>
      <w:r w:rsidR="00791945">
        <w:t xml:space="preserve"> </w:t>
      </w:r>
      <w:proofErr w:type="spellStart"/>
      <w:r w:rsidR="00791945">
        <w:t>tertentu</w:t>
      </w:r>
      <w:proofErr w:type="spellEnd"/>
      <w:r>
        <w:t xml:space="preserve">. </w:t>
      </w:r>
      <w:r w:rsidRPr="0083024D">
        <w:rPr>
          <w:i/>
        </w:rPr>
        <w:t>Sequence diagram</w:t>
      </w:r>
      <w:r>
        <w:t xml:space="preserve"> </w:t>
      </w:r>
      <w:proofErr w:type="spellStart"/>
      <w:r w:rsidR="00791945">
        <w:t>laporan</w:t>
      </w:r>
      <w:proofErr w:type="spellEnd"/>
      <w:r w:rsidR="00791945">
        <w:t xml:space="preserve"> </w:t>
      </w:r>
      <w:proofErr w:type="spellStart"/>
      <w:r w:rsidR="00791945">
        <w:t>absen</w:t>
      </w:r>
      <w:proofErr w:type="spellEnd"/>
      <w:r>
        <w:t xml:space="preserve"> </w:t>
      </w:r>
      <w:proofErr w:type="spellStart"/>
      <w:r>
        <w:t>ditunjukkan</w:t>
      </w:r>
      <w:proofErr w:type="spellEnd"/>
      <w:r>
        <w:t xml:space="preserve"> pada</w:t>
      </w:r>
      <w:r w:rsidRPr="0083024D">
        <w:rPr>
          <w:lang w:val="id-ID"/>
        </w:rPr>
        <w:t xml:space="preserve"> Gambar</w:t>
      </w:r>
      <w:r w:rsidR="00EE4F66">
        <w:t xml:space="preserve"> 3.17.</w:t>
      </w:r>
    </w:p>
    <w:p w14:paraId="02961552" w14:textId="017ED783" w:rsidR="00EE4F66" w:rsidDel="00FE2102" w:rsidRDefault="00EE4F66" w:rsidP="0083024D">
      <w:pPr>
        <w:rPr>
          <w:del w:id="3622" w:author=" " w:date="2021-11-12T16:37:00Z"/>
          <w:lang w:val="id-ID"/>
        </w:rPr>
      </w:pPr>
    </w:p>
    <w:p w14:paraId="2A71F879" w14:textId="7A1E656C" w:rsidR="00EE4F66" w:rsidDel="00FE2102" w:rsidRDefault="00EE4F66" w:rsidP="0083024D">
      <w:pPr>
        <w:rPr>
          <w:del w:id="3623" w:author=" " w:date="2021-11-12T16:37:00Z"/>
          <w:lang w:val="id-ID"/>
        </w:rPr>
      </w:pPr>
    </w:p>
    <w:p w14:paraId="0AAA742B" w14:textId="7B25E036" w:rsidR="00EE4F66" w:rsidDel="00FE2102" w:rsidRDefault="00EE4F66" w:rsidP="0083024D">
      <w:pPr>
        <w:rPr>
          <w:del w:id="3624" w:author=" " w:date="2021-11-12T16:37:00Z"/>
          <w:lang w:val="id-ID"/>
        </w:rPr>
      </w:pPr>
    </w:p>
    <w:p w14:paraId="0E187D72" w14:textId="77176649" w:rsidR="00EE4F66" w:rsidDel="00FE2102" w:rsidRDefault="00EE4F66" w:rsidP="0083024D">
      <w:pPr>
        <w:rPr>
          <w:del w:id="3625" w:author=" " w:date="2021-11-12T16:37:00Z"/>
          <w:lang w:val="id-ID"/>
        </w:rPr>
      </w:pPr>
    </w:p>
    <w:p w14:paraId="48031735" w14:textId="57BBE34C" w:rsidR="00EE4F66" w:rsidDel="00FE2102" w:rsidRDefault="00EE4F66" w:rsidP="0083024D">
      <w:pPr>
        <w:rPr>
          <w:del w:id="3626" w:author=" " w:date="2021-11-12T16:37:00Z"/>
          <w:lang w:val="id-ID"/>
        </w:rPr>
      </w:pPr>
    </w:p>
    <w:p w14:paraId="05501F90" w14:textId="5E0BC049" w:rsidR="00EE4F66" w:rsidDel="00FE2102" w:rsidRDefault="00EE4F66" w:rsidP="0083024D">
      <w:pPr>
        <w:rPr>
          <w:del w:id="3627" w:author=" " w:date="2021-11-12T16:37:00Z"/>
          <w:lang w:val="id-ID"/>
        </w:rPr>
      </w:pPr>
    </w:p>
    <w:p w14:paraId="030AE101" w14:textId="03DC9D05" w:rsidR="00EE4F66" w:rsidDel="00FE2102" w:rsidRDefault="00EE4F66" w:rsidP="0083024D">
      <w:pPr>
        <w:rPr>
          <w:del w:id="3628" w:author=" " w:date="2021-11-12T16:37:00Z"/>
          <w:lang w:val="id-ID"/>
        </w:rPr>
      </w:pPr>
    </w:p>
    <w:p w14:paraId="7FDEF226" w14:textId="5915D533" w:rsidR="00EE4F66" w:rsidRDefault="00EE4F66" w:rsidP="0083024D">
      <w:pPr>
        <w:rPr>
          <w:lang w:val="id-ID"/>
        </w:rPr>
      </w:pPr>
      <w:r>
        <w:rPr>
          <w:noProof/>
        </w:rPr>
        <mc:AlternateContent>
          <mc:Choice Requires="wps">
            <w:drawing>
              <wp:anchor distT="0" distB="0" distL="114300" distR="114300" simplePos="0" relativeHeight="251740672" behindDoc="1" locked="0" layoutInCell="1" allowOverlap="1" wp14:anchorId="35A0FC4A" wp14:editId="176CB464">
                <wp:simplePos x="0" y="0"/>
                <wp:positionH relativeFrom="column">
                  <wp:posOffset>19050</wp:posOffset>
                </wp:positionH>
                <wp:positionV relativeFrom="paragraph">
                  <wp:posOffset>2745740</wp:posOffset>
                </wp:positionV>
                <wp:extent cx="5039995" cy="63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57A619" w14:textId="5F354AA9" w:rsidR="001F2641" w:rsidRPr="0080515E" w:rsidRDefault="001F2641" w:rsidP="00EE4F66">
                            <w:pPr>
                              <w:pStyle w:val="Caption"/>
                              <w:jc w:val="center"/>
                              <w:rPr>
                                <w:noProof/>
                                <w:sz w:val="24"/>
                                <w:szCs w:val="24"/>
                              </w:rPr>
                            </w:pPr>
                            <w:bookmarkStart w:id="3629" w:name="_Toc83115829"/>
                            <w:r>
                              <w:t xml:space="preserve">Gambar 3. </w:t>
                            </w:r>
                            <w:r>
                              <w:fldChar w:fldCharType="begin"/>
                            </w:r>
                            <w:r>
                              <w:instrText xml:space="preserve"> SEQ Gambar_3. \* ARABIC </w:instrText>
                            </w:r>
                            <w:r>
                              <w:fldChar w:fldCharType="separate"/>
                            </w:r>
                            <w:r>
                              <w:rPr>
                                <w:noProof/>
                              </w:rPr>
                              <w:t>16</w:t>
                            </w:r>
                            <w:r>
                              <w:fldChar w:fldCharType="end"/>
                            </w:r>
                            <w:r>
                              <w:t xml:space="preserve"> Sequence Diagram </w:t>
                            </w:r>
                            <w:proofErr w:type="spellStart"/>
                            <w:r>
                              <w:t>Laporan</w:t>
                            </w:r>
                            <w:proofErr w:type="spellEnd"/>
                            <w:r>
                              <w:t xml:space="preserve"> </w:t>
                            </w:r>
                            <w:proofErr w:type="spellStart"/>
                            <w:r>
                              <w:t>Absen</w:t>
                            </w:r>
                            <w:bookmarkEnd w:id="36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0FC4A" id="Text Box 92" o:spid="_x0000_s1047" type="#_x0000_t202" style="position:absolute;left:0;text-align:left;margin-left:1.5pt;margin-top:216.2pt;width:396.8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ZoMAIAAGcEAAAOAAAAZHJzL2Uyb0RvYy54bWysVMFu2zAMvQ/YPwi6L05SpFiCOEWWIsOA&#10;oC2QDD0rshwLkEWNUmJ3Xz9KttOu22nYRaZIitJ7j/Tyrq0Nuyj0GmzOJ6MxZ8pKKLQ95fz7Yfvp&#10;M2c+CFsIA1bl/EV5frf6+GHZuIWaQgWmUMioiPWLxuW8CsEtsszLStXCj8ApS8ESsBaBtnjKChQN&#10;Va9NNh2Pb7MGsHAIUnlP3vsuyFepflkqGR7L0qvATM7pbSGtmNZjXLPVUixOKFylZf8M8Q+vqIW2&#10;dOm11L0Igp1R/1Gq1hLBQxlGEuoMylJLlTAQmsn4HZp9JZxKWIgc7640+f9XVj5cnpDpIufzKWdW&#10;1KTRQbWBfYGWkYv4aZxfUNreUWJoyU86D35Pzgi7LbGOXwLEKE5Mv1zZjdUkOWfjm/l8PuNMUuz2&#10;ZhZrZK9HHfrwVUHNopFzJOkSo+Ky86FLHVLiTR6MLrbamLiJgY1BdhEkc1PpoPriv2UZG3MtxFNd&#10;wejJIr4OR7RCe2wTH9MryCMUL4Qdoese7+RW04U74cOTQGoXgksjEB5pKQ00OYfe4qwC/Pk3f8wn&#10;FSnKWUPtl3P/4yxQcWa+WdI39upg4GAcB8Oe6w0Q1AkNl5PJpAMYzGCWCPUzTcY63kIhYSXdlfMw&#10;mJvQDQFNllTrdUqijnQi7OzeyVh6IPbQPgt0vSyB1HyAoTHF4p06XW7Sx63PgahO0kViOxZ7vqmb&#10;k/j95MVxebtPWa//h9UvAAAA//8DAFBLAwQUAAYACAAAACEAvvVxIeAAAAAJAQAADwAAAGRycy9k&#10;b3ducmV2LnhtbEyPwU7DMBBE70j8g7VIXBB1aEIKIU5VVXCAS0XaS29uvI0D8TqynTb8PYYLHGdn&#10;NfOmXE6mZyd0vrMk4G6WAENqrOqoFbDbvtw+APNBkpK9JRTwhR6W1eVFKQtlz/SOpzq0LIaQL6QA&#10;HcJQcO4bjUb6mR2Qone0zsgQpWu5cvIcw03P50mScyM7ig1aDrjW2HzWoxGwyfYbfTMen99WWepe&#10;d+M6/2hrIa6vptUTsIBT+HuGH/yIDlVkOtiRlGe9gDQuCQKydJ4Bi/7iMV8AO/xe7oFXJf+/oPoG&#10;AAD//wMAUEsBAi0AFAAGAAgAAAAhALaDOJL+AAAA4QEAABMAAAAAAAAAAAAAAAAAAAAAAFtDb250&#10;ZW50X1R5cGVzXS54bWxQSwECLQAUAAYACAAAACEAOP0h/9YAAACUAQAACwAAAAAAAAAAAAAAAAAv&#10;AQAAX3JlbHMvLnJlbHNQSwECLQAUAAYACAAAACEANjoWaDACAABnBAAADgAAAAAAAAAAAAAAAAAu&#10;AgAAZHJzL2Uyb0RvYy54bWxQSwECLQAUAAYACAAAACEAvvVxIeAAAAAJAQAADwAAAAAAAAAAAAAA&#10;AACKBAAAZHJzL2Rvd25yZXYueG1sUEsFBgAAAAAEAAQA8wAAAJcFAAAAAA==&#10;" stroked="f">
                <v:textbox style="mso-fit-shape-to-text:t" inset="0,0,0,0">
                  <w:txbxContent>
                    <w:p w14:paraId="2057A619" w14:textId="5F354AA9" w:rsidR="001F2641" w:rsidRPr="0080515E" w:rsidRDefault="001F2641" w:rsidP="00EE4F66">
                      <w:pPr>
                        <w:pStyle w:val="Caption"/>
                        <w:jc w:val="center"/>
                        <w:rPr>
                          <w:noProof/>
                          <w:sz w:val="24"/>
                          <w:szCs w:val="24"/>
                        </w:rPr>
                      </w:pPr>
                      <w:bookmarkStart w:id="3630" w:name="_Toc83115829"/>
                      <w:r>
                        <w:t xml:space="preserve">Gambar 3. </w:t>
                      </w:r>
                      <w:r>
                        <w:fldChar w:fldCharType="begin"/>
                      </w:r>
                      <w:r>
                        <w:instrText xml:space="preserve"> SEQ Gambar_3. \* ARABIC </w:instrText>
                      </w:r>
                      <w:r>
                        <w:fldChar w:fldCharType="separate"/>
                      </w:r>
                      <w:r>
                        <w:rPr>
                          <w:noProof/>
                        </w:rPr>
                        <w:t>16</w:t>
                      </w:r>
                      <w:r>
                        <w:fldChar w:fldCharType="end"/>
                      </w:r>
                      <w:r>
                        <w:t xml:space="preserve"> Sequence Diagram </w:t>
                      </w:r>
                      <w:proofErr w:type="spellStart"/>
                      <w:r>
                        <w:t>Laporan</w:t>
                      </w:r>
                      <w:proofErr w:type="spellEnd"/>
                      <w:r>
                        <w:t xml:space="preserve"> </w:t>
                      </w:r>
                      <w:proofErr w:type="spellStart"/>
                      <w:r>
                        <w:t>Absen</w:t>
                      </w:r>
                      <w:bookmarkEnd w:id="3630"/>
                      <w:proofErr w:type="spellEnd"/>
                    </w:p>
                  </w:txbxContent>
                </v:textbox>
              </v:shape>
            </w:pict>
          </mc:Fallback>
        </mc:AlternateContent>
      </w:r>
      <w:r>
        <w:rPr>
          <w:noProof/>
        </w:rPr>
        <w:drawing>
          <wp:anchor distT="0" distB="0" distL="114300" distR="114300" simplePos="0" relativeHeight="251738624" behindDoc="1" locked="0" layoutInCell="1" allowOverlap="1" wp14:anchorId="58DDCD4F" wp14:editId="40512C15">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D72071" w14:textId="0C045E07" w:rsidR="00EE4F66" w:rsidRDefault="00EE4F66" w:rsidP="0083024D">
      <w:pPr>
        <w:rPr>
          <w:lang w:val="id-ID"/>
        </w:rPr>
      </w:pPr>
    </w:p>
    <w:p w14:paraId="1E97F741" w14:textId="71F128E5" w:rsidR="00EE4F66" w:rsidRDefault="00EE4F66" w:rsidP="0083024D">
      <w:pPr>
        <w:rPr>
          <w:lang w:val="id-ID"/>
        </w:rPr>
      </w:pPr>
    </w:p>
    <w:p w14:paraId="4BBADB57" w14:textId="5A7D8613" w:rsidR="00EE4F66" w:rsidRDefault="00EE4F66" w:rsidP="0083024D">
      <w:pPr>
        <w:rPr>
          <w:lang w:val="id-ID"/>
        </w:rPr>
      </w:pPr>
    </w:p>
    <w:p w14:paraId="1C8D6F34" w14:textId="78EFF1BB" w:rsidR="00EE4F66" w:rsidRDefault="00EE4F66" w:rsidP="0083024D">
      <w:pPr>
        <w:rPr>
          <w:lang w:val="id-ID"/>
        </w:rPr>
      </w:pPr>
    </w:p>
    <w:p w14:paraId="28199CF4" w14:textId="79A70697" w:rsidR="00EE4F66" w:rsidRDefault="00EE4F66" w:rsidP="0083024D">
      <w:pPr>
        <w:rPr>
          <w:lang w:val="id-ID"/>
        </w:rPr>
      </w:pPr>
    </w:p>
    <w:p w14:paraId="17B4D9C6" w14:textId="101351C8" w:rsidR="00EE4F66" w:rsidRDefault="00EE4F66" w:rsidP="0083024D">
      <w:pPr>
        <w:rPr>
          <w:lang w:val="id-ID"/>
        </w:rPr>
      </w:pPr>
    </w:p>
    <w:p w14:paraId="503518C2" w14:textId="20039FAC" w:rsidR="00EE4F66" w:rsidRDefault="00EE4F66" w:rsidP="0083024D">
      <w:pPr>
        <w:rPr>
          <w:lang w:val="id-ID"/>
        </w:rPr>
      </w:pPr>
    </w:p>
    <w:p w14:paraId="4611511E" w14:textId="2161B841" w:rsidR="00EE4F66" w:rsidRDefault="00EE4F66" w:rsidP="0083024D">
      <w:pPr>
        <w:rPr>
          <w:lang w:val="id-ID"/>
        </w:rPr>
      </w:pPr>
    </w:p>
    <w:p w14:paraId="3CE64C9C" w14:textId="17BE0127" w:rsidR="00EE4F66" w:rsidRDefault="00EE4F66" w:rsidP="0083024D">
      <w:pPr>
        <w:rPr>
          <w:lang w:val="id-ID"/>
        </w:rPr>
      </w:pPr>
    </w:p>
    <w:p w14:paraId="6F3EE50B" w14:textId="77777777" w:rsidR="00EE4F66" w:rsidRDefault="00EE4F66" w:rsidP="00EE4F66">
      <w:pPr>
        <w:spacing w:line="240" w:lineRule="auto"/>
        <w:rPr>
          <w:lang w:val="id-ID"/>
        </w:rPr>
      </w:pPr>
    </w:p>
    <w:p w14:paraId="3EE22CD3" w14:textId="77777777" w:rsidR="00EE4F66" w:rsidRPr="00EE4F66" w:rsidRDefault="00EE4F66" w:rsidP="00EE4F66">
      <w:pPr>
        <w:pStyle w:val="ListParagraph"/>
        <w:spacing w:line="240" w:lineRule="auto"/>
        <w:ind w:left="426"/>
        <w:rPr>
          <w:lang w:val="id-ID"/>
        </w:rPr>
      </w:pPr>
    </w:p>
    <w:p w14:paraId="2064C568" w14:textId="5AE5D9D2" w:rsidR="004A229B" w:rsidRPr="00791945" w:rsidRDefault="004A229B" w:rsidP="00EE4F66">
      <w:pPr>
        <w:pStyle w:val="ListParagraph"/>
        <w:numPr>
          <w:ilvl w:val="0"/>
          <w:numId w:val="42"/>
        </w:numPr>
        <w:ind w:left="426"/>
        <w:rPr>
          <w:lang w:val="id-ID"/>
        </w:rPr>
      </w:pPr>
      <w:proofErr w:type="spellStart"/>
      <w:r>
        <w:t>Laporan</w:t>
      </w:r>
      <w:proofErr w:type="spellEnd"/>
      <w:r>
        <w:t xml:space="preserve"> Riwayat </w:t>
      </w:r>
      <w:proofErr w:type="spellStart"/>
      <w:r>
        <w:t>Absen</w:t>
      </w:r>
      <w:proofErr w:type="spellEnd"/>
    </w:p>
    <w:p w14:paraId="7568A21E" w14:textId="1989FBAD" w:rsidR="00791945" w:rsidRPr="00EE4F66" w:rsidRDefault="00791945" w:rsidP="00EE4F66">
      <w:pPr>
        <w:ind w:firstLine="426"/>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t xml:space="preserve"> dan </w:t>
      </w:r>
      <w:proofErr w:type="spellStart"/>
      <w:r>
        <w:t>mencetak</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maupun</w:t>
      </w:r>
      <w:proofErr w:type="spellEnd"/>
      <w:r>
        <w:t xml:space="preserve"> profile </w:t>
      </w:r>
      <w:proofErr w:type="spellStart"/>
      <w:r>
        <w:t>siswa</w:t>
      </w:r>
      <w:proofErr w:type="spellEnd"/>
      <w:r>
        <w:t xml:space="preserve"> </w:t>
      </w:r>
      <w:proofErr w:type="spellStart"/>
      <w:r>
        <w:t>berdasarkan</w:t>
      </w:r>
      <w:proofErr w:type="spellEnd"/>
      <w:r>
        <w:t xml:space="preserve"> </w:t>
      </w:r>
      <w:r w:rsidRPr="00791945">
        <w:rPr>
          <w:i/>
          <w:iCs/>
        </w:rPr>
        <w:t>database</w:t>
      </w:r>
      <w:r>
        <w:t xml:space="preserve">. </w:t>
      </w:r>
      <w:r w:rsidRPr="0083024D">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pada</w:t>
      </w:r>
      <w:r w:rsidRPr="0083024D">
        <w:rPr>
          <w:lang w:val="id-ID"/>
        </w:rPr>
        <w:t xml:space="preserve"> Gambar</w:t>
      </w:r>
      <w:r w:rsidR="00EE4F66">
        <w:t xml:space="preserve"> 3.18.</w:t>
      </w:r>
    </w:p>
    <w:p w14:paraId="3E73BAA8" w14:textId="77777777" w:rsidR="00EE4F66" w:rsidRDefault="00605993" w:rsidP="00EE4F66">
      <w:pPr>
        <w:keepNext/>
        <w:jc w:val="center"/>
      </w:pPr>
      <w:r>
        <w:rPr>
          <w:noProof/>
        </w:rPr>
        <w:lastRenderedPageBreak/>
        <w:drawing>
          <wp:inline distT="0" distB="0" distL="0" distR="0" wp14:anchorId="508A8965" wp14:editId="0514ED9C">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p>
    <w:p w14:paraId="131AEA76" w14:textId="29ADCED6" w:rsidR="00A2766B" w:rsidRPr="00605993" w:rsidRDefault="00EE4F66" w:rsidP="00EE4F66">
      <w:pPr>
        <w:pStyle w:val="Caption"/>
        <w:jc w:val="center"/>
        <w:rPr>
          <w:i w:val="0"/>
          <w:iCs w:val="0"/>
          <w:lang w:val="id-ID"/>
        </w:rPr>
      </w:pPr>
      <w:bookmarkStart w:id="3631" w:name="_Toc83115830"/>
      <w:r>
        <w:t xml:space="preserve">Gambar 3. </w:t>
      </w:r>
      <w:r>
        <w:fldChar w:fldCharType="begin"/>
      </w:r>
      <w:r>
        <w:instrText xml:space="preserve"> SEQ Gambar_3. \* ARABIC </w:instrText>
      </w:r>
      <w:r>
        <w:fldChar w:fldCharType="separate"/>
      </w:r>
      <w:r w:rsidR="003748F7">
        <w:rPr>
          <w:noProof/>
        </w:rPr>
        <w:t>17</w:t>
      </w:r>
      <w:r>
        <w:fldChar w:fldCharType="end"/>
      </w:r>
      <w:r>
        <w:t xml:space="preserve"> Sequence Diagram </w:t>
      </w:r>
      <w:proofErr w:type="spellStart"/>
      <w:r>
        <w:t>Laporan</w:t>
      </w:r>
      <w:proofErr w:type="spellEnd"/>
      <w:r>
        <w:t xml:space="preserve"> Riwayat </w:t>
      </w:r>
      <w:proofErr w:type="spellStart"/>
      <w:r>
        <w:t>Absen</w:t>
      </w:r>
      <w:bookmarkEnd w:id="3631"/>
      <w:proofErr w:type="spellEnd"/>
    </w:p>
    <w:p w14:paraId="64C1F952" w14:textId="5D88E041" w:rsidR="004A229B" w:rsidRPr="00FF7610" w:rsidRDefault="00605993" w:rsidP="00FF2590">
      <w:pPr>
        <w:pStyle w:val="ListParagraph"/>
        <w:numPr>
          <w:ilvl w:val="0"/>
          <w:numId w:val="42"/>
        </w:numPr>
        <w:ind w:left="426"/>
        <w:rPr>
          <w:lang w:val="id-ID"/>
        </w:rPr>
      </w:pPr>
      <w:proofErr w:type="spellStart"/>
      <w:r>
        <w:t>Laporan</w:t>
      </w:r>
      <w:proofErr w:type="spellEnd"/>
      <w:r w:rsidR="004A229B">
        <w:t xml:space="preserve"> Siswa </w:t>
      </w:r>
      <w:proofErr w:type="spellStart"/>
      <w:r w:rsidR="004A229B">
        <w:t>Bermasalah</w:t>
      </w:r>
      <w:proofErr w:type="spellEnd"/>
    </w:p>
    <w:p w14:paraId="4EACEDEE" w14:textId="1F8C6FC3" w:rsidR="00FF7610" w:rsidRPr="00EE4F66" w:rsidRDefault="00FF7610" w:rsidP="00FF7610">
      <w:pPr>
        <w:ind w:firstLine="426"/>
      </w:pPr>
      <w:r w:rsidRPr="00FF7610">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FF7610">
        <w:rPr>
          <w:lang w:val="id-ID"/>
        </w:rPr>
        <w:t>melihat</w:t>
      </w:r>
      <w:r>
        <w:t xml:space="preserve"> data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status </w:t>
      </w:r>
      <w:proofErr w:type="spellStart"/>
      <w:r>
        <w:t>absensi</w:t>
      </w:r>
      <w:proofErr w:type="spellEnd"/>
      <w:r>
        <w:t xml:space="preserve"> pada </w:t>
      </w:r>
      <w:r w:rsidRPr="00FF7610">
        <w:rPr>
          <w:i/>
          <w:iCs/>
        </w:rPr>
        <w:t>database</w:t>
      </w:r>
      <w:r>
        <w:t xml:space="preserve">. </w:t>
      </w:r>
      <w:r w:rsidRPr="00FF7610">
        <w:rPr>
          <w:i/>
        </w:rPr>
        <w:t>Sequence diagram</w:t>
      </w:r>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ditunjukkan</w:t>
      </w:r>
      <w:proofErr w:type="spellEnd"/>
      <w:r>
        <w:t xml:space="preserve"> pada</w:t>
      </w:r>
      <w:r w:rsidRPr="00FF7610">
        <w:rPr>
          <w:lang w:val="id-ID"/>
        </w:rPr>
        <w:t xml:space="preserve"> Gambar</w:t>
      </w:r>
      <w:r w:rsidR="00EE4F66">
        <w:t xml:space="preserve"> 3.19.</w:t>
      </w:r>
    </w:p>
    <w:p w14:paraId="6CA8399D" w14:textId="1018B37E" w:rsidR="00FF7610" w:rsidRPr="00FF7610" w:rsidRDefault="00EE4F66" w:rsidP="00FF7610">
      <w:pPr>
        <w:rPr>
          <w:lang w:val="id-ID"/>
        </w:rPr>
      </w:pPr>
      <w:r>
        <w:rPr>
          <w:noProof/>
        </w:rPr>
        <mc:AlternateContent>
          <mc:Choice Requires="wps">
            <w:drawing>
              <wp:anchor distT="0" distB="0" distL="114300" distR="114300" simplePos="0" relativeHeight="251743744" behindDoc="1" locked="0" layoutInCell="1" allowOverlap="1" wp14:anchorId="1EAAAA30" wp14:editId="0EEC3432">
                <wp:simplePos x="0" y="0"/>
                <wp:positionH relativeFrom="column">
                  <wp:posOffset>19050</wp:posOffset>
                </wp:positionH>
                <wp:positionV relativeFrom="paragraph">
                  <wp:posOffset>2672715</wp:posOffset>
                </wp:positionV>
                <wp:extent cx="503999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15C6AB3" w14:textId="59744494" w:rsidR="001F2641" w:rsidRPr="00361050" w:rsidRDefault="001F2641" w:rsidP="00EE4F66">
                            <w:pPr>
                              <w:pStyle w:val="Caption"/>
                              <w:jc w:val="center"/>
                              <w:rPr>
                                <w:noProof/>
                                <w:sz w:val="24"/>
                                <w:szCs w:val="24"/>
                              </w:rPr>
                            </w:pPr>
                            <w:bookmarkStart w:id="3632" w:name="_Toc83115831"/>
                            <w:r>
                              <w:t xml:space="preserve">Gambar 3. </w:t>
                            </w:r>
                            <w:r>
                              <w:fldChar w:fldCharType="begin"/>
                            </w:r>
                            <w:r>
                              <w:instrText xml:space="preserve"> SEQ Gambar_3. \* ARABIC </w:instrText>
                            </w:r>
                            <w:r>
                              <w:fldChar w:fldCharType="separate"/>
                            </w:r>
                            <w:r>
                              <w:rPr>
                                <w:noProof/>
                              </w:rPr>
                              <w:t>18</w:t>
                            </w:r>
                            <w:r>
                              <w:fldChar w:fldCharType="end"/>
                            </w:r>
                            <w:r>
                              <w:t xml:space="preserve"> Sequence Diagram </w:t>
                            </w:r>
                            <w:proofErr w:type="spellStart"/>
                            <w:r>
                              <w:t>Laporan</w:t>
                            </w:r>
                            <w:proofErr w:type="spellEnd"/>
                            <w:r>
                              <w:t xml:space="preserve"> Siswa </w:t>
                            </w:r>
                            <w:proofErr w:type="spellStart"/>
                            <w:r>
                              <w:t>Bermasalah</w:t>
                            </w:r>
                            <w:bookmarkEnd w:id="36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AA30" id="Text Box 93" o:spid="_x0000_s1048" type="#_x0000_t202" style="position:absolute;left:0;text-align:left;margin-left:1.5pt;margin-top:210.45pt;width:396.85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rmMQIAAGcEAAAOAAAAZHJzL2Uyb0RvYy54bWysVE2P2yAQvVfqf0DcG+dDWTVWnFWaVapK&#10;0e5KSbVngnGMBAwFEjv99R2wnd1ue6p6wcPMMPDem/HyvtWKXITzEkxBJ6MxJcJwKKU5FfT7Yfvp&#10;MyU+MFMyBUYU9Co8vV99/LBsbC6mUIMqhSNYxPi8sQWtQ7B5lnleC838CKwwGKzAaRZw605Z6ViD&#10;1bXKpuPxXdaAK60DLrxH70MXpKtUv6oED09V5UUgqqD4tpBWl9ZjXLPVkuUnx2wtef8M9g+v0Ewa&#10;vPRW6oEFRs5O/lFKS+7AQxVGHHQGVSW5SBgQzWT8Ds2+ZlYkLEiOtzea/P8ryx8vz47IsqCLGSWG&#10;adToINpAvkBL0IX8NNbnmLa3mBha9KPOg9+jM8JuK6fjFwERjCPT1xu7sRpH53w8WywWc0o4xu5m&#10;81gjez1qnQ9fBWgSjYI6lC4xyi47H7rUISXe5EHJciuVipsY2ChHLgxlbmoZRF/8tyxlYq6BeKor&#10;GD1ZxNfhiFZoj23iYzodQB6hvCJ2B133eMu3Ei/cMR+emcN2Qbg4AuEJl0pBU1DoLUpqcD//5o/5&#10;qCJGKWmw/Qrqf5yZE5Sobwb1jb06GG4wjoNhznoDCHWCw2V5MvGAC2owKwf6BSdjHW/BEDMc7ypo&#10;GMxN6IYAJ4uL9TolYUdaFnZmb3ksPRB7aF+Ys70sAdV8hKExWf5OnS436WPX54BUJ+kisR2LPd/Y&#10;zUn8fvLiuLzdp6zX/8PqFwAAAP//AwBQSwMEFAAGAAgAAAAhAKKsZJPhAAAACQEAAA8AAABkcnMv&#10;ZG93bnJldi54bWxMj8FuwjAQRO+V+g/WVuqlKjYQBUjjIITaQ3tBTblwM/ESp43XUexA+vc1J3qc&#10;ndXMm3w92padsfeNIwnTiQCGVDndUC1h//X2vATmgyKtWkco4Rc9rIv7u1xl2l3oE89lqFkMIZ8p&#10;CSaELuPcVwat8hPXIUXv5HqrQpR9zXWvLjHctnwmRMqtaig2GNXh1mD1Uw5Wwi457MzTcHr92CTz&#10;/n0/bNPvupTy8WHcvAALOIbbM1zxIzoUkenoBtKetRLmcUmQkMzEClj0F6t0Aex4vUwF8CLn/xcU&#10;fwAAAP//AwBQSwECLQAUAAYACAAAACEAtoM4kv4AAADhAQAAEwAAAAAAAAAAAAAAAAAAAAAAW0Nv&#10;bnRlbnRfVHlwZXNdLnhtbFBLAQItABQABgAIAAAAIQA4/SH/1gAAAJQBAAALAAAAAAAAAAAAAAAA&#10;AC8BAABfcmVscy8ucmVsc1BLAQItABQABgAIAAAAIQArDRrmMQIAAGcEAAAOAAAAAAAAAAAAAAAA&#10;AC4CAABkcnMvZTJvRG9jLnhtbFBLAQItABQABgAIAAAAIQCirGST4QAAAAkBAAAPAAAAAAAAAAAA&#10;AAAAAIsEAABkcnMvZG93bnJldi54bWxQSwUGAAAAAAQABADzAAAAmQUAAAAA&#10;" stroked="f">
                <v:textbox style="mso-fit-shape-to-text:t" inset="0,0,0,0">
                  <w:txbxContent>
                    <w:p w14:paraId="515C6AB3" w14:textId="59744494" w:rsidR="001F2641" w:rsidRPr="00361050" w:rsidRDefault="001F2641" w:rsidP="00EE4F66">
                      <w:pPr>
                        <w:pStyle w:val="Caption"/>
                        <w:jc w:val="center"/>
                        <w:rPr>
                          <w:noProof/>
                          <w:sz w:val="24"/>
                          <w:szCs w:val="24"/>
                        </w:rPr>
                      </w:pPr>
                      <w:bookmarkStart w:id="3633" w:name="_Toc83115831"/>
                      <w:r>
                        <w:t xml:space="preserve">Gambar 3. </w:t>
                      </w:r>
                      <w:r>
                        <w:fldChar w:fldCharType="begin"/>
                      </w:r>
                      <w:r>
                        <w:instrText xml:space="preserve"> SEQ Gambar_3. \* ARABIC </w:instrText>
                      </w:r>
                      <w:r>
                        <w:fldChar w:fldCharType="separate"/>
                      </w:r>
                      <w:r>
                        <w:rPr>
                          <w:noProof/>
                        </w:rPr>
                        <w:t>18</w:t>
                      </w:r>
                      <w:r>
                        <w:fldChar w:fldCharType="end"/>
                      </w:r>
                      <w:r>
                        <w:t xml:space="preserve"> Sequence Diagram </w:t>
                      </w:r>
                      <w:proofErr w:type="spellStart"/>
                      <w:r>
                        <w:t>Laporan</w:t>
                      </w:r>
                      <w:proofErr w:type="spellEnd"/>
                      <w:r>
                        <w:t xml:space="preserve"> Siswa </w:t>
                      </w:r>
                      <w:proofErr w:type="spellStart"/>
                      <w:r>
                        <w:t>Bermasalah</w:t>
                      </w:r>
                      <w:bookmarkEnd w:id="3633"/>
                      <w:proofErr w:type="spellEnd"/>
                    </w:p>
                  </w:txbxContent>
                </v:textbox>
              </v:shape>
            </w:pict>
          </mc:Fallback>
        </mc:AlternateContent>
      </w:r>
      <w:r>
        <w:rPr>
          <w:noProof/>
        </w:rPr>
        <w:drawing>
          <wp:anchor distT="0" distB="0" distL="114300" distR="114300" simplePos="0" relativeHeight="251741696" behindDoc="1" locked="0" layoutInCell="1" allowOverlap="1" wp14:anchorId="6A3B86B1" wp14:editId="169B1053">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C577E9B" w14:textId="6022BCAB" w:rsidR="00605993" w:rsidRDefault="00605993" w:rsidP="00605993">
      <w:pPr>
        <w:rPr>
          <w:lang w:val="id-ID"/>
        </w:rPr>
      </w:pPr>
    </w:p>
    <w:p w14:paraId="2FACE189" w14:textId="16551073" w:rsidR="00EE4F66" w:rsidRDefault="00EE4F66" w:rsidP="00605993">
      <w:pPr>
        <w:rPr>
          <w:lang w:val="id-ID"/>
        </w:rPr>
      </w:pPr>
    </w:p>
    <w:p w14:paraId="5864D0C9" w14:textId="2EAA9406" w:rsidR="00EE4F66" w:rsidRDefault="00EE4F66" w:rsidP="00605993">
      <w:pPr>
        <w:rPr>
          <w:lang w:val="id-ID"/>
        </w:rPr>
      </w:pPr>
    </w:p>
    <w:p w14:paraId="60FD7E53" w14:textId="77E40F50" w:rsidR="00EE4F66" w:rsidRDefault="00EE4F66" w:rsidP="00605993">
      <w:pPr>
        <w:rPr>
          <w:lang w:val="id-ID"/>
        </w:rPr>
      </w:pPr>
    </w:p>
    <w:p w14:paraId="032C761D" w14:textId="5BBBE85C" w:rsidR="00EE4F66" w:rsidRDefault="00EE4F66" w:rsidP="00605993">
      <w:pPr>
        <w:rPr>
          <w:lang w:val="id-ID"/>
        </w:rPr>
      </w:pPr>
    </w:p>
    <w:p w14:paraId="52CE099C" w14:textId="45537DA3" w:rsidR="00EE4F66" w:rsidRDefault="00EE4F66" w:rsidP="00605993">
      <w:pPr>
        <w:rPr>
          <w:lang w:val="id-ID"/>
        </w:rPr>
      </w:pPr>
    </w:p>
    <w:p w14:paraId="2F07B97F" w14:textId="56640A76" w:rsidR="00EE4F66" w:rsidRDefault="00EE4F66" w:rsidP="00605993">
      <w:pPr>
        <w:rPr>
          <w:lang w:val="id-ID"/>
        </w:rPr>
      </w:pPr>
    </w:p>
    <w:p w14:paraId="56F23C17" w14:textId="25F8156D" w:rsidR="00EE4F66" w:rsidRDefault="00EE4F66" w:rsidP="00605993">
      <w:pPr>
        <w:rPr>
          <w:lang w:val="id-ID"/>
        </w:rPr>
      </w:pPr>
    </w:p>
    <w:p w14:paraId="395AAC9F" w14:textId="669D282D" w:rsidR="00EE4F66" w:rsidRDefault="00EE4F66" w:rsidP="00605993">
      <w:pPr>
        <w:rPr>
          <w:lang w:val="id-ID"/>
        </w:rPr>
      </w:pPr>
    </w:p>
    <w:p w14:paraId="361B2D13" w14:textId="77777777" w:rsidR="00EE4F66" w:rsidRPr="00605993" w:rsidRDefault="00EE4F66" w:rsidP="00605993">
      <w:pPr>
        <w:rPr>
          <w:lang w:val="id-ID"/>
        </w:rPr>
      </w:pPr>
    </w:p>
    <w:p w14:paraId="0F3F676D" w14:textId="511FF59C" w:rsidR="00605993" w:rsidRPr="00FF7610" w:rsidRDefault="00605993" w:rsidP="00FF2590">
      <w:pPr>
        <w:pStyle w:val="ListParagraph"/>
        <w:numPr>
          <w:ilvl w:val="0"/>
          <w:numId w:val="42"/>
        </w:numPr>
        <w:ind w:left="426"/>
        <w:rPr>
          <w:lang w:val="id-ID"/>
        </w:rPr>
      </w:pPr>
      <w:proofErr w:type="spellStart"/>
      <w:r>
        <w:t>Notifikasi</w:t>
      </w:r>
      <w:proofErr w:type="spellEnd"/>
      <w:r>
        <w:t xml:space="preserve"> Siswa </w:t>
      </w:r>
      <w:proofErr w:type="spellStart"/>
      <w:r>
        <w:t>Bermasalah</w:t>
      </w:r>
      <w:proofErr w:type="spellEnd"/>
    </w:p>
    <w:p w14:paraId="521E4567" w14:textId="41807CE4" w:rsidR="00FF7610" w:rsidRDefault="00FF7610" w:rsidP="00FF7610">
      <w:pPr>
        <w:ind w:firstLine="426"/>
        <w:rPr>
          <w:ins w:id="3634" w:author=" " w:date="2021-11-12T16:37:00Z"/>
          <w:lang w:val="id-ID"/>
        </w:rPr>
      </w:pPr>
      <w:r w:rsidRPr="00FF7610">
        <w:rPr>
          <w:i/>
        </w:rPr>
        <w:t>Sequence diagram</w:t>
      </w:r>
      <w:r>
        <w:t xml:space="preserve"> </w:t>
      </w:r>
      <w:proofErr w:type="spellStart"/>
      <w:r>
        <w:t>ini</w:t>
      </w:r>
      <w:proofErr w:type="spellEnd"/>
      <w:r>
        <w:t xml:space="preserve"> </w:t>
      </w:r>
      <w:proofErr w:type="spellStart"/>
      <w:r>
        <w:t>akan</w:t>
      </w:r>
      <w:proofErr w:type="spellEnd"/>
      <w:r>
        <w:t xml:space="preserve"> </w:t>
      </w:r>
      <w:proofErr w:type="spellStart"/>
      <w:r>
        <w:t>tampil</w:t>
      </w:r>
      <w:proofErr w:type="spellEnd"/>
      <w:r>
        <w:t xml:space="preserve"> pada dashboard admin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w:t>
      </w:r>
      <w:r w:rsidRPr="00FF7610">
        <w:rPr>
          <w:i/>
          <w:iCs/>
        </w:rPr>
        <w:t>database</w:t>
      </w:r>
      <w:r>
        <w:rPr>
          <w:i/>
          <w:iCs/>
        </w:rPr>
        <w:t xml:space="preserve"> </w:t>
      </w:r>
      <w:r>
        <w:t xml:space="preserve">status </w:t>
      </w:r>
      <w:proofErr w:type="spellStart"/>
      <w:r>
        <w:t>absensi</w:t>
      </w:r>
      <w:proofErr w:type="spellEnd"/>
      <w:r>
        <w:t xml:space="preserve"> </w:t>
      </w:r>
      <w:proofErr w:type="spellStart"/>
      <w:r>
        <w:t>siswa</w:t>
      </w:r>
      <w:proofErr w:type="spellEnd"/>
      <w:r>
        <w:t xml:space="preserve">. </w:t>
      </w:r>
      <w:r w:rsidRPr="00FF7610">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pada</w:t>
      </w:r>
      <w:r w:rsidRPr="00FF7610">
        <w:rPr>
          <w:lang w:val="id-ID"/>
        </w:rPr>
        <w:t xml:space="preserve"> Gambar</w:t>
      </w:r>
    </w:p>
    <w:p w14:paraId="794419E1" w14:textId="77777777" w:rsidR="00FE2102" w:rsidRPr="00FF7610" w:rsidRDefault="00FE2102" w:rsidP="00FF7610">
      <w:pPr>
        <w:ind w:firstLine="426"/>
        <w:rPr>
          <w:lang w:val="id-ID"/>
        </w:rPr>
      </w:pPr>
    </w:p>
    <w:p w14:paraId="30F9C457" w14:textId="061BDAC3" w:rsidR="00EE4F66" w:rsidRDefault="00EE4F66" w:rsidP="00FF7610">
      <w:pPr>
        <w:rPr>
          <w:lang w:val="id-ID"/>
        </w:rPr>
      </w:pPr>
      <w:r>
        <w:rPr>
          <w:noProof/>
        </w:rPr>
        <w:lastRenderedPageBreak/>
        <mc:AlternateContent>
          <mc:Choice Requires="wps">
            <w:drawing>
              <wp:anchor distT="0" distB="0" distL="114300" distR="114300" simplePos="0" relativeHeight="251746816" behindDoc="1" locked="0" layoutInCell="1" allowOverlap="1" wp14:anchorId="75A42E92" wp14:editId="55CDEF6E">
                <wp:simplePos x="0" y="0"/>
                <wp:positionH relativeFrom="column">
                  <wp:posOffset>19050</wp:posOffset>
                </wp:positionH>
                <wp:positionV relativeFrom="paragraph">
                  <wp:posOffset>2757805</wp:posOffset>
                </wp:positionV>
                <wp:extent cx="5039995"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51DB7A2" w14:textId="472F5878" w:rsidR="001F2641" w:rsidRPr="00B727AB" w:rsidRDefault="001F2641" w:rsidP="00EE4F66">
                            <w:pPr>
                              <w:pStyle w:val="Caption"/>
                              <w:jc w:val="center"/>
                              <w:rPr>
                                <w:noProof/>
                                <w:sz w:val="24"/>
                                <w:szCs w:val="24"/>
                              </w:rPr>
                            </w:pPr>
                            <w:bookmarkStart w:id="3635" w:name="_Toc83115832"/>
                            <w:r>
                              <w:t xml:space="preserve">Gambar 3. </w:t>
                            </w:r>
                            <w:r>
                              <w:fldChar w:fldCharType="begin"/>
                            </w:r>
                            <w:r>
                              <w:instrText xml:space="preserve"> SEQ Gambar_3. \* ARABIC </w:instrText>
                            </w:r>
                            <w:r>
                              <w:fldChar w:fldCharType="separate"/>
                            </w:r>
                            <w:r>
                              <w:rPr>
                                <w:noProof/>
                              </w:rPr>
                              <w:t>19</w:t>
                            </w:r>
                            <w:r>
                              <w:fldChar w:fldCharType="end"/>
                            </w:r>
                            <w:r>
                              <w:t xml:space="preserve"> Sequence Diagram </w:t>
                            </w:r>
                            <w:proofErr w:type="spellStart"/>
                            <w:r>
                              <w:t>Notifikasi</w:t>
                            </w:r>
                            <w:proofErr w:type="spellEnd"/>
                            <w:r>
                              <w:t xml:space="preserve"> Siswa </w:t>
                            </w:r>
                            <w:proofErr w:type="spellStart"/>
                            <w:r>
                              <w:t>Bermasalah</w:t>
                            </w:r>
                            <w:bookmarkEnd w:id="36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42E92" id="Text Box 94" o:spid="_x0000_s1049" type="#_x0000_t202" style="position:absolute;left:0;text-align:left;margin-left:1.5pt;margin-top:217.15pt;width:396.85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gIMQIAAGcEAAAOAAAAZHJzL2Uyb0RvYy54bWysVE2P2yAQvVfqf0DcG+ejWTV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DFR0oM&#10;06jRQbSBfIaWoAv5aazPMW1vMTG06EedB79HZ4TdVk7HLwIiGEemrzd2YzWOzvl4tlgs5pRwjN3N&#10;5rFG9nrUOh++CNAkGgV1KF1ilF12PnSpQ0q8yYOS5VYqFTcxsFGOXBjK3NQyiL74b1nKxFwD8VRX&#10;MHqyiK/DEa3QHtvEx3Q2gDxCeUXsDrru8ZZvJV64Yz48M4ftgnBxBMITLpWCpqDQW5TU4H78zR/z&#10;UUWMUtJg+xXUfz8zJyhRXw3qG3t1MNxgHAfDnPUGEOoEh8vyZOIBF9RgVg70C07GOt6CIWY43lXQ&#10;MJib0A0BThYX63VKwo60LOzM3vJYeiD20L4wZ3tZAqr5CENjsvyNOl1u0seuzwGpTtJFYjsWe76x&#10;m5P4/eTFcfl1n7Je/w+rnwAAAP//AwBQSwMEFAAGAAgAAAAhACKBUt3fAAAACQEAAA8AAABkcnMv&#10;ZG93bnJldi54bWxMj8FOwzAQRO9I/IO1SFwQdSBWCiFOVVVwgEtF6IWbG2/jQLyObKcNf4/hAsfZ&#10;Wc28qVazHdgRfegdSbhZZMCQWqd76iTs3p6u74CFqEirwRFK+MIAq/r8rFKldid6xWMTO5ZCKJRK&#10;golxLDkPrUGrwsKNSMk7OG9VTNJ3XHt1SuF24LdZVnCrekoNRo24Mdh+NpOVsBXvW3M1HR5f1iL3&#10;z7tpU3x0jZSXF/P6AVjEOf49ww9+Qoc6Me3dRDqwQUKelkQJIhc5sOQv74slsP3vRQCvK/5/Qf0N&#10;AAD//wMAUEsBAi0AFAAGAAgAAAAhALaDOJL+AAAA4QEAABMAAAAAAAAAAAAAAAAAAAAAAFtDb250&#10;ZW50X1R5cGVzXS54bWxQSwECLQAUAAYACAAAACEAOP0h/9YAAACUAQAACwAAAAAAAAAAAAAAAAAv&#10;AQAAX3JlbHMvLnJlbHNQSwECLQAUAAYACAAAACEAs76ICDECAABnBAAADgAAAAAAAAAAAAAAAAAu&#10;AgAAZHJzL2Uyb0RvYy54bWxQSwECLQAUAAYACAAAACEAIoFS3d8AAAAJAQAADwAAAAAAAAAAAAAA&#10;AACLBAAAZHJzL2Rvd25yZXYueG1sUEsFBgAAAAAEAAQA8wAAAJcFAAAAAA==&#10;" stroked="f">
                <v:textbox style="mso-fit-shape-to-text:t" inset="0,0,0,0">
                  <w:txbxContent>
                    <w:p w14:paraId="151DB7A2" w14:textId="472F5878" w:rsidR="001F2641" w:rsidRPr="00B727AB" w:rsidRDefault="001F2641" w:rsidP="00EE4F66">
                      <w:pPr>
                        <w:pStyle w:val="Caption"/>
                        <w:jc w:val="center"/>
                        <w:rPr>
                          <w:noProof/>
                          <w:sz w:val="24"/>
                          <w:szCs w:val="24"/>
                        </w:rPr>
                      </w:pPr>
                      <w:bookmarkStart w:id="3636" w:name="_Toc83115832"/>
                      <w:r>
                        <w:t xml:space="preserve">Gambar 3. </w:t>
                      </w:r>
                      <w:r>
                        <w:fldChar w:fldCharType="begin"/>
                      </w:r>
                      <w:r>
                        <w:instrText xml:space="preserve"> SEQ Gambar_3. \* ARABIC </w:instrText>
                      </w:r>
                      <w:r>
                        <w:fldChar w:fldCharType="separate"/>
                      </w:r>
                      <w:r>
                        <w:rPr>
                          <w:noProof/>
                        </w:rPr>
                        <w:t>19</w:t>
                      </w:r>
                      <w:r>
                        <w:fldChar w:fldCharType="end"/>
                      </w:r>
                      <w:r>
                        <w:t xml:space="preserve"> Sequence Diagram </w:t>
                      </w:r>
                      <w:proofErr w:type="spellStart"/>
                      <w:r>
                        <w:t>Notifikasi</w:t>
                      </w:r>
                      <w:proofErr w:type="spellEnd"/>
                      <w:r>
                        <w:t xml:space="preserve"> Siswa </w:t>
                      </w:r>
                      <w:proofErr w:type="spellStart"/>
                      <w:r>
                        <w:t>Bermasalah</w:t>
                      </w:r>
                      <w:bookmarkEnd w:id="3636"/>
                      <w:proofErr w:type="spellEnd"/>
                    </w:p>
                  </w:txbxContent>
                </v:textbox>
              </v:shape>
            </w:pict>
          </mc:Fallback>
        </mc:AlternateContent>
      </w:r>
      <w:r>
        <w:rPr>
          <w:noProof/>
        </w:rPr>
        <w:drawing>
          <wp:anchor distT="0" distB="0" distL="114300" distR="114300" simplePos="0" relativeHeight="251744768" behindDoc="1" locked="0" layoutInCell="1" allowOverlap="1" wp14:anchorId="3A6D654E" wp14:editId="58674067">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EBBDC78" w14:textId="77777777" w:rsidR="00EE4F66" w:rsidRDefault="00EE4F66" w:rsidP="00FF7610">
      <w:pPr>
        <w:rPr>
          <w:lang w:val="id-ID"/>
        </w:rPr>
      </w:pPr>
    </w:p>
    <w:p w14:paraId="3F509734" w14:textId="5393F2D0" w:rsidR="00EE4F66" w:rsidRDefault="00EE4F66" w:rsidP="00FF7610">
      <w:pPr>
        <w:rPr>
          <w:lang w:val="id-ID"/>
        </w:rPr>
      </w:pPr>
    </w:p>
    <w:p w14:paraId="22028756" w14:textId="2AF8425F" w:rsidR="00A2766B" w:rsidRDefault="00A2766B" w:rsidP="00FF7610">
      <w:pPr>
        <w:rPr>
          <w:lang w:val="id-ID"/>
        </w:rPr>
      </w:pPr>
    </w:p>
    <w:p w14:paraId="1116FE39" w14:textId="3FF14707" w:rsidR="00EE4F66" w:rsidRDefault="00EE4F66" w:rsidP="00FF7610">
      <w:pPr>
        <w:rPr>
          <w:lang w:val="id-ID"/>
        </w:rPr>
      </w:pPr>
    </w:p>
    <w:p w14:paraId="263EB0B6" w14:textId="3E1270B1" w:rsidR="00EE4F66" w:rsidRDefault="00EE4F66" w:rsidP="00FF7610">
      <w:pPr>
        <w:rPr>
          <w:lang w:val="id-ID"/>
        </w:rPr>
      </w:pPr>
    </w:p>
    <w:p w14:paraId="6479FB62" w14:textId="1544E424" w:rsidR="00EE4F66" w:rsidRDefault="00EE4F66" w:rsidP="00FF7610">
      <w:pPr>
        <w:rPr>
          <w:lang w:val="id-ID"/>
        </w:rPr>
      </w:pPr>
    </w:p>
    <w:p w14:paraId="0EF0EEE1" w14:textId="60F880A8" w:rsidR="00EE4F66" w:rsidRDefault="00EE4F66" w:rsidP="00FF7610">
      <w:pPr>
        <w:rPr>
          <w:lang w:val="id-ID"/>
        </w:rPr>
      </w:pPr>
    </w:p>
    <w:p w14:paraId="386CA511" w14:textId="089957AD" w:rsidR="00EE4F66" w:rsidRDefault="00EE4F66" w:rsidP="00FF7610">
      <w:pPr>
        <w:rPr>
          <w:lang w:val="id-ID"/>
        </w:rPr>
      </w:pPr>
    </w:p>
    <w:p w14:paraId="7DC52D75" w14:textId="48A62694" w:rsidR="00EE4F66" w:rsidRDefault="00EE4F66" w:rsidP="00FF7610">
      <w:pPr>
        <w:rPr>
          <w:lang w:val="id-ID"/>
        </w:rPr>
      </w:pPr>
    </w:p>
    <w:p w14:paraId="2922E916" w14:textId="77777777" w:rsidR="00EE4F66" w:rsidRPr="004A229B" w:rsidRDefault="00EE4F66" w:rsidP="00FF7610">
      <w:pPr>
        <w:rPr>
          <w:lang w:val="id-ID"/>
        </w:rPr>
      </w:pPr>
    </w:p>
    <w:p w14:paraId="53BDFF45" w14:textId="0ED147A7" w:rsidR="00926DA8" w:rsidRDefault="00926DA8" w:rsidP="00C93BF7">
      <w:pPr>
        <w:pStyle w:val="Heading3"/>
        <w:numPr>
          <w:ilvl w:val="0"/>
          <w:numId w:val="9"/>
        </w:numPr>
        <w:tabs>
          <w:tab w:val="left" w:pos="851"/>
        </w:tabs>
        <w:ind w:left="426" w:hanging="426"/>
      </w:pPr>
      <w:bookmarkStart w:id="3637" w:name="_heading=h.1mrcu09"/>
      <w:bookmarkStart w:id="3638" w:name="_Toc80034251"/>
      <w:bookmarkStart w:id="3639" w:name="_Toc83115752"/>
      <w:bookmarkEnd w:id="3637"/>
      <w:r>
        <w:t>Class Diagram</w:t>
      </w:r>
      <w:bookmarkEnd w:id="3638"/>
      <w:bookmarkEnd w:id="3639"/>
    </w:p>
    <w:p w14:paraId="0DB69555" w14:textId="4D58ECE8" w:rsidR="004A229B" w:rsidRDefault="004A229B" w:rsidP="00EC4B61">
      <w:pPr>
        <w:ind w:firstLine="851"/>
      </w:pPr>
      <w:r>
        <w:t xml:space="preserve">Class Diagram </w:t>
      </w:r>
      <w:proofErr w:type="spellStart"/>
      <w:r>
        <w:t>ini</w:t>
      </w:r>
      <w:proofErr w:type="spellEnd"/>
      <w:r>
        <w:t xml:space="preserve"> </w:t>
      </w:r>
      <w:proofErr w:type="spellStart"/>
      <w:r>
        <w:t>akan</w:t>
      </w:r>
      <w:proofErr w:type="spellEnd"/>
      <w:r>
        <w:t xml:space="preserve"> </w:t>
      </w:r>
      <w:proofErr w:type="spellStart"/>
      <w:r>
        <w:t>mendeskripsikan</w:t>
      </w:r>
      <w:proofErr w:type="spellEnd"/>
      <w:r>
        <w:t xml:space="preserve"> </w:t>
      </w:r>
      <w:proofErr w:type="spellStart"/>
      <w:r>
        <w:t>jenis</w:t>
      </w:r>
      <w:proofErr w:type="spellEnd"/>
      <w:r>
        <w:t xml:space="preserve"> </w:t>
      </w:r>
      <w:proofErr w:type="spellStart"/>
      <w:r>
        <w:t>objek</w:t>
      </w:r>
      <w:proofErr w:type="spellEnd"/>
      <w:r>
        <w:t xml:space="preserve"> dan </w:t>
      </w:r>
      <w:proofErr w:type="spellStart"/>
      <w:r>
        <w:t>hubungan</w:t>
      </w:r>
      <w:proofErr w:type="spellEnd"/>
      <w:r>
        <w:t xml:space="preserve"> yang </w:t>
      </w:r>
      <w:proofErr w:type="spellStart"/>
      <w:r>
        <w:t>terjadi</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akan</w:t>
      </w:r>
      <w:proofErr w:type="spellEnd"/>
      <w:r>
        <w:t xml:space="preserve"> </w:t>
      </w:r>
      <w:proofErr w:type="spellStart"/>
      <w:r>
        <w:t>menunjukan</w:t>
      </w:r>
      <w:proofErr w:type="spellEnd"/>
      <w:r>
        <w:t xml:space="preserve"> </w:t>
      </w:r>
      <w:proofErr w:type="spellStart"/>
      <w:r>
        <w:t>beberapa</w:t>
      </w:r>
      <w:proofErr w:type="spellEnd"/>
      <w:r>
        <w:t xml:space="preserve"> </w:t>
      </w:r>
      <w:proofErr w:type="spellStart"/>
      <w:r>
        <w:t>atribut</w:t>
      </w:r>
      <w:proofErr w:type="spellEnd"/>
      <w:r>
        <w:t xml:space="preserve"> dan </w:t>
      </w:r>
      <w:proofErr w:type="spellStart"/>
      <w:r>
        <w:t>operasi</w:t>
      </w:r>
      <w:proofErr w:type="spellEnd"/>
      <w:r>
        <w:t xml:space="preserve"> </w:t>
      </w:r>
      <w:proofErr w:type="spellStart"/>
      <w:r>
        <w:t>sebuah</w:t>
      </w:r>
      <w:proofErr w:type="spellEnd"/>
      <w:r>
        <w:t xml:space="preserve"> </w:t>
      </w:r>
      <w:r>
        <w:rPr>
          <w:i/>
          <w:iCs/>
        </w:rPr>
        <w:t>class</w:t>
      </w:r>
      <w:r w:rsidR="00EE4F66">
        <w:rPr>
          <w:i/>
          <w:iCs/>
        </w:rPr>
        <w:t xml:space="preserve"> </w:t>
      </w:r>
      <w:r w:rsidR="00EE4F66" w:rsidRPr="00EE4F66">
        <w:t>yang</w:t>
      </w:r>
      <w:r w:rsidR="00EE4F66">
        <w:rPr>
          <w:i/>
          <w:iCs/>
        </w:rPr>
        <w:t xml:space="preserve"> </w:t>
      </w:r>
      <w:proofErr w:type="spellStart"/>
      <w:r w:rsidR="00EC4B61">
        <w:t>dapat</w:t>
      </w:r>
      <w:proofErr w:type="spellEnd"/>
      <w:r w:rsidR="00EC4B61">
        <w:t xml:space="preserve"> </w:t>
      </w:r>
      <w:proofErr w:type="spellStart"/>
      <w:r>
        <w:t>membantu</w:t>
      </w:r>
      <w:proofErr w:type="spellEnd"/>
      <w:r>
        <w:t xml:space="preserve"> </w:t>
      </w:r>
      <w:proofErr w:type="spellStart"/>
      <w:r>
        <w:t>pengembang</w:t>
      </w:r>
      <w:proofErr w:type="spellEnd"/>
      <w:r>
        <w:t xml:space="preserve"> </w:t>
      </w:r>
      <w:proofErr w:type="spellStart"/>
      <w:r>
        <w:t>m</w:t>
      </w:r>
      <w:r w:rsidR="00EC4B61">
        <w:t>enemukan</w:t>
      </w:r>
      <w:proofErr w:type="spellEnd"/>
      <w:r>
        <w:t xml:space="preserve"> </w:t>
      </w:r>
      <w:proofErr w:type="spellStart"/>
      <w:r>
        <w:t>struktur</w:t>
      </w:r>
      <w:proofErr w:type="spellEnd"/>
      <w:r>
        <w:t xml:space="preserve"> </w:t>
      </w:r>
      <w:proofErr w:type="spellStart"/>
      <w:r>
        <w:t>sistem</w:t>
      </w:r>
      <w:proofErr w:type="spellEnd"/>
      <w:r>
        <w:t xml:space="preserve"> dan </w:t>
      </w:r>
      <w:proofErr w:type="spellStart"/>
      <w:r>
        <w:t>menghasilkan</w:t>
      </w:r>
      <w:proofErr w:type="spellEnd"/>
      <w:r>
        <w:t xml:space="preserve"> </w:t>
      </w:r>
      <w:proofErr w:type="spellStart"/>
      <w:r>
        <w:t>rancangan</w:t>
      </w:r>
      <w:proofErr w:type="spellEnd"/>
      <w:r>
        <w:t xml:space="preserve"> </w:t>
      </w:r>
      <w:proofErr w:type="spellStart"/>
      <w:r>
        <w:t>sistem</w:t>
      </w:r>
      <w:proofErr w:type="spellEnd"/>
      <w:r>
        <w:t xml:space="preserve"> yang </w:t>
      </w:r>
      <w:proofErr w:type="spellStart"/>
      <w:r>
        <w:t>baik</w:t>
      </w:r>
      <w:proofErr w:type="spellEnd"/>
      <w:r>
        <w:t>.</w:t>
      </w:r>
    </w:p>
    <w:p w14:paraId="1DE2F993" w14:textId="14089B95" w:rsidR="00EC4B61" w:rsidRDefault="00EE4F66" w:rsidP="00A2766B">
      <w:pPr>
        <w:jc w:val="center"/>
      </w:pPr>
      <w:del w:id="3640" w:author=" " w:date="2021-11-12T16:37:00Z">
        <w:r w:rsidDel="00FE2102">
          <w:rPr>
            <w:noProof/>
          </w:rPr>
          <mc:AlternateContent>
            <mc:Choice Requires="wps">
              <w:drawing>
                <wp:anchor distT="0" distB="0" distL="114300" distR="114300" simplePos="0" relativeHeight="251749888" behindDoc="1" locked="0" layoutInCell="1" allowOverlap="1" wp14:anchorId="430553DA" wp14:editId="38258FC0">
                  <wp:simplePos x="0" y="0"/>
                  <wp:positionH relativeFrom="column">
                    <wp:posOffset>23495</wp:posOffset>
                  </wp:positionH>
                  <wp:positionV relativeFrom="paragraph">
                    <wp:posOffset>6725285</wp:posOffset>
                  </wp:positionV>
                  <wp:extent cx="5039995"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22D3243" w14:textId="44A1D1E3" w:rsidR="001F2641" w:rsidRPr="00133A7E" w:rsidRDefault="001F2641" w:rsidP="00EE4F66">
                              <w:pPr>
                                <w:pStyle w:val="Caption"/>
                                <w:jc w:val="center"/>
                                <w:rPr>
                                  <w:noProof/>
                                  <w:sz w:val="24"/>
                                  <w:szCs w:val="24"/>
                                </w:rPr>
                              </w:pPr>
                              <w:bookmarkStart w:id="3641" w:name="_Toc83115833"/>
                              <w:r>
                                <w:t xml:space="preserve">Gambar 3. </w:t>
                              </w:r>
                              <w:r>
                                <w:fldChar w:fldCharType="begin"/>
                              </w:r>
                              <w:r>
                                <w:instrText xml:space="preserve"> SEQ Gambar_3. \* ARABIC </w:instrText>
                              </w:r>
                              <w:r>
                                <w:fldChar w:fldCharType="separate"/>
                              </w:r>
                              <w:r>
                                <w:rPr>
                                  <w:noProof/>
                                </w:rPr>
                                <w:t>20</w:t>
                              </w:r>
                              <w:r>
                                <w:fldChar w:fldCharType="end"/>
                              </w:r>
                              <w:r>
                                <w:t xml:space="preserve"> Class Diagram </w:t>
                              </w:r>
                              <w:proofErr w:type="spellStart"/>
                              <w:r>
                                <w:t>Sistem</w:t>
                              </w:r>
                              <w:proofErr w:type="spellEnd"/>
                              <w:r>
                                <w:t xml:space="preserve"> Absensi SMK </w:t>
                              </w:r>
                              <w:proofErr w:type="spellStart"/>
                              <w:r>
                                <w:t>Cende</w:t>
                              </w:r>
                              <w:proofErr w:type="spellEnd"/>
                              <w:del w:id="3642" w:author=" " w:date="2021-11-12T16:37:00Z">
                                <w:r w:rsidDel="00FE2102">
                                  <w:delText>kia Batujajar</w:delText>
                                </w:r>
                              </w:del>
                              <w:bookmarkEnd w:id="3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553DA" id="Text Box 95" o:spid="_x0000_s1050" type="#_x0000_t202" style="position:absolute;left:0;text-align:left;margin-left:1.85pt;margin-top:529.55pt;width:396.85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xYSMQIAAGcEAAAOAAAAZHJzL2Uyb0RvYy54bWysVFFv2jAQfp+0/2D5fQToWo2IUDEqpkmo&#10;rQRTn43jkEi2zzsbEvbrd3YI3bo9TXsxl7vznb/vu2N+3xnNTgp9A7bgk9GYM2UllI09FPzbbv3h&#10;E2c+CFsKDVYV/Kw8v1+8fzdvXa6mUIMuFTIqYn3euoLXIbg8y7yslRF+BE5ZClaARgT6xENWomip&#10;utHZdDy+y1rA0iFI5T15H/ogX6T6VaVkeKoqrwLTBae3hXRiOvfxzBZzkR9QuLqRl2eIf3iFEY2l&#10;ptdSDyIIdsTmj1KmkQgeqjCSYDKoqkaqhIHQTMZv0Gxr4VTCQuR4d6XJ/7+y8vH0jKwpCz675cwK&#10;QxrtVBfYZ+gYuYif1vmc0raOEkNHftJ58HtyRthdhSb+EiBGcWL6fGU3VpPkvB3fzGaxi6TY3U2q&#10;nb1edejDFwWGRaPgSNIlRsVp4wM9g1KHlNjJg27KdaN1/IiBlUZ2EiRzWzdBxQfSjd+ytI25FuKt&#10;Phw9WcTX44hW6PZd4mP6cQC5h/JM2BH66fFOrhtquBE+PAukcSG4tALhiY5KQ1twuFic1YA//uaP&#10;+aQiRTlrafwK7r8fBSrO9FdL+sZZHQwcjP1g2KNZAUGd0HI5mUy6gEEPZoVgXmgzlrELhYSV1Kvg&#10;YTBXoV8C2iyplsuURBPpRNjYrZOx9EDsrnsR6C6yBFLzEYbBFPkbdfrcpI9bHgNRnaSLxPYsXvim&#10;aU76XDYvrsuv3ynr9f9h8RM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CqFxYSMQIAAGcEAAAOAAAAAAAAAAAAAAAA&#10;AC4CAABkcnMvZTJvRG9jLnhtbFBLAQItABQABgAIAAAAIQBxQpaB4QAAAAsBAAAPAAAAAAAAAAAA&#10;AAAAAIsEAABkcnMvZG93bnJldi54bWxQSwUGAAAAAAQABADzAAAAmQUAAAAA&#10;" stroked="f">
                  <v:textbox style="mso-fit-shape-to-text:t" inset="0,0,0,0">
                    <w:txbxContent>
                      <w:p w14:paraId="722D3243" w14:textId="44A1D1E3" w:rsidR="001F2641" w:rsidRPr="00133A7E" w:rsidRDefault="001F2641" w:rsidP="00EE4F66">
                        <w:pPr>
                          <w:pStyle w:val="Caption"/>
                          <w:jc w:val="center"/>
                          <w:rPr>
                            <w:noProof/>
                            <w:sz w:val="24"/>
                            <w:szCs w:val="24"/>
                          </w:rPr>
                        </w:pPr>
                        <w:bookmarkStart w:id="3643" w:name="_Toc83115833"/>
                        <w:r>
                          <w:t xml:space="preserve">Gambar 3. </w:t>
                        </w:r>
                        <w:r>
                          <w:fldChar w:fldCharType="begin"/>
                        </w:r>
                        <w:r>
                          <w:instrText xml:space="preserve"> SEQ Gambar_3. \* ARABIC </w:instrText>
                        </w:r>
                        <w:r>
                          <w:fldChar w:fldCharType="separate"/>
                        </w:r>
                        <w:r>
                          <w:rPr>
                            <w:noProof/>
                          </w:rPr>
                          <w:t>20</w:t>
                        </w:r>
                        <w:r>
                          <w:fldChar w:fldCharType="end"/>
                        </w:r>
                        <w:r>
                          <w:t xml:space="preserve"> Class Diagram </w:t>
                        </w:r>
                        <w:proofErr w:type="spellStart"/>
                        <w:r>
                          <w:t>Sistem</w:t>
                        </w:r>
                        <w:proofErr w:type="spellEnd"/>
                        <w:r>
                          <w:t xml:space="preserve"> Absensi SMK </w:t>
                        </w:r>
                        <w:proofErr w:type="spellStart"/>
                        <w:r>
                          <w:t>Cende</w:t>
                        </w:r>
                        <w:proofErr w:type="spellEnd"/>
                        <w:del w:id="3644" w:author=" " w:date="2021-11-12T16:37:00Z">
                          <w:r w:rsidDel="00FE2102">
                            <w:delText>kia Batujajar</w:delText>
                          </w:r>
                        </w:del>
                        <w:bookmarkEnd w:id="3643"/>
                      </w:p>
                    </w:txbxContent>
                  </v:textbox>
                </v:shape>
              </w:pict>
            </mc:Fallback>
          </mc:AlternateContent>
        </w:r>
        <w:r w:rsidDel="00FE2102">
          <w:rPr>
            <w:noProof/>
          </w:rPr>
          <w:drawing>
            <wp:inline distT="0" distB="0" distL="0" distR="0" wp14:anchorId="6FE6E12E" wp14:editId="29456D03">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rsidP="008159DF"/>
    <w:p w14:paraId="577B0BA4" w14:textId="4EE292B6" w:rsidR="000B5DA5" w:rsidRPr="000B5DA5" w:rsidRDefault="000B5DA5" w:rsidP="000B5DA5">
      <w:pPr>
        <w:jc w:val="center"/>
      </w:pPr>
      <w:bookmarkStart w:id="3645" w:name="_heading=h.46r0co2"/>
      <w:bookmarkEnd w:id="3645"/>
      <w:r w:rsidRPr="000B5DA5">
        <w:rPr>
          <w:b/>
          <w:bCs/>
        </w:rPr>
        <w:t>(</w:t>
      </w:r>
      <w:proofErr w:type="spellStart"/>
      <w:r w:rsidRPr="000B5DA5">
        <w:rPr>
          <w:b/>
          <w:bCs/>
        </w:rPr>
        <w:t>Sumber</w:t>
      </w:r>
      <w:proofErr w:type="spellEnd"/>
      <w:r w:rsidRPr="000B5DA5">
        <w:rPr>
          <w:b/>
          <w:bCs/>
        </w:rPr>
        <w:t>:</w:t>
      </w:r>
      <w:r>
        <w:t xml:space="preserve"> </w:t>
      </w:r>
      <w:proofErr w:type="spellStart"/>
      <w:r>
        <w:t>Peyusun</w:t>
      </w:r>
      <w:proofErr w:type="spellEnd"/>
      <w:r w:rsidRPr="000B5DA5">
        <w:rPr>
          <w:b/>
          <w:bCs/>
        </w:rPr>
        <w:t>)</w:t>
      </w:r>
    </w:p>
    <w:p w14:paraId="2C2BE5EF" w14:textId="30959DD6" w:rsidR="00926DA8" w:rsidRDefault="00926DA8" w:rsidP="00C93BF7">
      <w:pPr>
        <w:pStyle w:val="Heading3"/>
        <w:numPr>
          <w:ilvl w:val="0"/>
          <w:numId w:val="9"/>
        </w:numPr>
        <w:tabs>
          <w:tab w:val="left" w:pos="851"/>
        </w:tabs>
        <w:ind w:left="426" w:hanging="426"/>
      </w:pPr>
      <w:bookmarkStart w:id="3646" w:name="_heading=h.2lwamvv"/>
      <w:bookmarkStart w:id="3647" w:name="_Toc80034253"/>
      <w:bookmarkStart w:id="3648" w:name="_Toc83115753"/>
      <w:bookmarkEnd w:id="3646"/>
      <w:r>
        <w:t xml:space="preserve">Perancangan </w:t>
      </w:r>
      <w:bookmarkEnd w:id="3647"/>
      <w:bookmarkEnd w:id="3648"/>
      <w:r w:rsidR="004C453C">
        <w:rPr>
          <w:lang w:val="en-US"/>
        </w:rPr>
        <w:t>Basis Data</w:t>
      </w:r>
    </w:p>
    <w:p w14:paraId="37A429D4" w14:textId="0EF04AB7" w:rsidR="00C42EE7" w:rsidRDefault="00C42EE7" w:rsidP="004446A8">
      <w:pPr>
        <w:ind w:firstLine="851"/>
      </w:pPr>
      <w:proofErr w:type="spellStart"/>
      <w:r>
        <w:t>Perancangan</w:t>
      </w:r>
      <w:proofErr w:type="spellEnd"/>
      <w:r>
        <w:t xml:space="preserve"> </w:t>
      </w:r>
      <w:r w:rsidRPr="00C42EE7">
        <w:rPr>
          <w:i/>
          <w:iCs/>
        </w:rPr>
        <w:t>database</w:t>
      </w:r>
      <w:r>
        <w:t xml:space="preserve"> </w:t>
      </w:r>
      <w:proofErr w:type="spellStart"/>
      <w:r w:rsidR="004446A8">
        <w:t>merupakan</w:t>
      </w:r>
      <w:proofErr w:type="spellEnd"/>
      <w:r w:rsidR="004446A8">
        <w:t xml:space="preserve"> </w:t>
      </w:r>
      <w:proofErr w:type="spellStart"/>
      <w:r w:rsidR="004446A8">
        <w:t>rancangan</w:t>
      </w:r>
      <w:proofErr w:type="spellEnd"/>
      <w:r w:rsidR="004446A8">
        <w:t xml:space="preserve"> </w:t>
      </w:r>
      <w:proofErr w:type="spellStart"/>
      <w:r w:rsidR="004446A8">
        <w:t>seluruh</w:t>
      </w:r>
      <w:proofErr w:type="spellEnd"/>
      <w:r w:rsidR="004446A8">
        <w:t xml:space="preserve"> data </w:t>
      </w:r>
      <w:r w:rsidR="004446A8" w:rsidRPr="004446A8">
        <w:rPr>
          <w:i/>
          <w:iCs/>
        </w:rPr>
        <w:t>table</w:t>
      </w:r>
      <w:r w:rsidR="004446A8">
        <w:t xml:space="preserve"> yang </w:t>
      </w:r>
      <w:proofErr w:type="spellStart"/>
      <w:r w:rsidR="004446A8">
        <w:t>akan</w:t>
      </w:r>
      <w:proofErr w:type="spellEnd"/>
      <w:r w:rsidR="004446A8">
        <w:t xml:space="preserve"> </w:t>
      </w:r>
      <w:proofErr w:type="spellStart"/>
      <w:r w:rsidR="004446A8">
        <w:t>digunakan</w:t>
      </w:r>
      <w:proofErr w:type="spellEnd"/>
      <w:r w:rsidR="004446A8">
        <w:t xml:space="preserve"> </w:t>
      </w:r>
      <w:proofErr w:type="spellStart"/>
      <w:r w:rsidR="004446A8">
        <w:t>dalam</w:t>
      </w:r>
      <w:proofErr w:type="spellEnd"/>
      <w:r w:rsidR="004446A8">
        <w:t xml:space="preserve"> </w:t>
      </w:r>
      <w:proofErr w:type="spellStart"/>
      <w:r w:rsidR="004446A8">
        <w:t>sistem</w:t>
      </w:r>
      <w:proofErr w:type="spellEnd"/>
      <w:r w:rsidR="004446A8">
        <w:t xml:space="preserve"> </w:t>
      </w:r>
      <w:proofErr w:type="spellStart"/>
      <w:r w:rsidR="004446A8">
        <w:t>dengan</w:t>
      </w:r>
      <w:proofErr w:type="spellEnd"/>
      <w:r w:rsidR="004446A8">
        <w:t xml:space="preserve"> </w:t>
      </w:r>
      <w:proofErr w:type="spellStart"/>
      <w:r w:rsidR="004446A8">
        <w:t>menyertakan</w:t>
      </w:r>
      <w:proofErr w:type="spellEnd"/>
      <w:r w:rsidR="004446A8">
        <w:t xml:space="preserve"> </w:t>
      </w:r>
      <w:proofErr w:type="spellStart"/>
      <w:r w:rsidR="004446A8">
        <w:t>beberapa</w:t>
      </w:r>
      <w:proofErr w:type="spellEnd"/>
      <w:r w:rsidR="004446A8">
        <w:t xml:space="preserve"> </w:t>
      </w:r>
      <w:proofErr w:type="spellStart"/>
      <w:r w:rsidR="004446A8">
        <w:t>informasi</w:t>
      </w:r>
      <w:proofErr w:type="spellEnd"/>
      <w:r w:rsidR="004446A8">
        <w:t xml:space="preserve"> </w:t>
      </w:r>
      <w:proofErr w:type="spellStart"/>
      <w:r w:rsidR="004446A8">
        <w:t>seperti</w:t>
      </w:r>
      <w:proofErr w:type="spellEnd"/>
      <w:r w:rsidR="004446A8">
        <w:t xml:space="preserve"> </w:t>
      </w:r>
      <w:proofErr w:type="spellStart"/>
      <w:r w:rsidR="004446A8">
        <w:rPr>
          <w:i/>
          <w:iCs/>
        </w:rPr>
        <w:t>atribut</w:t>
      </w:r>
      <w:proofErr w:type="spellEnd"/>
      <w:r w:rsidR="004446A8">
        <w:rPr>
          <w:i/>
          <w:iCs/>
        </w:rPr>
        <w:t xml:space="preserve"> </w:t>
      </w:r>
      <w:proofErr w:type="spellStart"/>
      <w:r w:rsidR="004446A8">
        <w:t>dalam</w:t>
      </w:r>
      <w:proofErr w:type="spellEnd"/>
      <w:r w:rsidR="004446A8">
        <w:t xml:space="preserve"> </w:t>
      </w:r>
      <w:proofErr w:type="spellStart"/>
      <w:r w:rsidR="004446A8">
        <w:t>setiap</w:t>
      </w:r>
      <w:proofErr w:type="spellEnd"/>
      <w:r w:rsidR="004446A8">
        <w:t xml:space="preserve"> </w:t>
      </w:r>
      <w:r w:rsidR="004446A8">
        <w:rPr>
          <w:i/>
          <w:iCs/>
        </w:rPr>
        <w:t xml:space="preserve">field </w:t>
      </w:r>
      <w:r w:rsidR="004446A8">
        <w:t xml:space="preserve">data. </w:t>
      </w:r>
      <w:proofErr w:type="spellStart"/>
      <w:r w:rsidR="004446A8">
        <w:t>Perancangan</w:t>
      </w:r>
      <w:proofErr w:type="spellEnd"/>
      <w:r w:rsidR="004446A8">
        <w:t xml:space="preserve"> </w:t>
      </w:r>
      <w:r w:rsidR="004446A8">
        <w:rPr>
          <w:i/>
          <w:iCs/>
        </w:rPr>
        <w:t>database</w:t>
      </w:r>
      <w:r>
        <w:t xml:space="preserve"> </w:t>
      </w:r>
      <w:proofErr w:type="spellStart"/>
      <w:r w:rsidR="004446A8">
        <w:t>ini</w:t>
      </w:r>
      <w:proofErr w:type="spellEnd"/>
      <w:r>
        <w:t xml:space="preserve"> sangat </w:t>
      </w:r>
      <w:proofErr w:type="spellStart"/>
      <w:r>
        <w:t>diperlukan</w:t>
      </w:r>
      <w:proofErr w:type="spellEnd"/>
      <w:r>
        <w:t xml:space="preserve"> </w:t>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perlu</w:t>
      </w:r>
      <w:proofErr w:type="spellEnd"/>
      <w:r>
        <w:t xml:space="preserve"> </w:t>
      </w:r>
      <w:proofErr w:type="spellStart"/>
      <w:r>
        <w:t>perancangan</w:t>
      </w:r>
      <w:proofErr w:type="spellEnd"/>
      <w:r>
        <w:t xml:space="preserve"> database </w:t>
      </w:r>
      <w:proofErr w:type="spellStart"/>
      <w:r>
        <w:t>dengan</w:t>
      </w:r>
      <w:proofErr w:type="spellEnd"/>
      <w:r>
        <w:t xml:space="preserve"> </w:t>
      </w:r>
      <w:proofErr w:type="spellStart"/>
      <w:r>
        <w:t>benar</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kesalahan</w:t>
      </w:r>
      <w:proofErr w:type="spellEnd"/>
      <w:r>
        <w:t xml:space="preserve">. Adapun </w:t>
      </w:r>
      <w:proofErr w:type="spellStart"/>
      <w:r>
        <w:t>perancangan</w:t>
      </w:r>
      <w:proofErr w:type="spellEnd"/>
      <w:r>
        <w:t xml:space="preserve"> </w:t>
      </w:r>
      <w:r w:rsidRPr="00C42EE7">
        <w:rPr>
          <w:i/>
          <w:iCs/>
        </w:rPr>
        <w:t>database</w:t>
      </w:r>
      <w:r>
        <w:t xml:space="preserve"> </w:t>
      </w:r>
      <w:proofErr w:type="spellStart"/>
      <w:r>
        <w:t>untuk</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yaitu</w:t>
      </w:r>
      <w:proofErr w:type="spellEnd"/>
      <w:r>
        <w:t>:</w:t>
      </w:r>
    </w:p>
    <w:p w14:paraId="336F10A5" w14:textId="41185F5E" w:rsidR="00582712" w:rsidRPr="00331B6F" w:rsidRDefault="00582712">
      <w:pPr>
        <w:pStyle w:val="ListParagraph"/>
        <w:numPr>
          <w:ilvl w:val="0"/>
          <w:numId w:val="48"/>
        </w:numPr>
        <w:shd w:val="clear" w:color="auto" w:fill="FFFFFF" w:themeFill="background1"/>
        <w:ind w:left="450"/>
        <w:rPr>
          <w:b/>
          <w:bCs/>
          <w:rPrChange w:id="3649" w:author="Rafi Aziizi" w:date="2021-11-12T10:56:00Z">
            <w:rPr>
              <w:b/>
              <w:bCs/>
              <w:highlight w:val="cyan"/>
            </w:rPr>
          </w:rPrChange>
        </w:rPr>
        <w:pPrChange w:id="3650" w:author="Rafi Aziizi" w:date="2021-11-12T10:56:00Z">
          <w:pPr>
            <w:pStyle w:val="ListParagraph"/>
            <w:numPr>
              <w:numId w:val="48"/>
            </w:numPr>
            <w:ind w:left="450" w:hanging="360"/>
          </w:pPr>
        </w:pPrChange>
      </w:pPr>
      <w:proofErr w:type="spellStart"/>
      <w:r w:rsidRPr="00331B6F">
        <w:rPr>
          <w:b/>
          <w:bCs/>
          <w:rPrChange w:id="3651" w:author="Rafi Aziizi" w:date="2021-11-12T10:56:00Z">
            <w:rPr>
              <w:b/>
              <w:bCs/>
              <w:highlight w:val="cyan"/>
            </w:rPr>
          </w:rPrChange>
        </w:rPr>
        <w:t>Tabel</w:t>
      </w:r>
      <w:proofErr w:type="spellEnd"/>
      <w:r w:rsidRPr="00331B6F">
        <w:rPr>
          <w:b/>
          <w:bCs/>
          <w:shd w:val="clear" w:color="auto" w:fill="FFFFFF" w:themeFill="background1"/>
          <w:rPrChange w:id="3652" w:author="Rafi Aziizi" w:date="2021-11-12T10:56:00Z">
            <w:rPr>
              <w:b/>
              <w:bCs/>
              <w:highlight w:val="cyan"/>
            </w:rPr>
          </w:rPrChange>
        </w:rPr>
        <w:t xml:space="preserve"> RFID</w:t>
      </w:r>
    </w:p>
    <w:p w14:paraId="5F0F6C9E" w14:textId="32978F03" w:rsidR="009B575D" w:rsidRPr="00EB3EE8" w:rsidRDefault="009B575D" w:rsidP="00EB3EE8">
      <w:pPr>
        <w:ind w:firstLine="450"/>
        <w:rPr>
          <w:iCs/>
          <w:lang w:eastAsia="en-US"/>
        </w:rPr>
      </w:pPr>
      <w:proofErr w:type="spellStart"/>
      <w:r>
        <w:rPr>
          <w:iCs/>
        </w:rPr>
        <w:t>Tabel</w:t>
      </w:r>
      <w:proofErr w:type="spellEnd"/>
      <w:r>
        <w:rPr>
          <w:iCs/>
        </w:rPr>
        <w:t xml:space="preserve"> RFID </w:t>
      </w:r>
      <w:proofErr w:type="spellStart"/>
      <w:r>
        <w:rPr>
          <w:iCs/>
        </w:rPr>
        <w:t>terdapat</w:t>
      </w:r>
      <w:proofErr w:type="spellEnd"/>
      <w:r>
        <w:rPr>
          <w:iCs/>
        </w:rPr>
        <w:t xml:space="preserve"> pada </w:t>
      </w:r>
      <w:r w:rsidRPr="009B575D">
        <w:rPr>
          <w:i/>
        </w:rPr>
        <w:t>class</w:t>
      </w:r>
      <w:r>
        <w:rPr>
          <w:iCs/>
        </w:rPr>
        <w:t xml:space="preserve"> </w:t>
      </w:r>
      <w:proofErr w:type="spellStart"/>
      <w:r>
        <w:rPr>
          <w:iCs/>
        </w:rPr>
        <w:t>rfid</w:t>
      </w:r>
      <w:proofErr w:type="spellEnd"/>
      <w:r>
        <w:rPr>
          <w:iCs/>
        </w:rPr>
        <w:t xml:space="preserve">, </w:t>
      </w:r>
      <w:proofErr w:type="spellStart"/>
      <w:r>
        <w:rPr>
          <w:iCs/>
        </w:rPr>
        <w:t>dimana</w:t>
      </w:r>
      <w:proofErr w:type="spellEnd"/>
      <w:r>
        <w:rPr>
          <w:iCs/>
        </w:rPr>
        <w:t xml:space="preserve"> </w:t>
      </w:r>
      <w:proofErr w:type="spellStart"/>
      <w:r>
        <w:rPr>
          <w:iCs/>
        </w:rPr>
        <w:t>tabel</w:t>
      </w:r>
      <w:proofErr w:type="spellEnd"/>
      <w:r>
        <w:rPr>
          <w:iCs/>
        </w:rPr>
        <w:t xml:space="preserve"> </w:t>
      </w:r>
      <w:proofErr w:type="spellStart"/>
      <w:r>
        <w:rPr>
          <w:iCs/>
        </w:rPr>
        <w:t>ini</w:t>
      </w:r>
      <w:proofErr w:type="spellEnd"/>
      <w:r>
        <w:rPr>
          <w:iCs/>
        </w:rPr>
        <w:t xml:space="preserve"> </w:t>
      </w:r>
      <w:proofErr w:type="spellStart"/>
      <w:r>
        <w:rPr>
          <w:iCs/>
        </w:rPr>
        <w:t>memiliki</w:t>
      </w:r>
      <w:proofErr w:type="spellEnd"/>
      <w:r>
        <w:rPr>
          <w:iCs/>
        </w:rPr>
        <w:t xml:space="preserve"> </w:t>
      </w:r>
      <w:proofErr w:type="spellStart"/>
      <w:r>
        <w:rPr>
          <w:iCs/>
        </w:rPr>
        <w:t>beberapa</w:t>
      </w:r>
      <w:proofErr w:type="spellEnd"/>
      <w:r>
        <w:rPr>
          <w:iCs/>
        </w:rPr>
        <w:t xml:space="preserve"> </w:t>
      </w:r>
      <w:r w:rsidRPr="00D079EF">
        <w:rPr>
          <w:i/>
        </w:rPr>
        <w:t xml:space="preserve">field </w:t>
      </w:r>
      <w:proofErr w:type="spellStart"/>
      <w:r>
        <w:rPr>
          <w:iCs/>
        </w:rPr>
        <w:t>seperti</w:t>
      </w:r>
      <w:proofErr w:type="spellEnd"/>
      <w:r>
        <w:rPr>
          <w:iCs/>
        </w:rPr>
        <w:t xml:space="preserve"> pada </w:t>
      </w:r>
      <w:r w:rsidRPr="00D77591">
        <w:rPr>
          <w:i/>
        </w:rPr>
        <w:t>table</w:t>
      </w:r>
      <w:r w:rsidR="00D77591" w:rsidRPr="00D77591">
        <w:rPr>
          <w:i/>
        </w:rPr>
        <w:t xml:space="preserve"> </w:t>
      </w:r>
      <w:r w:rsidR="00D77591" w:rsidRPr="00D77591">
        <w:rPr>
          <w:iCs/>
        </w:rPr>
        <w:t>3.18</w:t>
      </w:r>
      <w:r>
        <w:rPr>
          <w:iCs/>
        </w:rPr>
        <w:t xml:space="preserve"> </w:t>
      </w:r>
      <w:proofErr w:type="spellStart"/>
      <w:r>
        <w:rPr>
          <w:iCs/>
        </w:rPr>
        <w:t>berfungsi</w:t>
      </w:r>
      <w:proofErr w:type="spellEnd"/>
      <w:r>
        <w:rPr>
          <w:iCs/>
        </w:rPr>
        <w:t xml:space="preserve"> </w:t>
      </w:r>
      <w:proofErr w:type="spellStart"/>
      <w:r>
        <w:rPr>
          <w:iCs/>
        </w:rPr>
        <w:t>untuk</w:t>
      </w:r>
      <w:proofErr w:type="spellEnd"/>
      <w:r>
        <w:rPr>
          <w:iCs/>
        </w:rPr>
        <w:t xml:space="preserve"> </w:t>
      </w:r>
      <w:proofErr w:type="spellStart"/>
      <w:r>
        <w:rPr>
          <w:iCs/>
        </w:rPr>
        <w:t>mengelola</w:t>
      </w:r>
      <w:proofErr w:type="spellEnd"/>
      <w:r>
        <w:rPr>
          <w:iCs/>
        </w:rPr>
        <w:t xml:space="preserve"> data </w:t>
      </w:r>
      <w:proofErr w:type="spellStart"/>
      <w:r>
        <w:rPr>
          <w:iCs/>
        </w:rPr>
        <w:t>rfid</w:t>
      </w:r>
      <w:proofErr w:type="spellEnd"/>
      <w:r>
        <w:rPr>
          <w:iCs/>
        </w:rPr>
        <w:t xml:space="preserve"> yang </w:t>
      </w:r>
      <w:proofErr w:type="spellStart"/>
      <w:r>
        <w:rPr>
          <w:iCs/>
        </w:rPr>
        <w:t>tersedia</w:t>
      </w:r>
      <w:proofErr w:type="spellEnd"/>
      <w:r>
        <w:rPr>
          <w:iCs/>
        </w:rPr>
        <w:t xml:space="preserve"> pada </w:t>
      </w:r>
      <w:proofErr w:type="spellStart"/>
      <w:r>
        <w:rPr>
          <w:iCs/>
        </w:rPr>
        <w:t>sistem</w:t>
      </w:r>
      <w:proofErr w:type="spellEnd"/>
      <w:r>
        <w:rPr>
          <w:iCs/>
        </w:rPr>
        <w:t xml:space="preserve"> </w:t>
      </w:r>
      <w:proofErr w:type="spellStart"/>
      <w:r>
        <w:rPr>
          <w:iCs/>
        </w:rPr>
        <w:t>absensi</w:t>
      </w:r>
      <w:proofErr w:type="spellEnd"/>
      <w:r>
        <w:rPr>
          <w:iCs/>
        </w:rPr>
        <w:t>.</w:t>
      </w:r>
    </w:p>
    <w:p w14:paraId="46DB279B" w14:textId="71C8FFAC" w:rsidR="00D77591" w:rsidRDefault="00D77591" w:rsidP="00FA382F">
      <w:pPr>
        <w:pStyle w:val="Caption"/>
        <w:keepNext/>
        <w:jc w:val="center"/>
      </w:pPr>
      <w:bookmarkStart w:id="3653" w:name="_Toc83115879"/>
      <w:r>
        <w:lastRenderedPageBreak/>
        <w:t xml:space="preserve">Table 3. </w:t>
      </w:r>
      <w:r w:rsidR="006720D0">
        <w:fldChar w:fldCharType="begin"/>
      </w:r>
      <w:r w:rsidR="006720D0">
        <w:instrText xml:space="preserve"> SEQ Table_3. \* ARABIC </w:instrText>
      </w:r>
      <w:r w:rsidR="006720D0">
        <w:fldChar w:fldCharType="separate"/>
      </w:r>
      <w:r w:rsidR="00A911C8">
        <w:rPr>
          <w:noProof/>
        </w:rPr>
        <w:t>18</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RFID</w:t>
      </w:r>
      <w:bookmarkEnd w:id="3653"/>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proofErr w:type="spellStart"/>
            <w:r>
              <w:t>idrfid</w:t>
            </w:r>
            <w:proofErr w:type="spellEnd"/>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proofErr w:type="spellStart"/>
            <w:r>
              <w:t>nama</w:t>
            </w:r>
            <w:proofErr w:type="spellEnd"/>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3654" w:author="Rafi Aziizi" w:date="2021-11-12T10:56:00Z">
            <w:rPr>
              <w:b/>
              <w:bCs/>
              <w:highlight w:val="cyan"/>
            </w:rPr>
          </w:rPrChange>
        </w:rPr>
      </w:pPr>
      <w:proofErr w:type="spellStart"/>
      <w:r w:rsidRPr="00331B6F">
        <w:rPr>
          <w:b/>
          <w:bCs/>
          <w:rPrChange w:id="3655" w:author="Rafi Aziizi" w:date="2021-11-12T10:56:00Z">
            <w:rPr>
              <w:b/>
              <w:bCs/>
              <w:highlight w:val="cyan"/>
            </w:rPr>
          </w:rPrChange>
        </w:rPr>
        <w:t>Tabel</w:t>
      </w:r>
      <w:proofErr w:type="spellEnd"/>
      <w:r w:rsidRPr="00331B6F">
        <w:rPr>
          <w:b/>
          <w:bCs/>
          <w:rPrChange w:id="3656" w:author="Rafi Aziizi" w:date="2021-11-12T10:56:00Z">
            <w:rPr>
              <w:b/>
              <w:bCs/>
              <w:highlight w:val="cyan"/>
            </w:rPr>
          </w:rPrChange>
        </w:rPr>
        <w:t xml:space="preserve"> Siswa</w:t>
      </w:r>
    </w:p>
    <w:p w14:paraId="0A12B732" w14:textId="3F0B20EA"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s</w:t>
      </w:r>
      <w:r>
        <w:t>iswa</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siswa</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 xml:space="preserve">field </w:t>
      </w:r>
      <w:proofErr w:type="spellStart"/>
      <w:r w:rsidRPr="009B575D">
        <w:t>seperti</w:t>
      </w:r>
      <w:proofErr w:type="spellEnd"/>
      <w:r w:rsidRPr="009B575D">
        <w:t xml:space="preserve"> pada </w:t>
      </w:r>
      <w:r w:rsidRPr="00D77591">
        <w:rPr>
          <w:i/>
          <w:iCs/>
        </w:rPr>
        <w:t>table</w:t>
      </w:r>
      <w:r w:rsidR="00D77591">
        <w:rPr>
          <w:i/>
          <w:iCs/>
        </w:rPr>
        <w:t xml:space="preserve"> </w:t>
      </w:r>
      <w:r w:rsidR="00D77591">
        <w:t xml:space="preserve">3.19. table </w:t>
      </w:r>
      <w:proofErr w:type="spellStart"/>
      <w:r w:rsidR="00D77591">
        <w:t>ini</w:t>
      </w:r>
      <w:proofErr w:type="spellEnd"/>
      <w:r w:rsidR="00D77591">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siswa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41B9257" w14:textId="491C1BC4" w:rsidR="00D77591" w:rsidRDefault="00D77591" w:rsidP="00FA382F">
      <w:pPr>
        <w:pStyle w:val="Caption"/>
        <w:keepNext/>
        <w:jc w:val="center"/>
      </w:pPr>
      <w:bookmarkStart w:id="3657" w:name="_Toc83115880"/>
      <w:r>
        <w:t xml:space="preserve">Table 3. </w:t>
      </w:r>
      <w:r w:rsidR="006720D0">
        <w:fldChar w:fldCharType="begin"/>
      </w:r>
      <w:r w:rsidR="006720D0">
        <w:instrText xml:space="preserve"> SEQ Table_3. \* ARABIC </w:instrText>
      </w:r>
      <w:r w:rsidR="006720D0">
        <w:fldChar w:fldCharType="separate"/>
      </w:r>
      <w:r w:rsidR="00A911C8">
        <w:rPr>
          <w:noProof/>
        </w:rPr>
        <w:t>19</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Siswa</w:t>
      </w:r>
      <w:bookmarkEnd w:id="3657"/>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proofErr w:type="spellStart"/>
            <w:r>
              <w:t>idrfid</w:t>
            </w:r>
            <w:proofErr w:type="spellEnd"/>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proofErr w:type="spellStart"/>
            <w:r>
              <w:t>nk</w:t>
            </w:r>
            <w:proofErr w:type="spellEnd"/>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proofErr w:type="spellStart"/>
            <w:r>
              <w:t>idwalikelas</w:t>
            </w:r>
            <w:proofErr w:type="spellEnd"/>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proofErr w:type="spellStart"/>
            <w:r>
              <w:t>nama</w:t>
            </w:r>
            <w:proofErr w:type="spellEnd"/>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proofErr w:type="spellStart"/>
            <w:r>
              <w:t>alamat</w:t>
            </w:r>
            <w:proofErr w:type="spellEnd"/>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proofErr w:type="spellStart"/>
            <w:r>
              <w:t>jeniskelamin</w:t>
            </w:r>
            <w:proofErr w:type="spellEnd"/>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proofErr w:type="spellStart"/>
            <w:r>
              <w:t>notlp</w:t>
            </w:r>
            <w:proofErr w:type="spellEnd"/>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proofErr w:type="spellStart"/>
            <w:r>
              <w:t>namaortu</w:t>
            </w:r>
            <w:proofErr w:type="spellEnd"/>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proofErr w:type="spellStart"/>
            <w:r>
              <w:t>noortu</w:t>
            </w:r>
            <w:proofErr w:type="spellEnd"/>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3658" w:author="Rafi Aziizi" w:date="2021-11-12T10:56:00Z">
            <w:rPr>
              <w:b/>
              <w:bCs/>
              <w:highlight w:val="cyan"/>
            </w:rPr>
          </w:rPrChange>
        </w:rPr>
      </w:pPr>
      <w:proofErr w:type="spellStart"/>
      <w:r w:rsidRPr="00331B6F">
        <w:rPr>
          <w:b/>
          <w:bCs/>
          <w:rPrChange w:id="3659" w:author="Rafi Aziizi" w:date="2021-11-12T10:56:00Z">
            <w:rPr>
              <w:b/>
              <w:bCs/>
              <w:highlight w:val="cyan"/>
            </w:rPr>
          </w:rPrChange>
        </w:rPr>
        <w:t>Tabel</w:t>
      </w:r>
      <w:proofErr w:type="spellEnd"/>
      <w:r w:rsidRPr="00331B6F">
        <w:rPr>
          <w:b/>
          <w:bCs/>
          <w:rPrChange w:id="3660" w:author="Rafi Aziizi" w:date="2021-11-12T10:56:00Z">
            <w:rPr>
              <w:b/>
              <w:bCs/>
              <w:highlight w:val="cyan"/>
            </w:rPr>
          </w:rPrChange>
        </w:rPr>
        <w:t xml:space="preserve"> </w:t>
      </w:r>
      <w:proofErr w:type="spellStart"/>
      <w:r w:rsidRPr="00331B6F">
        <w:rPr>
          <w:b/>
          <w:bCs/>
          <w:rPrChange w:id="3661" w:author="Rafi Aziizi" w:date="2021-11-12T10:56:00Z">
            <w:rPr>
              <w:b/>
              <w:bCs/>
              <w:highlight w:val="cyan"/>
            </w:rPr>
          </w:rPrChange>
        </w:rPr>
        <w:t>Absen</w:t>
      </w:r>
      <w:proofErr w:type="spellEnd"/>
    </w:p>
    <w:p w14:paraId="1927825F" w14:textId="2D23AA39"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a</w:t>
      </w:r>
      <w:r>
        <w:t>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absen</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r w:rsidRPr="00D079EF">
        <w:rPr>
          <w:i/>
          <w:iCs/>
        </w:rPr>
        <w:t>tabl</w:t>
      </w:r>
      <w:r w:rsidR="00D079EF">
        <w:rPr>
          <w:i/>
          <w:iCs/>
        </w:rPr>
        <w:t xml:space="preserve">e 3.20. </w:t>
      </w:r>
      <w:r w:rsidR="00D079EF" w:rsidRPr="00D079EF">
        <w:t xml:space="preserve">Adapun </w:t>
      </w:r>
      <w:proofErr w:type="spellStart"/>
      <w:r w:rsidRPr="009B575D">
        <w:t>fungsi</w:t>
      </w:r>
      <w:proofErr w:type="spellEnd"/>
      <w:r w:rsidRPr="009B575D">
        <w:t xml:space="preserve"> </w:t>
      </w:r>
      <w:proofErr w:type="spellStart"/>
      <w:r w:rsidR="00D079EF">
        <w:t>dari</w:t>
      </w:r>
      <w:proofErr w:type="spellEnd"/>
      <w:r w:rsidR="00D079EF">
        <w:t xml:space="preserve"> </w:t>
      </w:r>
      <w:proofErr w:type="spellStart"/>
      <w:r w:rsidR="00D079EF">
        <w:t>tabel</w:t>
      </w:r>
      <w:proofErr w:type="spellEnd"/>
      <w:r w:rsidR="00D079EF">
        <w:t xml:space="preserve"> </w:t>
      </w:r>
      <w:proofErr w:type="spellStart"/>
      <w:r w:rsidR="00D079EF">
        <w:t>ini</w:t>
      </w:r>
      <w:proofErr w:type="spellEnd"/>
      <w:r w:rsidR="00D079EF">
        <w:t xml:space="preserve"> </w:t>
      </w:r>
      <w:proofErr w:type="spellStart"/>
      <w:r w:rsidR="00D079EF">
        <w:t>yaitu</w:t>
      </w:r>
      <w:proofErr w:type="spellEnd"/>
      <w:r w:rsidR="00D079EF">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absen</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9E5C62A" w14:textId="0F2CD835" w:rsidR="00D77591" w:rsidRDefault="00D77591" w:rsidP="00FA382F">
      <w:pPr>
        <w:pStyle w:val="Caption"/>
        <w:keepNext/>
        <w:jc w:val="center"/>
      </w:pPr>
      <w:bookmarkStart w:id="3662" w:name="_Toc83115881"/>
      <w:r>
        <w:lastRenderedPageBreak/>
        <w:t xml:space="preserve">Table 3. </w:t>
      </w:r>
      <w:r w:rsidR="006720D0">
        <w:fldChar w:fldCharType="begin"/>
      </w:r>
      <w:r w:rsidR="006720D0">
        <w:instrText xml:space="preserve"> SEQ Table_3. \* ARABIC </w:instrText>
      </w:r>
      <w:r w:rsidR="006720D0">
        <w:fldChar w:fldCharType="separate"/>
      </w:r>
      <w:r w:rsidR="00A911C8">
        <w:rPr>
          <w:noProof/>
        </w:rPr>
        <w:t>20</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Absen</w:t>
      </w:r>
      <w:bookmarkEnd w:id="3662"/>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proofErr w:type="spellStart"/>
            <w:r>
              <w:t>idabsen</w:t>
            </w:r>
            <w:proofErr w:type="spellEnd"/>
          </w:p>
        </w:tc>
        <w:tc>
          <w:tcPr>
            <w:tcW w:w="1982" w:type="dxa"/>
          </w:tcPr>
          <w:p w14:paraId="2BE70943" w14:textId="20738A02" w:rsidR="006828A2" w:rsidRDefault="00156F99" w:rsidP="00C60063">
            <w:pPr>
              <w:jc w:val="center"/>
            </w:pPr>
            <w:r>
              <w:t>int</w:t>
            </w:r>
            <w:ins w:id="3663"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proofErr w:type="spellStart"/>
            <w:r>
              <w:t>idrfid</w:t>
            </w:r>
            <w:proofErr w:type="spellEnd"/>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proofErr w:type="spellStart"/>
            <w:r>
              <w:t>nk</w:t>
            </w:r>
            <w:proofErr w:type="spellEnd"/>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proofErr w:type="spellStart"/>
            <w:r>
              <w:t>nama</w:t>
            </w:r>
            <w:proofErr w:type="spellEnd"/>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proofErr w:type="spellStart"/>
            <w:r>
              <w:t>tanggal</w:t>
            </w:r>
            <w:proofErr w:type="spellEnd"/>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3664" w:author="Rafi Aziizi" w:date="2021-11-12T10:56:00Z">
            <w:rPr>
              <w:b/>
              <w:bCs/>
              <w:highlight w:val="cyan"/>
            </w:rPr>
          </w:rPrChange>
        </w:rPr>
      </w:pPr>
      <w:proofErr w:type="spellStart"/>
      <w:r w:rsidRPr="00331B6F">
        <w:rPr>
          <w:b/>
          <w:bCs/>
          <w:rPrChange w:id="3665" w:author="Rafi Aziizi" w:date="2021-11-12T10:56:00Z">
            <w:rPr>
              <w:b/>
              <w:bCs/>
              <w:highlight w:val="cyan"/>
            </w:rPr>
          </w:rPrChange>
        </w:rPr>
        <w:t>Tabel</w:t>
      </w:r>
      <w:proofErr w:type="spellEnd"/>
      <w:r w:rsidRPr="00331B6F">
        <w:rPr>
          <w:b/>
          <w:bCs/>
          <w:rPrChange w:id="3666" w:author="Rafi Aziizi" w:date="2021-11-12T10:56:00Z">
            <w:rPr>
              <w:b/>
              <w:bCs/>
              <w:highlight w:val="cyan"/>
            </w:rPr>
          </w:rPrChange>
        </w:rPr>
        <w:t xml:space="preserve"> </w:t>
      </w:r>
      <w:proofErr w:type="spellStart"/>
      <w:r w:rsidRPr="00331B6F">
        <w:rPr>
          <w:b/>
          <w:bCs/>
          <w:rPrChange w:id="3667" w:author="Rafi Aziizi" w:date="2021-11-12T10:56:00Z">
            <w:rPr>
              <w:b/>
              <w:bCs/>
              <w:highlight w:val="cyan"/>
            </w:rPr>
          </w:rPrChange>
        </w:rPr>
        <w:t>Laporan</w:t>
      </w:r>
      <w:proofErr w:type="spellEnd"/>
      <w:r w:rsidRPr="00331B6F">
        <w:rPr>
          <w:b/>
          <w:bCs/>
          <w:rPrChange w:id="3668" w:author="Rafi Aziizi" w:date="2021-11-12T10:56:00Z">
            <w:rPr>
              <w:b/>
              <w:bCs/>
              <w:highlight w:val="cyan"/>
            </w:rPr>
          </w:rPrChange>
        </w:rPr>
        <w:t xml:space="preserve"> </w:t>
      </w:r>
      <w:proofErr w:type="spellStart"/>
      <w:r w:rsidRPr="00331B6F">
        <w:rPr>
          <w:b/>
          <w:bCs/>
          <w:rPrChange w:id="3669" w:author="Rafi Aziizi" w:date="2021-11-12T10:56:00Z">
            <w:rPr>
              <w:b/>
              <w:bCs/>
              <w:highlight w:val="cyan"/>
            </w:rPr>
          </w:rPrChange>
        </w:rPr>
        <w:t>Absen</w:t>
      </w:r>
      <w:proofErr w:type="spellEnd"/>
    </w:p>
    <w:p w14:paraId="790F87B1" w14:textId="2E6C1217"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l</w:t>
      </w:r>
      <w:r>
        <w:t>aporan</w:t>
      </w:r>
      <w:proofErr w:type="spellEnd"/>
      <w:r>
        <w:t xml:space="preserve"> </w:t>
      </w:r>
      <w:proofErr w:type="spellStart"/>
      <w:r>
        <w:t>Absen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Laporan</w:t>
      </w:r>
      <w:proofErr w:type="spellEnd"/>
      <w:r>
        <w:t xml:space="preserve"> Absensi</w:t>
      </w:r>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w:t>
      </w:r>
      <w:r w:rsidR="00D77591">
        <w:t>3.21.</w:t>
      </w:r>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laporan</w:t>
      </w:r>
      <w:proofErr w:type="spellEnd"/>
      <w:r w:rsidR="00D77591">
        <w:t xml:space="preserve"> </w:t>
      </w:r>
      <w:proofErr w:type="spellStart"/>
      <w:r>
        <w:t>absensi</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2785D99" w14:textId="5C8EC69E" w:rsidR="00D77591" w:rsidRDefault="00D77591" w:rsidP="00FA382F">
      <w:pPr>
        <w:pStyle w:val="Caption"/>
        <w:keepNext/>
        <w:jc w:val="center"/>
      </w:pPr>
      <w:bookmarkStart w:id="3670" w:name="_Toc83115882"/>
      <w:r>
        <w:t xml:space="preserve">Table 3. </w:t>
      </w:r>
      <w:r w:rsidR="006720D0">
        <w:fldChar w:fldCharType="begin"/>
      </w:r>
      <w:r w:rsidR="006720D0">
        <w:instrText xml:space="preserve"> SEQ Table_3. \* ARABIC </w:instrText>
      </w:r>
      <w:r w:rsidR="006720D0">
        <w:fldChar w:fldCharType="separate"/>
      </w:r>
      <w:r w:rsidR="00A911C8">
        <w:rPr>
          <w:noProof/>
        </w:rPr>
        <w:t>21</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Laporan</w:t>
      </w:r>
      <w:proofErr w:type="spellEnd"/>
      <w:r>
        <w:t xml:space="preserve"> </w:t>
      </w:r>
      <w:proofErr w:type="spellStart"/>
      <w:r>
        <w:t>Absen</w:t>
      </w:r>
      <w:bookmarkEnd w:id="3670"/>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proofErr w:type="spellStart"/>
            <w:r>
              <w:t>idlapabsen</w:t>
            </w:r>
            <w:proofErr w:type="spellEnd"/>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proofErr w:type="spellStart"/>
            <w:r>
              <w:t>idwalikelas</w:t>
            </w:r>
            <w:proofErr w:type="spellEnd"/>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proofErr w:type="spellStart"/>
            <w:r>
              <w:t>nk</w:t>
            </w:r>
            <w:proofErr w:type="spellEnd"/>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proofErr w:type="spellStart"/>
            <w:r>
              <w:t>nama</w:t>
            </w:r>
            <w:proofErr w:type="spellEnd"/>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proofErr w:type="spellStart"/>
            <w:r>
              <w:t>hadir</w:t>
            </w:r>
            <w:proofErr w:type="spellEnd"/>
          </w:p>
        </w:tc>
        <w:tc>
          <w:tcPr>
            <w:tcW w:w="1982" w:type="dxa"/>
          </w:tcPr>
          <w:p w14:paraId="4DC65621" w14:textId="1F9871A4" w:rsidR="00C62D5D" w:rsidRDefault="007C5FA9" w:rsidP="00C60063">
            <w:pPr>
              <w:jc w:val="center"/>
            </w:pPr>
            <w:ins w:id="3671" w:author="Rafi Aziizi" w:date="2021-11-12T10:49:00Z">
              <w:r>
                <w:t>integer</w:t>
              </w:r>
            </w:ins>
            <w:del w:id="3672"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proofErr w:type="spellStart"/>
            <w:r>
              <w:t>sakit</w:t>
            </w:r>
            <w:proofErr w:type="spellEnd"/>
          </w:p>
        </w:tc>
        <w:tc>
          <w:tcPr>
            <w:tcW w:w="1982" w:type="dxa"/>
          </w:tcPr>
          <w:p w14:paraId="6122D628" w14:textId="2D188288" w:rsidR="00C62D5D" w:rsidRDefault="007C5FA9" w:rsidP="00C60063">
            <w:pPr>
              <w:jc w:val="center"/>
            </w:pPr>
            <w:ins w:id="3673" w:author="Rafi Aziizi" w:date="2021-11-12T10:49:00Z">
              <w:r>
                <w:t>integer</w:t>
              </w:r>
            </w:ins>
            <w:del w:id="3674"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proofErr w:type="spellStart"/>
            <w:r>
              <w:t>izin</w:t>
            </w:r>
            <w:proofErr w:type="spellEnd"/>
          </w:p>
        </w:tc>
        <w:tc>
          <w:tcPr>
            <w:tcW w:w="1982" w:type="dxa"/>
          </w:tcPr>
          <w:p w14:paraId="08A53C95" w14:textId="5ED2F538" w:rsidR="00C62D5D" w:rsidRDefault="007C5FA9" w:rsidP="00C60063">
            <w:pPr>
              <w:jc w:val="center"/>
            </w:pPr>
            <w:ins w:id="3675" w:author="Rafi Aziizi" w:date="2021-11-12T10:49:00Z">
              <w:r>
                <w:t>integer</w:t>
              </w:r>
            </w:ins>
            <w:del w:id="3676"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3677" w:author="Rafi Aziizi" w:date="2021-11-12T10:49:00Z">
              <w:r>
                <w:t>integer</w:t>
              </w:r>
            </w:ins>
            <w:del w:id="3678"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proofErr w:type="spellStart"/>
            <w:r>
              <w:t>terlambat</w:t>
            </w:r>
            <w:proofErr w:type="spellEnd"/>
          </w:p>
        </w:tc>
        <w:tc>
          <w:tcPr>
            <w:tcW w:w="1982" w:type="dxa"/>
          </w:tcPr>
          <w:p w14:paraId="4E780B80" w14:textId="68146841" w:rsidR="00C62D5D" w:rsidRDefault="007C5FA9" w:rsidP="00C60063">
            <w:pPr>
              <w:jc w:val="center"/>
            </w:pPr>
            <w:ins w:id="3679" w:author="Rafi Aziizi" w:date="2021-11-12T10:49:00Z">
              <w:r>
                <w:t>integer</w:t>
              </w:r>
            </w:ins>
            <w:del w:id="3680"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proofErr w:type="spellStart"/>
            <w:r>
              <w:t>keterangan</w:t>
            </w:r>
            <w:proofErr w:type="spellEnd"/>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3681" w:author="Rafi Aziizi" w:date="2021-11-12T10:56:00Z">
            <w:rPr>
              <w:b/>
              <w:bCs/>
              <w:highlight w:val="cyan"/>
            </w:rPr>
          </w:rPrChange>
        </w:rPr>
      </w:pPr>
      <w:proofErr w:type="spellStart"/>
      <w:r w:rsidRPr="00331B6F">
        <w:rPr>
          <w:b/>
          <w:bCs/>
          <w:rPrChange w:id="3682" w:author="Rafi Aziizi" w:date="2021-11-12T10:56:00Z">
            <w:rPr>
              <w:b/>
              <w:bCs/>
              <w:highlight w:val="cyan"/>
            </w:rPr>
          </w:rPrChange>
        </w:rPr>
        <w:t>Tabel</w:t>
      </w:r>
      <w:proofErr w:type="spellEnd"/>
      <w:r w:rsidRPr="00331B6F">
        <w:rPr>
          <w:b/>
          <w:bCs/>
          <w:rPrChange w:id="3683" w:author="Rafi Aziizi" w:date="2021-11-12T10:56:00Z">
            <w:rPr>
              <w:b/>
              <w:bCs/>
              <w:highlight w:val="cyan"/>
            </w:rPr>
          </w:rPrChange>
        </w:rPr>
        <w:t xml:space="preserve"> Guru</w:t>
      </w:r>
    </w:p>
    <w:p w14:paraId="5F8CDCA6" w14:textId="149085A8" w:rsidR="009B575D" w:rsidRDefault="009B575D" w:rsidP="00EB3EE8">
      <w:pPr>
        <w:ind w:firstLine="450"/>
        <w:rPr>
          <w:lang w:eastAsia="en-US"/>
        </w:rPr>
      </w:pPr>
      <w:proofErr w:type="spellStart"/>
      <w:r w:rsidRPr="009B575D">
        <w:lastRenderedPageBreak/>
        <w:t>Tabel</w:t>
      </w:r>
      <w:proofErr w:type="spellEnd"/>
      <w:r w:rsidRPr="009B575D">
        <w:t xml:space="preserve"> </w:t>
      </w:r>
      <w:r w:rsidR="009E6E1E">
        <w:t>g</w:t>
      </w:r>
      <w:r>
        <w:t>uru</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rsidR="009E6E1E">
        <w:t>g</w:t>
      </w:r>
      <w:r>
        <w:t>uru</w:t>
      </w:r>
      <w:r w:rsidR="00531075">
        <w:t xml:space="preserve">. </w:t>
      </w:r>
      <w:proofErr w:type="spellStart"/>
      <w:r w:rsidR="00531075">
        <w:t>Tabel</w:t>
      </w:r>
      <w:proofErr w:type="spellEnd"/>
      <w:r w:rsidR="00531075">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 xml:space="preserve">field </w:t>
      </w:r>
      <w:proofErr w:type="spellStart"/>
      <w:r w:rsidRPr="009B575D">
        <w:t>seperti</w:t>
      </w:r>
      <w:proofErr w:type="spellEnd"/>
      <w:r w:rsidRPr="009B575D">
        <w:t xml:space="preserve"> pada </w:t>
      </w:r>
      <w:proofErr w:type="spellStart"/>
      <w:r w:rsidR="00D079EF">
        <w:t>tabe</w:t>
      </w:r>
      <w:r w:rsidR="00531075">
        <w:t>l</w:t>
      </w:r>
      <w:proofErr w:type="spellEnd"/>
      <w:r w:rsidR="00D079EF">
        <w:t xml:space="preserve"> 3.22 yang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guru</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45017592" w14:textId="554E7884" w:rsidR="00D079EF" w:rsidRDefault="00D079EF" w:rsidP="00FA382F">
      <w:pPr>
        <w:pStyle w:val="Caption"/>
        <w:keepNext/>
        <w:jc w:val="center"/>
      </w:pPr>
      <w:bookmarkStart w:id="3684" w:name="_Toc83115883"/>
      <w:r>
        <w:t xml:space="preserve">Table 3. </w:t>
      </w:r>
      <w:r w:rsidR="006720D0">
        <w:fldChar w:fldCharType="begin"/>
      </w:r>
      <w:r w:rsidR="006720D0">
        <w:instrText xml:space="preserve"> SEQ Table_3. \* ARABIC </w:instrText>
      </w:r>
      <w:r w:rsidR="006720D0">
        <w:fldChar w:fldCharType="separate"/>
      </w:r>
      <w:r w:rsidR="00A911C8">
        <w:rPr>
          <w:noProof/>
        </w:rPr>
        <w:t>22</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Guru</w:t>
      </w:r>
      <w:bookmarkEnd w:id="3684"/>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proofErr w:type="spellStart"/>
            <w:r>
              <w:t>jabatan</w:t>
            </w:r>
            <w:proofErr w:type="spellEnd"/>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proofErr w:type="spellStart"/>
            <w:r>
              <w:t>nama</w:t>
            </w:r>
            <w:proofErr w:type="spellEnd"/>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proofErr w:type="spellStart"/>
            <w:r>
              <w:t>jeniskelamin</w:t>
            </w:r>
            <w:proofErr w:type="spellEnd"/>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proofErr w:type="spellStart"/>
            <w:r>
              <w:t>notlp</w:t>
            </w:r>
            <w:proofErr w:type="spellEnd"/>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proofErr w:type="spellStart"/>
            <w:r>
              <w:t>alamat</w:t>
            </w:r>
            <w:proofErr w:type="spellEnd"/>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3685" w:author="Rafi Aziizi" w:date="2021-11-12T10:56:00Z">
            <w:rPr>
              <w:b/>
              <w:bCs/>
              <w:highlight w:val="cyan"/>
            </w:rPr>
          </w:rPrChange>
        </w:rPr>
      </w:pPr>
      <w:proofErr w:type="spellStart"/>
      <w:r w:rsidRPr="00331B6F">
        <w:rPr>
          <w:b/>
          <w:bCs/>
          <w:rPrChange w:id="3686" w:author="Rafi Aziizi" w:date="2021-11-12T10:56:00Z">
            <w:rPr>
              <w:b/>
              <w:bCs/>
              <w:highlight w:val="cyan"/>
            </w:rPr>
          </w:rPrChange>
        </w:rPr>
        <w:t>Tabel</w:t>
      </w:r>
      <w:proofErr w:type="spellEnd"/>
      <w:r w:rsidRPr="00331B6F">
        <w:rPr>
          <w:b/>
          <w:bCs/>
          <w:rPrChange w:id="3687" w:author="Rafi Aziizi" w:date="2021-11-12T10:56:00Z">
            <w:rPr>
              <w:b/>
              <w:bCs/>
              <w:highlight w:val="cyan"/>
            </w:rPr>
          </w:rPrChange>
        </w:rPr>
        <w:t xml:space="preserve"> Admin</w:t>
      </w:r>
    </w:p>
    <w:p w14:paraId="6F441C7C" w14:textId="4924CB91" w:rsidR="009B575D" w:rsidRDefault="009B575D" w:rsidP="00EB3EE8">
      <w:pPr>
        <w:ind w:firstLine="450"/>
        <w:rPr>
          <w:lang w:eastAsia="en-US"/>
        </w:rPr>
      </w:pPr>
      <w:proofErr w:type="spellStart"/>
      <w:r w:rsidRPr="009B575D">
        <w:t>Tabel</w:t>
      </w:r>
      <w:proofErr w:type="spellEnd"/>
      <w:r w:rsidRPr="009B575D">
        <w:t xml:space="preserve"> </w:t>
      </w:r>
      <w:r w:rsidR="00531075">
        <w:t>a</w:t>
      </w:r>
      <w:r>
        <w:t>dmin</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t>admin</w:t>
      </w:r>
      <w:r w:rsidR="00531075">
        <w:t xml:space="preserve">. </w:t>
      </w:r>
      <w:proofErr w:type="spellStart"/>
      <w:r w:rsidR="00531075">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tab</w:t>
      </w:r>
      <w:r w:rsidR="00531075">
        <w:t>el</w:t>
      </w:r>
      <w:proofErr w:type="spellEnd"/>
      <w:r w:rsidR="00531075">
        <w:t xml:space="preserve"> 3.23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admin</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6D8B2C13" w14:textId="076437E1" w:rsidR="00531075" w:rsidRDefault="00531075" w:rsidP="00FA382F">
      <w:pPr>
        <w:pStyle w:val="Caption"/>
        <w:keepNext/>
        <w:jc w:val="center"/>
      </w:pPr>
      <w:bookmarkStart w:id="3688" w:name="_Toc83115884"/>
      <w:r>
        <w:t xml:space="preserve">Table 3. </w:t>
      </w:r>
      <w:r w:rsidR="006720D0">
        <w:fldChar w:fldCharType="begin"/>
      </w:r>
      <w:r w:rsidR="006720D0">
        <w:instrText xml:space="preserve"> SEQ Table_3. \* ARABIC </w:instrText>
      </w:r>
      <w:r w:rsidR="006720D0">
        <w:fldChar w:fldCharType="separate"/>
      </w:r>
      <w:r w:rsidR="00A911C8">
        <w:rPr>
          <w:noProof/>
        </w:rPr>
        <w:t>23</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Admin</w:t>
      </w:r>
      <w:bookmarkEnd w:id="3688"/>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proofErr w:type="spellStart"/>
            <w:r>
              <w:t>idadmin</w:t>
            </w:r>
            <w:proofErr w:type="spellEnd"/>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proofErr w:type="spellStart"/>
            <w:r>
              <w:t>nama</w:t>
            </w:r>
            <w:proofErr w:type="spellEnd"/>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3689" w:author="Rafi Aziizi" w:date="2021-11-12T10:49:00Z">
              <w:r>
                <w:t>integer</w:t>
              </w:r>
            </w:ins>
            <w:del w:id="3690"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3691" w:author="Rafi Aziizi" w:date="2021-11-12T10:56:00Z">
            <w:rPr>
              <w:b/>
              <w:bCs/>
              <w:highlight w:val="cyan"/>
            </w:rPr>
          </w:rPrChange>
        </w:rPr>
      </w:pPr>
      <w:proofErr w:type="spellStart"/>
      <w:r w:rsidRPr="00331B6F">
        <w:rPr>
          <w:b/>
          <w:bCs/>
          <w:rPrChange w:id="3692" w:author="Rafi Aziizi" w:date="2021-11-12T10:56:00Z">
            <w:rPr>
              <w:b/>
              <w:bCs/>
              <w:highlight w:val="cyan"/>
            </w:rPr>
          </w:rPrChange>
        </w:rPr>
        <w:t>Tabel</w:t>
      </w:r>
      <w:proofErr w:type="spellEnd"/>
      <w:r w:rsidRPr="00331B6F">
        <w:rPr>
          <w:b/>
          <w:bCs/>
          <w:rPrChange w:id="3693" w:author="Rafi Aziizi" w:date="2021-11-12T10:56:00Z">
            <w:rPr>
              <w:b/>
              <w:bCs/>
              <w:highlight w:val="cyan"/>
            </w:rPr>
          </w:rPrChange>
        </w:rPr>
        <w:t xml:space="preserve"> </w:t>
      </w:r>
      <w:proofErr w:type="spellStart"/>
      <w:r w:rsidRPr="00331B6F">
        <w:rPr>
          <w:b/>
          <w:bCs/>
          <w:rPrChange w:id="3694" w:author="Rafi Aziizi" w:date="2021-11-12T10:56:00Z">
            <w:rPr>
              <w:b/>
              <w:bCs/>
              <w:highlight w:val="cyan"/>
            </w:rPr>
          </w:rPrChange>
        </w:rPr>
        <w:t>Walikelas</w:t>
      </w:r>
      <w:proofErr w:type="spellEnd"/>
    </w:p>
    <w:p w14:paraId="65F309CB" w14:textId="4DB38A32" w:rsidR="009B575D" w:rsidRDefault="009B575D" w:rsidP="00EB3EE8">
      <w:pPr>
        <w:ind w:firstLine="450"/>
        <w:rPr>
          <w:lang w:eastAsia="en-US"/>
        </w:rPr>
      </w:pPr>
      <w:proofErr w:type="spellStart"/>
      <w:r w:rsidRPr="009B575D">
        <w:lastRenderedPageBreak/>
        <w:t>Tabel</w:t>
      </w:r>
      <w:proofErr w:type="spellEnd"/>
      <w:r w:rsidRPr="009B575D">
        <w:t xml:space="preserve"> </w:t>
      </w:r>
      <w:proofErr w:type="spellStart"/>
      <w:r w:rsidR="009E6E1E">
        <w:t>w</w:t>
      </w:r>
      <w:r>
        <w:t>alikelas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walikelas</w:t>
      </w:r>
      <w:proofErr w:type="spellEnd"/>
      <w:r w:rsidR="00531075">
        <w:t>.</w:t>
      </w:r>
      <w:r w:rsidRPr="009B575D">
        <w:t xml:space="preserve"> </w:t>
      </w:r>
      <w:proofErr w:type="spellStart"/>
      <w:r w:rsidR="00531075">
        <w:t>T</w:t>
      </w:r>
      <w:r w:rsidRPr="009B575D">
        <w: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3.24.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walikelas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82474E8" w14:textId="7B434B11" w:rsidR="00531075" w:rsidRDefault="00531075" w:rsidP="00FA382F">
      <w:pPr>
        <w:pStyle w:val="Caption"/>
        <w:keepNext/>
        <w:jc w:val="center"/>
      </w:pPr>
      <w:bookmarkStart w:id="3695" w:name="_Toc83115885"/>
      <w:r>
        <w:t xml:space="preserve">Table 3. </w:t>
      </w:r>
      <w:r w:rsidR="006720D0">
        <w:fldChar w:fldCharType="begin"/>
      </w:r>
      <w:r w:rsidR="006720D0">
        <w:instrText xml:space="preserve"> SEQ Table_3. \* ARABIC </w:instrText>
      </w:r>
      <w:r w:rsidR="006720D0">
        <w:fldChar w:fldCharType="separate"/>
      </w:r>
      <w:r w:rsidR="00A911C8">
        <w:rPr>
          <w:noProof/>
        </w:rPr>
        <w:t>24</w:t>
      </w:r>
      <w:r w:rsidR="006720D0">
        <w:fldChar w:fldCharType="end"/>
      </w:r>
      <w:r w:rsidR="009E6E1E">
        <w:t xml:space="preserve"> </w:t>
      </w:r>
      <w:proofErr w:type="spellStart"/>
      <w:r w:rsidR="009E6E1E">
        <w:t>Perancangan</w:t>
      </w:r>
      <w:proofErr w:type="spellEnd"/>
      <w:r>
        <w:t xml:space="preserve"> </w:t>
      </w:r>
      <w:proofErr w:type="spellStart"/>
      <w:r>
        <w:t>Tabel</w:t>
      </w:r>
      <w:proofErr w:type="spellEnd"/>
      <w:r>
        <w:t xml:space="preserve"> </w:t>
      </w:r>
      <w:proofErr w:type="spellStart"/>
      <w:r>
        <w:t>Walikelas</w:t>
      </w:r>
      <w:bookmarkEnd w:id="3695"/>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proofErr w:type="spellStart"/>
            <w:r>
              <w:t>idwalikelas</w:t>
            </w:r>
            <w:proofErr w:type="spellEnd"/>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proofErr w:type="spellStart"/>
            <w:r>
              <w:t>nk</w:t>
            </w:r>
            <w:proofErr w:type="spellEnd"/>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proofErr w:type="spellStart"/>
            <w:r>
              <w:t>nama</w:t>
            </w:r>
            <w:proofErr w:type="spellEnd"/>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proofErr w:type="spellStart"/>
            <w:r>
              <w:t>jeniskelamin</w:t>
            </w:r>
            <w:proofErr w:type="spellEnd"/>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proofErr w:type="spellStart"/>
            <w:r>
              <w:t>notlp</w:t>
            </w:r>
            <w:proofErr w:type="spellEnd"/>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proofErr w:type="spellStart"/>
            <w:r>
              <w:t>alamat</w:t>
            </w:r>
            <w:proofErr w:type="spellEnd"/>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3696" w:author="Rafi Aziizi" w:date="2021-11-12T10:56:00Z">
            <w:rPr>
              <w:b/>
              <w:bCs/>
              <w:highlight w:val="cyan"/>
            </w:rPr>
          </w:rPrChange>
        </w:rPr>
      </w:pPr>
      <w:proofErr w:type="spellStart"/>
      <w:r w:rsidRPr="00331B6F">
        <w:rPr>
          <w:b/>
          <w:bCs/>
          <w:rPrChange w:id="3697" w:author="Rafi Aziizi" w:date="2021-11-12T10:56:00Z">
            <w:rPr>
              <w:b/>
              <w:bCs/>
              <w:highlight w:val="cyan"/>
            </w:rPr>
          </w:rPrChange>
        </w:rPr>
        <w:t>Tabel</w:t>
      </w:r>
      <w:proofErr w:type="spellEnd"/>
      <w:r w:rsidRPr="00331B6F">
        <w:rPr>
          <w:b/>
          <w:bCs/>
          <w:rPrChange w:id="3698" w:author="Rafi Aziizi" w:date="2021-11-12T10:56:00Z">
            <w:rPr>
              <w:b/>
              <w:bCs/>
              <w:highlight w:val="cyan"/>
            </w:rPr>
          </w:rPrChange>
        </w:rPr>
        <w:t xml:space="preserve"> Kelas</w:t>
      </w:r>
    </w:p>
    <w:p w14:paraId="7AA5BA64" w14:textId="4BD596FA" w:rsidR="009B575D" w:rsidRDefault="009B575D" w:rsidP="00531075">
      <w:pPr>
        <w:ind w:firstLine="450"/>
        <w:rPr>
          <w:lang w:eastAsia="en-US"/>
        </w:rPr>
      </w:pPr>
      <w:proofErr w:type="spellStart"/>
      <w:r w:rsidRPr="009B575D">
        <w:t>Tabel</w:t>
      </w:r>
      <w:proofErr w:type="spellEnd"/>
      <w:r w:rsidRPr="009B575D">
        <w:t xml:space="preserve"> </w:t>
      </w:r>
      <w:proofErr w:type="spellStart"/>
      <w:r w:rsidR="009E6E1E">
        <w:t>k</w:t>
      </w:r>
      <w:r>
        <w:t>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kelas</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531075">
        <w:rPr>
          <w:i/>
          <w:iCs/>
        </w:rPr>
        <w:t xml:space="preserve"> 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3.25.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rsidR="006638B8">
        <w:t>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93AE17D" w14:textId="73E16CB4" w:rsidR="00531075" w:rsidRDefault="00531075" w:rsidP="00FA382F">
      <w:pPr>
        <w:pStyle w:val="Caption"/>
        <w:keepNext/>
        <w:jc w:val="center"/>
      </w:pPr>
      <w:bookmarkStart w:id="3699" w:name="_Toc83115886"/>
      <w:r>
        <w:t xml:space="preserve">Table 3. </w:t>
      </w:r>
      <w:r w:rsidR="006720D0">
        <w:fldChar w:fldCharType="begin"/>
      </w:r>
      <w:r w:rsidR="006720D0">
        <w:instrText xml:space="preserve"> SEQ Table_3. \* ARABIC </w:instrText>
      </w:r>
      <w:r w:rsidR="006720D0">
        <w:fldChar w:fldCharType="separate"/>
      </w:r>
      <w:r w:rsidR="00A911C8">
        <w:rPr>
          <w:noProof/>
        </w:rPr>
        <w:t>25</w:t>
      </w:r>
      <w:r w:rsidR="006720D0">
        <w:fldChar w:fldCharType="end"/>
      </w:r>
      <w:r w:rsidR="009E6E1E" w:rsidRPr="009E6E1E">
        <w:t xml:space="preserve"> </w:t>
      </w:r>
      <w:proofErr w:type="spellStart"/>
      <w:r w:rsidR="009E6E1E">
        <w:t>Perancangan</w:t>
      </w:r>
      <w:proofErr w:type="spellEnd"/>
      <w:r w:rsidR="009E6E1E">
        <w:t xml:space="preserve"> </w:t>
      </w:r>
      <w:proofErr w:type="spellStart"/>
      <w:r>
        <w:t>Tabel</w:t>
      </w:r>
      <w:proofErr w:type="spellEnd"/>
      <w:r>
        <w:t xml:space="preserve"> Kelas</w:t>
      </w:r>
      <w:bookmarkEnd w:id="3699"/>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proofErr w:type="spellStart"/>
            <w:r>
              <w:t>nk</w:t>
            </w:r>
            <w:proofErr w:type="spellEnd"/>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proofErr w:type="spellStart"/>
            <w:r>
              <w:t>idwalikelas</w:t>
            </w:r>
            <w:proofErr w:type="spellEnd"/>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proofErr w:type="spellStart"/>
            <w:r>
              <w:t>namakelas</w:t>
            </w:r>
            <w:proofErr w:type="spellEnd"/>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proofErr w:type="spellStart"/>
            <w:r>
              <w:t>angkatan</w:t>
            </w:r>
            <w:proofErr w:type="spellEnd"/>
          </w:p>
        </w:tc>
        <w:tc>
          <w:tcPr>
            <w:tcW w:w="1982" w:type="dxa"/>
          </w:tcPr>
          <w:p w14:paraId="2D5F8100" w14:textId="533B45E1" w:rsidR="00FE7724" w:rsidRDefault="007C5FA9" w:rsidP="00C60063">
            <w:pPr>
              <w:jc w:val="center"/>
            </w:pPr>
            <w:ins w:id="3700" w:author="Rafi Aziizi" w:date="2021-11-12T10:49:00Z">
              <w:r>
                <w:t>integer</w:t>
              </w:r>
            </w:ins>
            <w:del w:id="3701"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proofErr w:type="spellStart"/>
            <w:r>
              <w:t>jurusan</w:t>
            </w:r>
            <w:proofErr w:type="spellEnd"/>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proofErr w:type="spellStart"/>
            <w:r>
              <w:t>tahunajaran</w:t>
            </w:r>
            <w:proofErr w:type="spellEnd"/>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proofErr w:type="spellStart"/>
            <w:r>
              <w:t>jl</w:t>
            </w:r>
            <w:proofErr w:type="spellEnd"/>
          </w:p>
        </w:tc>
        <w:tc>
          <w:tcPr>
            <w:tcW w:w="1982" w:type="dxa"/>
          </w:tcPr>
          <w:p w14:paraId="5F4BED21" w14:textId="7C83889F" w:rsidR="00723DD6" w:rsidRDefault="007C5FA9" w:rsidP="00C60063">
            <w:pPr>
              <w:jc w:val="center"/>
            </w:pPr>
            <w:ins w:id="3702" w:author="Rafi Aziizi" w:date="2021-11-12T10:49:00Z">
              <w:r>
                <w:t>integer</w:t>
              </w:r>
            </w:ins>
            <w:del w:id="3703"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proofErr w:type="spellStart"/>
            <w:r>
              <w:t>jp</w:t>
            </w:r>
            <w:proofErr w:type="spellEnd"/>
          </w:p>
        </w:tc>
        <w:tc>
          <w:tcPr>
            <w:tcW w:w="1982" w:type="dxa"/>
          </w:tcPr>
          <w:p w14:paraId="43F93834" w14:textId="45B4C2ED" w:rsidR="00723DD6" w:rsidRDefault="007C5FA9" w:rsidP="00C60063">
            <w:pPr>
              <w:jc w:val="center"/>
            </w:pPr>
            <w:ins w:id="3704" w:author="Rafi Aziizi" w:date="2021-11-12T10:49:00Z">
              <w:r>
                <w:t>integer</w:t>
              </w:r>
            </w:ins>
            <w:del w:id="3705"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proofErr w:type="spellStart"/>
            <w:r>
              <w:lastRenderedPageBreak/>
              <w:t>js</w:t>
            </w:r>
            <w:proofErr w:type="spellEnd"/>
          </w:p>
        </w:tc>
        <w:tc>
          <w:tcPr>
            <w:tcW w:w="1982" w:type="dxa"/>
          </w:tcPr>
          <w:p w14:paraId="3BA8DE61" w14:textId="15078BC0" w:rsidR="00723DD6" w:rsidRDefault="007C5FA9" w:rsidP="00C60063">
            <w:pPr>
              <w:jc w:val="center"/>
            </w:pPr>
            <w:ins w:id="3706" w:author="Rafi Aziizi" w:date="2021-11-12T10:49:00Z">
              <w:r>
                <w:t>integer</w:t>
              </w:r>
            </w:ins>
            <w:del w:id="3707"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3708" w:author="Rafi Aziizi" w:date="2021-11-12T10:57:00Z">
            <w:rPr>
              <w:b/>
              <w:bCs/>
              <w:highlight w:val="cyan"/>
            </w:rPr>
          </w:rPrChange>
        </w:rPr>
      </w:pPr>
      <w:proofErr w:type="spellStart"/>
      <w:r w:rsidRPr="00331B6F">
        <w:rPr>
          <w:b/>
          <w:bCs/>
          <w:rPrChange w:id="3709" w:author="Rafi Aziizi" w:date="2021-11-12T10:57:00Z">
            <w:rPr>
              <w:b/>
              <w:bCs/>
              <w:highlight w:val="cyan"/>
            </w:rPr>
          </w:rPrChange>
        </w:rPr>
        <w:t>Tabel</w:t>
      </w:r>
      <w:proofErr w:type="spellEnd"/>
      <w:r w:rsidRPr="00331B6F">
        <w:rPr>
          <w:b/>
          <w:bCs/>
          <w:rPrChange w:id="3710" w:author="Rafi Aziizi" w:date="2021-11-12T10:57:00Z">
            <w:rPr>
              <w:b/>
              <w:bCs/>
              <w:highlight w:val="cyan"/>
            </w:rPr>
          </w:rPrChange>
        </w:rPr>
        <w:t xml:space="preserve"> RFID Log</w:t>
      </w:r>
    </w:p>
    <w:p w14:paraId="15594ACF" w14:textId="10DAA82C" w:rsidR="006638B8" w:rsidRDefault="006638B8" w:rsidP="00531075">
      <w:pPr>
        <w:ind w:firstLine="450"/>
        <w:rPr>
          <w:lang w:eastAsia="en-US"/>
        </w:rPr>
      </w:pPr>
      <w:proofErr w:type="spellStart"/>
      <w:r>
        <w:t>T</w:t>
      </w:r>
      <w:r w:rsidRPr="009B575D">
        <w:t>abel</w:t>
      </w:r>
      <w:proofErr w:type="spellEnd"/>
      <w:r w:rsidRPr="009B575D">
        <w:t xml:space="preserve"> </w:t>
      </w:r>
      <w:r>
        <w:t xml:space="preserve">RFID Log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w:t>
      </w:r>
      <w:r w:rsidR="00531075">
        <w:t>abel</w:t>
      </w:r>
      <w:proofErr w:type="spellEnd"/>
      <w:r w:rsidR="00531075">
        <w:t xml:space="preserve"> 3.27.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rfid</w:t>
      </w:r>
      <w:proofErr w:type="spellEnd"/>
      <w:r>
        <w:t xml:space="preserve"> </w:t>
      </w:r>
      <w:proofErr w:type="spellStart"/>
      <w:r>
        <w:t>sementara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C0CFD2B" w14:textId="2A1428A2" w:rsidR="00531075" w:rsidRDefault="00531075" w:rsidP="00FA382F">
      <w:pPr>
        <w:pStyle w:val="Caption"/>
        <w:keepNext/>
        <w:jc w:val="center"/>
      </w:pPr>
      <w:bookmarkStart w:id="3711" w:name="_Toc83115888"/>
      <w:r>
        <w:t xml:space="preserve">Table 3. </w:t>
      </w:r>
      <w:r w:rsidR="006720D0">
        <w:fldChar w:fldCharType="begin"/>
      </w:r>
      <w:r w:rsidR="006720D0">
        <w:instrText xml:space="preserve"> SEQ Table_3. \* ARABIC </w:instrText>
      </w:r>
      <w:r w:rsidR="006720D0">
        <w:fldChar w:fldCharType="separate"/>
      </w:r>
      <w:r w:rsidR="00A911C8">
        <w:rPr>
          <w:noProof/>
        </w:rPr>
        <w:t>26</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RFID Log</w:t>
      </w:r>
      <w:bookmarkEnd w:id="3711"/>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3712" w:author="Rafi Aziizi" w:date="2021-11-12T10:49:00Z">
              <w:r>
                <w:t>integer</w:t>
              </w:r>
            </w:ins>
            <w:del w:id="3713"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proofErr w:type="spellStart"/>
            <w:r>
              <w:t>idrfid</w:t>
            </w:r>
            <w:proofErr w:type="spellEnd"/>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3714" w:author="Rafi Aziizi" w:date="2021-11-12T10:57:00Z">
            <w:rPr>
              <w:b/>
              <w:bCs/>
              <w:highlight w:val="cyan"/>
            </w:rPr>
          </w:rPrChange>
        </w:rPr>
      </w:pPr>
      <w:proofErr w:type="spellStart"/>
      <w:r w:rsidRPr="00331B6F">
        <w:rPr>
          <w:b/>
          <w:bCs/>
          <w:rPrChange w:id="3715" w:author="Rafi Aziizi" w:date="2021-11-12T10:57:00Z">
            <w:rPr>
              <w:b/>
              <w:bCs/>
              <w:highlight w:val="cyan"/>
            </w:rPr>
          </w:rPrChange>
        </w:rPr>
        <w:t>Tabel</w:t>
      </w:r>
      <w:proofErr w:type="spellEnd"/>
      <w:r w:rsidRPr="00331B6F">
        <w:rPr>
          <w:b/>
          <w:bCs/>
          <w:rPrChange w:id="3716" w:author="Rafi Aziizi" w:date="2021-11-12T10:57:00Z">
            <w:rPr>
              <w:b/>
              <w:bCs/>
              <w:highlight w:val="cyan"/>
            </w:rPr>
          </w:rPrChange>
        </w:rPr>
        <w:t xml:space="preserve"> </w:t>
      </w:r>
      <w:r w:rsidR="006720D0" w:rsidRPr="00331B6F">
        <w:rPr>
          <w:b/>
          <w:bCs/>
          <w:rPrChange w:id="3717" w:author="Rafi Aziizi" w:date="2021-11-12T10:57:00Z">
            <w:rPr>
              <w:b/>
              <w:bCs/>
              <w:highlight w:val="cyan"/>
            </w:rPr>
          </w:rPrChange>
        </w:rPr>
        <w:t>Semester</w:t>
      </w:r>
    </w:p>
    <w:p w14:paraId="00D53808" w14:textId="230B7777" w:rsidR="006720D0" w:rsidRDefault="006720D0" w:rsidP="006720D0">
      <w:pPr>
        <w:ind w:firstLine="426"/>
        <w:rPr>
          <w:lang w:eastAsia="en-US"/>
        </w:rPr>
      </w:pPr>
      <w:proofErr w:type="spellStart"/>
      <w:r>
        <w:t>T</w:t>
      </w:r>
      <w:r w:rsidRPr="009B575D">
        <w:t>abel</w:t>
      </w:r>
      <w:proofErr w:type="spellEnd"/>
      <w:r w:rsidRPr="009B575D">
        <w:t xml:space="preserve"> </w:t>
      </w:r>
      <w:r w:rsidR="009E6E1E">
        <w:t>s</w:t>
      </w:r>
      <w:r>
        <w:t xml:space="preserve">emester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3.27.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tanggal</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tanggal</w:t>
      </w:r>
      <w:proofErr w:type="spellEnd"/>
      <w:r>
        <w:t xml:space="preserve"> </w:t>
      </w:r>
      <w:proofErr w:type="spellStart"/>
      <w:r>
        <w:t>akhir</w:t>
      </w:r>
      <w:proofErr w:type="spellEnd"/>
      <w:r>
        <w:t xml:space="preserve"> </w:t>
      </w:r>
      <w:r w:rsidR="009E6E1E">
        <w:t xml:space="preserve">semester </w:t>
      </w:r>
      <w:proofErr w:type="spellStart"/>
      <w:r w:rsidR="009E6E1E">
        <w:t>sesuai</w:t>
      </w:r>
      <w:proofErr w:type="spellEnd"/>
      <w:r w:rsidR="009E6E1E">
        <w:t xml:space="preserve"> </w:t>
      </w:r>
      <w:proofErr w:type="spellStart"/>
      <w:r w:rsidR="009E6E1E">
        <w:t>dengan</w:t>
      </w:r>
      <w:proofErr w:type="spellEnd"/>
      <w:r w:rsidR="009E6E1E">
        <w:t xml:space="preserve"> yang </w:t>
      </w:r>
      <w:proofErr w:type="spellStart"/>
      <w:r w:rsidR="009E6E1E">
        <w:t>telah</w:t>
      </w:r>
      <w:proofErr w:type="spellEnd"/>
      <w:r w:rsidR="009E6E1E">
        <w:t xml:space="preserve"> </w:t>
      </w:r>
      <w:proofErr w:type="spellStart"/>
      <w:r>
        <w:t>ditentukan</w:t>
      </w:r>
      <w:proofErr w:type="spellEnd"/>
      <w:r>
        <w:t xml:space="preserve"> oleh </w:t>
      </w:r>
      <w:proofErr w:type="spellStart"/>
      <w:r>
        <w:t>pihak</w:t>
      </w:r>
      <w:proofErr w:type="spellEnd"/>
      <w:r>
        <w:t xml:space="preserve"> admin.</w:t>
      </w:r>
    </w:p>
    <w:p w14:paraId="3D460D8E" w14:textId="674B4D5C"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27</w:t>
      </w:r>
      <w:r>
        <w:fldChar w:fldCharType="end"/>
      </w:r>
      <w:r w:rsidR="009E6E1E" w:rsidRPr="009E6E1E">
        <w:t xml:space="preserve"> </w:t>
      </w:r>
      <w:proofErr w:type="spellStart"/>
      <w:r w:rsidR="009E6E1E">
        <w:t>Perancangan</w:t>
      </w:r>
      <w:proofErr w:type="spellEnd"/>
      <w:r>
        <w:t xml:space="preserve"> </w:t>
      </w:r>
      <w:proofErr w:type="spellStart"/>
      <w:r>
        <w:t>Tabel</w:t>
      </w:r>
      <w:proofErr w:type="spellEnd"/>
      <w:r>
        <w:t xml:space="preserve"> Semester</w:t>
      </w:r>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proofErr w:type="spellStart"/>
            <w:r>
              <w:t>idsemester</w:t>
            </w:r>
            <w:proofErr w:type="spellEnd"/>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proofErr w:type="spellStart"/>
            <w:r>
              <w:t>nama</w:t>
            </w:r>
            <w:proofErr w:type="spellEnd"/>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proofErr w:type="spellStart"/>
            <w:r>
              <w:t>tahunajaran</w:t>
            </w:r>
            <w:proofErr w:type="spellEnd"/>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proofErr w:type="spellStart"/>
            <w:r>
              <w:t>tanggalpertama</w:t>
            </w:r>
            <w:proofErr w:type="spellEnd"/>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proofErr w:type="spellStart"/>
            <w:r>
              <w:t>tanggalterakhir</w:t>
            </w:r>
            <w:proofErr w:type="spellEnd"/>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28D32D81" w:rsidR="00375190" w:rsidRPr="00331B6F" w:rsidRDefault="00723DD6" w:rsidP="00375190">
      <w:pPr>
        <w:pStyle w:val="ListParagraph"/>
        <w:numPr>
          <w:ilvl w:val="0"/>
          <w:numId w:val="48"/>
        </w:numPr>
        <w:ind w:left="426"/>
        <w:rPr>
          <w:b/>
          <w:bCs/>
          <w:rPrChange w:id="3718" w:author="Rafi Aziizi" w:date="2021-11-12T10:57:00Z">
            <w:rPr>
              <w:b/>
              <w:bCs/>
              <w:highlight w:val="yellow"/>
            </w:rPr>
          </w:rPrChange>
        </w:rPr>
      </w:pPr>
      <w:proofErr w:type="spellStart"/>
      <w:r w:rsidRPr="00331B6F">
        <w:rPr>
          <w:b/>
          <w:bCs/>
          <w:rPrChange w:id="3719" w:author="Rafi Aziizi" w:date="2021-11-12T10:57:00Z">
            <w:rPr>
              <w:b/>
              <w:bCs/>
              <w:highlight w:val="yellow"/>
            </w:rPr>
          </w:rPrChange>
        </w:rPr>
        <w:t>Tabel</w:t>
      </w:r>
      <w:proofErr w:type="spellEnd"/>
      <w:r w:rsidR="006720D0" w:rsidRPr="00331B6F">
        <w:rPr>
          <w:b/>
          <w:bCs/>
          <w:rPrChange w:id="3720" w:author="Rafi Aziizi" w:date="2021-11-12T10:57:00Z">
            <w:rPr>
              <w:b/>
              <w:bCs/>
              <w:highlight w:val="yellow"/>
            </w:rPr>
          </w:rPrChange>
        </w:rPr>
        <w:t xml:space="preserve"> </w:t>
      </w:r>
      <w:proofErr w:type="spellStart"/>
      <w:r w:rsidR="006720D0" w:rsidRPr="00331B6F">
        <w:rPr>
          <w:b/>
          <w:bCs/>
          <w:rPrChange w:id="3721" w:author="Rafi Aziizi" w:date="2021-11-12T10:57:00Z">
            <w:rPr>
              <w:b/>
              <w:bCs/>
              <w:highlight w:val="yellow"/>
            </w:rPr>
          </w:rPrChange>
        </w:rPr>
        <w:t>Historyabsen</w:t>
      </w:r>
      <w:proofErr w:type="spellEnd"/>
    </w:p>
    <w:p w14:paraId="4E99EE62" w14:textId="432DB2B3" w:rsidR="006720D0" w:rsidRDefault="006720D0" w:rsidP="006720D0">
      <w:pPr>
        <w:ind w:firstLine="426"/>
      </w:pPr>
      <w:proofErr w:type="spellStart"/>
      <w:r>
        <w:t>T</w:t>
      </w:r>
      <w:r w:rsidRPr="009B575D">
        <w:t>abel</w:t>
      </w:r>
      <w:proofErr w:type="spellEnd"/>
      <w:r w:rsidRPr="009B575D">
        <w:t xml:space="preserve"> </w:t>
      </w:r>
      <w:proofErr w:type="spellStart"/>
      <w:r w:rsidR="009E6E1E">
        <w:t>h</w:t>
      </w:r>
      <w:r>
        <w:t>istoryabsen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3.28.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6314402A" w14:textId="4B2D549E"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28</w:t>
      </w:r>
      <w:r>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historyabsen</w:t>
      </w:r>
      <w:proofErr w:type="spellEnd"/>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proofErr w:type="spellStart"/>
            <w:r>
              <w:t>idabsen</w:t>
            </w:r>
            <w:proofErr w:type="spellEnd"/>
          </w:p>
        </w:tc>
        <w:tc>
          <w:tcPr>
            <w:tcW w:w="1982" w:type="dxa"/>
          </w:tcPr>
          <w:p w14:paraId="7A8B9DA9" w14:textId="0D282D0D" w:rsidR="006720D0" w:rsidRDefault="007C5FA9" w:rsidP="00C53A83">
            <w:pPr>
              <w:jc w:val="center"/>
            </w:pPr>
            <w:ins w:id="3722" w:author="Rafi Aziizi" w:date="2021-11-12T10:50:00Z">
              <w:r>
                <w:t>integer</w:t>
              </w:r>
            </w:ins>
            <w:del w:id="3723"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proofErr w:type="spellStart"/>
            <w:r>
              <w:t>idrfid</w:t>
            </w:r>
            <w:proofErr w:type="spellEnd"/>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proofErr w:type="spellStart"/>
            <w:r>
              <w:lastRenderedPageBreak/>
              <w:t>nk</w:t>
            </w:r>
            <w:proofErr w:type="spellEnd"/>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proofErr w:type="spellStart"/>
            <w:r>
              <w:t>nama</w:t>
            </w:r>
            <w:proofErr w:type="spellEnd"/>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proofErr w:type="spellStart"/>
            <w:r>
              <w:t>tanggal</w:t>
            </w:r>
            <w:proofErr w:type="spellEnd"/>
          </w:p>
        </w:tc>
        <w:tc>
          <w:tcPr>
            <w:tcW w:w="1982" w:type="dxa"/>
          </w:tcPr>
          <w:p w14:paraId="7B6B2132" w14:textId="77777777" w:rsidR="006720D0" w:rsidRDefault="006720D0" w:rsidP="00C53A83">
            <w:pPr>
              <w:jc w:val="center"/>
            </w:pPr>
            <w:r>
              <w:t>date</w:t>
            </w:r>
          </w:p>
        </w:tc>
        <w:tc>
          <w:tcPr>
            <w:tcW w:w="1982" w:type="dxa"/>
          </w:tcPr>
          <w:p w14:paraId="57E57047" w14:textId="77777777" w:rsidR="006720D0" w:rsidRDefault="006720D0" w:rsidP="00C53A83">
            <w:pPr>
              <w:jc w:val="center"/>
            </w:pPr>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77777777" w:rsidR="006720D0" w:rsidRDefault="006720D0" w:rsidP="00C53A83">
            <w:pPr>
              <w:jc w:val="center"/>
            </w:pPr>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6E572519" w14:textId="0001C7B3" w:rsidR="00723DD6" w:rsidRPr="00331B6F" w:rsidRDefault="00723DD6" w:rsidP="00375190">
      <w:pPr>
        <w:pStyle w:val="ListParagraph"/>
        <w:numPr>
          <w:ilvl w:val="0"/>
          <w:numId w:val="48"/>
        </w:numPr>
        <w:ind w:left="426"/>
        <w:rPr>
          <w:b/>
          <w:bCs/>
          <w:rPrChange w:id="3724" w:author="Rafi Aziizi" w:date="2021-11-12T10:57:00Z">
            <w:rPr>
              <w:b/>
              <w:bCs/>
              <w:highlight w:val="yellow"/>
            </w:rPr>
          </w:rPrChange>
        </w:rPr>
      </w:pPr>
      <w:proofErr w:type="spellStart"/>
      <w:r w:rsidRPr="00331B6F">
        <w:rPr>
          <w:b/>
          <w:bCs/>
          <w:rPrChange w:id="3725" w:author="Rafi Aziizi" w:date="2021-11-12T10:57:00Z">
            <w:rPr>
              <w:b/>
              <w:bCs/>
              <w:highlight w:val="yellow"/>
            </w:rPr>
          </w:rPrChange>
        </w:rPr>
        <w:t>Tabel</w:t>
      </w:r>
      <w:proofErr w:type="spellEnd"/>
      <w:r w:rsidR="006720D0" w:rsidRPr="00331B6F">
        <w:rPr>
          <w:b/>
          <w:bCs/>
          <w:rPrChange w:id="3726" w:author="Rafi Aziizi" w:date="2021-11-12T10:57:00Z">
            <w:rPr>
              <w:b/>
              <w:bCs/>
              <w:highlight w:val="yellow"/>
            </w:rPr>
          </w:rPrChange>
        </w:rPr>
        <w:t xml:space="preserve"> </w:t>
      </w:r>
      <w:proofErr w:type="spellStart"/>
      <w:r w:rsidR="006720D0" w:rsidRPr="00331B6F">
        <w:rPr>
          <w:b/>
          <w:bCs/>
          <w:rPrChange w:id="3727" w:author="Rafi Aziizi" w:date="2021-11-12T10:57:00Z">
            <w:rPr>
              <w:b/>
              <w:bCs/>
              <w:highlight w:val="yellow"/>
            </w:rPr>
          </w:rPrChange>
        </w:rPr>
        <w:t>Historylapabsen</w:t>
      </w:r>
      <w:proofErr w:type="spellEnd"/>
    </w:p>
    <w:p w14:paraId="3103B517" w14:textId="12324EE0" w:rsidR="006720D0" w:rsidRDefault="006720D0" w:rsidP="006720D0">
      <w:pPr>
        <w:ind w:firstLine="426"/>
      </w:pPr>
      <w:proofErr w:type="spellStart"/>
      <w:r>
        <w:t>T</w:t>
      </w:r>
      <w:r w:rsidRPr="009B575D">
        <w:t>abel</w:t>
      </w:r>
      <w:proofErr w:type="spellEnd"/>
      <w:r w:rsidRPr="009B575D">
        <w:t xml:space="preserve"> </w:t>
      </w:r>
      <w:proofErr w:type="spellStart"/>
      <w:r w:rsidR="009E6E1E">
        <w:t>h</w:t>
      </w:r>
      <w:r>
        <w:t>istorylapabsen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w:t>
      </w:r>
      <w:r w:rsidR="00A911C8">
        <w:t>9</w:t>
      </w:r>
      <w:r>
        <w:t xml:space="preserve">.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rsidR="00A911C8">
        <w:t>laporan</w:t>
      </w:r>
      <w:proofErr w:type="spellEnd"/>
      <w:r w:rsidR="00A911C8">
        <w:t xml:space="preserve">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0D2E59AF" w14:textId="2F089156" w:rsidR="00A911C8" w:rsidRDefault="00A911C8" w:rsidP="00A911C8">
      <w:pPr>
        <w:pStyle w:val="Caption"/>
        <w:keepNext/>
        <w:jc w:val="center"/>
      </w:pPr>
      <w:r>
        <w:t xml:space="preserve">Table 3. </w:t>
      </w:r>
      <w:r>
        <w:fldChar w:fldCharType="begin"/>
      </w:r>
      <w:r>
        <w:instrText xml:space="preserve"> SEQ Table_3. \* ARABIC </w:instrText>
      </w:r>
      <w:r>
        <w:fldChar w:fldCharType="separate"/>
      </w:r>
      <w:r>
        <w:rPr>
          <w:noProof/>
        </w:rPr>
        <w:t>29</w:t>
      </w:r>
      <w:r>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historylapabsen</w:t>
      </w:r>
      <w:proofErr w:type="spellEnd"/>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proofErr w:type="spellStart"/>
            <w:r>
              <w:t>idlapabsen</w:t>
            </w:r>
            <w:proofErr w:type="spellEnd"/>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proofErr w:type="spellStart"/>
            <w:r>
              <w:t>idwalikelas</w:t>
            </w:r>
            <w:proofErr w:type="spellEnd"/>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proofErr w:type="spellStart"/>
            <w:r>
              <w:t>nk</w:t>
            </w:r>
            <w:proofErr w:type="spellEnd"/>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proofErr w:type="spellStart"/>
            <w:r>
              <w:t>nama</w:t>
            </w:r>
            <w:proofErr w:type="spellEnd"/>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proofErr w:type="spellStart"/>
            <w:r>
              <w:t>hadir</w:t>
            </w:r>
            <w:proofErr w:type="spellEnd"/>
          </w:p>
        </w:tc>
        <w:tc>
          <w:tcPr>
            <w:tcW w:w="1982" w:type="dxa"/>
          </w:tcPr>
          <w:p w14:paraId="6F911B0D" w14:textId="30139391" w:rsidR="00A911C8" w:rsidRDefault="007C5FA9" w:rsidP="00C53A83">
            <w:pPr>
              <w:jc w:val="center"/>
            </w:pPr>
            <w:ins w:id="3728" w:author="Rafi Aziizi" w:date="2021-11-12T10:50:00Z">
              <w:r>
                <w:t>integer</w:t>
              </w:r>
            </w:ins>
            <w:del w:id="3729"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proofErr w:type="spellStart"/>
            <w:r>
              <w:t>sakit</w:t>
            </w:r>
            <w:proofErr w:type="spellEnd"/>
          </w:p>
        </w:tc>
        <w:tc>
          <w:tcPr>
            <w:tcW w:w="1982" w:type="dxa"/>
          </w:tcPr>
          <w:p w14:paraId="654514E2" w14:textId="76FE3A99" w:rsidR="00A911C8" w:rsidRDefault="007C5FA9" w:rsidP="00C53A83">
            <w:pPr>
              <w:jc w:val="center"/>
            </w:pPr>
            <w:ins w:id="3730" w:author="Rafi Aziizi" w:date="2021-11-12T10:50:00Z">
              <w:r>
                <w:t>integer</w:t>
              </w:r>
            </w:ins>
            <w:del w:id="3731"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proofErr w:type="spellStart"/>
            <w:r>
              <w:t>izin</w:t>
            </w:r>
            <w:proofErr w:type="spellEnd"/>
          </w:p>
        </w:tc>
        <w:tc>
          <w:tcPr>
            <w:tcW w:w="1982" w:type="dxa"/>
          </w:tcPr>
          <w:p w14:paraId="1CADB1A4" w14:textId="306098F1" w:rsidR="00A911C8" w:rsidRDefault="007C5FA9" w:rsidP="00C53A83">
            <w:pPr>
              <w:jc w:val="center"/>
            </w:pPr>
            <w:ins w:id="3732" w:author="Rafi Aziizi" w:date="2021-11-12T10:50:00Z">
              <w:r>
                <w:t>integer</w:t>
              </w:r>
            </w:ins>
            <w:del w:id="3733"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3734" w:author="Rafi Aziizi" w:date="2021-11-12T10:50:00Z">
              <w:r>
                <w:t>integer</w:t>
              </w:r>
            </w:ins>
            <w:del w:id="3735"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proofErr w:type="spellStart"/>
            <w:r>
              <w:t>terlambat</w:t>
            </w:r>
            <w:proofErr w:type="spellEnd"/>
          </w:p>
        </w:tc>
        <w:tc>
          <w:tcPr>
            <w:tcW w:w="1982" w:type="dxa"/>
          </w:tcPr>
          <w:p w14:paraId="2ED53C98" w14:textId="0E76C134" w:rsidR="00A911C8" w:rsidRDefault="007C5FA9" w:rsidP="00C53A83">
            <w:pPr>
              <w:jc w:val="center"/>
            </w:pPr>
            <w:ins w:id="3736" w:author="Rafi Aziizi" w:date="2021-11-12T10:50:00Z">
              <w:r>
                <w:t>integer</w:t>
              </w:r>
            </w:ins>
            <w:del w:id="3737"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77777777" w:rsidR="006720D0" w:rsidRDefault="006720D0" w:rsidP="006720D0">
      <w:pPr>
        <w:pStyle w:val="ListParagraph"/>
        <w:ind w:left="426"/>
        <w:rPr>
          <w:b/>
          <w:bCs/>
        </w:rPr>
      </w:pPr>
    </w:p>
    <w:p w14:paraId="197820C7" w14:textId="305A8C0B" w:rsidR="00723DD6" w:rsidRPr="00531075" w:rsidRDefault="00723DD6" w:rsidP="00375190">
      <w:pPr>
        <w:pStyle w:val="ListParagraph"/>
        <w:numPr>
          <w:ilvl w:val="0"/>
          <w:numId w:val="48"/>
        </w:numPr>
        <w:ind w:left="426"/>
        <w:rPr>
          <w:b/>
          <w:bCs/>
        </w:rPr>
      </w:pPr>
      <w:proofErr w:type="spellStart"/>
      <w:r>
        <w:rPr>
          <w:b/>
          <w:bCs/>
        </w:rPr>
        <w:t>Tabel</w:t>
      </w:r>
      <w:proofErr w:type="spellEnd"/>
      <w:r w:rsidR="006720D0">
        <w:rPr>
          <w:b/>
          <w:bCs/>
        </w:rPr>
        <w:t xml:space="preserve"> </w:t>
      </w:r>
    </w:p>
    <w:p w14:paraId="31D66424" w14:textId="77777777" w:rsidR="00375190" w:rsidRPr="00EC4B61" w:rsidRDefault="00375190" w:rsidP="003D3D0F"/>
    <w:p w14:paraId="2B20D692" w14:textId="426EC179" w:rsidR="00926DA8" w:rsidRDefault="00926DA8" w:rsidP="00C93BF7">
      <w:pPr>
        <w:pStyle w:val="Heading3"/>
        <w:numPr>
          <w:ilvl w:val="0"/>
          <w:numId w:val="9"/>
        </w:numPr>
        <w:tabs>
          <w:tab w:val="left" w:pos="851"/>
        </w:tabs>
        <w:ind w:left="426" w:hanging="426"/>
      </w:pPr>
      <w:bookmarkStart w:id="3738" w:name="_heading=h.111kx3o"/>
      <w:bookmarkStart w:id="3739" w:name="_Toc80034254"/>
      <w:bookmarkStart w:id="3740" w:name="_Toc83115754"/>
      <w:bookmarkEnd w:id="3738"/>
      <w:r>
        <w:t>Perancangan Antarmuka</w:t>
      </w:r>
      <w:bookmarkEnd w:id="3739"/>
      <w:bookmarkEnd w:id="3740"/>
    </w:p>
    <w:p w14:paraId="5CF8B780" w14:textId="2E9ABFFE" w:rsidR="00926DA8" w:rsidRDefault="00C570CE" w:rsidP="00C570CE">
      <w:pPr>
        <w:ind w:firstLine="851"/>
        <w:rPr>
          <w:rFonts w:eastAsia="Calibri"/>
        </w:rPr>
      </w:pPr>
      <w:proofErr w:type="spellStart"/>
      <w:r w:rsidRPr="00C570CE">
        <w:rPr>
          <w:color w:val="000000" w:themeColor="text1"/>
        </w:rPr>
        <w:t>Perancangan</w:t>
      </w:r>
      <w:proofErr w:type="spellEnd"/>
      <w:r w:rsidRPr="00C570CE">
        <w:rPr>
          <w:color w:val="000000" w:themeColor="text1"/>
        </w:rPr>
        <w:t xml:space="preserve"> </w:t>
      </w:r>
      <w:proofErr w:type="spellStart"/>
      <w:r w:rsidRPr="00C570CE">
        <w:rPr>
          <w:color w:val="000000" w:themeColor="text1"/>
        </w:rPr>
        <w:t>antarmuka</w:t>
      </w:r>
      <w:proofErr w:type="spellEnd"/>
      <w:r w:rsidRPr="00C570CE">
        <w:rPr>
          <w:color w:val="000000" w:themeColor="text1"/>
        </w:rPr>
        <w:t xml:space="preserve"> </w:t>
      </w:r>
      <w:proofErr w:type="spellStart"/>
      <w:r w:rsidRPr="00C570CE">
        <w:rPr>
          <w:color w:val="000000" w:themeColor="text1"/>
        </w:rPr>
        <w:t>merupakan</w:t>
      </w:r>
      <w:proofErr w:type="spellEnd"/>
      <w:r w:rsidRPr="00C570CE">
        <w:rPr>
          <w:color w:val="000000" w:themeColor="text1"/>
        </w:rPr>
        <w:t xml:space="preserve"> </w:t>
      </w:r>
      <w:proofErr w:type="spellStart"/>
      <w:r>
        <w:rPr>
          <w:color w:val="000000" w:themeColor="text1"/>
        </w:rPr>
        <w:t>gambaran</w:t>
      </w:r>
      <w:proofErr w:type="spellEnd"/>
      <w:r>
        <w:rPr>
          <w:color w:val="000000" w:themeColor="text1"/>
        </w:rPr>
        <w:t xml:space="preserve"> </w:t>
      </w:r>
      <w:proofErr w:type="spellStart"/>
      <w:r w:rsidRPr="00C570CE">
        <w:rPr>
          <w:color w:val="000000" w:themeColor="text1"/>
        </w:rPr>
        <w:t>tampilan</w:t>
      </w:r>
      <w:proofErr w:type="spellEnd"/>
      <w:r w:rsidRPr="00C570CE">
        <w:rPr>
          <w:color w:val="000000" w:themeColor="text1"/>
        </w:rPr>
        <w:t xml:space="preserve"> yang </w:t>
      </w:r>
      <w:proofErr w:type="spellStart"/>
      <w:r w:rsidRPr="00C570CE">
        <w:rPr>
          <w:color w:val="000000" w:themeColor="text1"/>
        </w:rPr>
        <w:t>akan</w:t>
      </w:r>
      <w:proofErr w:type="spellEnd"/>
      <w:r w:rsidRPr="00C570CE">
        <w:rPr>
          <w:color w:val="000000" w:themeColor="text1"/>
        </w:rPr>
        <w:t xml:space="preserve"> </w:t>
      </w:r>
      <w:proofErr w:type="spellStart"/>
      <w:r w:rsidRPr="00C570CE">
        <w:rPr>
          <w:color w:val="000000" w:themeColor="text1"/>
        </w:rPr>
        <w:t>digunakan</w:t>
      </w:r>
      <w:proofErr w:type="spellEnd"/>
      <w:r w:rsidRPr="00C570CE">
        <w:rPr>
          <w:color w:val="000000" w:themeColor="text1"/>
        </w:rPr>
        <w:t xml:space="preserve"> pada </w:t>
      </w:r>
      <w:r w:rsidRPr="00C570CE">
        <w:rPr>
          <w:rFonts w:eastAsia="Calibri"/>
          <w:lang w:val="id-ID"/>
        </w:rPr>
        <w:t>Sistem</w:t>
      </w:r>
      <w:r>
        <w:rPr>
          <w:rFonts w:eastAsia="Calibri"/>
        </w:rPr>
        <w:t xml:space="preserve"> Absensi </w:t>
      </w:r>
      <w:proofErr w:type="spellStart"/>
      <w:r>
        <w:rPr>
          <w:rFonts w:eastAsia="Calibri"/>
        </w:rPr>
        <w:t>Menggunakan</w:t>
      </w:r>
      <w:proofErr w:type="spellEnd"/>
      <w:r>
        <w:rPr>
          <w:rFonts w:eastAsia="Calibri"/>
        </w:rPr>
        <w:t xml:space="preserve"> </w:t>
      </w:r>
      <w:r w:rsidRPr="006C5FEA">
        <w:rPr>
          <w:rFonts w:eastAsia="Calibri"/>
          <w:i/>
          <w:iCs/>
        </w:rPr>
        <w:t>Radio Frequency Identification</w:t>
      </w:r>
      <w:r>
        <w:rPr>
          <w:rFonts w:eastAsia="Calibri"/>
        </w:rPr>
        <w:t xml:space="preserve"> pada SMK </w:t>
      </w:r>
      <w:proofErr w:type="spellStart"/>
      <w:r>
        <w:rPr>
          <w:rFonts w:eastAsia="Calibri"/>
        </w:rPr>
        <w:t>Cendekia</w:t>
      </w:r>
      <w:proofErr w:type="spellEnd"/>
      <w:r>
        <w:rPr>
          <w:rFonts w:eastAsia="Calibri"/>
        </w:rPr>
        <w:t xml:space="preserve"> Batujajar</w:t>
      </w:r>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3741" w:author="Rafi Aziizi" w:date="2021-11-12T10:57:00Z">
          <w:pPr>
            <w:pStyle w:val="ListParagraph"/>
            <w:numPr>
              <w:numId w:val="43"/>
            </w:numPr>
            <w:shd w:val="clear" w:color="auto" w:fill="FFD966" w:themeFill="accent4" w:themeFillTint="99"/>
            <w:ind w:left="426" w:hanging="360"/>
          </w:pPr>
        </w:pPrChange>
      </w:pPr>
      <w:proofErr w:type="spellStart"/>
      <w:r w:rsidRPr="00331B6F">
        <w:rPr>
          <w:rFonts w:eastAsia="Calibri"/>
          <w:b/>
          <w:bCs/>
        </w:rPr>
        <w:lastRenderedPageBreak/>
        <w:t>Antarmuka</w:t>
      </w:r>
      <w:proofErr w:type="spellEnd"/>
      <w:r w:rsidRPr="00331B6F">
        <w:rPr>
          <w:rFonts w:eastAsia="Calibri"/>
          <w:b/>
          <w:bCs/>
        </w:rPr>
        <w:t xml:space="preserve"> </w:t>
      </w:r>
      <w:proofErr w:type="spellStart"/>
      <w:r w:rsidR="00DE4C8E" w:rsidRPr="00331B6F">
        <w:rPr>
          <w:rFonts w:eastAsia="Calibri"/>
          <w:b/>
          <w:bCs/>
        </w:rPr>
        <w:t>Registrasi</w:t>
      </w:r>
      <w:proofErr w:type="spellEnd"/>
    </w:p>
    <w:p w14:paraId="5E8DF640" w14:textId="7011A6BE" w:rsidR="00DE4852" w:rsidRDefault="00DE4852" w:rsidP="00CA20F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berfungsi</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diri</w:t>
      </w:r>
      <w:proofErr w:type="spellEnd"/>
      <w:r>
        <w:rPr>
          <w:rFonts w:eastAsia="Calibri"/>
        </w:rPr>
        <w:t xml:space="preserve"> </w:t>
      </w:r>
      <w:proofErr w:type="spellStart"/>
      <w:r>
        <w:rPr>
          <w:rFonts w:eastAsia="Calibri"/>
        </w:rPr>
        <w:t>sebagai</w:t>
      </w:r>
      <w:proofErr w:type="spellEnd"/>
      <w:r>
        <w:rPr>
          <w:rFonts w:eastAsia="Calibri"/>
        </w:rPr>
        <w:t xml:space="preserve"> admin </w:t>
      </w:r>
      <w:proofErr w:type="spellStart"/>
      <w:r>
        <w:rPr>
          <w:rFonts w:eastAsia="Calibri"/>
        </w:rPr>
        <w:t>pemegang</w:t>
      </w:r>
      <w:proofErr w:type="spellEnd"/>
      <w:r>
        <w:rPr>
          <w:rFonts w:eastAsia="Calibri"/>
        </w:rPr>
        <w:t xml:space="preserve"> </w:t>
      </w:r>
      <w:proofErr w:type="spellStart"/>
      <w:r>
        <w:rPr>
          <w:rFonts w:eastAsia="Calibri"/>
        </w:rPr>
        <w:t>sistem</w:t>
      </w:r>
      <w:proofErr w:type="spellEnd"/>
      <w:r>
        <w:rPr>
          <w:rFonts w:eastAsia="Calibri"/>
        </w:rPr>
        <w:t xml:space="preserve"> </w:t>
      </w:r>
      <w:proofErr w:type="spellStart"/>
      <w:r>
        <w:rPr>
          <w:rFonts w:eastAsia="Calibri"/>
        </w:rPr>
        <w:t>baik</w:t>
      </w:r>
      <w:proofErr w:type="spellEnd"/>
      <w:r>
        <w:rPr>
          <w:rFonts w:eastAsia="Calibri"/>
        </w:rPr>
        <w:t xml:space="preserve"> </w:t>
      </w:r>
      <w:proofErr w:type="spellStart"/>
      <w:r w:rsidR="00977902">
        <w:rPr>
          <w:rFonts w:eastAsia="Calibri"/>
        </w:rPr>
        <w:t>sebagai</w:t>
      </w:r>
      <w:proofErr w:type="spellEnd"/>
      <w:r w:rsidR="00977902">
        <w:rPr>
          <w:rFonts w:eastAsia="Calibri"/>
        </w:rPr>
        <w:t xml:space="preserve"> </w:t>
      </w:r>
      <w:proofErr w:type="spellStart"/>
      <w:r>
        <w:rPr>
          <w:rFonts w:eastAsia="Calibri"/>
        </w:rPr>
        <w:t>kepala</w:t>
      </w:r>
      <w:proofErr w:type="spellEnd"/>
      <w:r>
        <w:rPr>
          <w:rFonts w:eastAsia="Calibri"/>
        </w:rPr>
        <w:t xml:space="preserve"> </w:t>
      </w:r>
      <w:proofErr w:type="spellStart"/>
      <w:r>
        <w:rPr>
          <w:rFonts w:eastAsia="Calibri"/>
        </w:rPr>
        <w:t>sekolah</w:t>
      </w:r>
      <w:proofErr w:type="spellEnd"/>
      <w:r>
        <w:rPr>
          <w:rFonts w:eastAsia="Calibri"/>
        </w:rPr>
        <w:t xml:space="preserve"> </w:t>
      </w:r>
      <w:proofErr w:type="spellStart"/>
      <w:r>
        <w:rPr>
          <w:rFonts w:eastAsia="Calibri"/>
        </w:rPr>
        <w:t>ataupun</w:t>
      </w:r>
      <w:proofErr w:type="spellEnd"/>
      <w:r>
        <w:rPr>
          <w:rFonts w:eastAsia="Calibri"/>
        </w:rPr>
        <w:t xml:space="preserve"> </w:t>
      </w:r>
      <w:proofErr w:type="spellStart"/>
      <w:r>
        <w:rPr>
          <w:rFonts w:eastAsia="Calibri"/>
        </w:rPr>
        <w:t>bagian</w:t>
      </w:r>
      <w:proofErr w:type="spellEnd"/>
      <w:r>
        <w:rPr>
          <w:rFonts w:eastAsia="Calibri"/>
        </w:rPr>
        <w:t xml:space="preserve"> IT </w:t>
      </w:r>
      <w:proofErr w:type="spellStart"/>
      <w:r>
        <w:rPr>
          <w:rFonts w:eastAsia="Calibri"/>
        </w:rPr>
        <w:t>dengan</w:t>
      </w:r>
      <w:proofErr w:type="spellEnd"/>
      <w:r>
        <w:rPr>
          <w:rFonts w:eastAsia="Calibri"/>
        </w:rPr>
        <w:t xml:space="preserve"> </w:t>
      </w:r>
      <w:proofErr w:type="spellStart"/>
      <w:r>
        <w:rPr>
          <w:rFonts w:eastAsia="Calibri"/>
        </w:rPr>
        <w:t>mengisi</w:t>
      </w:r>
      <w:proofErr w:type="spellEnd"/>
      <w:r>
        <w:rPr>
          <w:rFonts w:eastAsia="Calibri"/>
        </w:rPr>
        <w:t xml:space="preserve"> </w:t>
      </w:r>
      <w:r w:rsidRPr="00DE4852">
        <w:rPr>
          <w:rFonts w:eastAsia="Calibri"/>
          <w:i/>
          <w:iCs/>
        </w:rPr>
        <w:t>form</w:t>
      </w:r>
      <w:r>
        <w:rPr>
          <w:rFonts w:eastAsia="Calibri"/>
        </w:rPr>
        <w:t xml:space="preserve"> ya</w:t>
      </w:r>
      <w:r w:rsidR="00436415">
        <w:rPr>
          <w:rFonts w:eastAsia="Calibri"/>
        </w:rPr>
        <w:t>n</w:t>
      </w:r>
      <w:r>
        <w:rPr>
          <w:rFonts w:eastAsia="Calibri"/>
        </w:rPr>
        <w:t xml:space="preserve">g </w:t>
      </w:r>
      <w:proofErr w:type="spellStart"/>
      <w:r>
        <w:rPr>
          <w:rFonts w:eastAsia="Calibri"/>
        </w:rPr>
        <w:t>telah</w:t>
      </w:r>
      <w:proofErr w:type="spellEnd"/>
      <w:r>
        <w:rPr>
          <w:rFonts w:eastAsia="Calibri"/>
        </w:rPr>
        <w:t xml:space="preserve"> </w:t>
      </w:r>
      <w:proofErr w:type="spellStart"/>
      <w:r>
        <w:rPr>
          <w:rFonts w:eastAsia="Calibri"/>
        </w:rPr>
        <w:t>disediakan</w:t>
      </w:r>
      <w:proofErr w:type="spellEnd"/>
      <w:r>
        <w:rPr>
          <w:rFonts w:eastAsia="Calibri"/>
        </w:rPr>
        <w:t xml:space="preserve"> </w:t>
      </w:r>
      <w:proofErr w:type="spellStart"/>
      <w:r>
        <w:rPr>
          <w:rFonts w:eastAsia="Calibri"/>
        </w:rPr>
        <w:t>seperti</w:t>
      </w:r>
      <w:proofErr w:type="spellEnd"/>
      <w:r>
        <w:rPr>
          <w:rFonts w:eastAsia="Calibri"/>
        </w:rPr>
        <w:t xml:space="preserve"> </w:t>
      </w:r>
      <w:r w:rsidRPr="00DE4852">
        <w:rPr>
          <w:rFonts w:eastAsia="Calibri"/>
          <w:i/>
          <w:iCs/>
        </w:rPr>
        <w:t>username, password</w:t>
      </w:r>
      <w:r>
        <w:rPr>
          <w:rFonts w:eastAsia="Calibri"/>
        </w:rPr>
        <w:t xml:space="preserve"> dan </w:t>
      </w:r>
      <w:proofErr w:type="spellStart"/>
      <w:r>
        <w:rPr>
          <w:rFonts w:eastAsia="Calibri"/>
        </w:rPr>
        <w:t>lainnya</w:t>
      </w:r>
      <w:proofErr w:type="spellEnd"/>
      <w:r w:rsidR="00436415">
        <w:rPr>
          <w:rFonts w:eastAsia="Calibri"/>
        </w:rPr>
        <w:t xml:space="preserve">. </w:t>
      </w:r>
      <w:proofErr w:type="spellStart"/>
      <w:r w:rsidR="00436415">
        <w:rPr>
          <w:rFonts w:eastAsia="Calibri"/>
        </w:rPr>
        <w:t>Setiap</w:t>
      </w:r>
      <w:proofErr w:type="spellEnd"/>
      <w:r w:rsidR="00436415">
        <w:rPr>
          <w:rFonts w:eastAsia="Calibri"/>
        </w:rPr>
        <w:t xml:space="preserve"> admin </w:t>
      </w:r>
      <w:proofErr w:type="spellStart"/>
      <w:r w:rsidR="00436415">
        <w:rPr>
          <w:rFonts w:eastAsia="Calibri"/>
        </w:rPr>
        <w:t>baik</w:t>
      </w:r>
      <w:proofErr w:type="spellEnd"/>
      <w:r w:rsidR="00436415">
        <w:rPr>
          <w:rFonts w:eastAsia="Calibri"/>
        </w:rPr>
        <w:t xml:space="preserve"> </w:t>
      </w:r>
      <w:proofErr w:type="spellStart"/>
      <w:r w:rsidR="00436415">
        <w:rPr>
          <w:rFonts w:eastAsia="Calibri"/>
        </w:rPr>
        <w:t>kepala</w:t>
      </w:r>
      <w:proofErr w:type="spellEnd"/>
      <w:r w:rsidR="00436415">
        <w:rPr>
          <w:rFonts w:eastAsia="Calibri"/>
        </w:rPr>
        <w:t xml:space="preserve"> </w:t>
      </w:r>
      <w:proofErr w:type="spellStart"/>
      <w:r w:rsidR="00436415">
        <w:rPr>
          <w:rFonts w:eastAsia="Calibri"/>
        </w:rPr>
        <w:t>sekolah</w:t>
      </w:r>
      <w:proofErr w:type="spellEnd"/>
      <w:r w:rsidR="00436415">
        <w:rPr>
          <w:rFonts w:eastAsia="Calibri"/>
        </w:rPr>
        <w:t xml:space="preserve"> </w:t>
      </w:r>
      <w:proofErr w:type="spellStart"/>
      <w:r w:rsidR="00436415">
        <w:rPr>
          <w:rFonts w:eastAsia="Calibri"/>
        </w:rPr>
        <w:t>ataupun</w:t>
      </w:r>
      <w:proofErr w:type="spellEnd"/>
      <w:r w:rsidR="00436415">
        <w:rPr>
          <w:rFonts w:eastAsia="Calibri"/>
        </w:rPr>
        <w:t xml:space="preserve"> </w:t>
      </w:r>
      <w:proofErr w:type="spellStart"/>
      <w:r w:rsidR="00436415">
        <w:rPr>
          <w:rFonts w:eastAsia="Calibri"/>
        </w:rPr>
        <w:t>bagian</w:t>
      </w:r>
      <w:proofErr w:type="spellEnd"/>
      <w:r w:rsidR="00436415">
        <w:rPr>
          <w:rFonts w:eastAsia="Calibri"/>
        </w:rPr>
        <w:t xml:space="preserve"> IT </w:t>
      </w:r>
      <w:proofErr w:type="spellStart"/>
      <w:r w:rsidR="00436415">
        <w:rPr>
          <w:rFonts w:eastAsia="Calibri"/>
        </w:rPr>
        <w:t>harus</w:t>
      </w:r>
      <w:proofErr w:type="spellEnd"/>
      <w:r w:rsidR="00436415">
        <w:rPr>
          <w:rFonts w:eastAsia="Calibri"/>
        </w:rPr>
        <w:t xml:space="preserve"> </w:t>
      </w:r>
      <w:proofErr w:type="spellStart"/>
      <w:r w:rsidR="00436415">
        <w:rPr>
          <w:rFonts w:eastAsia="Calibri"/>
        </w:rPr>
        <w:t>didaftarkan</w:t>
      </w:r>
      <w:proofErr w:type="spellEnd"/>
      <w:r w:rsidR="00436415">
        <w:rPr>
          <w:rFonts w:eastAsia="Calibri"/>
        </w:rPr>
        <w:t xml:space="preserve"> oleh </w:t>
      </w:r>
      <w:r w:rsidR="006C5FEA">
        <w:rPr>
          <w:rFonts w:eastAsia="Calibri"/>
        </w:rPr>
        <w:t>guru</w:t>
      </w:r>
      <w:r w:rsidR="00436415">
        <w:rPr>
          <w:rFonts w:eastAsia="Calibri"/>
        </w:rPr>
        <w:t xml:space="preserve"> BK.</w:t>
      </w:r>
    </w:p>
    <w:p w14:paraId="5268817A" w14:textId="601EE6BC" w:rsidR="00845F78" w:rsidRDefault="00333EBA" w:rsidP="00333EBA">
      <w:pPr>
        <w:jc w:val="left"/>
      </w:pPr>
      <w:r>
        <w:rPr>
          <w:noProof/>
        </w:rPr>
        <w:drawing>
          <wp:anchor distT="0" distB="0" distL="114300" distR="114300" simplePos="0" relativeHeight="251854336" behindDoc="1" locked="0" layoutInCell="1" allowOverlap="1" wp14:anchorId="5CB5D9A6" wp14:editId="7332A5C5">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2F00303" w:rsidR="00CA20F1" w:rsidRDefault="00FD6684" w:rsidP="006C5FEA">
      <w:r>
        <w:rPr>
          <w:noProof/>
        </w:rPr>
        <mc:AlternateContent>
          <mc:Choice Requires="wps">
            <w:drawing>
              <wp:anchor distT="0" distB="0" distL="114300" distR="114300" simplePos="0" relativeHeight="251752960" behindDoc="1" locked="0" layoutInCell="1" allowOverlap="1" wp14:anchorId="2FACD50C" wp14:editId="68E2CEFB">
                <wp:simplePos x="0" y="0"/>
                <wp:positionH relativeFrom="margin">
                  <wp:posOffset>297815</wp:posOffset>
                </wp:positionH>
                <wp:positionV relativeFrom="paragraph">
                  <wp:posOffset>41798</wp:posOffset>
                </wp:positionV>
                <wp:extent cx="4403090" cy="635"/>
                <wp:effectExtent l="0" t="0" r="0" b="8255"/>
                <wp:wrapNone/>
                <wp:docPr id="96" name="Text Box 96"/>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2497BDC5" w14:textId="415C78BE" w:rsidR="001F2641" w:rsidRPr="00B46080" w:rsidRDefault="001F2641" w:rsidP="00436415">
                            <w:pPr>
                              <w:pStyle w:val="Caption"/>
                              <w:jc w:val="center"/>
                              <w:rPr>
                                <w:noProof/>
                                <w:sz w:val="24"/>
                                <w:szCs w:val="24"/>
                              </w:rPr>
                            </w:pPr>
                            <w:bookmarkStart w:id="3742" w:name="_Toc83115834"/>
                            <w:r>
                              <w:t xml:space="preserve">Gambar 3. </w:t>
                            </w:r>
                            <w:r>
                              <w:fldChar w:fldCharType="begin"/>
                            </w:r>
                            <w:r>
                              <w:instrText xml:space="preserve"> SEQ Gambar_3. \* ARABIC </w:instrText>
                            </w:r>
                            <w:r>
                              <w:fldChar w:fldCharType="separate"/>
                            </w:r>
                            <w:r>
                              <w:rPr>
                                <w:noProof/>
                              </w:rPr>
                              <w:t>21</w:t>
                            </w:r>
                            <w:r>
                              <w:fldChar w:fldCharType="end"/>
                            </w:r>
                            <w:r>
                              <w:t xml:space="preserve"> </w:t>
                            </w:r>
                            <w:proofErr w:type="spellStart"/>
                            <w:r>
                              <w:t>Antarmuka</w:t>
                            </w:r>
                            <w:proofErr w:type="spellEnd"/>
                            <w:r>
                              <w:t xml:space="preserve"> </w:t>
                            </w:r>
                            <w:proofErr w:type="spellStart"/>
                            <w:r>
                              <w:t>Registrasi</w:t>
                            </w:r>
                            <w:bookmarkEnd w:id="37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D50C" id="Text Box 96" o:spid="_x0000_s1051" type="#_x0000_t202" style="position:absolute;left:0;text-align:left;margin-left:23.45pt;margin-top:3.3pt;width:346.7pt;height:.05pt;z-index:-251563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9ECLwIAAGcEAAAOAAAAZHJzL2Uyb0RvYy54bWysVFFv2yAQfp+0/4B4X+ykXbRacaosVaZJ&#10;VVspmfpMMI6RgGNAYme/fge2k63b07QXfNwdH3z33Xlx32lFTsJ5Caak00lOiTAcKmkOJf2223z4&#10;RIkPzFRMgRElPQtP75fv3y1aW4gZNKAq4QiCGF+0tqRNCLbIMs8boZmfgBUGgzU4zQJu3SGrHGsR&#10;XatslufzrAVXWQdceI/ehz5Ilwm/rgUPz3XtRSCqpPi2kFaX1n1cs+WCFQfHbCP58Az2D6/QTBq8&#10;9AL1wAIjRyf/gNKSO/BQhwkHnUFdSy4SB2Qzzd+w2TbMisQFi+PtpUz+/8Hyp9OLI7Iq6d2cEsM0&#10;arQTXSCfoSPowvq01heYtrWYGDr0o86j36Mz0u5qp+MXCRGMY6XPl+pGNI7O29v8Jr/DEMfY/OZj&#10;xMiuR63z4YsATaJRUofSpYqy06MPfeqYEm/yoGS1kUrFTQyslSMnhjK3jQxiAP8tS5mYayCe6gGj&#10;J4v8eh7RCt2+S/WYpQdG1x6qM3J30HePt3wj8cJH5sMLc9guyAlHIDzjUitoSwqDRUkD7sff/DEf&#10;VcQoJS22X0n99yNzghL11aC+sVdHw43GfjTMUa8BqU5xuCxPJh5wQY1m7UC/4mSs4i0YYobjXSUN&#10;o7kO/RDgZHGxWqUk7EjLwqPZWh6hx8Luulfm7CBLQDWfYGxMVrxRp89N+tjVMWCpk3TXKg71xm5O&#10;4g+TF8fl133Kuv4flj8BAAD//wMAUEsDBBQABgAIAAAAIQDN9fxi3QAAAAYBAAAPAAAAZHJzL2Rv&#10;d25yZXYueG1sTI6xTsMwFEV3JP7BekgsiDrQyC0hTlVVMMBSEbp0c2M3DsTPke204e95TGW8ulfn&#10;nnI1uZ6dTIidRwkPswyYwcbrDlsJu8/X+yWwmBRq1Xs0En5MhFV1fVWqQvszfphTnVpGEIyFkmBT&#10;GgrOY2ONU3HmB4PUHX1wKlEMLddBnQnuev6YZYI71SE9WDWYjTXNdz06Cdt8v7V34/HlfZ3Pw9tu&#10;3Iivtpby9mZaPwNLZkqXMfzpkzpU5HTwI+rIegm5eKKlBCGAUb3IszmwA+UF8Krk//WrXwAAAP//&#10;AwBQSwECLQAUAAYACAAAACEAtoM4kv4AAADhAQAAEwAAAAAAAAAAAAAAAAAAAAAAW0NvbnRlbnRf&#10;VHlwZXNdLnhtbFBLAQItABQABgAIAAAAIQA4/SH/1gAAAJQBAAALAAAAAAAAAAAAAAAAAC8BAABf&#10;cmVscy8ucmVsc1BLAQItABQABgAIAAAAIQAUQ9ECLwIAAGcEAAAOAAAAAAAAAAAAAAAAAC4CAABk&#10;cnMvZTJvRG9jLnhtbFBLAQItABQABgAIAAAAIQDN9fxi3QAAAAYBAAAPAAAAAAAAAAAAAAAAAIkE&#10;AABkcnMvZG93bnJldi54bWxQSwUGAAAAAAQABADzAAAAkwUAAAAA&#10;" stroked="f">
                <v:textbox style="mso-fit-shape-to-text:t" inset="0,0,0,0">
                  <w:txbxContent>
                    <w:p w14:paraId="2497BDC5" w14:textId="415C78BE" w:rsidR="001F2641" w:rsidRPr="00B46080" w:rsidRDefault="001F2641" w:rsidP="00436415">
                      <w:pPr>
                        <w:pStyle w:val="Caption"/>
                        <w:jc w:val="center"/>
                        <w:rPr>
                          <w:noProof/>
                          <w:sz w:val="24"/>
                          <w:szCs w:val="24"/>
                        </w:rPr>
                      </w:pPr>
                      <w:bookmarkStart w:id="3743" w:name="_Toc83115834"/>
                      <w:r>
                        <w:t xml:space="preserve">Gambar 3. </w:t>
                      </w:r>
                      <w:r>
                        <w:fldChar w:fldCharType="begin"/>
                      </w:r>
                      <w:r>
                        <w:instrText xml:space="preserve"> SEQ Gambar_3. \* ARABIC </w:instrText>
                      </w:r>
                      <w:r>
                        <w:fldChar w:fldCharType="separate"/>
                      </w:r>
                      <w:r>
                        <w:rPr>
                          <w:noProof/>
                        </w:rPr>
                        <w:t>21</w:t>
                      </w:r>
                      <w:r>
                        <w:fldChar w:fldCharType="end"/>
                      </w:r>
                      <w:r>
                        <w:t xml:space="preserve"> </w:t>
                      </w:r>
                      <w:proofErr w:type="spellStart"/>
                      <w:r>
                        <w:t>Antarmuka</w:t>
                      </w:r>
                      <w:proofErr w:type="spellEnd"/>
                      <w:r>
                        <w:t xml:space="preserve"> </w:t>
                      </w:r>
                      <w:proofErr w:type="spellStart"/>
                      <w:r>
                        <w:t>Registrasi</w:t>
                      </w:r>
                      <w:bookmarkEnd w:id="3743"/>
                      <w:proofErr w:type="spellEnd"/>
                    </w:p>
                  </w:txbxContent>
                </v:textbox>
                <w10:wrap anchorx="margin"/>
              </v:shape>
            </w:pict>
          </mc:Fallback>
        </mc:AlternateContent>
      </w:r>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3744" w:author="Rafi Aziizi" w:date="2021-11-12T10:57:00Z">
          <w:pPr>
            <w:pStyle w:val="ListParagraph"/>
            <w:numPr>
              <w:numId w:val="43"/>
            </w:numPr>
            <w:shd w:val="clear" w:color="auto" w:fill="FFD966" w:themeFill="accent4" w:themeFillTint="99"/>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Login</w:t>
      </w:r>
    </w:p>
    <w:p w14:paraId="06DD4307" w14:textId="24C04401" w:rsidR="00061CCF" w:rsidRDefault="00061CCF" w:rsidP="00061CCF">
      <w:pPr>
        <w:keepNext/>
        <w:ind w:firstLine="426"/>
        <w:rPr>
          <w:i/>
          <w:iCs/>
        </w:rPr>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proofErr w:type="spellStart"/>
      <w:r>
        <w:t>halaman</w:t>
      </w:r>
      <w:proofErr w:type="spellEnd"/>
      <w:r>
        <w:t xml:space="preserve"> </w:t>
      </w:r>
      <w:r w:rsidRPr="00061CCF">
        <w:rPr>
          <w:i/>
        </w:rPr>
        <w:t>login</w:t>
      </w:r>
      <w:r>
        <w:t xml:space="preserve"> </w:t>
      </w:r>
      <w:proofErr w:type="spellStart"/>
      <w:r>
        <w:t>berfungsi</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r w:rsidRPr="00061CCF">
        <w:rPr>
          <w:lang w:val="id-ID"/>
        </w:rPr>
        <w:t xml:space="preserve"> Masukkan</w:t>
      </w:r>
      <w:r w:rsidR="00436415">
        <w:t xml:space="preserve"> data </w:t>
      </w:r>
      <w:r w:rsidRPr="00061CCF">
        <w:rPr>
          <w:lang w:val="id-ID"/>
        </w:rPr>
        <w:t xml:space="preserve">dalam </w:t>
      </w:r>
      <w:proofErr w:type="spellStart"/>
      <w:r w:rsidR="00436415">
        <w:t>halaman</w:t>
      </w:r>
      <w:proofErr w:type="spellEnd"/>
      <w:r w:rsidR="00436415">
        <w:t xml:space="preserve">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3066621" w14:textId="7EF4F396" w:rsidR="00436415" w:rsidRDefault="00436415" w:rsidP="00977902">
      <w:pPr>
        <w:rPr>
          <w:b/>
          <w:bCs/>
        </w:rPr>
      </w:pPr>
    </w:p>
    <w:p w14:paraId="7EC1761A" w14:textId="77777777" w:rsidR="00333EBA" w:rsidRDefault="00333EBA" w:rsidP="00977902">
      <w:pPr>
        <w:rPr>
          <w:b/>
          <w:bCs/>
        </w:rPr>
      </w:pPr>
    </w:p>
    <w:p w14:paraId="0810CC14" w14:textId="38491F13" w:rsidR="00436415" w:rsidRDefault="00436415" w:rsidP="009E085A">
      <w:pPr>
        <w:jc w:val="center"/>
        <w:rPr>
          <w:b/>
          <w:bCs/>
        </w:rPr>
      </w:pPr>
    </w:p>
    <w:p w14:paraId="35DE2C22" w14:textId="77777777" w:rsidR="00436415" w:rsidRDefault="00436415" w:rsidP="009E085A">
      <w:pPr>
        <w:jc w:val="center"/>
        <w:rPr>
          <w:b/>
          <w:bCs/>
        </w:rPr>
      </w:pPr>
    </w:p>
    <w:p w14:paraId="3FEA858D" w14:textId="55967D25" w:rsidR="00436415" w:rsidRDefault="00436415" w:rsidP="009E085A">
      <w:pPr>
        <w:jc w:val="center"/>
        <w:rPr>
          <w:b/>
          <w:bCs/>
        </w:rPr>
      </w:pPr>
    </w:p>
    <w:p w14:paraId="444CD8DB" w14:textId="3D354BBF" w:rsidR="00343467" w:rsidRDefault="00343467" w:rsidP="009E085A">
      <w:pPr>
        <w:jc w:val="center"/>
        <w:rPr>
          <w:b/>
          <w:bCs/>
        </w:rPr>
      </w:pPr>
    </w:p>
    <w:p w14:paraId="40A7A951" w14:textId="40EAED91" w:rsidR="00436415" w:rsidRDefault="00333EBA" w:rsidP="009E085A">
      <w:pPr>
        <w:jc w:val="center"/>
        <w:rPr>
          <w:b/>
          <w:bCs/>
        </w:rPr>
      </w:pPr>
      <w:r>
        <w:rPr>
          <w:noProof/>
        </w:rPr>
        <w:drawing>
          <wp:anchor distT="0" distB="0" distL="114300" distR="114300" simplePos="0" relativeHeight="251843072" behindDoc="1" locked="0" layoutInCell="1" allowOverlap="1" wp14:anchorId="04E6CA27" wp14:editId="32884619">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0F1C9ECA" w:rsidR="008C621C" w:rsidRDefault="00333EBA" w:rsidP="009E085A">
      <w:pPr>
        <w:jc w:val="center"/>
        <w:rPr>
          <w:b/>
          <w:bCs/>
        </w:rPr>
      </w:pPr>
      <w:r>
        <w:rPr>
          <w:noProof/>
        </w:rPr>
        <mc:AlternateContent>
          <mc:Choice Requires="wps">
            <w:drawing>
              <wp:anchor distT="0" distB="0" distL="114300" distR="114300" simplePos="0" relativeHeight="251756032" behindDoc="1" locked="0" layoutInCell="1" allowOverlap="1" wp14:anchorId="21B2C3A8" wp14:editId="034D867E">
                <wp:simplePos x="0" y="0"/>
                <wp:positionH relativeFrom="margin">
                  <wp:posOffset>327660</wp:posOffset>
                </wp:positionH>
                <wp:positionV relativeFrom="paragraph">
                  <wp:posOffset>38623</wp:posOffset>
                </wp:positionV>
                <wp:extent cx="4391025" cy="635"/>
                <wp:effectExtent l="0" t="0" r="9525" b="8255"/>
                <wp:wrapNone/>
                <wp:docPr id="97" name="Text Box 9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FB243FA" w14:textId="7A07FB89" w:rsidR="001F2641" w:rsidRPr="006B6695" w:rsidRDefault="001F2641" w:rsidP="00436415">
                            <w:pPr>
                              <w:pStyle w:val="Caption"/>
                              <w:jc w:val="center"/>
                              <w:rPr>
                                <w:noProof/>
                                <w:sz w:val="24"/>
                                <w:szCs w:val="24"/>
                              </w:rPr>
                            </w:pPr>
                            <w:bookmarkStart w:id="3745" w:name="_Toc83115835"/>
                            <w:r>
                              <w:t xml:space="preserve">Gambar 3. </w:t>
                            </w:r>
                            <w:r>
                              <w:fldChar w:fldCharType="begin"/>
                            </w:r>
                            <w:r>
                              <w:instrText xml:space="preserve"> SEQ Gambar_3. \* ARABIC </w:instrText>
                            </w:r>
                            <w:r>
                              <w:fldChar w:fldCharType="separate"/>
                            </w:r>
                            <w:r>
                              <w:rPr>
                                <w:noProof/>
                              </w:rPr>
                              <w:t>22</w:t>
                            </w:r>
                            <w:r>
                              <w:fldChar w:fldCharType="end"/>
                            </w:r>
                            <w:r>
                              <w:t xml:space="preserve"> </w:t>
                            </w:r>
                            <w:proofErr w:type="spellStart"/>
                            <w:r>
                              <w:t>Antarmuka</w:t>
                            </w:r>
                            <w:proofErr w:type="spellEnd"/>
                            <w:r>
                              <w:t xml:space="preserve"> Login</w:t>
                            </w:r>
                            <w:bookmarkEnd w:id="37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B2C3A8" id="Text Box 97" o:spid="_x0000_s1052" type="#_x0000_t202" style="position:absolute;left:0;text-align:left;margin-left:25.8pt;margin-top:3.05pt;width:345.75pt;height:.05pt;z-index:-251560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WsWMQIAAGc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2E2dW&#10;1KTRTrWBfYaWkYv4aZyfU9rWUWJoyU86D35Pzgi7LbGOXwLEKE5Mny/sxmqSnB+vbifj6TVnkmKz&#10;q+tYI3s96tCHLwpqFo2cI0mXGBWnBx+61CEl3uTB6GKjjYmbGFgbZCdBMjeVDqov/luWsTHXQjzV&#10;FYyeLOLrcEQrtPs28TGdDSD3UJwJO0LXPd7JjaYLH4QPzwKpXQgujUB4oqU00OQceouzCvDH3/wx&#10;n1SkKGcNtV/O/fejQMWZ+WpJ39irg4GDsR8Me6zXQFAnNFxOJpMOYDCDWSLULzQZq3gLhYSVdFfO&#10;w2CuQzcENFlSrVYpiTrSifBgt07G0gOxu/ZFoOtlCaTmIwyNKeZv1Olykz5udQxEdZIuEtux2PNN&#10;3ZzE7ycvjsuv+5T1+n9Y/gQAAP//AwBQSwMEFAAGAAgAAAAhAB0rFgXdAAAABgEAAA8AAABkcnMv&#10;ZG93bnJldi54bWxMjjFPwzAUhHck/oP1kFgQddKGgEKcqqpggKUidGFz49c4ED9HsdOGf89jgu1O&#10;d7r7yvXsenHCMXSeFKSLBARS401HrYL9+/PtA4gQNRnde0IF3xhgXV1elLow/kxveKpjK3iEQqEV&#10;2BiHQsrQWHQ6LPyAxNnRj05HtmMrzajPPO56uUySXDrdET9YPeDWYvNVT07BLvvY2Zvp+PS6yVbj&#10;y37a5p9trdT11bx5BBFxjn9l+MVndKiY6eAnMkH0Cu7SnJsK8hQEx/fZisWB/RJkVcr/+NUPAAAA&#10;//8DAFBLAQItABQABgAIAAAAIQC2gziS/gAAAOEBAAATAAAAAAAAAAAAAAAAAAAAAABbQ29udGVu&#10;dF9UeXBlc10ueG1sUEsBAi0AFAAGAAgAAAAhADj9If/WAAAAlAEAAAsAAAAAAAAAAAAAAAAALwEA&#10;AF9yZWxzLy5yZWxzUEsBAi0AFAAGAAgAAAAhALT1axYxAgAAZwQAAA4AAAAAAAAAAAAAAAAALgIA&#10;AGRycy9lMm9Eb2MueG1sUEsBAi0AFAAGAAgAAAAhAB0rFgXdAAAABgEAAA8AAAAAAAAAAAAAAAAA&#10;iwQAAGRycy9kb3ducmV2LnhtbFBLBQYAAAAABAAEAPMAAACVBQAAAAA=&#10;" stroked="f">
                <v:textbox style="mso-fit-shape-to-text:t" inset="0,0,0,0">
                  <w:txbxContent>
                    <w:p w14:paraId="0FB243FA" w14:textId="7A07FB89" w:rsidR="001F2641" w:rsidRPr="006B6695" w:rsidRDefault="001F2641" w:rsidP="00436415">
                      <w:pPr>
                        <w:pStyle w:val="Caption"/>
                        <w:jc w:val="center"/>
                        <w:rPr>
                          <w:noProof/>
                          <w:sz w:val="24"/>
                          <w:szCs w:val="24"/>
                        </w:rPr>
                      </w:pPr>
                      <w:bookmarkStart w:id="3746" w:name="_Toc83115835"/>
                      <w:r>
                        <w:t xml:space="preserve">Gambar 3. </w:t>
                      </w:r>
                      <w:r>
                        <w:fldChar w:fldCharType="begin"/>
                      </w:r>
                      <w:r>
                        <w:instrText xml:space="preserve"> SEQ Gambar_3. \* ARABIC </w:instrText>
                      </w:r>
                      <w:r>
                        <w:fldChar w:fldCharType="separate"/>
                      </w:r>
                      <w:r>
                        <w:rPr>
                          <w:noProof/>
                        </w:rPr>
                        <w:t>22</w:t>
                      </w:r>
                      <w:r>
                        <w:fldChar w:fldCharType="end"/>
                      </w:r>
                      <w:r>
                        <w:t xml:space="preserve"> </w:t>
                      </w:r>
                      <w:proofErr w:type="spellStart"/>
                      <w:r>
                        <w:t>Antarmuka</w:t>
                      </w:r>
                      <w:proofErr w:type="spellEnd"/>
                      <w:r>
                        <w:t xml:space="preserve"> Login</w:t>
                      </w:r>
                      <w:bookmarkEnd w:id="3746"/>
                    </w:p>
                  </w:txbxContent>
                </v:textbox>
                <w10:wrap anchorx="margin"/>
              </v:shape>
            </w:pict>
          </mc:Fallback>
        </mc:AlternateContent>
      </w:r>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3747"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Dashboard</w:t>
      </w:r>
      <w:del w:id="3748" w:author="Rafi Aziizi" w:date="2021-11-12T10:57:00Z">
        <w:r w:rsidR="00F90E48" w:rsidDel="00331B6F">
          <w:rPr>
            <w:rFonts w:eastAsia="Calibri"/>
            <w:b/>
            <w:bCs/>
          </w:rPr>
          <w:delText xml:space="preserve"> (REVISI)</w:delText>
        </w:r>
      </w:del>
    </w:p>
    <w:p w14:paraId="024C35E3" w14:textId="62543413" w:rsidR="00343467" w:rsidRDefault="00343467" w:rsidP="00436415">
      <w:pPr>
        <w:ind w:firstLine="360"/>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r>
        <w:rPr>
          <w:i/>
        </w:rPr>
        <w:t xml:space="preserve">dashboard </w:t>
      </w:r>
      <w:proofErr w:type="spellStart"/>
      <w:r w:rsidR="00436415">
        <w:rPr>
          <w:iCs/>
        </w:rPr>
        <w:t>ini</w:t>
      </w:r>
      <w:proofErr w:type="spellEnd"/>
      <w:r w:rsidR="00436415">
        <w:rPr>
          <w:iCs/>
        </w:rPr>
        <w:t xml:space="preserve"> </w:t>
      </w:r>
      <w:proofErr w:type="spellStart"/>
      <w:r>
        <w:t>berfungsi</w:t>
      </w:r>
      <w:proofErr w:type="spellEnd"/>
      <w:r>
        <w:t xml:space="preserve"> </w:t>
      </w:r>
      <w:proofErr w:type="spellStart"/>
      <w:r>
        <w:t>untuk</w:t>
      </w:r>
      <w:proofErr w:type="spellEnd"/>
      <w:r>
        <w:t xml:space="preserve"> </w:t>
      </w:r>
      <w:proofErr w:type="spellStart"/>
      <w:r>
        <w:t>menapilkan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segala</w:t>
      </w:r>
      <w:proofErr w:type="spellEnd"/>
      <w:r>
        <w:t xml:space="preserve"> </w:t>
      </w:r>
      <w:proofErr w:type="spellStart"/>
      <w:r>
        <w:t>hal</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w:t>
      </w:r>
      <w:proofErr w:type="spellStart"/>
      <w:r>
        <w:t>mengenaik</w:t>
      </w:r>
      <w:proofErr w:type="spellEnd"/>
      <w:r>
        <w:t xml:space="preserve"> </w:t>
      </w:r>
      <w:proofErr w:type="spellStart"/>
      <w:r>
        <w:t>kehadiran</w:t>
      </w:r>
      <w:proofErr w:type="spellEnd"/>
      <w:r>
        <w:t xml:space="preserve">, </w:t>
      </w:r>
      <w:proofErr w:type="spellStart"/>
      <w:r>
        <w:t>laporan</w:t>
      </w:r>
      <w:proofErr w:type="spellEnd"/>
      <w:r>
        <w:t xml:space="preserve"> dan </w:t>
      </w:r>
      <w:proofErr w:type="spellStart"/>
      <w:r>
        <w:t>lainnya</w:t>
      </w:r>
      <w:proofErr w:type="spellEnd"/>
      <w:r>
        <w:t>.</w:t>
      </w:r>
    </w:p>
    <w:p w14:paraId="6A23BE2F" w14:textId="1C64ADFE" w:rsidR="00436415" w:rsidRDefault="008C621C" w:rsidP="009E085A">
      <w:pPr>
        <w:jc w:val="center"/>
      </w:pPr>
      <w:r>
        <w:rPr>
          <w:noProof/>
        </w:rPr>
        <w:drawing>
          <wp:anchor distT="0" distB="0" distL="114300" distR="114300" simplePos="0" relativeHeight="251844096" behindDoc="1" locked="0" layoutInCell="1" allowOverlap="1" wp14:anchorId="70DEA7AE" wp14:editId="21C84DFD">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249C6174" w14:textId="23CD9892" w:rsidR="00436415" w:rsidRDefault="001166CB" w:rsidP="001166CB">
      <w:r>
        <w:rPr>
          <w:noProof/>
        </w:rPr>
        <mc:AlternateContent>
          <mc:Choice Requires="wps">
            <w:drawing>
              <wp:anchor distT="0" distB="0" distL="114300" distR="114300" simplePos="0" relativeHeight="251759104" behindDoc="1" locked="0" layoutInCell="1" allowOverlap="1" wp14:anchorId="6F447A78" wp14:editId="1801FF9C">
                <wp:simplePos x="0" y="0"/>
                <wp:positionH relativeFrom="margin">
                  <wp:posOffset>318770</wp:posOffset>
                </wp:positionH>
                <wp:positionV relativeFrom="paragraph">
                  <wp:posOffset>41387</wp:posOffset>
                </wp:positionV>
                <wp:extent cx="4401820" cy="635"/>
                <wp:effectExtent l="0" t="0" r="0" b="8255"/>
                <wp:wrapNone/>
                <wp:docPr id="98" name="Text Box 98"/>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wps:spPr>
                      <wps:txbx>
                        <w:txbxContent>
                          <w:p w14:paraId="0E45FB2A" w14:textId="479175CF" w:rsidR="001F2641" w:rsidRPr="009B05BB" w:rsidRDefault="001F2641" w:rsidP="00436415">
                            <w:pPr>
                              <w:pStyle w:val="Caption"/>
                              <w:jc w:val="center"/>
                              <w:rPr>
                                <w:noProof/>
                                <w:sz w:val="24"/>
                                <w:szCs w:val="24"/>
                              </w:rPr>
                            </w:pPr>
                            <w:bookmarkStart w:id="3749" w:name="_Toc83115836"/>
                            <w:r>
                              <w:t xml:space="preserve">Gambar 3. </w:t>
                            </w:r>
                            <w:r>
                              <w:fldChar w:fldCharType="begin"/>
                            </w:r>
                            <w:r>
                              <w:instrText xml:space="preserve"> SEQ Gambar_3. \* ARABIC </w:instrText>
                            </w:r>
                            <w:r>
                              <w:fldChar w:fldCharType="separate"/>
                            </w:r>
                            <w:r>
                              <w:rPr>
                                <w:noProof/>
                              </w:rPr>
                              <w:t>23</w:t>
                            </w:r>
                            <w:r>
                              <w:fldChar w:fldCharType="end"/>
                            </w:r>
                            <w:r>
                              <w:t xml:space="preserve"> </w:t>
                            </w:r>
                            <w:proofErr w:type="spellStart"/>
                            <w:r>
                              <w:t>Antarmuka</w:t>
                            </w:r>
                            <w:proofErr w:type="spellEnd"/>
                            <w:r>
                              <w:t xml:space="preserve"> Dashboard</w:t>
                            </w:r>
                            <w:bookmarkEnd w:id="3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47A78" id="Text Box 98" o:spid="_x0000_s1053" type="#_x0000_t202" style="position:absolute;left:0;text-align:left;margin-left:25.1pt;margin-top:3.25pt;width:346.6pt;height:.05pt;z-index:-251557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UBNMAIAAGcEAAAOAAAAZHJzL2Uyb0RvYy54bWysVMFu2zAMvQ/YPwi6L06yru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Bf9ESllh&#10;SKOd6gL7DB0jF/HTOp9T2tZRYujITzqPfk/OCLur0MQvAWIUJ6bPF3ZjNUnOq6vp7GZOIUmx6/cf&#10;Yo3s5ahDH74oMCwaBUeSLjEqTvc+9KljSrzJg27KTaN13MTAWiM7CZK5rZughuK/ZWkbcy3EU33B&#10;6Mkivh5HtEK37xIf848jyD2UZ8KO0HePd3LT0IX3wocngdQuhIlGIDzSUmloCw6DxVkN+ONv/phP&#10;KlKUs5bar+D++1Gg4kx/taRv7NXRwNHYj4Y9mjUQ1BkNl5PJpAMY9GhWCOaZJmMVb6GQsJLuKngY&#10;zXXoh4AmS6rVKiVRRzoR7u3WyVh6JHbXPQt0gyyB1HyAsTFF/kqdPjfp41bHQFQn6SKxPYsD39TN&#10;Sfxh8uK4/LpPWS//h+VPAAAA//8DAFBLAwQUAAYACAAAACEAlKoLB90AAAAGAQAADwAAAGRycy9k&#10;b3ducmV2LnhtbEyOwU7DMBBE70j8g7VIXBB1aNO0CnGqqoIDXCpCL9zceBsH4nUUO234e5YTHEcz&#10;evOKzeQ6ccYhtJ4UPMwSEEi1Ny01Cg7vz/drECFqMrrzhAq+McCmvL4qdG78hd7wXMVGMIRCrhXY&#10;GPtcylBbdDrMfI/E3ckPTkeOQyPNoC8Md52cJ0kmnW6JH6zucWex/qpGp2Cffuzt3Xh6et2mi+Hl&#10;MO6yz6ZS6vZm2j6CiDjFvzH86rM6lOx09COZIDoFy2TOSwXZEgTXq3SRgjhyzkCWhfyvX/4AAAD/&#10;/wMAUEsBAi0AFAAGAAgAAAAhALaDOJL+AAAA4QEAABMAAAAAAAAAAAAAAAAAAAAAAFtDb250ZW50&#10;X1R5cGVzXS54bWxQSwECLQAUAAYACAAAACEAOP0h/9YAAACUAQAACwAAAAAAAAAAAAAAAAAvAQAA&#10;X3JlbHMvLnJlbHNQSwECLQAUAAYACAAAACEAq/VATTACAABnBAAADgAAAAAAAAAAAAAAAAAuAgAA&#10;ZHJzL2Uyb0RvYy54bWxQSwECLQAUAAYACAAAACEAlKoLB90AAAAGAQAADwAAAAAAAAAAAAAAAACK&#10;BAAAZHJzL2Rvd25yZXYueG1sUEsFBgAAAAAEAAQA8wAAAJQFAAAAAA==&#10;" stroked="f">
                <v:textbox style="mso-fit-shape-to-text:t" inset="0,0,0,0">
                  <w:txbxContent>
                    <w:p w14:paraId="0E45FB2A" w14:textId="479175CF" w:rsidR="001F2641" w:rsidRPr="009B05BB" w:rsidRDefault="001F2641" w:rsidP="00436415">
                      <w:pPr>
                        <w:pStyle w:val="Caption"/>
                        <w:jc w:val="center"/>
                        <w:rPr>
                          <w:noProof/>
                          <w:sz w:val="24"/>
                          <w:szCs w:val="24"/>
                        </w:rPr>
                      </w:pPr>
                      <w:bookmarkStart w:id="3750" w:name="_Toc83115836"/>
                      <w:r>
                        <w:t xml:space="preserve">Gambar 3. </w:t>
                      </w:r>
                      <w:r>
                        <w:fldChar w:fldCharType="begin"/>
                      </w:r>
                      <w:r>
                        <w:instrText xml:space="preserve"> SEQ Gambar_3. \* ARABIC </w:instrText>
                      </w:r>
                      <w:r>
                        <w:fldChar w:fldCharType="separate"/>
                      </w:r>
                      <w:r>
                        <w:rPr>
                          <w:noProof/>
                        </w:rPr>
                        <w:t>23</w:t>
                      </w:r>
                      <w:r>
                        <w:fldChar w:fldCharType="end"/>
                      </w:r>
                      <w:r>
                        <w:t xml:space="preserve"> </w:t>
                      </w:r>
                      <w:proofErr w:type="spellStart"/>
                      <w:r>
                        <w:t>Antarmuka</w:t>
                      </w:r>
                      <w:proofErr w:type="spellEnd"/>
                      <w:r>
                        <w:t xml:space="preserve"> Dashboard</w:t>
                      </w:r>
                      <w:bookmarkEnd w:id="3750"/>
                    </w:p>
                  </w:txbxContent>
                </v:textbox>
                <w10:wrap anchorx="margin"/>
              </v:shape>
            </w:pict>
          </mc:Fallback>
        </mc:AlternateContent>
      </w:r>
    </w:p>
    <w:p w14:paraId="6E8CB3B3" w14:textId="3E86ADB4" w:rsidR="00C10E66" w:rsidRDefault="00AB7B78">
      <w:pPr>
        <w:pStyle w:val="ListParagraph"/>
        <w:numPr>
          <w:ilvl w:val="0"/>
          <w:numId w:val="43"/>
        </w:numPr>
        <w:shd w:val="clear" w:color="auto" w:fill="FFFFFF" w:themeFill="background1"/>
        <w:ind w:left="426"/>
        <w:rPr>
          <w:rFonts w:eastAsia="Calibri"/>
          <w:b/>
          <w:bCs/>
        </w:rPr>
        <w:pPrChange w:id="3751"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Pr>
          <w:rFonts w:eastAsia="Calibri"/>
          <w:b/>
          <w:bCs/>
        </w:rPr>
        <w:t xml:space="preserve"> </w:t>
      </w:r>
      <w:r w:rsidR="00C10E66">
        <w:rPr>
          <w:rFonts w:eastAsia="Calibri"/>
          <w:b/>
          <w:bCs/>
        </w:rPr>
        <w:t>Menu Utama</w:t>
      </w:r>
    </w:p>
    <w:p w14:paraId="27FF3CF3" w14:textId="535EA979" w:rsidR="00C10E66" w:rsidRDefault="00C10E66" w:rsidP="00C6006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menu yang </w:t>
      </w:r>
      <w:proofErr w:type="spellStart"/>
      <w:r>
        <w:rPr>
          <w:rFonts w:eastAsia="Calibri"/>
        </w:rPr>
        <w:t>disediakan</w:t>
      </w:r>
      <w:proofErr w:type="spellEnd"/>
      <w:r>
        <w:rPr>
          <w:rFonts w:eastAsia="Calibri"/>
        </w:rPr>
        <w:t xml:space="preserve"> oleh </w:t>
      </w:r>
      <w:proofErr w:type="spellStart"/>
      <w:r>
        <w:rPr>
          <w:rFonts w:eastAsia="Calibri"/>
        </w:rPr>
        <w:t>sistem</w:t>
      </w:r>
      <w:proofErr w:type="spellEnd"/>
      <w:r>
        <w:rPr>
          <w:rFonts w:eastAsia="Calibri"/>
        </w:rPr>
        <w:t>.</w:t>
      </w:r>
    </w:p>
    <w:p w14:paraId="7198685C" w14:textId="1FB7B833" w:rsidR="008C621C" w:rsidRDefault="008C621C" w:rsidP="00C60063">
      <w:pPr>
        <w:pStyle w:val="ListParagraph"/>
        <w:ind w:left="0" w:firstLine="426"/>
        <w:rPr>
          <w:rFonts w:eastAsia="Calibri"/>
        </w:rPr>
      </w:pPr>
    </w:p>
    <w:p w14:paraId="66223CAA" w14:textId="4A7E322E" w:rsidR="00436D78" w:rsidRDefault="00436D78" w:rsidP="00C60063">
      <w:pPr>
        <w:pStyle w:val="ListParagraph"/>
        <w:ind w:left="0" w:firstLine="426"/>
        <w:rPr>
          <w:rFonts w:eastAsia="Calibri"/>
        </w:rPr>
      </w:pPr>
    </w:p>
    <w:p w14:paraId="6657E22E" w14:textId="77777777" w:rsidR="00436D78" w:rsidRDefault="00436D78" w:rsidP="00C60063">
      <w:pPr>
        <w:pStyle w:val="ListParagraph"/>
        <w:ind w:left="0" w:firstLine="426"/>
        <w:rPr>
          <w:rFonts w:eastAsia="Calibri"/>
        </w:rPr>
      </w:pPr>
    </w:p>
    <w:p w14:paraId="3BEAF014" w14:textId="4DE03C9A" w:rsidR="008C621C" w:rsidRDefault="008C621C" w:rsidP="00C60063">
      <w:pPr>
        <w:pStyle w:val="ListParagraph"/>
        <w:ind w:left="0" w:firstLine="426"/>
        <w:rPr>
          <w:rFonts w:eastAsia="Calibri"/>
        </w:rPr>
      </w:pPr>
    </w:p>
    <w:p w14:paraId="2E81AE19" w14:textId="2673F5BD" w:rsidR="001166CB" w:rsidRDefault="00333EBA" w:rsidP="00C60063">
      <w:pPr>
        <w:pStyle w:val="ListParagraph"/>
        <w:ind w:left="0" w:firstLine="426"/>
        <w:rPr>
          <w:rFonts w:eastAsia="Calibri"/>
        </w:rPr>
      </w:pPr>
      <w:r>
        <w:rPr>
          <w:noProof/>
        </w:rPr>
        <w:drawing>
          <wp:anchor distT="0" distB="0" distL="114300" distR="114300" simplePos="0" relativeHeight="251845120" behindDoc="1" locked="0" layoutInCell="1" allowOverlap="1" wp14:anchorId="4B80D13F" wp14:editId="23249B3C">
            <wp:simplePos x="0" y="0"/>
            <wp:positionH relativeFrom="margin">
              <wp:align>center</wp:align>
            </wp:positionH>
            <wp:positionV relativeFrom="paragraph">
              <wp:posOffset>8255</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7B336" w14:textId="0F7C1666" w:rsidR="00C10E66" w:rsidRDefault="00C10E66" w:rsidP="00C10E66">
      <w:pPr>
        <w:pStyle w:val="ListParagraph"/>
        <w:ind w:left="426"/>
        <w:rPr>
          <w:rFonts w:eastAsia="Calibri"/>
        </w:rPr>
      </w:pPr>
    </w:p>
    <w:p w14:paraId="509568C0" w14:textId="6212C5BC" w:rsidR="00C10E66" w:rsidRDefault="00C10E66" w:rsidP="00C10E66">
      <w:pPr>
        <w:pStyle w:val="ListParagraph"/>
        <w:ind w:left="426"/>
        <w:rPr>
          <w:rFonts w:eastAsia="Calibri"/>
        </w:rPr>
      </w:pPr>
    </w:p>
    <w:p w14:paraId="53CA4851" w14:textId="607536CC" w:rsidR="00C10E66" w:rsidRDefault="00C10E66" w:rsidP="00C10E66">
      <w:pPr>
        <w:pStyle w:val="ListParagraph"/>
        <w:ind w:left="426"/>
        <w:rPr>
          <w:rFonts w:eastAsia="Calibri"/>
        </w:rPr>
      </w:pPr>
    </w:p>
    <w:p w14:paraId="03D59ACF" w14:textId="0B14B047" w:rsidR="00C10E66" w:rsidRDefault="00C10E66" w:rsidP="00C10E66">
      <w:pPr>
        <w:pStyle w:val="ListParagraph"/>
        <w:ind w:left="426"/>
        <w:rPr>
          <w:rFonts w:eastAsia="Calibri"/>
        </w:rPr>
      </w:pPr>
    </w:p>
    <w:p w14:paraId="10539C75" w14:textId="258A1F71" w:rsidR="00C10E66" w:rsidRDefault="00C10E66" w:rsidP="00C10E66">
      <w:pPr>
        <w:pStyle w:val="ListParagraph"/>
        <w:ind w:left="426"/>
        <w:rPr>
          <w:rFonts w:eastAsia="Calibri"/>
        </w:rPr>
      </w:pPr>
    </w:p>
    <w:p w14:paraId="1F55CFFA" w14:textId="61F21B01" w:rsidR="00C10E66" w:rsidRDefault="00C10E66" w:rsidP="00C10E66">
      <w:pPr>
        <w:pStyle w:val="ListParagraph"/>
        <w:ind w:left="426"/>
        <w:rPr>
          <w:rFonts w:eastAsia="Calibri"/>
        </w:rPr>
      </w:pPr>
    </w:p>
    <w:p w14:paraId="2002F1D2" w14:textId="3AC210A1" w:rsidR="00C10E66" w:rsidRDefault="00C10E66" w:rsidP="00C10E66">
      <w:pPr>
        <w:pStyle w:val="ListParagraph"/>
        <w:ind w:left="426"/>
        <w:rPr>
          <w:rFonts w:eastAsia="Calibri"/>
        </w:rPr>
      </w:pPr>
    </w:p>
    <w:p w14:paraId="4204B6EC" w14:textId="2DD30761" w:rsidR="00C10E66" w:rsidRDefault="00C10E66" w:rsidP="00C10E66">
      <w:pPr>
        <w:pStyle w:val="ListParagraph"/>
        <w:ind w:left="426"/>
        <w:rPr>
          <w:rFonts w:eastAsia="Calibri"/>
        </w:rPr>
      </w:pPr>
    </w:p>
    <w:p w14:paraId="3C664B25" w14:textId="3C464CD3" w:rsidR="00C10E66" w:rsidRDefault="00333EBA" w:rsidP="00C10E66">
      <w:pPr>
        <w:pStyle w:val="ListParagraph"/>
        <w:ind w:left="426"/>
        <w:rPr>
          <w:rFonts w:eastAsia="Calibri"/>
        </w:rPr>
      </w:pPr>
      <w:r>
        <w:rPr>
          <w:noProof/>
        </w:rPr>
        <mc:AlternateContent>
          <mc:Choice Requires="wps">
            <w:drawing>
              <wp:anchor distT="0" distB="0" distL="114300" distR="114300" simplePos="0" relativeHeight="251825664" behindDoc="1" locked="0" layoutInCell="1" allowOverlap="1" wp14:anchorId="2F5B77CB" wp14:editId="5220358C">
                <wp:simplePos x="0" y="0"/>
                <wp:positionH relativeFrom="margin">
                  <wp:posOffset>490855</wp:posOffset>
                </wp:positionH>
                <wp:positionV relativeFrom="paragraph">
                  <wp:posOffset>55768</wp:posOffset>
                </wp:positionV>
                <wp:extent cx="4050030" cy="635"/>
                <wp:effectExtent l="0" t="0" r="7620" b="8255"/>
                <wp:wrapNone/>
                <wp:docPr id="264" name="Text Box 264"/>
                <wp:cNvGraphicFramePr/>
                <a:graphic xmlns:a="http://schemas.openxmlformats.org/drawingml/2006/main">
                  <a:graphicData uri="http://schemas.microsoft.com/office/word/2010/wordprocessingShape">
                    <wps:wsp>
                      <wps:cNvSpPr txBox="1"/>
                      <wps:spPr>
                        <a:xfrm>
                          <a:off x="0" y="0"/>
                          <a:ext cx="4050030" cy="635"/>
                        </a:xfrm>
                        <a:prstGeom prst="rect">
                          <a:avLst/>
                        </a:prstGeom>
                        <a:solidFill>
                          <a:prstClr val="white"/>
                        </a:solidFill>
                        <a:ln>
                          <a:noFill/>
                        </a:ln>
                      </wps:spPr>
                      <wps:txbx>
                        <w:txbxContent>
                          <w:p w14:paraId="35F68404" w14:textId="43D8A6FC" w:rsidR="001F2641" w:rsidRPr="00C81D50" w:rsidRDefault="001F2641" w:rsidP="00C10E66">
                            <w:pPr>
                              <w:pStyle w:val="Caption"/>
                              <w:jc w:val="center"/>
                              <w:rPr>
                                <w:noProof/>
                                <w:sz w:val="24"/>
                                <w:szCs w:val="24"/>
                              </w:rPr>
                            </w:pPr>
                            <w:bookmarkStart w:id="3752" w:name="_Toc83115837"/>
                            <w:r>
                              <w:t xml:space="preserve">Gambar 3. </w:t>
                            </w:r>
                            <w:r>
                              <w:fldChar w:fldCharType="begin"/>
                            </w:r>
                            <w:r>
                              <w:instrText xml:space="preserve"> SEQ Gambar_3. \* ARABIC </w:instrText>
                            </w:r>
                            <w:r>
                              <w:fldChar w:fldCharType="separate"/>
                            </w:r>
                            <w:r>
                              <w:rPr>
                                <w:noProof/>
                              </w:rPr>
                              <w:t>24</w:t>
                            </w:r>
                            <w:r>
                              <w:fldChar w:fldCharType="end"/>
                            </w:r>
                            <w:r>
                              <w:t xml:space="preserve"> </w:t>
                            </w:r>
                            <w:proofErr w:type="spellStart"/>
                            <w:r>
                              <w:t>Antarmuka</w:t>
                            </w:r>
                            <w:proofErr w:type="spellEnd"/>
                            <w:r>
                              <w:t xml:space="preserve"> Menu Utama</w:t>
                            </w:r>
                            <w:bookmarkEnd w:id="3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77CB" id="Text Box 264" o:spid="_x0000_s1054" type="#_x0000_t202" style="position:absolute;left:0;text-align:left;margin-left:38.65pt;margin-top:4.4pt;width:318.9pt;height:.05pt;z-index:-25149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G8MA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zW0oM&#10;0yjSXnSBfIaORB8y1FpfYOLOYmroMIBKj36Pzgi8q52OX4REMI5cX678xnIcnbf5XZ7fYIhjbH5z&#10;F2tkb0et8+GLAE2iUVKH4iVO2XnrQ586psSbPChZbaRScRMDa+XImaHQbSODGIr/lqVMzDUQT/UF&#10;oyeL+Hoc0QrdoesZuR9BHqC6IHYHff94yzcSL9wyH16Yw4ZBTDgE4RmXWkFbUhgsShpwP/7mj/mo&#10;I0YpabEBS+q/n5gTlKivBhWO3ToabjQOo2FOeg0IdYrjZXky8YALajRrB/oVZ2MVb8EQMxzvKmkY&#10;zXXoxwBni4vVKiVhT1oWtmZneSw9ErvvXpmzgywB1XyCsTVZ8U6dPjfpY1engFQn6SKxPYsD39jP&#10;Sfxh9uLA/LpPWW9/iOVPAA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G4u0bwwAgAAaQQAAA4AAAAAAAAAAAAAAAAALgIA&#10;AGRycy9lMm9Eb2MueG1sUEsBAi0AFAAGAAgAAAAhAO2CnOTeAAAABgEAAA8AAAAAAAAAAAAAAAAA&#10;igQAAGRycy9kb3ducmV2LnhtbFBLBQYAAAAABAAEAPMAAACVBQAAAAA=&#10;" stroked="f">
                <v:textbox style="mso-fit-shape-to-text:t" inset="0,0,0,0">
                  <w:txbxContent>
                    <w:p w14:paraId="35F68404" w14:textId="43D8A6FC" w:rsidR="001F2641" w:rsidRPr="00C81D50" w:rsidRDefault="001F2641" w:rsidP="00C10E66">
                      <w:pPr>
                        <w:pStyle w:val="Caption"/>
                        <w:jc w:val="center"/>
                        <w:rPr>
                          <w:noProof/>
                          <w:sz w:val="24"/>
                          <w:szCs w:val="24"/>
                        </w:rPr>
                      </w:pPr>
                      <w:bookmarkStart w:id="3753" w:name="_Toc83115837"/>
                      <w:r>
                        <w:t xml:space="preserve">Gambar 3. </w:t>
                      </w:r>
                      <w:r>
                        <w:fldChar w:fldCharType="begin"/>
                      </w:r>
                      <w:r>
                        <w:instrText xml:space="preserve"> SEQ Gambar_3. \* ARABIC </w:instrText>
                      </w:r>
                      <w:r>
                        <w:fldChar w:fldCharType="separate"/>
                      </w:r>
                      <w:r>
                        <w:rPr>
                          <w:noProof/>
                        </w:rPr>
                        <w:t>24</w:t>
                      </w:r>
                      <w:r>
                        <w:fldChar w:fldCharType="end"/>
                      </w:r>
                      <w:r>
                        <w:t xml:space="preserve"> </w:t>
                      </w:r>
                      <w:proofErr w:type="spellStart"/>
                      <w:r>
                        <w:t>Antarmuka</w:t>
                      </w:r>
                      <w:proofErr w:type="spellEnd"/>
                      <w:r>
                        <w:t xml:space="preserve"> Menu Utama</w:t>
                      </w:r>
                      <w:bookmarkEnd w:id="3753"/>
                    </w:p>
                  </w:txbxContent>
                </v:textbox>
                <w10:wrap anchorx="margin"/>
              </v:shape>
            </w:pict>
          </mc:Fallback>
        </mc:AlternateContent>
      </w:r>
    </w:p>
    <w:p w14:paraId="2EDA363B" w14:textId="4B3FE22C" w:rsidR="00C570CE" w:rsidRPr="00436415" w:rsidRDefault="00AB7B78">
      <w:pPr>
        <w:pStyle w:val="ListParagraph"/>
        <w:numPr>
          <w:ilvl w:val="0"/>
          <w:numId w:val="43"/>
        </w:numPr>
        <w:shd w:val="clear" w:color="auto" w:fill="FFFFFF" w:themeFill="background1"/>
        <w:ind w:left="426"/>
        <w:rPr>
          <w:rFonts w:eastAsia="Calibri"/>
          <w:b/>
          <w:bCs/>
        </w:rPr>
        <w:pPrChange w:id="3754"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Data Siswa</w:t>
      </w:r>
    </w:p>
    <w:p w14:paraId="35C41548" w14:textId="703AE139" w:rsidR="009D7EEE" w:rsidRDefault="008E6E4E" w:rsidP="00436415">
      <w:pPr>
        <w:pStyle w:val="ListParagraph"/>
        <w:ind w:left="0" w:firstLine="284"/>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tampilan</w:t>
      </w:r>
      <w:proofErr w:type="spellEnd"/>
      <w:r>
        <w:rPr>
          <w:rFonts w:eastAsia="Calibri"/>
        </w:rPr>
        <w:t xml:space="preserve"> </w:t>
      </w:r>
      <w:proofErr w:type="spellStart"/>
      <w:r>
        <w:rPr>
          <w:rFonts w:eastAsia="Calibri"/>
        </w:rPr>
        <w:t>halaman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proofErr w:type="spellStart"/>
      <w:r>
        <w:rPr>
          <w:rFonts w:eastAsia="Calibri"/>
        </w:rPr>
        <w:t>siswa</w:t>
      </w:r>
      <w:proofErr w:type="spellEnd"/>
      <w:r>
        <w:rPr>
          <w:rFonts w:eastAsia="Calibri"/>
        </w:rPr>
        <w:t xml:space="preserve"> yang </w:t>
      </w:r>
      <w:proofErr w:type="spellStart"/>
      <w:r>
        <w:rPr>
          <w:rFonts w:eastAsia="Calibri"/>
        </w:rPr>
        <w:t>ada</w:t>
      </w:r>
      <w:proofErr w:type="spellEnd"/>
      <w:r>
        <w:rPr>
          <w:rFonts w:eastAsia="Calibri"/>
        </w:rPr>
        <w:t xml:space="preserve"> </w:t>
      </w:r>
      <w:proofErr w:type="spellStart"/>
      <w:r>
        <w:rPr>
          <w:rFonts w:eastAsia="Calibri"/>
        </w:rPr>
        <w:t>sesua</w:t>
      </w:r>
      <w:r w:rsidR="00DE4C8E">
        <w:rPr>
          <w:rFonts w:eastAsia="Calibri"/>
        </w:rPr>
        <w:t>i</w:t>
      </w:r>
      <w:proofErr w:type="spellEnd"/>
      <w:r>
        <w:rPr>
          <w:rFonts w:eastAsia="Calibri"/>
        </w:rPr>
        <w:t xml:space="preserve"> </w:t>
      </w:r>
      <w:proofErr w:type="spellStart"/>
      <w:r>
        <w:rPr>
          <w:rFonts w:eastAsia="Calibri"/>
        </w:rPr>
        <w:t>dengan</w:t>
      </w:r>
      <w:proofErr w:type="spellEnd"/>
      <w:r>
        <w:rPr>
          <w:rFonts w:eastAsia="Calibri"/>
        </w:rPr>
        <w:t xml:space="preserve"> </w:t>
      </w:r>
      <w:r w:rsidRPr="008E6E4E">
        <w:rPr>
          <w:rFonts w:eastAsia="Calibri"/>
          <w:i/>
          <w:iCs/>
        </w:rPr>
        <w:t>database.</w:t>
      </w:r>
      <w:r>
        <w:rPr>
          <w:rFonts w:eastAsia="Calibri"/>
        </w:rPr>
        <w:t xml:space="preserve"> </w:t>
      </w:r>
      <w:r w:rsidR="00DE4C8E">
        <w:rPr>
          <w:rFonts w:eastAsia="Calibri"/>
        </w:rPr>
        <w:t xml:space="preserve">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ditambahkan</w:t>
      </w:r>
      <w:proofErr w:type="spellEnd"/>
      <w:r w:rsidR="00DE4C8E">
        <w:rPr>
          <w:rFonts w:eastAsia="Calibri"/>
        </w:rPr>
        <w:t xml:space="preserve"> </w:t>
      </w:r>
      <w:proofErr w:type="spellStart"/>
      <w:r w:rsidR="00DE4C8E">
        <w:rPr>
          <w:rFonts w:eastAsia="Calibri"/>
        </w:rPr>
        <w:t>fitur</w:t>
      </w:r>
      <w:proofErr w:type="spellEnd"/>
      <w:r w:rsidR="00DE4C8E">
        <w:rPr>
          <w:rFonts w:eastAsia="Calibri"/>
        </w:rPr>
        <w:t xml:space="preserve"> 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menambahkan</w:t>
      </w:r>
      <w:proofErr w:type="spellEnd"/>
      <w:r w:rsidR="00DE4C8E">
        <w:rPr>
          <w:rFonts w:eastAsia="Calibri"/>
        </w:rPr>
        <w:t xml:space="preserve">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serta</w:t>
      </w:r>
      <w:proofErr w:type="spellEnd"/>
      <w:r w:rsidR="00DE4C8E">
        <w:rPr>
          <w:rFonts w:eastAsia="Calibri"/>
        </w:rPr>
        <w:t xml:space="preserve"> </w:t>
      </w:r>
      <w:proofErr w:type="spellStart"/>
      <w:r w:rsidR="00DE4C8E">
        <w:rPr>
          <w:rFonts w:eastAsia="Calibri"/>
        </w:rPr>
        <w:t>mencari</w:t>
      </w:r>
      <w:proofErr w:type="spellEnd"/>
      <w:r w:rsidR="00DE4C8E">
        <w:rPr>
          <w:rFonts w:eastAsia="Calibri"/>
        </w:rPr>
        <w:t xml:space="preserve"> data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berdasarkan</w:t>
      </w:r>
      <w:proofErr w:type="spellEnd"/>
      <w:r w:rsidR="00DE4C8E">
        <w:rPr>
          <w:rFonts w:eastAsia="Calibri"/>
        </w:rPr>
        <w:t xml:space="preserve"> NIS</w:t>
      </w:r>
      <w:r w:rsidR="009D7EEE">
        <w:rPr>
          <w:rFonts w:eastAsia="Calibri"/>
        </w:rPr>
        <w:t xml:space="preserve"> </w:t>
      </w:r>
      <w:proofErr w:type="spellStart"/>
      <w:r w:rsidR="009D7EEE">
        <w:rPr>
          <w:rFonts w:eastAsia="Calibri"/>
        </w:rPr>
        <w:t>atau</w:t>
      </w:r>
      <w:proofErr w:type="spellEnd"/>
      <w:r w:rsidR="009D7EEE">
        <w:rPr>
          <w:rFonts w:eastAsia="Calibri"/>
        </w:rPr>
        <w:t xml:space="preserve"> status </w:t>
      </w:r>
      <w:proofErr w:type="spellStart"/>
      <w:r w:rsidR="009D7EEE">
        <w:rPr>
          <w:rFonts w:eastAsia="Calibri"/>
        </w:rPr>
        <w:t>siswa</w:t>
      </w:r>
      <w:proofErr w:type="spellEnd"/>
      <w:r w:rsidR="00DE4C8E">
        <w:rPr>
          <w:rFonts w:eastAsia="Calibri"/>
        </w:rPr>
        <w:t xml:space="preserve">. </w:t>
      </w:r>
      <w:proofErr w:type="spellStart"/>
      <w:r w:rsidR="00DE4C8E">
        <w:rPr>
          <w:rFonts w:eastAsia="Calibri"/>
        </w:rPr>
        <w:t>Selain</w:t>
      </w:r>
      <w:proofErr w:type="spellEnd"/>
      <w:r w:rsidR="00DE4C8E">
        <w:rPr>
          <w:rFonts w:eastAsia="Calibri"/>
        </w:rPr>
        <w:t xml:space="preserve"> </w:t>
      </w:r>
      <w:proofErr w:type="spellStart"/>
      <w:r w:rsidR="00DE4C8E">
        <w:rPr>
          <w:rFonts w:eastAsia="Calibri"/>
        </w:rPr>
        <w:t>itu</w:t>
      </w:r>
      <w:proofErr w:type="spellEnd"/>
      <w:r w:rsidR="00DE4C8E">
        <w:rPr>
          <w:rFonts w:eastAsia="Calibri"/>
        </w:rPr>
        <w:t xml:space="preserve"> juga 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terdapat</w:t>
      </w:r>
      <w:proofErr w:type="spellEnd"/>
      <w:r w:rsidR="00DE4C8E">
        <w:rPr>
          <w:rFonts w:eastAsia="Calibri"/>
        </w:rPr>
        <w:t xml:space="preserve"> </w:t>
      </w:r>
      <w:proofErr w:type="spellStart"/>
      <w:r w:rsidR="00485E6F">
        <w:rPr>
          <w:rFonts w:eastAsia="Calibri"/>
        </w:rPr>
        <w:t>beberapa</w:t>
      </w:r>
      <w:proofErr w:type="spellEnd"/>
      <w:r w:rsidR="00485E6F">
        <w:rPr>
          <w:rFonts w:eastAsia="Calibri"/>
        </w:rPr>
        <w:t xml:space="preserve"> </w:t>
      </w:r>
      <w:r w:rsidR="00DE4C8E">
        <w:rPr>
          <w:rFonts w:eastAsia="Calibri"/>
          <w:i/>
          <w:iCs/>
        </w:rPr>
        <w:t xml:space="preserve">button </w:t>
      </w:r>
      <w:r w:rsidR="00DE4C8E">
        <w:rPr>
          <w:rFonts w:eastAsia="Calibri"/>
        </w:rPr>
        <w:t xml:space="preserve">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meng</w:t>
      </w:r>
      <w:r w:rsidR="00485E6F">
        <w:rPr>
          <w:rFonts w:eastAsia="Calibri"/>
        </w:rPr>
        <w:t>a</w:t>
      </w:r>
      <w:r w:rsidR="00DE4C8E">
        <w:rPr>
          <w:rFonts w:eastAsia="Calibri"/>
        </w:rPr>
        <w:t>kses</w:t>
      </w:r>
      <w:proofErr w:type="spellEnd"/>
      <w:r w:rsidR="00DE4C8E">
        <w:rPr>
          <w:rFonts w:eastAsia="Calibri"/>
        </w:rPr>
        <w:t xml:space="preserve"> </w:t>
      </w:r>
      <w:proofErr w:type="spellStart"/>
      <w:r w:rsidR="00DE4C8E">
        <w:rPr>
          <w:rFonts w:eastAsia="Calibri"/>
        </w:rPr>
        <w:t>kehalaman</w:t>
      </w:r>
      <w:proofErr w:type="spellEnd"/>
      <w:r w:rsidR="00DE4C8E">
        <w:rPr>
          <w:rFonts w:eastAsia="Calibri"/>
        </w:rPr>
        <w:t xml:space="preserve"> </w:t>
      </w:r>
      <w:proofErr w:type="spellStart"/>
      <w:r w:rsidR="00DE4C8E">
        <w:rPr>
          <w:rFonts w:eastAsia="Calibri"/>
        </w:rPr>
        <w:t>profil</w:t>
      </w:r>
      <w:proofErr w:type="spellEnd"/>
      <w:r w:rsidR="00DE4C8E">
        <w:rPr>
          <w:rFonts w:eastAsia="Calibri"/>
        </w:rPr>
        <w:t xml:space="preserve"> </w:t>
      </w:r>
      <w:proofErr w:type="spellStart"/>
      <w:r w:rsidR="00DE4C8E">
        <w:rPr>
          <w:rFonts w:eastAsia="Calibri"/>
        </w:rPr>
        <w:t>siswa</w:t>
      </w:r>
      <w:proofErr w:type="spellEnd"/>
      <w:r w:rsidR="00485E6F">
        <w:rPr>
          <w:rFonts w:eastAsia="Calibri"/>
        </w:rPr>
        <w:t xml:space="preserve">, dan </w:t>
      </w:r>
      <w:proofErr w:type="spellStart"/>
      <w:r w:rsidR="00485E6F">
        <w:rPr>
          <w:rFonts w:eastAsia="Calibri"/>
        </w:rPr>
        <w:t>riwayat</w:t>
      </w:r>
      <w:proofErr w:type="spellEnd"/>
      <w:r w:rsidR="00485E6F">
        <w:rPr>
          <w:rFonts w:eastAsia="Calibri"/>
        </w:rPr>
        <w:t xml:space="preserve"> </w:t>
      </w:r>
      <w:proofErr w:type="spellStart"/>
      <w:r w:rsidR="00485E6F">
        <w:rPr>
          <w:rFonts w:eastAsia="Calibri"/>
        </w:rPr>
        <w:t>siswa</w:t>
      </w:r>
      <w:proofErr w:type="spellEnd"/>
      <w:r w:rsidR="00DE4C8E">
        <w:rPr>
          <w:rFonts w:eastAsia="Calibri"/>
        </w:rPr>
        <w:t>.</w:t>
      </w:r>
    </w:p>
    <w:p w14:paraId="2EC14922" w14:textId="430BD55C" w:rsidR="008E6E4E" w:rsidRDefault="00436D78" w:rsidP="00436415">
      <w:pPr>
        <w:pStyle w:val="ListParagraph"/>
        <w:ind w:left="0" w:firstLine="284"/>
        <w:rPr>
          <w:rFonts w:eastAsia="Calibri"/>
        </w:rPr>
      </w:pPr>
      <w:r>
        <w:rPr>
          <w:noProof/>
        </w:rPr>
        <w:drawing>
          <wp:anchor distT="0" distB="0" distL="114300" distR="114300" simplePos="0" relativeHeight="251855360" behindDoc="1" locked="0" layoutInCell="1" allowOverlap="1" wp14:anchorId="73D04513" wp14:editId="66B880E2">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1ECAF613" w:rsidR="00436415" w:rsidRDefault="00485E6F" w:rsidP="009E085A">
      <w:pPr>
        <w:jc w:val="center"/>
        <w:rPr>
          <w:b/>
          <w:bCs/>
        </w:rPr>
      </w:pPr>
      <w:r>
        <w:rPr>
          <w:noProof/>
        </w:rPr>
        <mc:AlternateContent>
          <mc:Choice Requires="wps">
            <w:drawing>
              <wp:anchor distT="0" distB="0" distL="114300" distR="114300" simplePos="0" relativeHeight="251762176" behindDoc="1" locked="0" layoutInCell="1" allowOverlap="1" wp14:anchorId="6698C262" wp14:editId="73A145B2">
                <wp:simplePos x="0" y="0"/>
                <wp:positionH relativeFrom="page">
                  <wp:align>center</wp:align>
                </wp:positionH>
                <wp:positionV relativeFrom="paragraph">
                  <wp:posOffset>60437</wp:posOffset>
                </wp:positionV>
                <wp:extent cx="4404995" cy="635"/>
                <wp:effectExtent l="0" t="0" r="0" b="8255"/>
                <wp:wrapNone/>
                <wp:docPr id="99" name="Text Box 99"/>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1F06A23A" w14:textId="1B9B04DA" w:rsidR="001F2641" w:rsidRPr="00245C9E" w:rsidRDefault="001F2641" w:rsidP="00436415">
                            <w:pPr>
                              <w:pStyle w:val="Caption"/>
                              <w:jc w:val="center"/>
                              <w:rPr>
                                <w:noProof/>
                                <w:sz w:val="24"/>
                                <w:szCs w:val="24"/>
                              </w:rPr>
                            </w:pPr>
                            <w:bookmarkStart w:id="3755" w:name="_Toc83115838"/>
                            <w:r>
                              <w:t xml:space="preserve">Gambar 3. </w:t>
                            </w:r>
                            <w:r>
                              <w:fldChar w:fldCharType="begin"/>
                            </w:r>
                            <w:r>
                              <w:instrText xml:space="preserve"> SEQ Gambar_3. \* ARABIC </w:instrText>
                            </w:r>
                            <w:r>
                              <w:fldChar w:fldCharType="separate"/>
                            </w:r>
                            <w:r>
                              <w:rPr>
                                <w:noProof/>
                              </w:rPr>
                              <w:t>25</w:t>
                            </w:r>
                            <w:r>
                              <w:fldChar w:fldCharType="end"/>
                            </w:r>
                            <w:r>
                              <w:t xml:space="preserve"> </w:t>
                            </w:r>
                            <w:proofErr w:type="spellStart"/>
                            <w:r>
                              <w:t>Antarmuka</w:t>
                            </w:r>
                            <w:proofErr w:type="spellEnd"/>
                            <w:r>
                              <w:t xml:space="preserve"> Data Siswa</w:t>
                            </w:r>
                            <w:bookmarkEnd w:id="37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8C262" id="Text Box 99" o:spid="_x0000_s1055" type="#_x0000_t202" style="position:absolute;left:0;text-align:left;margin-left:0;margin-top:4.75pt;width:346.85pt;height:.05pt;z-index:-2515543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fCMAIAAGcEAAAOAAAAZHJzL2Uyb0RvYy54bWysVMFu2zAMvQ/YPwi6L06ytF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Cz6fc2ZF&#10;QxrtVBfYZ+gYuYif1vmc0raOEkNHftJ58HtyRthdhU38EiBGcWL6fGU3VpPknM3Gs/n8hjNJsduP&#10;N7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HjVjvtwAAAAEAQAADwAAAGRycy9k&#10;b3ducmV2LnhtbEyPMU/DMBSEdyT+g/WQWBB1oCXQEKeqKhhgqQhd2Nz4NQ7Ez5HttOHf85hgPN3p&#10;7rtyNbleHDHEzpOCm1kGAqnxpqNWwe79+foBREyajO49oYJvjLCqzs9KXRh/ojc81qkVXEKx0Aps&#10;SkMhZWwsOh1nfkBi7+CD04llaKUJ+sTlrpe3WZZLpzviBasH3FhsvurRKdguPrb2ajw8va4X8/Cy&#10;Gzf5Z1srdXkxrR9BJJzSXxh+8RkdKmba+5FMFL0CPpIULO9AsJkv5/cg9qxzkFUp/8NXPwAAAP//&#10;AwBQSwECLQAUAAYACAAAACEAtoM4kv4AAADhAQAAEwAAAAAAAAAAAAAAAAAAAAAAW0NvbnRlbnRf&#10;VHlwZXNdLnhtbFBLAQItABQABgAIAAAAIQA4/SH/1gAAAJQBAAALAAAAAAAAAAAAAAAAAC8BAABf&#10;cmVscy8ucmVsc1BLAQItABQABgAIAAAAIQAJyTfCMAIAAGcEAAAOAAAAAAAAAAAAAAAAAC4CAABk&#10;cnMvZTJvRG9jLnhtbFBLAQItABQABgAIAAAAIQAeNWO+3AAAAAQBAAAPAAAAAAAAAAAAAAAAAIoE&#10;AABkcnMvZG93bnJldi54bWxQSwUGAAAAAAQABADzAAAAkwUAAAAA&#10;" stroked="f">
                <v:textbox style="mso-fit-shape-to-text:t" inset="0,0,0,0">
                  <w:txbxContent>
                    <w:p w14:paraId="1F06A23A" w14:textId="1B9B04DA" w:rsidR="001F2641" w:rsidRPr="00245C9E" w:rsidRDefault="001F2641" w:rsidP="00436415">
                      <w:pPr>
                        <w:pStyle w:val="Caption"/>
                        <w:jc w:val="center"/>
                        <w:rPr>
                          <w:noProof/>
                          <w:sz w:val="24"/>
                          <w:szCs w:val="24"/>
                        </w:rPr>
                      </w:pPr>
                      <w:bookmarkStart w:id="3756" w:name="_Toc83115838"/>
                      <w:r>
                        <w:t xml:space="preserve">Gambar 3. </w:t>
                      </w:r>
                      <w:r>
                        <w:fldChar w:fldCharType="begin"/>
                      </w:r>
                      <w:r>
                        <w:instrText xml:space="preserve"> SEQ Gambar_3. \* ARABIC </w:instrText>
                      </w:r>
                      <w:r>
                        <w:fldChar w:fldCharType="separate"/>
                      </w:r>
                      <w:r>
                        <w:rPr>
                          <w:noProof/>
                        </w:rPr>
                        <w:t>25</w:t>
                      </w:r>
                      <w:r>
                        <w:fldChar w:fldCharType="end"/>
                      </w:r>
                      <w:r>
                        <w:t xml:space="preserve"> </w:t>
                      </w:r>
                      <w:proofErr w:type="spellStart"/>
                      <w:r>
                        <w:t>Antarmuka</w:t>
                      </w:r>
                      <w:proofErr w:type="spellEnd"/>
                      <w:r>
                        <w:t xml:space="preserve"> Data Siswa</w:t>
                      </w:r>
                      <w:bookmarkEnd w:id="3756"/>
                    </w:p>
                  </w:txbxContent>
                </v:textbox>
                <w10:wrap anchorx="page"/>
              </v:shape>
            </w:pict>
          </mc:Fallback>
        </mc:AlternateContent>
      </w:r>
    </w:p>
    <w:p w14:paraId="630CAF53" w14:textId="15FF1D95" w:rsidR="00C570CE" w:rsidRPr="00436415" w:rsidRDefault="00AB7B78">
      <w:pPr>
        <w:pStyle w:val="ListParagraph"/>
        <w:numPr>
          <w:ilvl w:val="0"/>
          <w:numId w:val="43"/>
        </w:numPr>
        <w:shd w:val="clear" w:color="auto" w:fill="FFFFFF" w:themeFill="background1"/>
        <w:ind w:left="426"/>
        <w:rPr>
          <w:rFonts w:eastAsia="Calibri"/>
          <w:b/>
          <w:bCs/>
        </w:rPr>
        <w:pPrChange w:id="3757"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bersangkutan</w:t>
      </w:r>
      <w:proofErr w:type="spellEnd"/>
      <w:r>
        <w:rPr>
          <w:rFonts w:eastAsia="Calibri"/>
        </w:rPr>
        <w:t xml:space="preserve"> </w:t>
      </w:r>
      <w:proofErr w:type="spellStart"/>
      <w:r>
        <w:rPr>
          <w:rFonts w:eastAsia="Calibri"/>
        </w:rPr>
        <w:t>dari</w:t>
      </w:r>
      <w:proofErr w:type="spellEnd"/>
      <w:r>
        <w:rPr>
          <w:rFonts w:eastAsia="Calibri"/>
        </w:rPr>
        <w:t xml:space="preserve"> </w:t>
      </w:r>
      <w:proofErr w:type="spellStart"/>
      <w:r>
        <w:rPr>
          <w:rFonts w:eastAsia="Calibri"/>
        </w:rPr>
        <w:t>mulai</w:t>
      </w:r>
      <w:proofErr w:type="spellEnd"/>
      <w:r>
        <w:rPr>
          <w:rFonts w:eastAsia="Calibri"/>
        </w:rPr>
        <w:t xml:space="preserve"> NIS </w:t>
      </w:r>
      <w:proofErr w:type="spellStart"/>
      <w:r>
        <w:rPr>
          <w:rFonts w:eastAsia="Calibri"/>
        </w:rPr>
        <w:t>hingga</w:t>
      </w:r>
      <w:proofErr w:type="spellEnd"/>
      <w:r>
        <w:rPr>
          <w:rFonts w:eastAsia="Calibri"/>
        </w:rPr>
        <w:t xml:space="preserve"> </w:t>
      </w:r>
      <w:proofErr w:type="spellStart"/>
      <w:r>
        <w:rPr>
          <w:rFonts w:eastAsia="Calibri"/>
        </w:rPr>
        <w:t>nomor</w:t>
      </w:r>
      <w:proofErr w:type="spellEnd"/>
      <w:r>
        <w:rPr>
          <w:rFonts w:eastAsia="Calibri"/>
        </w:rPr>
        <w:t xml:space="preserve"> orang </w:t>
      </w:r>
      <w:proofErr w:type="spellStart"/>
      <w:r>
        <w:rPr>
          <w:rFonts w:eastAsia="Calibri"/>
        </w:rPr>
        <w:t>tua</w:t>
      </w:r>
      <w:proofErr w:type="spellEnd"/>
      <w:r w:rsidR="00A56BCA">
        <w:rPr>
          <w:rFonts w:eastAsia="Calibri"/>
        </w:rPr>
        <w:t xml:space="preserve"> dan juga </w:t>
      </w:r>
      <w:proofErr w:type="spellStart"/>
      <w:r w:rsidR="00A56BCA">
        <w:rPr>
          <w:rFonts w:eastAsia="Calibri"/>
        </w:rPr>
        <w:t>disediakan</w:t>
      </w:r>
      <w:proofErr w:type="spellEnd"/>
      <w:r w:rsidR="00A56BCA">
        <w:rPr>
          <w:rFonts w:eastAsia="Calibri"/>
        </w:rPr>
        <w:t xml:space="preserve"> </w:t>
      </w:r>
      <w:r w:rsidR="00A56BCA" w:rsidRPr="00A56BCA">
        <w:rPr>
          <w:rFonts w:eastAsia="Calibri"/>
          <w:i/>
          <w:iCs/>
        </w:rPr>
        <w:t>button</w:t>
      </w:r>
      <w:r w:rsidR="00A56BCA">
        <w:rPr>
          <w:rFonts w:eastAsia="Calibri"/>
        </w:rPr>
        <w:t xml:space="preserve"> yang </w:t>
      </w:r>
      <w:proofErr w:type="spellStart"/>
      <w:r w:rsidR="00A56BCA">
        <w:rPr>
          <w:rFonts w:eastAsia="Calibri"/>
        </w:rPr>
        <w:t>dapat</w:t>
      </w:r>
      <w:proofErr w:type="spellEnd"/>
      <w:r w:rsidR="00A56BCA">
        <w:rPr>
          <w:rFonts w:eastAsia="Calibri"/>
        </w:rPr>
        <w:t xml:space="preserve"> </w:t>
      </w:r>
      <w:proofErr w:type="spellStart"/>
      <w:r w:rsidR="00A56BCA">
        <w:rPr>
          <w:rFonts w:eastAsia="Calibri"/>
        </w:rPr>
        <w:t>menampilkan</w:t>
      </w:r>
      <w:proofErr w:type="spellEnd"/>
      <w:r w:rsidR="00A56BCA">
        <w:rPr>
          <w:rFonts w:eastAsia="Calibri"/>
        </w:rPr>
        <w:t xml:space="preserve"> </w:t>
      </w:r>
      <w:proofErr w:type="spellStart"/>
      <w:r w:rsidR="00A56BCA">
        <w:rPr>
          <w:rFonts w:eastAsia="Calibri"/>
        </w:rPr>
        <w:t>riwayat</w:t>
      </w:r>
      <w:proofErr w:type="spellEnd"/>
      <w:r w:rsidR="00A56BCA">
        <w:rPr>
          <w:rFonts w:eastAsia="Calibri"/>
        </w:rPr>
        <w:t xml:space="preserve"> </w:t>
      </w:r>
      <w:proofErr w:type="spellStart"/>
      <w:r w:rsidR="00A56BCA">
        <w:rPr>
          <w:rFonts w:eastAsia="Calibri"/>
        </w:rPr>
        <w:t>absen</w:t>
      </w:r>
      <w:proofErr w:type="spellEnd"/>
      <w:r w:rsidR="00A56BCA">
        <w:rPr>
          <w:rFonts w:eastAsia="Calibri"/>
        </w:rPr>
        <w:t>.</w:t>
      </w:r>
      <w:r w:rsidR="006E5616">
        <w:rPr>
          <w:rFonts w:eastAsia="Calibri"/>
        </w:rPr>
        <w:t xml:space="preserve"> </w:t>
      </w:r>
      <w:proofErr w:type="spellStart"/>
      <w:r w:rsidR="006E5616">
        <w:rPr>
          <w:rFonts w:eastAsia="Calibri"/>
        </w:rPr>
        <w:t>Selain</w:t>
      </w:r>
      <w:proofErr w:type="spellEnd"/>
      <w:r w:rsidR="006E5616">
        <w:rPr>
          <w:rFonts w:eastAsia="Calibri"/>
        </w:rPr>
        <w:t xml:space="preserve"> </w:t>
      </w:r>
      <w:proofErr w:type="spellStart"/>
      <w:r w:rsidR="006E5616">
        <w:rPr>
          <w:rFonts w:eastAsia="Calibri"/>
        </w:rPr>
        <w:t>itu</w:t>
      </w:r>
      <w:proofErr w:type="spellEnd"/>
      <w:r w:rsidR="006E5616">
        <w:rPr>
          <w:rFonts w:eastAsia="Calibri"/>
        </w:rPr>
        <w:t xml:space="preserve"> juga, pada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6E5616">
        <w:rPr>
          <w:rFonts w:eastAsia="Calibri"/>
        </w:rPr>
        <w:t xml:space="preserve"> 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w:t>
      </w:r>
      <w:proofErr w:type="spellStart"/>
      <w:r w:rsidR="006E5616">
        <w:rPr>
          <w:rFonts w:eastAsia="Calibri"/>
        </w:rPr>
        <w:t>siswa</w:t>
      </w:r>
      <w:proofErr w:type="spellEnd"/>
      <w:r w:rsidR="006E5616">
        <w:rPr>
          <w:rFonts w:eastAsia="Calibri"/>
        </w:rPr>
        <w:t>.</w:t>
      </w:r>
    </w:p>
    <w:p w14:paraId="164162B8" w14:textId="7912770F" w:rsidR="00FD6684" w:rsidRDefault="00436D78" w:rsidP="009E085A">
      <w:pPr>
        <w:jc w:val="center"/>
        <w:rPr>
          <w:b/>
          <w:bCs/>
        </w:rPr>
      </w:pPr>
      <w:r>
        <w:rPr>
          <w:noProof/>
        </w:rPr>
        <w:drawing>
          <wp:anchor distT="0" distB="0" distL="114300" distR="114300" simplePos="0" relativeHeight="251856384" behindDoc="1" locked="0" layoutInCell="1" allowOverlap="1" wp14:anchorId="7EE22A58" wp14:editId="6C28B320">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E256364" w:rsidR="00FD6684" w:rsidRDefault="00485E6F" w:rsidP="009E085A">
      <w:pPr>
        <w:jc w:val="center"/>
        <w:rPr>
          <w:b/>
          <w:bCs/>
        </w:rPr>
      </w:pPr>
      <w:r>
        <w:rPr>
          <w:noProof/>
        </w:rPr>
        <mc:AlternateContent>
          <mc:Choice Requires="wps">
            <w:drawing>
              <wp:anchor distT="0" distB="0" distL="114300" distR="114300" simplePos="0" relativeHeight="251798016" behindDoc="1" locked="0" layoutInCell="1" allowOverlap="1" wp14:anchorId="71D8D26A" wp14:editId="57887E72">
                <wp:simplePos x="0" y="0"/>
                <wp:positionH relativeFrom="margin">
                  <wp:align>center</wp:align>
                </wp:positionH>
                <wp:positionV relativeFrom="paragraph">
                  <wp:posOffset>47960</wp:posOffset>
                </wp:positionV>
                <wp:extent cx="4029710" cy="635"/>
                <wp:effectExtent l="0" t="0" r="8890" b="8255"/>
                <wp:wrapNone/>
                <wp:docPr id="118" name="Text Box 118"/>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020C56C8" w14:textId="76480B93" w:rsidR="001F2641" w:rsidRPr="00FD6684" w:rsidRDefault="001F2641" w:rsidP="00FD6684">
                            <w:pPr>
                              <w:pStyle w:val="Caption"/>
                              <w:jc w:val="center"/>
                            </w:pPr>
                            <w:bookmarkStart w:id="3758" w:name="_Toc83115839"/>
                            <w:r>
                              <w:t xml:space="preserve">Gambar 3. </w:t>
                            </w:r>
                            <w:r>
                              <w:fldChar w:fldCharType="begin"/>
                            </w:r>
                            <w:r>
                              <w:instrText xml:space="preserve"> SEQ Gambar_3. \* ARABIC </w:instrText>
                            </w:r>
                            <w:r>
                              <w:fldChar w:fldCharType="separate"/>
                            </w:r>
                            <w:r>
                              <w:rPr>
                                <w:noProof/>
                              </w:rPr>
                              <w:t>26</w:t>
                            </w:r>
                            <w:r>
                              <w:fldChar w:fldCharType="end"/>
                            </w:r>
                            <w:r>
                              <w:t xml:space="preserve"> </w:t>
                            </w:r>
                            <w:proofErr w:type="spellStart"/>
                            <w:r>
                              <w:t>Antarmuka</w:t>
                            </w:r>
                            <w:proofErr w:type="spellEnd"/>
                            <w:r>
                              <w:t xml:space="preserve"> Profile Siswa</w:t>
                            </w:r>
                            <w:bookmarkEnd w:id="37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8D26A" id="Text Box 118" o:spid="_x0000_s1056" type="#_x0000_t202" style="position:absolute;left:0;text-align:left;margin-left:0;margin-top:3.8pt;width:317.3pt;height:.05pt;z-index:-25151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WYlLwIAAGkEAAAOAAAAZHJzL2Uyb0RvYy54bWysVMFu2zAMvQ/YPwi6L07SreuMOEWWIsOA&#10;oC2QDD0rshwLkEWNUmJnXz9KjpOt22nYRaZI6kmPj/TsvmsMOyr0GmzBJ6MxZ8pKKLXdF/zbdvXu&#10;jjMfhC2FAasKflKe38/fvpm1LldTqMGUChmBWJ+3ruB1CC7PMi9r1Qg/AqcsBSvARgTa4j4rUbSE&#10;3phsOh7fZi1g6RCk8p68D32QzxN+VSkZnqrKq8BMweltIa2Y1l1cs/lM5HsUrtby/AzxD69ohLZ0&#10;6QXqQQTBDqj/gGq0RPBQhZGEJoOq0lIlDsRmMn7FZlMLpxIXKo53lzL5/wcrH4/PyHRJ2k1IKisa&#10;EmmrusA+Q8eijyrUOp9T4sZRaugoQNmD35MzEu8qbOKXKDGKU61Pl/pGOEnO9+Ppp48TCkmK3d58&#10;iBjZ9ahDH74oaFg0Co4kXqqpOK596FOHlHiTB6PLlTYmbmJgaZAdBQnd1jqoM/hvWcbGXAvxVA8Y&#10;PVnk1/OIVuh2XarITWqP6NpBeSLuCH3/eCdXmi5cCx+eBVLDECcagvBES2WgLTicLc5qwB9/88d8&#10;0pGinLXUgAX33w8CFWfmqyWFY7cOBg7GbjDsoVkCUZ3QeDmZTDqAwQxmhdC80Gws4i0UElbSXQUP&#10;g7kM/RjQbEm1WKQk6kknwtpunIzQQ2G33YtAd5YlkJqPMLSmyF+p0+cmfdziEKjUSbprFc/1pn5O&#10;4p9nLw7Mr/uUdf1DzH8CAAD//wMAUEsDBBQABgAIAAAAIQApdMZ52wAAAAQBAAAPAAAAZHJzL2Rv&#10;d25yZXYueG1sTI/BTsMwEETvSPyDtUhcEHWgUYpCnKqq4ACXitALNzfexoF4HdlOG/6e5QS3Gc1q&#10;5m21nt0gThhi70nB3SIDgdR601OnYP/+fPsAIiZNRg+eUME3RljXlxeVLo0/0xuemtQJLqFYagU2&#10;pbGUMrYWnY4LPyJxdvTB6cQ2dNIEfeZyN8j7LCuk0z3xgtUjbi22X83kFOzyj529mY5Pr5t8GV72&#10;07b47Bqlrq/mzSOIhHP6O4ZffEaHmpkOfiITxaCAH0kKVgUIDotlzuLAfgWyruR/+PoHAAD//wMA&#10;UEsBAi0AFAAGAAgAAAAhALaDOJL+AAAA4QEAABMAAAAAAAAAAAAAAAAAAAAAAFtDb250ZW50X1R5&#10;cGVzXS54bWxQSwECLQAUAAYACAAAACEAOP0h/9YAAACUAQAACwAAAAAAAAAAAAAAAAAvAQAAX3Jl&#10;bHMvLnJlbHNQSwECLQAUAAYACAAAACEAYsVmJS8CAABpBAAADgAAAAAAAAAAAAAAAAAuAgAAZHJz&#10;L2Uyb0RvYy54bWxQSwECLQAUAAYACAAAACEAKXTGedsAAAAEAQAADwAAAAAAAAAAAAAAAACJBAAA&#10;ZHJzL2Rvd25yZXYueG1sUEsFBgAAAAAEAAQA8wAAAJEFAAAAAA==&#10;" stroked="f">
                <v:textbox style="mso-fit-shape-to-text:t" inset="0,0,0,0">
                  <w:txbxContent>
                    <w:p w14:paraId="020C56C8" w14:textId="76480B93" w:rsidR="001F2641" w:rsidRPr="00FD6684" w:rsidRDefault="001F2641" w:rsidP="00FD6684">
                      <w:pPr>
                        <w:pStyle w:val="Caption"/>
                        <w:jc w:val="center"/>
                      </w:pPr>
                      <w:bookmarkStart w:id="3759" w:name="_Toc83115839"/>
                      <w:r>
                        <w:t xml:space="preserve">Gambar 3. </w:t>
                      </w:r>
                      <w:r>
                        <w:fldChar w:fldCharType="begin"/>
                      </w:r>
                      <w:r>
                        <w:instrText xml:space="preserve"> SEQ Gambar_3. \* ARABIC </w:instrText>
                      </w:r>
                      <w:r>
                        <w:fldChar w:fldCharType="separate"/>
                      </w:r>
                      <w:r>
                        <w:rPr>
                          <w:noProof/>
                        </w:rPr>
                        <w:t>26</w:t>
                      </w:r>
                      <w:r>
                        <w:fldChar w:fldCharType="end"/>
                      </w:r>
                      <w:r>
                        <w:t xml:space="preserve"> </w:t>
                      </w:r>
                      <w:proofErr w:type="spellStart"/>
                      <w:r>
                        <w:t>Antarmuka</w:t>
                      </w:r>
                      <w:proofErr w:type="spellEnd"/>
                      <w:r>
                        <w:t xml:space="preserve"> Profile Siswa</w:t>
                      </w:r>
                      <w:bookmarkEnd w:id="3759"/>
                    </w:p>
                  </w:txbxContent>
                </v:textbox>
                <w10:wrap anchorx="margin"/>
              </v:shape>
            </w:pict>
          </mc:Fallback>
        </mc:AlternateContent>
      </w:r>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3760"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Guru</w:t>
      </w:r>
    </w:p>
    <w:p w14:paraId="5242FDF3" w14:textId="68C39F04" w:rsidR="00DE4C8E" w:rsidRDefault="00DE4C8E" w:rsidP="00DE4C8E">
      <w:pPr>
        <w:ind w:firstLine="426"/>
        <w:rPr>
          <w:rFonts w:eastAsia="Calibri"/>
        </w:rPr>
      </w:pPr>
      <w:proofErr w:type="spellStart"/>
      <w:r w:rsidRPr="00DE4C8E">
        <w:rPr>
          <w:rFonts w:eastAsia="Calibri"/>
        </w:rPr>
        <w:t>Rancangan</w:t>
      </w:r>
      <w:proofErr w:type="spellEnd"/>
      <w:r w:rsidRPr="00DE4C8E">
        <w:rPr>
          <w:rFonts w:eastAsia="Calibri"/>
        </w:rPr>
        <w:t xml:space="preserve"> </w:t>
      </w:r>
      <w:proofErr w:type="spellStart"/>
      <w:r w:rsidRPr="00DE4C8E">
        <w:rPr>
          <w:rFonts w:eastAsia="Calibri"/>
        </w:rPr>
        <w:t>antarmuka</w:t>
      </w:r>
      <w:proofErr w:type="spellEnd"/>
      <w:r w:rsidRPr="00DE4C8E">
        <w:rPr>
          <w:rFonts w:eastAsia="Calibri"/>
        </w:rPr>
        <w:t xml:space="preserve"> </w:t>
      </w:r>
      <w:proofErr w:type="spellStart"/>
      <w:r w:rsidRPr="00DE4C8E">
        <w:rPr>
          <w:rFonts w:eastAsia="Calibri"/>
        </w:rPr>
        <w:t>tampilan</w:t>
      </w:r>
      <w:proofErr w:type="spellEnd"/>
      <w:r w:rsidRPr="00DE4C8E">
        <w:rPr>
          <w:rFonts w:eastAsia="Calibri"/>
        </w:rPr>
        <w:t xml:space="preserve"> </w:t>
      </w:r>
      <w:proofErr w:type="spellStart"/>
      <w:r w:rsidRPr="00DE4C8E">
        <w:rPr>
          <w:rFonts w:eastAsia="Calibri"/>
        </w:rPr>
        <w:t>halaman</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akan</w:t>
      </w:r>
      <w:proofErr w:type="spellEnd"/>
      <w:r w:rsidRPr="00DE4C8E">
        <w:rPr>
          <w:rFonts w:eastAsia="Calibri"/>
        </w:rPr>
        <w:t xml:space="preserve"> </w:t>
      </w:r>
      <w:proofErr w:type="spellStart"/>
      <w:r w:rsidRPr="00DE4C8E">
        <w:rPr>
          <w:rFonts w:eastAsia="Calibri"/>
        </w:rPr>
        <w:t>menampilkan</w:t>
      </w:r>
      <w:proofErr w:type="spellEnd"/>
      <w:r w:rsidRPr="00DE4C8E">
        <w:rPr>
          <w:rFonts w:eastAsia="Calibri"/>
        </w:rPr>
        <w:t xml:space="preserve"> </w:t>
      </w:r>
      <w:proofErr w:type="spellStart"/>
      <w:r w:rsidRPr="00DE4C8E">
        <w:rPr>
          <w:rFonts w:eastAsia="Calibri"/>
        </w:rPr>
        <w:t>seluruh</w:t>
      </w:r>
      <w:proofErr w:type="spellEnd"/>
      <w:r w:rsidRPr="00DE4C8E">
        <w:rPr>
          <w:rFonts w:eastAsia="Calibri"/>
        </w:rPr>
        <w:t xml:space="preserve"> </w:t>
      </w:r>
      <w:r>
        <w:rPr>
          <w:rFonts w:eastAsia="Calibri"/>
        </w:rPr>
        <w:t>guru</w:t>
      </w:r>
      <w:r w:rsidRPr="00DE4C8E">
        <w:rPr>
          <w:rFonts w:eastAsia="Calibri"/>
        </w:rPr>
        <w:t xml:space="preserve"> yang </w:t>
      </w:r>
      <w:proofErr w:type="spellStart"/>
      <w:r w:rsidRPr="00DE4C8E">
        <w:rPr>
          <w:rFonts w:eastAsia="Calibri"/>
        </w:rPr>
        <w:t>ada</w:t>
      </w:r>
      <w:proofErr w:type="spellEnd"/>
      <w:r w:rsidRPr="00DE4C8E">
        <w:rPr>
          <w:rFonts w:eastAsia="Calibri"/>
        </w:rPr>
        <w:t xml:space="preserve"> </w:t>
      </w:r>
      <w:proofErr w:type="spellStart"/>
      <w:r w:rsidRPr="00DE4C8E">
        <w:rPr>
          <w:rFonts w:eastAsia="Calibri"/>
        </w:rPr>
        <w:t>sesua</w:t>
      </w:r>
      <w:r>
        <w:rPr>
          <w:rFonts w:eastAsia="Calibri"/>
        </w:rPr>
        <w:t>i</w:t>
      </w:r>
      <w:proofErr w:type="spellEnd"/>
      <w:r w:rsidRPr="00DE4C8E">
        <w:rPr>
          <w:rFonts w:eastAsia="Calibri"/>
        </w:rPr>
        <w:t xml:space="preserve"> </w:t>
      </w:r>
      <w:proofErr w:type="spellStart"/>
      <w:r w:rsidRPr="00DE4C8E">
        <w:rPr>
          <w:rFonts w:eastAsia="Calibri"/>
        </w:rPr>
        <w:t>dengan</w:t>
      </w:r>
      <w:proofErr w:type="spellEnd"/>
      <w:r w:rsidRPr="00DE4C8E">
        <w:rPr>
          <w:rFonts w:eastAsia="Calibri"/>
        </w:rPr>
        <w:t xml:space="preserve"> </w:t>
      </w:r>
      <w:r w:rsidRPr="00DE4C8E">
        <w:rPr>
          <w:rFonts w:eastAsia="Calibri"/>
          <w:i/>
          <w:iCs/>
        </w:rPr>
        <w:t>database.</w:t>
      </w:r>
      <w:r w:rsidRPr="00DE4C8E">
        <w:rPr>
          <w:rFonts w:eastAsia="Calibri"/>
        </w:rPr>
        <w:t xml:space="preserve">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w:t>
      </w:r>
      <w:r>
        <w:rPr>
          <w:rFonts w:eastAsia="Calibri"/>
        </w:rPr>
        <w:t>n</w:t>
      </w:r>
      <w:r w:rsidRPr="00DE4C8E">
        <w:rPr>
          <w:rFonts w:eastAsia="Calibri"/>
        </w:rPr>
        <w:t>i</w:t>
      </w:r>
      <w:proofErr w:type="spellEnd"/>
      <w:r w:rsidRPr="00DE4C8E">
        <w:rPr>
          <w:rFonts w:eastAsia="Calibri"/>
        </w:rPr>
        <w:t xml:space="preserve"> </w:t>
      </w:r>
      <w:proofErr w:type="spellStart"/>
      <w:r w:rsidRPr="00DE4C8E">
        <w:rPr>
          <w:rFonts w:eastAsia="Calibri"/>
        </w:rPr>
        <w:t>ditambahkan</w:t>
      </w:r>
      <w:proofErr w:type="spellEnd"/>
      <w:r w:rsidRPr="00DE4C8E">
        <w:rPr>
          <w:rFonts w:eastAsia="Calibri"/>
        </w:rPr>
        <w:t xml:space="preserve"> </w:t>
      </w:r>
      <w:proofErr w:type="spellStart"/>
      <w:r w:rsidRPr="00DE4C8E">
        <w:rPr>
          <w:rFonts w:eastAsia="Calibri"/>
        </w:rPr>
        <w:t>fitur</w:t>
      </w:r>
      <w:proofErr w:type="spellEnd"/>
      <w:r w:rsidRPr="00DE4C8E">
        <w:rPr>
          <w:rFonts w:eastAsia="Calibri"/>
        </w:rPr>
        <w:t xml:space="preserve"> 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menambahkan</w:t>
      </w:r>
      <w:proofErr w:type="spellEnd"/>
      <w:r w:rsidRPr="00DE4C8E">
        <w:rPr>
          <w:rFonts w:eastAsia="Calibri"/>
        </w:rPr>
        <w:t xml:space="preserve"> </w:t>
      </w:r>
      <w:r>
        <w:rPr>
          <w:rFonts w:eastAsia="Calibri"/>
        </w:rPr>
        <w:t>guru</w:t>
      </w:r>
      <w:r w:rsidRPr="00DE4C8E">
        <w:rPr>
          <w:rFonts w:eastAsia="Calibri"/>
        </w:rPr>
        <w:t xml:space="preserve">, </w:t>
      </w:r>
      <w:proofErr w:type="spellStart"/>
      <w:r w:rsidRPr="00DE4C8E">
        <w:rPr>
          <w:rFonts w:eastAsia="Calibri"/>
        </w:rPr>
        <w:t>serta</w:t>
      </w:r>
      <w:proofErr w:type="spellEnd"/>
      <w:r w:rsidRPr="00DE4C8E">
        <w:rPr>
          <w:rFonts w:eastAsia="Calibri"/>
        </w:rPr>
        <w:t xml:space="preserve"> </w:t>
      </w:r>
      <w:proofErr w:type="spellStart"/>
      <w:r w:rsidRPr="00DE4C8E">
        <w:rPr>
          <w:rFonts w:eastAsia="Calibri"/>
        </w:rPr>
        <w:t>mencari</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berdasarkan</w:t>
      </w:r>
      <w:proofErr w:type="spellEnd"/>
      <w:r w:rsidRPr="00DE4C8E">
        <w:rPr>
          <w:rFonts w:eastAsia="Calibri"/>
        </w:rPr>
        <w:t xml:space="preserve"> NI</w:t>
      </w:r>
      <w:r>
        <w:rPr>
          <w:rFonts w:eastAsia="Calibri"/>
        </w:rPr>
        <w:t>P</w:t>
      </w:r>
      <w:r w:rsidR="00485E6F">
        <w:rPr>
          <w:rFonts w:eastAsia="Calibri"/>
        </w:rPr>
        <w:t xml:space="preserve"> </w:t>
      </w:r>
      <w:proofErr w:type="spellStart"/>
      <w:r w:rsidR="00485E6F">
        <w:rPr>
          <w:rFonts w:eastAsia="Calibri"/>
        </w:rPr>
        <w:t>ataupun</w:t>
      </w:r>
      <w:proofErr w:type="spellEnd"/>
      <w:r w:rsidR="00485E6F">
        <w:rPr>
          <w:rFonts w:eastAsia="Calibri"/>
        </w:rPr>
        <w:t xml:space="preserve"> status</w:t>
      </w:r>
      <w:r w:rsidRPr="00DE4C8E">
        <w:rPr>
          <w:rFonts w:eastAsia="Calibri"/>
        </w:rPr>
        <w:t xml:space="preserve">. </w:t>
      </w:r>
      <w:proofErr w:type="spellStart"/>
      <w:r w:rsidRPr="00DE4C8E">
        <w:rPr>
          <w:rFonts w:eastAsia="Calibri"/>
        </w:rPr>
        <w:t>Selain</w:t>
      </w:r>
      <w:proofErr w:type="spellEnd"/>
      <w:r w:rsidRPr="00DE4C8E">
        <w:rPr>
          <w:rFonts w:eastAsia="Calibri"/>
        </w:rPr>
        <w:t xml:space="preserve"> </w:t>
      </w:r>
      <w:proofErr w:type="spellStart"/>
      <w:r w:rsidRPr="00DE4C8E">
        <w:rPr>
          <w:rFonts w:eastAsia="Calibri"/>
        </w:rPr>
        <w:t>itu</w:t>
      </w:r>
      <w:proofErr w:type="spellEnd"/>
      <w:r w:rsidRPr="00DE4C8E">
        <w:rPr>
          <w:rFonts w:eastAsia="Calibri"/>
        </w:rPr>
        <w:t xml:space="preserve"> juga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terdapat</w:t>
      </w:r>
      <w:proofErr w:type="spellEnd"/>
      <w:r w:rsidRPr="00DE4C8E">
        <w:rPr>
          <w:rFonts w:eastAsia="Calibri"/>
        </w:rPr>
        <w:t xml:space="preserve"> </w:t>
      </w:r>
      <w:r w:rsidRPr="00DE4C8E">
        <w:rPr>
          <w:rFonts w:eastAsia="Calibri"/>
          <w:i/>
          <w:iCs/>
        </w:rPr>
        <w:t xml:space="preserve">button </w:t>
      </w:r>
      <w:r w:rsidRPr="00DE4C8E">
        <w:rPr>
          <w:rFonts w:eastAsia="Calibri"/>
        </w:rPr>
        <w:t xml:space="preserve">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mengkases</w:t>
      </w:r>
      <w:proofErr w:type="spellEnd"/>
      <w:r w:rsidRPr="00DE4C8E">
        <w:rPr>
          <w:rFonts w:eastAsia="Calibri"/>
        </w:rPr>
        <w:t xml:space="preserve"> </w:t>
      </w:r>
      <w:proofErr w:type="spellStart"/>
      <w:r w:rsidRPr="00DE4C8E">
        <w:rPr>
          <w:rFonts w:eastAsia="Calibri"/>
        </w:rPr>
        <w:t>kehalaman</w:t>
      </w:r>
      <w:proofErr w:type="spellEnd"/>
      <w:r w:rsidRPr="00DE4C8E">
        <w:rPr>
          <w:rFonts w:eastAsia="Calibri"/>
        </w:rPr>
        <w:t xml:space="preserve"> </w:t>
      </w:r>
      <w:proofErr w:type="spellStart"/>
      <w:r w:rsidRPr="00DE4C8E">
        <w:rPr>
          <w:rFonts w:eastAsia="Calibri"/>
        </w:rPr>
        <w:t>profil</w:t>
      </w:r>
      <w:proofErr w:type="spellEnd"/>
      <w:r w:rsidRPr="00DE4C8E">
        <w:rPr>
          <w:rFonts w:eastAsia="Calibri"/>
        </w:rPr>
        <w:t xml:space="preserve"> </w:t>
      </w:r>
      <w:r>
        <w:rPr>
          <w:rFonts w:eastAsia="Calibri"/>
        </w:rPr>
        <w:t>guru</w:t>
      </w:r>
      <w:r w:rsidRPr="00DE4C8E">
        <w:rPr>
          <w:rFonts w:eastAsia="Calibri"/>
        </w:rPr>
        <w:t xml:space="preserve">. </w:t>
      </w:r>
    </w:p>
    <w:p w14:paraId="49233968" w14:textId="1640CC0F" w:rsidR="00D3729B" w:rsidRDefault="00436D78" w:rsidP="00DE4C8E">
      <w:pPr>
        <w:ind w:firstLine="426"/>
        <w:rPr>
          <w:rFonts w:eastAsia="Calibri"/>
        </w:rPr>
      </w:pPr>
      <w:r>
        <w:rPr>
          <w:noProof/>
        </w:rPr>
        <w:drawing>
          <wp:anchor distT="0" distB="0" distL="114300" distR="114300" simplePos="0" relativeHeight="251857408" behindDoc="1" locked="0" layoutInCell="1" allowOverlap="1" wp14:anchorId="2B5BB5A2" wp14:editId="0DF4E9A1">
            <wp:simplePos x="0" y="0"/>
            <wp:positionH relativeFrom="margin">
              <wp:posOffset>421752</wp:posOffset>
            </wp:positionH>
            <wp:positionV relativeFrom="paragraph">
              <wp:posOffset>1270</wp:posOffset>
            </wp:positionV>
            <wp:extent cx="4177590" cy="2379600"/>
            <wp:effectExtent l="0" t="0" r="0" b="190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18291878" w:rsidR="00A56BCA" w:rsidRDefault="00A56BCA" w:rsidP="009E085A"/>
    <w:p w14:paraId="7E55D4EB" w14:textId="1A6F77B3" w:rsidR="00DE4C8E" w:rsidRDefault="00DE4C8E"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1074C8C" w:rsidR="00A56BCA" w:rsidRDefault="00A56BCA" w:rsidP="009E085A"/>
    <w:p w14:paraId="6CBAB014" w14:textId="7964AC15" w:rsidR="00A56BCA" w:rsidRDefault="00436D78" w:rsidP="009E085A">
      <w:r>
        <w:rPr>
          <w:noProof/>
        </w:rPr>
        <mc:AlternateContent>
          <mc:Choice Requires="wps">
            <w:drawing>
              <wp:anchor distT="0" distB="0" distL="114300" distR="114300" simplePos="0" relativeHeight="251766272" behindDoc="1" locked="0" layoutInCell="1" allowOverlap="1" wp14:anchorId="73BC039E" wp14:editId="0355D8E9">
                <wp:simplePos x="0" y="0"/>
                <wp:positionH relativeFrom="margin">
                  <wp:posOffset>345440</wp:posOffset>
                </wp:positionH>
                <wp:positionV relativeFrom="paragraph">
                  <wp:posOffset>12177</wp:posOffset>
                </wp:positionV>
                <wp:extent cx="4349115" cy="635"/>
                <wp:effectExtent l="0" t="0" r="0" b="8255"/>
                <wp:wrapNone/>
                <wp:docPr id="100" name="Text Box 100"/>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5BEE56FF" w14:textId="16F95E7C" w:rsidR="001F2641" w:rsidRPr="005A6EFD" w:rsidRDefault="001F2641" w:rsidP="00A56BCA">
                            <w:pPr>
                              <w:pStyle w:val="Caption"/>
                              <w:jc w:val="center"/>
                              <w:rPr>
                                <w:noProof/>
                                <w:sz w:val="24"/>
                                <w:szCs w:val="24"/>
                              </w:rPr>
                            </w:pPr>
                            <w:bookmarkStart w:id="3761" w:name="_Toc83115840"/>
                            <w:r>
                              <w:t xml:space="preserve">Gambar 3. </w:t>
                            </w:r>
                            <w:r>
                              <w:fldChar w:fldCharType="begin"/>
                            </w:r>
                            <w:r>
                              <w:instrText xml:space="preserve"> SEQ Gambar_3. \* ARABIC </w:instrText>
                            </w:r>
                            <w:r>
                              <w:fldChar w:fldCharType="separate"/>
                            </w:r>
                            <w:r>
                              <w:rPr>
                                <w:noProof/>
                              </w:rPr>
                              <w:t>27</w:t>
                            </w:r>
                            <w:r>
                              <w:fldChar w:fldCharType="end"/>
                            </w:r>
                            <w:r>
                              <w:t xml:space="preserve"> </w:t>
                            </w:r>
                            <w:proofErr w:type="spellStart"/>
                            <w:r>
                              <w:t>Antarmuka</w:t>
                            </w:r>
                            <w:proofErr w:type="spellEnd"/>
                            <w:r>
                              <w:t xml:space="preserve"> Data Guru</w:t>
                            </w:r>
                            <w:bookmarkEnd w:id="37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039E" id="Text Box 100" o:spid="_x0000_s1057" type="#_x0000_t202" style="position:absolute;left:0;text-align:left;margin-left:27.2pt;margin-top:.95pt;width:342.45pt;height:.05pt;z-index:-251550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xIsMAIAAGkEAAAOAAAAZHJzL2Uyb0RvYy54bWysVMFu2zAMvQ/YPwi6L06attiMOEWWIsOA&#10;oi2QDD0rshwLkEWNUmJnXz9KttOt22nYRaFJ+snvPTKLu64x7KTQa7AFn02mnCkrodT2UPBvu82H&#10;j5z5IGwpDFhV8LPy/G75/t2idbm6ghpMqZARiPV56wpeh+DyLPOyVo3wE3DKUrECbESgRzxkJYqW&#10;0BuTXU2nt1kLWDoEqbyn7H1f5MuEX1VKhqeq8iowU3D6tpBOTOc+ntlyIfIDCldrOXyG+IevaIS2&#10;dOkF6l4EwY6o/4BqtETwUIWJhCaDqtJSJQ7EZjZ9w2ZbC6cSFxLHu4tM/v/BysfTMzJdkndT0seK&#10;hkzaqS6wz9CxmCOFWudzatw6ag0dFah7zHtKRuJdhU38JUqM6oR1vugb4SQlr+fXn2azG84k1W7n&#10;NxEje33VoQ9fFDQsBgVHMi9pKk4PPvStY0u8yYPR5UYbEx9iYW2QnQQZ3dY6qAH8ty5jY6+F+FYP&#10;GDNZ5NfziFHo9l1SZH4huYfyTNwR+vnxTm40XfggfHgWSANDdGkJwhMdlYG24DBEnNWAP/6Wj/3k&#10;I1U5a2kAC+6/HwUqzsxXSw7HaR0DHIP9GNhjswaiOqP1cjKF9AIGM4YVQvNCu7GKt1BJWEl3FTyM&#10;4Tr0a0C7JdVqlZpoJp0ID3brZIQehd11LwLdYEsgNx9hHE2Rv3Gn703+uNUxkNTJuihsr+KgN81z&#10;Mn/Yvbgwvz6nrtd/iOVPAAAA//8DAFBLAwQUAAYACAAAACEAJjhMvt0AAAAGAQAADwAAAGRycy9k&#10;b3ducmV2LnhtbEyOvU7DMBSFdyTewbpILIg6NKHQEKeqKhjoUhG6sLnxbRyIr6PYacPbc5lgPD86&#10;5ytWk+vECYfQelJwN0tAINXetNQo2L+/3D6CCFGT0Z0nVPCNAVbl5UWhc+PP9IanKjaCRyjkWoGN&#10;sc+lDLVFp8PM90icHf3gdGQ5NNIM+szjrpPzJFlIp1viB6t73Fisv6rRKdhlHzt7Mx6ft+ssHV73&#10;42bx2VRKXV9N6ycQEaf4V4ZffEaHkpkOfiQTRKfgPsu4yf4SBMcP6TIFcVAwT0CWhfyPX/4AAAD/&#10;/wMAUEsBAi0AFAAGAAgAAAAhALaDOJL+AAAA4QEAABMAAAAAAAAAAAAAAAAAAAAAAFtDb250ZW50&#10;X1R5cGVzXS54bWxQSwECLQAUAAYACAAAACEAOP0h/9YAAACUAQAACwAAAAAAAAAAAAAAAAAvAQAA&#10;X3JlbHMvLnJlbHNQSwECLQAUAAYACAAAACEA8NMSLDACAABpBAAADgAAAAAAAAAAAAAAAAAuAgAA&#10;ZHJzL2Uyb0RvYy54bWxQSwECLQAUAAYACAAAACEAJjhMvt0AAAAGAQAADwAAAAAAAAAAAAAAAACK&#10;BAAAZHJzL2Rvd25yZXYueG1sUEsFBgAAAAAEAAQA8wAAAJQFAAAAAA==&#10;" stroked="f">
                <v:textbox style="mso-fit-shape-to-text:t" inset="0,0,0,0">
                  <w:txbxContent>
                    <w:p w14:paraId="5BEE56FF" w14:textId="16F95E7C" w:rsidR="001F2641" w:rsidRPr="005A6EFD" w:rsidRDefault="001F2641" w:rsidP="00A56BCA">
                      <w:pPr>
                        <w:pStyle w:val="Caption"/>
                        <w:jc w:val="center"/>
                        <w:rPr>
                          <w:noProof/>
                          <w:sz w:val="24"/>
                          <w:szCs w:val="24"/>
                        </w:rPr>
                      </w:pPr>
                      <w:bookmarkStart w:id="3762" w:name="_Toc83115840"/>
                      <w:r>
                        <w:t xml:space="preserve">Gambar 3. </w:t>
                      </w:r>
                      <w:r>
                        <w:fldChar w:fldCharType="begin"/>
                      </w:r>
                      <w:r>
                        <w:instrText xml:space="preserve"> SEQ Gambar_3. \* ARABIC </w:instrText>
                      </w:r>
                      <w:r>
                        <w:fldChar w:fldCharType="separate"/>
                      </w:r>
                      <w:r>
                        <w:rPr>
                          <w:noProof/>
                        </w:rPr>
                        <w:t>27</w:t>
                      </w:r>
                      <w:r>
                        <w:fldChar w:fldCharType="end"/>
                      </w:r>
                      <w:r>
                        <w:t xml:space="preserve"> </w:t>
                      </w:r>
                      <w:proofErr w:type="spellStart"/>
                      <w:r>
                        <w:t>Antarmuka</w:t>
                      </w:r>
                      <w:proofErr w:type="spellEnd"/>
                      <w:r>
                        <w:t xml:space="preserve"> Data Guru</w:t>
                      </w:r>
                      <w:bookmarkEnd w:id="3762"/>
                    </w:p>
                  </w:txbxContent>
                </v:textbox>
                <w10:wrap anchorx="margin"/>
              </v:shape>
            </w:pict>
          </mc:Fallback>
        </mc:AlternateContent>
      </w: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3763"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proofErr w:type="spellStart"/>
      <w:r w:rsidRPr="00845F78">
        <w:rPr>
          <w:rFonts w:eastAsia="Calibri"/>
        </w:rPr>
        <w:t>Rancangan</w:t>
      </w:r>
      <w:proofErr w:type="spellEnd"/>
      <w:r w:rsidRPr="00845F78">
        <w:rPr>
          <w:rFonts w:eastAsia="Calibri"/>
        </w:rPr>
        <w:t xml:space="preserve"> </w:t>
      </w:r>
      <w:proofErr w:type="spellStart"/>
      <w:r w:rsidRPr="00845F78">
        <w:rPr>
          <w:rFonts w:eastAsia="Calibri"/>
        </w:rPr>
        <w:t>halaman</w:t>
      </w:r>
      <w:proofErr w:type="spellEnd"/>
      <w:r w:rsidRPr="00845F78">
        <w:rPr>
          <w:rFonts w:eastAsia="Calibri"/>
        </w:rPr>
        <w:t xml:space="preserve"> </w:t>
      </w:r>
      <w:proofErr w:type="spellStart"/>
      <w:r w:rsidRPr="00845F78">
        <w:rPr>
          <w:rFonts w:eastAsia="Calibri"/>
        </w:rPr>
        <w:t>profil</w:t>
      </w:r>
      <w:proofErr w:type="spellEnd"/>
      <w:r>
        <w:rPr>
          <w:rFonts w:eastAsia="Calibri"/>
        </w:rPr>
        <w:t xml:space="preserve"> guru</w:t>
      </w:r>
      <w:r w:rsidRPr="00845F78">
        <w:rPr>
          <w:rFonts w:eastAsia="Calibri"/>
        </w:rPr>
        <w:t xml:space="preserve"> </w:t>
      </w:r>
      <w:proofErr w:type="spellStart"/>
      <w:r w:rsidRPr="00845F78">
        <w:rPr>
          <w:rFonts w:eastAsia="Calibri"/>
        </w:rPr>
        <w:t>ini</w:t>
      </w:r>
      <w:proofErr w:type="spellEnd"/>
      <w:r w:rsidRPr="00845F78">
        <w:rPr>
          <w:rFonts w:eastAsia="Calibri"/>
        </w:rPr>
        <w:t xml:space="preserve"> </w:t>
      </w:r>
      <w:proofErr w:type="spellStart"/>
      <w:r w:rsidRPr="00845F78">
        <w:rPr>
          <w:rFonts w:eastAsia="Calibri"/>
        </w:rPr>
        <w:t>akan</w:t>
      </w:r>
      <w:proofErr w:type="spellEnd"/>
      <w:r w:rsidRPr="00845F78">
        <w:rPr>
          <w:rFonts w:eastAsia="Calibri"/>
        </w:rPr>
        <w:t xml:space="preserve"> </w:t>
      </w:r>
      <w:proofErr w:type="spellStart"/>
      <w:r w:rsidRPr="00845F78">
        <w:rPr>
          <w:rFonts w:eastAsia="Calibri"/>
        </w:rPr>
        <w:t>menampilkan</w:t>
      </w:r>
      <w:proofErr w:type="spellEnd"/>
      <w:r w:rsidRPr="00845F78">
        <w:rPr>
          <w:rFonts w:eastAsia="Calibri"/>
        </w:rPr>
        <w:t xml:space="preserve"> </w:t>
      </w:r>
      <w:proofErr w:type="spellStart"/>
      <w:r w:rsidRPr="00845F78">
        <w:rPr>
          <w:rFonts w:eastAsia="Calibri"/>
        </w:rPr>
        <w:t>seluruh</w:t>
      </w:r>
      <w:proofErr w:type="spellEnd"/>
      <w:r w:rsidRPr="00845F78">
        <w:rPr>
          <w:rFonts w:eastAsia="Calibri"/>
        </w:rPr>
        <w:t xml:space="preserve"> data </w:t>
      </w:r>
      <w:r>
        <w:rPr>
          <w:rFonts w:eastAsia="Calibri"/>
        </w:rPr>
        <w:t>guru</w:t>
      </w:r>
      <w:r w:rsidRPr="00845F78">
        <w:rPr>
          <w:rFonts w:eastAsia="Calibri"/>
        </w:rPr>
        <w:t xml:space="preserve"> yang </w:t>
      </w:r>
      <w:proofErr w:type="spellStart"/>
      <w:r w:rsidRPr="00845F78">
        <w:rPr>
          <w:rFonts w:eastAsia="Calibri"/>
        </w:rPr>
        <w:t>bersangkutan</w:t>
      </w:r>
      <w:proofErr w:type="spellEnd"/>
      <w:r w:rsidRPr="00845F78">
        <w:rPr>
          <w:rFonts w:eastAsia="Calibri"/>
        </w:rPr>
        <w:t xml:space="preserve"> </w:t>
      </w:r>
      <w:proofErr w:type="spellStart"/>
      <w:r w:rsidRPr="00845F78">
        <w:rPr>
          <w:rFonts w:eastAsia="Calibri"/>
        </w:rPr>
        <w:t>dari</w:t>
      </w:r>
      <w:proofErr w:type="spellEnd"/>
      <w:r w:rsidRPr="00845F78">
        <w:rPr>
          <w:rFonts w:eastAsia="Calibri"/>
        </w:rPr>
        <w:t xml:space="preserve"> </w:t>
      </w:r>
      <w:proofErr w:type="spellStart"/>
      <w:r w:rsidRPr="00845F78">
        <w:rPr>
          <w:rFonts w:eastAsia="Calibri"/>
        </w:rPr>
        <w:t>mulai</w:t>
      </w:r>
      <w:proofErr w:type="spellEnd"/>
      <w:r w:rsidRPr="00845F78">
        <w:rPr>
          <w:rFonts w:eastAsia="Calibri"/>
        </w:rPr>
        <w:t xml:space="preserve"> NI</w:t>
      </w:r>
      <w:r>
        <w:rPr>
          <w:rFonts w:eastAsia="Calibri"/>
        </w:rPr>
        <w:t>P</w:t>
      </w:r>
      <w:r w:rsidR="00A56BCA">
        <w:rPr>
          <w:rFonts w:eastAsia="Calibri"/>
        </w:rPr>
        <w:t xml:space="preserve"> </w:t>
      </w:r>
      <w:proofErr w:type="spellStart"/>
      <w:r w:rsidRPr="00845F78">
        <w:rPr>
          <w:rFonts w:eastAsia="Calibri"/>
        </w:rPr>
        <w:t>hingga</w:t>
      </w:r>
      <w:proofErr w:type="spellEnd"/>
      <w:r w:rsidRPr="00845F78">
        <w:rPr>
          <w:rFonts w:eastAsia="Calibri"/>
        </w:rPr>
        <w:t xml:space="preserve"> </w:t>
      </w:r>
      <w:proofErr w:type="spellStart"/>
      <w:r w:rsidR="00A56BCA">
        <w:rPr>
          <w:rFonts w:eastAsia="Calibri"/>
        </w:rPr>
        <w:t>alamat</w:t>
      </w:r>
      <w:proofErr w:type="spellEnd"/>
      <w:r w:rsidR="00A56BCA">
        <w:rPr>
          <w:rFonts w:eastAsia="Calibri"/>
        </w:rPr>
        <w:t>.</w:t>
      </w:r>
      <w:r w:rsidR="006E5616">
        <w:rPr>
          <w:rFonts w:eastAsia="Calibri"/>
        </w:rPr>
        <w:t xml:space="preserve"> </w:t>
      </w:r>
      <w:r w:rsidR="00A56BCA">
        <w:rPr>
          <w:rFonts w:eastAsia="Calibri"/>
        </w:rPr>
        <w:t>P</w:t>
      </w:r>
      <w:r w:rsidR="006E5616">
        <w:rPr>
          <w:rFonts w:eastAsia="Calibri"/>
        </w:rPr>
        <w:t xml:space="preserve">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A56BCA">
        <w:rPr>
          <w:rFonts w:eastAsia="Calibri"/>
        </w:rPr>
        <w:t xml:space="preserve">, </w:t>
      </w:r>
      <w:r w:rsidR="006E5616">
        <w:rPr>
          <w:rFonts w:eastAsia="Calibri"/>
        </w:rPr>
        <w:t xml:space="preserve">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guru.</w:t>
      </w:r>
    </w:p>
    <w:p w14:paraId="43DEBA66" w14:textId="0E4A374F" w:rsidR="00C60063" w:rsidRPr="00845F78" w:rsidRDefault="00C60063" w:rsidP="00845F78">
      <w:pPr>
        <w:ind w:firstLine="426"/>
        <w:rPr>
          <w:rFonts w:eastAsia="Calibri"/>
        </w:rPr>
      </w:pPr>
    </w:p>
    <w:p w14:paraId="64C2E8DA" w14:textId="12A34162" w:rsidR="00845F78" w:rsidRDefault="00436D78" w:rsidP="009E085A">
      <w:pPr>
        <w:jc w:val="center"/>
      </w:pPr>
      <w:r>
        <w:rPr>
          <w:noProof/>
        </w:rPr>
        <w:drawing>
          <wp:anchor distT="0" distB="0" distL="114300" distR="114300" simplePos="0" relativeHeight="251858432" behindDoc="1" locked="0" layoutInCell="1" allowOverlap="1" wp14:anchorId="1C02A98B" wp14:editId="0275C8AA">
            <wp:simplePos x="0" y="0"/>
            <wp:positionH relativeFrom="margin">
              <wp:align>center</wp:align>
            </wp:positionH>
            <wp:positionV relativeFrom="paragraph">
              <wp:posOffset>-3810</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749727B" w:rsidR="00A56BCA" w:rsidRDefault="00436D78" w:rsidP="009E085A">
      <w:pPr>
        <w:jc w:val="center"/>
      </w:pPr>
      <w:r>
        <w:rPr>
          <w:noProof/>
        </w:rPr>
        <mc:AlternateContent>
          <mc:Choice Requires="wps">
            <w:drawing>
              <wp:anchor distT="0" distB="0" distL="114300" distR="114300" simplePos="0" relativeHeight="251769344" behindDoc="1" locked="0" layoutInCell="1" allowOverlap="1" wp14:anchorId="77964DF8" wp14:editId="27B98472">
                <wp:simplePos x="0" y="0"/>
                <wp:positionH relativeFrom="margin">
                  <wp:align>center</wp:align>
                </wp:positionH>
                <wp:positionV relativeFrom="paragraph">
                  <wp:posOffset>268605</wp:posOffset>
                </wp:positionV>
                <wp:extent cx="4072255" cy="635"/>
                <wp:effectExtent l="0" t="0" r="4445" b="8255"/>
                <wp:wrapNone/>
                <wp:docPr id="101" name="Text Box 101"/>
                <wp:cNvGraphicFramePr/>
                <a:graphic xmlns:a="http://schemas.openxmlformats.org/drawingml/2006/main">
                  <a:graphicData uri="http://schemas.microsoft.com/office/word/2010/wordprocessingShape">
                    <wps:wsp>
                      <wps:cNvSpPr txBox="1"/>
                      <wps:spPr>
                        <a:xfrm>
                          <a:off x="0" y="0"/>
                          <a:ext cx="4072255" cy="635"/>
                        </a:xfrm>
                        <a:prstGeom prst="rect">
                          <a:avLst/>
                        </a:prstGeom>
                        <a:solidFill>
                          <a:prstClr val="white"/>
                        </a:solidFill>
                        <a:ln>
                          <a:noFill/>
                        </a:ln>
                      </wps:spPr>
                      <wps:txbx>
                        <w:txbxContent>
                          <w:p w14:paraId="171BECD8" w14:textId="2AAA734C" w:rsidR="001F2641" w:rsidRPr="008F05DB" w:rsidRDefault="001F2641" w:rsidP="00A56BCA">
                            <w:pPr>
                              <w:pStyle w:val="Caption"/>
                              <w:jc w:val="center"/>
                              <w:rPr>
                                <w:noProof/>
                                <w:sz w:val="24"/>
                                <w:szCs w:val="24"/>
                              </w:rPr>
                            </w:pPr>
                            <w:bookmarkStart w:id="3764" w:name="_Toc83115841"/>
                            <w:r>
                              <w:t xml:space="preserve">Gambar 3. </w:t>
                            </w:r>
                            <w:r>
                              <w:fldChar w:fldCharType="begin"/>
                            </w:r>
                            <w:r>
                              <w:instrText xml:space="preserve"> SEQ Gambar_3. \* ARABIC </w:instrText>
                            </w:r>
                            <w:r>
                              <w:fldChar w:fldCharType="separate"/>
                            </w:r>
                            <w:r>
                              <w:rPr>
                                <w:noProof/>
                              </w:rPr>
                              <w:t>28</w:t>
                            </w:r>
                            <w:r>
                              <w:fldChar w:fldCharType="end"/>
                            </w:r>
                            <w:r>
                              <w:t xml:space="preserve"> </w:t>
                            </w:r>
                            <w:proofErr w:type="spellStart"/>
                            <w:r>
                              <w:t>Antarmuka</w:t>
                            </w:r>
                            <w:proofErr w:type="spellEnd"/>
                            <w:r>
                              <w:t xml:space="preserve"> Profile Guru</w:t>
                            </w:r>
                            <w:bookmarkEnd w:id="37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64DF8" id="Text Box 101" o:spid="_x0000_s1058" type="#_x0000_t202" style="position:absolute;left:0;text-align:left;margin-left:0;margin-top:21.15pt;width:320.65pt;height:.05pt;z-index:-25154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1RMAIAAGk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6fUmKY&#10;RpH2ogvkM3Qk+pCh1voCE3cWU0OHAcwe/R6dEXhXOx2/CIlgHLm+XPmN5Tg6P+afZrP5nBKOsdub&#10;eayRvR61zocvAjSJRkkdipc4ZeetD33qmBJv8qBktZFKxU0MrJUjZ4ZCt40MYij+W5YyMddAPNUX&#10;jJ4s4utxRCt0hy4xcjMbQR6guiB2B33/eMs3Ei/cMh+emcOGQbg4BOEJl1pBW1IYLEoacD/+5o/5&#10;qCNGKWmxAUvqv5+YE5SorwYVjt06Gm40DqNhTnoNCBU1w9ckEw+4oEazdqBfcDZW8RYMMcPxrpKG&#10;0VyHfgxwtrhYrVIS9qRlYWt2lsfSI7H77oU5O8gSUM1HGFuTFW/U6XOTPnZ1Ckh1ki4S27M48I39&#10;nMQfZi8OzK/7lPX6h1j+BAAA//8DAFBLAwQUAAYACAAAACEA7FK4/90AAAAGAQAADwAAAGRycy9k&#10;b3ducmV2LnhtbEyPMU/DMBCFdyT+g3VILIg6ba0IpXGqqoIBlorQhc2Nr3FKfI5spw3/Hnei2717&#10;p/e+K9eT7dkZfegcSZjPMmBIjdMdtRL2X2/PL8BCVKRV7wgl/GKAdXV/V6pCuwt94rmOLUshFAol&#10;wcQ4FJyHxqBVYeYGpOQdnbcqJulbrr26pHDb80WW5dyqjlKDUQNuDTY/9Wgl7MT3zjyNx9ePjVj6&#10;9/24zU9tLeXjw7RZAYs4xf9juOIndKgS08GNpAPrJaRHogSxWAJLbi7maThcFwJ4VfJb/OoPAAD/&#10;/wMAUEsBAi0AFAAGAAgAAAAhALaDOJL+AAAA4QEAABMAAAAAAAAAAAAAAAAAAAAAAFtDb250ZW50&#10;X1R5cGVzXS54bWxQSwECLQAUAAYACAAAACEAOP0h/9YAAACUAQAACwAAAAAAAAAAAAAAAAAvAQAA&#10;X3JlbHMvLnJlbHNQSwECLQAUAAYACAAAACEAAv0dUTACAABpBAAADgAAAAAAAAAAAAAAAAAuAgAA&#10;ZHJzL2Uyb0RvYy54bWxQSwECLQAUAAYACAAAACEA7FK4/90AAAAGAQAADwAAAAAAAAAAAAAAAACK&#10;BAAAZHJzL2Rvd25yZXYueG1sUEsFBgAAAAAEAAQA8wAAAJQFAAAAAA==&#10;" stroked="f">
                <v:textbox style="mso-fit-shape-to-text:t" inset="0,0,0,0">
                  <w:txbxContent>
                    <w:p w14:paraId="171BECD8" w14:textId="2AAA734C" w:rsidR="001F2641" w:rsidRPr="008F05DB" w:rsidRDefault="001F2641" w:rsidP="00A56BCA">
                      <w:pPr>
                        <w:pStyle w:val="Caption"/>
                        <w:jc w:val="center"/>
                        <w:rPr>
                          <w:noProof/>
                          <w:sz w:val="24"/>
                          <w:szCs w:val="24"/>
                        </w:rPr>
                      </w:pPr>
                      <w:bookmarkStart w:id="3765" w:name="_Toc83115841"/>
                      <w:r>
                        <w:t xml:space="preserve">Gambar 3. </w:t>
                      </w:r>
                      <w:r>
                        <w:fldChar w:fldCharType="begin"/>
                      </w:r>
                      <w:r>
                        <w:instrText xml:space="preserve"> SEQ Gambar_3. \* ARABIC </w:instrText>
                      </w:r>
                      <w:r>
                        <w:fldChar w:fldCharType="separate"/>
                      </w:r>
                      <w:r>
                        <w:rPr>
                          <w:noProof/>
                        </w:rPr>
                        <w:t>28</w:t>
                      </w:r>
                      <w:r>
                        <w:fldChar w:fldCharType="end"/>
                      </w:r>
                      <w:r>
                        <w:t xml:space="preserve"> </w:t>
                      </w:r>
                      <w:proofErr w:type="spellStart"/>
                      <w:r>
                        <w:t>Antarmuka</w:t>
                      </w:r>
                      <w:proofErr w:type="spellEnd"/>
                      <w:r>
                        <w:t xml:space="preserve"> Profile Guru</w:t>
                      </w:r>
                      <w:bookmarkEnd w:id="3765"/>
                    </w:p>
                  </w:txbxContent>
                </v:textbox>
                <w10:wrap anchorx="margin"/>
              </v:shape>
            </w:pict>
          </mc:Fallback>
        </mc:AlternateContent>
      </w:r>
    </w:p>
    <w:p w14:paraId="7F1ADCCC" w14:textId="39017099" w:rsidR="00D3729B" w:rsidRDefault="00B937F2" w:rsidP="00B937F2">
      <w:pPr>
        <w:tabs>
          <w:tab w:val="left" w:pos="3307"/>
          <w:tab w:val="center" w:pos="3968"/>
        </w:tabs>
        <w:jc w:val="left"/>
      </w:pPr>
      <w:r>
        <w:tab/>
      </w: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3766"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Admin</w:t>
      </w:r>
      <w:del w:id="3767"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data admin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r w:rsidRPr="00B937F2">
        <w:rPr>
          <w:rFonts w:eastAsia="Calibri"/>
          <w:i/>
          <w:iCs/>
        </w:rPr>
        <w:t xml:space="preserve">user </w:t>
      </w:r>
      <w:r>
        <w:rPr>
          <w:rFonts w:eastAsia="Calibri"/>
        </w:rPr>
        <w:t xml:space="preserve">yang </w:t>
      </w:r>
      <w:proofErr w:type="spellStart"/>
      <w:r>
        <w:rPr>
          <w:rFonts w:eastAsia="Calibri"/>
        </w:rPr>
        <w:t>dapat</w:t>
      </w:r>
      <w:proofErr w:type="spellEnd"/>
      <w:r>
        <w:rPr>
          <w:rFonts w:eastAsia="Calibri"/>
        </w:rPr>
        <w:t xml:space="preserve"> </w:t>
      </w:r>
      <w:proofErr w:type="spellStart"/>
      <w:r>
        <w:rPr>
          <w:rFonts w:eastAsia="Calibri"/>
        </w:rPr>
        <w:t>menggunakan</w:t>
      </w:r>
      <w:proofErr w:type="spellEnd"/>
      <w:r>
        <w:rPr>
          <w:rFonts w:eastAsia="Calibri"/>
        </w:rPr>
        <w:t xml:space="preserve"> </w:t>
      </w:r>
      <w:proofErr w:type="spellStart"/>
      <w:r w:rsidR="000F7801">
        <w:rPr>
          <w:rFonts w:eastAsia="Calibri"/>
        </w:rPr>
        <w:t>sistem</w:t>
      </w:r>
      <w:proofErr w:type="spellEnd"/>
      <w:r w:rsidR="000F7801">
        <w:rPr>
          <w:rFonts w:eastAsia="Calibri"/>
        </w:rPr>
        <w:t xml:space="preserve">. </w:t>
      </w:r>
      <w:proofErr w:type="spellStart"/>
      <w:r w:rsidR="000F7801">
        <w:rPr>
          <w:rFonts w:eastAsia="Calibri"/>
        </w:rPr>
        <w:t>Namun</w:t>
      </w:r>
      <w:proofErr w:type="spellEnd"/>
      <w:r w:rsidR="000F7801">
        <w:rPr>
          <w:rFonts w:eastAsia="Calibri"/>
        </w:rPr>
        <w:t xml:space="preserve">, </w:t>
      </w:r>
      <w:proofErr w:type="spellStart"/>
      <w:r w:rsidR="000F7801">
        <w:rPr>
          <w:rFonts w:eastAsia="Calibri"/>
        </w:rPr>
        <w:t>halaman</w:t>
      </w:r>
      <w:proofErr w:type="spellEnd"/>
      <w:r w:rsidR="000F7801">
        <w:rPr>
          <w:rFonts w:eastAsia="Calibri"/>
        </w:rPr>
        <w:t xml:space="preserve"> </w:t>
      </w:r>
      <w:proofErr w:type="spellStart"/>
      <w:r w:rsidR="000F7801">
        <w:rPr>
          <w:rFonts w:eastAsia="Calibri"/>
        </w:rPr>
        <w:t>ini</w:t>
      </w:r>
      <w:proofErr w:type="spellEnd"/>
      <w:r w:rsidR="000F7801">
        <w:rPr>
          <w:rFonts w:eastAsia="Calibri"/>
        </w:rPr>
        <w:t xml:space="preserve"> </w:t>
      </w:r>
      <w:proofErr w:type="spellStart"/>
      <w:r w:rsidR="000F7801">
        <w:rPr>
          <w:rFonts w:eastAsia="Calibri"/>
        </w:rPr>
        <w:t>hanya</w:t>
      </w:r>
      <w:proofErr w:type="spellEnd"/>
      <w:r w:rsidR="000F7801">
        <w:rPr>
          <w:rFonts w:eastAsia="Calibri"/>
        </w:rPr>
        <w:t xml:space="preserve"> </w:t>
      </w:r>
      <w:proofErr w:type="spellStart"/>
      <w:r w:rsidR="000F7801">
        <w:rPr>
          <w:rFonts w:eastAsia="Calibri"/>
        </w:rPr>
        <w:t>akan</w:t>
      </w:r>
      <w:proofErr w:type="spellEnd"/>
      <w:r w:rsidR="000F7801">
        <w:rPr>
          <w:rFonts w:eastAsia="Calibri"/>
        </w:rPr>
        <w:t xml:space="preserve"> </w:t>
      </w:r>
      <w:proofErr w:type="spellStart"/>
      <w:r w:rsidR="000F7801">
        <w:rPr>
          <w:rFonts w:eastAsia="Calibri"/>
        </w:rPr>
        <w:t>ditampilkan</w:t>
      </w:r>
      <w:proofErr w:type="spellEnd"/>
      <w:r w:rsidR="000F7801">
        <w:rPr>
          <w:rFonts w:eastAsia="Calibri"/>
        </w:rPr>
        <w:t xml:space="preserve"> </w:t>
      </w:r>
      <w:proofErr w:type="spellStart"/>
      <w:r w:rsidR="000F7801">
        <w:rPr>
          <w:rFonts w:eastAsia="Calibri"/>
        </w:rPr>
        <w:t>apabila</w:t>
      </w:r>
      <w:proofErr w:type="spellEnd"/>
      <w:r w:rsidR="000F7801">
        <w:rPr>
          <w:rFonts w:eastAsia="Calibri"/>
        </w:rPr>
        <w:t xml:space="preserve"> </w:t>
      </w:r>
      <w:proofErr w:type="spellStart"/>
      <w:r w:rsidR="000F7801">
        <w:rPr>
          <w:rFonts w:eastAsia="Calibri"/>
        </w:rPr>
        <w:t>hak</w:t>
      </w:r>
      <w:proofErr w:type="spellEnd"/>
      <w:r w:rsidR="000F7801">
        <w:rPr>
          <w:rFonts w:eastAsia="Calibri"/>
        </w:rPr>
        <w:t xml:space="preserve"> </w:t>
      </w:r>
      <w:proofErr w:type="spellStart"/>
      <w:r w:rsidR="000F7801">
        <w:rPr>
          <w:rFonts w:eastAsia="Calibri"/>
        </w:rPr>
        <w:t>a</w:t>
      </w:r>
      <w:r w:rsidR="00A56BCA">
        <w:rPr>
          <w:rFonts w:eastAsia="Calibri"/>
        </w:rPr>
        <w:t>k</w:t>
      </w:r>
      <w:r w:rsidR="000F7801">
        <w:rPr>
          <w:rFonts w:eastAsia="Calibri"/>
        </w:rPr>
        <w:t>ses</w:t>
      </w:r>
      <w:proofErr w:type="spellEnd"/>
      <w:r w:rsidR="000F7801">
        <w:rPr>
          <w:rFonts w:eastAsia="Calibri"/>
        </w:rPr>
        <w:t xml:space="preserve"> yang </w:t>
      </w:r>
      <w:proofErr w:type="spellStart"/>
      <w:r w:rsidR="000F7801">
        <w:rPr>
          <w:rFonts w:eastAsia="Calibri"/>
        </w:rPr>
        <w:t>digunakan</w:t>
      </w:r>
      <w:proofErr w:type="spellEnd"/>
      <w:r w:rsidR="000F7801">
        <w:rPr>
          <w:rFonts w:eastAsia="Calibri"/>
        </w:rPr>
        <w:t xml:space="preserve"> </w:t>
      </w:r>
      <w:r w:rsidR="00971251">
        <w:rPr>
          <w:rFonts w:eastAsia="Calibri"/>
        </w:rPr>
        <w:t>admin</w:t>
      </w:r>
      <w:r w:rsidR="000F7801">
        <w:rPr>
          <w:rFonts w:eastAsia="Calibri"/>
        </w:rPr>
        <w:t xml:space="preserve"> </w:t>
      </w:r>
      <w:proofErr w:type="spellStart"/>
      <w:r w:rsidR="000F7801">
        <w:rPr>
          <w:rFonts w:eastAsia="Calibri"/>
        </w:rPr>
        <w:t>yaitu</w:t>
      </w:r>
      <w:proofErr w:type="spellEnd"/>
      <w:r w:rsidR="000F7801">
        <w:rPr>
          <w:rFonts w:eastAsia="Calibri"/>
        </w:rPr>
        <w:t xml:space="preserve"> </w:t>
      </w:r>
      <w:proofErr w:type="spellStart"/>
      <w:r w:rsidR="000F7801">
        <w:rPr>
          <w:rFonts w:eastAsia="Calibri"/>
        </w:rPr>
        <w:t>sebagai</w:t>
      </w:r>
      <w:proofErr w:type="spellEnd"/>
      <w:r w:rsidR="000F7801">
        <w:rPr>
          <w:rFonts w:eastAsia="Calibri"/>
        </w:rPr>
        <w:t xml:space="preserve"> guru BK. </w:t>
      </w:r>
      <w:proofErr w:type="spellStart"/>
      <w:r w:rsidR="000F7801">
        <w:rPr>
          <w:rFonts w:eastAsia="Calibri"/>
        </w:rPr>
        <w:t>Sehingga</w:t>
      </w:r>
      <w:proofErr w:type="spellEnd"/>
      <w:r w:rsidR="000F7801">
        <w:rPr>
          <w:rFonts w:eastAsia="Calibri"/>
        </w:rPr>
        <w:t xml:space="preserve"> guru BK </w:t>
      </w:r>
      <w:proofErr w:type="spellStart"/>
      <w:r w:rsidR="000F7801">
        <w:rPr>
          <w:rFonts w:eastAsia="Calibri"/>
        </w:rPr>
        <w:t>dapat</w:t>
      </w:r>
      <w:proofErr w:type="spellEnd"/>
      <w:r w:rsidR="000F7801">
        <w:rPr>
          <w:rFonts w:eastAsia="Calibri"/>
        </w:rPr>
        <w:t xml:space="preserve"> </w:t>
      </w:r>
      <w:proofErr w:type="spellStart"/>
      <w:r w:rsidR="000F7801">
        <w:rPr>
          <w:rFonts w:eastAsia="Calibri"/>
        </w:rPr>
        <w:t>melakukan</w:t>
      </w:r>
      <w:proofErr w:type="spellEnd"/>
      <w:r w:rsidR="000F7801">
        <w:rPr>
          <w:rFonts w:eastAsia="Calibri"/>
        </w:rPr>
        <w:t xml:space="preserve"> </w:t>
      </w:r>
      <w:proofErr w:type="spellStart"/>
      <w:r w:rsidR="000F7801">
        <w:rPr>
          <w:rFonts w:eastAsia="Calibri"/>
        </w:rPr>
        <w:t>tambah</w:t>
      </w:r>
      <w:proofErr w:type="spellEnd"/>
      <w:r w:rsidR="000F7801">
        <w:rPr>
          <w:rFonts w:eastAsia="Calibri"/>
        </w:rPr>
        <w:t xml:space="preserve"> data </w:t>
      </w:r>
      <w:proofErr w:type="spellStart"/>
      <w:r w:rsidR="000F7801">
        <w:rPr>
          <w:rFonts w:eastAsia="Calibri"/>
        </w:rPr>
        <w:t>ataupun</w:t>
      </w:r>
      <w:proofErr w:type="spellEnd"/>
      <w:r w:rsidR="000F7801">
        <w:rPr>
          <w:rFonts w:eastAsia="Calibri"/>
        </w:rPr>
        <w:t xml:space="preserve"> </w:t>
      </w:r>
      <w:proofErr w:type="spellStart"/>
      <w:r w:rsidR="000F7801">
        <w:rPr>
          <w:rFonts w:eastAsia="Calibri"/>
        </w:rPr>
        <w:t>hapus</w:t>
      </w:r>
      <w:proofErr w:type="spellEnd"/>
      <w:r w:rsidR="000F7801">
        <w:rPr>
          <w:rFonts w:eastAsia="Calibri"/>
        </w:rPr>
        <w:t xml:space="preserve"> data admin.</w:t>
      </w:r>
    </w:p>
    <w:p w14:paraId="547EF449" w14:textId="0730840F" w:rsidR="00A56BCA" w:rsidRDefault="00436D78" w:rsidP="009E085A">
      <w:pPr>
        <w:jc w:val="center"/>
      </w:pPr>
      <w:r>
        <w:rPr>
          <w:noProof/>
        </w:rPr>
        <w:drawing>
          <wp:anchor distT="0" distB="0" distL="114300" distR="114300" simplePos="0" relativeHeight="251859456" behindDoc="1" locked="0" layoutInCell="1" allowOverlap="1" wp14:anchorId="7D1D9429" wp14:editId="2F54C44F">
            <wp:simplePos x="0" y="0"/>
            <wp:positionH relativeFrom="margin">
              <wp:posOffset>431800</wp:posOffset>
            </wp:positionH>
            <wp:positionV relativeFrom="paragraph">
              <wp:posOffset>22113</wp:posOffset>
            </wp:positionV>
            <wp:extent cx="4177590" cy="2379600"/>
            <wp:effectExtent l="0" t="0" r="0" b="190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CA1A6" w14:textId="6AB98EF3" w:rsidR="00A56BCA" w:rsidRDefault="00A56BCA" w:rsidP="009E085A">
      <w:pPr>
        <w:jc w:val="center"/>
      </w:pPr>
    </w:p>
    <w:p w14:paraId="522CBEF0" w14:textId="6A4FBD28" w:rsidR="00DE13F7" w:rsidRDefault="00DE13F7" w:rsidP="009E085A">
      <w:pPr>
        <w:jc w:val="center"/>
      </w:pPr>
    </w:p>
    <w:p w14:paraId="1018A94F" w14:textId="30A38DEF" w:rsidR="00A56BCA" w:rsidRDefault="00A56BCA" w:rsidP="009E085A">
      <w:pPr>
        <w:jc w:val="center"/>
      </w:pPr>
    </w:p>
    <w:p w14:paraId="0D88CB17" w14:textId="53E3ECD9" w:rsidR="00A56BCA" w:rsidRDefault="00A56BCA" w:rsidP="009E085A">
      <w:pPr>
        <w:jc w:val="center"/>
      </w:pPr>
    </w:p>
    <w:p w14:paraId="6A022336" w14:textId="6F0DBB69" w:rsidR="00A56BCA" w:rsidRDefault="00A56BCA" w:rsidP="009E085A">
      <w:pPr>
        <w:jc w:val="center"/>
      </w:pPr>
    </w:p>
    <w:p w14:paraId="7E3C0C9C" w14:textId="77777777" w:rsidR="00B937F2" w:rsidRDefault="00B937F2" w:rsidP="009E085A">
      <w:pPr>
        <w:jc w:val="center"/>
      </w:pPr>
    </w:p>
    <w:p w14:paraId="414DEA3A" w14:textId="77777777" w:rsidR="00B937F2" w:rsidRDefault="00B937F2" w:rsidP="009E085A">
      <w:pPr>
        <w:jc w:val="center"/>
      </w:pPr>
    </w:p>
    <w:p w14:paraId="054B4562" w14:textId="77777777" w:rsidR="00B937F2" w:rsidRDefault="00B937F2" w:rsidP="009E085A">
      <w:pPr>
        <w:jc w:val="center"/>
      </w:pPr>
    </w:p>
    <w:p w14:paraId="7CDBA174" w14:textId="651F8557" w:rsidR="00A56BCA" w:rsidRDefault="00B937F2" w:rsidP="009E085A">
      <w:pPr>
        <w:jc w:val="center"/>
      </w:pPr>
      <w:r>
        <w:rPr>
          <w:noProof/>
        </w:rPr>
        <mc:AlternateContent>
          <mc:Choice Requires="wps">
            <w:drawing>
              <wp:anchor distT="0" distB="0" distL="114300" distR="114300" simplePos="0" relativeHeight="251772416" behindDoc="1" locked="0" layoutInCell="1" allowOverlap="1" wp14:anchorId="08C71D92" wp14:editId="70095E69">
                <wp:simplePos x="0" y="0"/>
                <wp:positionH relativeFrom="margin">
                  <wp:align>center</wp:align>
                </wp:positionH>
                <wp:positionV relativeFrom="paragraph">
                  <wp:posOffset>57297</wp:posOffset>
                </wp:positionV>
                <wp:extent cx="4049867" cy="635"/>
                <wp:effectExtent l="0" t="0" r="8255" b="8255"/>
                <wp:wrapNone/>
                <wp:docPr id="102" name="Text Box 102"/>
                <wp:cNvGraphicFramePr/>
                <a:graphic xmlns:a="http://schemas.openxmlformats.org/drawingml/2006/main">
                  <a:graphicData uri="http://schemas.microsoft.com/office/word/2010/wordprocessingShape">
                    <wps:wsp>
                      <wps:cNvSpPr txBox="1"/>
                      <wps:spPr>
                        <a:xfrm>
                          <a:off x="0" y="0"/>
                          <a:ext cx="4049867" cy="635"/>
                        </a:xfrm>
                        <a:prstGeom prst="rect">
                          <a:avLst/>
                        </a:prstGeom>
                        <a:solidFill>
                          <a:prstClr val="white"/>
                        </a:solidFill>
                        <a:ln>
                          <a:noFill/>
                        </a:ln>
                      </wps:spPr>
                      <wps:txbx>
                        <w:txbxContent>
                          <w:p w14:paraId="529E7F98" w14:textId="613B92D1" w:rsidR="001F2641" w:rsidRPr="002828D8" w:rsidRDefault="001F2641" w:rsidP="00A56BCA">
                            <w:pPr>
                              <w:pStyle w:val="Caption"/>
                              <w:jc w:val="center"/>
                              <w:rPr>
                                <w:noProof/>
                                <w:sz w:val="24"/>
                                <w:szCs w:val="24"/>
                              </w:rPr>
                            </w:pPr>
                            <w:bookmarkStart w:id="3768" w:name="_Toc83115842"/>
                            <w:r>
                              <w:t xml:space="preserve">Gambar 3. </w:t>
                            </w:r>
                            <w:r>
                              <w:fldChar w:fldCharType="begin"/>
                            </w:r>
                            <w:r>
                              <w:instrText xml:space="preserve"> SEQ Gambar_3. \* ARABIC </w:instrText>
                            </w:r>
                            <w:r>
                              <w:fldChar w:fldCharType="separate"/>
                            </w:r>
                            <w:r>
                              <w:rPr>
                                <w:noProof/>
                              </w:rPr>
                              <w:t>29</w:t>
                            </w:r>
                            <w:r>
                              <w:fldChar w:fldCharType="end"/>
                            </w:r>
                            <w:r>
                              <w:t xml:space="preserve"> </w:t>
                            </w:r>
                            <w:proofErr w:type="spellStart"/>
                            <w:r>
                              <w:t>Antarmuka</w:t>
                            </w:r>
                            <w:proofErr w:type="spellEnd"/>
                            <w:r>
                              <w:t xml:space="preserve"> Data Admin</w:t>
                            </w:r>
                            <w:bookmarkEnd w:id="37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C71D92" id="Text Box 102" o:spid="_x0000_s1059" type="#_x0000_t202" style="position:absolute;left:0;text-align:left;margin-left:0;margin-top:4.5pt;width:318.9pt;height:.05pt;z-index:-25154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a+LMQIAAGkEAAAOAAAAZHJzL2Uyb0RvYy54bWysVFFv2yAQfp+0/4B4X+wkXdZFcaosVaZJ&#10;UVspmfpMMI6RgGNAYme/fge2067b07QXfNwdB9/33Xlx12pFzsJ5Caag41FOiTAcSmmOBf2+33y4&#10;pcQHZkqmwIiCXoSnd8v37xaNnYsJ1KBK4QgWMX7e2ILWIdh5lnleC838CKwwGKzAaRZw645Z6ViD&#10;1bXKJnk+yxpwpXXAhffove+CdJnqV5Xg4bGqvAhEFRTfFtLq0nqIa7ZcsPnRMVtL3j+D/cMrNJMG&#10;L72WumeBkZOTf5TSkjvwUIURB51BVUkuEgZEM87foNnVzIqEBcnx9kqT/39l+cP5yRFZonb5hBLD&#10;NIq0F20gX6Al0YcMNdbPMXFnMTW0GMDswe/RGYG3ldPxi5AIxpHry5XfWI6j8ya/+Xw7+0QJx9hs&#10;+jHWyF6OWufDVwGaRKOgDsVLnLLz1ocudUiJN3lQstxIpeImBtbKkTNDoZtaBtEX/y1LmZhrIJ7q&#10;CkZPFvF1OKIV2kObGJlOB5AHKC+I3UHXP97yjcQLt8yHJ+awYRAuDkF4xKVS0BQUeouSGtzPv/lj&#10;PuqIUUoabMCC+h8n5gQl6ptBhWO3DoYbjMNgmJNeA0Id43hZnkw84IIazMqBfsbZWMVbMMQMx7sK&#10;GgZzHboxwNniYrVKSdiTloWt2VkeSw/E7ttn5mwvS0A1H2BoTTZ/o06Xm/Sxq1NAqpN0kdiOxZ5v&#10;7Ockfj97cWBe71PWyx9i+Qs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uCWvizECAABpBAAADgAAAAAAAAAAAAAAAAAuAgAA&#10;ZHJzL2Uyb0RvYy54bWxQSwECLQAUAAYACAAAACEAMtU2UdwAAAAEAQAADwAAAAAAAAAAAAAAAACL&#10;BAAAZHJzL2Rvd25yZXYueG1sUEsFBgAAAAAEAAQA8wAAAJQFAAAAAA==&#10;" stroked="f">
                <v:textbox style="mso-fit-shape-to-text:t" inset="0,0,0,0">
                  <w:txbxContent>
                    <w:p w14:paraId="529E7F98" w14:textId="613B92D1" w:rsidR="001F2641" w:rsidRPr="002828D8" w:rsidRDefault="001F2641" w:rsidP="00A56BCA">
                      <w:pPr>
                        <w:pStyle w:val="Caption"/>
                        <w:jc w:val="center"/>
                        <w:rPr>
                          <w:noProof/>
                          <w:sz w:val="24"/>
                          <w:szCs w:val="24"/>
                        </w:rPr>
                      </w:pPr>
                      <w:bookmarkStart w:id="3769" w:name="_Toc83115842"/>
                      <w:r>
                        <w:t xml:space="preserve">Gambar 3. </w:t>
                      </w:r>
                      <w:r>
                        <w:fldChar w:fldCharType="begin"/>
                      </w:r>
                      <w:r>
                        <w:instrText xml:space="preserve"> SEQ Gambar_3. \* ARABIC </w:instrText>
                      </w:r>
                      <w:r>
                        <w:fldChar w:fldCharType="separate"/>
                      </w:r>
                      <w:r>
                        <w:rPr>
                          <w:noProof/>
                        </w:rPr>
                        <w:t>29</w:t>
                      </w:r>
                      <w:r>
                        <w:fldChar w:fldCharType="end"/>
                      </w:r>
                      <w:r>
                        <w:t xml:space="preserve"> </w:t>
                      </w:r>
                      <w:proofErr w:type="spellStart"/>
                      <w:r>
                        <w:t>Antarmuka</w:t>
                      </w:r>
                      <w:proofErr w:type="spellEnd"/>
                      <w:r>
                        <w:t xml:space="preserve"> Data Admin</w:t>
                      </w:r>
                      <w:bookmarkEnd w:id="3769"/>
                    </w:p>
                  </w:txbxContent>
                </v:textbox>
                <w10:wrap anchorx="margin"/>
              </v:shape>
            </w:pict>
          </mc:Fallback>
        </mc:AlternateContent>
      </w:r>
    </w:p>
    <w:p w14:paraId="122F5D4D" w14:textId="5F0F0433" w:rsidR="00B937F2"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Pr>
          <w:rFonts w:eastAsia="Calibri"/>
          <w:b/>
          <w:bCs/>
        </w:rPr>
        <w:t xml:space="preserve">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proofErr w:type="spellStart"/>
      <w:r w:rsidRPr="00B937F2">
        <w:rPr>
          <w:rFonts w:eastAsia="Calibri"/>
        </w:rPr>
        <w:t>Rancangan</w:t>
      </w:r>
      <w:proofErr w:type="spellEnd"/>
      <w:r w:rsidRPr="00B937F2">
        <w:rPr>
          <w:rFonts w:eastAsia="Calibri"/>
        </w:rPr>
        <w:t xml:space="preserve"> pada </w:t>
      </w:r>
      <w:proofErr w:type="spellStart"/>
      <w:r w:rsidRPr="00B937F2">
        <w:rPr>
          <w:rFonts w:eastAsia="Calibri"/>
        </w:rPr>
        <w:t>halaman</w:t>
      </w:r>
      <w:proofErr w:type="spellEnd"/>
      <w:r w:rsidRPr="00B937F2">
        <w:rPr>
          <w:rFonts w:eastAsia="Calibri"/>
        </w:rPr>
        <w:t xml:space="preserve"> </w:t>
      </w:r>
      <w:proofErr w:type="spellStart"/>
      <w:r w:rsidRPr="00B937F2">
        <w:rPr>
          <w:rFonts w:eastAsia="Calibri"/>
        </w:rPr>
        <w:t>ini</w:t>
      </w:r>
      <w:proofErr w:type="spellEnd"/>
      <w:r w:rsidRPr="00B937F2">
        <w:rPr>
          <w:rFonts w:eastAsia="Calibri"/>
        </w:rPr>
        <w:t xml:space="preserve"> </w:t>
      </w:r>
      <w:proofErr w:type="spellStart"/>
      <w:r w:rsidRPr="00B937F2">
        <w:rPr>
          <w:rFonts w:eastAsia="Calibri"/>
        </w:rPr>
        <w:t>akan</w:t>
      </w:r>
      <w:proofErr w:type="spellEnd"/>
      <w:r w:rsidRPr="00B937F2">
        <w:rPr>
          <w:rFonts w:eastAsia="Calibri"/>
        </w:rPr>
        <w:t xml:space="preserve"> </w:t>
      </w:r>
      <w:proofErr w:type="spellStart"/>
      <w:r w:rsidRPr="00B937F2">
        <w:rPr>
          <w:rFonts w:eastAsia="Calibri"/>
        </w:rPr>
        <w:t>digunakan</w:t>
      </w:r>
      <w:proofErr w:type="spellEnd"/>
      <w:r w:rsidRPr="00B937F2">
        <w:rPr>
          <w:rFonts w:eastAsia="Calibri"/>
        </w:rPr>
        <w:t xml:space="preserve"> </w:t>
      </w:r>
      <w:proofErr w:type="spellStart"/>
      <w:r w:rsidRPr="00B937F2">
        <w:rPr>
          <w:rFonts w:eastAsia="Calibri"/>
        </w:rPr>
        <w:t>untuk</w:t>
      </w:r>
      <w:proofErr w:type="spellEnd"/>
      <w:r w:rsidRPr="00B937F2">
        <w:rPr>
          <w:rFonts w:eastAsia="Calibri"/>
        </w:rPr>
        <w:t xml:space="preserve"> </w:t>
      </w:r>
      <w:proofErr w:type="spellStart"/>
      <w:r w:rsidRPr="00B937F2">
        <w:rPr>
          <w:rFonts w:eastAsia="Calibri"/>
        </w:rPr>
        <w:t>menampikan</w:t>
      </w:r>
      <w:proofErr w:type="spellEnd"/>
      <w:r w:rsidRPr="00B937F2">
        <w:rPr>
          <w:rFonts w:eastAsia="Calibri"/>
        </w:rPr>
        <w:t xml:space="preserve"> </w:t>
      </w:r>
      <w:r w:rsidR="005516E7">
        <w:rPr>
          <w:rFonts w:eastAsia="Calibri"/>
        </w:rPr>
        <w:t xml:space="preserve">dan </w:t>
      </w:r>
      <w:proofErr w:type="spellStart"/>
      <w:r w:rsidR="005516E7">
        <w:rPr>
          <w:rFonts w:eastAsia="Calibri"/>
        </w:rPr>
        <w:t>melakukan</w:t>
      </w:r>
      <w:proofErr w:type="spellEnd"/>
      <w:r w:rsidR="005516E7">
        <w:rPr>
          <w:rFonts w:eastAsia="Calibri"/>
        </w:rPr>
        <w:t xml:space="preserve"> </w:t>
      </w:r>
      <w:proofErr w:type="spellStart"/>
      <w:r w:rsidR="005516E7">
        <w:rPr>
          <w:rFonts w:eastAsia="Calibri"/>
        </w:rPr>
        <w:t>pengaturan</w:t>
      </w:r>
      <w:proofErr w:type="spellEnd"/>
      <w:r w:rsidR="005516E7">
        <w:rPr>
          <w:rFonts w:eastAsia="Calibri"/>
        </w:rPr>
        <w:t xml:space="preserve"> </w:t>
      </w:r>
      <w:proofErr w:type="spellStart"/>
      <w:r w:rsidR="005516E7">
        <w:rPr>
          <w:rFonts w:eastAsia="Calibri"/>
        </w:rPr>
        <w:t>terhadap</w:t>
      </w:r>
      <w:proofErr w:type="spellEnd"/>
      <w:r w:rsidR="005516E7">
        <w:rPr>
          <w:rFonts w:eastAsia="Calibri"/>
        </w:rPr>
        <w:t xml:space="preserve"> semester yang </w:t>
      </w:r>
      <w:proofErr w:type="spellStart"/>
      <w:r w:rsidR="005516E7">
        <w:rPr>
          <w:rFonts w:eastAsia="Calibri"/>
        </w:rPr>
        <w:t>akan</w:t>
      </w:r>
      <w:proofErr w:type="spellEnd"/>
      <w:r w:rsidR="005516E7">
        <w:rPr>
          <w:rFonts w:eastAsia="Calibri"/>
        </w:rPr>
        <w:t xml:space="preserve"> </w:t>
      </w:r>
      <w:proofErr w:type="spellStart"/>
      <w:r w:rsidR="005516E7">
        <w:rPr>
          <w:rFonts w:eastAsia="Calibri"/>
        </w:rPr>
        <w:t>dijalankan</w:t>
      </w:r>
      <w:proofErr w:type="spellEnd"/>
      <w:r w:rsidR="005516E7">
        <w:rPr>
          <w:rFonts w:eastAsia="Calibri"/>
        </w:rPr>
        <w:t xml:space="preserve"> </w:t>
      </w:r>
      <w:proofErr w:type="spellStart"/>
      <w:r w:rsidR="005516E7">
        <w:rPr>
          <w:rFonts w:eastAsia="Calibri"/>
        </w:rPr>
        <w:t>sehingga</w:t>
      </w:r>
      <w:proofErr w:type="spellEnd"/>
      <w:r w:rsidR="005516E7">
        <w:rPr>
          <w:rFonts w:eastAsia="Calibri"/>
        </w:rPr>
        <w:t xml:space="preserve"> pada </w:t>
      </w:r>
      <w:proofErr w:type="spellStart"/>
      <w:r w:rsidR="005516E7">
        <w:rPr>
          <w:rFonts w:eastAsia="Calibri"/>
        </w:rPr>
        <w:t>halamn</w:t>
      </w:r>
      <w:proofErr w:type="spellEnd"/>
      <w:r w:rsidR="005516E7">
        <w:rPr>
          <w:rFonts w:eastAsia="Calibri"/>
        </w:rPr>
        <w:t xml:space="preserve"> </w:t>
      </w:r>
      <w:proofErr w:type="spellStart"/>
      <w:r w:rsidR="005516E7">
        <w:rPr>
          <w:rFonts w:eastAsia="Calibri"/>
        </w:rPr>
        <w:t>ini</w:t>
      </w:r>
      <w:proofErr w:type="spellEnd"/>
      <w:r w:rsidR="005516E7">
        <w:rPr>
          <w:rFonts w:eastAsia="Calibri"/>
        </w:rPr>
        <w:t xml:space="preserve"> </w:t>
      </w:r>
      <w:proofErr w:type="spellStart"/>
      <w:r w:rsidR="005516E7">
        <w:rPr>
          <w:rFonts w:eastAsia="Calibri"/>
        </w:rPr>
        <w:t>dapat</w:t>
      </w:r>
      <w:proofErr w:type="spellEnd"/>
      <w:r w:rsidR="005516E7">
        <w:rPr>
          <w:rFonts w:eastAsia="Calibri"/>
        </w:rPr>
        <w:t xml:space="preserve"> </w:t>
      </w:r>
      <w:proofErr w:type="spellStart"/>
      <w:r w:rsidR="005516E7">
        <w:rPr>
          <w:rFonts w:eastAsia="Calibri"/>
        </w:rPr>
        <w:t>dilakukan</w:t>
      </w:r>
      <w:proofErr w:type="spellEnd"/>
      <w:r w:rsidR="005516E7">
        <w:rPr>
          <w:rFonts w:eastAsia="Calibri"/>
        </w:rPr>
        <w:t xml:space="preserve"> </w:t>
      </w:r>
      <w:proofErr w:type="spellStart"/>
      <w:r w:rsidR="005516E7">
        <w:rPr>
          <w:rFonts w:eastAsia="Calibri"/>
        </w:rPr>
        <w:t>penambahan</w:t>
      </w:r>
      <w:proofErr w:type="spellEnd"/>
      <w:r w:rsidR="005516E7">
        <w:rPr>
          <w:rFonts w:eastAsia="Calibri"/>
        </w:rPr>
        <w:t xml:space="preserve">, </w:t>
      </w:r>
      <w:proofErr w:type="spellStart"/>
      <w:r w:rsidR="005516E7">
        <w:rPr>
          <w:rFonts w:eastAsia="Calibri"/>
        </w:rPr>
        <w:t>pembaharuan</w:t>
      </w:r>
      <w:proofErr w:type="spellEnd"/>
      <w:r w:rsidR="005516E7">
        <w:rPr>
          <w:rFonts w:eastAsia="Calibri"/>
        </w:rPr>
        <w:t xml:space="preserve"> </w:t>
      </w:r>
      <w:proofErr w:type="spellStart"/>
      <w:r w:rsidR="005516E7">
        <w:rPr>
          <w:rFonts w:eastAsia="Calibri"/>
        </w:rPr>
        <w:t>serta</w:t>
      </w:r>
      <w:proofErr w:type="spellEnd"/>
      <w:r w:rsidR="005516E7">
        <w:rPr>
          <w:rFonts w:eastAsia="Calibri"/>
        </w:rPr>
        <w:t xml:space="preserve"> </w:t>
      </w:r>
      <w:proofErr w:type="spellStart"/>
      <w:r w:rsidR="005516E7">
        <w:rPr>
          <w:rFonts w:eastAsia="Calibri"/>
        </w:rPr>
        <w:t>penghapusan</w:t>
      </w:r>
      <w:proofErr w:type="spellEnd"/>
      <w:r w:rsidR="005516E7">
        <w:rPr>
          <w:rFonts w:eastAsia="Calibri"/>
        </w:rPr>
        <w:t xml:space="preserve"> data.</w:t>
      </w:r>
    </w:p>
    <w:p w14:paraId="69594C73" w14:textId="760F7245" w:rsidR="005516E7" w:rsidRPr="005516E7" w:rsidRDefault="005516E7" w:rsidP="005516E7">
      <w:pPr>
        <w:rPr>
          <w:rFonts w:eastAsia="Calibri"/>
          <w:b/>
          <w:bCs/>
        </w:rPr>
      </w:pPr>
      <w:r>
        <w:rPr>
          <w:noProof/>
        </w:rPr>
        <mc:AlternateContent>
          <mc:Choice Requires="wps">
            <w:drawing>
              <wp:anchor distT="0" distB="0" distL="114300" distR="114300" simplePos="0" relativeHeight="251853312" behindDoc="1" locked="0" layoutInCell="1" allowOverlap="1" wp14:anchorId="3825B44D" wp14:editId="499FAB2A">
                <wp:simplePos x="0" y="0"/>
                <wp:positionH relativeFrom="column">
                  <wp:posOffset>398145</wp:posOffset>
                </wp:positionH>
                <wp:positionV relativeFrom="paragraph">
                  <wp:posOffset>2500630</wp:posOffset>
                </wp:positionV>
                <wp:extent cx="4290060" cy="63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0B70B2F2" w14:textId="0917D43F" w:rsidR="001F2641" w:rsidRPr="00F6449D" w:rsidRDefault="001F2641"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30</w:t>
                            </w:r>
                            <w:r>
                              <w:fldChar w:fldCharType="end"/>
                            </w:r>
                            <w:r>
                              <w:t xml:space="preserve"> </w:t>
                            </w:r>
                            <w:proofErr w:type="spellStart"/>
                            <w:r>
                              <w:t>Antarmuka</w:t>
                            </w:r>
                            <w:proofErr w:type="spellEnd"/>
                            <w:r>
                              <w:t xml:space="preserve">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B44D" id="Text Box 287" o:spid="_x0000_s1060" type="#_x0000_t202" style="position:absolute;left:0;text-align:left;margin-left:31.35pt;margin-top:196.9pt;width:337.8pt;height:.05pt;z-index:-25146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TAMAIAAGkEAAAOAAAAZHJzL2Uyb0RvYy54bWysVMFu2zAMvQ/YPwi6L07Sru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09hNn&#10;VtQk0k61gX2BlkUfMdQ4P6PEraPU0FKAlB78npwReFtiHb8EiVGcuD5f+I3lJDmvp59JMgpJit1c&#10;fYw1spejDn34qqBm0cg5kniJU3Ha+NClDinxJg9GF2ttTNzEwMogOwkSuql0UH3x37KMjbkW4qmu&#10;YPRkEV+HI1qh3beJkavrAeQeijNhR+j6xzu51nThRvjwJJAahjDREIRHWkoDTc6htzirAH/+zR/z&#10;SUeKctZQA+bc/zgKVJyZb5YUjt06GDgY+8Gwx3oFBHVC4+VkMukABjOYJUL9TLOxjLdQSFhJd+U8&#10;DOYqdGNAsyXVcpmSqCedCBu7dTKWHojdtc8CXS9LIDUfYGhNMXujTpeb9HHLYyCqk3SR2I7Fnm/q&#10;5yR+P3txYF7vU9bLH2LxCw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JZlFMAwAgAAaQQAAA4AAAAAAAAAAAAAAAAA&#10;LgIAAGRycy9lMm9Eb2MueG1sUEsBAi0AFAAGAAgAAAAhAG6oqfbhAAAACgEAAA8AAAAAAAAAAAAA&#10;AAAAigQAAGRycy9kb3ducmV2LnhtbFBLBQYAAAAABAAEAPMAAACYBQAAAAA=&#10;" stroked="f">
                <v:textbox style="mso-fit-shape-to-text:t" inset="0,0,0,0">
                  <w:txbxContent>
                    <w:p w14:paraId="0B70B2F2" w14:textId="0917D43F" w:rsidR="001F2641" w:rsidRPr="00F6449D" w:rsidRDefault="001F2641"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30</w:t>
                      </w:r>
                      <w:r>
                        <w:fldChar w:fldCharType="end"/>
                      </w:r>
                      <w:r>
                        <w:t xml:space="preserve"> </w:t>
                      </w:r>
                      <w:proofErr w:type="spellStart"/>
                      <w:r>
                        <w:t>Antarmuka</w:t>
                      </w:r>
                      <w:proofErr w:type="spellEnd"/>
                      <w:r>
                        <w:t xml:space="preserve"> Kelola Semester</w:t>
                      </w:r>
                    </w:p>
                  </w:txbxContent>
                </v:textbox>
              </v:shape>
            </w:pict>
          </mc:Fallback>
        </mc:AlternateContent>
      </w:r>
    </w:p>
    <w:p w14:paraId="3028FB59" w14:textId="6A3AA45A" w:rsidR="00B937F2" w:rsidRDefault="00B937F2" w:rsidP="00B937F2">
      <w:pPr>
        <w:pStyle w:val="ListParagraph"/>
        <w:ind w:left="426"/>
        <w:rPr>
          <w:rFonts w:eastAsia="Calibri"/>
          <w:b/>
          <w:bCs/>
        </w:rPr>
      </w:pPr>
    </w:p>
    <w:p w14:paraId="66C00FC6" w14:textId="6457AA9C" w:rsidR="005516E7" w:rsidRDefault="003748F7" w:rsidP="00B937F2">
      <w:pPr>
        <w:pStyle w:val="ListParagraph"/>
        <w:ind w:left="426"/>
        <w:rPr>
          <w:rFonts w:eastAsia="Calibri"/>
          <w:b/>
          <w:bCs/>
        </w:rPr>
      </w:pPr>
      <w:r>
        <w:rPr>
          <w:noProof/>
        </w:rPr>
        <mc:AlternateContent>
          <mc:Choice Requires="wps">
            <w:drawing>
              <wp:anchor distT="0" distB="0" distL="114300" distR="114300" simplePos="0" relativeHeight="251862528" behindDoc="1" locked="0" layoutInCell="1" allowOverlap="1" wp14:anchorId="123913AB" wp14:editId="01130EB2">
                <wp:simplePos x="0" y="0"/>
                <wp:positionH relativeFrom="column">
                  <wp:posOffset>421640</wp:posOffset>
                </wp:positionH>
                <wp:positionV relativeFrom="paragraph">
                  <wp:posOffset>2432685</wp:posOffset>
                </wp:positionV>
                <wp:extent cx="4177030" cy="63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75C0D33A" w14:textId="26CB36AC" w:rsidR="001F2641" w:rsidRPr="00B03FA0" w:rsidRDefault="001F2641"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w:t>
                            </w:r>
                            <w:proofErr w:type="spellStart"/>
                            <w:r>
                              <w:t>Antarmuka</w:t>
                            </w:r>
                            <w:proofErr w:type="spellEnd"/>
                            <w:r>
                              <w:t xml:space="preserve">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913AB" id="Text Box 302" o:spid="_x0000_s1061" type="#_x0000_t202" style="position:absolute;left:0;text-align:left;margin-left:33.2pt;margin-top:191.55pt;width:328.9pt;height:.05pt;z-index:-25145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K/LwIAAGkEAAAOAAAAZHJzL2Uyb0RvYy54bWysVFFv2yAQfp+0/4B4X+wkW1tZcaosVaZJ&#10;VVspmfpMMI6RgGNAYme/fge2k63b07QXfNwdH3z33Xlx32lFTsJ5Caak00lOiTAcKmkOJf2223y4&#10;o8QHZiqmwIiSnoWn98v37xatLcQMGlCVcARBjC9aW9ImBFtkmeeN0MxPwAqDwRqcZgG37pBVjrWI&#10;rlU2y/ObrAVXWQdceI/ehz5Ilwm/rgUPz3XtRSCqpPi2kFaX1n1cs+WCFQfHbCP58Az2D6/QTBq8&#10;9AL1wAIjRyf/gNKSO/BQhwkHnUFdSy4SB2Qzzd+w2TbMisQFi+PtpUz+/8Hyp9OLI7Iq6TyfUWKY&#10;RpF2ogvkM3Qk+rBCrfUFJm4tpoYOA6j06PfojMS72un4RUoE41jr86W+EY6j8+P09jafY4hj7Gb+&#10;KWJk16PW+fBFgCbRKKlD8VJN2enRhz51TIk3eVCy2kil4iYG1sqRE0Oh20YGMYD/lqVMzDUQT/WA&#10;0ZNFfj2PaIVu3/UVSQ+Mrj1UZ+TuoO8fb/lG4oWPzIcX5rBhkBMOQXjGpVbQlhQGi5IG3I+/+WM+&#10;6ohRSlpswJL670fmBCXqq0GFY7eOhhuN/WiYo14DUp3ieFmeTDzgghrN2oF+xdlYxVswxAzHu0oa&#10;RnMd+jHA2eJitUpJ2JOWhUeztTxCj4Xdda/M2UGWgGo+wdiarHijTp+b9LGrY8BSJ+muVRzqjf2c&#10;xB9mLw7Mr/uUdf1DLH8CAAD//wMAUEsDBBQABgAIAAAAIQASP/Pr4AAAAAoBAAAPAAAAZHJzL2Rv&#10;d25yZXYueG1sTI+xTsMwEIZ3JN7BOiQWRJ0mUahCnKqqYIClaujC5sbXOBCfI9tpw9tjWGC8u0//&#10;fX+1ns3Azuh8b0nAcpEAQ2qt6qkTcHh7vl8B80GSkoMlFPCFHtb19VUlS2UvtMdzEzoWQ8iXUoAO&#10;YSw5961GI/3CjkjxdrLOyBBH13Hl5CWGm4GnSVJwI3uKH7Qccaux/WwmI2CXv+/03XR6et3kmXs5&#10;TNvio2uEuL2ZN4/AAs7hD4Yf/agOdXQ62omUZ4OAosgjKSBbZUtgEXhI8xTY8XeTAq8r/r9C/Q0A&#10;AP//AwBQSwECLQAUAAYACAAAACEAtoM4kv4AAADhAQAAEwAAAAAAAAAAAAAAAAAAAAAAW0NvbnRl&#10;bnRfVHlwZXNdLnhtbFBLAQItABQABgAIAAAAIQA4/SH/1gAAAJQBAAALAAAAAAAAAAAAAAAAAC8B&#10;AABfcmVscy8ucmVsc1BLAQItABQABgAIAAAAIQCfsuK/LwIAAGkEAAAOAAAAAAAAAAAAAAAAAC4C&#10;AABkcnMvZTJvRG9jLnhtbFBLAQItABQABgAIAAAAIQASP/Pr4AAAAAoBAAAPAAAAAAAAAAAAAAAA&#10;AIkEAABkcnMvZG93bnJldi54bWxQSwUGAAAAAAQABADzAAAAlgUAAAAA&#10;" stroked="f">
                <v:textbox style="mso-fit-shape-to-text:t" inset="0,0,0,0">
                  <w:txbxContent>
                    <w:p w14:paraId="75C0D33A" w14:textId="26CB36AC" w:rsidR="001F2641" w:rsidRPr="00B03FA0" w:rsidRDefault="001F2641"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w:t>
                      </w:r>
                      <w:proofErr w:type="spellStart"/>
                      <w:r>
                        <w:t>Antarmuka</w:t>
                      </w:r>
                      <w:proofErr w:type="spellEnd"/>
                      <w:r>
                        <w:t xml:space="preserve"> Kelola Semester</w:t>
                      </w:r>
                    </w:p>
                  </w:txbxContent>
                </v:textbox>
              </v:shape>
            </w:pict>
          </mc:Fallback>
        </mc:AlternateContent>
      </w:r>
      <w:r>
        <w:rPr>
          <w:noProof/>
        </w:rPr>
        <w:drawing>
          <wp:anchor distT="0" distB="0" distL="114300" distR="114300" simplePos="0" relativeHeight="251860480" behindDoc="1" locked="0" layoutInCell="1" allowOverlap="1" wp14:anchorId="314F396E" wp14:editId="77EA6FC3">
            <wp:simplePos x="0" y="0"/>
            <wp:positionH relativeFrom="margin">
              <wp:posOffset>421752</wp:posOffset>
            </wp:positionH>
            <wp:positionV relativeFrom="paragraph">
              <wp:posOffset>-3810</wp:posOffset>
            </wp:positionV>
            <wp:extent cx="4177590" cy="2379600"/>
            <wp:effectExtent l="0" t="0" r="0" b="190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7E365" w14:textId="5DE01B96" w:rsidR="005516E7" w:rsidRDefault="005516E7" w:rsidP="00B937F2">
      <w:pPr>
        <w:pStyle w:val="ListParagraph"/>
        <w:ind w:left="426"/>
        <w:rPr>
          <w:rFonts w:eastAsia="Calibri"/>
          <w:b/>
          <w:bCs/>
        </w:rPr>
      </w:pPr>
    </w:p>
    <w:p w14:paraId="7AC91421" w14:textId="0F162662" w:rsidR="005516E7" w:rsidRDefault="005516E7" w:rsidP="00B937F2">
      <w:pPr>
        <w:pStyle w:val="ListParagraph"/>
        <w:ind w:left="426"/>
        <w:rPr>
          <w:rFonts w:eastAsia="Calibri"/>
          <w:b/>
          <w:bCs/>
        </w:rPr>
      </w:pPr>
    </w:p>
    <w:p w14:paraId="5FCB42C2" w14:textId="13CCFF6B" w:rsidR="005516E7" w:rsidRDefault="005516E7" w:rsidP="00B937F2">
      <w:pPr>
        <w:pStyle w:val="ListParagraph"/>
        <w:ind w:left="426"/>
        <w:rPr>
          <w:rFonts w:eastAsia="Calibri"/>
          <w:b/>
          <w:bCs/>
        </w:rPr>
      </w:pPr>
    </w:p>
    <w:p w14:paraId="3A6F77C6" w14:textId="1168C926" w:rsidR="005516E7" w:rsidRDefault="005516E7" w:rsidP="00B937F2">
      <w:pPr>
        <w:pStyle w:val="ListParagraph"/>
        <w:ind w:left="426"/>
        <w:rPr>
          <w:rFonts w:eastAsia="Calibri"/>
          <w:b/>
          <w:bCs/>
        </w:rPr>
      </w:pPr>
    </w:p>
    <w:p w14:paraId="7BF961BC" w14:textId="29276C93" w:rsidR="003748F7" w:rsidRDefault="003748F7" w:rsidP="00B937F2">
      <w:pPr>
        <w:pStyle w:val="ListParagraph"/>
        <w:ind w:left="426"/>
        <w:rPr>
          <w:rFonts w:eastAsia="Calibri"/>
          <w:b/>
          <w:bCs/>
        </w:rPr>
      </w:pPr>
    </w:p>
    <w:p w14:paraId="687CFFDE" w14:textId="1E70D7E5" w:rsidR="003748F7" w:rsidRDefault="003748F7" w:rsidP="00B937F2">
      <w:pPr>
        <w:pStyle w:val="ListParagraph"/>
        <w:ind w:left="426"/>
        <w:rPr>
          <w:rFonts w:eastAsia="Calibri"/>
          <w:b/>
          <w:bCs/>
        </w:rPr>
      </w:pPr>
    </w:p>
    <w:p w14:paraId="6A172369" w14:textId="14B66E54" w:rsidR="003748F7" w:rsidRDefault="003748F7" w:rsidP="00B937F2">
      <w:pPr>
        <w:pStyle w:val="ListParagraph"/>
        <w:ind w:left="426"/>
        <w:rPr>
          <w:rFonts w:eastAsia="Calibri"/>
          <w:b/>
          <w:bCs/>
        </w:rPr>
      </w:pPr>
    </w:p>
    <w:p w14:paraId="35B357AB" w14:textId="3C371C14" w:rsidR="003748F7" w:rsidRDefault="003748F7" w:rsidP="00B937F2">
      <w:pPr>
        <w:pStyle w:val="ListParagraph"/>
        <w:ind w:left="426"/>
        <w:rPr>
          <w:rFonts w:eastAsia="Calibri"/>
          <w:b/>
          <w:bCs/>
        </w:rPr>
      </w:pPr>
    </w:p>
    <w:p w14:paraId="293D06C1" w14:textId="77777777" w:rsidR="003748F7" w:rsidRDefault="003748F7" w:rsidP="00B937F2">
      <w:pPr>
        <w:pStyle w:val="ListParagraph"/>
        <w:ind w:left="426"/>
        <w:rPr>
          <w:rFonts w:eastAsia="Calibri"/>
          <w:b/>
          <w:bCs/>
        </w:rPr>
      </w:pPr>
    </w:p>
    <w:p w14:paraId="2E0C016E" w14:textId="311D2036" w:rsidR="00C570CE" w:rsidRPr="00A56BCA"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Absen</w:t>
      </w:r>
      <w:proofErr w:type="spellEnd"/>
    </w:p>
    <w:p w14:paraId="07371D38" w14:textId="7EEB622F" w:rsidR="00971251" w:rsidRDefault="00971251" w:rsidP="00971251">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menampikan</w:t>
      </w:r>
      <w:proofErr w:type="spellEnd"/>
      <w:r>
        <w:rPr>
          <w:rFonts w:eastAsia="Calibri"/>
        </w:rPr>
        <w:t xml:space="preserve"> data </w:t>
      </w:r>
      <w:r w:rsidRPr="00971251">
        <w:rPr>
          <w:rFonts w:eastAsia="Calibri"/>
          <w:i/>
          <w:iCs/>
        </w:rPr>
        <w:t xml:space="preserve">real time </w:t>
      </w:r>
      <w:proofErr w:type="spellStart"/>
      <w:r>
        <w:rPr>
          <w:rFonts w:eastAsia="Calibri"/>
        </w:rPr>
        <w:t>absen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sesuai</w:t>
      </w:r>
      <w:proofErr w:type="spellEnd"/>
      <w:r>
        <w:rPr>
          <w:rFonts w:eastAsia="Calibri"/>
        </w:rPr>
        <w:t xml:space="preserve"> </w:t>
      </w:r>
      <w:r>
        <w:rPr>
          <w:rFonts w:eastAsia="Calibri"/>
          <w:i/>
          <w:iCs/>
        </w:rPr>
        <w:t xml:space="preserve">database. </w:t>
      </w:r>
      <w:r>
        <w:rPr>
          <w:rFonts w:eastAsia="Calibri"/>
        </w:rPr>
        <w:t xml:space="preserve">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admin </w:t>
      </w:r>
      <w:proofErr w:type="spellStart"/>
      <w:r>
        <w:rPr>
          <w:rFonts w:eastAsia="Calibri"/>
        </w:rPr>
        <w:t>dapat</w:t>
      </w:r>
      <w:proofErr w:type="spellEnd"/>
      <w:r>
        <w:rPr>
          <w:rFonts w:eastAsia="Calibri"/>
        </w:rPr>
        <w:t xml:space="preserve"> </w:t>
      </w:r>
      <w:proofErr w:type="spellStart"/>
      <w:r>
        <w:rPr>
          <w:rFonts w:eastAsia="Calibri"/>
        </w:rPr>
        <w:t>melakukan</w:t>
      </w:r>
      <w:proofErr w:type="spellEnd"/>
      <w:r>
        <w:rPr>
          <w:rFonts w:eastAsia="Calibri"/>
        </w:rPr>
        <w:t xml:space="preserve"> </w:t>
      </w:r>
      <w:proofErr w:type="spellStart"/>
      <w:r>
        <w:rPr>
          <w:rFonts w:eastAsia="Calibri"/>
        </w:rPr>
        <w:t>cari</w:t>
      </w:r>
      <w:proofErr w:type="spellEnd"/>
      <w:r>
        <w:rPr>
          <w:rFonts w:eastAsia="Calibri"/>
        </w:rPr>
        <w:t xml:space="preserve"> data </w:t>
      </w:r>
      <w:proofErr w:type="spellStart"/>
      <w:r>
        <w:rPr>
          <w:rFonts w:eastAsia="Calibri"/>
        </w:rPr>
        <w:t>berdasarkan</w:t>
      </w:r>
      <w:proofErr w:type="spellEnd"/>
      <w:r>
        <w:rPr>
          <w:rFonts w:eastAsia="Calibri"/>
        </w:rPr>
        <w:t xml:space="preserve"> NIS dan </w:t>
      </w:r>
      <w:proofErr w:type="spellStart"/>
      <w:r>
        <w:rPr>
          <w:rFonts w:eastAsia="Calibri"/>
        </w:rPr>
        <w:t>mengubah</w:t>
      </w:r>
      <w:proofErr w:type="spellEnd"/>
      <w:r>
        <w:rPr>
          <w:rFonts w:eastAsia="Calibri"/>
        </w:rPr>
        <w:t xml:space="preserve"> status.</w:t>
      </w:r>
    </w:p>
    <w:p w14:paraId="0DBC7E41" w14:textId="63FF38B2" w:rsidR="00A56BCA" w:rsidRDefault="003748F7" w:rsidP="009E085A">
      <w:pPr>
        <w:jc w:val="center"/>
        <w:rPr>
          <w:b/>
          <w:bCs/>
        </w:rPr>
      </w:pPr>
      <w:r>
        <w:rPr>
          <w:noProof/>
        </w:rPr>
        <w:drawing>
          <wp:anchor distT="0" distB="0" distL="114300" distR="114300" simplePos="0" relativeHeight="251863552" behindDoc="1" locked="0" layoutInCell="1" allowOverlap="1" wp14:anchorId="7CBB5D02" wp14:editId="35751C8C">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5625BAC0" w:rsidR="00A56BCA" w:rsidRDefault="003748F7" w:rsidP="009E085A">
      <w:pPr>
        <w:jc w:val="center"/>
        <w:rPr>
          <w:b/>
          <w:bCs/>
        </w:rPr>
      </w:pPr>
      <w:r>
        <w:rPr>
          <w:noProof/>
        </w:rPr>
        <mc:AlternateContent>
          <mc:Choice Requires="wps">
            <w:drawing>
              <wp:anchor distT="0" distB="0" distL="114300" distR="114300" simplePos="0" relativeHeight="251775488" behindDoc="1" locked="0" layoutInCell="1" allowOverlap="1" wp14:anchorId="3B0C74E0" wp14:editId="007A3F74">
                <wp:simplePos x="0" y="0"/>
                <wp:positionH relativeFrom="margin">
                  <wp:align>center</wp:align>
                </wp:positionH>
                <wp:positionV relativeFrom="paragraph">
                  <wp:posOffset>46418</wp:posOffset>
                </wp:positionV>
                <wp:extent cx="4059555" cy="635"/>
                <wp:effectExtent l="0" t="0" r="0" b="8255"/>
                <wp:wrapNone/>
                <wp:docPr id="103" name="Text Box 103"/>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7A822503" w14:textId="45109C41" w:rsidR="001F2641" w:rsidRPr="00C60063" w:rsidRDefault="001F2641" w:rsidP="00C60063">
                            <w:pPr>
                              <w:pStyle w:val="Caption"/>
                              <w:jc w:val="center"/>
                            </w:pPr>
                            <w:bookmarkStart w:id="3770" w:name="_Toc83115843"/>
                            <w:r>
                              <w:t xml:space="preserve">Gambar 3. </w:t>
                            </w:r>
                            <w:r>
                              <w:fldChar w:fldCharType="begin"/>
                            </w:r>
                            <w:r>
                              <w:instrText xml:space="preserve"> SEQ Gambar_3. \* ARABIC </w:instrText>
                            </w:r>
                            <w:r>
                              <w:fldChar w:fldCharType="separate"/>
                            </w:r>
                            <w:r>
                              <w:rPr>
                                <w:noProof/>
                              </w:rPr>
                              <w:t>32</w:t>
                            </w:r>
                            <w:r>
                              <w:fldChar w:fldCharType="end"/>
                            </w:r>
                            <w:r>
                              <w:t xml:space="preserve"> </w:t>
                            </w:r>
                            <w:proofErr w:type="spellStart"/>
                            <w:r>
                              <w:t>Antarmuka</w:t>
                            </w:r>
                            <w:proofErr w:type="spellEnd"/>
                            <w:r>
                              <w:t xml:space="preserve"> Data </w:t>
                            </w:r>
                            <w:proofErr w:type="spellStart"/>
                            <w:r>
                              <w:t>Absen</w:t>
                            </w:r>
                            <w:bookmarkEnd w:id="37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C74E0" id="Text Box 103" o:spid="_x0000_s1062" type="#_x0000_t202" style="position:absolute;left:0;text-align:left;margin-left:0;margin-top:3.65pt;width:319.65pt;height:.05pt;z-index:-25154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lf6MQIAAGkEAAAOAAAAZHJzL2Uyb0RvYy54bWysVFFv2yAQfp+0/4B4X+w0S7Ra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ULt8Rolh&#10;GkXaiy6Qz9CR6EOGWusLTNxZTA0dBjB79Ht0RuBd7XT8IiSCceT6cuU3luPo/JjPb+fzOSUcY4vZ&#10;PNbIXo9a58MXAZpEo6QOxUucsvODD33qmBJv8qBktZVKxU0MbJQjZ4ZCt40MYij+W5YyMddAPNUX&#10;jJ4s4utxRCt0hy4xMluMIA9QXRC7g75/vOVbiRc+MB+emcOGQbg4BOEJl1pBW1IYLEoacD/+5o/5&#10;qCNGKWmxAUvqv5+YE5SorwYVjt06Gm40DqNhTnoDCHWK42V5MvGAC2o0awf6BWdjHW/BEDMc7ypp&#10;GM1N6McAZ4uL9TolYU9aFh7MzvJYeiR2370wZwdZAqr5CGNrsuKNOn1u0seuTwGpTtJFYnsWB76x&#10;n5P4w+zFgfl1n7Je/xCrnwAAAP//AwBQSwMEFAAGAAgAAAAhAC0gUp3cAAAABAEAAA8AAABkcnMv&#10;ZG93bnJldi54bWxMj8FOwzAQRO9I/IO1SFwQdSBRKCFOVVVwgEtF6KU3N9nGgXgd2U4b/p7lBLcZ&#10;zWrmbbma7SBO6EPvSMHdIgGB1Li2p07B7uPldgkiRE2tHhyhgm8MsKouL0pdtO5M73iqYye4hEKh&#10;FZgYx0LK0Bi0OizciMTZ0XmrI1vfydbrM5fbQd4nSS6t7okXjB5xY7D5qierYJvtt+ZmOj6/rbPU&#10;v+6mTf7Z1UpdX83rJxAR5/h3DL/4jA4VMx3cRG0QgwJ+JCp4SEFwmKePLA7sM5BVKf/DVz8AAAD/&#10;/wMAUEsBAi0AFAAGAAgAAAAhALaDOJL+AAAA4QEAABMAAAAAAAAAAAAAAAAAAAAAAFtDb250ZW50&#10;X1R5cGVzXS54bWxQSwECLQAUAAYACAAAACEAOP0h/9YAAACUAQAACwAAAAAAAAAAAAAAAAAvAQAA&#10;X3JlbHMvLnJlbHNQSwECLQAUAAYACAAAACEAVopX+jECAABpBAAADgAAAAAAAAAAAAAAAAAuAgAA&#10;ZHJzL2Uyb0RvYy54bWxQSwECLQAUAAYACAAAACEALSBSndwAAAAEAQAADwAAAAAAAAAAAAAAAACL&#10;BAAAZHJzL2Rvd25yZXYueG1sUEsFBgAAAAAEAAQA8wAAAJQFAAAAAA==&#10;" stroked="f">
                <v:textbox style="mso-fit-shape-to-text:t" inset="0,0,0,0">
                  <w:txbxContent>
                    <w:p w14:paraId="7A822503" w14:textId="45109C41" w:rsidR="001F2641" w:rsidRPr="00C60063" w:rsidRDefault="001F2641" w:rsidP="00C60063">
                      <w:pPr>
                        <w:pStyle w:val="Caption"/>
                        <w:jc w:val="center"/>
                      </w:pPr>
                      <w:bookmarkStart w:id="3771" w:name="_Toc83115843"/>
                      <w:r>
                        <w:t xml:space="preserve">Gambar 3. </w:t>
                      </w:r>
                      <w:r>
                        <w:fldChar w:fldCharType="begin"/>
                      </w:r>
                      <w:r>
                        <w:instrText xml:space="preserve"> SEQ Gambar_3. \* ARABIC </w:instrText>
                      </w:r>
                      <w:r>
                        <w:fldChar w:fldCharType="separate"/>
                      </w:r>
                      <w:r>
                        <w:rPr>
                          <w:noProof/>
                        </w:rPr>
                        <w:t>32</w:t>
                      </w:r>
                      <w:r>
                        <w:fldChar w:fldCharType="end"/>
                      </w:r>
                      <w:r>
                        <w:t xml:space="preserve"> </w:t>
                      </w:r>
                      <w:proofErr w:type="spellStart"/>
                      <w:r>
                        <w:t>Antarmuka</w:t>
                      </w:r>
                      <w:proofErr w:type="spellEnd"/>
                      <w:r>
                        <w:t xml:space="preserve"> Data </w:t>
                      </w:r>
                      <w:proofErr w:type="spellStart"/>
                      <w:r>
                        <w:t>Absen</w:t>
                      </w:r>
                      <w:bookmarkEnd w:id="3771"/>
                      <w:proofErr w:type="spellEnd"/>
                    </w:p>
                  </w:txbxContent>
                </v:textbox>
                <w10:wrap anchorx="margin"/>
              </v:shape>
            </w:pict>
          </mc:Fallback>
        </mc:AlternateContent>
      </w:r>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3772"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Laporan</w:t>
      </w:r>
      <w:proofErr w:type="spellEnd"/>
      <w:r w:rsidR="00C570CE" w:rsidRPr="00A56BCA">
        <w:rPr>
          <w:rFonts w:eastAsia="Calibri"/>
          <w:b/>
          <w:bCs/>
        </w:rPr>
        <w:t xml:space="preserve"> </w:t>
      </w:r>
      <w:proofErr w:type="spellStart"/>
      <w:r w:rsidR="00C570CE" w:rsidRPr="00A56BCA">
        <w:rPr>
          <w:rFonts w:eastAsia="Calibri"/>
          <w:b/>
          <w:bCs/>
        </w:rPr>
        <w:t>Absen</w:t>
      </w:r>
      <w:proofErr w:type="spellEnd"/>
      <w:r w:rsidR="00F90E48">
        <w:rPr>
          <w:rFonts w:eastAsia="Calibri"/>
          <w:b/>
          <w:bCs/>
        </w:rPr>
        <w:t xml:space="preserve"> </w:t>
      </w:r>
      <w:del w:id="3773"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absen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merupakan</w:t>
      </w:r>
      <w:proofErr w:type="spellEnd"/>
      <w:r>
        <w:rPr>
          <w:rFonts w:eastAsia="Calibri"/>
        </w:rPr>
        <w:t xml:space="preserve"> </w:t>
      </w:r>
      <w:proofErr w:type="spellStart"/>
      <w:r>
        <w:rPr>
          <w:rFonts w:eastAsia="Calibri"/>
        </w:rPr>
        <w:t>halaman</w:t>
      </w:r>
      <w:proofErr w:type="spellEnd"/>
      <w:r>
        <w:rPr>
          <w:rFonts w:eastAsia="Calibri"/>
        </w:rPr>
        <w:t xml:space="preserve"> yang </w:t>
      </w:r>
      <w:proofErr w:type="spellStart"/>
      <w:r>
        <w:rPr>
          <w:rFonts w:eastAsia="Calibri"/>
        </w:rPr>
        <w:t>akan</w:t>
      </w:r>
      <w:proofErr w:type="spellEnd"/>
      <w:r>
        <w:rPr>
          <w:rFonts w:eastAsia="Calibri"/>
        </w:rPr>
        <w:t xml:space="preserve"> </w:t>
      </w:r>
      <w:proofErr w:type="spellStart"/>
      <w:r>
        <w:rPr>
          <w:rFonts w:eastAsia="Calibri"/>
        </w:rPr>
        <w:t>berisikan</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 xml:space="preserve"> </w:t>
      </w:r>
      <w:proofErr w:type="spellStart"/>
      <w:r w:rsidR="00A56BCA">
        <w:rPr>
          <w:rFonts w:eastAsia="Calibri"/>
        </w:rPr>
        <w:t>berdasarkan</w:t>
      </w:r>
      <w:proofErr w:type="spellEnd"/>
      <w:r w:rsidR="00A56BCA">
        <w:rPr>
          <w:rFonts w:eastAsia="Calibri"/>
        </w:rPr>
        <w:t xml:space="preserve"> </w:t>
      </w:r>
      <w:proofErr w:type="spellStart"/>
      <w:r w:rsidR="00FD5B17">
        <w:rPr>
          <w:rFonts w:eastAsia="Calibri"/>
        </w:rPr>
        <w:t>perkelas</w:t>
      </w:r>
      <w:proofErr w:type="spellEnd"/>
      <w:r w:rsidR="00FD5B17">
        <w:rPr>
          <w:rFonts w:eastAsia="Calibri"/>
        </w:rPr>
        <w:t xml:space="preserve"> </w:t>
      </w:r>
      <w:proofErr w:type="spellStart"/>
      <w:r w:rsidR="00A56BCA">
        <w:rPr>
          <w:rFonts w:eastAsia="Calibri"/>
        </w:rPr>
        <w:t>ataupun</w:t>
      </w:r>
      <w:proofErr w:type="spellEnd"/>
      <w:r w:rsidR="00A56BCA">
        <w:rPr>
          <w:rFonts w:eastAsia="Calibri"/>
        </w:rPr>
        <w:t xml:space="preserve"> </w:t>
      </w:r>
      <w:proofErr w:type="spellStart"/>
      <w:r w:rsidR="00A56BCA">
        <w:rPr>
          <w:rFonts w:eastAsia="Calibri"/>
        </w:rPr>
        <w:t>lainnya</w:t>
      </w:r>
      <w:proofErr w:type="spellEnd"/>
      <w:r w:rsidR="00A56BCA">
        <w:rPr>
          <w:rFonts w:eastAsia="Calibri"/>
        </w:rPr>
        <w:t xml:space="preserve"> </w:t>
      </w:r>
      <w:r w:rsidR="00FD5B17">
        <w:rPr>
          <w:rFonts w:eastAsia="Calibri"/>
        </w:rPr>
        <w:t xml:space="preserve">yang </w:t>
      </w:r>
      <w:proofErr w:type="spellStart"/>
      <w:r w:rsidR="00FD5B17">
        <w:rPr>
          <w:rFonts w:eastAsia="Calibri"/>
        </w:rPr>
        <w:t>digunakan</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diberikan</w:t>
      </w:r>
      <w:proofErr w:type="spellEnd"/>
      <w:r w:rsidR="00FD5B17">
        <w:rPr>
          <w:rFonts w:eastAsia="Calibri"/>
        </w:rPr>
        <w:t xml:space="preserve"> </w:t>
      </w:r>
      <w:proofErr w:type="spellStart"/>
      <w:r w:rsidR="00FD5B17">
        <w:rPr>
          <w:rFonts w:eastAsia="Calibri"/>
        </w:rPr>
        <w:t>kepada</w:t>
      </w:r>
      <w:proofErr w:type="spellEnd"/>
      <w:r w:rsidR="00FD5B17">
        <w:rPr>
          <w:rFonts w:eastAsia="Calibri"/>
        </w:rPr>
        <w:t xml:space="preserve"> </w:t>
      </w:r>
      <w:proofErr w:type="spellStart"/>
      <w:r w:rsidR="00FD5B17">
        <w:rPr>
          <w:rFonts w:eastAsia="Calibri"/>
        </w:rPr>
        <w:t>walikelas</w:t>
      </w:r>
      <w:proofErr w:type="spellEnd"/>
      <w:r w:rsidR="00FD5B17">
        <w:rPr>
          <w:rFonts w:eastAsia="Calibri"/>
        </w:rPr>
        <w:t xml:space="preserve"> masing-masing </w:t>
      </w:r>
      <w:proofErr w:type="spellStart"/>
      <w:r w:rsidR="00FD5B17">
        <w:rPr>
          <w:rFonts w:eastAsia="Calibri"/>
        </w:rPr>
        <w:t>siswa</w:t>
      </w:r>
      <w:proofErr w:type="spellEnd"/>
      <w:r w:rsidR="00FD5B17">
        <w:rPr>
          <w:rFonts w:eastAsia="Calibri"/>
        </w:rPr>
        <w:t>.</w:t>
      </w:r>
      <w:r>
        <w:rPr>
          <w:rFonts w:eastAsia="Calibri"/>
        </w:rPr>
        <w:t xml:space="preserve"> </w:t>
      </w:r>
      <w:r w:rsidR="00FD5B17">
        <w:rPr>
          <w:rFonts w:eastAsia="Calibri"/>
        </w:rPr>
        <w:t xml:space="preserve">Pada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ini</w:t>
      </w:r>
      <w:proofErr w:type="spellEnd"/>
      <w:r w:rsidR="00FD5B17">
        <w:rPr>
          <w:rFonts w:eastAsia="Calibri"/>
        </w:rPr>
        <w:t xml:space="preserve"> </w:t>
      </w:r>
      <w:proofErr w:type="spellStart"/>
      <w:r w:rsidR="00FD5B17">
        <w:rPr>
          <w:rFonts w:eastAsia="Calibri"/>
        </w:rPr>
        <w:t>terdapat</w:t>
      </w:r>
      <w:proofErr w:type="spellEnd"/>
      <w:r w:rsidR="00FD5B17">
        <w:rPr>
          <w:rFonts w:eastAsia="Calibri"/>
        </w:rPr>
        <w:t xml:space="preserve"> </w:t>
      </w:r>
      <w:proofErr w:type="spellStart"/>
      <w:r w:rsidR="00FD5B17">
        <w:rPr>
          <w:rFonts w:eastAsia="Calibri"/>
        </w:rPr>
        <w:t>fitur</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mencetak</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w:t>
      </w:r>
    </w:p>
    <w:p w14:paraId="25557A56" w14:textId="5B42F921" w:rsidR="0052212A" w:rsidRDefault="0052212A" w:rsidP="00FD5B17">
      <w:pPr>
        <w:pStyle w:val="ListParagraph"/>
        <w:ind w:left="0" w:firstLine="426"/>
        <w:rPr>
          <w:rFonts w:eastAsia="Calibri"/>
        </w:rPr>
      </w:pPr>
    </w:p>
    <w:p w14:paraId="335C3BB2" w14:textId="77777777" w:rsidR="0052212A" w:rsidRDefault="0052212A" w:rsidP="00FD5B17">
      <w:pPr>
        <w:pStyle w:val="ListParagraph"/>
        <w:ind w:left="0" w:firstLine="426"/>
        <w:rPr>
          <w:rFonts w:eastAsia="Calibri"/>
        </w:rPr>
      </w:pPr>
    </w:p>
    <w:p w14:paraId="6A652A2A" w14:textId="14489FAC" w:rsidR="00EC722E" w:rsidRDefault="003748F7" w:rsidP="00FD5B17">
      <w:pPr>
        <w:pStyle w:val="ListParagraph"/>
        <w:ind w:left="0" w:firstLine="426"/>
        <w:rPr>
          <w:rFonts w:eastAsia="Calibri"/>
        </w:rPr>
      </w:pPr>
      <w:r>
        <w:rPr>
          <w:noProof/>
        </w:rPr>
        <w:drawing>
          <wp:anchor distT="0" distB="0" distL="114300" distR="114300" simplePos="0" relativeHeight="251864576" behindDoc="1" locked="0" layoutInCell="1" allowOverlap="1" wp14:anchorId="3ECACEA7" wp14:editId="6FF8EF66">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5380811F" w:rsidR="00A56BCA" w:rsidRDefault="003748F7" w:rsidP="009E085A">
      <w:r>
        <w:rPr>
          <w:noProof/>
        </w:rPr>
        <mc:AlternateContent>
          <mc:Choice Requires="wps">
            <w:drawing>
              <wp:anchor distT="0" distB="0" distL="114300" distR="114300" simplePos="0" relativeHeight="251778560" behindDoc="1" locked="0" layoutInCell="1" allowOverlap="1" wp14:anchorId="72E99466" wp14:editId="03E669D1">
                <wp:simplePos x="0" y="0"/>
                <wp:positionH relativeFrom="margin">
                  <wp:align>center</wp:align>
                </wp:positionH>
                <wp:positionV relativeFrom="paragraph">
                  <wp:posOffset>33829</wp:posOffset>
                </wp:positionV>
                <wp:extent cx="4386580" cy="635"/>
                <wp:effectExtent l="0" t="0" r="0" b="8255"/>
                <wp:wrapNone/>
                <wp:docPr id="104" name="Text Box 104"/>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wps:spPr>
                      <wps:txbx>
                        <w:txbxContent>
                          <w:p w14:paraId="272D498E" w14:textId="6CE10799" w:rsidR="001F2641" w:rsidRPr="006014A1" w:rsidRDefault="001F2641" w:rsidP="00A56BCA">
                            <w:pPr>
                              <w:pStyle w:val="Caption"/>
                              <w:jc w:val="center"/>
                              <w:rPr>
                                <w:noProof/>
                                <w:sz w:val="24"/>
                                <w:szCs w:val="24"/>
                              </w:rPr>
                            </w:pPr>
                            <w:bookmarkStart w:id="3774" w:name="_Toc83115844"/>
                            <w:r>
                              <w:t xml:space="preserve">Gambar 3. </w:t>
                            </w:r>
                            <w:r>
                              <w:fldChar w:fldCharType="begin"/>
                            </w:r>
                            <w:r>
                              <w:instrText xml:space="preserve"> SEQ Gambar_3. \* ARABIC </w:instrText>
                            </w:r>
                            <w:r>
                              <w:fldChar w:fldCharType="separate"/>
                            </w:r>
                            <w:r>
                              <w:rPr>
                                <w:noProof/>
                              </w:rPr>
                              <w:t>33</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Absen</w:t>
                            </w:r>
                            <w:bookmarkEnd w:id="37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99466" id="Text Box 104" o:spid="_x0000_s1063" type="#_x0000_t202" style="position:absolute;left:0;text-align:left;margin-left:0;margin-top:2.65pt;width:345.4pt;height:.05pt;z-index:-25153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aN9MAIAAGkEAAAOAAAAZHJzL2Uyb0RvYy54bWysVFFv2yAQfp+0/4B4X5w0bRZ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RO3Gt5QY&#10;plGkvWgD+QItiT5kqLE+x8SdxdTQYgCzB79HZwTeVk7HL0IiGEeuL1d+YzmOztvpfHY3xxDH2Gx6&#10;F2tkr0et8+GrAE2iUVCH4iVO2XnrQ5c6pMSbPChZbqRScRMDa+XImaHQTS2D6Iv/lqVMzDUQT3UF&#10;oyeL+Doc0QrtoU2MTD8PIA9QXhC7g65/vOUbiRdumQ/PzGHDICYcgvCES6WgKSj0FiU1uJ9/88d8&#10;1BGjlDTYgAX1P07MCUrUN4MKx24dDDcYh8EwJ70GhDrB8bI8mXjABTWYlQP9grOxirdgiBmOdxU0&#10;DOY6dGOAs8XFapWSsCctC1uzszyWHojdty/M2V6WgGo+wtCaLH+nTpeb9LGrU0Cqk3SR2I7Fnm/s&#10;5yR+P3txYN7uU9brH2L5CwAA//8DAFBLAwQUAAYACAAAACEAl+a4o9sAAAAEAQAADwAAAGRycy9k&#10;b3ducmV2LnhtbEyPMU/DMBSEdyT+g/WQWBB1oCGCEKeqKhhgqQhd2Nz4NQ7Ez5HttOHf85hgPN3p&#10;7rtqNbtBHDHE3pOCm0UGAqn1pqdOwe79+foeREyajB48oYJvjLCqz88qXRp/ojc8NqkTXEKx1Aps&#10;SmMpZWwtOh0XfkRi7+CD04ll6KQJ+sTlbpC3WVZIp3viBatH3Fhsv5rJKdjmH1t7NR2eXtf5Mrzs&#10;pk3x2TVKXV7M60cQCef0F4ZffEaHmpn2fiITxaCAjyQFd0sQbBYPGf/Ys85B1pX8D1//AAAA//8D&#10;AFBLAQItABQABgAIAAAAIQC2gziS/gAAAOEBAAATAAAAAAAAAAAAAAAAAAAAAABbQ29udGVudF9U&#10;eXBlc10ueG1sUEsBAi0AFAAGAAgAAAAhADj9If/WAAAAlAEAAAsAAAAAAAAAAAAAAAAALwEAAF9y&#10;ZWxzLy5yZWxzUEsBAi0AFAAGAAgAAAAhAANho30wAgAAaQQAAA4AAAAAAAAAAAAAAAAALgIAAGRy&#10;cy9lMm9Eb2MueG1sUEsBAi0AFAAGAAgAAAAhAJfmuKPbAAAABAEAAA8AAAAAAAAAAAAAAAAAigQA&#10;AGRycy9kb3ducmV2LnhtbFBLBQYAAAAABAAEAPMAAACSBQAAAAA=&#10;" stroked="f">
                <v:textbox style="mso-fit-shape-to-text:t" inset="0,0,0,0">
                  <w:txbxContent>
                    <w:p w14:paraId="272D498E" w14:textId="6CE10799" w:rsidR="001F2641" w:rsidRPr="006014A1" w:rsidRDefault="001F2641" w:rsidP="00A56BCA">
                      <w:pPr>
                        <w:pStyle w:val="Caption"/>
                        <w:jc w:val="center"/>
                        <w:rPr>
                          <w:noProof/>
                          <w:sz w:val="24"/>
                          <w:szCs w:val="24"/>
                        </w:rPr>
                      </w:pPr>
                      <w:bookmarkStart w:id="3775" w:name="_Toc83115844"/>
                      <w:r>
                        <w:t xml:space="preserve">Gambar 3. </w:t>
                      </w:r>
                      <w:r>
                        <w:fldChar w:fldCharType="begin"/>
                      </w:r>
                      <w:r>
                        <w:instrText xml:space="preserve"> SEQ Gambar_3. \* ARABIC </w:instrText>
                      </w:r>
                      <w:r>
                        <w:fldChar w:fldCharType="separate"/>
                      </w:r>
                      <w:r>
                        <w:rPr>
                          <w:noProof/>
                        </w:rPr>
                        <w:t>33</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Absen</w:t>
                      </w:r>
                      <w:bookmarkEnd w:id="3775"/>
                      <w:proofErr w:type="spellEnd"/>
                    </w:p>
                  </w:txbxContent>
                </v:textbox>
                <w10:wrap anchorx="margin"/>
              </v:shape>
            </w:pict>
          </mc:Fallback>
        </mc:AlternateContent>
      </w:r>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3776"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327E19">
        <w:rPr>
          <w:rFonts w:eastAsia="Calibri"/>
          <w:b/>
          <w:bCs/>
        </w:rPr>
        <w:t xml:space="preserve"> </w:t>
      </w:r>
      <w:proofErr w:type="spellStart"/>
      <w:r w:rsidR="00DC163D" w:rsidRPr="00327E19">
        <w:rPr>
          <w:rFonts w:eastAsia="Calibri"/>
          <w:b/>
          <w:bCs/>
        </w:rPr>
        <w:t>Laporan</w:t>
      </w:r>
      <w:proofErr w:type="spellEnd"/>
      <w:r w:rsidR="00DC163D" w:rsidRPr="00327E19">
        <w:rPr>
          <w:rFonts w:eastAsia="Calibri"/>
          <w:b/>
          <w:bCs/>
        </w:rPr>
        <w:t xml:space="preserve"> </w:t>
      </w:r>
      <w:r w:rsidR="00C570CE" w:rsidRPr="00327E19">
        <w:rPr>
          <w:rFonts w:eastAsia="Calibri"/>
          <w:b/>
          <w:bCs/>
        </w:rPr>
        <w:t xml:space="preserve">Siswa </w:t>
      </w:r>
      <w:proofErr w:type="spellStart"/>
      <w:r w:rsidR="00C570CE" w:rsidRPr="00327E19">
        <w:rPr>
          <w:rFonts w:eastAsia="Calibri"/>
          <w:b/>
          <w:bCs/>
        </w:rPr>
        <w:t>Bermasalah</w:t>
      </w:r>
      <w:proofErr w:type="spellEnd"/>
    </w:p>
    <w:p w14:paraId="4B2B4801" w14:textId="76CB3685" w:rsidR="009F3AD9" w:rsidRDefault="009F3AD9" w:rsidP="00AC57A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bermasalah</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seperti</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yaitu</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Namun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berstatus</w:t>
      </w:r>
      <w:proofErr w:type="spellEnd"/>
      <w:r>
        <w:rPr>
          <w:rFonts w:eastAsia="Calibri"/>
        </w:rPr>
        <w:t xml:space="preserve"> alpha </w:t>
      </w:r>
      <w:proofErr w:type="spellStart"/>
      <w:r w:rsidR="00AC57A3">
        <w:rPr>
          <w:rFonts w:eastAsia="Calibri"/>
        </w:rPr>
        <w:t>lebih</w:t>
      </w:r>
      <w:proofErr w:type="spellEnd"/>
      <w:r w:rsidR="00AC57A3">
        <w:rPr>
          <w:rFonts w:eastAsia="Calibri"/>
        </w:rPr>
        <w:t xml:space="preserve"> </w:t>
      </w:r>
      <w:proofErr w:type="spellStart"/>
      <w:r w:rsidR="00AC57A3">
        <w:rPr>
          <w:rFonts w:eastAsia="Calibri"/>
        </w:rPr>
        <w:t>dari</w:t>
      </w:r>
      <w:proofErr w:type="spellEnd"/>
      <w:r w:rsidR="00AC57A3">
        <w:rPr>
          <w:rFonts w:eastAsia="Calibri"/>
        </w:rPr>
        <w:t xml:space="preserve"> 3 kali.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fitur</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sendiri</w:t>
      </w:r>
      <w:proofErr w:type="spellEnd"/>
      <w:r w:rsidR="00AC57A3">
        <w:rPr>
          <w:rFonts w:eastAsia="Calibri"/>
        </w:rPr>
        <w:t xml:space="preserve"> </w:t>
      </w:r>
      <w:proofErr w:type="spellStart"/>
      <w:r w:rsidR="00327E19">
        <w:rPr>
          <w:rFonts w:eastAsia="Calibri"/>
        </w:rPr>
        <w:t>yaitu</w:t>
      </w:r>
      <w:proofErr w:type="spellEnd"/>
      <w:r w:rsidR="00AC57A3">
        <w:rPr>
          <w:rFonts w:eastAsia="Calibri"/>
        </w:rPr>
        <w:t xml:space="preserve"> </w:t>
      </w:r>
      <w:proofErr w:type="spellStart"/>
      <w:r w:rsidR="00327E19">
        <w:rPr>
          <w:rFonts w:eastAsia="Calibri"/>
        </w:rPr>
        <w:t>lihat</w:t>
      </w:r>
      <w:proofErr w:type="spellEnd"/>
      <w:r w:rsidR="00AC57A3">
        <w:rPr>
          <w:rFonts w:eastAsia="Calibri"/>
        </w:rPr>
        <w:t xml:space="preserve"> data </w:t>
      </w:r>
      <w:proofErr w:type="spellStart"/>
      <w:r w:rsidR="00AC57A3">
        <w:rPr>
          <w:rFonts w:eastAsia="Calibri"/>
        </w:rPr>
        <w:t>siswa</w:t>
      </w:r>
      <w:proofErr w:type="spellEnd"/>
      <w:r w:rsidR="00AC57A3">
        <w:rPr>
          <w:rFonts w:eastAsia="Calibri"/>
        </w:rPr>
        <w:t xml:space="preserve"> yang </w:t>
      </w:r>
      <w:proofErr w:type="spellStart"/>
      <w:r w:rsidR="00AC57A3">
        <w:rPr>
          <w:rFonts w:eastAsia="Calibri"/>
        </w:rPr>
        <w:t>nanti</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akan</w:t>
      </w:r>
      <w:proofErr w:type="spellEnd"/>
      <w:r w:rsidR="00AC57A3">
        <w:rPr>
          <w:rFonts w:eastAsia="Calibri"/>
        </w:rPr>
        <w:t xml:space="preserve"> </w:t>
      </w:r>
      <w:proofErr w:type="spellStart"/>
      <w:r w:rsidR="00AC57A3">
        <w:rPr>
          <w:rFonts w:eastAsia="Calibri"/>
        </w:rPr>
        <w:t>tampil</w:t>
      </w:r>
      <w:proofErr w:type="spellEnd"/>
      <w:r w:rsidR="00AC57A3">
        <w:rPr>
          <w:rFonts w:eastAsia="Calibri"/>
        </w:rPr>
        <w:t xml:space="preserve"> </w:t>
      </w:r>
      <w:proofErr w:type="spellStart"/>
      <w:r w:rsidR="00AC57A3">
        <w:rPr>
          <w:rFonts w:eastAsia="Calibri"/>
        </w:rPr>
        <w:t>kedalam</w:t>
      </w:r>
      <w:proofErr w:type="spellEnd"/>
      <w:r w:rsidR="00AC57A3">
        <w:rPr>
          <w:rFonts w:eastAsia="Calibri"/>
        </w:rPr>
        <w:t xml:space="preserve"> </w:t>
      </w:r>
      <w:proofErr w:type="spellStart"/>
      <w:r w:rsidR="00AC57A3">
        <w:rPr>
          <w:rFonts w:eastAsia="Calibri"/>
        </w:rPr>
        <w:t>halaman</w:t>
      </w:r>
      <w:proofErr w:type="spellEnd"/>
      <w:r w:rsidR="00AC57A3">
        <w:rPr>
          <w:rFonts w:eastAsia="Calibri"/>
        </w:rPr>
        <w:t xml:space="preserve"> data </w:t>
      </w:r>
      <w:proofErr w:type="spellStart"/>
      <w:r w:rsidR="00AC57A3">
        <w:rPr>
          <w:rFonts w:eastAsia="Calibri"/>
        </w:rPr>
        <w:t>profil</w:t>
      </w:r>
      <w:proofErr w:type="spellEnd"/>
      <w:r w:rsidR="00AC57A3">
        <w:rPr>
          <w:rFonts w:eastAsia="Calibri"/>
        </w:rPr>
        <w:t xml:space="preserve"> </w:t>
      </w:r>
      <w:proofErr w:type="spellStart"/>
      <w:r w:rsidR="00AC57A3">
        <w:rPr>
          <w:rFonts w:eastAsia="Calibri"/>
        </w:rPr>
        <w:t>siswa</w:t>
      </w:r>
      <w:proofErr w:type="spellEnd"/>
      <w:r w:rsidR="00AC57A3">
        <w:rPr>
          <w:rFonts w:eastAsia="Calibri"/>
        </w:rPr>
        <w:t xml:space="preserve">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dilakukan</w:t>
      </w:r>
      <w:proofErr w:type="spellEnd"/>
      <w:r w:rsidR="00AC57A3">
        <w:rPr>
          <w:rFonts w:eastAsia="Calibri"/>
        </w:rPr>
        <w:t xml:space="preserve"> </w:t>
      </w:r>
      <w:proofErr w:type="spellStart"/>
      <w:r w:rsidR="00AC57A3">
        <w:rPr>
          <w:rFonts w:eastAsia="Calibri"/>
        </w:rPr>
        <w:t>tindakan</w:t>
      </w:r>
      <w:proofErr w:type="spellEnd"/>
      <w:r w:rsidR="00AC57A3">
        <w:rPr>
          <w:rFonts w:eastAsia="Calibri"/>
        </w:rPr>
        <w:t xml:space="preserve"> </w:t>
      </w:r>
      <w:proofErr w:type="spellStart"/>
      <w:r w:rsidR="00AC57A3">
        <w:rPr>
          <w:rFonts w:eastAsia="Calibri"/>
        </w:rPr>
        <w:t>lanjut</w:t>
      </w:r>
      <w:proofErr w:type="spellEnd"/>
      <w:r w:rsidR="00AC57A3">
        <w:rPr>
          <w:rFonts w:eastAsia="Calibri"/>
        </w:rPr>
        <w:t>.</w:t>
      </w:r>
      <w:r w:rsidR="00A569E9">
        <w:rPr>
          <w:rFonts w:eastAsia="Calibri"/>
        </w:rPr>
        <w:t xml:space="preserve"> Serta </w:t>
      </w:r>
      <w:proofErr w:type="spellStart"/>
      <w:r w:rsidR="00A569E9">
        <w:rPr>
          <w:rFonts w:eastAsia="Calibri"/>
        </w:rPr>
        <w:t>terdapat</w:t>
      </w:r>
      <w:proofErr w:type="spellEnd"/>
      <w:r w:rsidR="00A569E9">
        <w:rPr>
          <w:rFonts w:eastAsia="Calibri"/>
        </w:rPr>
        <w:t xml:space="preserve"> </w:t>
      </w:r>
      <w:proofErr w:type="spellStart"/>
      <w:r w:rsidR="00A569E9">
        <w:rPr>
          <w:rFonts w:eastAsia="Calibri"/>
        </w:rPr>
        <w:t>fitur</w:t>
      </w:r>
      <w:proofErr w:type="spellEnd"/>
      <w:r w:rsidR="00A569E9">
        <w:rPr>
          <w:rFonts w:eastAsia="Calibri"/>
        </w:rPr>
        <w:t xml:space="preserve"> </w:t>
      </w:r>
      <w:proofErr w:type="spellStart"/>
      <w:r w:rsidR="00A569E9">
        <w:rPr>
          <w:rFonts w:eastAsia="Calibri"/>
        </w:rPr>
        <w:t>ubah</w:t>
      </w:r>
      <w:proofErr w:type="spellEnd"/>
      <w:r w:rsidR="00A569E9">
        <w:rPr>
          <w:rFonts w:eastAsia="Calibri"/>
        </w:rPr>
        <w:t xml:space="preserve"> status </w:t>
      </w:r>
      <w:proofErr w:type="spellStart"/>
      <w:r w:rsidR="00A569E9">
        <w:rPr>
          <w:rFonts w:eastAsia="Calibri"/>
        </w:rPr>
        <w:t>apabila</w:t>
      </w:r>
      <w:proofErr w:type="spellEnd"/>
      <w:r w:rsidR="00A569E9">
        <w:rPr>
          <w:rFonts w:eastAsia="Calibri"/>
        </w:rPr>
        <w:t xml:space="preserve"> </w:t>
      </w:r>
      <w:proofErr w:type="spellStart"/>
      <w:r w:rsidR="00A569E9">
        <w:rPr>
          <w:rFonts w:eastAsia="Calibri"/>
        </w:rPr>
        <w:t>siswa</w:t>
      </w:r>
      <w:proofErr w:type="spellEnd"/>
      <w:r w:rsidR="00A569E9">
        <w:rPr>
          <w:rFonts w:eastAsia="Calibri"/>
        </w:rPr>
        <w:t xml:space="preserve"> </w:t>
      </w:r>
      <w:proofErr w:type="spellStart"/>
      <w:r w:rsidR="00A569E9">
        <w:rPr>
          <w:rFonts w:eastAsia="Calibri"/>
        </w:rPr>
        <w:t>tersebut</w:t>
      </w:r>
      <w:proofErr w:type="spellEnd"/>
      <w:r w:rsidR="00A569E9">
        <w:rPr>
          <w:rFonts w:eastAsia="Calibri"/>
        </w:rPr>
        <w:t xml:space="preserve"> </w:t>
      </w:r>
      <w:proofErr w:type="spellStart"/>
      <w:r w:rsidR="00A569E9">
        <w:rPr>
          <w:rFonts w:eastAsia="Calibri"/>
        </w:rPr>
        <w:t>telah</w:t>
      </w:r>
      <w:proofErr w:type="spellEnd"/>
      <w:r w:rsidR="00A569E9">
        <w:rPr>
          <w:rFonts w:eastAsia="Calibri"/>
        </w:rPr>
        <w:t xml:space="preserve"> </w:t>
      </w:r>
      <w:proofErr w:type="spellStart"/>
      <w:r w:rsidR="00A569E9">
        <w:rPr>
          <w:rFonts w:eastAsia="Calibri"/>
        </w:rPr>
        <w:t>dilakukan</w:t>
      </w:r>
      <w:proofErr w:type="spellEnd"/>
      <w:r w:rsidR="00A569E9">
        <w:rPr>
          <w:rFonts w:eastAsia="Calibri"/>
        </w:rPr>
        <w:t xml:space="preserve"> </w:t>
      </w:r>
      <w:proofErr w:type="spellStart"/>
      <w:r w:rsidR="00A569E9">
        <w:rPr>
          <w:rFonts w:eastAsia="Calibri"/>
        </w:rPr>
        <w:t>tindakan</w:t>
      </w:r>
      <w:proofErr w:type="spellEnd"/>
      <w:r w:rsidR="00A569E9">
        <w:rPr>
          <w:rFonts w:eastAsia="Calibri"/>
        </w:rPr>
        <w:t xml:space="preserve"> </w:t>
      </w:r>
      <w:proofErr w:type="spellStart"/>
      <w:r w:rsidR="00A569E9">
        <w:rPr>
          <w:rFonts w:eastAsia="Calibri"/>
        </w:rPr>
        <w:t>lanjut</w:t>
      </w:r>
      <w:proofErr w:type="spellEnd"/>
      <w:r w:rsidR="00A569E9">
        <w:rPr>
          <w:rFonts w:eastAsia="Calibri"/>
        </w:rPr>
        <w:t xml:space="preserve"> oleh </w:t>
      </w:r>
      <w:proofErr w:type="spellStart"/>
      <w:r w:rsidR="00A569E9">
        <w:rPr>
          <w:rFonts w:eastAsia="Calibri"/>
        </w:rPr>
        <w:t>pihak</w:t>
      </w:r>
      <w:proofErr w:type="spellEnd"/>
      <w:r w:rsidR="00A569E9">
        <w:rPr>
          <w:rFonts w:eastAsia="Calibri"/>
        </w:rPr>
        <w:t xml:space="preserve"> </w:t>
      </w:r>
      <w:proofErr w:type="spellStart"/>
      <w:r w:rsidR="00A569E9">
        <w:rPr>
          <w:rFonts w:eastAsia="Calibri"/>
        </w:rPr>
        <w:t>sekolah</w:t>
      </w:r>
      <w:proofErr w:type="spellEnd"/>
      <w:r w:rsidR="00A569E9">
        <w:rPr>
          <w:rFonts w:eastAsia="Calibri"/>
        </w:rPr>
        <w:t>.</w:t>
      </w:r>
    </w:p>
    <w:p w14:paraId="0E38983C" w14:textId="67DF9756" w:rsidR="00AC57A3" w:rsidRDefault="003748F7" w:rsidP="009E085A">
      <w:pPr>
        <w:jc w:val="center"/>
      </w:pPr>
      <w:r>
        <w:rPr>
          <w:noProof/>
        </w:rPr>
        <w:drawing>
          <wp:anchor distT="0" distB="0" distL="114300" distR="114300" simplePos="0" relativeHeight="251865600" behindDoc="1" locked="0" layoutInCell="1" allowOverlap="1" wp14:anchorId="2A9FD97E" wp14:editId="07BDA892">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793A2999" w:rsidR="00327E19" w:rsidRDefault="00C87493" w:rsidP="009E085A">
      <w:pPr>
        <w:jc w:val="center"/>
      </w:pPr>
      <w:r>
        <w:rPr>
          <w:noProof/>
        </w:rPr>
        <mc:AlternateContent>
          <mc:Choice Requires="wps">
            <w:drawing>
              <wp:anchor distT="0" distB="0" distL="114300" distR="114300" simplePos="0" relativeHeight="251781632" behindDoc="1" locked="0" layoutInCell="1" allowOverlap="1" wp14:anchorId="292241B6" wp14:editId="459400C7">
                <wp:simplePos x="0" y="0"/>
                <wp:positionH relativeFrom="margin">
                  <wp:posOffset>346075</wp:posOffset>
                </wp:positionH>
                <wp:positionV relativeFrom="paragraph">
                  <wp:posOffset>41113</wp:posOffset>
                </wp:positionV>
                <wp:extent cx="4348480" cy="635"/>
                <wp:effectExtent l="0" t="0" r="0" b="8255"/>
                <wp:wrapNone/>
                <wp:docPr id="105" name="Text Box 10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F9E5839" w14:textId="059F57FD" w:rsidR="001F2641" w:rsidRPr="00AF4D63" w:rsidRDefault="001F2641" w:rsidP="00327E19">
                            <w:pPr>
                              <w:pStyle w:val="Caption"/>
                              <w:jc w:val="center"/>
                              <w:rPr>
                                <w:noProof/>
                                <w:sz w:val="24"/>
                                <w:szCs w:val="24"/>
                              </w:rPr>
                            </w:pPr>
                            <w:bookmarkStart w:id="3777" w:name="_Toc83115845"/>
                            <w:r>
                              <w:t xml:space="preserve">Gambar 3. </w:t>
                            </w:r>
                            <w:r>
                              <w:fldChar w:fldCharType="begin"/>
                            </w:r>
                            <w:r>
                              <w:instrText xml:space="preserve"> SEQ Gambar_3. \* ARABIC </w:instrText>
                            </w:r>
                            <w:r>
                              <w:fldChar w:fldCharType="separate"/>
                            </w:r>
                            <w:r>
                              <w:rPr>
                                <w:noProof/>
                              </w:rPr>
                              <w:t>34</w:t>
                            </w:r>
                            <w:r>
                              <w:fldChar w:fldCharType="end"/>
                            </w:r>
                            <w:r>
                              <w:t xml:space="preserve"> </w:t>
                            </w:r>
                            <w:proofErr w:type="spellStart"/>
                            <w:r>
                              <w:t>Antarmuka</w:t>
                            </w:r>
                            <w:proofErr w:type="spellEnd"/>
                            <w:r>
                              <w:t xml:space="preserve"> </w:t>
                            </w:r>
                            <w:proofErr w:type="spellStart"/>
                            <w:r>
                              <w:t>Laporan</w:t>
                            </w:r>
                            <w:proofErr w:type="spellEnd"/>
                            <w:r>
                              <w:t xml:space="preserve"> Siswa </w:t>
                            </w:r>
                            <w:proofErr w:type="spellStart"/>
                            <w:r>
                              <w:t>Bermasalah</w:t>
                            </w:r>
                            <w:bookmarkEnd w:id="37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41B6" id="Text Box 105" o:spid="_x0000_s1064" type="#_x0000_t202" style="position:absolute;left:0;text-align:left;margin-left:27.25pt;margin-top:3.25pt;width:342.4pt;height:.05pt;z-index:-25153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JX2MgIAAGkEAAAOAAAAZHJzL2Uyb0RvYy54bWysVFFP2zAQfp+0/2D5faQFhqqIFHUgpkkI&#10;kMrEs+s4TSTb59luE/br99lpCmN7mvbinO/OZ3/fd5fLq8Fotlc+dGQrPj+ZcaaspLqz24p/f7r9&#10;tOAsRGFrocmqir+owK+WHz9c9q5Up9SSrpVnKGJD2buKtzG6siiCbJUR4YScsgg25I2I2PptUXvR&#10;o7rRxelsdlH05GvnSaoQ4L0Zg3yZ6zeNkvGhaYKKTFccb4t59XndpLVYXopy64VrO3l4hviHVxjR&#10;WVx6LHUjomA73/1RynTSU6AmnkgyBTVNJ1XGADTz2Ts061Y4lbGAnOCONIX/V1be7x8962poN/vM&#10;mRUGIj2pIbIvNLDkA0O9CyUS1w6pcUAA2ZM/wJmAD4036QtIDHFw/XLkN5WTcJ6fnS/OFwhJxC7O&#10;cu3i9ajzIX5VZFgyKu4hXuZU7O9CxDOQOqWkmwLprr7ttE6bFLjWnu0FhO7bLqr0QJz4LUvblGsp&#10;nRrDyVMkfCOOZMVhM2RGzhYTyA3VL8Duaeyf4ORthwvvRIiPwqNhgAlDEB+wNJr6itPB4qwl//Nv&#10;/pQPHRHlrEcDVjz82AmvONPfLBRO3ToZfjI2k2F35poAdY7xcjKbOOCjnszGk3nGbKzSLQgJK3FX&#10;xeNkXsdxDDBbUq1WOQk96US8s2snU+mJ2KfhWXh3kCVCzXuaWlOU79QZc7M+brWLoDpLl4gdWTzw&#10;jX7O+hxmLw3M233Oev1DLH8BAAD//wMAUEsDBBQABgAIAAAAIQBMjSvS3QAAAAYBAAAPAAAAZHJz&#10;L2Rvd25yZXYueG1sTI4xT8MwFIR3JP6D9ZBYEHUgaYAQp6oqGGCpCF3Y3OQ1DsTPke204d/zmGA6&#10;ne5095Wr2Q7iiD70jhTcLBIQSI1re+oU7N6fr+9BhKip1YMjVPCNAVbV+Vmpi9ad6A2PdewEj1Ao&#10;tAIT41hIGRqDVoeFG5E4OzhvdWTrO9l6feJxO8jbJMml1T3xg9Ejbgw2X/VkFWyzj625mg5Pr+ss&#10;9S+7aZN/drVSlxfz+hFExDn+leEXn9GhYqa9m6gNYlCwzJbcVJCzcHyXPqQg9uxzkFUp/+NXPwAA&#10;AP//AwBQSwECLQAUAAYACAAAACEAtoM4kv4AAADhAQAAEwAAAAAAAAAAAAAAAAAAAAAAW0NvbnRl&#10;bnRfVHlwZXNdLnhtbFBLAQItABQABgAIAAAAIQA4/SH/1gAAAJQBAAALAAAAAAAAAAAAAAAAAC8B&#10;AABfcmVscy8ucmVsc1BLAQItABQABgAIAAAAIQDmfJX2MgIAAGkEAAAOAAAAAAAAAAAAAAAAAC4C&#10;AABkcnMvZTJvRG9jLnhtbFBLAQItABQABgAIAAAAIQBMjSvS3QAAAAYBAAAPAAAAAAAAAAAAAAAA&#10;AIwEAABkcnMvZG93bnJldi54bWxQSwUGAAAAAAQABADzAAAAlgUAAAAA&#10;" stroked="f">
                <v:textbox style="mso-fit-shape-to-text:t" inset="0,0,0,0">
                  <w:txbxContent>
                    <w:p w14:paraId="6F9E5839" w14:textId="059F57FD" w:rsidR="001F2641" w:rsidRPr="00AF4D63" w:rsidRDefault="001F2641" w:rsidP="00327E19">
                      <w:pPr>
                        <w:pStyle w:val="Caption"/>
                        <w:jc w:val="center"/>
                        <w:rPr>
                          <w:noProof/>
                          <w:sz w:val="24"/>
                          <w:szCs w:val="24"/>
                        </w:rPr>
                      </w:pPr>
                      <w:bookmarkStart w:id="3778" w:name="_Toc83115845"/>
                      <w:r>
                        <w:t xml:space="preserve">Gambar 3. </w:t>
                      </w:r>
                      <w:r>
                        <w:fldChar w:fldCharType="begin"/>
                      </w:r>
                      <w:r>
                        <w:instrText xml:space="preserve"> SEQ Gambar_3. \* ARABIC </w:instrText>
                      </w:r>
                      <w:r>
                        <w:fldChar w:fldCharType="separate"/>
                      </w:r>
                      <w:r>
                        <w:rPr>
                          <w:noProof/>
                        </w:rPr>
                        <w:t>34</w:t>
                      </w:r>
                      <w:r>
                        <w:fldChar w:fldCharType="end"/>
                      </w:r>
                      <w:r>
                        <w:t xml:space="preserve"> </w:t>
                      </w:r>
                      <w:proofErr w:type="spellStart"/>
                      <w:r>
                        <w:t>Antarmuka</w:t>
                      </w:r>
                      <w:proofErr w:type="spellEnd"/>
                      <w:r>
                        <w:t xml:space="preserve"> </w:t>
                      </w:r>
                      <w:proofErr w:type="spellStart"/>
                      <w:r>
                        <w:t>Laporan</w:t>
                      </w:r>
                      <w:proofErr w:type="spellEnd"/>
                      <w:r>
                        <w:t xml:space="preserve"> Siswa </w:t>
                      </w:r>
                      <w:proofErr w:type="spellStart"/>
                      <w:r>
                        <w:t>Bermasalah</w:t>
                      </w:r>
                      <w:bookmarkEnd w:id="3778"/>
                      <w:proofErr w:type="spellEnd"/>
                    </w:p>
                  </w:txbxContent>
                </v:textbox>
                <w10:wrap anchorx="margin"/>
              </v:shape>
            </w:pict>
          </mc:Fallback>
        </mc:AlternateContent>
      </w:r>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3779" w:author="Rafi Aziizi" w:date="2021-11-12T10:58:00Z">
          <w:pPr>
            <w:pStyle w:val="ListParagraph"/>
            <w:numPr>
              <w:numId w:val="43"/>
            </w:numPr>
            <w:shd w:val="clear" w:color="auto" w:fill="FFE599" w:themeFill="accent4" w:themeFillTint="66"/>
            <w:ind w:left="426" w:hanging="360"/>
            <w:jc w:val="left"/>
          </w:pPr>
        </w:pPrChange>
      </w:pPr>
      <w:proofErr w:type="spellStart"/>
      <w:r>
        <w:rPr>
          <w:rFonts w:eastAsia="Calibri"/>
          <w:b/>
          <w:bCs/>
        </w:rPr>
        <w:t>Antarmuka</w:t>
      </w:r>
      <w:proofErr w:type="spellEnd"/>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berisikan</w:t>
      </w:r>
      <w:proofErr w:type="spellEnd"/>
      <w:r>
        <w:rPr>
          <w:rFonts w:eastAsia="Calibri"/>
        </w:rPr>
        <w:t xml:space="preserve"> </w:t>
      </w:r>
      <w:proofErr w:type="spellStart"/>
      <w:r>
        <w:rPr>
          <w:rFonts w:eastAsia="Calibri"/>
        </w:rPr>
        <w:t>beberapa</w:t>
      </w:r>
      <w:proofErr w:type="spellEnd"/>
      <w:r>
        <w:rPr>
          <w:rFonts w:eastAsia="Calibri"/>
        </w:rPr>
        <w:t xml:space="preserve"> </w:t>
      </w:r>
      <w:proofErr w:type="spellStart"/>
      <w:r w:rsidR="00586A07">
        <w:rPr>
          <w:rFonts w:eastAsia="Calibri"/>
        </w:rPr>
        <w:t>informasi</w:t>
      </w:r>
      <w:proofErr w:type="spellEnd"/>
      <w:r w:rsidR="00586A07">
        <w:rPr>
          <w:rFonts w:eastAsia="Calibri"/>
        </w:rPr>
        <w:t xml:space="preserve"> </w:t>
      </w:r>
      <w:r w:rsidRPr="009B398A">
        <w:rPr>
          <w:rFonts w:eastAsia="Calibri"/>
          <w:i/>
          <w:iCs/>
        </w:rPr>
        <w:t>field</w:t>
      </w:r>
      <w:r>
        <w:rPr>
          <w:rFonts w:eastAsia="Calibri"/>
          <w:i/>
          <w:iCs/>
        </w:rPr>
        <w:t xml:space="preserve"> </w:t>
      </w:r>
      <w:r>
        <w:rPr>
          <w:rFonts w:eastAsia="Calibri"/>
        </w:rPr>
        <w:t xml:space="preserve">data </w:t>
      </w:r>
      <w:proofErr w:type="spellStart"/>
      <w:r w:rsidR="00586A07">
        <w:rPr>
          <w:rFonts w:eastAsia="Calibri"/>
        </w:rPr>
        <w:t>pribadi</w:t>
      </w:r>
      <w:proofErr w:type="spellEnd"/>
      <w:r w:rsidR="00586A07">
        <w:rPr>
          <w:rFonts w:eastAsia="Calibri"/>
        </w:rPr>
        <w:t xml:space="preserve"> </w:t>
      </w:r>
      <w:proofErr w:type="spellStart"/>
      <w:r w:rsidR="00586A07">
        <w:rPr>
          <w:rFonts w:eastAsia="Calibri"/>
        </w:rPr>
        <w:t>siswa</w:t>
      </w:r>
      <w:proofErr w:type="spellEnd"/>
      <w:r w:rsidR="00586A07">
        <w:rPr>
          <w:rFonts w:eastAsia="Calibri"/>
        </w:rPr>
        <w:t xml:space="preserve"> </w:t>
      </w:r>
      <w:r>
        <w:rPr>
          <w:rFonts w:eastAsia="Calibri"/>
        </w:rPr>
        <w:t xml:space="preserve">yang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kedalam</w:t>
      </w:r>
      <w:proofErr w:type="spellEnd"/>
      <w:r>
        <w:rPr>
          <w:rFonts w:eastAsia="Calibri"/>
        </w:rPr>
        <w:t xml:space="preserve"> </w:t>
      </w:r>
      <w:proofErr w:type="spellStart"/>
      <w:r>
        <w:rPr>
          <w:rFonts w:eastAsia="Calibri"/>
        </w:rPr>
        <w:t>sistem</w:t>
      </w:r>
      <w:proofErr w:type="spellEnd"/>
      <w:r>
        <w:rPr>
          <w:rFonts w:eastAsia="Calibri"/>
        </w:rPr>
        <w:t xml:space="preserve">. </w:t>
      </w:r>
    </w:p>
    <w:p w14:paraId="78C0C180" w14:textId="77777777" w:rsidR="003748F7" w:rsidRDefault="003748F7" w:rsidP="009B398A">
      <w:pPr>
        <w:pStyle w:val="ListParagraph"/>
        <w:ind w:left="0" w:firstLine="426"/>
        <w:rPr>
          <w:rFonts w:eastAsia="Calibri"/>
        </w:rPr>
      </w:pPr>
    </w:p>
    <w:p w14:paraId="1CFD40FF" w14:textId="11B6EE7C" w:rsidR="001F343A" w:rsidRDefault="003748F7" w:rsidP="009B398A">
      <w:pPr>
        <w:pStyle w:val="ListParagraph"/>
        <w:ind w:left="0" w:firstLine="426"/>
        <w:rPr>
          <w:rFonts w:eastAsia="Calibri"/>
        </w:rPr>
      </w:pPr>
      <w:r>
        <w:rPr>
          <w:noProof/>
        </w:rPr>
        <w:drawing>
          <wp:anchor distT="0" distB="0" distL="114300" distR="114300" simplePos="0" relativeHeight="251866624" behindDoc="1" locked="0" layoutInCell="1" allowOverlap="1" wp14:anchorId="651825CE" wp14:editId="230086CB">
            <wp:simplePos x="0" y="0"/>
            <wp:positionH relativeFrom="margin">
              <wp:posOffset>428813</wp:posOffset>
            </wp:positionH>
            <wp:positionV relativeFrom="paragraph">
              <wp:posOffset>-3266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62002" cy="23707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3EAE1F66" w:rsidR="001F343A" w:rsidRDefault="001F343A" w:rsidP="009B398A">
      <w:pPr>
        <w:pStyle w:val="ListParagraph"/>
        <w:ind w:left="0" w:firstLine="426"/>
        <w:rPr>
          <w:rFonts w:eastAsia="Calibri"/>
        </w:rPr>
      </w:pPr>
    </w:p>
    <w:p w14:paraId="38F751D0" w14:textId="7B6C2A96" w:rsidR="001F343A" w:rsidRDefault="00C87493" w:rsidP="009B398A">
      <w:pPr>
        <w:pStyle w:val="ListParagraph"/>
        <w:ind w:left="0" w:firstLine="426"/>
        <w:rPr>
          <w:rFonts w:eastAsia="Calibri"/>
        </w:rPr>
      </w:pPr>
      <w:r>
        <w:rPr>
          <w:noProof/>
        </w:rPr>
        <mc:AlternateContent>
          <mc:Choice Requires="wps">
            <w:drawing>
              <wp:anchor distT="0" distB="0" distL="114300" distR="114300" simplePos="0" relativeHeight="251784704" behindDoc="1" locked="0" layoutInCell="1" allowOverlap="1" wp14:anchorId="25BF4986" wp14:editId="7098C563">
                <wp:simplePos x="0" y="0"/>
                <wp:positionH relativeFrom="margin">
                  <wp:align>center</wp:align>
                </wp:positionH>
                <wp:positionV relativeFrom="paragraph">
                  <wp:posOffset>10083</wp:posOffset>
                </wp:positionV>
                <wp:extent cx="4359275" cy="635"/>
                <wp:effectExtent l="0" t="0" r="3175" b="8255"/>
                <wp:wrapNone/>
                <wp:docPr id="107" name="Text Box 107"/>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49DB5A80" w14:textId="56E60A88" w:rsidR="001F2641" w:rsidRPr="00CB63B9" w:rsidRDefault="001F2641" w:rsidP="001F343A">
                            <w:pPr>
                              <w:pStyle w:val="Caption"/>
                              <w:jc w:val="center"/>
                              <w:rPr>
                                <w:noProof/>
                                <w:sz w:val="24"/>
                                <w:szCs w:val="24"/>
                              </w:rPr>
                            </w:pPr>
                            <w:bookmarkStart w:id="3780" w:name="_Toc83115846"/>
                            <w:r>
                              <w:t xml:space="preserve">Gambar 3. </w:t>
                            </w:r>
                            <w:r>
                              <w:fldChar w:fldCharType="begin"/>
                            </w:r>
                            <w:r>
                              <w:instrText xml:space="preserve"> SEQ Gambar_3. \* ARABIC </w:instrText>
                            </w:r>
                            <w:r>
                              <w:fldChar w:fldCharType="separate"/>
                            </w:r>
                            <w:r>
                              <w:rPr>
                                <w:noProof/>
                              </w:rPr>
                              <w:t>35</w:t>
                            </w:r>
                            <w:r>
                              <w:fldChar w:fldCharType="end"/>
                            </w:r>
                            <w:r>
                              <w:t xml:space="preserve"> </w:t>
                            </w:r>
                            <w:proofErr w:type="spellStart"/>
                            <w:r>
                              <w:t>Antarmuka</w:t>
                            </w:r>
                            <w:proofErr w:type="spellEnd"/>
                            <w:r>
                              <w:t xml:space="preserve"> Form Data Siswa</w:t>
                            </w:r>
                            <w:bookmarkEnd w:id="37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4986" id="Text Box 107" o:spid="_x0000_s1065" type="#_x0000_t202" style="position:absolute;left:0;text-align:left;margin-left:0;margin-top:.8pt;width:343.25pt;height:.05pt;z-index:-25153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OT+MgIAAGkEAAAOAAAAZHJzL2Uyb0RvYy54bWysVE1v2zAMvQ/YfxB0X5yPpV2NOEWWIsOA&#10;oC2QDD0rshwLkERNUmJnv36UbKdbt9Owi0yRFKX3HunFfasVOQvnJZiCTkZjSoThUEpzLOi3/ebD&#10;J0p8YKZkCowo6EV4er98/27R2FxMoQZVCkewiPF5Ywtah2DzLPO8Fpr5EVhhMFiB0yzg1h2z0rEG&#10;q2uVTcfjm6wBV1oHXHiP3ocuSJepflUJHp6qyotAVEHxbSGtLq2HuGbLBcuPjtla8v4Z7B9eoZk0&#10;eOm11AMLjJyc/KOUltyBhyqMOOgMqkpykTAgmsn4DZpdzaxIWJAcb680+f9Xlj+enx2RJWo3vqXE&#10;MI0i7UUbyGdoSfQhQ431OSbuLKaGFgOYPfg9OiPwtnI6fhESwThyfbnyG8txdH6cze+mt3NKOMZu&#10;ZvNYI3s9ap0PXwRoEo2COhQvccrOWx+61CEl3uRByXIjlYqbGFgrR84MhW5qGURf/LcsZWKugXiq&#10;Kxg9WcTX4YhWaA9tYmR2N4A8QHlB7A66/vGWbyReuGU+PDOHDYNwcQjCEy6Vgqag0FuU1OB+/M0f&#10;81FHjFLSYAMW1H8/MScoUV8NKhy7dTDcYBwGw5z0GhDqBMfL8mTiARfUYFYO9AvOxiregiFmON5V&#10;0DCY69CNAc4WF6tVSsKetCxszc7yWHogdt++MGd7WQKq+QhDa7L8jTpdbtLHrk4BqU7SRWI7Fnu+&#10;sZ+T+P3sxYH5dZ+yXv8Qy58AAAD//wMAUEsDBBQABgAIAAAAIQC1KhsU2wAAAAQBAAAPAAAAZHJz&#10;L2Rvd25yZXYueG1sTI/BTsMwEETvSPyDtUhcEHWA4lZpnKqq4ACXitALNzfeJoF4HdlOG/6e5QTH&#10;2VnNvCnWk+vFCUPsPGm4m2UgkGpvO2o07N+fb5cgYjJkTe8JNXxjhHV5eVGY3PozveGpSo3gEIq5&#10;0dCmNORSxrpFZ+LMD0jsHX1wJrEMjbTBnDnc9fI+y5R0piNuaM2A2xbrr2p0Gnbzj117Mx6fXjfz&#10;h/CyH7fqs6m0vr6aNisQCaf09wy/+IwOJTMd/Eg2il4DD0l8VSDYVEv1COLAegGyLOR/+PIHAAD/&#10;/wMAUEsBAi0AFAAGAAgAAAAhALaDOJL+AAAA4QEAABMAAAAAAAAAAAAAAAAAAAAAAFtDb250ZW50&#10;X1R5cGVzXS54bWxQSwECLQAUAAYACAAAACEAOP0h/9YAAACUAQAACwAAAAAAAAAAAAAAAAAvAQAA&#10;X3JlbHMvLnJlbHNQSwECLQAUAAYACAAAACEANrzk/jICAABpBAAADgAAAAAAAAAAAAAAAAAuAgAA&#10;ZHJzL2Uyb0RvYy54bWxQSwECLQAUAAYACAAAACEAtSobFNsAAAAEAQAADwAAAAAAAAAAAAAAAACM&#10;BAAAZHJzL2Rvd25yZXYueG1sUEsFBgAAAAAEAAQA8wAAAJQFAAAAAA==&#10;" stroked="f">
                <v:textbox style="mso-fit-shape-to-text:t" inset="0,0,0,0">
                  <w:txbxContent>
                    <w:p w14:paraId="49DB5A80" w14:textId="56E60A88" w:rsidR="001F2641" w:rsidRPr="00CB63B9" w:rsidRDefault="001F2641" w:rsidP="001F343A">
                      <w:pPr>
                        <w:pStyle w:val="Caption"/>
                        <w:jc w:val="center"/>
                        <w:rPr>
                          <w:noProof/>
                          <w:sz w:val="24"/>
                          <w:szCs w:val="24"/>
                        </w:rPr>
                      </w:pPr>
                      <w:bookmarkStart w:id="3781" w:name="_Toc83115846"/>
                      <w:r>
                        <w:t xml:space="preserve">Gambar 3. </w:t>
                      </w:r>
                      <w:r>
                        <w:fldChar w:fldCharType="begin"/>
                      </w:r>
                      <w:r>
                        <w:instrText xml:space="preserve"> SEQ Gambar_3. \* ARABIC </w:instrText>
                      </w:r>
                      <w:r>
                        <w:fldChar w:fldCharType="separate"/>
                      </w:r>
                      <w:r>
                        <w:rPr>
                          <w:noProof/>
                        </w:rPr>
                        <w:t>35</w:t>
                      </w:r>
                      <w:r>
                        <w:fldChar w:fldCharType="end"/>
                      </w:r>
                      <w:r>
                        <w:t xml:space="preserve"> </w:t>
                      </w:r>
                      <w:proofErr w:type="spellStart"/>
                      <w:r>
                        <w:t>Antarmuka</w:t>
                      </w:r>
                      <w:proofErr w:type="spellEnd"/>
                      <w:r>
                        <w:t xml:space="preserve"> Form Data Siswa</w:t>
                      </w:r>
                      <w:bookmarkEnd w:id="3781"/>
                    </w:p>
                  </w:txbxContent>
                </v:textbox>
                <w10:wrap anchorx="margin"/>
              </v:shape>
            </w:pict>
          </mc:Fallback>
        </mc:AlternateContent>
      </w:r>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3782"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C87493">
        <w:rPr>
          <w:rFonts w:eastAsia="Calibri"/>
          <w:b/>
          <w:bCs/>
        </w:rPr>
        <w:t xml:space="preserve"> </w:t>
      </w:r>
      <w:r w:rsidR="00327E19" w:rsidRPr="00C87493">
        <w:rPr>
          <w:rFonts w:eastAsia="Calibri"/>
          <w:b/>
          <w:bCs/>
        </w:rPr>
        <w:t>Data Form Guru</w:t>
      </w:r>
    </w:p>
    <w:p w14:paraId="091E09A8" w14:textId="3CE407B0" w:rsidR="001F343A" w:rsidRDefault="001F343A" w:rsidP="001F343A">
      <w:pPr>
        <w:ind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 xml:space="preserve">data yang </w:t>
      </w:r>
      <w:proofErr w:type="spellStart"/>
      <w:r w:rsidRPr="001F343A">
        <w:rPr>
          <w:rFonts w:eastAsia="Calibri"/>
        </w:rPr>
        <w:t>digunakan</w:t>
      </w:r>
      <w:proofErr w:type="spellEnd"/>
      <w:r w:rsidRPr="001F343A">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guru</w:t>
      </w:r>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 xml:space="preserve">. </w:t>
      </w:r>
    </w:p>
    <w:p w14:paraId="18B0ECF0" w14:textId="0ED549BB" w:rsidR="001F343A" w:rsidRDefault="007262F1" w:rsidP="001F343A">
      <w:pPr>
        <w:pStyle w:val="ListParagraph"/>
        <w:ind w:left="426"/>
        <w:rPr>
          <w:rFonts w:eastAsia="Calibri"/>
        </w:rPr>
      </w:pPr>
      <w:r>
        <w:rPr>
          <w:noProof/>
        </w:rPr>
        <w:drawing>
          <wp:anchor distT="0" distB="0" distL="114300" distR="114300" simplePos="0" relativeHeight="251867648" behindDoc="1" locked="0" layoutInCell="1" allowOverlap="1" wp14:anchorId="171A075B" wp14:editId="12436502">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1058C08F" w:rsidR="001F343A" w:rsidRPr="00C87493" w:rsidRDefault="00C87493" w:rsidP="00C87493">
      <w:pPr>
        <w:pStyle w:val="ListParagraph"/>
        <w:ind w:left="426"/>
        <w:rPr>
          <w:rFonts w:eastAsia="Calibri"/>
        </w:rPr>
      </w:pPr>
      <w:r>
        <w:rPr>
          <w:noProof/>
        </w:rPr>
        <mc:AlternateContent>
          <mc:Choice Requires="wps">
            <w:drawing>
              <wp:anchor distT="0" distB="0" distL="114300" distR="114300" simplePos="0" relativeHeight="251787776" behindDoc="1" locked="0" layoutInCell="1" allowOverlap="1" wp14:anchorId="0C9D71A1" wp14:editId="1D1E2E2E">
                <wp:simplePos x="0" y="0"/>
                <wp:positionH relativeFrom="margin">
                  <wp:align>center</wp:align>
                </wp:positionH>
                <wp:positionV relativeFrom="paragraph">
                  <wp:posOffset>37184</wp:posOffset>
                </wp:positionV>
                <wp:extent cx="4316730" cy="635"/>
                <wp:effectExtent l="0" t="0" r="7620" b="8255"/>
                <wp:wrapNone/>
                <wp:docPr id="109" name="Text Box 10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0CEC5FA" w14:textId="3E86AC8F" w:rsidR="001F2641" w:rsidRPr="00EB46ED" w:rsidRDefault="001F2641" w:rsidP="001F343A">
                            <w:pPr>
                              <w:pStyle w:val="Caption"/>
                              <w:jc w:val="center"/>
                              <w:rPr>
                                <w:noProof/>
                                <w:sz w:val="24"/>
                                <w:szCs w:val="24"/>
                              </w:rPr>
                            </w:pPr>
                            <w:bookmarkStart w:id="3783" w:name="_Toc83115847"/>
                            <w:r>
                              <w:t xml:space="preserve">Gambar 3. </w:t>
                            </w:r>
                            <w:r>
                              <w:fldChar w:fldCharType="begin"/>
                            </w:r>
                            <w:r>
                              <w:instrText xml:space="preserve"> SEQ Gambar_3. \* ARABIC </w:instrText>
                            </w:r>
                            <w:r>
                              <w:fldChar w:fldCharType="separate"/>
                            </w:r>
                            <w:r>
                              <w:rPr>
                                <w:noProof/>
                              </w:rPr>
                              <w:t>36</w:t>
                            </w:r>
                            <w:r>
                              <w:fldChar w:fldCharType="end"/>
                            </w:r>
                            <w:r>
                              <w:t xml:space="preserve"> </w:t>
                            </w:r>
                            <w:proofErr w:type="spellStart"/>
                            <w:r>
                              <w:t>Antarmuka</w:t>
                            </w:r>
                            <w:proofErr w:type="spellEnd"/>
                            <w:r>
                              <w:t xml:space="preserve"> form Data Guru</w:t>
                            </w:r>
                            <w:bookmarkEnd w:id="37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71A1" id="Text Box 109" o:spid="_x0000_s1066" type="#_x0000_t202" style="position:absolute;left:0;text-align:left;margin-left:0;margin-top:2.95pt;width:339.9pt;height:.05pt;z-index:-251528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zJMAIAAGkEAAAOAAAAZHJzL2Uyb0RvYy54bWysVMFu2zAMvQ/YPwi6L06aLt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kHbjT5xZ&#10;YUiknWoD+wwtiz6qUOP8nBK3jlJDSwHKHvyenJF4W6KJX6LEKE61Pl/qG+EkOW+nk9mHKYUkxWbT&#10;9xEjux516MMXBYZFI+dI4qWaitODD13qkBJv8qDrYlNrHTcxsNbIToKEbqo6qB78tyxtY66FeKoD&#10;jJ4s8ut4RCu0+zZV5Da1R3TtoTgTd4Suf7yTm5oufBA+PAukhiFONAThiZZSQ5Nz6C3OKsAff/PH&#10;fNKRopw11IA599+PAhVn+qslhWO3DgYOxn4w7NGsgahOaLycTCYdwKAHs0QwLzQbq3gLhYSVdFfO&#10;w2CuQzcGNFtSrVYpiXrSifBgt05G6KGwu/ZFoOtlCaTmIwytKeav1Olykz5udQxU6iTdtYp9vamf&#10;k/j97MWB+XWfsq5/iOVPAAAA//8DAFBLAwQUAAYACAAAACEABgVsz9wAAAAEAQAADwAAAGRycy9k&#10;b3ducmV2LnhtbEyPwU7DMBBE70j8g7VIXBB1gBJoiFNVFRzopSL0ws2Nt3EgXke204a/ZznBbVaz&#10;mnlTLifXiyOG2HlScDPLQCA13nTUKti9v1w/gohJk9G9J1TwjRGW1flZqQvjT/SGxzq1gkMoFlqB&#10;TWkopIyNRafjzA9I7B18cDrxGVppgj5xuOvlbZbl0umOuMHqAdcWm696dAq284+tvRoPz5vV/C68&#10;7sZ1/tnWSl1eTKsnEAmn9PcMv/iMDhUz7f1IJopeAQ9JCu4XINjMHxa8Y88iA1mV8j989QMAAP//&#10;AwBQSwECLQAUAAYACAAAACEAtoM4kv4AAADhAQAAEwAAAAAAAAAAAAAAAAAAAAAAW0NvbnRlbnRf&#10;VHlwZXNdLnhtbFBLAQItABQABgAIAAAAIQA4/SH/1gAAAJQBAAALAAAAAAAAAAAAAAAAAC8BAABf&#10;cmVscy8ucmVsc1BLAQItABQABgAIAAAAIQDzTQzJMAIAAGkEAAAOAAAAAAAAAAAAAAAAAC4CAABk&#10;cnMvZTJvRG9jLnhtbFBLAQItABQABgAIAAAAIQAGBWzP3AAAAAQBAAAPAAAAAAAAAAAAAAAAAIoE&#10;AABkcnMvZG93bnJldi54bWxQSwUGAAAAAAQABADzAAAAkwUAAAAA&#10;" stroked="f">
                <v:textbox style="mso-fit-shape-to-text:t" inset="0,0,0,0">
                  <w:txbxContent>
                    <w:p w14:paraId="30CEC5FA" w14:textId="3E86AC8F" w:rsidR="001F2641" w:rsidRPr="00EB46ED" w:rsidRDefault="001F2641" w:rsidP="001F343A">
                      <w:pPr>
                        <w:pStyle w:val="Caption"/>
                        <w:jc w:val="center"/>
                        <w:rPr>
                          <w:noProof/>
                          <w:sz w:val="24"/>
                          <w:szCs w:val="24"/>
                        </w:rPr>
                      </w:pPr>
                      <w:bookmarkStart w:id="3784" w:name="_Toc83115847"/>
                      <w:r>
                        <w:t xml:space="preserve">Gambar 3. </w:t>
                      </w:r>
                      <w:r>
                        <w:fldChar w:fldCharType="begin"/>
                      </w:r>
                      <w:r>
                        <w:instrText xml:space="preserve"> SEQ Gambar_3. \* ARABIC </w:instrText>
                      </w:r>
                      <w:r>
                        <w:fldChar w:fldCharType="separate"/>
                      </w:r>
                      <w:r>
                        <w:rPr>
                          <w:noProof/>
                        </w:rPr>
                        <w:t>36</w:t>
                      </w:r>
                      <w:r>
                        <w:fldChar w:fldCharType="end"/>
                      </w:r>
                      <w:r>
                        <w:t xml:space="preserve"> </w:t>
                      </w:r>
                      <w:proofErr w:type="spellStart"/>
                      <w:r>
                        <w:t>Antarmuka</w:t>
                      </w:r>
                      <w:proofErr w:type="spellEnd"/>
                      <w:r>
                        <w:t xml:space="preserve"> form Data Guru</w:t>
                      </w:r>
                      <w:bookmarkEnd w:id="3784"/>
                    </w:p>
                  </w:txbxContent>
                </v:textbox>
                <w10:wrap anchorx="margin"/>
              </v:shape>
            </w:pict>
          </mc:Fallback>
        </mc:AlternateContent>
      </w:r>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3785"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C722E">
        <w:rPr>
          <w:rFonts w:eastAsia="Calibri"/>
          <w:b/>
          <w:bCs/>
        </w:rPr>
        <w:t xml:space="preserve"> </w:t>
      </w:r>
      <w:r w:rsidR="00327E19" w:rsidRPr="00EC722E">
        <w:rPr>
          <w:rFonts w:eastAsia="Calibri"/>
          <w:b/>
          <w:bCs/>
        </w:rPr>
        <w:t xml:space="preserve">Data Form </w:t>
      </w:r>
      <w:proofErr w:type="spellStart"/>
      <w:r w:rsidR="00327E19" w:rsidRPr="00EC722E">
        <w:rPr>
          <w:rFonts w:eastAsia="Calibri"/>
          <w:b/>
          <w:bCs/>
        </w:rPr>
        <w:t>Walikelas</w:t>
      </w:r>
      <w:proofErr w:type="spellEnd"/>
    </w:p>
    <w:p w14:paraId="0FB46C07" w14:textId="638B0DD5" w:rsidR="001F343A" w:rsidRDefault="001F343A" w:rsidP="001F343A">
      <w:pPr>
        <w:pStyle w:val="ListParagraph"/>
        <w:ind w:left="0"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proofErr w:type="spellStart"/>
      <w:r w:rsidR="00586A07">
        <w:rPr>
          <w:rFonts w:eastAsia="Calibri"/>
          <w:i/>
          <w:iCs/>
        </w:rPr>
        <w:t>informasi</w:t>
      </w:r>
      <w:proofErr w:type="spellEnd"/>
      <w:r w:rsidR="00586A07">
        <w:rPr>
          <w:rFonts w:eastAsia="Calibri"/>
          <w:i/>
          <w:iCs/>
        </w:rPr>
        <w:t xml:space="preserve"> </w:t>
      </w:r>
      <w:r w:rsidRPr="001F343A">
        <w:rPr>
          <w:rFonts w:eastAsia="Calibri"/>
        </w:rPr>
        <w:t xml:space="preserve">data yang </w:t>
      </w:r>
      <w:proofErr w:type="spellStart"/>
      <w:r w:rsidR="00586A07">
        <w:rPr>
          <w:rFonts w:eastAsia="Calibri"/>
        </w:rPr>
        <w:t>perlu</w:t>
      </w:r>
      <w:proofErr w:type="spellEnd"/>
      <w:r w:rsidR="00586A07">
        <w:rPr>
          <w:rFonts w:eastAsia="Calibri"/>
        </w:rPr>
        <w:t xml:space="preserve"> </w:t>
      </w:r>
      <w:proofErr w:type="spellStart"/>
      <w:r w:rsidR="00586A07">
        <w:rPr>
          <w:rFonts w:eastAsia="Calibri"/>
        </w:rPr>
        <w:t>diisi</w:t>
      </w:r>
      <w:proofErr w:type="spellEnd"/>
      <w:r w:rsidR="00586A07">
        <w:rPr>
          <w:rFonts w:eastAsia="Calibri"/>
        </w:rPr>
        <w:t xml:space="preserve"> </w:t>
      </w:r>
      <w:proofErr w:type="spellStart"/>
      <w:r w:rsidRPr="001F343A">
        <w:rPr>
          <w:rFonts w:eastAsia="Calibri"/>
        </w:rPr>
        <w:t>guna</w:t>
      </w:r>
      <w:proofErr w:type="spellEnd"/>
      <w:r w:rsidR="00586A07">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 xml:space="preserve">guru </w:t>
      </w:r>
      <w:proofErr w:type="spellStart"/>
      <w:r>
        <w:rPr>
          <w:rFonts w:eastAsia="Calibri"/>
        </w:rPr>
        <w:t>sebagai</w:t>
      </w:r>
      <w:proofErr w:type="spellEnd"/>
      <w:r>
        <w:rPr>
          <w:rFonts w:eastAsia="Calibri"/>
        </w:rPr>
        <w:t xml:space="preserve"> </w:t>
      </w:r>
      <w:proofErr w:type="spellStart"/>
      <w:r>
        <w:rPr>
          <w:rFonts w:eastAsia="Calibri"/>
        </w:rPr>
        <w:t>walikelas</w:t>
      </w:r>
      <w:proofErr w:type="spellEnd"/>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w:t>
      </w:r>
    </w:p>
    <w:p w14:paraId="26501C4F" w14:textId="4A91193C" w:rsidR="00C87493" w:rsidDel="00331B6F" w:rsidRDefault="00C87493" w:rsidP="001F343A">
      <w:pPr>
        <w:pStyle w:val="ListParagraph"/>
        <w:ind w:left="0" w:firstLine="426"/>
        <w:rPr>
          <w:del w:id="3786" w:author="Rafi Aziizi" w:date="2021-11-12T10:58:00Z"/>
          <w:rFonts w:eastAsia="Calibri"/>
        </w:rPr>
      </w:pPr>
    </w:p>
    <w:p w14:paraId="399D9962" w14:textId="77777777" w:rsidR="00C87493" w:rsidDel="00331B6F" w:rsidRDefault="00C87493" w:rsidP="001F343A">
      <w:pPr>
        <w:pStyle w:val="ListParagraph"/>
        <w:ind w:left="0" w:firstLine="426"/>
        <w:rPr>
          <w:del w:id="3787" w:author="Rafi Aziizi" w:date="2021-11-12T10:58:00Z"/>
          <w:rFonts w:eastAsia="Calibri"/>
        </w:rPr>
      </w:pPr>
    </w:p>
    <w:p w14:paraId="00DF0585" w14:textId="2A294E15" w:rsidR="001F343A" w:rsidDel="00331B6F" w:rsidRDefault="001F343A" w:rsidP="001F343A">
      <w:pPr>
        <w:pStyle w:val="ListParagraph"/>
        <w:ind w:left="0" w:firstLine="426"/>
        <w:rPr>
          <w:del w:id="3788" w:author="Rafi Aziizi" w:date="2021-11-12T10:58:00Z"/>
          <w:rFonts w:eastAsia="Calibri"/>
        </w:rPr>
      </w:pPr>
    </w:p>
    <w:p w14:paraId="0DA53CD2" w14:textId="171AF8D1" w:rsidR="007262F1" w:rsidDel="00331B6F" w:rsidRDefault="007262F1" w:rsidP="001F343A">
      <w:pPr>
        <w:pStyle w:val="ListParagraph"/>
        <w:ind w:left="0" w:firstLine="426"/>
        <w:rPr>
          <w:del w:id="3789" w:author="Rafi Aziizi" w:date="2021-11-12T10:58:00Z"/>
          <w:rFonts w:eastAsia="Calibri"/>
        </w:rPr>
      </w:pPr>
    </w:p>
    <w:p w14:paraId="00C82A12" w14:textId="1A02943D" w:rsidR="007262F1" w:rsidRPr="00331B6F" w:rsidRDefault="007262F1">
      <w:pPr>
        <w:rPr>
          <w:rFonts w:eastAsia="Calibri"/>
        </w:rPr>
        <w:pPrChange w:id="3790" w:author="Rafi Aziizi" w:date="2021-11-12T10:58:00Z">
          <w:pPr>
            <w:pStyle w:val="ListParagraph"/>
            <w:ind w:left="0" w:firstLine="426"/>
          </w:pPr>
        </w:pPrChange>
      </w:pPr>
    </w:p>
    <w:p w14:paraId="6FFD9544" w14:textId="5886FDDE" w:rsidR="007262F1" w:rsidRDefault="007262F1" w:rsidP="001F343A">
      <w:pPr>
        <w:pStyle w:val="ListParagraph"/>
        <w:ind w:left="0" w:firstLine="426"/>
        <w:rPr>
          <w:rFonts w:eastAsia="Calibri"/>
        </w:rPr>
      </w:pPr>
      <w:r>
        <w:rPr>
          <w:noProof/>
        </w:rPr>
        <w:drawing>
          <wp:anchor distT="0" distB="0" distL="114300" distR="114300" simplePos="0" relativeHeight="251868672" behindDoc="1" locked="0" layoutInCell="1" allowOverlap="1" wp14:anchorId="50F8D6B2" wp14:editId="66345D12">
            <wp:simplePos x="0" y="0"/>
            <wp:positionH relativeFrom="margin">
              <wp:align>center</wp:align>
            </wp:positionH>
            <wp:positionV relativeFrom="paragraph">
              <wp:posOffset>-3175</wp:posOffset>
            </wp:positionV>
            <wp:extent cx="4177590" cy="2379600"/>
            <wp:effectExtent l="0" t="0" r="0" b="190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60A2F" w14:textId="77777777" w:rsidR="007262F1" w:rsidRDefault="007262F1" w:rsidP="001F343A">
      <w:pPr>
        <w:pStyle w:val="ListParagraph"/>
        <w:ind w:left="0" w:firstLine="426"/>
        <w:rPr>
          <w:rFonts w:eastAsia="Calibri"/>
        </w:rPr>
      </w:pPr>
    </w:p>
    <w:p w14:paraId="61DEC1A9" w14:textId="77777777" w:rsidR="007262F1" w:rsidRDefault="007262F1" w:rsidP="001F343A">
      <w:pPr>
        <w:pStyle w:val="ListParagraph"/>
        <w:ind w:left="0" w:firstLine="426"/>
        <w:rPr>
          <w:rFonts w:eastAsia="Calibri"/>
        </w:rPr>
      </w:pPr>
    </w:p>
    <w:p w14:paraId="31D02A69" w14:textId="19F7CAA6" w:rsidR="007262F1" w:rsidRDefault="007262F1" w:rsidP="001F343A">
      <w:pPr>
        <w:pStyle w:val="ListParagraph"/>
        <w:ind w:left="0" w:firstLine="426"/>
        <w:rPr>
          <w:rFonts w:eastAsia="Calibri"/>
        </w:rPr>
      </w:pPr>
    </w:p>
    <w:p w14:paraId="5226073D" w14:textId="17F08D33" w:rsidR="007262F1" w:rsidRDefault="007262F1" w:rsidP="001F343A">
      <w:pPr>
        <w:pStyle w:val="ListParagraph"/>
        <w:ind w:left="0" w:firstLine="426"/>
        <w:rPr>
          <w:rFonts w:eastAsia="Calibri"/>
        </w:rPr>
      </w:pPr>
    </w:p>
    <w:p w14:paraId="02658F6F" w14:textId="0D3C47C1" w:rsidR="007262F1" w:rsidRDefault="007262F1" w:rsidP="001F343A">
      <w:pPr>
        <w:pStyle w:val="ListParagraph"/>
        <w:ind w:left="0" w:firstLine="426"/>
        <w:rPr>
          <w:rFonts w:eastAsia="Calibri"/>
        </w:rPr>
      </w:pPr>
    </w:p>
    <w:p w14:paraId="5C9973F5" w14:textId="06025B5C" w:rsidR="007262F1" w:rsidRDefault="007262F1" w:rsidP="001F343A">
      <w:pPr>
        <w:pStyle w:val="ListParagraph"/>
        <w:ind w:left="0" w:firstLine="426"/>
        <w:rPr>
          <w:rFonts w:eastAsia="Calibri"/>
        </w:rPr>
      </w:pPr>
    </w:p>
    <w:p w14:paraId="2377890D" w14:textId="3BD18D24" w:rsidR="007262F1" w:rsidRDefault="007262F1" w:rsidP="001F343A">
      <w:pPr>
        <w:pStyle w:val="ListParagraph"/>
        <w:ind w:left="0" w:firstLine="426"/>
        <w:rPr>
          <w:rFonts w:eastAsia="Calibri"/>
        </w:rPr>
      </w:pPr>
    </w:p>
    <w:p w14:paraId="71207A9D" w14:textId="35C398A1" w:rsidR="007262F1" w:rsidRDefault="007262F1" w:rsidP="001F343A">
      <w:pPr>
        <w:pStyle w:val="ListParagraph"/>
        <w:ind w:left="0" w:firstLine="426"/>
        <w:rPr>
          <w:rFonts w:eastAsia="Calibri"/>
        </w:rPr>
      </w:pPr>
    </w:p>
    <w:p w14:paraId="3217179A" w14:textId="1909ED1B" w:rsidR="007262F1" w:rsidRDefault="007262F1" w:rsidP="001F343A">
      <w:pPr>
        <w:pStyle w:val="ListParagraph"/>
        <w:ind w:left="0" w:firstLine="426"/>
        <w:rPr>
          <w:rFonts w:eastAsia="Calibri"/>
        </w:rPr>
      </w:pPr>
      <w:r>
        <w:rPr>
          <w:noProof/>
        </w:rPr>
        <mc:AlternateContent>
          <mc:Choice Requires="wps">
            <w:drawing>
              <wp:anchor distT="0" distB="0" distL="114300" distR="114300" simplePos="0" relativeHeight="251790848" behindDoc="1" locked="0" layoutInCell="1" allowOverlap="1" wp14:anchorId="7B796B69" wp14:editId="74A54480">
                <wp:simplePos x="0" y="0"/>
                <wp:positionH relativeFrom="margin">
                  <wp:posOffset>357505</wp:posOffset>
                </wp:positionH>
                <wp:positionV relativeFrom="paragraph">
                  <wp:posOffset>29733</wp:posOffset>
                </wp:positionV>
                <wp:extent cx="4316730" cy="635"/>
                <wp:effectExtent l="0" t="0" r="7620" b="8255"/>
                <wp:wrapNone/>
                <wp:docPr id="111" name="Text Box 11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E061FB4" w14:textId="7F934CC7" w:rsidR="001F2641" w:rsidRPr="000317BE" w:rsidRDefault="001F2641" w:rsidP="001F343A">
                            <w:pPr>
                              <w:pStyle w:val="Caption"/>
                              <w:jc w:val="center"/>
                              <w:rPr>
                                <w:noProof/>
                                <w:sz w:val="24"/>
                                <w:szCs w:val="24"/>
                              </w:rPr>
                            </w:pPr>
                            <w:bookmarkStart w:id="3791" w:name="_Toc83115848"/>
                            <w:r>
                              <w:t xml:space="preserve">Gambar 3. </w:t>
                            </w:r>
                            <w:r>
                              <w:fldChar w:fldCharType="begin"/>
                            </w:r>
                            <w:r>
                              <w:instrText xml:space="preserve"> SEQ Gambar_3. \* ARABIC </w:instrText>
                            </w:r>
                            <w:r>
                              <w:fldChar w:fldCharType="separate"/>
                            </w:r>
                            <w:r>
                              <w:rPr>
                                <w:noProof/>
                              </w:rPr>
                              <w:t>37</w:t>
                            </w:r>
                            <w:r>
                              <w:fldChar w:fldCharType="end"/>
                            </w:r>
                            <w:r>
                              <w:t xml:space="preserve"> </w:t>
                            </w:r>
                            <w:proofErr w:type="spellStart"/>
                            <w:r>
                              <w:t>Antarmuka</w:t>
                            </w:r>
                            <w:proofErr w:type="spellEnd"/>
                            <w:r>
                              <w:t xml:space="preserve"> Form </w:t>
                            </w:r>
                            <w:proofErr w:type="spellStart"/>
                            <w:r>
                              <w:t>Walikelas</w:t>
                            </w:r>
                            <w:bookmarkEnd w:id="37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96B69" id="Text Box 111" o:spid="_x0000_s1067" type="#_x0000_t202" style="position:absolute;left:0;text-align:left;margin-left:28.15pt;margin-top:2.35pt;width:339.9pt;height:.05pt;z-index:-251525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02xLwIAAGkEAAAOAAAAZHJzL2Uyb0RvYy54bWysVMFu2zAMvQ/YPwi6L06aL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SbvJhDMr&#10;GhJpp7rAPkPHoo8Yap3PKXHrKDV0FKDswe/JGYF3FTbxS5AYxYnr85XfWE6S83Y6mX2aUkhSbDb9&#10;GGtkr0cd+vBFQcOiUXAk8RKn4rTxoU8dUuJNHowu19qYuImBlUF2EiR0W+ugLsV/yzI25lqIp/qC&#10;0ZNFfD2OaIVu3yVGbq8g91CeCTtC3z/eybWmCzfCh2eB1DCEiYYgPNFSGWgLDheLsxrwx9/8MZ90&#10;pChnLTVgwf33o0DFmflqSeHYrYOBg7EfDHtsVkBQSTN6TTLpAAYzmBVC80KzsYy3UEhYSXcVPAzm&#10;KvRjQLMl1XKZkqgnnQgbu3Uylh6I3XUvAt1FlkBqPsLQmiJ/o06fm/Rxy2MgqpN0kdiexQvf1M9J&#10;/MvsxYH5dZ+yXv8Qi58A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BnM02xLwIAAGkEAAAOAAAAAAAAAAAAAAAAAC4CAABk&#10;cnMvZTJvRG9jLnhtbFBLAQItABQABgAIAAAAIQCfSwjC3QAAAAYBAAAPAAAAAAAAAAAAAAAAAIkE&#10;AABkcnMvZG93bnJldi54bWxQSwUGAAAAAAQABADzAAAAkwUAAAAA&#10;" stroked="f">
                <v:textbox style="mso-fit-shape-to-text:t" inset="0,0,0,0">
                  <w:txbxContent>
                    <w:p w14:paraId="3E061FB4" w14:textId="7F934CC7" w:rsidR="001F2641" w:rsidRPr="000317BE" w:rsidRDefault="001F2641" w:rsidP="001F343A">
                      <w:pPr>
                        <w:pStyle w:val="Caption"/>
                        <w:jc w:val="center"/>
                        <w:rPr>
                          <w:noProof/>
                          <w:sz w:val="24"/>
                          <w:szCs w:val="24"/>
                        </w:rPr>
                      </w:pPr>
                      <w:bookmarkStart w:id="3792" w:name="_Toc83115848"/>
                      <w:r>
                        <w:t xml:space="preserve">Gambar 3. </w:t>
                      </w:r>
                      <w:r>
                        <w:fldChar w:fldCharType="begin"/>
                      </w:r>
                      <w:r>
                        <w:instrText xml:space="preserve"> SEQ Gambar_3. \* ARABIC </w:instrText>
                      </w:r>
                      <w:r>
                        <w:fldChar w:fldCharType="separate"/>
                      </w:r>
                      <w:r>
                        <w:rPr>
                          <w:noProof/>
                        </w:rPr>
                        <w:t>37</w:t>
                      </w:r>
                      <w:r>
                        <w:fldChar w:fldCharType="end"/>
                      </w:r>
                      <w:r>
                        <w:t xml:space="preserve"> </w:t>
                      </w:r>
                      <w:proofErr w:type="spellStart"/>
                      <w:r>
                        <w:t>Antarmuka</w:t>
                      </w:r>
                      <w:proofErr w:type="spellEnd"/>
                      <w:r>
                        <w:t xml:space="preserve"> Form </w:t>
                      </w:r>
                      <w:proofErr w:type="spellStart"/>
                      <w:r>
                        <w:t>Walikelas</w:t>
                      </w:r>
                      <w:bookmarkEnd w:id="3792"/>
                      <w:proofErr w:type="spellEnd"/>
                    </w:p>
                  </w:txbxContent>
                </v:textbox>
                <w10:wrap anchorx="margin"/>
              </v:shape>
            </w:pict>
          </mc:Fallback>
        </mc:AlternateContent>
      </w:r>
    </w:p>
    <w:p w14:paraId="3759AD1B" w14:textId="7B44FE68" w:rsidR="00327E19" w:rsidRPr="00EB3866" w:rsidRDefault="00AB7B78">
      <w:pPr>
        <w:pStyle w:val="ListParagraph"/>
        <w:numPr>
          <w:ilvl w:val="0"/>
          <w:numId w:val="43"/>
        </w:numPr>
        <w:shd w:val="clear" w:color="auto" w:fill="FFFFFF" w:themeFill="background1"/>
        <w:ind w:left="426"/>
        <w:rPr>
          <w:b/>
          <w:bCs/>
        </w:rPr>
        <w:pPrChange w:id="3793"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lastRenderedPageBreak/>
        <w:t>Antarmuka</w:t>
      </w:r>
      <w:proofErr w:type="spellEnd"/>
      <w:r w:rsidRPr="00EB3866">
        <w:rPr>
          <w:b/>
          <w:bCs/>
        </w:rPr>
        <w:t xml:space="preserve"> </w:t>
      </w:r>
      <w:r w:rsidR="00327E19" w:rsidRPr="00EB3866">
        <w:rPr>
          <w:b/>
          <w:bCs/>
        </w:rPr>
        <w:t>Data Form Kelas</w:t>
      </w:r>
    </w:p>
    <w:p w14:paraId="7D04DE90" w14:textId="16403E57" w:rsidR="001F343A" w:rsidRPr="001F343A" w:rsidRDefault="001F343A" w:rsidP="001F343A">
      <w:pPr>
        <w:ind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data</w:t>
      </w:r>
      <w:r w:rsidR="00586A07">
        <w:rPr>
          <w:rFonts w:eastAsia="Calibri"/>
        </w:rPr>
        <w:t xml:space="preserve"> </w:t>
      </w:r>
      <w:proofErr w:type="spellStart"/>
      <w:r w:rsidR="00C10E66">
        <w:rPr>
          <w:rFonts w:eastAsia="Calibri"/>
        </w:rPr>
        <w:t>yyang</w:t>
      </w:r>
      <w:proofErr w:type="spellEnd"/>
      <w:r w:rsidR="00C10E66">
        <w:rPr>
          <w:rFonts w:eastAsia="Calibri"/>
        </w:rPr>
        <w:t xml:space="preserve"> </w:t>
      </w:r>
      <w:proofErr w:type="spellStart"/>
      <w:r w:rsidR="00C10E66">
        <w:rPr>
          <w:rFonts w:eastAsia="Calibri"/>
        </w:rPr>
        <w:t>perlu</w:t>
      </w:r>
      <w:proofErr w:type="spellEnd"/>
      <w:r w:rsidR="00C10E66">
        <w:rPr>
          <w:rFonts w:eastAsia="Calibri"/>
        </w:rPr>
        <w:t xml:space="preserve"> </w:t>
      </w:r>
      <w:proofErr w:type="spellStart"/>
      <w:r w:rsidR="00C10E66">
        <w:rPr>
          <w:rFonts w:eastAsia="Calibri"/>
        </w:rPr>
        <w:t>diisi</w:t>
      </w:r>
      <w:proofErr w:type="spellEnd"/>
      <w:r w:rsidR="00C10E66">
        <w:rPr>
          <w:rFonts w:eastAsia="Calibri"/>
        </w:rPr>
        <w:t xml:space="preserve"> </w:t>
      </w:r>
      <w:proofErr w:type="spellStart"/>
      <w:r w:rsidR="00586A07">
        <w:rPr>
          <w:rFonts w:eastAsia="Calibri"/>
        </w:rPr>
        <w:t>mengenai</w:t>
      </w:r>
      <w:proofErr w:type="spellEnd"/>
      <w:r w:rsidR="00586A07">
        <w:rPr>
          <w:rFonts w:eastAsia="Calibri"/>
        </w:rPr>
        <w:t xml:space="preserve"> </w:t>
      </w:r>
      <w:proofErr w:type="spellStart"/>
      <w:r w:rsidR="00586A07">
        <w:rPr>
          <w:rFonts w:eastAsia="Calibri"/>
        </w:rPr>
        <w:t>kelas</w:t>
      </w:r>
      <w:proofErr w:type="spellEnd"/>
      <w:r w:rsidR="00586A07">
        <w:rPr>
          <w:rFonts w:eastAsia="Calibri"/>
        </w:rPr>
        <w:t xml:space="preserve"> </w:t>
      </w:r>
      <w:r w:rsidRPr="001F343A">
        <w:rPr>
          <w:rFonts w:eastAsia="Calibri"/>
        </w:rPr>
        <w:t xml:space="preserve">yang </w:t>
      </w:r>
      <w:proofErr w:type="spellStart"/>
      <w:r w:rsidR="00586A07">
        <w:rPr>
          <w:rFonts w:eastAsia="Calibri"/>
        </w:rPr>
        <w:t>akan</w:t>
      </w:r>
      <w:proofErr w:type="spellEnd"/>
      <w:r w:rsidR="00586A07">
        <w:rPr>
          <w:rFonts w:eastAsia="Calibri"/>
        </w:rPr>
        <w:t xml:space="preserve"> </w:t>
      </w:r>
      <w:proofErr w:type="spellStart"/>
      <w:r w:rsidR="00586A07">
        <w:rPr>
          <w:rFonts w:eastAsia="Calibri"/>
        </w:rPr>
        <w:t>ditambahkan</w:t>
      </w:r>
      <w:proofErr w:type="spellEnd"/>
      <w:r w:rsidR="00586A07">
        <w:rPr>
          <w:rFonts w:eastAsia="Calibri"/>
        </w:rPr>
        <w:t xml:space="preserve"> </w:t>
      </w:r>
      <w:proofErr w:type="spellStart"/>
      <w:r w:rsidR="00586A07">
        <w:rPr>
          <w:rFonts w:eastAsia="Calibri"/>
        </w:rPr>
        <w:t>kedalam</w:t>
      </w:r>
      <w:proofErr w:type="spellEnd"/>
      <w:r w:rsidR="00586A07">
        <w:rPr>
          <w:rFonts w:eastAsia="Calibri"/>
        </w:rPr>
        <w:t xml:space="preserve"> </w:t>
      </w:r>
      <w:proofErr w:type="spellStart"/>
      <w:r w:rsidR="00586A07">
        <w:rPr>
          <w:rFonts w:eastAsia="Calibri"/>
        </w:rPr>
        <w:t>siste</w:t>
      </w:r>
      <w:r w:rsidR="00C10E66">
        <w:rPr>
          <w:rFonts w:eastAsia="Calibri"/>
        </w:rPr>
        <w:t>m</w:t>
      </w:r>
      <w:proofErr w:type="spellEnd"/>
      <w:r w:rsidR="00586A07">
        <w:rPr>
          <w:rFonts w:eastAsia="Calibri"/>
        </w:rPr>
        <w:t>.</w:t>
      </w:r>
    </w:p>
    <w:p w14:paraId="5D389412" w14:textId="06A08846" w:rsidR="00586A07" w:rsidRDefault="007262F1" w:rsidP="001F343A">
      <w:pPr>
        <w:pStyle w:val="ListParagraph"/>
        <w:ind w:left="426"/>
      </w:pPr>
      <w:r>
        <w:rPr>
          <w:noProof/>
        </w:rPr>
        <w:drawing>
          <wp:anchor distT="0" distB="0" distL="114300" distR="114300" simplePos="0" relativeHeight="251869696" behindDoc="1" locked="0" layoutInCell="1" allowOverlap="1" wp14:anchorId="6AD3A81B" wp14:editId="098C051B">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5798A857" w:rsidR="00586A07" w:rsidRDefault="007262F1" w:rsidP="001F343A">
      <w:pPr>
        <w:pStyle w:val="ListParagraph"/>
        <w:ind w:left="426"/>
      </w:pPr>
      <w:r>
        <w:rPr>
          <w:noProof/>
        </w:rPr>
        <mc:AlternateContent>
          <mc:Choice Requires="wps">
            <w:drawing>
              <wp:anchor distT="0" distB="0" distL="114300" distR="114300" simplePos="0" relativeHeight="251793920" behindDoc="1" locked="0" layoutInCell="1" allowOverlap="1" wp14:anchorId="46EFA85E" wp14:editId="03430DD0">
                <wp:simplePos x="0" y="0"/>
                <wp:positionH relativeFrom="margin">
                  <wp:posOffset>365760</wp:posOffset>
                </wp:positionH>
                <wp:positionV relativeFrom="paragraph">
                  <wp:posOffset>41163</wp:posOffset>
                </wp:positionV>
                <wp:extent cx="4284345" cy="635"/>
                <wp:effectExtent l="0" t="0" r="1905" b="8255"/>
                <wp:wrapNone/>
                <wp:docPr id="113" name="Text Box 113"/>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698FB673" w14:textId="5BAC9DB2" w:rsidR="001F2641" w:rsidRPr="00CD66B2" w:rsidRDefault="001F2641" w:rsidP="00586A07">
                            <w:pPr>
                              <w:pStyle w:val="Caption"/>
                              <w:jc w:val="center"/>
                              <w:rPr>
                                <w:noProof/>
                                <w:sz w:val="24"/>
                                <w:szCs w:val="24"/>
                              </w:rPr>
                            </w:pPr>
                            <w:bookmarkStart w:id="3794" w:name="_Toc83115849"/>
                            <w:r>
                              <w:t xml:space="preserve">Gambar 3. </w:t>
                            </w:r>
                            <w:r>
                              <w:fldChar w:fldCharType="begin"/>
                            </w:r>
                            <w:r>
                              <w:instrText xml:space="preserve"> SEQ Gambar_3. \* ARABIC </w:instrText>
                            </w:r>
                            <w:r>
                              <w:fldChar w:fldCharType="separate"/>
                            </w:r>
                            <w:r>
                              <w:rPr>
                                <w:noProof/>
                              </w:rPr>
                              <w:t>38</w:t>
                            </w:r>
                            <w:r>
                              <w:fldChar w:fldCharType="end"/>
                            </w:r>
                            <w:r>
                              <w:t xml:space="preserve"> </w:t>
                            </w:r>
                            <w:proofErr w:type="spellStart"/>
                            <w:r>
                              <w:t>Antarmuka</w:t>
                            </w:r>
                            <w:proofErr w:type="spellEnd"/>
                            <w:r>
                              <w:t xml:space="preserve"> form </w:t>
                            </w:r>
                            <w:proofErr w:type="spellStart"/>
                            <w:r>
                              <w:t>Tambah</w:t>
                            </w:r>
                            <w:proofErr w:type="spellEnd"/>
                            <w:r>
                              <w:t xml:space="preserve"> Kelas</w:t>
                            </w:r>
                            <w:bookmarkEnd w:id="37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A85E" id="Text Box 113" o:spid="_x0000_s1068" type="#_x0000_t202" style="position:absolute;left:0;text-align:left;margin-left:28.8pt;margin-top:3.25pt;width:337.35pt;height:.05pt;z-index:-25152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2hMQIAAGk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TI/PpAPIIxSthR+j6xzu51XThTvjwLJAahuDSEIQnWkoDTc6htzirAH/8zR/z&#10;SUeKctZQA+bcfz8LVJyZr5YUjt06GDgYx8Gw53oDBHVC4+VkMukABjOYJUL9QrOxjrdQSFhJd+U8&#10;DOYmdGNAsyXVep2SqCedCDu7dzKWHog9tC8CXS9LIDUfYWhNsXinTpeb9HHrcyCqk3SR2I7Fnm/q&#10;5yR+P3txYH7dp6y3P8TqJwAAAP//AwBQSwMEFAAGAAgAAAAhAHvmMlLdAAAABgEAAA8AAABkcnMv&#10;ZG93bnJldi54bWxMjrFOwzAURXck/sF6SCyIOjSti0KcqqpggKUidGFz49c4ED9HttOGv8dMZby6&#10;V+eecj3Znp3Qh86RhIdZBgypcbqjVsL+4+X+EViIirTqHaGEHwywrq6vSlVod6Z3PNWxZQlCoVAS&#10;TIxDwXloDFoVZm5ASt3Reatiir7l2qtzgtuez7NMcKs6Sg9GDbg12HzXo5WwW3zuzN14fH7bLHL/&#10;uh+34qutpby9mTZPwCJO8TKGP/2kDlVyOriRdGC9hOVKpKUEsQSW6lU+z4EdUhbAq5L/169+AQAA&#10;//8DAFBLAQItABQABgAIAAAAIQC2gziS/gAAAOEBAAATAAAAAAAAAAAAAAAAAAAAAABbQ29udGVu&#10;dF9UeXBlc10ueG1sUEsBAi0AFAAGAAgAAAAhADj9If/WAAAAlAEAAAsAAAAAAAAAAAAAAAAALwEA&#10;AF9yZWxzLy5yZWxzUEsBAi0AFAAGAAgAAAAhAFkmPaExAgAAaQQAAA4AAAAAAAAAAAAAAAAALgIA&#10;AGRycy9lMm9Eb2MueG1sUEsBAi0AFAAGAAgAAAAhAHvmMlLdAAAABgEAAA8AAAAAAAAAAAAAAAAA&#10;iwQAAGRycy9kb3ducmV2LnhtbFBLBQYAAAAABAAEAPMAAACVBQAAAAA=&#10;" stroked="f">
                <v:textbox style="mso-fit-shape-to-text:t" inset="0,0,0,0">
                  <w:txbxContent>
                    <w:p w14:paraId="698FB673" w14:textId="5BAC9DB2" w:rsidR="001F2641" w:rsidRPr="00CD66B2" w:rsidRDefault="001F2641" w:rsidP="00586A07">
                      <w:pPr>
                        <w:pStyle w:val="Caption"/>
                        <w:jc w:val="center"/>
                        <w:rPr>
                          <w:noProof/>
                          <w:sz w:val="24"/>
                          <w:szCs w:val="24"/>
                        </w:rPr>
                      </w:pPr>
                      <w:bookmarkStart w:id="3795" w:name="_Toc83115849"/>
                      <w:r>
                        <w:t xml:space="preserve">Gambar 3. </w:t>
                      </w:r>
                      <w:r>
                        <w:fldChar w:fldCharType="begin"/>
                      </w:r>
                      <w:r>
                        <w:instrText xml:space="preserve"> SEQ Gambar_3. \* ARABIC </w:instrText>
                      </w:r>
                      <w:r>
                        <w:fldChar w:fldCharType="separate"/>
                      </w:r>
                      <w:r>
                        <w:rPr>
                          <w:noProof/>
                        </w:rPr>
                        <w:t>38</w:t>
                      </w:r>
                      <w:r>
                        <w:fldChar w:fldCharType="end"/>
                      </w:r>
                      <w:r>
                        <w:t xml:space="preserve"> </w:t>
                      </w:r>
                      <w:proofErr w:type="spellStart"/>
                      <w:r>
                        <w:t>Antarmuka</w:t>
                      </w:r>
                      <w:proofErr w:type="spellEnd"/>
                      <w:r>
                        <w:t xml:space="preserve"> form </w:t>
                      </w:r>
                      <w:proofErr w:type="spellStart"/>
                      <w:r>
                        <w:t>Tambah</w:t>
                      </w:r>
                      <w:proofErr w:type="spellEnd"/>
                      <w:r>
                        <w:t xml:space="preserve"> Kelas</w:t>
                      </w:r>
                      <w:bookmarkEnd w:id="3795"/>
                    </w:p>
                  </w:txbxContent>
                </v:textbox>
                <w10:wrap anchorx="margin"/>
              </v:shape>
            </w:pict>
          </mc:Fallback>
        </mc:AlternateContent>
      </w:r>
    </w:p>
    <w:p w14:paraId="0652C4F2" w14:textId="129B13E2" w:rsidR="00327E19" w:rsidRPr="00EB3866" w:rsidRDefault="00AB7B78">
      <w:pPr>
        <w:pStyle w:val="ListParagraph"/>
        <w:numPr>
          <w:ilvl w:val="0"/>
          <w:numId w:val="43"/>
        </w:numPr>
        <w:shd w:val="clear" w:color="auto" w:fill="FFFFFF" w:themeFill="background1"/>
        <w:ind w:left="426"/>
        <w:rPr>
          <w:b/>
          <w:bCs/>
        </w:rPr>
        <w:pPrChange w:id="3796" w:author="Rafi Aziizi" w:date="2021-11-12T10:58:00Z">
          <w:pPr>
            <w:pStyle w:val="ListParagraph"/>
            <w:numPr>
              <w:numId w:val="43"/>
            </w:numPr>
            <w:shd w:val="clear" w:color="auto" w:fill="AEAAAA" w:themeFill="background2" w:themeFillShade="BF"/>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C10E66" w:rsidRPr="00EB3866">
        <w:rPr>
          <w:b/>
          <w:bCs/>
        </w:rPr>
        <w:t>Anggota</w:t>
      </w:r>
      <w:proofErr w:type="spellEnd"/>
      <w:r w:rsidR="00C10E66" w:rsidRPr="00EB3866">
        <w:rPr>
          <w:b/>
          <w:bCs/>
        </w:rPr>
        <w:t xml:space="preserve"> Kelas</w:t>
      </w:r>
      <w:r w:rsidR="00A02A29">
        <w:rPr>
          <w:b/>
          <w:bCs/>
        </w:rPr>
        <w:t xml:space="preserve"> </w:t>
      </w:r>
      <w:del w:id="3797"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proofErr w:type="spellStart"/>
      <w:r>
        <w:t>Rancangan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memuat</w:t>
      </w:r>
      <w:proofErr w:type="spellEnd"/>
      <w:r>
        <w:t xml:space="preserve"> </w:t>
      </w:r>
      <w:proofErr w:type="spellStart"/>
      <w:r>
        <w:t>seluruh</w:t>
      </w:r>
      <w:proofErr w:type="spellEnd"/>
      <w:r>
        <w:t xml:space="preserve"> </w:t>
      </w:r>
      <w:proofErr w:type="spellStart"/>
      <w:r>
        <w:t>anggota</w:t>
      </w:r>
      <w:proofErr w:type="spellEnd"/>
      <w:r>
        <w:t xml:space="preserve"> </w:t>
      </w:r>
      <w:proofErr w:type="spellStart"/>
      <w:r>
        <w:t>siswa</w:t>
      </w:r>
      <w:proofErr w:type="spellEnd"/>
      <w:r>
        <w:t xml:space="preserve"> </w:t>
      </w:r>
      <w:proofErr w:type="spellStart"/>
      <w:r>
        <w:t>yng</w:t>
      </w:r>
      <w:proofErr w:type="spellEnd"/>
      <w:r>
        <w:t xml:space="preserve">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Dan </w:t>
      </w:r>
      <w:proofErr w:type="spellStart"/>
      <w:r>
        <w:t>akan</w:t>
      </w:r>
      <w:proofErr w:type="spellEnd"/>
      <w:r>
        <w:t xml:space="preserve"> </w:t>
      </w:r>
      <w:proofErr w:type="spellStart"/>
      <w:r>
        <w:t>ditampilkan</w:t>
      </w:r>
      <w:proofErr w:type="spellEnd"/>
      <w:r>
        <w:t xml:space="preserve"> pada </w:t>
      </w:r>
      <w:proofErr w:type="spellStart"/>
      <w:r>
        <w:t>saat</w:t>
      </w:r>
      <w:proofErr w:type="spellEnd"/>
      <w:r>
        <w:t xml:space="preserve"> user </w:t>
      </w:r>
      <w:proofErr w:type="spellStart"/>
      <w:r>
        <w:t>melihat</w:t>
      </w:r>
      <w:proofErr w:type="spellEnd"/>
      <w:r>
        <w:t xml:space="preserve"> profile </w:t>
      </w:r>
      <w:proofErr w:type="spellStart"/>
      <w:r>
        <w:t>walikelas</w:t>
      </w:r>
      <w:proofErr w:type="spellEnd"/>
      <w:r>
        <w:t>.</w:t>
      </w:r>
    </w:p>
    <w:p w14:paraId="4081A75E" w14:textId="48FE9A17" w:rsidR="007262F1" w:rsidDel="00331B6F" w:rsidRDefault="007262F1" w:rsidP="00383C6F">
      <w:pPr>
        <w:pStyle w:val="ListParagraph"/>
        <w:ind w:left="0" w:firstLine="426"/>
        <w:rPr>
          <w:del w:id="3798" w:author="Rafi Aziizi" w:date="2021-11-12T10:58:00Z"/>
        </w:rPr>
      </w:pPr>
    </w:p>
    <w:p w14:paraId="6A6A2F22" w14:textId="069F0FD6" w:rsidR="007262F1" w:rsidDel="00331B6F" w:rsidRDefault="007262F1" w:rsidP="00383C6F">
      <w:pPr>
        <w:pStyle w:val="ListParagraph"/>
        <w:ind w:left="0" w:firstLine="426"/>
        <w:rPr>
          <w:del w:id="3799" w:author="Rafi Aziizi" w:date="2021-11-12T10:58:00Z"/>
        </w:rPr>
      </w:pPr>
    </w:p>
    <w:p w14:paraId="1F2F281C" w14:textId="77777777" w:rsidR="007262F1" w:rsidDel="00331B6F" w:rsidRDefault="007262F1" w:rsidP="00383C6F">
      <w:pPr>
        <w:pStyle w:val="ListParagraph"/>
        <w:ind w:left="0" w:firstLine="426"/>
        <w:rPr>
          <w:del w:id="3800" w:author="Rafi Aziizi" w:date="2021-11-12T10:58:00Z"/>
        </w:rPr>
      </w:pPr>
    </w:p>
    <w:p w14:paraId="43664272" w14:textId="77777777" w:rsidR="00977902" w:rsidRDefault="00977902">
      <w:pPr>
        <w:pPrChange w:id="3801" w:author="Rafi Aziizi" w:date="2021-11-12T10:58:00Z">
          <w:pPr>
            <w:pStyle w:val="ListParagraph"/>
            <w:ind w:left="426"/>
          </w:pPr>
        </w:pPrChange>
      </w:pPr>
    </w:p>
    <w:p w14:paraId="1B22F06C" w14:textId="6CFEEC0A" w:rsidR="00E12981" w:rsidRDefault="007262F1" w:rsidP="00E12981">
      <w:pPr>
        <w:pStyle w:val="ListParagraph"/>
        <w:ind w:left="426"/>
      </w:pPr>
      <w:r>
        <w:rPr>
          <w:noProof/>
        </w:rPr>
        <w:drawing>
          <wp:anchor distT="0" distB="0" distL="114300" distR="114300" simplePos="0" relativeHeight="251870720" behindDoc="1" locked="0" layoutInCell="1" allowOverlap="1" wp14:anchorId="5FDC5F23" wp14:editId="41995E23">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AB23A7D" w:rsidR="00E12981" w:rsidRDefault="007262F1" w:rsidP="00E12981">
      <w:pPr>
        <w:pStyle w:val="ListParagraph"/>
        <w:ind w:left="426"/>
      </w:pPr>
      <w:r>
        <w:rPr>
          <w:noProof/>
        </w:rPr>
        <mc:AlternateContent>
          <mc:Choice Requires="wps">
            <w:drawing>
              <wp:anchor distT="0" distB="0" distL="114300" distR="114300" simplePos="0" relativeHeight="251795968" behindDoc="1" locked="0" layoutInCell="1" allowOverlap="1" wp14:anchorId="7AA1FA48" wp14:editId="5CBD60D1">
                <wp:simplePos x="0" y="0"/>
                <wp:positionH relativeFrom="column">
                  <wp:posOffset>384810</wp:posOffset>
                </wp:positionH>
                <wp:positionV relativeFrom="paragraph">
                  <wp:posOffset>268605</wp:posOffset>
                </wp:positionV>
                <wp:extent cx="4269740"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1846E72D" w14:textId="33BD29CD" w:rsidR="001F2641" w:rsidRPr="006002C3" w:rsidRDefault="001F2641" w:rsidP="00E12981">
                            <w:pPr>
                              <w:pStyle w:val="Caption"/>
                              <w:jc w:val="center"/>
                              <w:rPr>
                                <w:noProof/>
                                <w:sz w:val="24"/>
                                <w:szCs w:val="24"/>
                              </w:rPr>
                            </w:pPr>
                            <w:bookmarkStart w:id="3802" w:name="_Toc83115850"/>
                            <w:r>
                              <w:t xml:space="preserve">Gambar 3. </w:t>
                            </w:r>
                            <w:r>
                              <w:fldChar w:fldCharType="begin"/>
                            </w:r>
                            <w:r>
                              <w:instrText xml:space="preserve"> SEQ Gambar_3. \* ARABIC </w:instrText>
                            </w:r>
                            <w:r>
                              <w:fldChar w:fldCharType="separate"/>
                            </w:r>
                            <w:r>
                              <w:rPr>
                                <w:noProof/>
                              </w:rPr>
                              <w:t>39</w:t>
                            </w:r>
                            <w:r>
                              <w:fldChar w:fldCharType="end"/>
                            </w:r>
                            <w:r>
                              <w:t xml:space="preserve"> </w:t>
                            </w:r>
                            <w:proofErr w:type="spellStart"/>
                            <w:r>
                              <w:t>Antarmuka</w:t>
                            </w:r>
                            <w:proofErr w:type="spellEnd"/>
                            <w:r>
                              <w:t xml:space="preserve"> </w:t>
                            </w:r>
                            <w:proofErr w:type="spellStart"/>
                            <w:r>
                              <w:t>Anggota</w:t>
                            </w:r>
                            <w:proofErr w:type="spellEnd"/>
                            <w:r>
                              <w:t xml:space="preserve"> Kelas</w:t>
                            </w:r>
                            <w:bookmarkEnd w:id="38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1FA48" id="Text Box 117" o:spid="_x0000_s1069" type="#_x0000_t202" style="position:absolute;left:0;text-align:left;margin-left:30.3pt;margin-top:21.15pt;width:336.2pt;height:.05pt;z-index:-25152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CsMQIAAGk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aTW0oM&#10;0yjSXrSBfIaWRB8y1FifY+LOYmpoMYDZg9+jMwJvK6fjFyERjCPXlyu/sRxH52w6/3Q7wxDH2Pzm&#10;Y6yRvR61zocvAjSJRkEdipc4ZeetD13qkBJv8qBkuZFKxU0MrJUjZ4ZCN7UMoi/+W5YyMddAPNUV&#10;jJ4s4utwRCu0hzYxMrsZQB6gvCB2B13/eMs3Ei/cMh+emcOGQUw4BOEJl0pBU1DoLUpqcD/+5o/5&#10;qCNGKWmwAQvqv5+YE5SorwYVjt06GG4wDoNhTnoNCHWC42V5MvGAC2owKwf6BWdjFW/BEDMc7ypo&#10;GMx16MYAZ4uL1SolYU9aFrZmZ3ksPRC7b1+Ys70sAdV8hKE1Wf5GnS436WNXp4BUJ+kisR2LPd/Y&#10;z0n8fvbiwPy6T1mvf4jlT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y0rQrDECAABpBAAADgAAAAAAAAAAAAAAAAAu&#10;AgAAZHJzL2Uyb0RvYy54bWxQSwECLQAUAAYACAAAACEAxORojN8AAAAIAQAADwAAAAAAAAAAAAAA&#10;AACLBAAAZHJzL2Rvd25yZXYueG1sUEsFBgAAAAAEAAQA8wAAAJcFAAAAAA==&#10;" stroked="f">
                <v:textbox style="mso-fit-shape-to-text:t" inset="0,0,0,0">
                  <w:txbxContent>
                    <w:p w14:paraId="1846E72D" w14:textId="33BD29CD" w:rsidR="001F2641" w:rsidRPr="006002C3" w:rsidRDefault="001F2641" w:rsidP="00E12981">
                      <w:pPr>
                        <w:pStyle w:val="Caption"/>
                        <w:jc w:val="center"/>
                        <w:rPr>
                          <w:noProof/>
                          <w:sz w:val="24"/>
                          <w:szCs w:val="24"/>
                        </w:rPr>
                      </w:pPr>
                      <w:bookmarkStart w:id="3803" w:name="_Toc83115850"/>
                      <w:r>
                        <w:t xml:space="preserve">Gambar 3. </w:t>
                      </w:r>
                      <w:r>
                        <w:fldChar w:fldCharType="begin"/>
                      </w:r>
                      <w:r>
                        <w:instrText xml:space="preserve"> SEQ Gambar_3. \* ARABIC </w:instrText>
                      </w:r>
                      <w:r>
                        <w:fldChar w:fldCharType="separate"/>
                      </w:r>
                      <w:r>
                        <w:rPr>
                          <w:noProof/>
                        </w:rPr>
                        <w:t>39</w:t>
                      </w:r>
                      <w:r>
                        <w:fldChar w:fldCharType="end"/>
                      </w:r>
                      <w:r>
                        <w:t xml:space="preserve"> </w:t>
                      </w:r>
                      <w:proofErr w:type="spellStart"/>
                      <w:r>
                        <w:t>Antarmuka</w:t>
                      </w:r>
                      <w:proofErr w:type="spellEnd"/>
                      <w:r>
                        <w:t xml:space="preserve"> </w:t>
                      </w:r>
                      <w:proofErr w:type="spellStart"/>
                      <w:r>
                        <w:t>Anggota</w:t>
                      </w:r>
                      <w:proofErr w:type="spellEnd"/>
                      <w:r>
                        <w:t xml:space="preserve"> Kelas</w:t>
                      </w:r>
                      <w:bookmarkEnd w:id="3803"/>
                    </w:p>
                  </w:txbxContent>
                </v:textbox>
              </v:shape>
            </w:pict>
          </mc:Fallback>
        </mc:AlternateContent>
      </w:r>
    </w:p>
    <w:p w14:paraId="195E6794" w14:textId="06B64FFA" w:rsidR="00383C6F" w:rsidRDefault="00383C6F" w:rsidP="00E12981">
      <w:pPr>
        <w:pStyle w:val="ListParagraph"/>
        <w:ind w:left="426"/>
      </w:pPr>
    </w:p>
    <w:p w14:paraId="305A2D1D" w14:textId="70098ADF" w:rsidR="00327E19" w:rsidRPr="00EB3866" w:rsidRDefault="00AB7B78">
      <w:pPr>
        <w:pStyle w:val="ListParagraph"/>
        <w:numPr>
          <w:ilvl w:val="0"/>
          <w:numId w:val="43"/>
        </w:numPr>
        <w:shd w:val="clear" w:color="auto" w:fill="FFFFFF" w:themeFill="background1"/>
        <w:ind w:left="426"/>
        <w:rPr>
          <w:b/>
          <w:bCs/>
        </w:rPr>
        <w:pPrChange w:id="3804"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Kelas</w:t>
      </w:r>
    </w:p>
    <w:p w14:paraId="35244229" w14:textId="5E322F36" w:rsidR="00383C6F" w:rsidRPr="00383C6F" w:rsidRDefault="00383C6F" w:rsidP="00383C6F">
      <w:pPr>
        <w:ind w:firstLine="426"/>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antarmuka</w:t>
      </w:r>
      <w:proofErr w:type="spellEnd"/>
      <w:r w:rsidRPr="00383C6F">
        <w:rPr>
          <w:rFonts w:eastAsia="Calibri"/>
        </w:rPr>
        <w:t xml:space="preserve"> </w:t>
      </w:r>
      <w:proofErr w:type="spellStart"/>
      <w:r w:rsidRPr="00383C6F">
        <w:rPr>
          <w:rFonts w:eastAsia="Calibri"/>
        </w:rPr>
        <w:t>tampilan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yang </w:t>
      </w:r>
      <w:proofErr w:type="spellStart"/>
      <w:r w:rsidRPr="00383C6F">
        <w:rPr>
          <w:rFonts w:eastAsia="Calibri"/>
        </w:rPr>
        <w:t>sesuai</w:t>
      </w:r>
      <w:proofErr w:type="spellEnd"/>
      <w:r w:rsidRPr="00383C6F">
        <w:rPr>
          <w:rFonts w:eastAsia="Calibri"/>
        </w:rPr>
        <w:t xml:space="preserve"> </w:t>
      </w:r>
      <w:proofErr w:type="spellStart"/>
      <w:r w:rsidRPr="00383C6F">
        <w:rPr>
          <w:rFonts w:eastAsia="Calibri"/>
        </w:rPr>
        <w:t>dengan</w:t>
      </w:r>
      <w:proofErr w:type="spellEnd"/>
      <w:r w:rsidRPr="00383C6F">
        <w:rPr>
          <w:rFonts w:eastAsia="Calibri"/>
        </w:rPr>
        <w:t xml:space="preserve"> </w:t>
      </w:r>
      <w:r w:rsidRPr="00383C6F">
        <w:rPr>
          <w:rFonts w:eastAsia="Calibri"/>
          <w:i/>
          <w:iCs/>
        </w:rPr>
        <w:t>database.</w:t>
      </w:r>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ditambahkan</w:t>
      </w:r>
      <w:proofErr w:type="spellEnd"/>
      <w:r w:rsidRPr="00383C6F">
        <w:rPr>
          <w:rFonts w:eastAsia="Calibri"/>
        </w:rPr>
        <w:t xml:space="preserve"> </w:t>
      </w:r>
      <w:proofErr w:type="spellStart"/>
      <w:r w:rsidRPr="00383C6F">
        <w:rPr>
          <w:rFonts w:eastAsia="Calibri"/>
        </w:rPr>
        <w:t>fitur</w:t>
      </w:r>
      <w:proofErr w:type="spellEnd"/>
      <w:r w:rsidRPr="00383C6F">
        <w:rPr>
          <w:rFonts w:eastAsia="Calibri"/>
        </w:rPr>
        <w:t xml:space="preserve"> </w:t>
      </w:r>
      <w:r w:rsidRPr="00383C6F">
        <w:rPr>
          <w:rFonts w:eastAsia="Calibri"/>
        </w:rPr>
        <w:lastRenderedPageBreak/>
        <w:t xml:space="preserve">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menambahkan</w:t>
      </w:r>
      <w:proofErr w:type="spellEnd"/>
      <w:r w:rsidRPr="00383C6F">
        <w:rPr>
          <w:rFonts w:eastAsia="Calibri"/>
        </w:rPr>
        <w:t xml:space="preserve"> </w:t>
      </w:r>
      <w:proofErr w:type="spellStart"/>
      <w:r>
        <w:rPr>
          <w:rFonts w:eastAsia="Calibri"/>
        </w:rPr>
        <w:t>datakelas</w:t>
      </w:r>
      <w:proofErr w:type="spellEnd"/>
      <w:r w:rsidRPr="00383C6F">
        <w:rPr>
          <w:rFonts w:eastAsia="Calibri"/>
        </w:rPr>
        <w:t xml:space="preserve">, </w:t>
      </w:r>
      <w:proofErr w:type="spellStart"/>
      <w:r w:rsidRPr="00383C6F">
        <w:rPr>
          <w:rFonts w:eastAsia="Calibri"/>
        </w:rPr>
        <w:t>serta</w:t>
      </w:r>
      <w:proofErr w:type="spellEnd"/>
      <w:r w:rsidRPr="00383C6F">
        <w:rPr>
          <w:rFonts w:eastAsia="Calibri"/>
        </w:rPr>
        <w:t xml:space="preserve"> </w:t>
      </w:r>
      <w:proofErr w:type="spellStart"/>
      <w:r w:rsidRPr="00383C6F">
        <w:rPr>
          <w:rFonts w:eastAsia="Calibri"/>
        </w:rPr>
        <w:t>mencari</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berdasarkan</w:t>
      </w:r>
      <w:proofErr w:type="spellEnd"/>
      <w:r w:rsidRPr="00383C6F">
        <w:rPr>
          <w:rFonts w:eastAsia="Calibri"/>
        </w:rPr>
        <w:t xml:space="preserve"> </w:t>
      </w:r>
      <w:proofErr w:type="spellStart"/>
      <w:r>
        <w:rPr>
          <w:rFonts w:eastAsia="Calibri"/>
        </w:rPr>
        <w:t>nomor</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Pr>
          <w:rFonts w:eastAsia="Calibri"/>
        </w:rPr>
        <w:t>atau</w:t>
      </w:r>
      <w:proofErr w:type="spellEnd"/>
      <w:r>
        <w:rPr>
          <w:rFonts w:eastAsia="Calibri"/>
        </w:rPr>
        <w:t xml:space="preserve"> NK</w:t>
      </w:r>
      <w:r w:rsidRPr="00383C6F">
        <w:rPr>
          <w:rFonts w:eastAsia="Calibri"/>
        </w:rPr>
        <w:t xml:space="preserve"> </w:t>
      </w:r>
      <w:proofErr w:type="spellStart"/>
      <w:r w:rsidRPr="00383C6F">
        <w:rPr>
          <w:rFonts w:eastAsia="Calibri"/>
        </w:rPr>
        <w:t>Selain</w:t>
      </w:r>
      <w:proofErr w:type="spellEnd"/>
      <w:r w:rsidRPr="00383C6F">
        <w:rPr>
          <w:rFonts w:eastAsia="Calibri"/>
        </w:rPr>
        <w:t xml:space="preserve"> </w:t>
      </w:r>
      <w:proofErr w:type="spellStart"/>
      <w:r w:rsidRPr="00383C6F">
        <w:rPr>
          <w:rFonts w:eastAsia="Calibri"/>
        </w:rPr>
        <w:t>itu</w:t>
      </w:r>
      <w:proofErr w:type="spellEnd"/>
      <w:r w:rsidRPr="00383C6F">
        <w:rPr>
          <w:rFonts w:eastAsia="Calibri"/>
        </w:rPr>
        <w:t xml:space="preserve"> juga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r w:rsidRPr="00383C6F">
        <w:rPr>
          <w:rFonts w:eastAsia="Calibri"/>
          <w:i/>
          <w:iCs/>
        </w:rPr>
        <w:t xml:space="preserve">button </w:t>
      </w:r>
      <w:r w:rsidRPr="00383C6F">
        <w:rPr>
          <w:rFonts w:eastAsia="Calibri"/>
        </w:rPr>
        <w:t xml:space="preserve">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mengkases</w:t>
      </w:r>
      <w:proofErr w:type="spellEnd"/>
      <w:r w:rsidRPr="00383C6F">
        <w:rPr>
          <w:rFonts w:eastAsia="Calibri"/>
        </w:rPr>
        <w:t xml:space="preserve"> </w:t>
      </w:r>
      <w:proofErr w:type="spellStart"/>
      <w:r w:rsidRPr="00383C6F">
        <w:rPr>
          <w:rFonts w:eastAsia="Calibri"/>
        </w:rPr>
        <w:t>kehalaman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kelas</w:t>
      </w:r>
      <w:proofErr w:type="spellEnd"/>
      <w:r>
        <w:rPr>
          <w:rFonts w:eastAsia="Calibri"/>
        </w:rPr>
        <w:t>.</w:t>
      </w:r>
      <w:r w:rsidRPr="00383C6F">
        <w:rPr>
          <w:rFonts w:eastAsia="Calibri"/>
        </w:rPr>
        <w:t xml:space="preserve"> </w:t>
      </w:r>
    </w:p>
    <w:p w14:paraId="58E06F35" w14:textId="410D8F58" w:rsidR="007262F1" w:rsidRDefault="007262F1" w:rsidP="001F343A">
      <w:pPr>
        <w:pStyle w:val="ListParagraph"/>
        <w:ind w:left="426"/>
      </w:pPr>
      <w:r>
        <w:rPr>
          <w:noProof/>
        </w:rPr>
        <w:drawing>
          <wp:anchor distT="0" distB="0" distL="114300" distR="114300" simplePos="0" relativeHeight="251871744" behindDoc="1" locked="0" layoutInCell="1" allowOverlap="1" wp14:anchorId="46F78045" wp14:editId="4040F205">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2CD73F5C" w:rsidR="00383C6F" w:rsidRDefault="007262F1" w:rsidP="001F343A">
      <w:pPr>
        <w:pStyle w:val="ListParagraph"/>
        <w:ind w:left="426"/>
      </w:pPr>
      <w:r>
        <w:rPr>
          <w:noProof/>
        </w:rPr>
        <mc:AlternateContent>
          <mc:Choice Requires="wps">
            <w:drawing>
              <wp:anchor distT="0" distB="0" distL="114300" distR="114300" simplePos="0" relativeHeight="251802112" behindDoc="1" locked="0" layoutInCell="1" allowOverlap="1" wp14:anchorId="5ECF54FD" wp14:editId="38A3AA72">
                <wp:simplePos x="0" y="0"/>
                <wp:positionH relativeFrom="margin">
                  <wp:posOffset>375920</wp:posOffset>
                </wp:positionH>
                <wp:positionV relativeFrom="paragraph">
                  <wp:posOffset>25288</wp:posOffset>
                </wp:positionV>
                <wp:extent cx="4288155" cy="635"/>
                <wp:effectExtent l="0" t="0" r="0" b="8255"/>
                <wp:wrapNone/>
                <wp:docPr id="121" name="Text Box 121"/>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14:paraId="6B1E90F8" w14:textId="65554E25" w:rsidR="001F2641" w:rsidRPr="00923E76" w:rsidRDefault="001F2641" w:rsidP="00383C6F">
                            <w:pPr>
                              <w:pStyle w:val="Caption"/>
                              <w:jc w:val="center"/>
                              <w:rPr>
                                <w:noProof/>
                                <w:sz w:val="24"/>
                                <w:szCs w:val="24"/>
                              </w:rPr>
                            </w:pPr>
                            <w:bookmarkStart w:id="3805" w:name="_Toc83115851"/>
                            <w:r>
                              <w:t xml:space="preserve">Gambar 3. </w:t>
                            </w:r>
                            <w:r>
                              <w:fldChar w:fldCharType="begin"/>
                            </w:r>
                            <w:r>
                              <w:instrText xml:space="preserve"> SEQ Gambar_3. \* ARABIC </w:instrText>
                            </w:r>
                            <w:r>
                              <w:fldChar w:fldCharType="separate"/>
                            </w:r>
                            <w:r>
                              <w:rPr>
                                <w:noProof/>
                              </w:rPr>
                              <w:t>40</w:t>
                            </w:r>
                            <w:r>
                              <w:fldChar w:fldCharType="end"/>
                            </w:r>
                            <w:r>
                              <w:t xml:space="preserve">  </w:t>
                            </w:r>
                            <w:proofErr w:type="spellStart"/>
                            <w:r>
                              <w:t>Antarmuka</w:t>
                            </w:r>
                            <w:proofErr w:type="spellEnd"/>
                            <w:r>
                              <w:t xml:space="preserve"> Data Kelas</w:t>
                            </w:r>
                            <w:bookmarkEnd w:id="38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54FD" id="Text Box 121" o:spid="_x0000_s1070" type="#_x0000_t202" style="position:absolute;left:0;text-align:left;margin-left:29.6pt;margin-top:2pt;width:337.65pt;height:.05pt;z-index:-251514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qU7MAIAAGkEAAAOAAAAZHJzL2Uyb0RvYy54bWysVMGO2jAQvVfqP1i+lwCFFYoIK8qKqhLa&#10;XQmqPRvHIZZsj2sbEvr1HTsJu932VPXijGfGY7/3ZrK8b7UiF+G8BFPQyWhMiTAcSmlOBf1+2H5a&#10;UOIDMyVTYERBr8LT+9XHD8vG5mIKNahSOIJFjM8bW9A6BJtnmee10MyPwAqDwQqcZgG37pSVjjVY&#10;XatsOh7fZQ240jrgwnv0PnRBukr1q0rw8FRVXgSiCopvC2l1aT3GNVstWX5yzNaS989g//AKzaTB&#10;S2+lHlhg5OzkH6W05A48VGHEQWdQVZKLhAHRTMbv0OxrZkXCguR4e6PJ/7+y/PHy7IgsUbvphBLD&#10;NIp0EG0gX6Al0YcMNdbnmLi3mBpaDGD24PfojMDbyun4RUgE48j19cZvLMfROZsuFpP5nBKOsbvP&#10;81gjez1qnQ9fBWgSjYI6FC9xyi47H7rUISXe5EHJciuVipsY2ChHLgyFbmoZRF/8tyxlYq6BeKor&#10;GD1ZxNfhiFZoj21iZDYbQB6hvCJ2B13/eMu3Ei/cMR+emcOGQbg4BOEJl0pBU1DoLUpqcD//5o/5&#10;qCNGKWmwAQvqf5yZE5SobwYVjt06GG4wjoNhznoDCBU1w9ckEw+4oAazcqBfcDbW8RYMMcPxroKG&#10;wdyEbgxwtrhYr1MS9qRlYWf2lsfSA7GH9oU528sSUM1HGFqT5e/U6XKTPnZ9Dkh1ki4S27HY8439&#10;nMTvZy8OzNt9ynr9Q6x+AQAA//8DAFBLAwQUAAYACAAAACEA8OSxEt4AAAAGAQAADwAAAGRycy9k&#10;b3ducmV2LnhtbEyPMU/DMBSEdyT+g/WQWBB12qYthDhVVcEAS0Xo0s1NXuNA/BzZThv+PY8JxtOd&#10;7r7L16PtxBl9aB0pmE4SEEiVq1tqFOw/Xu4fQISoqdadI1TwjQHWxfVVrrPaXegdz2VsBJdQyLQC&#10;E2OfSRkqg1aHieuR2Ds5b3Vk6RtZe33hctvJWZIspdUt8YLRPW4NVl/lYBXs0sPO3A2n57dNOvev&#10;+2G7/GxKpW5vxs0TiIhj/AvDLz6jQ8FMRzdQHUSnYPE446SClB+xvZqnCxBH1lOQRS7/4xc/AAAA&#10;//8DAFBLAQItABQABgAIAAAAIQC2gziS/gAAAOEBAAATAAAAAAAAAAAAAAAAAAAAAABbQ29udGVu&#10;dF9UeXBlc10ueG1sUEsBAi0AFAAGAAgAAAAhADj9If/WAAAAlAEAAAsAAAAAAAAAAAAAAAAALwEA&#10;AF9yZWxzLy5yZWxzUEsBAi0AFAAGAAgAAAAhAKWSpTswAgAAaQQAAA4AAAAAAAAAAAAAAAAALgIA&#10;AGRycy9lMm9Eb2MueG1sUEsBAi0AFAAGAAgAAAAhAPDksRLeAAAABgEAAA8AAAAAAAAAAAAAAAAA&#10;igQAAGRycy9kb3ducmV2LnhtbFBLBQYAAAAABAAEAPMAAACVBQAAAAA=&#10;" stroked="f">
                <v:textbox style="mso-fit-shape-to-text:t" inset="0,0,0,0">
                  <w:txbxContent>
                    <w:p w14:paraId="6B1E90F8" w14:textId="65554E25" w:rsidR="001F2641" w:rsidRPr="00923E76" w:rsidRDefault="001F2641" w:rsidP="00383C6F">
                      <w:pPr>
                        <w:pStyle w:val="Caption"/>
                        <w:jc w:val="center"/>
                        <w:rPr>
                          <w:noProof/>
                          <w:sz w:val="24"/>
                          <w:szCs w:val="24"/>
                        </w:rPr>
                      </w:pPr>
                      <w:bookmarkStart w:id="3806" w:name="_Toc83115851"/>
                      <w:r>
                        <w:t xml:space="preserve">Gambar 3. </w:t>
                      </w:r>
                      <w:r>
                        <w:fldChar w:fldCharType="begin"/>
                      </w:r>
                      <w:r>
                        <w:instrText xml:space="preserve"> SEQ Gambar_3. \* ARABIC </w:instrText>
                      </w:r>
                      <w:r>
                        <w:fldChar w:fldCharType="separate"/>
                      </w:r>
                      <w:r>
                        <w:rPr>
                          <w:noProof/>
                        </w:rPr>
                        <w:t>40</w:t>
                      </w:r>
                      <w:r>
                        <w:fldChar w:fldCharType="end"/>
                      </w:r>
                      <w:r>
                        <w:t xml:space="preserve">  </w:t>
                      </w:r>
                      <w:proofErr w:type="spellStart"/>
                      <w:r>
                        <w:t>Antarmuka</w:t>
                      </w:r>
                      <w:proofErr w:type="spellEnd"/>
                      <w:r>
                        <w:t xml:space="preserve"> Data Kelas</w:t>
                      </w:r>
                      <w:bookmarkEnd w:id="3806"/>
                    </w:p>
                  </w:txbxContent>
                </v:textbox>
                <w10:wrap anchorx="margin"/>
              </v:shape>
            </w:pict>
          </mc:Fallback>
        </mc:AlternateContent>
      </w:r>
    </w:p>
    <w:p w14:paraId="0E818A07" w14:textId="2A1514C2"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Data Profile Kelas</w:t>
      </w:r>
    </w:p>
    <w:p w14:paraId="5C9BACC9" w14:textId="4D76B0BA" w:rsidR="00383C6F" w:rsidRDefault="00383C6F" w:rsidP="00383C6F">
      <w:pPr>
        <w:ind w:left="66" w:firstLine="360"/>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w:t>
      </w:r>
      <w:proofErr w:type="spellStart"/>
      <w:r>
        <w:rPr>
          <w:rFonts w:eastAsia="Calibri"/>
        </w:rPr>
        <w:t>kelas</w:t>
      </w:r>
      <w:proofErr w:type="spellEnd"/>
      <w:r>
        <w:rPr>
          <w:rFonts w:eastAsia="Calibri"/>
        </w:rPr>
        <w:t xml:space="preserve"> </w:t>
      </w:r>
      <w:r w:rsidRPr="00383C6F">
        <w:rPr>
          <w:rFonts w:eastAsia="Calibri"/>
        </w:rPr>
        <w:t xml:space="preserve">yang </w:t>
      </w:r>
      <w:proofErr w:type="spellStart"/>
      <w:r w:rsidRPr="00383C6F">
        <w:rPr>
          <w:rFonts w:eastAsia="Calibri"/>
        </w:rPr>
        <w:t>bersangkutan</w:t>
      </w:r>
      <w:proofErr w:type="spellEnd"/>
      <w:r w:rsidRPr="00383C6F">
        <w:rPr>
          <w:rFonts w:eastAsia="Calibri"/>
        </w:rPr>
        <w:t xml:space="preserve"> </w:t>
      </w:r>
      <w:proofErr w:type="spellStart"/>
      <w:r w:rsidRPr="00383C6F">
        <w:rPr>
          <w:rFonts w:eastAsia="Calibri"/>
        </w:rPr>
        <w:t>dari</w:t>
      </w:r>
      <w:proofErr w:type="spellEnd"/>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r>
        <w:rPr>
          <w:rFonts w:eastAsia="Calibri"/>
        </w:rPr>
        <w:t xml:space="preserve">id </w:t>
      </w:r>
      <w:proofErr w:type="spellStart"/>
      <w:r>
        <w:rPr>
          <w:rFonts w:eastAsia="Calibri"/>
        </w:rPr>
        <w:t>walikelas</w:t>
      </w:r>
      <w:proofErr w:type="spellEnd"/>
      <w:r>
        <w:rPr>
          <w:rFonts w:eastAsia="Calibri"/>
        </w:rPr>
        <w:t xml:space="preserve"> </w:t>
      </w:r>
      <w:proofErr w:type="spellStart"/>
      <w:r>
        <w:rPr>
          <w:rFonts w:eastAsia="Calibri"/>
        </w:rPr>
        <w:t>dalam</w:t>
      </w:r>
      <w:proofErr w:type="spellEnd"/>
      <w:r>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Pr>
          <w:rFonts w:eastAsia="Calibri"/>
        </w:rPr>
        <w:t>jumlah</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perkelas</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p>
    <w:p w14:paraId="17924290" w14:textId="5860A239" w:rsidR="005B5632" w:rsidRDefault="005B5632" w:rsidP="001F343A">
      <w:pPr>
        <w:pStyle w:val="ListParagraph"/>
        <w:ind w:left="426"/>
      </w:pPr>
      <w:r>
        <w:rPr>
          <w:noProof/>
        </w:rPr>
        <w:drawing>
          <wp:anchor distT="0" distB="0" distL="114300" distR="114300" simplePos="0" relativeHeight="251872768" behindDoc="1" locked="0" layoutInCell="1" allowOverlap="1" wp14:anchorId="25396A8C" wp14:editId="0E3C576D">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355F2D1" w:rsidR="00383C6F" w:rsidRDefault="005B5632" w:rsidP="001F343A">
      <w:pPr>
        <w:pStyle w:val="ListParagraph"/>
        <w:ind w:left="426"/>
      </w:pPr>
      <w:r>
        <w:rPr>
          <w:noProof/>
        </w:rPr>
        <mc:AlternateContent>
          <mc:Choice Requires="wps">
            <w:drawing>
              <wp:anchor distT="0" distB="0" distL="114300" distR="114300" simplePos="0" relativeHeight="251804160" behindDoc="1" locked="0" layoutInCell="1" allowOverlap="1" wp14:anchorId="39D8E98E" wp14:editId="60AE4E92">
                <wp:simplePos x="0" y="0"/>
                <wp:positionH relativeFrom="margin">
                  <wp:posOffset>367030</wp:posOffset>
                </wp:positionH>
                <wp:positionV relativeFrom="paragraph">
                  <wp:posOffset>53863</wp:posOffset>
                </wp:positionV>
                <wp:extent cx="4305935" cy="635"/>
                <wp:effectExtent l="0" t="0" r="0" b="8255"/>
                <wp:wrapNone/>
                <wp:docPr id="122" name="Text Box 122"/>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1D0ACDAA" w14:textId="3BF2A798" w:rsidR="001F2641" w:rsidRPr="003F54A7" w:rsidRDefault="001F2641" w:rsidP="00383C6F">
                            <w:pPr>
                              <w:pStyle w:val="Caption"/>
                              <w:jc w:val="center"/>
                              <w:rPr>
                                <w:noProof/>
                                <w:sz w:val="24"/>
                                <w:szCs w:val="24"/>
                              </w:rPr>
                            </w:pPr>
                            <w:bookmarkStart w:id="3807" w:name="_Toc83115852"/>
                            <w:r>
                              <w:t xml:space="preserve">Gambar 3. </w:t>
                            </w:r>
                            <w:r>
                              <w:fldChar w:fldCharType="begin"/>
                            </w:r>
                            <w:r>
                              <w:instrText xml:space="preserve"> SEQ Gambar_3. \* ARABIC </w:instrText>
                            </w:r>
                            <w:r>
                              <w:fldChar w:fldCharType="separate"/>
                            </w:r>
                            <w:r>
                              <w:rPr>
                                <w:noProof/>
                              </w:rPr>
                              <w:t>41</w:t>
                            </w:r>
                            <w:r>
                              <w:fldChar w:fldCharType="end"/>
                            </w:r>
                            <w:r>
                              <w:t xml:space="preserve"> </w:t>
                            </w:r>
                            <w:proofErr w:type="spellStart"/>
                            <w:r>
                              <w:t>Antarmuka</w:t>
                            </w:r>
                            <w:proofErr w:type="spellEnd"/>
                            <w:r>
                              <w:t xml:space="preserve"> Profile Kelas</w:t>
                            </w:r>
                            <w:bookmarkEnd w:id="38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8E98E" id="Text Box 122" o:spid="_x0000_s1071" type="#_x0000_t202" style="position:absolute;left:0;text-align:left;margin-left:28.9pt;margin-top:4.25pt;width:339.05pt;height:.05pt;z-index:-251512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SDLwIAAGkEAAAOAAAAZHJzL2Uyb0RvYy54bWysVE2P2jAQvVfqf7B8LwH2Q21EWFFWVJXQ&#10;7kpQ7dk4DrHkeNyxIaG/vmOHQLvtqerFGc88P3vmzWT20DWGHRV6Dbbgk9GYM2UllNruC/5tu/rw&#10;kTMfhC2FAasKflKeP8zfv5u1LldTqMGUChmRWJ+3ruB1CC7PMi9r1Qg/AqcsBSvARgTa4j4rUbTE&#10;3phsOh7fZy1g6RCk8p68j32QzxN/VSkZnqvKq8BMweltIa2Y1l1cs/lM5HsUrtby/AzxD69ohLZ0&#10;6YXqUQTBDqj/oGq0RPBQhZGEJoOq0lKlHCibyfhNNptaOJVyoeJ4dymT/3+08un4gkyXpN10ypkV&#10;DYm0VV1gn6Fj0UcVap3PCbhxBA0dBQg9+D05Y+JdhU38UkqM4lTr06W+kU6S8/ZmfPfp5o4zSbF7&#10;Mog7ux516MMXBQ2LRsGRxEs1Fce1Dz10gMSbPBhdrrQxcRMDS4PsKEjottZBncl/QxkbsRbiqZ4w&#10;erKYX59HtEK361JFbtMDo2sH5YlyR+j7xzu50nThWvjwIpAahtKlIQjPtFQG2oLD2eKsBvzxN3/E&#10;k44U5aylBiy4/34QqDgzXy0pHLt1MHAwdoNhD80SKNUJjZeTyaQDGMxgVgjNK83GIt5CIWEl3VXw&#10;MJjL0I8BzZZUi0UCUU86EdZ242SkHgq77V4FurMsgdR8gqE1Rf5GnR6b9HGLQ6BSJ+muVTzXm/o5&#10;iX+evTgwv+4T6vqHmP8EAAD//wMAUEsDBBQABgAIAAAAIQDK6fAZ3gAAAAYBAAAPAAAAZHJzL2Rv&#10;d25yZXYueG1sTM4xT8MwEAXgHYn/YB0SC6IOtElLiFNVFQywVIQubG58jQPxOYqdNvx7jgnGp3d6&#10;9xXryXXihENoPSm4myUgkGpvWmoU7N+fb1cgQtRkdOcJFXxjgHV5eVHo3PgzveGpio3gEQq5VmBj&#10;7HMpQ23R6TDzPRJ3Rz84HTkOjTSDPvO46+R9kmTS6Zb4g9U9bi3WX9XoFOwWHzt7Mx6fXjeL+fCy&#10;H7fZZ1MpdX01bR5BRJzi3zH88pkOJZsOfiQTRKcgXbI8KlilILheztMHEAfOGciykP/55Q8AAAD/&#10;/wMAUEsBAi0AFAAGAAgAAAAhALaDOJL+AAAA4QEAABMAAAAAAAAAAAAAAAAAAAAAAFtDb250ZW50&#10;X1R5cGVzXS54bWxQSwECLQAUAAYACAAAACEAOP0h/9YAAACUAQAACwAAAAAAAAAAAAAAAAAvAQAA&#10;X3JlbHMvLnJlbHNQSwECLQAUAAYACAAAACEAYFEUgy8CAABpBAAADgAAAAAAAAAAAAAAAAAuAgAA&#10;ZHJzL2Uyb0RvYy54bWxQSwECLQAUAAYACAAAACEAyunwGd4AAAAGAQAADwAAAAAAAAAAAAAAAACJ&#10;BAAAZHJzL2Rvd25yZXYueG1sUEsFBgAAAAAEAAQA8wAAAJQFAAAAAA==&#10;" stroked="f">
                <v:textbox style="mso-fit-shape-to-text:t" inset="0,0,0,0">
                  <w:txbxContent>
                    <w:p w14:paraId="1D0ACDAA" w14:textId="3BF2A798" w:rsidR="001F2641" w:rsidRPr="003F54A7" w:rsidRDefault="001F2641" w:rsidP="00383C6F">
                      <w:pPr>
                        <w:pStyle w:val="Caption"/>
                        <w:jc w:val="center"/>
                        <w:rPr>
                          <w:noProof/>
                          <w:sz w:val="24"/>
                          <w:szCs w:val="24"/>
                        </w:rPr>
                      </w:pPr>
                      <w:bookmarkStart w:id="3808" w:name="_Toc83115852"/>
                      <w:r>
                        <w:t xml:space="preserve">Gambar 3. </w:t>
                      </w:r>
                      <w:r>
                        <w:fldChar w:fldCharType="begin"/>
                      </w:r>
                      <w:r>
                        <w:instrText xml:space="preserve"> SEQ Gambar_3. \* ARABIC </w:instrText>
                      </w:r>
                      <w:r>
                        <w:fldChar w:fldCharType="separate"/>
                      </w:r>
                      <w:r>
                        <w:rPr>
                          <w:noProof/>
                        </w:rPr>
                        <w:t>41</w:t>
                      </w:r>
                      <w:r>
                        <w:fldChar w:fldCharType="end"/>
                      </w:r>
                      <w:r>
                        <w:t xml:space="preserve"> </w:t>
                      </w:r>
                      <w:proofErr w:type="spellStart"/>
                      <w:r>
                        <w:t>Antarmuka</w:t>
                      </w:r>
                      <w:proofErr w:type="spellEnd"/>
                      <w:r>
                        <w:t xml:space="preserve"> Profile Kelas</w:t>
                      </w:r>
                      <w:bookmarkEnd w:id="3808"/>
                    </w:p>
                  </w:txbxContent>
                </v:textbox>
                <w10:wrap anchorx="margin"/>
              </v:shape>
            </w:pict>
          </mc:Fallback>
        </mc:AlternateContent>
      </w:r>
    </w:p>
    <w:p w14:paraId="23365DFC" w14:textId="36254959" w:rsidR="00383C6F" w:rsidRPr="00EB3866" w:rsidRDefault="00AB7B78">
      <w:pPr>
        <w:pStyle w:val="ListParagraph"/>
        <w:numPr>
          <w:ilvl w:val="0"/>
          <w:numId w:val="43"/>
        </w:numPr>
        <w:shd w:val="clear" w:color="auto" w:fill="FFFFFF" w:themeFill="background1"/>
        <w:ind w:left="426"/>
        <w:rPr>
          <w:b/>
          <w:bCs/>
        </w:rPr>
        <w:pPrChange w:id="3809"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Profile </w:t>
      </w:r>
      <w:proofErr w:type="spellStart"/>
      <w:r w:rsidR="00327E19" w:rsidRPr="00EB3866">
        <w:rPr>
          <w:b/>
          <w:bCs/>
        </w:rPr>
        <w:t>Walikelas</w:t>
      </w:r>
      <w:proofErr w:type="spellEnd"/>
    </w:p>
    <w:p w14:paraId="64DCC537" w14:textId="1E3188BC" w:rsidR="00383C6F" w:rsidRDefault="00383C6F" w:rsidP="00383C6F">
      <w:pPr>
        <w:ind w:left="66" w:firstLine="360"/>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wali</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sidRPr="00383C6F">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yatu</w:t>
      </w:r>
      <w:proofErr w:type="spellEnd"/>
      <w:r>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yang </w:t>
      </w:r>
      <w:proofErr w:type="spellStart"/>
      <w:r w:rsidRPr="00383C6F">
        <w:rPr>
          <w:rFonts w:eastAsia="Calibri"/>
        </w:rPr>
        <w:t>bersangkutan</w:t>
      </w:r>
      <w:proofErr w:type="spellEnd"/>
      <w:r w:rsidRPr="00383C6F">
        <w:rPr>
          <w:rFonts w:eastAsia="Calibri"/>
        </w:rPr>
        <w:t xml:space="preserve"> </w:t>
      </w:r>
      <w:proofErr w:type="spellStart"/>
      <w:r w:rsidR="00401C86">
        <w:rPr>
          <w:rFonts w:eastAsia="Calibri"/>
        </w:rPr>
        <w:t>dengan</w:t>
      </w:r>
      <w:proofErr w:type="spellEnd"/>
      <w:r w:rsidR="00401C86">
        <w:rPr>
          <w:rFonts w:eastAsia="Calibri"/>
        </w:rPr>
        <w:t xml:space="preserve"> </w:t>
      </w:r>
      <w:proofErr w:type="spellStart"/>
      <w:r w:rsidR="00401C86">
        <w:rPr>
          <w:rFonts w:eastAsia="Calibri"/>
        </w:rPr>
        <w:t>walikelas</w:t>
      </w:r>
      <w:proofErr w:type="spellEnd"/>
      <w:r w:rsidR="00401C86">
        <w:rPr>
          <w:rFonts w:eastAsia="Calibri"/>
        </w:rPr>
        <w:t xml:space="preserve"> di</w:t>
      </w:r>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proofErr w:type="spellStart"/>
      <w:r w:rsidR="00401C86">
        <w:rPr>
          <w:rFonts w:eastAsia="Calibri"/>
        </w:rPr>
        <w:t>dari</w:t>
      </w:r>
      <w:proofErr w:type="spellEnd"/>
      <w:r w:rsidR="00401C86">
        <w:rPr>
          <w:rFonts w:eastAsia="Calibri"/>
        </w:rPr>
        <w:t xml:space="preserve"> </w:t>
      </w:r>
      <w:r w:rsidRPr="00383C6F">
        <w:rPr>
          <w:rFonts w:eastAsia="Calibri"/>
        </w:rPr>
        <w:lastRenderedPageBreak/>
        <w:t xml:space="preserve">id </w:t>
      </w:r>
      <w:proofErr w:type="spellStart"/>
      <w:r w:rsidRPr="00383C6F">
        <w:rPr>
          <w:rFonts w:eastAsia="Calibri"/>
        </w:rPr>
        <w:t>walikelas</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w:t>
      </w:r>
      <w:proofErr w:type="spellStart"/>
      <w:r w:rsidRPr="00383C6F">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sidR="00401C86">
        <w:rPr>
          <w:rFonts w:eastAsia="Calibri"/>
        </w:rPr>
        <w:t>alamat</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r w:rsidR="005B5632">
        <w:rPr>
          <w:rFonts w:eastAsia="Calibri"/>
        </w:rPr>
        <w:t>.</w:t>
      </w:r>
    </w:p>
    <w:p w14:paraId="6D5747EC" w14:textId="7CCE9130" w:rsidR="005B5632" w:rsidRDefault="005B5632" w:rsidP="00383C6F">
      <w:pPr>
        <w:ind w:left="66" w:firstLine="360"/>
      </w:pPr>
      <w:r>
        <w:rPr>
          <w:noProof/>
        </w:rPr>
        <w:drawing>
          <wp:anchor distT="0" distB="0" distL="114300" distR="114300" simplePos="0" relativeHeight="251873792" behindDoc="1" locked="0" layoutInCell="1" allowOverlap="1" wp14:anchorId="705E847E" wp14:editId="26E33B6F">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5B4A865E" w:rsidR="00401C86" w:rsidRDefault="005B5632" w:rsidP="001F343A">
      <w:pPr>
        <w:pStyle w:val="ListParagraph"/>
        <w:ind w:left="426"/>
      </w:pPr>
      <w:r>
        <w:rPr>
          <w:noProof/>
        </w:rPr>
        <mc:AlternateContent>
          <mc:Choice Requires="wps">
            <w:drawing>
              <wp:anchor distT="0" distB="0" distL="114300" distR="114300" simplePos="0" relativeHeight="251816448" behindDoc="1" locked="0" layoutInCell="1" allowOverlap="1" wp14:anchorId="4E02AEF5" wp14:editId="4A450B83">
                <wp:simplePos x="0" y="0"/>
                <wp:positionH relativeFrom="margin">
                  <wp:posOffset>367030</wp:posOffset>
                </wp:positionH>
                <wp:positionV relativeFrom="paragraph">
                  <wp:posOffset>33543</wp:posOffset>
                </wp:positionV>
                <wp:extent cx="4305935" cy="635"/>
                <wp:effectExtent l="0" t="0" r="0" b="8255"/>
                <wp:wrapNone/>
                <wp:docPr id="257" name="Text Box 257"/>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073B3F9" w14:textId="766BE491" w:rsidR="001F2641" w:rsidRPr="00645B38" w:rsidRDefault="001F2641" w:rsidP="00401C86">
                            <w:pPr>
                              <w:pStyle w:val="Caption"/>
                              <w:jc w:val="center"/>
                              <w:rPr>
                                <w:noProof/>
                                <w:sz w:val="24"/>
                                <w:szCs w:val="24"/>
                              </w:rPr>
                            </w:pPr>
                            <w:bookmarkStart w:id="3810" w:name="_Toc83115853"/>
                            <w:r>
                              <w:t xml:space="preserve">Gambar 3. </w:t>
                            </w:r>
                            <w:r>
                              <w:fldChar w:fldCharType="begin"/>
                            </w:r>
                            <w:r>
                              <w:instrText xml:space="preserve"> SEQ Gambar_3. \* ARABIC </w:instrText>
                            </w:r>
                            <w:r>
                              <w:fldChar w:fldCharType="separate"/>
                            </w:r>
                            <w:r>
                              <w:rPr>
                                <w:noProof/>
                              </w:rPr>
                              <w:t>42</w:t>
                            </w:r>
                            <w:r>
                              <w:fldChar w:fldCharType="end"/>
                            </w:r>
                            <w:r>
                              <w:t xml:space="preserve"> </w:t>
                            </w:r>
                            <w:proofErr w:type="spellStart"/>
                            <w:r>
                              <w:t>Antarmuka</w:t>
                            </w:r>
                            <w:proofErr w:type="spellEnd"/>
                            <w:r>
                              <w:t xml:space="preserve"> Data Profil </w:t>
                            </w:r>
                            <w:proofErr w:type="spellStart"/>
                            <w:r>
                              <w:t>Walikelas</w:t>
                            </w:r>
                            <w:bookmarkEnd w:id="38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AEF5" id="Text Box 257" o:spid="_x0000_s1072" type="#_x0000_t202" style="position:absolute;left:0;text-align:left;margin-left:28.9pt;margin-top:2.65pt;width:339.05pt;height:.05pt;z-index:-25150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4NMg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6+0iJ&#10;YRpF2os2kM/QkuhDhhrrc0zcWUwNLQZQ6cHv0RmBt5XT8YuQCMaR68uV31iOo/P2Zjz7dDOjhGNs&#10;jgbWzl6PWufDFwGaRKOgDsVLnLLz1ocudUiJN3lQstxIpeImBtbKkTNDoZtaBtEX/y1LmZhrIJ7q&#10;CkZPFvF1OKIV2kObGLmdDyAPUF4Qu4Ouf7zlG4kXbpkPz8xhwyBcHILwhEuloCko9BYlNbgff/PH&#10;fNQRo5Q02IAF9d9PzAlK1FeDCsduHQw3GIfBMCe9BoQ6wfGyPJl4wAU1mJUD/YKzsYq3YIgZjncV&#10;NAzmOnRjgLPFxWqVkrAnLQtbs7M8lh6I3bcvzNleloBqPsLQmix/o06Xm/Sxq1NAqpN0kdiOxZ5v&#10;7Ockfj97cWB+3aes1z/E8icAAAD//wMAUEsDBBQABgAIAAAAIQDJrkLK3QAAAAYBAAAPAAAAZHJz&#10;L2Rvd25yZXYueG1sTI4xT8MwFIR3JP6D9ZBYEHUgaQshTlVVMNClInRhc5PXOBA/R7bThn/PY4Lp&#10;dLrT3VesJtuLE/rQOVJwN0tAINWu6ahVsH9/uX0AEaKmRveOUME3BliVlxeFzht3pjc8VbEVPEIh&#10;1wpMjEMuZagNWh1mbkDi7Oi81ZGtb2Xj9ZnHbS/vk2Qhre6IH4wecGOw/qpGq2CXfezMzXh83q6z&#10;1L/ux83is62Uur6a1k8gIk7xrwy/+IwOJTMd3EhNEL2C+ZLJI2sKguNlOn8EcWCfgSwL+R+//AEA&#10;AP//AwBQSwECLQAUAAYACAAAACEAtoM4kv4AAADhAQAAEwAAAAAAAAAAAAAAAAAAAAAAW0NvbnRl&#10;bnRfVHlwZXNdLnhtbFBLAQItABQABgAIAAAAIQA4/SH/1gAAAJQBAAALAAAAAAAAAAAAAAAAAC8B&#10;AABfcmVscy8ucmVsc1BLAQItABQABgAIAAAAIQAWGz4NMgIAAGkEAAAOAAAAAAAAAAAAAAAAAC4C&#10;AABkcnMvZTJvRG9jLnhtbFBLAQItABQABgAIAAAAIQDJrkLK3QAAAAYBAAAPAAAAAAAAAAAAAAAA&#10;AIwEAABkcnMvZG93bnJldi54bWxQSwUGAAAAAAQABADzAAAAlgUAAAAA&#10;" stroked="f">
                <v:textbox style="mso-fit-shape-to-text:t" inset="0,0,0,0">
                  <w:txbxContent>
                    <w:p w14:paraId="6073B3F9" w14:textId="766BE491" w:rsidR="001F2641" w:rsidRPr="00645B38" w:rsidRDefault="001F2641" w:rsidP="00401C86">
                      <w:pPr>
                        <w:pStyle w:val="Caption"/>
                        <w:jc w:val="center"/>
                        <w:rPr>
                          <w:noProof/>
                          <w:sz w:val="24"/>
                          <w:szCs w:val="24"/>
                        </w:rPr>
                      </w:pPr>
                      <w:bookmarkStart w:id="3811" w:name="_Toc83115853"/>
                      <w:r>
                        <w:t xml:space="preserve">Gambar 3. </w:t>
                      </w:r>
                      <w:r>
                        <w:fldChar w:fldCharType="begin"/>
                      </w:r>
                      <w:r>
                        <w:instrText xml:space="preserve"> SEQ Gambar_3. \* ARABIC </w:instrText>
                      </w:r>
                      <w:r>
                        <w:fldChar w:fldCharType="separate"/>
                      </w:r>
                      <w:r>
                        <w:rPr>
                          <w:noProof/>
                        </w:rPr>
                        <w:t>42</w:t>
                      </w:r>
                      <w:r>
                        <w:fldChar w:fldCharType="end"/>
                      </w:r>
                      <w:r>
                        <w:t xml:space="preserve"> </w:t>
                      </w:r>
                      <w:proofErr w:type="spellStart"/>
                      <w:r>
                        <w:t>Antarmuka</w:t>
                      </w:r>
                      <w:proofErr w:type="spellEnd"/>
                      <w:r>
                        <w:t xml:space="preserve"> Data Profil </w:t>
                      </w:r>
                      <w:proofErr w:type="spellStart"/>
                      <w:r>
                        <w:t>Walikelas</w:t>
                      </w:r>
                      <w:bookmarkEnd w:id="3811"/>
                      <w:proofErr w:type="spellEnd"/>
                    </w:p>
                  </w:txbxContent>
                </v:textbox>
                <w10:wrap anchorx="margin"/>
              </v:shape>
            </w:pict>
          </mc:Fallback>
        </mc:AlternateContent>
      </w:r>
    </w:p>
    <w:p w14:paraId="791D6937" w14:textId="044833F0"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 xml:space="preserve">Data Riwayat </w:t>
      </w:r>
      <w:proofErr w:type="spellStart"/>
      <w:r w:rsidR="00327E19" w:rsidRPr="00EB3866">
        <w:rPr>
          <w:b/>
          <w:bCs/>
        </w:rPr>
        <w:t>Absen</w:t>
      </w:r>
      <w:proofErr w:type="spellEnd"/>
      <w:r w:rsidR="00401C86" w:rsidRPr="00EB3866">
        <w:rPr>
          <w:b/>
          <w:bCs/>
          <w:noProof/>
        </w:rPr>
        <w:t xml:space="preserve"> </w:t>
      </w:r>
    </w:p>
    <w:p w14:paraId="4567012B" w14:textId="3A1F6270" w:rsidR="001F343A" w:rsidRDefault="00401C86" w:rsidP="00C10E66">
      <w:pPr>
        <w:ind w:left="66" w:firstLine="360"/>
      </w:pPr>
      <w:proofErr w:type="spellStart"/>
      <w:r>
        <w:t>Rancangan</w:t>
      </w:r>
      <w:proofErr w:type="spellEnd"/>
      <w:r>
        <w:t xml:space="preserve"> Halaman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dimana</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apabila</w:t>
      </w:r>
      <w:proofErr w:type="spellEnd"/>
      <w:r w:rsidRPr="00C10E66">
        <w:rPr>
          <w:i/>
          <w:iCs/>
        </w:rPr>
        <w:t xml:space="preserve"> user</w:t>
      </w:r>
      <w:r>
        <w:t xml:space="preserve"> </w:t>
      </w:r>
      <w:proofErr w:type="spellStart"/>
      <w:r>
        <w:t>mengakses</w:t>
      </w:r>
      <w:proofErr w:type="spellEnd"/>
      <w:r>
        <w:t xml:space="preserve"> data </w:t>
      </w:r>
      <w:proofErr w:type="spellStart"/>
      <w:r>
        <w:t>profil</w:t>
      </w:r>
      <w:proofErr w:type="spellEnd"/>
      <w:r>
        <w:t xml:space="preserve"> </w:t>
      </w:r>
      <w:proofErr w:type="spellStart"/>
      <w:r>
        <w:t>terlebih</w:t>
      </w:r>
      <w:proofErr w:type="spellEnd"/>
      <w:r>
        <w:t xml:space="preserve"> </w:t>
      </w:r>
      <w:proofErr w:type="spellStart"/>
      <w:r>
        <w:t>dahaulu</w:t>
      </w:r>
      <w:proofErr w:type="spellEnd"/>
      <w:r>
        <w:t xml:space="preserve"> pada </w:t>
      </w:r>
      <w:proofErr w:type="spellStart"/>
      <w:r>
        <w:t>profil</w:t>
      </w:r>
      <w:proofErr w:type="spellEnd"/>
      <w:r>
        <w:t xml:space="preserve"> </w:t>
      </w:r>
      <w:proofErr w:type="spellStart"/>
      <w:r>
        <w:t>siswa</w:t>
      </w:r>
      <w:proofErr w:type="spellEnd"/>
      <w:r w:rsidR="00C10E66">
        <w:t xml:space="preserve">. Halaman </w:t>
      </w:r>
      <w:proofErr w:type="spellStart"/>
      <w:r w:rsidR="00C10E66">
        <w:t>ini</w:t>
      </w:r>
      <w:proofErr w:type="spellEnd"/>
      <w:r w:rsidR="00C10E66">
        <w:t xml:space="preserve"> </w:t>
      </w:r>
      <w:proofErr w:type="spellStart"/>
      <w:r w:rsidR="00C10E66">
        <w:t>disediakan</w:t>
      </w:r>
      <w:proofErr w:type="spellEnd"/>
      <w:r w:rsidR="00C10E66">
        <w:t xml:space="preserve"> </w:t>
      </w:r>
      <w:proofErr w:type="spellStart"/>
      <w:r w:rsidR="00C10E66">
        <w:t>fitur</w:t>
      </w:r>
      <w:proofErr w:type="spellEnd"/>
      <w:r w:rsidR="00C10E66">
        <w:t xml:space="preserve"> </w:t>
      </w:r>
      <w:proofErr w:type="spellStart"/>
      <w:r w:rsidR="00C10E66">
        <w:t>cetak</w:t>
      </w:r>
      <w:proofErr w:type="spellEnd"/>
      <w:r w:rsidR="00C10E66">
        <w:t xml:space="preserve"> data </w:t>
      </w:r>
      <w:proofErr w:type="spellStart"/>
      <w:r w:rsidR="00C10E66">
        <w:t>riwayat</w:t>
      </w:r>
      <w:proofErr w:type="spellEnd"/>
      <w:r w:rsidR="00C10E66">
        <w:t xml:space="preserve"> </w:t>
      </w:r>
      <w:proofErr w:type="spellStart"/>
      <w:r w:rsidR="00C10E66">
        <w:t>absen</w:t>
      </w:r>
      <w:proofErr w:type="spellEnd"/>
      <w:r w:rsidR="00C10E66">
        <w:t xml:space="preserve"> per </w:t>
      </w:r>
      <w:proofErr w:type="spellStart"/>
      <w:r w:rsidR="00C10E66">
        <w:t>siswa</w:t>
      </w:r>
      <w:proofErr w:type="spellEnd"/>
      <w:r w:rsidR="00C10E66">
        <w:t xml:space="preserve"> </w:t>
      </w:r>
      <w:proofErr w:type="spellStart"/>
      <w:r w:rsidR="00C10E66">
        <w:t>guna</w:t>
      </w:r>
      <w:proofErr w:type="spellEnd"/>
      <w:r w:rsidR="00C10E66">
        <w:t xml:space="preserve"> </w:t>
      </w:r>
      <w:proofErr w:type="spellStart"/>
      <w:r w:rsidR="00C10E66">
        <w:t>mempermudah</w:t>
      </w:r>
      <w:proofErr w:type="spellEnd"/>
      <w:r w:rsidR="00C10E66">
        <w:t xml:space="preserve"> </w:t>
      </w:r>
      <w:proofErr w:type="spellStart"/>
      <w:r w:rsidR="00C10E66">
        <w:t>walikelas</w:t>
      </w:r>
      <w:proofErr w:type="spellEnd"/>
      <w:r w:rsidR="00C10E66">
        <w:t xml:space="preserve"> </w:t>
      </w:r>
      <w:proofErr w:type="spellStart"/>
      <w:r w:rsidR="00C10E66">
        <w:t>apabila</w:t>
      </w:r>
      <w:proofErr w:type="spellEnd"/>
      <w:r w:rsidR="00C10E66">
        <w:t xml:space="preserve"> </w:t>
      </w:r>
      <w:proofErr w:type="spellStart"/>
      <w:r w:rsidR="00C10E66">
        <w:t>terjadi</w:t>
      </w:r>
      <w:proofErr w:type="spellEnd"/>
      <w:r w:rsidR="00C10E66">
        <w:t xml:space="preserve"> </w:t>
      </w:r>
      <w:proofErr w:type="spellStart"/>
      <w:r w:rsidR="00C10E66">
        <w:t>sesuatu</w:t>
      </w:r>
      <w:proofErr w:type="spellEnd"/>
      <w:r w:rsidR="00C10E66">
        <w:t xml:space="preserve"> pada </w:t>
      </w:r>
      <w:proofErr w:type="spellStart"/>
      <w:r w:rsidR="00C10E66">
        <w:t>siswa</w:t>
      </w:r>
      <w:proofErr w:type="spellEnd"/>
      <w:r w:rsidR="00C10E66">
        <w:t>.</w:t>
      </w:r>
    </w:p>
    <w:p w14:paraId="4DF956B9" w14:textId="3B6D4F60" w:rsidR="00C10E66" w:rsidRDefault="005B5632" w:rsidP="001F343A">
      <w:pPr>
        <w:pStyle w:val="ListParagraph"/>
        <w:ind w:left="426"/>
        <w:rPr>
          <w:noProof/>
        </w:rPr>
      </w:pPr>
      <w:r>
        <w:rPr>
          <w:noProof/>
        </w:rPr>
        <w:drawing>
          <wp:anchor distT="0" distB="0" distL="114300" distR="114300" simplePos="0" relativeHeight="251874816" behindDoc="1" locked="0" layoutInCell="1" allowOverlap="1" wp14:anchorId="36F30F57" wp14:editId="404D5D79">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17DE580A" w:rsidR="00C10E66" w:rsidRDefault="005B5632" w:rsidP="001F343A">
      <w:pPr>
        <w:pStyle w:val="ListParagraph"/>
        <w:ind w:left="426"/>
      </w:pPr>
      <w:r>
        <w:rPr>
          <w:noProof/>
        </w:rPr>
        <mc:AlternateContent>
          <mc:Choice Requires="wps">
            <w:drawing>
              <wp:anchor distT="0" distB="0" distL="114300" distR="114300" simplePos="0" relativeHeight="251819520" behindDoc="1" locked="0" layoutInCell="1" allowOverlap="1" wp14:anchorId="770D21F9" wp14:editId="47E43E71">
                <wp:simplePos x="0" y="0"/>
                <wp:positionH relativeFrom="margin">
                  <wp:align>center</wp:align>
                </wp:positionH>
                <wp:positionV relativeFrom="paragraph">
                  <wp:posOffset>19050</wp:posOffset>
                </wp:positionV>
                <wp:extent cx="4316730" cy="635"/>
                <wp:effectExtent l="0" t="0" r="7620" b="8255"/>
                <wp:wrapNone/>
                <wp:docPr id="259" name="Text Box 25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20F7174" w14:textId="7307D055" w:rsidR="001F2641" w:rsidRPr="009F0D29" w:rsidRDefault="001F2641" w:rsidP="00C10E66">
                            <w:pPr>
                              <w:pStyle w:val="Caption"/>
                              <w:jc w:val="center"/>
                              <w:rPr>
                                <w:noProof/>
                                <w:sz w:val="24"/>
                                <w:szCs w:val="24"/>
                              </w:rPr>
                            </w:pPr>
                            <w:bookmarkStart w:id="3812" w:name="_Toc83115854"/>
                            <w:r>
                              <w:t xml:space="preserve">Gambar 3. </w:t>
                            </w:r>
                            <w:r>
                              <w:fldChar w:fldCharType="begin"/>
                            </w:r>
                            <w:r>
                              <w:instrText xml:space="preserve"> SEQ Gambar_3. \* ARABIC </w:instrText>
                            </w:r>
                            <w:r>
                              <w:fldChar w:fldCharType="separate"/>
                            </w:r>
                            <w:r>
                              <w:rPr>
                                <w:noProof/>
                              </w:rPr>
                              <w:t>43</w:t>
                            </w:r>
                            <w:r>
                              <w:fldChar w:fldCharType="end"/>
                            </w:r>
                            <w:r>
                              <w:t xml:space="preserve"> </w:t>
                            </w:r>
                            <w:proofErr w:type="spellStart"/>
                            <w:r>
                              <w:t>Antarmuka</w:t>
                            </w:r>
                            <w:proofErr w:type="spellEnd"/>
                            <w:r>
                              <w:t xml:space="preserve"> Data Riwayat </w:t>
                            </w:r>
                            <w:proofErr w:type="spellStart"/>
                            <w:r>
                              <w:t>Absen</w:t>
                            </w:r>
                            <w:bookmarkEnd w:id="38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D21F9" id="Text Box 259" o:spid="_x0000_s1073" type="#_x0000_t202" style="position:absolute;left:0;text-align:left;margin-left:0;margin-top:1.5pt;width:339.9pt;height:.05pt;z-index:-25149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KjdMgIAAGkEAAAOAAAAZHJzL2Uyb0RvYy54bWysVE1v2zAMvQ/YfxB0X5yPNt2MOEWWIsOA&#10;oC2QDD0rshwLkERNUmJnv36UbKdbt9Owi0yRFKX3HunFfasVOQvnJZiCTkZjSoThUEpzLOi3/ebD&#10;R0p8YKZkCowo6EV4er98/27R2FxMoQZVCkewiPF5Ywtah2DzLPO8Fpr5EVhhMFiB0yzg1h2z0rEG&#10;q2uVTcfjedaAK60DLrxH70MXpMtUv6oED09V5UUgqqD4tpBWl9ZDXLPlguVHx2wtef8M9g+v0Ewa&#10;vPRa6oEFRk5O/lFKS+7AQxVGHHQGVSW5SBgQzWT8Bs2uZlYkLEiOt1ea/P8ryx/Pz47IsqDT20+U&#10;GKZRpL1oA/kMLYk+ZKixPsfEncXU0GIAlR78Hp0ReFs5Hb8IiWAcub5c+Y3lODpvZpP53QxDHGPz&#10;2W2skb0etc6HLwI0iUZBHYqXOGXnrQ9d6pASb/KgZLmRSsVNDKyVI2eGQje1DKIv/luWMjHXQDzV&#10;FYyeLOLrcEQrtIc2MXJzN4A8QHlB7A66/vGWbyReuGU+PDOHDYOYcAjCEy6Vgqag0FuU1OB+/M0f&#10;81FHjFLSYAMW1H8/MScoUV8NKhy7dTDcYBwGw5z0GhDqBMfL8mTiARfUYFYO9AvOxiregiFmON5V&#10;0DCY69CNAc4WF6tVSsKetCxszc7yWHogdt++MGd7WQKq+QhDa7L8jTpdbtLHrk4BqU7SRWI7Fnu+&#10;sZ+T+P3sxYH5dZ+yXv8Qy58AAAD//wMAUEsDBBQABgAIAAAAIQBwFB//3AAAAAQBAAAPAAAAZHJz&#10;L2Rvd25yZXYueG1sTI/BTsMwEETvSPyDtUhcEHVKqwAhTlVVcIBLReiFmxtv40C8jmynDX/Pciqn&#10;1WhGs2/K1eR6ccQQO08K5rMMBFLjTUetgt3Hy+0DiJg0Gd17QgU/GGFVXV6UujD+RO94rFMruIRi&#10;oRXYlIZCythYdDrO/IDE3sEHpxPL0EoT9InLXS/vsiyXTnfEH6wecGOx+a5Hp2C7/Nzam/Hw/LZe&#10;LsLrbtzkX22t1PXVtH4CkXBK5zD84TM6VMy09yOZKHoFPCQpWPBhM79/5B171nOQVSn/w1e/AAAA&#10;//8DAFBLAQItABQABgAIAAAAIQC2gziS/gAAAOEBAAATAAAAAAAAAAAAAAAAAAAAAABbQ29udGVu&#10;dF9UeXBlc10ueG1sUEsBAi0AFAAGAAgAAAAhADj9If/WAAAAlAEAAAsAAAAAAAAAAAAAAAAALwEA&#10;AF9yZWxzLy5yZWxzUEsBAi0AFAAGAAgAAAAhALwEqN0yAgAAaQQAAA4AAAAAAAAAAAAAAAAALgIA&#10;AGRycy9lMm9Eb2MueG1sUEsBAi0AFAAGAAgAAAAhAHAUH//cAAAABAEAAA8AAAAAAAAAAAAAAAAA&#10;jAQAAGRycy9kb3ducmV2LnhtbFBLBQYAAAAABAAEAPMAAACVBQAAAAA=&#10;" stroked="f">
                <v:textbox style="mso-fit-shape-to-text:t" inset="0,0,0,0">
                  <w:txbxContent>
                    <w:p w14:paraId="320F7174" w14:textId="7307D055" w:rsidR="001F2641" w:rsidRPr="009F0D29" w:rsidRDefault="001F2641" w:rsidP="00C10E66">
                      <w:pPr>
                        <w:pStyle w:val="Caption"/>
                        <w:jc w:val="center"/>
                        <w:rPr>
                          <w:noProof/>
                          <w:sz w:val="24"/>
                          <w:szCs w:val="24"/>
                        </w:rPr>
                      </w:pPr>
                      <w:bookmarkStart w:id="3813" w:name="_Toc83115854"/>
                      <w:r>
                        <w:t xml:space="preserve">Gambar 3. </w:t>
                      </w:r>
                      <w:r>
                        <w:fldChar w:fldCharType="begin"/>
                      </w:r>
                      <w:r>
                        <w:instrText xml:space="preserve"> SEQ Gambar_3. \* ARABIC </w:instrText>
                      </w:r>
                      <w:r>
                        <w:fldChar w:fldCharType="separate"/>
                      </w:r>
                      <w:r>
                        <w:rPr>
                          <w:noProof/>
                        </w:rPr>
                        <w:t>43</w:t>
                      </w:r>
                      <w:r>
                        <w:fldChar w:fldCharType="end"/>
                      </w:r>
                      <w:r>
                        <w:t xml:space="preserve"> </w:t>
                      </w:r>
                      <w:proofErr w:type="spellStart"/>
                      <w:r>
                        <w:t>Antarmuka</w:t>
                      </w:r>
                      <w:proofErr w:type="spellEnd"/>
                      <w:r>
                        <w:t xml:space="preserve"> Data Riwayat </w:t>
                      </w:r>
                      <w:proofErr w:type="spellStart"/>
                      <w:r>
                        <w:t>Absen</w:t>
                      </w:r>
                      <w:bookmarkEnd w:id="3813"/>
                      <w:proofErr w:type="spellEnd"/>
                    </w:p>
                  </w:txbxContent>
                </v:textbox>
                <w10:wrap anchorx="margin"/>
              </v:shape>
            </w:pict>
          </mc:Fallback>
        </mc:AlternateContent>
      </w:r>
    </w:p>
    <w:p w14:paraId="785A50D2" w14:textId="2DA81776" w:rsidR="00327E19" w:rsidRPr="00EB3866" w:rsidRDefault="00AB7B78">
      <w:pPr>
        <w:pStyle w:val="ListParagraph"/>
        <w:numPr>
          <w:ilvl w:val="0"/>
          <w:numId w:val="43"/>
        </w:numPr>
        <w:shd w:val="clear" w:color="auto" w:fill="FFFFFF" w:themeFill="background1"/>
        <w:ind w:left="426"/>
        <w:rPr>
          <w:b/>
          <w:bCs/>
        </w:rPr>
        <w:pPrChange w:id="3814"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Walikelas</w:t>
      </w:r>
      <w:proofErr w:type="spellEnd"/>
    </w:p>
    <w:p w14:paraId="42AF92E4" w14:textId="6FB0C8D3" w:rsidR="00C10E66" w:rsidRDefault="00C10E66" w:rsidP="00C10E66">
      <w:pPr>
        <w:ind w:firstLine="426"/>
        <w:rPr>
          <w:rFonts w:eastAsia="Calibri"/>
        </w:rPr>
      </w:pPr>
      <w:proofErr w:type="spellStart"/>
      <w:r w:rsidRPr="00C10E66">
        <w:rPr>
          <w:rFonts w:eastAsia="Calibri"/>
        </w:rPr>
        <w:t>Rancangan</w:t>
      </w:r>
      <w:proofErr w:type="spellEnd"/>
      <w:r w:rsidRPr="00C10E66">
        <w:rPr>
          <w:rFonts w:eastAsia="Calibri"/>
        </w:rPr>
        <w:t xml:space="preserve"> </w:t>
      </w:r>
      <w:proofErr w:type="spellStart"/>
      <w:r w:rsidRPr="00C10E66">
        <w:rPr>
          <w:rFonts w:eastAsia="Calibri"/>
        </w:rPr>
        <w:t>antarmuka</w:t>
      </w:r>
      <w:proofErr w:type="spellEnd"/>
      <w:r w:rsidRPr="00C10E66">
        <w:rPr>
          <w:rFonts w:eastAsia="Calibri"/>
        </w:rPr>
        <w:t xml:space="preserve"> </w:t>
      </w:r>
      <w:proofErr w:type="spellStart"/>
      <w:r w:rsidRPr="00C10E66">
        <w:rPr>
          <w:rFonts w:eastAsia="Calibri"/>
        </w:rPr>
        <w:t>tampilan</w:t>
      </w:r>
      <w:proofErr w:type="spellEnd"/>
      <w:r w:rsidRPr="00C10E66">
        <w:rPr>
          <w:rFonts w:eastAsia="Calibri"/>
        </w:rPr>
        <w:t xml:space="preserve">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akan</w:t>
      </w:r>
      <w:proofErr w:type="spellEnd"/>
      <w:r w:rsidRPr="00C10E66">
        <w:rPr>
          <w:rFonts w:eastAsia="Calibri"/>
        </w:rPr>
        <w:t xml:space="preserve"> </w:t>
      </w:r>
      <w:proofErr w:type="spellStart"/>
      <w:r w:rsidRPr="00C10E66">
        <w:rPr>
          <w:rFonts w:eastAsia="Calibri"/>
        </w:rPr>
        <w:t>menampilkan</w:t>
      </w:r>
      <w:proofErr w:type="spellEnd"/>
      <w:r w:rsidRPr="00C10E66">
        <w:rPr>
          <w:rFonts w:eastAsia="Calibri"/>
        </w:rPr>
        <w:t xml:space="preserve"> </w:t>
      </w:r>
      <w:proofErr w:type="spellStart"/>
      <w:r w:rsidRPr="00C10E66">
        <w:rPr>
          <w:rFonts w:eastAsia="Calibri"/>
        </w:rPr>
        <w:t>seluruh</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yang </w:t>
      </w:r>
      <w:proofErr w:type="spellStart"/>
      <w:r w:rsidRPr="00C10E66">
        <w:rPr>
          <w:rFonts w:eastAsia="Calibri"/>
        </w:rPr>
        <w:t>ada</w:t>
      </w:r>
      <w:proofErr w:type="spellEnd"/>
      <w:r w:rsidRPr="00C10E66">
        <w:rPr>
          <w:rFonts w:eastAsia="Calibri"/>
        </w:rPr>
        <w:t xml:space="preserve"> </w:t>
      </w:r>
      <w:proofErr w:type="spellStart"/>
      <w:r w:rsidRPr="00C10E66">
        <w:rPr>
          <w:rFonts w:eastAsia="Calibri"/>
        </w:rPr>
        <w:t>sesuai</w:t>
      </w:r>
      <w:proofErr w:type="spellEnd"/>
      <w:r w:rsidRPr="00C10E66">
        <w:rPr>
          <w:rFonts w:eastAsia="Calibri"/>
        </w:rPr>
        <w:t xml:space="preserve"> </w:t>
      </w:r>
      <w:proofErr w:type="spellStart"/>
      <w:r w:rsidRPr="00C10E66">
        <w:rPr>
          <w:rFonts w:eastAsia="Calibri"/>
        </w:rPr>
        <w:t>dengan</w:t>
      </w:r>
      <w:proofErr w:type="spellEnd"/>
      <w:r w:rsidRPr="00C10E66">
        <w:rPr>
          <w:rFonts w:eastAsia="Calibri"/>
        </w:rPr>
        <w:t xml:space="preserve"> </w:t>
      </w:r>
      <w:r w:rsidRPr="00C10E66">
        <w:rPr>
          <w:rFonts w:eastAsia="Calibri"/>
          <w:i/>
          <w:iCs/>
        </w:rPr>
        <w:t>database.</w:t>
      </w:r>
      <w:r w:rsidRPr="00C10E66">
        <w:rPr>
          <w:rFonts w:eastAsia="Calibri"/>
        </w:rPr>
        <w:t xml:space="preserve">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ditambahkan</w:t>
      </w:r>
      <w:proofErr w:type="spellEnd"/>
      <w:r w:rsidRPr="00C10E66">
        <w:rPr>
          <w:rFonts w:eastAsia="Calibri"/>
        </w:rPr>
        <w:t xml:space="preserve"> </w:t>
      </w:r>
      <w:proofErr w:type="spellStart"/>
      <w:r w:rsidRPr="00C10E66">
        <w:rPr>
          <w:rFonts w:eastAsia="Calibri"/>
        </w:rPr>
        <w:t>fitur</w:t>
      </w:r>
      <w:proofErr w:type="spellEnd"/>
      <w:r w:rsidRPr="00C10E66">
        <w:rPr>
          <w:rFonts w:eastAsia="Calibri"/>
        </w:rPr>
        <w:t xml:space="preserve"> </w:t>
      </w:r>
      <w:r w:rsidRPr="00C10E66">
        <w:rPr>
          <w:rFonts w:eastAsia="Calibri"/>
        </w:rPr>
        <w:lastRenderedPageBreak/>
        <w:t xml:space="preserve">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menambahkan</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roofErr w:type="spellStart"/>
      <w:r w:rsidRPr="00C10E66">
        <w:rPr>
          <w:rFonts w:eastAsia="Calibri"/>
        </w:rPr>
        <w:t>serta</w:t>
      </w:r>
      <w:proofErr w:type="spellEnd"/>
      <w:r w:rsidRPr="00C10E66">
        <w:rPr>
          <w:rFonts w:eastAsia="Calibri"/>
        </w:rPr>
        <w:t xml:space="preserve"> </w:t>
      </w:r>
      <w:proofErr w:type="spellStart"/>
      <w:r w:rsidRPr="00C10E66">
        <w:rPr>
          <w:rFonts w:eastAsia="Calibri"/>
        </w:rPr>
        <w:t>mencari</w:t>
      </w:r>
      <w:proofErr w:type="spellEnd"/>
      <w:r w:rsidRPr="00C10E66">
        <w:rPr>
          <w:rFonts w:eastAsia="Calibri"/>
        </w:rPr>
        <w:t xml:space="preserve"> data </w:t>
      </w:r>
      <w:proofErr w:type="spellStart"/>
      <w:r w:rsidRPr="00C10E66">
        <w:rPr>
          <w:rFonts w:eastAsia="Calibri"/>
        </w:rPr>
        <w:t>siswa</w:t>
      </w:r>
      <w:proofErr w:type="spellEnd"/>
      <w:r w:rsidRPr="00C10E66">
        <w:rPr>
          <w:rFonts w:eastAsia="Calibri"/>
        </w:rPr>
        <w:t xml:space="preserve"> </w:t>
      </w:r>
      <w:proofErr w:type="spellStart"/>
      <w:r w:rsidRPr="00C10E66">
        <w:rPr>
          <w:rFonts w:eastAsia="Calibri"/>
        </w:rPr>
        <w:t>berdasarkan</w:t>
      </w:r>
      <w:proofErr w:type="spellEnd"/>
      <w:r w:rsidRPr="00C10E66">
        <w:rPr>
          <w:rFonts w:eastAsia="Calibri"/>
        </w:rPr>
        <w:t xml:space="preserve"> N</w:t>
      </w:r>
      <w:r>
        <w:rPr>
          <w:rFonts w:eastAsia="Calibri"/>
        </w:rPr>
        <w:t>IP</w:t>
      </w:r>
      <w:r w:rsidRPr="00C10E66">
        <w:rPr>
          <w:rFonts w:eastAsia="Calibri"/>
        </w:rPr>
        <w:t xml:space="preserve">. </w:t>
      </w:r>
      <w:proofErr w:type="spellStart"/>
      <w:r w:rsidRPr="00C10E66">
        <w:rPr>
          <w:rFonts w:eastAsia="Calibri"/>
        </w:rPr>
        <w:t>Selain</w:t>
      </w:r>
      <w:proofErr w:type="spellEnd"/>
      <w:r w:rsidRPr="00C10E66">
        <w:rPr>
          <w:rFonts w:eastAsia="Calibri"/>
        </w:rPr>
        <w:t xml:space="preserve"> </w:t>
      </w:r>
      <w:proofErr w:type="spellStart"/>
      <w:r w:rsidRPr="00C10E66">
        <w:rPr>
          <w:rFonts w:eastAsia="Calibri"/>
        </w:rPr>
        <w:t>itu</w:t>
      </w:r>
      <w:proofErr w:type="spellEnd"/>
      <w:r w:rsidRPr="00C10E66">
        <w:rPr>
          <w:rFonts w:eastAsia="Calibri"/>
        </w:rPr>
        <w:t xml:space="preserve"> juga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terdapat</w:t>
      </w:r>
      <w:proofErr w:type="spellEnd"/>
      <w:r w:rsidRPr="00C10E66">
        <w:rPr>
          <w:rFonts w:eastAsia="Calibri"/>
        </w:rPr>
        <w:t xml:space="preserve"> </w:t>
      </w:r>
      <w:r w:rsidRPr="00C10E66">
        <w:rPr>
          <w:rFonts w:eastAsia="Calibri"/>
          <w:i/>
          <w:iCs/>
        </w:rPr>
        <w:t xml:space="preserve">button </w:t>
      </w:r>
      <w:r w:rsidRPr="00C10E66">
        <w:rPr>
          <w:rFonts w:eastAsia="Calibri"/>
        </w:rPr>
        <w:t xml:space="preserve">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mengkases</w:t>
      </w:r>
      <w:proofErr w:type="spellEnd"/>
      <w:r w:rsidRPr="00C10E66">
        <w:rPr>
          <w:rFonts w:eastAsia="Calibri"/>
        </w:rPr>
        <w:t xml:space="preserve"> </w:t>
      </w:r>
      <w:proofErr w:type="spellStart"/>
      <w:r w:rsidRPr="00C10E66">
        <w:rPr>
          <w:rFonts w:eastAsia="Calibri"/>
        </w:rPr>
        <w:t>kehalaman</w:t>
      </w:r>
      <w:proofErr w:type="spellEnd"/>
      <w:r w:rsidRPr="00C10E66">
        <w:rPr>
          <w:rFonts w:eastAsia="Calibri"/>
        </w:rPr>
        <w:t xml:space="preserve"> </w:t>
      </w:r>
      <w:proofErr w:type="spellStart"/>
      <w:r w:rsidRPr="00C10E66">
        <w:rPr>
          <w:rFonts w:eastAsia="Calibri"/>
        </w:rPr>
        <w:t>profil</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
    <w:p w14:paraId="19E17615" w14:textId="74DB5770" w:rsidR="00C10E66" w:rsidRDefault="005B5632" w:rsidP="001F343A">
      <w:pPr>
        <w:pStyle w:val="ListParagraph"/>
        <w:ind w:left="426"/>
      </w:pPr>
      <w:r>
        <w:rPr>
          <w:noProof/>
        </w:rPr>
        <w:drawing>
          <wp:anchor distT="0" distB="0" distL="114300" distR="114300" simplePos="0" relativeHeight="251875840" behindDoc="1" locked="0" layoutInCell="1" allowOverlap="1" wp14:anchorId="5B57DBC9" wp14:editId="733A859A">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77777777" w:rsidR="00C10E66" w:rsidRDefault="00C10E66"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33"/>
          <w:footerReference w:type="default" r:id="rId134"/>
          <w:type w:val="continuous"/>
          <w:pgSz w:w="11906" w:h="16838"/>
          <w:pgMar w:top="2268" w:right="1701" w:bottom="1560" w:left="2268" w:header="709" w:footer="709" w:gutter="0"/>
          <w:pgNumType w:start="11"/>
          <w:cols w:space="708"/>
          <w:docGrid w:linePitch="360"/>
        </w:sectPr>
      </w:pPr>
    </w:p>
    <w:p w14:paraId="0E5EDA39" w14:textId="5AA695A1" w:rsidR="00926DA8" w:rsidRDefault="00C87493" w:rsidP="00040376">
      <w:r>
        <w:rPr>
          <w:noProof/>
        </w:rPr>
        <mc:AlternateContent>
          <mc:Choice Requires="wps">
            <w:drawing>
              <wp:anchor distT="0" distB="0" distL="114300" distR="114300" simplePos="0" relativeHeight="251822592" behindDoc="1" locked="0" layoutInCell="1" allowOverlap="1" wp14:anchorId="253CC169" wp14:editId="1415308B">
                <wp:simplePos x="0" y="0"/>
                <wp:positionH relativeFrom="column">
                  <wp:posOffset>354330</wp:posOffset>
                </wp:positionH>
                <wp:positionV relativeFrom="paragraph">
                  <wp:posOffset>301764</wp:posOffset>
                </wp:positionV>
                <wp:extent cx="4331335" cy="635"/>
                <wp:effectExtent l="0" t="0" r="0" b="8255"/>
                <wp:wrapNone/>
                <wp:docPr id="261" name="Text Box 26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35055C03" w14:textId="27244C59" w:rsidR="001F2641" w:rsidRPr="004E1599" w:rsidRDefault="001F2641" w:rsidP="00C10E66">
                            <w:pPr>
                              <w:pStyle w:val="Caption"/>
                              <w:jc w:val="center"/>
                              <w:rPr>
                                <w:noProof/>
                                <w:sz w:val="24"/>
                                <w:szCs w:val="24"/>
                              </w:rPr>
                            </w:pPr>
                            <w:bookmarkStart w:id="3815" w:name="_Toc83115855"/>
                            <w:r>
                              <w:t xml:space="preserve">Gambar 3. </w:t>
                            </w:r>
                            <w:r>
                              <w:fldChar w:fldCharType="begin"/>
                            </w:r>
                            <w:r>
                              <w:instrText xml:space="preserve"> SEQ Gambar_3. \* ARABIC </w:instrText>
                            </w:r>
                            <w:r>
                              <w:fldChar w:fldCharType="separate"/>
                            </w:r>
                            <w:r>
                              <w:rPr>
                                <w:noProof/>
                              </w:rPr>
                              <w:t>44</w:t>
                            </w:r>
                            <w:r>
                              <w:fldChar w:fldCharType="end"/>
                            </w:r>
                            <w:r>
                              <w:t xml:space="preserve"> </w:t>
                            </w:r>
                            <w:proofErr w:type="spellStart"/>
                            <w:r>
                              <w:t>Antarmuka</w:t>
                            </w:r>
                            <w:proofErr w:type="spellEnd"/>
                            <w:r>
                              <w:t xml:space="preserve"> Data </w:t>
                            </w:r>
                            <w:proofErr w:type="spellStart"/>
                            <w:r>
                              <w:t>Walikelas</w:t>
                            </w:r>
                            <w:bookmarkEnd w:id="38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CC169" id="Text Box 261" o:spid="_x0000_s1074" type="#_x0000_t202" style="position:absolute;left:0;text-align:left;margin-left:27.9pt;margin-top:23.75pt;width:341.05pt;height:.05pt;z-index:-25149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m1MAIAAGkEAAAOAAAAZHJzL2Uyb0RvYy54bWysVE1v2zAMvQ/YfxB0X5yPri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p7YQz&#10;K2oSaa/awL5Ay6KPGGqcn1PizlFqaClASg9+T84IvC2xjl+CxChOXF+u/MZykpw3s9lkNvvMmaTY&#10;LRlUO3s96tCHrwpqFo2cI4mXOBXnrQ9d6pASb/JgdLHRxsRNDKwNsrMgoZtKB9UX/y3L2JhrIZ7q&#10;CkZPFvF1OKIV2kObGLm5G0AeoLgQdoSuf7yTG00XboUPzwKpYQguDUF4oqU00OQceouzCvDn3/wx&#10;n3SkKGcNNWDO/Y+TQMWZ+WZJ4ditg4GDcRgMe6rXQFBJM3pNMukABjOYJUL9QrOxirdQSFhJd+U8&#10;DOY6dGNAsyXVapWSqCedCFu7czKWHojdty8CXS9LIDUfYWhNMX+nTpeb9HGrUyCqk3SR2I7Fnm/q&#10;5yR+P3txYN7uU9brH2L5CwAA//8DAFBLAwQUAAYACAAAACEA3sYr6N8AAAAIAQAADwAAAGRycy9k&#10;b3ducmV2LnhtbEyPzU7DMBCE70i8g7VIXBB1oPmBEKeqKjjApSL0ws2Nt3EgXke204a3xz3BcWdG&#10;M99Wq9kM7IjO95YE3C0SYEitVT11AnYfL7cPwHyQpORgCQX8oIdVfXlRyVLZE73jsQkdiyXkSylA&#10;hzCWnPtWo5F+YUek6B2sMzLE03VcOXmK5Wbg90mScyN7igtajrjR2H43kxGwTT+3+mY6PL+t06V7&#10;3U2b/KtrhLi+mtdPwALO4S8MZ/yIDnVk2tuJlGeDgCyL5EFAWmTAol8si0dg+7OQA68r/v+B+hcA&#10;AP//AwBQSwECLQAUAAYACAAAACEAtoM4kv4AAADhAQAAEwAAAAAAAAAAAAAAAAAAAAAAW0NvbnRl&#10;bnRfVHlwZXNdLnhtbFBLAQItABQABgAIAAAAIQA4/SH/1gAAAJQBAAALAAAAAAAAAAAAAAAAAC8B&#10;AABfcmVscy8ucmVsc1BLAQItABQABgAIAAAAIQDOqVm1MAIAAGkEAAAOAAAAAAAAAAAAAAAAAC4C&#10;AABkcnMvZTJvRG9jLnhtbFBLAQItABQABgAIAAAAIQDexivo3wAAAAgBAAAPAAAAAAAAAAAAAAAA&#10;AIoEAABkcnMvZG93bnJldi54bWxQSwUGAAAAAAQABADzAAAAlgUAAAAA&#10;" stroked="f">
                <v:textbox style="mso-fit-shape-to-text:t" inset="0,0,0,0">
                  <w:txbxContent>
                    <w:p w14:paraId="35055C03" w14:textId="27244C59" w:rsidR="001F2641" w:rsidRPr="004E1599" w:rsidRDefault="001F2641" w:rsidP="00C10E66">
                      <w:pPr>
                        <w:pStyle w:val="Caption"/>
                        <w:jc w:val="center"/>
                        <w:rPr>
                          <w:noProof/>
                          <w:sz w:val="24"/>
                          <w:szCs w:val="24"/>
                        </w:rPr>
                      </w:pPr>
                      <w:bookmarkStart w:id="3816" w:name="_Toc83115855"/>
                      <w:r>
                        <w:t xml:space="preserve">Gambar 3. </w:t>
                      </w:r>
                      <w:r>
                        <w:fldChar w:fldCharType="begin"/>
                      </w:r>
                      <w:r>
                        <w:instrText xml:space="preserve"> SEQ Gambar_3. \* ARABIC </w:instrText>
                      </w:r>
                      <w:r>
                        <w:fldChar w:fldCharType="separate"/>
                      </w:r>
                      <w:r>
                        <w:rPr>
                          <w:noProof/>
                        </w:rPr>
                        <w:t>44</w:t>
                      </w:r>
                      <w:r>
                        <w:fldChar w:fldCharType="end"/>
                      </w:r>
                      <w:r>
                        <w:t xml:space="preserve"> </w:t>
                      </w:r>
                      <w:proofErr w:type="spellStart"/>
                      <w:r>
                        <w:t>Antarmuka</w:t>
                      </w:r>
                      <w:proofErr w:type="spellEnd"/>
                      <w:r>
                        <w:t xml:space="preserve"> Data </w:t>
                      </w:r>
                      <w:proofErr w:type="spellStart"/>
                      <w:r>
                        <w:t>Walikelas</w:t>
                      </w:r>
                      <w:bookmarkEnd w:id="3816"/>
                      <w:proofErr w:type="spellEnd"/>
                    </w:p>
                  </w:txbxContent>
                </v:textbox>
              </v:shape>
            </w:pict>
          </mc:Fallback>
        </mc:AlternateContent>
      </w:r>
      <w:r w:rsidR="00926DA8">
        <w:br w:type="page"/>
      </w:r>
    </w:p>
    <w:p w14:paraId="284EC86B" w14:textId="1B894D6D" w:rsidR="00926DA8" w:rsidRPr="00007BE9" w:rsidRDefault="00926DA8" w:rsidP="00926DA8">
      <w:pPr>
        <w:pStyle w:val="Heading1"/>
        <w:numPr>
          <w:ilvl w:val="0"/>
          <w:numId w:val="0"/>
        </w:numPr>
        <w:rPr>
          <w:szCs w:val="22"/>
          <w:lang w:val="en-US"/>
        </w:rPr>
      </w:pPr>
      <w:bookmarkStart w:id="3817" w:name="_Toc80034255"/>
      <w:bookmarkStart w:id="3818"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3817"/>
      <w:bookmarkEnd w:id="3818"/>
    </w:p>
    <w:p w14:paraId="7D6C07FD" w14:textId="77777777" w:rsidR="00926DA8" w:rsidRPr="00926DA8" w:rsidRDefault="00926DA8" w:rsidP="00926DA8"/>
    <w:p w14:paraId="47FC13A0" w14:textId="46872881" w:rsidR="00926DA8" w:rsidRDefault="00926DA8" w:rsidP="00C93BF7">
      <w:pPr>
        <w:pStyle w:val="Heading2"/>
        <w:numPr>
          <w:ilvl w:val="0"/>
          <w:numId w:val="10"/>
        </w:numPr>
        <w:ind w:left="709" w:hanging="643"/>
        <w:rPr>
          <w:lang w:val="en-US"/>
        </w:rPr>
      </w:pPr>
      <w:bookmarkStart w:id="3819" w:name="_Toc80034256"/>
      <w:bookmarkStart w:id="3820" w:name="_Toc83115756"/>
      <w:proofErr w:type="spellStart"/>
      <w:r>
        <w:rPr>
          <w:lang w:val="en-US"/>
        </w:rPr>
        <w:t>Implementasi</w:t>
      </w:r>
      <w:bookmarkEnd w:id="3819"/>
      <w:bookmarkEnd w:id="3820"/>
      <w:proofErr w:type="spellEnd"/>
    </w:p>
    <w:p w14:paraId="4A29C204" w14:textId="53DB5BD6" w:rsidR="00C60063" w:rsidRPr="00C60063" w:rsidRDefault="005C4306" w:rsidP="005C4306">
      <w:pPr>
        <w:ind w:firstLine="709"/>
      </w:pPr>
      <w:r>
        <w:t xml:space="preserve">Pada </w:t>
      </w:r>
      <w:proofErr w:type="spellStart"/>
      <w:r>
        <w:t>bagian</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penerapan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atau</w:t>
      </w:r>
      <w:proofErr w:type="spellEnd"/>
      <w:r>
        <w:t xml:space="preserve"> di </w:t>
      </w:r>
      <w:proofErr w:type="spellStart"/>
      <w:r>
        <w:t>desain</w:t>
      </w:r>
      <w:proofErr w:type="spellEnd"/>
      <w:r>
        <w:t xml:space="preserve"> pada </w:t>
      </w:r>
      <w:proofErr w:type="spellStart"/>
      <w:r>
        <w:t>bab</w:t>
      </w:r>
      <w:proofErr w:type="spellEnd"/>
      <w:r>
        <w:t xml:space="preserve"> </w:t>
      </w:r>
      <w:proofErr w:type="spellStart"/>
      <w:r>
        <w:t>sebelumnya</w:t>
      </w:r>
      <w:proofErr w:type="spellEnd"/>
      <w:r>
        <w:t xml:space="preserve"> </w:t>
      </w:r>
      <w:proofErr w:type="spellStart"/>
      <w:r>
        <w:t>untuk</w:t>
      </w:r>
      <w:proofErr w:type="spellEnd"/>
      <w:r>
        <w:t xml:space="preserve"> </w:t>
      </w:r>
      <w:proofErr w:type="spellStart"/>
      <w:r>
        <w:t>kemudian</w:t>
      </w:r>
      <w:proofErr w:type="spellEnd"/>
      <w:r>
        <w:t xml:space="preserve"> </w:t>
      </w:r>
      <w:proofErr w:type="spellStart"/>
      <w:r>
        <w:t>dijalankan</w:t>
      </w:r>
      <w:proofErr w:type="spellEnd"/>
      <w:r>
        <w:t xml:space="preserve"> dan </w:t>
      </w:r>
      <w:proofErr w:type="spellStart"/>
      <w:r>
        <w:t>dioperasikan</w:t>
      </w:r>
      <w:proofErr w:type="spellEnd"/>
      <w:r>
        <w:t xml:space="preserve">. </w:t>
      </w:r>
      <w:proofErr w:type="spellStart"/>
      <w:r>
        <w:t>Sistem</w:t>
      </w:r>
      <w:proofErr w:type="spellEnd"/>
      <w:r>
        <w:t xml:space="preserve"> </w:t>
      </w:r>
      <w:proofErr w:type="spellStart"/>
      <w:r w:rsidR="00C72689">
        <w:t>absensi</w:t>
      </w:r>
      <w:proofErr w:type="spellEnd"/>
      <w:r w:rsidR="00C72689">
        <w:t xml:space="preserve"> </w:t>
      </w:r>
      <w:proofErr w:type="spellStart"/>
      <w:r w:rsidR="00C72689">
        <w:t>ini</w:t>
      </w:r>
      <w:proofErr w:type="spellEnd"/>
      <w:r w:rsidR="00C72689">
        <w:t xml:space="preserve"> </w:t>
      </w:r>
      <w:proofErr w:type="spellStart"/>
      <w:r w:rsidR="00C72689">
        <w:t>berisikan</w:t>
      </w:r>
      <w:proofErr w:type="spellEnd"/>
      <w:r w:rsidR="00C72689">
        <w:t xml:space="preserve"> </w:t>
      </w:r>
      <w:proofErr w:type="spellStart"/>
      <w:r w:rsidR="00C72689">
        <w:t>beberapa</w:t>
      </w:r>
      <w:proofErr w:type="spellEnd"/>
      <w:r w:rsidR="00C72689">
        <w:t xml:space="preserve"> </w:t>
      </w:r>
      <w:proofErr w:type="spellStart"/>
      <w:r w:rsidR="00C72689">
        <w:t>fitur</w:t>
      </w:r>
      <w:proofErr w:type="spellEnd"/>
      <w:r w:rsidR="00C72689">
        <w:t xml:space="preserve"> </w:t>
      </w:r>
      <w:proofErr w:type="spellStart"/>
      <w:r w:rsidR="00C72689">
        <w:t>untuk</w:t>
      </w:r>
      <w:proofErr w:type="spellEnd"/>
      <w:r w:rsidR="00C72689">
        <w:t xml:space="preserve"> </w:t>
      </w:r>
      <w:proofErr w:type="spellStart"/>
      <w:r w:rsidR="00C72689">
        <w:t>mengelola</w:t>
      </w:r>
      <w:proofErr w:type="spellEnd"/>
      <w:r w:rsidR="00C72689">
        <w:t xml:space="preserve"> </w:t>
      </w:r>
      <w:proofErr w:type="spellStart"/>
      <w:r w:rsidR="00C72689">
        <w:t>siswa</w:t>
      </w:r>
      <w:proofErr w:type="spellEnd"/>
      <w:r w:rsidR="00C72689">
        <w:t xml:space="preserve">, guru, </w:t>
      </w:r>
      <w:proofErr w:type="spellStart"/>
      <w:r w:rsidR="00C72689">
        <w:t>absen</w:t>
      </w:r>
      <w:proofErr w:type="spellEnd"/>
      <w:r w:rsidR="00C72689">
        <w:t xml:space="preserve"> </w:t>
      </w:r>
      <w:proofErr w:type="spellStart"/>
      <w:r w:rsidR="00C72689">
        <w:t>serta</w:t>
      </w:r>
      <w:proofErr w:type="spellEnd"/>
      <w:r w:rsidR="00C72689">
        <w:t xml:space="preserve"> </w:t>
      </w:r>
      <w:proofErr w:type="spellStart"/>
      <w:r w:rsidR="00C72689">
        <w:t>laporan</w:t>
      </w:r>
      <w:proofErr w:type="spellEnd"/>
      <w:r w:rsidR="00C72689">
        <w:t xml:space="preserve"> </w:t>
      </w:r>
      <w:proofErr w:type="spellStart"/>
      <w:r w:rsidR="00C72689">
        <w:t>absen</w:t>
      </w:r>
      <w:proofErr w:type="spellEnd"/>
      <w:r w:rsidR="00532FE5">
        <w:t xml:space="preserve"> yang </w:t>
      </w:r>
      <w:proofErr w:type="spellStart"/>
      <w:r w:rsidR="00532FE5">
        <w:t>berbasis</w:t>
      </w:r>
      <w:proofErr w:type="spellEnd"/>
      <w:r w:rsidR="00532FE5">
        <w:t xml:space="preserve"> desktop.</w:t>
      </w:r>
      <w:r w:rsidR="00C72689">
        <w:t xml:space="preserve"> </w:t>
      </w:r>
      <w:r w:rsidR="00AD029D" w:rsidRPr="00302D6D">
        <w:t xml:space="preserve">Pada </w:t>
      </w:r>
      <w:proofErr w:type="spellStart"/>
      <w:r w:rsidR="00AD029D" w:rsidRPr="00302D6D">
        <w:t>pengujian</w:t>
      </w:r>
      <w:proofErr w:type="spellEnd"/>
      <w:r w:rsidR="00AD029D">
        <w:rPr>
          <w:lang w:val="id-ID"/>
        </w:rPr>
        <w:t xml:space="preserve"> ini</w:t>
      </w:r>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secara</w:t>
      </w:r>
      <w:proofErr w:type="spellEnd"/>
      <w:r w:rsidR="00AD029D" w:rsidRPr="00302D6D">
        <w:t xml:space="preserve"> </w:t>
      </w:r>
      <w:r w:rsidR="00AD029D" w:rsidRPr="00AD029D">
        <w:rPr>
          <w:i/>
          <w:iCs/>
        </w:rPr>
        <w:t>Stand Alone</w:t>
      </w:r>
      <w:r w:rsidR="00AD029D">
        <w:rPr>
          <w:i/>
        </w:rPr>
        <w:t xml:space="preserve"> </w:t>
      </w:r>
      <w:proofErr w:type="spellStart"/>
      <w:r w:rsidR="00AD029D" w:rsidRPr="00302D6D">
        <w:t>yaitu</w:t>
      </w:r>
      <w:proofErr w:type="spellEnd"/>
      <w:r w:rsidR="00AD029D" w:rsidRPr="00302D6D">
        <w:t xml:space="preserve"> </w:t>
      </w:r>
      <w:proofErr w:type="spellStart"/>
      <w:r w:rsidR="00AD029D" w:rsidRPr="00302D6D">
        <w:t>menggunakan</w:t>
      </w:r>
      <w:proofErr w:type="spellEnd"/>
      <w:r w:rsidR="00AD029D" w:rsidRPr="00302D6D">
        <w:t xml:space="preserve"> </w:t>
      </w:r>
      <w:proofErr w:type="spellStart"/>
      <w:r w:rsidR="00AD029D" w:rsidRPr="00302D6D">
        <w:t>komputer</w:t>
      </w:r>
      <w:proofErr w:type="spellEnd"/>
      <w:r w:rsidR="00AD029D" w:rsidRPr="00302D6D">
        <w:t xml:space="preserve"> </w:t>
      </w:r>
      <w:proofErr w:type="spellStart"/>
      <w:r w:rsidR="00AD029D" w:rsidRPr="00302D6D">
        <w:t>pribadi</w:t>
      </w:r>
      <w:proofErr w:type="spellEnd"/>
      <w:r w:rsidR="00AD029D" w:rsidRPr="00302D6D">
        <w:t xml:space="preserve">, </w:t>
      </w:r>
      <w:proofErr w:type="spellStart"/>
      <w:r w:rsidR="00AD029D" w:rsidRPr="00302D6D">
        <w:t>hal</w:t>
      </w:r>
      <w:proofErr w:type="spellEnd"/>
      <w:r w:rsidR="00AD029D" w:rsidRPr="00302D6D">
        <w:t xml:space="preserve"> </w:t>
      </w:r>
      <w:proofErr w:type="spellStart"/>
      <w:r w:rsidR="00AD029D" w:rsidRPr="00302D6D">
        <w:t>ini</w:t>
      </w:r>
      <w:proofErr w:type="spellEnd"/>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dengan</w:t>
      </w:r>
      <w:proofErr w:type="spellEnd"/>
      <w:r w:rsidR="00AD029D" w:rsidRPr="00302D6D">
        <w:t xml:space="preserve"> </w:t>
      </w:r>
      <w:proofErr w:type="spellStart"/>
      <w:r w:rsidR="00AD029D" w:rsidRPr="00302D6D">
        <w:t>pertimbangan</w:t>
      </w:r>
      <w:proofErr w:type="spellEnd"/>
      <w:r w:rsidR="00AD029D" w:rsidRPr="00302D6D">
        <w:t xml:space="preserve"> </w:t>
      </w:r>
      <w:proofErr w:type="spellStart"/>
      <w:r w:rsidR="00AD029D" w:rsidRPr="00302D6D">
        <w:t>kemudahan</w:t>
      </w:r>
      <w:proofErr w:type="spellEnd"/>
      <w:r w:rsidR="00AD029D" w:rsidRPr="00302D6D">
        <w:t xml:space="preserve"> </w:t>
      </w:r>
      <w:proofErr w:type="spellStart"/>
      <w:r w:rsidR="00AD029D" w:rsidRPr="00302D6D">
        <w:t>dalam</w:t>
      </w:r>
      <w:proofErr w:type="spellEnd"/>
      <w:r w:rsidR="00AD029D" w:rsidRPr="00302D6D">
        <w:t xml:space="preserve"> </w:t>
      </w:r>
      <w:proofErr w:type="spellStart"/>
      <w:r w:rsidR="00AD029D" w:rsidRPr="00302D6D">
        <w:t>melakukan</w:t>
      </w:r>
      <w:proofErr w:type="spellEnd"/>
      <w:r w:rsidR="00AD029D" w:rsidRPr="00302D6D">
        <w:t xml:space="preserve"> </w:t>
      </w:r>
      <w:proofErr w:type="spellStart"/>
      <w:r w:rsidR="00AD029D" w:rsidRPr="00302D6D">
        <w:t>pengujian</w:t>
      </w:r>
      <w:proofErr w:type="spellEnd"/>
      <w:r w:rsidR="00AD029D" w:rsidRPr="00302D6D">
        <w:t xml:space="preserve"> </w:t>
      </w:r>
      <w:r w:rsidR="00AD029D" w:rsidRPr="007B0ABA">
        <w:rPr>
          <w:lang w:val="id-ID"/>
        </w:rPr>
        <w:t>sistem</w:t>
      </w:r>
      <w:r w:rsidR="00AD029D" w:rsidRPr="00302D6D">
        <w:t xml:space="preserve"> yang </w:t>
      </w:r>
      <w:proofErr w:type="spellStart"/>
      <w:r w:rsidR="00AD029D" w:rsidRPr="00302D6D">
        <w:t>dibuat</w:t>
      </w:r>
      <w:proofErr w:type="spellEnd"/>
      <w:r w:rsidR="00AD029D" w:rsidRPr="00302D6D">
        <w:t xml:space="preserve"> </w:t>
      </w:r>
      <w:proofErr w:type="spellStart"/>
      <w:r w:rsidR="00AD029D" w:rsidRPr="00302D6D">
        <w:t>untuk</w:t>
      </w:r>
      <w:proofErr w:type="spellEnd"/>
      <w:r w:rsidR="00AD029D" w:rsidRPr="00302D6D">
        <w:t xml:space="preserve"> </w:t>
      </w:r>
      <w:proofErr w:type="spellStart"/>
      <w:r w:rsidR="00AD029D" w:rsidRPr="00302D6D">
        <w:t>menguji</w:t>
      </w:r>
      <w:proofErr w:type="spellEnd"/>
      <w:r w:rsidR="00AD029D" w:rsidRPr="00302D6D">
        <w:t xml:space="preserve"> </w:t>
      </w:r>
      <w:proofErr w:type="spellStart"/>
      <w:r w:rsidR="00AD029D" w:rsidRPr="00302D6D">
        <w:t>berdasarkan</w:t>
      </w:r>
      <w:proofErr w:type="spellEnd"/>
      <w:r w:rsidR="00AD029D" w:rsidRPr="00302D6D">
        <w:t xml:space="preserve"> </w:t>
      </w:r>
      <w:proofErr w:type="spellStart"/>
      <w:r w:rsidR="00AD029D" w:rsidRPr="00302D6D">
        <w:t>segi</w:t>
      </w:r>
      <w:proofErr w:type="spellEnd"/>
      <w:r w:rsidR="00AD029D" w:rsidRPr="00302D6D">
        <w:t xml:space="preserve"> </w:t>
      </w:r>
      <w:proofErr w:type="spellStart"/>
      <w:r w:rsidR="00AD029D" w:rsidRPr="00302D6D">
        <w:t>fungsional</w:t>
      </w:r>
      <w:proofErr w:type="spellEnd"/>
      <w:r w:rsidR="00AD029D" w:rsidRPr="00302D6D">
        <w:t xml:space="preserve"> program.</w:t>
      </w:r>
    </w:p>
    <w:p w14:paraId="08C830E5" w14:textId="631F23BD" w:rsidR="00926DA8" w:rsidRDefault="0082631E" w:rsidP="00D05B9F">
      <w:pPr>
        <w:pStyle w:val="Heading3"/>
        <w:numPr>
          <w:ilvl w:val="0"/>
          <w:numId w:val="11"/>
        </w:numPr>
        <w:ind w:left="426"/>
        <w:rPr>
          <w:lang w:val="en-US"/>
        </w:rPr>
      </w:pPr>
      <w:bookmarkStart w:id="3821" w:name="_Toc80034257"/>
      <w:bookmarkStart w:id="3822" w:name="_Toc83115757"/>
      <w:proofErr w:type="spellStart"/>
      <w:r>
        <w:rPr>
          <w:lang w:val="en-US"/>
        </w:rPr>
        <w:t>Implementasi</w:t>
      </w:r>
      <w:proofErr w:type="spellEnd"/>
      <w:r>
        <w:rPr>
          <w:lang w:val="en-US"/>
        </w:rPr>
        <w:t xml:space="preserve"> Basis Data</w:t>
      </w:r>
      <w:bookmarkEnd w:id="3821"/>
      <w:bookmarkEnd w:id="3822"/>
    </w:p>
    <w:p w14:paraId="3CAB0631" w14:textId="475CDD19" w:rsidR="002B24A0" w:rsidRDefault="00662BB5" w:rsidP="00FF034E">
      <w:pPr>
        <w:ind w:firstLine="709"/>
        <w:rPr>
          <w:color w:val="000000"/>
          <w:lang w:val="en-ID"/>
        </w:rPr>
      </w:pPr>
      <w:proofErr w:type="spellStart"/>
      <w:r w:rsidRPr="00662BB5">
        <w:rPr>
          <w:color w:val="000000"/>
          <w:lang w:val="en-ID"/>
        </w:rPr>
        <w:t>Implementasi</w:t>
      </w:r>
      <w:proofErr w:type="spellEnd"/>
      <w:r w:rsidRPr="00662BB5">
        <w:rPr>
          <w:color w:val="000000"/>
          <w:lang w:val="en-ID"/>
        </w:rPr>
        <w:t xml:space="preserve"> basis data </w:t>
      </w:r>
      <w:proofErr w:type="spellStart"/>
      <w:r w:rsidRPr="00662BB5">
        <w:rPr>
          <w:color w:val="000000"/>
          <w:lang w:val="en-ID"/>
        </w:rPr>
        <w:t>dibuat</w:t>
      </w:r>
      <w:proofErr w:type="spellEnd"/>
      <w:r w:rsidRPr="00662BB5">
        <w:rPr>
          <w:color w:val="000000"/>
          <w:lang w:val="en-ID"/>
        </w:rPr>
        <w:t xml:space="preserve"> </w:t>
      </w:r>
      <w:proofErr w:type="spellStart"/>
      <w:r w:rsidRPr="00662BB5">
        <w:rPr>
          <w:color w:val="000000"/>
          <w:lang w:val="en-ID"/>
        </w:rPr>
        <w:t>berdasarkan</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pada BAB III yang </w:t>
      </w:r>
      <w:proofErr w:type="spellStart"/>
      <w:r w:rsidRPr="00662BB5">
        <w:rPr>
          <w:color w:val="000000"/>
          <w:lang w:val="en-ID"/>
        </w:rPr>
        <w:t>ada</w:t>
      </w:r>
      <w:proofErr w:type="spellEnd"/>
      <w:r w:rsidRPr="00662BB5">
        <w:rPr>
          <w:color w:val="000000"/>
          <w:lang w:val="en-ID"/>
        </w:rPr>
        <w:t xml:space="preserve"> pada sub </w:t>
      </w:r>
      <w:proofErr w:type="spellStart"/>
      <w:r w:rsidRPr="00662BB5">
        <w:rPr>
          <w:color w:val="000000"/>
          <w:lang w:val="en-ID"/>
        </w:rPr>
        <w:t>bab</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w:t>
      </w:r>
      <w:proofErr w:type="spellStart"/>
      <w:r w:rsidRPr="00662BB5">
        <w:rPr>
          <w:color w:val="000000"/>
          <w:lang w:val="en-ID"/>
        </w:rPr>
        <w:t>diimplementasikan</w:t>
      </w:r>
      <w:proofErr w:type="spellEnd"/>
      <w:r w:rsidRPr="00662BB5">
        <w:rPr>
          <w:color w:val="000000"/>
          <w:lang w:val="en-ID"/>
        </w:rPr>
        <w:t xml:space="preserve"> </w:t>
      </w:r>
      <w:proofErr w:type="spellStart"/>
      <w:r w:rsidRPr="00662BB5">
        <w:rPr>
          <w:color w:val="000000"/>
          <w:lang w:val="en-ID"/>
        </w:rPr>
        <w:t>menggunakan</w:t>
      </w:r>
      <w:proofErr w:type="spellEnd"/>
      <w:r w:rsidRPr="00662BB5">
        <w:rPr>
          <w:color w:val="000000"/>
          <w:lang w:val="en-ID"/>
        </w:rPr>
        <w:t xml:space="preserve"> DBMS (</w:t>
      </w:r>
      <w:r w:rsidRPr="00662BB5">
        <w:rPr>
          <w:i/>
          <w:iCs/>
          <w:color w:val="000000"/>
          <w:lang w:val="en-ID"/>
        </w:rPr>
        <w:t>Database Management System</w:t>
      </w:r>
      <w:r w:rsidRPr="00662BB5">
        <w:rPr>
          <w:color w:val="000000"/>
          <w:lang w:val="en-ID"/>
        </w:rPr>
        <w:t xml:space="preserve">) MySQL. </w:t>
      </w:r>
      <w:proofErr w:type="spellStart"/>
      <w:r w:rsidRPr="00662BB5">
        <w:rPr>
          <w:color w:val="000000"/>
          <w:lang w:val="en-ID"/>
        </w:rPr>
        <w:t>Terdiri</w:t>
      </w:r>
      <w:proofErr w:type="spellEnd"/>
      <w:r w:rsidRPr="00662BB5">
        <w:rPr>
          <w:color w:val="000000"/>
          <w:lang w:val="en-ID"/>
        </w:rPr>
        <w:t xml:space="preserve"> </w:t>
      </w:r>
      <w:proofErr w:type="spellStart"/>
      <w:r w:rsidRPr="00662BB5">
        <w:rPr>
          <w:color w:val="000000"/>
          <w:lang w:val="en-ID"/>
        </w:rPr>
        <w:t>dari</w:t>
      </w:r>
      <w:proofErr w:type="spellEnd"/>
      <w:r w:rsidRPr="00662BB5">
        <w:rPr>
          <w:color w:val="000000"/>
          <w:lang w:val="en-ID"/>
        </w:rPr>
        <w:t xml:space="preserve"> </w:t>
      </w:r>
      <w:proofErr w:type="spellStart"/>
      <w:r w:rsidR="00D05B9F">
        <w:rPr>
          <w:color w:val="000000"/>
          <w:lang w:val="en-ID"/>
        </w:rPr>
        <w:t>beberapa</w:t>
      </w:r>
      <w:proofErr w:type="spellEnd"/>
      <w:r w:rsidR="00D05B9F">
        <w:rPr>
          <w:color w:val="000000"/>
          <w:lang w:val="en-ID"/>
        </w:rPr>
        <w:t xml:space="preserve"> </w:t>
      </w:r>
      <w:proofErr w:type="spellStart"/>
      <w:r w:rsidRPr="00662BB5">
        <w:rPr>
          <w:color w:val="000000"/>
          <w:lang w:val="en-ID"/>
        </w:rPr>
        <w:t>tabel</w:t>
      </w:r>
      <w:proofErr w:type="spellEnd"/>
      <w:r w:rsidRPr="00662BB5">
        <w:rPr>
          <w:color w:val="000000"/>
          <w:lang w:val="en-ID"/>
        </w:rPr>
        <w:t xml:space="preserve"> </w:t>
      </w:r>
      <w:r w:rsidR="00D05B9F">
        <w:rPr>
          <w:color w:val="000000"/>
          <w:lang w:val="en-ID"/>
        </w:rPr>
        <w:t xml:space="preserve">yang </w:t>
      </w:r>
      <w:proofErr w:type="spellStart"/>
      <w:r w:rsidR="00D05B9F">
        <w:rPr>
          <w:color w:val="000000"/>
          <w:lang w:val="en-ID"/>
        </w:rPr>
        <w:t>akan</w:t>
      </w:r>
      <w:proofErr w:type="spellEnd"/>
      <w:r w:rsidR="00D05B9F">
        <w:rPr>
          <w:color w:val="000000"/>
          <w:lang w:val="en-ID"/>
        </w:rPr>
        <w:t xml:space="preserve"> di </w:t>
      </w:r>
      <w:proofErr w:type="spellStart"/>
      <w:r w:rsidR="00D05B9F">
        <w:rPr>
          <w:color w:val="000000"/>
          <w:lang w:val="en-ID"/>
        </w:rPr>
        <w:t>jelaskan</w:t>
      </w:r>
      <w:proofErr w:type="spellEnd"/>
      <w:r w:rsidR="00D05B9F">
        <w:rPr>
          <w:color w:val="000000"/>
          <w:lang w:val="en-ID"/>
        </w:rPr>
        <w:t xml:space="preserve"> pada sub </w:t>
      </w:r>
      <w:proofErr w:type="spellStart"/>
      <w:r w:rsidR="00D05B9F">
        <w:rPr>
          <w:color w:val="000000"/>
          <w:lang w:val="en-ID"/>
        </w:rPr>
        <w:t>bab</w:t>
      </w:r>
      <w:proofErr w:type="spellEnd"/>
      <w:r w:rsidR="00D05B9F">
        <w:rPr>
          <w:color w:val="000000"/>
          <w:lang w:val="en-ID"/>
        </w:rPr>
        <w:t xml:space="preserve"> </w:t>
      </w:r>
      <w:proofErr w:type="spellStart"/>
      <w:r w:rsidR="00D05B9F">
        <w:rPr>
          <w:color w:val="000000"/>
          <w:lang w:val="en-ID"/>
        </w:rPr>
        <w:t>berikutnya</w:t>
      </w:r>
      <w:proofErr w:type="spellEnd"/>
      <w:r w:rsidR="00D05B9F">
        <w:rPr>
          <w:color w:val="000000"/>
          <w:lang w:val="en-ID"/>
        </w:rPr>
        <w:t>.</w:t>
      </w:r>
    </w:p>
    <w:p w14:paraId="509AEFA2" w14:textId="02168B3B" w:rsidR="00D05B9F"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S</w:t>
      </w:r>
      <w:r>
        <w:rPr>
          <w:lang w:val="en-ID"/>
        </w:rPr>
        <w:t>iswa</w:t>
      </w:r>
      <w:proofErr w:type="spellEnd"/>
    </w:p>
    <w:p w14:paraId="2AA20FF0" w14:textId="261EE777" w:rsidR="005B5632" w:rsidRPr="005B5632" w:rsidRDefault="00C94D36" w:rsidP="005B5632">
      <w:pPr>
        <w:ind w:firstLine="426"/>
        <w:rPr>
          <w:szCs w:val="22"/>
        </w:rPr>
      </w:pPr>
      <w:r>
        <w:rPr>
          <w:noProof/>
        </w:rPr>
        <mc:AlternateContent>
          <mc:Choice Requires="wps">
            <w:drawing>
              <wp:anchor distT="0" distB="0" distL="114300" distR="114300" simplePos="0" relativeHeight="251877888" behindDoc="1" locked="0" layoutInCell="1" allowOverlap="1" wp14:anchorId="4C0FA153" wp14:editId="20073CAC">
                <wp:simplePos x="0" y="0"/>
                <wp:positionH relativeFrom="margin">
                  <wp:posOffset>16831</wp:posOffset>
                </wp:positionH>
                <wp:positionV relativeFrom="paragraph">
                  <wp:posOffset>512222</wp:posOffset>
                </wp:positionV>
                <wp:extent cx="5003165" cy="160773"/>
                <wp:effectExtent l="0" t="0" r="6985" b="0"/>
                <wp:wrapNone/>
                <wp:docPr id="322" name="Text Box 322"/>
                <wp:cNvGraphicFramePr/>
                <a:graphic xmlns:a="http://schemas.openxmlformats.org/drawingml/2006/main">
                  <a:graphicData uri="http://schemas.microsoft.com/office/word/2010/wordprocessingShape">
                    <wps:wsp>
                      <wps:cNvSpPr txBox="1"/>
                      <wps:spPr>
                        <a:xfrm>
                          <a:off x="0" y="0"/>
                          <a:ext cx="5003165" cy="160773"/>
                        </a:xfrm>
                        <a:prstGeom prst="rect">
                          <a:avLst/>
                        </a:prstGeom>
                        <a:solidFill>
                          <a:prstClr val="white"/>
                        </a:solidFill>
                        <a:ln>
                          <a:noFill/>
                        </a:ln>
                      </wps:spPr>
                      <wps:txbx>
                        <w:txbxContent>
                          <w:p w14:paraId="1AF48C24" w14:textId="233220FF" w:rsidR="001F2641" w:rsidRPr="00E42F16"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FA153" id="Text Box 322" o:spid="_x0000_s1075" type="#_x0000_t202" style="position:absolute;left:0;text-align:left;margin-left:1.35pt;margin-top:40.35pt;width:393.95pt;height:12.65pt;z-index:-25143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P1NAIAAGwEAAAOAAAAZHJzL2Uyb0RvYy54bWysVFFv2yAQfp+0/4B4X+wka9pFcaosVaZJ&#10;UVspmfpMMMRImGNAYme/fge2063b07QXfNwdB9/33Xlx39aanIXzCkxBx6OcEmE4lMocC/ptv/lw&#10;R4kPzJRMgxEFvQhP75fv3y0aOxcTqECXwhEsYvy8sQWtQrDzLPO8EjXzI7DCYFCCq1nArTtmpWMN&#10;Vq91NsnzWdaAK60DLrxH70MXpMtUX0rBw5OUXgSiC4pvC2l1aT3ENVsu2PzomK0U75/B/uEVNVMG&#10;L72WemCBkZNTf5SqFXfgQYYRhzoDKRUXCQOiGedv0OwqZkXCguR4e6XJ/7+y/PH87IgqCzqdTCgx&#10;rEaR9qIN5DO0JPqQocb6OSbuLKaGFgOo9OD36IzAW+nq+EVIBOPI9eXKbyzH0XmT59Px7IYSjrHx&#10;LL+9ncYy2etp63z4IqAm0SioQ/0Srey89aFLHVLiZR60KjdK67iJgbV25MxQ66ZSQfTFf8vSJuYa&#10;iKe6gtGTRYgdlGiF9tAmUj5+GnAeoLwgfAddC3nLNwov3DIfnpnDnkHEOAfhCRepoSko9BYlFbgf&#10;f/PHfJQSo5Q02IMF9d9PzAlK9FeDIseGHQw3GIfBMKd6DQh1jBNmeTLxgAt6MKWD+gXHYxVvwRAz&#10;HO8qaBjMdegmAceLi9UqJWFbWha2Zmd5LD0Qu29fmLO9LAEFfYShO9n8jTpdbkfz6hRAqiRdJLZj&#10;secbWzqJ349fnJlf9ynr9Sex/Ak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BNWI/U0AgAAbAQAAA4AAAAAAAAAAAAAAAAA&#10;LgIAAGRycy9lMm9Eb2MueG1sUEsBAi0AFAAGAAgAAAAhAMMe1/fdAAAACAEAAA8AAAAAAAAAAAAA&#10;AAAAjgQAAGRycy9kb3ducmV2LnhtbFBLBQYAAAAABAAEAPMAAACYBQAAAAA=&#10;" stroked="f">
                <v:textbox inset="0,0,0,0">
                  <w:txbxContent>
                    <w:p w14:paraId="1AF48C24" w14:textId="233220FF" w:rsidR="001F2641" w:rsidRPr="00E42F16"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Siswa</w:t>
                      </w:r>
                    </w:p>
                  </w:txbxContent>
                </v:textbox>
                <w10:wrap anchorx="margin"/>
              </v:shape>
            </w:pict>
          </mc:Fallback>
        </mc:AlternateContent>
      </w:r>
      <w:proofErr w:type="spellStart"/>
      <w:r w:rsidR="005B5632">
        <w:t>Implementasi</w:t>
      </w:r>
      <w:proofErr w:type="spellEnd"/>
      <w:r w:rsidR="005B5632">
        <w:t xml:space="preserve"> yang </w:t>
      </w:r>
      <w:proofErr w:type="spellStart"/>
      <w:r w:rsidR="005B5632">
        <w:t>dilakukan</w:t>
      </w:r>
      <w:proofErr w:type="spellEnd"/>
      <w:r w:rsidR="005B5632">
        <w:t xml:space="preserve"> pada </w:t>
      </w:r>
      <w:proofErr w:type="spellStart"/>
      <w:r w:rsidR="005B5632">
        <w:t>tabel</w:t>
      </w:r>
      <w:proofErr w:type="spellEnd"/>
      <w:r w:rsidR="005B5632">
        <w:t xml:space="preserve"> </w:t>
      </w:r>
      <w:proofErr w:type="spellStart"/>
      <w:r>
        <w:t>siswa</w:t>
      </w:r>
      <w:proofErr w:type="spellEnd"/>
      <w:r w:rsidR="005B5632">
        <w:t xml:space="preserve"> </w:t>
      </w:r>
      <w:proofErr w:type="spellStart"/>
      <w:r w:rsidR="005B5632">
        <w:t>dalam</w:t>
      </w:r>
      <w:proofErr w:type="spellEnd"/>
      <w:r w:rsidR="005B5632">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rsidR="005B5632">
        <w:t xml:space="preserve"> </w:t>
      </w:r>
      <w:proofErr w:type="spellStart"/>
      <w:r w:rsidR="005B5632">
        <w:t>ditunjukkan</w:t>
      </w:r>
      <w:proofErr w:type="spellEnd"/>
      <w:r w:rsidR="005B5632">
        <w:t xml:space="preserve"> pada Gambar 4.1.</w:t>
      </w:r>
    </w:p>
    <w:p w14:paraId="22AD6E99" w14:textId="73CE3C01" w:rsidR="00A911C8" w:rsidRDefault="00C94D36" w:rsidP="00A911C8">
      <w:pPr>
        <w:pStyle w:val="ListParagraph"/>
        <w:ind w:left="426"/>
        <w:rPr>
          <w:lang w:val="en-ID"/>
        </w:rPr>
      </w:pPr>
      <w:r w:rsidRPr="00A911C8">
        <w:rPr>
          <w:noProof/>
          <w:lang w:val="en-ID"/>
        </w:rPr>
        <w:drawing>
          <wp:anchor distT="0" distB="0" distL="114300" distR="114300" simplePos="0" relativeHeight="251827712" behindDoc="1" locked="0" layoutInCell="1" allowOverlap="1" wp14:anchorId="271DC5E9" wp14:editId="20A060BF">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61C23DEB"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109C40D8" w14:textId="3A081F42" w:rsidR="00FF034E" w:rsidRDefault="00A911C8" w:rsidP="00806706">
      <w:pPr>
        <w:pStyle w:val="ListParagraph"/>
        <w:numPr>
          <w:ilvl w:val="0"/>
          <w:numId w:val="49"/>
        </w:numPr>
        <w:ind w:left="426"/>
        <w:rPr>
          <w:lang w:val="en-ID"/>
        </w:rPr>
      </w:pPr>
      <w:proofErr w:type="spellStart"/>
      <w:r>
        <w:rPr>
          <w:lang w:val="en-ID"/>
        </w:rPr>
        <w:t>T</w:t>
      </w:r>
      <w:r w:rsidR="00FF034E">
        <w:rPr>
          <w:lang w:val="en-ID"/>
        </w:rPr>
        <w:t>abel</w:t>
      </w:r>
      <w:proofErr w:type="spellEnd"/>
      <w:r w:rsidR="00FF034E">
        <w:rPr>
          <w:lang w:val="en-ID"/>
        </w:rPr>
        <w:t xml:space="preserve">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table guru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4.2</w:t>
      </w:r>
    </w:p>
    <w:p w14:paraId="4DEB8813" w14:textId="664982CA" w:rsidR="00A911C8" w:rsidRDefault="00C94D36" w:rsidP="00A911C8">
      <w:pPr>
        <w:pStyle w:val="ListParagraph"/>
        <w:ind w:left="426"/>
        <w:rPr>
          <w:lang w:val="en-ID"/>
        </w:rPr>
      </w:pPr>
      <w:r>
        <w:rPr>
          <w:noProof/>
        </w:rPr>
        <w:lastRenderedPageBreak/>
        <mc:AlternateContent>
          <mc:Choice Requires="wps">
            <w:drawing>
              <wp:anchor distT="0" distB="0" distL="114300" distR="114300" simplePos="0" relativeHeight="251879936" behindDoc="1" locked="0" layoutInCell="1" allowOverlap="1" wp14:anchorId="7C15E9E8" wp14:editId="2E72847B">
                <wp:simplePos x="0" y="0"/>
                <wp:positionH relativeFrom="column">
                  <wp:posOffset>46355</wp:posOffset>
                </wp:positionH>
                <wp:positionV relativeFrom="paragraph">
                  <wp:posOffset>-2868</wp:posOffset>
                </wp:positionV>
                <wp:extent cx="4975225" cy="236137"/>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4975225" cy="236137"/>
                        </a:xfrm>
                        <a:prstGeom prst="rect">
                          <a:avLst/>
                        </a:prstGeom>
                        <a:solidFill>
                          <a:prstClr val="white"/>
                        </a:solidFill>
                        <a:ln>
                          <a:noFill/>
                        </a:ln>
                      </wps:spPr>
                      <wps:txbx>
                        <w:txbxContent>
                          <w:p w14:paraId="5945B67A" w14:textId="78C84FB2" w:rsidR="001F2641" w:rsidRPr="000D139D"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Tabel</w:t>
                            </w:r>
                            <w:proofErr w:type="spellEnd"/>
                            <w:r>
                              <w:t xml:space="preserv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5E9E8" id="Text Box 323" o:spid="_x0000_s1076" type="#_x0000_t202" style="position:absolute;left:0;text-align:left;margin-left:3.65pt;margin-top:-.25pt;width:391.75pt;height:18.6pt;z-index:-25143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KVDNAIAAGwEAAAOAAAAZHJzL2Uyb0RvYy54bWysVFFv2yAQfp+0/4B4X5w4S9tFcaosVaZJ&#10;VVspmfpMMMRImGNAYme/fge2k63b07QXfNwdH9z33Xlx39aanITzCkxBJ6MxJcJwKJU5FPTbbvPh&#10;jhIfmCmZBiMKehae3i/fv1s0di5yqECXwhEEMX7e2IJWIdh5lnleiZr5EVhhMCjB1Szg1h2y0rEG&#10;0Wud5ePxTdaAK60DLrxH70MXpMuEL6Xg4VlKLwLRBcW3hbS6tO7jmi0XbH5wzFaK989g//CKmimD&#10;l16gHlhg5OjUH1C14g48yDDiUGcgpeIi1YDVTMZvqtlWzIpUC5Lj7YUm//9g+dPpxRFVFnSaTykx&#10;rEaRdqIN5DO0JPqQocb6OSZuLaaGFgOo9OD36IyFt9LV8YslEYwj1+cLvxGOo/Pjp9tZns8o4RjL&#10;pzeT6W2Eya6nrfPhi4CaRKOgDvVLtLLTow9d6pASL/OgVblRWsdNDKy1IyeGWjeVCqIH/y1Lm5hr&#10;IJ7qAKMniyV2pUQrtPs2kTJLHRJdeyjPWL6DroW85RuFFz4yH16Yw57BinEOwjMuUkNTUOgtSipw&#10;P/7mj/koJUYpabAHC+q/H5kTlOivBkWODTsYbjD2g2GO9Rqw1AlOmOXJxAMu6MGUDupXHI9VvAVD&#10;zHC8q6BhMNehmwQcLy5Wq5SEbWlZeDRbyyP0QOyufWXO9rIEFPQJhu5k8zfqdLkdzatjAKmSdFcW&#10;e76xpZP4/fjFmfl1n7KuP4nlTwAAAP//AwBQSwMEFAAGAAgAAAAhABkhRHbdAAAABgEAAA8AAABk&#10;cnMvZG93bnJldi54bWxMj8FOwzAQRO9I/IO1SFxQ69CKBEKcClq4lUNL1bMbL0lEvI5sp0n/nuUE&#10;x9GMZt4Uq8l24ow+tI4U3M8TEEiVMy3VCg6f77NHECFqMrpzhAouGGBVXl8VOjdupB2e97EWXEIh&#10;1wqaGPtcylA1aHWYux6JvS/nrY4sfS2N1yOX204ukiSVVrfEC43ucd1g9b0frIJ044dxR+u7zeFt&#10;qz/6enF8vRyVur2ZXp5BRJziXxh+8RkdSmY6uYFMEJ2CbMlBBbMHEOxmTwkfOSlYphnIspD/8csf&#10;AAAA//8DAFBLAQItABQABgAIAAAAIQC2gziS/gAAAOEBAAATAAAAAAAAAAAAAAAAAAAAAABbQ29u&#10;dGVudF9UeXBlc10ueG1sUEsBAi0AFAAGAAgAAAAhADj9If/WAAAAlAEAAAsAAAAAAAAAAAAAAAAA&#10;LwEAAF9yZWxzLy5yZWxzUEsBAi0AFAAGAAgAAAAhAAaYpUM0AgAAbAQAAA4AAAAAAAAAAAAAAAAA&#10;LgIAAGRycy9lMm9Eb2MueG1sUEsBAi0AFAAGAAgAAAAhABkhRHbdAAAABgEAAA8AAAAAAAAAAAAA&#10;AAAAjgQAAGRycy9kb3ducmV2LnhtbFBLBQYAAAAABAAEAPMAAACYBQAAAAA=&#10;" stroked="f">
                <v:textbox inset="0,0,0,0">
                  <w:txbxContent>
                    <w:p w14:paraId="5945B67A" w14:textId="78C84FB2" w:rsidR="001F2641" w:rsidRPr="000D139D"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Tabel</w:t>
                      </w:r>
                      <w:proofErr w:type="spellEnd"/>
                      <w:r>
                        <w:t xml:space="preserve"> Guru</w:t>
                      </w:r>
                    </w:p>
                  </w:txbxContent>
                </v:textbox>
              </v:shape>
            </w:pict>
          </mc:Fallback>
        </mc:AlternateContent>
      </w:r>
      <w:r w:rsidRPr="00A911C8">
        <w:rPr>
          <w:noProof/>
          <w:lang w:val="en-ID"/>
        </w:rPr>
        <w:drawing>
          <wp:anchor distT="0" distB="0" distL="114300" distR="114300" simplePos="0" relativeHeight="251828736" behindDoc="1" locked="0" layoutInCell="1" allowOverlap="1" wp14:anchorId="5973AE57" wp14:editId="71D487D3">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0B63B81E" w:rsidR="00A911C8" w:rsidRDefault="00A911C8" w:rsidP="00A911C8">
      <w:pPr>
        <w:pStyle w:val="ListParagraph"/>
        <w:ind w:left="426"/>
        <w:rPr>
          <w:lang w:val="en-ID"/>
        </w:rPr>
      </w:pPr>
    </w:p>
    <w:p w14:paraId="3A24B5C9" w14:textId="7959320E" w:rsidR="00A911C8" w:rsidRDefault="00A911C8" w:rsidP="00A911C8">
      <w:pPr>
        <w:pStyle w:val="ListParagraph"/>
        <w:ind w:left="426"/>
        <w:rPr>
          <w:lang w:val="en-ID"/>
        </w:rPr>
      </w:pPr>
    </w:p>
    <w:p w14:paraId="78EA998C" w14:textId="7571A3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W</w:t>
      </w:r>
      <w:r>
        <w:rPr>
          <w:lang w:val="en-ID"/>
        </w:rPr>
        <w:t>alikelas</w:t>
      </w:r>
      <w:proofErr w:type="spellEnd"/>
    </w:p>
    <w:p w14:paraId="73C78A3D" w14:textId="3D5692CC"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walikelas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4.3</w:t>
      </w:r>
    </w:p>
    <w:p w14:paraId="000E8A13" w14:textId="3B7559E1" w:rsidR="00A911C8" w:rsidRDefault="00C94D36" w:rsidP="00A911C8">
      <w:pPr>
        <w:pStyle w:val="ListParagraph"/>
        <w:ind w:left="426"/>
        <w:rPr>
          <w:lang w:val="en-ID"/>
        </w:rPr>
      </w:pPr>
      <w:r w:rsidRPr="00600F07">
        <w:rPr>
          <w:noProof/>
          <w:lang w:val="en-ID"/>
        </w:rPr>
        <w:drawing>
          <wp:anchor distT="0" distB="0" distL="114300" distR="114300" simplePos="0" relativeHeight="251840000" behindDoc="1" locked="0" layoutInCell="1" allowOverlap="1" wp14:anchorId="5060E96B" wp14:editId="5875D619">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984" behindDoc="1" locked="0" layoutInCell="1" allowOverlap="1" wp14:anchorId="02D562E6" wp14:editId="0BF036CE">
                <wp:simplePos x="0" y="0"/>
                <wp:positionH relativeFrom="margin">
                  <wp:align>right</wp:align>
                </wp:positionH>
                <wp:positionV relativeFrom="paragraph">
                  <wp:posOffset>10006</wp:posOffset>
                </wp:positionV>
                <wp:extent cx="4982210" cy="150725"/>
                <wp:effectExtent l="0" t="0" r="8890" b="1905"/>
                <wp:wrapNone/>
                <wp:docPr id="324" name="Text Box 324"/>
                <wp:cNvGraphicFramePr/>
                <a:graphic xmlns:a="http://schemas.openxmlformats.org/drawingml/2006/main">
                  <a:graphicData uri="http://schemas.microsoft.com/office/word/2010/wordprocessingShape">
                    <wps:wsp>
                      <wps:cNvSpPr txBox="1"/>
                      <wps:spPr>
                        <a:xfrm>
                          <a:off x="0" y="0"/>
                          <a:ext cx="4982210" cy="150725"/>
                        </a:xfrm>
                        <a:prstGeom prst="rect">
                          <a:avLst/>
                        </a:prstGeom>
                        <a:solidFill>
                          <a:prstClr val="white"/>
                        </a:solidFill>
                        <a:ln>
                          <a:noFill/>
                        </a:ln>
                      </wps:spPr>
                      <wps:txbx>
                        <w:txbxContent>
                          <w:p w14:paraId="79B3AEB2" w14:textId="45D5EE44" w:rsidR="001F2641" w:rsidRPr="00512572"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Tabel</w:t>
                            </w:r>
                            <w:proofErr w:type="spellEnd"/>
                            <w:r>
                              <w:t xml:space="preserve"> </w:t>
                            </w:r>
                            <w:proofErr w:type="spellStart"/>
                            <w:r>
                              <w:t>Walikelas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562E6" id="Text Box 324" o:spid="_x0000_s1077" type="#_x0000_t202" style="position:absolute;left:0;text-align:left;margin-left:341.1pt;margin-top:.8pt;width:392.3pt;height:11.85pt;z-index:-25143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6HGMwIAAGwEAAAOAAAAZHJzL2Uyb0RvYy54bWysVMGO0zAQvSPxD5bvNG3YwhI1XZWuipCq&#10;3ZVatGfXcRpLtsfYbpPy9YydpAsLJ8TFGc+Mx37vzWRx12lFzsJ5Caaks8mUEmE4VNIcS/ptv3l3&#10;S4kPzFRMgRElvQhP75Zv3yxaW4gcGlCVcASLGF+0tqRNCLbIMs8boZmfgBUGgzU4zQJu3TGrHGux&#10;ulZZPp1+yFpwlXXAhffove+DdJnq17Xg4bGuvQhElRTfFtLq0nqIa7ZcsOLomG0kH57B/uEVmkmD&#10;l15L3bPAyMnJP0ppyR14qMOEg86griUXCQOimU1fodk1zIqEBcnx9kqT/39l+cP5yRFZlfR9fkOJ&#10;YRpF2osukM/QkehDhlrrC0zcWUwNHQZQ6dHv0RmBd7XT8YuQCMaR68uV31iOo/Pm022ezzDEMTab&#10;Tz/m81gmezltnQ9fBGgSjZI61C/Rys5bH/rUMSVe5kHJaiOVipsYWCtHzgy1bhsZxFD8tyxlYq6B&#10;eKovGD1ZhNhDiVboDl0iZX7FeYDqgvAd9C3kLd9IvHDLfHhiDnsGYeEchEdcagVtSWGwKGnA/fib&#10;P+ajlBilpMUeLKn/fmJOUKK+GhQ5NuxouNE4jIY56TUg1BlOmOXJxAMuqNGsHehnHI9VvAVDzHC8&#10;q6RhNNehnwQcLy5Wq5SEbWlZ2Jqd5bH0SOy+e2bODrIEFPQBxu5kxSt1+tye5tUpQC2TdJHYnsWB&#10;b2zpJP4wfnFmft2nrJefxPInAAAA//8DAFBLAwQUAAYACAAAACEAdpur/NwAAAAFAQAADwAAAGRy&#10;cy9kb3ducmV2LnhtbEyPQU/DMAyF70j8h8hIXBBLKdBNXdMJNriNw8a0c9aYtqJxqiRdu3+POcHN&#10;z89673OxmmwnzuhD60jBwywBgVQ501Kt4PD5fr8AEaImoztHqOCCAVbl9VWhc+NG2uF5H2vBIRRy&#10;raCJsc+lDFWDVoeZ65HY+3Le6sjS19J4PXK47WSaJJm0uiVuaHSP6war7/1gFWQbP4w7Wt9tDm9b&#10;/dHX6fH1clTq9mZ6WYKIOMW/Y/jFZ3QomenkBjJBdAr4kcjbDASb88UTDycF6fMjyLKQ/+nLHwAA&#10;AP//AwBQSwECLQAUAAYACAAAACEAtoM4kv4AAADhAQAAEwAAAAAAAAAAAAAAAAAAAAAAW0NvbnRl&#10;bnRfVHlwZXNdLnhtbFBLAQItABQABgAIAAAAIQA4/SH/1gAAAJQBAAALAAAAAAAAAAAAAAAAAC8B&#10;AABfcmVscy8ucmVsc1BLAQItABQABgAIAAAAIQCGC6HGMwIAAGwEAAAOAAAAAAAAAAAAAAAAAC4C&#10;AABkcnMvZTJvRG9jLnhtbFBLAQItABQABgAIAAAAIQB2m6v83AAAAAUBAAAPAAAAAAAAAAAAAAAA&#10;AI0EAABkcnMvZG93bnJldi54bWxQSwUGAAAAAAQABADzAAAAlgUAAAAA&#10;" stroked="f">
                <v:textbox inset="0,0,0,0">
                  <w:txbxContent>
                    <w:p w14:paraId="79B3AEB2" w14:textId="45D5EE44" w:rsidR="001F2641" w:rsidRPr="00512572"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Tabel</w:t>
                      </w:r>
                      <w:proofErr w:type="spellEnd"/>
                      <w:r>
                        <w:t xml:space="preserve"> </w:t>
                      </w:r>
                      <w:proofErr w:type="spellStart"/>
                      <w:r>
                        <w:t>Walikelas</w:t>
                      </w:r>
                      <w:proofErr w:type="spellEnd"/>
                    </w:p>
                  </w:txbxContent>
                </v:textbox>
                <w10:wrap anchorx="margin"/>
              </v:shape>
            </w:pict>
          </mc:Fallback>
        </mc:AlternateContent>
      </w:r>
    </w:p>
    <w:p w14:paraId="1A305C47" w14:textId="054ECF5A"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23E914BC"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A</w:t>
      </w:r>
      <w:r>
        <w:rPr>
          <w:lang w:val="en-ID"/>
        </w:rPr>
        <w:t>dmin</w:t>
      </w:r>
    </w:p>
    <w:p w14:paraId="05BA5CDB" w14:textId="4527C779" w:rsidR="00C94D36" w:rsidRPr="00C94D36" w:rsidRDefault="000A514C" w:rsidP="00C94D36">
      <w:pPr>
        <w:ind w:left="66" w:firstLine="360"/>
        <w:rPr>
          <w:lang w:val="en-ID"/>
        </w:rPr>
      </w:pPr>
      <w:r>
        <w:rPr>
          <w:noProof/>
        </w:rPr>
        <mc:AlternateContent>
          <mc:Choice Requires="wps">
            <w:drawing>
              <wp:anchor distT="0" distB="0" distL="114300" distR="114300" simplePos="0" relativeHeight="251884032" behindDoc="1" locked="0" layoutInCell="1" allowOverlap="1" wp14:anchorId="045BE338" wp14:editId="4C83D6B8">
                <wp:simplePos x="0" y="0"/>
                <wp:positionH relativeFrom="margin">
                  <wp:align>right</wp:align>
                </wp:positionH>
                <wp:positionV relativeFrom="paragraph">
                  <wp:posOffset>523540</wp:posOffset>
                </wp:positionV>
                <wp:extent cx="4963160" cy="190919"/>
                <wp:effectExtent l="0" t="0" r="8890" b="0"/>
                <wp:wrapNone/>
                <wp:docPr id="325" name="Text Box 325"/>
                <wp:cNvGraphicFramePr/>
                <a:graphic xmlns:a="http://schemas.openxmlformats.org/drawingml/2006/main">
                  <a:graphicData uri="http://schemas.microsoft.com/office/word/2010/wordprocessingShape">
                    <wps:wsp>
                      <wps:cNvSpPr txBox="1"/>
                      <wps:spPr>
                        <a:xfrm>
                          <a:off x="0" y="0"/>
                          <a:ext cx="4963160" cy="190919"/>
                        </a:xfrm>
                        <a:prstGeom prst="rect">
                          <a:avLst/>
                        </a:prstGeom>
                        <a:solidFill>
                          <a:prstClr val="white"/>
                        </a:solidFill>
                        <a:ln>
                          <a:noFill/>
                        </a:ln>
                      </wps:spPr>
                      <wps:txbx>
                        <w:txbxContent>
                          <w:p w14:paraId="543CCE13" w14:textId="298D2A8E" w:rsidR="001F2641" w:rsidRPr="008F1A09"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BE338" id="Text Box 325" o:spid="_x0000_s1078" type="#_x0000_t202" style="position:absolute;left:0;text-align:left;margin-left:339.6pt;margin-top:41.2pt;width:390.8pt;height:15.05pt;z-index:-25143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hGMwIAAGwEAAAOAAAAZHJzL2Uyb0RvYy54bWysVFFv2yAQfp+0/4B4Xxyna7RYcaosVaZJ&#10;VVspmfpMMI6RgGNAYme/fge2063b07QXfNwdB9/33Xl512lFzsJ5Caak+WRKiTAcKmmOJf223374&#10;RIkPzFRMgRElvQhP71bv3y1bW4gZNKAq4QgWMb5obUmbEGyRZZ43QjM/ASsMBmtwmgXcumNWOdZi&#10;da2y2XQ6z1pwlXXAhffove+DdJXq17Xg4amuvQhElRTfFtLq0nqIa7ZasuLomG0kH57B/uEVmkmD&#10;l15L3bPAyMnJP0ppyR14qMOEg86griUXCQOiyadv0OwaZkXCguR4e6XJ/7+y/PH87IisSnozu6XE&#10;MI0i7UUXyGfoSPQhQ631BSbuLKaGDgOo9Oj36IzAu9rp+EVIBOPI9eXKbyzH0flxMb/J5xjiGMsX&#10;00W+iGWy19PW+fBFgCbRKKlD/RKt7PzgQ586psTLPChZbaVScRMDG+XImaHWbSODGIr/lqVMzDUQ&#10;T/UFoyeLEHso0QrdoUuk3M5GnAeoLgjfQd9C3vKtxAsfmA/PzGHPICycg/CES62gLSkMFiUNuB9/&#10;88d8lBKjlLTYgyX130/MCUrUV4Mix4YdDTcah9EwJ70BhJrjhFmeTDzgghrN2oF+wfFYx1swxAzH&#10;u0oaRnMT+knA8eJivU5J2JaWhQezszyWHonddy/M2UGWgII+wtidrHijTp/b07w+Bahlki4S27M4&#10;8I0tncQfxi/OzK/7lPX6k1j9BAAA//8DAFBLAwQUAAYACAAAACEA9R5zWt0AAAAHAQAADwAAAGRy&#10;cy9kb3ducmV2LnhtbEyPQU+DQBSE7yb+h80z8WLsAlEklKXRVm96aG16fmW3QGTfEnYp9N/7PNnj&#10;ZCYz3xSr2XbibAbfOlIQLyIQhiqnW6oV7L8/HjMQPiBp7BwZBRfjYVXe3hSYazfR1px3oRZcQj5H&#10;BU0IfS6lrxpj0S9cb4i9kxssBpZDLfWAE5fbTiZRlEqLLfFCg71ZN6b62Y1WQboZxmlL64fN/v0T&#10;v/o6ObxdDkrd382vSxDBzOE/DH/4jA4lMx3dSNqLTgEfCQqy5AkEuy9ZnII4cixOnkGWhbzmL38B&#10;AAD//wMAUEsBAi0AFAAGAAgAAAAhALaDOJL+AAAA4QEAABMAAAAAAAAAAAAAAAAAAAAAAFtDb250&#10;ZW50X1R5cGVzXS54bWxQSwECLQAUAAYACAAAACEAOP0h/9YAAACUAQAACwAAAAAAAAAAAAAAAAAv&#10;AQAAX3JlbHMvLnJlbHNQSwECLQAUAAYACAAAACEA4ZTIRjMCAABsBAAADgAAAAAAAAAAAAAAAAAu&#10;AgAAZHJzL2Uyb0RvYy54bWxQSwECLQAUAAYACAAAACEA9R5zWt0AAAAHAQAADwAAAAAAAAAAAAAA&#10;AACNBAAAZHJzL2Rvd25yZXYueG1sUEsFBgAAAAAEAAQA8wAAAJcFAAAAAA==&#10;" stroked="f">
                <v:textbox inset="0,0,0,0">
                  <w:txbxContent>
                    <w:p w14:paraId="543CCE13" w14:textId="298D2A8E" w:rsidR="001F2641" w:rsidRPr="008F1A09"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Admin</w:t>
                      </w:r>
                    </w:p>
                  </w:txbxContent>
                </v:textbox>
                <w10:wrap anchorx="margin"/>
              </v:shape>
            </w:pict>
          </mc:Fallback>
        </mc:AlternateContent>
      </w:r>
      <w:proofErr w:type="spellStart"/>
      <w:r w:rsidR="00C94D36">
        <w:t>Implementasi</w:t>
      </w:r>
      <w:proofErr w:type="spellEnd"/>
      <w:r w:rsidR="00C94D36">
        <w:t xml:space="preserve"> yang </w:t>
      </w:r>
      <w:proofErr w:type="spellStart"/>
      <w:r w:rsidR="00C94D36">
        <w:t>dilakukan</w:t>
      </w:r>
      <w:proofErr w:type="spellEnd"/>
      <w:r w:rsidR="00C94D36">
        <w:t xml:space="preserve"> pada </w:t>
      </w:r>
      <w:proofErr w:type="spellStart"/>
      <w:r w:rsidR="00C94D36">
        <w:t>tabel</w:t>
      </w:r>
      <w:proofErr w:type="spellEnd"/>
      <w:r w:rsidR="00C94D36">
        <w:t xml:space="preserve"> admin </w:t>
      </w:r>
      <w:proofErr w:type="spellStart"/>
      <w:r w:rsidR="00C94D36">
        <w:t>dalam</w:t>
      </w:r>
      <w:proofErr w:type="spellEnd"/>
      <w:r w:rsidR="00C94D36">
        <w:t xml:space="preserve"> basis data </w:t>
      </w:r>
      <w:proofErr w:type="spellStart"/>
      <w:r w:rsidR="00C94D36">
        <w:t>sistem</w:t>
      </w:r>
      <w:proofErr w:type="spellEnd"/>
      <w:r w:rsidR="00C94D36">
        <w:t xml:space="preserve"> </w:t>
      </w:r>
      <w:proofErr w:type="spellStart"/>
      <w:r w:rsidR="00C94D36">
        <w:t>absensi</w:t>
      </w:r>
      <w:proofErr w:type="spellEnd"/>
      <w:r w:rsidR="00C94D36">
        <w:t xml:space="preserve"> SMK </w:t>
      </w:r>
      <w:proofErr w:type="spellStart"/>
      <w:r w:rsidR="00C94D36">
        <w:t>Cendekia</w:t>
      </w:r>
      <w:proofErr w:type="spellEnd"/>
      <w:r w:rsidR="00C94D36">
        <w:t xml:space="preserve"> </w:t>
      </w:r>
      <w:proofErr w:type="spellStart"/>
      <w:r w:rsidR="00C94D36">
        <w:t>ditunjukkan</w:t>
      </w:r>
      <w:proofErr w:type="spellEnd"/>
      <w:r w:rsidR="00C94D36">
        <w:t xml:space="preserve"> pada Gambar 4.</w:t>
      </w:r>
      <w:r>
        <w:t>4</w:t>
      </w:r>
    </w:p>
    <w:p w14:paraId="1810A695" w14:textId="56B234B1" w:rsidR="00A911C8" w:rsidRDefault="000A514C" w:rsidP="00A911C8">
      <w:pPr>
        <w:ind w:left="66"/>
        <w:rPr>
          <w:lang w:val="en-ID"/>
        </w:rPr>
      </w:pPr>
      <w:r w:rsidRPr="00A911C8">
        <w:rPr>
          <w:noProof/>
          <w:lang w:val="en-ID"/>
        </w:rPr>
        <w:drawing>
          <wp:anchor distT="0" distB="0" distL="114300" distR="114300" simplePos="0" relativeHeight="251830784" behindDoc="1" locked="0" layoutInCell="1" allowOverlap="1" wp14:anchorId="732DADAB" wp14:editId="723C9586">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A</w:t>
      </w:r>
      <w:r>
        <w:rPr>
          <w:lang w:val="en-ID"/>
        </w:rPr>
        <w:t>bsen</w:t>
      </w:r>
      <w:proofErr w:type="spellEnd"/>
    </w:p>
    <w:p w14:paraId="744461B6" w14:textId="27487353" w:rsidR="000A514C" w:rsidRDefault="000A514C" w:rsidP="000A514C">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4.5</w:t>
      </w:r>
    </w:p>
    <w:p w14:paraId="217CF306" w14:textId="5183E5AD" w:rsidR="000A514C" w:rsidRDefault="000A514C" w:rsidP="000A514C">
      <w:pPr>
        <w:ind w:left="66" w:firstLine="360"/>
      </w:pPr>
    </w:p>
    <w:p w14:paraId="4C0EF60A" w14:textId="77777777" w:rsidR="000A514C" w:rsidRPr="000A514C" w:rsidRDefault="000A514C" w:rsidP="000A514C">
      <w:pPr>
        <w:ind w:left="66" w:firstLine="360"/>
        <w:rPr>
          <w:lang w:val="en-ID"/>
        </w:rPr>
      </w:pPr>
    </w:p>
    <w:p w14:paraId="7A64B323" w14:textId="2F92E617" w:rsidR="000A514C" w:rsidRDefault="000A514C" w:rsidP="000A514C">
      <w:pPr>
        <w:pStyle w:val="ListParagraph"/>
        <w:ind w:left="426"/>
        <w:rPr>
          <w:lang w:val="en-ID"/>
        </w:rPr>
      </w:pPr>
      <w:r>
        <w:rPr>
          <w:noProof/>
        </w:rPr>
        <w:lastRenderedPageBreak/>
        <mc:AlternateContent>
          <mc:Choice Requires="wps">
            <w:drawing>
              <wp:anchor distT="0" distB="0" distL="114300" distR="114300" simplePos="0" relativeHeight="251886080" behindDoc="1" locked="0" layoutInCell="1" allowOverlap="1" wp14:anchorId="6AC50AB3" wp14:editId="1C01AEE6">
                <wp:simplePos x="0" y="0"/>
                <wp:positionH relativeFrom="margin">
                  <wp:align>right</wp:align>
                </wp:positionH>
                <wp:positionV relativeFrom="paragraph">
                  <wp:posOffset>157508</wp:posOffset>
                </wp:positionV>
                <wp:extent cx="4963160" cy="180856"/>
                <wp:effectExtent l="0" t="0" r="8890" b="0"/>
                <wp:wrapNone/>
                <wp:docPr id="326" name="Text Box 326"/>
                <wp:cNvGraphicFramePr/>
                <a:graphic xmlns:a="http://schemas.openxmlformats.org/drawingml/2006/main">
                  <a:graphicData uri="http://schemas.microsoft.com/office/word/2010/wordprocessingShape">
                    <wps:wsp>
                      <wps:cNvSpPr txBox="1"/>
                      <wps:spPr>
                        <a:xfrm>
                          <a:off x="0" y="0"/>
                          <a:ext cx="4963160" cy="180856"/>
                        </a:xfrm>
                        <a:prstGeom prst="rect">
                          <a:avLst/>
                        </a:prstGeom>
                        <a:solidFill>
                          <a:prstClr val="white"/>
                        </a:solidFill>
                        <a:ln>
                          <a:noFill/>
                        </a:ln>
                      </wps:spPr>
                      <wps:txbx>
                        <w:txbxContent>
                          <w:p w14:paraId="0DBB47C9" w14:textId="60627044" w:rsidR="001F2641" w:rsidRPr="00A960E3"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Tabel</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50AB3" id="Text Box 326" o:spid="_x0000_s1079" type="#_x0000_t202" style="position:absolute;left:0;text-align:left;margin-left:339.6pt;margin-top:12.4pt;width:390.8pt;height:14.25pt;z-index:-25143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koNQIAAGwEAAAOAAAAZHJzL2Uyb0RvYy54bWysVE2P2yAQvVfqf0DcG+ejG6VRnFWaVapK&#10;0e5KSbVngiFGAoYCiZ3++g44zrbbnqpe8DAzDLz3Zry4b40mZ+GDAlvS0WBIibAcKmWPJf2233yY&#10;URIisxXTYEVJLyLQ++X7d4vGzcUYatCV8ASL2DBvXEnrGN28KAKvhWFhAE5YDErwhkXc+mNRedZg&#10;daOL8XA4LRrwlfPARQjofeiCdJnrSyl4fJIyiEh0SfFtMa8+r4e0FssFmx89c7Xi12ewf3iFYcri&#10;pbdSDywycvLqj1JGcQ8BZBxwMAVIqbjIGBDNaPgGza5mTmQsSE5wN5rC/yvLH8/PnqiqpJPxlBLL&#10;DIq0F20kn6ElyYcMNS7MMXHnMDW2GECle39AZwLeSm/SFyERjCPXlxu/qRxH58dP08loiiGOsdFs&#10;OLvL5YvX086H+EWAIckoqUf9Mq3svA0RX4KpfUq6LIBW1UZpnTYpsNaenBlq3dQqivRGPPFblrYp&#10;10I61YWTp0gQOyjJiu2hzaTcTXqcB6guCN9D10LB8Y3CC7csxGfmsWcQFs5BfMJFamhKCleLkhr8&#10;j7/5Uz5KiVFKGuzBkobvJ+YFJfqrRZFTw/aG741Db9iTWQNCHeGEOZ5NPOCj7k3pwbzgeKzSLRhi&#10;luNdJY29uY7dJOB4cbFa5SRsS8fi1u4cT6V7YvftC/PuKktEQR+h7042f6NOl9vRvDpFkCpLl4jt&#10;WLzyjS2d9bmOX5qZX/c56/UnsfwJAAD//wMAUEsDBBQABgAIAAAAIQDLGGj+3QAAAAYBAAAPAAAA&#10;ZHJzL2Rvd25yZXYueG1sTM/BTsMwDAbgOxLvEBmJC2LpOihTaTrBBrdx2Jh29hrTVjROlaRr9/aE&#10;Exyt3/r9uVhNphNncr61rGA+S0AQV1a3XCs4fL7fL0H4gKyxs0wKLuRhVV5fFZhrO/KOzvtQi1jC&#10;PkcFTQh9LqWvGjLoZ7YnjtmXdQZDHF0ttcMxlptOpkmSSYMtxwsN9rRuqPreD0ZBtnHDuOP13ebw&#10;tsWPvk6Pr5ejUrc308sziEBT+FuGX36kQxlNJzuw9qJTEB8JCtKH6I/p03KegTgpeFwsQJaF/M8v&#10;fwAAAP//AwBQSwECLQAUAAYACAAAACEAtoM4kv4AAADhAQAAEwAAAAAAAAAAAAAAAAAAAAAAW0Nv&#10;bnRlbnRfVHlwZXNdLnhtbFBLAQItABQABgAIAAAAIQA4/SH/1gAAAJQBAAALAAAAAAAAAAAAAAAA&#10;AC8BAABfcmVscy8ucmVsc1BLAQItABQABgAIAAAAIQDufakoNQIAAGwEAAAOAAAAAAAAAAAAAAAA&#10;AC4CAABkcnMvZTJvRG9jLnhtbFBLAQItABQABgAIAAAAIQDLGGj+3QAAAAYBAAAPAAAAAAAAAAAA&#10;AAAAAI8EAABkcnMvZG93bnJldi54bWxQSwUGAAAAAAQABADzAAAAmQUAAAAA&#10;" stroked="f">
                <v:textbox inset="0,0,0,0">
                  <w:txbxContent>
                    <w:p w14:paraId="0DBB47C9" w14:textId="60627044" w:rsidR="001F2641" w:rsidRPr="00A960E3"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Tabel</w:t>
                      </w:r>
                      <w:proofErr w:type="spellEnd"/>
                      <w:r>
                        <w:t xml:space="preserve"> </w:t>
                      </w:r>
                      <w:proofErr w:type="spellStart"/>
                      <w:r>
                        <w:t>Absen</w:t>
                      </w:r>
                      <w:proofErr w:type="spellEnd"/>
                    </w:p>
                  </w:txbxContent>
                </v:textbox>
                <w10:wrap anchorx="margin"/>
              </v:shape>
            </w:pict>
          </mc:Fallback>
        </mc:AlternateContent>
      </w:r>
    </w:p>
    <w:p w14:paraId="581695EC" w14:textId="3191CAE9"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831808" behindDoc="1" locked="0" layoutInCell="1" allowOverlap="1" wp14:anchorId="5389948D" wp14:editId="045B55ED">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1E203ED1" w:rsidR="00A911C8" w:rsidRDefault="00A911C8" w:rsidP="00A911C8">
      <w:pPr>
        <w:pStyle w:val="ListParagraph"/>
        <w:ind w:left="426"/>
        <w:rPr>
          <w:lang w:val="en-ID"/>
        </w:rPr>
      </w:pPr>
    </w:p>
    <w:p w14:paraId="6C35434A" w14:textId="77777777" w:rsidR="000A514C" w:rsidRDefault="000A514C" w:rsidP="000A514C">
      <w:pPr>
        <w:pStyle w:val="ListParagraph"/>
        <w:ind w:left="426"/>
        <w:rPr>
          <w:lang w:val="en-ID"/>
        </w:rPr>
      </w:pPr>
    </w:p>
    <w:p w14:paraId="47505173" w14:textId="66621484"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L</w:t>
      </w:r>
      <w:r>
        <w:rPr>
          <w:lang w:val="en-ID"/>
        </w:rPr>
        <w:t>aporan</w:t>
      </w:r>
      <w:proofErr w:type="spellEnd"/>
      <w:r>
        <w:rPr>
          <w:lang w:val="en-ID"/>
        </w:rPr>
        <w:t xml:space="preserve"> </w:t>
      </w:r>
      <w:proofErr w:type="spellStart"/>
      <w:r w:rsidR="00CE6828">
        <w:rPr>
          <w:lang w:val="en-ID"/>
        </w:rPr>
        <w:t>A</w:t>
      </w:r>
      <w:r>
        <w:rPr>
          <w:lang w:val="en-ID"/>
        </w:rPr>
        <w:t>bsen</w:t>
      </w:r>
      <w:proofErr w:type="spellEnd"/>
    </w:p>
    <w:p w14:paraId="608ACFF6" w14:textId="3CDD196E" w:rsidR="000A514C" w:rsidRPr="000A514C" w:rsidRDefault="000A514C" w:rsidP="000A514C">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w:t>
      </w:r>
      <w:r w:rsidR="00EF196A">
        <w:t>6</w:t>
      </w:r>
    </w:p>
    <w:p w14:paraId="18682A8C" w14:textId="04CCC7FA" w:rsidR="000A514C" w:rsidRDefault="000A514C" w:rsidP="000A514C">
      <w:pPr>
        <w:pStyle w:val="ListParagraph"/>
        <w:ind w:left="426"/>
        <w:rPr>
          <w:lang w:val="en-ID"/>
        </w:rPr>
      </w:pPr>
      <w:r>
        <w:rPr>
          <w:noProof/>
        </w:rPr>
        <mc:AlternateContent>
          <mc:Choice Requires="wps">
            <w:drawing>
              <wp:anchor distT="0" distB="0" distL="114300" distR="114300" simplePos="0" relativeHeight="251888128" behindDoc="1" locked="0" layoutInCell="1" allowOverlap="1" wp14:anchorId="2BA9231F" wp14:editId="03E0EAB9">
                <wp:simplePos x="0" y="0"/>
                <wp:positionH relativeFrom="column">
                  <wp:posOffset>46355</wp:posOffset>
                </wp:positionH>
                <wp:positionV relativeFrom="paragraph">
                  <wp:posOffset>20208</wp:posOffset>
                </wp:positionV>
                <wp:extent cx="4959350" cy="211015"/>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4959350" cy="211015"/>
                        </a:xfrm>
                        <a:prstGeom prst="rect">
                          <a:avLst/>
                        </a:prstGeom>
                        <a:solidFill>
                          <a:prstClr val="white"/>
                        </a:solidFill>
                        <a:ln>
                          <a:noFill/>
                        </a:ln>
                      </wps:spPr>
                      <wps:txbx>
                        <w:txbxContent>
                          <w:p w14:paraId="2BA2BFEE" w14:textId="2B6C1C0A" w:rsidR="001F2641" w:rsidRPr="00183161"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9231F" id="Text Box 327" o:spid="_x0000_s1080" type="#_x0000_t202" style="position:absolute;left:0;text-align:left;margin-left:3.65pt;margin-top:1.6pt;width:390.5pt;height:16.6pt;z-index:-25142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7hNAIAAGwEAAAOAAAAZHJzL2Uyb0RvYy54bWysVFFv2yAQfp+0/4B4XxynzdZacaosVaZJ&#10;VVspmfpMMMRImGNAYme/fge2063b07QXfNwdB9/33Xlx1zWanITzCkxJ88mUEmE4VMocSvptt/lw&#10;Q4kPzFRMgxElPQtP75bv3y1aW4gZ1KAr4QgWMb5obUnrEGyRZZ7XomF+AlYYDEpwDQu4dYescqzF&#10;6o3OZtPpx6wFV1kHXHiP3vs+SJepvpSChycpvQhElxTfFtLq0rqPa7ZcsOLgmK0VH57B/uEVDVMG&#10;L72UumeBkaNTf5RqFHfgQYYJhyYDKRUXCQOiyadv0GxrZkXCguR4e6HJ/7+y/PH07IiqSno1+0SJ&#10;YQ2KtBNdIJ+hI9GHDLXWF5i4tZgaOgyg0qPfozMC76Rr4hchEYwj1+cLv7EcR+f17fz2ao4hjrFZ&#10;nk/zeSyTvZ62zocvAhoSjZI61C/Ryk4PPvSpY0q8zINW1UZpHTcxsNaOnBhq3dYqiKH4b1naxFwD&#10;8VRfMHqyCLGHEq3Q7btEyvx6xLmH6ozwHfQt5C3fKLzwgfnwzBz2DMLCOQhPuEgNbUlhsCipwf34&#10;mz/mo5QYpaTFHiyp/35kTlCivxoUOTbsaLjR2I+GOTZrQKg5TpjlycQDLujRlA6aFxyPVbwFQ8xw&#10;vKukYTTXoZ8EHC8uVquUhG1pWXgwW8tj6ZHYXffCnB1kCSjoI4zdyYo36vS5Pc2rYwCpknSR2J7F&#10;gW9s6ST+MH5xZn7dp6zXn8TyJwAAAP//AwBQSwMEFAAGAAgAAAAhAF/BRJzaAAAABgEAAA8AAABk&#10;cnMvZG93bnJldi54bWxMjsFOwzAQRO9I/IO1SFwQdUhRGoU4FbRwg0NL1fM2NklEvI5sp0n/nuUE&#10;x6cZzbxyPdtenI0PnSMFD4sEhKHa6Y4aBYfPt/scRIhIGntHRsHFBFhX11clFtpNtDPnfWwEj1Ao&#10;UEEb41BIGerWWAwLNxji7Mt5i5HRN1J7nHjc9jJNkkxa7IgfWhzMpjX19360CrKtH6cdbe62h9d3&#10;/Bia9PhyOSp1ezM/P4GIZo5/ZfjVZ3Wo2OnkRtJB9ApWSy4qWKYgOF3lOfOJOXsEWZXyv371AwAA&#10;//8DAFBLAQItABQABgAIAAAAIQC2gziS/gAAAOEBAAATAAAAAAAAAAAAAAAAAAAAAABbQ29udGVu&#10;dF9UeXBlc10ueG1sUEsBAi0AFAAGAAgAAAAhADj9If/WAAAAlAEAAAsAAAAAAAAAAAAAAAAALwEA&#10;AF9yZWxzLy5yZWxzUEsBAi0AFAAGAAgAAAAhAL43XuE0AgAAbAQAAA4AAAAAAAAAAAAAAAAALgIA&#10;AGRycy9lMm9Eb2MueG1sUEsBAi0AFAAGAAgAAAAhAF/BRJzaAAAABgEAAA8AAAAAAAAAAAAAAAAA&#10;jgQAAGRycy9kb3ducmV2LnhtbFBLBQYAAAAABAAEAPMAAACVBQAAAAA=&#10;" stroked="f">
                <v:textbox inset="0,0,0,0">
                  <w:txbxContent>
                    <w:p w14:paraId="2BA2BFEE" w14:textId="2B6C1C0A" w:rsidR="001F2641" w:rsidRPr="00183161"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proofErr w:type="spellEnd"/>
                    </w:p>
                  </w:txbxContent>
                </v:textbox>
              </v:shape>
            </w:pict>
          </mc:Fallback>
        </mc:AlternateContent>
      </w:r>
    </w:p>
    <w:p w14:paraId="2316F5DA" w14:textId="135DC732" w:rsidR="000A514C" w:rsidRDefault="000A514C" w:rsidP="000A514C">
      <w:pPr>
        <w:pStyle w:val="ListParagraph"/>
        <w:ind w:left="426"/>
        <w:rPr>
          <w:lang w:val="en-ID"/>
        </w:rPr>
      </w:pPr>
      <w:r w:rsidRPr="00600F07">
        <w:rPr>
          <w:noProof/>
          <w:lang w:val="en-ID"/>
        </w:rPr>
        <w:drawing>
          <wp:anchor distT="0" distB="0" distL="114300" distR="114300" simplePos="0" relativeHeight="251841024" behindDoc="1" locked="0" layoutInCell="1" allowOverlap="1" wp14:anchorId="4224F5A7" wp14:editId="2FFFA5B6">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F84E42E"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R</w:t>
      </w:r>
      <w:r>
        <w:rPr>
          <w:lang w:val="en-ID"/>
        </w:rPr>
        <w:t>fid</w:t>
      </w:r>
      <w:proofErr w:type="spellEnd"/>
      <w:r>
        <w:rPr>
          <w:lang w:val="en-ID"/>
        </w:rPr>
        <w:t xml:space="preserve"> </w:t>
      </w:r>
      <w:r w:rsidR="00CE6828">
        <w:rPr>
          <w:lang w:val="en-ID"/>
        </w:rPr>
        <w:t>L</w:t>
      </w:r>
      <w:r>
        <w:rPr>
          <w:lang w:val="en-ID"/>
        </w:rPr>
        <w:t>og</w:t>
      </w:r>
    </w:p>
    <w:p w14:paraId="29518910" w14:textId="26905D1B" w:rsidR="000A514C" w:rsidRPr="000A514C" w:rsidRDefault="00EF196A" w:rsidP="000A514C">
      <w:pPr>
        <w:ind w:left="66" w:firstLine="360"/>
        <w:rPr>
          <w:lang w:val="en-ID"/>
        </w:rPr>
      </w:pPr>
      <w:r>
        <w:rPr>
          <w:noProof/>
        </w:rPr>
        <mc:AlternateContent>
          <mc:Choice Requires="wps">
            <w:drawing>
              <wp:anchor distT="0" distB="0" distL="114300" distR="114300" simplePos="0" relativeHeight="251890176" behindDoc="1" locked="0" layoutInCell="1" allowOverlap="1" wp14:anchorId="3DDC183B" wp14:editId="260E9BA3">
                <wp:simplePos x="0" y="0"/>
                <wp:positionH relativeFrom="column">
                  <wp:posOffset>57024</wp:posOffset>
                </wp:positionH>
                <wp:positionV relativeFrom="paragraph">
                  <wp:posOffset>475545</wp:posOffset>
                </wp:positionV>
                <wp:extent cx="4963160" cy="170822"/>
                <wp:effectExtent l="0" t="0" r="8890" b="635"/>
                <wp:wrapNone/>
                <wp:docPr id="328" name="Text Box 328"/>
                <wp:cNvGraphicFramePr/>
                <a:graphic xmlns:a="http://schemas.openxmlformats.org/drawingml/2006/main">
                  <a:graphicData uri="http://schemas.microsoft.com/office/word/2010/wordprocessingShape">
                    <wps:wsp>
                      <wps:cNvSpPr txBox="1"/>
                      <wps:spPr>
                        <a:xfrm>
                          <a:off x="0" y="0"/>
                          <a:ext cx="4963160" cy="170822"/>
                        </a:xfrm>
                        <a:prstGeom prst="rect">
                          <a:avLst/>
                        </a:prstGeom>
                        <a:solidFill>
                          <a:prstClr val="white"/>
                        </a:solidFill>
                        <a:ln>
                          <a:noFill/>
                        </a:ln>
                      </wps:spPr>
                      <wps:txbx>
                        <w:txbxContent>
                          <w:p w14:paraId="7EA399ED" w14:textId="4270FC20" w:rsidR="001F2641" w:rsidRPr="0084574F"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Tabel</w:t>
                            </w:r>
                            <w:proofErr w:type="spellEnd"/>
                            <w:r>
                              <w:t xml:space="preserve"> RFID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C183B" id="Text Box 328" o:spid="_x0000_s1081" type="#_x0000_t202" style="position:absolute;left:0;text-align:left;margin-left:4.5pt;margin-top:37.45pt;width:390.8pt;height:13.45pt;z-index:-25142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DgMwIAAGwEAAAOAAAAZHJzL2Uyb0RvYy54bWysVFFv2yAQfp+0/4B4X5yka9ZFcaosVaZJ&#10;VVspmfpMMMRIwDEgsbNfvwPbadftadoLPu6Og+/77ry4bY0mJ+GDAlvSyWhMibAcKmUPJf2+23y4&#10;oSREZiumwYqSnkWgt8v37xaNm4sp1KAr4QkWsWHeuJLWMbp5UQReC8PCCJywGJTgDYu49Yei8qzB&#10;6kYX0/F4VjTgK+eBixDQe9cF6TLXl1Lw+ChlEJHokuLbYl59XvdpLZYLNj945mrF+2ewf3iFYcri&#10;pZdSdywycvTqj1JGcQ8BZBxxMAVIqbjIGBDNZPwGzbZmTmQsSE5wF5rC/yvLH05PnqiqpFdTlMoy&#10;gyLtRBvJF2hJ8iFDjQtzTNw6TI0tBlDpwR/QmYC30pv0RUgE48j1+cJvKsfR+fHz7GoywxDH2OTT&#10;+GY6TWWKl9POh/hVgCHJKKlH/TKt7HQfYpc6pKTLAmhVbZTWaZMCa+3JiaHWTa2i6Iv/lqVtyrWQ&#10;TnUFk6dIEDsoyYrtvs2kXF8POPdQnRG+h66FguMbhRfesxCfmMeeQVg4B/ERF6mhKSn0FiU1+J9/&#10;86d8lBKjlDTYgyUNP47MC0r0N4sip4YdDD8Y+8GwR7MGhDrBCXM8m3jARz2Y0oN5xvFYpVswxCzH&#10;u0oaB3Mdu0nA8eJitcpJ2JaOxXu7dTyVHojdtc/Mu16WiII+wNCdbP5GnS63o3l1jCBVli4R27HY&#10;840tncXvxy/NzOt9znr5SSx/A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BwS8OAzAgAAbAQAAA4AAAAAAAAAAAAAAAAA&#10;LgIAAGRycy9lMm9Eb2MueG1sUEsBAi0AFAAGAAgAAAAhAHxBBxPeAAAACAEAAA8AAAAAAAAAAAAA&#10;AAAAjQQAAGRycy9kb3ducmV2LnhtbFBLBQYAAAAABAAEAPMAAACYBQAAAAA=&#10;" stroked="f">
                <v:textbox inset="0,0,0,0">
                  <w:txbxContent>
                    <w:p w14:paraId="7EA399ED" w14:textId="4270FC20" w:rsidR="001F2641" w:rsidRPr="0084574F"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Tabel</w:t>
                      </w:r>
                      <w:proofErr w:type="spellEnd"/>
                      <w:r>
                        <w:t xml:space="preserve"> RFID Log</w:t>
                      </w:r>
                    </w:p>
                  </w:txbxContent>
                </v:textbox>
              </v:shape>
            </w:pict>
          </mc:Fallback>
        </mc:AlternateContent>
      </w:r>
      <w:proofErr w:type="spellStart"/>
      <w:r w:rsidR="000A514C">
        <w:t>Implementasi</w:t>
      </w:r>
      <w:proofErr w:type="spellEnd"/>
      <w:r w:rsidR="000A514C">
        <w:t xml:space="preserve"> yang </w:t>
      </w:r>
      <w:proofErr w:type="spellStart"/>
      <w:r w:rsidR="000A514C">
        <w:t>dilakukan</w:t>
      </w:r>
      <w:proofErr w:type="spellEnd"/>
      <w:r w:rsidR="000A514C">
        <w:t xml:space="preserve"> pada </w:t>
      </w:r>
      <w:proofErr w:type="spellStart"/>
      <w:r w:rsidR="000A514C">
        <w:t>tabel</w:t>
      </w:r>
      <w:proofErr w:type="spellEnd"/>
      <w:r w:rsidR="000A514C">
        <w:t xml:space="preserve"> </w:t>
      </w:r>
      <w:proofErr w:type="spellStart"/>
      <w:r>
        <w:t>rfid</w:t>
      </w:r>
      <w:proofErr w:type="spellEnd"/>
      <w:r>
        <w:t xml:space="preserve"> log</w:t>
      </w:r>
      <w:r w:rsidR="000A514C">
        <w:t xml:space="preserve"> </w:t>
      </w:r>
      <w:proofErr w:type="spellStart"/>
      <w:r w:rsidR="000A514C">
        <w:t>dalam</w:t>
      </w:r>
      <w:proofErr w:type="spellEnd"/>
      <w:r w:rsidR="000A514C">
        <w:t xml:space="preserve"> basis data </w:t>
      </w:r>
      <w:proofErr w:type="spellStart"/>
      <w:r w:rsidR="000A514C">
        <w:t>sistem</w:t>
      </w:r>
      <w:proofErr w:type="spellEnd"/>
      <w:r w:rsidR="000A514C">
        <w:t xml:space="preserve"> </w:t>
      </w:r>
      <w:proofErr w:type="spellStart"/>
      <w:r w:rsidR="000A514C">
        <w:t>absensi</w:t>
      </w:r>
      <w:proofErr w:type="spellEnd"/>
      <w:r w:rsidR="000A514C">
        <w:t xml:space="preserve"> SMK </w:t>
      </w:r>
      <w:proofErr w:type="spellStart"/>
      <w:r w:rsidR="000A514C">
        <w:t>Cendekia</w:t>
      </w:r>
      <w:proofErr w:type="spellEnd"/>
      <w:r w:rsidR="000A514C">
        <w:t xml:space="preserve"> </w:t>
      </w:r>
      <w:proofErr w:type="spellStart"/>
      <w:r w:rsidR="000A514C">
        <w:t>ditunjukkan</w:t>
      </w:r>
      <w:proofErr w:type="spellEnd"/>
      <w:r w:rsidR="000A514C">
        <w:t xml:space="preserve"> pada Gambar 4.</w:t>
      </w:r>
      <w:r>
        <w:t>7</w:t>
      </w:r>
    </w:p>
    <w:p w14:paraId="56B42767" w14:textId="3E8C4719" w:rsidR="00D53D78" w:rsidRDefault="00D53D78" w:rsidP="00D53D78">
      <w:pPr>
        <w:pStyle w:val="ListParagraph"/>
        <w:ind w:left="426"/>
        <w:rPr>
          <w:lang w:val="en-ID"/>
        </w:rPr>
      </w:pPr>
      <w:r w:rsidRPr="00D53D78">
        <w:rPr>
          <w:noProof/>
          <w:lang w:val="en-ID"/>
        </w:rPr>
        <w:drawing>
          <wp:anchor distT="0" distB="0" distL="114300" distR="114300" simplePos="0" relativeHeight="251833856" behindDoc="1" locked="0" layoutInCell="1" allowOverlap="1" wp14:anchorId="0AC02F40" wp14:editId="7BE6717A">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proofErr w:type="spellStart"/>
      <w:r>
        <w:rPr>
          <w:lang w:val="en-ID"/>
        </w:rPr>
        <w:t>T</w:t>
      </w:r>
      <w:r w:rsidR="00EF196A">
        <w:rPr>
          <w:lang w:val="en-ID"/>
        </w:rPr>
        <w:t>abel</w:t>
      </w:r>
      <w:proofErr w:type="spellEnd"/>
      <w:r>
        <w:rPr>
          <w:lang w:val="en-ID"/>
        </w:rPr>
        <w:t xml:space="preserve"> RFID</w:t>
      </w:r>
    </w:p>
    <w:p w14:paraId="4A479F97" w14:textId="7F883379" w:rsidR="00EF196A" w:rsidRDefault="00EF196A" w:rsidP="00EF196A">
      <w:pPr>
        <w:ind w:left="66" w:firstLine="360"/>
      </w:pPr>
      <w:proofErr w:type="spellStart"/>
      <w:r>
        <w:t>Implementasi</w:t>
      </w:r>
      <w:proofErr w:type="spellEnd"/>
      <w:r>
        <w:t xml:space="preserve"> yang </w:t>
      </w:r>
      <w:proofErr w:type="spellStart"/>
      <w:r>
        <w:t>dilakukan</w:t>
      </w:r>
      <w:proofErr w:type="spellEnd"/>
      <w:r>
        <w:t xml:space="preserve"> pada table </w:t>
      </w:r>
      <w:proofErr w:type="spellStart"/>
      <w:r>
        <w:t>rfid</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4.8</w:t>
      </w:r>
    </w:p>
    <w:p w14:paraId="0C42F957" w14:textId="6225957D" w:rsidR="00EF196A" w:rsidRDefault="00EF196A" w:rsidP="00EF196A">
      <w:pPr>
        <w:ind w:left="66" w:firstLine="360"/>
      </w:pPr>
    </w:p>
    <w:p w14:paraId="1E6C469B" w14:textId="77777777" w:rsidR="00EF196A" w:rsidRDefault="00EF196A" w:rsidP="00EF196A">
      <w:pPr>
        <w:ind w:left="66" w:firstLine="360"/>
      </w:pPr>
    </w:p>
    <w:p w14:paraId="322FFC4E" w14:textId="53E7CECC" w:rsidR="00EF196A" w:rsidRPr="00EF196A" w:rsidRDefault="00EF196A" w:rsidP="00EF196A">
      <w:pPr>
        <w:ind w:left="66" w:firstLine="360"/>
        <w:rPr>
          <w:lang w:val="en-ID"/>
        </w:rPr>
      </w:pPr>
      <w:r>
        <w:rPr>
          <w:noProof/>
        </w:rPr>
        <w:lastRenderedPageBreak/>
        <mc:AlternateContent>
          <mc:Choice Requires="wps">
            <w:drawing>
              <wp:anchor distT="0" distB="0" distL="114300" distR="114300" simplePos="0" relativeHeight="251892224" behindDoc="1" locked="0" layoutInCell="1" allowOverlap="1" wp14:anchorId="1C8C9F11" wp14:editId="3B63AFB3">
                <wp:simplePos x="0" y="0"/>
                <wp:positionH relativeFrom="margin">
                  <wp:posOffset>67198</wp:posOffset>
                </wp:positionH>
                <wp:positionV relativeFrom="paragraph">
                  <wp:posOffset>-3175</wp:posOffset>
                </wp:positionV>
                <wp:extent cx="4951095" cy="160774"/>
                <wp:effectExtent l="0" t="0" r="1905" b="0"/>
                <wp:wrapNone/>
                <wp:docPr id="329" name="Text Box 329"/>
                <wp:cNvGraphicFramePr/>
                <a:graphic xmlns:a="http://schemas.openxmlformats.org/drawingml/2006/main">
                  <a:graphicData uri="http://schemas.microsoft.com/office/word/2010/wordprocessingShape">
                    <wps:wsp>
                      <wps:cNvSpPr txBox="1"/>
                      <wps:spPr>
                        <a:xfrm>
                          <a:off x="0" y="0"/>
                          <a:ext cx="4951095" cy="160774"/>
                        </a:xfrm>
                        <a:prstGeom prst="rect">
                          <a:avLst/>
                        </a:prstGeom>
                        <a:solidFill>
                          <a:prstClr val="white"/>
                        </a:solidFill>
                        <a:ln>
                          <a:noFill/>
                        </a:ln>
                      </wps:spPr>
                      <wps:txbx>
                        <w:txbxContent>
                          <w:p w14:paraId="001C7600" w14:textId="44FC0268" w:rsidR="001F2641" w:rsidRPr="00E8094C"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Tabel</w:t>
                            </w:r>
                            <w:proofErr w:type="spellEnd"/>
                            <w:r>
                              <w:t xml:space="preserve">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C9F11" id="Text Box 329" o:spid="_x0000_s1082" type="#_x0000_t202" style="position:absolute;left:0;text-align:left;margin-left:5.3pt;margin-top:-.25pt;width:389.85pt;height:12.65pt;z-index:-25142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WhNQIAAGwEAAAOAAAAZHJzL2Uyb0RvYy54bWysVFFv2yAQfp+0/4B4X+xkTbpYcaosVaZJ&#10;VVspmfpMMMRImGNAYme/fgeO063b07QXfNwdB9/33Xlx1zWanITzCkxJx6OcEmE4VMocSvptt/nw&#10;iRIfmKmYBiNKehae3i3fv1u0thATqEFXwhEsYnzR2pLWIdgiyzyvRcP8CKwwGJTgGhZw6w5Z5ViL&#10;1RudTfJ8lrXgKuuAC+/Re98H6TLVl1Lw8CSlF4HokuLbQlpdWvdxzZYLVhwcs7Xil2ewf3hFw5TB&#10;S6+l7llg5OjUH6UaxR14kGHEoclASsVFwoBoxvkbNNuaWZGwIDneXmny/68sfzw9O6Kqkn6czCkx&#10;rEGRdqIL5DN0JPqQodb6AhO3FlNDhwFUevB7dEbgnXRN/CIkgnHk+nzlN5bj6LyZT8f5fEoJx9h4&#10;lt/e3sQy2etp63z4IqAh0SipQ/0Srez04EOfOqTEyzxoVW2U1nETA2vtyImh1m2tgrgU/y1Lm5hr&#10;IJ7qC0ZPFiH2UKIVun2XSJnOBpx7qM4I30HfQt7yjcILH5gPz8xhzyBinIPwhIvU0JYULhYlNbgf&#10;f/PHfJQSo5S02IMl9d+PzAlK9FeDIseGHQw3GPvBMMdmDQh1jBNmeTLxgAt6MKWD5gXHYxVvwRAz&#10;HO8qaRjMdegnAceLi9UqJWFbWhYezNbyWHogdte9MGcvsgQU9BGG7mTFG3X63J7m1TGAVEm6SGzP&#10;4oVvbOkk/mX84sz8uk9Zrz+J5U8A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C/MhaE1AgAAbAQAAA4AAAAAAAAAAAAAAAAA&#10;LgIAAGRycy9lMm9Eb2MueG1sUEsBAi0AFAAGAAgAAAAhAN68gdncAAAABwEAAA8AAAAAAAAAAAAA&#10;AAAAjwQAAGRycy9kb3ducmV2LnhtbFBLBQYAAAAABAAEAPMAAACYBQAAAAA=&#10;" stroked="f">
                <v:textbox inset="0,0,0,0">
                  <w:txbxContent>
                    <w:p w14:paraId="001C7600" w14:textId="44FC0268" w:rsidR="001F2641" w:rsidRPr="00E8094C"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Tabel</w:t>
                      </w:r>
                      <w:proofErr w:type="spellEnd"/>
                      <w:r>
                        <w:t xml:space="preserve"> RFID</w:t>
                      </w:r>
                    </w:p>
                  </w:txbxContent>
                </v:textbox>
                <w10:wrap anchorx="margin"/>
              </v:shape>
            </w:pict>
          </mc:Fallback>
        </mc:AlternateContent>
      </w:r>
      <w:r w:rsidRPr="00D53D78">
        <w:rPr>
          <w:noProof/>
          <w:lang w:val="en-ID"/>
        </w:rPr>
        <w:drawing>
          <wp:anchor distT="0" distB="0" distL="114300" distR="114300" simplePos="0" relativeHeight="251834880" behindDoc="1" locked="0" layoutInCell="1" allowOverlap="1" wp14:anchorId="273994D1" wp14:editId="7D55197D">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K</w:t>
      </w:r>
      <w:r>
        <w:rPr>
          <w:lang w:val="en-ID"/>
        </w:rPr>
        <w:t>elas</w:t>
      </w:r>
    </w:p>
    <w:p w14:paraId="25664708" w14:textId="25DC34A0" w:rsidR="00EF196A" w:rsidRPr="00EF196A" w:rsidRDefault="00EF196A" w:rsidP="00EF196A">
      <w:pPr>
        <w:ind w:left="66" w:firstLine="360"/>
        <w:rPr>
          <w:lang w:val="en-ID"/>
        </w:rPr>
      </w:pPr>
      <w:r>
        <w:rPr>
          <w:noProof/>
        </w:rPr>
        <mc:AlternateContent>
          <mc:Choice Requires="wps">
            <w:drawing>
              <wp:anchor distT="0" distB="0" distL="114300" distR="114300" simplePos="0" relativeHeight="251894272" behindDoc="1" locked="0" layoutInCell="1" allowOverlap="1" wp14:anchorId="27181932" wp14:editId="7246722C">
                <wp:simplePos x="0" y="0"/>
                <wp:positionH relativeFrom="column">
                  <wp:posOffset>26670</wp:posOffset>
                </wp:positionH>
                <wp:positionV relativeFrom="paragraph">
                  <wp:posOffset>449692</wp:posOffset>
                </wp:positionV>
                <wp:extent cx="4987290" cy="170822"/>
                <wp:effectExtent l="0" t="0" r="3810" b="635"/>
                <wp:wrapNone/>
                <wp:docPr id="330" name="Text Box 330"/>
                <wp:cNvGraphicFramePr/>
                <a:graphic xmlns:a="http://schemas.openxmlformats.org/drawingml/2006/main">
                  <a:graphicData uri="http://schemas.microsoft.com/office/word/2010/wordprocessingShape">
                    <wps:wsp>
                      <wps:cNvSpPr txBox="1"/>
                      <wps:spPr>
                        <a:xfrm>
                          <a:off x="0" y="0"/>
                          <a:ext cx="4987290" cy="170822"/>
                        </a:xfrm>
                        <a:prstGeom prst="rect">
                          <a:avLst/>
                        </a:prstGeom>
                        <a:solidFill>
                          <a:prstClr val="white"/>
                        </a:solidFill>
                        <a:ln>
                          <a:noFill/>
                        </a:ln>
                      </wps:spPr>
                      <wps:txbx>
                        <w:txbxContent>
                          <w:p w14:paraId="2BB55C8A" w14:textId="380E9666" w:rsidR="001F2641" w:rsidRPr="004968C6"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Tabel</w:t>
                            </w:r>
                            <w:proofErr w:type="spellEnd"/>
                            <w:r>
                              <w:t xml:space="preserv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81932" id="Text Box 330" o:spid="_x0000_s1083" type="#_x0000_t202" style="position:absolute;left:0;text-align:left;margin-left:2.1pt;margin-top:35.4pt;width:392.7pt;height:13.45pt;z-index:-25142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k9MwIAAGwEAAAOAAAAZHJzL2Uyb0RvYy54bWysVFFv2yAQfp+0/4B4X5yk25JacaosVaZJ&#10;UVspmfpMMI6RgGNAYme/fge2067b07QXfNwdH3zf3Xlx12pFzsJ5Caagk9GYEmE4lNIcC/p9v/kw&#10;p8QHZkqmwIiCXoSnd8v37xaNzcUUalClcARBjM8bW9A6BJtnmee10MyPwAqDwQqcZgG37piVjjWI&#10;rlU2HY8/Zw240jrgwnv03ndBukz4VSV4eKwqLwJRBcW3hbS6tB7imi0XLD86ZmvJ+2ewf3iFZtLg&#10;pVeoexYYOTn5B5SW3IGHKow46AyqSnKROCCbyfgNm13NrEhcUBxvrzL5/wfLH85PjsiyoDc3qI9h&#10;Gou0F20gX6Al0YcKNdbnmLizmBpaDGClB79HZyTeVk7HL1IiGEesy1XfCMfR+fF2PpveYohjbDIb&#10;z6fTCJO9nLbOh68CNIlGQR3WL8nKzlsfutQhJV7mQclyI5WKmxhYK0fODGvd1DKIHvy3LGViroF4&#10;qgOMnixS7KhEK7SHNonyaTbwPEB5QfoOuhbylm8kXrhlPjwxhz2DtHAOwiMulYKmoNBblNTgfv7N&#10;H/OxlBilpMEeLKj/cWJOUKK+GSwyQobBcINxGAxz0mtAqhOcMMuTiQdcUINZOdDPOB6reAuGmOF4&#10;V0HDYK5DNwk4XlysVikJ29KysDU7yyP0IOy+fWbO9mUJWNAHGLqT5W+q0+V2Mq9OASqZSheF7VTs&#10;9caWTsXvxy/OzOt9ynr5SSx/A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nxPZPTMCAABsBAAADgAAAAAAAAAAAAAAAAAu&#10;AgAAZHJzL2Uyb0RvYy54bWxQSwECLQAUAAYACAAAACEAEjmCUd0AAAAHAQAADwAAAAAAAAAAAAAA&#10;AACNBAAAZHJzL2Rvd25yZXYueG1sUEsFBgAAAAAEAAQA8wAAAJcFAAAAAA==&#10;" stroked="f">
                <v:textbox inset="0,0,0,0">
                  <w:txbxContent>
                    <w:p w14:paraId="2BB55C8A" w14:textId="380E9666" w:rsidR="001F2641" w:rsidRPr="004968C6"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Tabel</w:t>
                      </w:r>
                      <w:proofErr w:type="spellEnd"/>
                      <w:r>
                        <w:t xml:space="preserve"> Kelas</w:t>
                      </w:r>
                    </w:p>
                  </w:txbxContent>
                </v:textbox>
              </v:shape>
            </w:pict>
          </mc:Fallback>
        </mc:AlternateContent>
      </w: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4.9</w:t>
      </w:r>
    </w:p>
    <w:p w14:paraId="54BC09C3" w14:textId="3DB3B035" w:rsidR="00D53D78" w:rsidRDefault="00D53D78" w:rsidP="00D53D78">
      <w:pPr>
        <w:ind w:left="66"/>
        <w:rPr>
          <w:lang w:val="en-ID"/>
        </w:rPr>
      </w:pPr>
      <w:r w:rsidRPr="00D53D78">
        <w:rPr>
          <w:noProof/>
          <w:lang w:val="en-ID"/>
        </w:rPr>
        <w:drawing>
          <wp:anchor distT="0" distB="0" distL="114300" distR="114300" simplePos="0" relativeHeight="251835904" behindDoc="1" locked="0" layoutInCell="1" allowOverlap="1" wp14:anchorId="37C984A6" wp14:editId="0A3CB75E">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History</w:t>
      </w:r>
      <w:r w:rsidR="00CE6828">
        <w:rPr>
          <w:lang w:val="en-ID"/>
        </w:rPr>
        <w:t xml:space="preserve"> </w:t>
      </w:r>
      <w:proofErr w:type="spellStart"/>
      <w:r w:rsidR="00CE6828">
        <w:rPr>
          <w:lang w:val="en-ID"/>
        </w:rPr>
        <w:t>L</w:t>
      </w:r>
      <w:r>
        <w:rPr>
          <w:lang w:val="en-ID"/>
        </w:rPr>
        <w:t>ap</w:t>
      </w:r>
      <w:r w:rsidR="00CE6828">
        <w:rPr>
          <w:lang w:val="en-ID"/>
        </w:rPr>
        <w:t>oran</w:t>
      </w:r>
      <w:proofErr w:type="spellEnd"/>
      <w:r w:rsidR="00CE6828">
        <w:rPr>
          <w:lang w:val="en-ID"/>
        </w:rPr>
        <w:t xml:space="preserve"> </w:t>
      </w:r>
      <w:proofErr w:type="spellStart"/>
      <w:r w:rsidR="00CE6828">
        <w:rPr>
          <w:lang w:val="en-ID"/>
        </w:rPr>
        <w:t>A</w:t>
      </w:r>
      <w:r>
        <w:rPr>
          <w:lang w:val="en-ID"/>
        </w:rPr>
        <w:t>bsen</w:t>
      </w:r>
      <w:proofErr w:type="spellEnd"/>
    </w:p>
    <w:p w14:paraId="22C022AC" w14:textId="2D78BD98" w:rsidR="00EF196A" w:rsidRPr="00EF196A" w:rsidRDefault="00EF196A" w:rsidP="00EF196A">
      <w:pPr>
        <w:ind w:left="66" w:firstLine="360"/>
        <w:rPr>
          <w:lang w:val="en-ID"/>
        </w:rPr>
      </w:pPr>
      <w:proofErr w:type="spellStart"/>
      <w:r>
        <w:t>Implementasi</w:t>
      </w:r>
      <w:proofErr w:type="spellEnd"/>
      <w:r>
        <w:t xml:space="preserve"> yang </w:t>
      </w:r>
      <w:proofErr w:type="spellStart"/>
      <w:r>
        <w:t>dilakukan</w:t>
      </w:r>
      <w:proofErr w:type="spellEnd"/>
      <w:r>
        <w:t xml:space="preserve"> pada </w:t>
      </w:r>
      <w:r w:rsidR="00CE6828">
        <w:t xml:space="preserve">table history </w:t>
      </w:r>
      <w:proofErr w:type="spellStart"/>
      <w:r w:rsidR="00CE6828">
        <w:t>laporan</w:t>
      </w:r>
      <w:proofErr w:type="spellEnd"/>
      <w:r w:rsidR="00CE6828">
        <w:t xml:space="preserve"> </w:t>
      </w:r>
      <w:proofErr w:type="spellStart"/>
      <w:r w:rsidR="00CE6828">
        <w:t>absen</w:t>
      </w:r>
      <w:proofErr w:type="spellEnd"/>
      <w:r w:rsidR="00CE6828">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4.10</w:t>
      </w:r>
    </w:p>
    <w:p w14:paraId="05771E25" w14:textId="3A197523" w:rsidR="00D53D78" w:rsidRDefault="00CE6828" w:rsidP="00D53D78">
      <w:pPr>
        <w:ind w:left="66"/>
        <w:rPr>
          <w:lang w:val="en-ID"/>
        </w:rPr>
      </w:pPr>
      <w:r>
        <w:rPr>
          <w:noProof/>
        </w:rPr>
        <mc:AlternateContent>
          <mc:Choice Requires="wps">
            <w:drawing>
              <wp:anchor distT="0" distB="0" distL="114300" distR="114300" simplePos="0" relativeHeight="251896320" behindDoc="1" locked="0" layoutInCell="1" allowOverlap="1" wp14:anchorId="4D35094C" wp14:editId="292B57A2">
                <wp:simplePos x="0" y="0"/>
                <wp:positionH relativeFrom="column">
                  <wp:posOffset>26879</wp:posOffset>
                </wp:positionH>
                <wp:positionV relativeFrom="paragraph">
                  <wp:posOffset>8171</wp:posOffset>
                </wp:positionV>
                <wp:extent cx="4991100" cy="170550"/>
                <wp:effectExtent l="0" t="0" r="0" b="1270"/>
                <wp:wrapNone/>
                <wp:docPr id="331" name="Text Box 331"/>
                <wp:cNvGraphicFramePr/>
                <a:graphic xmlns:a="http://schemas.openxmlformats.org/drawingml/2006/main">
                  <a:graphicData uri="http://schemas.microsoft.com/office/word/2010/wordprocessingShape">
                    <wps:wsp>
                      <wps:cNvSpPr txBox="1"/>
                      <wps:spPr>
                        <a:xfrm>
                          <a:off x="0" y="0"/>
                          <a:ext cx="4991100" cy="170550"/>
                        </a:xfrm>
                        <a:prstGeom prst="rect">
                          <a:avLst/>
                        </a:prstGeom>
                        <a:solidFill>
                          <a:prstClr val="white"/>
                        </a:solidFill>
                        <a:ln>
                          <a:noFill/>
                        </a:ln>
                      </wps:spPr>
                      <wps:txbx>
                        <w:txbxContent>
                          <w:p w14:paraId="7D0D87AC" w14:textId="23B3873A" w:rsidR="001F2641" w:rsidRPr="001A6CF3"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5094C" id="Text Box 331" o:spid="_x0000_s1084" type="#_x0000_t202" style="position:absolute;left:0;text-align:left;margin-left:2.1pt;margin-top:.65pt;width:393pt;height:13.45pt;z-index:-25142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gG5NQIAAGwEAAAOAAAAZHJzL2Uyb0RvYy54bWysVMFu2zAMvQ/YPwi6L7bbZWuNOEWWIsOA&#10;oC2QDD0rshwLkERNUmJnXz9KjtOu22nYRaFJiuJ7j8zsrteKHIXzEkxFi0lOiTAcamn2Ff2+XX24&#10;ocQHZmqmwIiKnoSnd/P372adLcUVtKBq4QgWMb7sbEXbEGyZZZ63QjM/ASsMBhtwmgX8dPusdqzD&#10;6lplV3n+KevA1dYBF96j934I0nmq3zSCh8em8SIQVVHsLaTTpXMXz2w+Y+XeMdtKfm6D/UMXmkmD&#10;j15K3bPAyMHJP0ppyR14aMKEg86gaSQXCQOiKfI3aDYtsyJhQXK8vdDk/19Z/nB8ckTWFb2+Ligx&#10;TKNIW9EH8gV6En3IUGd9iYkbi6mhxwAqPfo9OiPwvnE6/iIkgnHk+nThN5bj6Px4e1sUOYY4xorP&#10;+XSaBMheblvnw1cBmkSjog71S7Sy49oH7ARTx5T4mAcl65VUKn7EwFI5cmSoddfKIGKPeOO3LGVi&#10;roF4awhHTxYhDlCiFfpdn0iZ3ow4d1CfEL6DYYS85SuJD66ZD0/M4cwgLNyD8IhHo6CrKJwtSlpw&#10;P//mj/koJUYp6XAGK+p/HJgTlKhvBkWOAzsabjR2o2EOegkIFWXDbpKJF1xQo9k40M+4Hov4CoaY&#10;4fhWRcNoLsOwCbheXCwWKQnH0rKwNhvLY+mR2G3/zJw9yxJQ0AcYp5OVb9QZcgeaF4cAjUzSRWIH&#10;Fs9840gnfc7rF3fm9XfKevmTmP8CAAD//wMAUEsDBBQABgAIAAAAIQCPahTx2gAAAAYBAAAPAAAA&#10;ZHJzL2Rvd25yZXYueG1sTI7NTsMwEITvSLyDtUhcEHUwqJQQp4IWbuXQUvXsxksSEa8j22nSt2c5&#10;wXF+NPMVy8l14oQhtp403M0yEEiVty3VGvaf77cLEDEZsqbzhBrOGGFZXl4UJrd+pC2edqkWPEIx&#10;NxqalPpcylg16Eyc+R6Jsy8fnEksQy1tMCOPu06qLJtLZ1rih8b0uGqw+t4NTsN8HYZxS6ub9f5t&#10;Yz76Wh1ezwetr6+ml2cQCaf0V4ZffEaHkpmOfiAbRafhQXGR7XsQnD4+ZayPGtRCgSwL+R+//AEA&#10;AP//AwBQSwECLQAUAAYACAAAACEAtoM4kv4AAADhAQAAEwAAAAAAAAAAAAAAAAAAAAAAW0NvbnRl&#10;bnRfVHlwZXNdLnhtbFBLAQItABQABgAIAAAAIQA4/SH/1gAAAJQBAAALAAAAAAAAAAAAAAAAAC8B&#10;AABfcmVscy8ucmVsc1BLAQItABQABgAIAAAAIQD1vgG5NQIAAGwEAAAOAAAAAAAAAAAAAAAAAC4C&#10;AABkcnMvZTJvRG9jLnhtbFBLAQItABQABgAIAAAAIQCPahTx2gAAAAYBAAAPAAAAAAAAAAAAAAAA&#10;AI8EAABkcnMvZG93bnJldi54bWxQSwUGAAAAAAQABADzAAAAlgUAAAAA&#10;" stroked="f">
                <v:textbox inset="0,0,0,0">
                  <w:txbxContent>
                    <w:p w14:paraId="7D0D87AC" w14:textId="23B3873A" w:rsidR="001F2641" w:rsidRPr="001A6CF3"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proofErr w:type="spellEnd"/>
                    </w:p>
                  </w:txbxContent>
                </v:textbox>
              </v:shape>
            </w:pict>
          </mc:Fallback>
        </mc:AlternateContent>
      </w:r>
      <w:r w:rsidR="00D53D78" w:rsidRPr="00D53D78">
        <w:rPr>
          <w:noProof/>
          <w:lang w:val="en-ID"/>
        </w:rPr>
        <w:drawing>
          <wp:anchor distT="0" distB="0" distL="114300" distR="114300" simplePos="0" relativeHeight="251836928" behindDoc="1" locked="0" layoutInCell="1" allowOverlap="1" wp14:anchorId="1E183C20" wp14:editId="521BEB5B">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Pr>
          <w:lang w:val="en-ID"/>
        </w:rPr>
        <w:t>Historyabsen</w:t>
      </w:r>
      <w:proofErr w:type="spellEnd"/>
    </w:p>
    <w:p w14:paraId="76A19C6B" w14:textId="009584EE" w:rsidR="00CE6828" w:rsidRDefault="00CE6828" w:rsidP="00CE6828">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history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4.11</w:t>
      </w:r>
    </w:p>
    <w:p w14:paraId="03194A26" w14:textId="7C3E434F" w:rsidR="00CE6828" w:rsidRDefault="00CE6828" w:rsidP="00CE6828">
      <w:pPr>
        <w:ind w:left="66" w:firstLine="360"/>
      </w:pPr>
    </w:p>
    <w:p w14:paraId="7BA9192E" w14:textId="48E8562A" w:rsidR="00CE6828" w:rsidRPr="00CE6828" w:rsidRDefault="00CE6828" w:rsidP="00CE6828">
      <w:pPr>
        <w:ind w:left="66" w:firstLine="360"/>
        <w:rPr>
          <w:lang w:val="en-ID"/>
        </w:rPr>
      </w:pPr>
      <w:r>
        <w:rPr>
          <w:noProof/>
        </w:rPr>
        <w:lastRenderedPageBreak/>
        <mc:AlternateContent>
          <mc:Choice Requires="wps">
            <w:drawing>
              <wp:anchor distT="0" distB="0" distL="114300" distR="114300" simplePos="0" relativeHeight="251898368" behindDoc="1" locked="0" layoutInCell="1" allowOverlap="1" wp14:anchorId="2C8DF3EE" wp14:editId="250063A2">
                <wp:simplePos x="0" y="0"/>
                <wp:positionH relativeFrom="column">
                  <wp:posOffset>36195</wp:posOffset>
                </wp:positionH>
                <wp:positionV relativeFrom="paragraph">
                  <wp:posOffset>45832</wp:posOffset>
                </wp:positionV>
                <wp:extent cx="4991100" cy="261258"/>
                <wp:effectExtent l="0" t="0" r="0" b="5715"/>
                <wp:wrapNone/>
                <wp:docPr id="332" name="Text Box 332"/>
                <wp:cNvGraphicFramePr/>
                <a:graphic xmlns:a="http://schemas.openxmlformats.org/drawingml/2006/main">
                  <a:graphicData uri="http://schemas.microsoft.com/office/word/2010/wordprocessingShape">
                    <wps:wsp>
                      <wps:cNvSpPr txBox="1"/>
                      <wps:spPr>
                        <a:xfrm>
                          <a:off x="0" y="0"/>
                          <a:ext cx="4991100" cy="261258"/>
                        </a:xfrm>
                        <a:prstGeom prst="rect">
                          <a:avLst/>
                        </a:prstGeom>
                        <a:solidFill>
                          <a:prstClr val="white"/>
                        </a:solidFill>
                        <a:ln>
                          <a:noFill/>
                        </a:ln>
                      </wps:spPr>
                      <wps:txbx>
                        <w:txbxContent>
                          <w:p w14:paraId="6ABC78C3" w14:textId="17549DBA" w:rsidR="001F2641" w:rsidRPr="00C96E42"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DF3EE" id="Text Box 332" o:spid="_x0000_s1085" type="#_x0000_t202" style="position:absolute;left:0;text-align:left;margin-left:2.85pt;margin-top:3.6pt;width:393pt;height:20.55pt;z-index:-25141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Y7MwIAAGwEAAAOAAAAZHJzL2Uyb0RvYy54bWysVFFv2yAQfp+0/4B4Xxyna9VYcaosVaZJ&#10;UVspmfpMMI6RgGNAYme/fge2267b07QXfNwdB9/33Xlx12lFzsJ5Caak+WRKiTAcKmmOJf2+33y6&#10;pcQHZiqmwIiSXoSnd8uPHxatLcQMGlCVcASLGF+0tqRNCLbIMs8boZmfgBUGgzU4zQJu3TGrHGux&#10;ulbZbDq9yVpwlXXAhffove+DdJnq17Xg4bGuvQhElRTfFtLq0nqIa7ZcsOLomG0kH57B/uEVmkmD&#10;l76UumeBkZOTf5TSkjvwUIcJB51BXUsuEgZEk0/fodk1zIqEBcnx9oUm///K8ofzkyOyKunV1YwS&#10;wzSKtBddIF+gI9GHDLXWF5i4s5gaOgyg0qPfozMC72qn4xchEYwj15cXfmM5js7P83meTzHEMTa7&#10;yWfXt7FM9nraOh++CtAkGiV1qF+ilZ23PvSpY0q8zIOS1UYqFTcxsFaOnBlq3TYyiKH4b1nKxFwD&#10;8VRfMHqyCLGHEq3QHbpEyvV8xHmA6oLwHfQt5C3fSLxwy3x4Yg57BmHhHIRHXGoFbUlhsChpwP38&#10;mz/mo5QYpaTFHiyp/3FiTlCivhkUOTbsaLjROIyGOek1INQcJ8zyZOIBF9Ro1g70M47HKt6CIWY4&#10;3lXSMJrr0E8CjhcXq1VKwra0LGzNzvJYeiR23z0zZwdZAgr6AGN3suKdOn1uT/PqFKCWSbpIbM/i&#10;wDe2dBJ/GL84M2/3Kev1J7H8BQAA//8DAFBLAwQUAAYACAAAACEAadsEVdwAAAAGAQAADwAAAGRy&#10;cy9kb3ducmV2LnhtbEyOwU7DMBBE70j8g7VIXBB1GqApIZsKWrjBoaXq2Y1NEhGvI9tp0r9nOcFx&#10;NKM3r1hNthMn40PrCGE+S0AYqpxuqUbYf77dLkGEqEirzpFBOJsAq/LyolC5diNtzWkXa8EQCrlC&#10;aGLscylD1Rirwsz1hrj7ct6qyNHXUns1Mtx2Mk2ShbSqJX5oVG/Wjam+d4NFWGz8MG5pfbPZv76r&#10;j75ODy/nA+L11fT8BCKaKf6N4Vef1aFkp6MbSAfRITxkPETIUhDcZo9zzkeE++UdyLKQ//XLHwAA&#10;AP//AwBQSwECLQAUAAYACAAAACEAtoM4kv4AAADhAQAAEwAAAAAAAAAAAAAAAAAAAAAAW0NvbnRl&#10;bnRfVHlwZXNdLnhtbFBLAQItABQABgAIAAAAIQA4/SH/1gAAAJQBAAALAAAAAAAAAAAAAAAAAC8B&#10;AABfcmVscy8ucmVsc1BLAQItABQABgAIAAAAIQCPYQY7MwIAAGwEAAAOAAAAAAAAAAAAAAAAAC4C&#10;AABkcnMvZTJvRG9jLnhtbFBLAQItABQABgAIAAAAIQBp2wRV3AAAAAYBAAAPAAAAAAAAAAAAAAAA&#10;AI0EAABkcnMvZG93bnJldi54bWxQSwUGAAAAAAQABADzAAAAlgUAAAAA&#10;" stroked="f">
                <v:textbox inset="0,0,0,0">
                  <w:txbxContent>
                    <w:p w14:paraId="6ABC78C3" w14:textId="17549DBA" w:rsidR="001F2641" w:rsidRPr="00C96E42"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proofErr w:type="spellEnd"/>
                    </w:p>
                  </w:txbxContent>
                </v:textbox>
              </v:shape>
            </w:pict>
          </mc:Fallback>
        </mc:AlternateContent>
      </w:r>
    </w:p>
    <w:p w14:paraId="57DCE7D9" w14:textId="387057E2" w:rsidR="00D53D78" w:rsidRDefault="00D53D78" w:rsidP="00D53D78">
      <w:pPr>
        <w:ind w:left="66"/>
        <w:rPr>
          <w:lang w:val="en-ID"/>
        </w:rPr>
      </w:pPr>
      <w:r w:rsidRPr="00D53D78">
        <w:rPr>
          <w:noProof/>
          <w:lang w:val="en-ID"/>
        </w:rPr>
        <w:drawing>
          <wp:anchor distT="0" distB="0" distL="114300" distR="114300" simplePos="0" relativeHeight="251837952" behindDoc="1" locked="0" layoutInCell="1" allowOverlap="1" wp14:anchorId="2364EF54" wp14:editId="7E08290F">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Semester</w:t>
      </w:r>
    </w:p>
    <w:p w14:paraId="29002A11" w14:textId="2DC6C48D" w:rsidR="00CE6828" w:rsidRPr="00CE6828" w:rsidRDefault="00CE6828" w:rsidP="00CE6828">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semester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w:t>
      </w:r>
    </w:p>
    <w:p w14:paraId="6C9E9E10" w14:textId="1B44F17C" w:rsidR="00D53D78" w:rsidRDefault="00CE6828" w:rsidP="00D53D78">
      <w:pPr>
        <w:ind w:left="66"/>
        <w:rPr>
          <w:lang w:val="en-ID"/>
        </w:rPr>
      </w:pPr>
      <w:r>
        <w:rPr>
          <w:noProof/>
        </w:rPr>
        <mc:AlternateContent>
          <mc:Choice Requires="wps">
            <w:drawing>
              <wp:anchor distT="0" distB="0" distL="114300" distR="114300" simplePos="0" relativeHeight="251900416" behindDoc="1" locked="0" layoutInCell="1" allowOverlap="1" wp14:anchorId="09482835" wp14:editId="3761D12E">
                <wp:simplePos x="0" y="0"/>
                <wp:positionH relativeFrom="margin">
                  <wp:align>right</wp:align>
                </wp:positionH>
                <wp:positionV relativeFrom="paragraph">
                  <wp:posOffset>9867</wp:posOffset>
                </wp:positionV>
                <wp:extent cx="4981575" cy="245933"/>
                <wp:effectExtent l="0" t="0" r="9525" b="1905"/>
                <wp:wrapNone/>
                <wp:docPr id="333" name="Text Box 333"/>
                <wp:cNvGraphicFramePr/>
                <a:graphic xmlns:a="http://schemas.openxmlformats.org/drawingml/2006/main">
                  <a:graphicData uri="http://schemas.microsoft.com/office/word/2010/wordprocessingShape">
                    <wps:wsp>
                      <wps:cNvSpPr txBox="1"/>
                      <wps:spPr>
                        <a:xfrm>
                          <a:off x="0" y="0"/>
                          <a:ext cx="4981575" cy="245933"/>
                        </a:xfrm>
                        <a:prstGeom prst="rect">
                          <a:avLst/>
                        </a:prstGeom>
                        <a:solidFill>
                          <a:prstClr val="white"/>
                        </a:solidFill>
                        <a:ln>
                          <a:noFill/>
                        </a:ln>
                      </wps:spPr>
                      <wps:txbx>
                        <w:txbxContent>
                          <w:p w14:paraId="7F2E9AED" w14:textId="072E23AE" w:rsidR="001F2641" w:rsidRPr="00FD463E"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482835" id="Text Box 333" o:spid="_x0000_s1086" type="#_x0000_t202" style="position:absolute;left:0;text-align:left;margin-left:341.05pt;margin-top:.8pt;width:392.25pt;height:19.35pt;z-index:-25141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JkgNgIAAGwEAAAOAAAAZHJzL2Uyb0RvYy54bWysVE1v2zAMvQ/YfxB0X5yPpmuNOEWWIsOA&#10;oC2QDD0rshQLkEVNUmJnv36UHCddt9Owi0yRFKX3HunZQ1trchTOKzAFHQ2GlAjDoVRmX9Dv29Wn&#10;O0p8YKZkGowo6El4+jD/+GHW2FyMoQJdCkewiPF5YwtahWDzLPO8EjXzA7DCYFCCq1nArdtnpWMN&#10;Vq91Nh4Ob7MGXGkdcOE9eh+7IJ2n+lIKHp6l9CIQXVB8W0irS+surtl8xvK9Y7ZS/PwM9g+vqJky&#10;eOml1CMLjByc+qNUrbgDDzIMONQZSKm4SBgQzWj4Ds2mYlYkLEiOtxea/P8ry5+OL46osqCTyYQS&#10;w2oUaSvaQL5AS6IPGWqszzFxYzE1tBhApXu/R2cE3kpXxy9CIhhHrk8XfmM5js6b+7vR9POUEo6x&#10;8c30viufXU9b58NXATWJRkEd6pdoZce1D/gSTO1T4mUetCpXSuu4iYGlduTIUOumUkHEN+KJ37K0&#10;ibkG4qkuHD1ZhNhBiVZod20i5TZ1SHTtoDwhfAddC3nLVwovXDMfXpjDnkHEOAfhGRepoSkonC1K&#10;KnA//+aP+SglRilpsAcL6n8cmBOU6G8GRY4N2xuuN3a9YQ71EhDqCCfM8mTiARd0b0oH9SuOxyLe&#10;giFmON5V0NCby9BNAo4XF4tFSsK2tCyszcbyWLondtu+MmfPsgQU9An67mT5O3W63I7mxSGAVEm6&#10;K4tnvrGlkz7n8Ysz83afsq4/ifkvAA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DQwJkgNgIAAGwEAAAOAAAAAAAAAAAAAAAA&#10;AC4CAABkcnMvZTJvRG9jLnhtbFBLAQItABQABgAIAAAAIQBsY4iS3AAAAAUBAAAPAAAAAAAAAAAA&#10;AAAAAJAEAABkcnMvZG93bnJldi54bWxQSwUGAAAAAAQABADzAAAAmQUAAAAA&#10;" stroked="f">
                <v:textbox inset="0,0,0,0">
                  <w:txbxContent>
                    <w:p w14:paraId="7F2E9AED" w14:textId="072E23AE" w:rsidR="001F2641" w:rsidRPr="00FD463E"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p>
                  </w:txbxContent>
                </v:textbox>
                <w10:wrap anchorx="margin"/>
              </v:shape>
            </w:pict>
          </mc:Fallback>
        </mc:AlternateContent>
      </w:r>
    </w:p>
    <w:p w14:paraId="348BDE55" w14:textId="4384332C" w:rsidR="00D53D78" w:rsidRDefault="00CE6828" w:rsidP="00D53D78">
      <w:pPr>
        <w:ind w:left="66"/>
        <w:rPr>
          <w:lang w:val="en-ID"/>
        </w:rPr>
      </w:pPr>
      <w:r w:rsidRPr="00D53D78">
        <w:rPr>
          <w:noProof/>
          <w:lang w:val="en-ID"/>
        </w:rPr>
        <w:drawing>
          <wp:anchor distT="0" distB="0" distL="114300" distR="114300" simplePos="0" relativeHeight="251838976" behindDoc="1" locked="0" layoutInCell="1" allowOverlap="1" wp14:anchorId="0C01C371" wp14:editId="643ACBCD">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375FF0DB" w:rsidR="00CE6828" w:rsidRDefault="00CE6828" w:rsidP="00AA7D36">
      <w:bookmarkStart w:id="3823" w:name="_Toc80034258"/>
      <w:bookmarkStart w:id="3824" w:name="_Toc83115758"/>
    </w:p>
    <w:p w14:paraId="23F42966" w14:textId="062977BC" w:rsidR="00917C5F" w:rsidRDefault="00917C5F" w:rsidP="00D05B9F">
      <w:pPr>
        <w:pStyle w:val="Heading3"/>
        <w:numPr>
          <w:ilvl w:val="0"/>
          <w:numId w:val="11"/>
        </w:numPr>
        <w:ind w:left="426"/>
        <w:rPr>
          <w:lang w:val="en-US"/>
        </w:rPr>
      </w:pPr>
      <w:proofErr w:type="spellStart"/>
      <w:r>
        <w:rPr>
          <w:lang w:val="en-US"/>
        </w:rPr>
        <w:t>Implementasi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bookmarkEnd w:id="3823"/>
      <w:bookmarkEnd w:id="3824"/>
      <w:proofErr w:type="spellEnd"/>
    </w:p>
    <w:p w14:paraId="07F42EF7" w14:textId="0B89D8AF" w:rsidR="00DF7F79" w:rsidRDefault="00FF034E" w:rsidP="00DF7F79">
      <w:pPr>
        <w:ind w:firstLine="709"/>
        <w:rPr>
          <w:color w:val="000000"/>
        </w:rPr>
      </w:pPr>
      <w:proofErr w:type="spellStart"/>
      <w:r>
        <w:rPr>
          <w:color w:val="000000"/>
        </w:rPr>
        <w:t>Implementasi</w:t>
      </w:r>
      <w:proofErr w:type="spellEnd"/>
      <w:r>
        <w:rPr>
          <w:color w:val="000000"/>
        </w:rPr>
        <w:t xml:space="preserve"> </w:t>
      </w:r>
      <w:proofErr w:type="spellStart"/>
      <w:r>
        <w:rPr>
          <w:color w:val="000000"/>
        </w:rPr>
        <w:t>antarmuka</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representasi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perancangan</w:t>
      </w:r>
      <w:proofErr w:type="spellEnd"/>
      <w:r>
        <w:rPr>
          <w:color w:val="000000"/>
        </w:rPr>
        <w:t xml:space="preserve"> </w:t>
      </w:r>
      <w:proofErr w:type="spellStart"/>
      <w:r>
        <w:rPr>
          <w:color w:val="000000"/>
        </w:rPr>
        <w:t>antarmuka</w:t>
      </w:r>
      <w:proofErr w:type="spellEnd"/>
      <w:r>
        <w:rPr>
          <w:color w:val="000000"/>
        </w:rPr>
        <w:t xml:space="preserve"> yang </w:t>
      </w:r>
      <w:proofErr w:type="spellStart"/>
      <w:r>
        <w:rPr>
          <w:color w:val="000000"/>
        </w:rPr>
        <w:t>terdapat</w:t>
      </w:r>
      <w:proofErr w:type="spellEnd"/>
      <w:r>
        <w:rPr>
          <w:color w:val="000000"/>
        </w:rPr>
        <w:t xml:space="preserve">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yang </w:t>
      </w:r>
      <w:proofErr w:type="spellStart"/>
      <w:r>
        <w:t>akan</w:t>
      </w:r>
      <w:proofErr w:type="spellEnd"/>
      <w:r>
        <w:t xml:space="preserve"> </w:t>
      </w:r>
      <w:proofErr w:type="spellStart"/>
      <w:r>
        <w:t>diberikan</w:t>
      </w:r>
      <w:proofErr w:type="spellEnd"/>
      <w:r>
        <w:t xml:space="preserve"> pada </w:t>
      </w:r>
      <w:proofErr w:type="spellStart"/>
      <w:r>
        <w:t>saat</w:t>
      </w:r>
      <w:proofErr w:type="spellEnd"/>
      <w:r>
        <w:t xml:space="preserve"> admin </w:t>
      </w:r>
      <w:proofErr w:type="spellStart"/>
      <w:r>
        <w:t>ingin</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membutuhkan</w:t>
      </w:r>
      <w:proofErr w:type="spellEnd"/>
      <w:r>
        <w:t xml:space="preserve"> </w:t>
      </w:r>
      <w:proofErr w:type="spellStart"/>
      <w:r>
        <w:t>masukan</w:t>
      </w:r>
      <w:proofErr w:type="spellEnd"/>
      <w:r>
        <w:t xml:space="preserve"> </w:t>
      </w:r>
      <w:proofErr w:type="spellStart"/>
      <w:r>
        <w:t>berupa</w:t>
      </w:r>
      <w:proofErr w:type="spellEnd"/>
      <w:r>
        <w:t xml:space="preserve"> </w:t>
      </w:r>
      <w:r w:rsidRPr="00F74386">
        <w:rPr>
          <w:i/>
          <w:iCs/>
        </w:rPr>
        <w:t xml:space="preserve">username </w:t>
      </w:r>
      <w:r>
        <w:t xml:space="preserve">dan juga </w:t>
      </w:r>
      <w:r w:rsidRPr="00F74386">
        <w:rPr>
          <w:i/>
          <w:iCs/>
        </w:rPr>
        <w:t>password</w:t>
      </w:r>
      <w:r>
        <w:t xml:space="preserve">. </w:t>
      </w:r>
      <w:proofErr w:type="spellStart"/>
      <w:r>
        <w:t>Tampilan</w:t>
      </w:r>
      <w:proofErr w:type="spellEnd"/>
      <w:r>
        <w:t xml:space="preserve"> </w:t>
      </w:r>
      <w:proofErr w:type="spellStart"/>
      <w:r>
        <w:t>halaman</w:t>
      </w:r>
      <w:proofErr w:type="spellEnd"/>
      <w:r>
        <w:t xml:space="preserve"> </w:t>
      </w:r>
      <w:r w:rsidRPr="00F74386">
        <w:rPr>
          <w:i/>
          <w:iCs/>
        </w:rPr>
        <w:t>login</w:t>
      </w:r>
      <w:r>
        <w:t xml:space="preserve"> </w:t>
      </w:r>
      <w:proofErr w:type="spellStart"/>
      <w:r>
        <w:t>dapat</w:t>
      </w:r>
      <w:proofErr w:type="spellEnd"/>
      <w:r>
        <w:t xml:space="preserve"> </w:t>
      </w:r>
      <w:proofErr w:type="spellStart"/>
      <w:r>
        <w:t>dilihat</w:t>
      </w:r>
      <w:proofErr w:type="spellEnd"/>
      <w:r>
        <w:t xml:space="preserve">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30CC42BA" w:rsidR="00F74386" w:rsidRPr="00F74386" w:rsidRDefault="00F74386" w:rsidP="00DF7F79">
      <w:r>
        <w:rPr>
          <w:noProof/>
        </w:rPr>
        <w:lastRenderedPageBreak/>
        <mc:AlternateContent>
          <mc:Choice Requires="wps">
            <w:drawing>
              <wp:anchor distT="0" distB="0" distL="114300" distR="114300" simplePos="0" relativeHeight="251903488" behindDoc="1" locked="0" layoutInCell="1" allowOverlap="1" wp14:anchorId="272897FD" wp14:editId="786A1D5D">
                <wp:simplePos x="0" y="0"/>
                <wp:positionH relativeFrom="column">
                  <wp:posOffset>454660</wp:posOffset>
                </wp:positionH>
                <wp:positionV relativeFrom="paragraph">
                  <wp:posOffset>2455545</wp:posOffset>
                </wp:positionV>
                <wp:extent cx="411035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wps:spPr>
                      <wps:txbx>
                        <w:txbxContent>
                          <w:p w14:paraId="2ED05396" w14:textId="034A060D" w:rsidR="001F2641" w:rsidRPr="008E7900" w:rsidRDefault="001F2641"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897FD" id="Text Box 74" o:spid="_x0000_s1087" type="#_x0000_t202" style="position:absolute;left:0;text-align:left;margin-left:35.8pt;margin-top:193.35pt;width:323.65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5FWMAIAAGc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HO86s&#10;MKTRTnWBfYaOkYv4aZ3PKW3rKDF05CedB78nZ4TdVWjilwAxihPT5yu7sZok591kMr6dTjmTFJvd&#10;TmON7PWoQx++KDAsGgVHki4xKk4bH/rUISXe5EE35brROm5iYKWRnQTJ3NZNUJfiv2VpG3MtxFN9&#10;wejJIr4eR7RCt+8SH7MryD2UZ8KO0HePd3Ld0IUb4cOzQGoXgksjEJ5oqTS0BYeLxVkN+ONv/phP&#10;KlKUs5bar+D++1Gg4kx/taRv7NXBwMHYD4Y9mhUQ1AkNl5PJpAMY9GBWCOaFJmMZb6GQsJLuKngY&#10;zFXoh4AmS6rlMiVRRzoRNnbrZCw9ELvrXgS6iyyB1HyEoTFF/kadPjfp45bHQFQn6SKxPYsXvqmb&#10;k/iXyYvj8us+Zb3+HxY/AQAA//8DAFBLAwQUAAYACAAAACEANArIauAAAAAKAQAADwAAAGRycy9k&#10;b3ducmV2LnhtbEyPsU7DMBCGdyTewTokFkSd0CoJIU5VVTDAUhG6sLnxNQ7E58h22vD2GBYY7+7T&#10;f99frWczsBM631sSkC4SYEitVT11AvZvT7cFMB8kKTlYQgFf6GFdX15UslT2TK94akLHYgj5UgrQ&#10;IYwl577VaKRf2BEp3o7WGRni6DqunDzHcDPwuyTJuJE9xQ9ajrjV2H42kxGwW73v9M10fHzZrJbu&#10;eT9ts4+uEeL6at48AAs4hz8YfvSjOtTR6WAnUp4NAvI0i6SAZZHlwCKQp8U9sMPvpgBeV/x/hfob&#10;AAD//wMAUEsBAi0AFAAGAAgAAAAhALaDOJL+AAAA4QEAABMAAAAAAAAAAAAAAAAAAAAAAFtDb250&#10;ZW50X1R5cGVzXS54bWxQSwECLQAUAAYACAAAACEAOP0h/9YAAACUAQAACwAAAAAAAAAAAAAAAAAv&#10;AQAAX3JlbHMvLnJlbHNQSwECLQAUAAYACAAAACEA0VuRVjACAABnBAAADgAAAAAAAAAAAAAAAAAu&#10;AgAAZHJzL2Uyb0RvYy54bWxQSwECLQAUAAYACAAAACEANArIauAAAAAKAQAADwAAAAAAAAAAAAAA&#10;AACKBAAAZHJzL2Rvd25yZXYueG1sUEsFBgAAAAAEAAQA8wAAAJcFAAAAAA==&#10;" stroked="f">
                <v:textbox style="mso-fit-shape-to-text:t" inset="0,0,0,0">
                  <w:txbxContent>
                    <w:p w14:paraId="2ED05396" w14:textId="034A060D" w:rsidR="001F2641" w:rsidRPr="008E7900" w:rsidRDefault="001F2641"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v:textbox>
              </v:shape>
            </w:pict>
          </mc:Fallback>
        </mc:AlternateContent>
      </w:r>
      <w:r>
        <w:rPr>
          <w:noProof/>
        </w:rPr>
        <w:drawing>
          <wp:anchor distT="0" distB="0" distL="114300" distR="114300" simplePos="0" relativeHeight="251901440" behindDoc="1" locked="0" layoutInCell="1" allowOverlap="1" wp14:anchorId="5D044AFE" wp14:editId="5DB824DB">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menggunakan</w:t>
      </w:r>
      <w:proofErr w:type="spellEnd"/>
      <w:r>
        <w:t xml:space="preserve"> </w:t>
      </w:r>
      <w:proofErr w:type="spellStart"/>
      <w:r>
        <w:t>beberapa</w:t>
      </w:r>
      <w:proofErr w:type="spellEnd"/>
      <w:r>
        <w:t xml:space="preserve"> diagram </w:t>
      </w:r>
      <w:proofErr w:type="spellStart"/>
      <w:r>
        <w:t>mengenai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per </w:t>
      </w:r>
      <w:proofErr w:type="spellStart"/>
      <w:r>
        <w:t>hari</w:t>
      </w:r>
      <w:proofErr w:type="spellEnd"/>
      <w:r>
        <w:t xml:space="preserve">, </w:t>
      </w:r>
      <w:proofErr w:type="spellStart"/>
      <w:r>
        <w:t>minggu</w:t>
      </w:r>
      <w:proofErr w:type="spellEnd"/>
      <w:r>
        <w:t xml:space="preserve"> dan </w:t>
      </w:r>
      <w:proofErr w:type="spellStart"/>
      <w:r>
        <w:t>bulan</w:t>
      </w:r>
      <w:proofErr w:type="spellEnd"/>
      <w:r>
        <w:t xml:space="preserve">. Halaman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pada </w:t>
      </w:r>
      <w:proofErr w:type="spellStart"/>
      <w:r>
        <w:t>seluruh</w:t>
      </w:r>
      <w:proofErr w:type="spellEnd"/>
      <w:r>
        <w:t xml:space="preserve"> </w:t>
      </w:r>
      <w:proofErr w:type="spellStart"/>
      <w:r>
        <w:t>jenis</w:t>
      </w:r>
      <w:proofErr w:type="spellEnd"/>
      <w:r>
        <w:t xml:space="preserve"> admin </w:t>
      </w:r>
      <w:proofErr w:type="spellStart"/>
      <w:r>
        <w:t>baikk</w:t>
      </w:r>
      <w:proofErr w:type="spellEnd"/>
      <w:r>
        <w:t xml:space="preserve"> guru BK </w:t>
      </w:r>
      <w:proofErr w:type="spellStart"/>
      <w:r>
        <w:t>ataupun</w:t>
      </w:r>
      <w:proofErr w:type="spellEnd"/>
      <w:r>
        <w:t xml:space="preserve"> </w:t>
      </w:r>
      <w:proofErr w:type="spellStart"/>
      <w:r>
        <w:t>bagian</w:t>
      </w:r>
      <w:proofErr w:type="spellEnd"/>
      <w:r>
        <w:t xml:space="preserve"> IT.</w:t>
      </w:r>
      <w:r w:rsidR="00F93308" w:rsidRPr="00F93308">
        <w:t xml:space="preserve"> </w:t>
      </w:r>
      <w:proofErr w:type="spellStart"/>
      <w:r w:rsidR="00F93308">
        <w:t>Tampilan</w:t>
      </w:r>
      <w:proofErr w:type="spellEnd"/>
      <w:r w:rsidR="00F93308">
        <w:t xml:space="preserve"> </w:t>
      </w:r>
      <w:proofErr w:type="spellStart"/>
      <w:r w:rsidR="00F93308">
        <w:t>halaman</w:t>
      </w:r>
      <w:proofErr w:type="spellEnd"/>
      <w:r w:rsidR="00F93308">
        <w:t xml:space="preserve"> </w:t>
      </w:r>
      <w:proofErr w:type="spellStart"/>
      <w:r w:rsidR="00F93308">
        <w:t>ini</w:t>
      </w:r>
      <w:proofErr w:type="spellEnd"/>
      <w:r w:rsidR="00F93308">
        <w:t xml:space="preserve"> </w:t>
      </w:r>
      <w:proofErr w:type="spellStart"/>
      <w:r w:rsidR="00F93308">
        <w:t>dapat</w:t>
      </w:r>
      <w:proofErr w:type="spellEnd"/>
      <w:r w:rsidR="00F93308">
        <w:t xml:space="preserve"> </w:t>
      </w:r>
      <w:proofErr w:type="spellStart"/>
      <w:r w:rsidR="00F93308">
        <w:t>dilihat</w:t>
      </w:r>
      <w:proofErr w:type="spellEnd"/>
      <w:r w:rsidR="00F93308">
        <w:t xml:space="preserve"> pada Gambar 4.2.</w:t>
      </w:r>
    </w:p>
    <w:p w14:paraId="279239FB" w14:textId="55E4CF0E" w:rsidR="00F93308" w:rsidRDefault="00F93308" w:rsidP="00DF7F79">
      <w:r>
        <w:rPr>
          <w:noProof/>
        </w:rPr>
        <w:drawing>
          <wp:anchor distT="0" distB="0" distL="114300" distR="114300" simplePos="0" relativeHeight="251904512" behindDoc="1" locked="0" layoutInCell="1" allowOverlap="1" wp14:anchorId="5340189B" wp14:editId="75AAAAC7">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45E8239A" w:rsidR="00F93308" w:rsidRDefault="00F93308" w:rsidP="00DF7F79">
      <w:r>
        <w:rPr>
          <w:noProof/>
        </w:rPr>
        <mc:AlternateContent>
          <mc:Choice Requires="wps">
            <w:drawing>
              <wp:anchor distT="0" distB="0" distL="114300" distR="114300" simplePos="0" relativeHeight="251906560" behindDoc="1" locked="0" layoutInCell="1" allowOverlap="1" wp14:anchorId="5A90A7DD" wp14:editId="2B7A62B3">
                <wp:simplePos x="0" y="0"/>
                <wp:positionH relativeFrom="column">
                  <wp:posOffset>461645</wp:posOffset>
                </wp:positionH>
                <wp:positionV relativeFrom="paragraph">
                  <wp:posOffset>59055</wp:posOffset>
                </wp:positionV>
                <wp:extent cx="4116070" cy="635"/>
                <wp:effectExtent l="0" t="0" r="0" b="8255"/>
                <wp:wrapNone/>
                <wp:docPr id="79" name="Text Box 79"/>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19095A6C" w14:textId="3929FDDA" w:rsidR="001F2641" w:rsidRPr="00524CAA" w:rsidRDefault="001F2641"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A7DD" id="Text Box 79" o:spid="_x0000_s1088" type="#_x0000_t202" style="position:absolute;left:0;text-align:left;margin-left:36.35pt;margin-top:4.65pt;width:324.1pt;height:.05pt;z-index:-25140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zQLMAIAAGcEAAAOAAAAZHJzL2Uyb0RvYy54bWysVMFu2zAMvQ/YPwi6L06yLe2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t984syK&#10;hjTaqS6wz9AxchE/rfM5pW0dJYaO/KTz4PfkjLC7Cpv4JUCM4sT0+cpurCbJ+WEymY1vKCQpNnv/&#10;MdbIXo469OGLgoZFo+BI0iVGxWnjQ586pMSbPBhdrrUxcRMDK4PsJEjmttZBXYr/lmVszLUQT/UF&#10;oyeL+Hoc0Qrdvkt8zKYDyD2UZ8KO0HePd3Kt6cKN8OFJILULYaIRCI+0VAbagsPF4qwG/PE3f8wn&#10;FSnKWUvtV3D//ShQcWa+WtI39upg4GDsB8MemxUQ1AkNl5PJpAMYzGBWCM0zTcYy3kIhYSXdVfAw&#10;mKvQDwFNllTLZUqijnQibOzWyVh6IHbXPQt0F1kCqfkAQ2OK/JU6fW7Sxy2PgahO0kViexYvfFM3&#10;J/EvkxfH5dd9ynr5Pyx+AgAA//8DAFBLAwQUAAYACAAAACEArwpUU90AAAAGAQAADwAAAGRycy9k&#10;b3ducmV2LnhtbEyOsU7DMBRFdyT+wXpILIg6pFHThjhVVcEAS0Xo0s2N3TgQP0e204a/5zGV8epe&#10;nXvK9WR7dtY+dA4FPM0SYBobpzpsBew/Xx+XwEKUqGTvUAv40QHW1e1NKQvlLvihz3VsGUEwFFKA&#10;iXEoOA+N0VaGmRs0Undy3spI0bdceXkhuO15miQLbmWH9GDkoLdGN9/1aAXsssPOPIynl/dNNvdv&#10;+3G7+GprIe7vps0zsKineB3Dnz6pQ0VORzeiCqwXkKc5LQWs5sCoztNkBexIOQNelfy/fvULAAD/&#10;/wMAUEsBAi0AFAAGAAgAAAAhALaDOJL+AAAA4QEAABMAAAAAAAAAAAAAAAAAAAAAAFtDb250ZW50&#10;X1R5cGVzXS54bWxQSwECLQAUAAYACAAAACEAOP0h/9YAAACUAQAACwAAAAAAAAAAAAAAAAAvAQAA&#10;X3JlbHMvLnJlbHNQSwECLQAUAAYACAAAACEA9A80CzACAABnBAAADgAAAAAAAAAAAAAAAAAuAgAA&#10;ZHJzL2Uyb0RvYy54bWxQSwECLQAUAAYACAAAACEArwpUU90AAAAGAQAADwAAAAAAAAAAAAAAAACK&#10;BAAAZHJzL2Rvd25yZXYueG1sUEsFBgAAAAAEAAQA8wAAAJQFAAAAAA==&#10;" stroked="f">
                <v:textbox style="mso-fit-shape-to-text:t" inset="0,0,0,0">
                  <w:txbxContent>
                    <w:p w14:paraId="19095A6C" w14:textId="3929FDDA" w:rsidR="001F2641" w:rsidRPr="00524CAA" w:rsidRDefault="001F2641"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v:textbox>
              </v:shape>
            </w:pict>
          </mc:Fallback>
        </mc:AlternateContent>
      </w:r>
    </w:p>
    <w:p w14:paraId="602E3FCF" w14:textId="41A1DCE8" w:rsidR="00DF7F79" w:rsidRPr="00F93308" w:rsidRDefault="00DF7F79" w:rsidP="00F93308">
      <w:pPr>
        <w:pStyle w:val="ListParagraph"/>
        <w:numPr>
          <w:ilvl w:val="1"/>
          <w:numId w:val="10"/>
        </w:numPr>
        <w:ind w:left="426"/>
        <w:rPr>
          <w:b/>
          <w:bCs/>
          <w:color w:val="000000"/>
        </w:rPr>
      </w:pPr>
      <w:proofErr w:type="spellStart"/>
      <w:r w:rsidRPr="00F93308">
        <w:rPr>
          <w:b/>
          <w:bCs/>
          <w:color w:val="000000"/>
        </w:rPr>
        <w:t>Antarmuka</w:t>
      </w:r>
      <w:proofErr w:type="spellEnd"/>
      <w:r w:rsidRPr="00F93308">
        <w:rPr>
          <w:b/>
          <w:bCs/>
          <w:color w:val="000000"/>
        </w:rPr>
        <w:t xml:space="preserve">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w:t>
      </w:r>
      <w:r w:rsidR="0090312D">
        <w:t>admin</w:t>
      </w:r>
      <w:r w:rsidR="003643B4">
        <w:t xml:space="preserve"> </w:t>
      </w:r>
      <w:proofErr w:type="spellStart"/>
      <w:r w:rsidR="003643B4">
        <w:t>sebagai</w:t>
      </w:r>
      <w:proofErr w:type="spellEnd"/>
      <w:r w:rsidR="003643B4">
        <w:t xml:space="preserve"> guru BK</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r w:rsidR="00F93308">
        <w:t xml:space="preserve"> 4.</w:t>
      </w:r>
      <w:r w:rsidR="0090312D">
        <w:t>3</w:t>
      </w:r>
      <w:r w:rsidR="00F93308">
        <w:t>.</w:t>
      </w:r>
    </w:p>
    <w:p w14:paraId="3CACB867" w14:textId="2111AB64" w:rsidR="006272EE" w:rsidRDefault="0090312D" w:rsidP="00803561">
      <w:pPr>
        <w:pStyle w:val="ListParagraph"/>
        <w:ind w:left="142" w:firstLine="284"/>
      </w:pPr>
      <w:r>
        <w:rPr>
          <w:noProof/>
        </w:rPr>
        <w:lastRenderedPageBreak/>
        <mc:AlternateContent>
          <mc:Choice Requires="wps">
            <w:drawing>
              <wp:anchor distT="0" distB="0" distL="114300" distR="114300" simplePos="0" relativeHeight="251960832" behindDoc="1" locked="0" layoutInCell="1" allowOverlap="1" wp14:anchorId="3DE8F1DF" wp14:editId="0563BF92">
                <wp:simplePos x="0" y="0"/>
                <wp:positionH relativeFrom="column">
                  <wp:posOffset>462280</wp:posOffset>
                </wp:positionH>
                <wp:positionV relativeFrom="paragraph">
                  <wp:posOffset>2442845</wp:posOffset>
                </wp:positionV>
                <wp:extent cx="4105275" cy="63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309772A8" w14:textId="65426D05" w:rsidR="001F2641" w:rsidRPr="001B4248"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8F1DF" id="Text Box 357" o:spid="_x0000_s1089" type="#_x0000_t202" style="position:absolute;left:0;text-align:left;margin-left:36.4pt;margin-top:192.35pt;width:323.25pt;height:.05pt;z-index:-25135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M4hMgIAAGk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sfkeJ&#10;YRpFOog2kM/QkuhDhhrrc0zcW0wNLQZQ6cHv0RmBt5XT8YuQCMaR6+uN31iOo/PjZDyf3s0p4Rhb&#10;zOaxRvZ61DofvgjQJBoFdShe4pRddj50qUNKvMmDkuVWKhU3MbBRjlwYCt3UMoi++G9ZysRcA/FU&#10;VzB6soivwxGt0B7bxMhiNoA8QnlF7A66/vGWbyVeuGM+PDOHDYNwcQjCEy6Vgqag0FuU1OB+/M0f&#10;81FHjFLSYAMW1H8/MycoUV8NKhy7dTDcYBwHw5z1BhDqBMfL8mTiARfUYFYO9AvOxjregiFmON5V&#10;0DCYm9CNAc4WF+t1SsKetCzszN7yWHog9tC+MGd7WQKq+QhDa7L8jTpdbtLHrs8BqU7SRWI7Fnu+&#10;sZ+T+P3sxYH5dZ+yXv8Qq58AAAD//wMAUEsDBBQABgAIAAAAIQBV2EQl4QAAAAoBAAAPAAAAZHJz&#10;L2Rvd25yZXYueG1sTI/BTsMwEETvSPyDtUhcEHXaRE0a4lRVBQe4VIReenPjbRyI11HstOHvMb3A&#10;cWdHM2+K9WQ6dsbBtZYEzGcRMKTaqpYaAfuPl8cMmPOSlOwsoYBvdLAub28KmSt7oXc8V75hIYRc&#10;LgVo7/ucc1drNNLNbI8Ufic7GOnDOTRcDfISwk3HF1G05Ea2FBq07HGrsf6qRiNglxx2+mE8Pb9t&#10;knh43Y/b5WdTCXF/N22egHmc/J8ZfvEDOpSB6WhHUo51AtJFIPcC4ixJgQVDOl/FwI5XJQNeFvz/&#10;hPIHAAD//wMAUEsBAi0AFAAGAAgAAAAhALaDOJL+AAAA4QEAABMAAAAAAAAAAAAAAAAAAAAAAFtD&#10;b250ZW50X1R5cGVzXS54bWxQSwECLQAUAAYACAAAACEAOP0h/9YAAACUAQAACwAAAAAAAAAAAAAA&#10;AAAvAQAAX3JlbHMvLnJlbHNQSwECLQAUAAYACAAAACEAHoDOITICAABpBAAADgAAAAAAAAAAAAAA&#10;AAAuAgAAZHJzL2Uyb0RvYy54bWxQSwECLQAUAAYACAAAACEAVdhEJeEAAAAKAQAADwAAAAAAAAAA&#10;AAAAAACMBAAAZHJzL2Rvd25yZXYueG1sUEsFBgAAAAAEAAQA8wAAAJoFAAAAAA==&#10;" stroked="f">
                <v:textbox style="mso-fit-shape-to-text:t" inset="0,0,0,0">
                  <w:txbxContent>
                    <w:p w14:paraId="309772A8" w14:textId="65426D05" w:rsidR="001F2641" w:rsidRPr="001B4248"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txbxContent>
                </v:textbox>
              </v:shape>
            </w:pict>
          </mc:Fallback>
        </mc:AlternateContent>
      </w:r>
      <w:r w:rsidR="00082DBB">
        <w:rPr>
          <w:noProof/>
        </w:rPr>
        <w:drawing>
          <wp:anchor distT="0" distB="0" distL="114300" distR="114300" simplePos="0" relativeHeight="251958784" behindDoc="1" locked="0" layoutInCell="1" allowOverlap="1" wp14:anchorId="69A9A780" wp14:editId="09617D0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 xml:space="preserve">Halaman </w:t>
      </w:r>
      <w:proofErr w:type="spellStart"/>
      <w:r>
        <w:t>Tambah</w:t>
      </w:r>
      <w:proofErr w:type="spellEnd"/>
      <w:r>
        <w:t xml:space="preserve"> Data Siswa</w:t>
      </w:r>
    </w:p>
    <w:p w14:paraId="44A32523" w14:textId="1AF901B3" w:rsidR="00803561" w:rsidRDefault="0090312D" w:rsidP="00803561">
      <w:pPr>
        <w:pStyle w:val="ListParagraph"/>
        <w:ind w:left="426" w:firstLine="283"/>
      </w:pPr>
      <w:r>
        <w:rPr>
          <w:noProof/>
        </w:rPr>
        <mc:AlternateContent>
          <mc:Choice Requires="wps">
            <w:drawing>
              <wp:anchor distT="0" distB="0" distL="114300" distR="114300" simplePos="0" relativeHeight="251962880" behindDoc="1" locked="0" layoutInCell="1" allowOverlap="1" wp14:anchorId="5DC2E141" wp14:editId="17BFB4F2">
                <wp:simplePos x="0" y="0"/>
                <wp:positionH relativeFrom="column">
                  <wp:posOffset>469900</wp:posOffset>
                </wp:positionH>
                <wp:positionV relativeFrom="paragraph">
                  <wp:posOffset>3223260</wp:posOffset>
                </wp:positionV>
                <wp:extent cx="4100195" cy="63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4DDCE1FD" w14:textId="1D14C9EB" w:rsidR="001F2641" w:rsidRPr="008908C2"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w:t>
                            </w:r>
                            <w:proofErr w:type="spellStart"/>
                            <w:r>
                              <w:t>Tambah</w:t>
                            </w:r>
                            <w:proofErr w:type="spellEnd"/>
                            <w:r>
                              <w:t xml:space="preserve">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2E141" id="Text Box 358" o:spid="_x0000_s1090" type="#_x0000_t202" style="position:absolute;left:0;text-align:left;margin-left:37pt;margin-top:253.8pt;width:322.85pt;height:.05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QXMQIAAGkEAAAOAAAAZHJzL2Uyb0RvYy54bWysVFFv2yAQfp+0/4B4X+y0TbRZcaosVaZJ&#10;UVspmfpMMI6RgGNAYme/fge2063b07QXfNwdB9/33Xlx32lFzsJ5Caak00lOiTAcKmmOJf2233z4&#10;SIkPzFRMgRElvQhP75fv3y1aW4gbaEBVwhEsYnzR2pI2IdgiyzxvhGZ+AlYYDNbgNAu4dcescqzF&#10;6lplN3k+z1pwlXXAhffofeiDdJnq17Xg4amuvQhElRTfFtLq0nqIa7ZcsOLomG0kH57B/uEVmkmD&#10;l15LPbDAyMnJP0ppyR14qMOEg86griUXCQOimeZv0OwaZkXCguR4e6XJ/7+y/PH87IisSno7Q6kM&#10;0yjSXnSBfIaORB8y1FpfYOLOYmroMIBKj36Pzgi8q52OX4REMI5cX678xnIcnXfTPJ9+mlHCMTa/&#10;ncUa2etR63z4IkCTaJTUoXiJU3be+tCnjinxJg9KVhupVNzEwFo5cmYodNvIIIbiv2UpE3MNxFN9&#10;wejJIr4eR7RCd+gSI/O7EeQBqgtid9D3j7d8I/HCLfPhmTlsGISLQxCecKkVtCWFwaKkAffjb/6Y&#10;jzpilJIWG7Ck/vuJOUGJ+mpQ4dito+FG4zAa5qTXgFCnOF6WJxMPuKBGs3agX3A2VvEWDDHD8a6S&#10;htFch34McLa4WK1SEvakZWFrdpbH0iOx++6FOTvIElDNRxhbkxVv1Olzkz52dQpIdZIuEtuzOPCN&#10;/ZzEH2YvDsyv+5T1+odY/gQ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DAVlQXMQIAAGkEAAAOAAAAAAAAAAAAAAAA&#10;AC4CAABkcnMvZTJvRG9jLnhtbFBLAQItABQABgAIAAAAIQA1aNX94QAAAAoBAAAPAAAAAAAAAAAA&#10;AAAAAIsEAABkcnMvZG93bnJldi54bWxQSwUGAAAAAAQABADzAAAAmQUAAAAA&#10;" stroked="f">
                <v:textbox style="mso-fit-shape-to-text:t" inset="0,0,0,0">
                  <w:txbxContent>
                    <w:p w14:paraId="4DDCE1FD" w14:textId="1D14C9EB" w:rsidR="001F2641" w:rsidRPr="008908C2"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w:t>
                      </w:r>
                      <w:proofErr w:type="spellStart"/>
                      <w:r>
                        <w:t>Tambah</w:t>
                      </w:r>
                      <w:proofErr w:type="spellEnd"/>
                      <w:r>
                        <w:t xml:space="preserve"> Data Siswa [Guru BK]</w:t>
                      </w:r>
                    </w:p>
                  </w:txbxContent>
                </v:textbox>
              </v:shape>
            </w:pict>
          </mc:Fallback>
        </mc:AlternateContent>
      </w:r>
      <w:r w:rsidR="006272EE">
        <w:rPr>
          <w:noProof/>
        </w:rPr>
        <w:drawing>
          <wp:anchor distT="0" distB="0" distL="114300" distR="114300" simplePos="0" relativeHeight="251934208" behindDoc="1" locked="0" layoutInCell="1" allowOverlap="1" wp14:anchorId="2217C8B1" wp14:editId="3FDEB10B">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t>ini</w:t>
      </w:r>
      <w:proofErr w:type="spellEnd"/>
      <w:r w:rsidR="00803561">
        <w:t xml:space="preserve"> </w:t>
      </w:r>
      <w:proofErr w:type="spellStart"/>
      <w:r w:rsidR="00803561" w:rsidRPr="009508EB">
        <w:t>merupakan</w:t>
      </w:r>
      <w:proofErr w:type="spellEnd"/>
      <w:r w:rsidR="00803561" w:rsidRPr="009508EB">
        <w:t xml:space="preserve"> </w:t>
      </w:r>
      <w:proofErr w:type="spellStart"/>
      <w:r w:rsidR="00803561" w:rsidRPr="009508EB">
        <w:t>tampilan</w:t>
      </w:r>
      <w:proofErr w:type="spellEnd"/>
      <w:r w:rsidR="00803561" w:rsidRPr="009508EB">
        <w:t xml:space="preserve"> yang </w:t>
      </w:r>
      <w:proofErr w:type="spellStart"/>
      <w:r w:rsidR="00803561" w:rsidRPr="009508EB">
        <w:t>berisikan</w:t>
      </w:r>
      <w:proofErr w:type="spellEnd"/>
      <w:r w:rsidR="00803561" w:rsidRPr="009508EB">
        <w:t xml:space="preserve"> </w:t>
      </w:r>
      <w:proofErr w:type="spellStart"/>
      <w:r w:rsidR="00803561" w:rsidRPr="009508EB">
        <w:t>fitur</w:t>
      </w:r>
      <w:proofErr w:type="spellEnd"/>
      <w:r w:rsidR="00803561">
        <w:t xml:space="preserve"> </w:t>
      </w:r>
      <w:proofErr w:type="spellStart"/>
      <w:r w:rsidR="00803561">
        <w:t>tambah</w:t>
      </w:r>
      <w:proofErr w:type="spellEnd"/>
      <w:r w:rsidR="00803561">
        <w:t xml:space="preserve"> </w:t>
      </w:r>
      <w:proofErr w:type="spellStart"/>
      <w:r w:rsidR="00803561">
        <w:t>siswa</w:t>
      </w:r>
      <w:proofErr w:type="spellEnd"/>
      <w:r w:rsidR="00803561">
        <w:t xml:space="preserve"> yang </w:t>
      </w:r>
      <w:proofErr w:type="spellStart"/>
      <w:r w:rsidR="00803561" w:rsidRPr="009508EB">
        <w:t>digunakan</w:t>
      </w:r>
      <w:proofErr w:type="spellEnd"/>
      <w:r w:rsidR="00803561" w:rsidRPr="009508EB">
        <w:t xml:space="preserve"> oleh </w:t>
      </w:r>
      <w:r w:rsidR="00803561">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rsidR="00803561">
        <w:t xml:space="preserve">. </w:t>
      </w:r>
      <w:proofErr w:type="spellStart"/>
      <w:r w:rsidR="00803561">
        <w:t>Tampilan</w:t>
      </w:r>
      <w:proofErr w:type="spellEnd"/>
      <w:r w:rsidR="00803561" w:rsidRPr="009508EB">
        <w:t xml:space="preserve"> </w:t>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rsidRPr="009508EB">
        <w:t>dapat</w:t>
      </w:r>
      <w:proofErr w:type="spellEnd"/>
      <w:r w:rsidR="00803561" w:rsidRPr="009508EB">
        <w:t xml:space="preserve"> </w:t>
      </w:r>
      <w:proofErr w:type="spellStart"/>
      <w:r w:rsidR="00803561" w:rsidRPr="009508EB">
        <w:t>dilihat</w:t>
      </w:r>
      <w:proofErr w:type="spellEnd"/>
      <w:r w:rsidR="00803561" w:rsidRPr="009508EB">
        <w:t xml:space="preserve">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rsidR="000A64FE">
        <w:t xml:space="preserve">. </w:t>
      </w:r>
      <w:proofErr w:type="spellStart"/>
      <w:r w:rsidR="000A64FE">
        <w:t>T</w:t>
      </w:r>
      <w:r>
        <w: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3D817AE" w14:textId="54114880" w:rsidR="00DC1FD1" w:rsidRDefault="00DC1FD1" w:rsidP="00E56C0A">
      <w:pPr>
        <w:ind w:left="349" w:firstLine="360"/>
      </w:pPr>
    </w:p>
    <w:p w14:paraId="068AF731" w14:textId="52B11BB2" w:rsidR="00F93308" w:rsidRDefault="0090312D" w:rsidP="00E56C0A">
      <w:pPr>
        <w:ind w:left="349" w:firstLine="360"/>
      </w:pPr>
      <w:r>
        <w:rPr>
          <w:noProof/>
        </w:rPr>
        <w:lastRenderedPageBreak/>
        <mc:AlternateContent>
          <mc:Choice Requires="wps">
            <w:drawing>
              <wp:anchor distT="0" distB="0" distL="114300" distR="114300" simplePos="0" relativeHeight="251964928" behindDoc="1" locked="0" layoutInCell="1" allowOverlap="1" wp14:anchorId="6F805221" wp14:editId="1721924E">
                <wp:simplePos x="0" y="0"/>
                <wp:positionH relativeFrom="column">
                  <wp:posOffset>467995</wp:posOffset>
                </wp:positionH>
                <wp:positionV relativeFrom="paragraph">
                  <wp:posOffset>2457450</wp:posOffset>
                </wp:positionV>
                <wp:extent cx="4103370" cy="63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6ED9F120" w14:textId="415BEABA" w:rsidR="001F2641" w:rsidRPr="00C20960"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05221" id="Text Box 359" o:spid="_x0000_s1091" type="#_x0000_t202" style="position:absolute;left:0;text-align:left;margin-left:36.85pt;margin-top:193.5pt;width:323.1pt;height:.05pt;z-index:-25135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WvRMAIAAGkEAAAOAAAAZHJzL2Uyb0RvYy54bWysVMFu2zAMvQ/YPwi6L06aNduCOEWWIsOA&#10;oi2QDD0rshwLkEWNUmJnXz9KtpOt22nYRaZI6kmPj/Tirq0NOyn0GmzOJ6MxZ8pKKLQ95PzbbvPu&#10;I2c+CFsIA1bl/Kw8v1u+fbNo3FzdQAWmUMgIxPp543JeheDmWeZlpWrhR+CUpWAJWItAWzxkBYqG&#10;0GuT3YzHs6wBLByCVN6T974L8mXCL0slw1NZehWYyTm9LaQV07qPa7ZciPkBhau07J8h/uEVtdCW&#10;Lr1A3Ysg2BH1H1C1lggeyjCSUGdQllqqxIHYTMav2Gwr4VTiQsXx7lIm//9g5ePpGZkucj69/cSZ&#10;FTWJtFNtYJ+hZdFHFWqcn1Pi1lFqaClASg9+T85IvC2xjl+ixChOtT5f6hvhJDnfT8bT6QcKSYrN&#10;prcRI7sedejDFwU1i0bOkcRLNRWnBx+61CEl3uTB6GKjjYmbGFgbZCdBQjeVDqoH/y3L2JhrIZ7q&#10;AKMni/w6HtEK7b5NFZmlB0bXHoozcUfo+sc7udF04YPw4VkgNQxxoiEIT7SUBpqcQ29xVgH++Js/&#10;5pOOFOWsoQbMuf9+FKg4M18tKRy7dTBwMPaDYY/1GojqhMbLyWTSAQxmMEuE+oVmYxVvoZCwku7K&#10;eRjMdejGgGZLqtUqJVFPOhEe7NbJCD0Udte+CHS9LIHUfIShNcX8lTpdbtLHrY6BSp2ku1axrzf1&#10;cxK/n704ML/uU9b1D7H8CQAA//8DAFBLAwQUAAYACAAAACEA72xqpuEAAAAKAQAADwAAAGRycy9k&#10;b3ducmV2LnhtbEyPsU7DMBCGdyTewTokFkSdkKppQ5yqqmCApSJ0YXNjNw7E58h22vD2HF1gvLtP&#10;/31/uZ5sz07ah86hgHSWANPYONVhK2D//ny/BBaiRCV7h1rAtw6wrq6vSlkod8Y3fapjyygEQyEF&#10;mBiHgvPQGG1lmLlBI92OzlsZafQtV16eKdz2/CFJFtzKDumDkYPeGt181aMVsJt/7MzdeHx63cwz&#10;/7Ift4vPthbi9mbaPAKLeop/MPzqkzpU5HRwI6rAegF5lhMpIFvm1ImAPF2tgB0umxR4VfL/Faof&#10;AAAA//8DAFBLAQItABQABgAIAAAAIQC2gziS/gAAAOEBAAATAAAAAAAAAAAAAAAAAAAAAABbQ29u&#10;dGVudF9UeXBlc10ueG1sUEsBAi0AFAAGAAgAAAAhADj9If/WAAAAlAEAAAsAAAAAAAAAAAAAAAAA&#10;LwEAAF9yZWxzLy5yZWxzUEsBAi0AFAAGAAgAAAAhAHcha9EwAgAAaQQAAA4AAAAAAAAAAAAAAAAA&#10;LgIAAGRycy9lMm9Eb2MueG1sUEsBAi0AFAAGAAgAAAAhAO9saqbhAAAACgEAAA8AAAAAAAAAAAAA&#10;AAAAigQAAGRycy9kb3ducmV2LnhtbFBLBQYAAAAABAAEAPMAAACYBQAAAAA=&#10;" stroked="f">
                <v:textbox style="mso-fit-shape-to-text:t" inset="0,0,0,0">
                  <w:txbxContent>
                    <w:p w14:paraId="6ED9F120" w14:textId="415BEABA" w:rsidR="001F2641" w:rsidRPr="00C20960"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v:textbox>
              </v:shape>
            </w:pict>
          </mc:Fallback>
        </mc:AlternateContent>
      </w:r>
      <w:r w:rsidR="00F93308">
        <w:rPr>
          <w:noProof/>
        </w:rPr>
        <w:drawing>
          <wp:anchor distT="0" distB="0" distL="114300" distR="114300" simplePos="0" relativeHeight="251907584" behindDoc="1" locked="0" layoutInCell="1" allowOverlap="1" wp14:anchorId="7F81CC7A" wp14:editId="0BD958B5">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w:t>
      </w:r>
      <w:r w:rsidR="00310122">
        <w:t>a</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 </w:t>
      </w:r>
      <w:r>
        <w:t xml:space="preserve">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05489F82" w14:textId="24C976F5" w:rsidR="00080A25" w:rsidRDefault="0090312D" w:rsidP="000A64FE">
      <w:pPr>
        <w:ind w:left="349" w:firstLine="360"/>
      </w:pPr>
      <w:r>
        <w:rPr>
          <w:noProof/>
        </w:rPr>
        <mc:AlternateContent>
          <mc:Choice Requires="wps">
            <w:drawing>
              <wp:anchor distT="0" distB="0" distL="114300" distR="114300" simplePos="0" relativeHeight="251966976" behindDoc="1" locked="0" layoutInCell="1" allowOverlap="1" wp14:anchorId="5FE55CA2" wp14:editId="7696061D">
                <wp:simplePos x="0" y="0"/>
                <wp:positionH relativeFrom="column">
                  <wp:posOffset>459740</wp:posOffset>
                </wp:positionH>
                <wp:positionV relativeFrom="paragraph">
                  <wp:posOffset>2458720</wp:posOffset>
                </wp:positionV>
                <wp:extent cx="4120515" cy="63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0775F48" w14:textId="06148C07" w:rsidR="001F2641" w:rsidRPr="00BB6654"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w:t>
                            </w:r>
                            <w:proofErr w:type="spellStart"/>
                            <w:r>
                              <w:t>profil</w:t>
                            </w:r>
                            <w:proofErr w:type="spellEnd"/>
                            <w:r>
                              <w:t xml:space="preserve">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55CA2" id="Text Box 360" o:spid="_x0000_s1092" type="#_x0000_t202" style="position:absolute;left:0;text-align:left;margin-left:36.2pt;margin-top:193.6pt;width:324.45pt;height:.05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oeaMAIAAGkEAAAOAAAAZHJzL2Uyb0RvYy54bWysVMGO2jAQvVfqP1i+lwBbUIUIK8qKqhLa&#10;XQmqPRvHIZYcjzs2JPTrO3YStt32VPViJjOT57z3Zljet7VhF4Veg835ZDTmTFkJhbannH87bD98&#10;4swHYQthwKqcX5Xn96v375aNW6gpVGAKhYxArF80LudVCG6RZV5WqhZ+BE5ZKpaAtQj0iKesQNEQ&#10;em2y6Xg8zxrAwiFI5T1lH7oiXyX8slQyPJWlV4GZnNO3hXRiOo/xzFZLsTihcJWW/WeIf/iKWmhL&#10;l96gHkQQ7Iz6D6haSwQPZRhJqDMoSy1V4kBsJuM3bPaVcCpxIXG8u8nk/x+sfLw8I9NFzu/mpI8V&#10;NZl0UG1gn6FlMUcKNc4vqHHvqDW0VCCnh7ynZCTelljHX6LEqE5Y15u+EU5S8uNkOp5NZpxJqs3v&#10;ZhEje33VoQ9fFNQsBjlHMi9pKi47H7rWoSXe5MHoYquNiQ+xsDHILoKMbiodVA/+W5exsddCfKsD&#10;jJks8ut4xCi0xzYpMp8PJI9QXIk7Qjc/3smtpgt3wodngTQwRJeWIDzRURpocg59xFkF+ONv+dhP&#10;PlKVs4YGMOf++1mg4sx8teRwnNYhwCE4DoE91xsgqhNaLydTSC9gMENYItQvtBvreAuVhJV0V87D&#10;EG5Ctwa0W1Kt16mJZtKJsLN7JyP0IOyhfRHoelsCufkIw2iKxRt3ut7kj1ufA0mdrIvCdir2etM8&#10;J/P73YsL8+tz6nr9h1j9BAAA//8DAFBLAwQUAAYACAAAACEA2RfVBeAAAAAKAQAADwAAAGRycy9k&#10;b3ducmV2LnhtbEyPsU7DMBCGdyTewTokFkSdJlFThThVVcEAS0XowubG1zgQnyPbacPbY1hgvLtP&#10;/31/tZnNwM7ofG9JwHKRAENqreqpE3B4e7pfA/NBkpKDJRTwhR429fVVJUtlL/SK5yZ0LIaQL6UA&#10;HcJYcu5bjUb6hR2R4u1knZEhjq7jyslLDDcDT5NkxY3sKX7QcsSdxvazmYyAff6+13fT6fFlm2fu&#10;+TDtVh9dI8Ttzbx9ABZwDn8w/OhHdaij09FOpDwbBBRpHkkB2bpIgUWgSJcZsOPvJgNeV/x/hfob&#10;AAD//wMAUEsBAi0AFAAGAAgAAAAhALaDOJL+AAAA4QEAABMAAAAAAAAAAAAAAAAAAAAAAFtDb250&#10;ZW50X1R5cGVzXS54bWxQSwECLQAUAAYACAAAACEAOP0h/9YAAACUAQAACwAAAAAAAAAAAAAAAAAv&#10;AQAAX3JlbHMvLnJlbHNQSwECLQAUAAYACAAAACEAgtaHmjACAABpBAAADgAAAAAAAAAAAAAAAAAu&#10;AgAAZHJzL2Uyb0RvYy54bWxQSwECLQAUAAYACAAAACEA2RfVBeAAAAAKAQAADwAAAAAAAAAAAAAA&#10;AACKBAAAZHJzL2Rvd25yZXYueG1sUEsFBgAAAAAEAAQA8wAAAJcFAAAAAA==&#10;" stroked="f">
                <v:textbox style="mso-fit-shape-to-text:t" inset="0,0,0,0">
                  <w:txbxContent>
                    <w:p w14:paraId="50775F48" w14:textId="06148C07" w:rsidR="001F2641" w:rsidRPr="00BB6654"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w:t>
                      </w:r>
                      <w:proofErr w:type="spellStart"/>
                      <w:r>
                        <w:t>profil</w:t>
                      </w:r>
                      <w:proofErr w:type="spellEnd"/>
                      <w:r>
                        <w:t xml:space="preserve"> </w:t>
                      </w:r>
                      <w:proofErr w:type="spellStart"/>
                      <w:r>
                        <w:t>siswa</w:t>
                      </w:r>
                      <w:proofErr w:type="spellEnd"/>
                      <w:r>
                        <w:t xml:space="preserve"> [Guru BK]</w:t>
                      </w:r>
                    </w:p>
                  </w:txbxContent>
                </v:textbox>
              </v:shape>
            </w:pict>
          </mc:Fallback>
        </mc:AlternateContent>
      </w:r>
      <w:r w:rsidR="00080A25">
        <w:rPr>
          <w:noProof/>
        </w:rPr>
        <w:drawing>
          <wp:anchor distT="0" distB="0" distL="114300" distR="114300" simplePos="0" relativeHeight="251908608" behindDoc="1" locked="0" layoutInCell="1" allowOverlap="1" wp14:anchorId="5A37DB8B" wp14:editId="3CE5F7B1">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 xml:space="preserve">Halaman Riwayat </w:t>
      </w:r>
      <w:proofErr w:type="spellStart"/>
      <w:r>
        <w:t>Absen</w:t>
      </w:r>
      <w:proofErr w:type="spellEnd"/>
      <w:r>
        <w:t xml:space="preserve"> Siswa</w:t>
      </w:r>
    </w:p>
    <w:p w14:paraId="2BC0945B" w14:textId="4100434A" w:rsidR="00311A00" w:rsidRDefault="00311A00" w:rsidP="00311A00">
      <w:pPr>
        <w:ind w:left="349" w:firstLine="360"/>
        <w:rPr>
          <w:i/>
          <w:iCs/>
        </w:rPr>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selama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melakukan</w:t>
      </w:r>
      <w:proofErr w:type="spellEnd"/>
      <w:r>
        <w:t xml:space="preserve"> </w:t>
      </w:r>
      <w:proofErr w:type="spellStart"/>
      <w:r>
        <w:t>absen</w:t>
      </w:r>
      <w:proofErr w:type="spellEnd"/>
      <w:r>
        <w:t xml:space="preserve"> yang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77777777" w:rsidR="00DC1FD1" w:rsidRDefault="00DC1FD1" w:rsidP="00080A25">
      <w:pPr>
        <w:ind w:left="349" w:firstLine="360"/>
        <w:jc w:val="center"/>
      </w:pPr>
    </w:p>
    <w:p w14:paraId="5C38F10E" w14:textId="648C2DC7" w:rsidR="00080A25" w:rsidRDefault="0090312D" w:rsidP="00080A25">
      <w:pPr>
        <w:ind w:left="349" w:firstLine="360"/>
        <w:jc w:val="center"/>
      </w:pPr>
      <w:r>
        <w:rPr>
          <w:noProof/>
        </w:rPr>
        <w:lastRenderedPageBreak/>
        <mc:AlternateContent>
          <mc:Choice Requires="wps">
            <w:drawing>
              <wp:anchor distT="0" distB="0" distL="114300" distR="114300" simplePos="0" relativeHeight="251969024" behindDoc="1" locked="0" layoutInCell="1" allowOverlap="1" wp14:anchorId="70C51FCE" wp14:editId="6FB68099">
                <wp:simplePos x="0" y="0"/>
                <wp:positionH relativeFrom="column">
                  <wp:posOffset>471805</wp:posOffset>
                </wp:positionH>
                <wp:positionV relativeFrom="paragraph">
                  <wp:posOffset>2445385</wp:posOffset>
                </wp:positionV>
                <wp:extent cx="4093845" cy="63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3864546" w14:textId="7B96D9D5" w:rsidR="001F2641" w:rsidRPr="00A01BAC"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w:t>
                            </w:r>
                            <w:proofErr w:type="spellStart"/>
                            <w:r>
                              <w:t>Absen</w:t>
                            </w:r>
                            <w:proofErr w:type="spellEnd"/>
                            <w:r>
                              <w:t xml:space="preserve">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51FCE" id="Text Box 361" o:spid="_x0000_s1093" type="#_x0000_t202" style="position:absolute;left:0;text-align:left;margin-left:37.15pt;margin-top:192.55pt;width:322.35pt;height:.05pt;z-index:-25134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3sMgIAAGkEAAAOAAAAZHJzL2Uyb0RvYy54bWysVMFu2zAMvQ/YPwi6L06aNuu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bMKZ&#10;FTWJtFNtYJ+hZdFHDDXOzylx6yg1tBQgpQe/J2cE3pZYxy9BYhQnrs8XfmM5Sc7r8afp7fUNZ5Ji&#10;s+lNrJG9HnXowxcFNYtGzpHES5yK04MPXeqQEm/yYHSx0cbETQysDbKTIKGbSgfVF/8ty9iYayGe&#10;6gpGTxbxdTiiFdp9mxiZfRxA7qE4E3aErn+8kxtNFz4IH54FUsMQXBqC8ERLaaDJOfQWZxXgj7/5&#10;Yz7pSFHOGmrAnPvvR4GKM/PVksKxWwcDB2M/GPZYr4Ggkmb0mmTSAQxmMEuE+oVmYxVvoZCwku7K&#10;eRjMdejGgGZLqtUqJVFPOhEe7NbJWHogdte+CHS9LIHUfIShNcX8jTpdbtLHrY6BqE7SRWI7Fnu+&#10;qZ+T+P3sxYH5dZ+yXv8Qy58AAAD//wMAUEsDBBQABgAIAAAAIQDSPTFi4QAAAAoBAAAPAAAAZHJz&#10;L2Rvd25yZXYueG1sTI+xTsMwEIZ3JN7BOiQWRJ00oS0hTlVVMMBSEbqwufE1DsTnyHba8PYYFhjv&#10;7tN/31+uJ9OzEzrfWRKQzhJgSI1VHbUC9m9PtytgPkhSsreEAr7Qw7q6vChloeyZXvFUh5bFEPKF&#10;FKBDGArOfaPRSD+zA1K8Ha0zMsTRtVw5eY7hpufzJFlwIzuKH7QccKux+axHI2CXv+/0zXh8fNnk&#10;mXvej9vFR1sLcX01bR6ABZzCHww/+lEdquh0sCMpz3oByzyLpIBsdZcCi8AyvY/lDr+bOfCq5P8r&#10;VN8AAAD//wMAUEsBAi0AFAAGAAgAAAAhALaDOJL+AAAA4QEAABMAAAAAAAAAAAAAAAAAAAAAAFtD&#10;b250ZW50X1R5cGVzXS54bWxQSwECLQAUAAYACAAAACEAOP0h/9YAAACUAQAACwAAAAAAAAAAAAAA&#10;AAAvAQAAX3JlbHMvLnJlbHNQSwECLQAUAAYACAAAACEA4JGt7DICAABpBAAADgAAAAAAAAAAAAAA&#10;AAAuAgAAZHJzL2Uyb0RvYy54bWxQSwECLQAUAAYACAAAACEA0j0xYuEAAAAKAQAADwAAAAAAAAAA&#10;AAAAAACMBAAAZHJzL2Rvd25yZXYueG1sUEsFBgAAAAAEAAQA8wAAAJoFAAAAAA==&#10;" stroked="f">
                <v:textbox style="mso-fit-shape-to-text:t" inset="0,0,0,0">
                  <w:txbxContent>
                    <w:p w14:paraId="23864546" w14:textId="7B96D9D5" w:rsidR="001F2641" w:rsidRPr="00A01BAC"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Halaman Riwayat </w:t>
                      </w:r>
                      <w:proofErr w:type="spellStart"/>
                      <w:r>
                        <w:t>Absen</w:t>
                      </w:r>
                      <w:proofErr w:type="spellEnd"/>
                      <w:r>
                        <w:t xml:space="preserve"> Siswa [Guru BK]</w:t>
                      </w:r>
                    </w:p>
                  </w:txbxContent>
                </v:textbox>
              </v:shape>
            </w:pict>
          </mc:Fallback>
        </mc:AlternateContent>
      </w:r>
      <w:r w:rsidR="00DC2EBA">
        <w:rPr>
          <w:noProof/>
        </w:rPr>
        <w:drawing>
          <wp:anchor distT="0" distB="0" distL="114300" distR="114300" simplePos="0" relativeHeight="251935232" behindDoc="1" locked="0" layoutInCell="1" allowOverlap="1" wp14:anchorId="5F6682C1" wp14:editId="73F3DA0E">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 xml:space="preserve">Halaman </w:t>
      </w:r>
      <w:proofErr w:type="spellStart"/>
      <w:r>
        <w:t>Tambah</w:t>
      </w:r>
      <w:proofErr w:type="spellEnd"/>
      <w:r>
        <w:t xml:space="preserve"> Guru</w:t>
      </w:r>
    </w:p>
    <w:p w14:paraId="5FD193C0" w14:textId="25B05326" w:rsidR="00803561" w:rsidRDefault="00803561" w:rsidP="00803561">
      <w:pPr>
        <w:ind w:left="349" w:firstLine="360"/>
      </w:pPr>
      <w:r>
        <w:t xml:space="preserve">Halaman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w:t>
      </w:r>
      <w:r w:rsidR="0090312D">
        <w:t>u</w:t>
      </w:r>
      <w:r w:rsidR="00B758BD">
        <w:t xml:space="preserve">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EB83E9" w14:textId="2CE481A3" w:rsidR="00DC1FD1" w:rsidRDefault="0090312D" w:rsidP="00803561">
      <w:pPr>
        <w:ind w:left="349"/>
      </w:pPr>
      <w:r>
        <w:rPr>
          <w:noProof/>
        </w:rPr>
        <mc:AlternateContent>
          <mc:Choice Requires="wps">
            <w:drawing>
              <wp:anchor distT="0" distB="0" distL="114300" distR="114300" simplePos="0" relativeHeight="251971072" behindDoc="1" locked="0" layoutInCell="1" allowOverlap="1" wp14:anchorId="554E1943" wp14:editId="53E83AFE">
                <wp:simplePos x="0" y="0"/>
                <wp:positionH relativeFrom="column">
                  <wp:posOffset>467995</wp:posOffset>
                </wp:positionH>
                <wp:positionV relativeFrom="paragraph">
                  <wp:posOffset>2454910</wp:posOffset>
                </wp:positionV>
                <wp:extent cx="4103370" cy="63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8C18EA" w14:textId="0C34B4DE" w:rsidR="001F2641" w:rsidRPr="00161603"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w:t>
                            </w:r>
                            <w:proofErr w:type="spellStart"/>
                            <w:r>
                              <w:t>Tambah</w:t>
                            </w:r>
                            <w:proofErr w:type="spellEnd"/>
                            <w:r>
                              <w:t xml:space="preserve">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E1943" id="Text Box 362" o:spid="_x0000_s1094" type="#_x0000_t202" style="position:absolute;left:0;text-align:left;margin-left:36.85pt;margin-top:193.3pt;width:323.1pt;height:.05pt;z-index:-25134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dLuMQIAAGkEAAAOAAAAZHJzL2Uyb0RvYy54bWysVE1v2zAMvQ/YfxB0X5yPLSuCOEWWIsOA&#10;oi2QDD0rshwbkESNUmJnv36UbKddt9Owi0yRFKX3HunlbWs0Oyv0NdicT0ZjzpSVUNT2mPPv++2H&#10;G858ELYQGqzK+UV5frt6/27ZuIWaQgW6UMioiPWLxuW8CsEtsszLShnhR+CUpWAJaESgLR6zAkVD&#10;1Y3OpuPxPGsAC4cglffkveuCfJXql6WS4bEsvQpM55zeFtKKaT3ENVstxeKIwlW17J8h/uEVRtSW&#10;Lr2WuhNBsBPWf5QytUTwUIaRBJNBWdZSJQyEZjJ+g2ZXCacSFiLHuytN/v+VlQ/nJ2R1kfPZfMqZ&#10;FYZE2qs2sC/QsugjhhrnF5S4c5QaWgqQ0oPfkzMCb0s08UuQGMWJ68uV31hOkvPjZDybfaaQpNh8&#10;9inWyF6OOvThqwLDopFzJPESp+J870OXOqTEmzzoutjWWsdNDGw0srMgoZuqDqov/luWtjHXQjzV&#10;FYyeLOLrcEQrtIc2MTK/GUAeoLgQdoSuf7yT25ouvBc+PAmkhiFMNAThkZZSQ5Nz6C3OKsCff/PH&#10;fNKRopw11IA59z9OAhVn+pslhWO3DgYOxmEw7MlsgKBOaLycTCYdwKAHs0QwzzQb63gLhYSVdFfO&#10;w2BuQjcGNFtSrdcpiXrSiXBvd07G0gOx+/ZZoOtlCaTmAwytKRZv1Olykz5ufQpEdZIuEtux2PNN&#10;/ZzE72cvDszrfcp6+UOsfgEAAP//AwBQSwMEFAAGAAgAAAAhAJjfm2fhAAAACgEAAA8AAABkcnMv&#10;ZG93bnJldi54bWxMj7FOwzAQhnck3sE6JBZEnZIqaUOcqqpggKUidGFz42sciM+R7bTh7TFdYLy7&#10;T/99f7meTM9O6HxnScB8lgBDaqzqqBWwf3++XwLzQZKSvSUU8I0e1tX1VSkLZc/0hqc6tCyGkC+k&#10;AB3CUHDuG41G+pkdkOLtaJ2RIY6u5crJcww3PX9Ikowb2VH8oOWAW43NVz0aAbvFx07fjcen180i&#10;dS/7cZt9trUQtzfT5hFYwCn8wfCrH9Whik4HO5LyrBeQp3kkBaTLLAMWgXy+WgE7XDY58Krk/ytU&#10;PwAAAP//AwBQSwECLQAUAAYACAAAACEAtoM4kv4AAADhAQAAEwAAAAAAAAAAAAAAAAAAAAAAW0Nv&#10;bnRlbnRfVHlwZXNdLnhtbFBLAQItABQABgAIAAAAIQA4/SH/1gAAAJQBAAALAAAAAAAAAAAAAAAA&#10;AC8BAABfcmVscy8ucmVsc1BLAQItABQABgAIAAAAIQCs3dLuMQIAAGkEAAAOAAAAAAAAAAAAAAAA&#10;AC4CAABkcnMvZTJvRG9jLnhtbFBLAQItABQABgAIAAAAIQCY35tn4QAAAAoBAAAPAAAAAAAAAAAA&#10;AAAAAIsEAABkcnMvZG93bnJldi54bWxQSwUGAAAAAAQABADzAAAAmQUAAAAA&#10;" stroked="f">
                <v:textbox style="mso-fit-shape-to-text:t" inset="0,0,0,0">
                  <w:txbxContent>
                    <w:p w14:paraId="7A8C18EA" w14:textId="0C34B4DE" w:rsidR="001F2641" w:rsidRPr="00161603"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Halaman </w:t>
                      </w:r>
                      <w:proofErr w:type="spellStart"/>
                      <w:r>
                        <w:t>Tambah</w:t>
                      </w:r>
                      <w:proofErr w:type="spellEnd"/>
                      <w:r>
                        <w:t xml:space="preserve"> Guru [Guru BK]</w:t>
                      </w:r>
                    </w:p>
                  </w:txbxContent>
                </v:textbox>
              </v:shape>
            </w:pict>
          </mc:Fallback>
        </mc:AlternateContent>
      </w:r>
      <w:r w:rsidR="00DC1FD1">
        <w:rPr>
          <w:noProof/>
        </w:rPr>
        <w:drawing>
          <wp:anchor distT="0" distB="0" distL="114300" distR="114300" simplePos="0" relativeHeight="251910656" behindDoc="1" locked="0" layoutInCell="1" allowOverlap="1" wp14:anchorId="10B3048C" wp14:editId="3E4FDC67">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3603DE42" w:rsidR="00DC1FD1" w:rsidRDefault="0090312D" w:rsidP="000A64FE">
      <w:pPr>
        <w:pStyle w:val="ListParagraph"/>
        <w:ind w:left="709"/>
      </w:pPr>
      <w:r>
        <w:rPr>
          <w:noProof/>
        </w:rPr>
        <w:lastRenderedPageBreak/>
        <mc:AlternateContent>
          <mc:Choice Requires="wps">
            <w:drawing>
              <wp:anchor distT="0" distB="0" distL="114300" distR="114300" simplePos="0" relativeHeight="251973120" behindDoc="1" locked="0" layoutInCell="1" allowOverlap="1" wp14:anchorId="4D724FA9" wp14:editId="647E9511">
                <wp:simplePos x="0" y="0"/>
                <wp:positionH relativeFrom="column">
                  <wp:posOffset>469900</wp:posOffset>
                </wp:positionH>
                <wp:positionV relativeFrom="paragraph">
                  <wp:posOffset>2449195</wp:posOffset>
                </wp:positionV>
                <wp:extent cx="4100195" cy="635"/>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2B02D0AB" w14:textId="79369117" w:rsidR="001F2641" w:rsidRPr="005F76D7"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24FA9" id="Text Box 363" o:spid="_x0000_s1095" type="#_x0000_t202" style="position:absolute;left:0;text-align:left;margin-left:37pt;margin-top:192.85pt;width:322.85pt;height:.05pt;z-index:-25134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u0oMgIAAGkEAAAOAAAAZHJzL2Uyb0RvYy54bWysVFFv2yAQfp+0/4B4X+w0a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jqbzygx&#10;TKNIe9EF8hk6En3IUGt9gYk7i6mhwwAqPfo9OiPwrnY6fhESwThyfbnyG8txdH6c5vn07pYSjrH5&#10;7DbWyF6PWufDFwGaRKOkDsVLnLLz1oc+dUyJN3lQstpIpeImBtbKkTNDodtGBjEU/y1LmZhrIJ7q&#10;C0ZPFvH1OKIVukOXGJnfjSAPUF0Qu4O+f7zlG4kXbpkPz8xhwyBcHILwhEutoC0pDBYlDbgff/PH&#10;fNQRo5S02IAl9d9PzAlK1FeDCsduHQ03GofRMCe9BoQ6xfGyPJl4wAU1mrUD/YKzsYq3YIgZjneV&#10;NIzmOvRjgLPFxWqVkrAnLQtbs7M8lh6J3XcvzNlBloBqPsLYmqx4o06fm/Sxq1NAqpN0kdiexYFv&#10;7Ock/jB7cWB+3aes1z/E8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G6rtKDICAABpBAAADgAAAAAAAAAAAAAA&#10;AAAuAgAAZHJzL2Uyb0RvYy54bWxQSwECLQAUAAYACAAAACEAgAe1L+EAAAAKAQAADwAAAAAAAAAA&#10;AAAAAACMBAAAZHJzL2Rvd25yZXYueG1sUEsFBgAAAAAEAAQA8wAAAJoFAAAAAA==&#10;" stroked="f">
                <v:textbox style="mso-fit-shape-to-text:t" inset="0,0,0,0">
                  <w:txbxContent>
                    <w:p w14:paraId="2B02D0AB" w14:textId="79369117" w:rsidR="001F2641" w:rsidRPr="005F76D7"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txbxContent>
                </v:textbox>
              </v:shape>
            </w:pict>
          </mc:Fallback>
        </mc:AlternateContent>
      </w:r>
      <w:r w:rsidR="00DC1FD1">
        <w:rPr>
          <w:noProof/>
        </w:rPr>
        <w:drawing>
          <wp:anchor distT="0" distB="0" distL="114300" distR="114300" simplePos="0" relativeHeight="251912704" behindDoc="1" locked="0" layoutInCell="1" allowOverlap="1" wp14:anchorId="04B69597" wp14:editId="17359D3D">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w:t>
      </w:r>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03F25B9F" w14:textId="46AA9191" w:rsidR="00DC1FD1" w:rsidRDefault="002C40D7" w:rsidP="000A64FE">
      <w:pPr>
        <w:pStyle w:val="ListParagraph"/>
        <w:ind w:left="709"/>
      </w:pPr>
      <w:r>
        <w:rPr>
          <w:noProof/>
        </w:rPr>
        <mc:AlternateContent>
          <mc:Choice Requires="wps">
            <w:drawing>
              <wp:anchor distT="0" distB="0" distL="114300" distR="114300" simplePos="0" relativeHeight="251976192" behindDoc="1" locked="0" layoutInCell="1" allowOverlap="1" wp14:anchorId="189F3FB8" wp14:editId="0120B69D">
                <wp:simplePos x="0" y="0"/>
                <wp:positionH relativeFrom="column">
                  <wp:posOffset>462280</wp:posOffset>
                </wp:positionH>
                <wp:positionV relativeFrom="paragraph">
                  <wp:posOffset>2451100</wp:posOffset>
                </wp:positionV>
                <wp:extent cx="4111625" cy="63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D66C72A" w14:textId="080DF7F8" w:rsidR="001F2641" w:rsidRPr="006466CA"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F3FB8" id="Text Box 365" o:spid="_x0000_s1096" type="#_x0000_t202" style="position:absolute;left:0;text-align:left;margin-left:36.4pt;margin-top:193pt;width:323.75pt;height:.05pt;z-index:-25134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dMgIAAGkEAAAOAAAAZHJzL2Uyb0RvYy54bWysVFGP2jAMfp+0/xDlfZRyG5sqyolxYpqE&#10;7k6C6Z5DmtJKSZw5gZb9+jmBwnbb07SX4NqOne/7bGb3vdHsqNC3YEuej8acKSuhau2+5N+2q3ef&#10;OPNB2EposKrkJ+X5/fztm1nnCjWBBnSlkFER64vOlbwJwRVZ5mWjjPAjcMpSsAY0ItAn7rMKRUfV&#10;jc4m4/E06wArhyCV9+R9OAf5PNWvayXDU117FZguOb0tpBPTuYtnNp+JYo/CNa28PEP8wyuMaC01&#10;vZZ6EEGwA7Z/lDKtRPBQh5EEk0Fdt1IlDIQmH79Cs2mEUwkLkePdlSb//8rKx+MzsrYq+d30A2dW&#10;GBJpq/rAPkPPoo8Y6pwvKHHjKDX0FCClB78nZwTe12jiL0FiFCeuT1d+YzlJzvd5nk8n1EZSbHqX&#10;ame3qw59+KLAsGiUHEm8xKk4rn2gZ1DqkBI7edBttWq1jh8xsNTIjoKE7po2qPhAuvFblrYx10K8&#10;dQ5HTxbxnXFEK/S7PjHyMY1HdO2gOhF2hPP8eCdXLTVcCx+eBdLAEFxagvBER62hKzlcLM4awB9/&#10;88d80pGinHU0gCX33w8CFWf6qyWF47QOBg7GbjDswSyBoOa0Xk4mky5g0INZI5gX2o1F7EIhYSX1&#10;KnkYzGU4rwHtllSLRUqimXQirO3GyVh6IHbbvwh0F1kCqfkIw2iK4pU659ykj1scAlGdpLuxeOGb&#10;5jnpc9m9uDC/fqes2z/E/CcAAAD//wMAUEsDBBQABgAIAAAAIQDAnuFM4QAAAAoBAAAPAAAAZHJz&#10;L2Rvd25yZXYueG1sTI/BTsMwEETvSPyDtUhcEHWaVGmVxqmqCg5wqQi99ObGbhyI15HttOHvWbjA&#10;cXZGs2/KzWR7dtE+dA4FzGcJMI2NUx22Ag7vz48rYCFKVLJ3qAV86QCb6vamlIVyV3zTlzq2jEow&#10;FFKAiXEoOA+N0VaGmRs0knd23spI0rdceXmlctvzNElybmWH9MHIQe+Mbj7r0QrYL4578zCen163&#10;i8y/HMZd/tHWQtzfTds1sKin+BeGH3xCh4qYTm5EFVgvYJkSeRSQrXLaRIFlmmTATr+XOfCq5P8n&#10;VN8AAAD//wMAUEsBAi0AFAAGAAgAAAAhALaDOJL+AAAA4QEAABMAAAAAAAAAAAAAAAAAAAAAAFtD&#10;b250ZW50X1R5cGVzXS54bWxQSwECLQAUAAYACAAAACEAOP0h/9YAAACUAQAACwAAAAAAAAAAAAAA&#10;AAAvAQAAX3JlbHMvLnJlbHNQSwECLQAUAAYACAAAACEAo/7QHTICAABpBAAADgAAAAAAAAAAAAAA&#10;AAAuAgAAZHJzL2Uyb0RvYy54bWxQSwECLQAUAAYACAAAACEAwJ7hTOEAAAAKAQAADwAAAAAAAAAA&#10;AAAAAACMBAAAZHJzL2Rvd25yZXYueG1sUEsFBgAAAAAEAAQA8wAAAJoFAAAAAA==&#10;" stroked="f">
                <v:textbox style="mso-fit-shape-to-text:t" inset="0,0,0,0">
                  <w:txbxContent>
                    <w:p w14:paraId="2D66C72A" w14:textId="080DF7F8" w:rsidR="001F2641" w:rsidRPr="006466CA"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txbxContent>
                </v:textbox>
              </v:shape>
            </w:pict>
          </mc:Fallback>
        </mc:AlternateContent>
      </w:r>
      <w:r>
        <w:rPr>
          <w:noProof/>
        </w:rPr>
        <w:drawing>
          <wp:anchor distT="0" distB="0" distL="114300" distR="114300" simplePos="0" relativeHeight="251974144" behindDoc="1" locked="0" layoutInCell="1" allowOverlap="1" wp14:anchorId="2AC080A0" wp14:editId="2215C6C4">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 xml:space="preserve">Kelola Data </w:t>
      </w:r>
      <w:proofErr w:type="spellStart"/>
      <w:r w:rsidR="00AA7D36">
        <w:t>Walikelas</w:t>
      </w:r>
      <w:proofErr w:type="spellEnd"/>
    </w:p>
    <w:p w14:paraId="0478BE2D" w14:textId="77777777" w:rsidR="00803561" w:rsidRDefault="00AA7D36" w:rsidP="00CE316E">
      <w:pPr>
        <w:pStyle w:val="ListParagraph"/>
        <w:numPr>
          <w:ilvl w:val="0"/>
          <w:numId w:val="53"/>
        </w:numPr>
        <w:ind w:left="709"/>
      </w:pPr>
      <w:r>
        <w:t xml:space="preserve">Halaman </w:t>
      </w:r>
      <w:proofErr w:type="spellStart"/>
      <w:r w:rsidR="00DF7F79">
        <w:t>Tambah</w:t>
      </w:r>
      <w:proofErr w:type="spellEnd"/>
      <w:r w:rsidR="00DF7F79">
        <w:t xml:space="preserve"> Data </w:t>
      </w:r>
      <w:proofErr w:type="spellStart"/>
      <w:r w:rsidR="00DF7F79">
        <w:t>Walikelas</w:t>
      </w:r>
      <w:proofErr w:type="spellEnd"/>
    </w:p>
    <w:p w14:paraId="325D6E42" w14:textId="545C3742" w:rsidR="00803561" w:rsidRDefault="00803561" w:rsidP="00803561">
      <w:pPr>
        <w:ind w:left="349" w:firstLine="360"/>
      </w:pPr>
      <w:r>
        <w:t xml:space="preserve">Halaman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admin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rsidR="00E56C0A">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14D0248" w14:textId="26E173CC" w:rsidR="00803561" w:rsidRDefault="00803561" w:rsidP="00803561">
      <w:pPr>
        <w:pStyle w:val="ListParagraph"/>
        <w:ind w:left="709"/>
      </w:pPr>
    </w:p>
    <w:p w14:paraId="3224217E" w14:textId="37DDA71C" w:rsidR="00DC1FD1" w:rsidRDefault="00DC1FD1" w:rsidP="00803561">
      <w:pPr>
        <w:pStyle w:val="ListParagraph"/>
        <w:ind w:left="709"/>
      </w:pPr>
    </w:p>
    <w:p w14:paraId="4D60AEEB" w14:textId="534B8B29" w:rsidR="00DC1FD1" w:rsidRDefault="002C40D7" w:rsidP="00803561">
      <w:pPr>
        <w:pStyle w:val="ListParagraph"/>
        <w:ind w:left="709"/>
      </w:pPr>
      <w:r>
        <w:rPr>
          <w:noProof/>
        </w:rPr>
        <w:lastRenderedPageBreak/>
        <mc:AlternateContent>
          <mc:Choice Requires="wps">
            <w:drawing>
              <wp:anchor distT="0" distB="0" distL="114300" distR="114300" simplePos="0" relativeHeight="251978240" behindDoc="1" locked="0" layoutInCell="1" allowOverlap="1" wp14:anchorId="14269929" wp14:editId="3FCB823C">
                <wp:simplePos x="0" y="0"/>
                <wp:positionH relativeFrom="column">
                  <wp:posOffset>462280</wp:posOffset>
                </wp:positionH>
                <wp:positionV relativeFrom="paragraph">
                  <wp:posOffset>2445385</wp:posOffset>
                </wp:positionV>
                <wp:extent cx="4109720" cy="63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1C4AD4AC" w14:textId="24C1F240" w:rsidR="001F2641" w:rsidRPr="00B70D9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w:t>
                            </w:r>
                            <w:proofErr w:type="spellStart"/>
                            <w:r>
                              <w:t>Tambah</w:t>
                            </w:r>
                            <w:proofErr w:type="spellEnd"/>
                            <w:r>
                              <w:t xml:space="preserve"> </w:t>
                            </w:r>
                            <w:proofErr w:type="spellStart"/>
                            <w:r>
                              <w:t>Walikelas</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69929" id="Text Box 366" o:spid="_x0000_s1097" type="#_x0000_t202" style="position:absolute;left:0;text-align:left;margin-left:36.4pt;margin-top:192.55pt;width:323.6pt;height:.05pt;z-index:-25133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CffMAIAAGk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NbMaZ&#10;FTWJtFdtYJ+hZdFHDDXOzylx5yg1tBQgpQe/J2cE3pZYxy9BYhQnri9XfmM5Sc73k/Gn2ymFJMVm&#10;Nx9ijezlqEMfviioWTRyjiRe4lSctz50qUNKvMmD0cVGGxM3MbA2yM6ChG4qHVRf/LcsY2OuhXiq&#10;Kxg9WcTX4YhWaA9tYuT2CvIAxYWwI3T9453caLpwK3x4EkgNQ5hoCMIjLaWBJufQW5xVgD/+5o/5&#10;pCNFOWuoAXPuv58EKs7MV0sKx24dDByMw2DYU70Ggjqh8XIymXQAgxnMEqF+ptlYxVsoJKyku3Ie&#10;BnMdujGg2ZJqtUpJ1JNOhK3dORlLD8Tu22eBrpclkJoPMLSmmL9Sp8tN+rjVKRDVSbpIbMdizzf1&#10;cxK/n704ML/uU9bLH2L5EwAA//8DAFBLAwQUAAYACAAAACEA/EXYj+AAAAAKAQAADwAAAGRycy9k&#10;b3ducmV2LnhtbEyPwU7DMBBE70j8g7VIXBB1mpa2CnGqqoIDXCpCL9zcZBsH4nVkO234e5Ze4Dg7&#10;o5m3+Xq0nTihD60jBdNJAgKpcnVLjYL9+/P9CkSImmrdOUIF3xhgXVxf5Tqr3Zne8FTGRnAJhUwr&#10;MDH2mZShMmh1mLgeib2j81ZHlr6RtddnLredTJNkIa1uiReM7nFrsPoqB6tgN//Ymbvh+PS6mc/8&#10;y37YLj6bUqnbm3HzCCLiGP/C8IvP6FAw08ENVAfRKVimTB4VzFYPUxAcWPIeiMPlkoIscvn/heIH&#10;AAD//wMAUEsBAi0AFAAGAAgAAAAhALaDOJL+AAAA4QEAABMAAAAAAAAAAAAAAAAAAAAAAFtDb250&#10;ZW50X1R5cGVzXS54bWxQSwECLQAUAAYACAAAACEAOP0h/9YAAACUAQAACwAAAAAAAAAAAAAAAAAv&#10;AQAAX3JlbHMvLnJlbHNQSwECLQAUAAYACAAAACEA1WAn3zACAABpBAAADgAAAAAAAAAAAAAAAAAu&#10;AgAAZHJzL2Uyb0RvYy54bWxQSwECLQAUAAYACAAAACEA/EXYj+AAAAAKAQAADwAAAAAAAAAAAAAA&#10;AACKBAAAZHJzL2Rvd25yZXYueG1sUEsFBgAAAAAEAAQA8wAAAJcFAAAAAA==&#10;" stroked="f">
                <v:textbox style="mso-fit-shape-to-text:t" inset="0,0,0,0">
                  <w:txbxContent>
                    <w:p w14:paraId="1C4AD4AC" w14:textId="24C1F240" w:rsidR="001F2641" w:rsidRPr="00B70D9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Halaman </w:t>
                      </w:r>
                      <w:proofErr w:type="spellStart"/>
                      <w:r>
                        <w:t>Tambah</w:t>
                      </w:r>
                      <w:proofErr w:type="spellEnd"/>
                      <w:r>
                        <w:t xml:space="preserve"> </w:t>
                      </w:r>
                      <w:proofErr w:type="spellStart"/>
                      <w:r>
                        <w:t>Walikelas</w:t>
                      </w:r>
                      <w:proofErr w:type="spellEnd"/>
                      <w:r>
                        <w:t xml:space="preserve"> [Guru BK]</w:t>
                      </w:r>
                    </w:p>
                  </w:txbxContent>
                </v:textbox>
              </v:shape>
            </w:pict>
          </mc:Fallback>
        </mc:AlternateContent>
      </w:r>
      <w:r w:rsidR="00DC2EBA">
        <w:rPr>
          <w:noProof/>
        </w:rPr>
        <w:drawing>
          <wp:anchor distT="0" distB="0" distL="114300" distR="114300" simplePos="0" relativeHeight="251937280" behindDoc="1" locked="0" layoutInCell="1" allowOverlap="1" wp14:anchorId="56F46E06" wp14:editId="228E3EEC">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 xml:space="preserve">Halaman Data </w:t>
      </w:r>
      <w:proofErr w:type="spellStart"/>
      <w:r>
        <w:t>Walikelas</w:t>
      </w:r>
      <w:proofErr w:type="spellEnd"/>
    </w:p>
    <w:p w14:paraId="4CD85555" w14:textId="19BDF42B" w:rsidR="000A64FE" w:rsidRDefault="000A64FE" w:rsidP="000A64FE">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6940819B" w14:textId="2F05B0F3" w:rsidR="003C4EAE" w:rsidRDefault="002C40D7" w:rsidP="000A64FE">
      <w:pPr>
        <w:ind w:left="349"/>
      </w:pPr>
      <w:r>
        <w:rPr>
          <w:noProof/>
        </w:rPr>
        <mc:AlternateContent>
          <mc:Choice Requires="wps">
            <w:drawing>
              <wp:anchor distT="0" distB="0" distL="114300" distR="114300" simplePos="0" relativeHeight="251980288" behindDoc="1" locked="0" layoutInCell="1" allowOverlap="1" wp14:anchorId="08621D0B" wp14:editId="64B5CF8A">
                <wp:simplePos x="0" y="0"/>
                <wp:positionH relativeFrom="column">
                  <wp:posOffset>462280</wp:posOffset>
                </wp:positionH>
                <wp:positionV relativeFrom="paragraph">
                  <wp:posOffset>2456815</wp:posOffset>
                </wp:positionV>
                <wp:extent cx="4114165" cy="63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0EA0550" w14:textId="30D1A6C6" w:rsidR="001F2641" w:rsidRPr="00D94113"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t>
                            </w:r>
                            <w:proofErr w:type="spellStart"/>
                            <w:r>
                              <w:t>Walikelas</w:t>
                            </w:r>
                            <w:proofErr w:type="spellEnd"/>
                            <w:r>
                              <w:t xml:space="preserve"> </w:t>
                            </w:r>
                            <w:r w:rsidRPr="006A339C">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21D0B" id="Text Box 367" o:spid="_x0000_s1098" type="#_x0000_t202" style="position:absolute;left:0;text-align:left;margin-left:36.4pt;margin-top:193.45pt;width:323.95pt;height:.05pt;z-index:-25133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tPLMgIAAGkEAAAOAAAAZHJzL2Uyb0RvYy54bWysVFFv2yAQfp+0/4B4XxynbVpZcaosVaZJ&#10;UVspmfpMMI6RgGNAYme/fge2263b07QXfNwdB9/33Xlx32lFzsJ5Caak+WRKiTAcKmmOJf2233y6&#10;o8QHZiqmwIiSXoSn98uPHxatLcQMGlCVcASLGF+0tqRNCLbIMs8boZmfgBUGgzU4zQJu3TGrHGux&#10;ulbZbDqdZy24yjrgwnv0PvRBukz161rw8FTXXgSiSopvC2l1aT3ENVsuWHF0zDaSD89g//AKzaTB&#10;S19LPbDAyMnJP0ppyR14qMOEg86griUXCQOiyafv0OwaZkXCguR4+0qT/39l+eP52RFZlfRqfkuJ&#10;YRpF2osukM/QkehDhlrrC0zcWUwNHQZQ6dHv0RmBd7XT8YuQCMaR68srv7EcR+d1nl/n8xtKOMbm&#10;VzexRvZ21DofvgjQJBoldShe4pSdtz70qWNKvMmDktVGKhU3MbBWjpwZCt02Moih+G9ZysRcA/FU&#10;XzB6soivxxGt0B26xMjtbAR5gOqC2B30/eMt30i8cMt8eGYOGwbh4hCEJ1xqBW1JYbAoacD9+Js/&#10;5qOOGKWkxQYsqf9+Yk5Qor4aVDh262i40TiMhjnpNSDUHMfL8mTiARfUaNYO9AvOxiregiFmON5V&#10;0jCa69CPAc4WF6tVSsKetCxszc7yWHokdt+9MGcHWQKq+Qhja7LinTp9btLHrk4BqU7SRWJ7Fge+&#10;sZ+T+MPsxYH5dZ+y3v4Qy58AAAD//wMAUEsDBBQABgAIAAAAIQDLa+Wk4QAAAAoBAAAPAAAAZHJz&#10;L2Rvd25yZXYueG1sTI/BTsMwEETvSPyDtUhcUGuTVkkJcaqqggNcKkIvvbnxNg7E6yh22vD3uCc4&#10;7uxo5k2xnmzHzjj41pGEx7kAhlQ73VIjYf/5OlsB80GRVp0jlPCDHtbl7U2hcu0u9IHnKjQshpDP&#10;lQQTQp9z7muDVvm565Hi7+QGq0I8h4brQV1iuO14IkTKrWopNhjV49Zg/V2NVsJuediZh/H08r5Z&#10;Loa3/bhNv5pKyvu7afMMLOAU/sxwxY/oUEamoxtJe9ZJyJJIHiQsVukTsGjIEpEBO16VTAAvC/5/&#10;QvkLAAD//wMAUEsBAi0AFAAGAAgAAAAhALaDOJL+AAAA4QEAABMAAAAAAAAAAAAAAAAAAAAAAFtD&#10;b250ZW50X1R5cGVzXS54bWxQSwECLQAUAAYACAAAACEAOP0h/9YAAACUAQAACwAAAAAAAAAAAAAA&#10;AAAvAQAAX3JlbHMvLnJlbHNQSwECLQAUAAYACAAAACEAc9rTyzICAABpBAAADgAAAAAAAAAAAAAA&#10;AAAuAgAAZHJzL2Uyb0RvYy54bWxQSwECLQAUAAYACAAAACEAy2vlpOEAAAAKAQAADwAAAAAAAAAA&#10;AAAAAACMBAAAZHJzL2Rvd25yZXYueG1sUEsFBgAAAAAEAAQA8wAAAJoFAAAAAA==&#10;" stroked="f">
                <v:textbox style="mso-fit-shape-to-text:t" inset="0,0,0,0">
                  <w:txbxContent>
                    <w:p w14:paraId="50EA0550" w14:textId="30D1A6C6" w:rsidR="001F2641" w:rsidRPr="00D94113"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Halaman Data </w:t>
                      </w:r>
                      <w:proofErr w:type="spellStart"/>
                      <w:r>
                        <w:t>Walikelas</w:t>
                      </w:r>
                      <w:proofErr w:type="spellEnd"/>
                      <w:r>
                        <w:t xml:space="preserve"> </w:t>
                      </w:r>
                      <w:r w:rsidRPr="006A339C">
                        <w:t>[Guru BK]</w:t>
                      </w:r>
                    </w:p>
                  </w:txbxContent>
                </v:textbox>
              </v:shape>
            </w:pict>
          </mc:Fallback>
        </mc:AlternateContent>
      </w:r>
      <w:r w:rsidR="003C4EAE">
        <w:rPr>
          <w:noProof/>
        </w:rPr>
        <w:drawing>
          <wp:anchor distT="0" distB="0" distL="114300" distR="114300" simplePos="0" relativeHeight="251915776" behindDoc="1" locked="0" layoutInCell="1" allowOverlap="1" wp14:anchorId="1E2577DB" wp14:editId="3ADBA25D">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 xml:space="preserve">Halaman Profile </w:t>
      </w:r>
      <w:proofErr w:type="spellStart"/>
      <w:r>
        <w:t>Walikelas</w:t>
      </w:r>
      <w:proofErr w:type="spellEnd"/>
    </w:p>
    <w:p w14:paraId="7A219176" w14:textId="7DB9BD26" w:rsidR="000A64FE" w:rsidRDefault="000A64FE" w:rsidP="000A64FE">
      <w:pPr>
        <w:pStyle w:val="ListParagraph"/>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rsidR="00310122">
        <w:t>walikelas</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w:t>
      </w:r>
      <w:proofErr w:type="spellStart"/>
      <w:r w:rsidR="00310122">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3997397B" w14:textId="6EAA5673" w:rsidR="000A64FE" w:rsidRDefault="000A64FE" w:rsidP="000A64FE">
      <w:pPr>
        <w:ind w:left="349"/>
      </w:pPr>
    </w:p>
    <w:p w14:paraId="17C36467" w14:textId="77777777" w:rsidR="00DC2EBA" w:rsidRDefault="00DC2EBA" w:rsidP="000A64FE">
      <w:pPr>
        <w:ind w:left="349"/>
      </w:pPr>
    </w:p>
    <w:p w14:paraId="3E8ADB2D" w14:textId="39368257" w:rsidR="003C4EAE" w:rsidRDefault="002C40D7" w:rsidP="000A64FE">
      <w:pPr>
        <w:ind w:left="349"/>
      </w:pPr>
      <w:r>
        <w:rPr>
          <w:noProof/>
        </w:rPr>
        <w:lastRenderedPageBreak/>
        <mc:AlternateContent>
          <mc:Choice Requires="wps">
            <w:drawing>
              <wp:anchor distT="0" distB="0" distL="114300" distR="114300" simplePos="0" relativeHeight="251982336" behindDoc="1" locked="0" layoutInCell="1" allowOverlap="1" wp14:anchorId="7B332310" wp14:editId="3C909934">
                <wp:simplePos x="0" y="0"/>
                <wp:positionH relativeFrom="column">
                  <wp:posOffset>467995</wp:posOffset>
                </wp:positionH>
                <wp:positionV relativeFrom="paragraph">
                  <wp:posOffset>2446020</wp:posOffset>
                </wp:positionV>
                <wp:extent cx="4103370" cy="635"/>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CF3E089" w14:textId="4C3CF2B9" w:rsidR="001F2641" w:rsidRPr="006C32BE"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t>
                            </w:r>
                            <w:proofErr w:type="spellStart"/>
                            <w:r>
                              <w:t>Walikelas</w:t>
                            </w:r>
                            <w:proofErr w:type="spellEnd"/>
                            <w:r>
                              <w:t xml:space="preserve"> </w:t>
                            </w:r>
                            <w:r w:rsidRPr="00E3250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32310" id="Text Box 368" o:spid="_x0000_s1099" type="#_x0000_t202" style="position:absolute;left:0;text-align:left;margin-left:36.85pt;margin-top:192.6pt;width:323.1pt;height:.05pt;z-index:-25133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aYMAIAAGkEAAAOAAAAZHJzL2Uyb0RvYy54bWysVMFu2zAMvQ/YPwi6L06aLS2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kVRW&#10;NCTSTnWBfYaORR8x1DqfU+LWUWroKEBKD35Pzgi8q7CJX4LEKE5cn6/8xnKSnB8n4+n0lkKSYrPp&#10;p1gjez3q0IcvChoWjYIjiZc4FaeND33qkBJv8mB0udbGxE0MrAyykyCh21oHdSn+W5axMddCPNUX&#10;jJ4s4utxRCt0+y4xcjsdQO6hPBN2hL5/vJNrTRduhA/PAqlhCBMNQXiipTLQFhwuFmc14I+/+WM+&#10;6UhRzlpqwIL770eBijPz1ZLCsVsHAwdjPxj22KyAoE5ovJxMJh3AYAazQmheaDaW8RYKCSvproKH&#10;wVyFfgxotqRaLlMS9aQTYWO3TsbSA7G77kWgu8gSSM1HGFpT5G/U6XOTPm55DER1ki4S27N44Zv6&#10;OYl/mb04ML/uU9brH2LxEwAA//8DAFBLAwQUAAYACAAAACEAaMnhAuEAAAAKAQAADwAAAGRycy9k&#10;b3ducmV2LnhtbEyPsU7DMBCGdyTewTokFkSdNqVpQ5yqqmCgS0XowubG1zgQnyPbacPbY1hgvLtP&#10;/31/sR5Nx87ofGtJwHSSAEOqrWqpEXB4e75fAvNBkpKdJRTwhR7W5fVVIXNlL/SK5yo0LIaQz6UA&#10;HUKfc+5rjUb6ie2R4u1knZEhjq7hyslLDDcdnyXJghvZUvygZY9bjfVnNRgB+/n7Xt8Np6fdZp66&#10;l8OwXXw0lRC3N+PmEVjAMfzB8KMf1aGMTkc7kPKsE5ClWSQFpMuHGbAIZNPVCtjxd5MCLwv+v0L5&#10;DQAA//8DAFBLAQItABQABgAIAAAAIQC2gziS/gAAAOEBAAATAAAAAAAAAAAAAAAAAAAAAABbQ29u&#10;dGVudF9UeXBlc10ueG1sUEsBAi0AFAAGAAgAAAAhADj9If/WAAAAlAEAAAsAAAAAAAAAAAAAAAAA&#10;LwEAAF9yZWxzLy5yZWxzUEsBAi0AFAAGAAgAAAAhADZVFpgwAgAAaQQAAA4AAAAAAAAAAAAAAAAA&#10;LgIAAGRycy9lMm9Eb2MueG1sUEsBAi0AFAAGAAgAAAAhAGjJ4QLhAAAACgEAAA8AAAAAAAAAAAAA&#10;AAAAigQAAGRycy9kb3ducmV2LnhtbFBLBQYAAAAABAAEAPMAAACYBQAAAAA=&#10;" stroked="f">
                <v:textbox style="mso-fit-shape-to-text:t" inset="0,0,0,0">
                  <w:txbxContent>
                    <w:p w14:paraId="7CF3E089" w14:textId="4C3CF2B9" w:rsidR="001F2641" w:rsidRPr="006C32BE"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Halaman Profile </w:t>
                      </w:r>
                      <w:proofErr w:type="spellStart"/>
                      <w:r>
                        <w:t>Walikelas</w:t>
                      </w:r>
                      <w:proofErr w:type="spellEnd"/>
                      <w:r>
                        <w:t xml:space="preserve"> </w:t>
                      </w:r>
                      <w:r w:rsidRPr="00E3250E">
                        <w:t>[Guru BK]</w:t>
                      </w:r>
                    </w:p>
                  </w:txbxContent>
                </v:textbox>
              </v:shape>
            </w:pict>
          </mc:Fallback>
        </mc:AlternateContent>
      </w:r>
      <w:r w:rsidR="00DC2EBA">
        <w:rPr>
          <w:noProof/>
        </w:rPr>
        <w:drawing>
          <wp:anchor distT="0" distB="0" distL="114300" distR="114300" simplePos="0" relativeHeight="251933184" behindDoc="1" locked="0" layoutInCell="1" allowOverlap="1" wp14:anchorId="29700F35" wp14:editId="677A621B">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 xml:space="preserve">Daftar </w:t>
      </w:r>
      <w:proofErr w:type="spellStart"/>
      <w:r w:rsidR="000168D6">
        <w:t>Anggota</w:t>
      </w:r>
      <w:proofErr w:type="spellEnd"/>
      <w:r w:rsidR="000168D6">
        <w:t xml:space="preserve"> Siswa</w:t>
      </w:r>
    </w:p>
    <w:p w14:paraId="12C3822D" w14:textId="07A1DFF2" w:rsidR="00311A00" w:rsidRDefault="00311A00" w:rsidP="00EA62A7">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rsidR="00EA62A7">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w:t>
      </w:r>
      <w:r w:rsidR="00EA62A7">
        <w:t xml:space="preserve">Pada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dilengkapi</w:t>
      </w:r>
      <w:proofErr w:type="spellEnd"/>
      <w:r w:rsidR="00EA62A7">
        <w:t xml:space="preserve"> </w:t>
      </w:r>
      <w:proofErr w:type="spellStart"/>
      <w:r w:rsidR="00EA62A7">
        <w:t>dengan</w:t>
      </w:r>
      <w:proofErr w:type="spellEnd"/>
      <w:r w:rsidR="00EA62A7">
        <w:t xml:space="preserve"> </w:t>
      </w:r>
      <w:proofErr w:type="spellStart"/>
      <w:r w:rsidR="00EA62A7">
        <w:t>informasi</w:t>
      </w:r>
      <w:proofErr w:type="spellEnd"/>
      <w:r w:rsidR="00EA62A7">
        <w:t xml:space="preserve"> </w:t>
      </w:r>
      <w:proofErr w:type="spellStart"/>
      <w:r w:rsidR="00EA62A7">
        <w:t>dalam</w:t>
      </w:r>
      <w:proofErr w:type="spellEnd"/>
      <w:r w:rsidR="00EA62A7">
        <w:t xml:space="preserve"> </w:t>
      </w:r>
      <w:proofErr w:type="spellStart"/>
      <w:r w:rsidR="00EA62A7">
        <w:t>bentuk</w:t>
      </w:r>
      <w:proofErr w:type="spellEnd"/>
      <w:r w:rsidR="00EA62A7">
        <w:t xml:space="preserve"> </w:t>
      </w:r>
      <w:r w:rsidR="00EA62A7" w:rsidRPr="00EA62A7">
        <w:rPr>
          <w:i/>
          <w:iCs/>
        </w:rPr>
        <w:t xml:space="preserve">pie chart </w:t>
      </w:r>
      <w:proofErr w:type="spellStart"/>
      <w:r w:rsidR="00EA62A7">
        <w:t>guna</w:t>
      </w:r>
      <w:proofErr w:type="spellEnd"/>
      <w:r w:rsidR="00EA62A7">
        <w:t xml:space="preserve"> </w:t>
      </w:r>
      <w:proofErr w:type="spellStart"/>
      <w:r w:rsidR="00EA62A7">
        <w:t>untuk</w:t>
      </w:r>
      <w:proofErr w:type="spellEnd"/>
      <w:r w:rsidR="00EA62A7">
        <w:t xml:space="preserve"> </w:t>
      </w:r>
      <w:proofErr w:type="spellStart"/>
      <w:r w:rsidR="00EA62A7">
        <w:t>melihat</w:t>
      </w:r>
      <w:proofErr w:type="spellEnd"/>
      <w:r w:rsidR="00EA62A7">
        <w:t xml:space="preserve"> </w:t>
      </w:r>
      <w:proofErr w:type="spellStart"/>
      <w:r w:rsidR="00EA62A7">
        <w:t>riwayat</w:t>
      </w:r>
      <w:proofErr w:type="spellEnd"/>
      <w:r w:rsidR="00EA62A7">
        <w:t xml:space="preserve"> </w:t>
      </w:r>
      <w:proofErr w:type="spellStart"/>
      <w:r w:rsidR="00EA62A7">
        <w:t>absen</w:t>
      </w:r>
      <w:proofErr w:type="spellEnd"/>
      <w:r w:rsidR="00EA62A7">
        <w:t xml:space="preserve"> </w:t>
      </w:r>
      <w:proofErr w:type="spellStart"/>
      <w:r w:rsidR="00EA62A7">
        <w:t>siswa</w:t>
      </w:r>
      <w:proofErr w:type="spellEnd"/>
      <w:r w:rsidR="00EA62A7">
        <w:t xml:space="preserve">. </w:t>
      </w:r>
      <w:proofErr w:type="spellStart"/>
      <w:r w:rsidR="00EA62A7">
        <w:t>Tampilan</w:t>
      </w:r>
      <w:proofErr w:type="spellEnd"/>
      <w:r w:rsidR="00EA62A7">
        <w:t xml:space="preserve">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dapat</w:t>
      </w:r>
      <w:proofErr w:type="spellEnd"/>
      <w:r w:rsidR="00EA62A7">
        <w:t xml:space="preserve"> </w:t>
      </w:r>
      <w:proofErr w:type="spellStart"/>
      <w:r w:rsidR="00EA62A7">
        <w:t>dilihat</w:t>
      </w:r>
      <w:proofErr w:type="spellEnd"/>
      <w:r w:rsidR="00EA62A7">
        <w:t xml:space="preserve"> pada Gambar</w:t>
      </w:r>
    </w:p>
    <w:p w14:paraId="55E8349F" w14:textId="30F43FCA" w:rsidR="00B26A76" w:rsidRDefault="002C40D7" w:rsidP="00EA62A7">
      <w:pPr>
        <w:ind w:left="349" w:firstLine="360"/>
      </w:pPr>
      <w:r>
        <w:rPr>
          <w:noProof/>
        </w:rPr>
        <mc:AlternateContent>
          <mc:Choice Requires="wps">
            <w:drawing>
              <wp:anchor distT="0" distB="0" distL="114300" distR="114300" simplePos="0" relativeHeight="251984384" behindDoc="1" locked="0" layoutInCell="1" allowOverlap="1" wp14:anchorId="253FE41A" wp14:editId="1D88DC0D">
                <wp:simplePos x="0" y="0"/>
                <wp:positionH relativeFrom="column">
                  <wp:posOffset>467995</wp:posOffset>
                </wp:positionH>
                <wp:positionV relativeFrom="paragraph">
                  <wp:posOffset>2446655</wp:posOffset>
                </wp:positionV>
                <wp:extent cx="4103370" cy="63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54A1CB85" w14:textId="62A2A52A" w:rsidR="001F2641" w:rsidRPr="00FA4E9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w:t>
                            </w:r>
                            <w:proofErr w:type="spellStart"/>
                            <w:r>
                              <w:t>Anggota</w:t>
                            </w:r>
                            <w:proofErr w:type="spellEnd"/>
                            <w:r>
                              <w:t xml:space="preserve"> Siswa </w:t>
                            </w:r>
                            <w:r w:rsidRPr="008047C2">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FE41A" id="Text Box 369" o:spid="_x0000_s1100" type="#_x0000_t202" style="position:absolute;left:0;text-align:left;margin-left:36.85pt;margin-top:192.65pt;width:323.1pt;height:.05pt;z-index:-25133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vE1MQIAAGkEAAAOAAAAZHJzL2Uyb0RvYy54bWysVMFu2zAMvQ/YPwi6L06aLu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fT2SfO&#10;rDAk0k61gX2GlkUfMdQ4P6fEraPU0FKAlB78npwReFuiiV+CxChOXJ8v/MZykpzXk/F0ekMhSbHZ&#10;9GOskb0edejDFwWGRSPnSOIlTsXpwYcudUiJN3nQdbGptY6bGFhrZCdBQjdVHVRf/LcsbWOuhXiq&#10;Kxg9WcTX4YhWaPdtYuTmegC5h+JM2BG6/vFObmq68EH48CyQGoYw0RCEJ1pKDU3Oobc4qwB//M0f&#10;80lHinLWUAPm3H8/ClSc6a+WFI7dOhg4GPvBsEezBoI6ofFyMpl0AIMezBLBvNBsrOItFBJW0l05&#10;D4O5Dt0Y0GxJtVqlJOpJJ8KD3ToZSw/E7toXga6XJZCajzC0ppi/UafLTfq41TEQ1Um6SGzHYs83&#10;9XMSv5+9ODC/7lPW6x9i+RMAAP//AwBQSwMEFAAGAAgAAAAhADxVL8jhAAAACgEAAA8AAABkcnMv&#10;ZG93bnJldi54bWxMj7FOwzAQhnck3sE6JBZEnZLQtCFOVVUwwFIRurC58TUOxOfIdtrw9hgWGO/u&#10;03/fX64n07MTOt9ZEjCfJcCQGqs6agXs355ul8B8kKRkbwkFfKGHdXV5UcpC2TO94qkOLYsh5Asp&#10;QIcwFJz7RqORfmYHpHg7WmdkiKNruXLyHMNNz++SZMGN7Ch+0HLArcbmsx6NgF32vtM34/HxZZOl&#10;7nk/bhcfbS3E9dW0eQAWcAp/MPzoR3WootPBjqQ86wXkaR5JAenyPgUWgXy+WgE7/G4y4FXJ/1eo&#10;vgEAAP//AwBQSwECLQAUAAYACAAAACEAtoM4kv4AAADhAQAAEwAAAAAAAAAAAAAAAAAAAAAAW0Nv&#10;bnRlbnRfVHlwZXNdLnhtbFBLAQItABQABgAIAAAAIQA4/SH/1gAAAJQBAAALAAAAAAAAAAAAAAAA&#10;AC8BAABfcmVscy8ucmVsc1BLAQItABQABgAIAAAAIQAklvE1MQIAAGkEAAAOAAAAAAAAAAAAAAAA&#10;AC4CAABkcnMvZTJvRG9jLnhtbFBLAQItABQABgAIAAAAIQA8VS/I4QAAAAoBAAAPAAAAAAAAAAAA&#10;AAAAAIsEAABkcnMvZG93bnJldi54bWxQSwUGAAAAAAQABADzAAAAmQUAAAAA&#10;" stroked="f">
                <v:textbox style="mso-fit-shape-to-text:t" inset="0,0,0,0">
                  <w:txbxContent>
                    <w:p w14:paraId="54A1CB85" w14:textId="62A2A52A" w:rsidR="001F2641" w:rsidRPr="00FA4E9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Halaman Daftar </w:t>
                      </w:r>
                      <w:proofErr w:type="spellStart"/>
                      <w:r>
                        <w:t>Anggota</w:t>
                      </w:r>
                      <w:proofErr w:type="spellEnd"/>
                      <w:r>
                        <w:t xml:space="preserve"> Siswa </w:t>
                      </w:r>
                      <w:r w:rsidRPr="008047C2">
                        <w:t>[Guru BK]</w:t>
                      </w:r>
                    </w:p>
                  </w:txbxContent>
                </v:textbox>
              </v:shape>
            </w:pict>
          </mc:Fallback>
        </mc:AlternateContent>
      </w:r>
      <w:r w:rsidR="00DC2EBA">
        <w:rPr>
          <w:noProof/>
        </w:rPr>
        <w:drawing>
          <wp:anchor distT="0" distB="0" distL="114300" distR="114300" simplePos="0" relativeHeight="251932160" behindDoc="1" locked="0" layoutInCell="1" allowOverlap="1" wp14:anchorId="665153F4" wp14:editId="14B487D0">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 xml:space="preserve">Halaman </w:t>
      </w:r>
      <w:proofErr w:type="spellStart"/>
      <w:r>
        <w:t>Tambah</w:t>
      </w:r>
      <w:proofErr w:type="spellEnd"/>
      <w:r>
        <w:t xml:space="preserve"> Data Kelas</w:t>
      </w:r>
    </w:p>
    <w:p w14:paraId="5BB085AD" w14:textId="126468EB" w:rsidR="00E56C0A" w:rsidRDefault="00E56C0A" w:rsidP="00E56C0A">
      <w:pPr>
        <w:ind w:left="349" w:firstLine="360"/>
      </w:pPr>
      <w:r>
        <w:t xml:space="preserve">Halaman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0C9FCD96" w14:textId="77777777" w:rsidR="00B26A76" w:rsidRDefault="00B26A76" w:rsidP="00E56C0A">
      <w:pPr>
        <w:ind w:left="349" w:firstLine="360"/>
      </w:pPr>
    </w:p>
    <w:p w14:paraId="6521C5DC" w14:textId="51971B57" w:rsidR="00E56C0A" w:rsidRDefault="002C40D7" w:rsidP="00E56C0A">
      <w:pPr>
        <w:pStyle w:val="ListParagraph"/>
        <w:ind w:left="709"/>
      </w:pPr>
      <w:r>
        <w:rPr>
          <w:noProof/>
        </w:rPr>
        <w:lastRenderedPageBreak/>
        <mc:AlternateContent>
          <mc:Choice Requires="wps">
            <w:drawing>
              <wp:anchor distT="0" distB="0" distL="114300" distR="114300" simplePos="0" relativeHeight="251986432" behindDoc="1" locked="0" layoutInCell="1" allowOverlap="1" wp14:anchorId="2D00C0AF" wp14:editId="4851B3E1">
                <wp:simplePos x="0" y="0"/>
                <wp:positionH relativeFrom="column">
                  <wp:posOffset>462280</wp:posOffset>
                </wp:positionH>
                <wp:positionV relativeFrom="paragraph">
                  <wp:posOffset>2455545</wp:posOffset>
                </wp:positionV>
                <wp:extent cx="4109720" cy="63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318AAE97" w14:textId="3B82323D" w:rsidR="001F2641" w:rsidRPr="007E04A8"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w:t>
                            </w:r>
                            <w:proofErr w:type="spellStart"/>
                            <w:r>
                              <w:t>Tambah</w:t>
                            </w:r>
                            <w:proofErr w:type="spellEnd"/>
                            <w:r>
                              <w:t xml:space="preserve"> Kelas </w:t>
                            </w:r>
                            <w:r w:rsidRPr="003E1B2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0C0AF" id="Text Box 370" o:spid="_x0000_s1101" type="#_x0000_t202" style="position:absolute;left:0;text-align:left;margin-left:36.4pt;margin-top:193.35pt;width:323.6pt;height:.05pt;z-index:-25133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qTkMAIAAGkEAAAOAAAAZHJzL2Uyb0RvYy54bWysVMFu2zAMvQ/YPwi6L07Srd2COEWWIsOA&#10;oC2QDD0rshwbkESNUmJnXz9KtpOt22nYRaZI6kmPj/T8vjWanRT6GmzOJ6MxZ8pKKGp7yPm33frd&#10;R858ELYQGqzK+Vl5fr94+2beuJmaQgW6UMgIxPpZ43JeheBmWeZlpYzwI3DKUrAENCLQFg9ZgaIh&#10;dKOz6Xh8mzWAhUOQynvyPnRBvkj4ZalkeCpLrwLTOae3hbRiWvdxzRZzMTugcFUt+2eIf3iFEbWl&#10;Sy9QDyIIdsT6DyhTSwQPZRhJMBmUZS1V4kBsJuNXbLaVcCpxoeJ4dymT/3+w8vH0jKwucn5zR/Wx&#10;wpBIO9UG9hlaFn1Uocb5GSVuHaWGlgKk9OD35IzE2xJN/BIlRnHCOl/qG+EkOd9Pxp/uphSSFLu9&#10;+RAxsutRhz58UWBYNHKOJF6qqThtfOhSh5R4kwddF+ta67iJgZVGdhIkdFPVQfXgv2VpG3MtxFMd&#10;YPRkkV/HI1qh3bepInfpgdG1h+JM3BG6/vFOrmu6cCN8eBZIDUOcaAjCEy2lhibn0FucVYA//uaP&#10;+aQjRTlrqAFz7r8fBSrO9FdLChNkGAwcjP1g2KNZAVGd0Hg5mUw6gEEPZolgXmg2lvEWCgkr6a6c&#10;h8FchW4MaLakWi5TEvWkE2Fjt05G6KGwu/ZFoOtlCaTmIwytKWav1Olykz5ueQxU6iTdtYp9vamf&#10;k/j97MWB+XWfsq5/iMVPAAAA//8DAFBLAwQUAAYACAAAACEA5W1OpOAAAAAKAQAADwAAAGRycy9k&#10;b3ducmV2LnhtbEyPwU7DMBBE70j8g7VIXBB1aKskSuNUVQUHuFQNvXBzYzdOideR7bTh71m4wHF2&#10;RjNvy/Vke3bRPnQOBTzNEmAaG6c6bAUc3l8ec2AhSlSyd6gFfOkA6+r2ppSFclfc60sdW0YlGAop&#10;wMQ4FJyHxmgrw8wNGsk7OW9lJOlbrry8Urnt+TxJUm5lh7Rg5KC3Rjef9WgF7JYfO/Mwnp7fNsuF&#10;fz2M2/Tc1kLc302bFbCop/gXhh98QoeKmI5uRBVYLyCbE3kUsMjTDBgFMtoDdvy95MCrkv9/ofoG&#10;AAD//wMAUEsBAi0AFAAGAAgAAAAhALaDOJL+AAAA4QEAABMAAAAAAAAAAAAAAAAAAAAAAFtDb250&#10;ZW50X1R5cGVzXS54bWxQSwECLQAUAAYACAAAACEAOP0h/9YAAACUAQAACwAAAAAAAAAAAAAAAAAv&#10;AQAAX3JlbHMvLnJlbHNQSwECLQAUAAYACAAAACEAkDqk5DACAABpBAAADgAAAAAAAAAAAAAAAAAu&#10;AgAAZHJzL2Uyb0RvYy54bWxQSwECLQAUAAYACAAAACEA5W1OpOAAAAAKAQAADwAAAAAAAAAAAAAA&#10;AACKBAAAZHJzL2Rvd25yZXYueG1sUEsFBgAAAAAEAAQA8wAAAJcFAAAAAA==&#10;" stroked="f">
                <v:textbox style="mso-fit-shape-to-text:t" inset="0,0,0,0">
                  <w:txbxContent>
                    <w:p w14:paraId="318AAE97" w14:textId="3B82323D" w:rsidR="001F2641" w:rsidRPr="007E04A8"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Halaman </w:t>
                      </w:r>
                      <w:proofErr w:type="spellStart"/>
                      <w:r>
                        <w:t>Tambah</w:t>
                      </w:r>
                      <w:proofErr w:type="spellEnd"/>
                      <w:r>
                        <w:t xml:space="preserve"> Kelas </w:t>
                      </w:r>
                      <w:r w:rsidRPr="003E1B2D">
                        <w:t>[Guru BK]</w:t>
                      </w:r>
                    </w:p>
                  </w:txbxContent>
                </v:textbox>
              </v:shape>
            </w:pict>
          </mc:Fallback>
        </mc:AlternateContent>
      </w:r>
      <w:r w:rsidR="003C4EAE">
        <w:rPr>
          <w:noProof/>
        </w:rPr>
        <w:drawing>
          <wp:anchor distT="0" distB="0" distL="114300" distR="114300" simplePos="0" relativeHeight="251918848" behindDoc="1" locked="0" layoutInCell="1" allowOverlap="1" wp14:anchorId="40813DDC" wp14:editId="027E784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C0DD644" w14:textId="26F63BCF" w:rsidR="000A64FE" w:rsidRDefault="002C40D7" w:rsidP="000A64FE">
      <w:pPr>
        <w:ind w:left="349"/>
      </w:pPr>
      <w:r>
        <w:rPr>
          <w:noProof/>
        </w:rPr>
        <mc:AlternateContent>
          <mc:Choice Requires="wps">
            <w:drawing>
              <wp:anchor distT="0" distB="0" distL="114300" distR="114300" simplePos="0" relativeHeight="251988480" behindDoc="1" locked="0" layoutInCell="1" allowOverlap="1" wp14:anchorId="4F6147E5" wp14:editId="2BE60E9B">
                <wp:simplePos x="0" y="0"/>
                <wp:positionH relativeFrom="column">
                  <wp:posOffset>462280</wp:posOffset>
                </wp:positionH>
                <wp:positionV relativeFrom="paragraph">
                  <wp:posOffset>2470150</wp:posOffset>
                </wp:positionV>
                <wp:extent cx="4114165" cy="63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67D959AE" w14:textId="3F0648CC" w:rsidR="001F2641" w:rsidRPr="00F3467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147E5" id="Text Box 371" o:spid="_x0000_s1102" type="#_x0000_t202" style="position:absolute;left:0;text-align:left;margin-left:36.4pt;margin-top:194.5pt;width:323.95pt;height:.05pt;z-index:-25132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FDwMQIAAGkEAAAOAAAAZHJzL2Uyb0RvYy54bWysVE1v2zAMvQ/YfxB0Xxz3Iy2MOEWWIsOA&#10;oC2QDD0rshwLkERNUmJnv36UbKdbt9Owi0yRFKX3Hun5Q6cVOQnnJZiS5pMpJcJwqKQ5lPTbbv3p&#10;nhIfmKmYAiNKehaePiw+fpi3thBX0ICqhCNYxPiitSVtQrBFlnneCM38BKwwGKzBaRZw6w5Z5ViL&#10;1bXKrqbTWdaCq6wDLrxH72MfpItUv64FD8917UUgqqT4tpBWl9Z9XLPFnBUHx2wj+fAM9g+v0Ewa&#10;vPRS6pEFRo5O/lFKS+7AQx0mHHQGdS25SBgQTT59h2bbMCsSFiTH2wtN/v+V5U+nF0dkVdLru5wS&#10;wzSKtBNdIJ+hI9GHDLXWF5i4tZgaOgyg0qPfozMC72qn4xchEYwj1+cLv7EcR+dNnt/ks1tKOMZm&#10;17exRvZ21DofvgjQJBoldShe4pSdNj70qWNKvMmDktVaKhU3MbBSjpwYCt02Moih+G9ZysRcA/FU&#10;XzB6soivxxGt0O27xMjdbAS5h+qM2B30/eMtX0u8cMN8eGEOGwbh4hCEZ1xqBW1JYbAoacD9+Js/&#10;5qOOGKWkxQYsqf9+ZE5Qor4aVDh262i40diPhjnqFSBU1Axfk0w84IIazdqBfsXZWMZbMMQMx7tK&#10;GkZzFfoxwNniYrlMSdiTloWN2VoeS4/E7rpX5uwgS0A1n2BsTVa8U6fPTfrY5TEg1Um6SGzP4sA3&#10;9nMSf5i9ODC/7lPW2x9i8RMAAP//AwBQSwMEFAAGAAgAAAAhAC8dkJfhAAAACgEAAA8AAABkcnMv&#10;ZG93bnJldi54bWxMj8FOwzAQRO9I/IO1SFwQdZpWTRviVFUFB7hUhF56c2M3DsTryHba8PcsvcBx&#10;dkazb4r1aDt21j60DgVMJwkwjbVTLTYC9h8vj0tgIUpUsnOoBXzrAOvy9qaQuXIXfNfnKjaMSjDk&#10;UoCJsc85D7XRVoaJ6zWSd3LeykjSN1x5eaFy2/E0SRbcyhbpg5G93hpdf1WDFbCbH3bmYTg9v23m&#10;M/+6H7aLz6YS4v5u3DwBi3qMf2H4xSd0KInp6AZUgXUCspTIo4DZckWbKJClSQbseL1MgZcF/z+h&#10;/AEAAP//AwBQSwECLQAUAAYACAAAACEAtoM4kv4AAADhAQAAEwAAAAAAAAAAAAAAAAAAAAAAW0Nv&#10;bnRlbnRfVHlwZXNdLnhtbFBLAQItABQABgAIAAAAIQA4/SH/1gAAAJQBAAALAAAAAAAAAAAAAAAA&#10;AC8BAABfcmVscy8ucmVsc1BLAQItABQABgAIAAAAIQA2gFDwMQIAAGkEAAAOAAAAAAAAAAAAAAAA&#10;AC4CAABkcnMvZTJvRG9jLnhtbFBLAQItABQABgAIAAAAIQAvHZCX4QAAAAoBAAAPAAAAAAAAAAAA&#10;AAAAAIsEAABkcnMvZG93bnJldi54bWxQSwUGAAAAAAQABADzAAAAmQUAAAAA&#10;" stroked="f">
                <v:textbox style="mso-fit-shape-to-text:t" inset="0,0,0,0">
                  <w:txbxContent>
                    <w:p w14:paraId="67D959AE" w14:textId="3F0648CC" w:rsidR="001F2641" w:rsidRPr="00F3467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v:textbox>
              </v:shape>
            </w:pict>
          </mc:Fallback>
        </mc:AlternateContent>
      </w:r>
      <w:r w:rsidR="0064329D">
        <w:rPr>
          <w:noProof/>
        </w:rPr>
        <w:drawing>
          <wp:anchor distT="0" distB="0" distL="114300" distR="114300" simplePos="0" relativeHeight="251930112" behindDoc="1" locked="0" layoutInCell="1" allowOverlap="1" wp14:anchorId="0D6A5703" wp14:editId="73906EC2">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77777777" w:rsidR="00B26A76" w:rsidRDefault="00B26A76" w:rsidP="00310122">
      <w:pPr>
        <w:ind w:left="349" w:firstLine="360"/>
      </w:pPr>
    </w:p>
    <w:p w14:paraId="7C4C08AC" w14:textId="1E943B60" w:rsidR="00310122" w:rsidRDefault="002C40D7" w:rsidP="00310122">
      <w:pPr>
        <w:ind w:left="349"/>
      </w:pPr>
      <w:r>
        <w:rPr>
          <w:noProof/>
        </w:rPr>
        <w:lastRenderedPageBreak/>
        <mc:AlternateContent>
          <mc:Choice Requires="wps">
            <w:drawing>
              <wp:anchor distT="0" distB="0" distL="114300" distR="114300" simplePos="0" relativeHeight="251990528" behindDoc="1" locked="0" layoutInCell="1" allowOverlap="1" wp14:anchorId="37B69430" wp14:editId="74A7D61A">
                <wp:simplePos x="0" y="0"/>
                <wp:positionH relativeFrom="column">
                  <wp:posOffset>471805</wp:posOffset>
                </wp:positionH>
                <wp:positionV relativeFrom="paragraph">
                  <wp:posOffset>2454910</wp:posOffset>
                </wp:positionV>
                <wp:extent cx="4093845" cy="63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AA29E11" w14:textId="0D886DA7" w:rsidR="001F2641" w:rsidRPr="00D17B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9430" id="Text Box 372" o:spid="_x0000_s1103" type="#_x0000_t202" style="position:absolute;left:0;text-align:left;margin-left:37.15pt;margin-top:193.3pt;width:322.35pt;height:.05pt;z-index:-25132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0MMgIAAGkEAAAOAAAAZHJzL2Uyb0RvYy54bWysVE2P2yAQvVfqf0DcG+djv2rFWaVZpaoU&#10;7a6UVHsmGMdIwFAgsdNf3wHb2e22p6oXPMwMA++9Gc/vW63ISTgvwRR0MhpTIgyHUppDQb/v1p/u&#10;KPGBmZIpMKKgZ+Hp/eLjh3ljczGFGlQpHMEixueNLWgdgs2zzPNaaOZHYIXBYAVOs4Bbd8hKxxqs&#10;rlU2HY9vsgZcaR1w4T16H7ogXaT6VSV4eKoqLwJRBcW3hbS6tO7jmi3mLD84ZmvJ+2ewf3iFZtLg&#10;pZdSDywwcnTyj1JacgceqjDioDOoKslFwoBoJuN3aLY1syJhQXK8vdDk/19Z/nh6dkSWBZ3dTikx&#10;TKNIO9EG8gVaEn3IUGN9jolbi6mhxQAqPfg9OiPwtnI6fhESwThyfb7wG8txdF6NP8/urq4p4Ri7&#10;mV3HGtnrUet8+CpAk2gU1KF4iVN22vjQpQ4p8SYPSpZrqVTcxMBKOXJiKHRTyyD64r9lKRNzDcRT&#10;XcHoySK+Dke0QrtvEyO3twPIPZRnxO6g6x9v+VrihRvmwzNz2DAIF4cgPOFSKWgKCr1FSQ3u59/8&#10;MR91xCglDTZgQf2PI3OCEvXNoMKxWwfDDcZ+MMxRrwChTnC8LE8mHnBBDWblQL/gbCzjLRhihuNd&#10;BQ2DuQrdGOBscbFcpiTsScvCxmwtj6UHYnftC3O2lyWgmo8wtCbL36nT5SZ97PIYkOokXSS2Y7Hn&#10;G/s5id/PXhyYt/uU9fqHWPwCAAD//wMAUEsDBBQABgAIAAAAIQAalMiK4AAAAAoBAAAPAAAAZHJz&#10;L2Rvd25yZXYueG1sTI+xTsMwEIZ3JN7BOiQWRJ2SKCkhTlVVMMBSEbqwufE1DsR2ZDtteHsOFhjv&#10;7tN/31+tZzOwE/rQOytguUiAoW2d6m0nYP/2dLsCFqK0Sg7OooAvDLCuLy8qWSp3tq94amLHKMSG&#10;UgrQMY4l56HVaGRYuBEt3Y7OGxlp9B1XXp4p3Az8LklybmRv6YOWI241tp/NZATssvedvpmOjy+b&#10;LPXP+2mbf3SNENdX8+YBWMQ5/sHwo0/qUJPTwU1WBTYIKLKUSAHpKs+BEVAs76nc4XdTAK8r/r9C&#10;/Q0AAP//AwBQSwECLQAUAAYACAAAACEAtoM4kv4AAADhAQAAEwAAAAAAAAAAAAAAAAAAAAAAW0Nv&#10;bnRlbnRfVHlwZXNdLnhtbFBLAQItABQABgAIAAAAIQA4/SH/1gAAAJQBAAALAAAAAAAAAAAAAAAA&#10;AC8BAABfcmVscy8ucmVsc1BLAQItABQABgAIAAAAIQAwpy0MMgIAAGkEAAAOAAAAAAAAAAAAAAAA&#10;AC4CAABkcnMvZTJvRG9jLnhtbFBLAQItABQABgAIAAAAIQAalMiK4AAAAAoBAAAPAAAAAAAAAAAA&#10;AAAAAIwEAABkcnMvZG93bnJldi54bWxQSwUGAAAAAAQABADzAAAAmQUAAAAA&#10;" stroked="f">
                <v:textbox style="mso-fit-shape-to-text:t" inset="0,0,0,0">
                  <w:txbxContent>
                    <w:p w14:paraId="2AA29E11" w14:textId="0D886DA7" w:rsidR="001F2641" w:rsidRPr="00D17B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v:textbox>
              </v:shape>
            </w:pict>
          </mc:Fallback>
        </mc:AlternateContent>
      </w:r>
      <w:r w:rsidR="00DC2EBA">
        <w:rPr>
          <w:noProof/>
        </w:rPr>
        <w:drawing>
          <wp:anchor distT="0" distB="0" distL="114300" distR="114300" simplePos="0" relativeHeight="251931136" behindDoc="1" locked="0" layoutInCell="1" allowOverlap="1" wp14:anchorId="50CDEDD3" wp14:editId="4454688E">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 xml:space="preserve">Halaman </w:t>
      </w:r>
      <w:proofErr w:type="spellStart"/>
      <w:r>
        <w:t>Anggota</w:t>
      </w:r>
      <w:proofErr w:type="spellEnd"/>
      <w:r>
        <w:t xml:space="preserve"> Kelas</w:t>
      </w:r>
    </w:p>
    <w:p w14:paraId="1642ABBE" w14:textId="54D420BF" w:rsidR="00EA62A7" w:rsidRPr="00EA62A7" w:rsidRDefault="00EA62A7" w:rsidP="00EA62A7">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EA62A7">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742BC68" w14:textId="5D30AC4F" w:rsidR="00EA62A7" w:rsidRDefault="002C40D7" w:rsidP="00EA62A7">
      <w:pPr>
        <w:pStyle w:val="ListParagraph"/>
        <w:ind w:left="709"/>
      </w:pPr>
      <w:r>
        <w:rPr>
          <w:noProof/>
        </w:rPr>
        <mc:AlternateContent>
          <mc:Choice Requires="wps">
            <w:drawing>
              <wp:anchor distT="0" distB="0" distL="114300" distR="114300" simplePos="0" relativeHeight="251992576" behindDoc="1" locked="0" layoutInCell="1" allowOverlap="1" wp14:anchorId="2F4F3262" wp14:editId="6624D04B">
                <wp:simplePos x="0" y="0"/>
                <wp:positionH relativeFrom="column">
                  <wp:posOffset>481330</wp:posOffset>
                </wp:positionH>
                <wp:positionV relativeFrom="paragraph">
                  <wp:posOffset>2455545</wp:posOffset>
                </wp:positionV>
                <wp:extent cx="4072890" cy="63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1466F015" w14:textId="17BF9AE2" w:rsidR="001F2641" w:rsidRPr="005E6D7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w:t>
                            </w:r>
                            <w:proofErr w:type="spellStart"/>
                            <w:r>
                              <w:t>Anggota</w:t>
                            </w:r>
                            <w:proofErr w:type="spellEnd"/>
                            <w:r>
                              <w:t xml:space="preserve"> 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F3262" id="Text Box 373" o:spid="_x0000_s1104" type="#_x0000_t202" style="position:absolute;left:0;text-align:left;margin-left:37.9pt;margin-top:193.35pt;width:320.7pt;height:.05pt;z-index:-25132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uHMgIAAGkEAAAOAAAAZHJzL2Uyb0RvYy54bWysVE1v2zAMvQ/YfxB0X5yPrc2MOEWWIsOA&#10;oC2QDD0rshwLkERNUmJnv36UbKddt9Owi0yRFKX3HunFXasVOQvnJZiCTkZjSoThUEpzLOj3/ebD&#10;nBIfmCmZAiMKehGe3i3fv1s0NhdTqEGVwhEsYnze2ILWIdg8yzyvhWZ+BFYYDFbgNAu4dcesdKzB&#10;6lpl0/H4JmvAldYBF96j974L0mWqX1WCh8eq8iIQVVB8W0irS+shrtlywfKjY7aWvH8G+4dXaCYN&#10;Xnotdc8CIycn/yilJXfgoQojDjqDqpJcJAyIZjJ+g2ZXMysSFiTH2ytN/v+V5Q/nJ0dkWdDZ7YwS&#10;wzSKtBdtIF+gJdGHDDXW55i4s5gaWgyg0oPfozMCbyun4xchEYwj15crv7EcR+fH8e10/hlDHGM3&#10;s0+xRvZy1DofvgrQJBoFdShe4pSdtz50qUNKvMmDkuVGKhU3MbBWjpwZCt3UMoi++G9ZysRcA/FU&#10;VzB6soivwxGt0B7axMjtfAB5gPKC2B10/eMt30i8cMt8eGIOGwYx4RCER1wqBU1BobcoqcH9/Js/&#10;5qOOGKWkwQYsqP9xYk5Qor4ZVDh262C4wTgMhjnpNSDUCY6X5cnEAy6owawc6GecjVW8BUPMcLyr&#10;oGEw16EbA5wtLlarlIQ9aVnYmp3lsfRA7L59Zs72sgRU8wGG1mT5G3W63KSPXZ0CUp2ki8R2LPZ8&#10;Yz8n8fvZiwPzep+yXv4Qy18A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2SMLhzICAABpBAAADgAAAAAAAAAAAAAA&#10;AAAuAgAAZHJzL2Uyb0RvYy54bWxQSwECLQAUAAYACAAAACEAAI381OEAAAAKAQAADwAAAAAAAAAA&#10;AAAAAACMBAAAZHJzL2Rvd25yZXYueG1sUEsFBgAAAAAEAAQA8wAAAJoFAAAAAA==&#10;" stroked="f">
                <v:textbox style="mso-fit-shape-to-text:t" inset="0,0,0,0">
                  <w:txbxContent>
                    <w:p w14:paraId="1466F015" w14:textId="17BF9AE2" w:rsidR="001F2641" w:rsidRPr="005E6D7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Halaman </w:t>
                      </w:r>
                      <w:proofErr w:type="spellStart"/>
                      <w:r>
                        <w:t>Anggota</w:t>
                      </w:r>
                      <w:proofErr w:type="spellEnd"/>
                      <w:r>
                        <w:t xml:space="preserve"> Kelas [Guru BK]</w:t>
                      </w:r>
                    </w:p>
                  </w:txbxContent>
                </v:textbox>
              </v:shape>
            </w:pict>
          </mc:Fallback>
        </mc:AlternateContent>
      </w:r>
      <w:r w:rsidR="0064329D">
        <w:rPr>
          <w:noProof/>
        </w:rPr>
        <w:drawing>
          <wp:anchor distT="0" distB="0" distL="114300" distR="114300" simplePos="0" relativeHeight="251929088" behindDoc="1" locked="0" layoutInCell="1" allowOverlap="1" wp14:anchorId="118A0A3F" wp14:editId="6AB7D45E">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t xml:space="preserve">Halaman </w:t>
      </w:r>
      <w:proofErr w:type="spellStart"/>
      <w:r>
        <w:t>Tambah</w:t>
      </w:r>
      <w:proofErr w:type="spellEnd"/>
      <w:r>
        <w:t xml:space="preserve"> Admin</w:t>
      </w:r>
    </w:p>
    <w:p w14:paraId="4B2DB3CF" w14:textId="6379E675" w:rsidR="00224D03" w:rsidRDefault="00224D03" w:rsidP="00224D03">
      <w:pPr>
        <w:ind w:left="349" w:firstLine="360"/>
      </w:pPr>
      <w:r>
        <w:t xml:space="preserve">Halaman </w:t>
      </w:r>
      <w:proofErr w:type="spellStart"/>
      <w:r>
        <w:t>tambah</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admin yang </w:t>
      </w:r>
      <w:proofErr w:type="spellStart"/>
      <w:r w:rsidRPr="009508EB">
        <w:t>digunakan</w:t>
      </w:r>
      <w:proofErr w:type="spellEnd"/>
      <w:r w:rsidRPr="009508EB">
        <w:t xml:space="preserve"> oleh </w:t>
      </w:r>
      <w:r>
        <w:t xml:space="preserve">admin.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p>
    <w:p w14:paraId="568AF19E" w14:textId="77777777" w:rsidR="00C113C3" w:rsidRDefault="00C113C3" w:rsidP="00224D03">
      <w:pPr>
        <w:ind w:left="349" w:firstLine="360"/>
      </w:pPr>
    </w:p>
    <w:p w14:paraId="4CFA443C" w14:textId="52CF2B60" w:rsidR="00B758BD" w:rsidRDefault="002C40D7" w:rsidP="00224D03">
      <w:pPr>
        <w:ind w:left="349" w:firstLine="360"/>
      </w:pPr>
      <w:r>
        <w:rPr>
          <w:noProof/>
        </w:rPr>
        <w:lastRenderedPageBreak/>
        <mc:AlternateContent>
          <mc:Choice Requires="wps">
            <w:drawing>
              <wp:anchor distT="0" distB="0" distL="114300" distR="114300" simplePos="0" relativeHeight="251994624" behindDoc="1" locked="0" layoutInCell="1" allowOverlap="1" wp14:anchorId="70BFEB4C" wp14:editId="17F920A3">
                <wp:simplePos x="0" y="0"/>
                <wp:positionH relativeFrom="column">
                  <wp:posOffset>469900</wp:posOffset>
                </wp:positionH>
                <wp:positionV relativeFrom="paragraph">
                  <wp:posOffset>2438400</wp:posOffset>
                </wp:positionV>
                <wp:extent cx="4100830" cy="63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4100830" cy="635"/>
                        </a:xfrm>
                        <a:prstGeom prst="rect">
                          <a:avLst/>
                        </a:prstGeom>
                        <a:solidFill>
                          <a:prstClr val="white"/>
                        </a:solidFill>
                        <a:ln>
                          <a:noFill/>
                        </a:ln>
                      </wps:spPr>
                      <wps:txbx>
                        <w:txbxContent>
                          <w:p w14:paraId="4ABC8127" w14:textId="12857F60" w:rsidR="001F2641" w:rsidRPr="00130EE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w:t>
                            </w:r>
                            <w:proofErr w:type="spellStart"/>
                            <w:r>
                              <w:t>Registrasi</w:t>
                            </w:r>
                            <w:proofErr w:type="spellEnd"/>
                            <w:r>
                              <w:t xml:space="preserve"> Admin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FEB4C" id="Text Box 374" o:spid="_x0000_s1105" type="#_x0000_t202" style="position:absolute;left:0;text-align:left;margin-left:37pt;margin-top:192pt;width:322.9pt;height:.05pt;z-index:-25132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iGMQIAAGkEAAAOAAAAZHJzL2Uyb0RvYy54bWysVFFv2yAQfp+0/4B4X+w0XdtZcaosVaZJ&#10;UVspmfpMMI6RgGNAYme/fge2063b07QXfNwdB9/33Xl+32lFTsJ5Caak00lOiTAcKmkOJf22W3+4&#10;o8QHZiqmwIiSnoWn94v37+atLcQVNKAq4QgWMb5obUmbEGyRZZ43QjM/ASsMBmtwmgXcukNWOdZi&#10;da2yqzy/yVpwlXXAhffofeiDdJHq17Xg4amuvQhElRTfFtLq0rqPa7aYs+LgmG0kH57B/uEVmkmD&#10;l15KPbDAyNHJP0ppyR14qMOEg86griUXCQOimeZv0GwbZkXCguR4e6HJ/7+y/PH07IisSjq7vabE&#10;MI0i7UQXyGfoSPQhQ631BSZuLaaGDgOo9Oj36IzAu9rp+EVIBOPI9fnCbyzH0Xk9zfO7GYY4xm5m&#10;H2ON7PWodT58EaBJNErqULzEKTttfOhTx5R4kwclq7VUKm5iYKUcOTEUum1kEEPx37KUibkG4qm+&#10;YPRkEV+PI1qh23eJkdtPI8g9VGfE7qDvH2/5WuKFG+bDM3PYMIgJhyA84VIraEsKg0VJA+7H3/wx&#10;H3XEKCUtNmBJ/fcjc4IS9dWgwrFbR8ONxn40zFGvAKFOcbwsTyYecEGNZu1Av+BsLOMtGGKG410l&#10;DaO5Cv0Y4GxxsVymJOxJy8LGbC2PpUdid90Lc3aQJaCajzC2JiveqNPnJn3s8hiQ6iRdJLZnceAb&#10;+zmJP8xeHJhf9ynr9Q+x+Ak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AhBniGMQIAAGkEAAAOAAAAAAAAAAAAAAAA&#10;AC4CAABkcnMvZTJvRG9jLnhtbFBLAQItABQABgAIAAAAIQCdLo0k4QAAAAoBAAAPAAAAAAAAAAAA&#10;AAAAAIsEAABkcnMvZG93bnJldi54bWxQSwUGAAAAAAQABADzAAAAmQUAAAAA&#10;" stroked="f">
                <v:textbox style="mso-fit-shape-to-text:t" inset="0,0,0,0">
                  <w:txbxContent>
                    <w:p w14:paraId="4ABC8127" w14:textId="12857F60" w:rsidR="001F2641" w:rsidRPr="00130EE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Halaman </w:t>
                      </w:r>
                      <w:proofErr w:type="spellStart"/>
                      <w:r>
                        <w:t>Registrasi</w:t>
                      </w:r>
                      <w:proofErr w:type="spellEnd"/>
                      <w:r>
                        <w:t xml:space="preserve"> Admin [Guru BK]</w:t>
                      </w:r>
                    </w:p>
                  </w:txbxContent>
                </v:textbox>
              </v:shape>
            </w:pict>
          </mc:Fallback>
        </mc:AlternateContent>
      </w:r>
      <w:r w:rsidR="00B758BD">
        <w:rPr>
          <w:noProof/>
        </w:rPr>
        <w:drawing>
          <wp:anchor distT="0" distB="0" distL="114300" distR="114300" simplePos="0" relativeHeight="251939328" behindDoc="1" locked="0" layoutInCell="1" allowOverlap="1" wp14:anchorId="3A09B3DE" wp14:editId="79241D9F">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r w:rsidR="00224D03">
        <w:t xml:space="preserve">data </w:t>
      </w:r>
      <w:proofErr w:type="spellStart"/>
      <w:r w:rsidR="00224D03">
        <w:t>data</w:t>
      </w:r>
      <w:proofErr w:type="spellEnd"/>
      <w:r w:rsidR="00224D03">
        <w:t xml:space="preserve"> admin</w:t>
      </w:r>
      <w:r w:rsidR="006D380E">
        <w:t xml:space="preserve"> </w:t>
      </w:r>
      <w:proofErr w:type="spellStart"/>
      <w:r w:rsidR="006D380E">
        <w:t>dengan</w:t>
      </w:r>
      <w:proofErr w:type="spellEnd"/>
      <w:r w:rsidR="006D380E">
        <w:t xml:space="preserve"> </w:t>
      </w:r>
      <w:proofErr w:type="spellStart"/>
      <w:r w:rsidR="006D380E">
        <w:t>beberapa</w:t>
      </w:r>
      <w:proofErr w:type="spellEnd"/>
      <w:r w:rsidR="006D380E">
        <w:t xml:space="preserve"> </w:t>
      </w:r>
      <w:proofErr w:type="spellStart"/>
      <w:r w:rsidR="006D380E">
        <w:t>fitur</w:t>
      </w:r>
      <w:proofErr w:type="spellEnd"/>
      <w:r w:rsidR="006D380E">
        <w:t xml:space="preserve"> </w:t>
      </w:r>
      <w:proofErr w:type="spellStart"/>
      <w:r w:rsidR="006D380E">
        <w:t>yng</w:t>
      </w:r>
      <w:proofErr w:type="spellEnd"/>
      <w:r w:rsidR="006D380E">
        <w:t xml:space="preserve"> </w:t>
      </w:r>
      <w:proofErr w:type="spellStart"/>
      <w:r w:rsidR="006D380E">
        <w:t>disediakan</w:t>
      </w:r>
      <w:proofErr w:type="spellEnd"/>
      <w:r>
        <w:t xml:space="preserve">. </w:t>
      </w:r>
      <w:proofErr w:type="spellStart"/>
      <w:r>
        <w:t>Tampilan</w:t>
      </w:r>
      <w:proofErr w:type="spellEnd"/>
      <w:r w:rsidRPr="009508EB">
        <w:t xml:space="preserve"> </w:t>
      </w:r>
      <w:proofErr w:type="spellStart"/>
      <w:r>
        <w:t>halaman</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D175E3" w14:textId="5A11C427" w:rsidR="00B26A76" w:rsidRDefault="002C40D7" w:rsidP="00E56C0A">
      <w:pPr>
        <w:ind w:left="349" w:firstLine="360"/>
      </w:pPr>
      <w:r>
        <w:rPr>
          <w:noProof/>
        </w:rPr>
        <mc:AlternateContent>
          <mc:Choice Requires="wps">
            <w:drawing>
              <wp:anchor distT="0" distB="0" distL="114300" distR="114300" simplePos="0" relativeHeight="251996672" behindDoc="1" locked="0" layoutInCell="1" allowOverlap="1" wp14:anchorId="769EF451" wp14:editId="381FFDB3">
                <wp:simplePos x="0" y="0"/>
                <wp:positionH relativeFrom="column">
                  <wp:posOffset>445770</wp:posOffset>
                </wp:positionH>
                <wp:positionV relativeFrom="paragraph">
                  <wp:posOffset>2445385</wp:posOffset>
                </wp:positionV>
                <wp:extent cx="4093845" cy="63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6E53E47E" w14:textId="362ECFA1" w:rsidR="001F2641" w:rsidRPr="00A041A2"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EF451" id="Text Box 375" o:spid="_x0000_s1106" type="#_x0000_t202" style="position:absolute;left:0;text-align:left;margin-left:35.1pt;margin-top:192.55pt;width:322.35pt;height:.05pt;z-index:-2513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3yMwIAAGkEAAAOAAAAZHJzL2Uyb0RvYy54bWysVFFv2jAQfp+0/2D5fQRK17GIUDEqpkmo&#10;rQRTn43jEEuOzzsbEvbrdzYEum5P017M5e585+/77pjed41hB4Vegy34aDDkTFkJpba7gn/fLD9M&#10;OPNB2FIYsKrgR+X5/ez9u2nrcnUDNZhSIaMi1uetK3gdgsuzzMtaNcIPwClLwQqwEYE+cZeVKFqq&#10;3pjsZji8y1rA0iFI5T15H05BPkv1q0rJ8FRVXgVmCk5vC+nEdG7jmc2mIt+hcLWW52eIf3hFI7Sl&#10;ppdSDyIItkf9R6lGSwQPVRhIaDKoKi1VwkBoRsM3aNa1cCphIXK8u9Dk/19Z+Xh4RqbLgo8/feTM&#10;ioZE2qgusC/Qsegjhlrnc0pcO0oNHQVI6d7vyRmBdxU28ZcgMYoT18cLv7GcJOft8PN4ckttJMXu&#10;xql2dr3q0IevChoWjYIjiZc4FYeVD/QMSu1TYicPRpdLbUz8iIGFQXYQJHRb66DiA+nGb1nGxlwL&#10;8dYpHD1ZxHfCEa3QbbvEyCSNR3RtoTwSdoTT/Hgnl5oaroQPzwJpYAguLUF4oqMy0BYczhZnNeDP&#10;v/ljPulIUc5aGsCC+x97gYoz882SwnFaewN7Y9sbdt8sgKCOaL2cTCZdwGB6s0JoXmg35rELhYSV&#10;1KvgoTcX4bQGtFtSzecpiWbSibCyaydj6Z7YTfci0J1lCaTmI/SjKfI36pxykz5uvg9EdZLuyuKZ&#10;b5rnpM959+LCvP5OWdd/iNkvAAAA//8DAFBLAwQUAAYACAAAACEANubC9eEAAAAKAQAADwAAAGRy&#10;cy9kb3ducmV2LnhtbEyPsU7DMBCGdyTewTokFkSdpKEtIU5VVTDAUhG6sLnxNQ7E58h22vD2GBYY&#10;7+7Tf99frifTsxM631kSkM4SYEiNVR21AvZvT7crYD5IUrK3hAK+0MO6urwoZaHsmV7xVIeWxRDy&#10;hRSgQxgKzn2j0Ug/swNSvB2tMzLE0bVcOXmO4abnWZIsuJEdxQ9aDrjV2HzWoxGwy993+mY8Pr5s&#10;8rl73o/bxUdbC3F9NW0egAWcwh8MP/pRHarodLAjKc96Acski6SA+eouBRaBZZrfAzv8bjLgVcn/&#10;V6i+AQAA//8DAFBLAQItABQABgAIAAAAIQC2gziS/gAAAOEBAAATAAAAAAAAAAAAAAAAAAAAAABb&#10;Q29udGVudF9UeXBlc10ueG1sUEsBAi0AFAAGAAgAAAAhADj9If/WAAAAlAEAAAsAAAAAAAAAAAAA&#10;AAAALwEAAF9yZWxzLy5yZWxzUEsBAi0AFAAGAAgAAAAhAOabPfIzAgAAaQQAAA4AAAAAAAAAAAAA&#10;AAAALgIAAGRycy9lMm9Eb2MueG1sUEsBAi0AFAAGAAgAAAAhADbmwvXhAAAACgEAAA8AAAAAAAAA&#10;AAAAAAAAjQQAAGRycy9kb3ducmV2LnhtbFBLBQYAAAAABAAEAPMAAACbBQAAAAA=&#10;" stroked="f">
                <v:textbox style="mso-fit-shape-to-text:t" inset="0,0,0,0">
                  <w:txbxContent>
                    <w:p w14:paraId="6E53E47E" w14:textId="362ECFA1" w:rsidR="001F2641" w:rsidRPr="00A041A2"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v:textbox>
              </v:shape>
            </w:pict>
          </mc:Fallback>
        </mc:AlternateContent>
      </w:r>
      <w:r w:rsidR="0064329D">
        <w:rPr>
          <w:noProof/>
        </w:rPr>
        <w:drawing>
          <wp:anchor distT="0" distB="0" distL="114300" distR="114300" simplePos="0" relativeHeight="251928064" behindDoc="1" locked="0" layoutInCell="1" allowOverlap="1" wp14:anchorId="6FC79969" wp14:editId="5F5529D4">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admin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admin </w:t>
      </w:r>
      <w:proofErr w:type="spellStart"/>
      <w:r>
        <w:t>dapat</w:t>
      </w:r>
      <w:proofErr w:type="spellEnd"/>
      <w:r>
        <w:t xml:space="preserve"> </w:t>
      </w:r>
      <w:proofErr w:type="spellStart"/>
      <w:r>
        <w:t>dilihat</w:t>
      </w:r>
      <w:proofErr w:type="spellEnd"/>
      <w:r>
        <w:t xml:space="preserve">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7E293D1E" w:rsidR="00310122" w:rsidRDefault="002C40D7" w:rsidP="00310122">
      <w:pPr>
        <w:pStyle w:val="ListParagraph"/>
        <w:ind w:left="709"/>
      </w:pPr>
      <w:r>
        <w:rPr>
          <w:noProof/>
        </w:rPr>
        <w:lastRenderedPageBreak/>
        <mc:AlternateContent>
          <mc:Choice Requires="wps">
            <w:drawing>
              <wp:anchor distT="0" distB="0" distL="114300" distR="114300" simplePos="0" relativeHeight="251998720" behindDoc="1" locked="0" layoutInCell="1" allowOverlap="1" wp14:anchorId="0F1A91DA" wp14:editId="04F8C5BE">
                <wp:simplePos x="0" y="0"/>
                <wp:positionH relativeFrom="column">
                  <wp:posOffset>467995</wp:posOffset>
                </wp:positionH>
                <wp:positionV relativeFrom="paragraph">
                  <wp:posOffset>2444750</wp:posOffset>
                </wp:positionV>
                <wp:extent cx="4103370" cy="63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AEEA30" w14:textId="15C337CB" w:rsidR="001F2641" w:rsidRPr="00A1130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A91DA" id="Text Box 376" o:spid="_x0000_s1107" type="#_x0000_t202" style="position:absolute;left:0;text-align:left;margin-left:36.85pt;margin-top:192.5pt;width:323.1pt;height:.05pt;z-index:-25131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3cMAIAAGkEAAAOAAAAZHJzL2Uyb0RvYy54bWysVMFu2zAMvQ/YPwi6L06aLS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6O+PM&#10;CkMi7VQX2GfoWPQRQ63zOSVuHaWGjgKk9OD35IzAuwpN/BIkRnHi+nzlN5aT5Pw4GU+ntxSSFJtN&#10;P8Ua2etRhz58UWBYNAqOJF7iVJw2PvSpQ0q8yYNuynWjddzEwEojOwkSuq2boC7Ff8vSNuZaiKf6&#10;gtGTRXw9jmiFbt8lRu6uIPdQngk7Qt8/3sl1QxduhA/PAqlhCBMNQXiipdLQFhwuFmc14I+/+WM+&#10;6UhRzlpqwIL770eBijP91ZLCsVsHAwdjPxj2aFZAUCc0Xk4mkw5g0INZIZgXmo1lvIVCwkq6q+Bh&#10;MFehHwOaLamWy5REPelE2Nitk7H0QOyuexHoLrIEUvMRhtYU+Rt1+tykj1seA1GdpIvE9ixe+KZ+&#10;TuJfZi8OzK/7lPX6h1j8BAAA//8DAFBLAwQUAAYACAAAACEA5ufErOEAAAAKAQAADwAAAGRycy9k&#10;b3ducmV2LnhtbEyPsU7DMBCGdyTewTokFkSdkNK0IU5VVTDAUhG6sLnxNQ7EdmQ7bXh7DhYY7+7T&#10;f99frifTsxP60DkrIJ0lwNA2TnW2FbB/e7pdAgtRWiV7Z1HAFwZYV5cXpSyUO9tXPNWxZRRiQyEF&#10;6BiHgvPQaDQyzNyAlm5H542MNPqWKy/PFG56fpckC25kZ+mDlgNuNTaf9WgE7ObvO30zHh9fNvPM&#10;P+/H7eKjrYW4vpo2D8AiTvEPhh99UoeKnA5utCqwXkCe5UQKyJb31ImAPF2tgB1+NynwquT/K1Tf&#10;AAAA//8DAFBLAQItABQABgAIAAAAIQC2gziS/gAAAOEBAAATAAAAAAAAAAAAAAAAAAAAAABbQ29u&#10;dGVudF9UeXBlc10ueG1sUEsBAi0AFAAGAAgAAAAhADj9If/WAAAAlAEAAAsAAAAAAAAAAAAAAAAA&#10;LwEAAF9yZWxzLy5yZWxzUEsBAi0AFAAGAAgAAAAhAOU8zdwwAgAAaQQAAA4AAAAAAAAAAAAAAAAA&#10;LgIAAGRycy9lMm9Eb2MueG1sUEsBAi0AFAAGAAgAAAAhAObnxKzhAAAACgEAAA8AAAAAAAAAAAAA&#10;AAAAigQAAGRycy9kb3ducmV2LnhtbFBLBQYAAAAABAAEAPMAAACYBQAAAAA=&#10;" stroked="f">
                <v:textbox style="mso-fit-shape-to-text:t" inset="0,0,0,0">
                  <w:txbxContent>
                    <w:p w14:paraId="7AAEEA30" w14:textId="15C337CB" w:rsidR="001F2641" w:rsidRPr="00A1130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v:textbox>
              </v:shape>
            </w:pict>
          </mc:Fallback>
        </mc:AlternateContent>
      </w:r>
      <w:r w:rsidR="00224D03">
        <w:rPr>
          <w:noProof/>
        </w:rPr>
        <w:drawing>
          <wp:anchor distT="0" distB="0" distL="114300" distR="114300" simplePos="0" relativeHeight="251938304" behindDoc="1" locked="0" layoutInCell="1" allowOverlap="1" wp14:anchorId="42A8EF82" wp14:editId="575E0B89">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 xml:space="preserve">Halaman </w:t>
      </w:r>
      <w:proofErr w:type="spellStart"/>
      <w:r>
        <w:t>Laporan</w:t>
      </w:r>
      <w:proofErr w:type="spellEnd"/>
    </w:p>
    <w:p w14:paraId="660F6F6E" w14:textId="76C84F2D" w:rsidR="00DF7F79" w:rsidRDefault="00DF7F79" w:rsidP="00CE316E">
      <w:pPr>
        <w:pStyle w:val="ListParagraph"/>
        <w:numPr>
          <w:ilvl w:val="0"/>
          <w:numId w:val="56"/>
        </w:numPr>
        <w:ind w:left="709"/>
      </w:pPr>
      <w:r>
        <w:t xml:space="preserve">Halaman </w:t>
      </w:r>
      <w:proofErr w:type="spellStart"/>
      <w:r>
        <w:t>Absen</w:t>
      </w:r>
      <w:proofErr w:type="spellEnd"/>
      <w:r>
        <w:t xml:space="preserve"> Siswa</w:t>
      </w:r>
    </w:p>
    <w:p w14:paraId="3FC31AD1" w14:textId="27AC35F9" w:rsidR="00EA62A7" w:rsidRDefault="00EA62A7" w:rsidP="00EA62A7">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absen</w:t>
      </w:r>
      <w:proofErr w:type="spellEnd"/>
      <w:r>
        <w:t xml:space="preserve"> </w:t>
      </w:r>
      <w:proofErr w:type="spellStart"/>
      <w:r>
        <w:t>perhari</w:t>
      </w:r>
      <w:proofErr w:type="spellEnd"/>
      <w:r>
        <w:t xml:space="preserve"> yang </w:t>
      </w:r>
      <w:proofErr w:type="spellStart"/>
      <w:r>
        <w:t>dilakukan</w:t>
      </w:r>
      <w:proofErr w:type="spellEnd"/>
      <w:r>
        <w:t xml:space="preserve"> oleh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B19452C" w14:textId="1EADF8C9" w:rsidR="0064329D" w:rsidRDefault="002C40D7" w:rsidP="00EA62A7">
      <w:pPr>
        <w:ind w:left="349" w:firstLine="360"/>
      </w:pPr>
      <w:r>
        <w:rPr>
          <w:noProof/>
        </w:rPr>
        <mc:AlternateContent>
          <mc:Choice Requires="wps">
            <w:drawing>
              <wp:anchor distT="0" distB="0" distL="114300" distR="114300" simplePos="0" relativeHeight="252000768" behindDoc="1" locked="0" layoutInCell="1" allowOverlap="1" wp14:anchorId="132E0194" wp14:editId="330CF708">
                <wp:simplePos x="0" y="0"/>
                <wp:positionH relativeFrom="column">
                  <wp:posOffset>461010</wp:posOffset>
                </wp:positionH>
                <wp:positionV relativeFrom="paragraph">
                  <wp:posOffset>2445385</wp:posOffset>
                </wp:positionV>
                <wp:extent cx="4117975" cy="63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47DAB97F" w14:textId="0EA6BC81" w:rsidR="001F2641" w:rsidRPr="00E728A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w:t>
                            </w:r>
                            <w:proofErr w:type="spellStart"/>
                            <w:r>
                              <w:t>Absen</w:t>
                            </w:r>
                            <w:proofErr w:type="spellEnd"/>
                            <w:r>
                              <w:t xml:space="preserve"> Siswa </w:t>
                            </w:r>
                            <w:r w:rsidRPr="00FE60B1">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E0194" id="Text Box 377" o:spid="_x0000_s1108" type="#_x0000_t202" style="position:absolute;left:0;text-align:left;margin-left:36.3pt;margin-top:192.55pt;width:324.25pt;height:.05pt;z-index:-25131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Z9MgIAAGkEAAAOAAAAZHJzL2Uyb0RvYy54bWysVMFu2zAMvQ/YPwi6L07Stem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VbMaZ&#10;FTWJtFNtYJ+hZdFHDDXOzylx6yg1tBQgpQe/J2cE3pZYxy9BYhQnrs8XfmM5Sc6Pk8ns0+yaM0mx&#10;m6vrWCN7PerQhy8KahaNnCOJlzgVpwcfutQhJd7kwehio42JmxhYG2QnQUI3lQ6qL/5blrEx10I8&#10;1RWMnizi63BEK7T7NjFyOx1A7qE4E3aErn+8kxtNFz4IH54FUsMQXBqC8ERLaaDJOfQWZxXgj7/5&#10;Yz7pSFHOGmrAnPvvR4GKM/PVksKxWwcDB2M/GPZYr4GgTmi8nEwmHcBgBrNEqF9oNlbxFgoJK+mu&#10;nIfBXIduDGi2pFqtUhL1pBPhwW6djKUHYnfti0DXyxJIzUcYWlPM36jT5SZ93OoYiOokXSS2Y7Hn&#10;m/o5id/PXhyYX/cp6/UPsfwJAAD//wMAUEsDBBQABgAIAAAAIQD07gB+4AAAAAoBAAAPAAAAZHJz&#10;L2Rvd25yZXYueG1sTI89T8MwEIZ3JP6DdUgsiDpJS1qFOFVVwQBLRejC5sbXOBDbke204d9zdIHt&#10;Ph6991y5nkzPTuhD56yAdJYAQ9s41dlWwP79+X4FLERpleydRQHfGGBdXV+VslDubN/wVMeWUYgN&#10;hRSgYxwKzkOj0cgwcwNa2h2dNzJS61uuvDxTuOl5liQ5N7KzdEHLAbcam696NAJ2i4+dvhuPT6+b&#10;xdy/7Mdt/tnWQtzeTJtHYBGn+AfDrz6pQ0VOBzdaFVgvYJnlRAqYrx5SYAQss5SKw2WSAa9K/v+F&#10;6gcAAP//AwBQSwECLQAUAAYACAAAACEAtoM4kv4AAADhAQAAEwAAAAAAAAAAAAAAAAAAAAAAW0Nv&#10;bnRlbnRfVHlwZXNdLnhtbFBLAQItABQABgAIAAAAIQA4/SH/1gAAAJQBAAALAAAAAAAAAAAAAAAA&#10;AC8BAABfcmVscy8ucmVsc1BLAQItABQABgAIAAAAIQCuWVZ9MgIAAGkEAAAOAAAAAAAAAAAAAAAA&#10;AC4CAABkcnMvZTJvRG9jLnhtbFBLAQItABQABgAIAAAAIQD07gB+4AAAAAoBAAAPAAAAAAAAAAAA&#10;AAAAAIwEAABkcnMvZG93bnJldi54bWxQSwUGAAAAAAQABADzAAAAmQUAAAAA&#10;" stroked="f">
                <v:textbox style="mso-fit-shape-to-text:t" inset="0,0,0,0">
                  <w:txbxContent>
                    <w:p w14:paraId="47DAB97F" w14:textId="0EA6BC81" w:rsidR="001F2641" w:rsidRPr="00E728A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Halaman </w:t>
                      </w:r>
                      <w:proofErr w:type="spellStart"/>
                      <w:r>
                        <w:t>Absen</w:t>
                      </w:r>
                      <w:proofErr w:type="spellEnd"/>
                      <w:r>
                        <w:t xml:space="preserve"> Siswa </w:t>
                      </w:r>
                      <w:r w:rsidRPr="00FE60B1">
                        <w:t>[Guru BK]</w:t>
                      </w:r>
                    </w:p>
                  </w:txbxContent>
                </v:textbox>
              </v:shape>
            </w:pict>
          </mc:Fallback>
        </mc:AlternateContent>
      </w:r>
      <w:r w:rsidR="0064329D">
        <w:rPr>
          <w:noProof/>
        </w:rPr>
        <w:drawing>
          <wp:anchor distT="0" distB="0" distL="114300" distR="114300" simplePos="0" relativeHeight="251926016" behindDoc="1" locked="0" layoutInCell="1" allowOverlap="1" wp14:anchorId="398793A0" wp14:editId="37E2B490">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 xml:space="preserve">Halaman </w:t>
      </w:r>
      <w:proofErr w:type="spellStart"/>
      <w:r>
        <w:t>Laporan</w:t>
      </w:r>
      <w:proofErr w:type="spellEnd"/>
      <w:r>
        <w:t xml:space="preserve"> Akhir</w:t>
      </w:r>
    </w:p>
    <w:p w14:paraId="4366E6E0" w14:textId="0A3503A8" w:rsidR="003643B4" w:rsidRDefault="003643B4" w:rsidP="003643B4">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2ED9FE07" w14:textId="7BF31CA5" w:rsidR="006D380E" w:rsidRDefault="006D380E" w:rsidP="003643B4">
      <w:pPr>
        <w:ind w:left="349" w:firstLine="360"/>
      </w:pPr>
    </w:p>
    <w:p w14:paraId="389ED86F" w14:textId="40E1E2C8" w:rsidR="006D380E" w:rsidRDefault="006D380E" w:rsidP="003643B4">
      <w:pPr>
        <w:ind w:left="349" w:firstLine="360"/>
      </w:pPr>
    </w:p>
    <w:p w14:paraId="34C5DEEF" w14:textId="77777777" w:rsidR="006D380E" w:rsidRDefault="006D380E" w:rsidP="003643B4">
      <w:pPr>
        <w:ind w:left="349" w:firstLine="360"/>
      </w:pPr>
    </w:p>
    <w:p w14:paraId="1A24B143" w14:textId="2624316B" w:rsidR="00EA62A7" w:rsidRDefault="002C40D7" w:rsidP="00EA62A7">
      <w:pPr>
        <w:pStyle w:val="ListParagraph"/>
        <w:ind w:left="709"/>
      </w:pPr>
      <w:r>
        <w:rPr>
          <w:noProof/>
        </w:rPr>
        <w:lastRenderedPageBreak/>
        <mc:AlternateContent>
          <mc:Choice Requires="wps">
            <w:drawing>
              <wp:anchor distT="0" distB="0" distL="114300" distR="114300" simplePos="0" relativeHeight="252002816" behindDoc="1" locked="0" layoutInCell="1" allowOverlap="1" wp14:anchorId="55889C74" wp14:editId="2DE5C674">
                <wp:simplePos x="0" y="0"/>
                <wp:positionH relativeFrom="column">
                  <wp:posOffset>457835</wp:posOffset>
                </wp:positionH>
                <wp:positionV relativeFrom="paragraph">
                  <wp:posOffset>2460625</wp:posOffset>
                </wp:positionV>
                <wp:extent cx="4124325" cy="63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CC88C96" w14:textId="42A37E9C" w:rsidR="001F2641" w:rsidRPr="00867E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w:t>
                            </w:r>
                            <w:proofErr w:type="spellStart"/>
                            <w:r>
                              <w:t>Laporan</w:t>
                            </w:r>
                            <w:proofErr w:type="spellEnd"/>
                            <w:r>
                              <w:t xml:space="preserve"> Absensi </w:t>
                            </w:r>
                            <w:r w:rsidRPr="00F6276A">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9C74" id="Text Box 378" o:spid="_x0000_s1109" type="#_x0000_t202" style="position:absolute;left:0;text-align:left;margin-left:36.05pt;margin-top:193.75pt;width:324.75pt;height:.05pt;z-index:-2513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KDpMgIAAGkEAAAOAAAAZHJzL2Uyb0RvYy54bWysVE1v2zAMvQ/YfxB0X5yPtiuMOEWWIsOA&#10;oi2QDD0rshwbkESNUmJnv36UHKddt9Owi0yRFKX3Hun5XWc0Oyr0DdiCT0ZjzpSVUDZ2X/Dv2/Wn&#10;W858ELYUGqwq+El5frf4+GHeulxNoQZdKmRUxPq8dQWvQ3B5lnlZKyP8CJyyFKwAjQi0xX1Womip&#10;utHZdDy+yVrA0iFI5T157/sgX6T6VaVkeKoqrwLTBae3hbRiWndxzRZzke9RuLqR52eIf3iFEY2l&#10;Sy+l7kUQ7IDNH6VMIxE8VGEkwWRQVY1UCQOhmYzfodnUwqmEhcjx7kKT/39l5ePxGVlTFnz2maSy&#10;wpBIW9UF9gU6Fn3EUOt8TokbR6mhowApPfg9OSPwrkITvwSJUZy4Pl34jeUkOa8m06vZ9JozSbGb&#10;2XWskb0edejDVwWGRaPgSOIlTsXxwYc+dUiJN3nQTblutI6bGFhpZEdBQrd1E9S5+G9Z2sZcC/FU&#10;XzB6soivxxGt0O26xMjtbAC5g/JE2BH6/vFOrhu68EH48CyQGobg0hCEJ1oqDW3B4WxxVgP+/Js/&#10;5pOOFOWspQYsuP9xEKg4098sKRy7dTBwMHaDYQ9mBQR1QuPlZDLpAAY9mBWCeaHZWMZbKCSspLsK&#10;HgZzFfoxoNmSarlMSdSTToQHu3Eylh6I3XYvAt1ZlkBqPsLQmiJ/p06fm/Rxy0MgqpN0kdiexTPf&#10;1M9J/PPsxYF5u09Zr3+IxS8A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AvwKDpMgIAAGkEAAAOAAAAAAAAAAAAAAAA&#10;AC4CAABkcnMvZTJvRG9jLnhtbFBLAQItABQABgAIAAAAIQBLCZFT4AAAAAoBAAAPAAAAAAAAAAAA&#10;AAAAAIwEAABkcnMvZG93bnJldi54bWxQSwUGAAAAAAQABADzAAAAmQUAAAAA&#10;" stroked="f">
                <v:textbox style="mso-fit-shape-to-text:t" inset="0,0,0,0">
                  <w:txbxContent>
                    <w:p w14:paraId="6CC88C96" w14:textId="42A37E9C" w:rsidR="001F2641" w:rsidRPr="00867E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Halaman Data </w:t>
                      </w:r>
                      <w:proofErr w:type="spellStart"/>
                      <w:r>
                        <w:t>Laporan</w:t>
                      </w:r>
                      <w:proofErr w:type="spellEnd"/>
                      <w:r>
                        <w:t xml:space="preserve"> Absensi </w:t>
                      </w:r>
                      <w:r w:rsidRPr="00F6276A">
                        <w:t>[Guru BK]</w:t>
                      </w:r>
                    </w:p>
                  </w:txbxContent>
                </v:textbox>
              </v:shape>
            </w:pict>
          </mc:Fallback>
        </mc:AlternateContent>
      </w:r>
      <w:r w:rsidR="0064329D">
        <w:rPr>
          <w:noProof/>
        </w:rPr>
        <w:drawing>
          <wp:anchor distT="0" distB="0" distL="114300" distR="114300" simplePos="0" relativeHeight="251927040" behindDoc="1" locked="0" layoutInCell="1" allowOverlap="1" wp14:anchorId="7338F7A7" wp14:editId="3B0FBAD4">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 xml:space="preserve">Halaman </w:t>
      </w:r>
      <w:proofErr w:type="spellStart"/>
      <w:r>
        <w:t>Laporan</w:t>
      </w:r>
      <w:proofErr w:type="spellEnd"/>
      <w:r>
        <w:t xml:space="preserve"> Siswa </w:t>
      </w:r>
      <w:proofErr w:type="spellStart"/>
      <w:r>
        <w:t>Bermasalah</w:t>
      </w:r>
      <w:proofErr w:type="spellEnd"/>
    </w:p>
    <w:p w14:paraId="24DDB1AC" w14:textId="70757F52" w:rsidR="003643B4" w:rsidRDefault="003643B4" w:rsidP="003643B4">
      <w:pPr>
        <w:ind w:left="349" w:firstLine="360"/>
      </w:pPr>
      <w:r>
        <w:t xml:space="preserve">Halaman </w:t>
      </w:r>
      <w:proofErr w:type="spellStart"/>
      <w:r>
        <w:t>ini</w:t>
      </w:r>
      <w:proofErr w:type="spellEnd"/>
      <w:r>
        <w:t xml:space="preserve">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bermasalah</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dimana</w:t>
      </w:r>
      <w:proofErr w:type="spellEnd"/>
      <w:r>
        <w:t xml:space="preserve"> data </w:t>
      </w:r>
      <w:proofErr w:type="spellStart"/>
      <w:r>
        <w:t>siswa</w:t>
      </w:r>
      <w:proofErr w:type="spellEnd"/>
      <w:r>
        <w:t xml:space="preserve"> </w:t>
      </w:r>
      <w:proofErr w:type="spellStart"/>
      <w:r>
        <w:t>akan</w:t>
      </w:r>
      <w:proofErr w:type="spellEnd"/>
      <w:r>
        <w:t xml:space="preserve"> </w:t>
      </w:r>
      <w:proofErr w:type="spellStart"/>
      <w:r>
        <w:t>tampil</w:t>
      </w:r>
      <w:proofErr w:type="spellEnd"/>
      <w:r>
        <w:t xml:space="preserve"> di </w:t>
      </w:r>
      <w:proofErr w:type="spellStart"/>
      <w:r>
        <w:t>halaman</w:t>
      </w:r>
      <w:proofErr w:type="spellEnd"/>
      <w:r>
        <w:t xml:space="preserve"> </w:t>
      </w:r>
      <w:proofErr w:type="spellStart"/>
      <w:r>
        <w:t>ini</w:t>
      </w:r>
      <w:proofErr w:type="spellEnd"/>
      <w:r>
        <w:t xml:space="preserve"> </w:t>
      </w:r>
      <w:proofErr w:type="spellStart"/>
      <w:r>
        <w:t>apabila</w:t>
      </w:r>
      <w:proofErr w:type="spellEnd"/>
      <w:r>
        <w:t xml:space="preserve"> </w:t>
      </w:r>
      <w:proofErr w:type="spellStart"/>
      <w:r>
        <w:t>terdapat</w:t>
      </w:r>
      <w:proofErr w:type="spellEnd"/>
      <w:r>
        <w:t xml:space="preserve"> status alpha yang </w:t>
      </w:r>
      <w:proofErr w:type="spellStart"/>
      <w:r>
        <w:t>telah</w:t>
      </w:r>
      <w:proofErr w:type="spellEnd"/>
      <w:r>
        <w:t xml:space="preserve"> </w:t>
      </w:r>
      <w:proofErr w:type="spellStart"/>
      <w:r>
        <w:t>mencapai</w:t>
      </w:r>
      <w:proofErr w:type="spellEnd"/>
      <w:r>
        <w:t xml:space="preserve"> </w:t>
      </w:r>
      <w:proofErr w:type="spellStart"/>
      <w:r>
        <w:t>batas</w:t>
      </w:r>
      <w:proofErr w:type="spellEnd"/>
      <w:r>
        <w:t xml:space="preserve"> </w:t>
      </w:r>
      <w:proofErr w:type="spellStart"/>
      <w:r>
        <w:t>maksimal</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1861C5B1" w14:textId="1EAA7F64" w:rsidR="003643B4" w:rsidRDefault="002C40D7" w:rsidP="003643B4">
      <w:pPr>
        <w:ind w:left="349"/>
      </w:pPr>
      <w:r>
        <w:rPr>
          <w:noProof/>
        </w:rPr>
        <mc:AlternateContent>
          <mc:Choice Requires="wps">
            <w:drawing>
              <wp:anchor distT="0" distB="0" distL="114300" distR="114300" simplePos="0" relativeHeight="252004864" behindDoc="1" locked="0" layoutInCell="1" allowOverlap="1" wp14:anchorId="0DE5D7AD" wp14:editId="305CF9DD">
                <wp:simplePos x="0" y="0"/>
                <wp:positionH relativeFrom="column">
                  <wp:posOffset>461010</wp:posOffset>
                </wp:positionH>
                <wp:positionV relativeFrom="paragraph">
                  <wp:posOffset>2455545</wp:posOffset>
                </wp:positionV>
                <wp:extent cx="4117975" cy="63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71620497" w14:textId="45643B65" w:rsidR="001F2641" w:rsidRPr="0057234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Halaman Data Siswa </w:t>
                            </w:r>
                            <w:proofErr w:type="spellStart"/>
                            <w:r>
                              <w:t>Bermasalah</w:t>
                            </w:r>
                            <w:proofErr w:type="spellEnd"/>
                            <w:r>
                              <w:t xml:space="preserve"> </w:t>
                            </w:r>
                            <w:r w:rsidRPr="00A7624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5D7AD" id="Text Box 379" o:spid="_x0000_s1110" type="#_x0000_t202" style="position:absolute;left:0;text-align:left;margin-left:36.3pt;margin-top:193.35pt;width:324.25pt;height:.05pt;z-index:-25131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flRMgIAAGkEAAAOAAAAZHJzL2Uyb0RvYy54bWysVE1v2zAMvQ/YfxB0X5z0u0acIkuRYUDQ&#10;FkiGnhVZjg1IokYpsbNfP0qO063badhFpkiK0nuP9PShM5odFPoGbMEnozFnykooG7sr+LfN8tMd&#10;Zz4IWwoNVhX8qDx/mH38MG1dri6gBl0qZFTE+rx1Ba9DcHmWeVkrI/wInLIUrACNCLTFXVaiaKm6&#10;0dnFeHyTtYClQ5DKe/I+9kE+S/WrSsnwXFVeBaYLTm8LacW0buOazaYi36FwdSNPzxD/8AojGkuX&#10;nks9iiDYHps/SplGIniowkiCyaCqGqkSBkIzGb9Ds66FUwkLkePdmSb//8rKp8MLsqYs+OXtPWdW&#10;GBJpo7rAPkPHoo8Yap3PKXHtKDV0FCClB78nZwTeVWjilyAxihPXxzO/sZwk59Vkcnt/e82ZpNjN&#10;5XWskb0ddejDFwWGRaPgSOIlTsVh5UOfOqTEmzzoplw2WsdNDCw0soMgodu6CepU/LcsbWOuhXiq&#10;Lxg9WcTX44hW6LZdYuTuagC5hfJI2BH6/vFOLhu6cCV8eBFIDUNwaQjCMy2VhrbgcLI4qwF//M0f&#10;80lHinLWUgMW3H/fC1Sc6a+WFI7dOhg4GNvBsHuzAII6ofFyMpl0AIMezArBvNJszOMtFBJW0l0F&#10;D4O5CP0Y0GxJNZ+nJOpJJ8LKrp2MpQdiN92rQHeSJZCaTzC0psjfqdPnJn3cfB+I6iRdJLZn8cQ3&#10;9XMS/zR7cWB+3aestz/E7CcA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JX5UTICAABpBAAADgAAAAAAAAAAAAAA&#10;AAAuAgAAZHJzL2Uyb0RvYy54bWxQSwECLQAUAAYACAAAACEA7caWVeEAAAAKAQAADwAAAAAAAAAA&#10;AAAAAACMBAAAZHJzL2Rvd25yZXYueG1sUEsFBgAAAAAEAAQA8wAAAJoFAAAAAA==&#10;" stroked="f">
                <v:textbox style="mso-fit-shape-to-text:t" inset="0,0,0,0">
                  <w:txbxContent>
                    <w:p w14:paraId="71620497" w14:textId="45643B65" w:rsidR="001F2641" w:rsidRPr="0057234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Halaman Data Siswa </w:t>
                      </w:r>
                      <w:proofErr w:type="spellStart"/>
                      <w:r>
                        <w:t>Bermasalah</w:t>
                      </w:r>
                      <w:proofErr w:type="spellEnd"/>
                      <w:r>
                        <w:t xml:space="preserve"> </w:t>
                      </w:r>
                      <w:r w:rsidRPr="00A7624D">
                        <w:t>[Guru BK]</w:t>
                      </w:r>
                    </w:p>
                  </w:txbxContent>
                </v:textbox>
              </v:shape>
            </w:pict>
          </mc:Fallback>
        </mc:AlternateContent>
      </w:r>
      <w:r w:rsidR="006D380E">
        <w:rPr>
          <w:noProof/>
        </w:rPr>
        <w:drawing>
          <wp:anchor distT="0" distB="0" distL="114300" distR="114300" simplePos="0" relativeHeight="251940352" behindDoc="1" locked="0" layoutInCell="1" allowOverlap="1" wp14:anchorId="5FB93597" wp14:editId="034EF909">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Bagian IT</w:t>
      </w:r>
    </w:p>
    <w:p w14:paraId="1243083B" w14:textId="537F69F2" w:rsidR="00AA7D36" w:rsidRDefault="00AA7D36" w:rsidP="00CE316E">
      <w:pPr>
        <w:pStyle w:val="ListParagraph"/>
        <w:numPr>
          <w:ilvl w:val="0"/>
          <w:numId w:val="57"/>
        </w:numPr>
        <w:ind w:left="426"/>
      </w:pPr>
      <w:r>
        <w:t>Halaman Menu Utama</w:t>
      </w:r>
    </w:p>
    <w:p w14:paraId="5A1058B5" w14:textId="696A787B" w:rsidR="003643B4" w:rsidRDefault="003643B4" w:rsidP="003643B4">
      <w:pPr>
        <w:ind w:left="66"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user </w:t>
      </w:r>
      <w:proofErr w:type="spellStart"/>
      <w:r w:rsidR="008A6DB1">
        <w:t>dengan</w:t>
      </w:r>
      <w:proofErr w:type="spellEnd"/>
      <w:r w:rsidR="008A6DB1">
        <w:t xml:space="preserve"> status </w:t>
      </w:r>
      <w:proofErr w:type="spellStart"/>
      <w:r>
        <w:t>sebagai</w:t>
      </w:r>
      <w:proofErr w:type="spellEnd"/>
      <w:r>
        <w:t xml:space="preserve"> </w:t>
      </w:r>
      <w:proofErr w:type="spellStart"/>
      <w:r w:rsidR="008A6DB1">
        <w:t>bagian</w:t>
      </w:r>
      <w:proofErr w:type="spellEnd"/>
      <w:r w:rsidR="008A6DB1">
        <w:t xml:space="preserve"> IT</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49CF7E7" w14:textId="422B4BC1" w:rsidR="006D380E" w:rsidRDefault="006D380E" w:rsidP="003643B4">
      <w:pPr>
        <w:ind w:left="66" w:firstLine="360"/>
      </w:pPr>
    </w:p>
    <w:p w14:paraId="1E1DEB7D" w14:textId="62CB3E0E" w:rsidR="006D380E" w:rsidRDefault="002C40D7" w:rsidP="006D380E">
      <w:pPr>
        <w:pStyle w:val="ListParagraph"/>
        <w:ind w:left="426"/>
      </w:pPr>
      <w:r>
        <w:rPr>
          <w:noProof/>
        </w:rPr>
        <w:lastRenderedPageBreak/>
        <mc:AlternateContent>
          <mc:Choice Requires="wps">
            <w:drawing>
              <wp:anchor distT="0" distB="0" distL="114300" distR="114300" simplePos="0" relativeHeight="252006912" behindDoc="1" locked="0" layoutInCell="1" allowOverlap="1" wp14:anchorId="2A1899BF" wp14:editId="7A46DEF4">
                <wp:simplePos x="0" y="0"/>
                <wp:positionH relativeFrom="column">
                  <wp:posOffset>441960</wp:posOffset>
                </wp:positionH>
                <wp:positionV relativeFrom="paragraph">
                  <wp:posOffset>2455545</wp:posOffset>
                </wp:positionV>
                <wp:extent cx="4120515" cy="63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4B36D5A0" w14:textId="73847B4D" w:rsidR="001F2641" w:rsidRPr="00D84276"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99BF" id="Text Box 380" o:spid="_x0000_s1111" type="#_x0000_t202" style="position:absolute;left:0;text-align:left;margin-left:34.8pt;margin-top:193.35pt;width:324.45pt;height:.05pt;z-index:-25130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FF/MAIAAGkEAAAOAAAAZHJzL2Uyb0RvYy54bWysVMGO2jAQvVfqP1i+lwBbVigirCgrqkpo&#10;dyWo9mwch1iyPa5tSOjXd+wksN32VPXijGfGz37zZrJ4aLUiZ+G8BFPQyWhMiTAcSmmOBf2+33ya&#10;U+IDMyVTYERBL8LTh+XHD4vG5mIKNahSOIIgxueNLWgdgs2zzPNaaOZHYIXBYAVOs4Bbd8xKxxpE&#10;1yqbjsf3WQOutA648B69j12QLhN+VQkenqvKi0BUQfFtIa0urYe4ZssFy4+O2Vry/hnsH16hmTR4&#10;6RXqkQVGTk7+AaUld+ChCiMOOoOqklwkDshmMn7HZlczKxIXLI631zL5/wfLn84vjsiyoHdzrI9h&#10;GkXaizaQL9CS6MMKNdbnmLizmBpaDKDSg9+jMxJvK6fjFykRjCPW5VrfCMfR+XkyHc8mM0o4xu7v&#10;ZhEjux21zoevAjSJRkEdipdqys5bH7rUISXe5EHJciOVipsYWCtHzgyFbmoZRA/+W5YyMddAPNUB&#10;Rk8W+XU8ohXaQ5sqMk8PjK4DlBfk7qDrH2/5RuKFW+bDC3PYMEgXhyA841IpaAoKvUVJDe7n3/wx&#10;H3XEKCUNNmBB/Y8Tc4IS9c2gwrFbB8MNxmEwzEmvAalOcLwsTyYecEENZuVAv+JsrOItGGKG410F&#10;DYO5Dt0Y4GxxsVqlJOxJy8LW7CyP0ENh9+0rc7aXJaCaTzC0JsvfqdPlJn3s6hSw1Em6WxX7emM/&#10;J/H72YsD83afsm5/iOUvAAAA//8DAFBLAwQUAAYACAAAACEA3q0roeEAAAAKAQAADwAAAGRycy9k&#10;b3ducmV2LnhtbEyPsU7DMBCGdyTewTokFtQ6pcUNIU5VVTDQpSLtwubG1yQQnyPbacPbY1hgvLtP&#10;/31/vhpNx87ofGtJwmyaAEOqrG6plnDYv0xSYD4o0qqzhBK+0MOquL7KVabthd7wXIaaxRDymZLQ&#10;hNBnnPuqQaP81PZI8XayzqgQR1dz7dQlhpuO3yeJ4Ea1FD80qsdNg9VnORgJu8X7rrkbTs/b9WLu&#10;Xg/DRnzUpZS3N+P6CVjAMfzB8KMf1aGITkc7kPaskyAeRSQlzFOxBBaB5Sx9AHb83aTAi5z/r1B8&#10;AwAA//8DAFBLAQItABQABgAIAAAAIQC2gziS/gAAAOEBAAATAAAAAAAAAAAAAAAAAAAAAABbQ29u&#10;dGVudF9UeXBlc10ueG1sUEsBAi0AFAAGAAgAAAAhADj9If/WAAAAlAEAAAsAAAAAAAAAAAAAAAAA&#10;LwEAAF9yZWxzLy5yZWxzUEsBAi0AFAAGAAgAAAAhABsMUX8wAgAAaQQAAA4AAAAAAAAAAAAAAAAA&#10;LgIAAGRycy9lMm9Eb2MueG1sUEsBAi0AFAAGAAgAAAAhAN6tK6HhAAAACgEAAA8AAAAAAAAAAAAA&#10;AAAAigQAAGRycy9kb3ducmV2LnhtbFBLBQYAAAAABAAEAPMAAACYBQAAAAA=&#10;" stroked="f">
                <v:textbox style="mso-fit-shape-to-text:t" inset="0,0,0,0">
                  <w:txbxContent>
                    <w:p w14:paraId="4B36D5A0" w14:textId="73847B4D" w:rsidR="001F2641" w:rsidRPr="00D84276"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txbxContent>
                </v:textbox>
              </v:shape>
            </w:pict>
          </mc:Fallback>
        </mc:AlternateContent>
      </w:r>
      <w:r w:rsidR="006D380E">
        <w:rPr>
          <w:noProof/>
        </w:rPr>
        <w:drawing>
          <wp:anchor distT="0" distB="0" distL="114300" distR="114300" simplePos="0" relativeHeight="251941376" behindDoc="1" locked="0" layoutInCell="1" allowOverlap="1" wp14:anchorId="2A840139" wp14:editId="7D3DD745">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 xml:space="preserve">Halaman </w:t>
      </w:r>
      <w:proofErr w:type="spellStart"/>
      <w:r>
        <w:t>Tambah</w:t>
      </w:r>
      <w:proofErr w:type="spellEnd"/>
      <w:r>
        <w:t xml:space="preserve"> Data Siswa</w:t>
      </w:r>
    </w:p>
    <w:p w14:paraId="5DE45D6D" w14:textId="6313E31C" w:rsidR="008A6DB1" w:rsidRDefault="008A6DB1" w:rsidP="008A6DB1">
      <w:pPr>
        <w:ind w:left="349" w:firstLine="360"/>
      </w:pPr>
      <w:r>
        <w:t xml:space="preserve">Halaman </w:t>
      </w:r>
      <w:proofErr w:type="spellStart"/>
      <w:r>
        <w:t>tambah</w:t>
      </w:r>
      <w:proofErr w:type="spellEnd"/>
      <w:r>
        <w:t xml:space="preserve"> data </w:t>
      </w:r>
      <w:proofErr w:type="spellStart"/>
      <w:r>
        <w:t>siswa</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siswa</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A06F2BB" w14:textId="54792E6C" w:rsidR="006D380E" w:rsidRDefault="002C40D7" w:rsidP="008A6DB1">
      <w:pPr>
        <w:ind w:left="709"/>
      </w:pPr>
      <w:r>
        <w:rPr>
          <w:noProof/>
        </w:rPr>
        <mc:AlternateContent>
          <mc:Choice Requires="wps">
            <w:drawing>
              <wp:anchor distT="0" distB="0" distL="114300" distR="114300" simplePos="0" relativeHeight="252008960" behindDoc="1" locked="0" layoutInCell="1" allowOverlap="1" wp14:anchorId="47F6D733" wp14:editId="31D5D707">
                <wp:simplePos x="0" y="0"/>
                <wp:positionH relativeFrom="column">
                  <wp:posOffset>444500</wp:posOffset>
                </wp:positionH>
                <wp:positionV relativeFrom="paragraph">
                  <wp:posOffset>2451100</wp:posOffset>
                </wp:positionV>
                <wp:extent cx="4114165" cy="635"/>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E74007A" w14:textId="37C69E75" w:rsidR="001F2641" w:rsidRPr="00654DA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w:t>
                            </w:r>
                            <w:proofErr w:type="spellStart"/>
                            <w:r>
                              <w:t>Tambah</w:t>
                            </w:r>
                            <w:proofErr w:type="spellEnd"/>
                            <w:r>
                              <w:t xml:space="preserve"> Data Siswa </w:t>
                            </w:r>
                            <w:r w:rsidRPr="00506747">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D733" id="Text Box 381" o:spid="_x0000_s1112" type="#_x0000_t202" style="position:absolute;left:0;text-align:left;margin-left:35pt;margin-top:193pt;width:323.95pt;height:.05pt;z-index:-25130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JgMQIAAGkEAAAOAAAAZHJzL2Uyb0RvYy54bWysVE2P2yAQvVfqf0DcG8f7EUVWnFWaVapK&#10;0e5KSbVngnGMBAwFEjv99R2wnW23PVW94GFmGHjvzXjx0GlFzsJ5Caak+WRKiTAcKmmOJf2233ya&#10;U+IDMxVTYERJL8LTh+XHD4vWFuIGGlCVcASLGF+0tqRNCLbIMs8boZmfgBUGgzU4zQJu3TGrHGux&#10;ulbZzXQ6y1pwlXXAhffofeyDdJnq17Xg4bmuvQhElRTfFtLq0nqIa7ZcsOLomG0kH57B/uEVmkmD&#10;l15LPbLAyMnJP0ppyR14qMOEg86griUXCQOiyafv0OwaZkXCguR4e6XJ/7+y/On84oisSno7zykx&#10;TKNIe9EF8hk6En3IUGt9gYk7i6mhwwAqPfo9OiPwrnY6fhESwThyfbnyG8txdN7l+V0+u6eEY2x2&#10;ex9rZG9HrfPhiwBNolFSh+IlTtl560OfOqbEmzwoWW2kUnETA2vlyJmh0G0jgxiK/5alTMw1EE/1&#10;BaMni/h6HNEK3aFLjMxnI8gDVBfE7qDvH2/5RuKFW+bDC3PYMAgXhyA841IraEsKg0VJA+7H3/wx&#10;H3XEKCUtNmBJ/fcTc4IS9dWgwrFbR8ONxmE0zEmvAaGiZviaZOIBF9Ro1g70K87GKt6CIWY43lXS&#10;MJrr0I8BzhYXq1VKwp60LGzNzvJYeiR2370yZwdZAqr5BGNrsuKdOn1u0seuTgGpTtJFYnsWB76x&#10;n5P4w+zFgfl1n7Le/hDLnwAAAP//AwBQSwMEFAAGAAgAAAAhAGdmvm7hAAAACgEAAA8AAABkcnMv&#10;ZG93bnJldi54bWxMjzFPwzAQhXck/oN1SF0QddJWSQlxqqqCAZaK0IXNjd04EJ8j22nDv+dgge3u&#10;3tO775WbyfbsrH3oHApI5wkwjY1THbYCDm9Pd2tgIUpUsneoBXzpAJvq+qqUhXIXfNXnOraMQjAU&#10;UoCJcSg4D43RVoa5GzSSdnLeykirb7ny8kLhtueLJMm4lR3SByMHvTO6+axHK2C/et+b2/H0+LJd&#10;Lf3zYdxlH20txOxm2j4Ai3qKf2b4wSd0qIjp6EZUgfUC8oSqRAHLdUYDGfI0vwd2/L2kwKuS/69Q&#10;fQMAAP//AwBQSwECLQAUAAYACAAAACEAtoM4kv4AAADhAQAAEwAAAAAAAAAAAAAAAAAAAAAAW0Nv&#10;bnRlbnRfVHlwZXNdLnhtbFBLAQItABQABgAIAAAAIQA4/SH/1gAAAJQBAAALAAAAAAAAAAAAAAAA&#10;AC8BAABfcmVscy8ucmVsc1BLAQItABQABgAIAAAAIQBDWkJgMQIAAGkEAAAOAAAAAAAAAAAAAAAA&#10;AC4CAABkcnMvZTJvRG9jLnhtbFBLAQItABQABgAIAAAAIQBnZr5u4QAAAAoBAAAPAAAAAAAAAAAA&#10;AAAAAIsEAABkcnMvZG93bnJldi54bWxQSwUGAAAAAAQABADzAAAAmQUAAAAA&#10;" stroked="f">
                <v:textbox style="mso-fit-shape-to-text:t" inset="0,0,0,0">
                  <w:txbxContent>
                    <w:p w14:paraId="4E74007A" w14:textId="37C69E75" w:rsidR="001F2641" w:rsidRPr="00654DA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Halaman </w:t>
                      </w:r>
                      <w:proofErr w:type="spellStart"/>
                      <w:r>
                        <w:t>Tambah</w:t>
                      </w:r>
                      <w:proofErr w:type="spellEnd"/>
                      <w:r>
                        <w:t xml:space="preserve"> Data Siswa </w:t>
                      </w:r>
                      <w:r w:rsidRPr="00506747">
                        <w:t>[Bag.IT]</w:t>
                      </w:r>
                    </w:p>
                  </w:txbxContent>
                </v:textbox>
              </v:shape>
            </w:pict>
          </mc:Fallback>
        </mc:AlternateContent>
      </w:r>
      <w:r w:rsidR="006D380E">
        <w:rPr>
          <w:noProof/>
        </w:rPr>
        <w:drawing>
          <wp:anchor distT="0" distB="0" distL="114300" distR="114300" simplePos="0" relativeHeight="251942400" behindDoc="1" locked="0" layoutInCell="1" allowOverlap="1" wp14:anchorId="5BCDA8E4" wp14:editId="44D40E58">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t>Halaman Data Siswa</w:t>
      </w:r>
    </w:p>
    <w:p w14:paraId="44F893CC" w14:textId="09E001DE" w:rsidR="008A6DB1" w:rsidRDefault="008A6DB1" w:rsidP="008A6DB1">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24C9FD1" w14:textId="5FE5B80B" w:rsidR="008A6DB1" w:rsidRDefault="002C40D7" w:rsidP="00CE316E">
      <w:pPr>
        <w:pStyle w:val="ListParagraph"/>
        <w:numPr>
          <w:ilvl w:val="0"/>
          <w:numId w:val="59"/>
        </w:numPr>
        <w:ind w:left="709"/>
      </w:pPr>
      <w:r>
        <w:rPr>
          <w:noProof/>
        </w:rPr>
        <w:lastRenderedPageBreak/>
        <mc:AlternateContent>
          <mc:Choice Requires="wps">
            <w:drawing>
              <wp:anchor distT="0" distB="0" distL="114300" distR="114300" simplePos="0" relativeHeight="252011008" behindDoc="0" locked="0" layoutInCell="1" allowOverlap="1" wp14:anchorId="7F27F7E7" wp14:editId="55732809">
                <wp:simplePos x="0" y="0"/>
                <wp:positionH relativeFrom="column">
                  <wp:posOffset>443865</wp:posOffset>
                </wp:positionH>
                <wp:positionV relativeFrom="paragraph">
                  <wp:posOffset>2447290</wp:posOffset>
                </wp:positionV>
                <wp:extent cx="4114165"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E329597" w14:textId="0067A557" w:rsidR="001F2641" w:rsidRPr="008132C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7F7E7" id="Text Box 382" o:spid="_x0000_s1113" type="#_x0000_t202" style="position:absolute;left:0;text-align:left;margin-left:34.95pt;margin-top:192.7pt;width:323.95pt;height:.05pt;z-index:25201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0+/MgIAAGkEAAAOAAAAZHJzL2Uyb0RvYy54bWysVFFv2yAQfp+0/4B4XxynbRZZcaosVaZJ&#10;UVspmfpMMI6RgGNAYme/fgeO067b07QXfNwdB9/33Xl+32lFTsJ5Caak+WhMiTAcKmkOJf2+W3+a&#10;UeIDMxVTYERJz8LT+8XHD/PWFmICDahKOIJFjC9aW9ImBFtkmeeN0MyPwAqDwRqcZgG37pBVjrVY&#10;XatsMh5PsxZcZR1w4T16H/ogXaT6dS14eKprLwJRJcW3hbS6tO7jmi3mrDg4ZhvJL89g//AKzaTB&#10;S6+lHlhg5OjkH6W05A481GHEQWdQ15KLhAHR5ON3aLYNsyJhQXK8vdLk/19Z/nh6dkRWJb2ZTSgx&#10;TKNIO9EF8gU6En3IUGt9gYlbi6mhwwAqPfg9OiPwrnY6fhESwThyfb7yG8txdN7m+W0+vaOEY2x6&#10;cxdrZK9HrfPhqwBNolFSh+IlTtlp40OfOqTEmzwoWa2lUnETAyvlyImh0G0jg7gU/y1LmZhrIJ7q&#10;C0ZPFvH1OKIVun2XGJl9HkDuoTojdgd9/3jL1xIv3DAfnpnDhkG4OAThCZdaQVtSuFiUNOB+/s0f&#10;81FHjFLSYgOW1P84MicoUd8MKhy7dTDcYOwHwxz1ChBqjuNleTLxgAtqMGsH+gVnYxlvwRAzHO8q&#10;aRjMVejHAGeLi+UyJWFPWhY2Zmt5LD0Qu+temLMXWQKq+QhDa7LinTp9btLHLo8BqU7SRWJ7Fi98&#10;Yz8n8S+zFwfm7T5lvf4hFr8AAAD//wMAUEsDBBQABgAIAAAAIQAQdvSU4QAAAAoBAAAPAAAAZHJz&#10;L2Rvd25yZXYueG1sTI+xTsMwEIZ3JN7BOiQWRJ3SNG1DnKqqYKBLRejC5sZuHIjPke204e05WGC8&#10;u0//fX+xHm3HztqH1qGA6SQBprF2qsVGwOHt+X4JLESJSnYOtYAvHWBdXl8VMlfugq/6XMWGUQiG&#10;XAowMfY556E22sowcb1Gup2ctzLS6BuuvLxQuO34Q5Jk3MoW6YORvd4aXX9WgxWwT9/35m44Pe02&#10;6cy/HIZt9tFUQtzejJtHYFGP8Q+GH31Sh5Kcjm5AFVgnIFutiBQwW85TYAQspgvqcvzdzIGXBf9f&#10;ofwGAAD//wMAUEsBAi0AFAAGAAgAAAAhALaDOJL+AAAA4QEAABMAAAAAAAAAAAAAAAAAAAAAAFtD&#10;b250ZW50X1R5cGVzXS54bWxQSwECLQAUAAYACAAAACEAOP0h/9YAAACUAQAACwAAAAAAAAAAAAAA&#10;AAAvAQAAX3JlbHMvLnJlbHNQSwECLQAUAAYACAAAACEAfSNPvzICAABpBAAADgAAAAAAAAAAAAAA&#10;AAAuAgAAZHJzL2Uyb0RvYy54bWxQSwECLQAUAAYACAAAACEAEHb0lOEAAAAKAQAADwAAAAAAAAAA&#10;AAAAAACMBAAAZHJzL2Rvd25yZXYueG1sUEsFBgAAAAAEAAQA8wAAAJoFAAAAAA==&#10;" stroked="f">
                <v:textbox style="mso-fit-shape-to-text:t" inset="0,0,0,0">
                  <w:txbxContent>
                    <w:p w14:paraId="5E329597" w14:textId="0067A557" w:rsidR="001F2641" w:rsidRPr="008132C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txbxContent>
                </v:textbox>
                <w10:wrap type="topAndBottom"/>
              </v:shape>
            </w:pict>
          </mc:Fallback>
        </mc:AlternateContent>
      </w:r>
      <w:r w:rsidR="00911364">
        <w:rPr>
          <w:noProof/>
        </w:rPr>
        <w:drawing>
          <wp:anchor distT="0" distB="0" distL="114300" distR="114300" simplePos="0" relativeHeight="251943424" behindDoc="0" locked="0" layoutInCell="1" allowOverlap="1" wp14:anchorId="16774B2D" wp14:editId="7BC9529D">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Pr="008A6DB1">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461B89CB" w14:textId="75657EC6" w:rsidR="008A6DB1" w:rsidRDefault="002C40D7" w:rsidP="008A6DB1">
      <w:pPr>
        <w:ind w:left="709" w:firstLine="360"/>
      </w:pPr>
      <w:r>
        <w:rPr>
          <w:noProof/>
        </w:rPr>
        <mc:AlternateContent>
          <mc:Choice Requires="wps">
            <w:drawing>
              <wp:anchor distT="0" distB="0" distL="114300" distR="114300" simplePos="0" relativeHeight="252013056" behindDoc="1" locked="0" layoutInCell="1" allowOverlap="1" wp14:anchorId="51BD5BCD" wp14:editId="663BC6B2">
                <wp:simplePos x="0" y="0"/>
                <wp:positionH relativeFrom="column">
                  <wp:posOffset>452755</wp:posOffset>
                </wp:positionH>
                <wp:positionV relativeFrom="paragraph">
                  <wp:posOffset>2447925</wp:posOffset>
                </wp:positionV>
                <wp:extent cx="4127500" cy="63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0D5D4524" w14:textId="7AFF08B7" w:rsidR="001F2641" w:rsidRPr="007F3444"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D5BCD" id="Text Box 383" o:spid="_x0000_s1114" type="#_x0000_t202" style="position:absolute;left:0;text-align:left;margin-left:35.65pt;margin-top:192.75pt;width:325pt;height:.05pt;z-index:-2513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T7MQIAAGk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NZ5xZ&#10;0ZBIO9UF9hk6Fn3EUOt8TolbR6mhowApPfg9OSPwrsImfgkSozhxfb7yG8tJcn6cTD/djCkkKXY7&#10;u4k1stejDn34oqBh0Sg4kniJU3F68KFPHVLiTR6MLjfamLiJgbVBdhIkdFvroC7Ff8syNuZaiKf6&#10;gtGTRXw9jmiFbt8lRubzAeQeyjNhR+j7xzu50XThg/DhWSA1DGGiIQhPtFQG2oLDxeKsBvzxN3/M&#10;Jx0pyllLDVhw//0oUHFmvlpSOHbrYOBg7AfDHps1ENQJjZeTyaQDGMxgVgjNC83GKt5CIWEl3VXw&#10;MJjr0I8BzZZUq1VKop50IjzYrZOx9EDsrnsR6C6yBFLzEYbWFPkbdfrcpI9bHQNRnaSLxPYsXvim&#10;fk7iX2YvDsyv+5T1+odY/gQAAP//AwBQSwMEFAAGAAgAAAAhAKKhRRrgAAAACgEAAA8AAABkcnMv&#10;ZG93bnJldi54bWxMj7FOwzAQhnck3sE6JBZEnTZtWoU4VVXBAEtF6MLmxtc4EJ8j22nD2+N2gfH+&#10;+/Tfd8V6NB07ofOtJQHTSQIMqbaqpUbA/uPlcQXMB0lKdpZQwA96WJe3N4XMlT3TO56q0LBYQj6X&#10;AnQIfc65rzUa6Se2R4q7o3VGhji6hisnz7HcdHyWJBk3sqV4Qcsetxrr72owAnbzz51+GI7Pb5t5&#10;6l73wzb7aioh7u/GzROwgGP4g+GiH9WhjE4HO5DyrBOwnKaRFJCuFgtgEVjOLsnhmmTAy4L/f6H8&#10;BQAA//8DAFBLAQItABQABgAIAAAAIQC2gziS/gAAAOEBAAATAAAAAAAAAAAAAAAAAAAAAABbQ29u&#10;dGVudF9UeXBlc10ueG1sUEsBAi0AFAAGAAgAAAAhADj9If/WAAAAlAEAAAsAAAAAAAAAAAAAAAAA&#10;LwEAAF9yZWxzLy5yZWxzUEsBAi0AFAAGAAgAAAAhANNYhPsxAgAAaQQAAA4AAAAAAAAAAAAAAAAA&#10;LgIAAGRycy9lMm9Eb2MueG1sUEsBAi0AFAAGAAgAAAAhAKKhRRrgAAAACgEAAA8AAAAAAAAAAAAA&#10;AAAAiwQAAGRycy9kb3ducmV2LnhtbFBLBQYAAAAABAAEAPMAAACYBQAAAAA=&#10;" stroked="f">
                <v:textbox style="mso-fit-shape-to-text:t" inset="0,0,0,0">
                  <w:txbxContent>
                    <w:p w14:paraId="0D5D4524" w14:textId="7AFF08B7" w:rsidR="001F2641" w:rsidRPr="007F3444"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txbxContent>
                </v:textbox>
              </v:shape>
            </w:pict>
          </mc:Fallback>
        </mc:AlternateContent>
      </w:r>
      <w:r w:rsidR="00911364">
        <w:rPr>
          <w:noProof/>
        </w:rPr>
        <w:drawing>
          <wp:anchor distT="0" distB="0" distL="114300" distR="114300" simplePos="0" relativeHeight="251944448" behindDoc="1" locked="0" layoutInCell="1" allowOverlap="1" wp14:anchorId="26AD93E3" wp14:editId="0BE93C27">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t xml:space="preserve">Halaman </w:t>
      </w:r>
      <w:proofErr w:type="spellStart"/>
      <w:r>
        <w:t>Tambah</w:t>
      </w:r>
      <w:proofErr w:type="spellEnd"/>
      <w:r>
        <w:t xml:space="preserve"> Guru</w:t>
      </w:r>
    </w:p>
    <w:p w14:paraId="72416AFE" w14:textId="62E8600F" w:rsidR="008A6DB1" w:rsidRDefault="008A6DB1" w:rsidP="008A6DB1">
      <w:pPr>
        <w:ind w:left="360" w:firstLine="360"/>
      </w:pPr>
      <w:r>
        <w:t xml:space="preserve">Halaman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52B29493" w14:textId="77777777" w:rsidR="008A6DB1" w:rsidRDefault="008A6DB1" w:rsidP="008A6DB1">
      <w:pPr>
        <w:ind w:left="349"/>
      </w:pPr>
    </w:p>
    <w:p w14:paraId="6CF12E08" w14:textId="3C2D8ECE" w:rsidR="00911364" w:rsidRDefault="002C40D7" w:rsidP="00911364">
      <w:pPr>
        <w:pStyle w:val="ListParagraph"/>
      </w:pPr>
      <w:r>
        <w:rPr>
          <w:noProof/>
        </w:rPr>
        <w:lastRenderedPageBreak/>
        <mc:AlternateContent>
          <mc:Choice Requires="wps">
            <w:drawing>
              <wp:anchor distT="0" distB="0" distL="114300" distR="114300" simplePos="0" relativeHeight="252015104" behindDoc="1" locked="0" layoutInCell="1" allowOverlap="1" wp14:anchorId="3ACC4D67" wp14:editId="4839D7AA">
                <wp:simplePos x="0" y="0"/>
                <wp:positionH relativeFrom="column">
                  <wp:posOffset>452120</wp:posOffset>
                </wp:positionH>
                <wp:positionV relativeFrom="paragraph">
                  <wp:posOffset>2442845</wp:posOffset>
                </wp:positionV>
                <wp:extent cx="4128770" cy="63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7AF933A" w14:textId="537CA9F3" w:rsidR="001F2641" w:rsidRPr="0075441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C4D67" id="Text Box 384" o:spid="_x0000_s1115" type="#_x0000_t202" style="position:absolute;left:0;text-align:left;margin-left:35.6pt;margin-top:192.35pt;width:325.1pt;height:.05pt;z-index:-25130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beMgIAAGkEAAAOAAAAZHJzL2Uyb0RvYy54bWysVMFu2zAMvQ/YPwi6L07Srs2COEWWIsOA&#10;oi2QDD0rshwLkEWNUmJnXz9KttOt22nYRaZIitJ7j/Tirq0NOyn0GmzOJ6MxZ8pKKLQ95PzbbvNh&#10;xpkPwhbCgFU5PyvP75bv3y0aN1dTqMAUChkVsX7euJxXIbh5lnlZqVr4EThlKVgC1iLQFg9ZgaKh&#10;6rXJpuPxTdYAFg5BKu/Je98F+TLVL0slw1NZehWYyTm9LaQV07qPa7ZciPkBhau07J8h/uEVtdCW&#10;Lr2UuhdBsCPqP0rVWiJ4KMNIQp1BWWqpEgZCMxm/QbOthFMJC5Hj3YUm///KysfTMzJd5Pxqds2Z&#10;FTWJtFNtYJ+hZdFHDDXOzylx6yg1tBQgpQe/J2cE3pZYxy9BYhQnrs8XfmM5Sc7ryXR2e0shSbGb&#10;q4+xRvZ61KEPXxTULBo5RxIvcSpODz50qUNKvMmD0cVGGxM3MbA2yE6ChG4qHVRf/LcsY2OuhXiq&#10;Kxg9WcTX4YhWaPdtYmT2aQC5h+JM2BG6/vFObjRd+CB8eBZIDUOYaAjCEy2lgSbn0FucVYA//uaP&#10;+aQjRTlrqAFz7r8fBSrOzFdLCsduHQwcjP1g2GO9BoI6ofFyMpl0AIMZzBKhfqHZWMVbKCSspLty&#10;HgZzHboxoNmSarVKSdSTToQHu3Uylh6I3bUvAl0vSyA1H2FoTTF/o06Xm/Rxq2MgqpN0kdiOxZ5v&#10;6uckfj97cWB+3aes1z/E8icAAAD//wMAUEsDBBQABgAIAAAAIQAvMYbH4QAAAAoBAAAPAAAAZHJz&#10;L2Rvd25yZXYueG1sTI+xTsMwEIZ3JN7BOiQWRJ2kUROlcaqqggGWitClmxtfk0B8jmynDW+PYYHx&#10;7j799/3lZtYDu6B1vSEB8SIChtQY1VMr4PD+/JgDc16SkoMhFPCFDjbV7U0pC2Wu9IaX2rcshJAr&#10;pIDO+7Hg3DUdaukWZkQKt7OxWvow2pYrK68hXA88iaIV17Kn8KGTI+46bD7rSQvYp8d99zCdn163&#10;6dK+HKbd6qOthbi/m7drYB5n/wfDj35Qhyo4ncxEyrFBQBYngRSwzNMMWACyJE6BnX43OfCq5P8r&#10;VN8AAAD//wMAUEsBAi0AFAAGAAgAAAAhALaDOJL+AAAA4QEAABMAAAAAAAAAAAAAAAAAAAAAAFtD&#10;b250ZW50X1R5cGVzXS54bWxQSwECLQAUAAYACAAAACEAOP0h/9YAAACUAQAACwAAAAAAAAAAAAAA&#10;AAAvAQAAX3JlbHMvLnJlbHNQSwECLQAUAAYACAAAACEALsTm3jICAABpBAAADgAAAAAAAAAAAAAA&#10;AAAuAgAAZHJzL2Uyb0RvYy54bWxQSwECLQAUAAYACAAAACEALzGGx+EAAAAKAQAADwAAAAAAAAAA&#10;AAAAAACMBAAAZHJzL2Rvd25yZXYueG1sUEsFBgAAAAAEAAQA8wAAAJoFAAAAAA==&#10;" stroked="f">
                <v:textbox style="mso-fit-shape-to-text:t" inset="0,0,0,0">
                  <w:txbxContent>
                    <w:p w14:paraId="47AF933A" w14:textId="537CA9F3" w:rsidR="001F2641" w:rsidRPr="0075441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v:textbox>
              </v:shape>
            </w:pict>
          </mc:Fallback>
        </mc:AlternateContent>
      </w:r>
      <w:r w:rsidR="00911364">
        <w:rPr>
          <w:noProof/>
        </w:rPr>
        <w:drawing>
          <wp:anchor distT="0" distB="0" distL="114300" distR="114300" simplePos="0" relativeHeight="251945472" behindDoc="1" locked="0" layoutInCell="1" allowOverlap="1" wp14:anchorId="79892C5B" wp14:editId="62192A9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164CC5C0" w14:textId="3102955E" w:rsidR="00F356A7" w:rsidRDefault="002C40D7" w:rsidP="008A6DB1">
      <w:pPr>
        <w:pStyle w:val="ListParagraph"/>
        <w:ind w:left="709"/>
      </w:pPr>
      <w:r>
        <w:rPr>
          <w:noProof/>
        </w:rPr>
        <mc:AlternateContent>
          <mc:Choice Requires="wps">
            <w:drawing>
              <wp:anchor distT="0" distB="0" distL="114300" distR="114300" simplePos="0" relativeHeight="252017152" behindDoc="1" locked="0" layoutInCell="1" allowOverlap="1" wp14:anchorId="4B290440" wp14:editId="7204D363">
                <wp:simplePos x="0" y="0"/>
                <wp:positionH relativeFrom="column">
                  <wp:posOffset>452755</wp:posOffset>
                </wp:positionH>
                <wp:positionV relativeFrom="paragraph">
                  <wp:posOffset>2456815</wp:posOffset>
                </wp:positionV>
                <wp:extent cx="4124960" cy="63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698CE1A0" w14:textId="5743181E" w:rsidR="001F2641" w:rsidRPr="004122E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0440" id="Text Box 385" o:spid="_x0000_s1116" type="#_x0000_t202" style="position:absolute;left:0;text-align:left;margin-left:35.65pt;margin-top:193.45pt;width:324.8pt;height:.05pt;z-index:-25129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8D7MgIAAGkEAAAOAAAAZHJzL2Uyb0RvYy54bWysVFFv2jAQfp+0/2D5fQRoh9qIUDEqpkmo&#10;rQRTn43jkEi2zzsbEvbrdzYEum5P016c89357O/77jJ96IxmB4W+AVvw0WDImbISysbuCv59s/x0&#10;x5kPwpZCg1UFPyrPH2YfP0xbl6sx1KBLhYyKWJ+3ruB1CC7PMi9rZYQfgFOWghWgEYG2uMtKFC1V&#10;NzobD4eTrAUsHYJU3pP38RTks1S/qpQMz1XlVWC64PS2kFZM6zau2Wwq8h0KVzfy/AzxD68worF0&#10;6aXUowiC7bH5o5RpJIKHKgwkmAyqqpEqYSA0o+E7NOtaOJWwEDneXWjy/6+sfDq8IGvKgt/cfebM&#10;CkMibVQX2BfoWPQRQ63zOSWuHaWGjgKkdO/35IzAuwpN/BIkRnHi+njhN5aT5LwdjW/vJxSSFJvc&#10;pNrZ9ahDH74qMCwaBUcSL3EqDisf6BmU2qfEmzzoplw2WsdNDCw0soMgodu6CSo+kE78lqVtzLUQ&#10;T53C0ZNFfCcc0QrdtkuM3Kf2iK4tlEfCjnDqH+/ksqELV8KHF4HUMISJhiA801JpaAsOZ4uzGvDn&#10;3/wxn3SkKGctNWDB/Y+9QMWZ/mZJ4ditvYG9se0NuzcLIKgjGi8nk0kHMOjerBDMK83GPN5CIWEl&#10;3VXw0JuLcBoDmi2p5vOURD3pRFjZtZOxdE/spnsV6M6yBFLzCfrWFPk7dU65SR833weiOkl3ZfHM&#10;N/Vz0uc8e3Fg3u5T1vUPMfsFAAD//wMAUEsDBBQABgAIAAAAIQBt7Inf4QAAAAoBAAAPAAAAZHJz&#10;L2Rvd25yZXYueG1sTI89T8MwEIZ3JP6DdUgsiNptqqSEOFVVwQBLRejC5sZuHIjPUey04d9zncp2&#10;H4/ee65YT65jJzOE1qOE+UwAM1h73WIjYf/5+rgCFqJCrTqPRsKvCbAub28KlWt/xg9zqmLDKARD&#10;riTYGPuc81Bb41SY+d4g7Y5+cCpSOzRcD+pM4a7jCyFS7lSLdMGq3mytqX+q0UnYLb929mE8vrxv&#10;lsnwth+36XdTSXl/N22egUUzxSsMF31Sh5KcDn5EHVgnIZsnREpIVukTMAKyhaDicJlkAnhZ8P8v&#10;lH8AAAD//wMAUEsBAi0AFAAGAAgAAAAhALaDOJL+AAAA4QEAABMAAAAAAAAAAAAAAAAAAAAAAFtD&#10;b250ZW50X1R5cGVzXS54bWxQSwECLQAUAAYACAAAACEAOP0h/9YAAACUAQAACwAAAAAAAAAAAAAA&#10;AAAvAQAAX3JlbHMvLnJlbHNQSwECLQAUAAYACAAAACEAASfA+zICAABpBAAADgAAAAAAAAAAAAAA&#10;AAAuAgAAZHJzL2Uyb0RvYy54bWxQSwECLQAUAAYACAAAACEAbeyJ3+EAAAAKAQAADwAAAAAAAAAA&#10;AAAAAACMBAAAZHJzL2Rvd25yZXYueG1sUEsFBgAAAAAEAAQA8wAAAJoFAAAAAA==&#10;" stroked="f">
                <v:textbox style="mso-fit-shape-to-text:t" inset="0,0,0,0">
                  <w:txbxContent>
                    <w:p w14:paraId="698CE1A0" w14:textId="5743181E" w:rsidR="001F2641" w:rsidRPr="004122E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v:textbox>
              </v:shape>
            </w:pict>
          </mc:Fallback>
        </mc:AlternateContent>
      </w:r>
      <w:r w:rsidR="00F356A7">
        <w:rPr>
          <w:noProof/>
        </w:rPr>
        <w:drawing>
          <wp:anchor distT="0" distB="0" distL="114300" distR="114300" simplePos="0" relativeHeight="251946496" behindDoc="1" locked="0" layoutInCell="1" allowOverlap="1" wp14:anchorId="083E8355" wp14:editId="1808A3B3">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2A34846E" w14:textId="2D847C46" w:rsidR="00F356A7" w:rsidRDefault="00F356A7" w:rsidP="008A6DB1">
      <w:pPr>
        <w:ind w:left="360" w:firstLine="360"/>
      </w:pPr>
    </w:p>
    <w:p w14:paraId="117955E6" w14:textId="0FB00BC6" w:rsidR="00F356A7" w:rsidRDefault="005516AC" w:rsidP="008A6DB1">
      <w:pPr>
        <w:ind w:left="360" w:firstLine="360"/>
      </w:pPr>
      <w:r>
        <w:rPr>
          <w:noProof/>
        </w:rPr>
        <w:lastRenderedPageBreak/>
        <mc:AlternateContent>
          <mc:Choice Requires="wps">
            <w:drawing>
              <wp:anchor distT="0" distB="0" distL="114300" distR="114300" simplePos="0" relativeHeight="252019200" behindDoc="1" locked="0" layoutInCell="1" allowOverlap="1" wp14:anchorId="6FC07063" wp14:editId="16B3F619">
                <wp:simplePos x="0" y="0"/>
                <wp:positionH relativeFrom="column">
                  <wp:posOffset>494665</wp:posOffset>
                </wp:positionH>
                <wp:positionV relativeFrom="paragraph">
                  <wp:posOffset>2443480</wp:posOffset>
                </wp:positionV>
                <wp:extent cx="4131310" cy="63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4131310" cy="635"/>
                        </a:xfrm>
                        <a:prstGeom prst="rect">
                          <a:avLst/>
                        </a:prstGeom>
                        <a:solidFill>
                          <a:prstClr val="white"/>
                        </a:solidFill>
                        <a:ln>
                          <a:noFill/>
                        </a:ln>
                      </wps:spPr>
                      <wps:txbx>
                        <w:txbxContent>
                          <w:p w14:paraId="39975BAC" w14:textId="029A8C67" w:rsidR="001F2641" w:rsidRPr="00A47695"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7063" id="Text Box 386" o:spid="_x0000_s1117" type="#_x0000_t202" style="position:absolute;left:0;text-align:left;margin-left:38.95pt;margin-top:192.4pt;width:325.3pt;height:.05pt;z-index:-2512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BXsLwIAAGkEAAAOAAAAZHJzL2Uyb0RvYy54bWysVFFv2jAQfp+0/2D5fQTKhtqIUDEqpkmo&#10;rQRTn43jEEuOzzsbEvbrd3YI3bo9TROSOd+dz/6+7y7z+64x7KTQa7AFn4zGnCkrodT2UPBvu/WH&#10;W858ELYUBqwq+Fl5fr94/27eulzdQA2mVMioiPV56wpeh+DyLPOyVo3wI3DKUrACbESgLR6yEkVL&#10;1RuT3YzHs6wFLB2CVN6T96EP8kWqX1VKhqeq8iowU3B6W0grpnUf12wxF/kBhau1vDxD/MMrGqEt&#10;XXot9SCCYEfUf5RqtETwUIWRhCaDqtJSJQyEZjJ+g2ZbC6cSFiLHuytN/v+VlY+nZ2S6LPj0dsaZ&#10;FQ2JtFNdYJ+hY9FHDLXO55S4dZQaOgqQ0oPfkzMC7yps4j9BYhQnrs9XfmM5Sc6Pkyn9KCQpNpt+&#10;ijWy16MOffiioGHRKDiSeIlTcdr40KcOKfEmD0aXa21M3MTAyiA7CRK6rXVQl+K/ZRkbcy3EU33B&#10;6Mkivh5HtEK37xIjd1eQeyjPhB2h7x/v5FrThRvhw7NAahjCREMQnmipDLQFh4vFWQ3442/+mE86&#10;UpSzlhqw4P77UaDizHy1pHDs1sHAwdgPhj02KyCoExovJ5NJBzCYwawQmheajWW8hULCSrqr4GEw&#10;V6EfA5otqZbLlEQ96UTY2K2TsfRA7K57EegusgRS8xGG1hT5G3X63KSPWx4DUZ2ki8T2LF74pn5O&#10;4l9mLw7Mr/uU9fqFWPwEAAD//wMAUEsDBBQABgAIAAAAIQD91Q1Q4QAAAAoBAAAPAAAAZHJzL2Rv&#10;d25yZXYueG1sTI+xTsMwEIZ3JN7BOiQWRB3a0KQhTlVVMMBSEbqwufE1DsR2ZDtteHsOFhjv7tN/&#10;31+uJ9OzE/rQOSvgbpYAQ9s41dlWwP7t6TYHFqK0SvbOooAvDLCuLi9KWSh3tq94qmPLKMSGQgrQ&#10;MQ4F56HRaGSYuQEt3Y7OGxlp9C1XXp4p3PR8niRLbmRn6YOWA241Np/1aATs0vedvhmPjy+bdOGf&#10;9+N2+dHWQlxfTZsHYBGn+AfDjz6pQ0VOBzdaFVgvIMtWRApY5ClVICCb5/fADr+bFfCq5P8rVN8A&#10;AAD//wMAUEsBAi0AFAAGAAgAAAAhALaDOJL+AAAA4QEAABMAAAAAAAAAAAAAAAAAAAAAAFtDb250&#10;ZW50X1R5cGVzXS54bWxQSwECLQAUAAYACAAAACEAOP0h/9YAAACUAQAACwAAAAAAAAAAAAAAAAAv&#10;AQAAX3JlbHMvLnJlbHNQSwECLQAUAAYACAAAACEAotQV7C8CAABpBAAADgAAAAAAAAAAAAAAAAAu&#10;AgAAZHJzL2Uyb0RvYy54bWxQSwECLQAUAAYACAAAACEA/dUNUOEAAAAKAQAADwAAAAAAAAAAAAAA&#10;AACJBAAAZHJzL2Rvd25yZXYueG1sUEsFBgAAAAAEAAQA8wAAAJcFAAAAAA==&#10;" stroked="f">
                <v:textbox style="mso-fit-shape-to-text:t" inset="0,0,0,0">
                  <w:txbxContent>
                    <w:p w14:paraId="39975BAC" w14:textId="029A8C67" w:rsidR="001F2641" w:rsidRPr="00A47695"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v:textbox>
              </v:shape>
            </w:pict>
          </mc:Fallback>
        </mc:AlternateContent>
      </w:r>
      <w:r w:rsidR="00F356A7">
        <w:rPr>
          <w:noProof/>
        </w:rPr>
        <w:drawing>
          <wp:anchor distT="0" distB="0" distL="114300" distR="114300" simplePos="0" relativeHeight="251947520" behindDoc="1" locked="0" layoutInCell="1" allowOverlap="1" wp14:anchorId="38DE75C4" wp14:editId="7F4745D3">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 xml:space="preserve">Halaman Kelola Data </w:t>
      </w:r>
      <w:proofErr w:type="spellStart"/>
      <w:r>
        <w:t>Walikelas</w:t>
      </w:r>
      <w:proofErr w:type="spellEnd"/>
    </w:p>
    <w:p w14:paraId="63B8A5D7" w14:textId="77777777" w:rsidR="008F6DC3" w:rsidRDefault="008F6DC3" w:rsidP="00CE316E">
      <w:pPr>
        <w:pStyle w:val="ListParagraph"/>
        <w:numPr>
          <w:ilvl w:val="0"/>
          <w:numId w:val="59"/>
        </w:numPr>
      </w:pPr>
      <w:r>
        <w:t xml:space="preserve">Halaman </w:t>
      </w:r>
      <w:proofErr w:type="spellStart"/>
      <w:r>
        <w:t>Tambah</w:t>
      </w:r>
      <w:proofErr w:type="spellEnd"/>
      <w:r>
        <w:t xml:space="preserve"> Data </w:t>
      </w:r>
      <w:proofErr w:type="spellStart"/>
      <w:r>
        <w:t>Walikelas</w:t>
      </w:r>
      <w:proofErr w:type="spellEnd"/>
    </w:p>
    <w:p w14:paraId="3DBF0C76" w14:textId="402FDCB9" w:rsidR="008F6DC3" w:rsidRDefault="008F6DC3" w:rsidP="008F6DC3">
      <w:pPr>
        <w:ind w:left="360" w:firstLine="360"/>
      </w:pPr>
      <w:r>
        <w:t xml:space="preserve">Halaman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654DDF29" w14:textId="5D34DC5E" w:rsidR="008F6DC3" w:rsidRDefault="005516AC" w:rsidP="008F6DC3">
      <w:pPr>
        <w:pStyle w:val="ListParagraph"/>
        <w:ind w:left="709"/>
      </w:pPr>
      <w:r>
        <w:rPr>
          <w:noProof/>
        </w:rPr>
        <mc:AlternateContent>
          <mc:Choice Requires="wps">
            <w:drawing>
              <wp:anchor distT="0" distB="0" distL="114300" distR="114300" simplePos="0" relativeHeight="252021248" behindDoc="1" locked="0" layoutInCell="1" allowOverlap="1" wp14:anchorId="4FF6D77E" wp14:editId="63CE391B">
                <wp:simplePos x="0" y="0"/>
                <wp:positionH relativeFrom="column">
                  <wp:posOffset>533400</wp:posOffset>
                </wp:positionH>
                <wp:positionV relativeFrom="paragraph">
                  <wp:posOffset>2465705</wp:posOffset>
                </wp:positionV>
                <wp:extent cx="4109085" cy="63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109085" cy="635"/>
                        </a:xfrm>
                        <a:prstGeom prst="rect">
                          <a:avLst/>
                        </a:prstGeom>
                        <a:solidFill>
                          <a:prstClr val="white"/>
                        </a:solidFill>
                        <a:ln>
                          <a:noFill/>
                        </a:ln>
                      </wps:spPr>
                      <wps:txbx>
                        <w:txbxContent>
                          <w:p w14:paraId="3F27ABF8" w14:textId="1157F523" w:rsidR="001F2641" w:rsidRPr="00C873B2"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w:t>
                            </w:r>
                            <w:proofErr w:type="spellStart"/>
                            <w:r>
                              <w:t>Tambah</w:t>
                            </w:r>
                            <w:proofErr w:type="spellEnd"/>
                            <w:r>
                              <w:t xml:space="preserve"> </w:t>
                            </w:r>
                            <w:proofErr w:type="spellStart"/>
                            <w:r>
                              <w:t>Walikelas</w:t>
                            </w:r>
                            <w:proofErr w:type="spellEnd"/>
                            <w:r>
                              <w:t xml:space="preserve"> </w:t>
                            </w:r>
                            <w:r w:rsidRPr="004D6BB5">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D77E" id="Text Box 387" o:spid="_x0000_s1118" type="#_x0000_t202" style="position:absolute;left:0;text-align:left;margin-left:42pt;margin-top:194.15pt;width:323.55pt;height:.05pt;z-index:-25129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RMgIAAGkEAAAOAAAAZHJzL2Uyb0RvYy54bWysVFFv2yAQfp+0/4B4X+yka5dacaosVaZJ&#10;VVspmfpMMI6RgGNAYme/fge2063b07QXfNwdB9/33Xlx12lFTsJ5Caak00lOiTAcKmkOJf2223yY&#10;U+IDMxVTYERJz8LTu+X7d4vWFmIGDahKOIJFjC9aW9ImBFtkmeeN0MxPwAqDwRqcZgG37pBVjrVY&#10;Xatsluc3WQuusg648B69932QLlP9uhY8PNW1F4GokuLbQlpdWvdxzZYLVhwcs43kwzPYP7xCM2nw&#10;0kupexYYOTr5RyktuQMPdZhw0BnUteQiYUA00/wNmm3DrEhYkBxvLzT5/1eWP56eHZFVSa/mnygx&#10;TKNIO9EF8hk6En3IUGt9gYlbi6mhwwAqPfo9OiPwrnY6fhESwThyfb7wG8txdH6c5rf5/JoSjrGb&#10;q+tYI3s9ap0PXwRoEo2SOhQvccpODz70qWNKvMmDktVGKhU3MbBWjpwYCt02Moih+G9ZysRcA/FU&#10;XzB6soivxxGt0O27xMjtbAS5h+qM2B30/eMt30i88IH58MwcNgzCxSEIT7jUCtqSwmBR0oD78Td/&#10;zEcdMUpJiw1YUv/9yJygRH01qHDs1tFwo7EfDXPUa0CoUxwvy5OJB1xQo1k70C84G6t4C4aY4XhX&#10;ScNorkM/BjhbXKxWKQl70rLwYLaWx9IjsbvuhTk7yBJQzUcYW5MVb9Tpc5M+dnUMSHWSLhLbszjw&#10;jf2cxB9mLw7Mr/uU9fqHWP4EAAD//wMAUEsDBBQABgAIAAAAIQCDVm0j4QAAAAoBAAAPAAAAZHJz&#10;L2Rvd25yZXYueG1sTI/BTsMwEETvSPyDtUhcEHVCohKFOFVVwYFeKkIv3Nx4GwfidWQ7bfh7TC9w&#10;nJ3R7JtqNZuBndD53pKAdJEAQ2qt6qkTsH9/uS+A+SBJycESCvhGD6v6+qqSpbJnesNTEzoWS8iX&#10;UoAOYSw5961GI/3CjkjRO1pnZIjSdVw5eY7lZuAPSbLkRvYUP2g54kZj+9VMRsAu/9jpu+n4vF3n&#10;mXvdT5vlZ9cIcXszr5+ABZzDXxh+8SM61JHpYCdSng0CijxOCQKyosiAxcBjlqbADpdLDryu+P8J&#10;9Q8AAAD//wMAUEsBAi0AFAAGAAgAAAAhALaDOJL+AAAA4QEAABMAAAAAAAAAAAAAAAAAAAAAAFtD&#10;b250ZW50X1R5cGVzXS54bWxQSwECLQAUAAYACAAAACEAOP0h/9YAAACUAQAACwAAAAAAAAAAAAAA&#10;AAAvAQAAX3JlbHMvLnJlbHNQSwECLQAUAAYACAAAACEAPrbSETICAABpBAAADgAAAAAAAAAAAAAA&#10;AAAuAgAAZHJzL2Uyb0RvYy54bWxQSwECLQAUAAYACAAAACEAg1ZtI+EAAAAKAQAADwAAAAAAAAAA&#10;AAAAAACMBAAAZHJzL2Rvd25yZXYueG1sUEsFBgAAAAAEAAQA8wAAAJoFAAAAAA==&#10;" stroked="f">
                <v:textbox style="mso-fit-shape-to-text:t" inset="0,0,0,0">
                  <w:txbxContent>
                    <w:p w14:paraId="3F27ABF8" w14:textId="1157F523" w:rsidR="001F2641" w:rsidRPr="00C873B2"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Halaman </w:t>
                      </w:r>
                      <w:proofErr w:type="spellStart"/>
                      <w:r>
                        <w:t>Tambah</w:t>
                      </w:r>
                      <w:proofErr w:type="spellEnd"/>
                      <w:r>
                        <w:t xml:space="preserve"> </w:t>
                      </w:r>
                      <w:proofErr w:type="spellStart"/>
                      <w:r>
                        <w:t>Walikelas</w:t>
                      </w:r>
                      <w:proofErr w:type="spellEnd"/>
                      <w:r>
                        <w:t xml:space="preserve"> </w:t>
                      </w:r>
                      <w:r w:rsidRPr="004D6BB5">
                        <w:t>[Bag.IT]</w:t>
                      </w:r>
                    </w:p>
                  </w:txbxContent>
                </v:textbox>
              </v:shape>
            </w:pict>
          </mc:Fallback>
        </mc:AlternateContent>
      </w:r>
      <w:r w:rsidR="00F356A7">
        <w:rPr>
          <w:noProof/>
        </w:rPr>
        <w:drawing>
          <wp:anchor distT="0" distB="0" distL="114300" distR="114300" simplePos="0" relativeHeight="251948544" behindDoc="1" locked="0" layoutInCell="1" allowOverlap="1" wp14:anchorId="0182CCDB" wp14:editId="41F30DD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t xml:space="preserve">Halaman Data </w:t>
      </w:r>
      <w:proofErr w:type="spellStart"/>
      <w:r>
        <w:t>Walikelas</w:t>
      </w:r>
      <w:proofErr w:type="spellEnd"/>
    </w:p>
    <w:p w14:paraId="2D872414" w14:textId="77777777"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51187E50" w:rsidR="00867FC7" w:rsidRDefault="005516AC" w:rsidP="008F6DC3">
      <w:pPr>
        <w:ind w:left="349"/>
      </w:pPr>
      <w:r>
        <w:rPr>
          <w:noProof/>
        </w:rPr>
        <w:lastRenderedPageBreak/>
        <mc:AlternateContent>
          <mc:Choice Requires="wps">
            <w:drawing>
              <wp:anchor distT="0" distB="0" distL="114300" distR="114300" simplePos="0" relativeHeight="252023296" behindDoc="1" locked="0" layoutInCell="1" allowOverlap="1" wp14:anchorId="33B29436" wp14:editId="69C5C17B">
                <wp:simplePos x="0" y="0"/>
                <wp:positionH relativeFrom="column">
                  <wp:posOffset>461645</wp:posOffset>
                </wp:positionH>
                <wp:positionV relativeFrom="paragraph">
                  <wp:posOffset>2442210</wp:posOffset>
                </wp:positionV>
                <wp:extent cx="4113530" cy="63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76AD6C8D" w14:textId="03E1F33B" w:rsidR="001F2641" w:rsidRPr="004E373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t>
                            </w:r>
                            <w:proofErr w:type="spellStart"/>
                            <w:r>
                              <w:t>Walikelas</w:t>
                            </w:r>
                            <w:proofErr w:type="spellEnd"/>
                            <w:r>
                              <w:t xml:space="preserve"> </w:t>
                            </w:r>
                            <w:r w:rsidRPr="00D5545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29436" id="Text Box 388" o:spid="_x0000_s1119" type="#_x0000_t202" style="position:absolute;left:0;text-align:left;margin-left:36.35pt;margin-top:192.3pt;width:323.9pt;height:.05pt;z-index:-25129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dJMAIAAGkEAAAOAAAAZHJzL2Uyb0RvYy54bWysVMFu2zAMvQ/YPwi6L06atei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6/Jams&#10;aEikneoC+wwdiz5iqHU+p8Sto9TQUYCUHv2enBF4V2ETvwSJUZy4Pl/4jeUkOT/OZvPrOYUkxW7m&#10;17FG9nrUoQ9fFDQsGgVHEi9xKk4PPvSpY0q8yYPR5UYbEzcxsDbIToKEbmsd1FD8tyxjY66FeKov&#10;GD1ZxNfjiFbo9l1i5NN8BLmH8kzYEfr+8U5uNF34IHx4FkgNQ5hoCMITLZWBtuAwWJzVgD/+5o/5&#10;pCNFOWupAQvuvx8FKs7MV0sKx24dDRyN/WjYY7MGgjqj8XIymXQAgxnNCqF5odlYxVsoJKykuwoe&#10;RnMd+jGg2ZJqtUpJ1JNOhAe7dTKWHonddS8C3SBLIDUfYWxNkb9Rp89N+rjVMRDVSbpIbM/iwDf1&#10;cxJ/mL04ML/uU9brH2L5EwAA//8DAFBLAwQUAAYACAAAACEA9npOhuAAAAAKAQAADwAAAGRycy9k&#10;b3ducmV2LnhtbEyPsU7DMBCGdyTewTokFkQd0pBUIU5VVTDAUhG6sLnxNQ7E58h22vD2GBYY7+7T&#10;f99frWczsBM631sScLdIgCG1VvXUCdi/Pd2ugPkgScnBEgr4Qg/r+vKikqWyZ3rFUxM6FkPIl1KA&#10;DmEsOfetRiP9wo5I8Xa0zsgQR9dx5eQ5hpuBp0mScyN7ih+0HHGrsf1sJiNgl73v9M10fHzZZEv3&#10;vJ+2+UfXCHF9NW8egAWcwx8MP/pRHerodLATKc8GAUVaRFLAcpXlwCJQpMk9sMPvpgBeV/x/hfob&#10;AAD//wMAUEsBAi0AFAAGAAgAAAAhALaDOJL+AAAA4QEAABMAAAAAAAAAAAAAAAAAAAAAAFtDb250&#10;ZW50X1R5cGVzXS54bWxQSwECLQAUAAYACAAAACEAOP0h/9YAAACUAQAACwAAAAAAAAAAAAAAAAAv&#10;AQAAX3JlbHMvLnJlbHNQSwECLQAUAAYACAAAACEAiFwnSTACAABpBAAADgAAAAAAAAAAAAAAAAAu&#10;AgAAZHJzL2Uyb0RvYy54bWxQSwECLQAUAAYACAAAACEA9npOhuAAAAAKAQAADwAAAAAAAAAAAAAA&#10;AACKBAAAZHJzL2Rvd25yZXYueG1sUEsFBgAAAAAEAAQA8wAAAJcFAAAAAA==&#10;" stroked="f">
                <v:textbox style="mso-fit-shape-to-text:t" inset="0,0,0,0">
                  <w:txbxContent>
                    <w:p w14:paraId="76AD6C8D" w14:textId="03E1F33B" w:rsidR="001F2641" w:rsidRPr="004E373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Halaman Data </w:t>
                      </w:r>
                      <w:proofErr w:type="spellStart"/>
                      <w:r>
                        <w:t>Walikelas</w:t>
                      </w:r>
                      <w:proofErr w:type="spellEnd"/>
                      <w:r>
                        <w:t xml:space="preserve"> </w:t>
                      </w:r>
                      <w:r w:rsidRPr="00D55458">
                        <w:t>[Bag.IT]</w:t>
                      </w:r>
                    </w:p>
                  </w:txbxContent>
                </v:textbox>
              </v:shape>
            </w:pict>
          </mc:Fallback>
        </mc:AlternateContent>
      </w:r>
      <w:r w:rsidR="00867FC7">
        <w:rPr>
          <w:noProof/>
        </w:rPr>
        <w:drawing>
          <wp:anchor distT="0" distB="0" distL="114300" distR="114300" simplePos="0" relativeHeight="251949568" behindDoc="1" locked="0" layoutInCell="1" allowOverlap="1" wp14:anchorId="49762561" wp14:editId="4D436714">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 xml:space="preserve">Halaman Profile </w:t>
      </w:r>
      <w:proofErr w:type="spellStart"/>
      <w:r>
        <w:t>Walikelas</w:t>
      </w:r>
      <w:proofErr w:type="spellEnd"/>
    </w:p>
    <w:p w14:paraId="432AAF63" w14:textId="77BCADCA"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579732B1" w14:textId="102C67FC" w:rsidR="008F6DC3" w:rsidRDefault="005516AC" w:rsidP="008F6DC3">
      <w:pPr>
        <w:ind w:left="349"/>
      </w:pPr>
      <w:r>
        <w:rPr>
          <w:noProof/>
        </w:rPr>
        <mc:AlternateContent>
          <mc:Choice Requires="wps">
            <w:drawing>
              <wp:anchor distT="0" distB="0" distL="114300" distR="114300" simplePos="0" relativeHeight="252025344" behindDoc="1" locked="0" layoutInCell="1" allowOverlap="1" wp14:anchorId="129DE087" wp14:editId="28596C38">
                <wp:simplePos x="0" y="0"/>
                <wp:positionH relativeFrom="column">
                  <wp:posOffset>452755</wp:posOffset>
                </wp:positionH>
                <wp:positionV relativeFrom="paragraph">
                  <wp:posOffset>2461260</wp:posOffset>
                </wp:positionV>
                <wp:extent cx="4124960" cy="63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2BC10D1D" w14:textId="23900676" w:rsidR="001F2641" w:rsidRPr="004E689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t>
                            </w:r>
                            <w:proofErr w:type="spellStart"/>
                            <w:r>
                              <w:t>Walikelas</w:t>
                            </w:r>
                            <w:proofErr w:type="spellEnd"/>
                            <w:r>
                              <w:t xml:space="preserve"> </w:t>
                            </w:r>
                            <w:r w:rsidRPr="008C1F7B">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DE087" id="Text Box 389" o:spid="_x0000_s1120" type="#_x0000_t202" style="position:absolute;left:0;text-align:left;margin-left:35.65pt;margin-top:193.8pt;width:324.8pt;height:.05pt;z-index:-2512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xcxMQIAAGkEAAAOAAAAZHJzL2Uyb0RvYy54bWysVFFv2yAQfp+0/4B4X5ykWdRYcaosVaZJ&#10;UVspmfpMMI6RgGNAYme/fge2267b07QXfNwdB9/33Xl512pFLsJ5Caagk9GYEmE4lNKcCvr9sP10&#10;S4kPzJRMgREFvQpP71YfPywbm4sp1KBK4QgWMT5vbEHrEGyeZZ7XQjM/AisMBitwmgXculNWOtZg&#10;da2y6Xg8zxpwpXXAhffove+CdJXqV5Xg4bGqvAhEFRTfFtLq0nqMa7ZasvzkmK0l75/B/uEVmkmD&#10;l76UumeBkbOTf5TSkjvwUIURB51BVUkuEgZEMxm/Q7OvmRUJC5Lj7QtN/v+V5Q+XJ0dkWdCb2wUl&#10;hmkU6SDaQL5AS6IPGWqszzFxbzE1tBhApQe/R2cE3lZOxy9CIhhHrq8v/MZyHJ2zyXS2mGOIY2x+&#10;8znWyF6PWufDVwGaRKOgDsVLnLLLzocudUiJN3lQstxKpeImBjbKkQtDoZtaBtEX/y1LmZhrIJ7q&#10;CkZPFvF1OKIV2mObGFnMBpBHKK+I3UHXP97yrcQLd8yHJ+awYRATDkF4xKVS0BQUeouSGtzPv/lj&#10;PuqIUUoabMCC+h9n5gQl6ptBhWO3DoYbjONgmLPeAEKd4HhZnkw84IIazMqBfsbZWMdbMMQMx7sK&#10;GgZzE7oxwNniYr1OSdiTloWd2VseSw/EHtpn5mwvS0A1H2BoTZa/U6fLTfrY9Tkg1Um6SGzHYs83&#10;9nMSv5+9ODBv9ynr9Q+x+gUAAP//AwBQSwMEFAAGAAgAAAAhAGVeq/DhAAAACgEAAA8AAABkcnMv&#10;ZG93bnJldi54bWxMj7FOwzAQhnck3sE6JBZEnTZVUkKcqqpggKUidGFz42sciM+R7bTh7TFdYLy7&#10;T/99f7meTM9O6HxnScB8lgBDaqzqqBWwf3++XwHzQZKSvSUU8I0e1tX1VSkLZc/0hqc6tCyGkC+k&#10;AB3CUHDuG41G+pkdkOLtaJ2RIY6u5crJcww3PV8kScaN7Ch+0HLArcbmqx6NgN3yY6fvxuPT62aZ&#10;upf9uM0+21qI25tp8wgs4BT+YPjVj+pQRaeDHUl51gvI52kkBaSrPAMWgXyRPAA7XDY58Krk/ytU&#10;PwAAAP//AwBQSwECLQAUAAYACAAAACEAtoM4kv4AAADhAQAAEwAAAAAAAAAAAAAAAAAAAAAAW0Nv&#10;bnRlbnRfVHlwZXNdLnhtbFBLAQItABQABgAIAAAAIQA4/SH/1gAAAJQBAAALAAAAAAAAAAAAAAAA&#10;AC8BAABfcmVscy8ucmVsc1BLAQItABQABgAIAAAAIQB7zxcxMQIAAGkEAAAOAAAAAAAAAAAAAAAA&#10;AC4CAABkcnMvZTJvRG9jLnhtbFBLAQItABQABgAIAAAAIQBlXqvw4QAAAAoBAAAPAAAAAAAAAAAA&#10;AAAAAIsEAABkcnMvZG93bnJldi54bWxQSwUGAAAAAAQABADzAAAAmQUAAAAA&#10;" stroked="f">
                <v:textbox style="mso-fit-shape-to-text:t" inset="0,0,0,0">
                  <w:txbxContent>
                    <w:p w14:paraId="2BC10D1D" w14:textId="23900676" w:rsidR="001F2641" w:rsidRPr="004E689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Halaman Profile </w:t>
                      </w:r>
                      <w:proofErr w:type="spellStart"/>
                      <w:r>
                        <w:t>Walikelas</w:t>
                      </w:r>
                      <w:proofErr w:type="spellEnd"/>
                      <w:r>
                        <w:t xml:space="preserve"> </w:t>
                      </w:r>
                      <w:r w:rsidRPr="008C1F7B">
                        <w:t>[Bag.IT]</w:t>
                      </w:r>
                    </w:p>
                  </w:txbxContent>
                </v:textbox>
              </v:shape>
            </w:pict>
          </mc:Fallback>
        </mc:AlternateContent>
      </w:r>
      <w:r w:rsidR="00EE1AE6">
        <w:rPr>
          <w:noProof/>
        </w:rPr>
        <w:drawing>
          <wp:anchor distT="0" distB="0" distL="114300" distR="114300" simplePos="0" relativeHeight="251950592" behindDoc="1" locked="0" layoutInCell="1" allowOverlap="1" wp14:anchorId="5ED5D99F" wp14:editId="65331473">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 xml:space="preserve">Daftar </w:t>
      </w:r>
      <w:proofErr w:type="spellStart"/>
      <w:r w:rsidR="00867FC7">
        <w:t>Anggota</w:t>
      </w:r>
      <w:proofErr w:type="spellEnd"/>
      <w:r w:rsidR="00867FC7">
        <w:t xml:space="preserve"> Siswa</w:t>
      </w:r>
    </w:p>
    <w:p w14:paraId="08792821" w14:textId="558167C1"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E447D4" w14:textId="5266B058" w:rsidR="00EE1AE6" w:rsidRDefault="00EE1AE6" w:rsidP="008F6DC3">
      <w:pPr>
        <w:ind w:left="360" w:firstLine="360"/>
      </w:pPr>
    </w:p>
    <w:p w14:paraId="48880E30" w14:textId="269528B2" w:rsidR="00867FC7" w:rsidRDefault="00867FC7" w:rsidP="008F6DC3">
      <w:pPr>
        <w:ind w:left="360" w:firstLine="360"/>
      </w:pPr>
    </w:p>
    <w:p w14:paraId="434705A9" w14:textId="1F047038" w:rsidR="00867FC7" w:rsidRDefault="00867FC7" w:rsidP="008F6DC3">
      <w:pPr>
        <w:ind w:left="360" w:firstLine="360"/>
      </w:pPr>
      <w:r>
        <w:rPr>
          <w:noProof/>
        </w:rPr>
        <w:lastRenderedPageBreak/>
        <w:drawing>
          <wp:anchor distT="0" distB="0" distL="114300" distR="114300" simplePos="0" relativeHeight="251951616" behindDoc="0" locked="0" layoutInCell="1" allowOverlap="1" wp14:anchorId="447D4FC1" wp14:editId="46E6D861">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0851D862" w:rsidR="00867FC7" w:rsidRPr="00EA62A7" w:rsidRDefault="005516AC" w:rsidP="008F6DC3">
      <w:pPr>
        <w:ind w:left="360" w:firstLine="360"/>
      </w:pPr>
      <w:r>
        <w:rPr>
          <w:noProof/>
        </w:rPr>
        <mc:AlternateContent>
          <mc:Choice Requires="wps">
            <w:drawing>
              <wp:anchor distT="0" distB="0" distL="114300" distR="114300" simplePos="0" relativeHeight="252027392" behindDoc="0" locked="0" layoutInCell="1" allowOverlap="1" wp14:anchorId="627A1317" wp14:editId="43BCA3D8">
                <wp:simplePos x="0" y="0"/>
                <wp:positionH relativeFrom="column">
                  <wp:posOffset>441325</wp:posOffset>
                </wp:positionH>
                <wp:positionV relativeFrom="paragraph">
                  <wp:posOffset>51908</wp:posOffset>
                </wp:positionV>
                <wp:extent cx="4124960" cy="180753"/>
                <wp:effectExtent l="0" t="0" r="8890" b="0"/>
                <wp:wrapNone/>
                <wp:docPr id="390" name="Text Box 390"/>
                <wp:cNvGraphicFramePr/>
                <a:graphic xmlns:a="http://schemas.openxmlformats.org/drawingml/2006/main">
                  <a:graphicData uri="http://schemas.microsoft.com/office/word/2010/wordprocessingShape">
                    <wps:wsp>
                      <wps:cNvSpPr txBox="1"/>
                      <wps:spPr>
                        <a:xfrm>
                          <a:off x="0" y="0"/>
                          <a:ext cx="4124960" cy="180753"/>
                        </a:xfrm>
                        <a:prstGeom prst="rect">
                          <a:avLst/>
                        </a:prstGeom>
                        <a:solidFill>
                          <a:prstClr val="white"/>
                        </a:solidFill>
                        <a:ln>
                          <a:noFill/>
                        </a:ln>
                      </wps:spPr>
                      <wps:txbx>
                        <w:txbxContent>
                          <w:p w14:paraId="7F920A1C" w14:textId="622F020E" w:rsidR="001F2641" w:rsidRPr="00E57D9B"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w:t>
                            </w:r>
                            <w:proofErr w:type="spellStart"/>
                            <w:r>
                              <w:t>Anggota</w:t>
                            </w:r>
                            <w:proofErr w:type="spellEnd"/>
                            <w:r>
                              <w:t xml:space="preserve"> Siswa </w:t>
                            </w:r>
                            <w:r w:rsidRPr="0045764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A1317" id="Text Box 390" o:spid="_x0000_s1121" type="#_x0000_t202" style="position:absolute;left:0;text-align:left;margin-left:34.75pt;margin-top:4.1pt;width:324.8pt;height:14.25pt;z-index:25202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ZosNAIAAGwEAAAOAAAAZHJzL2Uyb0RvYy54bWysVE1v2zAMvQ/YfxB0X5ykH2uMOEWWIsOA&#10;oC2QDD0rshwLkERNUmJnv36UbKddt9Owi0yR1JPeI+n5fasVOQnnJZiCTkZjSoThUEpzKOj33frT&#10;HSU+MFMyBUYU9Cw8vV98/DBvbC6mUIMqhSMIYnze2ILWIdg8yzyvhWZ+BFYYDFbgNAu4dYesdKxB&#10;dK2y6Xh8mzXgSuuAC+/R+9AF6SLhV5Xg4amqvAhEFRTfFtLq0rqPa7aYs/zgmK0l75/B/uEVmkmD&#10;l16gHlhg5OjkH1BacgceqjDioDOoKslF4oBsJuN3bLY1syJxQXG8vcjk/x8sfzw9OyLLgl7NUB/D&#10;NBZpJ9pAvkBLog8VaqzPMXFrMTW0GMBKD36Pzki8rZyOX6REMI5Y54u+EY6j83oyvZ7dYohjbHI3&#10;/nxzFWGy19PW+fBVgCbRKKjD+iVZ2WnjQ5c6pMTLPChZrqVScRMDK+XIiWGtm1oG0YP/lqVMzDUQ&#10;T3WA0ZNFih2VaIV23yZRZjcDzz2UZ6TvoGshb/la4oUb5sMzc9gzSAvnIDzhUiloCgq9RUkN7uff&#10;/DEfS4lRShrswYL6H0fmBCXqm8EiI2QYDDcY+8EwR70CpDrBCbM8mXjABTWYlQP9guOxjLdgiBmO&#10;dxU0DOYqdJOA48XFcpmSsC0tCxuztTxCD8Lu2hfmbF+WgAV9hKE7Wf6uOl1uJ/PyGKCSqXRR2E7F&#10;Xm9s6VT8fvzizLzdp6zXn8TiFwAAAP//AwBQSwMEFAAGAAgAAAAhAPs019XdAAAABwEAAA8AAABk&#10;cnMvZG93bnJldi54bWxMjsFOwzAQRO9I/IO1SFwQdRJE2oY4FbT0BoeWqudtbJKIeB3FTpP+PdsT&#10;HEczevPy1WRbcTa9bxwpiGcRCEOl0w1VCg5f28cFCB+QNLaOjIKL8bAqbm9yzLQbaWfO+1AJhpDP&#10;UEEdQpdJ6cvaWPQz1xni7tv1FgPHvpK6x5HhtpVJFKXSYkP8UGNn1rUpf/aDVZBu+mHc0fphc3j/&#10;wM+uSo5vl6NS93fT6wuIYKbwN4arPqtDwU4nN5D2omXG8pmXChYJCK7n8TIGcVLwlM5BFrn871/8&#10;AgAA//8DAFBLAQItABQABgAIAAAAIQC2gziS/gAAAOEBAAATAAAAAAAAAAAAAAAAAAAAAABbQ29u&#10;dGVudF9UeXBlc10ueG1sUEsBAi0AFAAGAAgAAAAhADj9If/WAAAAlAEAAAsAAAAAAAAAAAAAAAAA&#10;LwEAAF9yZWxzLy5yZWxzUEsBAi0AFAAGAAgAAAAhABJxmiw0AgAAbAQAAA4AAAAAAAAAAAAAAAAA&#10;LgIAAGRycy9lMm9Eb2MueG1sUEsBAi0AFAAGAAgAAAAhAPs019XdAAAABwEAAA8AAAAAAAAAAAAA&#10;AAAAjgQAAGRycy9kb3ducmV2LnhtbFBLBQYAAAAABAAEAPMAAACYBQAAAAA=&#10;" stroked="f">
                <v:textbox inset="0,0,0,0">
                  <w:txbxContent>
                    <w:p w14:paraId="7F920A1C" w14:textId="622F020E" w:rsidR="001F2641" w:rsidRPr="00E57D9B"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w:t>
                      </w:r>
                      <w:proofErr w:type="spellStart"/>
                      <w:r>
                        <w:t>Anggota</w:t>
                      </w:r>
                      <w:proofErr w:type="spellEnd"/>
                      <w:r>
                        <w:t xml:space="preserve"> Siswa </w:t>
                      </w:r>
                      <w:r w:rsidRPr="00457642">
                        <w:t>[Bag.IT]</w:t>
                      </w:r>
                    </w:p>
                  </w:txbxContent>
                </v:textbox>
              </v:shape>
            </w:pict>
          </mc:Fallback>
        </mc:AlternateConten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 xml:space="preserve">Halaman </w:t>
      </w:r>
      <w:proofErr w:type="spellStart"/>
      <w:r>
        <w:t>Tambah</w:t>
      </w:r>
      <w:proofErr w:type="spellEnd"/>
      <w:r>
        <w:t xml:space="preserve"> Data Kelas</w:t>
      </w:r>
    </w:p>
    <w:p w14:paraId="63BA2B8C" w14:textId="22E416A5" w:rsidR="008F6DC3" w:rsidRDefault="008F6DC3" w:rsidP="008F6DC3">
      <w:pPr>
        <w:ind w:left="360" w:firstLine="360"/>
      </w:pPr>
      <w:r>
        <w:t xml:space="preserve">Halaman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8258215" w14:textId="3BC4C87D" w:rsidR="008F6DC3" w:rsidRDefault="005516AC" w:rsidP="008F6DC3">
      <w:pPr>
        <w:pStyle w:val="ListParagraph"/>
        <w:ind w:left="709"/>
      </w:pPr>
      <w:r>
        <w:rPr>
          <w:noProof/>
        </w:rPr>
        <mc:AlternateContent>
          <mc:Choice Requires="wps">
            <w:drawing>
              <wp:anchor distT="0" distB="0" distL="114300" distR="114300" simplePos="0" relativeHeight="252029440" behindDoc="1" locked="0" layoutInCell="1" allowOverlap="1" wp14:anchorId="074C37C8" wp14:editId="2659A603">
                <wp:simplePos x="0" y="0"/>
                <wp:positionH relativeFrom="column">
                  <wp:posOffset>462280</wp:posOffset>
                </wp:positionH>
                <wp:positionV relativeFrom="paragraph">
                  <wp:posOffset>2454275</wp:posOffset>
                </wp:positionV>
                <wp:extent cx="4113530" cy="63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0E563915" w14:textId="162D298F" w:rsidR="001F2641" w:rsidRPr="0020201C"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w:t>
                            </w:r>
                            <w:proofErr w:type="spellStart"/>
                            <w:r>
                              <w:t>Tambah</w:t>
                            </w:r>
                            <w:proofErr w:type="spellEnd"/>
                            <w:r>
                              <w:t xml:space="preserve"> Kelas </w:t>
                            </w:r>
                            <w:r w:rsidRPr="00E53F7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37C8" id="Text Box 391" o:spid="_x0000_s1122" type="#_x0000_t202" style="position:absolute;left:0;text-align:left;margin-left:36.4pt;margin-top:193.25pt;width:323.9pt;height:.05pt;z-index:-25128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ezzMAIAAGkEAAAOAAAAZHJzL2Uyb0RvYy54bWysVMFu2zAMvQ/YPwi6L06aN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bsKZ&#10;FYZE2qkusM/Qsegjhlrnc0rcOkoNHQVI6cHvyRmBdxWa+CVIjOLE9fnKbywnyflxMpneTikkKTab&#10;3sYa2etRhz58UWBYNAqOJF7iVJw2PvSpQ0q8yYNuynWjddzEwEojOwkSuq2boC7Ff8vSNuZaiKf6&#10;gtGTRXw9jmiFbt8lRu5mA8g9lGfCjtD3j3dy3dCFG+HDs0BqGMJEQxCeaKk0tAWHi8VZDfjjb/6Y&#10;TzpSlLOWGrDg/vtRoOJMf7WkcOzWwcDB2A+GPZoVEFTSjF6TTDqAQQ9mhWBeaDaW8RYKCSvproKH&#10;wVyFfgxotqRaLlMS9aQTYWO3TsbSA7G77kWgu8gSSM1HGFpT5G/U6XOTPm55DER1ki4S27N44Zv6&#10;OYl/mb04ML/uU9brH2LxEwAA//8DAFBLAwQUAAYACAAAACEAQl0e7+EAAAAKAQAADwAAAGRycy9k&#10;b3ducmV2LnhtbEyPwU7DMBBE70j8g7VIXBB1SItbhThVVcEBLhWhF25uvI0D8TqynTb8PYYLHHd2&#10;NPOmXE+2Zyf0oXMk4W6WAUNqnO6olbB/e7pdAQtRkVa9I5TwhQHW1eVFqQrtzvSKpzq2LIVQKJQE&#10;E+NQcB4ag1aFmRuQ0u/ovFUxnb7l2qtzCrc9z7NMcKs6Sg1GDbg12HzWo5WwW7zvzM14fHzZLOb+&#10;eT9uxUdbS3l9NW0egEWc4p8ZfvATOlSJ6eBG0oH1EpZ5Io8S5itxDywZlnkmgB1+FQG8Kvn/CdU3&#10;AAAA//8DAFBLAQItABQABgAIAAAAIQC2gziS/gAAAOEBAAATAAAAAAAAAAAAAAAAAAAAAABbQ29u&#10;dGVudF9UeXBlc10ueG1sUEsBAi0AFAAGAAgAAAAhADj9If/WAAAAlAEAAAsAAAAAAAAAAAAAAAAA&#10;LwEAAF9yZWxzLy5yZWxzUEsBAi0AFAAGAAgAAAAhAI0J7PMwAgAAaQQAAA4AAAAAAAAAAAAAAAAA&#10;LgIAAGRycy9lMm9Eb2MueG1sUEsBAi0AFAAGAAgAAAAhAEJdHu/hAAAACgEAAA8AAAAAAAAAAAAA&#10;AAAAigQAAGRycy9kb3ducmV2LnhtbFBLBQYAAAAABAAEAPMAAACYBQAAAAA=&#10;" stroked="f">
                <v:textbox style="mso-fit-shape-to-text:t" inset="0,0,0,0">
                  <w:txbxContent>
                    <w:p w14:paraId="0E563915" w14:textId="162D298F" w:rsidR="001F2641" w:rsidRPr="0020201C"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Halaman </w:t>
                      </w:r>
                      <w:proofErr w:type="spellStart"/>
                      <w:r>
                        <w:t>Tambah</w:t>
                      </w:r>
                      <w:proofErr w:type="spellEnd"/>
                      <w:r>
                        <w:t xml:space="preserve"> Kelas </w:t>
                      </w:r>
                      <w:r w:rsidRPr="00E53F76">
                        <w:t>[Bag.IT]</w:t>
                      </w:r>
                    </w:p>
                  </w:txbxContent>
                </v:textbox>
              </v:shape>
            </w:pict>
          </mc:Fallback>
        </mc:AlternateContent>
      </w:r>
      <w:r w:rsidR="00867FC7">
        <w:rPr>
          <w:noProof/>
        </w:rPr>
        <w:drawing>
          <wp:anchor distT="0" distB="0" distL="114300" distR="114300" simplePos="0" relativeHeight="251952640" behindDoc="1" locked="0" layoutInCell="1" allowOverlap="1" wp14:anchorId="6B79A07E" wp14:editId="02101E05">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16634637" w:rsidR="00867FC7" w:rsidRDefault="00867FC7" w:rsidP="008F6DC3">
      <w:pPr>
        <w:ind w:left="360" w:firstLine="360"/>
      </w:pPr>
      <w:r>
        <w:rPr>
          <w:noProof/>
        </w:rPr>
        <w:lastRenderedPageBreak/>
        <w:drawing>
          <wp:anchor distT="0" distB="0" distL="114300" distR="114300" simplePos="0" relativeHeight="251953664" behindDoc="0" locked="0" layoutInCell="1" allowOverlap="1" wp14:anchorId="111CD022" wp14:editId="2A614C2A">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79897BDA" w:rsidR="00867FC7" w:rsidRDefault="005516AC" w:rsidP="008F6DC3">
      <w:pPr>
        <w:ind w:left="349"/>
      </w:pPr>
      <w:r>
        <w:rPr>
          <w:noProof/>
        </w:rPr>
        <mc:AlternateContent>
          <mc:Choice Requires="wps">
            <w:drawing>
              <wp:anchor distT="0" distB="0" distL="114300" distR="114300" simplePos="0" relativeHeight="252031488" behindDoc="0" locked="0" layoutInCell="1" allowOverlap="1" wp14:anchorId="054D3FBA" wp14:editId="7F8893B6">
                <wp:simplePos x="0" y="0"/>
                <wp:positionH relativeFrom="column">
                  <wp:posOffset>441783</wp:posOffset>
                </wp:positionH>
                <wp:positionV relativeFrom="paragraph">
                  <wp:posOffset>42797</wp:posOffset>
                </wp:positionV>
                <wp:extent cx="4113530" cy="233916"/>
                <wp:effectExtent l="0" t="0" r="1270" b="0"/>
                <wp:wrapNone/>
                <wp:docPr id="392" name="Text Box 392"/>
                <wp:cNvGraphicFramePr/>
                <a:graphic xmlns:a="http://schemas.openxmlformats.org/drawingml/2006/main">
                  <a:graphicData uri="http://schemas.microsoft.com/office/word/2010/wordprocessingShape">
                    <wps:wsp>
                      <wps:cNvSpPr txBox="1"/>
                      <wps:spPr>
                        <a:xfrm>
                          <a:off x="0" y="0"/>
                          <a:ext cx="4113530" cy="233916"/>
                        </a:xfrm>
                        <a:prstGeom prst="rect">
                          <a:avLst/>
                        </a:prstGeom>
                        <a:solidFill>
                          <a:prstClr val="white"/>
                        </a:solidFill>
                        <a:ln>
                          <a:noFill/>
                        </a:ln>
                      </wps:spPr>
                      <wps:txbx>
                        <w:txbxContent>
                          <w:p w14:paraId="2F2BFB12" w14:textId="52FC269F" w:rsidR="001F2641" w:rsidRPr="00E33758"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D3FBA" id="Text Box 392" o:spid="_x0000_s1123" type="#_x0000_t202" style="position:absolute;left:0;text-align:left;margin-left:34.8pt;margin-top:3.35pt;width:323.9pt;height:18.4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tO+MwIAAGwEAAAOAAAAZHJzL2Uyb0RvYy54bWysVMGO0zAQvSPxD5bvNE0LC42arkpXRUir&#10;3ZVatGfXcRpLtsfYbpPy9YydpAsLJ8TFGc+Mx37vzWR522lFzsJ5Caak+WRKiTAcKmmOJf223777&#10;RIkPzFRMgRElvQhPb1dv3yxbW4gZNKAq4QgWMb5obUmbEGyRZZ43QjM/ASsMBmtwmgXcumNWOdZi&#10;da2y2XR6k7XgKuuAC+/Re9cH6SrVr2vBw2NdexGIKim+LaTVpfUQ12y1ZMXRMdtIPjyD/cMrNJMG&#10;L72WumOBkZOTf5TSkjvwUIcJB51BXUsuEgZEk09fodk1zIqEBcnx9kqT/39l+cP5yRFZlXS+mFFi&#10;mEaR9qIL5DN0JPqQodb6AhN3FlNDhwFUevR7dEbgXe10/CIkgnHk+nLlN5bj6Hyf5/MPcwxxjM3m&#10;80V+E8tkL6et8+GLAE2iUVKH+iVa2fnehz51TImXeVCy2kql4iYGNsqRM0Ot20YGMRT/LUuZmGsg&#10;nuoLRk8WIfZQohW6Q5dIWXwccR6guiB8B30Lecu3Ei+8Zz48MYc9g7BwDsIjLrWCtqQwWJQ04H78&#10;zR/zUUqMUtJiD5bUfz8xJyhRXw2KHBt2NNxoHEbDnPQGEGqOE2Z5MvGAC2o0awf6GcdjHW/BEDMc&#10;7yppGM1N6CcBx4uL9TolYVtaFu7NzvJYeiR23z0zZwdZAgr6AGN3suKVOn1uT/P6FKCWSbpIbM/i&#10;wDe2dBJ/GL84M7/uU9bLT2L1EwAA//8DAFBLAwQUAAYACAAAACEAXrag6N0AAAAHAQAADwAAAGRy&#10;cy9kb3ducmV2LnhtbEyOwU7DMBBE70j8g7VIXBB1WkoCIU4FLdzg0FL17MZLEhGvI9tp0r9nOcFp&#10;NZrR21esJtuJE/rQOlIwnyUgkCpnWqoV7D/fbh9AhKjJ6M4RKjhjgFV5eVHo3LiRtnjaxVowhEKu&#10;FTQx9rmUoWrQ6jBzPRJ3X85bHTn6WhqvR4bbTi6SJJVWt8QfGt3jusHqezdYBenGD+OW1jeb/eu7&#10;/ujrxeHlfFDq+mp6fgIRcYp/Y/jVZ3Uo2enoBjJBdMx4THnJNwPBdTbPliCOCpZ39yDLQv73L38A&#10;AAD//wMAUEsBAi0AFAAGAAgAAAAhALaDOJL+AAAA4QEAABMAAAAAAAAAAAAAAAAAAAAAAFtDb250&#10;ZW50X1R5cGVzXS54bWxQSwECLQAUAAYACAAAACEAOP0h/9YAAACUAQAACwAAAAAAAAAAAAAAAAAv&#10;AQAAX3JlbHMvLnJlbHNQSwECLQAUAAYACAAAACEA6fbTvjMCAABsBAAADgAAAAAAAAAAAAAAAAAu&#10;AgAAZHJzL2Uyb0RvYy54bWxQSwECLQAUAAYACAAAACEAXrag6N0AAAAHAQAADwAAAAAAAAAAAAAA&#10;AACNBAAAZHJzL2Rvd25yZXYueG1sUEsFBgAAAAAEAAQA8wAAAJcFAAAAAA==&#10;" stroked="f">
                <v:textbox inset="0,0,0,0">
                  <w:txbxContent>
                    <w:p w14:paraId="2F2BFB12" w14:textId="52FC269F" w:rsidR="001F2641" w:rsidRPr="00E33758"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mc:Fallback>
        </mc:AlternateConten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724D911E" w14:textId="2836CB6C" w:rsidR="008F6DC3" w:rsidRDefault="005516AC" w:rsidP="008F6DC3">
      <w:pPr>
        <w:ind w:left="349"/>
      </w:pPr>
      <w:r>
        <w:rPr>
          <w:noProof/>
        </w:rPr>
        <mc:AlternateContent>
          <mc:Choice Requires="wps">
            <w:drawing>
              <wp:anchor distT="0" distB="0" distL="114300" distR="114300" simplePos="0" relativeHeight="252033536" behindDoc="1" locked="0" layoutInCell="1" allowOverlap="1" wp14:anchorId="5926B32B" wp14:editId="1E129356">
                <wp:simplePos x="0" y="0"/>
                <wp:positionH relativeFrom="column">
                  <wp:posOffset>450215</wp:posOffset>
                </wp:positionH>
                <wp:positionV relativeFrom="paragraph">
                  <wp:posOffset>2451100</wp:posOffset>
                </wp:positionV>
                <wp:extent cx="4126865" cy="63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60181AE6" w14:textId="2DEAE30C" w:rsidR="001F2641" w:rsidRPr="00E0443D"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6B32B" id="Text Box 393" o:spid="_x0000_s1124" type="#_x0000_t202" style="position:absolute;left:0;text-align:left;margin-left:35.45pt;margin-top:193pt;width:324.95pt;height:.05pt;z-index:-25128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f8MgIAAGkEAAAOAAAAZHJzL2Uyb0RvYy54bWysVE1v2zAMvQ/YfxB0X5yPNUiNOEWWIsOA&#10;oC2QDD0rshwLkERNUmJnv36UbLddt9Owi0yRFKX3HunlXasVuQjnJZiCTkZjSoThUEpzKuj3w/bT&#10;ghIfmCmZAiMKehWe3q0+flg2NhdTqEGVwhEsYnze2ILWIdg8yzyvhWZ+BFYYDFbgNAu4daesdKzB&#10;6lpl0/F4njXgSuuAC+/Re98F6SrVryrBw2NVeRGIKii+LaTVpfUY12y1ZPnJMVtL3j+D/cMrNJMG&#10;L30pdc8CI2cn/yilJXfgoQojDjqDqpJcJAyIZjJ+h2ZfMysSFiTH2xea/P8ryx8uT47IsqCz2xkl&#10;hmkU6SDaQL5AS6IPGWqszzFxbzE1tBhApQe/R2cE3lZOxy9CIhhHrq8v/MZyHJ2fJ9P5Yn5DCcfY&#10;fHYTa2SvR63z4asATaJRUIfiJU7ZZedDlzqkxJs8KFlupVJxEwMb5ciFodBNLYPoi/+WpUzMNRBP&#10;dQWjJ4v4OhzRCu2xTYzcLgaQRyiviN1B1z/e8q3EC3fMhyfmsGEQLg5BeMSlUtAUFHqLkhrcz7/5&#10;Yz7qiFFKGmzAgvofZ+YEJeqbQYVjtw6GG4zjYJiz3gBCneB4WZ5MPOCCGszKgX7G2VjHWzDEDMe7&#10;ChoGcxO6McDZ4mK9TknYk5aFndlbHksPxB7aZ+ZsL0tANR9gaE2Wv1Ony0362PU5INVJukhsx2LP&#10;N/ZzEr+fvTgwb/cp6/UPsfoFAAD//wMAUEsDBBQABgAIAAAAIQBW/Kvu4AAAAAoBAAAPAAAAZHJz&#10;L2Rvd25yZXYueG1sTI89T8MwEIZ3JP6DdUgsiNr9UFpCnKqqYIClInRhc+NrHIjtyHba8O85usB4&#10;d4/ee95iPdqOnTDE1jsJ04kAhq72unWNhP378/0KWEzKadV5hxK+McK6vL4qVK792b3hqUoNoxAX&#10;cyXBpNTnnMfaoFVx4nt0dDv6YFWiMTRcB3WmcNvxmRAZt6p19MGoHrcG669qsBJ2i4+duRuOT6+b&#10;xTy87Idt9tlUUt7ejJtHYAnH9AfDrz6pQ0lOBz84HVknYSkeiJQwX2XUiYDlTFCXw2UzBV4W/H+F&#10;8gcAAP//AwBQSwECLQAUAAYACAAAACEAtoM4kv4AAADhAQAAEwAAAAAAAAAAAAAAAAAAAAAAW0Nv&#10;bnRlbnRfVHlwZXNdLnhtbFBLAQItABQABgAIAAAAIQA4/SH/1gAAAJQBAAALAAAAAAAAAAAAAAAA&#10;AC8BAABfcmVscy8ucmVsc1BLAQItABQABgAIAAAAIQCqGCf8MgIAAGkEAAAOAAAAAAAAAAAAAAAA&#10;AC4CAABkcnMvZTJvRG9jLnhtbFBLAQItABQABgAIAAAAIQBW/Kvu4AAAAAoBAAAPAAAAAAAAAAAA&#10;AAAAAIwEAABkcnMvZG93bnJldi54bWxQSwUGAAAAAAQABADzAAAAmQUAAAAA&#10;" stroked="f">
                <v:textbox style="mso-fit-shape-to-text:t" inset="0,0,0,0">
                  <w:txbxContent>
                    <w:p w14:paraId="60181AE6" w14:textId="2DEAE30C" w:rsidR="001F2641" w:rsidRPr="00E0443D"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v:textbox>
              </v:shape>
            </w:pict>
          </mc:Fallback>
        </mc:AlternateContent>
      </w:r>
      <w:r w:rsidR="00E60BA1">
        <w:rPr>
          <w:noProof/>
        </w:rPr>
        <w:drawing>
          <wp:anchor distT="0" distB="0" distL="114300" distR="114300" simplePos="0" relativeHeight="251954688" behindDoc="1" locked="0" layoutInCell="1" allowOverlap="1" wp14:anchorId="57802917" wp14:editId="148ED73F">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 xml:space="preserve">Halaman </w:t>
      </w:r>
      <w:proofErr w:type="spellStart"/>
      <w:r>
        <w:t>Anggota</w:t>
      </w:r>
      <w:proofErr w:type="spellEnd"/>
      <w:r>
        <w:t xml:space="preserve"> Kelas</w:t>
      </w:r>
    </w:p>
    <w:p w14:paraId="39488092" w14:textId="29E00DA4" w:rsidR="008F6DC3" w:rsidRDefault="008F6DC3" w:rsidP="008F6DC3">
      <w:pPr>
        <w:ind w:left="360" w:firstLine="360"/>
      </w:pPr>
      <w:r>
        <w:t xml:space="preserve">Halaman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4BD8651C" w:rsidR="00E60BA1" w:rsidRDefault="00E60BA1" w:rsidP="008F6DC3">
      <w:pPr>
        <w:ind w:left="360" w:firstLine="360"/>
      </w:pPr>
      <w:r>
        <w:rPr>
          <w:noProof/>
        </w:rPr>
        <w:lastRenderedPageBreak/>
        <w:drawing>
          <wp:anchor distT="0" distB="0" distL="114300" distR="114300" simplePos="0" relativeHeight="251955712" behindDoc="1" locked="0" layoutInCell="1" allowOverlap="1" wp14:anchorId="2D7B5E69" wp14:editId="256D4303">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47ABD092" w:rsidR="00E60BA1" w:rsidRPr="00EA62A7" w:rsidRDefault="005516AC" w:rsidP="008F6DC3">
      <w:pPr>
        <w:ind w:left="360" w:firstLine="360"/>
      </w:pPr>
      <w:r>
        <w:rPr>
          <w:noProof/>
        </w:rPr>
        <mc:AlternateContent>
          <mc:Choice Requires="wps">
            <w:drawing>
              <wp:anchor distT="0" distB="0" distL="114300" distR="114300" simplePos="0" relativeHeight="252035584" behindDoc="1" locked="0" layoutInCell="1" allowOverlap="1" wp14:anchorId="2774D9AE" wp14:editId="154D5EFB">
                <wp:simplePos x="0" y="0"/>
                <wp:positionH relativeFrom="column">
                  <wp:posOffset>438785</wp:posOffset>
                </wp:positionH>
                <wp:positionV relativeFrom="paragraph">
                  <wp:posOffset>21752</wp:posOffset>
                </wp:positionV>
                <wp:extent cx="4119880" cy="635"/>
                <wp:effectExtent l="0" t="0" r="0" b="8255"/>
                <wp:wrapNone/>
                <wp:docPr id="394" name="Text Box 394"/>
                <wp:cNvGraphicFramePr/>
                <a:graphic xmlns:a="http://schemas.openxmlformats.org/drawingml/2006/main">
                  <a:graphicData uri="http://schemas.microsoft.com/office/word/2010/wordprocessingShape">
                    <wps:wsp>
                      <wps:cNvSpPr txBox="1"/>
                      <wps:spPr>
                        <a:xfrm>
                          <a:off x="0" y="0"/>
                          <a:ext cx="4119880" cy="635"/>
                        </a:xfrm>
                        <a:prstGeom prst="rect">
                          <a:avLst/>
                        </a:prstGeom>
                        <a:solidFill>
                          <a:prstClr val="white"/>
                        </a:solidFill>
                        <a:ln>
                          <a:noFill/>
                        </a:ln>
                      </wps:spPr>
                      <wps:txbx>
                        <w:txbxContent>
                          <w:p w14:paraId="188B2399" w14:textId="5AB682BD" w:rsidR="001F2641" w:rsidRPr="00B173B0"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w:t>
                            </w:r>
                            <w:proofErr w:type="spellStart"/>
                            <w:r>
                              <w:t>Anggota</w:t>
                            </w:r>
                            <w:proofErr w:type="spellEnd"/>
                            <w:r>
                              <w:t xml:space="preserve"> Kelas </w:t>
                            </w:r>
                            <w:r w:rsidRPr="00B9676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4D9AE" id="Text Box 394" o:spid="_x0000_s1125" type="#_x0000_t202" style="position:absolute;left:0;text-align:left;margin-left:34.55pt;margin-top:1.7pt;width:324.4pt;height:.05pt;z-index:-25128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jVMQIAAGkEAAAOAAAAZHJzL2Uyb0RvYy54bWysVMFu2zAMvQ/YPwi6L07armiMOEWWIsOA&#10;oC2QDD0rshwLkEWNUmJnXz9KjtOu22nYRaZIitJ7j/TsvmsMOyr0GmzBJ6MxZ8pKKLXdF/z7dvXp&#10;jjMfhC2FAasKflKe388/fpi1LldXUIMpFTIqYn3euoLXIbg8y7ysVSP8CJyyFKwAGxFoi/usRNFS&#10;9cZkV+PxbdYClg5BKu/J+9AH+TzVryolw1NVeRWYKTi9LaQV07qLazafiXyPwtVanp8h/uEVjdCW&#10;Lr2UehBBsAPqP0o1WiJ4qMJIQpNBVWmpEgZCMxm/Q7OphVMJC5Hj3YUm///KysfjMzJdFvx6esOZ&#10;FQ2JtFVdYF+gY9FHDLXO55S4cZQaOgqQ0oPfkzMC7yps4pcgMYoT16cLv7GcJOfNZDK9u6OQpNjt&#10;9edYI3s96tCHrwoaFo2CI4mXOBXHtQ996pASb/JgdLnSxsRNDCwNsqMgodtaB3Uu/luWsTHXQjzV&#10;F4yeLOLrcUQrdLsuMTKdDiB3UJ4IO0LfP97JlaYL18KHZ4HUMISJhiA80VIZaAsOZ4uzGvDn3/wx&#10;n3SkKGctNWDB/Y+DQMWZ+WZJ4ditg4GDsRsMe2iWQFAnNF5OJpMOYDCDWSE0LzQbi3gLhYSVdFfB&#10;w2AuQz8GNFtSLRYpiXrSibC2Gydj6YHYbfci0J1lCaTmIwytKfJ36vS5SR+3OASiOkkXie1ZPPNN&#10;/ZzEP89eHJi3+5T1+oeY/w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Jh3CNUxAgAAaQQAAA4AAAAAAAAAAAAAAAAALgIA&#10;AGRycy9lMm9Eb2MueG1sUEsBAi0AFAAGAAgAAAAhAASQtkfdAAAABgEAAA8AAAAAAAAAAAAAAAAA&#10;iwQAAGRycy9kb3ducmV2LnhtbFBLBQYAAAAABAAEAPMAAACVBQAAAAA=&#10;" stroked="f">
                <v:textbox style="mso-fit-shape-to-text:t" inset="0,0,0,0">
                  <w:txbxContent>
                    <w:p w14:paraId="188B2399" w14:textId="5AB682BD" w:rsidR="001F2641" w:rsidRPr="00B173B0"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Halaman </w:t>
                      </w:r>
                      <w:proofErr w:type="spellStart"/>
                      <w:r>
                        <w:t>Anggota</w:t>
                      </w:r>
                      <w:proofErr w:type="spellEnd"/>
                      <w:r>
                        <w:t xml:space="preserve"> Kelas </w:t>
                      </w:r>
                      <w:r w:rsidRPr="00B96769">
                        <w:t>[Bag.IT]</w:t>
                      </w:r>
                    </w:p>
                  </w:txbxContent>
                </v:textbox>
              </v:shape>
            </w:pict>
          </mc:Fallback>
        </mc:AlternateContent>
      </w:r>
    </w:p>
    <w:p w14:paraId="4E7228C9" w14:textId="013099F2" w:rsidR="00DF7F79" w:rsidRP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Kepala</w:t>
      </w:r>
      <w:proofErr w:type="spellEnd"/>
      <w:r w:rsidRPr="00DF7F79">
        <w:rPr>
          <w:b/>
          <w:bCs/>
          <w:color w:val="000000"/>
        </w:rPr>
        <w:t xml:space="preserve"> </w:t>
      </w:r>
      <w:proofErr w:type="spellStart"/>
      <w:r w:rsidRPr="00DF7F79">
        <w:rPr>
          <w:b/>
          <w:bCs/>
          <w:color w:val="000000"/>
        </w:rPr>
        <w:t>Sekolah</w:t>
      </w:r>
      <w:proofErr w:type="spellEnd"/>
    </w:p>
    <w:p w14:paraId="5BEAFFA1" w14:textId="6C1273F7" w:rsidR="00F2327B" w:rsidRDefault="007646DA" w:rsidP="008F6DC3">
      <w:pPr>
        <w:ind w:firstLine="426"/>
      </w:pPr>
      <w:r>
        <w:rPr>
          <w:noProof/>
        </w:rPr>
        <w:drawing>
          <wp:anchor distT="0" distB="0" distL="114300" distR="114300" simplePos="0" relativeHeight="251957760" behindDoc="1" locked="0" layoutInCell="1" allowOverlap="1" wp14:anchorId="16243BD1" wp14:editId="7C33CB54">
            <wp:simplePos x="0" y="0"/>
            <wp:positionH relativeFrom="page">
              <wp:posOffset>1906270</wp:posOffset>
            </wp:positionH>
            <wp:positionV relativeFrom="paragraph">
              <wp:posOffset>504352</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 xml:space="preserve">Halaman yang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unutk</w:t>
      </w:r>
      <w:proofErr w:type="spellEnd"/>
      <w:r w:rsidR="008F6DC3">
        <w:t xml:space="preserve"> admin </w:t>
      </w:r>
      <w:proofErr w:type="spellStart"/>
      <w:r w:rsidR="008F6DC3">
        <w:t>dengan</w:t>
      </w:r>
      <w:proofErr w:type="spellEnd"/>
      <w:r w:rsidR="008F6DC3">
        <w:t xml:space="preserve"> status </w:t>
      </w:r>
      <w:proofErr w:type="spellStart"/>
      <w:r w:rsidR="008F6DC3">
        <w:t>kepala</w:t>
      </w:r>
      <w:proofErr w:type="spellEnd"/>
      <w:r w:rsidR="008F6DC3">
        <w:t xml:space="preserve"> </w:t>
      </w:r>
      <w:proofErr w:type="spellStart"/>
      <w:r w:rsidR="008F6DC3">
        <w:t>sekolah</w:t>
      </w:r>
      <w:proofErr w:type="spellEnd"/>
      <w:r w:rsidR="008F6DC3">
        <w:t xml:space="preserve"> </w:t>
      </w:r>
      <w:proofErr w:type="spellStart"/>
      <w:r w:rsidR="008F6DC3">
        <w:t>maka</w:t>
      </w:r>
      <w:proofErr w:type="spellEnd"/>
      <w:r w:rsidR="008F6DC3">
        <w:t xml:space="preserve">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tampilan</w:t>
      </w:r>
      <w:proofErr w:type="spellEnd"/>
      <w:r w:rsidR="008F6DC3">
        <w:t xml:space="preserve"> </w:t>
      </w:r>
      <w:proofErr w:type="spellStart"/>
      <w:r w:rsidR="008F6DC3">
        <w:t>hanya</w:t>
      </w:r>
      <w:proofErr w:type="spellEnd"/>
      <w:r w:rsidR="008F6DC3">
        <w:t xml:space="preserve"> </w:t>
      </w:r>
      <w:proofErr w:type="spellStart"/>
      <w:r w:rsidR="008F6DC3">
        <w:t>berupa</w:t>
      </w:r>
      <w:proofErr w:type="spellEnd"/>
      <w:r w:rsidR="008F6DC3">
        <w:t xml:space="preserve"> dashboard yang </w:t>
      </w:r>
      <w:proofErr w:type="spellStart"/>
      <w:r w:rsidR="008F6DC3">
        <w:t>dapat</w:t>
      </w:r>
      <w:proofErr w:type="spellEnd"/>
      <w:r w:rsidR="008F6DC3">
        <w:t xml:space="preserve"> </w:t>
      </w:r>
      <w:proofErr w:type="spellStart"/>
      <w:r w:rsidR="008F6DC3">
        <w:t>dilihat</w:t>
      </w:r>
      <w:proofErr w:type="spellEnd"/>
      <w:r w:rsidR="008F6DC3">
        <w:t xml:space="preserve">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178088B1" w:rsidR="00C113C3" w:rsidRDefault="007646DA" w:rsidP="00AB7B78">
      <w:pPr>
        <w:ind w:left="360"/>
      </w:pPr>
      <w:r>
        <w:rPr>
          <w:noProof/>
        </w:rPr>
        <mc:AlternateContent>
          <mc:Choice Requires="wps">
            <w:drawing>
              <wp:anchor distT="0" distB="0" distL="114300" distR="114300" simplePos="0" relativeHeight="252037632" behindDoc="1" locked="0" layoutInCell="1" allowOverlap="1" wp14:anchorId="36A09FD0" wp14:editId="6A323384">
                <wp:simplePos x="0" y="0"/>
                <wp:positionH relativeFrom="column">
                  <wp:posOffset>466090</wp:posOffset>
                </wp:positionH>
                <wp:positionV relativeFrom="paragraph">
                  <wp:posOffset>28102</wp:posOffset>
                </wp:positionV>
                <wp:extent cx="4128770" cy="635"/>
                <wp:effectExtent l="0" t="0" r="5080" b="8255"/>
                <wp:wrapNone/>
                <wp:docPr id="395" name="Text Box 395"/>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6F9D477" w14:textId="127C7DBE" w:rsidR="001F2641" w:rsidRPr="00F370F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w:t>
                            </w:r>
                            <w:proofErr w:type="spellStart"/>
                            <w:r>
                              <w:t>Kepala</w:t>
                            </w:r>
                            <w:proofErr w:type="spellEnd"/>
                            <w:r>
                              <w:t xml:space="preserve"> </w:t>
                            </w:r>
                            <w:proofErr w:type="spellStart"/>
                            <w:r>
                              <w:t>Sekolah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09FD0" id="Text Box 395" o:spid="_x0000_s1126" type="#_x0000_t202" style="position:absolute;left:0;text-align:left;margin-left:36.7pt;margin-top:2.2pt;width:325.1pt;height:.05pt;z-index:-25127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qHONAIAAGoEAAAOAAAAZHJzL2Uyb0RvYy54bWysVMFu2zAMvQ/YPwi6L07Sre2MOEWWIsOA&#10;oi2QDD0rshwLkEWNUmJnXz9KjpOu22nYRaZIitJ7j/TsrmsMOyj0GmzBJ6MxZ8pKKLXdFfz7ZvXh&#10;ljMfhC2FAasKflSe383fv5u1LldTqMGUChkVsT5vXcHrEFyeZV7WqhF+BE5ZClaAjQi0xV1Womip&#10;emOy6Xh8nbWApUOQynvy3vdBPk/1q0rJ8FRVXgVmCk5vC2nFtG7jms1nIt+hcLWWp2eIf3hFI7Sl&#10;S8+l7kUQbI/6j1KNlggeqjCS0GRQVVqqhIHQTMZv0Kxr4VTCQuR4d6bJ/7+y8vHwjEyXBb/6/Ikz&#10;KxoSaaO6wL5Ax6KPGGqdzylx7Sg1dBQgpQe/J2cE3lXYxC9BYhQnro9nfmM5Sc6Pk+ntzQ2FJMWu&#10;r1Lt7HLUoQ9fFTQsGgVHEi9xKg4PPtAzKHVIiTd5MLpcaWPiJgaWBtlBkNBtrYOKD6QTv2UZG3Mt&#10;xFN9OHqyiK/HEa3QbbvEyGSc+iP6tlAeCTxC30DeyZWmGx+ED88CqWMIFE1BeKKlMtAWHE4WZzXg&#10;z7/5Yz4JSVHOWurAgvsfe4GKM/PNksSxXQcDB2M7GHbfLIGwTmi+nEwmHcBgBrNCaF5oOBbxFgoJ&#10;K+mugofBXIZ+Dmi4pFosUhI1pRPhwa6djKUHZjfdi0B30iWQnI8w9KbI38jT5yaB3GIfiOuk3YXF&#10;E+HU0Emg0/DFiXm9T1mXX8T8F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Dduoc40AgAAagQAAA4AAAAAAAAAAAAAAAAA&#10;LgIAAGRycy9lMm9Eb2MueG1sUEsBAi0AFAAGAAgAAAAhABzaeK3dAAAABgEAAA8AAAAAAAAAAAAA&#10;AAAAjgQAAGRycy9kb3ducmV2LnhtbFBLBQYAAAAABAAEAPMAAACYBQAAAAA=&#10;" stroked="f">
                <v:textbox style="mso-fit-shape-to-text:t" inset="0,0,0,0">
                  <w:txbxContent>
                    <w:p w14:paraId="46F9D477" w14:textId="127C7DBE" w:rsidR="001F2641" w:rsidRPr="00F370F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w:t>
                      </w:r>
                      <w:proofErr w:type="spellStart"/>
                      <w:r>
                        <w:t>Kepala</w:t>
                      </w:r>
                      <w:proofErr w:type="spellEnd"/>
                      <w:r>
                        <w:t xml:space="preserve"> </w:t>
                      </w:r>
                      <w:proofErr w:type="spellStart"/>
                      <w:r>
                        <w:t>Sekolah</w:t>
                      </w:r>
                      <w:proofErr w:type="spellEnd"/>
                    </w:p>
                  </w:txbxContent>
                </v:textbox>
              </v:shape>
            </w:pict>
          </mc:Fallback>
        </mc:AlternateContent>
      </w:r>
    </w:p>
    <w:p w14:paraId="2FB66ACE" w14:textId="09995BC8" w:rsidR="00917C5F" w:rsidRDefault="00917C5F" w:rsidP="00C93BF7">
      <w:pPr>
        <w:pStyle w:val="Heading2"/>
        <w:numPr>
          <w:ilvl w:val="0"/>
          <w:numId w:val="10"/>
        </w:numPr>
        <w:ind w:left="709" w:hanging="643"/>
        <w:rPr>
          <w:lang w:val="en-US"/>
        </w:rPr>
      </w:pPr>
      <w:bookmarkStart w:id="3825" w:name="_Toc80034259"/>
      <w:bookmarkStart w:id="3826" w:name="_Toc83115759"/>
      <w:proofErr w:type="spellStart"/>
      <w:r>
        <w:rPr>
          <w:lang w:val="en-US"/>
        </w:rPr>
        <w:t>Pengujin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3825"/>
      <w:bookmarkEnd w:id="3826"/>
      <w:proofErr w:type="spellEnd"/>
    </w:p>
    <w:p w14:paraId="5B62C94B" w14:textId="5A1C7B7C" w:rsidR="007646DA" w:rsidRPr="007646DA" w:rsidRDefault="007646DA" w:rsidP="007646DA">
      <w:pPr>
        <w:ind w:left="142" w:firstLine="567"/>
      </w:pPr>
      <w:proofErr w:type="spellStart"/>
      <w:r w:rsidRPr="007646DA">
        <w:t>Tujuan</w:t>
      </w:r>
      <w:proofErr w:type="spellEnd"/>
      <w:r w:rsidRPr="007646DA">
        <w:t xml:space="preserve"> </w:t>
      </w:r>
      <w:proofErr w:type="spellStart"/>
      <w:r w:rsidRPr="007646DA">
        <w:t>pengujian</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adalah</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t>memastikan</w:t>
      </w:r>
      <w:proofErr w:type="spellEnd"/>
      <w:r w:rsidRPr="007646DA">
        <w:rPr>
          <w:shd w:val="clear" w:color="auto" w:fill="FFFFFF"/>
        </w:rPr>
        <w:t xml:space="preserve"> </w:t>
      </w:r>
      <w:proofErr w:type="spellStart"/>
      <w:r w:rsidRPr="007646DA">
        <w:rPr>
          <w:shd w:val="clear" w:color="auto" w:fill="FFFFFF"/>
        </w:rPr>
        <w:t>kesesuaian</w:t>
      </w:r>
      <w:proofErr w:type="spellEnd"/>
      <w:r w:rsidRPr="007646DA">
        <w:rPr>
          <w:shd w:val="clear" w:color="auto" w:fill="FFFFFF"/>
        </w:rPr>
        <w:t xml:space="preserve"> </w:t>
      </w:r>
      <w:proofErr w:type="spellStart"/>
      <w:r w:rsidRPr="007646DA">
        <w:rPr>
          <w:shd w:val="clear" w:color="auto" w:fill="FFFFFF"/>
        </w:rPr>
        <w:t>antara</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t>desain</w:t>
      </w:r>
      <w:proofErr w:type="spellEnd"/>
      <w:r w:rsidRPr="007646DA">
        <w:t xml:space="preserve"> dan</w:t>
      </w:r>
      <w:r w:rsidRPr="007646DA">
        <w:rPr>
          <w:shd w:val="clear" w:color="auto" w:fill="FFFFFF"/>
        </w:rPr>
        <w:t xml:space="preserve"> </w:t>
      </w:r>
      <w:proofErr w:type="spellStart"/>
      <w:r w:rsidRPr="007646DA">
        <w:rPr>
          <w:shd w:val="clear" w:color="auto" w:fill="FFFFFF"/>
        </w:rPr>
        <w:t>tujuan</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 xml:space="preserve">.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rPr>
          <w:shd w:val="clear" w:color="auto" w:fill="FFFFFF"/>
        </w:rPr>
        <w:t>absensi</w:t>
      </w:r>
      <w:proofErr w:type="spellEnd"/>
      <w:r w:rsidRPr="007646DA">
        <w:rPr>
          <w:shd w:val="clear" w:color="auto" w:fill="FFFFFF"/>
        </w:rPr>
        <w:t xml:space="preserve"> SMK </w:t>
      </w:r>
      <w:proofErr w:type="spellStart"/>
      <w:r w:rsidRPr="007646DA">
        <w:rPr>
          <w:shd w:val="clear" w:color="auto" w:fill="FFFFFF"/>
        </w:rPr>
        <w:t>Cendekia</w:t>
      </w:r>
      <w:proofErr w:type="spellEnd"/>
      <w:r w:rsidRPr="007646DA">
        <w:rPr>
          <w:shd w:val="clear" w:color="auto" w:fill="FFFFFF"/>
        </w:rPr>
        <w:t xml:space="preserve"> </w:t>
      </w:r>
      <w:proofErr w:type="spellStart"/>
      <w:r w:rsidRPr="007646DA">
        <w:t>diperiksa</w:t>
      </w:r>
      <w:proofErr w:type="spellEnd"/>
      <w:r w:rsidRPr="007646DA">
        <w:rPr>
          <w:shd w:val="clear" w:color="auto" w:fill="FFFFFF"/>
        </w:rPr>
        <w:t xml:space="preserve"> </w:t>
      </w:r>
      <w:proofErr w:type="spellStart"/>
      <w:r w:rsidRPr="007646DA">
        <w:rPr>
          <w:shd w:val="clear" w:color="auto" w:fill="FFFFFF"/>
        </w:rPr>
        <w:t>berdasarkan</w:t>
      </w:r>
      <w:proofErr w:type="spellEnd"/>
      <w:r w:rsidRPr="007646DA">
        <w:rPr>
          <w:shd w:val="clear" w:color="auto" w:fill="FFFFFF"/>
        </w:rPr>
        <w:t xml:space="preserve"> </w:t>
      </w:r>
      <w:r w:rsidRPr="007646DA">
        <w:t>use case diagram.</w:t>
      </w:r>
      <w:r w:rsidRPr="007646DA">
        <w:rPr>
          <w:shd w:val="clear" w:color="auto" w:fill="FFFFFF"/>
        </w:rPr>
        <w:t xml:space="preserve"> Pada </w:t>
      </w:r>
      <w:proofErr w:type="spellStart"/>
      <w:r w:rsidRPr="007646DA">
        <w:t>fase</w:t>
      </w:r>
      <w:proofErr w:type="spellEnd"/>
      <w:r w:rsidRPr="007646DA">
        <w:t xml:space="preserve"> </w:t>
      </w:r>
      <w:proofErr w:type="spellStart"/>
      <w:r w:rsidRPr="007646DA">
        <w:t>ini</w:t>
      </w:r>
      <w:proofErr w:type="spellEnd"/>
      <w:r w:rsidRPr="007646DA">
        <w:t>,</w:t>
      </w:r>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digunakan</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rPr>
          <w:shd w:val="clear" w:color="auto" w:fill="FFFFFF"/>
        </w:rPr>
        <w:t>menentukan</w:t>
      </w:r>
      <w:proofErr w:type="spellEnd"/>
      <w:r w:rsidRPr="007646DA">
        <w:rPr>
          <w:shd w:val="clear" w:color="auto" w:fill="FFFFFF"/>
        </w:rPr>
        <w:t xml:space="preserve"> </w:t>
      </w:r>
      <w:proofErr w:type="spellStart"/>
      <w:r w:rsidRPr="007646DA">
        <w:rPr>
          <w:shd w:val="clear" w:color="auto" w:fill="FFFFFF"/>
        </w:rPr>
        <w:t>kategori</w:t>
      </w:r>
      <w:proofErr w:type="spellEnd"/>
      <w:r w:rsidRPr="007646DA">
        <w:rPr>
          <w:shd w:val="clear" w:color="auto" w:fill="FFFFFF"/>
        </w:rPr>
        <w:t xml:space="preserve"> </w:t>
      </w:r>
      <w:proofErr w:type="spellStart"/>
      <w:r w:rsidRPr="007646DA">
        <w:rPr>
          <w:shd w:val="clear" w:color="auto" w:fill="FFFFFF"/>
        </w:rPr>
        <w:t>keberhasilan</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merancang</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melakukan</w:t>
      </w:r>
      <w:proofErr w:type="spellEnd"/>
      <w:r w:rsidRPr="007646DA">
        <w:t xml:space="preserve"> </w:t>
      </w:r>
      <w:proofErr w:type="spellStart"/>
      <w:r w:rsidRPr="007646DA">
        <w:t>pengujian</w:t>
      </w:r>
      <w:proofErr w:type="spellEnd"/>
      <w:r w:rsidRPr="007646DA">
        <w:t>,</w:t>
      </w:r>
      <w:r w:rsidRPr="007646DA">
        <w:rPr>
          <w:shd w:val="clear" w:color="auto" w:fill="FFFFFF"/>
        </w:rPr>
        <w:t xml:space="preserve"> dan </w:t>
      </w:r>
      <w:proofErr w:type="spellStart"/>
      <w:r w:rsidRPr="007646DA">
        <w:t>menyimpulkan</w:t>
      </w:r>
      <w:proofErr w:type="spellEnd"/>
      <w:r w:rsidRPr="007646DA">
        <w:rPr>
          <w:shd w:val="clear" w:color="auto" w:fill="FFFFFF"/>
        </w:rPr>
        <w:t xml:space="preserve"> </w:t>
      </w:r>
      <w:proofErr w:type="spellStart"/>
      <w:r w:rsidRPr="007646DA">
        <w:rPr>
          <w:shd w:val="clear" w:color="auto" w:fill="FFFFFF"/>
        </w:rPr>
        <w:t>dari</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Pengecekan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dalam</w:t>
      </w:r>
      <w:proofErr w:type="spellEnd"/>
      <w:r w:rsidRPr="007646DA">
        <w:t xml:space="preserve"> </w:t>
      </w:r>
      <w:proofErr w:type="spellStart"/>
      <w:r w:rsidRPr="007646DA">
        <w:t>implementasi</w:t>
      </w:r>
      <w:proofErr w:type="spellEnd"/>
      <w:r w:rsidRPr="007646DA">
        <w:t xml:space="preserve"> </w:t>
      </w:r>
      <w:proofErr w:type="spellStart"/>
      <w:r w:rsidRPr="007646DA">
        <w:t>aktual</w:t>
      </w:r>
      <w:proofErr w:type="spellEnd"/>
      <w:r w:rsidRPr="007646DA">
        <w:rPr>
          <w:shd w:val="clear" w:color="auto" w:fill="FFFFFF"/>
        </w:rPr>
        <w:t xml:space="preserve"> </w:t>
      </w:r>
      <w:proofErr w:type="spellStart"/>
      <w:r w:rsidRPr="007646DA">
        <w:rPr>
          <w:shd w:val="clear" w:color="auto" w:fill="FFFFFF"/>
        </w:rPr>
        <w:t>dilakukan</w:t>
      </w:r>
      <w:proofErr w:type="spellEnd"/>
      <w:r w:rsidRPr="007646DA">
        <w:rPr>
          <w:shd w:val="clear" w:color="auto" w:fill="FFFFFF"/>
        </w:rPr>
        <w:t xml:space="preserve"> </w:t>
      </w:r>
      <w:proofErr w:type="spellStart"/>
      <w:r w:rsidRPr="007646DA">
        <w:rPr>
          <w:shd w:val="clear" w:color="auto" w:fill="FFFFFF"/>
        </w:rPr>
        <w:t>dalam</w:t>
      </w:r>
      <w:proofErr w:type="spellEnd"/>
      <w:r w:rsidRPr="007646DA">
        <w:rPr>
          <w:shd w:val="clear" w:color="auto" w:fill="FFFFFF"/>
        </w:rPr>
        <w:t xml:space="preserve"> </w:t>
      </w:r>
      <w:proofErr w:type="spellStart"/>
      <w:r w:rsidRPr="007646DA">
        <w:rPr>
          <w:shd w:val="clear" w:color="auto" w:fill="FFFFFF"/>
        </w:rPr>
        <w:t>bentuk</w:t>
      </w:r>
      <w:proofErr w:type="spellEnd"/>
      <w:r w:rsidRPr="007646DA">
        <w:rPr>
          <w:shd w:val="clear" w:color="auto" w:fill="FFFFFF"/>
        </w:rPr>
        <w:t xml:space="preserve"> </w:t>
      </w:r>
      <w:proofErr w:type="spellStart"/>
      <w:r w:rsidRPr="007646DA">
        <w:t>pengujian</w:t>
      </w:r>
      <w:proofErr w:type="spellEnd"/>
      <w:r w:rsidRPr="007646DA">
        <w:t xml:space="preserve"> </w:t>
      </w:r>
      <w:proofErr w:type="spellStart"/>
      <w:r>
        <w:rPr>
          <w:i/>
          <w:iCs/>
        </w:rPr>
        <w:t>blacbox</w:t>
      </w:r>
      <w:proofErr w:type="spellEnd"/>
      <w:r>
        <w:rPr>
          <w:i/>
          <w:iCs/>
        </w:rPr>
        <w:t xml:space="preserve"> testing</w:t>
      </w:r>
      <w:r w:rsidRPr="007646DA">
        <w:t xml:space="preserve"> </w:t>
      </w:r>
      <w:proofErr w:type="spellStart"/>
      <w:r w:rsidRPr="007646DA">
        <w:t>menggunakan</w:t>
      </w:r>
      <w:proofErr w:type="spellEnd"/>
      <w:r w:rsidRPr="007646DA">
        <w:rPr>
          <w:shd w:val="clear" w:color="auto" w:fill="FFFFFF"/>
        </w:rPr>
        <w:t xml:space="preserve"> </w:t>
      </w:r>
      <w:proofErr w:type="spellStart"/>
      <w:r w:rsidRPr="007646DA">
        <w:rPr>
          <w:shd w:val="clear" w:color="auto" w:fill="FFFFFF"/>
        </w:rPr>
        <w:t>teknik</w:t>
      </w:r>
      <w:proofErr w:type="spellEnd"/>
      <w:r w:rsidRPr="007646DA">
        <w:rPr>
          <w:shd w:val="clear" w:color="auto" w:fill="FFFFFF"/>
        </w:rPr>
        <w:t xml:space="preserve"> </w:t>
      </w:r>
      <w:r>
        <w:rPr>
          <w:i/>
          <w:iCs/>
        </w:rPr>
        <w:lastRenderedPageBreak/>
        <w:t>equivalence partitions</w:t>
      </w:r>
      <w:r>
        <w:t xml:space="preserve"> </w:t>
      </w:r>
      <w:proofErr w:type="spellStart"/>
      <w:r>
        <w:t>dengan</w:t>
      </w:r>
      <w:proofErr w:type="spellEnd"/>
      <w:r w:rsidRPr="007646DA">
        <w:t xml:space="preserve"> </w:t>
      </w:r>
      <w:proofErr w:type="spellStart"/>
      <w:r w:rsidRPr="007646DA">
        <w:t>tes</w:t>
      </w:r>
      <w:proofErr w:type="spellEnd"/>
      <w:r w:rsidRPr="007646DA">
        <w:t xml:space="preserve"> </w:t>
      </w:r>
      <w:proofErr w:type="spellStart"/>
      <w:r w:rsidRPr="007646DA">
        <w:t>berbasis</w:t>
      </w:r>
      <w:proofErr w:type="spellEnd"/>
      <w:r w:rsidRPr="007646DA">
        <w:t xml:space="preserve"> </w:t>
      </w:r>
      <w:proofErr w:type="spellStart"/>
      <w:r w:rsidRPr="007646DA">
        <w:t>entri</w:t>
      </w:r>
      <w:proofErr w:type="spellEnd"/>
      <w:r w:rsidRPr="007646DA">
        <w:rPr>
          <w:shd w:val="clear" w:color="auto" w:fill="FFFFFF"/>
        </w:rPr>
        <w:t xml:space="preserve"> data dan </w:t>
      </w:r>
      <w:proofErr w:type="spellStart"/>
      <w:r w:rsidRPr="007646DA">
        <w:rPr>
          <w:shd w:val="clear" w:color="auto" w:fill="FFFFFF"/>
        </w:rPr>
        <w:t>tampilan</w:t>
      </w:r>
      <w:proofErr w:type="spellEnd"/>
      <w:r w:rsidRPr="007646DA">
        <w:rPr>
          <w:shd w:val="clear" w:color="auto" w:fill="FFFFFF"/>
        </w:rPr>
        <w:t xml:space="preserve"> pada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t>absensi</w:t>
      </w:r>
      <w:proofErr w:type="spellEnd"/>
      <w:r w:rsidRPr="007646DA">
        <w:t xml:space="preserve"> </w:t>
      </w:r>
      <w:r>
        <w:t xml:space="preserve">SMK </w:t>
      </w:r>
      <w:proofErr w:type="spellStart"/>
      <w:r>
        <w:t>Cendekia</w:t>
      </w:r>
      <w:proofErr w:type="spellEnd"/>
      <w:r w:rsidRPr="007646DA">
        <w:t>.</w:t>
      </w:r>
      <w:r w:rsidRPr="007646DA">
        <w:rPr>
          <w:shd w:val="clear" w:color="auto" w:fill="FFFFFF"/>
        </w:rPr>
        <w:t xml:space="preserve"> </w:t>
      </w:r>
      <w:proofErr w:type="spellStart"/>
      <w:r w:rsidRPr="007646DA">
        <w:rPr>
          <w:shd w:val="clear" w:color="auto" w:fill="FFFFFF"/>
        </w:rPr>
        <w:t>Setiap</w:t>
      </w:r>
      <w:proofErr w:type="spellEnd"/>
      <w:r w:rsidRPr="007646DA">
        <w:rPr>
          <w:shd w:val="clear" w:color="auto" w:fill="FFFFFF"/>
        </w:rPr>
        <w:t xml:space="preserve"> menu </w:t>
      </w:r>
      <w:proofErr w:type="spellStart"/>
      <w:r>
        <w:t>masukan</w:t>
      </w:r>
      <w:proofErr w:type="spellEnd"/>
      <w:r w:rsidRPr="007646DA">
        <w:t xml:space="preserve"> </w:t>
      </w:r>
      <w:proofErr w:type="spellStart"/>
      <w:r w:rsidRPr="007646DA">
        <w:t>diuji</w:t>
      </w:r>
      <w:proofErr w:type="spellEnd"/>
      <w:r w:rsidRPr="007646DA">
        <w:rPr>
          <w:shd w:val="clear" w:color="auto" w:fill="FFFFFF"/>
        </w:rPr>
        <w:t xml:space="preserve"> dan </w:t>
      </w:r>
      <w:proofErr w:type="spellStart"/>
      <w:r w:rsidRPr="007646DA">
        <w:rPr>
          <w:shd w:val="clear" w:color="auto" w:fill="FFFFFF"/>
        </w:rPr>
        <w:t>dikelompokkan</w:t>
      </w:r>
      <w:proofErr w:type="spellEnd"/>
      <w:r w:rsidRPr="007646DA">
        <w:rPr>
          <w:shd w:val="clear" w:color="auto" w:fill="FFFFFF"/>
        </w:rPr>
        <w:t xml:space="preserve"> </w:t>
      </w:r>
      <w:proofErr w:type="spellStart"/>
      <w:r w:rsidRPr="007646DA">
        <w:t>menurut</w:t>
      </w:r>
      <w:proofErr w:type="spellEnd"/>
      <w:r w:rsidRPr="007646DA">
        <w:rPr>
          <w:shd w:val="clear" w:color="auto" w:fill="FFFFFF"/>
        </w:rPr>
        <w:t xml:space="preserve"> </w:t>
      </w:r>
      <w:proofErr w:type="spellStart"/>
      <w:r w:rsidRPr="007646DA">
        <w:rPr>
          <w:shd w:val="clear" w:color="auto" w:fill="FFFFFF"/>
        </w:rPr>
        <w:t>fungsinya</w:t>
      </w:r>
      <w:proofErr w:type="spellEnd"/>
      <w:r w:rsidRPr="007646DA">
        <w:rPr>
          <w:shd w:val="clear" w:color="auto" w:fill="FFFFFF"/>
        </w:rPr>
        <w:t xml:space="preserve">, </w:t>
      </w:r>
      <w:proofErr w:type="spellStart"/>
      <w:r w:rsidRPr="007646DA">
        <w:t>terlepas</w:t>
      </w:r>
      <w:proofErr w:type="spellEnd"/>
      <w:r w:rsidRPr="007646DA">
        <w:t xml:space="preserve"> </w:t>
      </w:r>
      <w:proofErr w:type="spellStart"/>
      <w:r w:rsidRPr="007646DA">
        <w:t>dari</w:t>
      </w:r>
      <w:proofErr w:type="spellEnd"/>
      <w:r w:rsidRPr="007646DA">
        <w:t xml:space="preserve"> </w:t>
      </w:r>
      <w:proofErr w:type="spellStart"/>
      <w:r w:rsidRPr="007646DA">
        <w:t>apakah</w:t>
      </w:r>
      <w:proofErr w:type="spellEnd"/>
      <w:r w:rsidRPr="007646DA">
        <w:rPr>
          <w:shd w:val="clear" w:color="auto" w:fill="FFFFFF"/>
        </w:rPr>
        <w:t xml:space="preserve"> </w:t>
      </w:r>
      <w:proofErr w:type="spellStart"/>
      <w:r w:rsidRPr="007646DA">
        <w:rPr>
          <w:shd w:val="clear" w:color="auto" w:fill="FFFFFF"/>
        </w:rPr>
        <w:t>hasilnya</w:t>
      </w:r>
      <w:proofErr w:type="spellEnd"/>
      <w:r w:rsidRPr="007646DA">
        <w:rPr>
          <w:shd w:val="clear" w:color="auto" w:fill="FFFFFF"/>
        </w:rPr>
        <w:t xml:space="preserve"> </w:t>
      </w:r>
      <w:proofErr w:type="spellStart"/>
      <w:r w:rsidRPr="007646DA">
        <w:rPr>
          <w:shd w:val="clear" w:color="auto" w:fill="FFFFFF"/>
        </w:rPr>
        <w:t>sesuai</w:t>
      </w:r>
      <w:proofErr w:type="spellEnd"/>
      <w:r w:rsidRPr="007646DA">
        <w:rPr>
          <w:shd w:val="clear" w:color="auto" w:fill="FFFFFF"/>
        </w:rPr>
        <w:t xml:space="preserve">. </w:t>
      </w:r>
      <w:proofErr w:type="spellStart"/>
      <w:r w:rsidRPr="007646DA">
        <w:t>Saat</w:t>
      </w:r>
      <w:proofErr w:type="spellEnd"/>
      <w:r w:rsidRPr="007646DA">
        <w:t xml:space="preserve"> </w:t>
      </w:r>
      <w:proofErr w:type="spellStart"/>
      <w:r w:rsidRPr="007646DA">
        <w:t>menguji</w:t>
      </w:r>
      <w:proofErr w:type="spellEnd"/>
      <w:r w:rsidRPr="007646DA">
        <w:rPr>
          <w:shd w:val="clear" w:color="auto" w:fill="FFFFFF"/>
        </w:rPr>
        <w:t xml:space="preserve"> pada </w:t>
      </w:r>
      <w:r>
        <w:rPr>
          <w:i/>
          <w:iCs/>
        </w:rPr>
        <w:t>equivalence partitions</w:t>
      </w:r>
      <w:r>
        <w:t xml:space="preserve"> </w:t>
      </w:r>
      <w:proofErr w:type="spellStart"/>
      <w:r w:rsidRPr="007646DA">
        <w:t>penting</w:t>
      </w:r>
      <w:proofErr w:type="spellEnd"/>
      <w:r w:rsidRPr="007646DA">
        <w:t xml:space="preserve"> </w:t>
      </w:r>
      <w:proofErr w:type="spellStart"/>
      <w:r w:rsidRPr="007646DA">
        <w:t>untuk</w:t>
      </w:r>
      <w:proofErr w:type="spellEnd"/>
      <w:r w:rsidRPr="007646DA">
        <w:rPr>
          <w:shd w:val="clear" w:color="auto" w:fill="FFFFFF"/>
        </w:rPr>
        <w:t xml:space="preserve"> </w:t>
      </w:r>
      <w:proofErr w:type="spellStart"/>
      <w:r w:rsidRPr="007646DA">
        <w:rPr>
          <w:shd w:val="clear" w:color="auto" w:fill="FFFFFF"/>
        </w:rPr>
        <w:t>memastikan</w:t>
      </w:r>
      <w:proofErr w:type="spellEnd"/>
      <w:r w:rsidRPr="007646DA">
        <w:rPr>
          <w:shd w:val="clear" w:color="auto" w:fill="FFFFFF"/>
        </w:rPr>
        <w:t xml:space="preserve"> </w:t>
      </w:r>
      <w:proofErr w:type="spellStart"/>
      <w:r w:rsidRPr="007646DA">
        <w:t>bahwa</w:t>
      </w:r>
      <w:proofErr w:type="spellEnd"/>
      <w:r w:rsidRPr="007646DA">
        <w:t xml:space="preserve"> </w:t>
      </w:r>
      <w:proofErr w:type="spellStart"/>
      <w:r w:rsidRPr="007646DA">
        <w:t>setiap</w:t>
      </w:r>
      <w:proofErr w:type="spellEnd"/>
      <w:r w:rsidRPr="007646DA">
        <w:rPr>
          <w:shd w:val="clear" w:color="auto" w:fill="FFFFFF"/>
        </w:rPr>
        <w:t xml:space="preserve"> proses </w:t>
      </w:r>
      <w:proofErr w:type="spellStart"/>
      <w:r w:rsidRPr="007646DA">
        <w:t>bekerja</w:t>
      </w:r>
      <w:proofErr w:type="spellEnd"/>
      <w:r w:rsidRPr="007646DA">
        <w:t xml:space="preserve"> </w:t>
      </w:r>
      <w:proofErr w:type="spellStart"/>
      <w:r w:rsidRPr="007646DA">
        <w:t>seperti</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w:t>
      </w:r>
    </w:p>
    <w:p w14:paraId="7CA81BCC" w14:textId="220AF146" w:rsidR="00007BE9" w:rsidRDefault="00007BE9" w:rsidP="00C93BF7">
      <w:pPr>
        <w:pStyle w:val="Heading3"/>
        <w:numPr>
          <w:ilvl w:val="0"/>
          <w:numId w:val="12"/>
        </w:numPr>
        <w:ind w:left="426"/>
        <w:rPr>
          <w:lang w:val="en-US"/>
        </w:rPr>
      </w:pPr>
      <w:bookmarkStart w:id="3827" w:name="_Toc80034261"/>
      <w:bookmarkStart w:id="3828" w:name="_Toc83115761"/>
      <w:proofErr w:type="spellStart"/>
      <w:r>
        <w:rPr>
          <w:lang w:val="en-US"/>
        </w:rPr>
        <w:t>Tahap</w:t>
      </w:r>
      <w:proofErr w:type="spellEnd"/>
      <w:r>
        <w:rPr>
          <w:lang w:val="en-US"/>
        </w:rPr>
        <w:t xml:space="preserve"> </w:t>
      </w:r>
      <w:proofErr w:type="spellStart"/>
      <w:r>
        <w:rPr>
          <w:lang w:val="en-US"/>
        </w:rPr>
        <w:t>Pengujian</w:t>
      </w:r>
      <w:bookmarkEnd w:id="3827"/>
      <w:bookmarkEnd w:id="3828"/>
      <w:proofErr w:type="spellEnd"/>
    </w:p>
    <w:p w14:paraId="03E9804F" w14:textId="77777777" w:rsidR="00100E4F" w:rsidRDefault="00100E4F" w:rsidP="00100E4F">
      <w:pPr>
        <w:ind w:firstLine="709"/>
      </w:pPr>
      <w:proofErr w:type="spellStart"/>
      <w:r>
        <w:t>Tahapan</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meliputi</w:t>
      </w:r>
      <w:proofErr w:type="spellEnd"/>
      <w:r>
        <w:t xml:space="preserve"> </w:t>
      </w:r>
      <w:proofErr w:type="spellStart"/>
      <w:r>
        <w:t>kegiatan</w:t>
      </w:r>
      <w:proofErr w:type="spellEnd"/>
      <w:r>
        <w:t xml:space="preserve"> </w:t>
      </w:r>
      <w:proofErr w:type="spellStart"/>
      <w:r>
        <w:t>seperti</w:t>
      </w:r>
      <w:proofErr w:type="spellEnd"/>
      <w:r>
        <w:t xml:space="preserve"> </w:t>
      </w:r>
      <w:proofErr w:type="spellStart"/>
      <w:r>
        <w:t>dibawah</w:t>
      </w:r>
      <w:proofErr w:type="spellEnd"/>
      <w:r>
        <w:t xml:space="preserve"> </w:t>
      </w:r>
      <w:proofErr w:type="spellStart"/>
      <w:r>
        <w:t>ini</w:t>
      </w:r>
      <w:proofErr w:type="spellEnd"/>
      <w:r>
        <w:t>:</w:t>
      </w:r>
    </w:p>
    <w:p w14:paraId="2FEBF81E" w14:textId="77777777" w:rsidR="00100E4F" w:rsidRDefault="00100E4F" w:rsidP="00CE316E">
      <w:pPr>
        <w:pStyle w:val="ListParagraph"/>
        <w:numPr>
          <w:ilvl w:val="0"/>
          <w:numId w:val="61"/>
        </w:numPr>
        <w:ind w:left="567" w:hanging="567"/>
      </w:pPr>
      <w:proofErr w:type="spellStart"/>
      <w:r>
        <w:t>Melakukan</w:t>
      </w:r>
      <w:proofErr w:type="spellEnd"/>
      <w:r>
        <w:t xml:space="preserve"> </w:t>
      </w:r>
      <w:proofErr w:type="spellStart"/>
      <w:r>
        <w:t>pengelompokan</w:t>
      </w:r>
      <w:proofErr w:type="spellEnd"/>
      <w:r>
        <w:t xml:space="preserve"> </w:t>
      </w:r>
      <w:proofErr w:type="spellStart"/>
      <w:r>
        <w:t>pengujian</w:t>
      </w:r>
      <w:proofErr w:type="spellEnd"/>
      <w:r>
        <w:t xml:space="preserve"> </w:t>
      </w:r>
      <w:proofErr w:type="spellStart"/>
      <w:r>
        <w:t>berdasarkan</w:t>
      </w:r>
      <w:proofErr w:type="spellEnd"/>
      <w:r>
        <w:t xml:space="preserve"> Use Case yang </w:t>
      </w:r>
      <w:proofErr w:type="spellStart"/>
      <w:r>
        <w:t>terdapat</w:t>
      </w:r>
      <w:proofErr w:type="spellEnd"/>
      <w:r>
        <w:t xml:space="preserve"> pada BAB III.</w:t>
      </w:r>
    </w:p>
    <w:p w14:paraId="0A9A7131"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tujuan</w:t>
      </w:r>
      <w:proofErr w:type="spellEnd"/>
      <w:r>
        <w:t xml:space="preserve"> </w:t>
      </w:r>
      <w:proofErr w:type="spellStart"/>
      <w:r>
        <w:t>pengujian</w:t>
      </w:r>
      <w:proofErr w:type="spellEnd"/>
      <w:r>
        <w:t>.</w:t>
      </w:r>
    </w:p>
    <w:p w14:paraId="61F5138E"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kategori</w:t>
      </w:r>
      <w:proofErr w:type="spellEnd"/>
      <w:r>
        <w:t xml:space="preserve"> </w:t>
      </w:r>
      <w:proofErr w:type="spellStart"/>
      <w:r>
        <w:t>keberhasilan</w:t>
      </w:r>
      <w:proofErr w:type="spellEnd"/>
      <w:r>
        <w:t xml:space="preserve"> </w:t>
      </w:r>
      <w:proofErr w:type="spellStart"/>
      <w:r>
        <w:t>pengujian</w:t>
      </w:r>
      <w:proofErr w:type="spellEnd"/>
      <w:r>
        <w:t>.</w:t>
      </w:r>
    </w:p>
    <w:p w14:paraId="11FC159E" w14:textId="77777777" w:rsidR="00100E4F" w:rsidRDefault="00100E4F" w:rsidP="00CE316E">
      <w:pPr>
        <w:pStyle w:val="ListParagraph"/>
        <w:numPr>
          <w:ilvl w:val="0"/>
          <w:numId w:val="61"/>
        </w:numPr>
        <w:ind w:left="567" w:hanging="567"/>
      </w:pPr>
      <w:proofErr w:type="spellStart"/>
      <w:r>
        <w:t>Merancang</w:t>
      </w:r>
      <w:proofErr w:type="spellEnd"/>
      <w:r>
        <w:t xml:space="preserve"> </w:t>
      </w:r>
      <w:proofErr w:type="spellStart"/>
      <w:r>
        <w:t>skenario</w:t>
      </w:r>
      <w:proofErr w:type="spellEnd"/>
      <w:r>
        <w:t xml:space="preserve"> </w:t>
      </w:r>
      <w:proofErr w:type="spellStart"/>
      <w:r>
        <w:t>pengujian</w:t>
      </w:r>
      <w:proofErr w:type="spellEnd"/>
      <w:r>
        <w:t>.</w:t>
      </w:r>
    </w:p>
    <w:p w14:paraId="0ED5F883" w14:textId="77777777" w:rsidR="00100E4F" w:rsidRDefault="00100E4F" w:rsidP="00CE316E">
      <w:pPr>
        <w:pStyle w:val="ListParagraph"/>
        <w:numPr>
          <w:ilvl w:val="0"/>
          <w:numId w:val="61"/>
        </w:numPr>
        <w:ind w:left="567" w:hanging="567"/>
      </w:pPr>
      <w:proofErr w:type="spellStart"/>
      <w:r>
        <w:t>Pelaksanaan</w:t>
      </w:r>
      <w:proofErr w:type="spellEnd"/>
      <w:r>
        <w:t xml:space="preserve"> </w:t>
      </w:r>
      <w:proofErr w:type="spellStart"/>
      <w:r>
        <w:t>pengujian</w:t>
      </w:r>
      <w:proofErr w:type="spellEnd"/>
      <w:r>
        <w:t>.</w:t>
      </w:r>
    </w:p>
    <w:p w14:paraId="41AB7036" w14:textId="77777777" w:rsidR="00100E4F" w:rsidRPr="001B4F1C" w:rsidRDefault="00100E4F" w:rsidP="00CE316E">
      <w:pPr>
        <w:pStyle w:val="ListParagraph"/>
        <w:numPr>
          <w:ilvl w:val="0"/>
          <w:numId w:val="61"/>
        </w:numPr>
        <w:ind w:left="567" w:hanging="567"/>
      </w:pPr>
      <w:r>
        <w:t xml:space="preserve">Kesimpulan </w:t>
      </w:r>
      <w:proofErr w:type="spellStart"/>
      <w:r>
        <w:t>dari</w:t>
      </w:r>
      <w:proofErr w:type="spellEnd"/>
      <w:r>
        <w:t xml:space="preserve"> </w:t>
      </w:r>
      <w:proofErr w:type="spellStart"/>
      <w:r>
        <w:t>hasil</w:t>
      </w:r>
      <w:proofErr w:type="spellEnd"/>
      <w:r>
        <w:t xml:space="preserve"> </w:t>
      </w:r>
      <w:proofErr w:type="spellStart"/>
      <w:r>
        <w:t>pengujian</w:t>
      </w:r>
      <w:proofErr w:type="spellEnd"/>
      <w:r>
        <w:t>.</w:t>
      </w:r>
    </w:p>
    <w:p w14:paraId="4189E7CE" w14:textId="1FE62C2B" w:rsidR="00100E4F" w:rsidRDefault="00007BE9" w:rsidP="00100E4F">
      <w:pPr>
        <w:pStyle w:val="Heading3"/>
        <w:numPr>
          <w:ilvl w:val="0"/>
          <w:numId w:val="12"/>
        </w:numPr>
        <w:ind w:left="426"/>
        <w:rPr>
          <w:lang w:val="en-US"/>
        </w:rPr>
      </w:pPr>
      <w:bookmarkStart w:id="3829" w:name="_Toc80034262"/>
      <w:bookmarkStart w:id="3830" w:name="_Toc83115762"/>
      <w:del w:id="3831" w:author=" " w:date="2021-11-12T16:15:00Z">
        <w:r w:rsidDel="00122C67">
          <w:rPr>
            <w:lang w:val="en-US"/>
          </w:rPr>
          <w:delText xml:space="preserve">Pengelompokan </w:delText>
        </w:r>
      </w:del>
      <w:proofErr w:type="spellStart"/>
      <w:r w:rsidR="00B057CA">
        <w:rPr>
          <w:lang w:val="en-US"/>
        </w:rPr>
        <w:t>Pengujian</w:t>
      </w:r>
      <w:proofErr w:type="spellEnd"/>
      <w:r w:rsidR="00B057CA">
        <w:rPr>
          <w:lang w:val="en-US"/>
        </w:rPr>
        <w:t xml:space="preserve"> </w:t>
      </w:r>
      <w:r>
        <w:rPr>
          <w:lang w:val="en-US"/>
        </w:rPr>
        <w:t xml:space="preserve">Proses </w:t>
      </w:r>
      <w:proofErr w:type="spellStart"/>
      <w:r>
        <w:rPr>
          <w:lang w:val="en-US"/>
        </w:rPr>
        <w:t>Berdasarkan</w:t>
      </w:r>
      <w:proofErr w:type="spellEnd"/>
      <w:r>
        <w:rPr>
          <w:lang w:val="en-US"/>
        </w:rPr>
        <w:t xml:space="preserve"> Use Case Diagram</w:t>
      </w:r>
      <w:bookmarkEnd w:id="3829"/>
      <w:bookmarkEnd w:id="3830"/>
    </w:p>
    <w:p w14:paraId="2C079818" w14:textId="77777777" w:rsidR="00100E4F" w:rsidRPr="00120C75" w:rsidRDefault="00100E4F" w:rsidP="00100E4F">
      <w:pPr>
        <w:ind w:left="66" w:firstLine="720"/>
      </w:pPr>
      <w:proofErr w:type="spellStart"/>
      <w:r w:rsidRPr="00120C75">
        <w:t>Pengelompokkan</w:t>
      </w:r>
      <w:proofErr w:type="spellEnd"/>
      <w:r w:rsidRPr="00120C75">
        <w:t xml:space="preserve"> proses </w:t>
      </w:r>
      <w:proofErr w:type="spellStart"/>
      <w:r w:rsidRPr="00120C75">
        <w:t>dilakukan</w:t>
      </w:r>
      <w:proofErr w:type="spellEnd"/>
      <w:r w:rsidRPr="00120C75">
        <w:t xml:space="preserve"> </w:t>
      </w:r>
      <w:proofErr w:type="spellStart"/>
      <w:r w:rsidRPr="00120C75">
        <w:t>berdasarkan</w:t>
      </w:r>
      <w:proofErr w:type="spellEnd"/>
      <w:r w:rsidRPr="00120C75">
        <w:t xml:space="preserve"> </w:t>
      </w:r>
      <w:r w:rsidRPr="00100E4F">
        <w:rPr>
          <w:i/>
          <w:iCs/>
        </w:rPr>
        <w:t>Use Case</w:t>
      </w:r>
      <w:r w:rsidRPr="00120C75">
        <w:t xml:space="preserve"> yang </w:t>
      </w:r>
      <w:proofErr w:type="spellStart"/>
      <w:r w:rsidRPr="00120C75">
        <w:t>telah</w:t>
      </w:r>
      <w:proofErr w:type="spellEnd"/>
      <w:r w:rsidRPr="00120C75">
        <w:t xml:space="preserve"> </w:t>
      </w:r>
      <w:proofErr w:type="spellStart"/>
      <w:r w:rsidRPr="00120C75">
        <w:t>dirancang</w:t>
      </w:r>
      <w:proofErr w:type="spellEnd"/>
      <w:r w:rsidRPr="00120C75">
        <w:t xml:space="preserve"> pada BAB III yang </w:t>
      </w:r>
      <w:proofErr w:type="spellStart"/>
      <w:r w:rsidRPr="00120C75">
        <w:t>didalamnya</w:t>
      </w:r>
      <w:proofErr w:type="spellEnd"/>
      <w:r w:rsidRPr="00120C75">
        <w:t xml:space="preserve"> </w:t>
      </w:r>
      <w:proofErr w:type="spellStart"/>
      <w:r w:rsidRPr="00120C75">
        <w:t>terdapat</w:t>
      </w:r>
      <w:proofErr w:type="spellEnd"/>
      <w:r w:rsidRPr="00120C75">
        <w:t xml:space="preserve"> </w:t>
      </w:r>
      <w:r w:rsidRPr="00100E4F">
        <w:rPr>
          <w:i/>
          <w:iCs/>
        </w:rPr>
        <w:t>Use Case</w:t>
      </w:r>
      <w:r w:rsidRPr="00120C75">
        <w:t xml:space="preserve">, </w:t>
      </w:r>
      <w:proofErr w:type="spellStart"/>
      <w:r w:rsidRPr="00120C75">
        <w:t>sebagai</w:t>
      </w:r>
      <w:proofErr w:type="spellEnd"/>
      <w:r w:rsidRPr="00120C75">
        <w:t xml:space="preserve"> </w:t>
      </w:r>
      <w:proofErr w:type="spellStart"/>
      <w:r w:rsidRPr="00120C75">
        <w:t>berikut</w:t>
      </w:r>
      <w:proofErr w:type="spellEnd"/>
      <w:r w:rsidRPr="00120C75">
        <w: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proofErr w:type="spellStart"/>
      <w:r>
        <w:t>Hapus</w:t>
      </w:r>
      <w:proofErr w:type="spellEnd"/>
      <w:r>
        <w:t xml:space="preserve"> </w:t>
      </w:r>
      <w:del w:id="3832" w:author=" " w:date="2021-11-12T07:17:00Z">
        <w:r w:rsidDel="00812B43">
          <w:delText xml:space="preserve">Data </w:delText>
        </w:r>
      </w:del>
      <w:r>
        <w:t>Siswa</w:t>
      </w:r>
    </w:p>
    <w:p w14:paraId="395109DF" w14:textId="5FE425B8" w:rsidR="00404DC1" w:rsidRDefault="00404DC1" w:rsidP="00CE316E">
      <w:pPr>
        <w:pStyle w:val="ListParagraph"/>
        <w:numPr>
          <w:ilvl w:val="0"/>
          <w:numId w:val="63"/>
        </w:numPr>
        <w:ind w:left="709"/>
      </w:pPr>
      <w:r>
        <w:t xml:space="preserve">Edit </w:t>
      </w:r>
      <w:del w:id="3833" w:author=" "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proofErr w:type="spellStart"/>
      <w:r>
        <w:t>Tambah</w:t>
      </w:r>
      <w:proofErr w:type="spellEnd"/>
      <w:r>
        <w:t xml:space="preserve"> </w:t>
      </w:r>
      <w:del w:id="3834" w:author=" " w:date="2021-11-12T07:18:00Z">
        <w:r w:rsidDel="00812B43">
          <w:delText xml:space="preserve">Data </w:delText>
        </w:r>
      </w:del>
      <w:r>
        <w:t xml:space="preserve">Siswa </w:t>
      </w:r>
    </w:p>
    <w:p w14:paraId="41C4947B" w14:textId="4F5B7CB5" w:rsidR="00404DC1" w:rsidRDefault="00404DC1" w:rsidP="00CE316E">
      <w:pPr>
        <w:pStyle w:val="ListParagraph"/>
        <w:numPr>
          <w:ilvl w:val="0"/>
          <w:numId w:val="63"/>
        </w:numPr>
        <w:ind w:left="709"/>
      </w:pPr>
      <w:proofErr w:type="spellStart"/>
      <w:r>
        <w:t>Lihat</w:t>
      </w:r>
      <w:proofErr w:type="spellEnd"/>
      <w:r>
        <w:t xml:space="preserve"> </w:t>
      </w:r>
      <w:del w:id="3835" w:author=" " w:date="2021-11-12T07:18:00Z">
        <w:r w:rsidDel="00812B43">
          <w:delText xml:space="preserve">Data </w:delText>
        </w:r>
      </w:del>
      <w:r>
        <w:t>Siswa</w:t>
      </w:r>
    </w:p>
    <w:p w14:paraId="00642992" w14:textId="5C8A4189" w:rsidR="00100E4F" w:rsidRDefault="00100E4F" w:rsidP="00CE316E">
      <w:pPr>
        <w:pStyle w:val="ListParagraph"/>
        <w:numPr>
          <w:ilvl w:val="0"/>
          <w:numId w:val="62"/>
        </w:numPr>
        <w:ind w:left="426"/>
      </w:pPr>
      <w:r>
        <w:t xml:space="preserve">Kelola </w:t>
      </w:r>
      <w:proofErr w:type="spellStart"/>
      <w:r>
        <w:t>Absen</w:t>
      </w:r>
      <w:proofErr w:type="spellEnd"/>
    </w:p>
    <w:p w14:paraId="2743C511" w14:textId="03CC1662" w:rsidR="00404DC1" w:rsidRDefault="00404DC1" w:rsidP="00CE316E">
      <w:pPr>
        <w:pStyle w:val="ListParagraph"/>
        <w:numPr>
          <w:ilvl w:val="0"/>
          <w:numId w:val="64"/>
        </w:numPr>
        <w:ind w:left="709"/>
      </w:pPr>
      <w:proofErr w:type="spellStart"/>
      <w:r>
        <w:t>Hapus</w:t>
      </w:r>
      <w:proofErr w:type="spellEnd"/>
      <w:r>
        <w:t xml:space="preserve"> </w:t>
      </w:r>
      <w:del w:id="3836" w:author=" " w:date="2021-11-12T07:18:00Z">
        <w:r w:rsidDel="00812B43">
          <w:delText xml:space="preserve">Data </w:delText>
        </w:r>
      </w:del>
      <w:proofErr w:type="spellStart"/>
      <w:r>
        <w:t>Absen</w:t>
      </w:r>
      <w:proofErr w:type="spellEnd"/>
    </w:p>
    <w:p w14:paraId="6DEBE8A0" w14:textId="47834CEC" w:rsidR="00404DC1" w:rsidRDefault="00404DC1" w:rsidP="00CE316E">
      <w:pPr>
        <w:pStyle w:val="ListParagraph"/>
        <w:numPr>
          <w:ilvl w:val="0"/>
          <w:numId w:val="64"/>
        </w:numPr>
        <w:ind w:left="709"/>
      </w:pPr>
      <w:r>
        <w:t xml:space="preserve">Edit </w:t>
      </w:r>
      <w:del w:id="3837" w:author=" " w:date="2021-11-12T07:18:00Z">
        <w:r w:rsidDel="00812B43">
          <w:delText xml:space="preserve">Data </w:delText>
        </w:r>
      </w:del>
      <w:proofErr w:type="spellStart"/>
      <w:r>
        <w:t>Absen</w:t>
      </w:r>
      <w:proofErr w:type="spellEnd"/>
    </w:p>
    <w:p w14:paraId="0E483EF5" w14:textId="132AD0BB" w:rsidR="00404DC1" w:rsidRDefault="00404DC1" w:rsidP="00CE316E">
      <w:pPr>
        <w:pStyle w:val="ListParagraph"/>
        <w:numPr>
          <w:ilvl w:val="0"/>
          <w:numId w:val="64"/>
        </w:numPr>
        <w:ind w:left="709"/>
      </w:pPr>
      <w:proofErr w:type="spellStart"/>
      <w:r>
        <w:t>Tambah</w:t>
      </w:r>
      <w:proofErr w:type="spellEnd"/>
      <w:r>
        <w:t xml:space="preserve"> </w:t>
      </w:r>
      <w:del w:id="3838" w:author=" " w:date="2021-11-12T07:18:00Z">
        <w:r w:rsidDel="00812B43">
          <w:delText xml:space="preserve">Data </w:delText>
        </w:r>
      </w:del>
      <w:proofErr w:type="spellStart"/>
      <w:r>
        <w:t>Absen</w:t>
      </w:r>
      <w:proofErr w:type="spellEnd"/>
      <w:r>
        <w:t xml:space="preserve"> </w:t>
      </w:r>
    </w:p>
    <w:p w14:paraId="04A40829" w14:textId="6C9644FC" w:rsidR="00404DC1" w:rsidRDefault="00404DC1" w:rsidP="00CE316E">
      <w:pPr>
        <w:pStyle w:val="ListParagraph"/>
        <w:numPr>
          <w:ilvl w:val="0"/>
          <w:numId w:val="64"/>
        </w:numPr>
        <w:ind w:left="709"/>
      </w:pPr>
      <w:proofErr w:type="spellStart"/>
      <w:r>
        <w:t>Lihat</w:t>
      </w:r>
      <w:proofErr w:type="spellEnd"/>
      <w:r>
        <w:t xml:space="preserve"> </w:t>
      </w:r>
      <w:del w:id="3839" w:author=" " w:date="2021-11-12T07:18:00Z">
        <w:r w:rsidDel="00812B43">
          <w:delText xml:space="preserve">Data </w:delText>
        </w:r>
      </w:del>
      <w:proofErr w:type="spellStart"/>
      <w:r>
        <w:t>Absen</w:t>
      </w:r>
      <w:proofErr w:type="spellEnd"/>
    </w:p>
    <w:p w14:paraId="132A985D" w14:textId="4F36F31C" w:rsidR="000C2558" w:rsidRDefault="000C2558" w:rsidP="00CE316E">
      <w:pPr>
        <w:pStyle w:val="ListParagraph"/>
        <w:numPr>
          <w:ilvl w:val="0"/>
          <w:numId w:val="62"/>
        </w:numPr>
        <w:ind w:left="426"/>
        <w:rPr>
          <w:ins w:id="3840" w:author=" " w:date="2021-11-12T06:46:00Z"/>
        </w:rPr>
      </w:pPr>
      <w:ins w:id="3841" w:author=" " w:date="2021-11-12T06:46:00Z">
        <w:r>
          <w:t>Kelola Guru</w:t>
        </w:r>
      </w:ins>
    </w:p>
    <w:p w14:paraId="49ED0B33" w14:textId="5BE17A72" w:rsidR="000C2558" w:rsidRDefault="000C2558">
      <w:pPr>
        <w:pStyle w:val="ListParagraph"/>
        <w:numPr>
          <w:ilvl w:val="0"/>
          <w:numId w:val="69"/>
        </w:numPr>
        <w:ind w:left="709"/>
        <w:rPr>
          <w:ins w:id="3842" w:author=" " w:date="2021-11-12T06:47:00Z"/>
        </w:rPr>
        <w:pPrChange w:id="3843" w:author=" " w:date="2021-11-12T06:47:00Z">
          <w:pPr>
            <w:pStyle w:val="ListParagraph"/>
            <w:numPr>
              <w:numId w:val="62"/>
            </w:numPr>
            <w:ind w:left="1080" w:hanging="360"/>
          </w:pPr>
        </w:pPrChange>
      </w:pPr>
      <w:proofErr w:type="spellStart"/>
      <w:ins w:id="3844" w:author=" " w:date="2021-11-12T06:47:00Z">
        <w:r>
          <w:t>Hapus</w:t>
        </w:r>
        <w:proofErr w:type="spellEnd"/>
        <w:r>
          <w:t xml:space="preserve"> Guru</w:t>
        </w:r>
      </w:ins>
    </w:p>
    <w:p w14:paraId="25D36FCE" w14:textId="74234DD7" w:rsidR="000C2558" w:rsidRDefault="000C2558">
      <w:pPr>
        <w:pStyle w:val="ListParagraph"/>
        <w:numPr>
          <w:ilvl w:val="0"/>
          <w:numId w:val="69"/>
        </w:numPr>
        <w:ind w:left="709"/>
        <w:rPr>
          <w:ins w:id="3845" w:author=" " w:date="2021-11-12T06:47:00Z"/>
        </w:rPr>
        <w:pPrChange w:id="3846" w:author=" " w:date="2021-11-12T06:47:00Z">
          <w:pPr>
            <w:pStyle w:val="ListParagraph"/>
            <w:numPr>
              <w:numId w:val="62"/>
            </w:numPr>
            <w:ind w:left="1080" w:hanging="360"/>
          </w:pPr>
        </w:pPrChange>
      </w:pPr>
      <w:ins w:id="3847" w:author=" " w:date="2021-11-12T06:47:00Z">
        <w:r>
          <w:t>Edit Guru</w:t>
        </w:r>
      </w:ins>
    </w:p>
    <w:p w14:paraId="3B75083B" w14:textId="096E1690" w:rsidR="000C2558" w:rsidRDefault="000C2558">
      <w:pPr>
        <w:pStyle w:val="ListParagraph"/>
        <w:numPr>
          <w:ilvl w:val="0"/>
          <w:numId w:val="69"/>
        </w:numPr>
        <w:ind w:left="709"/>
        <w:rPr>
          <w:ins w:id="3848" w:author=" " w:date="2021-11-12T06:47:00Z"/>
        </w:rPr>
        <w:pPrChange w:id="3849" w:author=" " w:date="2021-11-12T06:47:00Z">
          <w:pPr>
            <w:pStyle w:val="ListParagraph"/>
            <w:numPr>
              <w:numId w:val="62"/>
            </w:numPr>
            <w:ind w:left="1080" w:hanging="360"/>
          </w:pPr>
        </w:pPrChange>
      </w:pPr>
      <w:proofErr w:type="spellStart"/>
      <w:ins w:id="3850" w:author=" " w:date="2021-11-12T06:47:00Z">
        <w:r>
          <w:lastRenderedPageBreak/>
          <w:t>Tambah</w:t>
        </w:r>
        <w:proofErr w:type="spellEnd"/>
        <w:r>
          <w:t xml:space="preserve"> Guru</w:t>
        </w:r>
      </w:ins>
    </w:p>
    <w:p w14:paraId="13C98379" w14:textId="5F6443B0" w:rsidR="000C2558" w:rsidRDefault="000C2558">
      <w:pPr>
        <w:pStyle w:val="ListParagraph"/>
        <w:numPr>
          <w:ilvl w:val="0"/>
          <w:numId w:val="69"/>
        </w:numPr>
        <w:ind w:left="709"/>
        <w:rPr>
          <w:ins w:id="3851" w:author=" " w:date="2021-11-12T06:47:00Z"/>
        </w:rPr>
        <w:pPrChange w:id="3852" w:author=" " w:date="2021-11-12T06:47:00Z">
          <w:pPr>
            <w:pStyle w:val="ListParagraph"/>
            <w:numPr>
              <w:numId w:val="62"/>
            </w:numPr>
            <w:ind w:left="1080" w:hanging="360"/>
          </w:pPr>
        </w:pPrChange>
      </w:pPr>
      <w:proofErr w:type="spellStart"/>
      <w:ins w:id="3853" w:author=" " w:date="2021-11-12T06:47:00Z">
        <w:r>
          <w:t>Lihat</w:t>
        </w:r>
        <w:proofErr w:type="spellEnd"/>
        <w:r>
          <w:t xml:space="preserve"> Guru</w:t>
        </w:r>
      </w:ins>
    </w:p>
    <w:p w14:paraId="6A4A01B5" w14:textId="6360C9CD" w:rsidR="00100E4F" w:rsidRDefault="00100E4F" w:rsidP="00CE316E">
      <w:pPr>
        <w:pStyle w:val="ListParagraph"/>
        <w:numPr>
          <w:ilvl w:val="0"/>
          <w:numId w:val="62"/>
        </w:numPr>
        <w:ind w:left="426"/>
      </w:pPr>
      <w:r>
        <w:t xml:space="preserve">Kelola </w:t>
      </w:r>
      <w:proofErr w:type="spellStart"/>
      <w:r w:rsidR="00404DC1">
        <w:t>Walikelas</w:t>
      </w:r>
      <w:proofErr w:type="spellEnd"/>
    </w:p>
    <w:p w14:paraId="415D3E9D" w14:textId="2485ABAE" w:rsidR="00404DC1" w:rsidRDefault="00404DC1" w:rsidP="00CE316E">
      <w:pPr>
        <w:pStyle w:val="ListParagraph"/>
        <w:numPr>
          <w:ilvl w:val="0"/>
          <w:numId w:val="65"/>
        </w:numPr>
        <w:ind w:left="709"/>
      </w:pPr>
      <w:proofErr w:type="spellStart"/>
      <w:r>
        <w:t>Hapus</w:t>
      </w:r>
      <w:proofErr w:type="spellEnd"/>
      <w:r>
        <w:t xml:space="preserve"> </w:t>
      </w:r>
      <w:del w:id="3854" w:author=" " w:date="2021-11-12T07:19:00Z">
        <w:r w:rsidDel="00812B43">
          <w:delText xml:space="preserve">Data </w:delText>
        </w:r>
      </w:del>
      <w:proofErr w:type="spellStart"/>
      <w:r>
        <w:t>Walikelas</w:t>
      </w:r>
      <w:proofErr w:type="spellEnd"/>
    </w:p>
    <w:p w14:paraId="3137DCAF" w14:textId="3717E58A" w:rsidR="00404DC1" w:rsidRDefault="00404DC1" w:rsidP="00CE316E">
      <w:pPr>
        <w:pStyle w:val="ListParagraph"/>
        <w:numPr>
          <w:ilvl w:val="0"/>
          <w:numId w:val="65"/>
        </w:numPr>
        <w:ind w:left="709"/>
      </w:pPr>
      <w:r>
        <w:t xml:space="preserve">Edit </w:t>
      </w:r>
      <w:del w:id="3855" w:author=" " w:date="2021-11-12T07:19:00Z">
        <w:r w:rsidDel="00812B43">
          <w:delText xml:space="preserve">Data </w:delText>
        </w:r>
      </w:del>
      <w:proofErr w:type="spellStart"/>
      <w:r>
        <w:t>Walikelas</w:t>
      </w:r>
      <w:proofErr w:type="spellEnd"/>
    </w:p>
    <w:p w14:paraId="471A02A3" w14:textId="2ACDA2DF" w:rsidR="00404DC1" w:rsidRDefault="00404DC1" w:rsidP="00CE316E">
      <w:pPr>
        <w:pStyle w:val="ListParagraph"/>
        <w:numPr>
          <w:ilvl w:val="0"/>
          <w:numId w:val="65"/>
        </w:numPr>
        <w:ind w:left="709"/>
      </w:pPr>
      <w:proofErr w:type="spellStart"/>
      <w:r>
        <w:t>Tambah</w:t>
      </w:r>
      <w:proofErr w:type="spellEnd"/>
      <w:r>
        <w:t xml:space="preserve"> </w:t>
      </w:r>
      <w:del w:id="3856" w:author=" " w:date="2021-11-12T07:19:00Z">
        <w:r w:rsidDel="00812B43">
          <w:delText xml:space="preserve">Data </w:delText>
        </w:r>
      </w:del>
      <w:proofErr w:type="spellStart"/>
      <w:r>
        <w:t>Walikelas</w:t>
      </w:r>
      <w:proofErr w:type="spellEnd"/>
      <w:r>
        <w:t xml:space="preserve"> </w:t>
      </w:r>
    </w:p>
    <w:p w14:paraId="4BE3F19E" w14:textId="2DEE0048" w:rsidR="00404DC1" w:rsidRDefault="00404DC1" w:rsidP="00CE316E">
      <w:pPr>
        <w:pStyle w:val="ListParagraph"/>
        <w:numPr>
          <w:ilvl w:val="0"/>
          <w:numId w:val="65"/>
        </w:numPr>
        <w:ind w:left="709"/>
      </w:pPr>
      <w:proofErr w:type="spellStart"/>
      <w:r>
        <w:t>Lihat</w:t>
      </w:r>
      <w:proofErr w:type="spellEnd"/>
      <w:r>
        <w:t xml:space="preserve"> </w:t>
      </w:r>
      <w:del w:id="3857" w:author=" " w:date="2021-11-12T07:19:00Z">
        <w:r w:rsidDel="00812B43">
          <w:delText xml:space="preserve">Data </w:delText>
        </w:r>
      </w:del>
      <w:proofErr w:type="spellStart"/>
      <w:r>
        <w:t>Walikelas</w:t>
      </w:r>
      <w:proofErr w:type="spellEnd"/>
    </w:p>
    <w:p w14:paraId="5C28CD22" w14:textId="58EA2A87" w:rsidR="00404DC1" w:rsidRDefault="00404DC1" w:rsidP="00CE316E">
      <w:pPr>
        <w:pStyle w:val="ListParagraph"/>
        <w:numPr>
          <w:ilvl w:val="0"/>
          <w:numId w:val="62"/>
        </w:numPr>
        <w:ind w:left="426"/>
      </w:pPr>
      <w:r>
        <w:t xml:space="preserve">Kelola </w:t>
      </w:r>
      <w:proofErr w:type="spellStart"/>
      <w:r>
        <w:t>Laporan</w:t>
      </w:r>
      <w:proofErr w:type="spellEnd"/>
      <w:r>
        <w:t xml:space="preserve"> Absensi</w:t>
      </w:r>
    </w:p>
    <w:p w14:paraId="50E01837" w14:textId="7E4D87EA" w:rsidR="00404DC1" w:rsidRDefault="00334B84" w:rsidP="00CE316E">
      <w:pPr>
        <w:pStyle w:val="ListParagraph"/>
        <w:numPr>
          <w:ilvl w:val="0"/>
          <w:numId w:val="66"/>
        </w:numPr>
        <w:ind w:left="709"/>
      </w:pPr>
      <w:proofErr w:type="spellStart"/>
      <w:r>
        <w:t>Lihat</w:t>
      </w:r>
      <w:proofErr w:type="spellEnd"/>
      <w:r>
        <w:t xml:space="preserve"> </w:t>
      </w:r>
      <w:proofErr w:type="spellStart"/>
      <w:r>
        <w:t>Laporan</w:t>
      </w:r>
      <w:proofErr w:type="spellEnd"/>
      <w:r>
        <w:t xml:space="preserve"> </w:t>
      </w:r>
      <w:proofErr w:type="spellStart"/>
      <w:r>
        <w:t>Absen</w:t>
      </w:r>
      <w:proofErr w:type="spellEnd"/>
    </w:p>
    <w:p w14:paraId="400DE16E" w14:textId="7C0365A4" w:rsidR="00404DC1" w:rsidRDefault="00334B84" w:rsidP="00CE316E">
      <w:pPr>
        <w:pStyle w:val="ListParagraph"/>
        <w:numPr>
          <w:ilvl w:val="0"/>
          <w:numId w:val="66"/>
        </w:numPr>
        <w:ind w:left="709"/>
      </w:pPr>
      <w:proofErr w:type="spellStart"/>
      <w:r>
        <w:t>Cetak</w:t>
      </w:r>
      <w:proofErr w:type="spellEnd"/>
      <w:r>
        <w:t xml:space="preserve"> </w:t>
      </w:r>
      <w:proofErr w:type="spellStart"/>
      <w:r>
        <w:t>Laporan</w:t>
      </w:r>
      <w:proofErr w:type="spellEnd"/>
      <w:r>
        <w:t xml:space="preserve"> </w:t>
      </w:r>
      <w:proofErr w:type="spellStart"/>
      <w:r>
        <w:t>Absen</w:t>
      </w:r>
      <w:proofErr w:type="spellEnd"/>
    </w:p>
    <w:p w14:paraId="6F8DFE91" w14:textId="21877D15" w:rsidR="00404DC1" w:rsidRDefault="00334B84" w:rsidP="00CE316E">
      <w:pPr>
        <w:pStyle w:val="ListParagraph"/>
        <w:numPr>
          <w:ilvl w:val="0"/>
          <w:numId w:val="66"/>
        </w:numPr>
        <w:ind w:left="709"/>
      </w:pPr>
      <w:r>
        <w:t xml:space="preserve">Filter </w:t>
      </w:r>
      <w:proofErr w:type="spellStart"/>
      <w:r>
        <w:t>Laporan</w:t>
      </w:r>
      <w:proofErr w:type="spellEnd"/>
      <w:r>
        <w:t xml:space="preserve"> </w:t>
      </w:r>
      <w:proofErr w:type="spellStart"/>
      <w:r>
        <w:t>Absen</w:t>
      </w:r>
      <w:proofErr w:type="spellEnd"/>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proofErr w:type="spellStart"/>
      <w:r>
        <w:t>Hapus</w:t>
      </w:r>
      <w:proofErr w:type="spellEnd"/>
      <w:r>
        <w:t xml:space="preserve"> </w:t>
      </w:r>
      <w:del w:id="3858" w:author=" "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3859" w:author=" "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proofErr w:type="spellStart"/>
      <w:r>
        <w:t>Tambah</w:t>
      </w:r>
      <w:proofErr w:type="spellEnd"/>
      <w:r>
        <w:t xml:space="preserve"> </w:t>
      </w:r>
      <w:del w:id="3860" w:author=" "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proofErr w:type="spellStart"/>
      <w:r>
        <w:t>Lihat</w:t>
      </w:r>
      <w:proofErr w:type="spellEnd"/>
      <w:r>
        <w:t xml:space="preserve"> </w:t>
      </w:r>
      <w:del w:id="3861" w:author=" "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3862" w:author=" " w:date="2021-11-12T06:59:00Z"/>
        </w:rPr>
      </w:pPr>
      <w:r>
        <w:t xml:space="preserve">Kelola </w:t>
      </w:r>
      <w:del w:id="3863" w:author=" " w:date="2021-11-12T06:59:00Z">
        <w:r w:rsidDel="007817E4">
          <w:delText xml:space="preserve">Data </w:delText>
        </w:r>
      </w:del>
      <w:proofErr w:type="spellStart"/>
      <w:r>
        <w:t>Laporan</w:t>
      </w:r>
      <w:proofErr w:type="spellEnd"/>
      <w:r>
        <w:t xml:space="preserve"> </w:t>
      </w:r>
      <w:ins w:id="3864" w:author=" " w:date="2021-11-12T06:59:00Z">
        <w:r w:rsidR="007817E4">
          <w:t xml:space="preserve">Siswa </w:t>
        </w:r>
      </w:ins>
      <w:proofErr w:type="spellStart"/>
      <w:r>
        <w:t>Bermasalah</w:t>
      </w:r>
      <w:proofErr w:type="spellEnd"/>
    </w:p>
    <w:p w14:paraId="6788440A" w14:textId="55EA1F10" w:rsidR="00CA3FEE" w:rsidRDefault="00CA3FEE">
      <w:pPr>
        <w:pStyle w:val="ListParagraph"/>
        <w:numPr>
          <w:ilvl w:val="0"/>
          <w:numId w:val="71"/>
        </w:numPr>
        <w:ind w:left="709"/>
        <w:rPr>
          <w:ins w:id="3865" w:author=" " w:date="2021-11-12T07:24:00Z"/>
        </w:rPr>
      </w:pPr>
      <w:ins w:id="3866" w:author=" " w:date="2021-11-12T07:24:00Z">
        <w:r>
          <w:t xml:space="preserve">Edit </w:t>
        </w:r>
        <w:proofErr w:type="spellStart"/>
        <w:r>
          <w:t>Laporan</w:t>
        </w:r>
        <w:proofErr w:type="spellEnd"/>
        <w:r>
          <w:t xml:space="preserve"> Siswa </w:t>
        </w:r>
        <w:proofErr w:type="spellStart"/>
        <w:r>
          <w:t>Bermasalah</w:t>
        </w:r>
        <w:proofErr w:type="spellEnd"/>
      </w:ins>
    </w:p>
    <w:p w14:paraId="0DBD5896" w14:textId="3F818997" w:rsidR="007817E4" w:rsidRDefault="007817E4">
      <w:pPr>
        <w:pStyle w:val="ListParagraph"/>
        <w:numPr>
          <w:ilvl w:val="0"/>
          <w:numId w:val="71"/>
        </w:numPr>
        <w:ind w:left="709"/>
        <w:pPrChange w:id="3867" w:author=" " w:date="2021-11-12T06:59:00Z">
          <w:pPr>
            <w:pStyle w:val="ListParagraph"/>
            <w:numPr>
              <w:numId w:val="62"/>
            </w:numPr>
            <w:ind w:left="426" w:hanging="360"/>
          </w:pPr>
        </w:pPrChange>
      </w:pPr>
      <w:proofErr w:type="spellStart"/>
      <w:ins w:id="3868" w:author=" " w:date="2021-11-12T06:59:00Z">
        <w:r>
          <w:t>Lihat</w:t>
        </w:r>
        <w:proofErr w:type="spellEnd"/>
        <w:r>
          <w:t xml:space="preserve"> </w:t>
        </w:r>
        <w:proofErr w:type="spellStart"/>
        <w:r w:rsidR="00F430F8">
          <w:t>Laporan</w:t>
        </w:r>
        <w:proofErr w:type="spellEnd"/>
        <w:r w:rsidR="00F430F8">
          <w:t xml:space="preserve"> Siswa </w:t>
        </w:r>
        <w:proofErr w:type="spellStart"/>
        <w:r w:rsidR="00F430F8">
          <w:t>Bermasalah</w:t>
        </w:r>
      </w:ins>
      <w:proofErr w:type="spellEnd"/>
    </w:p>
    <w:p w14:paraId="6B65DD85" w14:textId="47C7E8A9" w:rsidR="0083581B" w:rsidRDefault="0083581B" w:rsidP="00CE316E">
      <w:pPr>
        <w:pStyle w:val="ListParagraph"/>
        <w:numPr>
          <w:ilvl w:val="0"/>
          <w:numId w:val="62"/>
        </w:numPr>
        <w:ind w:left="426"/>
        <w:rPr>
          <w:ins w:id="3869" w:author=" " w:date="2021-11-12T16:39:00Z"/>
        </w:rPr>
      </w:pPr>
      <w:ins w:id="3870" w:author=" " w:date="2021-11-12T16:38:00Z">
        <w:r>
          <w:t>Kelola Semester</w:t>
        </w:r>
      </w:ins>
    </w:p>
    <w:p w14:paraId="2AA909F3" w14:textId="71239A39" w:rsidR="0047663C" w:rsidRDefault="0047663C" w:rsidP="0047663C">
      <w:pPr>
        <w:pStyle w:val="ListParagraph"/>
        <w:numPr>
          <w:ilvl w:val="0"/>
          <w:numId w:val="104"/>
        </w:numPr>
        <w:ind w:left="709"/>
        <w:rPr>
          <w:ins w:id="3871" w:author=" " w:date="2021-11-12T16:39:00Z"/>
        </w:rPr>
        <w:pPrChange w:id="3872" w:author=" " w:date="2021-11-12T16:40:00Z">
          <w:pPr>
            <w:pStyle w:val="ListParagraph"/>
            <w:numPr>
              <w:numId w:val="62"/>
            </w:numPr>
            <w:ind w:left="1080" w:hanging="360"/>
          </w:pPr>
        </w:pPrChange>
      </w:pPr>
      <w:proofErr w:type="spellStart"/>
      <w:ins w:id="3873" w:author=" " w:date="2021-11-12T16:39:00Z">
        <w:r>
          <w:t>Hapus</w:t>
        </w:r>
        <w:proofErr w:type="spellEnd"/>
        <w:r>
          <w:t xml:space="preserve"> </w:t>
        </w:r>
      </w:ins>
      <w:ins w:id="3874" w:author=" " w:date="2021-11-12T16:40:00Z">
        <w:r>
          <w:t>Semester</w:t>
        </w:r>
      </w:ins>
    </w:p>
    <w:p w14:paraId="31EF6886" w14:textId="4987E0E8" w:rsidR="0047663C" w:rsidRDefault="0047663C" w:rsidP="0047663C">
      <w:pPr>
        <w:pStyle w:val="ListParagraph"/>
        <w:numPr>
          <w:ilvl w:val="0"/>
          <w:numId w:val="104"/>
        </w:numPr>
        <w:ind w:left="709"/>
        <w:rPr>
          <w:ins w:id="3875" w:author=" " w:date="2021-11-12T16:39:00Z"/>
        </w:rPr>
        <w:pPrChange w:id="3876" w:author=" " w:date="2021-11-12T16:40:00Z">
          <w:pPr>
            <w:pStyle w:val="ListParagraph"/>
            <w:numPr>
              <w:numId w:val="62"/>
            </w:numPr>
            <w:ind w:left="1080" w:hanging="360"/>
          </w:pPr>
        </w:pPrChange>
      </w:pPr>
      <w:ins w:id="3877" w:author=" " w:date="2021-11-12T16:39:00Z">
        <w:r>
          <w:t xml:space="preserve">Edit </w:t>
        </w:r>
      </w:ins>
      <w:ins w:id="3878" w:author=" " w:date="2021-11-12T16:40:00Z">
        <w:r>
          <w:t>Semester</w:t>
        </w:r>
      </w:ins>
    </w:p>
    <w:p w14:paraId="4889ADD4" w14:textId="748800E0" w:rsidR="0047663C" w:rsidRDefault="0047663C" w:rsidP="0047663C">
      <w:pPr>
        <w:pStyle w:val="ListParagraph"/>
        <w:numPr>
          <w:ilvl w:val="0"/>
          <w:numId w:val="104"/>
        </w:numPr>
        <w:ind w:left="709"/>
        <w:rPr>
          <w:ins w:id="3879" w:author=" " w:date="2021-11-12T16:39:00Z"/>
        </w:rPr>
        <w:pPrChange w:id="3880" w:author=" " w:date="2021-11-12T16:40:00Z">
          <w:pPr>
            <w:pStyle w:val="ListParagraph"/>
            <w:numPr>
              <w:numId w:val="62"/>
            </w:numPr>
            <w:ind w:left="1080" w:hanging="360"/>
          </w:pPr>
        </w:pPrChange>
      </w:pPr>
      <w:proofErr w:type="spellStart"/>
      <w:ins w:id="3881" w:author=" " w:date="2021-11-12T16:39:00Z">
        <w:r>
          <w:t>Tambah</w:t>
        </w:r>
        <w:proofErr w:type="spellEnd"/>
        <w:r>
          <w:t xml:space="preserve"> </w:t>
        </w:r>
      </w:ins>
      <w:ins w:id="3882" w:author=" " w:date="2021-11-12T16:40:00Z">
        <w:r>
          <w:t>Semester</w:t>
        </w:r>
      </w:ins>
    </w:p>
    <w:p w14:paraId="64DE6CFD" w14:textId="020CEE61" w:rsidR="0047663C" w:rsidRDefault="0047663C" w:rsidP="0047663C">
      <w:pPr>
        <w:pStyle w:val="ListParagraph"/>
        <w:numPr>
          <w:ilvl w:val="0"/>
          <w:numId w:val="104"/>
        </w:numPr>
        <w:ind w:left="709"/>
        <w:rPr>
          <w:ins w:id="3883" w:author=" " w:date="2021-11-12T16:39:00Z"/>
        </w:rPr>
        <w:pPrChange w:id="3884" w:author=" " w:date="2021-11-12T16:40:00Z">
          <w:pPr>
            <w:pStyle w:val="ListParagraph"/>
            <w:numPr>
              <w:numId w:val="62"/>
            </w:numPr>
            <w:ind w:left="1080" w:hanging="360"/>
          </w:pPr>
        </w:pPrChange>
      </w:pPr>
      <w:proofErr w:type="spellStart"/>
      <w:ins w:id="3885" w:author=" " w:date="2021-11-12T16:39:00Z">
        <w:r>
          <w:t>Lihat</w:t>
        </w:r>
        <w:proofErr w:type="spellEnd"/>
        <w:r>
          <w:t xml:space="preserve"> </w:t>
        </w:r>
      </w:ins>
      <w:ins w:id="3886" w:author=" " w:date="2021-11-12T16:40:00Z">
        <w:r>
          <w:t>Semester</w:t>
        </w:r>
      </w:ins>
    </w:p>
    <w:p w14:paraId="49D012AD" w14:textId="58CDD4B4" w:rsidR="00404DC1" w:rsidRDefault="00404DC1" w:rsidP="00CE316E">
      <w:pPr>
        <w:pStyle w:val="ListParagraph"/>
        <w:numPr>
          <w:ilvl w:val="0"/>
          <w:numId w:val="62"/>
        </w:numPr>
        <w:ind w:left="426"/>
      </w:pPr>
      <w:r>
        <w:t xml:space="preserve">Kelola Kelas </w:t>
      </w:r>
    </w:p>
    <w:p w14:paraId="2BB23397" w14:textId="30A7FB00" w:rsidR="00334B84" w:rsidRDefault="00334B84" w:rsidP="00CE316E">
      <w:pPr>
        <w:pStyle w:val="ListParagraph"/>
        <w:numPr>
          <w:ilvl w:val="0"/>
          <w:numId w:val="68"/>
        </w:numPr>
        <w:ind w:left="709"/>
      </w:pPr>
      <w:proofErr w:type="spellStart"/>
      <w:r>
        <w:t>Hapus</w:t>
      </w:r>
      <w:proofErr w:type="spellEnd"/>
      <w:r>
        <w:t xml:space="preserve"> </w:t>
      </w:r>
      <w:del w:id="3887" w:author=" " w:date="2021-11-12T07:19:00Z">
        <w:r w:rsidDel="00812B43">
          <w:delText xml:space="preserve">Data </w:delText>
        </w:r>
      </w:del>
      <w:r>
        <w:t>Kelas</w:t>
      </w:r>
    </w:p>
    <w:p w14:paraId="6E71F029" w14:textId="3754EC84" w:rsidR="00334B84" w:rsidRDefault="00334B84" w:rsidP="00CE316E">
      <w:pPr>
        <w:pStyle w:val="ListParagraph"/>
        <w:numPr>
          <w:ilvl w:val="0"/>
          <w:numId w:val="68"/>
        </w:numPr>
        <w:ind w:left="709"/>
      </w:pPr>
      <w:r>
        <w:t xml:space="preserve">Edit </w:t>
      </w:r>
      <w:del w:id="3888" w:author=" " w:date="2021-11-12T07:19:00Z">
        <w:r w:rsidDel="00812B43">
          <w:delText xml:space="preserve">Data </w:delText>
        </w:r>
      </w:del>
      <w:r>
        <w:t>Kelas</w:t>
      </w:r>
    </w:p>
    <w:p w14:paraId="2417399A" w14:textId="500262A9" w:rsidR="00334B84" w:rsidRDefault="00334B84" w:rsidP="00CE316E">
      <w:pPr>
        <w:pStyle w:val="ListParagraph"/>
        <w:numPr>
          <w:ilvl w:val="0"/>
          <w:numId w:val="68"/>
        </w:numPr>
        <w:ind w:left="709"/>
      </w:pPr>
      <w:proofErr w:type="spellStart"/>
      <w:r>
        <w:t>Tambah</w:t>
      </w:r>
      <w:proofErr w:type="spellEnd"/>
      <w:r>
        <w:t xml:space="preserve"> </w:t>
      </w:r>
      <w:del w:id="3889" w:author=" " w:date="2021-11-12T07:19:00Z">
        <w:r w:rsidDel="00812B43">
          <w:delText xml:space="preserve">Data </w:delText>
        </w:r>
      </w:del>
      <w:r>
        <w:t>Kelas</w:t>
      </w:r>
    </w:p>
    <w:p w14:paraId="2A098138" w14:textId="068FDE04" w:rsidR="00334B84" w:rsidRDefault="00334B84" w:rsidP="00CE316E">
      <w:pPr>
        <w:pStyle w:val="ListParagraph"/>
        <w:numPr>
          <w:ilvl w:val="0"/>
          <w:numId w:val="68"/>
        </w:numPr>
        <w:ind w:left="709"/>
      </w:pPr>
      <w:proofErr w:type="spellStart"/>
      <w:r>
        <w:t>Lihat</w:t>
      </w:r>
      <w:proofErr w:type="spellEnd"/>
      <w:r>
        <w:t xml:space="preserve"> </w:t>
      </w:r>
      <w:del w:id="3890" w:author=" " w:date="2021-11-12T07:19:00Z">
        <w:r w:rsidDel="00812B43">
          <w:delText xml:space="preserve">Data </w:delText>
        </w:r>
      </w:del>
      <w:r>
        <w:t>Kelas</w:t>
      </w:r>
    </w:p>
    <w:p w14:paraId="68899D6E" w14:textId="11933497" w:rsidR="00334B84" w:rsidRDefault="00007BE9" w:rsidP="00334B84">
      <w:pPr>
        <w:pStyle w:val="Heading3"/>
        <w:numPr>
          <w:ilvl w:val="0"/>
          <w:numId w:val="12"/>
        </w:numPr>
        <w:ind w:left="426"/>
        <w:rPr>
          <w:lang w:val="en-US"/>
        </w:rPr>
      </w:pPr>
      <w:bookmarkStart w:id="3891" w:name="_Toc80034263"/>
      <w:bookmarkStart w:id="3892" w:name="_Toc83115763"/>
      <w:proofErr w:type="spellStart"/>
      <w:r>
        <w:rPr>
          <w:lang w:val="en-US"/>
        </w:rPr>
        <w:lastRenderedPageBreak/>
        <w:t>Tujuan</w:t>
      </w:r>
      <w:proofErr w:type="spellEnd"/>
      <w:r>
        <w:rPr>
          <w:lang w:val="en-US"/>
        </w:rPr>
        <w:t xml:space="preserve"> </w:t>
      </w:r>
      <w:proofErr w:type="spellStart"/>
      <w:r>
        <w:rPr>
          <w:lang w:val="en-US"/>
        </w:rPr>
        <w:t>Pengujian</w:t>
      </w:r>
      <w:bookmarkEnd w:id="3891"/>
      <w:bookmarkEnd w:id="3892"/>
      <w:proofErr w:type="spellEnd"/>
    </w:p>
    <w:p w14:paraId="57554452" w14:textId="698378E5" w:rsidR="00334B84" w:rsidRDefault="00334B84" w:rsidP="00334B84">
      <w:pPr>
        <w:ind w:firstLine="720"/>
        <w:rPr>
          <w:ins w:id="3893" w:author="chaniaayulestari@outlook.com" w:date="2021-11-12T06:43:00Z"/>
        </w:rPr>
      </w:pPr>
      <w:proofErr w:type="spellStart"/>
      <w:r>
        <w:t>Tujuan</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Manajemen</w:t>
      </w:r>
      <w:proofErr w:type="spellEnd"/>
      <w:r>
        <w:t xml:space="preserve"> Kinerja </w:t>
      </w:r>
      <w:proofErr w:type="spellStart"/>
      <w:r>
        <w:t>Pegawai</w:t>
      </w:r>
      <w:proofErr w:type="spellEnd"/>
      <w:r>
        <w:t xml:space="preserve"> yang </w:t>
      </w:r>
      <w:proofErr w:type="spellStart"/>
      <w:r>
        <w:t>dibangun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rsidRPr="001C43E3">
        <w:t>Tabel</w:t>
      </w:r>
      <w:proofErr w:type="spellEnd"/>
    </w:p>
    <w:tbl>
      <w:tblPr>
        <w:tblStyle w:val="TableGrid"/>
        <w:tblW w:w="0" w:type="auto"/>
        <w:tblLook w:val="04A0" w:firstRow="1" w:lastRow="0" w:firstColumn="1" w:lastColumn="0" w:noHBand="0" w:noVBand="1"/>
        <w:tblPrChange w:id="3894"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3895">
          <w:tblGrid>
            <w:gridCol w:w="704"/>
            <w:gridCol w:w="1938"/>
            <w:gridCol w:w="1039"/>
            <w:gridCol w:w="1603"/>
            <w:gridCol w:w="2643"/>
          </w:tblGrid>
        </w:tblGridChange>
      </w:tblGrid>
      <w:tr w:rsidR="00264B25" w14:paraId="7ECFEE6B" w14:textId="77777777" w:rsidTr="00264B25">
        <w:trPr>
          <w:ins w:id="3896" w:author="chaniaayulestari@outlook.com" w:date="2021-11-12T06:43:00Z"/>
        </w:trPr>
        <w:tc>
          <w:tcPr>
            <w:tcW w:w="704" w:type="dxa"/>
            <w:tcPrChange w:id="3897" w:author="chaniaayulestari@outlook.com" w:date="2021-11-12T06:43:00Z">
              <w:tcPr>
                <w:tcW w:w="2642" w:type="dxa"/>
                <w:gridSpan w:val="2"/>
              </w:tcPr>
            </w:tcPrChange>
          </w:tcPr>
          <w:p w14:paraId="4FCE672D" w14:textId="36C2DC10" w:rsidR="00264B25" w:rsidRDefault="000C2558">
            <w:pPr>
              <w:jc w:val="center"/>
              <w:rPr>
                <w:ins w:id="3898" w:author="chaniaayulestari@outlook.com" w:date="2021-11-12T06:43:00Z"/>
              </w:rPr>
              <w:pPrChange w:id="3899" w:author="Unknown" w:date="2021-11-12T06:44:00Z">
                <w:pPr/>
              </w:pPrChange>
            </w:pPr>
            <w:ins w:id="3900" w:author="chaniaayulestari@outlook.com" w:date="2021-11-12T06:43:00Z">
              <w:r>
                <w:t>No</w:t>
              </w:r>
            </w:ins>
          </w:p>
        </w:tc>
        <w:tc>
          <w:tcPr>
            <w:tcW w:w="2977" w:type="dxa"/>
            <w:tcPrChange w:id="3901" w:author="chaniaayulestari@outlook.com" w:date="2021-11-12T06:43:00Z">
              <w:tcPr>
                <w:tcW w:w="2642" w:type="dxa"/>
                <w:gridSpan w:val="2"/>
              </w:tcPr>
            </w:tcPrChange>
          </w:tcPr>
          <w:p w14:paraId="3C5906B5" w14:textId="2A279020" w:rsidR="00264B25" w:rsidRDefault="000C2558">
            <w:pPr>
              <w:jc w:val="center"/>
              <w:rPr>
                <w:ins w:id="3902" w:author="chaniaayulestari@outlook.com" w:date="2021-11-12T06:43:00Z"/>
              </w:rPr>
              <w:pPrChange w:id="3903" w:author="Unknown" w:date="2021-11-12T06:44:00Z">
                <w:pPr/>
              </w:pPrChange>
            </w:pPr>
            <w:ins w:id="3904" w:author="chaniaayulestari@outlook.com" w:date="2021-11-12T06:43:00Z">
              <w:r>
                <w:t>Proses</w:t>
              </w:r>
            </w:ins>
          </w:p>
        </w:tc>
        <w:tc>
          <w:tcPr>
            <w:tcW w:w="4246" w:type="dxa"/>
            <w:tcPrChange w:id="3905" w:author="chaniaayulestari@outlook.com" w:date="2021-11-12T06:43:00Z">
              <w:tcPr>
                <w:tcW w:w="2643" w:type="dxa"/>
              </w:tcPr>
            </w:tcPrChange>
          </w:tcPr>
          <w:p w14:paraId="3E633408" w14:textId="1AE04E46" w:rsidR="00264B25" w:rsidRDefault="000C2558">
            <w:pPr>
              <w:jc w:val="center"/>
              <w:rPr>
                <w:ins w:id="3906" w:author="chaniaayulestari@outlook.com" w:date="2021-11-12T06:43:00Z"/>
              </w:rPr>
              <w:pPrChange w:id="3907" w:author="Unknown" w:date="2021-11-12T06:44:00Z">
                <w:pPr/>
              </w:pPrChange>
            </w:pPr>
            <w:proofErr w:type="spellStart"/>
            <w:ins w:id="3908" w:author="chaniaayulestari@outlook.com" w:date="2021-11-12T06:44:00Z">
              <w:r>
                <w:t>Tujuan</w:t>
              </w:r>
            </w:ins>
            <w:proofErr w:type="spellEnd"/>
          </w:p>
        </w:tc>
      </w:tr>
      <w:tr w:rsidR="00264B25" w14:paraId="5221093B" w14:textId="77777777" w:rsidTr="00264B25">
        <w:trPr>
          <w:ins w:id="3909" w:author="chaniaayulestari@outlook.com" w:date="2021-11-12T06:43:00Z"/>
        </w:trPr>
        <w:tc>
          <w:tcPr>
            <w:tcW w:w="704" w:type="dxa"/>
            <w:tcPrChange w:id="3910" w:author="chaniaayulestari@outlook.com" w:date="2021-11-12T06:43:00Z">
              <w:tcPr>
                <w:tcW w:w="2642" w:type="dxa"/>
                <w:gridSpan w:val="2"/>
              </w:tcPr>
            </w:tcPrChange>
          </w:tcPr>
          <w:p w14:paraId="09FA8512" w14:textId="4AD0D40C" w:rsidR="00264B25" w:rsidRDefault="000C2558" w:rsidP="00264B25">
            <w:pPr>
              <w:rPr>
                <w:ins w:id="3911" w:author="chaniaayulestari@outlook.com" w:date="2021-11-12T06:43:00Z"/>
              </w:rPr>
            </w:pPr>
            <w:ins w:id="3912" w:author="chaniaayulestari@outlook.com" w:date="2021-11-12T06:44:00Z">
              <w:r>
                <w:t>1</w:t>
              </w:r>
            </w:ins>
          </w:p>
        </w:tc>
        <w:tc>
          <w:tcPr>
            <w:tcW w:w="2977" w:type="dxa"/>
            <w:tcPrChange w:id="3913" w:author="chaniaayulestari@outlook.com" w:date="2021-11-12T06:43:00Z">
              <w:tcPr>
                <w:tcW w:w="2642" w:type="dxa"/>
                <w:gridSpan w:val="2"/>
              </w:tcPr>
            </w:tcPrChange>
          </w:tcPr>
          <w:p w14:paraId="6ACFC34D" w14:textId="5844F327" w:rsidR="00264B25" w:rsidRDefault="000C2558" w:rsidP="00264B25">
            <w:pPr>
              <w:rPr>
                <w:ins w:id="3914" w:author="chaniaayulestari@outlook.com" w:date="2021-11-12T06:43:00Z"/>
              </w:rPr>
            </w:pPr>
            <w:ins w:id="3915" w:author="chaniaayulestari@outlook.com" w:date="2021-11-12T06:44:00Z">
              <w:r>
                <w:t>Kelola Siswa</w:t>
              </w:r>
            </w:ins>
          </w:p>
        </w:tc>
        <w:tc>
          <w:tcPr>
            <w:tcW w:w="4246" w:type="dxa"/>
            <w:tcPrChange w:id="3916" w:author="chaniaayulestari@outlook.com" w:date="2021-11-12T06:43:00Z">
              <w:tcPr>
                <w:tcW w:w="2643" w:type="dxa"/>
              </w:tcPr>
            </w:tcPrChange>
          </w:tcPr>
          <w:p w14:paraId="3F8450EA" w14:textId="5C970B51" w:rsidR="0086345F" w:rsidRDefault="0086345F">
            <w:pPr>
              <w:rPr>
                <w:ins w:id="3917" w:author="chaniaayulestari@outlook.com" w:date="2021-11-12T06:43:00Z"/>
              </w:rPr>
            </w:pPr>
            <w:proofErr w:type="spellStart"/>
            <w:ins w:id="3918" w:author=" " w:date="2021-11-12T06:5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siswa</w:t>
              </w:r>
              <w:proofErr w:type="spellEnd"/>
              <w:r>
                <w:t xml:space="preserve"> di </w:t>
              </w:r>
              <w:proofErr w:type="spellStart"/>
              <w:r>
                <w:t>antaranya</w:t>
              </w:r>
              <w:proofErr w:type="spellEnd"/>
              <w:r>
                <w:t xml:space="preserve"> </w:t>
              </w:r>
            </w:ins>
            <w:proofErr w:type="spellStart"/>
            <w:ins w:id="3919" w:author=" " w:date="2021-11-12T06:52:00Z">
              <w:r>
                <w:t>hapus</w:t>
              </w:r>
            </w:ins>
            <w:proofErr w:type="spellEnd"/>
            <w:ins w:id="3920" w:author=" " w:date="2021-11-12T06:50:00Z">
              <w:r>
                <w:t xml:space="preserve"> data </w:t>
              </w:r>
            </w:ins>
            <w:proofErr w:type="spellStart"/>
            <w:ins w:id="3921" w:author=" " w:date="2021-11-12T06:51:00Z">
              <w:r>
                <w:t>siswa</w:t>
              </w:r>
            </w:ins>
            <w:proofErr w:type="spellEnd"/>
            <w:ins w:id="3922" w:author=" " w:date="2021-11-12T06:50:00Z">
              <w:r>
                <w:t xml:space="preserve">, </w:t>
              </w:r>
            </w:ins>
            <w:ins w:id="3923" w:author=" " w:date="2021-11-12T06:51:00Z">
              <w:r>
                <w:t xml:space="preserve">edit data </w:t>
              </w:r>
              <w:proofErr w:type="spellStart"/>
              <w:r>
                <w:t>siswa</w:t>
              </w:r>
              <w:proofErr w:type="spellEnd"/>
              <w:r>
                <w:t xml:space="preserve">, </w:t>
              </w:r>
            </w:ins>
            <w:proofErr w:type="spellStart"/>
            <w:ins w:id="3924" w:author=" " w:date="2021-11-12T06:52:00Z">
              <w:r>
                <w:t>tambah</w:t>
              </w:r>
              <w:proofErr w:type="spellEnd"/>
              <w:r>
                <w:t xml:space="preserve"> data </w:t>
              </w:r>
              <w:proofErr w:type="spellStart"/>
              <w:r>
                <w:t>siswa</w:t>
              </w:r>
              <w:proofErr w:type="spellEnd"/>
              <w:r>
                <w:t xml:space="preserve"> dan </w:t>
              </w:r>
              <w:proofErr w:type="spellStart"/>
              <w:r>
                <w:t>lihat</w:t>
              </w:r>
              <w:proofErr w:type="spellEnd"/>
              <w:r>
                <w:t xml:space="preserve"> data </w:t>
              </w:r>
              <w:proofErr w:type="spellStart"/>
              <w:r>
                <w:t>siswa</w:t>
              </w:r>
              <w:proofErr w:type="spellEnd"/>
              <w:r>
                <w:t>.</w:t>
              </w:r>
            </w:ins>
          </w:p>
        </w:tc>
      </w:tr>
      <w:tr w:rsidR="00264B25" w14:paraId="0A6FEFB5" w14:textId="77777777" w:rsidTr="00264B25">
        <w:trPr>
          <w:ins w:id="3925" w:author="chaniaayulestari@outlook.com" w:date="2021-11-12T06:43:00Z"/>
        </w:trPr>
        <w:tc>
          <w:tcPr>
            <w:tcW w:w="704" w:type="dxa"/>
            <w:tcPrChange w:id="3926" w:author="chaniaayulestari@outlook.com" w:date="2021-11-12T06:43:00Z">
              <w:tcPr>
                <w:tcW w:w="2642" w:type="dxa"/>
                <w:gridSpan w:val="2"/>
              </w:tcPr>
            </w:tcPrChange>
          </w:tcPr>
          <w:p w14:paraId="586C0FAC" w14:textId="4863A195" w:rsidR="00264B25" w:rsidRDefault="000C2558" w:rsidP="00264B25">
            <w:pPr>
              <w:rPr>
                <w:ins w:id="3927" w:author="chaniaayulestari@outlook.com" w:date="2021-11-12T06:43:00Z"/>
              </w:rPr>
            </w:pPr>
            <w:ins w:id="3928" w:author="chaniaayulestari@outlook.com" w:date="2021-11-12T06:44:00Z">
              <w:r>
                <w:t>2</w:t>
              </w:r>
            </w:ins>
          </w:p>
        </w:tc>
        <w:tc>
          <w:tcPr>
            <w:tcW w:w="2977" w:type="dxa"/>
            <w:tcPrChange w:id="3929" w:author="chaniaayulestari@outlook.com" w:date="2021-11-12T06:43:00Z">
              <w:tcPr>
                <w:tcW w:w="2642" w:type="dxa"/>
                <w:gridSpan w:val="2"/>
              </w:tcPr>
            </w:tcPrChange>
          </w:tcPr>
          <w:p w14:paraId="44A22143" w14:textId="683105BE" w:rsidR="00264B25" w:rsidRDefault="000C2558" w:rsidP="00264B25">
            <w:pPr>
              <w:rPr>
                <w:ins w:id="3930" w:author="chaniaayulestari@outlook.com" w:date="2021-11-12T06:43:00Z"/>
              </w:rPr>
            </w:pPr>
            <w:ins w:id="3931" w:author="chaniaayulestari@outlook.com" w:date="2021-11-12T06:44:00Z">
              <w:r>
                <w:t xml:space="preserve">Kelola </w:t>
              </w:r>
              <w:proofErr w:type="spellStart"/>
              <w:r>
                <w:t>Absen</w:t>
              </w:r>
            </w:ins>
            <w:proofErr w:type="spellEnd"/>
          </w:p>
        </w:tc>
        <w:tc>
          <w:tcPr>
            <w:tcW w:w="4246" w:type="dxa"/>
            <w:tcPrChange w:id="3932" w:author="chaniaayulestari@outlook.com" w:date="2021-11-12T06:43:00Z">
              <w:tcPr>
                <w:tcW w:w="2643" w:type="dxa"/>
              </w:tcPr>
            </w:tcPrChange>
          </w:tcPr>
          <w:p w14:paraId="1AE2D0C6" w14:textId="28F40035" w:rsidR="00264B25" w:rsidRDefault="0086345F" w:rsidP="00264B25">
            <w:pPr>
              <w:rPr>
                <w:ins w:id="3933" w:author="chaniaayulestari@outlook.com" w:date="2021-11-12T06:43:00Z"/>
              </w:rPr>
            </w:pPr>
            <w:proofErr w:type="spellStart"/>
            <w:ins w:id="3934" w:author=" " w:date="2021-11-12T06:53: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absen</w:t>
              </w:r>
              <w:proofErr w:type="spellEnd"/>
              <w:r>
                <w:t xml:space="preserve"> di </w:t>
              </w:r>
              <w:proofErr w:type="spellStart"/>
              <w:r>
                <w:t>antaranya</w:t>
              </w:r>
              <w:proofErr w:type="spellEnd"/>
              <w:r>
                <w:t xml:space="preserve"> </w:t>
              </w:r>
              <w:proofErr w:type="spellStart"/>
              <w:r>
                <w:t>hapus</w:t>
              </w:r>
              <w:proofErr w:type="spellEnd"/>
              <w:r>
                <w:t xml:space="preserve"> data </w:t>
              </w:r>
            </w:ins>
            <w:proofErr w:type="spellStart"/>
            <w:ins w:id="3935" w:author=" " w:date="2021-11-12T06:54:00Z">
              <w:r>
                <w:t>absen</w:t>
              </w:r>
            </w:ins>
            <w:proofErr w:type="spellEnd"/>
            <w:ins w:id="3936" w:author=" " w:date="2021-11-12T06:53:00Z">
              <w:r>
                <w:t xml:space="preserve">, edit data </w:t>
              </w:r>
            </w:ins>
            <w:proofErr w:type="spellStart"/>
            <w:ins w:id="3937" w:author=" " w:date="2021-11-12T06:54:00Z">
              <w:r>
                <w:t>absen</w:t>
              </w:r>
            </w:ins>
            <w:proofErr w:type="spellEnd"/>
            <w:ins w:id="3938" w:author=" " w:date="2021-11-12T06:53:00Z">
              <w:r>
                <w:t xml:space="preserve">, </w:t>
              </w:r>
              <w:proofErr w:type="spellStart"/>
              <w:r>
                <w:t>tambah</w:t>
              </w:r>
              <w:proofErr w:type="spellEnd"/>
              <w:r>
                <w:t xml:space="preserve"> data </w:t>
              </w:r>
            </w:ins>
            <w:proofErr w:type="spellStart"/>
            <w:ins w:id="3939" w:author=" " w:date="2021-11-12T06:54:00Z">
              <w:r>
                <w:t>absen</w:t>
              </w:r>
            </w:ins>
            <w:proofErr w:type="spellEnd"/>
            <w:ins w:id="3940" w:author=" " w:date="2021-11-12T06:53:00Z">
              <w:r>
                <w:t xml:space="preserve"> dan </w:t>
              </w:r>
              <w:proofErr w:type="spellStart"/>
              <w:r>
                <w:t>lihat</w:t>
              </w:r>
              <w:proofErr w:type="spellEnd"/>
              <w:r>
                <w:t xml:space="preserve"> data </w:t>
              </w:r>
            </w:ins>
            <w:proofErr w:type="spellStart"/>
            <w:ins w:id="3941" w:author=" " w:date="2021-11-12T06:54:00Z">
              <w:r>
                <w:t>absen</w:t>
              </w:r>
            </w:ins>
            <w:proofErr w:type="spellEnd"/>
            <w:ins w:id="3942" w:author=" " w:date="2021-11-12T06:53:00Z">
              <w:r>
                <w:t>.</w:t>
              </w:r>
            </w:ins>
          </w:p>
        </w:tc>
      </w:tr>
      <w:tr w:rsidR="00264B25" w14:paraId="2A8D0F13" w14:textId="77777777" w:rsidTr="00264B25">
        <w:trPr>
          <w:ins w:id="3943" w:author="chaniaayulestari@outlook.com" w:date="2021-11-12T06:43:00Z"/>
        </w:trPr>
        <w:tc>
          <w:tcPr>
            <w:tcW w:w="704" w:type="dxa"/>
            <w:tcPrChange w:id="3944" w:author="chaniaayulestari@outlook.com" w:date="2021-11-12T06:43:00Z">
              <w:tcPr>
                <w:tcW w:w="2642" w:type="dxa"/>
                <w:gridSpan w:val="2"/>
              </w:tcPr>
            </w:tcPrChange>
          </w:tcPr>
          <w:p w14:paraId="034BB9F1" w14:textId="313AA713" w:rsidR="00264B25" w:rsidRDefault="000C2558" w:rsidP="00264B25">
            <w:pPr>
              <w:rPr>
                <w:ins w:id="3945" w:author="chaniaayulestari@outlook.com" w:date="2021-11-12T06:43:00Z"/>
              </w:rPr>
            </w:pPr>
            <w:ins w:id="3946" w:author="chaniaayulestari@outlook.com" w:date="2021-11-12T06:44:00Z">
              <w:r>
                <w:t>3</w:t>
              </w:r>
            </w:ins>
          </w:p>
        </w:tc>
        <w:tc>
          <w:tcPr>
            <w:tcW w:w="2977" w:type="dxa"/>
            <w:tcPrChange w:id="3947" w:author="chaniaayulestari@outlook.com" w:date="2021-11-12T06:43:00Z">
              <w:tcPr>
                <w:tcW w:w="2642" w:type="dxa"/>
                <w:gridSpan w:val="2"/>
              </w:tcPr>
            </w:tcPrChange>
          </w:tcPr>
          <w:p w14:paraId="0B28F519" w14:textId="3BB63D6A" w:rsidR="00264B25" w:rsidRDefault="000C2558" w:rsidP="00264B25">
            <w:pPr>
              <w:rPr>
                <w:ins w:id="3948" w:author="chaniaayulestari@outlook.com" w:date="2021-11-12T06:43:00Z"/>
              </w:rPr>
            </w:pPr>
            <w:ins w:id="3949" w:author="chaniaayulestari@outlook.com" w:date="2021-11-12T06:44:00Z">
              <w:r>
                <w:t xml:space="preserve">Kelola </w:t>
              </w:r>
              <w:del w:id="3950" w:author=" " w:date="2021-11-12T06:48:00Z">
                <w:r w:rsidDel="000C2558">
                  <w:delText>Walikela</w:delText>
                </w:r>
              </w:del>
            </w:ins>
            <w:ins w:id="3951" w:author="chaniaayulestari@outlook.com" w:date="2021-11-12T06:45:00Z">
              <w:del w:id="3952" w:author=" " w:date="2021-11-12T06:48:00Z">
                <w:r w:rsidDel="000C2558">
                  <w:delText>s</w:delText>
                </w:r>
              </w:del>
            </w:ins>
            <w:ins w:id="3953" w:author=" " w:date="2021-11-12T06:48:00Z">
              <w:r>
                <w:t>Guru</w:t>
              </w:r>
            </w:ins>
          </w:p>
        </w:tc>
        <w:tc>
          <w:tcPr>
            <w:tcW w:w="4246" w:type="dxa"/>
            <w:tcPrChange w:id="3954" w:author="chaniaayulestari@outlook.com" w:date="2021-11-12T06:43:00Z">
              <w:tcPr>
                <w:tcW w:w="2643" w:type="dxa"/>
              </w:tcPr>
            </w:tcPrChange>
          </w:tcPr>
          <w:p w14:paraId="3D4F6972" w14:textId="42D78672" w:rsidR="00264B25" w:rsidRDefault="007817E4" w:rsidP="00264B25">
            <w:pPr>
              <w:rPr>
                <w:ins w:id="3955" w:author="chaniaayulestari@outlook.com" w:date="2021-11-12T06:43:00Z"/>
              </w:rPr>
            </w:pPr>
            <w:proofErr w:type="spellStart"/>
            <w:ins w:id="3956" w:author=" " w:date="2021-11-12T06:54: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guru di </w:t>
              </w:r>
              <w:proofErr w:type="spellStart"/>
              <w:r>
                <w:t>antaranya</w:t>
              </w:r>
              <w:proofErr w:type="spellEnd"/>
              <w:r>
                <w:t xml:space="preserve"> </w:t>
              </w:r>
              <w:proofErr w:type="spellStart"/>
              <w:r>
                <w:t>hapus</w:t>
              </w:r>
              <w:proofErr w:type="spellEnd"/>
              <w:r>
                <w:t xml:space="preserve"> data </w:t>
              </w:r>
            </w:ins>
            <w:ins w:id="3957" w:author=" " w:date="2021-11-12T06:55:00Z">
              <w:r>
                <w:t>guru</w:t>
              </w:r>
            </w:ins>
            <w:ins w:id="3958" w:author=" " w:date="2021-11-12T06:54:00Z">
              <w:r>
                <w:t xml:space="preserve">, edit data </w:t>
              </w:r>
            </w:ins>
            <w:ins w:id="3959" w:author=" " w:date="2021-11-12T06:55:00Z">
              <w:r>
                <w:t>guru</w:t>
              </w:r>
            </w:ins>
            <w:ins w:id="3960" w:author=" " w:date="2021-11-12T06:54:00Z">
              <w:r>
                <w:t xml:space="preserve">, </w:t>
              </w:r>
              <w:proofErr w:type="spellStart"/>
              <w:r>
                <w:t>tambah</w:t>
              </w:r>
              <w:proofErr w:type="spellEnd"/>
              <w:r>
                <w:t xml:space="preserve"> data </w:t>
              </w:r>
            </w:ins>
            <w:ins w:id="3961" w:author=" " w:date="2021-11-12T06:55:00Z">
              <w:r>
                <w:t xml:space="preserve">guru </w:t>
              </w:r>
            </w:ins>
            <w:ins w:id="3962" w:author=" " w:date="2021-11-12T06:54:00Z">
              <w:r>
                <w:t xml:space="preserve">dan </w:t>
              </w:r>
              <w:proofErr w:type="spellStart"/>
              <w:r>
                <w:t>lihat</w:t>
              </w:r>
              <w:proofErr w:type="spellEnd"/>
              <w:r>
                <w:t xml:space="preserve"> data </w:t>
              </w:r>
            </w:ins>
            <w:ins w:id="3963" w:author=" " w:date="2021-11-12T06:55:00Z">
              <w:r>
                <w:t>guru</w:t>
              </w:r>
            </w:ins>
            <w:ins w:id="3964" w:author=" " w:date="2021-11-12T06:54:00Z">
              <w:r>
                <w:t>.</w:t>
              </w:r>
            </w:ins>
          </w:p>
        </w:tc>
      </w:tr>
      <w:tr w:rsidR="00264B25" w14:paraId="45DD44CE" w14:textId="77777777" w:rsidTr="00264B25">
        <w:trPr>
          <w:ins w:id="3965" w:author="chaniaayulestari@outlook.com" w:date="2021-11-12T06:43:00Z"/>
        </w:trPr>
        <w:tc>
          <w:tcPr>
            <w:tcW w:w="704" w:type="dxa"/>
            <w:tcPrChange w:id="3966" w:author="chaniaayulestari@outlook.com" w:date="2021-11-12T06:43:00Z">
              <w:tcPr>
                <w:tcW w:w="2642" w:type="dxa"/>
                <w:gridSpan w:val="2"/>
              </w:tcPr>
            </w:tcPrChange>
          </w:tcPr>
          <w:p w14:paraId="00882033" w14:textId="3228447E" w:rsidR="00264B25" w:rsidRDefault="000C2558" w:rsidP="00264B25">
            <w:pPr>
              <w:rPr>
                <w:ins w:id="3967" w:author="chaniaayulestari@outlook.com" w:date="2021-11-12T06:43:00Z"/>
              </w:rPr>
            </w:pPr>
            <w:ins w:id="3968" w:author="chaniaayulestari@outlook.com" w:date="2021-11-12T06:44:00Z">
              <w:r>
                <w:t>4</w:t>
              </w:r>
            </w:ins>
          </w:p>
        </w:tc>
        <w:tc>
          <w:tcPr>
            <w:tcW w:w="2977" w:type="dxa"/>
            <w:tcPrChange w:id="3969" w:author="chaniaayulestari@outlook.com" w:date="2021-11-12T06:43:00Z">
              <w:tcPr>
                <w:tcW w:w="2642" w:type="dxa"/>
                <w:gridSpan w:val="2"/>
              </w:tcPr>
            </w:tcPrChange>
          </w:tcPr>
          <w:p w14:paraId="01480545" w14:textId="595EDADB" w:rsidR="00264B25" w:rsidRDefault="000C2558" w:rsidP="00264B25">
            <w:pPr>
              <w:rPr>
                <w:ins w:id="3970" w:author="chaniaayulestari@outlook.com" w:date="2021-11-12T06:43:00Z"/>
              </w:rPr>
            </w:pPr>
            <w:ins w:id="3971" w:author=" " w:date="2021-11-12T06:48:00Z">
              <w:r>
                <w:t xml:space="preserve">Kelola </w:t>
              </w:r>
              <w:proofErr w:type="spellStart"/>
              <w:r>
                <w:t>Walikelas</w:t>
              </w:r>
            </w:ins>
            <w:proofErr w:type="spellEnd"/>
          </w:p>
        </w:tc>
        <w:tc>
          <w:tcPr>
            <w:tcW w:w="4246" w:type="dxa"/>
            <w:tcPrChange w:id="3972" w:author="chaniaayulestari@outlook.com" w:date="2021-11-12T06:43:00Z">
              <w:tcPr>
                <w:tcW w:w="2643" w:type="dxa"/>
              </w:tcPr>
            </w:tcPrChange>
          </w:tcPr>
          <w:p w14:paraId="42FED925" w14:textId="1EB6A4B8" w:rsidR="00264B25" w:rsidRDefault="007817E4" w:rsidP="00264B25">
            <w:pPr>
              <w:rPr>
                <w:ins w:id="3973" w:author="chaniaayulestari@outlook.com" w:date="2021-11-12T06:43:00Z"/>
              </w:rPr>
            </w:pPr>
            <w:proofErr w:type="spellStart"/>
            <w:ins w:id="3974" w:author=" " w:date="2021-11-12T06:55: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walikelas</w:t>
              </w:r>
              <w:proofErr w:type="spellEnd"/>
              <w:r>
                <w:t xml:space="preserve"> di </w:t>
              </w:r>
              <w:proofErr w:type="spellStart"/>
              <w:r>
                <w:t>antaranya</w:t>
              </w:r>
              <w:proofErr w:type="spellEnd"/>
              <w:r>
                <w:t xml:space="preserve"> </w:t>
              </w:r>
              <w:proofErr w:type="spellStart"/>
              <w:r>
                <w:t>hapus</w:t>
              </w:r>
              <w:proofErr w:type="spellEnd"/>
              <w:r>
                <w:t xml:space="preserve"> data </w:t>
              </w:r>
            </w:ins>
            <w:proofErr w:type="spellStart"/>
            <w:ins w:id="3975" w:author=" " w:date="2021-11-12T06:56:00Z">
              <w:r>
                <w:t>walikelas</w:t>
              </w:r>
            </w:ins>
            <w:proofErr w:type="spellEnd"/>
            <w:ins w:id="3976" w:author=" " w:date="2021-11-12T06:55:00Z">
              <w:r>
                <w:t xml:space="preserve">, edit data </w:t>
              </w:r>
            </w:ins>
            <w:proofErr w:type="spellStart"/>
            <w:ins w:id="3977" w:author=" " w:date="2021-11-12T06:56:00Z">
              <w:r>
                <w:t>walikelas</w:t>
              </w:r>
            </w:ins>
            <w:proofErr w:type="spellEnd"/>
            <w:ins w:id="3978" w:author=" " w:date="2021-11-12T06:55:00Z">
              <w:r>
                <w:t xml:space="preserve">, </w:t>
              </w:r>
              <w:proofErr w:type="spellStart"/>
              <w:r>
                <w:t>tambah</w:t>
              </w:r>
              <w:proofErr w:type="spellEnd"/>
              <w:r>
                <w:t xml:space="preserve"> data </w:t>
              </w:r>
            </w:ins>
            <w:proofErr w:type="spellStart"/>
            <w:ins w:id="3979" w:author=" " w:date="2021-11-12T06:56:00Z">
              <w:r>
                <w:t>walikelas</w:t>
              </w:r>
            </w:ins>
            <w:proofErr w:type="spellEnd"/>
            <w:ins w:id="3980" w:author=" " w:date="2021-11-12T06:55:00Z">
              <w:r>
                <w:t xml:space="preserve"> dan </w:t>
              </w:r>
              <w:proofErr w:type="spellStart"/>
              <w:r>
                <w:t>lihat</w:t>
              </w:r>
              <w:proofErr w:type="spellEnd"/>
              <w:r>
                <w:t xml:space="preserve"> data </w:t>
              </w:r>
            </w:ins>
            <w:proofErr w:type="spellStart"/>
            <w:ins w:id="3981" w:author=" " w:date="2021-11-12T06:56:00Z">
              <w:r>
                <w:t>walikelas</w:t>
              </w:r>
            </w:ins>
            <w:proofErr w:type="spellEnd"/>
            <w:ins w:id="3982" w:author=" " w:date="2021-11-12T06:55:00Z">
              <w:r>
                <w:t>.</w:t>
              </w:r>
            </w:ins>
          </w:p>
        </w:tc>
      </w:tr>
      <w:tr w:rsidR="00264B25" w14:paraId="49CC08AD" w14:textId="77777777" w:rsidTr="00264B25">
        <w:trPr>
          <w:ins w:id="3983" w:author="chaniaayulestari@outlook.com" w:date="2021-11-12T06:43:00Z"/>
        </w:trPr>
        <w:tc>
          <w:tcPr>
            <w:tcW w:w="704" w:type="dxa"/>
            <w:tcPrChange w:id="3984" w:author="chaniaayulestari@outlook.com" w:date="2021-11-12T06:43:00Z">
              <w:tcPr>
                <w:tcW w:w="2642" w:type="dxa"/>
                <w:gridSpan w:val="2"/>
              </w:tcPr>
            </w:tcPrChange>
          </w:tcPr>
          <w:p w14:paraId="54A574B1" w14:textId="4DD85F47" w:rsidR="00264B25" w:rsidRDefault="000C2558" w:rsidP="00264B25">
            <w:pPr>
              <w:rPr>
                <w:ins w:id="3985" w:author="chaniaayulestari@outlook.com" w:date="2021-11-12T06:43:00Z"/>
              </w:rPr>
            </w:pPr>
            <w:ins w:id="3986" w:author="chaniaayulestari@outlook.com" w:date="2021-11-12T06:44:00Z">
              <w:r>
                <w:t>5</w:t>
              </w:r>
            </w:ins>
          </w:p>
        </w:tc>
        <w:tc>
          <w:tcPr>
            <w:tcW w:w="2977" w:type="dxa"/>
            <w:tcPrChange w:id="3987" w:author="chaniaayulestari@outlook.com" w:date="2021-11-12T06:43:00Z">
              <w:tcPr>
                <w:tcW w:w="2642" w:type="dxa"/>
                <w:gridSpan w:val="2"/>
              </w:tcPr>
            </w:tcPrChange>
          </w:tcPr>
          <w:p w14:paraId="6A7A8CAE" w14:textId="7E32C79A" w:rsidR="00264B25" w:rsidRDefault="000C2558" w:rsidP="00264B25">
            <w:pPr>
              <w:rPr>
                <w:ins w:id="3988" w:author="chaniaayulestari@outlook.com" w:date="2021-11-12T06:43:00Z"/>
              </w:rPr>
            </w:pPr>
            <w:ins w:id="3989" w:author=" " w:date="2021-11-12T06:48:00Z">
              <w:r>
                <w:t xml:space="preserve">Kelola </w:t>
              </w:r>
              <w:proofErr w:type="spellStart"/>
              <w:r>
                <w:t>Laporan</w:t>
              </w:r>
              <w:proofErr w:type="spellEnd"/>
              <w:r>
                <w:t xml:space="preserve"> Absensi</w:t>
              </w:r>
            </w:ins>
          </w:p>
        </w:tc>
        <w:tc>
          <w:tcPr>
            <w:tcW w:w="4246" w:type="dxa"/>
            <w:tcPrChange w:id="3990" w:author="chaniaayulestari@outlook.com" w:date="2021-11-12T06:43:00Z">
              <w:tcPr>
                <w:tcW w:w="2643" w:type="dxa"/>
              </w:tcPr>
            </w:tcPrChange>
          </w:tcPr>
          <w:p w14:paraId="7A73DC01" w14:textId="4C69B20C" w:rsidR="00264B25" w:rsidRDefault="007817E4" w:rsidP="00264B25">
            <w:pPr>
              <w:rPr>
                <w:ins w:id="3991" w:author="chaniaayulestari@outlook.com" w:date="2021-11-12T06:43:00Z"/>
              </w:rPr>
            </w:pPr>
            <w:proofErr w:type="spellStart"/>
            <w:ins w:id="3992" w:author=" " w:date="2021-11-12T06:56: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proofErr w:type="spellEnd"/>
              <w:r>
                <w:t xml:space="preserve"> </w:t>
              </w:r>
            </w:ins>
            <w:proofErr w:type="spellStart"/>
            <w:ins w:id="3993" w:author=" " w:date="2021-11-12T06:57:00Z">
              <w:r>
                <w:t>absensi</w:t>
              </w:r>
            </w:ins>
            <w:proofErr w:type="spellEnd"/>
            <w:ins w:id="3994" w:author=" " w:date="2021-11-12T06:56:00Z">
              <w:r>
                <w:t xml:space="preserve"> di </w:t>
              </w:r>
              <w:proofErr w:type="spellStart"/>
              <w:r>
                <w:t>antaranya</w:t>
              </w:r>
              <w:proofErr w:type="spellEnd"/>
              <w:r>
                <w:t xml:space="preserve"> </w:t>
              </w:r>
              <w:proofErr w:type="spellStart"/>
              <w:r>
                <w:t>lihat</w:t>
              </w:r>
              <w:proofErr w:type="spellEnd"/>
              <w:r>
                <w:t xml:space="preserve"> </w:t>
              </w:r>
            </w:ins>
            <w:proofErr w:type="spellStart"/>
            <w:ins w:id="3995" w:author=" " w:date="2021-11-12T06:57:00Z">
              <w:r>
                <w:t>laporan</w:t>
              </w:r>
              <w:proofErr w:type="spellEnd"/>
              <w:r>
                <w:t xml:space="preserve"> </w:t>
              </w:r>
              <w:proofErr w:type="spellStart"/>
              <w:r>
                <w:t>absen</w:t>
              </w:r>
            </w:ins>
            <w:proofErr w:type="spellEnd"/>
            <w:ins w:id="3996" w:author=" " w:date="2021-11-12T06:56:00Z">
              <w:r>
                <w:t xml:space="preserve">, </w:t>
              </w:r>
            </w:ins>
            <w:proofErr w:type="spellStart"/>
            <w:ins w:id="3997" w:author=" " w:date="2021-11-12T06:58:00Z">
              <w:r>
                <w:t>cetak</w:t>
              </w:r>
            </w:ins>
            <w:proofErr w:type="spellEnd"/>
            <w:ins w:id="3998" w:author=" " w:date="2021-11-12T06:57:00Z">
              <w:r>
                <w:t xml:space="preserve"> </w:t>
              </w:r>
              <w:proofErr w:type="spellStart"/>
              <w:r>
                <w:t>laporan</w:t>
              </w:r>
              <w:proofErr w:type="spellEnd"/>
              <w:r>
                <w:t xml:space="preserve"> </w:t>
              </w:r>
              <w:proofErr w:type="spellStart"/>
              <w:r>
                <w:t>absen</w:t>
              </w:r>
            </w:ins>
            <w:proofErr w:type="spellEnd"/>
            <w:ins w:id="3999" w:author=" " w:date="2021-11-12T06:58:00Z">
              <w:r>
                <w:t xml:space="preserve"> dan filter </w:t>
              </w:r>
              <w:proofErr w:type="spellStart"/>
              <w:r>
                <w:t>laporan</w:t>
              </w:r>
              <w:proofErr w:type="spellEnd"/>
              <w:r>
                <w:t xml:space="preserve"> </w:t>
              </w:r>
              <w:proofErr w:type="spellStart"/>
              <w:r>
                <w:t>absen</w:t>
              </w:r>
            </w:ins>
            <w:proofErr w:type="spellEnd"/>
          </w:p>
        </w:tc>
      </w:tr>
      <w:tr w:rsidR="00264B25" w14:paraId="46651192" w14:textId="77777777" w:rsidTr="00264B25">
        <w:trPr>
          <w:ins w:id="4000" w:author="chaniaayulestari@outlook.com" w:date="2021-11-12T06:43:00Z"/>
        </w:trPr>
        <w:tc>
          <w:tcPr>
            <w:tcW w:w="704" w:type="dxa"/>
            <w:tcPrChange w:id="4001" w:author="chaniaayulestari@outlook.com" w:date="2021-11-12T06:43:00Z">
              <w:tcPr>
                <w:tcW w:w="2642" w:type="dxa"/>
                <w:gridSpan w:val="2"/>
              </w:tcPr>
            </w:tcPrChange>
          </w:tcPr>
          <w:p w14:paraId="3375A77F" w14:textId="7E04C576" w:rsidR="00264B25" w:rsidRDefault="000C2558" w:rsidP="00264B25">
            <w:pPr>
              <w:rPr>
                <w:ins w:id="4002" w:author="chaniaayulestari@outlook.com" w:date="2021-11-12T06:43:00Z"/>
              </w:rPr>
            </w:pPr>
            <w:ins w:id="4003" w:author="chaniaayulestari@outlook.com" w:date="2021-11-12T06:44:00Z">
              <w:r>
                <w:t>6</w:t>
              </w:r>
            </w:ins>
          </w:p>
        </w:tc>
        <w:tc>
          <w:tcPr>
            <w:tcW w:w="2977" w:type="dxa"/>
            <w:tcPrChange w:id="4004" w:author="chaniaayulestari@outlook.com" w:date="2021-11-12T06:43:00Z">
              <w:tcPr>
                <w:tcW w:w="2642" w:type="dxa"/>
                <w:gridSpan w:val="2"/>
              </w:tcPr>
            </w:tcPrChange>
          </w:tcPr>
          <w:p w14:paraId="43A77406" w14:textId="26FEEB1D" w:rsidR="00264B25" w:rsidRDefault="000C2558" w:rsidP="00264B25">
            <w:pPr>
              <w:rPr>
                <w:ins w:id="4005" w:author="chaniaayulestari@outlook.com" w:date="2021-11-12T06:43:00Z"/>
              </w:rPr>
            </w:pPr>
            <w:ins w:id="4006" w:author=" " w:date="2021-11-12T06:48:00Z">
              <w:r>
                <w:t xml:space="preserve">Kelola </w:t>
              </w:r>
            </w:ins>
            <w:ins w:id="4007" w:author=" " w:date="2021-11-12T06:49:00Z">
              <w:r>
                <w:t>A</w:t>
              </w:r>
            </w:ins>
            <w:ins w:id="4008" w:author=" " w:date="2021-11-12T06:48:00Z">
              <w:r>
                <w:t>dmin</w:t>
              </w:r>
            </w:ins>
          </w:p>
        </w:tc>
        <w:tc>
          <w:tcPr>
            <w:tcW w:w="4246" w:type="dxa"/>
            <w:tcPrChange w:id="4009" w:author="chaniaayulestari@outlook.com" w:date="2021-11-12T06:43:00Z">
              <w:tcPr>
                <w:tcW w:w="2643" w:type="dxa"/>
              </w:tcPr>
            </w:tcPrChange>
          </w:tcPr>
          <w:p w14:paraId="0A1AEF90" w14:textId="61184B5C" w:rsidR="00264B25" w:rsidRDefault="007817E4" w:rsidP="00264B25">
            <w:pPr>
              <w:rPr>
                <w:ins w:id="4010" w:author="chaniaayulestari@outlook.com" w:date="2021-11-12T06:43:00Z"/>
              </w:rPr>
            </w:pPr>
            <w:proofErr w:type="spellStart"/>
            <w:ins w:id="4011" w:author=" " w:date="2021-11-12T06:58: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admin di </w:t>
              </w:r>
              <w:proofErr w:type="spellStart"/>
              <w:r>
                <w:t>antaranya</w:t>
              </w:r>
              <w:proofErr w:type="spellEnd"/>
              <w:r>
                <w:t xml:space="preserve"> </w:t>
              </w:r>
              <w:proofErr w:type="spellStart"/>
              <w:r>
                <w:t>hapus</w:t>
              </w:r>
              <w:proofErr w:type="spellEnd"/>
              <w:r>
                <w:t xml:space="preserve"> data admin, edit data admin, </w:t>
              </w:r>
              <w:proofErr w:type="spellStart"/>
              <w:r>
                <w:t>tambah</w:t>
              </w:r>
              <w:proofErr w:type="spellEnd"/>
              <w:r>
                <w:t xml:space="preserve"> data admin dan </w:t>
              </w:r>
              <w:proofErr w:type="spellStart"/>
              <w:r>
                <w:t>lihat</w:t>
              </w:r>
              <w:proofErr w:type="spellEnd"/>
              <w:r>
                <w:t xml:space="preserve"> data admin.</w:t>
              </w:r>
            </w:ins>
          </w:p>
        </w:tc>
      </w:tr>
      <w:tr w:rsidR="00264B25" w14:paraId="459EF93A" w14:textId="77777777" w:rsidTr="00264B25">
        <w:trPr>
          <w:ins w:id="4012" w:author="chaniaayulestari@outlook.com" w:date="2021-11-12T06:43:00Z"/>
        </w:trPr>
        <w:tc>
          <w:tcPr>
            <w:tcW w:w="704" w:type="dxa"/>
            <w:tcPrChange w:id="4013" w:author="chaniaayulestari@outlook.com" w:date="2021-11-12T06:43:00Z">
              <w:tcPr>
                <w:tcW w:w="2642" w:type="dxa"/>
                <w:gridSpan w:val="2"/>
              </w:tcPr>
            </w:tcPrChange>
          </w:tcPr>
          <w:p w14:paraId="2E5FF8F7" w14:textId="18183DF0" w:rsidR="00264B25" w:rsidRDefault="000C2558" w:rsidP="00264B25">
            <w:pPr>
              <w:rPr>
                <w:ins w:id="4014" w:author="chaniaayulestari@outlook.com" w:date="2021-11-12T06:43:00Z"/>
              </w:rPr>
            </w:pPr>
            <w:ins w:id="4015" w:author="chaniaayulestari@outlook.com" w:date="2021-11-12T06:44:00Z">
              <w:r>
                <w:t>7</w:t>
              </w:r>
            </w:ins>
          </w:p>
        </w:tc>
        <w:tc>
          <w:tcPr>
            <w:tcW w:w="2977" w:type="dxa"/>
            <w:tcPrChange w:id="4016" w:author="chaniaayulestari@outlook.com" w:date="2021-11-12T06:43:00Z">
              <w:tcPr>
                <w:tcW w:w="2642" w:type="dxa"/>
                <w:gridSpan w:val="2"/>
              </w:tcPr>
            </w:tcPrChange>
          </w:tcPr>
          <w:p w14:paraId="32DED6ED" w14:textId="5D1FBD02" w:rsidR="00264B25" w:rsidRDefault="000C2558" w:rsidP="00264B25">
            <w:pPr>
              <w:rPr>
                <w:ins w:id="4017" w:author="chaniaayulestari@outlook.com" w:date="2021-11-12T06:43:00Z"/>
              </w:rPr>
            </w:pPr>
            <w:ins w:id="4018" w:author=" " w:date="2021-11-12T06:49:00Z">
              <w:r>
                <w:t xml:space="preserve">Kelola </w:t>
              </w:r>
              <w:proofErr w:type="spellStart"/>
              <w:r>
                <w:t>Laporan</w:t>
              </w:r>
              <w:proofErr w:type="spellEnd"/>
              <w:r>
                <w:t xml:space="preserve"> </w:t>
              </w:r>
              <w:proofErr w:type="spellStart"/>
              <w:r>
                <w:t>Bermasalah</w:t>
              </w:r>
            </w:ins>
            <w:proofErr w:type="spellEnd"/>
          </w:p>
        </w:tc>
        <w:tc>
          <w:tcPr>
            <w:tcW w:w="4246" w:type="dxa"/>
            <w:tcPrChange w:id="4019" w:author="chaniaayulestari@outlook.com" w:date="2021-11-12T06:43:00Z">
              <w:tcPr>
                <w:tcW w:w="2643" w:type="dxa"/>
              </w:tcPr>
            </w:tcPrChange>
          </w:tcPr>
          <w:p w14:paraId="29E8089B" w14:textId="063B3154" w:rsidR="00264B25" w:rsidRDefault="00F430F8" w:rsidP="00264B25">
            <w:pPr>
              <w:rPr>
                <w:ins w:id="4020" w:author="chaniaayulestari@outlook.com" w:date="2021-11-12T06:43:00Z"/>
              </w:rPr>
            </w:pPr>
            <w:proofErr w:type="spellStart"/>
            <w:ins w:id="4021" w:author=" " w:date="2021-11-12T07:0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ins>
            <w:proofErr w:type="spellEnd"/>
            <w:ins w:id="4022" w:author=" " w:date="2021-11-12T07:01:00Z">
              <w:r>
                <w:t xml:space="preserve"> </w:t>
              </w:r>
              <w:proofErr w:type="spellStart"/>
              <w:r>
                <w:t>bermasah</w:t>
              </w:r>
              <w:proofErr w:type="spellEnd"/>
              <w:r>
                <w:t xml:space="preserve"> </w:t>
              </w:r>
              <w:proofErr w:type="spellStart"/>
              <w:r>
                <w:t>dengan</w:t>
              </w:r>
              <w:proofErr w:type="spellEnd"/>
              <w:r>
                <w:t xml:space="preserve"> </w:t>
              </w:r>
              <w:proofErr w:type="spellStart"/>
              <w:r>
                <w:t>cara</w:t>
              </w:r>
              <w:proofErr w:type="spellEnd"/>
              <w:r>
                <w:t xml:space="preserve"> </w:t>
              </w:r>
            </w:ins>
            <w:proofErr w:type="spellStart"/>
            <w:ins w:id="4023" w:author=" " w:date="2021-11-12T07:23:00Z">
              <w:r w:rsidR="00CA3FEE">
                <w:t>mengedit</w:t>
              </w:r>
            </w:ins>
            <w:proofErr w:type="spellEnd"/>
            <w:ins w:id="4024" w:author=" " w:date="2021-11-12T07:24:00Z">
              <w:r w:rsidR="00CA3FEE">
                <w:t xml:space="preserve"> </w:t>
              </w:r>
              <w:r w:rsidR="00CA3FEE">
                <w:lastRenderedPageBreak/>
                <w:t xml:space="preserve">dan </w:t>
              </w:r>
              <w:proofErr w:type="spellStart"/>
              <w:r w:rsidR="00CA3FEE">
                <w:t>melihat</w:t>
              </w:r>
            </w:ins>
            <w:proofErr w:type="spellEnd"/>
            <w:ins w:id="4025" w:author=" " w:date="2021-11-12T07:23:00Z">
              <w:r w:rsidR="00CA3FEE">
                <w:t xml:space="preserve"> </w:t>
              </w:r>
            </w:ins>
            <w:proofErr w:type="spellStart"/>
            <w:ins w:id="4026" w:author=" " w:date="2021-11-12T07:01:00Z">
              <w:r>
                <w:t>laporan</w:t>
              </w:r>
              <w:proofErr w:type="spellEnd"/>
              <w:r>
                <w:t xml:space="preserve"> </w:t>
              </w:r>
              <w:proofErr w:type="spellStart"/>
              <w:r>
                <w:t>ini</w:t>
              </w:r>
              <w:proofErr w:type="spellEnd"/>
              <w:r>
                <w:t xml:space="preserve"> </w:t>
              </w:r>
              <w:proofErr w:type="spellStart"/>
              <w:r>
                <w:t>apakah</w:t>
              </w:r>
              <w:proofErr w:type="spellEnd"/>
              <w:r>
                <w:t xml:space="preserve"> </w:t>
              </w:r>
              <w:proofErr w:type="spellStart"/>
              <w:r>
                <w:t>sesuai</w:t>
              </w:r>
              <w:proofErr w:type="spellEnd"/>
              <w:r>
                <w:t xml:space="preserve"> </w:t>
              </w:r>
              <w:proofErr w:type="spellStart"/>
              <w:r>
                <w:t>atau</w:t>
              </w:r>
              <w:proofErr w:type="spellEnd"/>
              <w:r>
                <w:t xml:space="preserve"> </w:t>
              </w:r>
              <w:proofErr w:type="spellStart"/>
              <w:r>
                <w:t>tidak</w:t>
              </w:r>
            </w:ins>
            <w:proofErr w:type="spellEnd"/>
          </w:p>
        </w:tc>
      </w:tr>
      <w:tr w:rsidR="001753DF" w14:paraId="78873D6C" w14:textId="77777777" w:rsidTr="00264B25">
        <w:trPr>
          <w:ins w:id="4027" w:author=" " w:date="2021-11-12T16:40:00Z"/>
        </w:trPr>
        <w:tc>
          <w:tcPr>
            <w:tcW w:w="704" w:type="dxa"/>
          </w:tcPr>
          <w:p w14:paraId="622B61BA" w14:textId="1B7E4777" w:rsidR="001753DF" w:rsidRDefault="001753DF" w:rsidP="00264B25">
            <w:pPr>
              <w:rPr>
                <w:ins w:id="4028" w:author=" " w:date="2021-11-12T16:40:00Z"/>
              </w:rPr>
            </w:pPr>
            <w:ins w:id="4029" w:author=" " w:date="2021-11-12T16:40:00Z">
              <w:r>
                <w:lastRenderedPageBreak/>
                <w:t>8</w:t>
              </w:r>
            </w:ins>
          </w:p>
        </w:tc>
        <w:tc>
          <w:tcPr>
            <w:tcW w:w="2977" w:type="dxa"/>
          </w:tcPr>
          <w:p w14:paraId="3551126F" w14:textId="39DF2D28" w:rsidR="001753DF" w:rsidRDefault="001753DF" w:rsidP="00264B25">
            <w:pPr>
              <w:rPr>
                <w:ins w:id="4030" w:author=" " w:date="2021-11-12T16:40:00Z"/>
              </w:rPr>
            </w:pPr>
            <w:ins w:id="4031" w:author=" " w:date="2021-11-12T16:40:00Z">
              <w:r>
                <w:t xml:space="preserve">Kelola </w:t>
              </w:r>
              <w:r>
                <w:t>Se</w:t>
              </w:r>
            </w:ins>
            <w:ins w:id="4032" w:author=" " w:date="2021-11-12T16:41:00Z">
              <w:r>
                <w:t>mester</w:t>
              </w:r>
            </w:ins>
          </w:p>
        </w:tc>
        <w:tc>
          <w:tcPr>
            <w:tcW w:w="4246" w:type="dxa"/>
          </w:tcPr>
          <w:p w14:paraId="023CFB74" w14:textId="225515B4" w:rsidR="001753DF" w:rsidRDefault="001753DF" w:rsidP="00264B25">
            <w:pPr>
              <w:rPr>
                <w:ins w:id="4033" w:author=" " w:date="2021-11-12T16:40:00Z"/>
              </w:rPr>
            </w:pPr>
            <w:proofErr w:type="spellStart"/>
            <w:ins w:id="4034" w:author=" " w:date="2021-11-12T16:41: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r>
                <w:t>semester</w:t>
              </w:r>
              <w:r>
                <w:t xml:space="preserve"> di </w:t>
              </w:r>
              <w:proofErr w:type="spellStart"/>
              <w:r>
                <w:t>antaranya</w:t>
              </w:r>
              <w:proofErr w:type="spellEnd"/>
              <w:r>
                <w:t xml:space="preserve"> </w:t>
              </w:r>
              <w:proofErr w:type="spellStart"/>
              <w:r>
                <w:t>hapus</w:t>
              </w:r>
              <w:proofErr w:type="spellEnd"/>
              <w:r>
                <w:t xml:space="preserve"> data semester, edit data semester, </w:t>
              </w:r>
              <w:proofErr w:type="spellStart"/>
              <w:r>
                <w:t>tambah</w:t>
              </w:r>
              <w:proofErr w:type="spellEnd"/>
              <w:r>
                <w:t xml:space="preserve"> data semester dan </w:t>
              </w:r>
              <w:proofErr w:type="spellStart"/>
              <w:r>
                <w:t>lihat</w:t>
              </w:r>
              <w:proofErr w:type="spellEnd"/>
              <w:r>
                <w:t xml:space="preserve"> data semester.</w:t>
              </w:r>
            </w:ins>
          </w:p>
        </w:tc>
      </w:tr>
      <w:tr w:rsidR="0086345F" w14:paraId="0A911D48" w14:textId="77777777" w:rsidTr="00264B25">
        <w:trPr>
          <w:ins w:id="4035" w:author=" " w:date="2021-11-12T06:49:00Z"/>
        </w:trPr>
        <w:tc>
          <w:tcPr>
            <w:tcW w:w="704" w:type="dxa"/>
          </w:tcPr>
          <w:p w14:paraId="1F17288A" w14:textId="432C7481" w:rsidR="0086345F" w:rsidRDefault="001753DF" w:rsidP="00264B25">
            <w:pPr>
              <w:rPr>
                <w:ins w:id="4036" w:author=" " w:date="2021-11-12T06:49:00Z"/>
              </w:rPr>
            </w:pPr>
            <w:ins w:id="4037" w:author=" " w:date="2021-11-12T16:40:00Z">
              <w:r>
                <w:t>9</w:t>
              </w:r>
            </w:ins>
          </w:p>
        </w:tc>
        <w:tc>
          <w:tcPr>
            <w:tcW w:w="2977" w:type="dxa"/>
          </w:tcPr>
          <w:p w14:paraId="567B0721" w14:textId="1C8E6C10" w:rsidR="0086345F" w:rsidRDefault="0086345F" w:rsidP="00264B25">
            <w:pPr>
              <w:rPr>
                <w:ins w:id="4038" w:author=" " w:date="2021-11-12T06:49:00Z"/>
              </w:rPr>
            </w:pPr>
            <w:ins w:id="4039" w:author=" " w:date="2021-11-12T06:50:00Z">
              <w:r>
                <w:t>Kelola Kelas</w:t>
              </w:r>
            </w:ins>
          </w:p>
        </w:tc>
        <w:tc>
          <w:tcPr>
            <w:tcW w:w="4246" w:type="dxa"/>
          </w:tcPr>
          <w:p w14:paraId="48CD6464" w14:textId="59A397FB" w:rsidR="0086345F" w:rsidRDefault="00F430F8" w:rsidP="00264B25">
            <w:pPr>
              <w:rPr>
                <w:ins w:id="4040" w:author=" " w:date="2021-11-12T06:49:00Z"/>
              </w:rPr>
            </w:pPr>
            <w:proofErr w:type="spellStart"/>
            <w:ins w:id="4041" w:author=" " w:date="2021-11-12T07:01: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kelas</w:t>
              </w:r>
              <w:proofErr w:type="spellEnd"/>
              <w:r>
                <w:t xml:space="preserve"> di </w:t>
              </w:r>
              <w:proofErr w:type="spellStart"/>
              <w:r>
                <w:t>antaranya</w:t>
              </w:r>
              <w:proofErr w:type="spellEnd"/>
              <w:r>
                <w:t xml:space="preserve"> </w:t>
              </w:r>
              <w:proofErr w:type="spellStart"/>
              <w:r>
                <w:t>hapus</w:t>
              </w:r>
              <w:proofErr w:type="spellEnd"/>
              <w:r>
                <w:t xml:space="preserve"> data </w:t>
              </w:r>
              <w:proofErr w:type="spellStart"/>
              <w:r>
                <w:t>kelas</w:t>
              </w:r>
              <w:proofErr w:type="spellEnd"/>
              <w:r>
                <w:t xml:space="preserve">, edit data </w:t>
              </w:r>
              <w:proofErr w:type="spellStart"/>
              <w:r>
                <w:t>kelas</w:t>
              </w:r>
              <w:proofErr w:type="spellEnd"/>
              <w:r>
                <w:t xml:space="preserve">, </w:t>
              </w:r>
              <w:proofErr w:type="spellStart"/>
              <w:r>
                <w:t>tambah</w:t>
              </w:r>
              <w:proofErr w:type="spellEnd"/>
              <w:r>
                <w:t xml:space="preserve"> data </w:t>
              </w:r>
              <w:proofErr w:type="spellStart"/>
              <w:r>
                <w:t>kelas</w:t>
              </w:r>
              <w:proofErr w:type="spellEnd"/>
              <w:r>
                <w:t xml:space="preserve"> dan </w:t>
              </w:r>
              <w:proofErr w:type="spellStart"/>
              <w:r>
                <w:t>lihat</w:t>
              </w:r>
              <w:proofErr w:type="spellEnd"/>
              <w:r>
                <w:t xml:space="preserve"> data </w:t>
              </w:r>
              <w:proofErr w:type="spellStart"/>
              <w:r>
                <w:t>kel</w:t>
              </w:r>
            </w:ins>
            <w:ins w:id="4042" w:author=" " w:date="2021-11-12T07:02:00Z">
              <w:r>
                <w:t>as</w:t>
              </w:r>
            </w:ins>
            <w:proofErr w:type="spellEnd"/>
            <w:ins w:id="4043" w:author=" " w:date="2021-11-12T07:01:00Z">
              <w:r>
                <w:t>.</w:t>
              </w:r>
            </w:ins>
          </w:p>
        </w:tc>
      </w:tr>
    </w:tbl>
    <w:p w14:paraId="73C1DCE1" w14:textId="77777777" w:rsidR="00264B25" w:rsidRPr="00334B84" w:rsidRDefault="00264B25">
      <w:pPr>
        <w:pPrChange w:id="4044" w:author="chaniaayulestari@outlook.com" w:date="2021-11-12T06:43:00Z">
          <w:pPr>
            <w:ind w:firstLine="720"/>
          </w:pPr>
        </w:pPrChange>
      </w:pPr>
    </w:p>
    <w:p w14:paraId="4A9E9800" w14:textId="2ED173DB" w:rsidR="00E401F9" w:rsidRDefault="00007BE9" w:rsidP="00E401F9">
      <w:pPr>
        <w:pStyle w:val="Heading3"/>
        <w:numPr>
          <w:ilvl w:val="0"/>
          <w:numId w:val="12"/>
        </w:numPr>
        <w:ind w:left="426"/>
        <w:rPr>
          <w:ins w:id="4045" w:author=" " w:date="2021-11-12T07:03:00Z"/>
          <w:lang w:val="en-US"/>
        </w:rPr>
      </w:pPr>
      <w:bookmarkStart w:id="4046" w:name="_Toc80034264"/>
      <w:bookmarkStart w:id="4047" w:name="_Toc83115764"/>
      <w:proofErr w:type="spellStart"/>
      <w:r>
        <w:rPr>
          <w:lang w:val="en-US"/>
        </w:rPr>
        <w:t>Kategori</w:t>
      </w:r>
      <w:proofErr w:type="spellEnd"/>
      <w:r>
        <w:rPr>
          <w:lang w:val="en-US"/>
        </w:rPr>
        <w:t xml:space="preserve"> Hasil </w:t>
      </w:r>
      <w:proofErr w:type="spellStart"/>
      <w:r>
        <w:rPr>
          <w:lang w:val="en-US"/>
        </w:rPr>
        <w:t>Pengujian</w:t>
      </w:r>
      <w:bookmarkEnd w:id="4046"/>
      <w:bookmarkEnd w:id="4047"/>
      <w:proofErr w:type="spellEnd"/>
    </w:p>
    <w:p w14:paraId="34566BCE" w14:textId="6B67955E" w:rsidR="00E401F9" w:rsidRDefault="00E401F9" w:rsidP="00E401F9">
      <w:pPr>
        <w:ind w:firstLine="426"/>
        <w:rPr>
          <w:ins w:id="4048" w:author=" " w:date="2021-11-12T07:03:00Z"/>
        </w:rPr>
      </w:pPr>
      <w:proofErr w:type="spellStart"/>
      <w:ins w:id="4049" w:author=" " w:date="2021-11-12T07:03:00Z">
        <w:r w:rsidRPr="00995DA2">
          <w:t>Tujuan</w:t>
        </w:r>
        <w:proofErr w:type="spellEnd"/>
        <w:r w:rsidRPr="00995DA2">
          <w:t xml:space="preserve"> </w:t>
        </w:r>
        <w:proofErr w:type="spellStart"/>
        <w:r>
          <w:t>perancangan</w:t>
        </w:r>
        <w:proofErr w:type="spellEnd"/>
        <w:r>
          <w:t xml:space="preserve"> </w:t>
        </w:r>
        <w:proofErr w:type="spellStart"/>
        <w:r>
          <w:t>skenario</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telah</w:t>
        </w:r>
        <w:proofErr w:type="spellEnd"/>
        <w:r w:rsidRPr="00995DA2">
          <w:t xml:space="preserve"> </w:t>
        </w:r>
        <w:proofErr w:type="spellStart"/>
        <w:r w:rsidRPr="00995DA2">
          <w:t>dibangun</w:t>
        </w:r>
        <w:proofErr w:type="spellEnd"/>
        <w:r w:rsidRPr="00995DA2">
          <w:t xml:space="preserve"> </w:t>
        </w:r>
        <w:proofErr w:type="spellStart"/>
        <w:r w:rsidRPr="00995DA2">
          <w:t>ini</w:t>
        </w:r>
        <w:proofErr w:type="spellEnd"/>
        <w:r w:rsidRPr="00995DA2">
          <w:t xml:space="preserve"> </w:t>
        </w:r>
        <w:proofErr w:type="spellStart"/>
        <w:r w:rsidRPr="00995DA2">
          <w:t>adalah</w:t>
        </w:r>
        <w:proofErr w:type="spellEnd"/>
        <w:r w:rsidRPr="00995DA2">
          <w:t xml:space="preserve"> </w:t>
        </w:r>
        <w:proofErr w:type="spellStart"/>
        <w:r w:rsidRPr="00995DA2">
          <w:t>untuk</w:t>
        </w:r>
        <w:proofErr w:type="spellEnd"/>
        <w:r w:rsidRPr="00995DA2">
          <w:t xml:space="preserve"> </w:t>
        </w:r>
        <w:proofErr w:type="spellStart"/>
        <w:r w:rsidRPr="00995DA2">
          <w:t>dijadikan</w:t>
        </w:r>
        <w:proofErr w:type="spellEnd"/>
        <w:r w:rsidRPr="00995DA2">
          <w:t xml:space="preserve"> </w:t>
        </w:r>
        <w:proofErr w:type="spellStart"/>
        <w:r w:rsidRPr="00995DA2">
          <w:t>acuan</w:t>
        </w:r>
        <w:proofErr w:type="spellEnd"/>
        <w:r w:rsidRPr="00995DA2">
          <w:t xml:space="preserve"> </w:t>
        </w:r>
        <w:proofErr w:type="spellStart"/>
        <w:r w:rsidRPr="00995DA2">
          <w:t>dalam</w:t>
        </w:r>
        <w:proofErr w:type="spellEnd"/>
        <w:r w:rsidRPr="00995DA2">
          <w:t xml:space="preserve"> </w:t>
        </w:r>
        <w:proofErr w:type="spellStart"/>
        <w:r w:rsidRPr="00995DA2">
          <w:t>melakukan</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dibangun</w:t>
        </w:r>
        <w:proofErr w:type="spellEnd"/>
        <w:r w:rsidRPr="00995DA2">
          <w:t xml:space="preserve"> </w:t>
        </w:r>
        <w:proofErr w:type="spellStart"/>
        <w:r w:rsidRPr="00995DA2">
          <w:t>seperti</w:t>
        </w:r>
        <w:proofErr w:type="spellEnd"/>
        <w:r w:rsidRPr="00995DA2">
          <w:t xml:space="preserve"> pada </w:t>
        </w:r>
        <w:proofErr w:type="spellStart"/>
        <w:r w:rsidRPr="005E5C9B">
          <w:t>Tabel</w:t>
        </w:r>
        <w:proofErr w:type="spellEnd"/>
      </w:ins>
    </w:p>
    <w:tbl>
      <w:tblPr>
        <w:tblStyle w:val="TableGrid"/>
        <w:tblW w:w="0" w:type="auto"/>
        <w:tblLook w:val="04A0" w:firstRow="1" w:lastRow="0" w:firstColumn="1" w:lastColumn="0" w:noHBand="0" w:noVBand="1"/>
      </w:tblPr>
      <w:tblGrid>
        <w:gridCol w:w="1981"/>
        <w:gridCol w:w="1982"/>
        <w:gridCol w:w="1982"/>
        <w:gridCol w:w="1982"/>
        <w:tblGridChange w:id="4050">
          <w:tblGrid>
            <w:gridCol w:w="1981"/>
            <w:gridCol w:w="1982"/>
            <w:gridCol w:w="1982"/>
            <w:gridCol w:w="1982"/>
          </w:tblGrid>
        </w:tblGridChange>
      </w:tblGrid>
      <w:tr w:rsidR="00E401F9" w14:paraId="2A72C966" w14:textId="77777777" w:rsidTr="00E401F9">
        <w:trPr>
          <w:ins w:id="4051" w:author=" " w:date="2021-11-12T07:03:00Z"/>
        </w:trPr>
        <w:tc>
          <w:tcPr>
            <w:tcW w:w="1981" w:type="dxa"/>
          </w:tcPr>
          <w:p w14:paraId="479DCEC8" w14:textId="0280FC12" w:rsidR="00E401F9" w:rsidRDefault="00E401F9">
            <w:pPr>
              <w:jc w:val="center"/>
              <w:rPr>
                <w:ins w:id="4052" w:author=" " w:date="2021-11-12T07:03:00Z"/>
              </w:rPr>
              <w:pPrChange w:id="4053" w:author=" " w:date="2021-11-12T07:04:00Z">
                <w:pPr/>
              </w:pPrChange>
            </w:pPr>
            <w:ins w:id="4054" w:author=" " w:date="2021-11-12T07:03:00Z">
              <w:r>
                <w:t xml:space="preserve">Nama </w:t>
              </w:r>
              <w:proofErr w:type="spellStart"/>
              <w:r>
                <w:t>Fungsi</w:t>
              </w:r>
              <w:proofErr w:type="spellEnd"/>
            </w:ins>
          </w:p>
        </w:tc>
        <w:tc>
          <w:tcPr>
            <w:tcW w:w="1982" w:type="dxa"/>
          </w:tcPr>
          <w:p w14:paraId="0C12A0DB" w14:textId="6DFAAD76" w:rsidR="00E401F9" w:rsidRDefault="00E401F9">
            <w:pPr>
              <w:jc w:val="center"/>
              <w:rPr>
                <w:ins w:id="4055" w:author=" " w:date="2021-11-12T07:03:00Z"/>
              </w:rPr>
              <w:pPrChange w:id="4056" w:author=" " w:date="2021-11-12T07:04:00Z">
                <w:pPr/>
              </w:pPrChange>
            </w:pPr>
            <w:ins w:id="4057" w:author=" " w:date="2021-11-12T07:03:00Z">
              <w:r>
                <w:t>Nama Fitur</w:t>
              </w:r>
            </w:ins>
          </w:p>
        </w:tc>
        <w:tc>
          <w:tcPr>
            <w:tcW w:w="1982" w:type="dxa"/>
          </w:tcPr>
          <w:p w14:paraId="41B1AF00" w14:textId="0D11BD59" w:rsidR="00E401F9" w:rsidRDefault="00E401F9">
            <w:pPr>
              <w:jc w:val="center"/>
              <w:rPr>
                <w:ins w:id="4058" w:author=" " w:date="2021-11-12T07:03:00Z"/>
              </w:rPr>
              <w:pPrChange w:id="4059" w:author=" " w:date="2021-11-12T07:04:00Z">
                <w:pPr/>
              </w:pPrChange>
            </w:pPr>
            <w:ins w:id="4060" w:author=" " w:date="2021-11-12T07:03:00Z">
              <w:r>
                <w:t>Kode Uji</w:t>
              </w:r>
            </w:ins>
          </w:p>
        </w:tc>
        <w:tc>
          <w:tcPr>
            <w:tcW w:w="1982" w:type="dxa"/>
          </w:tcPr>
          <w:p w14:paraId="58936ABD" w14:textId="3E678CE8" w:rsidR="00E401F9" w:rsidRDefault="00E401F9">
            <w:pPr>
              <w:jc w:val="center"/>
              <w:rPr>
                <w:ins w:id="4061" w:author=" " w:date="2021-11-12T07:03:00Z"/>
              </w:rPr>
              <w:pPrChange w:id="4062" w:author=" " w:date="2021-11-12T07:04:00Z">
                <w:pPr/>
              </w:pPrChange>
            </w:pPr>
            <w:proofErr w:type="spellStart"/>
            <w:ins w:id="4063" w:author=" " w:date="2021-11-12T07:03:00Z">
              <w:r>
                <w:t>Kasus</w:t>
              </w:r>
              <w:proofErr w:type="spellEnd"/>
              <w:r>
                <w:t xml:space="preserve"> U</w:t>
              </w:r>
            </w:ins>
            <w:ins w:id="4064" w:author=" " w:date="2021-11-12T07:04:00Z">
              <w:r>
                <w:t>ji</w:t>
              </w:r>
            </w:ins>
          </w:p>
        </w:tc>
      </w:tr>
      <w:tr w:rsidR="009127AA" w14:paraId="041554EC" w14:textId="77777777" w:rsidTr="009127AA">
        <w:tblPrEx>
          <w:tblW w:w="0" w:type="auto"/>
          <w:tblPrExChange w:id="4065" w:author=" " w:date="2021-11-12T07:09:00Z">
            <w:tblPrEx>
              <w:tblW w:w="0" w:type="auto"/>
            </w:tblPrEx>
          </w:tblPrExChange>
        </w:tblPrEx>
        <w:trPr>
          <w:ins w:id="4066" w:author=" " w:date="2021-11-12T07:03:00Z"/>
        </w:trPr>
        <w:tc>
          <w:tcPr>
            <w:tcW w:w="1981" w:type="dxa"/>
            <w:vMerge w:val="restart"/>
            <w:vAlign w:val="center"/>
            <w:tcPrChange w:id="4067" w:author=" " w:date="2021-11-12T07:09:00Z">
              <w:tcPr>
                <w:tcW w:w="1981" w:type="dxa"/>
                <w:vMerge w:val="restart"/>
              </w:tcPr>
            </w:tcPrChange>
          </w:tcPr>
          <w:p w14:paraId="10A527BF" w14:textId="1ED461F4" w:rsidR="009127AA" w:rsidRDefault="009127AA">
            <w:pPr>
              <w:jc w:val="center"/>
              <w:rPr>
                <w:ins w:id="4068" w:author=" " w:date="2021-11-12T07:03:00Z"/>
              </w:rPr>
              <w:pPrChange w:id="4069" w:author=" " w:date="2021-11-12T07:09:00Z">
                <w:pPr/>
              </w:pPrChange>
            </w:pPr>
            <w:ins w:id="4070" w:author=" " w:date="2021-11-12T07:04:00Z">
              <w:r>
                <w:t>Kelola Siswa</w:t>
              </w:r>
            </w:ins>
          </w:p>
        </w:tc>
        <w:tc>
          <w:tcPr>
            <w:tcW w:w="1982" w:type="dxa"/>
            <w:tcPrChange w:id="4071" w:author=" " w:date="2021-11-12T07:09:00Z">
              <w:tcPr>
                <w:tcW w:w="1982" w:type="dxa"/>
              </w:tcPr>
            </w:tcPrChange>
          </w:tcPr>
          <w:p w14:paraId="2AF28E20" w14:textId="3C005693" w:rsidR="009127AA" w:rsidRDefault="009127AA" w:rsidP="00E401F9">
            <w:pPr>
              <w:rPr>
                <w:ins w:id="4072" w:author=" " w:date="2021-11-12T07:03:00Z"/>
              </w:rPr>
            </w:pPr>
            <w:proofErr w:type="spellStart"/>
            <w:ins w:id="4073" w:author=" " w:date="2021-11-12T07:07:00Z">
              <w:r>
                <w:t>Hapus</w:t>
              </w:r>
              <w:proofErr w:type="spellEnd"/>
              <w:r>
                <w:t xml:space="preserve"> Siswa</w:t>
              </w:r>
            </w:ins>
          </w:p>
        </w:tc>
        <w:tc>
          <w:tcPr>
            <w:tcW w:w="1982" w:type="dxa"/>
            <w:tcPrChange w:id="4074" w:author=" " w:date="2021-11-12T07:09:00Z">
              <w:tcPr>
                <w:tcW w:w="1982" w:type="dxa"/>
              </w:tcPr>
            </w:tcPrChange>
          </w:tcPr>
          <w:p w14:paraId="36431CE5" w14:textId="77777777" w:rsidR="009127AA" w:rsidRDefault="009127AA" w:rsidP="00E401F9">
            <w:pPr>
              <w:rPr>
                <w:ins w:id="4075" w:author=" " w:date="2021-11-12T07:03:00Z"/>
              </w:rPr>
            </w:pPr>
          </w:p>
        </w:tc>
        <w:tc>
          <w:tcPr>
            <w:tcW w:w="1982" w:type="dxa"/>
            <w:tcPrChange w:id="4076" w:author=" " w:date="2021-11-12T07:09:00Z">
              <w:tcPr>
                <w:tcW w:w="1982" w:type="dxa"/>
              </w:tcPr>
            </w:tcPrChange>
          </w:tcPr>
          <w:p w14:paraId="47B84AAB" w14:textId="77777777" w:rsidR="009127AA" w:rsidRDefault="009127AA" w:rsidP="00E401F9">
            <w:pPr>
              <w:rPr>
                <w:ins w:id="4077" w:author=" " w:date="2021-11-12T07:03:00Z"/>
              </w:rPr>
            </w:pPr>
          </w:p>
        </w:tc>
      </w:tr>
      <w:tr w:rsidR="009127AA" w14:paraId="24B831D1" w14:textId="77777777" w:rsidTr="00E401F9">
        <w:trPr>
          <w:ins w:id="4078" w:author=" " w:date="2021-11-12T07:07:00Z"/>
        </w:trPr>
        <w:tc>
          <w:tcPr>
            <w:tcW w:w="1981" w:type="dxa"/>
            <w:vMerge/>
          </w:tcPr>
          <w:p w14:paraId="7DD128B5" w14:textId="77777777" w:rsidR="009127AA" w:rsidRDefault="009127AA" w:rsidP="009127AA">
            <w:pPr>
              <w:rPr>
                <w:ins w:id="4079" w:author=" " w:date="2021-11-12T07:07:00Z"/>
              </w:rPr>
            </w:pPr>
          </w:p>
        </w:tc>
        <w:tc>
          <w:tcPr>
            <w:tcW w:w="1982" w:type="dxa"/>
          </w:tcPr>
          <w:p w14:paraId="5C13B272" w14:textId="74062A7A" w:rsidR="009127AA" w:rsidRDefault="009127AA" w:rsidP="009127AA">
            <w:pPr>
              <w:rPr>
                <w:ins w:id="4080" w:author=" " w:date="2021-11-12T07:07:00Z"/>
              </w:rPr>
            </w:pPr>
            <w:ins w:id="4081" w:author=" " w:date="2021-11-12T07:07:00Z">
              <w:r>
                <w:t>Edit Siswa</w:t>
              </w:r>
            </w:ins>
          </w:p>
        </w:tc>
        <w:tc>
          <w:tcPr>
            <w:tcW w:w="1982" w:type="dxa"/>
          </w:tcPr>
          <w:p w14:paraId="7AB1A1A4" w14:textId="77777777" w:rsidR="009127AA" w:rsidRDefault="009127AA" w:rsidP="009127AA">
            <w:pPr>
              <w:rPr>
                <w:ins w:id="4082" w:author=" " w:date="2021-11-12T07:07:00Z"/>
              </w:rPr>
            </w:pPr>
          </w:p>
        </w:tc>
        <w:tc>
          <w:tcPr>
            <w:tcW w:w="1982" w:type="dxa"/>
          </w:tcPr>
          <w:p w14:paraId="0B9315CE" w14:textId="77777777" w:rsidR="009127AA" w:rsidRDefault="009127AA" w:rsidP="009127AA">
            <w:pPr>
              <w:rPr>
                <w:ins w:id="4083" w:author=" " w:date="2021-11-12T07:07:00Z"/>
              </w:rPr>
            </w:pPr>
          </w:p>
        </w:tc>
      </w:tr>
      <w:tr w:rsidR="009127AA" w14:paraId="7A70021F" w14:textId="77777777" w:rsidTr="00E401F9">
        <w:trPr>
          <w:ins w:id="4084" w:author=" " w:date="2021-11-12T07:07:00Z"/>
        </w:trPr>
        <w:tc>
          <w:tcPr>
            <w:tcW w:w="1981" w:type="dxa"/>
            <w:vMerge/>
          </w:tcPr>
          <w:p w14:paraId="2E1D0DD6" w14:textId="77777777" w:rsidR="009127AA" w:rsidRDefault="009127AA" w:rsidP="009127AA">
            <w:pPr>
              <w:rPr>
                <w:ins w:id="4085" w:author=" " w:date="2021-11-12T07:07:00Z"/>
              </w:rPr>
            </w:pPr>
          </w:p>
        </w:tc>
        <w:tc>
          <w:tcPr>
            <w:tcW w:w="1982" w:type="dxa"/>
          </w:tcPr>
          <w:p w14:paraId="2BA889D5" w14:textId="79854639" w:rsidR="009127AA" w:rsidRDefault="009127AA" w:rsidP="009127AA">
            <w:pPr>
              <w:rPr>
                <w:ins w:id="4086" w:author=" " w:date="2021-11-12T07:07:00Z"/>
              </w:rPr>
            </w:pPr>
            <w:proofErr w:type="spellStart"/>
            <w:ins w:id="4087" w:author=" " w:date="2021-11-12T07:08:00Z">
              <w:r>
                <w:t>Tambah</w:t>
              </w:r>
            </w:ins>
            <w:proofErr w:type="spellEnd"/>
            <w:ins w:id="4088" w:author=" " w:date="2021-11-12T07:07:00Z">
              <w:r>
                <w:t xml:space="preserve"> Siswa</w:t>
              </w:r>
            </w:ins>
          </w:p>
        </w:tc>
        <w:tc>
          <w:tcPr>
            <w:tcW w:w="1982" w:type="dxa"/>
          </w:tcPr>
          <w:p w14:paraId="7BBC87F7" w14:textId="77777777" w:rsidR="009127AA" w:rsidRDefault="009127AA" w:rsidP="009127AA">
            <w:pPr>
              <w:rPr>
                <w:ins w:id="4089" w:author=" " w:date="2021-11-12T07:07:00Z"/>
              </w:rPr>
            </w:pPr>
          </w:p>
        </w:tc>
        <w:tc>
          <w:tcPr>
            <w:tcW w:w="1982" w:type="dxa"/>
          </w:tcPr>
          <w:p w14:paraId="0AB91BE6" w14:textId="77777777" w:rsidR="009127AA" w:rsidRDefault="009127AA" w:rsidP="009127AA">
            <w:pPr>
              <w:rPr>
                <w:ins w:id="4090" w:author=" " w:date="2021-11-12T07:07:00Z"/>
              </w:rPr>
            </w:pPr>
          </w:p>
        </w:tc>
      </w:tr>
      <w:tr w:rsidR="009127AA" w14:paraId="4BA7C8C9" w14:textId="77777777" w:rsidTr="00E401F9">
        <w:trPr>
          <w:ins w:id="4091" w:author=" " w:date="2021-11-12T07:07:00Z"/>
        </w:trPr>
        <w:tc>
          <w:tcPr>
            <w:tcW w:w="1981" w:type="dxa"/>
            <w:vMerge/>
          </w:tcPr>
          <w:p w14:paraId="77E60922" w14:textId="77777777" w:rsidR="009127AA" w:rsidRDefault="009127AA" w:rsidP="009127AA">
            <w:pPr>
              <w:rPr>
                <w:ins w:id="4092" w:author=" " w:date="2021-11-12T07:07:00Z"/>
              </w:rPr>
            </w:pPr>
          </w:p>
        </w:tc>
        <w:tc>
          <w:tcPr>
            <w:tcW w:w="1982" w:type="dxa"/>
          </w:tcPr>
          <w:p w14:paraId="4EF945BA" w14:textId="5718A571" w:rsidR="009127AA" w:rsidRDefault="009127AA" w:rsidP="009127AA">
            <w:pPr>
              <w:rPr>
                <w:ins w:id="4093" w:author=" " w:date="2021-11-12T07:07:00Z"/>
              </w:rPr>
            </w:pPr>
            <w:proofErr w:type="spellStart"/>
            <w:ins w:id="4094" w:author=" " w:date="2021-11-12T07:08:00Z">
              <w:r>
                <w:t>Lihat</w:t>
              </w:r>
            </w:ins>
            <w:proofErr w:type="spellEnd"/>
            <w:ins w:id="4095" w:author=" " w:date="2021-11-12T07:07:00Z">
              <w:r>
                <w:t xml:space="preserve"> Data Siswa</w:t>
              </w:r>
            </w:ins>
          </w:p>
        </w:tc>
        <w:tc>
          <w:tcPr>
            <w:tcW w:w="1982" w:type="dxa"/>
          </w:tcPr>
          <w:p w14:paraId="4BF4CB75" w14:textId="77777777" w:rsidR="009127AA" w:rsidRDefault="009127AA" w:rsidP="009127AA">
            <w:pPr>
              <w:rPr>
                <w:ins w:id="4096" w:author=" " w:date="2021-11-12T07:07:00Z"/>
              </w:rPr>
            </w:pPr>
          </w:p>
        </w:tc>
        <w:tc>
          <w:tcPr>
            <w:tcW w:w="1982" w:type="dxa"/>
          </w:tcPr>
          <w:p w14:paraId="092E2E02" w14:textId="77777777" w:rsidR="009127AA" w:rsidRDefault="009127AA" w:rsidP="009127AA">
            <w:pPr>
              <w:rPr>
                <w:ins w:id="4097" w:author=" " w:date="2021-11-12T07:07:00Z"/>
              </w:rPr>
            </w:pPr>
          </w:p>
        </w:tc>
      </w:tr>
      <w:tr w:rsidR="009127AA" w14:paraId="36522E8B" w14:textId="77777777" w:rsidTr="009127AA">
        <w:tblPrEx>
          <w:tblW w:w="0" w:type="auto"/>
          <w:tblPrExChange w:id="4098" w:author=" " w:date="2021-11-12T07:09:00Z">
            <w:tblPrEx>
              <w:tblW w:w="0" w:type="auto"/>
            </w:tblPrEx>
          </w:tblPrExChange>
        </w:tblPrEx>
        <w:trPr>
          <w:ins w:id="4099" w:author=" " w:date="2021-11-12T07:03:00Z"/>
        </w:trPr>
        <w:tc>
          <w:tcPr>
            <w:tcW w:w="1981" w:type="dxa"/>
            <w:vMerge w:val="restart"/>
            <w:vAlign w:val="center"/>
            <w:tcPrChange w:id="4100" w:author=" " w:date="2021-11-12T07:09:00Z">
              <w:tcPr>
                <w:tcW w:w="1981" w:type="dxa"/>
                <w:vMerge w:val="restart"/>
              </w:tcPr>
            </w:tcPrChange>
          </w:tcPr>
          <w:p w14:paraId="41678A32" w14:textId="54BE93B3" w:rsidR="009127AA" w:rsidRDefault="009127AA">
            <w:pPr>
              <w:jc w:val="center"/>
              <w:rPr>
                <w:ins w:id="4101" w:author=" " w:date="2021-11-12T07:03:00Z"/>
              </w:rPr>
              <w:pPrChange w:id="4102" w:author=" " w:date="2021-11-12T07:09:00Z">
                <w:pPr/>
              </w:pPrChange>
            </w:pPr>
            <w:ins w:id="4103" w:author=" " w:date="2021-11-12T07:04:00Z">
              <w:r>
                <w:t xml:space="preserve">Kelola </w:t>
              </w:r>
              <w:proofErr w:type="spellStart"/>
              <w:r>
                <w:t>Absen</w:t>
              </w:r>
            </w:ins>
            <w:proofErr w:type="spellEnd"/>
          </w:p>
        </w:tc>
        <w:tc>
          <w:tcPr>
            <w:tcW w:w="1982" w:type="dxa"/>
            <w:tcPrChange w:id="4104" w:author=" " w:date="2021-11-12T07:09:00Z">
              <w:tcPr>
                <w:tcW w:w="1982" w:type="dxa"/>
              </w:tcPr>
            </w:tcPrChange>
          </w:tcPr>
          <w:p w14:paraId="3C2D7D4D" w14:textId="55D2D56B" w:rsidR="009127AA" w:rsidRDefault="009127AA" w:rsidP="009127AA">
            <w:pPr>
              <w:rPr>
                <w:ins w:id="4105" w:author=" " w:date="2021-11-12T07:03:00Z"/>
              </w:rPr>
            </w:pPr>
            <w:proofErr w:type="spellStart"/>
            <w:ins w:id="4106" w:author=" " w:date="2021-11-12T07:09:00Z">
              <w:r>
                <w:t>Hapus</w:t>
              </w:r>
              <w:proofErr w:type="spellEnd"/>
              <w:r>
                <w:t xml:space="preserve"> </w:t>
              </w:r>
            </w:ins>
            <w:proofErr w:type="spellStart"/>
            <w:ins w:id="4107" w:author=" " w:date="2021-11-12T07:10:00Z">
              <w:r>
                <w:t>Absen</w:t>
              </w:r>
            </w:ins>
            <w:proofErr w:type="spellEnd"/>
          </w:p>
        </w:tc>
        <w:tc>
          <w:tcPr>
            <w:tcW w:w="1982" w:type="dxa"/>
            <w:tcPrChange w:id="4108" w:author=" " w:date="2021-11-12T07:09:00Z">
              <w:tcPr>
                <w:tcW w:w="1982" w:type="dxa"/>
              </w:tcPr>
            </w:tcPrChange>
          </w:tcPr>
          <w:p w14:paraId="382CC458" w14:textId="77777777" w:rsidR="009127AA" w:rsidRDefault="009127AA" w:rsidP="009127AA">
            <w:pPr>
              <w:rPr>
                <w:ins w:id="4109" w:author=" " w:date="2021-11-12T07:03:00Z"/>
              </w:rPr>
            </w:pPr>
          </w:p>
        </w:tc>
        <w:tc>
          <w:tcPr>
            <w:tcW w:w="1982" w:type="dxa"/>
            <w:tcPrChange w:id="4110" w:author=" " w:date="2021-11-12T07:09:00Z">
              <w:tcPr>
                <w:tcW w:w="1982" w:type="dxa"/>
              </w:tcPr>
            </w:tcPrChange>
          </w:tcPr>
          <w:p w14:paraId="287547DA" w14:textId="77777777" w:rsidR="009127AA" w:rsidRDefault="009127AA" w:rsidP="009127AA">
            <w:pPr>
              <w:rPr>
                <w:ins w:id="4111" w:author=" " w:date="2021-11-12T07:03:00Z"/>
              </w:rPr>
            </w:pPr>
          </w:p>
        </w:tc>
      </w:tr>
      <w:tr w:rsidR="009127AA" w14:paraId="79C2EE1C" w14:textId="77777777" w:rsidTr="00E401F9">
        <w:trPr>
          <w:ins w:id="4112" w:author=" " w:date="2021-11-12T07:08:00Z"/>
        </w:trPr>
        <w:tc>
          <w:tcPr>
            <w:tcW w:w="1981" w:type="dxa"/>
            <w:vMerge/>
          </w:tcPr>
          <w:p w14:paraId="07E42B25" w14:textId="77777777" w:rsidR="009127AA" w:rsidRDefault="009127AA" w:rsidP="009127AA">
            <w:pPr>
              <w:rPr>
                <w:ins w:id="4113" w:author=" " w:date="2021-11-12T07:08:00Z"/>
              </w:rPr>
            </w:pPr>
          </w:p>
        </w:tc>
        <w:tc>
          <w:tcPr>
            <w:tcW w:w="1982" w:type="dxa"/>
          </w:tcPr>
          <w:p w14:paraId="5757F179" w14:textId="31A37E4F" w:rsidR="009127AA" w:rsidRDefault="009127AA" w:rsidP="009127AA">
            <w:pPr>
              <w:rPr>
                <w:ins w:id="4114" w:author=" " w:date="2021-11-12T07:08:00Z"/>
              </w:rPr>
            </w:pPr>
            <w:ins w:id="4115" w:author=" " w:date="2021-11-12T07:09:00Z">
              <w:r>
                <w:t xml:space="preserve">Edit </w:t>
              </w:r>
            </w:ins>
            <w:proofErr w:type="spellStart"/>
            <w:ins w:id="4116" w:author=" " w:date="2021-11-12T07:10:00Z">
              <w:r w:rsidR="00EB521B">
                <w:t>Absen</w:t>
              </w:r>
            </w:ins>
            <w:proofErr w:type="spellEnd"/>
          </w:p>
        </w:tc>
        <w:tc>
          <w:tcPr>
            <w:tcW w:w="1982" w:type="dxa"/>
          </w:tcPr>
          <w:p w14:paraId="63D79049" w14:textId="77777777" w:rsidR="009127AA" w:rsidRDefault="009127AA" w:rsidP="009127AA">
            <w:pPr>
              <w:rPr>
                <w:ins w:id="4117" w:author=" " w:date="2021-11-12T07:08:00Z"/>
              </w:rPr>
            </w:pPr>
          </w:p>
        </w:tc>
        <w:tc>
          <w:tcPr>
            <w:tcW w:w="1982" w:type="dxa"/>
          </w:tcPr>
          <w:p w14:paraId="5FC73ED9" w14:textId="77777777" w:rsidR="009127AA" w:rsidRDefault="009127AA" w:rsidP="009127AA">
            <w:pPr>
              <w:rPr>
                <w:ins w:id="4118" w:author=" " w:date="2021-11-12T07:08:00Z"/>
              </w:rPr>
            </w:pPr>
          </w:p>
        </w:tc>
      </w:tr>
      <w:tr w:rsidR="009127AA" w14:paraId="70857471" w14:textId="77777777" w:rsidTr="00E401F9">
        <w:trPr>
          <w:ins w:id="4119" w:author=" " w:date="2021-11-12T07:08:00Z"/>
        </w:trPr>
        <w:tc>
          <w:tcPr>
            <w:tcW w:w="1981" w:type="dxa"/>
            <w:vMerge/>
          </w:tcPr>
          <w:p w14:paraId="1CC00CF2" w14:textId="77777777" w:rsidR="009127AA" w:rsidRDefault="009127AA" w:rsidP="009127AA">
            <w:pPr>
              <w:rPr>
                <w:ins w:id="4120" w:author=" " w:date="2021-11-12T07:08:00Z"/>
              </w:rPr>
            </w:pPr>
          </w:p>
        </w:tc>
        <w:tc>
          <w:tcPr>
            <w:tcW w:w="1982" w:type="dxa"/>
          </w:tcPr>
          <w:p w14:paraId="0EBD5065" w14:textId="683171E4" w:rsidR="009127AA" w:rsidRDefault="009127AA" w:rsidP="009127AA">
            <w:pPr>
              <w:rPr>
                <w:ins w:id="4121" w:author=" " w:date="2021-11-12T07:08:00Z"/>
              </w:rPr>
            </w:pPr>
            <w:proofErr w:type="spellStart"/>
            <w:ins w:id="4122" w:author=" " w:date="2021-11-12T07:09:00Z">
              <w:r>
                <w:t>Tambah</w:t>
              </w:r>
              <w:proofErr w:type="spellEnd"/>
              <w:r>
                <w:t xml:space="preserve"> </w:t>
              </w:r>
            </w:ins>
            <w:proofErr w:type="spellStart"/>
            <w:ins w:id="4123" w:author=" " w:date="2021-11-12T07:10:00Z">
              <w:r w:rsidR="00EB521B">
                <w:t>Absen</w:t>
              </w:r>
            </w:ins>
            <w:proofErr w:type="spellEnd"/>
          </w:p>
        </w:tc>
        <w:tc>
          <w:tcPr>
            <w:tcW w:w="1982" w:type="dxa"/>
          </w:tcPr>
          <w:p w14:paraId="0FC1FA2D" w14:textId="77777777" w:rsidR="009127AA" w:rsidRDefault="009127AA" w:rsidP="009127AA">
            <w:pPr>
              <w:rPr>
                <w:ins w:id="4124" w:author=" " w:date="2021-11-12T07:08:00Z"/>
              </w:rPr>
            </w:pPr>
          </w:p>
        </w:tc>
        <w:tc>
          <w:tcPr>
            <w:tcW w:w="1982" w:type="dxa"/>
          </w:tcPr>
          <w:p w14:paraId="1FA74EC4" w14:textId="77777777" w:rsidR="009127AA" w:rsidRDefault="009127AA" w:rsidP="009127AA">
            <w:pPr>
              <w:rPr>
                <w:ins w:id="4125" w:author=" " w:date="2021-11-12T07:08:00Z"/>
              </w:rPr>
            </w:pPr>
          </w:p>
        </w:tc>
      </w:tr>
      <w:tr w:rsidR="009127AA" w14:paraId="0EE72A75" w14:textId="77777777" w:rsidTr="00E401F9">
        <w:trPr>
          <w:ins w:id="4126" w:author=" " w:date="2021-11-12T07:08:00Z"/>
        </w:trPr>
        <w:tc>
          <w:tcPr>
            <w:tcW w:w="1981" w:type="dxa"/>
            <w:vMerge/>
          </w:tcPr>
          <w:p w14:paraId="71F4E673" w14:textId="77777777" w:rsidR="009127AA" w:rsidRDefault="009127AA" w:rsidP="009127AA">
            <w:pPr>
              <w:rPr>
                <w:ins w:id="4127" w:author=" " w:date="2021-11-12T07:08:00Z"/>
              </w:rPr>
            </w:pPr>
          </w:p>
        </w:tc>
        <w:tc>
          <w:tcPr>
            <w:tcW w:w="1982" w:type="dxa"/>
          </w:tcPr>
          <w:p w14:paraId="5B39B081" w14:textId="4BEB25D3" w:rsidR="009127AA" w:rsidRDefault="009127AA" w:rsidP="009127AA">
            <w:pPr>
              <w:rPr>
                <w:ins w:id="4128" w:author=" " w:date="2021-11-12T07:08:00Z"/>
              </w:rPr>
            </w:pPr>
            <w:proofErr w:type="spellStart"/>
            <w:ins w:id="4129" w:author=" " w:date="2021-11-12T07:09:00Z">
              <w:r>
                <w:t>Lihat</w:t>
              </w:r>
              <w:proofErr w:type="spellEnd"/>
              <w:r>
                <w:t xml:space="preserve"> </w:t>
              </w:r>
            </w:ins>
            <w:proofErr w:type="spellStart"/>
            <w:ins w:id="4130" w:author=" " w:date="2021-11-12T07:10:00Z">
              <w:r w:rsidR="00EB521B">
                <w:t>Absen</w:t>
              </w:r>
            </w:ins>
            <w:proofErr w:type="spellEnd"/>
          </w:p>
        </w:tc>
        <w:tc>
          <w:tcPr>
            <w:tcW w:w="1982" w:type="dxa"/>
          </w:tcPr>
          <w:p w14:paraId="4F351FE7" w14:textId="77777777" w:rsidR="009127AA" w:rsidRDefault="009127AA" w:rsidP="009127AA">
            <w:pPr>
              <w:rPr>
                <w:ins w:id="4131" w:author=" " w:date="2021-11-12T07:08:00Z"/>
              </w:rPr>
            </w:pPr>
          </w:p>
        </w:tc>
        <w:tc>
          <w:tcPr>
            <w:tcW w:w="1982" w:type="dxa"/>
          </w:tcPr>
          <w:p w14:paraId="4415AEFE" w14:textId="77777777" w:rsidR="009127AA" w:rsidRDefault="009127AA" w:rsidP="009127AA">
            <w:pPr>
              <w:rPr>
                <w:ins w:id="4132" w:author=" " w:date="2021-11-12T07:08:00Z"/>
              </w:rPr>
            </w:pPr>
          </w:p>
        </w:tc>
      </w:tr>
      <w:tr w:rsidR="00EB521B" w14:paraId="5EE5D628" w14:textId="77777777" w:rsidTr="00EB521B">
        <w:tblPrEx>
          <w:tblW w:w="0" w:type="auto"/>
          <w:tblPrExChange w:id="4133" w:author=" " w:date="2021-11-12T07:10:00Z">
            <w:tblPrEx>
              <w:tblW w:w="0" w:type="auto"/>
            </w:tblPrEx>
          </w:tblPrExChange>
        </w:tblPrEx>
        <w:trPr>
          <w:ins w:id="4134" w:author=" " w:date="2021-11-12T07:03:00Z"/>
        </w:trPr>
        <w:tc>
          <w:tcPr>
            <w:tcW w:w="1981" w:type="dxa"/>
            <w:vMerge w:val="restart"/>
            <w:vAlign w:val="center"/>
            <w:tcPrChange w:id="4135" w:author=" " w:date="2021-11-12T07:10:00Z">
              <w:tcPr>
                <w:tcW w:w="1981" w:type="dxa"/>
                <w:vMerge w:val="restart"/>
              </w:tcPr>
            </w:tcPrChange>
          </w:tcPr>
          <w:p w14:paraId="09D054C1" w14:textId="2E350D80" w:rsidR="00EB521B" w:rsidRDefault="00EB521B">
            <w:pPr>
              <w:jc w:val="center"/>
              <w:rPr>
                <w:ins w:id="4136" w:author=" " w:date="2021-11-12T07:03:00Z"/>
              </w:rPr>
              <w:pPrChange w:id="4137" w:author=" " w:date="2021-11-12T07:10:00Z">
                <w:pPr/>
              </w:pPrChange>
            </w:pPr>
            <w:ins w:id="4138" w:author=" " w:date="2021-11-12T07:04:00Z">
              <w:r>
                <w:t>Kelola Guru</w:t>
              </w:r>
            </w:ins>
          </w:p>
        </w:tc>
        <w:tc>
          <w:tcPr>
            <w:tcW w:w="1982" w:type="dxa"/>
            <w:tcPrChange w:id="4139" w:author=" " w:date="2021-11-12T07:10:00Z">
              <w:tcPr>
                <w:tcW w:w="1982" w:type="dxa"/>
              </w:tcPr>
            </w:tcPrChange>
          </w:tcPr>
          <w:p w14:paraId="185023D1" w14:textId="1E64BB6F" w:rsidR="00EB521B" w:rsidRDefault="00CA3FEE" w:rsidP="009127AA">
            <w:pPr>
              <w:rPr>
                <w:ins w:id="4140" w:author=" " w:date="2021-11-12T07:03:00Z"/>
              </w:rPr>
            </w:pPr>
            <w:proofErr w:type="spellStart"/>
            <w:ins w:id="4141" w:author=" " w:date="2021-11-12T07:25:00Z">
              <w:r>
                <w:t>Hapus</w:t>
              </w:r>
              <w:proofErr w:type="spellEnd"/>
              <w:r>
                <w:t xml:space="preserve"> Guru</w:t>
              </w:r>
            </w:ins>
          </w:p>
        </w:tc>
        <w:tc>
          <w:tcPr>
            <w:tcW w:w="1982" w:type="dxa"/>
            <w:tcPrChange w:id="4142" w:author=" " w:date="2021-11-12T07:10:00Z">
              <w:tcPr>
                <w:tcW w:w="1982" w:type="dxa"/>
              </w:tcPr>
            </w:tcPrChange>
          </w:tcPr>
          <w:p w14:paraId="557AC923" w14:textId="77777777" w:rsidR="00EB521B" w:rsidRDefault="00EB521B" w:rsidP="009127AA">
            <w:pPr>
              <w:rPr>
                <w:ins w:id="4143" w:author=" " w:date="2021-11-12T07:03:00Z"/>
              </w:rPr>
            </w:pPr>
          </w:p>
        </w:tc>
        <w:tc>
          <w:tcPr>
            <w:tcW w:w="1982" w:type="dxa"/>
            <w:tcPrChange w:id="4144" w:author=" " w:date="2021-11-12T07:10:00Z">
              <w:tcPr>
                <w:tcW w:w="1982" w:type="dxa"/>
              </w:tcPr>
            </w:tcPrChange>
          </w:tcPr>
          <w:p w14:paraId="6283371A" w14:textId="77777777" w:rsidR="00EB521B" w:rsidRDefault="00EB521B" w:rsidP="009127AA">
            <w:pPr>
              <w:rPr>
                <w:ins w:id="4145" w:author=" " w:date="2021-11-12T07:03:00Z"/>
              </w:rPr>
            </w:pPr>
          </w:p>
        </w:tc>
      </w:tr>
      <w:tr w:rsidR="00EB521B" w14:paraId="69D4FF90" w14:textId="77777777" w:rsidTr="00E401F9">
        <w:trPr>
          <w:ins w:id="4146" w:author=" " w:date="2021-11-12T07:10:00Z"/>
        </w:trPr>
        <w:tc>
          <w:tcPr>
            <w:tcW w:w="1981" w:type="dxa"/>
            <w:vMerge/>
          </w:tcPr>
          <w:p w14:paraId="230FCB55" w14:textId="77777777" w:rsidR="00EB521B" w:rsidRDefault="00EB521B" w:rsidP="009127AA">
            <w:pPr>
              <w:rPr>
                <w:ins w:id="4147" w:author=" " w:date="2021-11-12T07:10:00Z"/>
              </w:rPr>
            </w:pPr>
          </w:p>
        </w:tc>
        <w:tc>
          <w:tcPr>
            <w:tcW w:w="1982" w:type="dxa"/>
          </w:tcPr>
          <w:p w14:paraId="2FF82F0E" w14:textId="39E7FE6E" w:rsidR="00EB521B" w:rsidRDefault="00CA3FEE" w:rsidP="009127AA">
            <w:pPr>
              <w:rPr>
                <w:ins w:id="4148" w:author=" " w:date="2021-11-12T07:10:00Z"/>
              </w:rPr>
            </w:pPr>
            <w:ins w:id="4149" w:author=" " w:date="2021-11-12T07:25:00Z">
              <w:r>
                <w:t>Edit Guru</w:t>
              </w:r>
            </w:ins>
          </w:p>
        </w:tc>
        <w:tc>
          <w:tcPr>
            <w:tcW w:w="1982" w:type="dxa"/>
          </w:tcPr>
          <w:p w14:paraId="5F32083F" w14:textId="77777777" w:rsidR="00EB521B" w:rsidRDefault="00EB521B" w:rsidP="009127AA">
            <w:pPr>
              <w:rPr>
                <w:ins w:id="4150" w:author=" " w:date="2021-11-12T07:10:00Z"/>
              </w:rPr>
            </w:pPr>
          </w:p>
        </w:tc>
        <w:tc>
          <w:tcPr>
            <w:tcW w:w="1982" w:type="dxa"/>
          </w:tcPr>
          <w:p w14:paraId="1D7342C3" w14:textId="77777777" w:rsidR="00EB521B" w:rsidRDefault="00EB521B" w:rsidP="009127AA">
            <w:pPr>
              <w:rPr>
                <w:ins w:id="4151" w:author=" " w:date="2021-11-12T07:10:00Z"/>
              </w:rPr>
            </w:pPr>
          </w:p>
        </w:tc>
      </w:tr>
      <w:tr w:rsidR="00EB521B" w14:paraId="1A897314" w14:textId="77777777" w:rsidTr="00E401F9">
        <w:trPr>
          <w:ins w:id="4152" w:author=" " w:date="2021-11-12T07:10:00Z"/>
        </w:trPr>
        <w:tc>
          <w:tcPr>
            <w:tcW w:w="1981" w:type="dxa"/>
            <w:vMerge/>
          </w:tcPr>
          <w:p w14:paraId="2B206311" w14:textId="77777777" w:rsidR="00EB521B" w:rsidRDefault="00EB521B" w:rsidP="009127AA">
            <w:pPr>
              <w:rPr>
                <w:ins w:id="4153" w:author=" " w:date="2021-11-12T07:10:00Z"/>
              </w:rPr>
            </w:pPr>
          </w:p>
        </w:tc>
        <w:tc>
          <w:tcPr>
            <w:tcW w:w="1982" w:type="dxa"/>
          </w:tcPr>
          <w:p w14:paraId="148541D2" w14:textId="4A0FB19D" w:rsidR="00EB521B" w:rsidRDefault="00CA3FEE" w:rsidP="009127AA">
            <w:pPr>
              <w:rPr>
                <w:ins w:id="4154" w:author=" " w:date="2021-11-12T07:10:00Z"/>
              </w:rPr>
            </w:pPr>
            <w:proofErr w:type="spellStart"/>
            <w:ins w:id="4155" w:author=" " w:date="2021-11-12T07:24:00Z">
              <w:r>
                <w:t>Tambah</w:t>
              </w:r>
              <w:proofErr w:type="spellEnd"/>
              <w:r>
                <w:t xml:space="preserve"> Guru </w:t>
              </w:r>
            </w:ins>
          </w:p>
        </w:tc>
        <w:tc>
          <w:tcPr>
            <w:tcW w:w="1982" w:type="dxa"/>
          </w:tcPr>
          <w:p w14:paraId="573AC312" w14:textId="77777777" w:rsidR="00EB521B" w:rsidRDefault="00EB521B" w:rsidP="009127AA">
            <w:pPr>
              <w:rPr>
                <w:ins w:id="4156" w:author=" " w:date="2021-11-12T07:10:00Z"/>
              </w:rPr>
            </w:pPr>
          </w:p>
        </w:tc>
        <w:tc>
          <w:tcPr>
            <w:tcW w:w="1982" w:type="dxa"/>
          </w:tcPr>
          <w:p w14:paraId="045A62B5" w14:textId="77777777" w:rsidR="00EB521B" w:rsidRDefault="00EB521B" w:rsidP="009127AA">
            <w:pPr>
              <w:rPr>
                <w:ins w:id="4157" w:author=" " w:date="2021-11-12T07:10:00Z"/>
              </w:rPr>
            </w:pPr>
          </w:p>
        </w:tc>
      </w:tr>
      <w:tr w:rsidR="00EB521B" w14:paraId="7C85AC0A" w14:textId="77777777" w:rsidTr="00E401F9">
        <w:trPr>
          <w:ins w:id="4158" w:author=" " w:date="2021-11-12T07:10:00Z"/>
        </w:trPr>
        <w:tc>
          <w:tcPr>
            <w:tcW w:w="1981" w:type="dxa"/>
            <w:vMerge/>
          </w:tcPr>
          <w:p w14:paraId="4DFABB9C" w14:textId="77777777" w:rsidR="00EB521B" w:rsidRDefault="00EB521B" w:rsidP="009127AA">
            <w:pPr>
              <w:rPr>
                <w:ins w:id="4159" w:author=" " w:date="2021-11-12T07:10:00Z"/>
              </w:rPr>
            </w:pPr>
          </w:p>
        </w:tc>
        <w:tc>
          <w:tcPr>
            <w:tcW w:w="1982" w:type="dxa"/>
          </w:tcPr>
          <w:p w14:paraId="26FC20F9" w14:textId="1D8A2D5D" w:rsidR="00EB521B" w:rsidRDefault="00CA3FEE" w:rsidP="009127AA">
            <w:pPr>
              <w:rPr>
                <w:ins w:id="4160" w:author=" " w:date="2021-11-12T07:10:00Z"/>
              </w:rPr>
            </w:pPr>
            <w:proofErr w:type="spellStart"/>
            <w:ins w:id="4161" w:author=" " w:date="2021-11-12T07:25:00Z">
              <w:r>
                <w:t>Lihat</w:t>
              </w:r>
              <w:proofErr w:type="spellEnd"/>
              <w:r>
                <w:t xml:space="preserve"> Guru</w:t>
              </w:r>
            </w:ins>
          </w:p>
        </w:tc>
        <w:tc>
          <w:tcPr>
            <w:tcW w:w="1982" w:type="dxa"/>
          </w:tcPr>
          <w:p w14:paraId="3189A702" w14:textId="77777777" w:rsidR="00EB521B" w:rsidRDefault="00EB521B" w:rsidP="009127AA">
            <w:pPr>
              <w:rPr>
                <w:ins w:id="4162" w:author=" " w:date="2021-11-12T07:10:00Z"/>
              </w:rPr>
            </w:pPr>
          </w:p>
        </w:tc>
        <w:tc>
          <w:tcPr>
            <w:tcW w:w="1982" w:type="dxa"/>
          </w:tcPr>
          <w:p w14:paraId="08D8B433" w14:textId="77777777" w:rsidR="00EB521B" w:rsidRDefault="00EB521B" w:rsidP="009127AA">
            <w:pPr>
              <w:rPr>
                <w:ins w:id="4163" w:author=" " w:date="2021-11-12T07:10:00Z"/>
              </w:rPr>
            </w:pPr>
          </w:p>
        </w:tc>
      </w:tr>
      <w:tr w:rsidR="00EB521B" w14:paraId="480E3FDB" w14:textId="77777777" w:rsidTr="00EB521B">
        <w:tblPrEx>
          <w:tblW w:w="0" w:type="auto"/>
          <w:tblPrExChange w:id="4164" w:author=" " w:date="2021-11-12T07:11:00Z">
            <w:tblPrEx>
              <w:tblW w:w="0" w:type="auto"/>
            </w:tblPrEx>
          </w:tblPrExChange>
        </w:tblPrEx>
        <w:trPr>
          <w:ins w:id="4165" w:author=" " w:date="2021-11-12T07:03:00Z"/>
        </w:trPr>
        <w:tc>
          <w:tcPr>
            <w:tcW w:w="1981" w:type="dxa"/>
            <w:vMerge w:val="restart"/>
            <w:vAlign w:val="center"/>
            <w:tcPrChange w:id="4166" w:author=" " w:date="2021-11-12T07:11:00Z">
              <w:tcPr>
                <w:tcW w:w="1981" w:type="dxa"/>
                <w:vMerge w:val="restart"/>
              </w:tcPr>
            </w:tcPrChange>
          </w:tcPr>
          <w:p w14:paraId="3255A415" w14:textId="4453A850" w:rsidR="00EB521B" w:rsidRDefault="00EB521B">
            <w:pPr>
              <w:jc w:val="center"/>
              <w:rPr>
                <w:ins w:id="4167" w:author=" " w:date="2021-11-12T07:03:00Z"/>
              </w:rPr>
              <w:pPrChange w:id="4168" w:author=" " w:date="2021-11-12T07:11:00Z">
                <w:pPr/>
              </w:pPrChange>
            </w:pPr>
            <w:ins w:id="4169" w:author=" " w:date="2021-11-12T07:04:00Z">
              <w:r>
                <w:t xml:space="preserve">Kelola </w:t>
              </w:r>
              <w:proofErr w:type="spellStart"/>
              <w:r>
                <w:t>Walikelas</w:t>
              </w:r>
            </w:ins>
            <w:proofErr w:type="spellEnd"/>
          </w:p>
        </w:tc>
        <w:tc>
          <w:tcPr>
            <w:tcW w:w="1982" w:type="dxa"/>
            <w:tcPrChange w:id="4170" w:author=" " w:date="2021-11-12T07:11:00Z">
              <w:tcPr>
                <w:tcW w:w="1982" w:type="dxa"/>
              </w:tcPr>
            </w:tcPrChange>
          </w:tcPr>
          <w:p w14:paraId="1A849485" w14:textId="6BE1F551" w:rsidR="00EB521B" w:rsidRDefault="00CA3FEE" w:rsidP="009127AA">
            <w:pPr>
              <w:rPr>
                <w:ins w:id="4171" w:author=" " w:date="2021-11-12T07:03:00Z"/>
              </w:rPr>
            </w:pPr>
            <w:proofErr w:type="spellStart"/>
            <w:ins w:id="4172" w:author=" " w:date="2021-11-12T07:25:00Z">
              <w:r>
                <w:t>Hapus</w:t>
              </w:r>
              <w:proofErr w:type="spellEnd"/>
              <w:r>
                <w:t xml:space="preserve"> </w:t>
              </w:r>
            </w:ins>
            <w:proofErr w:type="spellStart"/>
            <w:ins w:id="4173" w:author=" " w:date="2021-11-12T07:26:00Z">
              <w:r>
                <w:t>Walikelas</w:t>
              </w:r>
            </w:ins>
            <w:proofErr w:type="spellEnd"/>
          </w:p>
        </w:tc>
        <w:tc>
          <w:tcPr>
            <w:tcW w:w="1982" w:type="dxa"/>
            <w:tcPrChange w:id="4174" w:author=" " w:date="2021-11-12T07:11:00Z">
              <w:tcPr>
                <w:tcW w:w="1982" w:type="dxa"/>
              </w:tcPr>
            </w:tcPrChange>
          </w:tcPr>
          <w:p w14:paraId="6B427274" w14:textId="77777777" w:rsidR="00EB521B" w:rsidRDefault="00EB521B" w:rsidP="009127AA">
            <w:pPr>
              <w:rPr>
                <w:ins w:id="4175" w:author=" " w:date="2021-11-12T07:03:00Z"/>
              </w:rPr>
            </w:pPr>
          </w:p>
        </w:tc>
        <w:tc>
          <w:tcPr>
            <w:tcW w:w="1982" w:type="dxa"/>
            <w:tcPrChange w:id="4176" w:author=" " w:date="2021-11-12T07:11:00Z">
              <w:tcPr>
                <w:tcW w:w="1982" w:type="dxa"/>
              </w:tcPr>
            </w:tcPrChange>
          </w:tcPr>
          <w:p w14:paraId="6F2DB88F" w14:textId="77777777" w:rsidR="00EB521B" w:rsidRDefault="00EB521B" w:rsidP="009127AA">
            <w:pPr>
              <w:rPr>
                <w:ins w:id="4177" w:author=" " w:date="2021-11-12T07:03:00Z"/>
              </w:rPr>
            </w:pPr>
          </w:p>
        </w:tc>
      </w:tr>
      <w:tr w:rsidR="00E0612A" w14:paraId="5439AE73" w14:textId="77777777" w:rsidTr="00E401F9">
        <w:trPr>
          <w:ins w:id="4178" w:author=" " w:date="2021-11-12T07:10:00Z"/>
        </w:trPr>
        <w:tc>
          <w:tcPr>
            <w:tcW w:w="1981" w:type="dxa"/>
            <w:vMerge/>
          </w:tcPr>
          <w:p w14:paraId="66CE61E9" w14:textId="77777777" w:rsidR="00E0612A" w:rsidRDefault="00E0612A" w:rsidP="00E0612A">
            <w:pPr>
              <w:rPr>
                <w:ins w:id="4179" w:author=" " w:date="2021-11-12T07:10:00Z"/>
              </w:rPr>
            </w:pPr>
          </w:p>
        </w:tc>
        <w:tc>
          <w:tcPr>
            <w:tcW w:w="1982" w:type="dxa"/>
          </w:tcPr>
          <w:p w14:paraId="168F1D5C" w14:textId="7FF45888" w:rsidR="00E0612A" w:rsidRDefault="00E0612A" w:rsidP="00E0612A">
            <w:pPr>
              <w:rPr>
                <w:ins w:id="4180" w:author=" " w:date="2021-11-12T07:10:00Z"/>
              </w:rPr>
            </w:pPr>
            <w:ins w:id="4181" w:author=" " w:date="2021-11-12T07:27:00Z">
              <w:r>
                <w:t xml:space="preserve">Edit </w:t>
              </w:r>
              <w:proofErr w:type="spellStart"/>
              <w:r>
                <w:t>Walikelas</w:t>
              </w:r>
            </w:ins>
            <w:proofErr w:type="spellEnd"/>
          </w:p>
        </w:tc>
        <w:tc>
          <w:tcPr>
            <w:tcW w:w="1982" w:type="dxa"/>
          </w:tcPr>
          <w:p w14:paraId="0B66139D" w14:textId="77777777" w:rsidR="00E0612A" w:rsidRDefault="00E0612A" w:rsidP="00E0612A">
            <w:pPr>
              <w:rPr>
                <w:ins w:id="4182" w:author=" " w:date="2021-11-12T07:10:00Z"/>
              </w:rPr>
            </w:pPr>
          </w:p>
        </w:tc>
        <w:tc>
          <w:tcPr>
            <w:tcW w:w="1982" w:type="dxa"/>
          </w:tcPr>
          <w:p w14:paraId="660B228F" w14:textId="77777777" w:rsidR="00E0612A" w:rsidRDefault="00E0612A" w:rsidP="00E0612A">
            <w:pPr>
              <w:rPr>
                <w:ins w:id="4183" w:author=" " w:date="2021-11-12T07:10:00Z"/>
              </w:rPr>
            </w:pPr>
          </w:p>
        </w:tc>
      </w:tr>
      <w:tr w:rsidR="00EB521B" w14:paraId="1F5001C0" w14:textId="77777777" w:rsidTr="00E401F9">
        <w:trPr>
          <w:ins w:id="4184" w:author=" " w:date="2021-11-12T07:10:00Z"/>
        </w:trPr>
        <w:tc>
          <w:tcPr>
            <w:tcW w:w="1981" w:type="dxa"/>
            <w:vMerge/>
          </w:tcPr>
          <w:p w14:paraId="55A7F5E3" w14:textId="77777777" w:rsidR="00EB521B" w:rsidRDefault="00EB521B" w:rsidP="009127AA">
            <w:pPr>
              <w:rPr>
                <w:ins w:id="4185" w:author=" " w:date="2021-11-12T07:10:00Z"/>
              </w:rPr>
            </w:pPr>
          </w:p>
        </w:tc>
        <w:tc>
          <w:tcPr>
            <w:tcW w:w="1982" w:type="dxa"/>
          </w:tcPr>
          <w:p w14:paraId="2790E8BF" w14:textId="01E903EC" w:rsidR="00EB521B" w:rsidRDefault="00CA3FEE" w:rsidP="009127AA">
            <w:pPr>
              <w:rPr>
                <w:ins w:id="4186" w:author=" " w:date="2021-11-12T07:10:00Z"/>
              </w:rPr>
            </w:pPr>
            <w:proofErr w:type="spellStart"/>
            <w:ins w:id="4187" w:author=" " w:date="2021-11-12T07:25:00Z">
              <w:r>
                <w:t>Tambah</w:t>
              </w:r>
              <w:proofErr w:type="spellEnd"/>
              <w:r>
                <w:t xml:space="preserve"> </w:t>
              </w:r>
            </w:ins>
            <w:proofErr w:type="spellStart"/>
            <w:ins w:id="4188" w:author=" " w:date="2021-11-12T07:26:00Z">
              <w:r>
                <w:t>Walikelas</w:t>
              </w:r>
            </w:ins>
            <w:proofErr w:type="spellEnd"/>
          </w:p>
        </w:tc>
        <w:tc>
          <w:tcPr>
            <w:tcW w:w="1982" w:type="dxa"/>
          </w:tcPr>
          <w:p w14:paraId="7D3DB4B6" w14:textId="77777777" w:rsidR="00EB521B" w:rsidRDefault="00EB521B" w:rsidP="009127AA">
            <w:pPr>
              <w:rPr>
                <w:ins w:id="4189" w:author=" " w:date="2021-11-12T07:10:00Z"/>
              </w:rPr>
            </w:pPr>
          </w:p>
        </w:tc>
        <w:tc>
          <w:tcPr>
            <w:tcW w:w="1982" w:type="dxa"/>
          </w:tcPr>
          <w:p w14:paraId="434A9557" w14:textId="77777777" w:rsidR="00EB521B" w:rsidRDefault="00EB521B" w:rsidP="009127AA">
            <w:pPr>
              <w:rPr>
                <w:ins w:id="4190" w:author=" " w:date="2021-11-12T07:10:00Z"/>
              </w:rPr>
            </w:pPr>
          </w:p>
        </w:tc>
      </w:tr>
      <w:tr w:rsidR="00EB521B" w14:paraId="7D222948" w14:textId="77777777" w:rsidTr="00E401F9">
        <w:trPr>
          <w:ins w:id="4191" w:author=" " w:date="2021-11-12T07:10:00Z"/>
        </w:trPr>
        <w:tc>
          <w:tcPr>
            <w:tcW w:w="1981" w:type="dxa"/>
            <w:vMerge/>
          </w:tcPr>
          <w:p w14:paraId="26B25EA5" w14:textId="77777777" w:rsidR="00EB521B" w:rsidRDefault="00EB521B" w:rsidP="009127AA">
            <w:pPr>
              <w:rPr>
                <w:ins w:id="4192" w:author=" " w:date="2021-11-12T07:10:00Z"/>
              </w:rPr>
            </w:pPr>
          </w:p>
        </w:tc>
        <w:tc>
          <w:tcPr>
            <w:tcW w:w="1982" w:type="dxa"/>
          </w:tcPr>
          <w:p w14:paraId="23E5A780" w14:textId="0174F780" w:rsidR="00EB521B" w:rsidRDefault="00CA3FEE" w:rsidP="009127AA">
            <w:pPr>
              <w:rPr>
                <w:ins w:id="4193" w:author=" " w:date="2021-11-12T07:10:00Z"/>
              </w:rPr>
            </w:pPr>
            <w:proofErr w:type="spellStart"/>
            <w:ins w:id="4194" w:author=" " w:date="2021-11-12T07:25:00Z">
              <w:r>
                <w:t>Lihat</w:t>
              </w:r>
              <w:proofErr w:type="spellEnd"/>
              <w:r>
                <w:t xml:space="preserve"> </w:t>
              </w:r>
            </w:ins>
            <w:proofErr w:type="spellStart"/>
            <w:ins w:id="4195" w:author=" " w:date="2021-11-12T07:26:00Z">
              <w:r>
                <w:t>Walikelas</w:t>
              </w:r>
            </w:ins>
            <w:proofErr w:type="spellEnd"/>
          </w:p>
        </w:tc>
        <w:tc>
          <w:tcPr>
            <w:tcW w:w="1982" w:type="dxa"/>
          </w:tcPr>
          <w:p w14:paraId="3C57AA63" w14:textId="77777777" w:rsidR="00EB521B" w:rsidRDefault="00EB521B" w:rsidP="009127AA">
            <w:pPr>
              <w:rPr>
                <w:ins w:id="4196" w:author=" " w:date="2021-11-12T07:10:00Z"/>
              </w:rPr>
            </w:pPr>
          </w:p>
        </w:tc>
        <w:tc>
          <w:tcPr>
            <w:tcW w:w="1982" w:type="dxa"/>
          </w:tcPr>
          <w:p w14:paraId="0A3061BC" w14:textId="77777777" w:rsidR="00EB521B" w:rsidRDefault="00EB521B" w:rsidP="009127AA">
            <w:pPr>
              <w:rPr>
                <w:ins w:id="4197" w:author=" " w:date="2021-11-12T07:10:00Z"/>
              </w:rPr>
            </w:pPr>
          </w:p>
        </w:tc>
      </w:tr>
      <w:tr w:rsidR="00EB521B" w14:paraId="68AC6E56" w14:textId="77777777" w:rsidTr="00EB521B">
        <w:tblPrEx>
          <w:tblW w:w="0" w:type="auto"/>
          <w:tblPrExChange w:id="4198" w:author=" " w:date="2021-11-12T07:11:00Z">
            <w:tblPrEx>
              <w:tblW w:w="0" w:type="auto"/>
            </w:tblPrEx>
          </w:tblPrExChange>
        </w:tblPrEx>
        <w:trPr>
          <w:ins w:id="4199" w:author=" " w:date="2021-11-12T07:03:00Z"/>
        </w:trPr>
        <w:tc>
          <w:tcPr>
            <w:tcW w:w="1981" w:type="dxa"/>
            <w:vMerge w:val="restart"/>
            <w:vAlign w:val="center"/>
            <w:tcPrChange w:id="4200" w:author=" " w:date="2021-11-12T07:11:00Z">
              <w:tcPr>
                <w:tcW w:w="1981" w:type="dxa"/>
                <w:vMerge w:val="restart"/>
              </w:tcPr>
            </w:tcPrChange>
          </w:tcPr>
          <w:p w14:paraId="65B4A2C7" w14:textId="4FC4999E" w:rsidR="00EB521B" w:rsidRDefault="00EB521B">
            <w:pPr>
              <w:jc w:val="center"/>
              <w:rPr>
                <w:ins w:id="4201" w:author=" " w:date="2021-11-12T07:03:00Z"/>
              </w:rPr>
              <w:pPrChange w:id="4202" w:author=" " w:date="2021-11-12T07:11:00Z">
                <w:pPr/>
              </w:pPrChange>
            </w:pPr>
            <w:ins w:id="4203" w:author=" " w:date="2021-11-12T07:04:00Z">
              <w:r>
                <w:t xml:space="preserve">Kelola </w:t>
              </w:r>
              <w:proofErr w:type="spellStart"/>
              <w:r>
                <w:t>Laporan</w:t>
              </w:r>
              <w:proofErr w:type="spellEnd"/>
              <w:r>
                <w:t xml:space="preserve"> </w:t>
              </w:r>
              <w:proofErr w:type="spellStart"/>
              <w:r>
                <w:t>Absen</w:t>
              </w:r>
            </w:ins>
            <w:proofErr w:type="spellEnd"/>
          </w:p>
        </w:tc>
        <w:tc>
          <w:tcPr>
            <w:tcW w:w="1982" w:type="dxa"/>
            <w:tcPrChange w:id="4204" w:author=" " w:date="2021-11-12T07:11:00Z">
              <w:tcPr>
                <w:tcW w:w="1982" w:type="dxa"/>
              </w:tcPr>
            </w:tcPrChange>
          </w:tcPr>
          <w:p w14:paraId="5DD58D8C" w14:textId="160F4BF8" w:rsidR="00EB521B" w:rsidRDefault="00CA3FEE" w:rsidP="009127AA">
            <w:pPr>
              <w:rPr>
                <w:ins w:id="4205" w:author=" " w:date="2021-11-12T07:03:00Z"/>
              </w:rPr>
            </w:pPr>
            <w:proofErr w:type="spellStart"/>
            <w:ins w:id="4206" w:author=" " w:date="2021-11-12T07:26:00Z">
              <w:r>
                <w:t>Hapus</w:t>
              </w:r>
              <w:proofErr w:type="spellEnd"/>
              <w:r>
                <w:t xml:space="preserve"> </w:t>
              </w:r>
              <w:proofErr w:type="spellStart"/>
              <w:r>
                <w:t>Laporan</w:t>
              </w:r>
              <w:proofErr w:type="spellEnd"/>
              <w:r>
                <w:t xml:space="preserve"> </w:t>
              </w:r>
              <w:proofErr w:type="spellStart"/>
              <w:r>
                <w:t>Absen</w:t>
              </w:r>
            </w:ins>
            <w:proofErr w:type="spellEnd"/>
          </w:p>
        </w:tc>
        <w:tc>
          <w:tcPr>
            <w:tcW w:w="1982" w:type="dxa"/>
            <w:tcPrChange w:id="4207" w:author=" " w:date="2021-11-12T07:11:00Z">
              <w:tcPr>
                <w:tcW w:w="1982" w:type="dxa"/>
              </w:tcPr>
            </w:tcPrChange>
          </w:tcPr>
          <w:p w14:paraId="64A42B38" w14:textId="77777777" w:rsidR="00EB521B" w:rsidRDefault="00EB521B" w:rsidP="009127AA">
            <w:pPr>
              <w:rPr>
                <w:ins w:id="4208" w:author=" " w:date="2021-11-12T07:03:00Z"/>
              </w:rPr>
            </w:pPr>
          </w:p>
        </w:tc>
        <w:tc>
          <w:tcPr>
            <w:tcW w:w="1982" w:type="dxa"/>
            <w:tcPrChange w:id="4209" w:author=" " w:date="2021-11-12T07:11:00Z">
              <w:tcPr>
                <w:tcW w:w="1982" w:type="dxa"/>
              </w:tcPr>
            </w:tcPrChange>
          </w:tcPr>
          <w:p w14:paraId="091AEAC0" w14:textId="77777777" w:rsidR="00EB521B" w:rsidRDefault="00EB521B" w:rsidP="009127AA">
            <w:pPr>
              <w:rPr>
                <w:ins w:id="4210" w:author=" " w:date="2021-11-12T07:03:00Z"/>
              </w:rPr>
            </w:pPr>
          </w:p>
        </w:tc>
      </w:tr>
      <w:tr w:rsidR="00E0612A" w14:paraId="5B8EE137" w14:textId="77777777" w:rsidTr="00E401F9">
        <w:trPr>
          <w:ins w:id="4211" w:author=" " w:date="2021-11-12T07:11:00Z"/>
        </w:trPr>
        <w:tc>
          <w:tcPr>
            <w:tcW w:w="1981" w:type="dxa"/>
            <w:vMerge/>
          </w:tcPr>
          <w:p w14:paraId="22402AB2" w14:textId="77777777" w:rsidR="00E0612A" w:rsidRDefault="00E0612A" w:rsidP="00E0612A">
            <w:pPr>
              <w:rPr>
                <w:ins w:id="4212" w:author=" " w:date="2021-11-12T07:11:00Z"/>
              </w:rPr>
            </w:pPr>
          </w:p>
        </w:tc>
        <w:tc>
          <w:tcPr>
            <w:tcW w:w="1982" w:type="dxa"/>
          </w:tcPr>
          <w:p w14:paraId="12B2C3B6" w14:textId="49C68E98" w:rsidR="00E0612A" w:rsidRDefault="00E0612A" w:rsidP="00E0612A">
            <w:pPr>
              <w:rPr>
                <w:ins w:id="4213" w:author=" " w:date="2021-11-12T07:11:00Z"/>
              </w:rPr>
            </w:pPr>
            <w:ins w:id="4214" w:author=" " w:date="2021-11-12T07:27:00Z">
              <w:r>
                <w:t xml:space="preserve">Edit </w:t>
              </w:r>
              <w:proofErr w:type="spellStart"/>
              <w:r>
                <w:t>Laporan</w:t>
              </w:r>
              <w:proofErr w:type="spellEnd"/>
              <w:r>
                <w:t xml:space="preserve"> </w:t>
              </w:r>
              <w:proofErr w:type="spellStart"/>
              <w:r>
                <w:t>Absen</w:t>
              </w:r>
            </w:ins>
            <w:proofErr w:type="spellEnd"/>
          </w:p>
        </w:tc>
        <w:tc>
          <w:tcPr>
            <w:tcW w:w="1982" w:type="dxa"/>
          </w:tcPr>
          <w:p w14:paraId="6F0AD6CF" w14:textId="77777777" w:rsidR="00E0612A" w:rsidRDefault="00E0612A" w:rsidP="00E0612A">
            <w:pPr>
              <w:rPr>
                <w:ins w:id="4215" w:author=" " w:date="2021-11-12T07:11:00Z"/>
              </w:rPr>
            </w:pPr>
          </w:p>
        </w:tc>
        <w:tc>
          <w:tcPr>
            <w:tcW w:w="1982" w:type="dxa"/>
          </w:tcPr>
          <w:p w14:paraId="0DDFBE29" w14:textId="77777777" w:rsidR="00E0612A" w:rsidRDefault="00E0612A" w:rsidP="00E0612A">
            <w:pPr>
              <w:rPr>
                <w:ins w:id="4216" w:author=" " w:date="2021-11-12T07:11:00Z"/>
              </w:rPr>
            </w:pPr>
          </w:p>
        </w:tc>
      </w:tr>
      <w:tr w:rsidR="00E0612A" w14:paraId="7CF94ABB" w14:textId="77777777" w:rsidTr="00E401F9">
        <w:trPr>
          <w:ins w:id="4217" w:author=" " w:date="2021-11-12T07:11:00Z"/>
        </w:trPr>
        <w:tc>
          <w:tcPr>
            <w:tcW w:w="1981" w:type="dxa"/>
            <w:vMerge/>
          </w:tcPr>
          <w:p w14:paraId="571D30F8" w14:textId="77777777" w:rsidR="00E0612A" w:rsidRDefault="00E0612A" w:rsidP="00E0612A">
            <w:pPr>
              <w:rPr>
                <w:ins w:id="4218" w:author=" " w:date="2021-11-12T07:11:00Z"/>
              </w:rPr>
            </w:pPr>
          </w:p>
        </w:tc>
        <w:tc>
          <w:tcPr>
            <w:tcW w:w="1982" w:type="dxa"/>
          </w:tcPr>
          <w:p w14:paraId="15EC7B21" w14:textId="5032A683" w:rsidR="00E0612A" w:rsidRDefault="00E0612A" w:rsidP="00E0612A">
            <w:pPr>
              <w:rPr>
                <w:ins w:id="4219" w:author=" " w:date="2021-11-12T07:11:00Z"/>
              </w:rPr>
            </w:pPr>
            <w:proofErr w:type="spellStart"/>
            <w:ins w:id="4220" w:author=" " w:date="2021-11-12T07:27:00Z">
              <w:r>
                <w:t>Tambah</w:t>
              </w:r>
              <w:proofErr w:type="spellEnd"/>
              <w:r>
                <w:t xml:space="preserve"> </w:t>
              </w:r>
              <w:proofErr w:type="spellStart"/>
              <w:r>
                <w:t>Laporan</w:t>
              </w:r>
              <w:proofErr w:type="spellEnd"/>
              <w:r>
                <w:t xml:space="preserve"> </w:t>
              </w:r>
              <w:proofErr w:type="spellStart"/>
              <w:r>
                <w:t>Absen</w:t>
              </w:r>
            </w:ins>
            <w:proofErr w:type="spellEnd"/>
          </w:p>
        </w:tc>
        <w:tc>
          <w:tcPr>
            <w:tcW w:w="1982" w:type="dxa"/>
          </w:tcPr>
          <w:p w14:paraId="2C3C5D15" w14:textId="77777777" w:rsidR="00E0612A" w:rsidRDefault="00E0612A" w:rsidP="00E0612A">
            <w:pPr>
              <w:rPr>
                <w:ins w:id="4221" w:author=" " w:date="2021-11-12T07:11:00Z"/>
              </w:rPr>
            </w:pPr>
          </w:p>
        </w:tc>
        <w:tc>
          <w:tcPr>
            <w:tcW w:w="1982" w:type="dxa"/>
          </w:tcPr>
          <w:p w14:paraId="22CBBC08" w14:textId="77777777" w:rsidR="00E0612A" w:rsidRDefault="00E0612A" w:rsidP="00E0612A">
            <w:pPr>
              <w:rPr>
                <w:ins w:id="4222" w:author=" " w:date="2021-11-12T07:11:00Z"/>
              </w:rPr>
            </w:pPr>
          </w:p>
        </w:tc>
      </w:tr>
      <w:tr w:rsidR="00E0612A" w14:paraId="31D67BC5" w14:textId="77777777" w:rsidTr="00E401F9">
        <w:trPr>
          <w:ins w:id="4223" w:author=" " w:date="2021-11-12T07:11:00Z"/>
        </w:trPr>
        <w:tc>
          <w:tcPr>
            <w:tcW w:w="1981" w:type="dxa"/>
            <w:vMerge/>
          </w:tcPr>
          <w:p w14:paraId="510D5C1B" w14:textId="77777777" w:rsidR="00E0612A" w:rsidRDefault="00E0612A" w:rsidP="00E0612A">
            <w:pPr>
              <w:rPr>
                <w:ins w:id="4224" w:author=" " w:date="2021-11-12T07:11:00Z"/>
              </w:rPr>
            </w:pPr>
          </w:p>
        </w:tc>
        <w:tc>
          <w:tcPr>
            <w:tcW w:w="1982" w:type="dxa"/>
          </w:tcPr>
          <w:p w14:paraId="08935A7E" w14:textId="5537C93B" w:rsidR="00E0612A" w:rsidRDefault="00E0612A" w:rsidP="00E0612A">
            <w:pPr>
              <w:rPr>
                <w:ins w:id="4225" w:author=" " w:date="2021-11-12T07:11:00Z"/>
              </w:rPr>
            </w:pPr>
            <w:proofErr w:type="spellStart"/>
            <w:ins w:id="4226" w:author=" " w:date="2021-11-12T07:27:00Z">
              <w:r>
                <w:t>Lihat</w:t>
              </w:r>
              <w:proofErr w:type="spellEnd"/>
              <w:r>
                <w:t xml:space="preserve"> </w:t>
              </w:r>
              <w:proofErr w:type="spellStart"/>
              <w:r>
                <w:t>Laporan</w:t>
              </w:r>
              <w:proofErr w:type="spellEnd"/>
              <w:r>
                <w:t xml:space="preserve"> </w:t>
              </w:r>
            </w:ins>
            <w:proofErr w:type="spellStart"/>
            <w:ins w:id="4227" w:author=" " w:date="2021-11-12T07:28:00Z">
              <w:r>
                <w:t>Absen</w:t>
              </w:r>
            </w:ins>
            <w:proofErr w:type="spellEnd"/>
          </w:p>
        </w:tc>
        <w:tc>
          <w:tcPr>
            <w:tcW w:w="1982" w:type="dxa"/>
          </w:tcPr>
          <w:p w14:paraId="18034FB8" w14:textId="77777777" w:rsidR="00E0612A" w:rsidRDefault="00E0612A" w:rsidP="00E0612A">
            <w:pPr>
              <w:rPr>
                <w:ins w:id="4228" w:author=" " w:date="2021-11-12T07:11:00Z"/>
              </w:rPr>
            </w:pPr>
          </w:p>
        </w:tc>
        <w:tc>
          <w:tcPr>
            <w:tcW w:w="1982" w:type="dxa"/>
          </w:tcPr>
          <w:p w14:paraId="5216054F" w14:textId="77777777" w:rsidR="00E0612A" w:rsidRDefault="00E0612A" w:rsidP="00E0612A">
            <w:pPr>
              <w:rPr>
                <w:ins w:id="4229" w:author=" " w:date="2021-11-12T07:11:00Z"/>
              </w:rPr>
            </w:pPr>
          </w:p>
        </w:tc>
      </w:tr>
      <w:tr w:rsidR="00E0612A" w14:paraId="463FADCB" w14:textId="77777777" w:rsidTr="00EB521B">
        <w:tblPrEx>
          <w:tblW w:w="0" w:type="auto"/>
          <w:tblPrExChange w:id="4230" w:author=" " w:date="2021-11-12T07:11:00Z">
            <w:tblPrEx>
              <w:tblW w:w="0" w:type="auto"/>
            </w:tblPrEx>
          </w:tblPrExChange>
        </w:tblPrEx>
        <w:trPr>
          <w:ins w:id="4231" w:author=" " w:date="2021-11-12T07:03:00Z"/>
        </w:trPr>
        <w:tc>
          <w:tcPr>
            <w:tcW w:w="1981" w:type="dxa"/>
            <w:vMerge w:val="restart"/>
            <w:vAlign w:val="center"/>
            <w:tcPrChange w:id="4232" w:author=" " w:date="2021-11-12T07:11:00Z">
              <w:tcPr>
                <w:tcW w:w="1981" w:type="dxa"/>
                <w:vMerge w:val="restart"/>
                <w:vAlign w:val="center"/>
              </w:tcPr>
            </w:tcPrChange>
          </w:tcPr>
          <w:p w14:paraId="3A11C7FD" w14:textId="586CE379" w:rsidR="00E0612A" w:rsidRDefault="00E0612A">
            <w:pPr>
              <w:jc w:val="center"/>
              <w:rPr>
                <w:ins w:id="4233" w:author=" " w:date="2021-11-12T07:03:00Z"/>
              </w:rPr>
              <w:pPrChange w:id="4234" w:author=" " w:date="2021-11-12T07:11:00Z">
                <w:pPr/>
              </w:pPrChange>
            </w:pPr>
            <w:ins w:id="4235" w:author=" " w:date="2021-11-12T07:05:00Z">
              <w:r>
                <w:t>Kelola Admin</w:t>
              </w:r>
            </w:ins>
          </w:p>
        </w:tc>
        <w:tc>
          <w:tcPr>
            <w:tcW w:w="1982" w:type="dxa"/>
            <w:tcPrChange w:id="4236" w:author=" " w:date="2021-11-12T07:11:00Z">
              <w:tcPr>
                <w:tcW w:w="1982" w:type="dxa"/>
              </w:tcPr>
            </w:tcPrChange>
          </w:tcPr>
          <w:p w14:paraId="5731FA38" w14:textId="66D131F6" w:rsidR="00E0612A" w:rsidRDefault="00E0612A" w:rsidP="00E0612A">
            <w:pPr>
              <w:rPr>
                <w:ins w:id="4237" w:author=" " w:date="2021-11-12T07:03:00Z"/>
              </w:rPr>
            </w:pPr>
            <w:proofErr w:type="spellStart"/>
            <w:ins w:id="4238" w:author=" " w:date="2021-11-12T07:28:00Z">
              <w:r>
                <w:t>Hapus</w:t>
              </w:r>
              <w:proofErr w:type="spellEnd"/>
              <w:r>
                <w:t xml:space="preserve"> Admin</w:t>
              </w:r>
            </w:ins>
          </w:p>
        </w:tc>
        <w:tc>
          <w:tcPr>
            <w:tcW w:w="1982" w:type="dxa"/>
            <w:tcPrChange w:id="4239" w:author=" " w:date="2021-11-12T07:11:00Z">
              <w:tcPr>
                <w:tcW w:w="1982" w:type="dxa"/>
              </w:tcPr>
            </w:tcPrChange>
          </w:tcPr>
          <w:p w14:paraId="335910DC" w14:textId="77777777" w:rsidR="00E0612A" w:rsidRDefault="00E0612A" w:rsidP="00E0612A">
            <w:pPr>
              <w:rPr>
                <w:ins w:id="4240" w:author=" " w:date="2021-11-12T07:03:00Z"/>
              </w:rPr>
            </w:pPr>
          </w:p>
        </w:tc>
        <w:tc>
          <w:tcPr>
            <w:tcW w:w="1982" w:type="dxa"/>
            <w:tcPrChange w:id="4241" w:author=" " w:date="2021-11-12T07:11:00Z">
              <w:tcPr>
                <w:tcW w:w="1982" w:type="dxa"/>
              </w:tcPr>
            </w:tcPrChange>
          </w:tcPr>
          <w:p w14:paraId="7AE88B94" w14:textId="77777777" w:rsidR="00E0612A" w:rsidRDefault="00E0612A" w:rsidP="00E0612A">
            <w:pPr>
              <w:rPr>
                <w:ins w:id="4242" w:author=" " w:date="2021-11-12T07:03:00Z"/>
              </w:rPr>
            </w:pPr>
          </w:p>
        </w:tc>
      </w:tr>
      <w:tr w:rsidR="00E0612A" w14:paraId="13AA29EA" w14:textId="77777777" w:rsidTr="00C53A83">
        <w:trPr>
          <w:ins w:id="4243" w:author=" " w:date="2021-11-12T07:11:00Z"/>
        </w:trPr>
        <w:tc>
          <w:tcPr>
            <w:tcW w:w="1981" w:type="dxa"/>
            <w:vMerge/>
            <w:vAlign w:val="center"/>
          </w:tcPr>
          <w:p w14:paraId="6EB080A7" w14:textId="77777777" w:rsidR="00E0612A" w:rsidRDefault="00E0612A">
            <w:pPr>
              <w:jc w:val="center"/>
              <w:rPr>
                <w:ins w:id="4244" w:author=" " w:date="2021-11-12T07:11:00Z"/>
              </w:rPr>
              <w:pPrChange w:id="4245" w:author=" " w:date="2021-11-12T07:11:00Z">
                <w:pPr/>
              </w:pPrChange>
            </w:pPr>
          </w:p>
        </w:tc>
        <w:tc>
          <w:tcPr>
            <w:tcW w:w="1982" w:type="dxa"/>
          </w:tcPr>
          <w:p w14:paraId="044472F1" w14:textId="0B7049AA" w:rsidR="00E0612A" w:rsidRDefault="00E0612A" w:rsidP="00E0612A">
            <w:pPr>
              <w:rPr>
                <w:ins w:id="4246" w:author=" " w:date="2021-11-12T07:11:00Z"/>
              </w:rPr>
            </w:pPr>
            <w:ins w:id="4247" w:author=" " w:date="2021-11-12T07:28:00Z">
              <w:r>
                <w:t>Edit Admin</w:t>
              </w:r>
            </w:ins>
          </w:p>
        </w:tc>
        <w:tc>
          <w:tcPr>
            <w:tcW w:w="1982" w:type="dxa"/>
          </w:tcPr>
          <w:p w14:paraId="50FA4D29" w14:textId="77777777" w:rsidR="00E0612A" w:rsidRDefault="00E0612A" w:rsidP="00E0612A">
            <w:pPr>
              <w:rPr>
                <w:ins w:id="4248" w:author=" " w:date="2021-11-12T07:11:00Z"/>
              </w:rPr>
            </w:pPr>
          </w:p>
        </w:tc>
        <w:tc>
          <w:tcPr>
            <w:tcW w:w="1982" w:type="dxa"/>
          </w:tcPr>
          <w:p w14:paraId="2D6EEDEB" w14:textId="77777777" w:rsidR="00E0612A" w:rsidRDefault="00E0612A" w:rsidP="00E0612A">
            <w:pPr>
              <w:rPr>
                <w:ins w:id="4249" w:author=" " w:date="2021-11-12T07:11:00Z"/>
              </w:rPr>
            </w:pPr>
          </w:p>
        </w:tc>
      </w:tr>
      <w:tr w:rsidR="00E0612A" w14:paraId="1CBFB0D6" w14:textId="77777777" w:rsidTr="00C53A83">
        <w:trPr>
          <w:ins w:id="4250" w:author=" " w:date="2021-11-12T07:11:00Z"/>
        </w:trPr>
        <w:tc>
          <w:tcPr>
            <w:tcW w:w="1981" w:type="dxa"/>
            <w:vMerge/>
            <w:vAlign w:val="center"/>
          </w:tcPr>
          <w:p w14:paraId="2018B55C" w14:textId="77777777" w:rsidR="00E0612A" w:rsidRDefault="00E0612A">
            <w:pPr>
              <w:jc w:val="center"/>
              <w:rPr>
                <w:ins w:id="4251" w:author=" " w:date="2021-11-12T07:11:00Z"/>
              </w:rPr>
              <w:pPrChange w:id="4252" w:author=" " w:date="2021-11-12T07:11:00Z">
                <w:pPr/>
              </w:pPrChange>
            </w:pPr>
          </w:p>
        </w:tc>
        <w:tc>
          <w:tcPr>
            <w:tcW w:w="1982" w:type="dxa"/>
          </w:tcPr>
          <w:p w14:paraId="6EF2557F" w14:textId="113D9882" w:rsidR="00E0612A" w:rsidRDefault="00E0612A" w:rsidP="00E0612A">
            <w:pPr>
              <w:rPr>
                <w:ins w:id="4253" w:author=" " w:date="2021-11-12T07:11:00Z"/>
              </w:rPr>
            </w:pPr>
            <w:proofErr w:type="spellStart"/>
            <w:ins w:id="4254" w:author=" " w:date="2021-11-12T07:28:00Z">
              <w:r>
                <w:t>Tambah</w:t>
              </w:r>
              <w:proofErr w:type="spellEnd"/>
              <w:r>
                <w:t xml:space="preserve"> Admin </w:t>
              </w:r>
            </w:ins>
          </w:p>
        </w:tc>
        <w:tc>
          <w:tcPr>
            <w:tcW w:w="1982" w:type="dxa"/>
          </w:tcPr>
          <w:p w14:paraId="61C6E97D" w14:textId="77777777" w:rsidR="00E0612A" w:rsidRDefault="00E0612A" w:rsidP="00E0612A">
            <w:pPr>
              <w:rPr>
                <w:ins w:id="4255" w:author=" " w:date="2021-11-12T07:11:00Z"/>
              </w:rPr>
            </w:pPr>
          </w:p>
        </w:tc>
        <w:tc>
          <w:tcPr>
            <w:tcW w:w="1982" w:type="dxa"/>
          </w:tcPr>
          <w:p w14:paraId="26F84018" w14:textId="77777777" w:rsidR="00E0612A" w:rsidRDefault="00E0612A" w:rsidP="00E0612A">
            <w:pPr>
              <w:rPr>
                <w:ins w:id="4256" w:author=" " w:date="2021-11-12T07:11:00Z"/>
              </w:rPr>
            </w:pPr>
          </w:p>
        </w:tc>
      </w:tr>
      <w:tr w:rsidR="00E0612A" w14:paraId="4800C165" w14:textId="77777777" w:rsidTr="00C53A83">
        <w:trPr>
          <w:ins w:id="4257" w:author=" " w:date="2021-11-12T07:11:00Z"/>
        </w:trPr>
        <w:tc>
          <w:tcPr>
            <w:tcW w:w="1981" w:type="dxa"/>
            <w:vMerge/>
            <w:vAlign w:val="center"/>
          </w:tcPr>
          <w:p w14:paraId="0C7F82A7" w14:textId="77777777" w:rsidR="00E0612A" w:rsidRDefault="00E0612A">
            <w:pPr>
              <w:jc w:val="center"/>
              <w:rPr>
                <w:ins w:id="4258" w:author=" " w:date="2021-11-12T07:11:00Z"/>
              </w:rPr>
              <w:pPrChange w:id="4259" w:author=" " w:date="2021-11-12T07:11:00Z">
                <w:pPr/>
              </w:pPrChange>
            </w:pPr>
          </w:p>
        </w:tc>
        <w:tc>
          <w:tcPr>
            <w:tcW w:w="1982" w:type="dxa"/>
          </w:tcPr>
          <w:p w14:paraId="12C3E5C3" w14:textId="19085FF0" w:rsidR="00E0612A" w:rsidRDefault="00E0612A" w:rsidP="00E0612A">
            <w:pPr>
              <w:rPr>
                <w:ins w:id="4260" w:author=" " w:date="2021-11-12T07:11:00Z"/>
              </w:rPr>
            </w:pPr>
            <w:proofErr w:type="spellStart"/>
            <w:ins w:id="4261" w:author=" " w:date="2021-11-12T07:28:00Z">
              <w:r>
                <w:t>Lihat</w:t>
              </w:r>
              <w:proofErr w:type="spellEnd"/>
              <w:r>
                <w:t xml:space="preserve"> Admin</w:t>
              </w:r>
            </w:ins>
          </w:p>
        </w:tc>
        <w:tc>
          <w:tcPr>
            <w:tcW w:w="1982" w:type="dxa"/>
          </w:tcPr>
          <w:p w14:paraId="005219F3" w14:textId="77777777" w:rsidR="00E0612A" w:rsidRDefault="00E0612A" w:rsidP="00E0612A">
            <w:pPr>
              <w:rPr>
                <w:ins w:id="4262" w:author=" " w:date="2021-11-12T07:11:00Z"/>
              </w:rPr>
            </w:pPr>
          </w:p>
        </w:tc>
        <w:tc>
          <w:tcPr>
            <w:tcW w:w="1982" w:type="dxa"/>
          </w:tcPr>
          <w:p w14:paraId="68BA23EA" w14:textId="77777777" w:rsidR="00E0612A" w:rsidRDefault="00E0612A" w:rsidP="00E0612A">
            <w:pPr>
              <w:rPr>
                <w:ins w:id="4263" w:author=" " w:date="2021-11-12T07:11:00Z"/>
              </w:rPr>
            </w:pPr>
          </w:p>
        </w:tc>
      </w:tr>
      <w:tr w:rsidR="00E0612A" w14:paraId="5B8BC54E" w14:textId="77777777" w:rsidTr="00EB521B">
        <w:tblPrEx>
          <w:tblW w:w="0" w:type="auto"/>
          <w:tblPrExChange w:id="4264" w:author=" " w:date="2021-11-12T07:11:00Z">
            <w:tblPrEx>
              <w:tblW w:w="0" w:type="auto"/>
            </w:tblPrEx>
          </w:tblPrExChange>
        </w:tblPrEx>
        <w:trPr>
          <w:ins w:id="4265" w:author=" " w:date="2021-11-12T07:03:00Z"/>
        </w:trPr>
        <w:tc>
          <w:tcPr>
            <w:tcW w:w="1981" w:type="dxa"/>
            <w:vMerge w:val="restart"/>
            <w:vAlign w:val="center"/>
            <w:tcPrChange w:id="4266" w:author=" " w:date="2021-11-12T07:11:00Z">
              <w:tcPr>
                <w:tcW w:w="1981" w:type="dxa"/>
                <w:vMerge w:val="restart"/>
              </w:tcPr>
            </w:tcPrChange>
          </w:tcPr>
          <w:p w14:paraId="13FB167F" w14:textId="70E037B2" w:rsidR="00E0612A" w:rsidRDefault="00E0612A">
            <w:pPr>
              <w:jc w:val="center"/>
              <w:rPr>
                <w:ins w:id="4267" w:author=" " w:date="2021-11-12T07:03:00Z"/>
              </w:rPr>
              <w:pPrChange w:id="4268" w:author=" " w:date="2021-11-12T07:11:00Z">
                <w:pPr/>
              </w:pPrChange>
            </w:pPr>
            <w:ins w:id="4269" w:author=" " w:date="2021-11-12T07:06:00Z">
              <w:r>
                <w:t xml:space="preserve">Kelola </w:t>
              </w:r>
              <w:proofErr w:type="spellStart"/>
              <w:r>
                <w:t>Laporan</w:t>
              </w:r>
              <w:proofErr w:type="spellEnd"/>
              <w:r>
                <w:t xml:space="preserve"> </w:t>
              </w:r>
              <w:proofErr w:type="spellStart"/>
              <w:r>
                <w:t>Bermasalah</w:t>
              </w:r>
            </w:ins>
            <w:proofErr w:type="spellEnd"/>
          </w:p>
        </w:tc>
        <w:tc>
          <w:tcPr>
            <w:tcW w:w="1982" w:type="dxa"/>
            <w:tcPrChange w:id="4270" w:author=" " w:date="2021-11-12T07:11:00Z">
              <w:tcPr>
                <w:tcW w:w="1982" w:type="dxa"/>
              </w:tcPr>
            </w:tcPrChange>
          </w:tcPr>
          <w:p w14:paraId="229AC022" w14:textId="22AC6CA4" w:rsidR="00E0612A" w:rsidRDefault="00E0612A" w:rsidP="00E0612A">
            <w:pPr>
              <w:rPr>
                <w:ins w:id="4271" w:author=" " w:date="2021-11-12T07:03:00Z"/>
              </w:rPr>
            </w:pPr>
          </w:p>
        </w:tc>
        <w:tc>
          <w:tcPr>
            <w:tcW w:w="1982" w:type="dxa"/>
            <w:tcPrChange w:id="4272" w:author=" " w:date="2021-11-12T07:11:00Z">
              <w:tcPr>
                <w:tcW w:w="1982" w:type="dxa"/>
              </w:tcPr>
            </w:tcPrChange>
          </w:tcPr>
          <w:p w14:paraId="25C9A275" w14:textId="77777777" w:rsidR="00E0612A" w:rsidRDefault="00E0612A" w:rsidP="00E0612A">
            <w:pPr>
              <w:rPr>
                <w:ins w:id="4273" w:author=" " w:date="2021-11-12T07:03:00Z"/>
              </w:rPr>
            </w:pPr>
          </w:p>
        </w:tc>
        <w:tc>
          <w:tcPr>
            <w:tcW w:w="1982" w:type="dxa"/>
            <w:tcPrChange w:id="4274" w:author=" " w:date="2021-11-12T07:11:00Z">
              <w:tcPr>
                <w:tcW w:w="1982" w:type="dxa"/>
              </w:tcPr>
            </w:tcPrChange>
          </w:tcPr>
          <w:p w14:paraId="436A2EA2" w14:textId="77777777" w:rsidR="00E0612A" w:rsidRDefault="00E0612A" w:rsidP="00E0612A">
            <w:pPr>
              <w:rPr>
                <w:ins w:id="4275" w:author=" " w:date="2021-11-12T07:03:00Z"/>
              </w:rPr>
            </w:pPr>
          </w:p>
        </w:tc>
      </w:tr>
      <w:tr w:rsidR="00E0612A" w14:paraId="507D95F4" w14:textId="77777777" w:rsidTr="00E401F9">
        <w:trPr>
          <w:ins w:id="4276" w:author=" " w:date="2021-11-12T07:11:00Z"/>
        </w:trPr>
        <w:tc>
          <w:tcPr>
            <w:tcW w:w="1981" w:type="dxa"/>
            <w:vMerge/>
          </w:tcPr>
          <w:p w14:paraId="44B56DB8" w14:textId="77777777" w:rsidR="00E0612A" w:rsidRDefault="00E0612A" w:rsidP="00E0612A">
            <w:pPr>
              <w:rPr>
                <w:ins w:id="4277" w:author=" " w:date="2021-11-12T07:11:00Z"/>
              </w:rPr>
            </w:pPr>
          </w:p>
        </w:tc>
        <w:tc>
          <w:tcPr>
            <w:tcW w:w="1982" w:type="dxa"/>
          </w:tcPr>
          <w:p w14:paraId="7F3F0202" w14:textId="4BD08873" w:rsidR="00E0612A" w:rsidRDefault="00E0612A" w:rsidP="00E0612A">
            <w:pPr>
              <w:rPr>
                <w:ins w:id="4278" w:author=" " w:date="2021-11-12T07:11:00Z"/>
              </w:rPr>
            </w:pPr>
          </w:p>
        </w:tc>
        <w:tc>
          <w:tcPr>
            <w:tcW w:w="1982" w:type="dxa"/>
          </w:tcPr>
          <w:p w14:paraId="2F3D0296" w14:textId="77777777" w:rsidR="00E0612A" w:rsidRDefault="00E0612A" w:rsidP="00E0612A">
            <w:pPr>
              <w:rPr>
                <w:ins w:id="4279" w:author=" " w:date="2021-11-12T07:11:00Z"/>
              </w:rPr>
            </w:pPr>
          </w:p>
        </w:tc>
        <w:tc>
          <w:tcPr>
            <w:tcW w:w="1982" w:type="dxa"/>
          </w:tcPr>
          <w:p w14:paraId="5298F1B5" w14:textId="77777777" w:rsidR="00E0612A" w:rsidRDefault="00E0612A" w:rsidP="00E0612A">
            <w:pPr>
              <w:rPr>
                <w:ins w:id="4280" w:author=" " w:date="2021-11-12T07:11:00Z"/>
              </w:rPr>
            </w:pPr>
          </w:p>
        </w:tc>
      </w:tr>
      <w:tr w:rsidR="00E0612A" w14:paraId="321DBC4B" w14:textId="77777777" w:rsidTr="00E401F9">
        <w:trPr>
          <w:ins w:id="4281" w:author=" " w:date="2021-11-12T07:11:00Z"/>
        </w:trPr>
        <w:tc>
          <w:tcPr>
            <w:tcW w:w="1981" w:type="dxa"/>
            <w:vMerge/>
          </w:tcPr>
          <w:p w14:paraId="5B99B91C" w14:textId="77777777" w:rsidR="00E0612A" w:rsidRDefault="00E0612A" w:rsidP="00E0612A">
            <w:pPr>
              <w:rPr>
                <w:ins w:id="4282" w:author=" " w:date="2021-11-12T07:11:00Z"/>
              </w:rPr>
            </w:pPr>
          </w:p>
        </w:tc>
        <w:tc>
          <w:tcPr>
            <w:tcW w:w="1982" w:type="dxa"/>
          </w:tcPr>
          <w:p w14:paraId="335F3C71" w14:textId="1A0F7873" w:rsidR="00E0612A" w:rsidRDefault="00E0612A" w:rsidP="00E0612A">
            <w:pPr>
              <w:rPr>
                <w:ins w:id="4283" w:author=" " w:date="2021-11-12T07:11:00Z"/>
              </w:rPr>
            </w:pPr>
          </w:p>
        </w:tc>
        <w:tc>
          <w:tcPr>
            <w:tcW w:w="1982" w:type="dxa"/>
          </w:tcPr>
          <w:p w14:paraId="679E89A6" w14:textId="77777777" w:rsidR="00E0612A" w:rsidRDefault="00E0612A" w:rsidP="00E0612A">
            <w:pPr>
              <w:rPr>
                <w:ins w:id="4284" w:author=" " w:date="2021-11-12T07:11:00Z"/>
              </w:rPr>
            </w:pPr>
          </w:p>
        </w:tc>
        <w:tc>
          <w:tcPr>
            <w:tcW w:w="1982" w:type="dxa"/>
          </w:tcPr>
          <w:p w14:paraId="481393E6" w14:textId="77777777" w:rsidR="00E0612A" w:rsidRDefault="00E0612A" w:rsidP="00E0612A">
            <w:pPr>
              <w:rPr>
                <w:ins w:id="4285" w:author=" " w:date="2021-11-12T07:11:00Z"/>
              </w:rPr>
            </w:pPr>
          </w:p>
        </w:tc>
      </w:tr>
      <w:tr w:rsidR="00E0612A" w14:paraId="5E0F2EB8" w14:textId="77777777" w:rsidTr="00E401F9">
        <w:trPr>
          <w:ins w:id="4286" w:author=" " w:date="2021-11-12T07:11:00Z"/>
        </w:trPr>
        <w:tc>
          <w:tcPr>
            <w:tcW w:w="1981" w:type="dxa"/>
            <w:vMerge/>
          </w:tcPr>
          <w:p w14:paraId="23D80A5D" w14:textId="77777777" w:rsidR="00E0612A" w:rsidRDefault="00E0612A" w:rsidP="00E0612A">
            <w:pPr>
              <w:rPr>
                <w:ins w:id="4287" w:author=" " w:date="2021-11-12T07:11:00Z"/>
              </w:rPr>
            </w:pPr>
          </w:p>
        </w:tc>
        <w:tc>
          <w:tcPr>
            <w:tcW w:w="1982" w:type="dxa"/>
          </w:tcPr>
          <w:p w14:paraId="32124590" w14:textId="5E8C90FE" w:rsidR="00E0612A" w:rsidRDefault="00E0612A" w:rsidP="00E0612A">
            <w:pPr>
              <w:rPr>
                <w:ins w:id="4288" w:author=" " w:date="2021-11-12T07:11:00Z"/>
              </w:rPr>
            </w:pPr>
          </w:p>
        </w:tc>
        <w:tc>
          <w:tcPr>
            <w:tcW w:w="1982" w:type="dxa"/>
          </w:tcPr>
          <w:p w14:paraId="02036C80" w14:textId="77777777" w:rsidR="00E0612A" w:rsidRDefault="00E0612A" w:rsidP="00E0612A">
            <w:pPr>
              <w:rPr>
                <w:ins w:id="4289" w:author=" " w:date="2021-11-12T07:11:00Z"/>
              </w:rPr>
            </w:pPr>
          </w:p>
        </w:tc>
        <w:tc>
          <w:tcPr>
            <w:tcW w:w="1982" w:type="dxa"/>
          </w:tcPr>
          <w:p w14:paraId="58660D0A" w14:textId="77777777" w:rsidR="00E0612A" w:rsidRDefault="00E0612A" w:rsidP="00E0612A">
            <w:pPr>
              <w:rPr>
                <w:ins w:id="4290" w:author=" " w:date="2021-11-12T07:11:00Z"/>
              </w:rPr>
            </w:pPr>
          </w:p>
        </w:tc>
      </w:tr>
      <w:tr w:rsidR="001753DF" w14:paraId="7972C554" w14:textId="77777777" w:rsidTr="001753DF">
        <w:tblPrEx>
          <w:tblW w:w="0" w:type="auto"/>
          <w:tblPrExChange w:id="4291" w:author=" " w:date="2021-11-12T16:42:00Z">
            <w:tblPrEx>
              <w:tblW w:w="0" w:type="auto"/>
            </w:tblPrEx>
          </w:tblPrExChange>
        </w:tblPrEx>
        <w:trPr>
          <w:ins w:id="4292" w:author=" " w:date="2021-11-12T16:42:00Z"/>
        </w:trPr>
        <w:tc>
          <w:tcPr>
            <w:tcW w:w="1981" w:type="dxa"/>
            <w:vMerge w:val="restart"/>
            <w:vAlign w:val="center"/>
            <w:tcPrChange w:id="4293" w:author=" " w:date="2021-11-12T16:42:00Z">
              <w:tcPr>
                <w:tcW w:w="1981" w:type="dxa"/>
                <w:vMerge w:val="restart"/>
              </w:tcPr>
            </w:tcPrChange>
          </w:tcPr>
          <w:p w14:paraId="752BD8D9" w14:textId="5599834E" w:rsidR="001753DF" w:rsidRDefault="001753DF" w:rsidP="001753DF">
            <w:pPr>
              <w:jc w:val="center"/>
              <w:rPr>
                <w:ins w:id="4294" w:author=" " w:date="2021-11-12T16:42:00Z"/>
              </w:rPr>
              <w:pPrChange w:id="4295" w:author=" " w:date="2021-11-12T16:42:00Z">
                <w:pPr/>
              </w:pPrChange>
            </w:pPr>
            <w:ins w:id="4296" w:author=" " w:date="2021-11-12T16:42:00Z">
              <w:r>
                <w:t>Kelola Semester</w:t>
              </w:r>
            </w:ins>
          </w:p>
        </w:tc>
        <w:tc>
          <w:tcPr>
            <w:tcW w:w="1982" w:type="dxa"/>
            <w:tcPrChange w:id="4297" w:author=" " w:date="2021-11-12T16:42:00Z">
              <w:tcPr>
                <w:tcW w:w="1982" w:type="dxa"/>
              </w:tcPr>
            </w:tcPrChange>
          </w:tcPr>
          <w:p w14:paraId="2E2B01C2" w14:textId="35EC42A6" w:rsidR="001753DF" w:rsidRDefault="001753DF" w:rsidP="001753DF">
            <w:pPr>
              <w:rPr>
                <w:ins w:id="4298" w:author=" " w:date="2021-11-12T16:42:00Z"/>
              </w:rPr>
            </w:pPr>
            <w:proofErr w:type="spellStart"/>
            <w:ins w:id="4299" w:author=" " w:date="2021-11-12T16:42:00Z">
              <w:r>
                <w:t>Hapus</w:t>
              </w:r>
              <w:proofErr w:type="spellEnd"/>
              <w:r>
                <w:t xml:space="preserve"> </w:t>
              </w:r>
              <w:r>
                <w:t>semester</w:t>
              </w:r>
            </w:ins>
          </w:p>
        </w:tc>
        <w:tc>
          <w:tcPr>
            <w:tcW w:w="1982" w:type="dxa"/>
            <w:tcPrChange w:id="4300" w:author=" " w:date="2021-11-12T16:42:00Z">
              <w:tcPr>
                <w:tcW w:w="1982" w:type="dxa"/>
              </w:tcPr>
            </w:tcPrChange>
          </w:tcPr>
          <w:p w14:paraId="42EF2BF2" w14:textId="77777777" w:rsidR="001753DF" w:rsidRDefault="001753DF" w:rsidP="001753DF">
            <w:pPr>
              <w:rPr>
                <w:ins w:id="4301" w:author=" " w:date="2021-11-12T16:42:00Z"/>
              </w:rPr>
            </w:pPr>
          </w:p>
        </w:tc>
        <w:tc>
          <w:tcPr>
            <w:tcW w:w="1982" w:type="dxa"/>
            <w:tcPrChange w:id="4302" w:author=" " w:date="2021-11-12T16:42:00Z">
              <w:tcPr>
                <w:tcW w:w="1982" w:type="dxa"/>
              </w:tcPr>
            </w:tcPrChange>
          </w:tcPr>
          <w:p w14:paraId="6C75ACCA" w14:textId="77777777" w:rsidR="001753DF" w:rsidRDefault="001753DF" w:rsidP="001753DF">
            <w:pPr>
              <w:rPr>
                <w:ins w:id="4303" w:author=" " w:date="2021-11-12T16:42:00Z"/>
              </w:rPr>
            </w:pPr>
          </w:p>
        </w:tc>
      </w:tr>
      <w:tr w:rsidR="001753DF" w14:paraId="04DA0905" w14:textId="77777777" w:rsidTr="00E401F9">
        <w:trPr>
          <w:ins w:id="4304" w:author=" " w:date="2021-11-12T16:42:00Z"/>
        </w:trPr>
        <w:tc>
          <w:tcPr>
            <w:tcW w:w="1981" w:type="dxa"/>
            <w:vMerge/>
          </w:tcPr>
          <w:p w14:paraId="5B49BE50" w14:textId="77777777" w:rsidR="001753DF" w:rsidRDefault="001753DF" w:rsidP="001753DF">
            <w:pPr>
              <w:rPr>
                <w:ins w:id="4305" w:author=" " w:date="2021-11-12T16:42:00Z"/>
              </w:rPr>
            </w:pPr>
          </w:p>
        </w:tc>
        <w:tc>
          <w:tcPr>
            <w:tcW w:w="1982" w:type="dxa"/>
          </w:tcPr>
          <w:p w14:paraId="3716EA8A" w14:textId="26963429" w:rsidR="001753DF" w:rsidRDefault="001753DF" w:rsidP="001753DF">
            <w:pPr>
              <w:rPr>
                <w:ins w:id="4306" w:author=" " w:date="2021-11-12T16:42:00Z"/>
              </w:rPr>
            </w:pPr>
            <w:ins w:id="4307" w:author=" " w:date="2021-11-12T16:42:00Z">
              <w:r>
                <w:t xml:space="preserve">Edit </w:t>
              </w:r>
            </w:ins>
            <w:ins w:id="4308" w:author=" " w:date="2021-11-12T16:43:00Z">
              <w:r>
                <w:t>semester</w:t>
              </w:r>
            </w:ins>
          </w:p>
        </w:tc>
        <w:tc>
          <w:tcPr>
            <w:tcW w:w="1982" w:type="dxa"/>
          </w:tcPr>
          <w:p w14:paraId="0530840E" w14:textId="77777777" w:rsidR="001753DF" w:rsidRDefault="001753DF" w:rsidP="001753DF">
            <w:pPr>
              <w:rPr>
                <w:ins w:id="4309" w:author=" " w:date="2021-11-12T16:42:00Z"/>
              </w:rPr>
            </w:pPr>
          </w:p>
        </w:tc>
        <w:tc>
          <w:tcPr>
            <w:tcW w:w="1982" w:type="dxa"/>
          </w:tcPr>
          <w:p w14:paraId="3146D159" w14:textId="77777777" w:rsidR="001753DF" w:rsidRDefault="001753DF" w:rsidP="001753DF">
            <w:pPr>
              <w:rPr>
                <w:ins w:id="4310" w:author=" " w:date="2021-11-12T16:42:00Z"/>
              </w:rPr>
            </w:pPr>
          </w:p>
        </w:tc>
      </w:tr>
      <w:tr w:rsidR="001753DF" w14:paraId="7133C00F" w14:textId="77777777" w:rsidTr="00E401F9">
        <w:trPr>
          <w:ins w:id="4311" w:author=" " w:date="2021-11-12T16:42:00Z"/>
        </w:trPr>
        <w:tc>
          <w:tcPr>
            <w:tcW w:w="1981" w:type="dxa"/>
            <w:vMerge/>
          </w:tcPr>
          <w:p w14:paraId="078A83E6" w14:textId="77777777" w:rsidR="001753DF" w:rsidRDefault="001753DF" w:rsidP="001753DF">
            <w:pPr>
              <w:rPr>
                <w:ins w:id="4312" w:author=" " w:date="2021-11-12T16:42:00Z"/>
              </w:rPr>
            </w:pPr>
          </w:p>
        </w:tc>
        <w:tc>
          <w:tcPr>
            <w:tcW w:w="1982" w:type="dxa"/>
          </w:tcPr>
          <w:p w14:paraId="67F2BA03" w14:textId="5D4FB0AE" w:rsidR="001753DF" w:rsidRDefault="001753DF" w:rsidP="001753DF">
            <w:pPr>
              <w:rPr>
                <w:ins w:id="4313" w:author=" " w:date="2021-11-12T16:42:00Z"/>
              </w:rPr>
            </w:pPr>
            <w:proofErr w:type="spellStart"/>
            <w:ins w:id="4314" w:author=" " w:date="2021-11-12T16:42:00Z">
              <w:r>
                <w:t>Tambah</w:t>
              </w:r>
              <w:proofErr w:type="spellEnd"/>
              <w:r>
                <w:t xml:space="preserve"> </w:t>
              </w:r>
            </w:ins>
            <w:ins w:id="4315" w:author=" " w:date="2021-11-12T16:43:00Z">
              <w:r>
                <w:t>semester</w:t>
              </w:r>
            </w:ins>
          </w:p>
        </w:tc>
        <w:tc>
          <w:tcPr>
            <w:tcW w:w="1982" w:type="dxa"/>
          </w:tcPr>
          <w:p w14:paraId="65D6EC6A" w14:textId="77777777" w:rsidR="001753DF" w:rsidRDefault="001753DF" w:rsidP="001753DF">
            <w:pPr>
              <w:rPr>
                <w:ins w:id="4316" w:author=" " w:date="2021-11-12T16:42:00Z"/>
              </w:rPr>
            </w:pPr>
          </w:p>
        </w:tc>
        <w:tc>
          <w:tcPr>
            <w:tcW w:w="1982" w:type="dxa"/>
          </w:tcPr>
          <w:p w14:paraId="01388ADC" w14:textId="77777777" w:rsidR="001753DF" w:rsidRDefault="001753DF" w:rsidP="001753DF">
            <w:pPr>
              <w:rPr>
                <w:ins w:id="4317" w:author=" " w:date="2021-11-12T16:42:00Z"/>
              </w:rPr>
            </w:pPr>
          </w:p>
        </w:tc>
      </w:tr>
      <w:tr w:rsidR="001753DF" w14:paraId="38DE731A" w14:textId="77777777" w:rsidTr="00E401F9">
        <w:trPr>
          <w:ins w:id="4318" w:author=" " w:date="2021-11-12T16:42:00Z"/>
        </w:trPr>
        <w:tc>
          <w:tcPr>
            <w:tcW w:w="1981" w:type="dxa"/>
            <w:vMerge/>
          </w:tcPr>
          <w:p w14:paraId="0FEAE15B" w14:textId="77777777" w:rsidR="001753DF" w:rsidRDefault="001753DF" w:rsidP="001753DF">
            <w:pPr>
              <w:rPr>
                <w:ins w:id="4319" w:author=" " w:date="2021-11-12T16:42:00Z"/>
              </w:rPr>
            </w:pPr>
          </w:p>
        </w:tc>
        <w:tc>
          <w:tcPr>
            <w:tcW w:w="1982" w:type="dxa"/>
          </w:tcPr>
          <w:p w14:paraId="40D42478" w14:textId="5EE541DE" w:rsidR="001753DF" w:rsidRDefault="001753DF" w:rsidP="001753DF">
            <w:pPr>
              <w:rPr>
                <w:ins w:id="4320" w:author=" " w:date="2021-11-12T16:42:00Z"/>
              </w:rPr>
            </w:pPr>
            <w:proofErr w:type="spellStart"/>
            <w:ins w:id="4321" w:author=" " w:date="2021-11-12T16:42:00Z">
              <w:r>
                <w:t>Lihat</w:t>
              </w:r>
              <w:proofErr w:type="spellEnd"/>
              <w:r>
                <w:t xml:space="preserve"> </w:t>
              </w:r>
            </w:ins>
            <w:ins w:id="4322" w:author=" " w:date="2021-11-12T16:43:00Z">
              <w:r>
                <w:t>semester</w:t>
              </w:r>
            </w:ins>
          </w:p>
        </w:tc>
        <w:tc>
          <w:tcPr>
            <w:tcW w:w="1982" w:type="dxa"/>
          </w:tcPr>
          <w:p w14:paraId="2587E337" w14:textId="77777777" w:rsidR="001753DF" w:rsidRDefault="001753DF" w:rsidP="001753DF">
            <w:pPr>
              <w:rPr>
                <w:ins w:id="4323" w:author=" " w:date="2021-11-12T16:42:00Z"/>
              </w:rPr>
            </w:pPr>
          </w:p>
        </w:tc>
        <w:tc>
          <w:tcPr>
            <w:tcW w:w="1982" w:type="dxa"/>
          </w:tcPr>
          <w:p w14:paraId="692483BA" w14:textId="77777777" w:rsidR="001753DF" w:rsidRDefault="001753DF" w:rsidP="001753DF">
            <w:pPr>
              <w:rPr>
                <w:ins w:id="4324" w:author=" " w:date="2021-11-12T16:42:00Z"/>
              </w:rPr>
            </w:pPr>
          </w:p>
        </w:tc>
      </w:tr>
      <w:tr w:rsidR="001753DF" w14:paraId="4663CA68" w14:textId="77777777" w:rsidTr="00EB521B">
        <w:tblPrEx>
          <w:tblW w:w="0" w:type="auto"/>
          <w:tblPrExChange w:id="4325" w:author=" " w:date="2021-11-12T07:11:00Z">
            <w:tblPrEx>
              <w:tblW w:w="0" w:type="auto"/>
            </w:tblPrEx>
          </w:tblPrExChange>
        </w:tblPrEx>
        <w:trPr>
          <w:ins w:id="4326" w:author=" " w:date="2021-11-12T07:06:00Z"/>
        </w:trPr>
        <w:tc>
          <w:tcPr>
            <w:tcW w:w="1981" w:type="dxa"/>
            <w:vMerge w:val="restart"/>
            <w:vAlign w:val="center"/>
            <w:tcPrChange w:id="4327" w:author=" " w:date="2021-11-12T07:11:00Z">
              <w:tcPr>
                <w:tcW w:w="1981" w:type="dxa"/>
                <w:vMerge w:val="restart"/>
              </w:tcPr>
            </w:tcPrChange>
          </w:tcPr>
          <w:p w14:paraId="497CCD93" w14:textId="645F6DB3" w:rsidR="001753DF" w:rsidRDefault="001753DF" w:rsidP="001753DF">
            <w:pPr>
              <w:jc w:val="center"/>
              <w:rPr>
                <w:ins w:id="4328" w:author=" " w:date="2021-11-12T07:06:00Z"/>
              </w:rPr>
              <w:pPrChange w:id="4329" w:author=" " w:date="2021-11-12T07:11:00Z">
                <w:pPr/>
              </w:pPrChange>
            </w:pPr>
            <w:ins w:id="4330" w:author=" " w:date="2021-11-12T07:06:00Z">
              <w:r>
                <w:t>Kelola Kelas</w:t>
              </w:r>
            </w:ins>
          </w:p>
        </w:tc>
        <w:tc>
          <w:tcPr>
            <w:tcW w:w="1982" w:type="dxa"/>
            <w:tcPrChange w:id="4331" w:author=" " w:date="2021-11-12T07:11:00Z">
              <w:tcPr>
                <w:tcW w:w="1982" w:type="dxa"/>
              </w:tcPr>
            </w:tcPrChange>
          </w:tcPr>
          <w:p w14:paraId="53E76A5A" w14:textId="324B2EF1" w:rsidR="001753DF" w:rsidRDefault="001753DF" w:rsidP="001753DF">
            <w:pPr>
              <w:rPr>
                <w:ins w:id="4332" w:author=" " w:date="2021-11-12T07:06:00Z"/>
              </w:rPr>
            </w:pPr>
            <w:proofErr w:type="spellStart"/>
            <w:ins w:id="4333" w:author=" " w:date="2021-11-12T16:43:00Z">
              <w:r>
                <w:t>Hapus</w:t>
              </w:r>
              <w:proofErr w:type="spellEnd"/>
              <w:r>
                <w:t xml:space="preserve"> </w:t>
              </w:r>
              <w:proofErr w:type="spellStart"/>
              <w:r>
                <w:t>kelas</w:t>
              </w:r>
            </w:ins>
            <w:proofErr w:type="spellEnd"/>
          </w:p>
        </w:tc>
        <w:tc>
          <w:tcPr>
            <w:tcW w:w="1982" w:type="dxa"/>
            <w:tcPrChange w:id="4334" w:author=" " w:date="2021-11-12T07:11:00Z">
              <w:tcPr>
                <w:tcW w:w="1982" w:type="dxa"/>
              </w:tcPr>
            </w:tcPrChange>
          </w:tcPr>
          <w:p w14:paraId="6FE7D263" w14:textId="77777777" w:rsidR="001753DF" w:rsidRDefault="001753DF" w:rsidP="001753DF">
            <w:pPr>
              <w:rPr>
                <w:ins w:id="4335" w:author=" " w:date="2021-11-12T07:06:00Z"/>
              </w:rPr>
            </w:pPr>
          </w:p>
        </w:tc>
        <w:tc>
          <w:tcPr>
            <w:tcW w:w="1982" w:type="dxa"/>
            <w:tcPrChange w:id="4336" w:author=" " w:date="2021-11-12T07:11:00Z">
              <w:tcPr>
                <w:tcW w:w="1982" w:type="dxa"/>
              </w:tcPr>
            </w:tcPrChange>
          </w:tcPr>
          <w:p w14:paraId="2B7F1C0C" w14:textId="77777777" w:rsidR="001753DF" w:rsidRDefault="001753DF" w:rsidP="001753DF">
            <w:pPr>
              <w:rPr>
                <w:ins w:id="4337" w:author=" " w:date="2021-11-12T07:06:00Z"/>
              </w:rPr>
            </w:pPr>
          </w:p>
        </w:tc>
      </w:tr>
      <w:tr w:rsidR="001753DF" w14:paraId="65053FC4" w14:textId="77777777" w:rsidTr="00E401F9">
        <w:trPr>
          <w:ins w:id="4338" w:author=" " w:date="2021-11-12T07:11:00Z"/>
        </w:trPr>
        <w:tc>
          <w:tcPr>
            <w:tcW w:w="1981" w:type="dxa"/>
            <w:vMerge/>
          </w:tcPr>
          <w:p w14:paraId="6856A58E" w14:textId="77777777" w:rsidR="001753DF" w:rsidRDefault="001753DF" w:rsidP="001753DF">
            <w:pPr>
              <w:rPr>
                <w:ins w:id="4339" w:author=" " w:date="2021-11-12T07:11:00Z"/>
              </w:rPr>
            </w:pPr>
          </w:p>
        </w:tc>
        <w:tc>
          <w:tcPr>
            <w:tcW w:w="1982" w:type="dxa"/>
          </w:tcPr>
          <w:p w14:paraId="5F1A1E43" w14:textId="0C434B9B" w:rsidR="001753DF" w:rsidRDefault="001753DF" w:rsidP="001753DF">
            <w:pPr>
              <w:rPr>
                <w:ins w:id="4340" w:author=" " w:date="2021-11-12T07:11:00Z"/>
              </w:rPr>
            </w:pPr>
            <w:ins w:id="4341" w:author=" " w:date="2021-11-12T16:43:00Z">
              <w:r>
                <w:t xml:space="preserve">Edit </w:t>
              </w:r>
              <w:proofErr w:type="spellStart"/>
              <w:r>
                <w:t>kelas</w:t>
              </w:r>
            </w:ins>
            <w:proofErr w:type="spellEnd"/>
          </w:p>
        </w:tc>
        <w:tc>
          <w:tcPr>
            <w:tcW w:w="1982" w:type="dxa"/>
          </w:tcPr>
          <w:p w14:paraId="0807DCD7" w14:textId="77777777" w:rsidR="001753DF" w:rsidRDefault="001753DF" w:rsidP="001753DF">
            <w:pPr>
              <w:rPr>
                <w:ins w:id="4342" w:author=" " w:date="2021-11-12T07:11:00Z"/>
              </w:rPr>
            </w:pPr>
          </w:p>
        </w:tc>
        <w:tc>
          <w:tcPr>
            <w:tcW w:w="1982" w:type="dxa"/>
          </w:tcPr>
          <w:p w14:paraId="30AFD82F" w14:textId="77777777" w:rsidR="001753DF" w:rsidRDefault="001753DF" w:rsidP="001753DF">
            <w:pPr>
              <w:rPr>
                <w:ins w:id="4343" w:author=" " w:date="2021-11-12T07:11:00Z"/>
              </w:rPr>
            </w:pPr>
          </w:p>
        </w:tc>
      </w:tr>
      <w:tr w:rsidR="001753DF" w14:paraId="74719D4E" w14:textId="77777777" w:rsidTr="00E401F9">
        <w:trPr>
          <w:ins w:id="4344" w:author=" " w:date="2021-11-12T07:11:00Z"/>
        </w:trPr>
        <w:tc>
          <w:tcPr>
            <w:tcW w:w="1981" w:type="dxa"/>
            <w:vMerge/>
          </w:tcPr>
          <w:p w14:paraId="35D31EC9" w14:textId="77777777" w:rsidR="001753DF" w:rsidRDefault="001753DF" w:rsidP="001753DF">
            <w:pPr>
              <w:rPr>
                <w:ins w:id="4345" w:author=" " w:date="2021-11-12T07:11:00Z"/>
              </w:rPr>
            </w:pPr>
          </w:p>
        </w:tc>
        <w:tc>
          <w:tcPr>
            <w:tcW w:w="1982" w:type="dxa"/>
          </w:tcPr>
          <w:p w14:paraId="7F50D5DD" w14:textId="638B6FAA" w:rsidR="001753DF" w:rsidRDefault="001753DF" w:rsidP="001753DF">
            <w:pPr>
              <w:rPr>
                <w:ins w:id="4346" w:author=" " w:date="2021-11-12T07:11:00Z"/>
              </w:rPr>
            </w:pPr>
            <w:proofErr w:type="spellStart"/>
            <w:ins w:id="4347" w:author=" " w:date="2021-11-12T16:43:00Z">
              <w:r>
                <w:t>Tambah</w:t>
              </w:r>
              <w:proofErr w:type="spellEnd"/>
              <w:r>
                <w:t xml:space="preserve"> </w:t>
              </w:r>
            </w:ins>
            <w:proofErr w:type="spellStart"/>
            <w:ins w:id="4348" w:author=" " w:date="2021-11-12T16:44:00Z">
              <w:r>
                <w:t>kelas</w:t>
              </w:r>
              <w:proofErr w:type="spellEnd"/>
              <w:r>
                <w:t xml:space="preserve"> </w:t>
              </w:r>
            </w:ins>
          </w:p>
        </w:tc>
        <w:tc>
          <w:tcPr>
            <w:tcW w:w="1982" w:type="dxa"/>
          </w:tcPr>
          <w:p w14:paraId="5B297F1D" w14:textId="77777777" w:rsidR="001753DF" w:rsidRDefault="001753DF" w:rsidP="001753DF">
            <w:pPr>
              <w:rPr>
                <w:ins w:id="4349" w:author=" " w:date="2021-11-12T07:11:00Z"/>
              </w:rPr>
            </w:pPr>
          </w:p>
        </w:tc>
        <w:tc>
          <w:tcPr>
            <w:tcW w:w="1982" w:type="dxa"/>
          </w:tcPr>
          <w:p w14:paraId="61FE50E0" w14:textId="77777777" w:rsidR="001753DF" w:rsidRDefault="001753DF" w:rsidP="001753DF">
            <w:pPr>
              <w:rPr>
                <w:ins w:id="4350" w:author=" " w:date="2021-11-12T07:11:00Z"/>
              </w:rPr>
            </w:pPr>
          </w:p>
        </w:tc>
      </w:tr>
      <w:tr w:rsidR="001753DF" w14:paraId="7B56E798" w14:textId="77777777" w:rsidTr="00E401F9">
        <w:trPr>
          <w:ins w:id="4351" w:author=" " w:date="2021-11-12T07:11:00Z"/>
        </w:trPr>
        <w:tc>
          <w:tcPr>
            <w:tcW w:w="1981" w:type="dxa"/>
            <w:vMerge/>
          </w:tcPr>
          <w:p w14:paraId="43078AD0" w14:textId="77777777" w:rsidR="001753DF" w:rsidRDefault="001753DF" w:rsidP="001753DF">
            <w:pPr>
              <w:rPr>
                <w:ins w:id="4352" w:author=" " w:date="2021-11-12T07:11:00Z"/>
              </w:rPr>
            </w:pPr>
          </w:p>
        </w:tc>
        <w:tc>
          <w:tcPr>
            <w:tcW w:w="1982" w:type="dxa"/>
          </w:tcPr>
          <w:p w14:paraId="13652708" w14:textId="15136387" w:rsidR="001753DF" w:rsidRDefault="001753DF" w:rsidP="001753DF">
            <w:pPr>
              <w:rPr>
                <w:ins w:id="4353" w:author=" " w:date="2021-11-12T07:11:00Z"/>
              </w:rPr>
            </w:pPr>
            <w:proofErr w:type="spellStart"/>
            <w:ins w:id="4354" w:author=" " w:date="2021-11-12T16:43:00Z">
              <w:r>
                <w:t>Lihat</w:t>
              </w:r>
              <w:proofErr w:type="spellEnd"/>
              <w:r>
                <w:t xml:space="preserve"> </w:t>
              </w:r>
            </w:ins>
            <w:proofErr w:type="spellStart"/>
            <w:ins w:id="4355" w:author=" " w:date="2021-11-12T16:44:00Z">
              <w:r>
                <w:t>kelas</w:t>
              </w:r>
            </w:ins>
            <w:proofErr w:type="spellEnd"/>
          </w:p>
        </w:tc>
        <w:tc>
          <w:tcPr>
            <w:tcW w:w="1982" w:type="dxa"/>
          </w:tcPr>
          <w:p w14:paraId="2A970CBD" w14:textId="77777777" w:rsidR="001753DF" w:rsidRDefault="001753DF" w:rsidP="001753DF">
            <w:pPr>
              <w:rPr>
                <w:ins w:id="4356" w:author=" " w:date="2021-11-12T07:11:00Z"/>
              </w:rPr>
            </w:pPr>
          </w:p>
        </w:tc>
        <w:tc>
          <w:tcPr>
            <w:tcW w:w="1982" w:type="dxa"/>
          </w:tcPr>
          <w:p w14:paraId="7FD0764A" w14:textId="77777777" w:rsidR="001753DF" w:rsidRDefault="001753DF" w:rsidP="001753DF">
            <w:pPr>
              <w:rPr>
                <w:ins w:id="4357" w:author=" " w:date="2021-11-12T07:11:00Z"/>
              </w:rPr>
            </w:pPr>
          </w:p>
        </w:tc>
      </w:tr>
    </w:tbl>
    <w:p w14:paraId="7FDA2F8E" w14:textId="5FBFFE4B" w:rsidR="00E401F9" w:rsidRPr="00C53A83" w:rsidDel="001753DF" w:rsidRDefault="00E401F9">
      <w:pPr>
        <w:rPr>
          <w:del w:id="4358" w:author=" " w:date="2021-11-12T16:44:00Z"/>
        </w:rPr>
        <w:pPrChange w:id="4359" w:author=" " w:date="2021-11-12T07:03:00Z">
          <w:pPr>
            <w:pStyle w:val="Heading3"/>
            <w:numPr>
              <w:ilvl w:val="0"/>
              <w:numId w:val="12"/>
            </w:numPr>
            <w:ind w:left="426" w:hanging="360"/>
          </w:pPr>
        </w:pPrChange>
      </w:pPr>
    </w:p>
    <w:p w14:paraId="11CD3083" w14:textId="0440C9CC" w:rsidR="00007BE9" w:rsidRDefault="00007BE9" w:rsidP="00C93BF7">
      <w:pPr>
        <w:pStyle w:val="Heading3"/>
        <w:numPr>
          <w:ilvl w:val="0"/>
          <w:numId w:val="12"/>
        </w:numPr>
        <w:ind w:left="426"/>
        <w:rPr>
          <w:lang w:val="en-US"/>
        </w:rPr>
      </w:pPr>
      <w:bookmarkStart w:id="4360" w:name="_Toc80034265"/>
      <w:bookmarkStart w:id="4361" w:name="_Toc83115765"/>
      <w:proofErr w:type="spellStart"/>
      <w:r>
        <w:rPr>
          <w:lang w:val="en-US"/>
        </w:rPr>
        <w:t>Skenario</w:t>
      </w:r>
      <w:proofErr w:type="spellEnd"/>
      <w:r>
        <w:rPr>
          <w:lang w:val="en-US"/>
        </w:rPr>
        <w:t xml:space="preserve"> </w:t>
      </w:r>
      <w:proofErr w:type="spellStart"/>
      <w:r>
        <w:rPr>
          <w:lang w:val="en-US"/>
        </w:rPr>
        <w:t>Pengujian</w:t>
      </w:r>
      <w:bookmarkEnd w:id="4360"/>
      <w:bookmarkEnd w:id="4361"/>
      <w:proofErr w:type="spellEnd"/>
    </w:p>
    <w:p w14:paraId="448A47F6" w14:textId="1682BA64" w:rsidR="00007BE9" w:rsidRDefault="00007BE9" w:rsidP="00C93BF7">
      <w:pPr>
        <w:pStyle w:val="Heading3"/>
        <w:numPr>
          <w:ilvl w:val="0"/>
          <w:numId w:val="12"/>
        </w:numPr>
        <w:ind w:left="426"/>
        <w:rPr>
          <w:lang w:val="en-US"/>
        </w:rPr>
      </w:pPr>
      <w:bookmarkStart w:id="4362" w:name="_Toc80034266"/>
      <w:bookmarkStart w:id="4363" w:name="_Toc83115766"/>
      <w:proofErr w:type="spellStart"/>
      <w:r>
        <w:rPr>
          <w:lang w:val="en-US"/>
        </w:rPr>
        <w:t>Pelaksanaan</w:t>
      </w:r>
      <w:proofErr w:type="spellEnd"/>
      <w:r>
        <w:rPr>
          <w:lang w:val="en-US"/>
        </w:rPr>
        <w:t xml:space="preserve"> </w:t>
      </w:r>
      <w:proofErr w:type="spellStart"/>
      <w:r>
        <w:rPr>
          <w:lang w:val="en-US"/>
        </w:rPr>
        <w:t>Pengujian</w:t>
      </w:r>
      <w:bookmarkEnd w:id="4362"/>
      <w:bookmarkEnd w:id="4363"/>
      <w:proofErr w:type="spellEnd"/>
    </w:p>
    <w:p w14:paraId="3035567C" w14:textId="13B945D5" w:rsidR="00007BE9" w:rsidRDefault="00007BE9" w:rsidP="00C93BF7">
      <w:pPr>
        <w:pStyle w:val="Heading3"/>
        <w:numPr>
          <w:ilvl w:val="0"/>
          <w:numId w:val="12"/>
        </w:numPr>
        <w:ind w:left="426"/>
        <w:rPr>
          <w:lang w:val="en-US"/>
        </w:rPr>
      </w:pPr>
      <w:bookmarkStart w:id="4364" w:name="_Toc80034267"/>
      <w:bookmarkStart w:id="4365" w:name="_Toc83115767"/>
      <w:r>
        <w:rPr>
          <w:lang w:val="en-US"/>
        </w:rPr>
        <w:t xml:space="preserve">Kesimpulan Hasil </w:t>
      </w:r>
      <w:proofErr w:type="spellStart"/>
      <w:r>
        <w:rPr>
          <w:lang w:val="en-US"/>
        </w:rPr>
        <w:t>Pengujian</w:t>
      </w:r>
      <w:bookmarkEnd w:id="4364"/>
      <w:bookmarkEnd w:id="4365"/>
      <w:proofErr w:type="spellEnd"/>
    </w:p>
    <w:p w14:paraId="0240FA41" w14:textId="77777777" w:rsidR="00007BE9" w:rsidRPr="00007BE9" w:rsidRDefault="00007BE9" w:rsidP="00007BE9"/>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CD3427">
          <w:headerReference w:type="default" r:id="rId187"/>
          <w:footerReference w:type="default" r:id="rId188"/>
          <w:type w:val="continuous"/>
          <w:pgSz w:w="11906" w:h="16838"/>
          <w:pgMar w:top="2268" w:right="1701" w:bottom="1701" w:left="2268" w:header="709" w:footer="709" w:gutter="0"/>
          <w:pgNumType w:start="34"/>
          <w:cols w:space="708"/>
          <w:docGrid w:linePitch="360"/>
        </w:sectPr>
      </w:pPr>
    </w:p>
    <w:p w14:paraId="59822AF9" w14:textId="69032E04" w:rsidR="00007BE9" w:rsidRDefault="00007BE9" w:rsidP="00007BE9">
      <w:r>
        <w:br w:type="page"/>
      </w:r>
    </w:p>
    <w:p w14:paraId="55943017" w14:textId="3CFC64F1" w:rsidR="00007BE9" w:rsidRDefault="00007BE9" w:rsidP="00007BE9">
      <w:pPr>
        <w:pStyle w:val="Heading1"/>
        <w:numPr>
          <w:ilvl w:val="0"/>
          <w:numId w:val="0"/>
        </w:numPr>
        <w:rPr>
          <w:szCs w:val="22"/>
          <w:lang w:val="en-US"/>
        </w:rPr>
      </w:pPr>
      <w:bookmarkStart w:id="4366" w:name="_Toc80034268"/>
      <w:bookmarkStart w:id="4367"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4366"/>
      <w:bookmarkEnd w:id="4367"/>
    </w:p>
    <w:p w14:paraId="39B950C9" w14:textId="77777777" w:rsidR="000451D6" w:rsidRPr="000451D6" w:rsidRDefault="000451D6" w:rsidP="000451D6"/>
    <w:p w14:paraId="3A094AF9" w14:textId="03668D9B" w:rsidR="00040376" w:rsidRDefault="00007BE9" w:rsidP="00C93BF7">
      <w:pPr>
        <w:pStyle w:val="Heading2"/>
        <w:numPr>
          <w:ilvl w:val="1"/>
          <w:numId w:val="13"/>
        </w:numPr>
        <w:ind w:left="426" w:hanging="426"/>
        <w:rPr>
          <w:lang w:val="en-US"/>
        </w:rPr>
      </w:pPr>
      <w:bookmarkStart w:id="4368" w:name="_Toc80034269"/>
      <w:bookmarkStart w:id="4369" w:name="_Toc83115769"/>
      <w:r>
        <w:rPr>
          <w:lang w:val="en-US"/>
        </w:rPr>
        <w:t>Kesimpulan</w:t>
      </w:r>
      <w:bookmarkEnd w:id="4368"/>
      <w:bookmarkEnd w:id="4369"/>
    </w:p>
    <w:p w14:paraId="10532584" w14:textId="3C1BA827" w:rsidR="00007BE9" w:rsidRDefault="00007BE9" w:rsidP="00C93BF7">
      <w:pPr>
        <w:pStyle w:val="Heading2"/>
        <w:numPr>
          <w:ilvl w:val="1"/>
          <w:numId w:val="13"/>
        </w:numPr>
        <w:ind w:left="426" w:hanging="426"/>
        <w:rPr>
          <w:lang w:val="en-US"/>
        </w:rPr>
      </w:pPr>
      <w:bookmarkStart w:id="4370" w:name="_Toc80034270"/>
      <w:bookmarkStart w:id="4371" w:name="_Toc83115770"/>
      <w:r>
        <w:rPr>
          <w:lang w:val="en-US"/>
        </w:rPr>
        <w:t>Saran</w:t>
      </w:r>
      <w:bookmarkEnd w:id="4370"/>
      <w:bookmarkEnd w:id="4371"/>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CD3427">
          <w:headerReference w:type="default" r:id="rId189"/>
          <w:footerReference w:type="default" r:id="rId190"/>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35E4CC9F" w:rsidR="00B01AB5" w:rsidRPr="00B01AB5" w:rsidRDefault="00B01AB5" w:rsidP="00B01AB5">
      <w:pPr>
        <w:pStyle w:val="Heading1"/>
        <w:numPr>
          <w:ilvl w:val="0"/>
          <w:numId w:val="0"/>
        </w:numPr>
        <w:rPr>
          <w:szCs w:val="22"/>
          <w:lang w:val="en-US"/>
        </w:rPr>
      </w:pPr>
      <w:bookmarkStart w:id="4372" w:name="_Toc80034271"/>
      <w:bookmarkStart w:id="4373" w:name="_Toc83115771"/>
      <w:r>
        <w:rPr>
          <w:szCs w:val="22"/>
          <w:lang w:val="en-US"/>
        </w:rPr>
        <w:lastRenderedPageBreak/>
        <w:t>DAFTAR PUSTAKA</w:t>
      </w:r>
      <w:bookmarkEnd w:id="4372"/>
      <w:bookmarkEnd w:id="4373"/>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t>[13]</w:t>
      </w:r>
      <w:r w:rsidRPr="009C13CB">
        <w:rPr>
          <w:noProof/>
        </w:rPr>
        <w:tab/>
        <w:t xml:space="preserve">W. Adam and L. Sagala, “Sistem Absensi Pegawai Menggunakan Teknologi </w:t>
      </w:r>
      <w:r w:rsidRPr="009C13CB">
        <w:rPr>
          <w:noProof/>
        </w:rPr>
        <w:lastRenderedPageBreak/>
        <w:t xml:space="preserve">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CD3427">
      <w:headerReference w:type="default" r:id="rId191"/>
      <w:footerReference w:type="default" r:id="rId192"/>
      <w:type w:val="continuous"/>
      <w:pgSz w:w="11906" w:h="16838"/>
      <w:pgMar w:top="2268" w:right="1701" w:bottom="1701" w:left="2268" w:header="709" w:footer="709" w:gutter="0"/>
      <w:pgNumType w:start="36"/>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Rafi Aziizi" w:date="2021-11-12T11:04:00Z" w:initials="RA">
    <w:p w14:paraId="3B880C94" w14:textId="7C788FE8" w:rsidR="001F2641" w:rsidRDefault="001F2641">
      <w:pPr>
        <w:pStyle w:val="CommentText"/>
      </w:pPr>
      <w:r>
        <w:rPr>
          <w:rStyle w:val="CommentReference"/>
        </w:rPr>
        <w:annotationRef/>
      </w:r>
      <w:r>
        <w:t>Citation</w:t>
      </w:r>
    </w:p>
  </w:comment>
  <w:comment w:id="58" w:author="Rafi Aziizi" w:date="2021-11-12T11:06:00Z" w:initials="RA">
    <w:p w14:paraId="3D0D308C" w14:textId="77777777" w:rsidR="001F2641" w:rsidRDefault="001F2641">
      <w:pPr>
        <w:pStyle w:val="CommentText"/>
      </w:pPr>
      <w:r>
        <w:rPr>
          <w:rStyle w:val="CommentReference"/>
        </w:rPr>
        <w:annotationRef/>
      </w:r>
      <w:proofErr w:type="spellStart"/>
      <w:r>
        <w:t>Tambahkan</w:t>
      </w:r>
      <w:proofErr w:type="spellEnd"/>
      <w:r>
        <w:t xml:space="preserve"> </w:t>
      </w:r>
      <w:proofErr w:type="spellStart"/>
      <w:r>
        <w:t>berdasarkan</w:t>
      </w:r>
      <w:proofErr w:type="spellEnd"/>
      <w:r>
        <w:t xml:space="preserve"> </w:t>
      </w:r>
      <w:proofErr w:type="spellStart"/>
      <w:r>
        <w:t>identifikasi</w:t>
      </w:r>
      <w:proofErr w:type="spellEnd"/>
      <w:r>
        <w:t xml:space="preserve"> </w:t>
      </w:r>
      <w:proofErr w:type="spellStart"/>
      <w:r>
        <w:t>masalah</w:t>
      </w:r>
      <w:proofErr w:type="spellEnd"/>
    </w:p>
    <w:p w14:paraId="3835B1DD" w14:textId="1304DFDF" w:rsidR="001F2641" w:rsidRDefault="001F2641">
      <w:pPr>
        <w:pStyle w:val="CommentText"/>
      </w:pPr>
    </w:p>
  </w:comment>
  <w:comment w:id="65" w:author="Rafi Aziizi" w:date="2021-11-12T11:07:00Z" w:initials="RA">
    <w:p w14:paraId="31CBCDB3" w14:textId="2C543950" w:rsidR="001F2641" w:rsidRDefault="001F2641">
      <w:pPr>
        <w:pStyle w:val="CommentText"/>
      </w:pPr>
      <w:r>
        <w:rPr>
          <w:rStyle w:val="CommentReference"/>
        </w:rPr>
        <w:annotationRef/>
      </w:r>
      <w:proofErr w:type="spellStart"/>
      <w:r>
        <w:t>Maksud</w:t>
      </w:r>
      <w:proofErr w:type="spellEnd"/>
      <w:r>
        <w:t xml:space="preserve"> (</w:t>
      </w:r>
      <w:proofErr w:type="spellStart"/>
      <w:r>
        <w:t>membangun</w:t>
      </w:r>
      <w:proofErr w:type="spellEnd"/>
      <w:r>
        <w:t xml:space="preserve">) </w:t>
      </w:r>
      <w:proofErr w:type="spellStart"/>
      <w:r>
        <w:t>tujuan</w:t>
      </w:r>
      <w:proofErr w:type="spellEnd"/>
      <w:r>
        <w:t xml:space="preserve"> </w:t>
      </w:r>
      <w:proofErr w:type="spellStart"/>
      <w:r>
        <w:t>itu</w:t>
      </w:r>
      <w:proofErr w:type="spellEnd"/>
      <w:r>
        <w:t xml:space="preserve"> </w:t>
      </w:r>
      <w:proofErr w:type="spellStart"/>
      <w:r>
        <w:t>menjawab</w:t>
      </w:r>
      <w:proofErr w:type="spellEnd"/>
      <w:r>
        <w:t xml:space="preserve"> </w:t>
      </w:r>
      <w:proofErr w:type="spellStart"/>
      <w:r>
        <w:t>permasalahan</w:t>
      </w:r>
      <w:proofErr w:type="spellEnd"/>
    </w:p>
  </w:comment>
  <w:comment w:id="155" w:author="Rafi Aziizi" w:date="2021-11-12T11:09:00Z" w:initials="RA">
    <w:p w14:paraId="7715E8AD" w14:textId="77777777" w:rsidR="001F2641" w:rsidRDefault="001F2641">
      <w:pPr>
        <w:pStyle w:val="CommentText"/>
      </w:pPr>
      <w:r>
        <w:rPr>
          <w:rStyle w:val="CommentReference"/>
        </w:rPr>
        <w:annotationRef/>
      </w:r>
      <w:proofErr w:type="spellStart"/>
      <w:r>
        <w:t>Tidak</w:t>
      </w:r>
      <w:proofErr w:type="spellEnd"/>
      <w:r>
        <w:t xml:space="preserve"> </w:t>
      </w:r>
      <w:proofErr w:type="spellStart"/>
      <w:r>
        <w:t>menggunakan</w:t>
      </w:r>
      <w:proofErr w:type="spellEnd"/>
      <w:r>
        <w:t xml:space="preserve"> flowchart</w:t>
      </w:r>
    </w:p>
    <w:p w14:paraId="6589DD08" w14:textId="348BED28" w:rsidR="001F2641" w:rsidRDefault="001F2641">
      <w:pPr>
        <w:pStyle w:val="CommentText"/>
      </w:pPr>
    </w:p>
  </w:comment>
  <w:comment w:id="169" w:author="Rafi Aziizi" w:date="2021-11-12T11:09:00Z" w:initials="RA">
    <w:p w14:paraId="1E8C2A30" w14:textId="59FFE61C" w:rsidR="001F2641" w:rsidRDefault="001F2641">
      <w:pPr>
        <w:pStyle w:val="CommentText"/>
      </w:pPr>
      <w:r>
        <w:rPr>
          <w:rStyle w:val="CommentReference"/>
        </w:rPr>
        <w:annotationRef/>
      </w:r>
      <w:proofErr w:type="spellStart"/>
      <w:r>
        <w:t>Menambahkan</w:t>
      </w:r>
      <w:proofErr w:type="spellEnd"/>
      <w:r>
        <w:t xml:space="preserve"> </w:t>
      </w:r>
      <w:proofErr w:type="spellStart"/>
      <w:r>
        <w:t>penjelasan</w:t>
      </w:r>
      <w:proofErr w:type="spellEnd"/>
      <w:r>
        <w:t xml:space="preserve"> dan </w:t>
      </w:r>
      <w:proofErr w:type="spellStart"/>
      <w:r>
        <w:t>fitur</w:t>
      </w:r>
      <w:proofErr w:type="spellEnd"/>
      <w:r>
        <w:t xml:space="preserve"> </w:t>
      </w:r>
      <w:proofErr w:type="spellStart"/>
      <w:r>
        <w:t>dari</w:t>
      </w:r>
      <w:proofErr w:type="spellEnd"/>
      <w:r>
        <w:t xml:space="preserve"> </w:t>
      </w:r>
      <w:proofErr w:type="spellStart"/>
      <w:r>
        <w:t>referensi</w:t>
      </w:r>
      <w:proofErr w:type="spellEnd"/>
      <w:r>
        <w:t xml:space="preserve"> lain</w:t>
      </w:r>
    </w:p>
  </w:comment>
  <w:comment w:id="201" w:author="Rafi Aziizi" w:date="2021-11-12T11:11:00Z" w:initials="RA">
    <w:p w14:paraId="7EC3662C" w14:textId="77777777" w:rsidR="001F2641" w:rsidRDefault="001F2641">
      <w:pPr>
        <w:pStyle w:val="CommentText"/>
      </w:pPr>
      <w:r>
        <w:rPr>
          <w:rStyle w:val="CommentReference"/>
        </w:rPr>
        <w:annotationRef/>
      </w:r>
      <w:proofErr w:type="spellStart"/>
      <w:r>
        <w:t>Dimasukan</w:t>
      </w:r>
      <w:proofErr w:type="spellEnd"/>
      <w:r>
        <w:t xml:space="preserve"> </w:t>
      </w:r>
      <w:proofErr w:type="spellStart"/>
      <w:r>
        <w:t>kedalam</w:t>
      </w:r>
      <w:proofErr w:type="spellEnd"/>
      <w:r>
        <w:t xml:space="preserve"> </w:t>
      </w:r>
      <w:proofErr w:type="spellStart"/>
      <w:r>
        <w:t>analisis</w:t>
      </w:r>
      <w:proofErr w:type="spellEnd"/>
      <w:r>
        <w:t xml:space="preserve"> </w:t>
      </w:r>
      <w:proofErr w:type="spellStart"/>
      <w:r>
        <w:t>sistem</w:t>
      </w:r>
      <w:proofErr w:type="spellEnd"/>
      <w:r>
        <w:t xml:space="preserve"> </w:t>
      </w:r>
      <w:proofErr w:type="spellStart"/>
      <w:r>
        <w:t>berjalan</w:t>
      </w:r>
      <w:proofErr w:type="spellEnd"/>
    </w:p>
    <w:p w14:paraId="492B9B22" w14:textId="6B74E6B4" w:rsidR="001F2641" w:rsidRDefault="001F2641">
      <w:pPr>
        <w:pStyle w:val="CommentText"/>
      </w:pPr>
    </w:p>
  </w:comment>
  <w:comment w:id="239" w:author="Rafi Aziizi" w:date="2021-11-12T11:12:00Z" w:initials="RA">
    <w:p w14:paraId="1BA29CBF" w14:textId="7C11D401" w:rsidR="001F2641" w:rsidRDefault="001F2641">
      <w:pPr>
        <w:pStyle w:val="CommentText"/>
      </w:pPr>
      <w:r>
        <w:rPr>
          <w:rStyle w:val="CommentReference"/>
        </w:rPr>
        <w:annotationRef/>
      </w:r>
      <w:proofErr w:type="spellStart"/>
      <w:r>
        <w:t>Dibuatkan</w:t>
      </w:r>
      <w:proofErr w:type="spellEnd"/>
      <w:r>
        <w:t xml:space="preserve"> </w:t>
      </w:r>
      <w:proofErr w:type="spellStart"/>
      <w:r>
        <w:t>modul</w:t>
      </w:r>
      <w:proofErr w:type="spellEnd"/>
      <w:r>
        <w:t xml:space="preserve"> </w:t>
      </w:r>
      <w:proofErr w:type="spellStart"/>
      <w:r>
        <w:t>setiap</w:t>
      </w:r>
      <w:proofErr w:type="spellEnd"/>
      <w:r>
        <w:t xml:space="preserve"> </w:t>
      </w:r>
      <w:proofErr w:type="spellStart"/>
      <w:r>
        <w:t>bagian</w:t>
      </w:r>
      <w:proofErr w:type="spellEnd"/>
      <w:r>
        <w:t xml:space="preserve"> </w:t>
      </w:r>
      <w:proofErr w:type="spellStart"/>
      <w:r>
        <w:t>sesuai</w:t>
      </w:r>
      <w:proofErr w:type="spellEnd"/>
      <w:r>
        <w:t xml:space="preserve"> </w:t>
      </w:r>
      <w:proofErr w:type="spellStart"/>
      <w:r>
        <w:t>probis</w:t>
      </w:r>
      <w:proofErr w:type="spellEnd"/>
    </w:p>
  </w:comment>
  <w:comment w:id="363" w:author="Rafi Aziizi" w:date="2021-11-12T11:14:00Z" w:initials="RA">
    <w:p w14:paraId="52FF2CAA" w14:textId="1212DBA6" w:rsidR="001F2641" w:rsidRDefault="001F2641">
      <w:pPr>
        <w:pStyle w:val="CommentText"/>
      </w:pPr>
      <w:r>
        <w:rPr>
          <w:rStyle w:val="CommentReference"/>
        </w:rPr>
        <w:annotationRef/>
      </w:r>
      <w:proofErr w:type="spellStart"/>
      <w:r>
        <w:t>Seperti</w:t>
      </w:r>
      <w:proofErr w:type="spellEnd"/>
      <w:r>
        <w:t xml:space="preserve"> </w:t>
      </w:r>
      <w:proofErr w:type="spellStart"/>
      <w:r>
        <w:t>bisnis</w:t>
      </w:r>
      <w:proofErr w:type="spellEnd"/>
      <w:r>
        <w:t xml:space="preserve"> </w:t>
      </w:r>
      <w:proofErr w:type="spellStart"/>
      <w:r>
        <w:t>aktor</w:t>
      </w:r>
      <w:proofErr w:type="spellEnd"/>
    </w:p>
  </w:comment>
  <w:comment w:id="475" w:author="Rafi Aziizi" w:date="2021-11-12T11:16:00Z" w:initials="RA">
    <w:p w14:paraId="42687E1E" w14:textId="31151307" w:rsidR="001F2641" w:rsidRDefault="001F2641">
      <w:pPr>
        <w:pStyle w:val="CommentText"/>
      </w:pPr>
      <w:r>
        <w:rPr>
          <w:rStyle w:val="CommentReference"/>
        </w:rPr>
        <w:annotationRef/>
      </w:r>
      <w:r>
        <w:t xml:space="preserve">Change sub </w:t>
      </w:r>
    </w:p>
  </w:comment>
  <w:comment w:id="947" w:author="Rafi Aziizi" w:date="2021-11-12T11:20:00Z" w:initials="RA">
    <w:p w14:paraId="15FDBDBA" w14:textId="768C535D" w:rsidR="001F2641" w:rsidRDefault="001F2641">
      <w:pPr>
        <w:pStyle w:val="CommentText"/>
      </w:pPr>
      <w:r>
        <w:rPr>
          <w:rStyle w:val="CommentReference"/>
        </w:rPr>
        <w:annotationRef/>
      </w:r>
      <w:r>
        <w:t>Split all crud</w:t>
      </w:r>
    </w:p>
  </w:comment>
  <w:comment w:id="3344" w:author="Rafi Aziizi" w:date="2021-11-12T11:26:00Z" w:initials="RA">
    <w:p w14:paraId="3E9283E6" w14:textId="3161506E" w:rsidR="001F2641" w:rsidRDefault="001F2641">
      <w:pPr>
        <w:pStyle w:val="CommentText"/>
      </w:pPr>
      <w:r>
        <w:rPr>
          <w:rStyle w:val="CommentReference"/>
        </w:rPr>
        <w:annotationRef/>
      </w:r>
      <w:proofErr w:type="spellStart"/>
      <w:r>
        <w:t>Diperluas</w:t>
      </w:r>
      <w:proofErr w:type="spellEnd"/>
      <w:r>
        <w:t xml:space="preserve"> </w:t>
      </w:r>
      <w:proofErr w:type="spellStart"/>
      <w:r>
        <w:t>dari</w:t>
      </w:r>
      <w:proofErr w:type="spellEnd"/>
      <w:r>
        <w:t xml:space="preserve"> proses </w:t>
      </w:r>
      <w:proofErr w:type="spellStart"/>
      <w:r>
        <w:t>awal</w:t>
      </w:r>
      <w:proofErr w:type="spellEnd"/>
      <w:r>
        <w:t xml:space="preserve"> </w:t>
      </w:r>
      <w:proofErr w:type="spellStart"/>
      <w:r>
        <w:t>absensi</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880C94" w15:done="0"/>
  <w15:commentEx w15:paraId="3835B1DD" w15:done="1"/>
  <w15:commentEx w15:paraId="31CBCDB3" w15:done="1"/>
  <w15:commentEx w15:paraId="6589DD08" w15:done="0"/>
  <w15:commentEx w15:paraId="1E8C2A30" w15:done="0"/>
  <w15:commentEx w15:paraId="492B9B22" w15:done="0"/>
  <w15:commentEx w15:paraId="1BA29CBF" w15:done="0"/>
  <w15:commentEx w15:paraId="52FF2CAA" w15:done="0"/>
  <w15:commentEx w15:paraId="42687E1E" w15:done="0"/>
  <w15:commentEx w15:paraId="15FDBDBA" w15:done="0"/>
  <w15:commentEx w15:paraId="3E9283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8BE" w16cex:dateUtc="2021-11-12T04:04:00Z"/>
  <w16cex:commentExtensible w16cex:durableId="2538C928" w16cex:dateUtc="2021-11-12T04:06:00Z"/>
  <w16cex:commentExtensible w16cex:durableId="2538C979" w16cex:dateUtc="2021-11-12T04:07:00Z"/>
  <w16cex:commentExtensible w16cex:durableId="2538C9CD" w16cex:dateUtc="2021-11-12T04:09:00Z"/>
  <w16cex:commentExtensible w16cex:durableId="2538CA06" w16cex:dateUtc="2021-11-12T04:09:00Z"/>
  <w16cex:commentExtensible w16cex:durableId="2538CA5E" w16cex:dateUtc="2021-11-12T04:11:00Z"/>
  <w16cex:commentExtensible w16cex:durableId="2538CA9B" w16cex:dateUtc="2021-11-12T04:12:00Z"/>
  <w16cex:commentExtensible w16cex:durableId="2538CB03" w16cex:dateUtc="2021-11-12T04:14:00Z"/>
  <w16cex:commentExtensible w16cex:durableId="2538CB7F" w16cex:dateUtc="2021-11-12T04:16:00Z"/>
  <w16cex:commentExtensible w16cex:durableId="2538CC70" w16cex:dateUtc="2021-11-12T04:20:00Z"/>
  <w16cex:commentExtensible w16cex:durableId="2538CDF8" w16cex:dateUtc="2021-11-12T0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880C94" w16cid:durableId="2538C8BE"/>
  <w16cid:commentId w16cid:paraId="3835B1DD" w16cid:durableId="2538C928"/>
  <w16cid:commentId w16cid:paraId="31CBCDB3" w16cid:durableId="2538C979"/>
  <w16cid:commentId w16cid:paraId="6589DD08" w16cid:durableId="2538C9CD"/>
  <w16cid:commentId w16cid:paraId="1E8C2A30" w16cid:durableId="2538CA06"/>
  <w16cid:commentId w16cid:paraId="492B9B22" w16cid:durableId="2538CA5E"/>
  <w16cid:commentId w16cid:paraId="1BA29CBF" w16cid:durableId="2538CA9B"/>
  <w16cid:commentId w16cid:paraId="52FF2CAA" w16cid:durableId="2538CB03"/>
  <w16cid:commentId w16cid:paraId="42687E1E" w16cid:durableId="2538CB7F"/>
  <w16cid:commentId w16cid:paraId="15FDBDBA" w16cid:durableId="2538CC70"/>
  <w16cid:commentId w16cid:paraId="3E9283E6" w16cid:durableId="2538CD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60BA6" w14:textId="77777777" w:rsidR="00E428E7" w:rsidRDefault="00E428E7" w:rsidP="00505F11">
      <w:pPr>
        <w:spacing w:line="240" w:lineRule="auto"/>
      </w:pPr>
      <w:r>
        <w:separator/>
      </w:r>
    </w:p>
  </w:endnote>
  <w:endnote w:type="continuationSeparator" w:id="0">
    <w:p w14:paraId="531514D4" w14:textId="77777777" w:rsidR="00E428E7" w:rsidRDefault="00E428E7"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048C" w14:textId="77777777" w:rsidR="001F2641" w:rsidRDefault="001F264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1F2641" w:rsidRDefault="001F26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8BA9" w14:textId="77777777" w:rsidR="001F2641" w:rsidRDefault="001F264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1F2641" w:rsidRDefault="001F26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D19A9" w14:textId="77777777" w:rsidR="001F2641" w:rsidRDefault="001F26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274191"/>
      <w:docPartObj>
        <w:docPartGallery w:val="Page Numbers (Bottom of Page)"/>
        <w:docPartUnique/>
      </w:docPartObj>
    </w:sdtPr>
    <w:sdtEndPr>
      <w:rPr>
        <w:noProof/>
      </w:rPr>
    </w:sdtEndPr>
    <w:sdtContent>
      <w:p w14:paraId="6105DD02" w14:textId="4C55C58A"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1F2641" w:rsidRDefault="001F264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5509917"/>
      <w:docPartObj>
        <w:docPartGallery w:val="Page Numbers (Bottom of Page)"/>
        <w:docPartUnique/>
      </w:docPartObj>
    </w:sdtPr>
    <w:sdtEndPr>
      <w:rPr>
        <w:noProof/>
      </w:rPr>
    </w:sdtEndPr>
    <w:sdtContent>
      <w:p w14:paraId="4EAB0A06" w14:textId="7ACBC4E4"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1F2641" w:rsidRDefault="001F264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813372"/>
      <w:docPartObj>
        <w:docPartGallery w:val="Page Numbers (Bottom of Page)"/>
        <w:docPartUnique/>
      </w:docPartObj>
    </w:sdtPr>
    <w:sdtEndPr>
      <w:rPr>
        <w:noProof/>
      </w:rPr>
    </w:sdtEndPr>
    <w:sdtContent>
      <w:p w14:paraId="02EF4ACF" w14:textId="224C4E03"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1F2641" w:rsidRDefault="001F26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401288"/>
      <w:docPartObj>
        <w:docPartGallery w:val="Page Numbers (Bottom of Page)"/>
        <w:docPartUnique/>
      </w:docPartObj>
    </w:sdtPr>
    <w:sdtEndPr>
      <w:rPr>
        <w:noProof/>
      </w:rPr>
    </w:sdtEndPr>
    <w:sdtContent>
      <w:p w14:paraId="5852287A" w14:textId="6C667957"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1F2641" w:rsidRDefault="001F26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98FBF" w14:textId="77777777" w:rsidR="00E428E7" w:rsidRDefault="00E428E7" w:rsidP="00505F11">
      <w:pPr>
        <w:spacing w:line="240" w:lineRule="auto"/>
      </w:pPr>
      <w:r>
        <w:separator/>
      </w:r>
    </w:p>
  </w:footnote>
  <w:footnote w:type="continuationSeparator" w:id="0">
    <w:p w14:paraId="30D55411" w14:textId="77777777" w:rsidR="00E428E7" w:rsidRDefault="00E428E7"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0E0AE" w14:textId="77777777" w:rsidR="001F2641" w:rsidRDefault="001F26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46A91" w14:textId="77777777" w:rsidR="001F2641" w:rsidRDefault="001F26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249323"/>
      <w:docPartObj>
        <w:docPartGallery w:val="Page Numbers (Top of Page)"/>
        <w:docPartUnique/>
      </w:docPartObj>
    </w:sdtPr>
    <w:sdtEndPr>
      <w:rPr>
        <w:noProof/>
      </w:rPr>
    </w:sdtEndPr>
    <w:sdtContent>
      <w:p w14:paraId="6C7B0F58" w14:textId="0D630C6E" w:rsidR="001F2641" w:rsidRDefault="001F264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1F2641" w:rsidRDefault="001F26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66F4" w14:textId="77777777" w:rsidR="001F2641" w:rsidRDefault="001F264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24559" w14:textId="77777777" w:rsidR="001F2641" w:rsidRDefault="001F264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24E7" w14:textId="77777777" w:rsidR="001F2641" w:rsidRDefault="001F26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D635" w14:textId="77777777" w:rsidR="001F2641" w:rsidRDefault="001F26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0"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5"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6"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8"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9"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0"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34"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tentative="1">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43"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7"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9"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2"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1"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4"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7"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9"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6"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8"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00"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3"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9"/>
  </w:num>
  <w:num w:numId="2">
    <w:abstractNumId w:val="47"/>
  </w:num>
  <w:num w:numId="3">
    <w:abstractNumId w:val="48"/>
  </w:num>
  <w:num w:numId="4">
    <w:abstractNumId w:val="51"/>
  </w:num>
  <w:num w:numId="5">
    <w:abstractNumId w:val="23"/>
  </w:num>
  <w:num w:numId="6">
    <w:abstractNumId w:val="69"/>
  </w:num>
  <w:num w:numId="7">
    <w:abstractNumId w:val="14"/>
  </w:num>
  <w:num w:numId="8">
    <w:abstractNumId w:val="40"/>
  </w:num>
  <w:num w:numId="9">
    <w:abstractNumId w:val="25"/>
  </w:num>
  <w:num w:numId="10">
    <w:abstractNumId w:val="94"/>
  </w:num>
  <w:num w:numId="11">
    <w:abstractNumId w:val="15"/>
  </w:num>
  <w:num w:numId="12">
    <w:abstractNumId w:val="18"/>
  </w:num>
  <w:num w:numId="13">
    <w:abstractNumId w:val="5"/>
  </w:num>
  <w:num w:numId="14">
    <w:abstractNumId w:val="16"/>
  </w:num>
  <w:num w:numId="15">
    <w:abstractNumId w:val="56"/>
  </w:num>
  <w:num w:numId="16">
    <w:abstractNumId w:val="77"/>
  </w:num>
  <w:num w:numId="17">
    <w:abstractNumId w:val="42"/>
  </w:num>
  <w:num w:numId="18">
    <w:abstractNumId w:val="66"/>
  </w:num>
  <w:num w:numId="19">
    <w:abstractNumId w:val="78"/>
  </w:num>
  <w:num w:numId="20">
    <w:abstractNumId w:val="46"/>
  </w:num>
  <w:num w:numId="21">
    <w:abstractNumId w:val="97"/>
  </w:num>
  <w:num w:numId="22">
    <w:abstractNumId w:val="10"/>
  </w:num>
  <w:num w:numId="23">
    <w:abstractNumId w:val="91"/>
  </w:num>
  <w:num w:numId="24">
    <w:abstractNumId w:val="33"/>
  </w:num>
  <w:num w:numId="25">
    <w:abstractNumId w:val="1"/>
  </w:num>
  <w:num w:numId="26">
    <w:abstractNumId w:val="70"/>
  </w:num>
  <w:num w:numId="27">
    <w:abstractNumId w:val="19"/>
  </w:num>
  <w:num w:numId="28">
    <w:abstractNumId w:val="58"/>
  </w:num>
  <w:num w:numId="29">
    <w:abstractNumId w:val="37"/>
  </w:num>
  <w:num w:numId="30">
    <w:abstractNumId w:val="100"/>
  </w:num>
  <w:num w:numId="31">
    <w:abstractNumId w:val="81"/>
  </w:num>
  <w:num w:numId="32">
    <w:abstractNumId w:val="62"/>
  </w:num>
  <w:num w:numId="33">
    <w:abstractNumId w:val="74"/>
  </w:num>
  <w:num w:numId="34">
    <w:abstractNumId w:val="61"/>
  </w:num>
  <w:num w:numId="35">
    <w:abstractNumId w:val="68"/>
  </w:num>
  <w:num w:numId="36">
    <w:abstractNumId w:val="98"/>
  </w:num>
  <w:num w:numId="37">
    <w:abstractNumId w:val="89"/>
  </w:num>
  <w:num w:numId="38">
    <w:abstractNumId w:val="101"/>
  </w:num>
  <w:num w:numId="39">
    <w:abstractNumId w:val="75"/>
  </w:num>
  <w:num w:numId="40">
    <w:abstractNumId w:val="83"/>
  </w:num>
  <w:num w:numId="41">
    <w:abstractNumId w:val="38"/>
  </w:num>
  <w:num w:numId="42">
    <w:abstractNumId w:val="17"/>
  </w:num>
  <w:num w:numId="43">
    <w:abstractNumId w:val="82"/>
  </w:num>
  <w:num w:numId="44">
    <w:abstractNumId w:val="29"/>
  </w:num>
  <w:num w:numId="45">
    <w:abstractNumId w:val="92"/>
  </w:num>
  <w:num w:numId="46">
    <w:abstractNumId w:val="87"/>
  </w:num>
  <w:num w:numId="47">
    <w:abstractNumId w:val="85"/>
  </w:num>
  <w:num w:numId="48">
    <w:abstractNumId w:val="90"/>
  </w:num>
  <w:num w:numId="49">
    <w:abstractNumId w:val="76"/>
  </w:num>
  <w:num w:numId="50">
    <w:abstractNumId w:val="79"/>
  </w:num>
  <w:num w:numId="51">
    <w:abstractNumId w:val="95"/>
  </w:num>
  <w:num w:numId="52">
    <w:abstractNumId w:val="20"/>
  </w:num>
  <w:num w:numId="53">
    <w:abstractNumId w:val="71"/>
  </w:num>
  <w:num w:numId="54">
    <w:abstractNumId w:val="52"/>
  </w:num>
  <w:num w:numId="55">
    <w:abstractNumId w:val="27"/>
  </w:num>
  <w:num w:numId="56">
    <w:abstractNumId w:val="11"/>
  </w:num>
  <w:num w:numId="57">
    <w:abstractNumId w:val="59"/>
  </w:num>
  <w:num w:numId="58">
    <w:abstractNumId w:val="84"/>
  </w:num>
  <w:num w:numId="59">
    <w:abstractNumId w:val="43"/>
  </w:num>
  <w:num w:numId="60">
    <w:abstractNumId w:val="103"/>
  </w:num>
  <w:num w:numId="61">
    <w:abstractNumId w:val="32"/>
  </w:num>
  <w:num w:numId="62">
    <w:abstractNumId w:val="49"/>
  </w:num>
  <w:num w:numId="63">
    <w:abstractNumId w:val="72"/>
  </w:num>
  <w:num w:numId="64">
    <w:abstractNumId w:val="102"/>
  </w:num>
  <w:num w:numId="65">
    <w:abstractNumId w:val="86"/>
  </w:num>
  <w:num w:numId="66">
    <w:abstractNumId w:val="44"/>
  </w:num>
  <w:num w:numId="67">
    <w:abstractNumId w:val="80"/>
  </w:num>
  <w:num w:numId="68">
    <w:abstractNumId w:val="3"/>
  </w:num>
  <w:num w:numId="69">
    <w:abstractNumId w:val="31"/>
  </w:num>
  <w:num w:numId="70">
    <w:abstractNumId w:val="7"/>
  </w:num>
  <w:num w:numId="71">
    <w:abstractNumId w:val="88"/>
  </w:num>
  <w:num w:numId="72">
    <w:abstractNumId w:val="50"/>
  </w:num>
  <w:num w:numId="73">
    <w:abstractNumId w:val="45"/>
  </w:num>
  <w:num w:numId="74">
    <w:abstractNumId w:val="39"/>
  </w:num>
  <w:num w:numId="75">
    <w:abstractNumId w:val="57"/>
  </w:num>
  <w:num w:numId="76">
    <w:abstractNumId w:val="22"/>
  </w:num>
  <w:num w:numId="77">
    <w:abstractNumId w:val="54"/>
  </w:num>
  <w:num w:numId="78">
    <w:abstractNumId w:val="53"/>
  </w:num>
  <w:num w:numId="79">
    <w:abstractNumId w:val="12"/>
  </w:num>
  <w:num w:numId="80">
    <w:abstractNumId w:val="21"/>
  </w:num>
  <w:num w:numId="81">
    <w:abstractNumId w:val="24"/>
  </w:num>
  <w:num w:numId="82">
    <w:abstractNumId w:val="34"/>
  </w:num>
  <w:num w:numId="83">
    <w:abstractNumId w:val="35"/>
  </w:num>
  <w:num w:numId="84">
    <w:abstractNumId w:val="0"/>
  </w:num>
  <w:num w:numId="85">
    <w:abstractNumId w:val="96"/>
  </w:num>
  <w:num w:numId="86">
    <w:abstractNumId w:val="36"/>
  </w:num>
  <w:num w:numId="87">
    <w:abstractNumId w:val="63"/>
  </w:num>
  <w:num w:numId="88">
    <w:abstractNumId w:val="6"/>
  </w:num>
  <w:num w:numId="89">
    <w:abstractNumId w:val="13"/>
  </w:num>
  <w:num w:numId="90">
    <w:abstractNumId w:val="64"/>
  </w:num>
  <w:num w:numId="91">
    <w:abstractNumId w:val="65"/>
  </w:num>
  <w:num w:numId="92">
    <w:abstractNumId w:val="2"/>
  </w:num>
  <w:num w:numId="93">
    <w:abstractNumId w:val="8"/>
  </w:num>
  <w:num w:numId="94">
    <w:abstractNumId w:val="60"/>
  </w:num>
  <w:num w:numId="95">
    <w:abstractNumId w:val="99"/>
  </w:num>
  <w:num w:numId="96">
    <w:abstractNumId w:val="26"/>
  </w:num>
  <w:num w:numId="97">
    <w:abstractNumId w:val="30"/>
  </w:num>
  <w:num w:numId="98">
    <w:abstractNumId w:val="93"/>
  </w:num>
  <w:num w:numId="99">
    <w:abstractNumId w:val="67"/>
  </w:num>
  <w:num w:numId="100">
    <w:abstractNumId w:val="73"/>
  </w:num>
  <w:num w:numId="101">
    <w:abstractNumId w:val="28"/>
  </w:num>
  <w:num w:numId="102">
    <w:abstractNumId w:val="4"/>
  </w:num>
  <w:num w:numId="103">
    <w:abstractNumId w:val="55"/>
  </w:num>
  <w:num w:numId="104">
    <w:abstractNumId w:val="41"/>
  </w:num>
  <w:numIdMacAtCleanup w:val="10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 ">
    <w15:presenceInfo w15:providerId="Windows Live" w15:userId="c02687ebff0b2f9e"/>
  </w15:person>
  <w15:person w15:author="Rafi Aziizi">
    <w15:presenceInfo w15:providerId="Windows Live" w15:userId="9a50856e77ff66a0"/>
  </w15:person>
  <w15:person w15:author="chaniaayulestari@outlook.com">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520E"/>
    <w:rsid w:val="00007BE9"/>
    <w:rsid w:val="00013D4B"/>
    <w:rsid w:val="00015DC2"/>
    <w:rsid w:val="000168D6"/>
    <w:rsid w:val="00017BCC"/>
    <w:rsid w:val="00040376"/>
    <w:rsid w:val="000451D6"/>
    <w:rsid w:val="0004566C"/>
    <w:rsid w:val="000512B6"/>
    <w:rsid w:val="00061CCF"/>
    <w:rsid w:val="00065201"/>
    <w:rsid w:val="00080A25"/>
    <w:rsid w:val="000829CA"/>
    <w:rsid w:val="00082DBB"/>
    <w:rsid w:val="000A514C"/>
    <w:rsid w:val="000A64FE"/>
    <w:rsid w:val="000B2B6A"/>
    <w:rsid w:val="000B5DA5"/>
    <w:rsid w:val="000C2558"/>
    <w:rsid w:val="000C5C1D"/>
    <w:rsid w:val="000D36D4"/>
    <w:rsid w:val="000D3BCE"/>
    <w:rsid w:val="000D5CB9"/>
    <w:rsid w:val="000E74DA"/>
    <w:rsid w:val="000F1488"/>
    <w:rsid w:val="000F4D3A"/>
    <w:rsid w:val="000F7801"/>
    <w:rsid w:val="00100E4F"/>
    <w:rsid w:val="0010129C"/>
    <w:rsid w:val="00111278"/>
    <w:rsid w:val="001122B7"/>
    <w:rsid w:val="00114A62"/>
    <w:rsid w:val="001166CB"/>
    <w:rsid w:val="00117601"/>
    <w:rsid w:val="001205CF"/>
    <w:rsid w:val="00122C67"/>
    <w:rsid w:val="00122F94"/>
    <w:rsid w:val="00124700"/>
    <w:rsid w:val="001403C1"/>
    <w:rsid w:val="00144BD6"/>
    <w:rsid w:val="0015026C"/>
    <w:rsid w:val="00152F2C"/>
    <w:rsid w:val="00154B3D"/>
    <w:rsid w:val="00156F99"/>
    <w:rsid w:val="001753DF"/>
    <w:rsid w:val="001777A7"/>
    <w:rsid w:val="00177B0A"/>
    <w:rsid w:val="001807FF"/>
    <w:rsid w:val="00190ECE"/>
    <w:rsid w:val="00194DFD"/>
    <w:rsid w:val="001A0CAC"/>
    <w:rsid w:val="001A5C47"/>
    <w:rsid w:val="001A73FB"/>
    <w:rsid w:val="001A7B0B"/>
    <w:rsid w:val="001B1AF9"/>
    <w:rsid w:val="001B1ED9"/>
    <w:rsid w:val="001B2E1A"/>
    <w:rsid w:val="001B7A44"/>
    <w:rsid w:val="001C1F40"/>
    <w:rsid w:val="001C4025"/>
    <w:rsid w:val="001C54CE"/>
    <w:rsid w:val="001C5C64"/>
    <w:rsid w:val="001D69DE"/>
    <w:rsid w:val="001E05E1"/>
    <w:rsid w:val="001F2641"/>
    <w:rsid w:val="001F343A"/>
    <w:rsid w:val="002052BC"/>
    <w:rsid w:val="00214366"/>
    <w:rsid w:val="00224D03"/>
    <w:rsid w:val="002334FF"/>
    <w:rsid w:val="0025138C"/>
    <w:rsid w:val="00252056"/>
    <w:rsid w:val="002529AC"/>
    <w:rsid w:val="002560EE"/>
    <w:rsid w:val="00263F6B"/>
    <w:rsid w:val="00264B25"/>
    <w:rsid w:val="00270503"/>
    <w:rsid w:val="0027128A"/>
    <w:rsid w:val="00273DAD"/>
    <w:rsid w:val="00280291"/>
    <w:rsid w:val="00284E63"/>
    <w:rsid w:val="00296A17"/>
    <w:rsid w:val="002B24A0"/>
    <w:rsid w:val="002B33F4"/>
    <w:rsid w:val="002C40D7"/>
    <w:rsid w:val="002D6911"/>
    <w:rsid w:val="002E3348"/>
    <w:rsid w:val="002F6C1D"/>
    <w:rsid w:val="002F7F36"/>
    <w:rsid w:val="00302EDA"/>
    <w:rsid w:val="00305A2E"/>
    <w:rsid w:val="00310122"/>
    <w:rsid w:val="00311A00"/>
    <w:rsid w:val="00316088"/>
    <w:rsid w:val="00316180"/>
    <w:rsid w:val="00321933"/>
    <w:rsid w:val="00327E19"/>
    <w:rsid w:val="00331B6F"/>
    <w:rsid w:val="00333EBA"/>
    <w:rsid w:val="00334B84"/>
    <w:rsid w:val="00343467"/>
    <w:rsid w:val="0035613F"/>
    <w:rsid w:val="00356EC8"/>
    <w:rsid w:val="00357EFF"/>
    <w:rsid w:val="003617DE"/>
    <w:rsid w:val="0036406D"/>
    <w:rsid w:val="003643B4"/>
    <w:rsid w:val="00366ABD"/>
    <w:rsid w:val="00370520"/>
    <w:rsid w:val="003748F7"/>
    <w:rsid w:val="00375190"/>
    <w:rsid w:val="00383C6F"/>
    <w:rsid w:val="0038556B"/>
    <w:rsid w:val="00394362"/>
    <w:rsid w:val="00395C50"/>
    <w:rsid w:val="003A4158"/>
    <w:rsid w:val="003C4EAE"/>
    <w:rsid w:val="003D1B88"/>
    <w:rsid w:val="003D36D6"/>
    <w:rsid w:val="003D3CC2"/>
    <w:rsid w:val="003D3D0F"/>
    <w:rsid w:val="003E1103"/>
    <w:rsid w:val="003E4796"/>
    <w:rsid w:val="003E6CDC"/>
    <w:rsid w:val="003E7B2F"/>
    <w:rsid w:val="00401319"/>
    <w:rsid w:val="00401C86"/>
    <w:rsid w:val="0040284A"/>
    <w:rsid w:val="00404596"/>
    <w:rsid w:val="00404DC1"/>
    <w:rsid w:val="004076FB"/>
    <w:rsid w:val="00415633"/>
    <w:rsid w:val="0041736D"/>
    <w:rsid w:val="00435CA8"/>
    <w:rsid w:val="00436415"/>
    <w:rsid w:val="00436D78"/>
    <w:rsid w:val="0043740A"/>
    <w:rsid w:val="00441F8F"/>
    <w:rsid w:val="00443E24"/>
    <w:rsid w:val="004446A8"/>
    <w:rsid w:val="00452AA1"/>
    <w:rsid w:val="004532A9"/>
    <w:rsid w:val="00461CFA"/>
    <w:rsid w:val="00462CE8"/>
    <w:rsid w:val="00463D61"/>
    <w:rsid w:val="004708CB"/>
    <w:rsid w:val="00470B8A"/>
    <w:rsid w:val="00470EF1"/>
    <w:rsid w:val="00474A17"/>
    <w:rsid w:val="0047663C"/>
    <w:rsid w:val="00485E6F"/>
    <w:rsid w:val="00494C80"/>
    <w:rsid w:val="004A0936"/>
    <w:rsid w:val="004A229B"/>
    <w:rsid w:val="004B566F"/>
    <w:rsid w:val="004C276E"/>
    <w:rsid w:val="004C453C"/>
    <w:rsid w:val="004E28A3"/>
    <w:rsid w:val="00505F11"/>
    <w:rsid w:val="005213CB"/>
    <w:rsid w:val="00521E25"/>
    <w:rsid w:val="0052212A"/>
    <w:rsid w:val="00522ADB"/>
    <w:rsid w:val="00523BD5"/>
    <w:rsid w:val="00524A03"/>
    <w:rsid w:val="00531075"/>
    <w:rsid w:val="00532FE5"/>
    <w:rsid w:val="00542F54"/>
    <w:rsid w:val="00546290"/>
    <w:rsid w:val="00547CF6"/>
    <w:rsid w:val="005516AC"/>
    <w:rsid w:val="005516E7"/>
    <w:rsid w:val="00557752"/>
    <w:rsid w:val="00567E33"/>
    <w:rsid w:val="005700E8"/>
    <w:rsid w:val="00582712"/>
    <w:rsid w:val="00584C30"/>
    <w:rsid w:val="00586A07"/>
    <w:rsid w:val="00593C0B"/>
    <w:rsid w:val="00595DD2"/>
    <w:rsid w:val="005A2887"/>
    <w:rsid w:val="005A36CE"/>
    <w:rsid w:val="005B0D3B"/>
    <w:rsid w:val="005B28D5"/>
    <w:rsid w:val="005B5632"/>
    <w:rsid w:val="005B790F"/>
    <w:rsid w:val="005C4306"/>
    <w:rsid w:val="005C75DF"/>
    <w:rsid w:val="005D1F9E"/>
    <w:rsid w:val="005D5AD6"/>
    <w:rsid w:val="005E0366"/>
    <w:rsid w:val="005E1408"/>
    <w:rsid w:val="005E4E91"/>
    <w:rsid w:val="005F000C"/>
    <w:rsid w:val="00600F07"/>
    <w:rsid w:val="00605993"/>
    <w:rsid w:val="00615D57"/>
    <w:rsid w:val="00626CCC"/>
    <w:rsid w:val="006272EE"/>
    <w:rsid w:val="0064329D"/>
    <w:rsid w:val="00645557"/>
    <w:rsid w:val="006510DF"/>
    <w:rsid w:val="00657CFC"/>
    <w:rsid w:val="00662BB5"/>
    <w:rsid w:val="006638B8"/>
    <w:rsid w:val="006711BB"/>
    <w:rsid w:val="006720D0"/>
    <w:rsid w:val="00675081"/>
    <w:rsid w:val="006828A2"/>
    <w:rsid w:val="00686C91"/>
    <w:rsid w:val="006B0320"/>
    <w:rsid w:val="006B0840"/>
    <w:rsid w:val="006B13A5"/>
    <w:rsid w:val="006B51A9"/>
    <w:rsid w:val="006B7890"/>
    <w:rsid w:val="006C5FEA"/>
    <w:rsid w:val="006D1D4A"/>
    <w:rsid w:val="006D2E87"/>
    <w:rsid w:val="006D380E"/>
    <w:rsid w:val="006D745D"/>
    <w:rsid w:val="006E062D"/>
    <w:rsid w:val="006E5616"/>
    <w:rsid w:val="006F3B9D"/>
    <w:rsid w:val="006F518B"/>
    <w:rsid w:val="00704A8F"/>
    <w:rsid w:val="00705737"/>
    <w:rsid w:val="00714F8D"/>
    <w:rsid w:val="0072208B"/>
    <w:rsid w:val="00722680"/>
    <w:rsid w:val="00723DD6"/>
    <w:rsid w:val="007262F1"/>
    <w:rsid w:val="00746D78"/>
    <w:rsid w:val="007472DC"/>
    <w:rsid w:val="00760C77"/>
    <w:rsid w:val="007646DA"/>
    <w:rsid w:val="00764905"/>
    <w:rsid w:val="00767FB7"/>
    <w:rsid w:val="00781264"/>
    <w:rsid w:val="007817E4"/>
    <w:rsid w:val="007870C9"/>
    <w:rsid w:val="0078780A"/>
    <w:rsid w:val="00791945"/>
    <w:rsid w:val="007A06D1"/>
    <w:rsid w:val="007A67CC"/>
    <w:rsid w:val="007A78A5"/>
    <w:rsid w:val="007A7C5E"/>
    <w:rsid w:val="007A7DAE"/>
    <w:rsid w:val="007B6A3E"/>
    <w:rsid w:val="007B7AB3"/>
    <w:rsid w:val="007B7FEC"/>
    <w:rsid w:val="007C5FA9"/>
    <w:rsid w:val="007D6128"/>
    <w:rsid w:val="007E6E4A"/>
    <w:rsid w:val="007F1959"/>
    <w:rsid w:val="007F336A"/>
    <w:rsid w:val="007F39C0"/>
    <w:rsid w:val="00803561"/>
    <w:rsid w:val="00805759"/>
    <w:rsid w:val="00806706"/>
    <w:rsid w:val="0081005E"/>
    <w:rsid w:val="00812B43"/>
    <w:rsid w:val="008159DF"/>
    <w:rsid w:val="0082631E"/>
    <w:rsid w:val="00826E86"/>
    <w:rsid w:val="0083024D"/>
    <w:rsid w:val="00832EA1"/>
    <w:rsid w:val="0083581B"/>
    <w:rsid w:val="00845F78"/>
    <w:rsid w:val="008512E0"/>
    <w:rsid w:val="00851762"/>
    <w:rsid w:val="00855C27"/>
    <w:rsid w:val="0086345F"/>
    <w:rsid w:val="00867FC7"/>
    <w:rsid w:val="0087570E"/>
    <w:rsid w:val="00880D9D"/>
    <w:rsid w:val="00885B6D"/>
    <w:rsid w:val="00885C4F"/>
    <w:rsid w:val="00890157"/>
    <w:rsid w:val="008A6DB1"/>
    <w:rsid w:val="008B4D81"/>
    <w:rsid w:val="008B5647"/>
    <w:rsid w:val="008C004F"/>
    <w:rsid w:val="008C17C3"/>
    <w:rsid w:val="008C6098"/>
    <w:rsid w:val="008C621C"/>
    <w:rsid w:val="008D256E"/>
    <w:rsid w:val="008E6E4E"/>
    <w:rsid w:val="008F6DC3"/>
    <w:rsid w:val="0090312D"/>
    <w:rsid w:val="009072F4"/>
    <w:rsid w:val="00911364"/>
    <w:rsid w:val="009127AA"/>
    <w:rsid w:val="00914784"/>
    <w:rsid w:val="00915759"/>
    <w:rsid w:val="00917C5F"/>
    <w:rsid w:val="0092185C"/>
    <w:rsid w:val="00926DA8"/>
    <w:rsid w:val="0093375E"/>
    <w:rsid w:val="009377DC"/>
    <w:rsid w:val="00941066"/>
    <w:rsid w:val="00943F17"/>
    <w:rsid w:val="00947816"/>
    <w:rsid w:val="00950F78"/>
    <w:rsid w:val="00957EEB"/>
    <w:rsid w:val="009612A8"/>
    <w:rsid w:val="00962D29"/>
    <w:rsid w:val="00971251"/>
    <w:rsid w:val="00977902"/>
    <w:rsid w:val="00982ABA"/>
    <w:rsid w:val="00990B5A"/>
    <w:rsid w:val="00991BD7"/>
    <w:rsid w:val="009931A1"/>
    <w:rsid w:val="0099574E"/>
    <w:rsid w:val="009A50AD"/>
    <w:rsid w:val="009A7AF1"/>
    <w:rsid w:val="009B398A"/>
    <w:rsid w:val="009B575D"/>
    <w:rsid w:val="009B6B0A"/>
    <w:rsid w:val="009C13CB"/>
    <w:rsid w:val="009C56D2"/>
    <w:rsid w:val="009D7EEE"/>
    <w:rsid w:val="009E085A"/>
    <w:rsid w:val="009E6E1E"/>
    <w:rsid w:val="009F3AD9"/>
    <w:rsid w:val="009F3FF3"/>
    <w:rsid w:val="009F78F1"/>
    <w:rsid w:val="00A02712"/>
    <w:rsid w:val="00A02A29"/>
    <w:rsid w:val="00A14A3B"/>
    <w:rsid w:val="00A23657"/>
    <w:rsid w:val="00A27226"/>
    <w:rsid w:val="00A2766B"/>
    <w:rsid w:val="00A3316B"/>
    <w:rsid w:val="00A340C7"/>
    <w:rsid w:val="00A3699F"/>
    <w:rsid w:val="00A46F51"/>
    <w:rsid w:val="00A47888"/>
    <w:rsid w:val="00A569E9"/>
    <w:rsid w:val="00A56BCA"/>
    <w:rsid w:val="00A613C5"/>
    <w:rsid w:val="00A6460E"/>
    <w:rsid w:val="00A731DB"/>
    <w:rsid w:val="00A84E93"/>
    <w:rsid w:val="00A911C8"/>
    <w:rsid w:val="00A946CD"/>
    <w:rsid w:val="00A978CB"/>
    <w:rsid w:val="00AA00DB"/>
    <w:rsid w:val="00AA549F"/>
    <w:rsid w:val="00AA7D36"/>
    <w:rsid w:val="00AA7FF1"/>
    <w:rsid w:val="00AB6A69"/>
    <w:rsid w:val="00AB7856"/>
    <w:rsid w:val="00AB7B78"/>
    <w:rsid w:val="00AC1191"/>
    <w:rsid w:val="00AC57A3"/>
    <w:rsid w:val="00AD029D"/>
    <w:rsid w:val="00AD174D"/>
    <w:rsid w:val="00AD39F4"/>
    <w:rsid w:val="00B0071F"/>
    <w:rsid w:val="00B00B9A"/>
    <w:rsid w:val="00B01AB5"/>
    <w:rsid w:val="00B04AFE"/>
    <w:rsid w:val="00B057CA"/>
    <w:rsid w:val="00B26A76"/>
    <w:rsid w:val="00B51CB3"/>
    <w:rsid w:val="00B67D3D"/>
    <w:rsid w:val="00B74DD3"/>
    <w:rsid w:val="00B758BD"/>
    <w:rsid w:val="00B77C11"/>
    <w:rsid w:val="00B91950"/>
    <w:rsid w:val="00B937F2"/>
    <w:rsid w:val="00B956F6"/>
    <w:rsid w:val="00BA24D0"/>
    <w:rsid w:val="00BA6769"/>
    <w:rsid w:val="00BB0B15"/>
    <w:rsid w:val="00BB5EB6"/>
    <w:rsid w:val="00BC0DF1"/>
    <w:rsid w:val="00BC1387"/>
    <w:rsid w:val="00BC3B37"/>
    <w:rsid w:val="00BC49F6"/>
    <w:rsid w:val="00BD28F7"/>
    <w:rsid w:val="00BD2B6D"/>
    <w:rsid w:val="00BE090A"/>
    <w:rsid w:val="00BE1AFF"/>
    <w:rsid w:val="00BE2DDB"/>
    <w:rsid w:val="00BE584E"/>
    <w:rsid w:val="00BF3011"/>
    <w:rsid w:val="00BF6268"/>
    <w:rsid w:val="00C026D3"/>
    <w:rsid w:val="00C050A6"/>
    <w:rsid w:val="00C10E66"/>
    <w:rsid w:val="00C113C3"/>
    <w:rsid w:val="00C16573"/>
    <w:rsid w:val="00C2066A"/>
    <w:rsid w:val="00C2214F"/>
    <w:rsid w:val="00C378B4"/>
    <w:rsid w:val="00C42BC3"/>
    <w:rsid w:val="00C42EE7"/>
    <w:rsid w:val="00C47083"/>
    <w:rsid w:val="00C53A83"/>
    <w:rsid w:val="00C570CE"/>
    <w:rsid w:val="00C60063"/>
    <w:rsid w:val="00C62D5D"/>
    <w:rsid w:val="00C62E02"/>
    <w:rsid w:val="00C64817"/>
    <w:rsid w:val="00C72689"/>
    <w:rsid w:val="00C73111"/>
    <w:rsid w:val="00C80ED5"/>
    <w:rsid w:val="00C87493"/>
    <w:rsid w:val="00C93BF7"/>
    <w:rsid w:val="00C94D36"/>
    <w:rsid w:val="00C9617C"/>
    <w:rsid w:val="00CA20F1"/>
    <w:rsid w:val="00CA3FEE"/>
    <w:rsid w:val="00CC4410"/>
    <w:rsid w:val="00CC7C61"/>
    <w:rsid w:val="00CD3427"/>
    <w:rsid w:val="00CE316E"/>
    <w:rsid w:val="00CE6828"/>
    <w:rsid w:val="00CF4318"/>
    <w:rsid w:val="00D04EA5"/>
    <w:rsid w:val="00D05A0C"/>
    <w:rsid w:val="00D05B9F"/>
    <w:rsid w:val="00D0720D"/>
    <w:rsid w:val="00D079EF"/>
    <w:rsid w:val="00D13158"/>
    <w:rsid w:val="00D16D5F"/>
    <w:rsid w:val="00D2448E"/>
    <w:rsid w:val="00D3729B"/>
    <w:rsid w:val="00D438FB"/>
    <w:rsid w:val="00D53D78"/>
    <w:rsid w:val="00D5666C"/>
    <w:rsid w:val="00D57D23"/>
    <w:rsid w:val="00D70114"/>
    <w:rsid w:val="00D77591"/>
    <w:rsid w:val="00D85E5B"/>
    <w:rsid w:val="00D85F50"/>
    <w:rsid w:val="00D86B24"/>
    <w:rsid w:val="00D97E3D"/>
    <w:rsid w:val="00DB399E"/>
    <w:rsid w:val="00DB757C"/>
    <w:rsid w:val="00DC163D"/>
    <w:rsid w:val="00DC1FD1"/>
    <w:rsid w:val="00DC2EBA"/>
    <w:rsid w:val="00DD3CFF"/>
    <w:rsid w:val="00DD6986"/>
    <w:rsid w:val="00DD6C60"/>
    <w:rsid w:val="00DE13F7"/>
    <w:rsid w:val="00DE4852"/>
    <w:rsid w:val="00DE4C8E"/>
    <w:rsid w:val="00DF23AE"/>
    <w:rsid w:val="00DF7F79"/>
    <w:rsid w:val="00E02300"/>
    <w:rsid w:val="00E0612A"/>
    <w:rsid w:val="00E12981"/>
    <w:rsid w:val="00E15EA9"/>
    <w:rsid w:val="00E3575F"/>
    <w:rsid w:val="00E36E94"/>
    <w:rsid w:val="00E401F9"/>
    <w:rsid w:val="00E40DE6"/>
    <w:rsid w:val="00E428E7"/>
    <w:rsid w:val="00E454BA"/>
    <w:rsid w:val="00E56C0A"/>
    <w:rsid w:val="00E60BA1"/>
    <w:rsid w:val="00E64A49"/>
    <w:rsid w:val="00E728BE"/>
    <w:rsid w:val="00EA62A7"/>
    <w:rsid w:val="00EB3866"/>
    <w:rsid w:val="00EB3EE8"/>
    <w:rsid w:val="00EB476B"/>
    <w:rsid w:val="00EB521B"/>
    <w:rsid w:val="00EB6AD3"/>
    <w:rsid w:val="00EC162F"/>
    <w:rsid w:val="00EC4B61"/>
    <w:rsid w:val="00EC722E"/>
    <w:rsid w:val="00EE0C3A"/>
    <w:rsid w:val="00EE1AE6"/>
    <w:rsid w:val="00EE257E"/>
    <w:rsid w:val="00EE4F66"/>
    <w:rsid w:val="00EF196A"/>
    <w:rsid w:val="00EF7B08"/>
    <w:rsid w:val="00F0173F"/>
    <w:rsid w:val="00F04C65"/>
    <w:rsid w:val="00F14C4A"/>
    <w:rsid w:val="00F200A3"/>
    <w:rsid w:val="00F2327B"/>
    <w:rsid w:val="00F356A7"/>
    <w:rsid w:val="00F42D27"/>
    <w:rsid w:val="00F430F8"/>
    <w:rsid w:val="00F74386"/>
    <w:rsid w:val="00F80DA4"/>
    <w:rsid w:val="00F8758C"/>
    <w:rsid w:val="00F90E48"/>
    <w:rsid w:val="00F93308"/>
    <w:rsid w:val="00F9458C"/>
    <w:rsid w:val="00F95FEC"/>
    <w:rsid w:val="00F97775"/>
    <w:rsid w:val="00FA382F"/>
    <w:rsid w:val="00FC4F89"/>
    <w:rsid w:val="00FD5B17"/>
    <w:rsid w:val="00FD6684"/>
    <w:rsid w:val="00FE2102"/>
    <w:rsid w:val="00FE484A"/>
    <w:rsid w:val="00FE7724"/>
    <w:rsid w:val="00FF034E"/>
    <w:rsid w:val="00FF2590"/>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ACA18"/>
  <w15:chartTrackingRefBased/>
  <w15:docId w15:val="{CAACBBD9-346A-4E99-A9DE-56FB583EF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B6D"/>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D:\chania\Informatika\KERJA%20PRAKTIK\SISTEM%20ABSENSI\SistemAbsensi\Dokumen\LAPORAN%20KERJA%20PRAKTIK.docx" TargetMode="External"/><Relationship Id="rId42" Type="http://schemas.openxmlformats.org/officeDocument/2006/relationships/hyperlink" Target="file:///D:\chania\Informatika\KERJA%20PRAKTIK\SISTEM%20ABSENSI\SistemAbsensi\Dokumen\LAPORAN%20KERJA%20PRAKTIK.docx" TargetMode="External"/><Relationship Id="rId63" Type="http://schemas.openxmlformats.org/officeDocument/2006/relationships/image" Target="media/image16.png"/><Relationship Id="rId84" Type="http://schemas.microsoft.com/office/2011/relationships/commentsExtended" Target="commentsExtended.xml"/><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image" Target="media/image112.png"/><Relationship Id="rId191" Type="http://schemas.openxmlformats.org/officeDocument/2006/relationships/header" Target="header7.xml"/><Relationship Id="rId107" Type="http://schemas.openxmlformats.org/officeDocument/2006/relationships/image" Target="media/image51.png"/><Relationship Id="rId11" Type="http://schemas.openxmlformats.org/officeDocument/2006/relationships/image" Target="media/image3.jpeg"/><Relationship Id="rId32" Type="http://schemas.openxmlformats.org/officeDocument/2006/relationships/hyperlink" Target="file:///D:\chania\Informatika\KERJA%20PRAKTIK\SISTEM%20ABSENSI\SistemAbsensi\Dokumen\LAPORAN%20KERJA%20PRAKTIK.docx" TargetMode="External"/><Relationship Id="rId53" Type="http://schemas.openxmlformats.org/officeDocument/2006/relationships/hyperlink" Target="file:///D:\chania\Informatika\KERJA%20PRAKTIK\SISTEM%20ABSENSI\SistemAbsensi\Dokumen\LAPORAN%20KERJA%20PRAKTIK.docx" TargetMode="External"/><Relationship Id="rId74" Type="http://schemas.openxmlformats.org/officeDocument/2006/relationships/image" Target="media/image27.png"/><Relationship Id="rId128" Type="http://schemas.openxmlformats.org/officeDocument/2006/relationships/image" Target="media/image72.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image" Target="media/image102.png"/><Relationship Id="rId181" Type="http://schemas.openxmlformats.org/officeDocument/2006/relationships/image" Target="media/image123.png"/><Relationship Id="rId22" Type="http://schemas.openxmlformats.org/officeDocument/2006/relationships/hyperlink" Target="file:///D:\chania\Informatika\KERJA%20PRAKTIK\SISTEM%20ABSENSI\SistemAbsensi\Dokumen\LAPORAN%20KERJA%20PRAKTIK.docx" TargetMode="External"/><Relationship Id="rId43" Type="http://schemas.openxmlformats.org/officeDocument/2006/relationships/hyperlink" Target="file:///D:\chania\Informatika\KERJA%20PRAKTIK\SISTEM%20ABSENSI\SistemAbsensi\Dokumen\LAPORAN%20KERJA%20PRAKTIK.docx" TargetMode="External"/><Relationship Id="rId64" Type="http://schemas.openxmlformats.org/officeDocument/2006/relationships/image" Target="media/image17.emf"/><Relationship Id="rId118" Type="http://schemas.openxmlformats.org/officeDocument/2006/relationships/image" Target="media/image62.png"/><Relationship Id="rId139" Type="http://schemas.openxmlformats.org/officeDocument/2006/relationships/image" Target="media/image81.png"/><Relationship Id="rId85" Type="http://schemas.microsoft.com/office/2016/09/relationships/commentsIds" Target="commentsIds.xml"/><Relationship Id="rId150" Type="http://schemas.openxmlformats.org/officeDocument/2006/relationships/image" Target="media/image92.png"/><Relationship Id="rId171" Type="http://schemas.openxmlformats.org/officeDocument/2006/relationships/image" Target="media/image113.png"/><Relationship Id="rId192" Type="http://schemas.openxmlformats.org/officeDocument/2006/relationships/footer" Target="footer7.xml"/><Relationship Id="rId12" Type="http://schemas.openxmlformats.org/officeDocument/2006/relationships/image" Target="media/image4.png"/><Relationship Id="rId33" Type="http://schemas.openxmlformats.org/officeDocument/2006/relationships/hyperlink" Target="file:///D:\chania\Informatika\KERJA%20PRAKTIK\SISTEM%20ABSENSI\SistemAbsensi\Dokumen\LAPORAN%20KERJA%20PRAKTIK.docx" TargetMode="External"/><Relationship Id="rId108" Type="http://schemas.openxmlformats.org/officeDocument/2006/relationships/image" Target="media/image52.png"/><Relationship Id="rId129" Type="http://schemas.openxmlformats.org/officeDocument/2006/relationships/image" Target="media/image73.png"/><Relationship Id="rId54" Type="http://schemas.openxmlformats.org/officeDocument/2006/relationships/hyperlink" Target="file:///D:\chania\Informatika\KERJA%20PRAKTIK\SISTEM%20ABSENSI\SistemAbsensi\Dokumen\LAPORAN%20KERJA%20PRAKTIK.docx" TargetMode="External"/><Relationship Id="rId75" Type="http://schemas.openxmlformats.org/officeDocument/2006/relationships/image" Target="media/image28.png"/><Relationship Id="rId96" Type="http://schemas.openxmlformats.org/officeDocument/2006/relationships/image" Target="media/image40.png"/><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hyperlink" Target="file:///D:\chania\Informatika\KERJA%20PRAKTIK\SISTEM%20ABSENSI\SistemAbsensi\Dokumen\LAPORAN%20KERJA%20PRAKTIK.docx" TargetMode="External"/><Relationship Id="rId119" Type="http://schemas.openxmlformats.org/officeDocument/2006/relationships/image" Target="media/image63.png"/><Relationship Id="rId44" Type="http://schemas.openxmlformats.org/officeDocument/2006/relationships/hyperlink" Target="file:///D:\chania\Informatika\KERJA%20PRAKTIK\SISTEM%20ABSENSI\SistemAbsensi\Dokumen\LAPORAN%20KERJA%20PRAKTIK.docx" TargetMode="External"/><Relationship Id="rId65" Type="http://schemas.openxmlformats.org/officeDocument/2006/relationships/image" Target="media/image18.png"/><Relationship Id="rId86" Type="http://schemas.microsoft.com/office/2018/08/relationships/commentsExtensible" Target="commentsExtensible.xml"/><Relationship Id="rId130" Type="http://schemas.openxmlformats.org/officeDocument/2006/relationships/image" Target="media/image74.png"/><Relationship Id="rId151" Type="http://schemas.openxmlformats.org/officeDocument/2006/relationships/image" Target="media/image93.png"/><Relationship Id="rId172" Type="http://schemas.openxmlformats.org/officeDocument/2006/relationships/image" Target="media/image114.pn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D:\chania\Informatika\KERJA%20PRAKTIK\SISTEM%20ABSENSI\SistemAbsensi\Dokumen\LAPORAN%20KERJA%20PRAKTIK.docx" TargetMode="External"/><Relationship Id="rId50" Type="http://schemas.openxmlformats.org/officeDocument/2006/relationships/hyperlink" Target="file:///D:\chania\Informatika\KERJA%20PRAKTIK\SISTEM%20ABSENSI\SistemAbsensi\Dokumen\LAPORAN%20KERJA%20PRAKTIK.docx" TargetMode="External"/><Relationship Id="rId55" Type="http://schemas.openxmlformats.org/officeDocument/2006/relationships/hyperlink" Target="file:///D:\chania\Informatika\KERJA%20PRAKTIK\SISTEM%20ABSENSI\SistemAbsensi\Dokumen\LAPORAN%20KERJA%20PRAKTIK.docx" TargetMode="External"/><Relationship Id="rId76" Type="http://schemas.openxmlformats.org/officeDocument/2006/relationships/image" Target="media/image29.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6.png"/><Relationship Id="rId162" Type="http://schemas.openxmlformats.org/officeDocument/2006/relationships/image" Target="media/image104.png"/><Relationship Id="rId183"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hyperlink" Target="file:///D:\chania\Informatika\KERJA%20PRAKTIK\SISTEM%20ABSENSI\SistemAbsensi\Dokumen\LAPORAN%20KERJA%20PRAKTIK.docx" TargetMode="External"/><Relationship Id="rId24" Type="http://schemas.openxmlformats.org/officeDocument/2006/relationships/hyperlink" Target="file:///D:\chania\Informatika\KERJA%20PRAKTIK\SISTEM%20ABSENSI\SistemAbsensi\Dokumen\LAPORAN%20KERJA%20PRAKTIK.docx" TargetMode="External"/><Relationship Id="rId40" Type="http://schemas.openxmlformats.org/officeDocument/2006/relationships/hyperlink" Target="file:///D:\chania\Informatika\KERJA%20PRAKTIK\SISTEM%20ABSENSI\SistemAbsensi\Dokumen\LAPORAN%20KERJA%20PRAKTIK.docx" TargetMode="External"/><Relationship Id="rId45" Type="http://schemas.openxmlformats.org/officeDocument/2006/relationships/hyperlink" Target="file:///D:\chania\Informatika\KERJA%20PRAKTIK\SISTEM%20ABSENSI\SistemAbsensi\Dokumen\LAPORAN%20KERJA%20PRAKTIK.docx" TargetMode="External"/><Relationship Id="rId66" Type="http://schemas.openxmlformats.org/officeDocument/2006/relationships/image" Target="media/image19.png"/><Relationship Id="rId87" Type="http://schemas.openxmlformats.org/officeDocument/2006/relationships/header" Target="header2.xml"/><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5.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61" Type="http://schemas.openxmlformats.org/officeDocument/2006/relationships/image" Target="media/image14.png"/><Relationship Id="rId82" Type="http://schemas.openxmlformats.org/officeDocument/2006/relationships/header" Target="header1.xml"/><Relationship Id="rId152" Type="http://schemas.openxmlformats.org/officeDocument/2006/relationships/image" Target="media/image94.png"/><Relationship Id="rId173" Type="http://schemas.openxmlformats.org/officeDocument/2006/relationships/image" Target="media/image115.png"/><Relationship Id="rId194" Type="http://schemas.microsoft.com/office/2011/relationships/people" Target="people.xml"/><Relationship Id="rId19" Type="http://schemas.openxmlformats.org/officeDocument/2006/relationships/hyperlink" Target="file:///D:\chania\Informatika\KERJA%20PRAKTIK\SISTEM%20ABSENSI\SistemAbsensi\Dokumen\LAPORAN%20KERJA%20PRAKTIK.docx" TargetMode="External"/><Relationship Id="rId14" Type="http://schemas.openxmlformats.org/officeDocument/2006/relationships/image" Target="media/image6.jpeg"/><Relationship Id="rId30" Type="http://schemas.openxmlformats.org/officeDocument/2006/relationships/hyperlink" Target="file:///D:\chania\Informatika\KERJA%20PRAKTIK\SISTEM%20ABSENSI\SistemAbsensi\Dokumen\LAPORAN%20KERJA%20PRAKTIK.docx" TargetMode="External"/><Relationship Id="rId35" Type="http://schemas.openxmlformats.org/officeDocument/2006/relationships/hyperlink" Target="file:///D:\chania\Informatika\KERJA%20PRAKTIK\SISTEM%20ABSENSI\SistemAbsensi\Dokumen\LAPORAN%20KERJA%20PRAKTIK.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147" Type="http://schemas.openxmlformats.org/officeDocument/2006/relationships/image" Target="media/image89.png"/><Relationship Id="rId16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hyperlink" Target="file:///D:\chania\Informatika\KERJA%20PRAKTIK\SISTEM%20ABSENSI\SistemAbsensi\Dokumen\LAPORAN%20KERJA%20PRAKTIK.docx" TargetMode="External"/><Relationship Id="rId72" Type="http://schemas.openxmlformats.org/officeDocument/2006/relationships/image" Target="media/image25.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189"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file:///D:\chania\Informatika\KERJA%20PRAKTIK\SISTEM%20ABSENSI\SistemAbsensi\Dokumen\LAPORAN%20KERJA%20PRAKTIK.docx" TargetMode="External"/><Relationship Id="rId46" Type="http://schemas.openxmlformats.org/officeDocument/2006/relationships/hyperlink" Target="file:///D:\chania\Informatika\KERJA%20PRAKTIK\SISTEM%20ABSENSI\SistemAbsensi\Dokumen\LAPORAN%20KERJA%20PRAKTIK.docx" TargetMode="External"/><Relationship Id="rId67" Type="http://schemas.openxmlformats.org/officeDocument/2006/relationships/image" Target="media/image20.png"/><Relationship Id="rId116" Type="http://schemas.openxmlformats.org/officeDocument/2006/relationships/image" Target="media/image60.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file:///D:\chania\Informatika\KERJA%20PRAKTIK\SISTEM%20ABSENSI\SistemAbsensi\Dokumen\LAPORAN%20KERJA%20PRAKTIK.docx" TargetMode="External"/><Relationship Id="rId41" Type="http://schemas.openxmlformats.org/officeDocument/2006/relationships/hyperlink" Target="file:///D:\chania\Informatika\KERJA%20PRAKTIK\SISTEM%20ABSENSI\SistemAbsensi\Dokumen\LAPORAN%20KERJA%20PRAKTIK.docx" TargetMode="External"/><Relationship Id="rId62" Type="http://schemas.openxmlformats.org/officeDocument/2006/relationships/image" Target="media/image15.png"/><Relationship Id="rId83" Type="http://schemas.openxmlformats.org/officeDocument/2006/relationships/comments" Target="comments.xml"/><Relationship Id="rId88" Type="http://schemas.openxmlformats.org/officeDocument/2006/relationships/footer" Target="footer2.xml"/><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5.png"/><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theme" Target="theme/theme1.xml"/><Relationship Id="rId190" Type="http://schemas.openxmlformats.org/officeDocument/2006/relationships/footer" Target="footer6.xml"/><Relationship Id="rId15" Type="http://schemas.openxmlformats.org/officeDocument/2006/relationships/image" Target="media/image7.png"/><Relationship Id="rId36" Type="http://schemas.openxmlformats.org/officeDocument/2006/relationships/hyperlink" Target="file:///D:\chania\Informatika\KERJA%20PRAKTIK\SISTEM%20ABSENSI\SistemAbsensi\Dokumen\LAPORAN%20KERJA%20PRAKTIK.docx" TargetMode="External"/><Relationship Id="rId57" Type="http://schemas.openxmlformats.org/officeDocument/2006/relationships/image" Target="media/image10.png"/><Relationship Id="rId106" Type="http://schemas.openxmlformats.org/officeDocument/2006/relationships/image" Target="media/image50.png"/><Relationship Id="rId127" Type="http://schemas.openxmlformats.org/officeDocument/2006/relationships/image" Target="media/image71.png"/><Relationship Id="rId10" Type="http://schemas.openxmlformats.org/officeDocument/2006/relationships/image" Target="media/image2.png"/><Relationship Id="rId31" Type="http://schemas.openxmlformats.org/officeDocument/2006/relationships/hyperlink" Target="file:///D:\chania\Informatika\KERJA%20PRAKTIK\SISTEM%20ABSENSI\SistemAbsensi\Dokumen\LAPORAN%20KERJA%20PRAKTIK.docx" TargetMode="External"/><Relationship Id="rId52" Type="http://schemas.openxmlformats.org/officeDocument/2006/relationships/hyperlink" Target="file:///D:\chania\Informatika\KERJA%20PRAKTIK\SISTEM%20ABSENSI\SistemAbsensi\Dokumen\LAPORAN%20KERJA%20PRAKTIK.docx"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2.png"/><Relationship Id="rId26" Type="http://schemas.openxmlformats.org/officeDocument/2006/relationships/hyperlink" Target="file:///D:\chania\Informatika\KERJA%20PRAKTIK\SISTEM%20ABSENSI\SistemAbsensi\Dokumen\LAPORAN%20KERJA%20PRAKTIK.docx" TargetMode="External"/><Relationship Id="rId47" Type="http://schemas.openxmlformats.org/officeDocument/2006/relationships/hyperlink" Target="file:///D:\chania\Informatika\KERJA%20PRAKTIK\SISTEM%20ABSENSI\SistemAbsensi\Dokumen\LAPORAN%20KERJA%20PRAKTIK.docx" TargetMode="External"/><Relationship Id="rId68" Type="http://schemas.openxmlformats.org/officeDocument/2006/relationships/image" Target="media/image21.png"/><Relationship Id="rId89" Type="http://schemas.openxmlformats.org/officeDocument/2006/relationships/header" Target="header3.xml"/><Relationship Id="rId112" Type="http://schemas.openxmlformats.org/officeDocument/2006/relationships/image" Target="media/image56.png"/><Relationship Id="rId133" Type="http://schemas.openxmlformats.org/officeDocument/2006/relationships/header" Target="header4.xml"/><Relationship Id="rId154" Type="http://schemas.openxmlformats.org/officeDocument/2006/relationships/image" Target="media/image96.png"/><Relationship Id="rId175" Type="http://schemas.openxmlformats.org/officeDocument/2006/relationships/image" Target="media/image117.png"/><Relationship Id="rId16" Type="http://schemas.openxmlformats.org/officeDocument/2006/relationships/image" Target="media/image8.png"/><Relationship Id="rId37" Type="http://schemas.openxmlformats.org/officeDocument/2006/relationships/hyperlink" Target="file:///D:\chania\Informatika\KERJA%20PRAKTIK\SISTEM%20ABSENSI\SistemAbsensi\Dokumen\LAPORAN%20KERJA%20PRAKTIK.docx" TargetMode="External"/><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image" Target="media/image46.png"/><Relationship Id="rId123" Type="http://schemas.openxmlformats.org/officeDocument/2006/relationships/image" Target="media/image67.png"/><Relationship Id="rId144" Type="http://schemas.openxmlformats.org/officeDocument/2006/relationships/image" Target="media/image86.png"/><Relationship Id="rId90" Type="http://schemas.openxmlformats.org/officeDocument/2006/relationships/footer" Target="footer3.xml"/><Relationship Id="rId165" Type="http://schemas.openxmlformats.org/officeDocument/2006/relationships/image" Target="media/image107.png"/><Relationship Id="rId186" Type="http://schemas.openxmlformats.org/officeDocument/2006/relationships/image" Target="media/image128.png"/><Relationship Id="rId27" Type="http://schemas.openxmlformats.org/officeDocument/2006/relationships/hyperlink" Target="file:///D:\chania\Informatika\KERJA%20PRAKTIK\SISTEM%20ABSENSI\SistemAbsensi\Dokumen\LAPORAN%20KERJA%20PRAKTIK.docx" TargetMode="External"/><Relationship Id="rId48" Type="http://schemas.openxmlformats.org/officeDocument/2006/relationships/hyperlink" Target="file:///D:\chania\Informatika\KERJA%20PRAKTIK\SISTEM%20ABSENSI\SistemAbsensi\Dokumen\LAPORAN%20KERJA%20PRAKTIK.docx" TargetMode="External"/><Relationship Id="rId69" Type="http://schemas.openxmlformats.org/officeDocument/2006/relationships/image" Target="media/image22.png"/><Relationship Id="rId113" Type="http://schemas.openxmlformats.org/officeDocument/2006/relationships/image" Target="media/image57.png"/><Relationship Id="rId134" Type="http://schemas.openxmlformats.org/officeDocument/2006/relationships/footer" Target="footer4.xml"/><Relationship Id="rId80" Type="http://schemas.openxmlformats.org/officeDocument/2006/relationships/image" Target="media/image33.png"/><Relationship Id="rId155" Type="http://schemas.openxmlformats.org/officeDocument/2006/relationships/image" Target="media/image97.png"/><Relationship Id="rId176" Type="http://schemas.openxmlformats.org/officeDocument/2006/relationships/image" Target="media/image118.png"/><Relationship Id="rId17" Type="http://schemas.openxmlformats.org/officeDocument/2006/relationships/hyperlink" Target="file:///D:\chania\Informatika\KERJA%20PRAKTIK\SISTEM%20ABSENSI\SistemAbsensi\Dokumen\LAPORAN%20KERJA%20PRAKTIK.docx" TargetMode="External"/><Relationship Id="rId38" Type="http://schemas.openxmlformats.org/officeDocument/2006/relationships/hyperlink" Target="file:///D:\chania\Informatika\KERJA%20PRAKTIK\SISTEM%20ABSENSI\SistemAbsensi\Dokumen\LAPORAN%20KERJA%20PRAKTIK.docx" TargetMode="External"/><Relationship Id="rId59" Type="http://schemas.openxmlformats.org/officeDocument/2006/relationships/image" Target="media/image12.png"/><Relationship Id="rId103" Type="http://schemas.openxmlformats.org/officeDocument/2006/relationships/image" Target="media/image47.png"/><Relationship Id="rId124" Type="http://schemas.openxmlformats.org/officeDocument/2006/relationships/image" Target="media/image68.png"/><Relationship Id="rId70" Type="http://schemas.openxmlformats.org/officeDocument/2006/relationships/image" Target="media/image23.png"/><Relationship Id="rId91" Type="http://schemas.openxmlformats.org/officeDocument/2006/relationships/image" Target="media/image35.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header" Target="header5.xml"/><Relationship Id="rId1" Type="http://schemas.openxmlformats.org/officeDocument/2006/relationships/customXml" Target="../customXml/item1.xml"/><Relationship Id="rId28" Type="http://schemas.openxmlformats.org/officeDocument/2006/relationships/hyperlink" Target="file:///D:\chania\Informatika\KERJA%20PRAKTIK\SISTEM%20ABSENSI\SistemAbsensi\Dokumen\LAPORAN%20KERJA%20PRAKTIK.docx" TargetMode="External"/><Relationship Id="rId49" Type="http://schemas.openxmlformats.org/officeDocument/2006/relationships/hyperlink" Target="file:///D:\chania\Informatika\KERJA%20PRAKTIK\SISTEM%20ABSENSI\SistemAbsensi\Dokumen\LAPORAN%20KERJA%20PRAKTIK.docx" TargetMode="External"/><Relationship Id="rId114" Type="http://schemas.openxmlformats.org/officeDocument/2006/relationships/image" Target="media/image58.png"/><Relationship Id="rId60" Type="http://schemas.openxmlformats.org/officeDocument/2006/relationships/image" Target="media/image13.png"/><Relationship Id="rId81" Type="http://schemas.openxmlformats.org/officeDocument/2006/relationships/image" Target="media/image34.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8" Type="http://schemas.openxmlformats.org/officeDocument/2006/relationships/hyperlink" Target="file:///D:\chania\Informatika\KERJA%20PRAKTIK\SISTEM%20ABSENSI\SistemAbsensi\Dokumen\LAPORAN%20KERJA%20PRAKTIK.docx" TargetMode="External"/><Relationship Id="rId39" Type="http://schemas.openxmlformats.org/officeDocument/2006/relationships/hyperlink" Target="file:///D:\chania\Informatika\KERJA%20PRAKTIK\SISTEM%20ABSENSI\SistemAbsensi\Dokumen\LAPORAN%20KERJA%20PRAKTIK.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3B8B844-51A7-4D44-83D8-A5C206D61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145</Pages>
  <Words>24313</Words>
  <Characters>138588</Characters>
  <Application>Microsoft Office Word</Application>
  <DocSecurity>0</DocSecurity>
  <Lines>1154</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 </cp:lastModifiedBy>
  <cp:revision>17</cp:revision>
  <dcterms:created xsi:type="dcterms:W3CDTF">2021-11-12T08:12:00Z</dcterms:created>
  <dcterms:modified xsi:type="dcterms:W3CDTF">2021-11-12T09:50:00Z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